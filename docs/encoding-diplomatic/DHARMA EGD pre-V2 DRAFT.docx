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pPr>
        <w:pStyle w:val="Cm"/>
      </w:pPr>
      <w:r>
        <w:rPr>
          <w:noProof/>
        </w:rPr>
        <w:drawing>
          <wp:anchor distT="0" distB="0" distL="114300" distR="114300" simplePos="0" relativeHeight="251687936" behindDoc="0" locked="0" layoutInCell="1" allowOverlap="1">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t>Encoding Guide</w:t>
      </w:r>
      <w:r>
        <w:br/>
      </w:r>
      <w:r>
        <w:rPr>
          <w:sz w:val="72"/>
          <w:szCs w:val="72"/>
        </w:rPr>
        <w:t>for Diplomatic Editions</w:t>
      </w:r>
    </w:p>
    <w:p>
      <w:pPr>
        <w:pStyle w:val="Frontmatter"/>
      </w:pPr>
      <w:bookmarkStart w:id="0" w:name="_nlm3dlptfwlj" w:colFirst="0" w:colLast="0"/>
      <w:bookmarkStart w:id="1" w:name="_Hlk19355849"/>
      <w:bookmarkEnd w:id="0"/>
      <w:bookmarkEnd w:id="1"/>
      <w:r>
        <w:t>Dániel Balogh &amp; Arlo Griffiths</w:t>
      </w:r>
    </w:p>
    <w:p>
      <w:pPr>
        <w:pStyle w:val="Frontmatter"/>
      </w:pPr>
    </w:p>
    <w:p>
      <w:pPr>
        <w:pStyle w:val="Frontmatter"/>
      </w:pPr>
      <w:bookmarkStart w:id="2" w:name="_6uvsaj3wvd38" w:colFirst="0" w:colLast="0"/>
      <w:bookmarkStart w:id="3" w:name="_4s3elmevh075" w:colFirst="0" w:colLast="0"/>
      <w:bookmarkEnd w:id="2"/>
      <w:bookmarkEnd w:id="3"/>
      <w:r>
        <w:t xml:space="preserve"> Version 2 </w:t>
      </w:r>
      <w:r>
        <w:rPr>
          <w:highlight w:val="yellow"/>
        </w:rPr>
        <w:t>FIRST DRAFT</w:t>
      </w:r>
    </w:p>
    <w:p>
      <w:pPr>
        <w:pStyle w:val="Frontmatter"/>
        <w:spacing w:before="200"/>
      </w:pPr>
      <w:r>
        <w:rPr>
          <w:noProof/>
        </w:rPr>
        <w:drawing>
          <wp:anchor distT="0" distB="0" distL="114300" distR="114300" simplePos="0" relativeHeight="251686912" behindDoc="1" locked="0" layoutInCell="1" allowOverlap="1">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bookmarkStart w:id="4" w:name="_Hlk44316166"/>
      <w:r>
        <w:t>This project has received funding from the European Research Council (ERC)</w:t>
      </w:r>
      <w:r>
        <w:br/>
        <w:t>under the European Union’s Horizon 2020 research and innovation programme</w:t>
      </w:r>
      <w:r>
        <w:br/>
        <w:t>(grant agreement No 809994).</w:t>
      </w:r>
    </w:p>
    <w:p>
      <w:pPr>
        <w:pStyle w:val="Cm"/>
      </w:pPr>
      <w:bookmarkStart w:id="5" w:name="_62ze56ka8a10" w:colFirst="0" w:colLast="0"/>
      <w:bookmarkEnd w:id="4"/>
      <w:bookmarkEnd w:id="5"/>
      <w:r>
        <w:lastRenderedPageBreak/>
        <w:t>Contents</w:t>
      </w:r>
    </w:p>
    <w:p>
      <w:pPr>
        <w:pStyle w:val="TJ1"/>
        <w:rPr>
          <w:rFonts w:asciiTheme="minorHAnsi" w:hAnsiTheme="minorHAnsi" w:cstheme="minorBidi"/>
          <w:b w:val="0"/>
          <w:noProof/>
          <w:kern w:val="0"/>
          <w:szCs w:val="20"/>
          <w14:ligatures w14:val="none"/>
        </w:rPr>
      </w:pPr>
      <w:r>
        <w:rPr>
          <w:b w:val="0"/>
        </w:rPr>
        <w:fldChar w:fldCharType="begin"/>
      </w:r>
      <w:r>
        <w:rPr>
          <w:b w:val="0"/>
        </w:rPr>
        <w:instrText xml:space="preserve"> TOC \o "3-4" \h \z \t "Címsor 1;1;Címsor 2;2" </w:instrText>
      </w:r>
      <w:r>
        <w:rPr>
          <w:b w:val="0"/>
        </w:rPr>
        <w:fldChar w:fldCharType="separate"/>
      </w:r>
      <w:hyperlink w:anchor="_Toc183083672" w:history="1">
        <w:r>
          <w:rPr>
            <w:rStyle w:val="Hiperhivatkozs"/>
            <w:noProof/>
            <w:lang w:bidi="ar-SA"/>
          </w:rPr>
          <w:t>1. Introduction</w:t>
        </w:r>
        <w:r>
          <w:rPr>
            <w:noProof/>
            <w:webHidden/>
          </w:rPr>
          <w:tab/>
        </w:r>
        <w:r>
          <w:rPr>
            <w:noProof/>
            <w:webHidden/>
          </w:rPr>
          <w:fldChar w:fldCharType="begin"/>
        </w:r>
        <w:r>
          <w:rPr>
            <w:noProof/>
            <w:webHidden/>
          </w:rPr>
          <w:instrText xml:space="preserve"> PAGEREF _Toc183083672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73" w:history="1">
        <w:r>
          <w:rPr>
            <w:rStyle w:val="Hiperhivatkozs"/>
            <w:noProof/>
            <w:lang w:bidi="ar-SA"/>
          </w:rPr>
          <w:t>1.1. Version history</w:t>
        </w:r>
        <w:r>
          <w:rPr>
            <w:noProof/>
            <w:webHidden/>
          </w:rPr>
          <w:tab/>
        </w:r>
        <w:r>
          <w:rPr>
            <w:noProof/>
            <w:webHidden/>
          </w:rPr>
          <w:fldChar w:fldCharType="begin"/>
        </w:r>
        <w:r>
          <w:rPr>
            <w:noProof/>
            <w:webHidden/>
          </w:rPr>
          <w:instrText xml:space="preserve"> PAGEREF _Toc183083673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4" w:history="1">
        <w:r>
          <w:rPr>
            <w:rStyle w:val="Hiperhivatkozs"/>
            <w:noProof/>
            <w:lang w:bidi="ar-SA"/>
          </w:rPr>
          <w:t>1.1.1.</w:t>
        </w:r>
        <w:r>
          <w:rPr>
            <w:rFonts w:asciiTheme="minorHAnsi" w:hAnsiTheme="minorHAnsi" w:cstheme="minorBidi"/>
            <w:noProof/>
            <w:kern w:val="0"/>
            <w:sz w:val="22"/>
            <w:szCs w:val="20"/>
            <w14:ligatures w14:val="none"/>
          </w:rPr>
          <w:tab/>
        </w:r>
        <w:r>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_Toc183083674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5" w:history="1">
        <w:r>
          <w:rPr>
            <w:rStyle w:val="Hiperhivatkozs"/>
            <w:noProof/>
            <w:lang w:bidi="ar-SA"/>
          </w:rPr>
          <w:t>1.1.2.</w:t>
        </w:r>
        <w:r>
          <w:rPr>
            <w:rFonts w:asciiTheme="minorHAnsi" w:hAnsiTheme="minorHAnsi" w:cstheme="minorBidi"/>
            <w:noProof/>
            <w:kern w:val="0"/>
            <w:sz w:val="22"/>
            <w:szCs w:val="20"/>
            <w14:ligatures w14:val="none"/>
          </w:rPr>
          <w:tab/>
        </w:r>
        <w:r>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_Toc183083675 \h </w:instrText>
        </w:r>
        <w:r>
          <w:rPr>
            <w:noProof/>
            <w:webHidden/>
          </w:rPr>
        </w:r>
        <w:r>
          <w:rPr>
            <w:noProof/>
            <w:webHidden/>
          </w:rPr>
          <w:fldChar w:fldCharType="separate"/>
        </w:r>
        <w:r>
          <w:rPr>
            <w:noProof/>
            <w:webHidden/>
          </w:rPr>
          <w:t>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76" w:history="1">
        <w:r>
          <w:rPr>
            <w:rStyle w:val="Hiperhivatkozs"/>
            <w:noProof/>
            <w:lang w:bidi="ar-SA"/>
          </w:rPr>
          <w:t>1.2. Introductory remarks</w:t>
        </w:r>
        <w:r>
          <w:rPr>
            <w:noProof/>
            <w:webHidden/>
          </w:rPr>
          <w:tab/>
        </w:r>
        <w:r>
          <w:rPr>
            <w:noProof/>
            <w:webHidden/>
          </w:rPr>
          <w:fldChar w:fldCharType="begin"/>
        </w:r>
        <w:r>
          <w:rPr>
            <w:noProof/>
            <w:webHidden/>
          </w:rPr>
          <w:instrText xml:space="preserve"> PAGEREF _Toc183083676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7" w:history="1">
        <w:r>
          <w:rPr>
            <w:rStyle w:val="Hiperhivatkozs"/>
            <w:noProof/>
            <w:lang w:bidi="ar-SA"/>
          </w:rPr>
          <w:t>1.2.1. Acknowledgements</w:t>
        </w:r>
        <w:r>
          <w:rPr>
            <w:noProof/>
            <w:webHidden/>
          </w:rPr>
          <w:tab/>
        </w:r>
        <w:r>
          <w:rPr>
            <w:noProof/>
            <w:webHidden/>
          </w:rPr>
          <w:fldChar w:fldCharType="begin"/>
        </w:r>
        <w:r>
          <w:rPr>
            <w:noProof/>
            <w:webHidden/>
          </w:rPr>
          <w:instrText xml:space="preserve"> PAGEREF _Toc183083677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8" w:history="1">
        <w:r>
          <w:rPr>
            <w:rStyle w:val="Hiperhivatkozs"/>
            <w:noProof/>
            <w:lang w:bidi="ar-SA"/>
          </w:rPr>
          <w:t>1.2.2. Scope</w:t>
        </w:r>
        <w:r>
          <w:rPr>
            <w:noProof/>
            <w:webHidden/>
          </w:rPr>
          <w:tab/>
        </w:r>
        <w:r>
          <w:rPr>
            <w:noProof/>
            <w:webHidden/>
          </w:rPr>
          <w:fldChar w:fldCharType="begin"/>
        </w:r>
        <w:r>
          <w:rPr>
            <w:noProof/>
            <w:webHidden/>
          </w:rPr>
          <w:instrText xml:space="preserve"> PAGEREF _Toc183083678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79" w:history="1">
        <w:r>
          <w:rPr>
            <w:rStyle w:val="Hiperhivatkozs"/>
            <w:noProof/>
            <w:lang w:bidi="ar-SA"/>
          </w:rPr>
          <w:t>1.2.3. Further reading</w:t>
        </w:r>
        <w:r>
          <w:rPr>
            <w:noProof/>
            <w:webHidden/>
          </w:rPr>
          <w:tab/>
        </w:r>
        <w:r>
          <w:rPr>
            <w:noProof/>
            <w:webHidden/>
          </w:rPr>
          <w:fldChar w:fldCharType="begin"/>
        </w:r>
        <w:r>
          <w:rPr>
            <w:noProof/>
            <w:webHidden/>
          </w:rPr>
          <w:instrText xml:space="preserve"> PAGEREF _Toc183083679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0" w:history="1">
        <w:r>
          <w:rPr>
            <w:rStyle w:val="Hiperhivatkozs"/>
            <w:noProof/>
            <w:lang w:bidi="ar-SA"/>
          </w:rPr>
          <w:t>1.2.4. Software</w:t>
        </w:r>
        <w:r>
          <w:rPr>
            <w:noProof/>
            <w:webHidden/>
          </w:rPr>
          <w:tab/>
        </w:r>
        <w:r>
          <w:rPr>
            <w:noProof/>
            <w:webHidden/>
          </w:rPr>
          <w:fldChar w:fldCharType="begin"/>
        </w:r>
        <w:r>
          <w:rPr>
            <w:noProof/>
            <w:webHidden/>
          </w:rPr>
          <w:instrText xml:space="preserve"> PAGEREF _Toc183083680 \h </w:instrText>
        </w:r>
        <w:r>
          <w:rPr>
            <w:noProof/>
            <w:webHidden/>
          </w:rPr>
        </w:r>
        <w:r>
          <w:rPr>
            <w:noProof/>
            <w:webHidden/>
          </w:rPr>
          <w:fldChar w:fldCharType="separate"/>
        </w:r>
        <w:r>
          <w:rPr>
            <w:noProof/>
            <w:webHidden/>
          </w:rPr>
          <w:t>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1" w:history="1">
        <w:r>
          <w:rPr>
            <w:rStyle w:val="Hiperhivatkozs"/>
            <w:noProof/>
            <w:lang w:bidi="ar-SA"/>
          </w:rPr>
          <w:t>1.2.5. Note on the examples</w:t>
        </w:r>
        <w:r>
          <w:rPr>
            <w:noProof/>
            <w:webHidden/>
          </w:rPr>
          <w:tab/>
        </w:r>
        <w:r>
          <w:rPr>
            <w:noProof/>
            <w:webHidden/>
          </w:rPr>
          <w:fldChar w:fldCharType="begin"/>
        </w:r>
        <w:r>
          <w:rPr>
            <w:noProof/>
            <w:webHidden/>
          </w:rPr>
          <w:instrText xml:space="preserve"> PAGEREF _Toc183083681 \h </w:instrText>
        </w:r>
        <w:r>
          <w:rPr>
            <w:noProof/>
            <w:webHidden/>
          </w:rPr>
        </w:r>
        <w:r>
          <w:rPr>
            <w:noProof/>
            <w:webHidden/>
          </w:rPr>
          <w:fldChar w:fldCharType="separate"/>
        </w:r>
        <w:r>
          <w:rPr>
            <w:noProof/>
            <w:webHidden/>
          </w:rPr>
          <w:t>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82" w:history="1">
        <w:r>
          <w:rPr>
            <w:rStyle w:val="Hiperhivatkozs"/>
            <w:noProof/>
            <w:lang w:bidi="ar-SA"/>
          </w:rPr>
          <w:t>1.3. Terms and definitions</w:t>
        </w:r>
        <w:r>
          <w:rPr>
            <w:noProof/>
            <w:webHidden/>
          </w:rPr>
          <w:tab/>
        </w:r>
        <w:r>
          <w:rPr>
            <w:noProof/>
            <w:webHidden/>
          </w:rPr>
          <w:fldChar w:fldCharType="begin"/>
        </w:r>
        <w:r>
          <w:rPr>
            <w:noProof/>
            <w:webHidden/>
          </w:rPr>
          <w:instrText xml:space="preserve"> PAGEREF _Toc183083682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3" w:history="1">
        <w:r>
          <w:rPr>
            <w:rStyle w:val="Hiperhivatkozs"/>
            <w:noProof/>
            <w:lang w:bidi="ar-SA"/>
          </w:rPr>
          <w:t>1.3.1. Abbreviations</w:t>
        </w:r>
        <w:r>
          <w:rPr>
            <w:noProof/>
            <w:webHidden/>
          </w:rPr>
          <w:tab/>
        </w:r>
        <w:r>
          <w:rPr>
            <w:noProof/>
            <w:webHidden/>
          </w:rPr>
          <w:fldChar w:fldCharType="begin"/>
        </w:r>
        <w:r>
          <w:rPr>
            <w:noProof/>
            <w:webHidden/>
          </w:rPr>
          <w:instrText xml:space="preserve"> PAGEREF _Toc183083683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4" w:history="1">
        <w:r>
          <w:rPr>
            <w:rStyle w:val="Hiperhivatkozs"/>
            <w:noProof/>
            <w:lang w:bidi="ar-SA"/>
          </w:rPr>
          <w:t>1.3.2. Basic terminology</w:t>
        </w:r>
        <w:r>
          <w:rPr>
            <w:noProof/>
            <w:webHidden/>
          </w:rPr>
          <w:tab/>
        </w:r>
        <w:r>
          <w:rPr>
            <w:noProof/>
            <w:webHidden/>
          </w:rPr>
          <w:fldChar w:fldCharType="begin"/>
        </w:r>
        <w:r>
          <w:rPr>
            <w:noProof/>
            <w:webHidden/>
          </w:rPr>
          <w:instrText xml:space="preserve"> PAGEREF _Toc183083684 \h </w:instrText>
        </w:r>
        <w:r>
          <w:rPr>
            <w:noProof/>
            <w:webHidden/>
          </w:rPr>
        </w:r>
        <w:r>
          <w:rPr>
            <w:noProof/>
            <w:webHidden/>
          </w:rPr>
          <w:fldChar w:fldCharType="separate"/>
        </w:r>
        <w:r>
          <w:rPr>
            <w:noProof/>
            <w:webHidden/>
          </w:rPr>
          <w:t>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5" w:history="1">
        <w:r>
          <w:rPr>
            <w:rStyle w:val="Hiperhivatkozs"/>
            <w:noProof/>
            <w:lang w:bidi="ar-SA"/>
          </w:rPr>
          <w:t>1.3.3. XML terms and concepts</w:t>
        </w:r>
        <w:r>
          <w:rPr>
            <w:noProof/>
            <w:webHidden/>
          </w:rPr>
          <w:tab/>
        </w:r>
        <w:r>
          <w:rPr>
            <w:noProof/>
            <w:webHidden/>
          </w:rPr>
          <w:fldChar w:fldCharType="begin"/>
        </w:r>
        <w:r>
          <w:rPr>
            <w:noProof/>
            <w:webHidden/>
          </w:rPr>
          <w:instrText xml:space="preserve"> PAGEREF _Toc183083685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6" w:history="1">
        <w:r>
          <w:rPr>
            <w:rStyle w:val="Hiperhivatkozs"/>
            <w:noProof/>
            <w:lang w:bidi="ar-SA"/>
          </w:rPr>
          <w:t>1.3.4. Conceptual markup</w:t>
        </w:r>
        <w:r>
          <w:rPr>
            <w:noProof/>
            <w:webHidden/>
          </w:rPr>
          <w:tab/>
        </w:r>
        <w:r>
          <w:rPr>
            <w:noProof/>
            <w:webHidden/>
          </w:rPr>
          <w:fldChar w:fldCharType="begin"/>
        </w:r>
        <w:r>
          <w:rPr>
            <w:noProof/>
            <w:webHidden/>
          </w:rPr>
          <w:instrText xml:space="preserve"> PAGEREF _Toc183083686 \h </w:instrText>
        </w:r>
        <w:r>
          <w:rPr>
            <w:noProof/>
            <w:webHidden/>
          </w:rPr>
        </w:r>
        <w:r>
          <w:rPr>
            <w:noProof/>
            <w:webHidden/>
          </w:rPr>
          <w:fldChar w:fldCharType="separate"/>
        </w:r>
        <w:r>
          <w:rPr>
            <w:noProof/>
            <w:webHidden/>
          </w:rPr>
          <w:t>13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87" w:history="1">
        <w:r>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_Toc183083687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8" w:history="1">
        <w:r>
          <w:rPr>
            <w:rStyle w:val="Hiperhivatkozs"/>
            <w:noProof/>
            <w:lang w:bidi="ar-SA"/>
          </w:rPr>
          <w:t>1.4.1. Technical framework</w:t>
        </w:r>
        <w:r>
          <w:rPr>
            <w:noProof/>
            <w:webHidden/>
          </w:rPr>
          <w:tab/>
        </w:r>
        <w:r>
          <w:rPr>
            <w:noProof/>
            <w:webHidden/>
          </w:rPr>
          <w:fldChar w:fldCharType="begin"/>
        </w:r>
        <w:r>
          <w:rPr>
            <w:noProof/>
            <w:webHidden/>
          </w:rPr>
          <w:instrText xml:space="preserve"> PAGEREF _Toc183083688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89" w:history="1">
        <w:r>
          <w:rPr>
            <w:rStyle w:val="Hiperhivatkozs"/>
            <w:noProof/>
            <w:lang w:bidi="ar-SA"/>
          </w:rPr>
          <w:t>1.4.2. The TEI header</w:t>
        </w:r>
        <w:r>
          <w:rPr>
            <w:noProof/>
            <w:webHidden/>
          </w:rPr>
          <w:tab/>
        </w:r>
        <w:r>
          <w:rPr>
            <w:noProof/>
            <w:webHidden/>
          </w:rPr>
          <w:fldChar w:fldCharType="begin"/>
        </w:r>
        <w:r>
          <w:rPr>
            <w:noProof/>
            <w:webHidden/>
          </w:rPr>
          <w:instrText xml:space="preserve"> PAGEREF _Toc183083689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0" w:history="1">
        <w:r>
          <w:rPr>
            <w:rStyle w:val="Hiperhivatkozs"/>
            <w:noProof/>
            <w:lang w:bidi="ar-SA"/>
          </w:rPr>
          <w:t>1.4.3. The body of the document</w:t>
        </w:r>
        <w:r>
          <w:rPr>
            <w:noProof/>
            <w:webHidden/>
          </w:rPr>
          <w:tab/>
        </w:r>
        <w:r>
          <w:rPr>
            <w:noProof/>
            <w:webHidden/>
          </w:rPr>
          <w:fldChar w:fldCharType="begin"/>
        </w:r>
        <w:r>
          <w:rPr>
            <w:noProof/>
            <w:webHidden/>
          </w:rPr>
          <w:instrText xml:space="preserve"> PAGEREF _Toc183083690 \h </w:instrText>
        </w:r>
        <w:r>
          <w:rPr>
            <w:noProof/>
            <w:webHidden/>
          </w:rPr>
        </w:r>
        <w:r>
          <w:rPr>
            <w:noProof/>
            <w:webHidden/>
          </w:rPr>
          <w:fldChar w:fldCharType="separate"/>
        </w:r>
        <w:r>
          <w:rPr>
            <w:noProof/>
            <w:webHidden/>
          </w:rPr>
          <w:t>15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691" w:history="1">
        <w:r>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_Toc183083691 \h </w:instrText>
        </w:r>
        <w:r>
          <w:rPr>
            <w:noProof/>
            <w:webHidden/>
          </w:rPr>
        </w:r>
        <w:r>
          <w:rPr>
            <w:noProof/>
            <w:webHidden/>
          </w:rPr>
          <w:fldChar w:fldCharType="separate"/>
        </w:r>
        <w:r>
          <w:rPr>
            <w:noProof/>
            <w:webHidden/>
          </w:rPr>
          <w:t>16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2" w:history="1">
        <w:r>
          <w:rPr>
            <w:rStyle w:val="Hiperhivatkozs"/>
            <w:noProof/>
            <w:lang w:bidi="ar-SA"/>
          </w:rPr>
          <w:t>2.1. Overview</w:t>
        </w:r>
        <w:r>
          <w:rPr>
            <w:noProof/>
            <w:webHidden/>
          </w:rPr>
          <w:tab/>
        </w:r>
        <w:r>
          <w:rPr>
            <w:noProof/>
            <w:webHidden/>
          </w:rPr>
          <w:fldChar w:fldCharType="begin"/>
        </w:r>
        <w:r>
          <w:rPr>
            <w:noProof/>
            <w:webHidden/>
          </w:rPr>
          <w:instrText xml:space="preserve"> PAGEREF _Toc183083692 \h </w:instrText>
        </w:r>
        <w:r>
          <w:rPr>
            <w:noProof/>
            <w:webHidden/>
          </w:rPr>
        </w:r>
        <w:r>
          <w:rPr>
            <w:noProof/>
            <w:webHidden/>
          </w:rPr>
          <w:fldChar w:fldCharType="separate"/>
        </w:r>
        <w:r>
          <w:rPr>
            <w:noProof/>
            <w:webHidden/>
          </w:rPr>
          <w:t>16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3" w:history="1">
        <w:r>
          <w:rPr>
            <w:rStyle w:val="Hiperhivatkozs"/>
            <w:noProof/>
            <w:lang w:bidi="ar-SA"/>
          </w:rPr>
          <w:t>2.2. Text segmentation interacting with container boundaries</w:t>
        </w:r>
        <w:r>
          <w:rPr>
            <w:noProof/>
            <w:webHidden/>
          </w:rPr>
          <w:tab/>
        </w:r>
        <w:r>
          <w:rPr>
            <w:noProof/>
            <w:webHidden/>
          </w:rPr>
          <w:fldChar w:fldCharType="begin"/>
        </w:r>
        <w:r>
          <w:rPr>
            <w:noProof/>
            <w:webHidden/>
          </w:rPr>
          <w:instrText xml:space="preserve"> PAGEREF _Toc183083693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4" w:history="1">
        <w:r>
          <w:rPr>
            <w:rStyle w:val="Hiperhivatkozs"/>
            <w:noProof/>
            <w:lang w:bidi="ar-SA"/>
          </w:rPr>
          <w:t>2.2.1. Container boundaries within a compound</w:t>
        </w:r>
        <w:r>
          <w:rPr>
            <w:noProof/>
            <w:webHidden/>
          </w:rPr>
          <w:tab/>
        </w:r>
        <w:r>
          <w:rPr>
            <w:noProof/>
            <w:webHidden/>
          </w:rPr>
          <w:fldChar w:fldCharType="begin"/>
        </w:r>
        <w:r>
          <w:rPr>
            <w:noProof/>
            <w:webHidden/>
          </w:rPr>
          <w:instrText xml:space="preserve"> PAGEREF _Toc183083694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5" w:history="1">
        <w:r>
          <w:rPr>
            <w:rStyle w:val="Hiperhivatkozs"/>
            <w:noProof/>
            <w:lang w:bidi="ar-SA"/>
          </w:rPr>
          <w:t>2.2.2. Container boundaries obscured by vowel fusion</w:t>
        </w:r>
        <w:r>
          <w:rPr>
            <w:noProof/>
            <w:webHidden/>
          </w:rPr>
          <w:tab/>
        </w:r>
        <w:r>
          <w:rPr>
            <w:noProof/>
            <w:webHidden/>
          </w:rPr>
          <w:fldChar w:fldCharType="begin"/>
        </w:r>
        <w:r>
          <w:rPr>
            <w:noProof/>
            <w:webHidden/>
          </w:rPr>
          <w:instrText xml:space="preserve"> PAGEREF _Toc183083695 \h </w:instrText>
        </w:r>
        <w:r>
          <w:rPr>
            <w:noProof/>
            <w:webHidden/>
          </w:rPr>
        </w:r>
        <w:r>
          <w:rPr>
            <w:noProof/>
            <w:webHidden/>
          </w:rPr>
          <w:fldChar w:fldCharType="separate"/>
        </w:r>
        <w:r>
          <w:rPr>
            <w:noProof/>
            <w:webHidden/>
          </w:rPr>
          <w:t>17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6" w:history="1">
        <w:r>
          <w:rPr>
            <w:rStyle w:val="Hiperhivatkozs"/>
            <w:noProof/>
            <w:lang w:bidi="ar-SA"/>
          </w:rPr>
          <w:t>2.3. Incomplete text containers</w:t>
        </w:r>
        <w:r>
          <w:rPr>
            <w:noProof/>
            <w:webHidden/>
          </w:rPr>
          <w:tab/>
        </w:r>
        <w:r>
          <w:rPr>
            <w:noProof/>
            <w:webHidden/>
          </w:rPr>
          <w:fldChar w:fldCharType="begin"/>
        </w:r>
        <w:r>
          <w:rPr>
            <w:noProof/>
            <w:webHidden/>
          </w:rPr>
          <w:instrText xml:space="preserve"> PAGEREF _Toc183083696 \h </w:instrText>
        </w:r>
        <w:r>
          <w:rPr>
            <w:noProof/>
            <w:webHidden/>
          </w:rPr>
        </w:r>
        <w:r>
          <w:rPr>
            <w:noProof/>
            <w:webHidden/>
          </w:rPr>
          <w:fldChar w:fldCharType="separate"/>
        </w:r>
        <w:r>
          <w:rPr>
            <w:noProof/>
            <w:webHidden/>
          </w:rPr>
          <w:t>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697" w:history="1">
        <w:r>
          <w:rPr>
            <w:rStyle w:val="Hiperhivatkozs"/>
            <w:noProof/>
            <w:lang w:bidi="ar-SA"/>
          </w:rPr>
          <w:t>2.4. Prose containers</w:t>
        </w:r>
        <w:r>
          <w:rPr>
            <w:noProof/>
            <w:webHidden/>
          </w:rPr>
          <w:tab/>
        </w:r>
        <w:r>
          <w:rPr>
            <w:noProof/>
            <w:webHidden/>
          </w:rPr>
          <w:fldChar w:fldCharType="begin"/>
        </w:r>
        <w:r>
          <w:rPr>
            <w:noProof/>
            <w:webHidden/>
          </w:rPr>
          <w:instrText xml:space="preserve"> PAGEREF _Toc183083697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8" w:history="1">
        <w:r>
          <w:rPr>
            <w:rStyle w:val="Hiperhivatkozs"/>
            <w:noProof/>
            <w:lang w:bidi="ar-SA"/>
          </w:rPr>
          <w:t>2.4.1. Paragraphs</w:t>
        </w:r>
        <w:r>
          <w:rPr>
            <w:noProof/>
            <w:webHidden/>
          </w:rPr>
          <w:tab/>
        </w:r>
        <w:r>
          <w:rPr>
            <w:noProof/>
            <w:webHidden/>
          </w:rPr>
          <w:fldChar w:fldCharType="begin"/>
        </w:r>
        <w:r>
          <w:rPr>
            <w:noProof/>
            <w:webHidden/>
          </w:rPr>
          <w:instrText xml:space="preserve"> PAGEREF _Toc183083698 \h </w:instrText>
        </w:r>
        <w:r>
          <w:rPr>
            <w:noProof/>
            <w:webHidden/>
          </w:rPr>
        </w:r>
        <w:r>
          <w:rPr>
            <w:noProof/>
            <w:webHidden/>
          </w:rPr>
          <w:fldChar w:fldCharType="separate"/>
        </w:r>
        <w:r>
          <w:rPr>
            <w:noProof/>
            <w:webHidden/>
          </w:rPr>
          <w:t>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699" w:history="1">
        <w:r>
          <w:rPr>
            <w:rStyle w:val="Hiperhivatkozs"/>
            <w:noProof/>
            <w:lang w:bidi="ar-SA"/>
          </w:rPr>
          <w:t>2.4.2. Anonymous blocks</w:t>
        </w:r>
        <w:r>
          <w:rPr>
            <w:noProof/>
            <w:webHidden/>
          </w:rPr>
          <w:tab/>
        </w:r>
        <w:r>
          <w:rPr>
            <w:noProof/>
            <w:webHidden/>
          </w:rPr>
          <w:fldChar w:fldCharType="begin"/>
        </w:r>
        <w:r>
          <w:rPr>
            <w:noProof/>
            <w:webHidden/>
          </w:rPr>
          <w:instrText xml:space="preserve"> PAGEREF _Toc183083699 \h </w:instrText>
        </w:r>
        <w:r>
          <w:rPr>
            <w:noProof/>
            <w:webHidden/>
          </w:rPr>
        </w:r>
        <w:r>
          <w:rPr>
            <w:noProof/>
            <w:webHidden/>
          </w:rPr>
          <w:fldChar w:fldCharType="separate"/>
        </w:r>
        <w:r>
          <w:rPr>
            <w:noProof/>
            <w:webHidden/>
          </w:rPr>
          <w:t>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00" w:history="1">
        <w:r>
          <w:rPr>
            <w:rStyle w:val="Hiperhivatkozs"/>
            <w:noProof/>
            <w:lang w:bidi="ar-SA"/>
          </w:rPr>
          <w:t>2.5. Verse containers</w:t>
        </w:r>
        <w:r>
          <w:rPr>
            <w:noProof/>
            <w:webHidden/>
          </w:rPr>
          <w:tab/>
        </w:r>
        <w:r>
          <w:rPr>
            <w:noProof/>
            <w:webHidden/>
          </w:rPr>
          <w:fldChar w:fldCharType="begin"/>
        </w:r>
        <w:r>
          <w:rPr>
            <w:noProof/>
            <w:webHidden/>
          </w:rPr>
          <w:instrText xml:space="preserve"> PAGEREF _Toc183083700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1" w:history="1">
        <w:r>
          <w:rPr>
            <w:rStyle w:val="Hiperhivatkozs"/>
            <w:noProof/>
            <w:lang w:bidi="ar-SA"/>
          </w:rPr>
          <w:t>2.5.1. Verse-related terminology and definitions</w:t>
        </w:r>
        <w:r>
          <w:rPr>
            <w:noProof/>
            <w:webHidden/>
          </w:rPr>
          <w:tab/>
        </w:r>
        <w:r>
          <w:rPr>
            <w:noProof/>
            <w:webHidden/>
          </w:rPr>
          <w:fldChar w:fldCharType="begin"/>
        </w:r>
        <w:r>
          <w:rPr>
            <w:noProof/>
            <w:webHidden/>
          </w:rPr>
          <w:instrText xml:space="preserve"> PAGEREF _Toc183083701 \h </w:instrText>
        </w:r>
        <w:r>
          <w:rPr>
            <w:noProof/>
            <w:webHidden/>
          </w:rPr>
        </w:r>
        <w:r>
          <w:rPr>
            <w:noProof/>
            <w:webHidden/>
          </w:rPr>
          <w:fldChar w:fldCharType="separate"/>
        </w:r>
        <w:r>
          <w:rPr>
            <w:noProof/>
            <w:webHidden/>
          </w:rPr>
          <w:t>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2" w:history="1">
        <w:r>
          <w:rPr>
            <w:rStyle w:val="Hiperhivatkozs"/>
            <w:noProof/>
            <w:lang w:bidi="ar-SA"/>
          </w:rPr>
          <w:t>2.5.2. Marking up verse</w:t>
        </w:r>
        <w:r>
          <w:rPr>
            <w:noProof/>
            <w:webHidden/>
          </w:rPr>
          <w:tab/>
        </w:r>
        <w:r>
          <w:rPr>
            <w:noProof/>
            <w:webHidden/>
          </w:rPr>
          <w:fldChar w:fldCharType="begin"/>
        </w:r>
        <w:r>
          <w:rPr>
            <w:noProof/>
            <w:webHidden/>
          </w:rPr>
          <w:instrText xml:space="preserve"> PAGEREF _Toc183083702 \h </w:instrText>
        </w:r>
        <w:r>
          <w:rPr>
            <w:noProof/>
            <w:webHidden/>
          </w:rPr>
        </w:r>
        <w:r>
          <w:rPr>
            <w:noProof/>
            <w:webHidden/>
          </w:rPr>
          <w:fldChar w:fldCharType="separate"/>
        </w:r>
        <w:r>
          <w:rPr>
            <w:noProof/>
            <w:webHidden/>
          </w:rPr>
          <w:t>20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3" w:history="1">
        <w:r>
          <w:rPr>
            <w:rStyle w:val="Hiperhivatkozs"/>
            <w:noProof/>
            <w:lang w:bidi="ar-SA"/>
          </w:rPr>
          <w:t>2.5.3. Numbering the elements of verse structure</w:t>
        </w:r>
        <w:r>
          <w:rPr>
            <w:noProof/>
            <w:webHidden/>
          </w:rPr>
          <w:tab/>
        </w:r>
        <w:r>
          <w:rPr>
            <w:noProof/>
            <w:webHidden/>
          </w:rPr>
          <w:fldChar w:fldCharType="begin"/>
        </w:r>
        <w:r>
          <w:rPr>
            <w:noProof/>
            <w:webHidden/>
          </w:rPr>
          <w:instrText xml:space="preserve"> PAGEREF _Toc183083703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4" w:history="1">
        <w:r>
          <w:rPr>
            <w:rStyle w:val="Hiperhivatkozs"/>
            <w:noProof/>
            <w:lang w:bidi="ar-SA"/>
          </w:rPr>
          <w:t>2.5.3.1. Stanza numbering</w:t>
        </w:r>
        <w:r>
          <w:rPr>
            <w:noProof/>
            <w:webHidden/>
          </w:rPr>
          <w:tab/>
        </w:r>
        <w:r>
          <w:rPr>
            <w:noProof/>
            <w:webHidden/>
          </w:rPr>
          <w:fldChar w:fldCharType="begin"/>
        </w:r>
        <w:r>
          <w:rPr>
            <w:noProof/>
            <w:webHidden/>
          </w:rPr>
          <w:instrText xml:space="preserve"> PAGEREF _Toc183083704 \h </w:instrText>
        </w:r>
        <w:r>
          <w:rPr>
            <w:noProof/>
            <w:webHidden/>
          </w:rPr>
        </w:r>
        <w:r>
          <w:rPr>
            <w:noProof/>
            <w:webHidden/>
          </w:rPr>
          <w:fldChar w:fldCharType="separate"/>
        </w:r>
        <w:r>
          <w:rPr>
            <w:noProof/>
            <w:webHidden/>
          </w:rPr>
          <w:t>20</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5" w:history="1">
        <w:r>
          <w:rPr>
            <w:rStyle w:val="Hiperhivatkozs"/>
            <w:noProof/>
            <w:lang w:bidi="ar-SA"/>
          </w:rPr>
          <w:t>2.5.3.2. Verse line numbering</w:t>
        </w:r>
        <w:r>
          <w:rPr>
            <w:noProof/>
            <w:webHidden/>
          </w:rPr>
          <w:tab/>
        </w:r>
        <w:r>
          <w:rPr>
            <w:noProof/>
            <w:webHidden/>
          </w:rPr>
          <w:fldChar w:fldCharType="begin"/>
        </w:r>
        <w:r>
          <w:rPr>
            <w:noProof/>
            <w:webHidden/>
          </w:rPr>
          <w:instrText xml:space="preserve"> PAGEREF _Toc183083705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06" w:history="1">
        <w:r>
          <w:rPr>
            <w:rStyle w:val="Hiperhivatkozs"/>
            <w:noProof/>
            <w:lang w:bidi="ar-SA"/>
          </w:rPr>
          <w:t>2.5.4. Encoding metrical features</w:t>
        </w:r>
        <w:r>
          <w:rPr>
            <w:noProof/>
            <w:webHidden/>
          </w:rPr>
          <w:tab/>
        </w:r>
        <w:r>
          <w:rPr>
            <w:noProof/>
            <w:webHidden/>
          </w:rPr>
          <w:fldChar w:fldCharType="begin"/>
        </w:r>
        <w:r>
          <w:rPr>
            <w:noProof/>
            <w:webHidden/>
          </w:rPr>
          <w:instrText xml:space="preserve"> PAGEREF _Toc183083706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7" w:history="1">
        <w:r>
          <w:rPr>
            <w:rStyle w:val="Hiperhivatkozs"/>
            <w:noProof/>
            <w:lang w:bidi="ar-SA"/>
          </w:rPr>
          <w:t xml:space="preserve">2.5.4.1. Encoding an abstract prosodic template with </w:t>
        </w:r>
        <w:r>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_Toc183083707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8" w:history="1">
        <w:r>
          <w:rPr>
            <w:rStyle w:val="Hiperhivatkozs"/>
            <w:noProof/>
            <w:lang w:bidi="ar-SA"/>
          </w:rPr>
          <w:t xml:space="preserve">2.5.4.2. Encoding an actual prosodic realisation with </w:t>
        </w:r>
        <w:r>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_Toc183083708 \h </w:instrText>
        </w:r>
        <w:r>
          <w:rPr>
            <w:noProof/>
            <w:webHidden/>
          </w:rPr>
        </w:r>
        <w:r>
          <w:rPr>
            <w:noProof/>
            <w:webHidden/>
          </w:rPr>
          <w:fldChar w:fldCharType="separate"/>
        </w:r>
        <w:r>
          <w:rPr>
            <w:noProof/>
            <w:webHidden/>
          </w:rPr>
          <w:t>21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09" w:history="1">
        <w:r>
          <w:rPr>
            <w:rStyle w:val="Hiperhivatkozs"/>
            <w:noProof/>
            <w:lang w:bidi="ar-SA"/>
          </w:rPr>
          <w:t>2.5.4.3. Encoding metre for stanzas</w:t>
        </w:r>
        <w:r>
          <w:rPr>
            <w:noProof/>
            <w:webHidden/>
          </w:rPr>
          <w:tab/>
        </w:r>
        <w:r>
          <w:rPr>
            <w:noProof/>
            <w:webHidden/>
          </w:rPr>
          <w:fldChar w:fldCharType="begin"/>
        </w:r>
        <w:r>
          <w:rPr>
            <w:noProof/>
            <w:webHidden/>
          </w:rPr>
          <w:instrText xml:space="preserve"> PAGEREF _Toc183083709 \h </w:instrText>
        </w:r>
        <w:r>
          <w:rPr>
            <w:noProof/>
            <w:webHidden/>
          </w:rPr>
        </w:r>
        <w:r>
          <w:rPr>
            <w:noProof/>
            <w:webHidden/>
          </w:rPr>
          <w:fldChar w:fldCharType="separate"/>
        </w:r>
        <w:r>
          <w:rPr>
            <w:noProof/>
            <w:webHidden/>
          </w:rPr>
          <w:t>22</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0" w:history="1">
        <w:r>
          <w:rPr>
            <w:rStyle w:val="Hiperhivatkozs"/>
            <w:noProof/>
            <w:lang w:bidi="ar-SA"/>
          </w:rPr>
          <w:t>2.5.4.4. Encoding metre for verse lines</w:t>
        </w:r>
        <w:r>
          <w:rPr>
            <w:noProof/>
            <w:webHidden/>
          </w:rPr>
          <w:tab/>
        </w:r>
        <w:r>
          <w:rPr>
            <w:noProof/>
            <w:webHidden/>
          </w:rPr>
          <w:fldChar w:fldCharType="begin"/>
        </w:r>
        <w:r>
          <w:rPr>
            <w:noProof/>
            <w:webHidden/>
          </w:rPr>
          <w:instrText xml:space="preserve"> PAGEREF _Toc183083710 \h </w:instrText>
        </w:r>
        <w:r>
          <w:rPr>
            <w:noProof/>
            <w:webHidden/>
          </w:rPr>
        </w:r>
        <w:r>
          <w:rPr>
            <w:noProof/>
            <w:webHidden/>
          </w:rPr>
          <w:fldChar w:fldCharType="separate"/>
        </w:r>
        <w:r>
          <w:rPr>
            <w:noProof/>
            <w:webHidden/>
          </w:rPr>
          <w:t>23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1" w:history="1">
        <w:r>
          <w:rPr>
            <w:rStyle w:val="Hiperhivatkozs"/>
            <w:noProof/>
            <w:lang w:bidi="ar-SA"/>
          </w:rPr>
          <w:t>2.5.4.5. Caesura</w:t>
        </w:r>
        <w:r>
          <w:rPr>
            <w:noProof/>
            <w:webHidden/>
          </w:rPr>
          <w:tab/>
        </w:r>
        <w:r>
          <w:rPr>
            <w:noProof/>
            <w:webHidden/>
          </w:rPr>
          <w:fldChar w:fldCharType="begin"/>
        </w:r>
        <w:r>
          <w:rPr>
            <w:noProof/>
            <w:webHidden/>
          </w:rPr>
          <w:instrText xml:space="preserve"> PAGEREF _Toc183083711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12" w:history="1">
        <w:r>
          <w:rPr>
            <w:rStyle w:val="Hiperhivatkozs"/>
            <w:noProof/>
            <w:lang w:bidi="ar-SA"/>
          </w:rPr>
          <w:t>2.5.5. Words across line boundaries: enjambement</w:t>
        </w:r>
        <w:r>
          <w:rPr>
            <w:noProof/>
            <w:webHidden/>
          </w:rPr>
          <w:tab/>
        </w:r>
        <w:r>
          <w:rPr>
            <w:noProof/>
            <w:webHidden/>
          </w:rPr>
          <w:fldChar w:fldCharType="begin"/>
        </w:r>
        <w:r>
          <w:rPr>
            <w:noProof/>
            <w:webHidden/>
          </w:rPr>
          <w:instrText xml:space="preserve"> PAGEREF _Toc183083712 \h </w:instrText>
        </w:r>
        <w:r>
          <w:rPr>
            <w:noProof/>
            <w:webHidden/>
          </w:rPr>
        </w:r>
        <w:r>
          <w:rPr>
            <w:noProof/>
            <w:webHidden/>
          </w:rPr>
          <w:fldChar w:fldCharType="separate"/>
        </w:r>
        <w:r>
          <w:rPr>
            <w:noProof/>
            <w:webHidden/>
          </w:rPr>
          <w:t>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13" w:history="1">
        <w:r>
          <w:rPr>
            <w:rStyle w:val="Hiperhivatkozs"/>
            <w:noProof/>
            <w:lang w:bidi="ar-SA"/>
          </w:rPr>
          <w:t>2.5.6. Verse markup interacting with other markup</w:t>
        </w:r>
        <w:r>
          <w:rPr>
            <w:noProof/>
            <w:webHidden/>
          </w:rPr>
          <w:tab/>
        </w:r>
        <w:r>
          <w:rPr>
            <w:noProof/>
            <w:webHidden/>
          </w:rPr>
          <w:fldChar w:fldCharType="begin"/>
        </w:r>
        <w:r>
          <w:rPr>
            <w:noProof/>
            <w:webHidden/>
          </w:rPr>
          <w:instrText xml:space="preserve"> PAGEREF _Toc183083713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4" w:history="1">
        <w:r>
          <w:rPr>
            <w:rStyle w:val="Hiperhivatkozs"/>
            <w:noProof/>
            <w:lang w:bidi="ar-SA"/>
          </w:rPr>
          <w:t>2.5.6.1. Verse markup interacting with empty elements for extrinsic structure</w:t>
        </w:r>
        <w:r>
          <w:rPr>
            <w:noProof/>
            <w:webHidden/>
          </w:rPr>
          <w:tab/>
        </w:r>
        <w:r>
          <w:rPr>
            <w:noProof/>
            <w:webHidden/>
          </w:rPr>
          <w:fldChar w:fldCharType="begin"/>
        </w:r>
        <w:r>
          <w:rPr>
            <w:noProof/>
            <w:webHidden/>
          </w:rPr>
          <w:instrText xml:space="preserve"> PAGEREF _Toc183083714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5" w:history="1">
        <w:r>
          <w:rPr>
            <w:rStyle w:val="Hiperhivatkozs"/>
            <w:noProof/>
            <w:lang w:bidi="ar-SA"/>
          </w:rPr>
          <w:t>2.5.6.2. Verse markup interacting with phrase-level markup</w:t>
        </w:r>
        <w:r>
          <w:rPr>
            <w:noProof/>
            <w:webHidden/>
          </w:rPr>
          <w:tab/>
        </w:r>
        <w:r>
          <w:rPr>
            <w:noProof/>
            <w:webHidden/>
          </w:rPr>
          <w:fldChar w:fldCharType="begin"/>
        </w:r>
        <w:r>
          <w:rPr>
            <w:noProof/>
            <w:webHidden/>
          </w:rPr>
          <w:instrText xml:space="preserve"> PAGEREF _Toc183083715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6" w:history="1">
        <w:r>
          <w:rPr>
            <w:rStyle w:val="Hiperhivatkozs"/>
            <w:noProof/>
            <w:lang w:bidi="ar-SA"/>
          </w:rPr>
          <w:t>2.5.6.3. Marking up structure in lacunose verse</w:t>
        </w:r>
        <w:r>
          <w:rPr>
            <w:noProof/>
            <w:webHidden/>
          </w:rPr>
          <w:tab/>
        </w:r>
        <w:r>
          <w:rPr>
            <w:noProof/>
            <w:webHidden/>
          </w:rPr>
          <w:fldChar w:fldCharType="begin"/>
        </w:r>
        <w:r>
          <w:rPr>
            <w:noProof/>
            <w:webHidden/>
          </w:rPr>
          <w:instrText xml:space="preserve"> PAGEREF _Toc183083716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17" w:history="1">
        <w:r>
          <w:rPr>
            <w:rStyle w:val="Hiperhivatkozs"/>
            <w:noProof/>
            <w:lang w:bidi="ar-SA"/>
          </w:rPr>
          <w:t>2.5.6.4. Verse markup interacting with other block-level markup</w:t>
        </w:r>
        <w:r>
          <w:rPr>
            <w:noProof/>
            <w:webHidden/>
          </w:rPr>
          <w:tab/>
        </w:r>
        <w:r>
          <w:rPr>
            <w:noProof/>
            <w:webHidden/>
          </w:rPr>
          <w:fldChar w:fldCharType="begin"/>
        </w:r>
        <w:r>
          <w:rPr>
            <w:noProof/>
            <w:webHidden/>
          </w:rPr>
          <w:instrText xml:space="preserve"> PAGEREF _Toc183083717 \h </w:instrText>
        </w:r>
        <w:r>
          <w:rPr>
            <w:noProof/>
            <w:webHidden/>
          </w:rPr>
        </w:r>
        <w:r>
          <w:rPr>
            <w:noProof/>
            <w:webHidden/>
          </w:rPr>
          <w:fldChar w:fldCharType="separate"/>
        </w:r>
        <w:r>
          <w:rPr>
            <w:noProof/>
            <w:webHidden/>
          </w:rPr>
          <w:t>27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18" w:history="1">
        <w:r>
          <w:rPr>
            <w:rStyle w:val="Hiperhivatkozs"/>
            <w:noProof/>
            <w:lang w:bidi="ar-SA"/>
          </w:rPr>
          <w:t>2.6. Lists in the edition</w:t>
        </w:r>
        <w:r>
          <w:rPr>
            <w:noProof/>
            <w:webHidden/>
          </w:rPr>
          <w:tab/>
        </w:r>
        <w:r>
          <w:rPr>
            <w:noProof/>
            <w:webHidden/>
          </w:rPr>
          <w:fldChar w:fldCharType="begin"/>
        </w:r>
        <w:r>
          <w:rPr>
            <w:noProof/>
            <w:webHidden/>
          </w:rPr>
          <w:instrText xml:space="preserve"> PAGEREF _Toc183083718 \h </w:instrText>
        </w:r>
        <w:r>
          <w:rPr>
            <w:noProof/>
            <w:webHidden/>
          </w:rPr>
        </w:r>
        <w:r>
          <w:rPr>
            <w:noProof/>
            <w:webHidden/>
          </w:rPr>
          <w:fldChar w:fldCharType="separate"/>
        </w:r>
        <w:r>
          <w:rPr>
            <w:noProof/>
            <w:webHidden/>
          </w:rPr>
          <w:t>29</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719" w:history="1">
        <w:r>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_Toc183083719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0" w:history="1">
        <w:r>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_Toc183083720 \h </w:instrText>
        </w:r>
        <w:r>
          <w:rPr>
            <w:noProof/>
            <w:webHidden/>
          </w:rPr>
        </w:r>
        <w:r>
          <w:rPr>
            <w:noProof/>
            <w:webHidden/>
          </w:rPr>
          <w:fldChar w:fldCharType="separate"/>
        </w:r>
        <w:r>
          <w:rPr>
            <w:noProof/>
            <w:webHidden/>
          </w:rPr>
          <w:t>30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1" w:history="1">
        <w:r>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_Toc183083721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2" w:history="1">
        <w:r>
          <w:rPr>
            <w:rStyle w:val="Hiperhivatkozs"/>
            <w:noProof/>
            <w:lang w:bidi="ar-SA"/>
          </w:rPr>
          <w:t>3.2.1. Overview</w:t>
        </w:r>
        <w:r>
          <w:rPr>
            <w:noProof/>
            <w:webHidden/>
          </w:rPr>
          <w:tab/>
        </w:r>
        <w:r>
          <w:rPr>
            <w:noProof/>
            <w:webHidden/>
          </w:rPr>
          <w:fldChar w:fldCharType="begin"/>
        </w:r>
        <w:r>
          <w:rPr>
            <w:noProof/>
            <w:webHidden/>
          </w:rPr>
          <w:instrText xml:space="preserve"> PAGEREF _Toc183083722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3" w:history="1">
        <w:r>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_Toc183083723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4" w:history="1">
        <w:r>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_Toc183083724 \h </w:instrText>
        </w:r>
        <w:r>
          <w:rPr>
            <w:noProof/>
            <w:webHidden/>
          </w:rPr>
        </w:r>
        <w:r>
          <w:rPr>
            <w:noProof/>
            <w:webHidden/>
          </w:rPr>
          <w:fldChar w:fldCharType="separate"/>
        </w:r>
        <w:r>
          <w:rPr>
            <w:noProof/>
            <w:webHidden/>
          </w:rPr>
          <w:t>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5" w:history="1">
        <w:r>
          <w:rPr>
            <w:rStyle w:val="Hiperhivatkozs"/>
            <w:noProof/>
            <w:lang w:bidi="ar-SA"/>
          </w:rPr>
          <w:t>3.2.3.1. Textpart numbering</w:t>
        </w:r>
        <w:r>
          <w:rPr>
            <w:noProof/>
            <w:webHidden/>
          </w:rPr>
          <w:tab/>
        </w:r>
        <w:r>
          <w:rPr>
            <w:noProof/>
            <w:webHidden/>
          </w:rPr>
          <w:fldChar w:fldCharType="begin"/>
        </w:r>
        <w:r>
          <w:rPr>
            <w:noProof/>
            <w:webHidden/>
          </w:rPr>
          <w:instrText xml:space="preserve"> PAGEREF _Toc183083725 \h </w:instrText>
        </w:r>
        <w:r>
          <w:rPr>
            <w:noProof/>
            <w:webHidden/>
          </w:rPr>
        </w:r>
        <w:r>
          <w:rPr>
            <w:noProof/>
            <w:webHidden/>
          </w:rPr>
          <w:fldChar w:fldCharType="separate"/>
        </w:r>
        <w:r>
          <w:rPr>
            <w:noProof/>
            <w:webHidden/>
          </w:rPr>
          <w:t>36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6" w:history="1">
        <w:r>
          <w:rPr>
            <w:rStyle w:val="Hiperhivatkozs"/>
            <w:noProof/>
            <w:lang w:bidi="ar-SA"/>
          </w:rPr>
          <w:t>3.2.3.2. Textpart subtypes</w:t>
        </w:r>
        <w:r>
          <w:rPr>
            <w:noProof/>
            <w:webHidden/>
          </w:rPr>
          <w:tab/>
        </w:r>
        <w:r>
          <w:rPr>
            <w:noProof/>
            <w:webHidden/>
          </w:rPr>
          <w:fldChar w:fldCharType="begin"/>
        </w:r>
        <w:r>
          <w:rPr>
            <w:noProof/>
            <w:webHidden/>
          </w:rPr>
          <w:instrText xml:space="preserve"> PAGEREF _Toc183083726 \h </w:instrText>
        </w:r>
        <w:r>
          <w:rPr>
            <w:noProof/>
            <w:webHidden/>
          </w:rPr>
        </w:r>
        <w:r>
          <w:rPr>
            <w:noProof/>
            <w:webHidden/>
          </w:rPr>
          <w:fldChar w:fldCharType="separate"/>
        </w:r>
        <w:r>
          <w:rPr>
            <w:noProof/>
            <w:webHidden/>
          </w:rPr>
          <w:t>36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27" w:history="1">
        <w:r>
          <w:rPr>
            <w:rStyle w:val="Hiperhivatkozs"/>
            <w:noProof/>
            <w:lang w:bidi="ar-SA"/>
          </w:rPr>
          <w:t>3.2.3.3. Textpart headers</w:t>
        </w:r>
        <w:r>
          <w:rPr>
            <w:noProof/>
            <w:webHidden/>
          </w:rPr>
          <w:tab/>
        </w:r>
        <w:r>
          <w:rPr>
            <w:noProof/>
            <w:webHidden/>
          </w:rPr>
          <w:fldChar w:fldCharType="begin"/>
        </w:r>
        <w:r>
          <w:rPr>
            <w:noProof/>
            <w:webHidden/>
          </w:rPr>
          <w:instrText xml:space="preserve"> PAGEREF _Toc183083727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28" w:history="1">
        <w:r>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_Toc183083728 \h </w:instrText>
        </w:r>
        <w:r>
          <w:rPr>
            <w:noProof/>
            <w:webHidden/>
          </w:rPr>
        </w:r>
        <w:r>
          <w:rPr>
            <w:noProof/>
            <w:webHidden/>
          </w:rPr>
          <w:fldChar w:fldCharType="separate"/>
        </w:r>
        <w:r>
          <w:rPr>
            <w:noProof/>
            <w:webHidden/>
          </w:rPr>
          <w:t>37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29" w:history="1">
        <w:r>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_Toc183083729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0" w:history="1">
        <w:r>
          <w:rPr>
            <w:rStyle w:val="Hiperhivatkozs"/>
            <w:noProof/>
            <w:lang w:bidi="ar-SA"/>
          </w:rPr>
          <w:t>3.3.1. Overview</w:t>
        </w:r>
        <w:r>
          <w:rPr>
            <w:noProof/>
            <w:webHidden/>
          </w:rPr>
          <w:tab/>
        </w:r>
        <w:r>
          <w:rPr>
            <w:noProof/>
            <w:webHidden/>
          </w:rPr>
          <w:fldChar w:fldCharType="begin"/>
        </w:r>
        <w:r>
          <w:rPr>
            <w:noProof/>
            <w:webHidden/>
          </w:rPr>
          <w:instrText xml:space="preserve"> PAGEREF _Toc183083730 \h </w:instrText>
        </w:r>
        <w:r>
          <w:rPr>
            <w:noProof/>
            <w:webHidden/>
          </w:rPr>
        </w:r>
        <w:r>
          <w:rPr>
            <w:noProof/>
            <w:webHidden/>
          </w:rPr>
          <w:fldChar w:fldCharType="separate"/>
        </w:r>
        <w:r>
          <w:rPr>
            <w:noProof/>
            <w:webHidden/>
          </w:rPr>
          <w:t>37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1" w:history="1">
        <w:r>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_Toc183083731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2" w:history="1">
        <w:r>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_Toc183083732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33" w:history="1">
        <w:r>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_Toc183083733 \h </w:instrText>
        </w:r>
        <w:r>
          <w:rPr>
            <w:noProof/>
            <w:webHidden/>
          </w:rPr>
        </w:r>
        <w:r>
          <w:rPr>
            <w:noProof/>
            <w:webHidden/>
          </w:rPr>
          <w:fldChar w:fldCharType="separate"/>
        </w:r>
        <w:r>
          <w:rPr>
            <w:noProof/>
            <w:webHidden/>
          </w:rPr>
          <w:t>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4" w:history="1">
        <w:r>
          <w:rPr>
            <w:rStyle w:val="Hiperhivatkozs"/>
            <w:noProof/>
            <w:lang w:bidi="ar-SA"/>
          </w:rPr>
          <w:t>3.3.4. Milestone units</w:t>
        </w:r>
        <w:r>
          <w:rPr>
            <w:noProof/>
            <w:webHidden/>
          </w:rPr>
          <w:tab/>
        </w:r>
        <w:r>
          <w:rPr>
            <w:noProof/>
            <w:webHidden/>
          </w:rPr>
          <w:fldChar w:fldCharType="begin"/>
        </w:r>
        <w:r>
          <w:rPr>
            <w:noProof/>
            <w:webHidden/>
          </w:rPr>
          <w:instrText xml:space="preserve"> PAGEREF _Toc183083734 \h </w:instrText>
        </w:r>
        <w:r>
          <w:rPr>
            <w:noProof/>
            <w:webHidden/>
          </w:rPr>
        </w:r>
        <w:r>
          <w:rPr>
            <w:noProof/>
            <w:webHidden/>
          </w:rPr>
          <w:fldChar w:fldCharType="separate"/>
        </w:r>
        <w:r>
          <w:rPr>
            <w:noProof/>
            <w:webHidden/>
          </w:rPr>
          <w:t>40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35" w:history="1">
        <w:r>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_Toc183083735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6" w:history="1">
        <w:r>
          <w:rPr>
            <w:rStyle w:val="Hiperhivatkozs"/>
            <w:noProof/>
            <w:lang w:bidi="ar-SA"/>
          </w:rPr>
          <w:t>3.4.1. Overview</w:t>
        </w:r>
        <w:r>
          <w:rPr>
            <w:noProof/>
            <w:webHidden/>
          </w:rPr>
          <w:tab/>
        </w:r>
        <w:r>
          <w:rPr>
            <w:noProof/>
            <w:webHidden/>
          </w:rPr>
          <w:fldChar w:fldCharType="begin"/>
        </w:r>
        <w:r>
          <w:rPr>
            <w:noProof/>
            <w:webHidden/>
          </w:rPr>
          <w:instrText xml:space="preserve"> PAGEREF _Toc183083736 \h </w:instrText>
        </w:r>
        <w:r>
          <w:rPr>
            <w:noProof/>
            <w:webHidden/>
          </w:rPr>
        </w:r>
        <w:r>
          <w:rPr>
            <w:noProof/>
            <w:webHidden/>
          </w:rPr>
          <w:fldChar w:fldCharType="separate"/>
        </w:r>
        <w:r>
          <w:rPr>
            <w:noProof/>
            <w:webHidden/>
          </w:rPr>
          <w:t>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7" w:history="1">
        <w:r>
          <w:rPr>
            <w:rStyle w:val="Hiperhivatkozs"/>
            <w:noProof/>
            <w:lang w:bidi="ar-SA"/>
          </w:rPr>
          <w:t>3.4.2. Marking up genuine pages</w:t>
        </w:r>
        <w:r>
          <w:rPr>
            <w:noProof/>
            <w:webHidden/>
          </w:rPr>
          <w:tab/>
        </w:r>
        <w:r>
          <w:rPr>
            <w:noProof/>
            <w:webHidden/>
          </w:rPr>
          <w:fldChar w:fldCharType="begin"/>
        </w:r>
        <w:r>
          <w:rPr>
            <w:noProof/>
            <w:webHidden/>
          </w:rPr>
          <w:instrText xml:space="preserve"> PAGEREF _Toc183083737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38" w:history="1">
        <w:r>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_Toc183083738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39" w:history="1">
        <w:r>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_Toc183083739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0" w:history="1">
        <w:r>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_Toc183083740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1" w:history="1">
        <w:r>
          <w:rPr>
            <w:rStyle w:val="Hiperhivatkozs"/>
            <w:noProof/>
            <w:lang w:bidi="ar-SA"/>
          </w:rPr>
          <w:t>3.4.4.1. Page numbering</w:t>
        </w:r>
        <w:r>
          <w:rPr>
            <w:noProof/>
            <w:webHidden/>
          </w:rPr>
          <w:tab/>
        </w:r>
        <w:r>
          <w:rPr>
            <w:noProof/>
            <w:webHidden/>
          </w:rPr>
          <w:fldChar w:fldCharType="begin"/>
        </w:r>
        <w:r>
          <w:rPr>
            <w:noProof/>
            <w:webHidden/>
          </w:rPr>
          <w:instrText xml:space="preserve"> PAGEREF _Toc183083741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2" w:history="1">
        <w:r>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_Toc183083742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3" w:history="1">
        <w:r>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_Toc183083743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4" w:history="1">
        <w:r>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_Toc183083744 \h </w:instrText>
        </w:r>
        <w:r>
          <w:rPr>
            <w:noProof/>
            <w:webHidden/>
          </w:rPr>
        </w:r>
        <w:r>
          <w:rPr>
            <w:noProof/>
            <w:webHidden/>
          </w:rPr>
          <w:fldChar w:fldCharType="separate"/>
        </w:r>
        <w:r>
          <w:rPr>
            <w:noProof/>
            <w:webHidden/>
          </w:rPr>
          <w:t>45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45" w:history="1">
        <w:r>
          <w:rPr>
            <w:rStyle w:val="Hiperhivatkozs"/>
            <w:noProof/>
            <w:lang w:bidi="ar-SA"/>
          </w:rPr>
          <w:t>3.5. Physical lines</w:t>
        </w:r>
        <w:r>
          <w:rPr>
            <w:noProof/>
            <w:webHidden/>
          </w:rPr>
          <w:tab/>
        </w:r>
        <w:r>
          <w:rPr>
            <w:noProof/>
            <w:webHidden/>
          </w:rPr>
          <w:fldChar w:fldCharType="begin"/>
        </w:r>
        <w:r>
          <w:rPr>
            <w:noProof/>
            <w:webHidden/>
          </w:rPr>
          <w:instrText xml:space="preserve"> PAGEREF _Toc183083745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6" w:history="1">
        <w:r>
          <w:rPr>
            <w:rStyle w:val="Hiperhivatkozs"/>
            <w:noProof/>
            <w:lang w:bidi="ar-SA"/>
          </w:rPr>
          <w:t>3.5.1. Overview</w:t>
        </w:r>
        <w:r>
          <w:rPr>
            <w:noProof/>
            <w:webHidden/>
          </w:rPr>
          <w:tab/>
        </w:r>
        <w:r>
          <w:rPr>
            <w:noProof/>
            <w:webHidden/>
          </w:rPr>
          <w:fldChar w:fldCharType="begin"/>
        </w:r>
        <w:r>
          <w:rPr>
            <w:noProof/>
            <w:webHidden/>
          </w:rPr>
          <w:instrText xml:space="preserve"> PAGEREF _Toc183083746 \h </w:instrText>
        </w:r>
        <w:r>
          <w:rPr>
            <w:noProof/>
            <w:webHidden/>
          </w:rPr>
        </w:r>
        <w:r>
          <w:rPr>
            <w:noProof/>
            <w:webHidden/>
          </w:rPr>
          <w:fldChar w:fldCharType="separate"/>
        </w:r>
        <w:r>
          <w:rPr>
            <w:noProof/>
            <w:webHidden/>
          </w:rPr>
          <w:t>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7" w:history="1">
        <w:r>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_Toc183083747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48" w:history="1">
        <w:r>
          <w:rPr>
            <w:rStyle w:val="Hiperhivatkozs"/>
            <w:noProof/>
            <w:lang w:bidi="ar-SA"/>
          </w:rPr>
          <w:t>3.5.3. Numbering lines</w:t>
        </w:r>
        <w:r>
          <w:rPr>
            <w:noProof/>
            <w:webHidden/>
          </w:rPr>
          <w:tab/>
        </w:r>
        <w:r>
          <w:rPr>
            <w:noProof/>
            <w:webHidden/>
          </w:rPr>
          <w:fldChar w:fldCharType="begin"/>
        </w:r>
        <w:r>
          <w:rPr>
            <w:noProof/>
            <w:webHidden/>
          </w:rPr>
          <w:instrText xml:space="preserve"> PAGEREF _Toc183083748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49" w:history="1">
        <w:r>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_Toc183083749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0" w:history="1">
        <w:r>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_Toc183083750 \h </w:instrText>
        </w:r>
        <w:r>
          <w:rPr>
            <w:noProof/>
            <w:webHidden/>
          </w:rPr>
        </w:r>
        <w:r>
          <w:rPr>
            <w:noProof/>
            <w:webHidden/>
          </w:rPr>
          <w:fldChar w:fldCharType="separate"/>
        </w:r>
        <w:r>
          <w:rPr>
            <w:noProof/>
            <w:webHidden/>
          </w:rPr>
          <w:t>47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51" w:history="1">
        <w:r>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_Toc183083751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2" w:history="1">
        <w:r>
          <w:rPr>
            <w:rStyle w:val="Hiperhivatkozs"/>
            <w:noProof/>
            <w:lang w:bidi="ar-SA"/>
          </w:rPr>
          <w:t>3.6.1. Overview</w:t>
        </w:r>
        <w:r>
          <w:rPr>
            <w:noProof/>
            <w:webHidden/>
          </w:rPr>
          <w:tab/>
        </w:r>
        <w:r>
          <w:rPr>
            <w:noProof/>
            <w:webHidden/>
          </w:rPr>
          <w:fldChar w:fldCharType="begin"/>
        </w:r>
        <w:r>
          <w:rPr>
            <w:noProof/>
            <w:webHidden/>
          </w:rPr>
          <w:instrText xml:space="preserve"> PAGEREF _Toc183083752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3" w:history="1">
        <w:r>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_Toc183083753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4" w:history="1">
        <w:r>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_Toc183083754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55" w:history="1">
        <w:r>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_Toc183083755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6" w:history="1">
        <w:r>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_Toc183083756 \h </w:instrText>
        </w:r>
        <w:r>
          <w:rPr>
            <w:noProof/>
            <w:webHidden/>
          </w:rPr>
        </w:r>
        <w:r>
          <w:rPr>
            <w:noProof/>
            <w:webHidden/>
          </w:rPr>
          <w:fldChar w:fldCharType="separate"/>
        </w:r>
        <w:r>
          <w:rPr>
            <w:noProof/>
            <w:webHidden/>
          </w:rPr>
          <w:t>49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57" w:history="1">
        <w:r>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_Toc183083757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8" w:history="1">
        <w:r>
          <w:rPr>
            <w:rStyle w:val="Hiperhivatkozs"/>
            <w:noProof/>
            <w:lang w:bidi="ar-SA"/>
          </w:rPr>
          <w:t>3.7.1. Overview</w:t>
        </w:r>
        <w:r>
          <w:rPr>
            <w:noProof/>
            <w:webHidden/>
          </w:rPr>
          <w:tab/>
        </w:r>
        <w:r>
          <w:rPr>
            <w:noProof/>
            <w:webHidden/>
          </w:rPr>
          <w:fldChar w:fldCharType="begin"/>
        </w:r>
        <w:r>
          <w:rPr>
            <w:noProof/>
            <w:webHidden/>
          </w:rPr>
          <w:instrText xml:space="preserve"> PAGEREF _Toc183083758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59" w:history="1">
        <w:r>
          <w:rPr>
            <w:rStyle w:val="Hiperhivatkozs"/>
            <w:noProof/>
            <w:lang w:bidi="ar-SA"/>
          </w:rPr>
          <w:t>3.7.2. Missing pieces</w:t>
        </w:r>
        <w:r>
          <w:rPr>
            <w:noProof/>
            <w:webHidden/>
          </w:rPr>
          <w:tab/>
        </w:r>
        <w:r>
          <w:rPr>
            <w:noProof/>
            <w:webHidden/>
          </w:rPr>
          <w:fldChar w:fldCharType="begin"/>
        </w:r>
        <w:r>
          <w:rPr>
            <w:noProof/>
            <w:webHidden/>
          </w:rPr>
          <w:instrText xml:space="preserve"> PAGEREF _Toc183083759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0" w:history="1">
        <w:r>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_Toc183083760 \h </w:instrText>
        </w:r>
        <w:r>
          <w:rPr>
            <w:noProof/>
            <w:webHidden/>
          </w:rPr>
        </w:r>
        <w:r>
          <w:rPr>
            <w:noProof/>
            <w:webHidden/>
          </w:rPr>
          <w:fldChar w:fldCharType="separate"/>
        </w:r>
        <w:r>
          <w:rPr>
            <w:noProof/>
            <w:webHidden/>
          </w:rPr>
          <w:t>51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1" w:history="1">
        <w:r>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_Toc183083761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2" w:history="1">
        <w:r>
          <w:rPr>
            <w:rStyle w:val="Hiperhivatkozs"/>
            <w:noProof/>
            <w:lang w:bidi="ar-SA"/>
          </w:rPr>
          <w:t xml:space="preserve">3.7.5. Features splitting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_Toc183083762 \h </w:instrText>
        </w:r>
        <w:r>
          <w:rPr>
            <w:noProof/>
            <w:webHidden/>
          </w:rPr>
        </w:r>
        <w:r>
          <w:rPr>
            <w:noProof/>
            <w:webHidden/>
          </w:rPr>
          <w:fldChar w:fldCharType="separate"/>
        </w:r>
        <w:r>
          <w:rPr>
            <w:noProof/>
            <w:webHidden/>
          </w:rPr>
          <w:t>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63" w:history="1">
        <w:r>
          <w:rPr>
            <w:rStyle w:val="Hiperhivatkozs"/>
            <w:noProof/>
            <w:lang w:bidi="ar-SA"/>
          </w:rPr>
          <w:t>3.8. Not-quite partitions</w:t>
        </w:r>
        <w:r>
          <w:rPr>
            <w:noProof/>
            <w:webHidden/>
          </w:rPr>
          <w:tab/>
        </w:r>
        <w:r>
          <w:rPr>
            <w:noProof/>
            <w:webHidden/>
          </w:rPr>
          <w:fldChar w:fldCharType="begin"/>
        </w:r>
        <w:r>
          <w:rPr>
            <w:noProof/>
            <w:webHidden/>
          </w:rPr>
          <w:instrText xml:space="preserve"> PAGEREF _Toc183083763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4" w:history="1">
        <w:r>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_Toc183083764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5" w:history="1">
        <w:r>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_Toc183083765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6" w:history="1">
        <w:r>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_Toc183083766 \h </w:instrText>
        </w:r>
        <w:r>
          <w:rPr>
            <w:noProof/>
            <w:webHidden/>
          </w:rPr>
        </w:r>
        <w:r>
          <w:rPr>
            <w:noProof/>
            <w:webHidden/>
          </w:rPr>
          <w:fldChar w:fldCharType="separate"/>
        </w:r>
        <w:r>
          <w:rPr>
            <w:noProof/>
            <w:webHidden/>
          </w:rPr>
          <w:t>54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67" w:history="1">
        <w:r>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_Toc183083767 \h </w:instrText>
        </w:r>
        <w:r>
          <w:rPr>
            <w:noProof/>
            <w:webHidden/>
          </w:rPr>
        </w:r>
        <w:r>
          <w:rPr>
            <w:noProof/>
            <w:webHidden/>
          </w:rPr>
          <w:fldChar w:fldCharType="separate"/>
        </w:r>
        <w:r>
          <w:rPr>
            <w:noProof/>
            <w:webHidden/>
          </w:rPr>
          <w:t>55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768" w:history="1">
        <w:r>
          <w:rPr>
            <w:rStyle w:val="Hiperhivatkozs"/>
            <w:noProof/>
            <w:lang w:bidi="ar-SA"/>
          </w:rPr>
          <w:t>4. Encoding the received text</w:t>
        </w:r>
        <w:r>
          <w:rPr>
            <w:noProof/>
            <w:webHidden/>
          </w:rPr>
          <w:tab/>
        </w:r>
        <w:r>
          <w:rPr>
            <w:noProof/>
            <w:webHidden/>
          </w:rPr>
          <w:fldChar w:fldCharType="begin"/>
        </w:r>
        <w:r>
          <w:rPr>
            <w:noProof/>
            <w:webHidden/>
          </w:rPr>
          <w:instrText xml:space="preserve"> PAGEREF _Toc183083768 \h </w:instrText>
        </w:r>
        <w:r>
          <w:rPr>
            <w:noProof/>
            <w:webHidden/>
          </w:rPr>
        </w:r>
        <w:r>
          <w:rPr>
            <w:noProof/>
            <w:webHidden/>
          </w:rPr>
          <w:fldChar w:fldCharType="separate"/>
        </w:r>
        <w:r>
          <w:rPr>
            <w:noProof/>
            <w:webHidden/>
          </w:rPr>
          <w:t>57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69" w:history="1">
        <w:r>
          <w:rPr>
            <w:rStyle w:val="Hiperhivatkozs"/>
            <w:noProof/>
            <w:lang w:bidi="ar-SA"/>
          </w:rPr>
          <w:t>4.1. Alphabetic characters</w:t>
        </w:r>
        <w:r>
          <w:rPr>
            <w:noProof/>
            <w:webHidden/>
          </w:rPr>
          <w:tab/>
        </w:r>
        <w:r>
          <w:rPr>
            <w:noProof/>
            <w:webHidden/>
          </w:rPr>
          <w:fldChar w:fldCharType="begin"/>
        </w:r>
        <w:r>
          <w:rPr>
            <w:noProof/>
            <w:webHidden/>
          </w:rPr>
          <w:instrText xml:space="preserve"> PAGEREF _Toc183083769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0" w:history="1">
        <w:r>
          <w:rPr>
            <w:rStyle w:val="Hiperhivatkozs"/>
            <w:noProof/>
            <w:lang w:bidi="ar-SA"/>
          </w:rPr>
          <w:t>4.1.1. Overview</w:t>
        </w:r>
        <w:r>
          <w:rPr>
            <w:noProof/>
            <w:webHidden/>
          </w:rPr>
          <w:tab/>
        </w:r>
        <w:r>
          <w:rPr>
            <w:noProof/>
            <w:webHidden/>
          </w:rPr>
          <w:fldChar w:fldCharType="begin"/>
        </w:r>
        <w:r>
          <w:rPr>
            <w:noProof/>
            <w:webHidden/>
          </w:rPr>
          <w:instrText xml:space="preserve"> PAGEREF _Toc183083770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1" w:history="1">
        <w:r>
          <w:rPr>
            <w:rStyle w:val="Hiperhivatkozs"/>
            <w:noProof/>
            <w:lang w:bidi="ar-SA"/>
          </w:rPr>
          <w:t xml:space="preserve">4.1.2. Tagging transliterated characters as one </w:t>
        </w:r>
        <w:r>
          <w:rPr>
            <w:rStyle w:val="Hiperhivatkozs"/>
            <w:i/>
            <w:iCs/>
            <w:noProof/>
            <w:lang w:bidi="ar-SA"/>
          </w:rPr>
          <w:t>akṣara</w:t>
        </w:r>
        <w:r>
          <w:rPr>
            <w:noProof/>
            <w:webHidden/>
          </w:rPr>
          <w:tab/>
        </w:r>
        <w:r>
          <w:rPr>
            <w:noProof/>
            <w:webHidden/>
          </w:rPr>
          <w:fldChar w:fldCharType="begin"/>
        </w:r>
        <w:r>
          <w:rPr>
            <w:noProof/>
            <w:webHidden/>
          </w:rPr>
          <w:instrText xml:space="preserve"> PAGEREF _Toc183083771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2" w:history="1">
        <w:r>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_Toc183083772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3" w:history="1">
        <w:r>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_Toc183083773 \h </w:instrText>
        </w:r>
        <w:r>
          <w:rPr>
            <w:noProof/>
            <w:webHidden/>
          </w:rPr>
        </w:r>
        <w:r>
          <w:rPr>
            <w:noProof/>
            <w:webHidden/>
          </w:rPr>
          <w:fldChar w:fldCharType="separate"/>
        </w:r>
        <w:r>
          <w:rPr>
            <w:noProof/>
            <w:webHidden/>
          </w:rPr>
          <w:t>58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4" w:history="1">
        <w:r>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_Toc183083774 \h </w:instrText>
        </w:r>
        <w:r>
          <w:rPr>
            <w:noProof/>
            <w:webHidden/>
          </w:rPr>
        </w:r>
        <w:r>
          <w:rPr>
            <w:noProof/>
            <w:webHidden/>
          </w:rPr>
          <w:fldChar w:fldCharType="separate"/>
        </w:r>
        <w:r>
          <w:rPr>
            <w:noProof/>
            <w:webHidden/>
          </w:rPr>
          <w:t>59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75" w:history="1">
        <w:r>
          <w:rPr>
            <w:rStyle w:val="Hiperhivatkozs"/>
            <w:noProof/>
            <w:lang w:bidi="ar-SA"/>
          </w:rPr>
          <w:t>4.2. Non-alphabetic characters</w:t>
        </w:r>
        <w:r>
          <w:rPr>
            <w:noProof/>
            <w:webHidden/>
          </w:rPr>
          <w:tab/>
        </w:r>
        <w:r>
          <w:rPr>
            <w:noProof/>
            <w:webHidden/>
          </w:rPr>
          <w:fldChar w:fldCharType="begin"/>
        </w:r>
        <w:r>
          <w:rPr>
            <w:noProof/>
            <w:webHidden/>
          </w:rPr>
          <w:instrText xml:space="preserve"> PAGEREF _Toc183083775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6" w:history="1">
        <w:r>
          <w:rPr>
            <w:rStyle w:val="Hiperhivatkozs"/>
            <w:noProof/>
            <w:lang w:bidi="ar-SA"/>
          </w:rPr>
          <w:t>4.2.1. Overview</w:t>
        </w:r>
        <w:r>
          <w:rPr>
            <w:noProof/>
            <w:webHidden/>
          </w:rPr>
          <w:tab/>
        </w:r>
        <w:r>
          <w:rPr>
            <w:noProof/>
            <w:webHidden/>
          </w:rPr>
          <w:fldChar w:fldCharType="begin"/>
        </w:r>
        <w:r>
          <w:rPr>
            <w:noProof/>
            <w:webHidden/>
          </w:rPr>
          <w:instrText xml:space="preserve"> PAGEREF _Toc183083776 \h </w:instrText>
        </w:r>
        <w:r>
          <w:rPr>
            <w:noProof/>
            <w:webHidden/>
          </w:rPr>
        </w:r>
        <w:r>
          <w:rPr>
            <w:noProof/>
            <w:webHidden/>
          </w:rPr>
          <w:fldChar w:fldCharType="separate"/>
        </w:r>
        <w:r>
          <w:rPr>
            <w:noProof/>
            <w:webHidden/>
          </w:rPr>
          <w:t>60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7" w:history="1">
        <w:r>
          <w:rPr>
            <w:rStyle w:val="Hiperhivatkozs"/>
            <w:noProof/>
            <w:lang w:bidi="ar-SA"/>
          </w:rPr>
          <w:t>4.2.2. Non-alphabetic characters interacting with the text</w:t>
        </w:r>
        <w:r>
          <w:rPr>
            <w:noProof/>
            <w:webHidden/>
          </w:rPr>
          <w:tab/>
        </w:r>
        <w:r>
          <w:rPr>
            <w:noProof/>
            <w:webHidden/>
          </w:rPr>
          <w:fldChar w:fldCharType="begin"/>
        </w:r>
        <w:r>
          <w:rPr>
            <w:noProof/>
            <w:webHidden/>
          </w:rPr>
          <w:instrText xml:space="preserve"> PAGEREF _Toc183083777 \h </w:instrText>
        </w:r>
        <w:r>
          <w:rPr>
            <w:noProof/>
            <w:webHidden/>
          </w:rPr>
        </w:r>
        <w:r>
          <w:rPr>
            <w:noProof/>
            <w:webHidden/>
          </w:rPr>
          <w:fldChar w:fldCharType="separate"/>
        </w:r>
        <w:r>
          <w:rPr>
            <w:noProof/>
            <w:webHidden/>
          </w:rPr>
          <w:t>61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8" w:history="1">
        <w:r>
          <w:rPr>
            <w:rStyle w:val="Hiperhivatkozs"/>
            <w:noProof/>
            <w:lang w:bidi="ar-SA"/>
          </w:rPr>
          <w:t>4.2.3. Numeric characters</w:t>
        </w:r>
        <w:r>
          <w:rPr>
            <w:noProof/>
            <w:webHidden/>
          </w:rPr>
          <w:tab/>
        </w:r>
        <w:r>
          <w:rPr>
            <w:noProof/>
            <w:webHidden/>
          </w:rPr>
          <w:fldChar w:fldCharType="begin"/>
        </w:r>
        <w:r>
          <w:rPr>
            <w:noProof/>
            <w:webHidden/>
          </w:rPr>
          <w:instrText xml:space="preserve"> PAGEREF _Toc183083778 \h </w:instrText>
        </w:r>
        <w:r>
          <w:rPr>
            <w:noProof/>
            <w:webHidden/>
          </w:rPr>
        </w:r>
        <w:r>
          <w:rPr>
            <w:noProof/>
            <w:webHidden/>
          </w:rPr>
          <w:fldChar w:fldCharType="separate"/>
        </w:r>
        <w:r>
          <w:rPr>
            <w:noProof/>
            <w:webHidden/>
          </w:rPr>
          <w:t>62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79" w:history="1">
        <w:r>
          <w:rPr>
            <w:rStyle w:val="Hiperhivatkozs"/>
            <w:noProof/>
            <w:lang w:bidi="ar-SA"/>
          </w:rPr>
          <w:t>4.2.4. Non-alphanumeric characters (symbols)</w:t>
        </w:r>
        <w:r>
          <w:rPr>
            <w:noProof/>
            <w:webHidden/>
          </w:rPr>
          <w:tab/>
        </w:r>
        <w:r>
          <w:rPr>
            <w:noProof/>
            <w:webHidden/>
          </w:rPr>
          <w:fldChar w:fldCharType="begin"/>
        </w:r>
        <w:r>
          <w:rPr>
            <w:noProof/>
            <w:webHidden/>
          </w:rPr>
          <w:instrText xml:space="preserve"> PAGEREF _Toc183083779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0" w:history="1">
        <w:r>
          <w:rPr>
            <w:rStyle w:val="Hiperhivatkozs"/>
            <w:noProof/>
            <w:lang w:bidi="ar-SA"/>
          </w:rPr>
          <w:t>4.2.4.1. Symbol tokens</w:t>
        </w:r>
        <w:r>
          <w:rPr>
            <w:noProof/>
            <w:webHidden/>
          </w:rPr>
          <w:tab/>
        </w:r>
        <w:r>
          <w:rPr>
            <w:noProof/>
            <w:webHidden/>
          </w:rPr>
          <w:fldChar w:fldCharType="begin"/>
        </w:r>
        <w:r>
          <w:rPr>
            <w:noProof/>
            <w:webHidden/>
          </w:rPr>
          <w:instrText xml:space="preserve"> PAGEREF _Toc183083780 \h </w:instrText>
        </w:r>
        <w:r>
          <w:rPr>
            <w:noProof/>
            <w:webHidden/>
          </w:rPr>
        </w:r>
        <w:r>
          <w:rPr>
            <w:noProof/>
            <w:webHidden/>
          </w:rPr>
          <w:fldChar w:fldCharType="separate"/>
        </w:r>
        <w:r>
          <w:rPr>
            <w:noProof/>
            <w:webHidden/>
          </w:rPr>
          <w:t>63</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1" w:history="1">
        <w:r>
          <w:rPr>
            <w:rStyle w:val="Hiperhivatkozs"/>
            <w:noProof/>
            <w:lang w:bidi="ar-SA"/>
          </w:rPr>
          <w:t>4.2.4.2. Punctuation marks</w:t>
        </w:r>
        <w:r>
          <w:rPr>
            <w:noProof/>
            <w:webHidden/>
          </w:rPr>
          <w:tab/>
        </w:r>
        <w:r>
          <w:rPr>
            <w:noProof/>
            <w:webHidden/>
          </w:rPr>
          <w:fldChar w:fldCharType="begin"/>
        </w:r>
        <w:r>
          <w:rPr>
            <w:noProof/>
            <w:webHidden/>
          </w:rPr>
          <w:instrText xml:space="preserve"> PAGEREF _Toc183083781 \h </w:instrText>
        </w:r>
        <w:r>
          <w:rPr>
            <w:noProof/>
            <w:webHidden/>
          </w:rPr>
        </w:r>
        <w:r>
          <w:rPr>
            <w:noProof/>
            <w:webHidden/>
          </w:rPr>
          <w:fldChar w:fldCharType="separate"/>
        </w:r>
        <w:r>
          <w:rPr>
            <w:noProof/>
            <w:webHidden/>
          </w:rPr>
          <w:t>64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2" w:history="1">
        <w:r>
          <w:rPr>
            <w:rStyle w:val="Hiperhivatkozs"/>
            <w:noProof/>
            <w:lang w:bidi="ar-SA"/>
          </w:rPr>
          <w:t>4.2.4.3. Space filler symbols</w:t>
        </w:r>
        <w:r>
          <w:rPr>
            <w:noProof/>
            <w:webHidden/>
          </w:rPr>
          <w:tab/>
        </w:r>
        <w:r>
          <w:rPr>
            <w:noProof/>
            <w:webHidden/>
          </w:rPr>
          <w:fldChar w:fldCharType="begin"/>
        </w:r>
        <w:r>
          <w:rPr>
            <w:noProof/>
            <w:webHidden/>
          </w:rPr>
          <w:instrText xml:space="preserve"> PAGEREF _Toc183083782 \h </w:instrText>
        </w:r>
        <w:r>
          <w:rPr>
            <w:noProof/>
            <w:webHidden/>
          </w:rPr>
        </w:r>
        <w:r>
          <w:rPr>
            <w:noProof/>
            <w:webHidden/>
          </w:rPr>
          <w:fldChar w:fldCharType="separate"/>
        </w:r>
        <w:r>
          <w:rPr>
            <w:noProof/>
            <w:webHidden/>
          </w:rPr>
          <w:t>65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3" w:history="1">
        <w:r>
          <w:rPr>
            <w:rStyle w:val="Hiperhivatkozs"/>
            <w:noProof/>
            <w:lang w:bidi="ar-SA"/>
          </w:rPr>
          <w:t>4.2.4.4. Miscellaneous symbols</w:t>
        </w:r>
        <w:r>
          <w:rPr>
            <w:noProof/>
            <w:webHidden/>
          </w:rPr>
          <w:tab/>
        </w:r>
        <w:r>
          <w:rPr>
            <w:noProof/>
            <w:webHidden/>
          </w:rPr>
          <w:fldChar w:fldCharType="begin"/>
        </w:r>
        <w:r>
          <w:rPr>
            <w:noProof/>
            <w:webHidden/>
          </w:rPr>
          <w:instrText xml:space="preserve"> PAGEREF _Toc183083783 \h </w:instrText>
        </w:r>
        <w:r>
          <w:rPr>
            <w:noProof/>
            <w:webHidden/>
          </w:rPr>
        </w:r>
        <w:r>
          <w:rPr>
            <w:noProof/>
            <w:webHidden/>
          </w:rPr>
          <w:fldChar w:fldCharType="separate"/>
        </w:r>
        <w:r>
          <w:rPr>
            <w:noProof/>
            <w:webHidden/>
          </w:rPr>
          <w:t>65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4" w:history="1">
        <w:r>
          <w:rPr>
            <w:rStyle w:val="Hiperhivatkozs"/>
            <w:noProof/>
            <w:lang w:bidi="ar-SA"/>
          </w:rPr>
          <w:t>4.2.5. Alphanumeric characters used for a different function</w:t>
        </w:r>
        <w:r>
          <w:rPr>
            <w:noProof/>
            <w:webHidden/>
          </w:rPr>
          <w:tab/>
        </w:r>
        <w:r>
          <w:rPr>
            <w:noProof/>
            <w:webHidden/>
          </w:rPr>
          <w:fldChar w:fldCharType="begin"/>
        </w:r>
        <w:r>
          <w:rPr>
            <w:noProof/>
            <w:webHidden/>
          </w:rPr>
          <w:instrText xml:space="preserve"> PAGEREF _Toc183083784 \h </w:instrText>
        </w:r>
        <w:r>
          <w:rPr>
            <w:noProof/>
            <w:webHidden/>
          </w:rPr>
        </w:r>
        <w:r>
          <w:rPr>
            <w:noProof/>
            <w:webHidden/>
          </w:rPr>
          <w:fldChar w:fldCharType="separate"/>
        </w:r>
        <w:r>
          <w:rPr>
            <w:noProof/>
            <w:webHidden/>
          </w:rPr>
          <w:t>66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85" w:history="1">
        <w:r>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_Toc183083785 \h </w:instrText>
        </w:r>
        <w:r>
          <w:rPr>
            <w:noProof/>
            <w:webHidden/>
          </w:rPr>
        </w:r>
        <w:r>
          <w:rPr>
            <w:noProof/>
            <w:webHidden/>
          </w:rPr>
          <w:fldChar w:fldCharType="separate"/>
        </w:r>
        <w:r>
          <w:rPr>
            <w:noProof/>
            <w:webHidden/>
          </w:rPr>
          <w:t>66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6" w:history="1">
        <w:r>
          <w:rPr>
            <w:rStyle w:val="Hiperhivatkozs"/>
            <w:noProof/>
            <w:lang w:bidi="ar-SA"/>
          </w:rPr>
          <w:t>4.3.1. Encoding space</w:t>
        </w:r>
        <w:r>
          <w:rPr>
            <w:noProof/>
            <w:webHidden/>
          </w:rPr>
          <w:tab/>
        </w:r>
        <w:r>
          <w:rPr>
            <w:noProof/>
            <w:webHidden/>
          </w:rPr>
          <w:fldChar w:fldCharType="begin"/>
        </w:r>
        <w:r>
          <w:rPr>
            <w:noProof/>
            <w:webHidden/>
          </w:rPr>
          <w:instrText xml:space="preserve"> PAGEREF _Toc183083786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7" w:history="1">
        <w:r>
          <w:rPr>
            <w:rStyle w:val="Hiperhivatkozs"/>
            <w:noProof/>
            <w:lang w:bidi="ar-SA"/>
          </w:rPr>
          <w:t>4.3.1.1. Spaces interacting with text and markup</w:t>
        </w:r>
        <w:r>
          <w:rPr>
            <w:noProof/>
            <w:webHidden/>
          </w:rPr>
          <w:tab/>
        </w:r>
        <w:r>
          <w:rPr>
            <w:noProof/>
            <w:webHidden/>
          </w:rPr>
          <w:fldChar w:fldCharType="begin"/>
        </w:r>
        <w:r>
          <w:rPr>
            <w:noProof/>
            <w:webHidden/>
          </w:rPr>
          <w:instrText xml:space="preserve"> PAGEREF _Toc183083787 \h </w:instrText>
        </w:r>
        <w:r>
          <w:rPr>
            <w:noProof/>
            <w:webHidden/>
          </w:rPr>
        </w:r>
        <w:r>
          <w:rPr>
            <w:noProof/>
            <w:webHidden/>
          </w:rPr>
          <w:fldChar w:fldCharType="separate"/>
        </w:r>
        <w:r>
          <w:rPr>
            <w:noProof/>
            <w:webHidden/>
          </w:rPr>
          <w:t>66</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88" w:history="1">
        <w:r>
          <w:rPr>
            <w:rStyle w:val="Hiperhivatkozs"/>
            <w:noProof/>
            <w:lang w:bidi="ar-SA"/>
          </w:rPr>
          <w:t>4.3.1.2. The size of spaces</w:t>
        </w:r>
        <w:r>
          <w:rPr>
            <w:noProof/>
            <w:webHidden/>
          </w:rPr>
          <w:tab/>
        </w:r>
        <w:r>
          <w:rPr>
            <w:noProof/>
            <w:webHidden/>
          </w:rPr>
          <w:fldChar w:fldCharType="begin"/>
        </w:r>
        <w:r>
          <w:rPr>
            <w:noProof/>
            <w:webHidden/>
          </w:rPr>
          <w:instrText xml:space="preserve"> PAGEREF _Toc183083788 \h </w:instrText>
        </w:r>
        <w:r>
          <w:rPr>
            <w:noProof/>
            <w:webHidden/>
          </w:rPr>
        </w:r>
        <w:r>
          <w:rPr>
            <w:noProof/>
            <w:webHidden/>
          </w:rPr>
          <w:fldChar w:fldCharType="separate"/>
        </w:r>
        <w:r>
          <w:rPr>
            <w:noProof/>
            <w:webHidden/>
          </w:rPr>
          <w:t>67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89" w:history="1">
        <w:r>
          <w:rPr>
            <w:rStyle w:val="Hiperhivatkozs"/>
            <w:noProof/>
            <w:lang w:bidi="ar-SA"/>
          </w:rPr>
          <w:t>4.3.2. Types of space</w:t>
        </w:r>
        <w:r>
          <w:rPr>
            <w:noProof/>
            <w:webHidden/>
          </w:rPr>
          <w:tab/>
        </w:r>
        <w:r>
          <w:rPr>
            <w:noProof/>
            <w:webHidden/>
          </w:rPr>
          <w:fldChar w:fldCharType="begin"/>
        </w:r>
        <w:r>
          <w:rPr>
            <w:noProof/>
            <w:webHidden/>
          </w:rPr>
          <w:instrText xml:space="preserve"> PAGEREF _Toc183083789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0" w:history="1">
        <w:r>
          <w:rPr>
            <w:rStyle w:val="Hiperhivatkozs"/>
            <w:noProof/>
            <w:lang w:bidi="ar-SA"/>
          </w:rPr>
          <w:t>4.3.2.1. Space for semantic segmentation</w:t>
        </w:r>
        <w:r>
          <w:rPr>
            <w:noProof/>
            <w:webHidden/>
          </w:rPr>
          <w:tab/>
        </w:r>
        <w:r>
          <w:rPr>
            <w:noProof/>
            <w:webHidden/>
          </w:rPr>
          <w:fldChar w:fldCharType="begin"/>
        </w:r>
        <w:r>
          <w:rPr>
            <w:noProof/>
            <w:webHidden/>
          </w:rPr>
          <w:instrText xml:space="preserve"> PAGEREF _Toc183083790 \h </w:instrText>
        </w:r>
        <w:r>
          <w:rPr>
            <w:noProof/>
            <w:webHidden/>
          </w:rPr>
        </w:r>
        <w:r>
          <w:rPr>
            <w:noProof/>
            <w:webHidden/>
          </w:rPr>
          <w:fldChar w:fldCharType="separate"/>
        </w:r>
        <w:r>
          <w:rPr>
            <w:noProof/>
            <w:webHidden/>
          </w:rPr>
          <w:t>67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1" w:history="1">
        <w:r>
          <w:rPr>
            <w:rStyle w:val="Hiperhivatkozs"/>
            <w:noProof/>
            <w:lang w:bidi="ar-SA"/>
          </w:rPr>
          <w:t>4.3.2.2. Space left blank for information not available to the engraver</w:t>
        </w:r>
        <w:r>
          <w:rPr>
            <w:noProof/>
            <w:webHidden/>
          </w:rPr>
          <w:tab/>
        </w:r>
        <w:r>
          <w:rPr>
            <w:noProof/>
            <w:webHidden/>
          </w:rPr>
          <w:fldChar w:fldCharType="begin"/>
        </w:r>
        <w:r>
          <w:rPr>
            <w:noProof/>
            <w:webHidden/>
          </w:rPr>
          <w:instrText xml:space="preserve"> PAGEREF _Toc183083791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2" w:history="1">
        <w:r>
          <w:rPr>
            <w:rStyle w:val="Hiperhivatkozs"/>
            <w:noProof/>
            <w:lang w:bidi="ar-SA"/>
          </w:rPr>
          <w:t>4.3.2.3. Space imposed by physical necessity</w:t>
        </w:r>
        <w:r>
          <w:rPr>
            <w:noProof/>
            <w:webHidden/>
          </w:rPr>
          <w:tab/>
        </w:r>
        <w:r>
          <w:rPr>
            <w:noProof/>
            <w:webHidden/>
          </w:rPr>
          <w:fldChar w:fldCharType="begin"/>
        </w:r>
        <w:r>
          <w:rPr>
            <w:noProof/>
            <w:webHidden/>
          </w:rPr>
          <w:instrText xml:space="preserve"> PAGEREF _Toc183083792 \h </w:instrText>
        </w:r>
        <w:r>
          <w:rPr>
            <w:noProof/>
            <w:webHidden/>
          </w:rPr>
        </w:r>
        <w:r>
          <w:rPr>
            <w:noProof/>
            <w:webHidden/>
          </w:rPr>
          <w:fldChar w:fldCharType="separate"/>
        </w:r>
        <w:r>
          <w:rPr>
            <w:noProof/>
            <w:webHidden/>
          </w:rPr>
          <w:t>68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3" w:history="1">
        <w:r>
          <w:rPr>
            <w:rStyle w:val="Hiperhivatkozs"/>
            <w:noProof/>
            <w:lang w:bidi="ar-SA"/>
          </w:rPr>
          <w:t>4.3.2.4. Unclassified space</w:t>
        </w:r>
        <w:r>
          <w:rPr>
            <w:noProof/>
            <w:webHidden/>
          </w:rPr>
          <w:tab/>
        </w:r>
        <w:r>
          <w:rPr>
            <w:noProof/>
            <w:webHidden/>
          </w:rPr>
          <w:fldChar w:fldCharType="begin"/>
        </w:r>
        <w:r>
          <w:rPr>
            <w:noProof/>
            <w:webHidden/>
          </w:rPr>
          <w:instrText xml:space="preserve"> PAGEREF _Toc183083793 \h </w:instrText>
        </w:r>
        <w:r>
          <w:rPr>
            <w:noProof/>
            <w:webHidden/>
          </w:rPr>
        </w:r>
        <w:r>
          <w:rPr>
            <w:noProof/>
            <w:webHidden/>
          </w:rPr>
          <w:fldChar w:fldCharType="separate"/>
        </w:r>
        <w:r>
          <w:rPr>
            <w:noProof/>
            <w:webHidden/>
          </w:rPr>
          <w:t>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4" w:history="1">
        <w:r>
          <w:rPr>
            <w:rStyle w:val="Hiperhivatkozs"/>
            <w:noProof/>
            <w:lang w:bidi="ar-SA"/>
          </w:rPr>
          <w:t>4.3.3. Not all blanks are space</w:t>
        </w:r>
        <w:r>
          <w:rPr>
            <w:noProof/>
            <w:webHidden/>
          </w:rPr>
          <w:tab/>
        </w:r>
        <w:r>
          <w:rPr>
            <w:noProof/>
            <w:webHidden/>
          </w:rPr>
          <w:fldChar w:fldCharType="begin"/>
        </w:r>
        <w:r>
          <w:rPr>
            <w:noProof/>
            <w:webHidden/>
          </w:rPr>
          <w:instrText xml:space="preserve"> PAGEREF _Toc183083794 \h </w:instrText>
        </w:r>
        <w:r>
          <w:rPr>
            <w:noProof/>
            <w:webHidden/>
          </w:rPr>
        </w:r>
        <w:r>
          <w:rPr>
            <w:noProof/>
            <w:webHidden/>
          </w:rPr>
          <w:fldChar w:fldCharType="separate"/>
        </w:r>
        <w:r>
          <w:rPr>
            <w:noProof/>
            <w:webHidden/>
          </w:rPr>
          <w:t>70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795" w:history="1">
        <w:r>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_Toc183083795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6" w:history="1">
        <w:r>
          <w:rPr>
            <w:rStyle w:val="Hiperhivatkozs"/>
            <w:noProof/>
            <w:lang w:bidi="ar-SA"/>
          </w:rPr>
          <w:t>4.4.1. Overview</w:t>
        </w:r>
        <w:r>
          <w:rPr>
            <w:noProof/>
            <w:webHidden/>
          </w:rPr>
          <w:tab/>
        </w:r>
        <w:r>
          <w:rPr>
            <w:noProof/>
            <w:webHidden/>
          </w:rPr>
          <w:fldChar w:fldCharType="begin"/>
        </w:r>
        <w:r>
          <w:rPr>
            <w:noProof/>
            <w:webHidden/>
          </w:rPr>
          <w:instrText xml:space="preserve"> PAGEREF _Toc183083796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7" w:history="1">
        <w:r>
          <w:rPr>
            <w:rStyle w:val="Hiperhivatkozs"/>
            <w:noProof/>
            <w:lang w:bidi="ar-SA"/>
          </w:rPr>
          <w:t>4.4.2. Scribal deletion</w:t>
        </w:r>
        <w:r>
          <w:rPr>
            <w:noProof/>
            <w:webHidden/>
          </w:rPr>
          <w:tab/>
        </w:r>
        <w:r>
          <w:rPr>
            <w:noProof/>
            <w:webHidden/>
          </w:rPr>
          <w:fldChar w:fldCharType="begin"/>
        </w:r>
        <w:r>
          <w:rPr>
            <w:noProof/>
            <w:webHidden/>
          </w:rPr>
          <w:instrText xml:space="preserve"> PAGEREF _Toc183083797 \h </w:instrText>
        </w:r>
        <w:r>
          <w:rPr>
            <w:noProof/>
            <w:webHidden/>
          </w:rPr>
        </w:r>
        <w:r>
          <w:rPr>
            <w:noProof/>
            <w:webHidden/>
          </w:rPr>
          <w:fldChar w:fldCharType="separate"/>
        </w:r>
        <w:r>
          <w:rPr>
            <w:noProof/>
            <w:webHidden/>
          </w:rPr>
          <w:t>71</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798" w:history="1">
        <w:r>
          <w:rPr>
            <w:rStyle w:val="Hiperhivatkozs"/>
            <w:noProof/>
            <w:lang w:bidi="ar-SA"/>
          </w:rPr>
          <w:t>4.4.2.1. The manner of deletion</w:t>
        </w:r>
        <w:r>
          <w:rPr>
            <w:noProof/>
            <w:webHidden/>
          </w:rPr>
          <w:tab/>
        </w:r>
        <w:r>
          <w:rPr>
            <w:noProof/>
            <w:webHidden/>
          </w:rPr>
          <w:fldChar w:fldCharType="begin"/>
        </w:r>
        <w:r>
          <w:rPr>
            <w:noProof/>
            <w:webHidden/>
          </w:rPr>
          <w:instrText xml:space="preserve"> PAGEREF _Toc183083798 \h </w:instrText>
        </w:r>
        <w:r>
          <w:rPr>
            <w:noProof/>
            <w:webHidden/>
          </w:rPr>
        </w:r>
        <w:r>
          <w:rPr>
            <w:noProof/>
            <w:webHidden/>
          </w:rPr>
          <w:fldChar w:fldCharType="separate"/>
        </w:r>
        <w:r>
          <w:rPr>
            <w:noProof/>
            <w:webHidden/>
          </w:rPr>
          <w:t>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799" w:history="1">
        <w:r>
          <w:rPr>
            <w:rStyle w:val="Hiperhivatkozs"/>
            <w:noProof/>
            <w:lang w:bidi="ar-SA"/>
          </w:rPr>
          <w:t>4.4.3. Scribal insertion</w:t>
        </w:r>
        <w:r>
          <w:rPr>
            <w:noProof/>
            <w:webHidden/>
          </w:rPr>
          <w:tab/>
        </w:r>
        <w:r>
          <w:rPr>
            <w:noProof/>
            <w:webHidden/>
          </w:rPr>
          <w:fldChar w:fldCharType="begin"/>
        </w:r>
        <w:r>
          <w:rPr>
            <w:noProof/>
            <w:webHidden/>
          </w:rPr>
          <w:instrText xml:space="preserve"> PAGEREF _Toc183083799 \h </w:instrText>
        </w:r>
        <w:r>
          <w:rPr>
            <w:noProof/>
            <w:webHidden/>
          </w:rPr>
        </w:r>
        <w:r>
          <w:rPr>
            <w:noProof/>
            <w:webHidden/>
          </w:rPr>
          <w:fldChar w:fldCharType="separate"/>
        </w:r>
        <w:r>
          <w:rPr>
            <w:noProof/>
            <w:webHidden/>
          </w:rPr>
          <w:t>72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0" w:history="1">
        <w:r>
          <w:rPr>
            <w:rStyle w:val="Hiperhivatkozs"/>
            <w:noProof/>
            <w:lang w:bidi="ar-SA"/>
          </w:rPr>
          <w:t>4.4.4. Scribal correction</w:t>
        </w:r>
        <w:r>
          <w:rPr>
            <w:noProof/>
            <w:webHidden/>
          </w:rPr>
          <w:tab/>
        </w:r>
        <w:r>
          <w:rPr>
            <w:noProof/>
            <w:webHidden/>
          </w:rPr>
          <w:fldChar w:fldCharType="begin"/>
        </w:r>
        <w:r>
          <w:rPr>
            <w:noProof/>
            <w:webHidden/>
          </w:rPr>
          <w:instrText xml:space="preserve"> PAGEREF _Toc183083800 \h </w:instrText>
        </w:r>
        <w:r>
          <w:rPr>
            <w:noProof/>
            <w:webHidden/>
          </w:rPr>
        </w:r>
        <w:r>
          <w:rPr>
            <w:noProof/>
            <w:webHidden/>
          </w:rPr>
          <w:fldChar w:fldCharType="separate"/>
        </w:r>
        <w:r>
          <w:rPr>
            <w:noProof/>
            <w:webHidden/>
          </w:rPr>
          <w:t>73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01" w:history="1">
        <w:r>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_Toc183083801 \h </w:instrText>
        </w:r>
        <w:r>
          <w:rPr>
            <w:noProof/>
            <w:webHidden/>
          </w:rPr>
        </w:r>
        <w:r>
          <w:rPr>
            <w:noProof/>
            <w:webHidden/>
          </w:rPr>
          <w:fldChar w:fldCharType="separate"/>
        </w:r>
        <w:r>
          <w:rPr>
            <w:noProof/>
            <w:webHidden/>
          </w:rPr>
          <w:t>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2" w:history="1">
        <w:r>
          <w:rPr>
            <w:rStyle w:val="Hiperhivatkozs"/>
            <w:noProof/>
            <w:lang w:bidi="ar-SA"/>
          </w:rPr>
          <w:t>5.1. Overview</w:t>
        </w:r>
        <w:r>
          <w:rPr>
            <w:noProof/>
            <w:webHidden/>
          </w:rPr>
          <w:tab/>
        </w:r>
        <w:r>
          <w:rPr>
            <w:noProof/>
            <w:webHidden/>
          </w:rPr>
          <w:fldChar w:fldCharType="begin"/>
        </w:r>
        <w:r>
          <w:rPr>
            <w:noProof/>
            <w:webHidden/>
          </w:rPr>
          <w:instrText xml:space="preserve"> PAGEREF _Toc183083802 \h </w:instrText>
        </w:r>
        <w:r>
          <w:rPr>
            <w:noProof/>
            <w:webHidden/>
          </w:rPr>
        </w:r>
        <w:r>
          <w:rPr>
            <w:noProof/>
            <w:webHidden/>
          </w:rPr>
          <w:fldChar w:fldCharType="separate"/>
        </w:r>
        <w:r>
          <w:rPr>
            <w:noProof/>
            <w:webHidden/>
          </w:rPr>
          <w:t>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3" w:history="1">
        <w:r>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_Toc183083803 \h </w:instrText>
        </w:r>
        <w:r>
          <w:rPr>
            <w:noProof/>
            <w:webHidden/>
          </w:rPr>
        </w:r>
        <w:r>
          <w:rPr>
            <w:noProof/>
            <w:webHidden/>
          </w:rPr>
          <w:fldChar w:fldCharType="separate"/>
        </w:r>
        <w:r>
          <w:rPr>
            <w:noProof/>
            <w:webHidden/>
          </w:rPr>
          <w:t>77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4" w:history="1">
        <w:r>
          <w:rPr>
            <w:rStyle w:val="Hiperhivatkozs"/>
            <w:noProof/>
            <w:lang w:bidi="ar-SA"/>
          </w:rPr>
          <w:t>5.3. Doubtful readings</w:t>
        </w:r>
        <w:r>
          <w:rPr>
            <w:noProof/>
            <w:webHidden/>
          </w:rPr>
          <w:tab/>
        </w:r>
        <w:r>
          <w:rPr>
            <w:noProof/>
            <w:webHidden/>
          </w:rPr>
          <w:fldChar w:fldCharType="begin"/>
        </w:r>
        <w:r>
          <w:rPr>
            <w:noProof/>
            <w:webHidden/>
          </w:rPr>
          <w:instrText xml:space="preserve"> PAGEREF _Toc183083804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5" w:history="1">
        <w:r>
          <w:rPr>
            <w:rStyle w:val="Hiperhivatkozs"/>
            <w:noProof/>
            <w:lang w:bidi="ar-SA"/>
          </w:rPr>
          <w:t xml:space="preserve">5.3.1. The EpiDoc element </w:t>
        </w:r>
        <w:r>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_Toc183083805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6" w:history="1">
        <w:r>
          <w:rPr>
            <w:rStyle w:val="Hiperhivatkozs"/>
            <w:noProof/>
            <w:lang w:bidi="ar-SA"/>
          </w:rPr>
          <w:t>5.3.2. Tentative readings</w:t>
        </w:r>
        <w:r>
          <w:rPr>
            <w:noProof/>
            <w:webHidden/>
          </w:rPr>
          <w:tab/>
        </w:r>
        <w:r>
          <w:rPr>
            <w:noProof/>
            <w:webHidden/>
          </w:rPr>
          <w:fldChar w:fldCharType="begin"/>
        </w:r>
        <w:r>
          <w:rPr>
            <w:noProof/>
            <w:webHidden/>
          </w:rPr>
          <w:instrText xml:space="preserve"> PAGEREF _Toc183083806 \h </w:instrText>
        </w:r>
        <w:r>
          <w:rPr>
            <w:noProof/>
            <w:webHidden/>
          </w:rPr>
        </w:r>
        <w:r>
          <w:rPr>
            <w:noProof/>
            <w:webHidden/>
          </w:rPr>
          <w:fldChar w:fldCharType="separate"/>
        </w:r>
        <w:r>
          <w:rPr>
            <w:noProof/>
            <w:webHidden/>
          </w:rPr>
          <w:t>78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7" w:history="1">
        <w:r>
          <w:rPr>
            <w:rStyle w:val="Hiperhivatkozs"/>
            <w:noProof/>
            <w:lang w:bidi="ar-SA"/>
          </w:rPr>
          <w:t>5.3.3. Ambiguous characters</w:t>
        </w:r>
        <w:r>
          <w:rPr>
            <w:noProof/>
            <w:webHidden/>
          </w:rPr>
          <w:tab/>
        </w:r>
        <w:r>
          <w:rPr>
            <w:noProof/>
            <w:webHidden/>
          </w:rPr>
          <w:fldChar w:fldCharType="begin"/>
        </w:r>
        <w:r>
          <w:rPr>
            <w:noProof/>
            <w:webHidden/>
          </w:rPr>
          <w:instrText xml:space="preserve"> PAGEREF _Toc183083807 \h </w:instrText>
        </w:r>
        <w:r>
          <w:rPr>
            <w:noProof/>
            <w:webHidden/>
          </w:rPr>
        </w:r>
        <w:r>
          <w:rPr>
            <w:noProof/>
            <w:webHidden/>
          </w:rPr>
          <w:fldChar w:fldCharType="separate"/>
        </w:r>
        <w:r>
          <w:rPr>
            <w:noProof/>
            <w:webHidden/>
          </w:rPr>
          <w:t>79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08" w:history="1">
        <w:r>
          <w:rPr>
            <w:rStyle w:val="Hiperhivatkozs"/>
            <w:noProof/>
            <w:lang w:bidi="ar-SA"/>
          </w:rPr>
          <w:t xml:space="preserve">5.3.4. Reading difficulties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_Toc183083808 \h </w:instrText>
        </w:r>
        <w:r>
          <w:rPr>
            <w:noProof/>
            <w:webHidden/>
          </w:rPr>
        </w:r>
        <w:r>
          <w:rPr>
            <w:noProof/>
            <w:webHidden/>
          </w:rPr>
          <w:fldChar w:fldCharType="separate"/>
        </w:r>
        <w:r>
          <w:rPr>
            <w:noProof/>
            <w:webHidden/>
          </w:rPr>
          <w:t>79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09" w:history="1">
        <w:r>
          <w:rPr>
            <w:rStyle w:val="Hiperhivatkozs"/>
            <w:noProof/>
            <w:lang w:bidi="ar-SA"/>
          </w:rPr>
          <w:t>5.4. Lacunae</w:t>
        </w:r>
        <w:r>
          <w:rPr>
            <w:noProof/>
            <w:webHidden/>
          </w:rPr>
          <w:tab/>
        </w:r>
        <w:r>
          <w:rPr>
            <w:noProof/>
            <w:webHidden/>
          </w:rPr>
          <w:fldChar w:fldCharType="begin"/>
        </w:r>
        <w:r>
          <w:rPr>
            <w:noProof/>
            <w:webHidden/>
          </w:rPr>
          <w:instrText xml:space="preserve"> PAGEREF _Toc183083809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0" w:history="1">
        <w:r>
          <w:rPr>
            <w:rStyle w:val="Hiperhivatkozs"/>
            <w:noProof/>
            <w:lang w:bidi="ar-SA"/>
          </w:rPr>
          <w:t xml:space="preserve">5.4.1. The EpiDoc element </w:t>
        </w:r>
        <w:r>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_Toc183083810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1" w:history="1">
        <w:r>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_Toc183083811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2" w:history="1">
        <w:r>
          <w:rPr>
            <w:rStyle w:val="Hiperhivatkozs"/>
            <w:noProof/>
            <w:lang w:bidi="ar-SA"/>
          </w:rPr>
          <w:t>5.4.3. Inline lacunae</w:t>
        </w:r>
        <w:r>
          <w:rPr>
            <w:noProof/>
            <w:webHidden/>
          </w:rPr>
          <w:tab/>
        </w:r>
        <w:r>
          <w:rPr>
            <w:noProof/>
            <w:webHidden/>
          </w:rPr>
          <w:fldChar w:fldCharType="begin"/>
        </w:r>
        <w:r>
          <w:rPr>
            <w:noProof/>
            <w:webHidden/>
          </w:rPr>
          <w:instrText xml:space="preserve"> PAGEREF _Toc183083812 \h </w:instrText>
        </w:r>
        <w:r>
          <w:rPr>
            <w:noProof/>
            <w:webHidden/>
          </w:rPr>
        </w:r>
        <w:r>
          <w:rPr>
            <w:noProof/>
            <w:webHidden/>
          </w:rPr>
          <w:fldChar w:fldCharType="separate"/>
        </w:r>
        <w:r>
          <w:rPr>
            <w:noProof/>
            <w:webHidden/>
          </w:rPr>
          <w:t>81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3" w:history="1">
        <w:r>
          <w:rPr>
            <w:rStyle w:val="Hiperhivatkozs"/>
            <w:noProof/>
            <w:lang w:bidi="ar-SA"/>
          </w:rPr>
          <w:t>5.4.4. Lacunae with known metre</w:t>
        </w:r>
        <w:r>
          <w:rPr>
            <w:noProof/>
            <w:webHidden/>
          </w:rPr>
          <w:tab/>
        </w:r>
        <w:r>
          <w:rPr>
            <w:noProof/>
            <w:webHidden/>
          </w:rPr>
          <w:fldChar w:fldCharType="begin"/>
        </w:r>
        <w:r>
          <w:rPr>
            <w:noProof/>
            <w:webHidden/>
          </w:rPr>
          <w:instrText xml:space="preserve"> PAGEREF _Toc183083813 \h </w:instrText>
        </w:r>
        <w:r>
          <w:rPr>
            <w:noProof/>
            <w:webHidden/>
          </w:rPr>
        </w:r>
        <w:r>
          <w:rPr>
            <w:noProof/>
            <w:webHidden/>
          </w:rPr>
          <w:fldChar w:fldCharType="separate"/>
        </w:r>
        <w:r>
          <w:rPr>
            <w:noProof/>
            <w:webHidden/>
          </w:rPr>
          <w:t>82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4" w:history="1">
        <w:r>
          <w:rPr>
            <w:rStyle w:val="Hiperhivatkozs"/>
            <w:noProof/>
            <w:lang w:bidi="ar-SA"/>
          </w:rPr>
          <w:t xml:space="preserve">5.4.5. Lacunae below the </w:t>
        </w:r>
        <w:r>
          <w:rPr>
            <w:rStyle w:val="Hiperhivatkozs"/>
            <w:i/>
            <w:iCs/>
            <w:noProof/>
            <w:lang w:bidi="ar-SA"/>
          </w:rPr>
          <w:t>akṣara</w:t>
        </w:r>
        <w:r>
          <w:rPr>
            <w:rStyle w:val="Hiperhivatkozs"/>
            <w:noProof/>
            <w:lang w:bidi="ar-SA"/>
          </w:rPr>
          <w:t xml:space="preserve"> level</w:t>
        </w:r>
        <w:r>
          <w:rPr>
            <w:noProof/>
            <w:webHidden/>
          </w:rPr>
          <w:tab/>
        </w:r>
        <w:r>
          <w:rPr>
            <w:noProof/>
            <w:webHidden/>
          </w:rPr>
          <w:fldChar w:fldCharType="begin"/>
        </w:r>
        <w:r>
          <w:rPr>
            <w:noProof/>
            <w:webHidden/>
          </w:rPr>
          <w:instrText xml:space="preserve"> PAGEREF _Toc183083814 \h </w:instrText>
        </w:r>
        <w:r>
          <w:rPr>
            <w:noProof/>
            <w:webHidden/>
          </w:rPr>
        </w:r>
        <w:r>
          <w:rPr>
            <w:noProof/>
            <w:webHidden/>
          </w:rPr>
          <w:fldChar w:fldCharType="separate"/>
        </w:r>
        <w:r>
          <w:rPr>
            <w:noProof/>
            <w:webHidden/>
          </w:rPr>
          <w:t>83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5" w:history="1">
        <w:r>
          <w:rPr>
            <w:rStyle w:val="Hiperhivatkozs"/>
            <w:noProof/>
            <w:lang w:bidi="ar-SA"/>
          </w:rPr>
          <w:t>5.4.6. Entire lines lost</w:t>
        </w:r>
        <w:r>
          <w:rPr>
            <w:noProof/>
            <w:webHidden/>
          </w:rPr>
          <w:tab/>
        </w:r>
        <w:r>
          <w:rPr>
            <w:noProof/>
            <w:webHidden/>
          </w:rPr>
          <w:fldChar w:fldCharType="begin"/>
        </w:r>
        <w:r>
          <w:rPr>
            <w:noProof/>
            <w:webHidden/>
          </w:rPr>
          <w:instrText xml:space="preserve"> PAGEREF _Toc183083815 \h </w:instrText>
        </w:r>
        <w:r>
          <w:rPr>
            <w:noProof/>
            <w:webHidden/>
          </w:rPr>
        </w:r>
        <w:r>
          <w:rPr>
            <w:noProof/>
            <w:webHidden/>
          </w:rPr>
          <w:fldChar w:fldCharType="separate"/>
        </w:r>
        <w:r>
          <w:rPr>
            <w:noProof/>
            <w:webHidden/>
          </w:rPr>
          <w:t>84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6" w:history="1">
        <w:r>
          <w:rPr>
            <w:rStyle w:val="Hiperhivatkozs"/>
            <w:noProof/>
            <w:lang w:bidi="ar-SA"/>
          </w:rPr>
          <w:t>5.4.7. Massive lacunae</w:t>
        </w:r>
        <w:r>
          <w:rPr>
            <w:noProof/>
            <w:webHidden/>
          </w:rPr>
          <w:tab/>
        </w:r>
        <w:r>
          <w:rPr>
            <w:noProof/>
            <w:webHidden/>
          </w:rPr>
          <w:fldChar w:fldCharType="begin"/>
        </w:r>
        <w:r>
          <w:rPr>
            <w:noProof/>
            <w:webHidden/>
          </w:rPr>
          <w:instrText xml:space="preserve"> PAGEREF _Toc183083816 \h </w:instrText>
        </w:r>
        <w:r>
          <w:rPr>
            <w:noProof/>
            <w:webHidden/>
          </w:rPr>
        </w:r>
        <w:r>
          <w:rPr>
            <w:noProof/>
            <w:webHidden/>
          </w:rPr>
          <w:fldChar w:fldCharType="separate"/>
        </w:r>
        <w:r>
          <w:rPr>
            <w:noProof/>
            <w:webHidden/>
          </w:rPr>
          <w:t>85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17" w:history="1">
        <w:r>
          <w:rPr>
            <w:rStyle w:val="Hiperhivatkozs"/>
            <w:noProof/>
            <w:lang w:bidi="ar-SA"/>
          </w:rPr>
          <w:t>5.4.8. Lost copper plates</w:t>
        </w:r>
        <w:r>
          <w:rPr>
            <w:noProof/>
            <w:webHidden/>
          </w:rPr>
          <w:tab/>
        </w:r>
        <w:r>
          <w:rPr>
            <w:noProof/>
            <w:webHidden/>
          </w:rPr>
          <w:fldChar w:fldCharType="begin"/>
        </w:r>
        <w:r>
          <w:rPr>
            <w:noProof/>
            <w:webHidden/>
          </w:rPr>
          <w:instrText xml:space="preserve"> PAGEREF _Toc183083817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18" w:history="1">
        <w:r>
          <w:rPr>
            <w:rStyle w:val="Hiperhivatkozs"/>
            <w:noProof/>
            <w:lang w:bidi="ar-SA"/>
          </w:rPr>
          <w:t>5.4.8.1. Lost final plates</w:t>
        </w:r>
        <w:r>
          <w:rPr>
            <w:noProof/>
            <w:webHidden/>
          </w:rPr>
          <w:tab/>
        </w:r>
        <w:r>
          <w:rPr>
            <w:noProof/>
            <w:webHidden/>
          </w:rPr>
          <w:fldChar w:fldCharType="begin"/>
        </w:r>
        <w:r>
          <w:rPr>
            <w:noProof/>
            <w:webHidden/>
          </w:rPr>
          <w:instrText xml:space="preserve"> PAGEREF _Toc183083818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19" w:history="1">
        <w:r>
          <w:rPr>
            <w:rStyle w:val="Hiperhivatkozs"/>
            <w:noProof/>
            <w:lang w:bidi="ar-SA"/>
          </w:rPr>
          <w:t>5.4.8.2. Lost initial plates</w:t>
        </w:r>
        <w:r>
          <w:rPr>
            <w:noProof/>
            <w:webHidden/>
          </w:rPr>
          <w:tab/>
        </w:r>
        <w:r>
          <w:rPr>
            <w:noProof/>
            <w:webHidden/>
          </w:rPr>
          <w:fldChar w:fldCharType="begin"/>
        </w:r>
        <w:r>
          <w:rPr>
            <w:noProof/>
            <w:webHidden/>
          </w:rPr>
          <w:instrText xml:space="preserve"> PAGEREF _Toc183083819 \h </w:instrText>
        </w:r>
        <w:r>
          <w:rPr>
            <w:noProof/>
            <w:webHidden/>
          </w:rPr>
        </w:r>
        <w:r>
          <w:rPr>
            <w:noProof/>
            <w:webHidden/>
          </w:rPr>
          <w:fldChar w:fldCharType="separate"/>
        </w:r>
        <w:r>
          <w:rPr>
            <w:noProof/>
            <w:webHidden/>
          </w:rPr>
          <w:t>88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20" w:history="1">
        <w:r>
          <w:rPr>
            <w:rStyle w:val="Hiperhivatkozs"/>
            <w:noProof/>
            <w:lang w:bidi="ar-SA"/>
          </w:rPr>
          <w:t>5.4.8.3. Lost medial plates</w:t>
        </w:r>
        <w:r>
          <w:rPr>
            <w:noProof/>
            <w:webHidden/>
          </w:rPr>
          <w:tab/>
        </w:r>
        <w:r>
          <w:rPr>
            <w:noProof/>
            <w:webHidden/>
          </w:rPr>
          <w:fldChar w:fldCharType="begin"/>
        </w:r>
        <w:r>
          <w:rPr>
            <w:noProof/>
            <w:webHidden/>
          </w:rPr>
          <w:instrText xml:space="preserve"> PAGEREF _Toc183083820 \h </w:instrText>
        </w:r>
        <w:r>
          <w:rPr>
            <w:noProof/>
            <w:webHidden/>
          </w:rPr>
        </w:r>
        <w:r>
          <w:rPr>
            <w:noProof/>
            <w:webHidden/>
          </w:rPr>
          <w:fldChar w:fldCharType="separate"/>
        </w:r>
        <w:r>
          <w:rPr>
            <w:noProof/>
            <w:webHidden/>
          </w:rPr>
          <w:t>89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1" w:history="1">
        <w:r>
          <w:rPr>
            <w:rStyle w:val="Hiperhivatkozs"/>
            <w:noProof/>
            <w:lang w:bidi="ar-SA"/>
          </w:rPr>
          <w:t>5.4.9. Fractured inscriptions</w:t>
        </w:r>
        <w:r>
          <w:rPr>
            <w:noProof/>
            <w:webHidden/>
          </w:rPr>
          <w:tab/>
        </w:r>
        <w:r>
          <w:rPr>
            <w:noProof/>
            <w:webHidden/>
          </w:rPr>
          <w:fldChar w:fldCharType="begin"/>
        </w:r>
        <w:r>
          <w:rPr>
            <w:noProof/>
            <w:webHidden/>
          </w:rPr>
          <w:instrText xml:space="preserve"> PAGEREF _Toc183083821 \h </w:instrText>
        </w:r>
        <w:r>
          <w:rPr>
            <w:noProof/>
            <w:webHidden/>
          </w:rPr>
        </w:r>
        <w:r>
          <w:rPr>
            <w:noProof/>
            <w:webHidden/>
          </w:rPr>
          <w:fldChar w:fldCharType="separate"/>
        </w:r>
        <w:r>
          <w:rPr>
            <w:noProof/>
            <w:webHidden/>
          </w:rPr>
          <w:t>90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22" w:history="1">
        <w:r>
          <w:rPr>
            <w:rStyle w:val="Hiperhivatkozs"/>
            <w:noProof/>
            <w:lang w:bidi="ar-SA"/>
          </w:rPr>
          <w:t>5.5. Restoring lacunae</w:t>
        </w:r>
        <w:r>
          <w:rPr>
            <w:noProof/>
            <w:webHidden/>
          </w:rPr>
          <w:tab/>
        </w:r>
        <w:r>
          <w:rPr>
            <w:noProof/>
            <w:webHidden/>
          </w:rPr>
          <w:fldChar w:fldCharType="begin"/>
        </w:r>
        <w:r>
          <w:rPr>
            <w:noProof/>
            <w:webHidden/>
          </w:rPr>
          <w:instrText xml:space="preserve"> PAGEREF _Toc183083822 \h </w:instrText>
        </w:r>
        <w:r>
          <w:rPr>
            <w:noProof/>
            <w:webHidden/>
          </w:rPr>
        </w:r>
        <w:r>
          <w:rPr>
            <w:noProof/>
            <w:webHidden/>
          </w:rPr>
          <w:fldChar w:fldCharType="separate"/>
        </w:r>
        <w:r>
          <w:rPr>
            <w:noProof/>
            <w:webHidden/>
          </w:rPr>
          <w:t>91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3" w:history="1">
        <w:r>
          <w:rPr>
            <w:rStyle w:val="Hiperhivatkozs"/>
            <w:noProof/>
            <w:lang w:bidi="ar-SA"/>
          </w:rPr>
          <w:t>5.5.1. Marking up restored text</w:t>
        </w:r>
        <w:r>
          <w:rPr>
            <w:noProof/>
            <w:webHidden/>
          </w:rPr>
          <w:tab/>
        </w:r>
        <w:r>
          <w:rPr>
            <w:noProof/>
            <w:webHidden/>
          </w:rPr>
          <w:fldChar w:fldCharType="begin"/>
        </w:r>
        <w:r>
          <w:rPr>
            <w:noProof/>
            <w:webHidden/>
          </w:rPr>
          <w:instrText xml:space="preserve"> PAGEREF _Toc183083823 \h </w:instrText>
        </w:r>
        <w:r>
          <w:rPr>
            <w:noProof/>
            <w:webHidden/>
          </w:rPr>
        </w:r>
        <w:r>
          <w:rPr>
            <w:noProof/>
            <w:webHidden/>
          </w:rPr>
          <w:fldChar w:fldCharType="separate"/>
        </w:r>
        <w:r>
          <w:rPr>
            <w:noProof/>
            <w:webHidden/>
          </w:rPr>
          <w:t>91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4" w:history="1">
        <w:r>
          <w:rPr>
            <w:rStyle w:val="Hiperhivatkozs"/>
            <w:noProof/>
            <w:lang w:bidi="ar-SA"/>
          </w:rPr>
          <w:t>5.5.2. The basis of restoration</w:t>
        </w:r>
        <w:r>
          <w:rPr>
            <w:noProof/>
            <w:webHidden/>
          </w:rPr>
          <w:tab/>
        </w:r>
        <w:r>
          <w:rPr>
            <w:noProof/>
            <w:webHidden/>
          </w:rPr>
          <w:fldChar w:fldCharType="begin"/>
        </w:r>
        <w:r>
          <w:rPr>
            <w:noProof/>
            <w:webHidden/>
          </w:rPr>
          <w:instrText xml:space="preserve"> PAGEREF _Toc183083824 \h </w:instrText>
        </w:r>
        <w:r>
          <w:rPr>
            <w:noProof/>
            <w:webHidden/>
          </w:rPr>
        </w:r>
        <w:r>
          <w:rPr>
            <w:noProof/>
            <w:webHidden/>
          </w:rPr>
          <w:fldChar w:fldCharType="separate"/>
        </w:r>
        <w:r>
          <w:rPr>
            <w:noProof/>
            <w:webHidden/>
          </w:rPr>
          <w:t>91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25" w:history="1">
        <w:r>
          <w:rPr>
            <w:rStyle w:val="Hiperhivatkozs"/>
            <w:noProof/>
            <w:lang w:bidi="ar-SA"/>
          </w:rPr>
          <w:t>6. Editorial intervention</w:t>
        </w:r>
        <w:r>
          <w:rPr>
            <w:noProof/>
            <w:webHidden/>
          </w:rPr>
          <w:tab/>
        </w:r>
        <w:r>
          <w:rPr>
            <w:noProof/>
            <w:webHidden/>
          </w:rPr>
          <w:fldChar w:fldCharType="begin"/>
        </w:r>
        <w:r>
          <w:rPr>
            <w:noProof/>
            <w:webHidden/>
          </w:rPr>
          <w:instrText xml:space="preserve"> PAGEREF _Toc183083825 \h </w:instrText>
        </w:r>
        <w:r>
          <w:rPr>
            <w:noProof/>
            <w:webHidden/>
          </w:rPr>
        </w:r>
        <w:r>
          <w:rPr>
            <w:noProof/>
            <w:webHidden/>
          </w:rPr>
          <w:fldChar w:fldCharType="separate"/>
        </w:r>
        <w:r>
          <w:rPr>
            <w:noProof/>
            <w:webHidden/>
          </w:rPr>
          <w:t>93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26" w:history="1">
        <w:r>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_Toc183083826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7" w:history="1">
        <w:r>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_Toc183083827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8" w:history="1">
        <w:r>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_Toc183083828 \h </w:instrText>
        </w:r>
        <w:r>
          <w:rPr>
            <w:noProof/>
            <w:webHidden/>
          </w:rPr>
        </w:r>
        <w:r>
          <w:rPr>
            <w:noProof/>
            <w:webHidden/>
          </w:rPr>
          <w:fldChar w:fldCharType="separate"/>
        </w:r>
        <w:r>
          <w:rPr>
            <w:noProof/>
            <w:webHidden/>
          </w:rPr>
          <w:t>93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29" w:history="1">
        <w:r>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_Toc183083829 \h </w:instrText>
        </w:r>
        <w:r>
          <w:rPr>
            <w:noProof/>
            <w:webHidden/>
          </w:rPr>
        </w:r>
        <w:r>
          <w:rPr>
            <w:noProof/>
            <w:webHidden/>
          </w:rPr>
          <w:fldChar w:fldCharType="separate"/>
        </w:r>
        <w:r>
          <w:rPr>
            <w:noProof/>
            <w:webHidden/>
          </w:rPr>
          <w:t>94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0" w:history="1">
        <w:r>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_Toc183083830 \h </w:instrText>
        </w:r>
        <w:r>
          <w:rPr>
            <w:noProof/>
            <w:webHidden/>
          </w:rPr>
        </w:r>
        <w:r>
          <w:rPr>
            <w:noProof/>
            <w:webHidden/>
          </w:rPr>
          <w:fldChar w:fldCharType="separate"/>
        </w:r>
        <w:r>
          <w:rPr>
            <w:noProof/>
            <w:webHidden/>
          </w:rPr>
          <w:t>94</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1" w:history="1">
        <w:r>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_Toc183083831 \h </w:instrText>
        </w:r>
        <w:r>
          <w:rPr>
            <w:noProof/>
            <w:webHidden/>
          </w:rPr>
        </w:r>
        <w:r>
          <w:rPr>
            <w:noProof/>
            <w:webHidden/>
          </w:rPr>
          <w:fldChar w:fldCharType="separate"/>
        </w:r>
        <w:r>
          <w:rPr>
            <w:noProof/>
            <w:webHidden/>
          </w:rPr>
          <w:t>95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2" w:history="1">
        <w:r>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_Toc183083832 \h </w:instrText>
        </w:r>
        <w:r>
          <w:rPr>
            <w:noProof/>
            <w:webHidden/>
          </w:rPr>
        </w:r>
        <w:r>
          <w:rPr>
            <w:noProof/>
            <w:webHidden/>
          </w:rPr>
          <w:fldChar w:fldCharType="separate"/>
        </w:r>
        <w:r>
          <w:rPr>
            <w:noProof/>
            <w:webHidden/>
          </w:rPr>
          <w:t>95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833" w:history="1">
        <w:r>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_Toc183083833 \h </w:instrText>
        </w:r>
        <w:r>
          <w:rPr>
            <w:noProof/>
            <w:webHidden/>
          </w:rPr>
        </w:r>
        <w:r>
          <w:rPr>
            <w:noProof/>
            <w:webHidden/>
          </w:rPr>
          <w:fldChar w:fldCharType="separate"/>
        </w:r>
        <w:r>
          <w:rPr>
            <w:noProof/>
            <w:webHidden/>
          </w:rPr>
          <w:t>96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34" w:history="1">
        <w:r>
          <w:rPr>
            <w:rStyle w:val="Hiperhivatkozs"/>
            <w:noProof/>
            <w:lang w:bidi="ar-SA"/>
          </w:rPr>
          <w:t>6.2. Encoding correction</w:t>
        </w:r>
        <w:r>
          <w:rPr>
            <w:noProof/>
            <w:webHidden/>
          </w:rPr>
          <w:tab/>
        </w:r>
        <w:r>
          <w:rPr>
            <w:noProof/>
            <w:webHidden/>
          </w:rPr>
          <w:fldChar w:fldCharType="begin"/>
        </w:r>
        <w:r>
          <w:rPr>
            <w:noProof/>
            <w:webHidden/>
          </w:rPr>
          <w:instrText xml:space="preserve"> PAGEREF _Toc183083834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5" w:history="1">
        <w:r>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_Toc183083835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6" w:history="1">
        <w:r>
          <w:rPr>
            <w:rStyle w:val="Hiperhivatkozs"/>
            <w:noProof/>
            <w:lang w:bidi="ar-SA"/>
          </w:rPr>
          <w:t>6.2.2. Correcting erroneous text</w:t>
        </w:r>
        <w:r>
          <w:rPr>
            <w:noProof/>
            <w:webHidden/>
          </w:rPr>
          <w:tab/>
        </w:r>
        <w:r>
          <w:rPr>
            <w:noProof/>
            <w:webHidden/>
          </w:rPr>
          <w:fldChar w:fldCharType="begin"/>
        </w:r>
        <w:r>
          <w:rPr>
            <w:noProof/>
            <w:webHidden/>
          </w:rPr>
          <w:instrText xml:space="preserve"> PAGEREF _Toc183083836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7" w:history="1">
        <w:r>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_Toc183083837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8" w:history="1">
        <w:r>
          <w:rPr>
            <w:rStyle w:val="Hiperhivatkozs"/>
            <w:noProof/>
            <w:lang w:bidi="ar-SA"/>
          </w:rPr>
          <w:t>6.2.4. Editorial addition</w:t>
        </w:r>
        <w:r>
          <w:rPr>
            <w:noProof/>
            <w:webHidden/>
          </w:rPr>
          <w:tab/>
        </w:r>
        <w:r>
          <w:rPr>
            <w:noProof/>
            <w:webHidden/>
          </w:rPr>
          <w:fldChar w:fldCharType="begin"/>
        </w:r>
        <w:r>
          <w:rPr>
            <w:noProof/>
            <w:webHidden/>
          </w:rPr>
          <w:instrText xml:space="preserve"> PAGEREF _Toc183083838 \h </w:instrText>
        </w:r>
        <w:r>
          <w:rPr>
            <w:noProof/>
            <w:webHidden/>
          </w:rPr>
        </w:r>
        <w:r>
          <w:rPr>
            <w:noProof/>
            <w:webHidden/>
          </w:rPr>
          <w:fldChar w:fldCharType="separate"/>
        </w:r>
        <w:r>
          <w:rPr>
            <w:noProof/>
            <w:webHidden/>
          </w:rPr>
          <w:t>97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39" w:history="1">
        <w:r>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_Toc183083839 \h </w:instrText>
        </w:r>
        <w:r>
          <w:rPr>
            <w:noProof/>
            <w:webHidden/>
          </w:rPr>
        </w:r>
        <w:r>
          <w:rPr>
            <w:noProof/>
            <w:webHidden/>
          </w:rPr>
          <w:fldChar w:fldCharType="separate"/>
        </w:r>
        <w:r>
          <w:rPr>
            <w:noProof/>
            <w:webHidden/>
          </w:rPr>
          <w:t>98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0" w:history="1">
        <w:r>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_Toc183083840 \h </w:instrText>
        </w:r>
        <w:r>
          <w:rPr>
            <w:noProof/>
            <w:webHidden/>
          </w:rPr>
        </w:r>
        <w:r>
          <w:rPr>
            <w:noProof/>
            <w:webHidden/>
          </w:rPr>
          <w:fldChar w:fldCharType="separate"/>
        </w:r>
        <w:r>
          <w:rPr>
            <w:noProof/>
            <w:webHidden/>
          </w:rPr>
          <w:t>99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41" w:history="1">
        <w:r>
          <w:rPr>
            <w:rStyle w:val="Hiperhivatkozs"/>
            <w:noProof/>
            <w:lang w:bidi="ar-SA"/>
          </w:rPr>
          <w:t>6.3. Encoding normalisation</w:t>
        </w:r>
        <w:r>
          <w:rPr>
            <w:noProof/>
            <w:webHidden/>
          </w:rPr>
          <w:tab/>
        </w:r>
        <w:r>
          <w:rPr>
            <w:noProof/>
            <w:webHidden/>
          </w:rPr>
          <w:fldChar w:fldCharType="begin"/>
        </w:r>
        <w:r>
          <w:rPr>
            <w:noProof/>
            <w:webHidden/>
          </w:rPr>
          <w:instrText xml:space="preserve"> PAGEREF _Toc183083841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2" w:history="1">
        <w:r>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_Toc183083842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3" w:history="1">
        <w:r>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_Toc183083843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4" w:history="1">
        <w:r>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_Toc183083844 \h </w:instrText>
        </w:r>
        <w:r>
          <w:rPr>
            <w:noProof/>
            <w:webHidden/>
          </w:rPr>
        </w:r>
        <w:r>
          <w:rPr>
            <w:noProof/>
            <w:webHidden/>
          </w:rPr>
          <w:fldChar w:fldCharType="separate"/>
        </w:r>
        <w:r>
          <w:rPr>
            <w:noProof/>
            <w:webHidden/>
          </w:rPr>
          <w:t>100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5" w:history="1">
        <w:r>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_Toc183083845 \h </w:instrText>
        </w:r>
        <w:r>
          <w:rPr>
            <w:noProof/>
            <w:webHidden/>
          </w:rPr>
        </w:r>
        <w:r>
          <w:rPr>
            <w:noProof/>
            <w:webHidden/>
          </w:rPr>
          <w:fldChar w:fldCharType="separate"/>
        </w:r>
        <w:r>
          <w:rPr>
            <w:noProof/>
            <w:webHidden/>
          </w:rPr>
          <w:t>101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6" w:history="1">
        <w:r>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_Toc183083846 \h </w:instrText>
        </w:r>
        <w:r>
          <w:rPr>
            <w:noProof/>
            <w:webHidden/>
          </w:rPr>
        </w:r>
        <w:r>
          <w:rPr>
            <w:noProof/>
            <w:webHidden/>
          </w:rPr>
          <w:fldChar w:fldCharType="separate"/>
        </w:r>
        <w:r>
          <w:rPr>
            <w:noProof/>
            <w:webHidden/>
          </w:rPr>
          <w:t>102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7" w:history="1">
        <w:r>
          <w:rPr>
            <w:rStyle w:val="Hiperhivatkozs"/>
            <w:noProof/>
            <w:lang w:bidi="ar-SA"/>
          </w:rPr>
          <w:t>6.3.6. Supplying punctuation</w:t>
        </w:r>
        <w:r>
          <w:rPr>
            <w:noProof/>
            <w:webHidden/>
          </w:rPr>
          <w:tab/>
        </w:r>
        <w:r>
          <w:rPr>
            <w:noProof/>
            <w:webHidden/>
          </w:rPr>
          <w:fldChar w:fldCharType="begin"/>
        </w:r>
        <w:r>
          <w:rPr>
            <w:noProof/>
            <w:webHidden/>
          </w:rPr>
          <w:instrText xml:space="preserve"> PAGEREF _Toc183083847 \h </w:instrText>
        </w:r>
        <w:r>
          <w:rPr>
            <w:noProof/>
            <w:webHidden/>
          </w:rPr>
        </w:r>
        <w:r>
          <w:rPr>
            <w:noProof/>
            <w:webHidden/>
          </w:rPr>
          <w:fldChar w:fldCharType="separate"/>
        </w:r>
        <w:r>
          <w:rPr>
            <w:noProof/>
            <w:webHidden/>
          </w:rPr>
          <w:t>103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48" w:history="1">
        <w:r>
          <w:rPr>
            <w:rStyle w:val="Hiperhivatkozs"/>
            <w:noProof/>
            <w:lang w:bidi="ar-SA"/>
          </w:rPr>
          <w:t>6.3.7. Automated normalisation</w:t>
        </w:r>
        <w:r>
          <w:rPr>
            <w:noProof/>
            <w:webHidden/>
          </w:rPr>
          <w:tab/>
        </w:r>
        <w:r>
          <w:rPr>
            <w:noProof/>
            <w:webHidden/>
          </w:rPr>
          <w:fldChar w:fldCharType="begin"/>
        </w:r>
        <w:r>
          <w:rPr>
            <w:noProof/>
            <w:webHidden/>
          </w:rPr>
          <w:instrText xml:space="preserve"> PAGEREF _Toc183083848 \h </w:instrText>
        </w:r>
        <w:r>
          <w:rPr>
            <w:noProof/>
            <w:webHidden/>
          </w:rPr>
        </w:r>
        <w:r>
          <w:rPr>
            <w:noProof/>
            <w:webHidden/>
          </w:rPr>
          <w:fldChar w:fldCharType="separate"/>
        </w:r>
        <w:r>
          <w:rPr>
            <w:noProof/>
            <w:webHidden/>
          </w:rPr>
          <w:t>104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49" w:history="1">
        <w:r>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_Toc183083849 \h </w:instrText>
        </w:r>
        <w:r>
          <w:rPr>
            <w:noProof/>
            <w:webHidden/>
          </w:rPr>
        </w:r>
        <w:r>
          <w:rPr>
            <w:noProof/>
            <w:webHidden/>
          </w:rPr>
          <w:fldChar w:fldCharType="separate"/>
        </w:r>
        <w:r>
          <w:rPr>
            <w:noProof/>
            <w:webHidden/>
          </w:rPr>
          <w:t>105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50" w:history="1">
        <w:r>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_Toc183083850 \h </w:instrText>
        </w:r>
        <w:r>
          <w:rPr>
            <w:noProof/>
            <w:webHidden/>
          </w:rPr>
        </w:r>
        <w:r>
          <w:rPr>
            <w:noProof/>
            <w:webHidden/>
          </w:rPr>
          <w:fldChar w:fldCharType="separate"/>
        </w:r>
        <w:r>
          <w:rPr>
            <w:noProof/>
            <w:webHidden/>
          </w:rPr>
          <w:t>106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1" w:history="1">
        <w:r>
          <w:rPr>
            <w:rStyle w:val="Hiperhivatkozs"/>
            <w:noProof/>
            <w:lang w:bidi="ar-SA"/>
          </w:rPr>
          <w:t>7.1. Numeral values</w:t>
        </w:r>
        <w:r>
          <w:rPr>
            <w:noProof/>
            <w:webHidden/>
          </w:rPr>
          <w:tab/>
        </w:r>
        <w:r>
          <w:rPr>
            <w:noProof/>
            <w:webHidden/>
          </w:rPr>
          <w:fldChar w:fldCharType="begin"/>
        </w:r>
        <w:r>
          <w:rPr>
            <w:noProof/>
            <w:webHidden/>
          </w:rPr>
          <w:instrText xml:space="preserve"> PAGEREF _Toc183083851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2" w:history="1">
        <w:r>
          <w:rPr>
            <w:rStyle w:val="Hiperhivatkozs"/>
            <w:noProof/>
            <w:lang w:bidi="ar-SA"/>
          </w:rPr>
          <w:t>7.1.1. Generic numeral markup</w:t>
        </w:r>
        <w:r>
          <w:rPr>
            <w:noProof/>
            <w:webHidden/>
          </w:rPr>
          <w:tab/>
        </w:r>
        <w:r>
          <w:rPr>
            <w:noProof/>
            <w:webHidden/>
          </w:rPr>
          <w:fldChar w:fldCharType="begin"/>
        </w:r>
        <w:r>
          <w:rPr>
            <w:noProof/>
            <w:webHidden/>
          </w:rPr>
          <w:instrText xml:space="preserve"> PAGEREF _Toc183083852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3" w:history="1">
        <w:r>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_Toc183083853 \h </w:instrText>
        </w:r>
        <w:r>
          <w:rPr>
            <w:noProof/>
            <w:webHidden/>
          </w:rPr>
        </w:r>
        <w:r>
          <w:rPr>
            <w:noProof/>
            <w:webHidden/>
          </w:rPr>
          <w:fldChar w:fldCharType="separate"/>
        </w:r>
        <w:r>
          <w:rPr>
            <w:noProof/>
            <w:webHidden/>
          </w:rPr>
          <w:t>106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4" w:history="1">
        <w:r>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_Toc183083854 \h </w:instrText>
        </w:r>
        <w:r>
          <w:rPr>
            <w:noProof/>
            <w:webHidden/>
          </w:rPr>
        </w:r>
        <w:r>
          <w:rPr>
            <w:noProof/>
            <w:webHidden/>
          </w:rPr>
          <w:fldChar w:fldCharType="separate"/>
        </w:r>
        <w:r>
          <w:rPr>
            <w:noProof/>
            <w:webHidden/>
          </w:rPr>
          <w:t>107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5" w:history="1">
        <w:r>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_Toc183083855 \h </w:instrText>
        </w:r>
        <w:r>
          <w:rPr>
            <w:noProof/>
            <w:webHidden/>
          </w:rPr>
        </w:r>
        <w:r>
          <w:rPr>
            <w:noProof/>
            <w:webHidden/>
          </w:rPr>
          <w:fldChar w:fldCharType="separate"/>
        </w:r>
        <w:r>
          <w:rPr>
            <w:noProof/>
            <w:webHidden/>
          </w:rPr>
          <w:t>108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6" w:history="1">
        <w:r>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_Toc183083856 \h </w:instrText>
        </w:r>
        <w:r>
          <w:rPr>
            <w:noProof/>
            <w:webHidden/>
          </w:rPr>
        </w:r>
        <w:r>
          <w:rPr>
            <w:noProof/>
            <w:webHidden/>
          </w:rPr>
          <w:fldChar w:fldCharType="separate"/>
        </w:r>
        <w:r>
          <w:rPr>
            <w:noProof/>
            <w:webHidden/>
          </w:rPr>
          <w:t>108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7" w:history="1">
        <w:r>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_Toc183083857 \h </w:instrText>
        </w:r>
        <w:r>
          <w:rPr>
            <w:noProof/>
            <w:webHidden/>
          </w:rPr>
        </w:r>
        <w:r>
          <w:rPr>
            <w:noProof/>
            <w:webHidden/>
          </w:rPr>
          <w:fldChar w:fldCharType="separate"/>
        </w:r>
        <w:r>
          <w:rPr>
            <w:noProof/>
            <w:webHidden/>
          </w:rPr>
          <w:t>108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58" w:history="1">
        <w:r>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_Toc183083858 \h </w:instrText>
        </w:r>
        <w:r>
          <w:rPr>
            <w:noProof/>
            <w:webHidden/>
          </w:rPr>
        </w:r>
        <w:r>
          <w:rPr>
            <w:noProof/>
            <w:webHidden/>
          </w:rPr>
          <w:fldChar w:fldCharType="separate"/>
        </w:r>
        <w:r>
          <w:rPr>
            <w:noProof/>
            <w:webHidden/>
          </w:rPr>
          <w:t>109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59" w:history="1">
        <w:r>
          <w:rPr>
            <w:rStyle w:val="Hiperhivatkozs"/>
            <w:noProof/>
            <w:lang w:bidi="ar-SA"/>
          </w:rPr>
          <w:t>7.3. Abbreviations</w:t>
        </w:r>
        <w:r>
          <w:rPr>
            <w:noProof/>
            <w:webHidden/>
          </w:rPr>
          <w:tab/>
        </w:r>
        <w:r>
          <w:rPr>
            <w:noProof/>
            <w:webHidden/>
          </w:rPr>
          <w:fldChar w:fldCharType="begin"/>
        </w:r>
        <w:r>
          <w:rPr>
            <w:noProof/>
            <w:webHidden/>
          </w:rPr>
          <w:instrText xml:space="preserve"> PAGEREF _Toc183083859 \h </w:instrText>
        </w:r>
        <w:r>
          <w:rPr>
            <w:noProof/>
            <w:webHidden/>
          </w:rPr>
        </w:r>
        <w:r>
          <w:rPr>
            <w:noProof/>
            <w:webHidden/>
          </w:rPr>
          <w:fldChar w:fldCharType="separate"/>
        </w:r>
        <w:r>
          <w:rPr>
            <w:noProof/>
            <w:webHidden/>
          </w:rPr>
          <w:t>109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0" w:history="1">
        <w:r>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_Toc183083860 \h </w:instrText>
        </w:r>
        <w:r>
          <w:rPr>
            <w:noProof/>
            <w:webHidden/>
          </w:rPr>
        </w:r>
        <w:r>
          <w:rPr>
            <w:noProof/>
            <w:webHidden/>
          </w:rPr>
          <w:fldChar w:fldCharType="separate"/>
        </w:r>
        <w:r>
          <w:rPr>
            <w:noProof/>
            <w:webHidden/>
          </w:rPr>
          <w:t>109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61" w:history="1">
        <w:r>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_Toc183083861 \h </w:instrText>
        </w:r>
        <w:r>
          <w:rPr>
            <w:noProof/>
            <w:webHidden/>
          </w:rPr>
        </w:r>
        <w:r>
          <w:rPr>
            <w:noProof/>
            <w:webHidden/>
          </w:rPr>
          <w:fldChar w:fldCharType="separate"/>
        </w:r>
        <w:r>
          <w:rPr>
            <w:noProof/>
            <w:webHidden/>
          </w:rPr>
          <w:t>110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2" w:history="1">
        <w:r>
          <w:rPr>
            <w:rStyle w:val="Hiperhivatkozs"/>
            <w:noProof/>
            <w:lang w:bidi="ar-SA"/>
          </w:rPr>
          <w:t>7.4.1. Personal names</w:t>
        </w:r>
        <w:r>
          <w:rPr>
            <w:noProof/>
            <w:webHidden/>
          </w:rPr>
          <w:tab/>
        </w:r>
        <w:r>
          <w:rPr>
            <w:noProof/>
            <w:webHidden/>
          </w:rPr>
          <w:fldChar w:fldCharType="begin"/>
        </w:r>
        <w:r>
          <w:rPr>
            <w:noProof/>
            <w:webHidden/>
          </w:rPr>
          <w:instrText xml:space="preserve"> PAGEREF _Toc183083862 \h </w:instrText>
        </w:r>
        <w:r>
          <w:rPr>
            <w:noProof/>
            <w:webHidden/>
          </w:rPr>
        </w:r>
        <w:r>
          <w:rPr>
            <w:noProof/>
            <w:webHidden/>
          </w:rPr>
          <w:fldChar w:fldCharType="separate"/>
        </w:r>
        <w:r>
          <w:rPr>
            <w:noProof/>
            <w:webHidden/>
          </w:rPr>
          <w:t>110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3" w:history="1">
        <w:r>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_Toc183083863 \h </w:instrText>
        </w:r>
        <w:r>
          <w:rPr>
            <w:noProof/>
            <w:webHidden/>
          </w:rPr>
        </w:r>
        <w:r>
          <w:rPr>
            <w:noProof/>
            <w:webHidden/>
          </w:rPr>
          <w:fldChar w:fldCharType="separate"/>
        </w:r>
        <w:r>
          <w:rPr>
            <w:noProof/>
            <w:webHidden/>
          </w:rPr>
          <w:t>111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4" w:history="1">
        <w:r>
          <w:rPr>
            <w:rStyle w:val="Hiperhivatkozs"/>
            <w:noProof/>
            <w:lang w:bidi="ar-SA"/>
          </w:rPr>
          <w:t>7.4.3. Place names</w:t>
        </w:r>
        <w:r>
          <w:rPr>
            <w:noProof/>
            <w:webHidden/>
          </w:rPr>
          <w:tab/>
        </w:r>
        <w:r>
          <w:rPr>
            <w:noProof/>
            <w:webHidden/>
          </w:rPr>
          <w:fldChar w:fldCharType="begin"/>
        </w:r>
        <w:r>
          <w:rPr>
            <w:noProof/>
            <w:webHidden/>
          </w:rPr>
          <w:instrText xml:space="preserve"> PAGEREF _Toc183083864 \h </w:instrText>
        </w:r>
        <w:r>
          <w:rPr>
            <w:noProof/>
            <w:webHidden/>
          </w:rPr>
        </w:r>
        <w:r>
          <w:rPr>
            <w:noProof/>
            <w:webHidden/>
          </w:rPr>
          <w:fldChar w:fldCharType="separate"/>
        </w:r>
        <w:r>
          <w:rPr>
            <w:noProof/>
            <w:webHidden/>
          </w:rPr>
          <w:t>112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5" w:history="1">
        <w:r>
          <w:rPr>
            <w:rStyle w:val="Hiperhivatkozs"/>
            <w:noProof/>
            <w:lang w:bidi="ar-SA"/>
          </w:rPr>
          <w:t>7.4.4. Measurements</w:t>
        </w:r>
        <w:r>
          <w:rPr>
            <w:noProof/>
            <w:webHidden/>
          </w:rPr>
          <w:tab/>
        </w:r>
        <w:r>
          <w:rPr>
            <w:noProof/>
            <w:webHidden/>
          </w:rPr>
          <w:fldChar w:fldCharType="begin"/>
        </w:r>
        <w:r>
          <w:rPr>
            <w:noProof/>
            <w:webHidden/>
          </w:rPr>
          <w:instrText xml:space="preserve"> PAGEREF _Toc183083865 \h </w:instrText>
        </w:r>
        <w:r>
          <w:rPr>
            <w:noProof/>
            <w:webHidden/>
          </w:rPr>
        </w:r>
        <w:r>
          <w:rPr>
            <w:noProof/>
            <w:webHidden/>
          </w:rPr>
          <w:fldChar w:fldCharType="separate"/>
        </w:r>
        <w:r>
          <w:rPr>
            <w:noProof/>
            <w:webHidden/>
          </w:rPr>
          <w:t>112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6" w:history="1">
        <w:r>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_Toc183083866 \h </w:instrText>
        </w:r>
        <w:r>
          <w:rPr>
            <w:noProof/>
            <w:webHidden/>
          </w:rPr>
        </w:r>
        <w:r>
          <w:rPr>
            <w:noProof/>
            <w:webHidden/>
          </w:rPr>
          <w:fldChar w:fldCharType="separate"/>
        </w:r>
        <w:r>
          <w:rPr>
            <w:noProof/>
            <w:webHidden/>
          </w:rPr>
          <w:t>113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67" w:history="1">
        <w:r>
          <w:rPr>
            <w:rStyle w:val="Hiperhivatkozs"/>
            <w:noProof/>
            <w:lang w:bidi="ar-SA"/>
          </w:rPr>
          <w:t>7.5. Visual features</w:t>
        </w:r>
        <w:r>
          <w:rPr>
            <w:noProof/>
            <w:webHidden/>
          </w:rPr>
          <w:tab/>
        </w:r>
        <w:r>
          <w:rPr>
            <w:noProof/>
            <w:webHidden/>
          </w:rPr>
          <w:fldChar w:fldCharType="begin"/>
        </w:r>
        <w:r>
          <w:rPr>
            <w:noProof/>
            <w:webHidden/>
          </w:rPr>
          <w:instrText xml:space="preserve"> PAGEREF _Toc183083867 \h </w:instrText>
        </w:r>
        <w:r>
          <w:rPr>
            <w:noProof/>
            <w:webHidden/>
          </w:rPr>
        </w:r>
        <w:r>
          <w:rPr>
            <w:noProof/>
            <w:webHidden/>
          </w:rPr>
          <w:fldChar w:fldCharType="separate"/>
        </w:r>
        <w:r>
          <w:rPr>
            <w:noProof/>
            <w:webHidden/>
          </w:rPr>
          <w:t>113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8" w:history="1">
        <w:r>
          <w:rPr>
            <w:rStyle w:val="Hiperhivatkozs"/>
            <w:noProof/>
            <w:lang w:bidi="ar-SA"/>
          </w:rPr>
          <w:t>7.5.1. Scribal Hands</w:t>
        </w:r>
        <w:r>
          <w:rPr>
            <w:noProof/>
            <w:webHidden/>
          </w:rPr>
          <w:tab/>
        </w:r>
        <w:r>
          <w:rPr>
            <w:noProof/>
            <w:webHidden/>
          </w:rPr>
          <w:fldChar w:fldCharType="begin"/>
        </w:r>
        <w:r>
          <w:rPr>
            <w:noProof/>
            <w:webHidden/>
          </w:rPr>
          <w:instrText xml:space="preserve"> PAGEREF _Toc183083868 \h </w:instrText>
        </w:r>
        <w:r>
          <w:rPr>
            <w:noProof/>
            <w:webHidden/>
          </w:rPr>
        </w:r>
        <w:r>
          <w:rPr>
            <w:noProof/>
            <w:webHidden/>
          </w:rPr>
          <w:fldChar w:fldCharType="separate"/>
        </w:r>
        <w:r>
          <w:rPr>
            <w:noProof/>
            <w:webHidden/>
          </w:rPr>
          <w:t>113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69" w:history="1">
        <w:r>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_Toc183083869 \h </w:instrText>
        </w:r>
        <w:r>
          <w:rPr>
            <w:noProof/>
            <w:webHidden/>
          </w:rPr>
        </w:r>
        <w:r>
          <w:rPr>
            <w:noProof/>
            <w:webHidden/>
          </w:rPr>
          <w:fldChar w:fldCharType="separate"/>
        </w:r>
        <w:r>
          <w:rPr>
            <w:noProof/>
            <w:webHidden/>
          </w:rPr>
          <w:t>114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0" w:history="1">
        <w:r>
          <w:rPr>
            <w:rStyle w:val="Hiperhivatkozs"/>
            <w:noProof/>
            <w:lang w:bidi="ar-SA"/>
          </w:rPr>
          <w:t>7.5.3. Alignment</w:t>
        </w:r>
        <w:r>
          <w:rPr>
            <w:noProof/>
            <w:webHidden/>
          </w:rPr>
          <w:tab/>
        </w:r>
        <w:r>
          <w:rPr>
            <w:noProof/>
            <w:webHidden/>
          </w:rPr>
          <w:fldChar w:fldCharType="begin"/>
        </w:r>
        <w:r>
          <w:rPr>
            <w:noProof/>
            <w:webHidden/>
          </w:rPr>
          <w:instrText xml:space="preserve"> PAGEREF _Toc183083870 \h </w:instrText>
        </w:r>
        <w:r>
          <w:rPr>
            <w:noProof/>
            <w:webHidden/>
          </w:rPr>
        </w:r>
        <w:r>
          <w:rPr>
            <w:noProof/>
            <w:webHidden/>
          </w:rPr>
          <w:fldChar w:fldCharType="separate"/>
        </w:r>
        <w:r>
          <w:rPr>
            <w:noProof/>
            <w:webHidden/>
          </w:rPr>
          <w:t>114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1" w:history="1">
        <w:r>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_Toc183083871 \h </w:instrText>
        </w:r>
        <w:r>
          <w:rPr>
            <w:noProof/>
            <w:webHidden/>
          </w:rPr>
        </w:r>
        <w:r>
          <w:rPr>
            <w:noProof/>
            <w:webHidden/>
          </w:rPr>
          <w:fldChar w:fldCharType="separate"/>
        </w:r>
        <w:r>
          <w:rPr>
            <w:noProof/>
            <w:webHidden/>
          </w:rPr>
          <w:t>115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2" w:history="1">
        <w:r>
          <w:rPr>
            <w:rStyle w:val="Hiperhivatkozs"/>
            <w:noProof/>
            <w:lang w:bidi="ar-SA"/>
          </w:rPr>
          <w:t>7.5.5. Script</w:t>
        </w:r>
        <w:r>
          <w:rPr>
            <w:noProof/>
            <w:webHidden/>
          </w:rPr>
          <w:tab/>
        </w:r>
        <w:r>
          <w:rPr>
            <w:noProof/>
            <w:webHidden/>
          </w:rPr>
          <w:fldChar w:fldCharType="begin"/>
        </w:r>
        <w:r>
          <w:rPr>
            <w:noProof/>
            <w:webHidden/>
          </w:rPr>
          <w:instrText xml:space="preserve"> PAGEREF _Toc183083872 \h </w:instrText>
        </w:r>
        <w:r>
          <w:rPr>
            <w:noProof/>
            <w:webHidden/>
          </w:rPr>
        </w:r>
        <w:r>
          <w:rPr>
            <w:noProof/>
            <w:webHidden/>
          </w:rPr>
          <w:fldChar w:fldCharType="separate"/>
        </w:r>
        <w:r>
          <w:rPr>
            <w:noProof/>
            <w:webHidden/>
          </w:rPr>
          <w:t>116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3" w:history="1">
        <w:r>
          <w:rPr>
            <w:rStyle w:val="Hiperhivatkozs"/>
            <w:noProof/>
            <w:lang w:bidi="ar-SA"/>
          </w:rPr>
          <w:t>7.5.6. Lettering</w:t>
        </w:r>
        <w:r>
          <w:rPr>
            <w:noProof/>
            <w:webHidden/>
          </w:rPr>
          <w:tab/>
        </w:r>
        <w:r>
          <w:rPr>
            <w:noProof/>
            <w:webHidden/>
          </w:rPr>
          <w:fldChar w:fldCharType="begin"/>
        </w:r>
        <w:r>
          <w:rPr>
            <w:noProof/>
            <w:webHidden/>
          </w:rPr>
          <w:instrText xml:space="preserve"> PAGEREF _Toc183083873 \h </w:instrText>
        </w:r>
        <w:r>
          <w:rPr>
            <w:noProof/>
            <w:webHidden/>
          </w:rPr>
        </w:r>
        <w:r>
          <w:rPr>
            <w:noProof/>
            <w:webHidden/>
          </w:rPr>
          <w:fldChar w:fldCharType="separate"/>
        </w:r>
        <w:r>
          <w:rPr>
            <w:noProof/>
            <w:webHidden/>
          </w:rPr>
          <w:t>117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74" w:history="1">
        <w:r>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_Toc183083874 \h </w:instrText>
        </w:r>
        <w:r>
          <w:rPr>
            <w:noProof/>
            <w:webHidden/>
          </w:rPr>
        </w:r>
        <w:r>
          <w:rPr>
            <w:noProof/>
            <w:webHidden/>
          </w:rPr>
          <w:fldChar w:fldCharType="separate"/>
        </w:r>
        <w:r>
          <w:rPr>
            <w:noProof/>
            <w:webHidden/>
          </w:rPr>
          <w:t>117</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75" w:history="1">
        <w:r>
          <w:rPr>
            <w:rStyle w:val="Hiperhivatkozs"/>
            <w:noProof/>
            <w:lang w:bidi="ar-SA"/>
          </w:rPr>
          <w:t>8. Good practice in encoding</w:t>
        </w:r>
        <w:r>
          <w:rPr>
            <w:noProof/>
            <w:webHidden/>
          </w:rPr>
          <w:tab/>
        </w:r>
        <w:r>
          <w:rPr>
            <w:noProof/>
            <w:webHidden/>
          </w:rPr>
          <w:fldChar w:fldCharType="begin"/>
        </w:r>
        <w:r>
          <w:rPr>
            <w:noProof/>
            <w:webHidden/>
          </w:rPr>
          <w:instrText xml:space="preserve"> PAGEREF _Toc183083875 \h </w:instrText>
        </w:r>
        <w:r>
          <w:rPr>
            <w:noProof/>
            <w:webHidden/>
          </w:rPr>
        </w:r>
        <w:r>
          <w:rPr>
            <w:noProof/>
            <w:webHidden/>
          </w:rPr>
          <w:fldChar w:fldCharType="separate"/>
        </w:r>
        <w:r>
          <w:rPr>
            <w:noProof/>
            <w:webHidden/>
          </w:rPr>
          <w:t>118</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76" w:history="1">
        <w:r>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_Toc183083876 \h </w:instrText>
        </w:r>
        <w:r>
          <w:rPr>
            <w:noProof/>
            <w:webHidden/>
          </w:rPr>
        </w:r>
        <w:r>
          <w:rPr>
            <w:noProof/>
            <w:webHidden/>
          </w:rPr>
          <w:fldChar w:fldCharType="separate"/>
        </w:r>
        <w:r>
          <w:rPr>
            <w:noProof/>
            <w:webHidden/>
          </w:rPr>
          <w:t>118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7" w:history="1">
        <w:r>
          <w:rPr>
            <w:rStyle w:val="Hiperhivatkozs"/>
            <w:noProof/>
            <w:lang w:bidi="ar-SA"/>
          </w:rPr>
          <w:t>8.1.1. White space</w:t>
        </w:r>
        <w:r>
          <w:rPr>
            <w:noProof/>
            <w:webHidden/>
          </w:rPr>
          <w:tab/>
        </w:r>
        <w:r>
          <w:rPr>
            <w:noProof/>
            <w:webHidden/>
          </w:rPr>
          <w:fldChar w:fldCharType="begin"/>
        </w:r>
        <w:r>
          <w:rPr>
            <w:noProof/>
            <w:webHidden/>
          </w:rPr>
          <w:instrText xml:space="preserve"> PAGEREF _Toc183083877 \h </w:instrText>
        </w:r>
        <w:r>
          <w:rPr>
            <w:noProof/>
            <w:webHidden/>
          </w:rPr>
        </w:r>
        <w:r>
          <w:rPr>
            <w:noProof/>
            <w:webHidden/>
          </w:rPr>
          <w:fldChar w:fldCharType="separate"/>
        </w:r>
        <w:r>
          <w:rPr>
            <w:noProof/>
            <w:webHidden/>
          </w:rPr>
          <w:t>118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8" w:history="1">
        <w:r>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_Toc183083878 \h </w:instrText>
        </w:r>
        <w:r>
          <w:rPr>
            <w:noProof/>
            <w:webHidden/>
          </w:rPr>
        </w:r>
        <w:r>
          <w:rPr>
            <w:noProof/>
            <w:webHidden/>
          </w:rPr>
          <w:fldChar w:fldCharType="separate"/>
        </w:r>
        <w:r>
          <w:rPr>
            <w:noProof/>
            <w:webHidden/>
          </w:rPr>
          <w:t>119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79" w:history="1">
        <w:r>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_Toc183083879 \h </w:instrText>
        </w:r>
        <w:r>
          <w:rPr>
            <w:noProof/>
            <w:webHidden/>
          </w:rPr>
        </w:r>
        <w:r>
          <w:rPr>
            <w:noProof/>
            <w:webHidden/>
          </w:rPr>
          <w:fldChar w:fldCharType="separate"/>
        </w:r>
        <w:r>
          <w:rPr>
            <w:noProof/>
            <w:webHidden/>
          </w:rPr>
          <w:t>121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0" w:history="1">
        <w:r>
          <w:rPr>
            <w:rStyle w:val="Hiperhivatkozs"/>
            <w:noProof/>
            <w:lang w:bidi="ar-SA"/>
          </w:rPr>
          <w:t>8.2. Top to bottom hierarchy</w:t>
        </w:r>
        <w:r>
          <w:rPr>
            <w:noProof/>
            <w:webHidden/>
          </w:rPr>
          <w:tab/>
        </w:r>
        <w:r>
          <w:rPr>
            <w:noProof/>
            <w:webHidden/>
          </w:rPr>
          <w:fldChar w:fldCharType="begin"/>
        </w:r>
        <w:r>
          <w:rPr>
            <w:noProof/>
            <w:webHidden/>
          </w:rPr>
          <w:instrText xml:space="preserve"> PAGEREF _Toc183083880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1" w:history="1">
        <w:r>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_Toc183083881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2" w:history="1">
        <w:r>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_Toc183083882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3" w:history="1">
        <w:r>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_Toc183083883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4" w:history="1">
        <w:r>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_Toc183083884 \h </w:instrText>
        </w:r>
        <w:r>
          <w:rPr>
            <w:noProof/>
            <w:webHidden/>
          </w:rPr>
        </w:r>
        <w:r>
          <w:rPr>
            <w:noProof/>
            <w:webHidden/>
          </w:rPr>
          <w:fldChar w:fldCharType="separate"/>
        </w:r>
        <w:r>
          <w:rPr>
            <w:noProof/>
            <w:webHidden/>
          </w:rPr>
          <w:t>122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5" w:history="1">
        <w:r>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_Toc183083885 \h </w:instrText>
        </w:r>
        <w:r>
          <w:rPr>
            <w:noProof/>
            <w:webHidden/>
          </w:rPr>
        </w:r>
        <w:r>
          <w:rPr>
            <w:noProof/>
            <w:webHidden/>
          </w:rPr>
          <w:fldChar w:fldCharType="separate"/>
        </w:r>
        <w:r>
          <w:rPr>
            <w:noProof/>
            <w:webHidden/>
          </w:rPr>
          <w:t>123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6" w:history="1">
        <w:r>
          <w:rPr>
            <w:rStyle w:val="Hiperhivatkozs"/>
            <w:noProof/>
            <w:lang w:bidi="ar-SA"/>
          </w:rPr>
          <w:t>8.3. Logical characters and the granularity of encoding</w:t>
        </w:r>
        <w:r>
          <w:rPr>
            <w:noProof/>
            <w:webHidden/>
          </w:rPr>
          <w:tab/>
        </w:r>
        <w:r>
          <w:rPr>
            <w:noProof/>
            <w:webHidden/>
          </w:rPr>
          <w:fldChar w:fldCharType="begin"/>
        </w:r>
        <w:r>
          <w:rPr>
            <w:noProof/>
            <w:webHidden/>
          </w:rPr>
          <w:instrText xml:space="preserve"> PAGEREF _Toc183083886 \h </w:instrText>
        </w:r>
        <w:r>
          <w:rPr>
            <w:noProof/>
            <w:webHidden/>
          </w:rPr>
        </w:r>
        <w:r>
          <w:rPr>
            <w:noProof/>
            <w:webHidden/>
          </w:rPr>
          <w:fldChar w:fldCharType="separate"/>
        </w:r>
        <w:r>
          <w:rPr>
            <w:noProof/>
            <w:webHidden/>
          </w:rPr>
          <w:t>124</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887" w:history="1">
        <w:r>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_Toc183083887 \h </w:instrText>
        </w:r>
        <w:r>
          <w:rPr>
            <w:noProof/>
            <w:webHidden/>
          </w:rPr>
        </w:r>
        <w:r>
          <w:rPr>
            <w:noProof/>
            <w:webHidden/>
          </w:rPr>
          <w:fldChar w:fldCharType="separate"/>
        </w:r>
        <w:r>
          <w:rPr>
            <w:noProof/>
            <w:webHidden/>
          </w:rPr>
          <w:t>125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88" w:history="1">
        <w:r>
          <w:rPr>
            <w:rStyle w:val="Hiperhivatkozs"/>
            <w:noProof/>
            <w:lang w:bidi="ar-SA"/>
          </w:rPr>
          <w:t>9.1. The critical apparatus</w:t>
        </w:r>
        <w:r>
          <w:rPr>
            <w:noProof/>
            <w:webHidden/>
          </w:rPr>
          <w:tab/>
        </w:r>
        <w:r>
          <w:rPr>
            <w:noProof/>
            <w:webHidden/>
          </w:rPr>
          <w:fldChar w:fldCharType="begin"/>
        </w:r>
        <w:r>
          <w:rPr>
            <w:noProof/>
            <w:webHidden/>
          </w:rPr>
          <w:instrText xml:space="preserve"> PAGEREF _Toc183083888 \h </w:instrText>
        </w:r>
        <w:r>
          <w:rPr>
            <w:noProof/>
            <w:webHidden/>
          </w:rPr>
        </w:r>
        <w:r>
          <w:rPr>
            <w:noProof/>
            <w:webHidden/>
          </w:rPr>
          <w:fldChar w:fldCharType="separate"/>
        </w:r>
        <w:r>
          <w:rPr>
            <w:noProof/>
            <w:webHidden/>
          </w:rPr>
          <w:t>125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89" w:history="1">
        <w:r>
          <w:rPr>
            <w:rStyle w:val="Hiperhivatkozs"/>
            <w:noProof/>
            <w:lang w:bidi="ar-SA"/>
          </w:rPr>
          <w:t>9.1.1. Overview</w:t>
        </w:r>
        <w:r>
          <w:rPr>
            <w:noProof/>
            <w:webHidden/>
          </w:rPr>
          <w:tab/>
        </w:r>
        <w:r>
          <w:rPr>
            <w:noProof/>
            <w:webHidden/>
          </w:rPr>
          <w:fldChar w:fldCharType="begin"/>
        </w:r>
        <w:r>
          <w:rPr>
            <w:noProof/>
            <w:webHidden/>
          </w:rPr>
          <w:instrText xml:space="preserve"> PAGEREF _Toc183083889 \h </w:instrText>
        </w:r>
        <w:r>
          <w:rPr>
            <w:noProof/>
            <w:webHidden/>
          </w:rPr>
        </w:r>
        <w:r>
          <w:rPr>
            <w:noProof/>
            <w:webHidden/>
          </w:rPr>
          <w:fldChar w:fldCharType="separate"/>
        </w:r>
        <w:r>
          <w:rPr>
            <w:noProof/>
            <w:webHidden/>
          </w:rPr>
          <w:t>125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0" w:history="1">
        <w:r>
          <w:rPr>
            <w:rStyle w:val="Hiperhivatkozs"/>
            <w:noProof/>
            <w:lang w:bidi="ar-SA"/>
          </w:rPr>
          <w:t>9.1.2. Indicating location</w:t>
        </w:r>
        <w:r>
          <w:rPr>
            <w:noProof/>
            <w:webHidden/>
          </w:rPr>
          <w:tab/>
        </w:r>
        <w:r>
          <w:rPr>
            <w:noProof/>
            <w:webHidden/>
          </w:rPr>
          <w:fldChar w:fldCharType="begin"/>
        </w:r>
        <w:r>
          <w:rPr>
            <w:noProof/>
            <w:webHidden/>
          </w:rPr>
          <w:instrText xml:space="preserve"> PAGEREF _Toc183083890 \h </w:instrText>
        </w:r>
        <w:r>
          <w:rPr>
            <w:noProof/>
            <w:webHidden/>
          </w:rPr>
        </w:r>
        <w:r>
          <w:rPr>
            <w:noProof/>
            <w:webHidden/>
          </w:rPr>
          <w:fldChar w:fldCharType="separate"/>
        </w:r>
        <w:r>
          <w:rPr>
            <w:noProof/>
            <w:webHidden/>
          </w:rPr>
          <w:t>126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1" w:history="1">
        <w:r>
          <w:rPr>
            <w:rStyle w:val="Hiperhivatkozs"/>
            <w:noProof/>
            <w:lang w:bidi="ar-SA"/>
          </w:rPr>
          <w:t>9.1.3. Lemmas</w:t>
        </w:r>
        <w:r>
          <w:rPr>
            <w:noProof/>
            <w:webHidden/>
          </w:rPr>
          <w:tab/>
        </w:r>
        <w:r>
          <w:rPr>
            <w:noProof/>
            <w:webHidden/>
          </w:rPr>
          <w:fldChar w:fldCharType="begin"/>
        </w:r>
        <w:r>
          <w:rPr>
            <w:noProof/>
            <w:webHidden/>
          </w:rPr>
          <w:instrText xml:space="preserve"> PAGEREF _Toc183083891 \h </w:instrText>
        </w:r>
        <w:r>
          <w:rPr>
            <w:noProof/>
            <w:webHidden/>
          </w:rPr>
        </w:r>
        <w:r>
          <w:rPr>
            <w:noProof/>
            <w:webHidden/>
          </w:rPr>
          <w:fldChar w:fldCharType="separate"/>
        </w:r>
        <w:r>
          <w:rPr>
            <w:noProof/>
            <w:webHidden/>
          </w:rPr>
          <w:t>127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2" w:history="1">
        <w:r>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_Toc183083892 \h </w:instrText>
        </w:r>
        <w:r>
          <w:rPr>
            <w:noProof/>
            <w:webHidden/>
          </w:rPr>
        </w:r>
        <w:r>
          <w:rPr>
            <w:noProof/>
            <w:webHidden/>
          </w:rPr>
          <w:fldChar w:fldCharType="separate"/>
        </w:r>
        <w:r>
          <w:rPr>
            <w:noProof/>
            <w:webHidden/>
          </w:rPr>
          <w:t>128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3" w:history="1">
        <w:r>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_Toc183083893 \h </w:instrText>
        </w:r>
        <w:r>
          <w:rPr>
            <w:noProof/>
            <w:webHidden/>
          </w:rPr>
        </w:r>
        <w:r>
          <w:rPr>
            <w:noProof/>
            <w:webHidden/>
          </w:rPr>
          <w:fldChar w:fldCharType="separate"/>
        </w:r>
        <w:r>
          <w:rPr>
            <w:noProof/>
            <w:webHidden/>
          </w:rPr>
          <w:t>129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4" w:history="1">
        <w:r>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_Toc183083894 \h </w:instrText>
        </w:r>
        <w:r>
          <w:rPr>
            <w:noProof/>
            <w:webHidden/>
          </w:rPr>
        </w:r>
        <w:r>
          <w:rPr>
            <w:noProof/>
            <w:webHidden/>
          </w:rPr>
          <w:fldChar w:fldCharType="separate"/>
        </w:r>
        <w:r>
          <w:rPr>
            <w:noProof/>
            <w:webHidden/>
          </w:rPr>
          <w:t>130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5" w:history="1">
        <w:r>
          <w:rPr>
            <w:rStyle w:val="Hiperhivatkozs"/>
            <w:noProof/>
            <w:lang w:bidi="ar-SA"/>
          </w:rPr>
          <w:t>9.1.7. Freeform apparatus notes</w:t>
        </w:r>
        <w:r>
          <w:rPr>
            <w:noProof/>
            <w:webHidden/>
          </w:rPr>
          <w:tab/>
        </w:r>
        <w:r>
          <w:rPr>
            <w:noProof/>
            <w:webHidden/>
          </w:rPr>
          <w:fldChar w:fldCharType="begin"/>
        </w:r>
        <w:r>
          <w:rPr>
            <w:noProof/>
            <w:webHidden/>
          </w:rPr>
          <w:instrText xml:space="preserve"> PAGEREF _Toc183083895 \h </w:instrText>
        </w:r>
        <w:r>
          <w:rPr>
            <w:noProof/>
            <w:webHidden/>
          </w:rPr>
        </w:r>
        <w:r>
          <w:rPr>
            <w:noProof/>
            <w:webHidden/>
          </w:rPr>
          <w:fldChar w:fldCharType="separate"/>
        </w:r>
        <w:r>
          <w:rPr>
            <w:noProof/>
            <w:webHidden/>
          </w:rPr>
          <w:t>130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6" w:history="1">
        <w:r>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_Toc183083896 \h </w:instrText>
        </w:r>
        <w:r>
          <w:rPr>
            <w:noProof/>
            <w:webHidden/>
          </w:rPr>
        </w:r>
        <w:r>
          <w:rPr>
            <w:noProof/>
            <w:webHidden/>
          </w:rPr>
          <w:fldChar w:fldCharType="separate"/>
        </w:r>
        <w:r>
          <w:rPr>
            <w:noProof/>
            <w:webHidden/>
          </w:rPr>
          <w:t>131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897" w:history="1">
        <w:r>
          <w:rPr>
            <w:rStyle w:val="Hiperhivatkozs"/>
            <w:noProof/>
            <w:lang w:bidi="ar-SA"/>
          </w:rPr>
          <w:t>9.2. The translation</w:t>
        </w:r>
        <w:r>
          <w:rPr>
            <w:noProof/>
            <w:webHidden/>
          </w:rPr>
          <w:tab/>
        </w:r>
        <w:r>
          <w:rPr>
            <w:noProof/>
            <w:webHidden/>
          </w:rPr>
          <w:fldChar w:fldCharType="begin"/>
        </w:r>
        <w:r>
          <w:rPr>
            <w:noProof/>
            <w:webHidden/>
          </w:rPr>
          <w:instrText xml:space="preserve"> PAGEREF _Toc183083897 \h </w:instrText>
        </w:r>
        <w:r>
          <w:rPr>
            <w:noProof/>
            <w:webHidden/>
          </w:rPr>
        </w:r>
        <w:r>
          <w:rPr>
            <w:noProof/>
            <w:webHidden/>
          </w:rPr>
          <w:fldChar w:fldCharType="separate"/>
        </w:r>
        <w:r>
          <w:rPr>
            <w:noProof/>
            <w:webHidden/>
          </w:rPr>
          <w:t>132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8" w:history="1">
        <w:r>
          <w:rPr>
            <w:rStyle w:val="Hiperhivatkozs"/>
            <w:noProof/>
            <w:lang w:bidi="ar-SA"/>
          </w:rPr>
          <w:t>9.2.1. Overview</w:t>
        </w:r>
        <w:r>
          <w:rPr>
            <w:noProof/>
            <w:webHidden/>
          </w:rPr>
          <w:tab/>
        </w:r>
        <w:r>
          <w:rPr>
            <w:noProof/>
            <w:webHidden/>
          </w:rPr>
          <w:fldChar w:fldCharType="begin"/>
        </w:r>
        <w:r>
          <w:rPr>
            <w:noProof/>
            <w:webHidden/>
          </w:rPr>
          <w:instrText xml:space="preserve"> PAGEREF _Toc183083898 \h </w:instrText>
        </w:r>
        <w:r>
          <w:rPr>
            <w:noProof/>
            <w:webHidden/>
          </w:rPr>
        </w:r>
        <w:r>
          <w:rPr>
            <w:noProof/>
            <w:webHidden/>
          </w:rPr>
          <w:fldChar w:fldCharType="separate"/>
        </w:r>
        <w:r>
          <w:rPr>
            <w:noProof/>
            <w:webHidden/>
          </w:rPr>
          <w:t>132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899" w:history="1">
        <w:r>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_Toc183083899 \h </w:instrText>
        </w:r>
        <w:r>
          <w:rPr>
            <w:noProof/>
            <w:webHidden/>
          </w:rPr>
        </w:r>
        <w:r>
          <w:rPr>
            <w:noProof/>
            <w:webHidden/>
          </w:rPr>
          <w:fldChar w:fldCharType="separate"/>
        </w:r>
        <w:r>
          <w:rPr>
            <w:noProof/>
            <w:webHidden/>
          </w:rPr>
          <w:t>133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0" w:history="1">
        <w:r>
          <w:rPr>
            <w:rStyle w:val="Hiperhivatkozs"/>
            <w:noProof/>
            <w:lang w:bidi="ar-SA"/>
          </w:rPr>
          <w:t>9.2.3. Headings in translations</w:t>
        </w:r>
        <w:r>
          <w:rPr>
            <w:noProof/>
            <w:webHidden/>
          </w:rPr>
          <w:tab/>
        </w:r>
        <w:r>
          <w:rPr>
            <w:noProof/>
            <w:webHidden/>
          </w:rPr>
          <w:fldChar w:fldCharType="begin"/>
        </w:r>
        <w:r>
          <w:rPr>
            <w:noProof/>
            <w:webHidden/>
          </w:rPr>
          <w:instrText xml:space="preserve"> PAGEREF _Toc183083900 \h </w:instrText>
        </w:r>
        <w:r>
          <w:rPr>
            <w:noProof/>
            <w:webHidden/>
          </w:rPr>
        </w:r>
        <w:r>
          <w:rPr>
            <w:noProof/>
            <w:webHidden/>
          </w:rPr>
          <w:fldChar w:fldCharType="separate"/>
        </w:r>
        <w:r>
          <w:rPr>
            <w:noProof/>
            <w:webHidden/>
          </w:rPr>
          <w:t>133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1" w:history="1">
        <w:r>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_Toc183083901 \h </w:instrText>
        </w:r>
        <w:r>
          <w:rPr>
            <w:noProof/>
            <w:webHidden/>
          </w:rPr>
        </w:r>
        <w:r>
          <w:rPr>
            <w:noProof/>
            <w:webHidden/>
          </w:rPr>
          <w:fldChar w:fldCharType="separate"/>
        </w:r>
        <w:r>
          <w:rPr>
            <w:noProof/>
            <w:webHidden/>
          </w:rPr>
          <w:t>134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02" w:history="1">
        <w:r>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_Toc183083902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3" w:history="1">
        <w:r>
          <w:rPr>
            <w:rStyle w:val="Hiperhivatkozs"/>
            <w:noProof/>
            <w:lang w:bidi="ar-SA"/>
          </w:rPr>
          <w:t>9.2.5.1. Foreign words</w:t>
        </w:r>
        <w:r>
          <w:rPr>
            <w:noProof/>
            <w:webHidden/>
          </w:rPr>
          <w:tab/>
        </w:r>
        <w:r>
          <w:rPr>
            <w:noProof/>
            <w:webHidden/>
          </w:rPr>
          <w:fldChar w:fldCharType="begin"/>
        </w:r>
        <w:r>
          <w:rPr>
            <w:noProof/>
            <w:webHidden/>
          </w:rPr>
          <w:instrText xml:space="preserve"> PAGEREF _Toc183083903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4" w:history="1">
        <w:r>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_Toc183083904 \h </w:instrText>
        </w:r>
        <w:r>
          <w:rPr>
            <w:noProof/>
            <w:webHidden/>
          </w:rPr>
        </w:r>
        <w:r>
          <w:rPr>
            <w:noProof/>
            <w:webHidden/>
          </w:rPr>
          <w:fldChar w:fldCharType="separate"/>
        </w:r>
        <w:r>
          <w:rPr>
            <w:noProof/>
            <w:webHidden/>
          </w:rPr>
          <w:t>135</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5" w:history="1">
        <w:r>
          <w:rPr>
            <w:rStyle w:val="Hiperhivatkozs"/>
            <w:noProof/>
            <w:lang w:bidi="ar-SA"/>
          </w:rPr>
          <w:t>9.2.5.3. Indicating uncertainty</w:t>
        </w:r>
        <w:r>
          <w:rPr>
            <w:noProof/>
            <w:webHidden/>
          </w:rPr>
          <w:tab/>
        </w:r>
        <w:r>
          <w:rPr>
            <w:noProof/>
            <w:webHidden/>
          </w:rPr>
          <w:fldChar w:fldCharType="begin"/>
        </w:r>
        <w:r>
          <w:rPr>
            <w:noProof/>
            <w:webHidden/>
          </w:rPr>
          <w:instrText xml:space="preserve"> PAGEREF _Toc183083905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6" w:history="1">
        <w:r>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_Toc183083906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7" w:history="1">
        <w:r>
          <w:rPr>
            <w:rStyle w:val="Hiperhivatkozs"/>
            <w:noProof/>
            <w:lang w:bidi="ar-SA"/>
          </w:rPr>
          <w:t>9.2.5.5. Gaps in the translation</w:t>
        </w:r>
        <w:r>
          <w:rPr>
            <w:noProof/>
            <w:webHidden/>
          </w:rPr>
          <w:tab/>
        </w:r>
        <w:r>
          <w:rPr>
            <w:noProof/>
            <w:webHidden/>
          </w:rPr>
          <w:fldChar w:fldCharType="begin"/>
        </w:r>
        <w:r>
          <w:rPr>
            <w:noProof/>
            <w:webHidden/>
          </w:rPr>
          <w:instrText xml:space="preserve"> PAGEREF _Toc183083907 \h </w:instrText>
        </w:r>
        <w:r>
          <w:rPr>
            <w:noProof/>
            <w:webHidden/>
          </w:rPr>
        </w:r>
        <w:r>
          <w:rPr>
            <w:noProof/>
            <w:webHidden/>
          </w:rPr>
          <w:fldChar w:fldCharType="separate"/>
        </w:r>
        <w:r>
          <w:rPr>
            <w:noProof/>
            <w:webHidden/>
          </w:rPr>
          <w:t>137</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8" w:history="1">
        <w:r>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_Toc183083908 \h </w:instrText>
        </w:r>
        <w:r>
          <w:rPr>
            <w:noProof/>
            <w:webHidden/>
          </w:rPr>
        </w:r>
        <w:r>
          <w:rPr>
            <w:noProof/>
            <w:webHidden/>
          </w:rPr>
          <w:fldChar w:fldCharType="separate"/>
        </w:r>
        <w:r>
          <w:rPr>
            <w:noProof/>
            <w:webHidden/>
          </w:rPr>
          <w:t>138</w:t>
        </w:r>
        <w:r>
          <w:rPr>
            <w:noProof/>
            <w:webHidden/>
          </w:rPr>
          <w:fldChar w:fldCharType="end"/>
        </w:r>
      </w:hyperlink>
    </w:p>
    <w:p>
      <w:pPr>
        <w:pStyle w:val="TJ4"/>
        <w:rPr>
          <w:rFonts w:asciiTheme="minorHAnsi" w:hAnsiTheme="minorHAnsi" w:cstheme="minorBidi"/>
          <w:noProof/>
          <w:kern w:val="0"/>
          <w:sz w:val="22"/>
          <w:szCs w:val="20"/>
          <w14:ligatures w14:val="none"/>
        </w:rPr>
      </w:pPr>
      <w:hyperlink w:anchor="_Toc183083909" w:history="1">
        <w:r>
          <w:rPr>
            <w:rStyle w:val="Hiperhivatkozs"/>
            <w:noProof/>
            <w:lang w:bidi="ar-SA"/>
          </w:rPr>
          <w:t>9.2.5.7. Indicating bitextuality</w:t>
        </w:r>
        <w:r>
          <w:rPr>
            <w:noProof/>
            <w:webHidden/>
          </w:rPr>
          <w:tab/>
        </w:r>
        <w:r>
          <w:rPr>
            <w:noProof/>
            <w:webHidden/>
          </w:rPr>
          <w:fldChar w:fldCharType="begin"/>
        </w:r>
        <w:r>
          <w:rPr>
            <w:noProof/>
            <w:webHidden/>
          </w:rPr>
          <w:instrText xml:space="preserve"> PAGEREF _Toc183083909 \h </w:instrText>
        </w:r>
        <w:r>
          <w:rPr>
            <w:noProof/>
            <w:webHidden/>
          </w:rPr>
        </w:r>
        <w:r>
          <w:rPr>
            <w:noProof/>
            <w:webHidden/>
          </w:rPr>
          <w:fldChar w:fldCharType="separate"/>
        </w:r>
        <w:r>
          <w:rPr>
            <w:noProof/>
            <w:webHidden/>
          </w:rPr>
          <w:t>138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0" w:history="1">
        <w:r>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_Toc183083910 \h </w:instrText>
        </w:r>
        <w:r>
          <w:rPr>
            <w:noProof/>
            <w:webHidden/>
          </w:rPr>
        </w:r>
        <w:r>
          <w:rPr>
            <w:noProof/>
            <w:webHidden/>
          </w:rPr>
          <w:fldChar w:fldCharType="separate"/>
        </w:r>
        <w:r>
          <w:rPr>
            <w:noProof/>
            <w:webHidden/>
          </w:rPr>
          <w:t>138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1" w:history="1">
        <w:r>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_Toc183083911 \h </w:instrText>
        </w:r>
        <w:r>
          <w:rPr>
            <w:noProof/>
            <w:webHidden/>
          </w:rPr>
        </w:r>
        <w:r>
          <w:rPr>
            <w:noProof/>
            <w:webHidden/>
          </w:rPr>
          <w:fldChar w:fldCharType="separate"/>
        </w:r>
        <w:r>
          <w:rPr>
            <w:noProof/>
            <w:webHidden/>
          </w:rPr>
          <w:t>139</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12" w:history="1">
        <w:r>
          <w:rPr>
            <w:rStyle w:val="Hiperhivatkozs"/>
            <w:noProof/>
            <w:lang w:bidi="ar-SA"/>
          </w:rPr>
          <w:t>9.3. The commentary</w:t>
        </w:r>
        <w:r>
          <w:rPr>
            <w:noProof/>
            <w:webHidden/>
          </w:rPr>
          <w:tab/>
        </w:r>
        <w:r>
          <w:rPr>
            <w:noProof/>
            <w:webHidden/>
          </w:rPr>
          <w:fldChar w:fldCharType="begin"/>
        </w:r>
        <w:r>
          <w:rPr>
            <w:noProof/>
            <w:webHidden/>
          </w:rPr>
          <w:instrText xml:space="preserve"> PAGEREF _Toc183083912 \h </w:instrText>
        </w:r>
        <w:r>
          <w:rPr>
            <w:noProof/>
            <w:webHidden/>
          </w:rPr>
        </w:r>
        <w:r>
          <w:rPr>
            <w:noProof/>
            <w:webHidden/>
          </w:rPr>
          <w:fldChar w:fldCharType="separate"/>
        </w:r>
        <w:r>
          <w:rPr>
            <w:noProof/>
            <w:webHidden/>
          </w:rPr>
          <w:t>140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3" w:history="1">
        <w:r>
          <w:rPr>
            <w:rStyle w:val="Hiperhivatkozs"/>
            <w:noProof/>
            <w:lang w:bidi="ar-SA"/>
          </w:rPr>
          <w:t>9.3.1. Overview</w:t>
        </w:r>
        <w:r>
          <w:rPr>
            <w:noProof/>
            <w:webHidden/>
          </w:rPr>
          <w:tab/>
        </w:r>
        <w:r>
          <w:rPr>
            <w:noProof/>
            <w:webHidden/>
          </w:rPr>
          <w:fldChar w:fldCharType="begin"/>
        </w:r>
        <w:r>
          <w:rPr>
            <w:noProof/>
            <w:webHidden/>
          </w:rPr>
          <w:instrText xml:space="preserve"> PAGEREF _Toc183083913 \h </w:instrText>
        </w:r>
        <w:r>
          <w:rPr>
            <w:noProof/>
            <w:webHidden/>
          </w:rPr>
        </w:r>
        <w:r>
          <w:rPr>
            <w:noProof/>
            <w:webHidden/>
          </w:rPr>
          <w:fldChar w:fldCharType="separate"/>
        </w:r>
        <w:r>
          <w:rPr>
            <w:noProof/>
            <w:webHidden/>
          </w:rPr>
          <w:t>140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4" w:history="1">
        <w:r>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_Toc183083914 \h </w:instrText>
        </w:r>
        <w:r>
          <w:rPr>
            <w:noProof/>
            <w:webHidden/>
          </w:rPr>
        </w:r>
        <w:r>
          <w:rPr>
            <w:noProof/>
            <w:webHidden/>
          </w:rPr>
          <w:fldChar w:fldCharType="separate"/>
        </w:r>
        <w:r>
          <w:rPr>
            <w:noProof/>
            <w:webHidden/>
          </w:rPr>
          <w:t>140</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15" w:history="1">
        <w:r>
          <w:rPr>
            <w:rStyle w:val="Hiperhivatkozs"/>
            <w:noProof/>
            <w:lang w:bidi="ar-SA"/>
          </w:rPr>
          <w:t>9.4. The bibliography</w:t>
        </w:r>
        <w:r>
          <w:rPr>
            <w:noProof/>
            <w:webHidden/>
          </w:rPr>
          <w:tab/>
        </w:r>
        <w:r>
          <w:rPr>
            <w:noProof/>
            <w:webHidden/>
          </w:rPr>
          <w:fldChar w:fldCharType="begin"/>
        </w:r>
        <w:r>
          <w:rPr>
            <w:noProof/>
            <w:webHidden/>
          </w:rPr>
          <w:instrText xml:space="preserve"> PAGEREF _Toc183083915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6" w:history="1">
        <w:r>
          <w:rPr>
            <w:rStyle w:val="Hiperhivatkozs"/>
            <w:noProof/>
            <w:lang w:bidi="ar-SA"/>
          </w:rPr>
          <w:t>9.4.1. Overview</w:t>
        </w:r>
        <w:r>
          <w:rPr>
            <w:noProof/>
            <w:webHidden/>
          </w:rPr>
          <w:tab/>
        </w:r>
        <w:r>
          <w:rPr>
            <w:noProof/>
            <w:webHidden/>
          </w:rPr>
          <w:fldChar w:fldCharType="begin"/>
        </w:r>
        <w:r>
          <w:rPr>
            <w:noProof/>
            <w:webHidden/>
          </w:rPr>
          <w:instrText xml:space="preserve"> PAGEREF _Toc183083916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7" w:history="1">
        <w:r>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_Toc183083917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8" w:history="1">
        <w:r>
          <w:rPr>
            <w:rStyle w:val="Hiperhivatkozs"/>
            <w:noProof/>
            <w:lang w:bidi="ar-SA"/>
          </w:rPr>
          <w:t>9.4.3. Bibliographic sigla</w:t>
        </w:r>
        <w:r>
          <w:rPr>
            <w:noProof/>
            <w:webHidden/>
          </w:rPr>
          <w:tab/>
        </w:r>
        <w:r>
          <w:rPr>
            <w:noProof/>
            <w:webHidden/>
          </w:rPr>
          <w:fldChar w:fldCharType="begin"/>
        </w:r>
        <w:r>
          <w:rPr>
            <w:noProof/>
            <w:webHidden/>
          </w:rPr>
          <w:instrText xml:space="preserve"> PAGEREF _Toc183083918 \h </w:instrText>
        </w:r>
        <w:r>
          <w:rPr>
            <w:noProof/>
            <w:webHidden/>
          </w:rPr>
        </w:r>
        <w:r>
          <w:rPr>
            <w:noProof/>
            <w:webHidden/>
          </w:rPr>
          <w:fldChar w:fldCharType="separate"/>
        </w:r>
        <w:r>
          <w:rPr>
            <w:noProof/>
            <w:webHidden/>
          </w:rPr>
          <w:t>141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19" w:history="1">
        <w:r>
          <w:rPr>
            <w:rStyle w:val="Hiperhivatkozs"/>
            <w:noProof/>
            <w:lang w:bidi="ar-SA"/>
          </w:rPr>
          <w:t>9.4.4. The epigraphic lemma</w:t>
        </w:r>
        <w:r>
          <w:rPr>
            <w:noProof/>
            <w:webHidden/>
          </w:rPr>
          <w:tab/>
        </w:r>
        <w:r>
          <w:rPr>
            <w:noProof/>
            <w:webHidden/>
          </w:rPr>
          <w:fldChar w:fldCharType="begin"/>
        </w:r>
        <w:r>
          <w:rPr>
            <w:noProof/>
            <w:webHidden/>
          </w:rPr>
          <w:instrText xml:space="preserve"> PAGEREF _Toc183083919 \h </w:instrText>
        </w:r>
        <w:r>
          <w:rPr>
            <w:noProof/>
            <w:webHidden/>
          </w:rPr>
        </w:r>
        <w:r>
          <w:rPr>
            <w:noProof/>
            <w:webHidden/>
          </w:rPr>
          <w:fldChar w:fldCharType="separate"/>
        </w:r>
        <w:r>
          <w:rPr>
            <w:noProof/>
            <w:webHidden/>
          </w:rPr>
          <w:t>142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0" w:history="1">
        <w:r>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_Toc183083920 \h </w:instrText>
        </w:r>
        <w:r>
          <w:rPr>
            <w:noProof/>
            <w:webHidden/>
          </w:rPr>
        </w:r>
        <w:r>
          <w:rPr>
            <w:noProof/>
            <w:webHidden/>
          </w:rPr>
          <w:fldChar w:fldCharType="separate"/>
        </w:r>
        <w:r>
          <w:rPr>
            <w:noProof/>
            <w:webHidden/>
          </w:rPr>
          <w:t>143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21" w:history="1">
        <w:r>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_Toc183083921 \h </w:instrText>
        </w:r>
        <w:r>
          <w:rPr>
            <w:noProof/>
            <w:webHidden/>
          </w:rPr>
        </w:r>
        <w:r>
          <w:rPr>
            <w:noProof/>
            <w:webHidden/>
          </w:rPr>
          <w:fldChar w:fldCharType="separate"/>
        </w:r>
        <w:r>
          <w:rPr>
            <w:noProof/>
            <w:webHidden/>
          </w:rPr>
          <w:t>144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2" w:history="1">
        <w:r>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_Toc183083922 \h </w:instrText>
        </w:r>
        <w:r>
          <w:rPr>
            <w:noProof/>
            <w:webHidden/>
          </w:rPr>
        </w:r>
        <w:r>
          <w:rPr>
            <w:noProof/>
            <w:webHidden/>
          </w:rPr>
          <w:fldChar w:fldCharType="separate"/>
        </w:r>
        <w:r>
          <w:rPr>
            <w:noProof/>
            <w:webHidden/>
          </w:rPr>
          <w:t>144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3" w:history="1">
        <w:r>
          <w:rPr>
            <w:rStyle w:val="Hiperhivatkozs"/>
            <w:noProof/>
            <w:lang w:bidi="ar-SA"/>
          </w:rPr>
          <w:t>10.2. Formatting</w:t>
        </w:r>
        <w:r>
          <w:rPr>
            <w:noProof/>
            <w:webHidden/>
          </w:rPr>
          <w:tab/>
        </w:r>
        <w:r>
          <w:rPr>
            <w:noProof/>
            <w:webHidden/>
          </w:rPr>
          <w:fldChar w:fldCharType="begin"/>
        </w:r>
        <w:r>
          <w:rPr>
            <w:noProof/>
            <w:webHidden/>
          </w:rPr>
          <w:instrText xml:space="preserve"> PAGEREF _Toc183083923 \h </w:instrText>
        </w:r>
        <w:r>
          <w:rPr>
            <w:noProof/>
            <w:webHidden/>
          </w:rPr>
        </w:r>
        <w:r>
          <w:rPr>
            <w:noProof/>
            <w:webHidden/>
          </w:rPr>
          <w:fldChar w:fldCharType="separate"/>
        </w:r>
        <w:r>
          <w:rPr>
            <w:noProof/>
            <w:webHidden/>
          </w:rPr>
          <w:t>144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4" w:history="1">
        <w:r>
          <w:rPr>
            <w:rStyle w:val="Hiperhivatkozs"/>
            <w:noProof/>
            <w:lang w:bidi="ar-SA"/>
          </w:rPr>
          <w:t>10.2.1. Character formatting</w:t>
        </w:r>
        <w:r>
          <w:rPr>
            <w:noProof/>
            <w:webHidden/>
          </w:rPr>
          <w:tab/>
        </w:r>
        <w:r>
          <w:rPr>
            <w:noProof/>
            <w:webHidden/>
          </w:rPr>
          <w:fldChar w:fldCharType="begin"/>
        </w:r>
        <w:r>
          <w:rPr>
            <w:noProof/>
            <w:webHidden/>
          </w:rPr>
          <w:instrText xml:space="preserve"> PAGEREF _Toc183083924 \h </w:instrText>
        </w:r>
        <w:r>
          <w:rPr>
            <w:noProof/>
            <w:webHidden/>
          </w:rPr>
        </w:r>
        <w:r>
          <w:rPr>
            <w:noProof/>
            <w:webHidden/>
          </w:rPr>
          <w:fldChar w:fldCharType="separate"/>
        </w:r>
        <w:r>
          <w:rPr>
            <w:noProof/>
            <w:webHidden/>
          </w:rPr>
          <w:t>144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5" w:history="1">
        <w:r>
          <w:rPr>
            <w:rStyle w:val="Hiperhivatkozs"/>
            <w:noProof/>
            <w:lang w:bidi="ar-SA"/>
          </w:rPr>
          <w:t>10.2.2. Lists</w:t>
        </w:r>
        <w:r>
          <w:rPr>
            <w:noProof/>
            <w:webHidden/>
          </w:rPr>
          <w:tab/>
        </w:r>
        <w:r>
          <w:rPr>
            <w:noProof/>
            <w:webHidden/>
          </w:rPr>
          <w:fldChar w:fldCharType="begin"/>
        </w:r>
        <w:r>
          <w:rPr>
            <w:noProof/>
            <w:webHidden/>
          </w:rPr>
          <w:instrText xml:space="preserve"> PAGEREF _Toc183083925 \h </w:instrText>
        </w:r>
        <w:r>
          <w:rPr>
            <w:noProof/>
            <w:webHidden/>
          </w:rPr>
        </w:r>
        <w:r>
          <w:rPr>
            <w:noProof/>
            <w:webHidden/>
          </w:rPr>
          <w:fldChar w:fldCharType="separate"/>
        </w:r>
        <w:r>
          <w:rPr>
            <w:noProof/>
            <w:webHidden/>
          </w:rPr>
          <w:t>145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26" w:history="1">
        <w:r>
          <w:rPr>
            <w:rStyle w:val="Hiperhivatkozs"/>
            <w:noProof/>
            <w:lang w:bidi="ar-SA"/>
          </w:rPr>
          <w:t>10.3. Encoding language</w:t>
        </w:r>
        <w:r>
          <w:rPr>
            <w:noProof/>
            <w:webHidden/>
          </w:rPr>
          <w:tab/>
        </w:r>
        <w:r>
          <w:rPr>
            <w:noProof/>
            <w:webHidden/>
          </w:rPr>
          <w:fldChar w:fldCharType="begin"/>
        </w:r>
        <w:r>
          <w:rPr>
            <w:noProof/>
            <w:webHidden/>
          </w:rPr>
          <w:instrText xml:space="preserve"> PAGEREF _Toc183083926 \h </w:instrText>
        </w:r>
        <w:r>
          <w:rPr>
            <w:noProof/>
            <w:webHidden/>
          </w:rPr>
        </w:r>
        <w:r>
          <w:rPr>
            <w:noProof/>
            <w:webHidden/>
          </w:rPr>
          <w:fldChar w:fldCharType="separate"/>
        </w:r>
        <w:r>
          <w:rPr>
            <w:noProof/>
            <w:webHidden/>
          </w:rPr>
          <w:t>145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7" w:history="1">
        <w:r>
          <w:rPr>
            <w:rStyle w:val="Hiperhivatkozs"/>
            <w:noProof/>
            <w:lang w:bidi="ar-SA"/>
          </w:rPr>
          <w:t xml:space="preserve">10.3.1. Tagging language with </w:t>
        </w:r>
        <w:r>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_Toc183083927 \h </w:instrText>
        </w:r>
        <w:r>
          <w:rPr>
            <w:noProof/>
            <w:webHidden/>
          </w:rPr>
        </w:r>
        <w:r>
          <w:rPr>
            <w:noProof/>
            <w:webHidden/>
          </w:rPr>
          <w:fldChar w:fldCharType="separate"/>
        </w:r>
        <w:r>
          <w:rPr>
            <w:noProof/>
            <w:webHidden/>
          </w:rPr>
          <w:t>145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8" w:history="1">
        <w:r>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_Toc183083928 \h </w:instrText>
        </w:r>
        <w:r>
          <w:rPr>
            <w:noProof/>
            <w:webHidden/>
          </w:rPr>
        </w:r>
        <w:r>
          <w:rPr>
            <w:noProof/>
            <w:webHidden/>
          </w:rPr>
          <w:fldChar w:fldCharType="separate"/>
        </w:r>
        <w:r>
          <w:rPr>
            <w:noProof/>
            <w:webHidden/>
          </w:rPr>
          <w:t>146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29" w:history="1">
        <w:r>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_Toc183083929 \h </w:instrText>
        </w:r>
        <w:r>
          <w:rPr>
            <w:noProof/>
            <w:webHidden/>
          </w:rPr>
        </w:r>
        <w:r>
          <w:rPr>
            <w:noProof/>
            <w:webHidden/>
          </w:rPr>
          <w:fldChar w:fldCharType="separate"/>
        </w:r>
        <w:r>
          <w:rPr>
            <w:noProof/>
            <w:webHidden/>
          </w:rPr>
          <w:t>146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30" w:history="1">
        <w:r>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_Toc183083930 \h </w:instrText>
        </w:r>
        <w:r>
          <w:rPr>
            <w:noProof/>
            <w:webHidden/>
          </w:rPr>
        </w:r>
        <w:r>
          <w:rPr>
            <w:noProof/>
            <w:webHidden/>
          </w:rPr>
          <w:fldChar w:fldCharType="separate"/>
        </w:r>
        <w:r>
          <w:rPr>
            <w:noProof/>
            <w:webHidden/>
          </w:rPr>
          <w:t>147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1" w:history="1">
        <w:r>
          <w:rPr>
            <w:rStyle w:val="Hiperhivatkozs"/>
            <w:noProof/>
            <w:lang w:bidi="ar-SA"/>
          </w:rPr>
          <w:t>10.4.1. Encoding notes</w:t>
        </w:r>
        <w:r>
          <w:rPr>
            <w:noProof/>
            <w:webHidden/>
          </w:rPr>
          <w:tab/>
        </w:r>
        <w:r>
          <w:rPr>
            <w:noProof/>
            <w:webHidden/>
          </w:rPr>
          <w:fldChar w:fldCharType="begin"/>
        </w:r>
        <w:r>
          <w:rPr>
            <w:noProof/>
            <w:webHidden/>
          </w:rPr>
          <w:instrText xml:space="preserve"> PAGEREF _Toc183083931 \h </w:instrText>
        </w:r>
        <w:r>
          <w:rPr>
            <w:noProof/>
            <w:webHidden/>
          </w:rPr>
        </w:r>
        <w:r>
          <w:rPr>
            <w:noProof/>
            <w:webHidden/>
          </w:rPr>
          <w:fldChar w:fldCharType="separate"/>
        </w:r>
        <w:r>
          <w:rPr>
            <w:noProof/>
            <w:webHidden/>
          </w:rPr>
          <w:t>147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2" w:history="1">
        <w:r>
          <w:rPr>
            <w:rStyle w:val="Hiperhivatkozs"/>
            <w:noProof/>
            <w:lang w:bidi="ar-SA"/>
          </w:rPr>
          <w:t>10.4.2. Encoding titles</w:t>
        </w:r>
        <w:r>
          <w:rPr>
            <w:noProof/>
            <w:webHidden/>
          </w:rPr>
          <w:tab/>
        </w:r>
        <w:r>
          <w:rPr>
            <w:noProof/>
            <w:webHidden/>
          </w:rPr>
          <w:fldChar w:fldCharType="begin"/>
        </w:r>
        <w:r>
          <w:rPr>
            <w:noProof/>
            <w:webHidden/>
          </w:rPr>
          <w:instrText xml:space="preserve"> PAGEREF _Toc183083932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3" w:history="1">
        <w:r>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_Toc183083933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4" w:history="1">
        <w:r>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_Toc183083934 \h </w:instrText>
        </w:r>
        <w:r>
          <w:rPr>
            <w:noProof/>
            <w:webHidden/>
          </w:rPr>
        </w:r>
        <w:r>
          <w:rPr>
            <w:noProof/>
            <w:webHidden/>
          </w:rPr>
          <w:fldChar w:fldCharType="separate"/>
        </w:r>
        <w:r>
          <w:rPr>
            <w:noProof/>
            <w:webHidden/>
          </w:rPr>
          <w:t>148</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5" w:history="1">
        <w:r>
          <w:rPr>
            <w:rStyle w:val="Hiperhivatkozs"/>
            <w:noProof/>
            <w:lang w:bidi="ar-SA"/>
          </w:rPr>
          <w:t>10.4.5. Bibliographic citations</w:t>
        </w:r>
        <w:r>
          <w:rPr>
            <w:noProof/>
            <w:webHidden/>
          </w:rPr>
          <w:tab/>
        </w:r>
        <w:r>
          <w:rPr>
            <w:noProof/>
            <w:webHidden/>
          </w:rPr>
          <w:fldChar w:fldCharType="begin"/>
        </w:r>
        <w:r>
          <w:rPr>
            <w:noProof/>
            <w:webHidden/>
          </w:rPr>
          <w:instrText xml:space="preserve"> PAGEREF _Toc183083935 \h </w:instrText>
        </w:r>
        <w:r>
          <w:rPr>
            <w:noProof/>
            <w:webHidden/>
          </w:rPr>
        </w:r>
        <w:r>
          <w:rPr>
            <w:noProof/>
            <w:webHidden/>
          </w:rPr>
          <w:fldChar w:fldCharType="separate"/>
        </w:r>
        <w:r>
          <w:rPr>
            <w:noProof/>
            <w:webHidden/>
          </w:rPr>
          <w:t>149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6" w:history="1">
        <w:r>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_Toc183083936 \h </w:instrText>
        </w:r>
        <w:r>
          <w:rPr>
            <w:noProof/>
            <w:webHidden/>
          </w:rPr>
        </w:r>
        <w:r>
          <w:rPr>
            <w:noProof/>
            <w:webHidden/>
          </w:rPr>
          <w:fldChar w:fldCharType="separate"/>
        </w:r>
        <w:r>
          <w:rPr>
            <w:noProof/>
            <w:webHidden/>
          </w:rPr>
          <w:t>152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7" w:history="1">
        <w:r>
          <w:rPr>
            <w:rStyle w:val="Hiperhivatkozs"/>
            <w:noProof/>
            <w:lang w:bidi="ar-SA"/>
          </w:rPr>
          <w:t>10.4.7. Referring to websites</w:t>
        </w:r>
        <w:r>
          <w:rPr>
            <w:noProof/>
            <w:webHidden/>
          </w:rPr>
          <w:tab/>
        </w:r>
        <w:r>
          <w:rPr>
            <w:noProof/>
            <w:webHidden/>
          </w:rPr>
          <w:fldChar w:fldCharType="begin"/>
        </w:r>
        <w:r>
          <w:rPr>
            <w:noProof/>
            <w:webHidden/>
          </w:rPr>
          <w:instrText xml:space="preserve"> PAGEREF _Toc183083937 \h </w:instrText>
        </w:r>
        <w:r>
          <w:rPr>
            <w:noProof/>
            <w:webHidden/>
          </w:rPr>
        </w:r>
        <w:r>
          <w:rPr>
            <w:noProof/>
            <w:webHidden/>
          </w:rPr>
          <w:fldChar w:fldCharType="separate"/>
        </w:r>
        <w:r>
          <w:rPr>
            <w:noProof/>
            <w:webHidden/>
          </w:rPr>
          <w:t>152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38" w:history="1">
        <w:r>
          <w:rPr>
            <w:rStyle w:val="Hiperhivatkozs"/>
            <w:noProof/>
            <w:lang w:bidi="ar-SA"/>
          </w:rPr>
          <w:t>10.5. Encoding names</w:t>
        </w:r>
        <w:r>
          <w:rPr>
            <w:noProof/>
            <w:webHidden/>
          </w:rPr>
          <w:tab/>
        </w:r>
        <w:r>
          <w:rPr>
            <w:noProof/>
            <w:webHidden/>
          </w:rPr>
          <w:fldChar w:fldCharType="begin"/>
        </w:r>
        <w:r>
          <w:rPr>
            <w:noProof/>
            <w:webHidden/>
          </w:rPr>
          <w:instrText xml:space="preserve"> PAGEREF _Toc183083938 \h </w:instrText>
        </w:r>
        <w:r>
          <w:rPr>
            <w:noProof/>
            <w:webHidden/>
          </w:rPr>
        </w:r>
        <w:r>
          <w:rPr>
            <w:noProof/>
            <w:webHidden/>
          </w:rPr>
          <w:fldChar w:fldCharType="separate"/>
        </w:r>
        <w:r>
          <w:rPr>
            <w:noProof/>
            <w:webHidden/>
          </w:rPr>
          <w:t>152</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39" w:history="1">
        <w:r>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_Toc183083939 \h </w:instrText>
        </w:r>
        <w:r>
          <w:rPr>
            <w:noProof/>
            <w:webHidden/>
          </w:rPr>
        </w:r>
        <w:r>
          <w:rPr>
            <w:noProof/>
            <w:webHidden/>
          </w:rPr>
          <w:fldChar w:fldCharType="separate"/>
        </w:r>
        <w:r>
          <w:rPr>
            <w:noProof/>
            <w:webHidden/>
          </w:rPr>
          <w:t>152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0" w:history="1">
        <w:r>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_Toc183083940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1" w:history="1">
        <w:r>
          <w:rPr>
            <w:rStyle w:val="Hiperhivatkozs"/>
            <w:noProof/>
            <w:lang w:bidi="ar-SA"/>
          </w:rPr>
          <w:t xml:space="preserve">10.6.1. Encoding authorship with </w:t>
        </w:r>
        <w:r>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_Toc183083941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2" w:history="1">
        <w:r>
          <w:rPr>
            <w:rStyle w:val="Hiperhivatkozs"/>
            <w:noProof/>
            <w:lang w:bidi="ar-SA"/>
          </w:rPr>
          <w:t xml:space="preserve">10.6.2. Crediting publications with </w:t>
        </w:r>
        <w:r>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_Toc183083942 \h </w:instrText>
        </w:r>
        <w:r>
          <w:rPr>
            <w:noProof/>
            <w:webHidden/>
          </w:rPr>
        </w:r>
        <w:r>
          <w:rPr>
            <w:noProof/>
            <w:webHidden/>
          </w:rPr>
          <w:fldChar w:fldCharType="separate"/>
        </w:r>
        <w:r>
          <w:rPr>
            <w:noProof/>
            <w:webHidden/>
          </w:rPr>
          <w:t>153</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3" w:history="1">
        <w:r>
          <w:rPr>
            <w:rStyle w:val="Hiperhivatkozs"/>
            <w:noProof/>
            <w:lang w:bidi="ar-SA"/>
          </w:rPr>
          <w:t xml:space="preserve">10.6.3. Identifying persons and places with </w:t>
        </w:r>
        <w:r>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_Toc183083943 \h </w:instrText>
        </w:r>
        <w:r>
          <w:rPr>
            <w:noProof/>
            <w:webHidden/>
          </w:rPr>
        </w:r>
        <w:r>
          <w:rPr>
            <w:noProof/>
            <w:webHidden/>
          </w:rPr>
          <w:fldChar w:fldCharType="separate"/>
        </w:r>
        <w:r>
          <w:rPr>
            <w:noProof/>
            <w:webHidden/>
          </w:rPr>
          <w:t>154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4" w:history="1">
        <w:r>
          <w:rPr>
            <w:rStyle w:val="Hiperhivatkozs"/>
            <w:noProof/>
            <w:lang w:bidi="ar-SA"/>
          </w:rPr>
          <w:t xml:space="preserve">10.6.4. Identifying elements with </w:t>
        </w:r>
        <w:r>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_Toc183083944 \h </w:instrText>
        </w:r>
        <w:r>
          <w:rPr>
            <w:noProof/>
            <w:webHidden/>
          </w:rPr>
        </w:r>
        <w:r>
          <w:rPr>
            <w:noProof/>
            <w:webHidden/>
          </w:rPr>
          <w:fldChar w:fldCharType="separate"/>
        </w:r>
        <w:r>
          <w:rPr>
            <w:noProof/>
            <w:webHidden/>
          </w:rPr>
          <w:t>154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5" w:history="1">
        <w:r>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_Toc183083945 \h </w:instrText>
        </w:r>
        <w:r>
          <w:rPr>
            <w:noProof/>
            <w:webHidden/>
          </w:rPr>
        </w:r>
        <w:r>
          <w:rPr>
            <w:noProof/>
            <w:webHidden/>
          </w:rPr>
          <w:fldChar w:fldCharType="separate"/>
        </w:r>
        <w:r>
          <w:rPr>
            <w:noProof/>
            <w:webHidden/>
          </w:rPr>
          <w:t>154</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46" w:history="1">
        <w:r>
          <w:rPr>
            <w:rStyle w:val="Hiperhivatkozs"/>
            <w:noProof/>
            <w:lang w:bidi="ar-SA"/>
          </w:rPr>
          <w:t>11. The TEI Header</w:t>
        </w:r>
        <w:r>
          <w:rPr>
            <w:noProof/>
            <w:webHidden/>
          </w:rPr>
          <w:tab/>
        </w:r>
        <w:r>
          <w:rPr>
            <w:noProof/>
            <w:webHidden/>
          </w:rPr>
          <w:fldChar w:fldCharType="begin"/>
        </w:r>
        <w:r>
          <w:rPr>
            <w:noProof/>
            <w:webHidden/>
          </w:rPr>
          <w:instrText xml:space="preserve"> PAGEREF _Toc183083946 \h </w:instrText>
        </w:r>
        <w:r>
          <w:rPr>
            <w:noProof/>
            <w:webHidden/>
          </w:rPr>
        </w:r>
        <w:r>
          <w:rPr>
            <w:noProof/>
            <w:webHidden/>
          </w:rPr>
          <w:fldChar w:fldCharType="separate"/>
        </w:r>
        <w:r>
          <w:rPr>
            <w:noProof/>
            <w:webHidden/>
          </w:rPr>
          <w:t>155</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47" w:history="1">
        <w:r>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_Toc183083947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8" w:history="1">
        <w:r>
          <w:rPr>
            <w:rStyle w:val="Hiperhivatkozs"/>
            <w:noProof/>
            <w:lang w:bidi="ar-SA"/>
          </w:rPr>
          <w:t>11.1.1. The title</w:t>
        </w:r>
        <w:r>
          <w:rPr>
            <w:noProof/>
            <w:webHidden/>
          </w:rPr>
          <w:tab/>
        </w:r>
        <w:r>
          <w:rPr>
            <w:noProof/>
            <w:webHidden/>
          </w:rPr>
          <w:fldChar w:fldCharType="begin"/>
        </w:r>
        <w:r>
          <w:rPr>
            <w:noProof/>
            <w:webHidden/>
          </w:rPr>
          <w:instrText xml:space="preserve"> PAGEREF _Toc183083948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49" w:history="1">
        <w:r>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_Toc183083949 \h </w:instrText>
        </w:r>
        <w:r>
          <w:rPr>
            <w:noProof/>
            <w:webHidden/>
          </w:rPr>
        </w:r>
        <w:r>
          <w:rPr>
            <w:noProof/>
            <w:webHidden/>
          </w:rPr>
          <w:fldChar w:fldCharType="separate"/>
        </w:r>
        <w:r>
          <w:rPr>
            <w:noProof/>
            <w:webHidden/>
          </w:rPr>
          <w:t>155</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50" w:history="1">
        <w:r>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_Toc183083950 \h </w:instrText>
        </w:r>
        <w:r>
          <w:rPr>
            <w:noProof/>
            <w:webHidden/>
          </w:rPr>
        </w:r>
        <w:r>
          <w:rPr>
            <w:noProof/>
            <w:webHidden/>
          </w:rPr>
          <w:fldChar w:fldCharType="separate"/>
        </w:r>
        <w:r>
          <w:rPr>
            <w:noProof/>
            <w:webHidden/>
          </w:rPr>
          <w:t>156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1" w:history="1">
        <w:r>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_Toc183083951 \h </w:instrText>
        </w:r>
        <w:r>
          <w:rPr>
            <w:noProof/>
            <w:webHidden/>
          </w:rPr>
        </w:r>
        <w:r>
          <w:rPr>
            <w:noProof/>
            <w:webHidden/>
          </w:rPr>
          <w:fldChar w:fldCharType="separate"/>
        </w:r>
        <w:r>
          <w:rPr>
            <w:noProof/>
            <w:webHidden/>
          </w:rPr>
          <w:t>156</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52" w:history="1">
        <w:r>
          <w:rPr>
            <w:rStyle w:val="Hiperhivatkozs"/>
            <w:noProof/>
            <w:lang w:bidi="ar-SA"/>
          </w:rPr>
          <w:t>11.2.1. The hand description</w:t>
        </w:r>
        <w:r>
          <w:rPr>
            <w:noProof/>
            <w:webHidden/>
          </w:rPr>
          <w:tab/>
        </w:r>
        <w:r>
          <w:rPr>
            <w:noProof/>
            <w:webHidden/>
          </w:rPr>
          <w:fldChar w:fldCharType="begin"/>
        </w:r>
        <w:r>
          <w:rPr>
            <w:noProof/>
            <w:webHidden/>
          </w:rPr>
          <w:instrText xml:space="preserve"> PAGEREF _Toc183083952 \h </w:instrText>
        </w:r>
        <w:r>
          <w:rPr>
            <w:noProof/>
            <w:webHidden/>
          </w:rPr>
        </w:r>
        <w:r>
          <w:rPr>
            <w:noProof/>
            <w:webHidden/>
          </w:rPr>
          <w:fldChar w:fldCharType="separate"/>
        </w:r>
        <w:r>
          <w:rPr>
            <w:noProof/>
            <w:webHidden/>
          </w:rPr>
          <w:t>157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3" w:history="1">
        <w:r>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_Toc183083953 \h </w:instrText>
        </w:r>
        <w:r>
          <w:rPr>
            <w:noProof/>
            <w:webHidden/>
          </w:rPr>
        </w:r>
        <w:r>
          <w:rPr>
            <w:noProof/>
            <w:webHidden/>
          </w:rPr>
          <w:fldChar w:fldCharType="separate"/>
        </w:r>
        <w:r>
          <w:rPr>
            <w:noProof/>
            <w:webHidden/>
          </w:rPr>
          <w:t>157</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54" w:history="1">
        <w:r>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_Toc183083954 \h </w:instrText>
        </w:r>
        <w:r>
          <w:rPr>
            <w:noProof/>
            <w:webHidden/>
          </w:rPr>
        </w:r>
        <w:r>
          <w:rPr>
            <w:noProof/>
            <w:webHidden/>
          </w:rPr>
          <w:fldChar w:fldCharType="separate"/>
        </w:r>
        <w:r>
          <w:rPr>
            <w:noProof/>
            <w:webHidden/>
          </w:rPr>
          <w:t>160</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55" w:history="1">
        <w:r>
          <w:rPr>
            <w:rStyle w:val="Hiperhivatkozs"/>
            <w:noProof/>
            <w:lang w:bidi="ar-SA"/>
          </w:rPr>
          <w:t>Appendix B. Metre (prosody)</w:t>
        </w:r>
        <w:r>
          <w:rPr>
            <w:noProof/>
            <w:webHidden/>
          </w:rPr>
          <w:tab/>
        </w:r>
        <w:r>
          <w:rPr>
            <w:noProof/>
            <w:webHidden/>
          </w:rPr>
          <w:fldChar w:fldCharType="begin"/>
        </w:r>
        <w:r>
          <w:rPr>
            <w:noProof/>
            <w:webHidden/>
          </w:rPr>
          <w:instrText xml:space="preserve"> PAGEREF _Toc183083955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6" w:history="1">
        <w:r>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_Toc183083956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7" w:history="1">
        <w:r>
          <w:rPr>
            <w:rStyle w:val="Hiperhivatkozs"/>
            <w:noProof/>
            <w:lang w:bidi="ar-SA"/>
          </w:rPr>
          <w:t>Appendix B.2. Syllable length</w:t>
        </w:r>
        <w:r>
          <w:rPr>
            <w:noProof/>
            <w:webHidden/>
          </w:rPr>
          <w:tab/>
        </w:r>
        <w:r>
          <w:rPr>
            <w:noProof/>
            <w:webHidden/>
          </w:rPr>
          <w:fldChar w:fldCharType="begin"/>
        </w:r>
        <w:r>
          <w:rPr>
            <w:noProof/>
            <w:webHidden/>
          </w:rPr>
          <w:instrText xml:space="preserve"> PAGEREF _Toc183083957 \h </w:instrText>
        </w:r>
        <w:r>
          <w:rPr>
            <w:noProof/>
            <w:webHidden/>
          </w:rPr>
        </w:r>
        <w:r>
          <w:rPr>
            <w:noProof/>
            <w:webHidden/>
          </w:rPr>
          <w:fldChar w:fldCharType="separate"/>
        </w:r>
        <w:r>
          <w:rPr>
            <w:noProof/>
            <w:webHidden/>
          </w:rPr>
          <w:t>162</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8" w:history="1">
        <w:r>
          <w:rPr>
            <w:rStyle w:val="Hiperhivatkozs"/>
            <w:noProof/>
            <w:lang w:bidi="ar-SA"/>
          </w:rPr>
          <w:t>Appendix B.3. Prosodic code</w:t>
        </w:r>
        <w:r>
          <w:rPr>
            <w:noProof/>
            <w:webHidden/>
          </w:rPr>
          <w:tab/>
        </w:r>
        <w:r>
          <w:rPr>
            <w:noProof/>
            <w:webHidden/>
          </w:rPr>
          <w:fldChar w:fldCharType="begin"/>
        </w:r>
        <w:r>
          <w:rPr>
            <w:noProof/>
            <w:webHidden/>
          </w:rPr>
          <w:instrText xml:space="preserve"> PAGEREF _Toc183083958 \h </w:instrText>
        </w:r>
        <w:r>
          <w:rPr>
            <w:noProof/>
            <w:webHidden/>
          </w:rPr>
        </w:r>
        <w:r>
          <w:rPr>
            <w:noProof/>
            <w:webHidden/>
          </w:rPr>
          <w:fldChar w:fldCharType="separate"/>
        </w:r>
        <w:r>
          <w:rPr>
            <w:noProof/>
            <w:webHidden/>
          </w:rPr>
          <w:t>163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59" w:history="1">
        <w:r>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_Toc183083959 \h </w:instrText>
        </w:r>
        <w:r>
          <w:rPr>
            <w:noProof/>
            <w:webHidden/>
          </w:rPr>
        </w:r>
        <w:r>
          <w:rPr>
            <w:noProof/>
            <w:webHidden/>
          </w:rPr>
          <w:fldChar w:fldCharType="separate"/>
        </w:r>
        <w:r>
          <w:rPr>
            <w:noProof/>
            <w:webHidden/>
          </w:rPr>
          <w:t>164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0" w:history="1">
        <w:r>
          <w:rPr>
            <w:rStyle w:val="Hiperhivatkozs"/>
            <w:noProof/>
            <w:lang w:bidi="ar-SA"/>
          </w:rPr>
          <w:t>Appendix B.4.1. Syllabic metres (</w:t>
        </w:r>
        <w:r>
          <w:rPr>
            <w:rStyle w:val="Hiperhivatkozs"/>
            <w:i/>
            <w:iCs/>
            <w:noProof/>
            <w:lang w:bidi="ar-SA"/>
          </w:rPr>
          <w:t>varṇavr̥tta</w:t>
        </w:r>
        <w:r>
          <w:rPr>
            <w:rStyle w:val="Hiperhivatkozs"/>
            <w:noProof/>
            <w:lang w:bidi="ar-SA"/>
          </w:rPr>
          <w:t>)</w:t>
        </w:r>
        <w:r>
          <w:rPr>
            <w:noProof/>
            <w:webHidden/>
          </w:rPr>
          <w:tab/>
        </w:r>
        <w:r>
          <w:rPr>
            <w:noProof/>
            <w:webHidden/>
          </w:rPr>
          <w:fldChar w:fldCharType="begin"/>
        </w:r>
        <w:r>
          <w:rPr>
            <w:noProof/>
            <w:webHidden/>
          </w:rPr>
          <w:instrText xml:space="preserve"> PAGEREF _Toc183083960 \h </w:instrText>
        </w:r>
        <w:r>
          <w:rPr>
            <w:noProof/>
            <w:webHidden/>
          </w:rPr>
        </w:r>
        <w:r>
          <w:rPr>
            <w:noProof/>
            <w:webHidden/>
          </w:rPr>
          <w:fldChar w:fldCharType="separate"/>
        </w:r>
        <w:r>
          <w:rPr>
            <w:noProof/>
            <w:webHidden/>
          </w:rPr>
          <w:t>164</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1" w:history="1">
        <w:r>
          <w:rPr>
            <w:rStyle w:val="Hiperhivatkozs"/>
            <w:noProof/>
            <w:lang w:bidi="ar-SA"/>
          </w:rPr>
          <w:t>Appendix B.4.2. Moraic metres</w:t>
        </w:r>
        <w:r>
          <w:rPr>
            <w:noProof/>
            <w:webHidden/>
          </w:rPr>
          <w:tab/>
        </w:r>
        <w:r>
          <w:rPr>
            <w:noProof/>
            <w:webHidden/>
          </w:rPr>
          <w:fldChar w:fldCharType="begin"/>
        </w:r>
        <w:r>
          <w:rPr>
            <w:noProof/>
            <w:webHidden/>
          </w:rPr>
          <w:instrText xml:space="preserve"> PAGEREF _Toc183083961 \h </w:instrText>
        </w:r>
        <w:r>
          <w:rPr>
            <w:noProof/>
            <w:webHidden/>
          </w:rPr>
        </w:r>
        <w:r>
          <w:rPr>
            <w:noProof/>
            <w:webHidden/>
          </w:rPr>
          <w:fldChar w:fldCharType="separate"/>
        </w:r>
        <w:r>
          <w:rPr>
            <w:noProof/>
            <w:webHidden/>
          </w:rPr>
          <w:t>167</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2" w:history="1">
        <w:r>
          <w:rPr>
            <w:rStyle w:val="Hiperhivatkozs"/>
            <w:noProof/>
            <w:lang w:bidi="ar-SA"/>
          </w:rPr>
          <w:t>Appendix B.4.3.</w:t>
        </w:r>
        <w:r>
          <w:rPr>
            <w:rStyle w:val="Hiperhivatkozs"/>
            <w:i/>
            <w:iCs/>
            <w:noProof/>
            <w:lang w:bidi="ar-SA"/>
          </w:rPr>
          <w:t xml:space="preserve"> Anuṣṭubh</w:t>
        </w:r>
        <w:r>
          <w:rPr>
            <w:rStyle w:val="Hiperhivatkozs"/>
            <w:noProof/>
            <w:lang w:bidi="ar-SA"/>
          </w:rPr>
          <w:t xml:space="preserve"> details</w:t>
        </w:r>
        <w:r>
          <w:rPr>
            <w:noProof/>
            <w:webHidden/>
          </w:rPr>
          <w:tab/>
        </w:r>
        <w:r>
          <w:rPr>
            <w:noProof/>
            <w:webHidden/>
          </w:rPr>
          <w:fldChar w:fldCharType="begin"/>
        </w:r>
        <w:r>
          <w:rPr>
            <w:noProof/>
            <w:webHidden/>
          </w:rPr>
          <w:instrText xml:space="preserve"> PAGEREF _Toc183083962 \h </w:instrText>
        </w:r>
        <w:r>
          <w:rPr>
            <w:noProof/>
            <w:webHidden/>
          </w:rPr>
        </w:r>
        <w:r>
          <w:rPr>
            <w:noProof/>
            <w:webHidden/>
          </w:rPr>
          <w:fldChar w:fldCharType="separate"/>
        </w:r>
        <w:r>
          <w:rPr>
            <w:noProof/>
            <w:webHidden/>
          </w:rPr>
          <w:t>169</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3" w:history="1">
        <w:r>
          <w:rPr>
            <w:rStyle w:val="Hiperhivatkozs"/>
            <w:noProof/>
            <w:lang w:bidi="ar-SA"/>
          </w:rPr>
          <w:t xml:space="preserve">Appendix B.4.4. The </w:t>
        </w:r>
        <w:r>
          <w:rPr>
            <w:rStyle w:val="Hiperhivatkozs"/>
            <w:i/>
            <w:iCs/>
            <w:noProof/>
            <w:lang w:bidi="ar-SA"/>
          </w:rPr>
          <w:t>upajāti</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_Toc183083963 \h </w:instrText>
        </w:r>
        <w:r>
          <w:rPr>
            <w:noProof/>
            <w:webHidden/>
          </w:rPr>
        </w:r>
        <w:r>
          <w:rPr>
            <w:noProof/>
            <w:webHidden/>
          </w:rPr>
          <w:fldChar w:fldCharType="separate"/>
        </w:r>
        <w:r>
          <w:rPr>
            <w:noProof/>
            <w:webHidden/>
          </w:rPr>
          <w:t>170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4" w:history="1">
        <w:r>
          <w:rPr>
            <w:rStyle w:val="Hiperhivatkozs"/>
            <w:noProof/>
            <w:lang w:bidi="ar-SA"/>
          </w:rPr>
          <w:t xml:space="preserve">Appendix B.4.5. The </w:t>
        </w:r>
        <w:r>
          <w:rPr>
            <w:rStyle w:val="Hiperhivatkozs"/>
            <w:i/>
            <w:iCs/>
            <w:noProof/>
            <w:lang w:bidi="ar-SA"/>
          </w:rPr>
          <w:t>vaitālīya</w:t>
        </w:r>
        <w:r>
          <w:rPr>
            <w:rStyle w:val="Hiperhivatkozs"/>
            <w:noProof/>
            <w:lang w:bidi="ar-SA"/>
          </w:rPr>
          <w:t xml:space="preserve"> family</w:t>
        </w:r>
        <w:r>
          <w:rPr>
            <w:noProof/>
            <w:webHidden/>
          </w:rPr>
          <w:tab/>
        </w:r>
        <w:r>
          <w:rPr>
            <w:noProof/>
            <w:webHidden/>
          </w:rPr>
          <w:fldChar w:fldCharType="begin"/>
        </w:r>
        <w:r>
          <w:rPr>
            <w:noProof/>
            <w:webHidden/>
          </w:rPr>
          <w:instrText xml:space="preserve"> PAGEREF _Toc183083964 \h </w:instrText>
        </w:r>
        <w:r>
          <w:rPr>
            <w:noProof/>
            <w:webHidden/>
          </w:rPr>
        </w:r>
        <w:r>
          <w:rPr>
            <w:noProof/>
            <w:webHidden/>
          </w:rPr>
          <w:fldChar w:fldCharType="separate"/>
        </w:r>
        <w:r>
          <w:rPr>
            <w:noProof/>
            <w:webHidden/>
          </w:rPr>
          <w:t>170</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5" w:history="1">
        <w:r>
          <w:rPr>
            <w:rStyle w:val="Hiperhivatkozs"/>
            <w:noProof/>
            <w:lang w:bidi="ar-SA"/>
          </w:rPr>
          <w:t>Appendix B.4.6. Vedic trimeter</w:t>
        </w:r>
        <w:r>
          <w:rPr>
            <w:noProof/>
            <w:webHidden/>
          </w:rPr>
          <w:tab/>
        </w:r>
        <w:r>
          <w:rPr>
            <w:noProof/>
            <w:webHidden/>
          </w:rPr>
          <w:fldChar w:fldCharType="begin"/>
        </w:r>
        <w:r>
          <w:rPr>
            <w:noProof/>
            <w:webHidden/>
          </w:rPr>
          <w:instrText xml:space="preserve"> PAGEREF _Toc183083965 \h </w:instrText>
        </w:r>
        <w:r>
          <w:rPr>
            <w:noProof/>
            <w:webHidden/>
          </w:rPr>
        </w:r>
        <w:r>
          <w:rPr>
            <w:noProof/>
            <w:webHidden/>
          </w:rPr>
          <w:fldChar w:fldCharType="separate"/>
        </w:r>
        <w:r>
          <w:rPr>
            <w:noProof/>
            <w:webHidden/>
          </w:rPr>
          <w:t>171</w:t>
        </w:r>
        <w:r>
          <w:rPr>
            <w:noProof/>
            <w:webHidden/>
          </w:rPr>
          <w:fldChar w:fldCharType="end"/>
        </w:r>
      </w:hyperlink>
    </w:p>
    <w:p>
      <w:pPr>
        <w:pStyle w:val="TJ3"/>
        <w:rPr>
          <w:rFonts w:asciiTheme="minorHAnsi" w:hAnsiTheme="minorHAnsi" w:cstheme="minorBidi"/>
          <w:noProof/>
          <w:kern w:val="0"/>
          <w:sz w:val="22"/>
          <w:szCs w:val="20"/>
          <w14:ligatures w14:val="none"/>
        </w:rPr>
      </w:pPr>
      <w:hyperlink w:anchor="_Toc183083966" w:history="1">
        <w:r>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_Toc183083966 \h </w:instrText>
        </w:r>
        <w:r>
          <w:rPr>
            <w:noProof/>
            <w:webHidden/>
          </w:rPr>
        </w:r>
        <w:r>
          <w:rPr>
            <w:noProof/>
            <w:webHidden/>
          </w:rPr>
          <w:fldChar w:fldCharType="separate"/>
        </w:r>
        <w:r>
          <w:rPr>
            <w:noProof/>
            <w:webHidden/>
          </w:rPr>
          <w:t>171</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67" w:history="1">
        <w:r>
          <w:rPr>
            <w:rStyle w:val="Hiperhivatkozs"/>
            <w:noProof/>
            <w:lang w:bidi="ar-SA"/>
          </w:rPr>
          <w:t>Appendix B.5. Tamil metres</w:t>
        </w:r>
        <w:r>
          <w:rPr>
            <w:noProof/>
            <w:webHidden/>
          </w:rPr>
          <w:tab/>
        </w:r>
        <w:r>
          <w:rPr>
            <w:noProof/>
            <w:webHidden/>
          </w:rPr>
          <w:fldChar w:fldCharType="begin"/>
        </w:r>
        <w:r>
          <w:rPr>
            <w:noProof/>
            <w:webHidden/>
          </w:rPr>
          <w:instrText xml:space="preserve"> PAGEREF _Toc183083967 \h </w:instrText>
        </w:r>
        <w:r>
          <w:rPr>
            <w:noProof/>
            <w:webHidden/>
          </w:rPr>
        </w:r>
        <w:r>
          <w:rPr>
            <w:noProof/>
            <w:webHidden/>
          </w:rPr>
          <w:fldChar w:fldCharType="separate"/>
        </w:r>
        <w:r>
          <w:rPr>
            <w:noProof/>
            <w:webHidden/>
          </w:rPr>
          <w:t>171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68" w:history="1">
        <w:r>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_Toc183083968 \h </w:instrText>
        </w:r>
        <w:r>
          <w:rPr>
            <w:noProof/>
            <w:webHidden/>
          </w:rPr>
        </w:r>
        <w:r>
          <w:rPr>
            <w:noProof/>
            <w:webHidden/>
          </w:rPr>
          <w:fldChar w:fldCharType="separate"/>
        </w:r>
        <w:r>
          <w:rPr>
            <w:noProof/>
            <w:webHidden/>
          </w:rPr>
          <w:t>173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69" w:history="1">
        <w:r>
          <w:rPr>
            <w:rStyle w:val="Hiperhivatkozs"/>
            <w:noProof/>
            <w:lang w:bidi="ar-SA"/>
          </w:rPr>
          <w:t>Case study 1: four-faced stele</w:t>
        </w:r>
        <w:r>
          <w:rPr>
            <w:noProof/>
            <w:webHidden/>
          </w:rPr>
          <w:tab/>
        </w:r>
        <w:r>
          <w:rPr>
            <w:noProof/>
            <w:webHidden/>
          </w:rPr>
          <w:fldChar w:fldCharType="begin"/>
        </w:r>
        <w:r>
          <w:rPr>
            <w:noProof/>
            <w:webHidden/>
          </w:rPr>
          <w:instrText xml:space="preserve"> PAGEREF _Toc183083969 \h </w:instrText>
        </w:r>
        <w:r>
          <w:rPr>
            <w:noProof/>
            <w:webHidden/>
          </w:rPr>
        </w:r>
        <w:r>
          <w:rPr>
            <w:noProof/>
            <w:webHidden/>
          </w:rPr>
          <w:fldChar w:fldCharType="separate"/>
        </w:r>
        <w:r>
          <w:rPr>
            <w:noProof/>
            <w:webHidden/>
          </w:rPr>
          <w:t>173</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0" w:history="1">
        <w:r>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_Toc183083970 \h </w:instrText>
        </w:r>
        <w:r>
          <w:rPr>
            <w:noProof/>
            <w:webHidden/>
          </w:rPr>
        </w:r>
        <w:r>
          <w:rPr>
            <w:noProof/>
            <w:webHidden/>
          </w:rPr>
          <w:fldChar w:fldCharType="separate"/>
        </w:r>
        <w:r>
          <w:rPr>
            <w:noProof/>
            <w:webHidden/>
          </w:rPr>
          <w:t>174</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1" w:history="1">
        <w:r>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_Toc183083971 \h </w:instrText>
        </w:r>
        <w:r>
          <w:rPr>
            <w:noProof/>
            <w:webHidden/>
          </w:rPr>
        </w:r>
        <w:r>
          <w:rPr>
            <w:noProof/>
            <w:webHidden/>
          </w:rPr>
          <w:fldChar w:fldCharType="separate"/>
        </w:r>
        <w:r>
          <w:rPr>
            <w:noProof/>
            <w:webHidden/>
          </w:rPr>
          <w:t>176</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2" w:history="1">
        <w:r>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_Toc183083972 \h </w:instrText>
        </w:r>
        <w:r>
          <w:rPr>
            <w:noProof/>
            <w:webHidden/>
          </w:rPr>
        </w:r>
        <w:r>
          <w:rPr>
            <w:noProof/>
            <w:webHidden/>
          </w:rPr>
          <w:fldChar w:fldCharType="separate"/>
        </w:r>
        <w:r>
          <w:rPr>
            <w:noProof/>
            <w:webHidden/>
          </w:rPr>
          <w:t>177</w:t>
        </w:r>
        <w:r>
          <w:rPr>
            <w:noProof/>
            <w:webHidden/>
          </w:rPr>
          <w:fldChar w:fldCharType="end"/>
        </w:r>
      </w:hyperlink>
    </w:p>
    <w:p>
      <w:pPr>
        <w:pStyle w:val="TJ2"/>
        <w:rPr>
          <w:rFonts w:asciiTheme="minorHAnsi" w:hAnsiTheme="minorHAnsi" w:cstheme="minorBidi"/>
          <w:noProof/>
          <w:kern w:val="0"/>
          <w:sz w:val="22"/>
          <w:szCs w:val="20"/>
          <w14:ligatures w14:val="none"/>
        </w:rPr>
      </w:pPr>
      <w:hyperlink w:anchor="_Toc183083973" w:history="1">
        <w:r>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_Toc183083973 \h </w:instrText>
        </w:r>
        <w:r>
          <w:rPr>
            <w:noProof/>
            <w:webHidden/>
          </w:rPr>
        </w:r>
        <w:r>
          <w:rPr>
            <w:noProof/>
            <w:webHidden/>
          </w:rPr>
          <w:fldChar w:fldCharType="separate"/>
        </w:r>
        <w:r>
          <w:rPr>
            <w:noProof/>
            <w:webHidden/>
          </w:rPr>
          <w:t>178</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4" w:history="1">
        <w:r>
          <w:rPr>
            <w:rStyle w:val="Hiperhivatkozs"/>
            <w:noProof/>
            <w:lang w:bidi="ar-SA"/>
          </w:rPr>
          <w:t>Appendix D. Language tags</w:t>
        </w:r>
        <w:r>
          <w:rPr>
            <w:noProof/>
            <w:webHidden/>
          </w:rPr>
          <w:tab/>
        </w:r>
        <w:r>
          <w:rPr>
            <w:noProof/>
            <w:webHidden/>
          </w:rPr>
          <w:fldChar w:fldCharType="begin"/>
        </w:r>
        <w:r>
          <w:rPr>
            <w:noProof/>
            <w:webHidden/>
          </w:rPr>
          <w:instrText xml:space="preserve"> PAGEREF _Toc183083974 \h </w:instrText>
        </w:r>
        <w:r>
          <w:rPr>
            <w:noProof/>
            <w:webHidden/>
          </w:rPr>
        </w:r>
        <w:r>
          <w:rPr>
            <w:noProof/>
            <w:webHidden/>
          </w:rPr>
          <w:fldChar w:fldCharType="separate"/>
        </w:r>
        <w:r>
          <w:rPr>
            <w:noProof/>
            <w:webHidden/>
          </w:rPr>
          <w:t>181</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5" w:history="1">
        <w:r>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_Toc183083975 \h </w:instrText>
        </w:r>
        <w:r>
          <w:rPr>
            <w:noProof/>
            <w:webHidden/>
          </w:rPr>
        </w:r>
        <w:r>
          <w:rPr>
            <w:noProof/>
            <w:webHidden/>
          </w:rPr>
          <w:fldChar w:fldCharType="separate"/>
        </w:r>
        <w:r>
          <w:rPr>
            <w:noProof/>
            <w:webHidden/>
          </w:rPr>
          <w:t>183</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6" w:history="1">
        <w:r>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_Toc183083976 \h </w:instrText>
        </w:r>
        <w:r>
          <w:rPr>
            <w:noProof/>
            <w:webHidden/>
          </w:rPr>
        </w:r>
        <w:r>
          <w:rPr>
            <w:noProof/>
            <w:webHidden/>
          </w:rPr>
          <w:fldChar w:fldCharType="separate"/>
        </w:r>
        <w:r>
          <w:rPr>
            <w:noProof/>
            <w:webHidden/>
          </w:rPr>
          <w:t>185</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7" w:history="1">
        <w:r>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_Toc183083977 \h </w:instrText>
        </w:r>
        <w:r>
          <w:rPr>
            <w:noProof/>
            <w:webHidden/>
          </w:rPr>
        </w:r>
        <w:r>
          <w:rPr>
            <w:noProof/>
            <w:webHidden/>
          </w:rPr>
          <w:fldChar w:fldCharType="separate"/>
        </w:r>
        <w:r>
          <w:rPr>
            <w:noProof/>
            <w:webHidden/>
          </w:rPr>
          <w:t>186</w:t>
        </w:r>
        <w:r>
          <w:rPr>
            <w:noProof/>
            <w:webHidden/>
          </w:rPr>
          <w:fldChar w:fldCharType="end"/>
        </w:r>
      </w:hyperlink>
    </w:p>
    <w:p>
      <w:pPr>
        <w:pStyle w:val="TJ1"/>
        <w:rPr>
          <w:rFonts w:asciiTheme="minorHAnsi" w:hAnsiTheme="minorHAnsi" w:cstheme="minorBidi"/>
          <w:b w:val="0"/>
          <w:noProof/>
          <w:kern w:val="0"/>
          <w:szCs w:val="20"/>
          <w14:ligatures w14:val="none"/>
        </w:rPr>
      </w:pPr>
      <w:hyperlink w:anchor="_Toc183083978" w:history="1">
        <w:r>
          <w:rPr>
            <w:rStyle w:val="Hiperhivatkozs"/>
            <w:noProof/>
            <w:lang w:bidi="ar-SA"/>
          </w:rPr>
          <w:t>References</w:t>
        </w:r>
        <w:r>
          <w:rPr>
            <w:noProof/>
            <w:webHidden/>
          </w:rPr>
          <w:tab/>
        </w:r>
        <w:r>
          <w:rPr>
            <w:noProof/>
            <w:webHidden/>
          </w:rPr>
          <w:fldChar w:fldCharType="begin"/>
        </w:r>
        <w:r>
          <w:rPr>
            <w:noProof/>
            <w:webHidden/>
          </w:rPr>
          <w:instrText xml:space="preserve"> PAGEREF _Toc183083978 \h </w:instrText>
        </w:r>
        <w:r>
          <w:rPr>
            <w:noProof/>
            <w:webHidden/>
          </w:rPr>
        </w:r>
        <w:r>
          <w:rPr>
            <w:noProof/>
            <w:webHidden/>
          </w:rPr>
          <w:fldChar w:fldCharType="separate"/>
        </w:r>
        <w:r>
          <w:rPr>
            <w:noProof/>
            <w:webHidden/>
          </w:rPr>
          <w:t>187</w:t>
        </w:r>
        <w:r>
          <w:rPr>
            <w:noProof/>
            <w:webHidden/>
          </w:rPr>
          <w:fldChar w:fldCharType="end"/>
        </w:r>
      </w:hyperlink>
    </w:p>
    <w:p>
      <w:r>
        <w:rPr>
          <w:rFonts w:ascii="Calibri" w:hAnsi="Calibri"/>
          <w:b/>
        </w:rPr>
        <w:fldChar w:fldCharType="end"/>
      </w:r>
    </w:p>
    <w:p>
      <w:pPr>
        <w:pStyle w:val="Cmsor1"/>
      </w:pPr>
      <w:bookmarkStart w:id="6" w:name="_Toc183083672"/>
      <w:r>
        <w:lastRenderedPageBreak/>
        <w:t>Introduction</w:t>
      </w:r>
      <w:bookmarkEnd w:id="6"/>
    </w:p>
    <w:p>
      <w:pPr>
        <w:pStyle w:val="Cmsor2"/>
      </w:pPr>
      <w:bookmarkStart w:id="7" w:name="_ta3bzfnw5348" w:colFirst="0" w:colLast="0"/>
      <w:bookmarkStart w:id="8" w:name="_Toc183083673"/>
      <w:bookmarkEnd w:id="7"/>
      <w:r>
        <w:t>Version 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trPr>
          <w:trHeight w:val="480"/>
        </w:trPr>
        <w:tc>
          <w:tcPr>
            <w:tcW w:w="799" w:type="pct"/>
            <w:shd w:val="clear" w:color="auto" w:fill="EAF1DD"/>
            <w:tcMar>
              <w:top w:w="100" w:type="dxa"/>
              <w:left w:w="100" w:type="dxa"/>
              <w:bottom w:w="100" w:type="dxa"/>
              <w:right w:w="100" w:type="dxa"/>
            </w:tcMar>
          </w:tcPr>
          <w:p>
            <w:pPr>
              <w:pStyle w:val="Tabletext"/>
            </w:pPr>
            <w:r>
              <w:t>Version</w:t>
            </w:r>
          </w:p>
        </w:tc>
        <w:tc>
          <w:tcPr>
            <w:tcW w:w="2602" w:type="pct"/>
            <w:shd w:val="clear" w:color="auto" w:fill="EAF1DD"/>
            <w:tcMar>
              <w:top w:w="100" w:type="dxa"/>
              <w:left w:w="100" w:type="dxa"/>
              <w:bottom w:w="100" w:type="dxa"/>
              <w:right w:w="100" w:type="dxa"/>
            </w:tcMar>
          </w:tcPr>
          <w:p>
            <w:pPr>
              <w:pStyle w:val="Tabletext"/>
            </w:pPr>
            <w:r>
              <w:t>Changes</w:t>
            </w:r>
          </w:p>
        </w:tc>
        <w:tc>
          <w:tcPr>
            <w:tcW w:w="1599" w:type="pct"/>
            <w:shd w:val="clear" w:color="auto" w:fill="EAF1DD"/>
            <w:tcMar>
              <w:top w:w="100" w:type="dxa"/>
              <w:left w:w="100" w:type="dxa"/>
              <w:bottom w:w="100" w:type="dxa"/>
              <w:right w:w="100" w:type="dxa"/>
            </w:tcMar>
          </w:tcPr>
          <w:p>
            <w:pPr>
              <w:pStyle w:val="Tabletext"/>
            </w:pPr>
            <w:r>
              <w:t>Date</w:t>
            </w:r>
          </w:p>
        </w:tc>
      </w:tr>
      <w:tr>
        <w:tc>
          <w:tcPr>
            <w:tcW w:w="799" w:type="pct"/>
            <w:shd w:val="clear" w:color="auto" w:fill="auto"/>
            <w:tcMar>
              <w:top w:w="100" w:type="dxa"/>
              <w:left w:w="100" w:type="dxa"/>
              <w:bottom w:w="100" w:type="dxa"/>
              <w:right w:w="100" w:type="dxa"/>
            </w:tcMar>
          </w:tcPr>
          <w:p>
            <w:pPr>
              <w:pStyle w:val="Tabletext"/>
            </w:pPr>
            <w:r>
              <w:t>0.1</w:t>
            </w:r>
          </w:p>
        </w:tc>
        <w:tc>
          <w:tcPr>
            <w:tcW w:w="2602" w:type="pct"/>
            <w:shd w:val="clear" w:color="auto" w:fill="auto"/>
            <w:tcMar>
              <w:top w:w="100" w:type="dxa"/>
              <w:left w:w="100" w:type="dxa"/>
              <w:bottom w:w="100" w:type="dxa"/>
              <w:right w:w="100" w:type="dxa"/>
            </w:tcMar>
          </w:tcPr>
          <w:p>
            <w:pPr>
              <w:pStyle w:val="Tabletext"/>
            </w:pPr>
            <w:r>
              <w:t>Redaction of the first draft</w:t>
            </w:r>
          </w:p>
        </w:tc>
        <w:tc>
          <w:tcPr>
            <w:tcW w:w="1599" w:type="pct"/>
            <w:shd w:val="clear" w:color="auto" w:fill="auto"/>
            <w:tcMar>
              <w:top w:w="100" w:type="dxa"/>
              <w:left w:w="100" w:type="dxa"/>
              <w:bottom w:w="100" w:type="dxa"/>
              <w:right w:w="100" w:type="dxa"/>
            </w:tcMar>
          </w:tcPr>
          <w:p>
            <w:pPr>
              <w:pStyle w:val="Tabletext"/>
            </w:pPr>
            <w:r>
              <w:t>2019-07</w:t>
            </w:r>
          </w:p>
        </w:tc>
      </w:tr>
      <w:tr>
        <w:tc>
          <w:tcPr>
            <w:tcW w:w="799" w:type="pct"/>
            <w:shd w:val="clear" w:color="auto" w:fill="auto"/>
            <w:tcMar>
              <w:top w:w="100" w:type="dxa"/>
              <w:left w:w="100" w:type="dxa"/>
              <w:bottom w:w="100" w:type="dxa"/>
              <w:right w:w="100" w:type="dxa"/>
            </w:tcMar>
          </w:tcPr>
          <w:p>
            <w:pPr>
              <w:pStyle w:val="Tabletext"/>
            </w:pPr>
            <w:r>
              <w:t>0.8</w:t>
            </w:r>
          </w:p>
        </w:tc>
        <w:tc>
          <w:tcPr>
            <w:tcW w:w="2602" w:type="pct"/>
            <w:shd w:val="clear" w:color="auto" w:fill="auto"/>
            <w:tcMar>
              <w:top w:w="100" w:type="dxa"/>
              <w:left w:w="100" w:type="dxa"/>
              <w:bottom w:w="100" w:type="dxa"/>
              <w:right w:w="100" w:type="dxa"/>
            </w:tcMar>
          </w:tcPr>
          <w:p>
            <w:pPr>
              <w:pStyle w:val="Tabletext"/>
            </w:pPr>
            <w:r>
              <w:t>Expansion and revision for release</w:t>
            </w:r>
          </w:p>
        </w:tc>
        <w:tc>
          <w:tcPr>
            <w:tcW w:w="1599" w:type="pct"/>
            <w:shd w:val="clear" w:color="auto" w:fill="auto"/>
            <w:tcMar>
              <w:top w:w="100" w:type="dxa"/>
              <w:left w:w="100" w:type="dxa"/>
              <w:bottom w:w="100" w:type="dxa"/>
              <w:right w:w="100" w:type="dxa"/>
            </w:tcMar>
          </w:tcPr>
          <w:p>
            <w:pPr>
              <w:pStyle w:val="Tabletext"/>
            </w:pPr>
            <w:r>
              <w:t>to 2019-12</w:t>
            </w:r>
          </w:p>
        </w:tc>
      </w:tr>
      <w:tr>
        <w:tc>
          <w:tcPr>
            <w:tcW w:w="799" w:type="pct"/>
            <w:shd w:val="clear" w:color="auto" w:fill="auto"/>
            <w:tcMar>
              <w:top w:w="100" w:type="dxa"/>
              <w:left w:w="100" w:type="dxa"/>
              <w:bottom w:w="100" w:type="dxa"/>
              <w:right w:w="100" w:type="dxa"/>
            </w:tcMar>
          </w:tcPr>
          <w:p>
            <w:pPr>
              <w:pStyle w:val="Tabletext"/>
            </w:pPr>
            <w:r>
              <w:t>0.9</w:t>
            </w:r>
          </w:p>
        </w:tc>
        <w:tc>
          <w:tcPr>
            <w:tcW w:w="2602" w:type="pct"/>
            <w:shd w:val="clear" w:color="auto" w:fill="auto"/>
            <w:tcMar>
              <w:top w:w="100" w:type="dxa"/>
              <w:left w:w="100" w:type="dxa"/>
              <w:bottom w:w="100" w:type="dxa"/>
              <w:right w:w="100" w:type="dxa"/>
            </w:tcMar>
          </w:tcPr>
          <w:p>
            <w:pPr>
              <w:pStyle w:val="Tabletext"/>
            </w:pPr>
            <w:r>
              <w:t>Redaction for release</w:t>
            </w:r>
          </w:p>
        </w:tc>
        <w:tc>
          <w:tcPr>
            <w:tcW w:w="1599" w:type="pct"/>
            <w:shd w:val="clear" w:color="auto" w:fill="auto"/>
            <w:tcMar>
              <w:top w:w="100" w:type="dxa"/>
              <w:left w:w="100" w:type="dxa"/>
              <w:bottom w:w="100" w:type="dxa"/>
              <w:right w:w="100" w:type="dxa"/>
            </w:tcMar>
          </w:tcPr>
          <w:p>
            <w:pPr>
              <w:pStyle w:val="Tabletext"/>
            </w:pPr>
            <w:r>
              <w:t>to 2020-03-17</w:t>
            </w:r>
          </w:p>
        </w:tc>
      </w:tr>
      <w:tr>
        <w:tc>
          <w:tcPr>
            <w:tcW w:w="799" w:type="pct"/>
            <w:shd w:val="clear" w:color="auto" w:fill="auto"/>
            <w:tcMar>
              <w:top w:w="100" w:type="dxa"/>
              <w:left w:w="100" w:type="dxa"/>
              <w:bottom w:w="100" w:type="dxa"/>
              <w:right w:w="100" w:type="dxa"/>
            </w:tcMar>
          </w:tcPr>
          <w:p>
            <w:pPr>
              <w:pStyle w:val="Tabletext"/>
            </w:pPr>
            <w:r>
              <w:t>1.0</w:t>
            </w:r>
          </w:p>
        </w:tc>
        <w:tc>
          <w:tcPr>
            <w:tcW w:w="2602" w:type="pct"/>
            <w:shd w:val="clear" w:color="auto" w:fill="auto"/>
            <w:tcMar>
              <w:top w:w="100" w:type="dxa"/>
              <w:left w:w="100" w:type="dxa"/>
              <w:bottom w:w="100" w:type="dxa"/>
              <w:right w:w="100" w:type="dxa"/>
            </w:tcMar>
          </w:tcPr>
          <w:p>
            <w:pPr>
              <w:pStyle w:val="Tabletext"/>
            </w:pPr>
            <w:r>
              <w:t>Revision after feedback and discussion</w:t>
            </w:r>
          </w:p>
        </w:tc>
        <w:tc>
          <w:tcPr>
            <w:tcW w:w="1599" w:type="pct"/>
            <w:shd w:val="clear" w:color="auto" w:fill="auto"/>
            <w:tcMar>
              <w:top w:w="100" w:type="dxa"/>
              <w:left w:w="100" w:type="dxa"/>
              <w:bottom w:w="100" w:type="dxa"/>
              <w:right w:w="100" w:type="dxa"/>
            </w:tcMar>
          </w:tcPr>
          <w:p>
            <w:pPr>
              <w:pStyle w:val="Tabletext"/>
            </w:pPr>
            <w:r>
              <w:t>2020-07-05</w:t>
            </w:r>
          </w:p>
        </w:tc>
      </w:tr>
      <w:tr>
        <w:tc>
          <w:tcPr>
            <w:tcW w:w="799" w:type="pct"/>
            <w:shd w:val="clear" w:color="auto" w:fill="auto"/>
            <w:tcMar>
              <w:top w:w="100" w:type="dxa"/>
              <w:left w:w="100" w:type="dxa"/>
              <w:bottom w:w="100" w:type="dxa"/>
              <w:right w:w="100" w:type="dxa"/>
            </w:tcMar>
          </w:tcPr>
          <w:p>
            <w:pPr>
              <w:pStyle w:val="Tabletext"/>
            </w:pPr>
            <w:r>
              <w:t>(no release)</w:t>
            </w:r>
          </w:p>
        </w:tc>
        <w:tc>
          <w:tcPr>
            <w:tcW w:w="2602" w:type="pct"/>
            <w:shd w:val="clear" w:color="auto" w:fill="auto"/>
            <w:tcMar>
              <w:top w:w="100" w:type="dxa"/>
              <w:left w:w="100" w:type="dxa"/>
              <w:bottom w:w="100" w:type="dxa"/>
              <w:right w:w="100" w:type="dxa"/>
            </w:tcMar>
          </w:tcPr>
          <w:p>
            <w:pPr>
              <w:pStyle w:val="Tabletext"/>
            </w:pPr>
            <w:r>
              <w:t>ongoing revision of online copy</w:t>
            </w:r>
          </w:p>
        </w:tc>
        <w:tc>
          <w:tcPr>
            <w:tcW w:w="1599" w:type="pct"/>
            <w:shd w:val="clear" w:color="auto" w:fill="auto"/>
            <w:tcMar>
              <w:top w:w="100" w:type="dxa"/>
              <w:left w:w="100" w:type="dxa"/>
              <w:bottom w:w="100" w:type="dxa"/>
              <w:right w:w="100" w:type="dxa"/>
            </w:tcMar>
          </w:tcPr>
          <w:p>
            <w:pPr>
              <w:pStyle w:val="Tabletext"/>
            </w:pPr>
            <w:r>
              <w:t>to 2024-07</w:t>
            </w:r>
          </w:p>
        </w:tc>
      </w:tr>
      <w:tr>
        <w:tc>
          <w:tcPr>
            <w:tcW w:w="799" w:type="pct"/>
            <w:shd w:val="clear" w:color="auto" w:fill="auto"/>
            <w:tcMar>
              <w:top w:w="100" w:type="dxa"/>
              <w:left w:w="100" w:type="dxa"/>
              <w:bottom w:w="100" w:type="dxa"/>
              <w:right w:w="100" w:type="dxa"/>
            </w:tcMar>
          </w:tcPr>
          <w:p>
            <w:pPr>
              <w:pStyle w:val="Tabletext"/>
            </w:pPr>
            <w:r>
              <w:t>2.0</w:t>
            </w:r>
          </w:p>
        </w:tc>
        <w:tc>
          <w:tcPr>
            <w:tcW w:w="2602" w:type="pct"/>
            <w:shd w:val="clear" w:color="auto" w:fill="auto"/>
            <w:tcMar>
              <w:top w:w="100" w:type="dxa"/>
              <w:left w:w="100" w:type="dxa"/>
              <w:bottom w:w="100" w:type="dxa"/>
              <w:right w:w="100" w:type="dxa"/>
            </w:tcMar>
          </w:tcPr>
          <w:p>
            <w:pPr>
              <w:pStyle w:val="Tabletext"/>
            </w:pPr>
            <w:r>
              <w:t>major overhaul and finalisation</w:t>
            </w:r>
          </w:p>
        </w:tc>
        <w:tc>
          <w:tcPr>
            <w:tcW w:w="1599" w:type="pct"/>
            <w:shd w:val="clear" w:color="auto" w:fill="auto"/>
            <w:tcMar>
              <w:top w:w="100" w:type="dxa"/>
              <w:left w:w="100" w:type="dxa"/>
              <w:bottom w:w="100" w:type="dxa"/>
              <w:right w:w="100" w:type="dxa"/>
            </w:tcMar>
          </w:tcPr>
          <w:p>
            <w:pPr>
              <w:pStyle w:val="Tabletext"/>
            </w:pPr>
            <w:r>
              <w:t>###</w:t>
            </w:r>
          </w:p>
        </w:tc>
      </w:tr>
    </w:tbl>
    <w:p>
      <w:pPr>
        <w:pStyle w:val="Cmsor3"/>
        <w:numPr>
          <w:ilvl w:val="2"/>
          <w:numId w:val="3"/>
        </w:numPr>
      </w:pPr>
      <w:bookmarkStart w:id="9" w:name="_ss0fr01ijjvr" w:colFirst="0" w:colLast="0"/>
      <w:bookmarkStart w:id="10" w:name="_Ref149662927"/>
      <w:bookmarkStart w:id="11" w:name="_Toc183083674"/>
      <w:bookmarkEnd w:id="9"/>
      <w:r>
        <w:t>About this version and how it relates to other versions</w:t>
      </w:r>
      <w:bookmarkEnd w:id="10"/>
      <w:bookmarkEnd w:id="11"/>
    </w:p>
    <w:p>
      <w:r>
        <w:t xml:space="preserve">This is the </w:t>
      </w:r>
      <w:r>
        <w:rPr>
          <w:b/>
          <w:bCs/>
        </w:rPr>
        <w:t>second definitive public release</w:t>
      </w:r>
      <w:r>
        <w:t xml:space="preserve"> version of this Guide, which supersedes the first release version (Balogh and Griffiths 2020b).</w:t>
      </w:r>
    </w:p>
    <w:p>
      <w:r>
        <w:t>Practical experience since the first release has shown that project members primarily consult the online soft copy of the Guide.</w:t>
      </w:r>
      <w:r>
        <w:rPr>
          <w:rStyle w:val="Lbjegyzet-hivatkozs"/>
        </w:rPr>
        <w:footnoteReference w:id="1"/>
      </w:r>
      <w:r>
        <w:t xml:space="preserve"> This is perfectly fine, and ongoing revisions will be introduced first in that copy, so in time the online version will remain up-to-date while the release version may gradually lose currency. However, the clarity and consistency of details and cross-references in the online copy cannot be guaranteed. When citing the Guide in a publication, please refer only to the release version. In case of conflict with the online version or any other doubt, please consult the authors.</w:t>
      </w:r>
    </w:p>
    <w:p>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pPr>
        <w:pStyle w:val="Cmsor3"/>
        <w:numPr>
          <w:ilvl w:val="2"/>
          <w:numId w:val="3"/>
        </w:numPr>
      </w:pPr>
      <w:bookmarkStart w:id="12" w:name="_7wlxzerj2b6e" w:colFirst="0" w:colLast="0"/>
      <w:bookmarkStart w:id="13" w:name="_Toc183083675"/>
      <w:bookmarkEnd w:id="12"/>
      <w:r>
        <w:t>Specific changes since version 1</w:t>
      </w:r>
      <w:bookmarkEnd w:id="13"/>
    </w:p>
    <w:p>
      <w:r>
        <w:t>Here follows a summary of the major changes in encoding strategy since the release of version 1.</w:t>
      </w:r>
    </w:p>
    <w:p>
      <w:pPr>
        <w:pStyle w:val="Lista"/>
      </w:pPr>
      <w:r>
        <w:t xml:space="preserve">the section on </w:t>
      </w:r>
      <w:r>
        <w:rPr>
          <w:b/>
          <w:bCs/>
        </w:rPr>
        <w:t>verse markup</w:t>
      </w:r>
      <w:r>
        <w:t xml:space="preserve"> (§</w:t>
      </w:r>
      <w:r>
        <w:fldChar w:fldCharType="begin"/>
      </w:r>
      <w:r>
        <w:instrText xml:space="preserve"> REF _Ref43978871 \r \h </w:instrText>
      </w:r>
      <w:r>
        <w:fldChar w:fldCharType="separate"/>
      </w:r>
      <w:r>
        <w:t>2.5</w:t>
      </w:r>
      <w:r>
        <w:fldChar w:fldCharType="end"/>
      </w:r>
      <w:r>
        <w:t>) has been rearranged and made clearer, with no substantive changes aside from the following</w:t>
      </w:r>
    </w:p>
    <w:p>
      <w:pPr>
        <w:pStyle w:val="Lista2"/>
      </w:pPr>
      <w:r>
        <w:t xml:space="preserve">guidelines for </w:t>
      </w:r>
      <w:r>
        <w:rPr>
          <w:b/>
          <w:bCs/>
        </w:rPr>
        <w:t>verse line boundaries</w:t>
      </w:r>
      <w:r>
        <w:t xml:space="preserve"> in conflict with word boundaries (§</w:t>
      </w:r>
      <w:r>
        <w:fldChar w:fldCharType="begin"/>
      </w:r>
      <w:r>
        <w:instrText xml:space="preserve"> REF _Ref181705758 \r \h </w:instrText>
      </w:r>
      <w:r>
        <w:fldChar w:fldCharType="separate"/>
      </w:r>
      <w:r>
        <w:t>2.5.5</w:t>
      </w:r>
      <w:r>
        <w:fldChar w:fldCharType="end"/>
      </w:r>
      <w:r>
        <w:t>) have been elaborated and clarified</w:t>
      </w:r>
    </w:p>
    <w:p>
      <w:pPr>
        <w:pStyle w:val="Lista2"/>
      </w:pPr>
      <w:r>
        <w:t xml:space="preserve">the use of </w:t>
      </w:r>
      <w:r>
        <w:rPr>
          <w:rStyle w:val="Codeattribute"/>
        </w:rPr>
        <w:t>@part</w:t>
      </w:r>
      <w:r>
        <w:t xml:space="preserve"> (now introduced in §</w:t>
      </w:r>
      <w:r>
        <w:fldChar w:fldCharType="begin"/>
      </w:r>
      <w:r>
        <w:instrText xml:space="preserve"> REF _Ref54602074 \r \h </w:instrText>
      </w:r>
      <w:r>
        <w:fldChar w:fldCharType="separate"/>
      </w:r>
      <w:r>
        <w:t>2.3</w:t>
      </w:r>
      <w:r>
        <w:fldChar w:fldCharType="end"/>
      </w:r>
      <w:r>
        <w:t xml:space="preserve">) for incomplete text containers has been extended to include </w:t>
      </w:r>
      <w:r>
        <w:rPr>
          <w:b/>
          <w:bCs/>
        </w:rPr>
        <w:t>interrupted verse</w:t>
      </w:r>
      <w:r>
        <w:t xml:space="preserve"> (§</w:t>
      </w:r>
      <w:r>
        <w:fldChar w:fldCharType="begin"/>
      </w:r>
      <w:r>
        <w:instrText xml:space="preserve"> REF _Ref181705826 \r \h </w:instrText>
      </w:r>
      <w:r>
        <w:fldChar w:fldCharType="separate"/>
      </w:r>
      <w:r>
        <w:t>2.5.6.4</w:t>
      </w:r>
      <w:r>
        <w:fldChar w:fldCharType="end"/>
      </w:r>
      <w:r>
        <w:t>)</w:t>
      </w:r>
    </w:p>
    <w:p>
      <w:pPr>
        <w:pStyle w:val="Lista"/>
      </w:pPr>
      <w:r>
        <w:t>the chapter on extrinsic structure (§</w:t>
      </w:r>
      <w:r>
        <w:fldChar w:fldCharType="begin"/>
      </w:r>
      <w:r>
        <w:instrText xml:space="preserve"> REF _Ref182580581 \r \h </w:instrText>
      </w:r>
      <w:r>
        <w:fldChar w:fldCharType="separate"/>
      </w:r>
      <w:r>
        <w:t>3</w:t>
      </w:r>
      <w:r>
        <w:fldChar w:fldCharType="end"/>
      </w:r>
      <w:r>
        <w:t>) has been expanded and rearranged for increased clarity and detail, with the following modifications</w:t>
      </w:r>
    </w:p>
    <w:p>
      <w:pPr>
        <w:pStyle w:val="Lista2"/>
      </w:pPr>
      <w:r>
        <w:t>a new section has been created to introduce structural milestones in general (§</w:t>
      </w:r>
      <w:r>
        <w:fldChar w:fldCharType="begin"/>
      </w:r>
      <w:r>
        <w:instrText xml:space="preserve"> REF _Ref182923700 \r \h </w:instrText>
      </w:r>
      <w:r>
        <w:fldChar w:fldCharType="separate"/>
      </w:r>
      <w:r>
        <w:t>3.3</w:t>
      </w:r>
      <w:r>
        <w:fldChar w:fldCharType="end"/>
      </w:r>
      <w:r>
        <w:t>), replacing instructions that were redundantly given for various kinds of milestone separately</w:t>
      </w:r>
    </w:p>
    <w:p>
      <w:pPr>
        <w:pStyle w:val="Lista2"/>
      </w:pPr>
      <w:r>
        <w:t>changes to the combination of textparts (§</w:t>
      </w:r>
      <w:r>
        <w:fldChar w:fldCharType="begin"/>
      </w:r>
      <w:r>
        <w:instrText xml:space="preserve"> REF _Ref43978987 \r \h </w:instrText>
      </w:r>
      <w:r>
        <w:fldChar w:fldCharType="separate"/>
      </w:r>
      <w:r>
        <w:t>3.2</w:t>
      </w:r>
      <w:r>
        <w:fldChar w:fldCharType="end"/>
      </w:r>
      <w:r>
        <w:t>), pagelike partitions (§</w:t>
      </w:r>
      <w:r>
        <w:fldChar w:fldCharType="begin"/>
      </w:r>
      <w:r>
        <w:instrText xml:space="preserve"> REF _Ref43979481 \r \h </w:instrText>
      </w:r>
      <w:r>
        <w:fldChar w:fldCharType="separate"/>
      </w:r>
      <w:r>
        <w:t>3.4</w:t>
      </w:r>
      <w:r>
        <w:fldChar w:fldCharType="end"/>
      </w:r>
      <w:r>
        <w:t>) and gridlike partitions (§</w:t>
      </w:r>
      <w:r>
        <w:fldChar w:fldCharType="begin"/>
      </w:r>
      <w:r>
        <w:instrText xml:space="preserve"> REF _Ref43984651 \r \h </w:instrText>
      </w:r>
      <w:r>
        <w:fldChar w:fldCharType="separate"/>
      </w:r>
      <w:r>
        <w:t>3.6</w:t>
      </w:r>
      <w:r>
        <w:fldChar w:fldCharType="end"/>
      </w:r>
      <w:r>
        <w:t>)</w:t>
      </w:r>
    </w:p>
    <w:p>
      <w:pPr>
        <w:pStyle w:val="Lista3"/>
      </w:pPr>
      <w:r>
        <w:t>no more than one kind of pagelike partition is now permitted within each textpart (or within the edition division, if textparts are not present)</w:t>
      </w:r>
    </w:p>
    <w:p>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pPr>
        <w:pStyle w:val="Lista2"/>
      </w:pPr>
      <w:r>
        <w:lastRenderedPageBreak/>
        <w:t xml:space="preserve">changes to the permitted values of textpart </w:t>
      </w:r>
      <w:r>
        <w:rPr>
          <w:rStyle w:val="Codeattribute"/>
        </w:rPr>
        <w:t>@subtype</w:t>
      </w:r>
      <w:r>
        <w:t xml:space="preserve"> (§</w:t>
      </w:r>
      <w:r>
        <w:fldChar w:fldCharType="begin"/>
      </w:r>
      <w:r>
        <w:instrText xml:space="preserve"> REF _Ref182236825 \r \h </w:instrText>
      </w:r>
      <w:r>
        <w:fldChar w:fldCharType="separate"/>
      </w:r>
      <w:r>
        <w:t>3.2.3.2</w:t>
      </w:r>
      <w:r>
        <w:fldChar w:fldCharType="end"/>
      </w:r>
      <w:r>
        <w:t xml:space="preserve">) and milestone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pPr>
        <w:pStyle w:val="Lista3"/>
      </w:pPr>
      <w:r>
        <w:rPr>
          <w:rStyle w:val="Codevalue"/>
        </w:rPr>
        <w:t>"facet"</w:t>
      </w:r>
      <w:r>
        <w:t xml:space="preserve"> is deprecated in all of these partitions, subsumed into </w:t>
      </w:r>
      <w:r>
        <w:rPr>
          <w:rStyle w:val="Codevalue"/>
        </w:rPr>
        <w:t>"face"</w:t>
      </w:r>
    </w:p>
    <w:p>
      <w:pPr>
        <w:pStyle w:val="Lista3"/>
      </w:pPr>
      <w:r>
        <w:rPr>
          <w:rStyle w:val="Codevalue"/>
        </w:rPr>
        <w:t>"trial"</w:t>
      </w:r>
      <w:r>
        <w:t xml:space="preserve"> is now suggested for textparts that are </w:t>
      </w:r>
      <w:r>
        <w:rPr>
          <w:b/>
          <w:bCs/>
        </w:rPr>
        <w:t>trial engravings</w:t>
      </w:r>
    </w:p>
    <w:p>
      <w:pPr>
        <w:pStyle w:val="Lista3"/>
      </w:pPr>
      <w:r>
        <w:rPr>
          <w:rStyle w:val="Codevalue"/>
        </w:rPr>
        <w:t>"zone"</w:t>
      </w:r>
      <w:r>
        <w:t xml:space="preserve"> is now suggested for partitions as a fallback option</w:t>
      </w:r>
    </w:p>
    <w:p>
      <w:pPr>
        <w:pStyle w:val="Lista3"/>
      </w:pPr>
      <w:r>
        <w:t>the units for pagelike and gridlike partitions are no longer different</w:t>
      </w:r>
    </w:p>
    <w:p>
      <w:pPr>
        <w:pStyle w:val="Lista2"/>
      </w:pPr>
      <w:r>
        <w:t>a new section on using partitions for fragmented inscriptions (§</w:t>
      </w:r>
      <w:r>
        <w:fldChar w:fldCharType="begin"/>
      </w:r>
      <w:r>
        <w:instrText xml:space="preserve"> REF _Ref182815850 \r \h </w:instrText>
      </w:r>
      <w:r>
        <w:fldChar w:fldCharType="separate"/>
      </w:r>
      <w:r>
        <w:t>3.7</w:t>
      </w:r>
      <w:r>
        <w:fldChar w:fldCharType="end"/>
      </w:r>
      <w:r>
        <w:t xml:space="preserve">) has been added </w:t>
      </w:r>
    </w:p>
    <w:p>
      <w:pPr>
        <w:pStyle w:val="Lista"/>
      </w:pPr>
      <w:r>
        <w:t>instructions provided for vacat with scribal marks (§</w:t>
      </w:r>
      <w:r>
        <w:fldChar w:fldCharType="begin"/>
      </w:r>
      <w:r>
        <w:instrText xml:space="preserve"> REF _Ref156807827 \r \h </w:instrText>
      </w:r>
      <w:r>
        <w:fldChar w:fldCharType="separate"/>
      </w:r>
      <w:r>
        <w:t>4.3.2.2</w:t>
      </w:r>
      <w:r>
        <w:fldChar w:fldCharType="end"/>
      </w:r>
      <w:r>
        <w:t>)</w:t>
      </w:r>
    </w:p>
    <w:p>
      <w:pPr>
        <w:pStyle w:val="Lista"/>
      </w:pPr>
      <w:r>
        <w:t xml:space="preserve">the encoding of </w:t>
      </w:r>
      <w:r>
        <w:rPr>
          <w:b/>
          <w:bCs/>
        </w:rPr>
        <w:t>spaces imposed by physical necessity</w:t>
      </w:r>
      <w:r>
        <w:t xml:space="preserve"> (§</w:t>
      </w:r>
      <w:r>
        <w:fldChar w:fldCharType="begin"/>
      </w:r>
      <w:r>
        <w:instrText xml:space="preserve"> REF _Ref43985107 \r \h </w:instrText>
      </w:r>
      <w:r>
        <w:fldChar w:fldCharType="separate"/>
      </w:r>
      <w:r>
        <w:t>4.3.2.3</w:t>
      </w:r>
      <w:r>
        <w:fldChar w:fldCharType="end"/>
      </w:r>
      <w:r>
        <w:t>) has been revised and simplified</w:t>
      </w:r>
    </w:p>
    <w:p>
      <w:pPr>
        <w:pStyle w:val="Lista"/>
      </w:pPr>
      <w:r>
        <w:t>instructions for the encoding of spaces have been clarified and slightly expanded</w:t>
      </w:r>
    </w:p>
    <w:p>
      <w:pPr>
        <w:pStyle w:val="Lista2"/>
      </w:pPr>
      <w:bookmarkStart w:id="14" w:name="_Ref43978406"/>
      <w:r>
        <w:t>the former section 4.3.5 (Space for visual layout</w:t>
      </w:r>
      <w:bookmarkEnd w:id="14"/>
      <w:r>
        <w:t>) has been subsumed into the new §</w:t>
      </w:r>
      <w:r>
        <w:fldChar w:fldCharType="begin"/>
      </w:r>
      <w:r>
        <w:instrText xml:space="preserve"> REF _Ref134027392 \r \h </w:instrText>
      </w:r>
      <w:r>
        <w:fldChar w:fldCharType="separate"/>
      </w:r>
      <w:r>
        <w:t>4.3.3</w:t>
      </w:r>
      <w:r>
        <w:fldChar w:fldCharType="end"/>
      </w:r>
    </w:p>
    <w:p>
      <w:pPr>
        <w:pStyle w:val="Lista2"/>
      </w:pPr>
      <w:r>
        <w:t>a new subsection has been added to cover the encoding of spaces that do not fit into existing categories (§</w:t>
      </w:r>
      <w:r>
        <w:fldChar w:fldCharType="begin"/>
      </w:r>
      <w:r>
        <w:instrText xml:space="preserve"> REF _Ref63674539 \r \h </w:instrText>
      </w:r>
      <w:r>
        <w:fldChar w:fldCharType="separate"/>
      </w:r>
      <w:r>
        <w:t>4.3.2.4</w:t>
      </w:r>
      <w:r>
        <w:fldChar w:fldCharType="end"/>
      </w:r>
      <w:r>
        <w:t>)</w:t>
      </w:r>
    </w:p>
    <w:p>
      <w:pPr>
        <w:pStyle w:val="Lista"/>
      </w:pPr>
      <w:r>
        <w:t xml:space="preserve">the section on </w:t>
      </w:r>
      <w:r>
        <w:rPr>
          <w:b/>
          <w:bCs/>
        </w:rPr>
        <w:t>scribal hands</w:t>
      </w:r>
      <w:r>
        <w:t xml:space="preserve"> (formerly §4.4) has been relocated to §</w:t>
      </w:r>
      <w:r>
        <w:fldChar w:fldCharType="begin"/>
      </w:r>
      <w:r>
        <w:instrText xml:space="preserve"> REF _Ref43989139 \r \h </w:instrText>
      </w:r>
      <w:r>
        <w:fldChar w:fldCharType="separate"/>
      </w:r>
      <w:r>
        <w:t>7.5.1</w:t>
      </w:r>
      <w:r>
        <w:fldChar w:fldCharType="end"/>
      </w:r>
      <w:r>
        <w:t>, resulting in a renumbering of the sections from §4.4 onward and the subsections from §7.5.1 onward</w:t>
      </w:r>
    </w:p>
    <w:p>
      <w:pPr>
        <w:pStyle w:val="Lista"/>
      </w:pPr>
      <w:r>
        <w:t xml:space="preserve">introduced </w:t>
      </w:r>
      <w:r>
        <w:rPr>
          <w:rStyle w:val="Codevalue"/>
        </w:rPr>
        <w:t>"unspecified"</w:t>
      </w:r>
      <w:r>
        <w:t xml:space="preserve"> as a possible </w:t>
      </w:r>
      <w:r>
        <w:rPr>
          <w:rStyle w:val="Codeattribute"/>
        </w:rPr>
        <w:t>@place</w:t>
      </w:r>
      <w:r>
        <w:t xml:space="preserve"> of a premodern addition (§</w:t>
      </w:r>
      <w:r>
        <w:fldChar w:fldCharType="begin"/>
      </w:r>
      <w:r>
        <w:instrText xml:space="preserve"> REF _Ref43978471 \r \h </w:instrText>
      </w:r>
      <w:r>
        <w:fldChar w:fldCharType="separate"/>
      </w:r>
      <w:r>
        <w:t>4.4.3</w:t>
      </w:r>
      <w:r>
        <w:fldChar w:fldCharType="end"/>
      </w:r>
      <w:r>
        <w:t>)</w:t>
      </w:r>
    </w:p>
    <w:p>
      <w:pPr>
        <w:pStyle w:val="Lista"/>
      </w:pPr>
      <w:r>
        <w:t xml:space="preserve">the section on </w:t>
      </w:r>
      <w:r>
        <w:rPr>
          <w:b/>
          <w:bCs/>
        </w:rPr>
        <w:t>restoring lacunae</w:t>
      </w:r>
      <w:r>
        <w:t xml:space="preserve"> (formerly §6.4) has been relocated to §</w:t>
      </w:r>
      <w:r>
        <w:fldChar w:fldCharType="begin"/>
      </w:r>
      <w:r>
        <w:instrText xml:space="preserve"> REF _Ref43984912 \r \h </w:instrText>
      </w:r>
      <w:r>
        <w:fldChar w:fldCharType="separate"/>
      </w:r>
      <w:r>
        <w:t>5.5</w:t>
      </w:r>
      <w:r>
        <w:fldChar w:fldCharType="end"/>
      </w:r>
    </w:p>
    <w:p>
      <w:pPr>
        <w:pStyle w:val="Lista"/>
      </w:pPr>
      <w:r>
        <w:t xml:space="preserve">guidelines for </w:t>
      </w:r>
      <w:r>
        <w:rPr>
          <w:b/>
          <w:bCs/>
        </w:rPr>
        <w:t>correction and normalisation in verse</w:t>
      </w:r>
      <w:r>
        <w:t xml:space="preserve"> (§</w:t>
      </w:r>
      <w:r>
        <w:fldChar w:fldCharType="begin"/>
      </w:r>
      <w:r>
        <w:instrText xml:space="preserve"> REF _Ref43981233 \r \h </w:instrText>
      </w:r>
      <w:r>
        <w:fldChar w:fldCharType="separate"/>
      </w:r>
      <w:r>
        <w:t>6.1.4</w:t>
      </w:r>
      <w:r>
        <w:fldChar w:fldCharType="end"/>
      </w:r>
      <w:r>
        <w:t>) have been revised for clarity and slightly expanded</w:t>
      </w:r>
    </w:p>
    <w:p>
      <w:pPr>
        <w:pStyle w:val="Lista"/>
      </w:pPr>
      <w:r>
        <w:t>a new section §</w:t>
      </w:r>
      <w:r>
        <w:fldChar w:fldCharType="begin"/>
      </w:r>
      <w:r>
        <w:instrText xml:space="preserve"> REF _Ref63674857 \r \h </w:instrText>
      </w:r>
      <w:r>
        <w:fldChar w:fldCharType="separate"/>
      </w:r>
      <w:r>
        <w:t>6.4</w:t>
      </w:r>
      <w:r>
        <w:fldChar w:fldCharType="end"/>
      </w:r>
      <w:r>
        <w:t xml:space="preserve"> has been added to cater for </w:t>
      </w:r>
      <w:r>
        <w:rPr>
          <w:b/>
          <w:bCs/>
        </w:rPr>
        <w:t>scribal omissions that cannot be restored</w:t>
      </w:r>
    </w:p>
    <w:p>
      <w:pPr>
        <w:pStyle w:val="Lista"/>
      </w:pPr>
      <w:r>
        <w:t>tagging for numeral values is now permitted on words in addition to numerals (§</w:t>
      </w:r>
      <w:r>
        <w:fldChar w:fldCharType="begin"/>
      </w:r>
      <w:r>
        <w:instrText xml:space="preserve"> REF _Ref72139759 \r \h </w:instrText>
      </w:r>
      <w:r>
        <w:fldChar w:fldCharType="separate"/>
      </w:r>
      <w:r>
        <w:t>7.1.4</w:t>
      </w:r>
      <w:r>
        <w:fldChar w:fldCharType="end"/>
      </w:r>
      <w:r>
        <w:t>)</w:t>
      </w:r>
    </w:p>
    <w:p>
      <w:pPr>
        <w:pStyle w:val="Lista"/>
      </w:pPr>
      <w:r>
        <w:t xml:space="preserve">strategies have been added for </w:t>
      </w:r>
      <w:r>
        <w:rPr>
          <w:b/>
          <w:bCs/>
        </w:rPr>
        <w:t>expanding abbreviations</w:t>
      </w:r>
      <w:r>
        <w:t xml:space="preserve"> (§</w:t>
      </w:r>
      <w:r>
        <w:fldChar w:fldCharType="begin"/>
      </w:r>
      <w:r>
        <w:instrText xml:space="preserve"> REF _Ref122445893 \r \h </w:instrText>
      </w:r>
      <w:r>
        <w:fldChar w:fldCharType="separate"/>
      </w:r>
      <w:r>
        <w:t>7.3.1</w:t>
      </w:r>
      <w:r>
        <w:fldChar w:fldCharType="end"/>
      </w:r>
      <w:r>
        <w:t>)</w:t>
      </w:r>
    </w:p>
    <w:p>
      <w:pPr>
        <w:pStyle w:val="Lista"/>
      </w:pPr>
      <w:r>
        <w:t xml:space="preserve">a method has been devised and described for encoding the </w:t>
      </w:r>
      <w:r>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pPr>
        <w:pStyle w:val="Lista"/>
      </w:pPr>
      <w:r>
        <w:t xml:space="preserve">it is now possible to </w:t>
      </w:r>
      <w:r>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pPr>
        <w:pStyle w:val="Lista"/>
      </w:pPr>
      <w:r>
        <w:t xml:space="preserve">when a </w:t>
      </w:r>
      <w:r>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t>9.1.6</w:t>
      </w:r>
      <w:r>
        <w:fldChar w:fldCharType="end"/>
      </w:r>
      <w:r>
        <w:t>)</w:t>
      </w:r>
    </w:p>
    <w:p>
      <w:pPr>
        <w:pStyle w:val="Lista"/>
      </w:pPr>
      <w:r>
        <w:t xml:space="preserve">the </w:t>
      </w:r>
      <w:r>
        <w:rPr>
          <w:b/>
          <w:bCs/>
        </w:rPr>
        <w:t>language of translations</w:t>
      </w:r>
      <w:r>
        <w:t xml:space="preserve"> is no longer to be tagged with </w:t>
      </w:r>
      <w:r>
        <w:rPr>
          <w:rStyle w:val="Codeattribute"/>
        </w:rPr>
        <w:t>@xml:lang</w:t>
      </w:r>
      <w:r>
        <w:t xml:space="preserve"> if the translation is into English (§</w:t>
      </w:r>
      <w:r>
        <w:fldChar w:fldCharType="begin"/>
      </w:r>
      <w:r>
        <w:instrText xml:space="preserve"> REF _Ref43990036 \r \h </w:instrText>
      </w:r>
      <w:r>
        <w:fldChar w:fldCharType="separate"/>
      </w:r>
      <w:r>
        <w:t>9.2.1</w:t>
      </w:r>
      <w:r>
        <w:fldChar w:fldCharType="end"/>
      </w:r>
      <w:r>
        <w:t>)</w:t>
      </w:r>
    </w:p>
    <w:p>
      <w:pPr>
        <w:pStyle w:val="Lista"/>
      </w:pPr>
      <w:r>
        <w:t xml:space="preserve">the use of </w:t>
      </w:r>
      <w:r>
        <w:rPr>
          <w:rStyle w:val="Code"/>
          <w:b/>
          <w:bCs/>
        </w:rPr>
        <w:t>&lt;list&gt;</w:t>
      </w:r>
      <w:r>
        <w:t xml:space="preserve"> is now explicitly permitted </w:t>
      </w:r>
      <w:r>
        <w:rPr>
          <w:b/>
          <w:bCs/>
        </w:rPr>
        <w:t>in translations</w:t>
      </w:r>
      <w:r>
        <w:t xml:space="preserve"> (§</w:t>
      </w:r>
      <w:r>
        <w:fldChar w:fldCharType="begin"/>
      </w:r>
      <w:r>
        <w:instrText xml:space="preserve"> REF _Ref63675776 \r \h </w:instrText>
      </w:r>
      <w:r>
        <w:fldChar w:fldCharType="separate"/>
      </w:r>
      <w:r>
        <w:t>9.2.2</w:t>
      </w:r>
      <w:r>
        <w:fldChar w:fldCharType="end"/>
      </w:r>
      <w:r>
        <w:t>)</w:t>
      </w:r>
    </w:p>
    <w:p>
      <w:pPr>
        <w:pStyle w:val="Lista"/>
      </w:pPr>
      <w:r>
        <w:t xml:space="preserve">the use of </w:t>
      </w:r>
      <w:r>
        <w:rPr>
          <w:rStyle w:val="Code"/>
        </w:rPr>
        <w:t>&lt;label&gt;</w:t>
      </w:r>
      <w:r>
        <w:t xml:space="preserve"> elements as arbitrary headings is now permitted in translations (§</w:t>
      </w:r>
      <w:r>
        <w:fldChar w:fldCharType="begin"/>
      </w:r>
      <w:r>
        <w:instrText xml:space="preserve"> REF _Ref151372539 \r \h </w:instrText>
      </w:r>
      <w:r>
        <w:fldChar w:fldCharType="separate"/>
      </w:r>
      <w:r>
        <w:t>9.2.3</w:t>
      </w:r>
      <w:r>
        <w:fldChar w:fldCharType="end"/>
      </w:r>
      <w:r>
        <w:t>)</w:t>
      </w:r>
    </w:p>
    <w:p>
      <w:pPr>
        <w:pStyle w:val="Lista"/>
      </w:pPr>
      <w:r>
        <w:t xml:space="preserve">instructions for </w:t>
      </w:r>
      <w:r>
        <w:rPr>
          <w:b/>
          <w:bCs/>
        </w:rPr>
        <w:t>indicating a translation’s correspondence to the original</w:t>
      </w:r>
      <w:r>
        <w:t xml:space="preserve"> slightly changed and expanded, providing for the use of </w:t>
      </w:r>
      <w:r>
        <w:rPr>
          <w:rStyle w:val="Code"/>
        </w:rPr>
        <w:t>&lt;milestone/&gt;</w:t>
      </w:r>
      <w:r>
        <w:t xml:space="preserve"> for this purpose (§</w:t>
      </w:r>
      <w:r>
        <w:fldChar w:fldCharType="begin"/>
      </w:r>
      <w:r>
        <w:instrText xml:space="preserve"> REF _Ref43990179 \r \h </w:instrText>
      </w:r>
      <w:r>
        <w:fldChar w:fldCharType="separate"/>
      </w:r>
      <w:r>
        <w:t>9.2.3</w:t>
      </w:r>
      <w:r>
        <w:fldChar w:fldCharType="end"/>
      </w:r>
      <w:r>
        <w:t>)</w:t>
      </w:r>
    </w:p>
    <w:p>
      <w:pPr>
        <w:pStyle w:val="Lista"/>
      </w:pPr>
      <w:r>
        <w:t xml:space="preserve">the </w:t>
      </w:r>
      <w:r>
        <w:rPr>
          <w:b/>
          <w:bCs/>
        </w:rPr>
        <w:t>creation of bibliographic sigla</w:t>
      </w:r>
      <w:r>
        <w:t xml:space="preserve"> has been made clearer and more flexible (§</w:t>
      </w:r>
      <w:r>
        <w:fldChar w:fldCharType="begin"/>
      </w:r>
      <w:r>
        <w:instrText xml:space="preserve"> REF _Ref43989610 \r \h </w:instrText>
      </w:r>
      <w:r>
        <w:fldChar w:fldCharType="separate"/>
      </w:r>
      <w:r>
        <w:t>9.4.3</w:t>
      </w:r>
      <w:r>
        <w:fldChar w:fldCharType="end"/>
      </w:r>
      <w:r>
        <w:t>)</w:t>
      </w:r>
    </w:p>
    <w:p>
      <w:pPr>
        <w:pStyle w:val="Lista"/>
      </w:pPr>
      <w:r>
        <w:t xml:space="preserve">the situations </w:t>
      </w:r>
      <w:r>
        <w:rPr>
          <w:b/>
          <w:bCs/>
        </w:rPr>
        <w:t xml:space="preserve">where a </w:t>
      </w:r>
      <w:r>
        <w:rPr>
          <w:rStyle w:val="Code"/>
        </w:rPr>
        <w:t>&lt;note&gt;</w:t>
      </w:r>
      <w:r>
        <w:rPr>
          <w:b/>
          <w:bCs/>
        </w:rPr>
        <w:t xml:space="preserve"> may be used</w:t>
      </w:r>
      <w:r>
        <w:t xml:space="preserve"> have been clarified and slightly revised (§</w:t>
      </w:r>
      <w:r>
        <w:fldChar w:fldCharType="begin"/>
      </w:r>
      <w:r>
        <w:instrText xml:space="preserve"> REF _Ref43989684 \r \h </w:instrText>
      </w:r>
      <w:r>
        <w:fldChar w:fldCharType="separate"/>
      </w:r>
      <w:r>
        <w:t>10.4.1</w:t>
      </w:r>
      <w:r>
        <w:fldChar w:fldCharType="end"/>
      </w:r>
      <w:r>
        <w:t>), in particular for notes concerning bibliographic items</w:t>
      </w:r>
    </w:p>
    <w:p>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 xml:space="preserve">), notably including the mandatory use of </w:t>
      </w:r>
      <w:r>
        <w:rPr>
          <w:rStyle w:val="Codeattribute"/>
        </w:rPr>
        <w:t>@unit</w:t>
      </w:r>
      <w:r>
        <w:rPr>
          <w:rStyle w:val="Code"/>
        </w:rPr>
        <w:t>=</w:t>
      </w:r>
      <w:r>
        <w:rPr>
          <w:rStyle w:val="Codevalue"/>
        </w:rPr>
        <w:t>"mixed"</w:t>
      </w:r>
      <w:r>
        <w:t xml:space="preserve"> (instead of no </w:t>
      </w:r>
      <w:r>
        <w:rPr>
          <w:rStyle w:val="Codeattribute"/>
        </w:rPr>
        <w:t>@unit</w:t>
      </w:r>
      <w:r>
        <w:t>) in complex citations</w:t>
      </w:r>
    </w:p>
    <w:p>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pPr>
        <w:pStyle w:val="Lista"/>
      </w:pPr>
      <w:r>
        <w:t>moraic metres have been described in more detail than before (</w:t>
      </w:r>
      <w:r>
        <w:fldChar w:fldCharType="begin"/>
      </w:r>
      <w:r>
        <w:instrText xml:space="preserve"> REF _Ref56418748 \r \h </w:instrText>
      </w:r>
      <w:r>
        <w:fldChar w:fldCharType="separate"/>
      </w:r>
      <w:r>
        <w:t>Appendix B.4.2</w:t>
      </w:r>
      <w:r>
        <w:fldChar w:fldCharType="end"/>
      </w:r>
      <w:r>
        <w:t>)</w:t>
      </w:r>
    </w:p>
    <w:p>
      <w:pPr>
        <w:pStyle w:val="Lista"/>
      </w:pPr>
      <w:r>
        <w:t>the list of ISO language tags has been updated (</w:t>
      </w:r>
      <w:r>
        <w:fldChar w:fldCharType="begin"/>
      </w:r>
      <w:r>
        <w:instrText xml:space="preserve"> REF _Ref43989726 \r \h </w:instrText>
      </w:r>
      <w:r>
        <w:fldChar w:fldCharType="separate"/>
      </w:r>
      <w:r>
        <w:t>0</w:t>
      </w:r>
      <w:r>
        <w:fldChar w:fldCharType="end"/>
      </w:r>
      <w:r>
        <w:t xml:space="preserve">) </w:t>
      </w:r>
      <w:ins w:id="15" w:author="Dániel Balogh" w:date="2024-01-09T10:43:00Z">
        <w:r>
          <w:t>@and removed from the guide</w:t>
        </w:r>
      </w:ins>
    </w:p>
    <w:p>
      <w:pPr>
        <w:pStyle w:val="Cmsor2"/>
      </w:pPr>
      <w:bookmarkStart w:id="16" w:name="_mnn7i9yp8l0l" w:colFirst="0" w:colLast="0"/>
      <w:bookmarkStart w:id="17" w:name="_Toc183083676"/>
      <w:bookmarkEnd w:id="16"/>
      <w:r>
        <w:t>Introductory remarks</w:t>
      </w:r>
      <w:bookmarkEnd w:id="17"/>
    </w:p>
    <w:p>
      <w:pPr>
        <w:pStyle w:val="Cmsor3"/>
      </w:pPr>
      <w:bookmarkStart w:id="18" w:name="_pxxk68dqnvkk" w:colFirst="0" w:colLast="0"/>
      <w:bookmarkStart w:id="19" w:name="_Toc183083677"/>
      <w:bookmarkEnd w:id="18"/>
      <w:r>
        <w:t>Acknowledgements</w:t>
      </w:r>
      <w:bookmarkEnd w:id="19"/>
    </w:p>
    <w:p>
      <w:r>
        <w:t>Many people in addition to the authors noted above have helped in the creation of this guide; the most significant contributors have been Axelle Janiak, Emmanuel Francis and Annette Schmiedchen.</w:t>
      </w:r>
    </w:p>
    <w:p>
      <w:pPr>
        <w:pStyle w:val="Cmsor3"/>
      </w:pPr>
      <w:bookmarkStart w:id="20" w:name="_Toc183083678"/>
      <w:r>
        <w:t>Scope</w:t>
      </w:r>
      <w:bookmarkEnd w:id="20"/>
    </w:p>
    <w:p>
      <w:r>
        <w:t xml:space="preserve">This Guide is for the EpiDoc compliant encoding of original sources for the DHARMA project. The Guide has been composed primarily with epigraphic texts in mind, but </w:t>
      </w:r>
      <w:commentRangeStart w:id="21"/>
      <w:r>
        <w:t>is also applicable to the encoding of diplomatic editions of manuscripts</w:t>
      </w:r>
      <w:commentRangeEnd w:id="21"/>
      <w:r>
        <w:rPr>
          <w:rStyle w:val="Jegyzethivatkozs"/>
          <w:rFonts w:cs="Mangal"/>
        </w:rPr>
        <w:commentReference w:id="21"/>
      </w:r>
      <w:r>
        <w:t xml:space="preserve">. All DHARMA members are strongly encouraged at least to skim it from cover to </w:t>
      </w:r>
      <w:r>
        <w:lastRenderedPageBreak/>
        <w:t>cover, to obtain a general idea of the topics covered in it. This guide presupposes that you possess, and are at least superficially familiar with, the latest version of the DHARMA Transliteration Guide (Balogh and Griffiths 2020a).</w:t>
      </w:r>
    </w:p>
    <w:p>
      <w:pPr>
        <w:pStyle w:val="Cmsor3"/>
      </w:pPr>
      <w:bookmarkStart w:id="22" w:name="_10lqdugq9c0g" w:colFirst="0" w:colLast="0"/>
      <w:bookmarkStart w:id="23" w:name="_Toc183083679"/>
      <w:bookmarkEnd w:id="22"/>
      <w:r>
        <w:t>Further reading</w:t>
      </w:r>
      <w:bookmarkEnd w:id="23"/>
    </w:p>
    <w:p>
      <w:r>
        <w:t>This Guide is a constrained and detailed adaptation of the EpiDoc guidelines (</w:t>
      </w:r>
      <w:hyperlink r:id="rId11" w:history="1">
        <w:r>
          <w:rPr>
            <w:rStyle w:val="Hiperhivatkozs"/>
          </w:rPr>
          <w:t>http://www.stoa.org/epidoc/gl/latest/index.html</w:t>
        </w:r>
      </w:hyperlink>
      <w:r>
        <w:t>), which are themselves a constrained and detailed adaptation of the TEI guidelines (</w:t>
      </w:r>
      <w:hyperlink r:id="rId12" w:history="1">
        <w:r>
          <w:rPr>
            <w:rStyle w:val="Hiperhivatkozs"/>
          </w:rPr>
          <w:t>https://tei-c.org/guidelines/</w:t>
        </w:r>
      </w:hyperlink>
      <w:r>
        <w:t xml:space="preserve">). A good general introduction to EpiDoc can be found in Bodard 2010, available at </w:t>
      </w:r>
      <w:hyperlink r:id="rId13" w:history="1">
        <w:r>
          <w:rPr>
            <w:rStyle w:val="Hiperhivatkozs"/>
          </w:rPr>
          <w:t>http://www.stoa.org/wordpress/wp-content/uploads/2010/09/Chapter05_EpiDoc_Bodard.pdf</w:t>
        </w:r>
      </w:hyperlink>
    </w:p>
    <w:p>
      <w:r>
        <w:t>If you are entirely new to XML or the idea of computer markup, we recommend the following articles:</w:t>
      </w:r>
    </w:p>
    <w:p>
      <w:pPr>
        <w:pStyle w:val="Lista"/>
      </w:pPr>
      <w:r>
        <w:t xml:space="preserve">“The Gentle Introduction to Mark-up for Epigraphers” </w:t>
      </w:r>
      <w:r>
        <w:rPr>
          <w:noProof/>
        </w:rPr>
        <w:t>(</w:t>
      </w:r>
      <w:r>
        <w:t xml:space="preserve">Roueché and Flanders, n.d.), available at </w:t>
      </w:r>
      <w:hyperlink r:id="rId14" w:history="1">
        <w:r>
          <w:rPr>
            <w:rStyle w:val="Hiperhivatkozs"/>
          </w:rPr>
          <w:t>http://www.stoa.org/epidoc/gl/latest/intro-eps.html</w:t>
        </w:r>
      </w:hyperlink>
    </w:p>
    <w:p>
      <w:pPr>
        <w:pStyle w:val="Lista"/>
      </w:pPr>
      <w:r>
        <w:t xml:space="preserve">“What is XML and why should humanists care? An even gentler introduction to XML” </w:t>
      </w:r>
      <w:r>
        <w:rPr>
          <w:noProof/>
        </w:rPr>
        <w:t>(</w:t>
      </w:r>
      <w:r>
        <w:t xml:space="preserve">Birnbaum 2015), </w:t>
      </w:r>
      <w:hyperlink r:id="rId15" w:history="1">
        <w:r>
          <w:rPr>
            <w:rStyle w:val="Hiperhivatkozs"/>
          </w:rPr>
          <w:t>http://dh.obdurodon.org/what-is-xml.xhtml</w:t>
        </w:r>
      </w:hyperlink>
    </w:p>
    <w:p>
      <w:pPr>
        <w:pStyle w:val="Lista"/>
      </w:pPr>
      <w:r>
        <w:t xml:space="preserve">for a more in-depth introduction, read the current version of the ur-text “A Gentle Introduction to XML” at </w:t>
      </w:r>
      <w:hyperlink r:id="rId16" w:history="1">
        <w:r>
          <w:rPr>
            <w:rStyle w:val="Hiperhivatkozs"/>
          </w:rPr>
          <w:t>https://www.tei-c.org/release/doc/tei-p5-doc/en/html/SG.html</w:t>
        </w:r>
      </w:hyperlink>
    </w:p>
    <w:p>
      <w:pPr>
        <w:pStyle w:val="Cmsor3"/>
      </w:pPr>
      <w:bookmarkStart w:id="24" w:name="_tm2h1v9vrjxa" w:colFirst="0" w:colLast="0"/>
      <w:bookmarkStart w:id="25" w:name="_Toc183083680"/>
      <w:bookmarkEnd w:id="24"/>
      <w:r>
        <w:t>Software</w:t>
      </w:r>
      <w:bookmarkEnd w:id="25"/>
    </w:p>
    <w:p>
      <w:r>
        <w:t>The XML editor recommended throughout the project is Oxygen, but you are free to use any editor to produce your marked-up texts. Text editing software will usually be able to colour-code XML and may also be able to check the well-formedness of the markup or even to validate against a schema. As a powerful free alternative to Oxygen, you can also use Visual Studio Code.</w:t>
      </w:r>
    </w:p>
    <w:p>
      <w:pPr>
        <w:pStyle w:val="Lista"/>
      </w:pPr>
      <w:r>
        <w:t>working in Oxygen, you will need to set a suitable font for the Editor at Options/Preferences/Appearance/Fonts</w:t>
      </w:r>
    </w:p>
    <w:p>
      <w:pPr>
        <w:pStyle w:val="Lista2"/>
      </w:pPr>
      <w:r>
        <w:t>we find that a suitable font</w:t>
      </w:r>
    </w:p>
    <w:p>
      <w:pPr>
        <w:pStyle w:val="Lista3"/>
      </w:pPr>
      <w:r>
        <w:t>can correctly display all the diacritical characters you work with</w:t>
      </w:r>
    </w:p>
    <w:p>
      <w:pPr>
        <w:pStyle w:val="Lista3"/>
      </w:pPr>
      <w:r>
        <w:t>is easy on the eye</w:t>
      </w:r>
    </w:p>
    <w:p>
      <w:pPr>
        <w:pStyle w:val="Lista3"/>
      </w:pPr>
      <w:r>
        <w:t xml:space="preserve">is preferably one in which the characters | </w:t>
      </w:r>
      <w:r>
        <w:rPr>
          <w:noProof/>
        </w:rPr>
        <w:t>(</w:t>
      </w:r>
      <w:r>
        <w:t xml:space="preserve">vertical bar), l </w:t>
      </w:r>
      <w:r>
        <w:rPr>
          <w:noProof/>
        </w:rPr>
        <w:t>(</w:t>
      </w:r>
      <w:r>
        <w:t xml:space="preserve">lowercase L) and I </w:t>
      </w:r>
      <w:r>
        <w:rPr>
          <w:noProof/>
        </w:rPr>
        <w:t>(</w:t>
      </w:r>
      <w:r>
        <w:t>uppercase i) are all easily distinguishable</w:t>
      </w:r>
    </w:p>
    <w:p>
      <w:pPr>
        <w:pStyle w:val="Lista3"/>
      </w:pPr>
      <w:r>
        <w:t>is preferably not too wide, so that you can see plenty of text even when not working on a full screen</w:t>
      </w:r>
    </w:p>
    <w:p>
      <w:pPr>
        <w:pStyle w:val="Lista2"/>
      </w:pPr>
      <w:r>
        <w:t>some fonts we have tested and liked include:</w:t>
      </w:r>
    </w:p>
    <w:p>
      <w:pPr>
        <w:pStyle w:val="Lista3"/>
      </w:pPr>
      <w:r>
        <w:t xml:space="preserve">Google’s free </w:t>
      </w:r>
      <w:r>
        <w:rPr>
          <w:rFonts w:cs="Noto Serif"/>
        </w:rPr>
        <w:t>Noto Serif</w:t>
      </w:r>
      <w:r>
        <w:t xml:space="preserve"> and </w:t>
      </w:r>
      <w:r>
        <w:rPr>
          <w:rFonts w:cs="Noto Sans"/>
        </w:rPr>
        <w:t>Noto Sans</w:t>
      </w:r>
    </w:p>
    <w:p>
      <w:pPr>
        <w:pStyle w:val="Lista3"/>
      </w:pPr>
      <w:r>
        <w:t xml:space="preserve">Microsoft’s </w:t>
      </w:r>
      <w:r>
        <w:rPr>
          <w:rFonts w:asciiTheme="minorHAnsi" w:hAnsiTheme="minorHAnsi"/>
        </w:rPr>
        <w:t>Cambria</w:t>
      </w:r>
      <w:r>
        <w:t xml:space="preserve"> and </w:t>
      </w:r>
      <w:r>
        <w:rPr>
          <w:rFonts w:ascii="Consolas" w:hAnsi="Consolas"/>
        </w:rPr>
        <w:t>Consolas</w:t>
      </w:r>
    </w:p>
    <w:p>
      <w:r>
        <w:t>Further instructions for XML editing software in the project:</w:t>
      </w:r>
    </w:p>
    <w:p>
      <w:pPr>
        <w:pStyle w:val="Lista"/>
      </w:pPr>
      <w:r>
        <w:t xml:space="preserve">for using Oxygen with the DHARMA XML schema: </w:t>
      </w:r>
      <w:hyperlink r:id="rId17" w:history="1">
        <w:r>
          <w:rPr>
            <w:rStyle w:val="Hiperhivatkozs"/>
          </w:rPr>
          <w:t>https://github.com/erc-dharma/project-documentation/blob/66167c20f4be621256460be1640cb7a727104854/schema/README.md</w:t>
        </w:r>
      </w:hyperlink>
    </w:p>
    <w:p>
      <w:pPr>
        <w:pStyle w:val="Lista"/>
      </w:pPr>
      <w:r>
        <w:t xml:space="preserve">for setting up Oxygen to create human-readable HTML from an XML edition: </w:t>
      </w:r>
      <w:hyperlink r:id="rId18" w:history="1">
        <w:r>
          <w:rPr>
            <w:rStyle w:val="Hiperhivatkozs"/>
          </w:rPr>
          <w:t>https://github.com/erc-dharma/project-documentation/blob/master/stylesheets/README.md</w:t>
        </w:r>
      </w:hyperlink>
    </w:p>
    <w:p>
      <w:pPr>
        <w:pStyle w:val="Lista"/>
      </w:pPr>
      <w:r>
        <w:t xml:space="preserve">for using Visual Studio Code: </w:t>
      </w:r>
      <w:hyperlink r:id="rId19" w:history="1">
        <w:r>
          <w:rPr>
            <w:rStyle w:val="Hiperhivatkozs"/>
          </w:rPr>
          <w:t>https://erc-dharma.github.io/project-documentation/visual-code/UsingVS_v01</w:t>
        </w:r>
      </w:hyperlink>
    </w:p>
    <w:p>
      <w:pPr>
        <w:pStyle w:val="Cmsor3"/>
      </w:pPr>
      <w:bookmarkStart w:id="26" w:name="_h6ld3i1yh73t" w:colFirst="0" w:colLast="0"/>
      <w:bookmarkStart w:id="27" w:name="_Toc183083681"/>
      <w:bookmarkEnd w:id="26"/>
      <w:r>
        <w:t>Note on the examples</w:t>
      </w:r>
      <w:bookmarkEnd w:id="27"/>
    </w:p>
    <w:p>
      <w:r>
        <w:t>The text fragments used for illustration are mostly Sanskrit from India. Many of the illustrations have been drawn from actual inscriptions, but to eliminate distractions, details irrelevant to the topic at hand are often silently normalised, restored, corrected or altered in such illustrations.</w:t>
      </w:r>
    </w:p>
    <w:p>
      <w:r>
        <w:t xml:space="preserve">XML </w:t>
      </w:r>
      <w:r>
        <w:rPr>
          <w:rStyle w:val="Code"/>
        </w:rPr>
        <w:t>&lt;elements&gt;</w:t>
      </w:r>
      <w:r>
        <w:t xml:space="preserve"> mentioned in discussion or used in illustrations are set apart from regular text by typeface, text colour and a shaded background. XML </w:t>
      </w:r>
      <w:r>
        <w:rPr>
          <w:rStyle w:val="Codeattribute"/>
        </w:rPr>
        <w:t>@attributes</w:t>
      </w:r>
      <w:r>
        <w:t xml:space="preserve">, when mentioned on their own, are prefixed with an @ sign and highlighted with text colour and background shading. To eliminate distractions, encoding details irrelevant to the topic at hand </w:t>
      </w:r>
      <w:r>
        <w:rPr>
          <w:noProof/>
        </w:rPr>
        <w:t>(</w:t>
      </w:r>
      <w:r>
        <w:t xml:space="preserve">such as end-tags, attributes and text content) are often omitted in illustrations even though they may be mandatory in actual practice. </w:t>
      </w:r>
    </w:p>
    <w:p>
      <w:pPr>
        <w:pStyle w:val="Cmsor2"/>
      </w:pPr>
      <w:bookmarkStart w:id="28" w:name="_66jpmlsjumit" w:colFirst="0" w:colLast="0"/>
      <w:bookmarkStart w:id="29" w:name="_Toc183083682"/>
      <w:bookmarkEnd w:id="28"/>
      <w:r>
        <w:lastRenderedPageBreak/>
        <w:t>Terms and definitions</w:t>
      </w:r>
      <w:bookmarkEnd w:id="29"/>
    </w:p>
    <w:p>
      <w:pPr>
        <w:pStyle w:val="Cmsor3"/>
      </w:pPr>
      <w:bookmarkStart w:id="30" w:name="_ktq4gtyoojde" w:colFirst="0" w:colLast="0"/>
      <w:bookmarkStart w:id="31" w:name="_Toc183083683"/>
      <w:bookmarkEnd w:id="30"/>
      <w:r>
        <w:t>Abbreviations</w:t>
      </w:r>
      <w:bookmarkEnd w:id="31"/>
    </w:p>
    <w:p>
      <w:r>
        <w:t>In addition to some straightforward abbreviations, this Guide uses:</w:t>
      </w:r>
    </w:p>
    <w:p>
      <w:pPr>
        <w:pStyle w:val="Legend"/>
      </w:pPr>
      <w:r>
        <w:tab/>
        <w:t xml:space="preserve">EGC </w:t>
      </w:r>
      <w:r>
        <w:tab/>
        <w:t>the DHARMA Encoding Guide for Critical Editions</w:t>
      </w:r>
      <w:r>
        <w:rPr>
          <w:rStyle w:val="Lbjegyzet-hivatkozs"/>
        </w:rPr>
        <w:footnoteReference w:id="3"/>
      </w:r>
    </w:p>
    <w:p>
      <w:pPr>
        <w:pStyle w:val="Legend"/>
      </w:pPr>
      <w:r>
        <w:tab/>
        <w:t xml:space="preserve">EGD </w:t>
      </w:r>
      <w:r>
        <w:tab/>
        <w:t xml:space="preserve">the DHARMA Encoding Guide for Diplomatic Editions </w:t>
      </w:r>
      <w:r>
        <w:rPr>
          <w:noProof/>
        </w:rPr>
        <w:t>(</w:t>
      </w:r>
      <w:r>
        <w:t>the present document)</w:t>
      </w:r>
      <w:r>
        <w:rPr>
          <w:rStyle w:val="Lbjegyzet-hivatkozs"/>
        </w:rPr>
        <w:footnoteReference w:id="4"/>
      </w:r>
    </w:p>
    <w:p>
      <w:pPr>
        <w:pStyle w:val="Legend"/>
      </w:pPr>
      <w:r>
        <w:tab/>
        <w:t xml:space="preserve">TG </w:t>
      </w:r>
      <w:r>
        <w:tab/>
        <w:t>the DHARMA Transliteration Guide</w:t>
      </w:r>
      <w:r>
        <w:rPr>
          <w:rStyle w:val="Lbjegyzet-hivatkozs"/>
        </w:rPr>
        <w:footnoteReference w:id="5"/>
      </w:r>
    </w:p>
    <w:p>
      <w:pPr>
        <w:pStyle w:val="Legend"/>
      </w:pPr>
      <w:r>
        <w:tab/>
        <w:t>ZG</w:t>
      </w:r>
      <w:r>
        <w:tab/>
        <w:t>the DHARMA Zotero Guide</w:t>
      </w:r>
      <w:r>
        <w:rPr>
          <w:rStyle w:val="Lbjegyzet-hivatkozs"/>
        </w:rPr>
        <w:footnoteReference w:id="6"/>
      </w:r>
    </w:p>
    <w:p>
      <w:pPr>
        <w:pStyle w:val="Cmsor3"/>
      </w:pPr>
      <w:bookmarkStart w:id="32" w:name="_u31qo517lzme" w:colFirst="0" w:colLast="0"/>
      <w:bookmarkStart w:id="33" w:name="_Ref149918317"/>
      <w:bookmarkStart w:id="34" w:name="_Toc183083684"/>
      <w:bookmarkEnd w:id="32"/>
      <w:r>
        <w:t>Basic terminology</w:t>
      </w:r>
      <w:bookmarkEnd w:id="33"/>
      <w:bookmarkEnd w:id="34"/>
    </w:p>
    <w:p>
      <w:r>
        <w:t>Some technical terms related to encoding and epigraphy are explained as they are introduced throughout the text of this guide, while a few basic terms are gathered here for clarification.</w:t>
      </w:r>
    </w:p>
    <w:p>
      <w:pPr>
        <w:pStyle w:val="Lista"/>
      </w:pPr>
      <w:r>
        <w:rPr>
          <w:b/>
          <w:bCs/>
        </w:rPr>
        <w:t>markup</w:t>
      </w:r>
      <w:r>
        <w:t xml:space="preserve"> traditionally means annotation within a text to convey information about the presentation of the text, including among others</w:t>
      </w:r>
    </w:p>
    <w:p>
      <w:pPr>
        <w:pStyle w:val="Lista2"/>
      </w:pPr>
      <w:r>
        <w:t xml:space="preserve">markings in a modern manuscript to instruct a typesetter, for instance </w:t>
      </w:r>
      <w:r>
        <w:rPr>
          <w:u w:val="single"/>
        </w:rPr>
        <w:t>underline</w:t>
      </w:r>
      <w:r>
        <w:t xml:space="preserve"> to indicate conversion to italics</w:t>
      </w:r>
    </w:p>
    <w:p>
      <w:pPr>
        <w:pStyle w:val="Lista2"/>
      </w:pPr>
      <w:r>
        <w:t>various brackets and other signs used in philology and epigraphy, for instance to indicate that certain parts of a text are tentatively read or supplied by the editor</w:t>
      </w:r>
    </w:p>
    <w:p>
      <w:pPr>
        <w:pStyle w:val="Lista"/>
      </w:pPr>
      <w:r>
        <w:t xml:space="preserve">the TEI guidelines define </w:t>
      </w:r>
      <w:r>
        <w:rPr>
          <w:b/>
          <w:bCs/>
        </w:rPr>
        <w:t>encoding</w:t>
      </w:r>
      <w:r>
        <w:t xml:space="preserve"> and </w:t>
      </w:r>
      <w:r>
        <w:rPr>
          <w:b/>
          <w:bCs/>
        </w:rPr>
        <w:t>markup</w:t>
      </w:r>
      <w:r>
        <w:t xml:space="preserve"> as synonymous and applicable in a widely generalised sense to “any means of making explicit an interpretation of a text”</w:t>
      </w:r>
      <w:r>
        <w:rPr>
          <w:rStyle w:val="Lbjegyzet-hivatkozs"/>
        </w:rPr>
        <w:footnoteReference w:id="7"/>
      </w:r>
      <w:r>
        <w:t xml:space="preserve"> and including typographic devices, punctuation marks and even spaces</w:t>
      </w:r>
    </w:p>
    <w:p>
      <w:pPr>
        <w:pStyle w:val="Lista"/>
      </w:pPr>
      <w:r>
        <w:t>in the more circumscribed usage of this guide,</w:t>
      </w:r>
    </w:p>
    <w:p>
      <w:pPr>
        <w:pStyle w:val="Lista2"/>
      </w:pPr>
      <w:r>
        <w:rPr>
          <w:b/>
          <w:bCs/>
        </w:rPr>
        <w:t>markup</w:t>
      </w:r>
      <w:r>
        <w:t xml:space="preserve"> may refer to editorial signs used in a printed edition or to XML encoding</w:t>
      </w:r>
    </w:p>
    <w:p>
      <w:pPr>
        <w:pStyle w:val="Lista2"/>
      </w:pPr>
      <w:r>
        <w:rPr>
          <w:b/>
          <w:bCs/>
        </w:rPr>
        <w:t>encoding</w:t>
      </w:r>
      <w:r>
        <w:t xml:space="preserve"> refers specifically to the method of encoding texts in XML</w:t>
      </w:r>
    </w:p>
    <w:p>
      <w:pPr>
        <w:pStyle w:val="Lista"/>
      </w:pPr>
      <w:r>
        <w:t xml:space="preserve">a </w:t>
      </w:r>
      <w:r>
        <w:rPr>
          <w:b/>
          <w:bCs/>
        </w:rPr>
        <w:t>markup language</w:t>
      </w:r>
      <w:r>
        <w:t xml:space="preserve"> is a set of markup conventions used together</w:t>
      </w:r>
    </w:p>
    <w:p>
      <w:pPr>
        <w:pStyle w:val="Lista"/>
      </w:pPr>
      <w:r>
        <w:rPr>
          <w:b/>
          <w:bCs/>
        </w:rPr>
        <w:t>XML</w:t>
      </w:r>
      <w:r>
        <w:t xml:space="preserve"> </w:t>
      </w:r>
      <w:r>
        <w:rPr>
          <w:noProof/>
        </w:rPr>
        <w:t>(</w:t>
      </w:r>
      <w:r>
        <w:t>eXtensible Markup Language) is a machine-readable markup language used for a wide variety of purposes and independent of hardware or software platform</w:t>
      </w:r>
    </w:p>
    <w:p>
      <w:pPr>
        <w:pStyle w:val="Lista"/>
      </w:pPr>
      <w:r>
        <w:rPr>
          <w:b/>
          <w:bCs/>
        </w:rPr>
        <w:t>TEI</w:t>
      </w:r>
      <w:r>
        <w:t xml:space="preserve"> </w:t>
      </w:r>
      <w:r>
        <w:rPr>
          <w:noProof/>
        </w:rPr>
        <w:t>(</w:t>
      </w:r>
      <w:r>
        <w:t xml:space="preserve">the Text Encoding Initiative) is a standard for the machine-readable encoding of texts </w:t>
      </w:r>
      <w:r>
        <w:rPr>
          <w:noProof/>
        </w:rPr>
        <w:t>(</w:t>
      </w:r>
      <w:r>
        <w:t>understood in a very broad sense) to facilitate text documentation, text representation, text analysis and interpretation</w:t>
      </w:r>
    </w:p>
    <w:p>
      <w:pPr>
        <w:pStyle w:val="Lista2"/>
      </w:pPr>
      <w:r>
        <w:t>TEI has been developed and is maintained by the eponymous Text Encoding Initiative Consortium</w:t>
      </w:r>
    </w:p>
    <w:p>
      <w:pPr>
        <w:pStyle w:val="Lista2"/>
      </w:pPr>
      <w:r>
        <w:t>TEI defines a versatile and massive set of XML conventions for marking up texts</w:t>
      </w:r>
    </w:p>
    <w:p>
      <w:pPr>
        <w:pStyle w:val="Lista"/>
      </w:pPr>
      <w:r>
        <w:rPr>
          <w:b/>
          <w:bCs/>
        </w:rPr>
        <w:t>EpiDoc</w:t>
      </w:r>
      <w:r>
        <w:t xml:space="preserve"> is a subset of TEI-compliant markup rules specifically devised for marking up epigraphic documents</w:t>
      </w:r>
    </w:p>
    <w:p>
      <w:pPr>
        <w:pStyle w:val="Lista"/>
      </w:pPr>
      <w:r>
        <w:t xml:space="preserve">the word </w:t>
      </w:r>
      <w:r>
        <w:rPr>
          <w:b/>
          <w:bCs/>
        </w:rPr>
        <w:t>structure</w:t>
      </w:r>
      <w:r>
        <w:t xml:space="preserve"> is used in three distinct specialised senses in this guide:</w:t>
      </w:r>
    </w:p>
    <w:p>
      <w:pPr>
        <w:pStyle w:val="Lista2"/>
      </w:pPr>
      <w:r>
        <w:rPr>
          <w:b/>
          <w:bCs/>
        </w:rPr>
        <w:t>intrinsic structure</w:t>
      </w:r>
      <w:r>
        <w:t xml:space="preserve"> refers to the semantic and metrical structure of a text as abstracted from its physical medium, involving features such as</w:t>
      </w:r>
    </w:p>
    <w:p>
      <w:pPr>
        <w:pStyle w:val="Lista3"/>
      </w:pPr>
      <w:r>
        <w:t>stanzas and other prosodic units</w:t>
      </w:r>
    </w:p>
    <w:p>
      <w:pPr>
        <w:pStyle w:val="Lista3"/>
      </w:pPr>
      <w:r>
        <w:t xml:space="preserve">semantic units </w:t>
      </w:r>
      <w:r>
        <w:rPr>
          <w:noProof/>
        </w:rPr>
        <w:t>(</w:t>
      </w:r>
      <w:r>
        <w:t>“paragraphs” and “anonymous blocks”) in prose, demarcated by changes in topic</w:t>
      </w:r>
    </w:p>
    <w:p>
      <w:pPr>
        <w:pStyle w:val="Lista2"/>
      </w:pPr>
      <w:r>
        <w:rPr>
          <w:b/>
          <w:bCs/>
        </w:rPr>
        <w:lastRenderedPageBreak/>
        <w:t>extrinsic structure</w:t>
      </w:r>
      <w:r>
        <w:t xml:space="preserve"> refers to the physical structure of a particular manifestation of a text as a tangible creation, involving features such as</w:t>
      </w:r>
    </w:p>
    <w:p>
      <w:pPr>
        <w:pStyle w:val="Lista3"/>
      </w:pPr>
      <w:r>
        <w:t>lines of a particular length that do not as a rule coincide with any intrinsic structural unit of the text, although they may do so</w:t>
      </w:r>
    </w:p>
    <w:p>
      <w:pPr>
        <w:pStyle w:val="Lista3"/>
      </w:pPr>
      <w:r>
        <w:t>various inscribed zones such as visual columns and object surfaces</w:t>
      </w:r>
    </w:p>
    <w:p>
      <w:pPr>
        <w:pStyle w:val="Lista3"/>
      </w:pPr>
      <w:r>
        <w:t>sides (pages) of inscribed copper plates</w:t>
      </w:r>
    </w:p>
    <w:p>
      <w:pPr>
        <w:pStyle w:val="Lista2"/>
      </w:pPr>
      <w:r>
        <w:rPr>
          <w:b/>
          <w:bCs/>
        </w:rPr>
        <w:t>XML structure</w:t>
      </w:r>
      <w:r>
        <w:t xml:space="preserve"> or </w:t>
      </w:r>
      <w:r>
        <w:rPr>
          <w:b/>
          <w:bCs/>
        </w:rPr>
        <w:t>markup structure</w:t>
      </w:r>
      <w:r>
        <w:t xml:space="preserve"> refers to the way in which markup elements are structured</w:t>
      </w:r>
    </w:p>
    <w:p>
      <w:pPr>
        <w:pStyle w:val="Cmsor3"/>
      </w:pPr>
      <w:bookmarkStart w:id="35" w:name="_2jkucuulj067" w:colFirst="0" w:colLast="0"/>
      <w:bookmarkStart w:id="36" w:name="_Ref43978696"/>
      <w:bookmarkStart w:id="37" w:name="_Ref182309584"/>
      <w:bookmarkStart w:id="38" w:name="_Toc183083685"/>
      <w:bookmarkEnd w:id="35"/>
      <w:commentRangeStart w:id="39"/>
      <w:r>
        <w:t>XML terms and concepts</w:t>
      </w:r>
      <w:bookmarkEnd w:id="36"/>
      <w:commentRangeEnd w:id="39"/>
      <w:r>
        <w:rPr>
          <w:rStyle w:val="Jegyzethivatkozs"/>
          <w:rFonts w:ascii="Gentium Plus" w:hAnsi="Gentium Plus" w:cs="Mangal"/>
          <w:kern w:val="0"/>
        </w:rPr>
        <w:commentReference w:id="39"/>
      </w:r>
      <w:bookmarkEnd w:id="37"/>
      <w:bookmarkEnd w:id="38"/>
    </w:p>
    <w:p>
      <w:pPr>
        <w:pStyle w:val="Lista"/>
      </w:pPr>
      <w:r>
        <w:t xml:space="preserve">the conceptual model of XML is based on structural units technically known as </w:t>
      </w:r>
      <w:r>
        <w:rPr>
          <w:b/>
          <w:bCs/>
        </w:rPr>
        <w:t>elements</w:t>
      </w:r>
      <w:r>
        <w:t>, which may be</w:t>
      </w:r>
    </w:p>
    <w:p>
      <w:pPr>
        <w:pStyle w:val="Lista2"/>
      </w:pPr>
      <w:r>
        <w:rPr>
          <w:b/>
          <w:bCs/>
        </w:rPr>
        <w:t>empty</w:t>
      </w:r>
      <w:r>
        <w:t>, containing neither text nor further elements; or</w:t>
      </w:r>
    </w:p>
    <w:p>
      <w:pPr>
        <w:pStyle w:val="Lista2"/>
      </w:pPr>
      <w:r>
        <w:rPr>
          <w:b/>
          <w:bCs/>
        </w:rPr>
        <w:t>non-empty</w:t>
      </w:r>
      <w:r>
        <w:t>, containing</w:t>
      </w:r>
    </w:p>
    <w:p>
      <w:pPr>
        <w:pStyle w:val="Lista3"/>
      </w:pPr>
      <w:r>
        <w:t>only text, or</w:t>
      </w:r>
    </w:p>
    <w:p>
      <w:pPr>
        <w:pStyle w:val="Lista3"/>
      </w:pPr>
      <w:r>
        <w:t xml:space="preserve">only further </w:t>
      </w:r>
      <w:r>
        <w:rPr>
          <w:noProof/>
        </w:rPr>
        <w:t>(</w:t>
      </w:r>
      <w:r>
        <w:t>empty or non-empty) XML elements, or</w:t>
      </w:r>
    </w:p>
    <w:p>
      <w:pPr>
        <w:pStyle w:val="Lista3"/>
      </w:pPr>
      <w:r>
        <w:t>mixed content, i.e. both text and further elements</w:t>
      </w:r>
    </w:p>
    <w:p>
      <w:pPr>
        <w:pStyle w:val="Lista"/>
      </w:pPr>
      <w:r>
        <w:t xml:space="preserve">within an XML document, elements take the form of </w:t>
      </w:r>
      <w:r>
        <w:rPr>
          <w:b/>
          <w:bCs/>
        </w:rPr>
        <w:t>tags</w:t>
      </w:r>
      <w:r>
        <w:t>: words of code distinguished from the textual content by being always wrapped in angle brackets &lt;&gt;</w:t>
      </w:r>
    </w:p>
    <w:p>
      <w:pPr>
        <w:pStyle w:val="Lista2"/>
      </w:pPr>
      <w:r>
        <w:t xml:space="preserve">most text editing software will use </w:t>
      </w:r>
      <w:r>
        <w:rPr>
          <w:b/>
          <w:bCs/>
        </w:rPr>
        <w:t>syntax highlighting</w:t>
      </w:r>
      <w:r>
        <w:t xml:space="preserve"> to make tags visually pop out from the content by colouring them differently</w:t>
      </w:r>
    </w:p>
    <w:p>
      <w:pPr>
        <w:pStyle w:val="Lista"/>
      </w:pPr>
      <w:r>
        <w:t xml:space="preserve">in addition to elements and text, XML documents may contain a few other items which need not concern you generally, except for one item type that you should be aware of: XML allows the use of </w:t>
      </w:r>
      <w:r>
        <w:rPr>
          <w:b/>
          <w:bCs/>
        </w:rPr>
        <w:t>character entity references</w:t>
      </w:r>
    </w:p>
    <w:p>
      <w:pPr>
        <w:pStyle w:val="Lista2"/>
      </w:pPr>
      <w:r>
        <w:t xml:space="preserve">these are short code words preceded by an &amp; </w:t>
      </w:r>
      <w:r>
        <w:rPr>
          <w:noProof/>
        </w:rPr>
        <w:t>(</w:t>
      </w:r>
      <w:r>
        <w:t xml:space="preserve">ampersand) and followed by a ; </w:t>
      </w:r>
      <w:r>
        <w:rPr>
          <w:noProof/>
        </w:rPr>
        <w:t>(</w:t>
      </w:r>
      <w:r>
        <w:t>semicolon)</w:t>
      </w:r>
    </w:p>
    <w:p>
      <w:pPr>
        <w:pStyle w:val="Lista2"/>
      </w:pPr>
      <w:r>
        <w:t>the purpose of character entity references is to allow the typing, display and processing of characters which are</w:t>
      </w:r>
    </w:p>
    <w:p>
      <w:pPr>
        <w:pStyle w:val="Lista3"/>
      </w:pPr>
      <w:r>
        <w:t xml:space="preserve">not necessarily supported on certain platforms </w:t>
      </w:r>
      <w:r>
        <w:rPr>
          <w:noProof/>
        </w:rPr>
        <w:t>(</w:t>
      </w:r>
      <w:r>
        <w:t>such as accented characters, but this case need not bother you)</w:t>
      </w:r>
    </w:p>
    <w:p>
      <w:pPr>
        <w:pStyle w:val="Lista3"/>
      </w:pPr>
      <w:r>
        <w:t xml:space="preserve">reserved for a special function in XML </w:t>
      </w:r>
      <w:r>
        <w:rPr>
          <w:noProof/>
        </w:rPr>
        <w:t>(</w:t>
      </w:r>
      <w:r>
        <w:t>and this is what matters to us); thus,</w:t>
      </w:r>
    </w:p>
    <w:p>
      <w:pPr>
        <w:pStyle w:val="Lista4"/>
      </w:pPr>
      <w:r>
        <w:t xml:space="preserve">should you need to use the &lt; character </w:t>
      </w:r>
      <w:r>
        <w:rPr>
          <w:noProof/>
        </w:rPr>
        <w:t>(</w:t>
      </w:r>
      <w:r>
        <w:t xml:space="preserve">which an XML processing engine would interpret as the beginning of an XML tag), you must instead use the entity reference </w:t>
      </w:r>
      <w:r>
        <w:rPr>
          <w:rStyle w:val="Code"/>
        </w:rPr>
        <w:t>&amp;lt;</w:t>
      </w:r>
      <w:r>
        <w:t xml:space="preserve"> </w:t>
      </w:r>
      <w:r>
        <w:rPr>
          <w:noProof/>
        </w:rPr>
        <w:t>(</w:t>
      </w:r>
      <w:r>
        <w:t>where “lt” stands for “less than”)</w:t>
      </w:r>
    </w:p>
    <w:p>
      <w:pPr>
        <w:pStyle w:val="Lista4"/>
      </w:pPr>
      <w:r>
        <w:t xml:space="preserve">should you need to use the &amp; character </w:t>
      </w:r>
      <w:r>
        <w:rPr>
          <w:noProof/>
        </w:rPr>
        <w:t>(</w:t>
      </w:r>
      <w:r>
        <w:t xml:space="preserve">which an XML processing engine would interpret as the beginning of an entity reference), you must instead use the entity reference </w:t>
      </w:r>
      <w:r>
        <w:rPr>
          <w:rStyle w:val="Code"/>
        </w:rPr>
        <w:t>&amp;amp;</w:t>
      </w:r>
      <w:r>
        <w:t xml:space="preserve"> </w:t>
      </w:r>
      <w:r>
        <w:rPr>
          <w:noProof/>
        </w:rPr>
        <w:t>(</w:t>
      </w:r>
      <w:r>
        <w:t>where “amp” stands for “ampersand”)</w:t>
      </w:r>
    </w:p>
    <w:p>
      <w:pPr>
        <w:pStyle w:val="Lista3"/>
      </w:pPr>
      <w:r>
        <w:t>so, if during validation in Oxygen you encounter unexpected errors, consider if you may have used the character &amp; or &lt; inadvertently</w:t>
      </w:r>
    </w:p>
    <w:p>
      <w:pPr>
        <w:pStyle w:val="Lista4"/>
      </w:pPr>
      <w:r>
        <w:t xml:space="preserve">to correct the mistake, type the &amp; character, whereupon Oxygen will automatically suggest a list of pre-defined entity references </w:t>
      </w:r>
      <w:r>
        <w:rPr>
          <w:noProof/>
        </w:rPr>
        <w:t>(</w:t>
      </w:r>
      <w:r>
        <w:t>starting with &amp;amp;) so all you need do is select and accept the suggestion for the character you need</w:t>
      </w:r>
    </w:p>
    <w:p>
      <w:pPr>
        <w:pStyle w:val="Lista"/>
      </w:pPr>
      <w:r>
        <w:t xml:space="preserve">in addition to being enclosed in angle brackets, </w:t>
      </w:r>
      <w:r>
        <w:rPr>
          <w:b/>
          <w:bCs/>
        </w:rPr>
        <w:t>every XML element must be closed</w:t>
      </w:r>
      <w:r>
        <w:t xml:space="preserve"> with the character / </w:t>
      </w:r>
      <w:r>
        <w:rPr>
          <w:noProof/>
        </w:rPr>
        <w:t>(</w:t>
      </w:r>
      <w:r>
        <w:t>slash)</w:t>
      </w:r>
    </w:p>
    <w:p>
      <w:pPr>
        <w:pStyle w:val="Lista2"/>
      </w:pPr>
      <w:r>
        <w:rPr>
          <w:b/>
          <w:bCs/>
        </w:rPr>
        <w:t>non-empty elements</w:t>
      </w:r>
      <w:r>
        <w:t xml:space="preserve"> must always consist of a pair of tags:</w:t>
      </w:r>
    </w:p>
    <w:p>
      <w:pPr>
        <w:pStyle w:val="Lista3"/>
      </w:pPr>
      <w:r>
        <w:t xml:space="preserve">a start-tag which names the element, e.g. </w:t>
      </w:r>
      <w:r>
        <w:rPr>
          <w:rStyle w:val="Code"/>
        </w:rPr>
        <w:t>&lt;unclear&gt;</w:t>
      </w:r>
    </w:p>
    <w:p>
      <w:pPr>
        <w:pStyle w:val="Lista3"/>
      </w:pPr>
      <w:r>
        <w:t xml:space="preserve">and an end-tag which includes the slash and repeats the element name, e.g. </w:t>
      </w:r>
      <w:r>
        <w:rPr>
          <w:rStyle w:val="Code"/>
        </w:rPr>
        <w:t>&lt;/unclear&gt;</w:t>
      </w:r>
    </w:p>
    <w:p>
      <w:pPr>
        <w:pStyle w:val="Lista4"/>
      </w:pPr>
      <w:r>
        <w:t>the text and/or other elements between these two tags are the content of such an element</w:t>
      </w:r>
    </w:p>
    <w:p>
      <w:pPr>
        <w:pStyle w:val="Lista4"/>
      </w:pPr>
      <w:r>
        <w:t>as XML hierarchy is always nested, an end-tag always signifies the end of the most recently opened element</w:t>
      </w:r>
    </w:p>
    <w:p>
      <w:pPr>
        <w:pStyle w:val="Lista3"/>
      </w:pPr>
      <w:r>
        <w:t xml:space="preserve">the tags for </w:t>
      </w:r>
      <w:r>
        <w:rPr>
          <w:b/>
          <w:bCs/>
        </w:rPr>
        <w:t>empty elements</w:t>
      </w:r>
      <w:r>
        <w:t xml:space="preserve"> normally include this closer sign, e.g. </w:t>
      </w:r>
      <w:r>
        <w:rPr>
          <w:rStyle w:val="Code"/>
        </w:rPr>
        <w:t>&lt;lb/&gt;</w:t>
      </w:r>
    </w:p>
    <w:p>
      <w:pPr>
        <w:pStyle w:val="Lista4"/>
      </w:pPr>
      <w:r>
        <w:t xml:space="preserve">but they may also be represented as a regular pair of tags with nothing between them: </w:t>
      </w:r>
      <w:r>
        <w:rPr>
          <w:rStyle w:val="Code"/>
        </w:rPr>
        <w:t>&lt;lb&gt;&lt;/lb&gt;</w:t>
      </w:r>
    </w:p>
    <w:p>
      <w:pPr>
        <w:pStyle w:val="Lista2"/>
      </w:pPr>
      <w:r>
        <w:t>for our purposes, non-empty elements are distinguished into two basic types:</w:t>
      </w:r>
    </w:p>
    <w:p>
      <w:pPr>
        <w:pStyle w:val="Lista3"/>
      </w:pPr>
      <w:r>
        <w:rPr>
          <w:b/>
          <w:bCs/>
        </w:rPr>
        <w:lastRenderedPageBreak/>
        <w:t>phrase-level</w:t>
      </w:r>
      <w:r>
        <w:t xml:space="preserve"> elements, which must be entirely contained within a block-level element and cannot appear except within one</w:t>
      </w:r>
    </w:p>
    <w:p>
      <w:pPr>
        <w:pStyle w:val="Lista4"/>
      </w:pPr>
      <w:r>
        <w:t>these serve to mark up local features of the text, for example uncertain readings, editorial alterations, segments in a different script and numerals</w:t>
      </w:r>
    </w:p>
    <w:p>
      <w:pPr>
        <w:pStyle w:val="Lista3"/>
      </w:pPr>
      <w:r>
        <w:rPr>
          <w:b/>
          <w:bCs/>
        </w:rPr>
        <w:t>block-level elements</w:t>
      </w:r>
      <w:r>
        <w:t xml:space="preserve"> or chunks, which must contain all text within an edition</w:t>
      </w:r>
    </w:p>
    <w:p>
      <w:pPr>
        <w:pStyle w:val="Lista4"/>
      </w:pPr>
      <w:r>
        <w:t xml:space="preserve">these serve to encode the intrinsic structure of a text </w:t>
      </w:r>
      <w:r>
        <w:rPr>
          <w:noProof/>
        </w:rPr>
        <w:t>(</w:t>
      </w:r>
      <w:r>
        <w:t>§</w:t>
      </w:r>
      <w:r>
        <w:fldChar w:fldCharType="begin"/>
      </w:r>
      <w:r>
        <w:instrText xml:space="preserve"> REF _Ref43978632 \r \h  \* MERGEFORMAT </w:instrText>
      </w:r>
      <w:r>
        <w:fldChar w:fldCharType="separate"/>
      </w:r>
      <w:r>
        <w:t>2</w:t>
      </w:r>
      <w:r>
        <w:fldChar w:fldCharType="end"/>
      </w:r>
      <w:r>
        <w:t>)</w:t>
      </w:r>
    </w:p>
    <w:p>
      <w:pPr>
        <w:pStyle w:val="Lista"/>
      </w:pPr>
      <w:r>
        <w:t xml:space="preserve">text structure is thus conceived of as </w:t>
      </w:r>
      <w:r>
        <w:rPr>
          <w:b/>
          <w:bCs/>
        </w:rPr>
        <w:t>hierarchical</w:t>
      </w:r>
      <w:r>
        <w:t xml:space="preserve">, consisting of “boxes within boxes within boxes” or more accurately an </w:t>
      </w:r>
      <w:r>
        <w:rPr>
          <w:rStyle w:val="Foreign"/>
        </w:rPr>
        <w:t>ordered hierarchy of content objects</w:t>
      </w:r>
    </w:p>
    <w:p>
      <w:pPr>
        <w:pStyle w:val="Lista2"/>
      </w:pPr>
      <w:r>
        <w:t>as an illustration</w:t>
      </w:r>
    </w:p>
    <w:p>
      <w:pPr>
        <w:pStyle w:val="Lista3"/>
      </w:pPr>
      <w:r>
        <w:t>the formatted text A</w:t>
      </w:r>
      <w:r>
        <w:rPr>
          <w:b/>
          <w:bCs/>
        </w:rPr>
        <w:t>B</w:t>
      </w:r>
      <w:r>
        <w:rPr>
          <w:b/>
          <w:bCs/>
          <w:i/>
          <w:iCs/>
        </w:rPr>
        <w:t>CDE</w:t>
      </w:r>
      <w:r>
        <w:rPr>
          <w:b/>
          <w:bCs/>
        </w:rPr>
        <w:t>F</w:t>
      </w:r>
      <w:r>
        <w:t>G can be encoded with XML tags marking the string BCDEF as bold and the string CDE within it as italic, since the italic string is nested within the bold one</w:t>
      </w:r>
    </w:p>
    <w:p>
      <w:pPr>
        <w:pStyle w:val="Lista3"/>
      </w:pPr>
      <w:r>
        <w:t>but the text A</w:t>
      </w:r>
      <w:r>
        <w:rPr>
          <w:b/>
          <w:bCs/>
        </w:rPr>
        <w:t>BC</w:t>
      </w:r>
      <w:r>
        <w:rPr>
          <w:b/>
          <w:bCs/>
          <w:i/>
          <w:iCs/>
        </w:rPr>
        <w:t>DE</w:t>
      </w:r>
      <w:r>
        <w:rPr>
          <w:i/>
          <w:iCs/>
        </w:rPr>
        <w:t>F</w:t>
      </w:r>
      <w:r>
        <w:t>G cannot be encoded with tags marking BCDE as bold and DEF as italic, since neither of these strings are fully nested within the other</w:t>
      </w:r>
    </w:p>
    <w:p>
      <w:pPr>
        <w:pStyle w:val="Lista4"/>
      </w:pPr>
      <w:r>
        <w:t>instead, one would have to encode the formatting in one of the following ways:</w:t>
      </w:r>
    </w:p>
    <w:p>
      <w:pPr>
        <w:pStyle w:val="Lista5"/>
      </w:pPr>
      <w:r>
        <w:t>BC as bold, DE as bold and italic, and F as italic</w:t>
      </w:r>
    </w:p>
    <w:p>
      <w:pPr>
        <w:pStyle w:val="Lista5"/>
      </w:pPr>
      <w:r>
        <w:t xml:space="preserve">BCDE as bold, DE </w:t>
      </w:r>
      <w:r>
        <w:rPr>
          <w:noProof/>
        </w:rPr>
        <w:t>(</w:t>
      </w:r>
      <w:r>
        <w:t xml:space="preserve">within the former) as italic, and F </w:t>
      </w:r>
      <w:r>
        <w:rPr>
          <w:noProof/>
        </w:rPr>
        <w:t>(</w:t>
      </w:r>
      <w:r>
        <w:t>separately) as a italic</w:t>
      </w:r>
    </w:p>
    <w:p>
      <w:pPr>
        <w:pStyle w:val="Lista5"/>
      </w:pPr>
      <w:r>
        <w:t xml:space="preserve">BC as bold, DEF as italic, and DE </w:t>
      </w:r>
      <w:r>
        <w:rPr>
          <w:noProof/>
        </w:rPr>
        <w:t>(</w:t>
      </w:r>
      <w:r>
        <w:t>within the former) as bold</w:t>
      </w:r>
    </w:p>
    <w:p>
      <w:pPr>
        <w:pStyle w:val="Lista"/>
      </w:pPr>
      <w:r>
        <w:t xml:space="preserve">every XML document must be wrapped in a </w:t>
      </w:r>
      <w:r>
        <w:rPr>
          <w:b/>
          <w:bCs/>
        </w:rPr>
        <w:t>root element</w:t>
      </w:r>
      <w:r>
        <w:t xml:space="preserve"> which serves as a container for the document as a whole</w:t>
      </w:r>
    </w:p>
    <w:p>
      <w:pPr>
        <w:pStyle w:val="Lista2"/>
      </w:pPr>
      <w:r>
        <w:t xml:space="preserve">all other elements are </w:t>
      </w:r>
      <w:r>
        <w:rPr>
          <w:b/>
          <w:bCs/>
        </w:rPr>
        <w:t>nested</w:t>
      </w:r>
      <w:r>
        <w:t xml:space="preserve"> </w:t>
      </w:r>
      <w:r>
        <w:rPr>
          <w:noProof/>
        </w:rPr>
        <w:t>(</w:t>
      </w:r>
      <w:r>
        <w:t>embedded) either directly within the root element, or at a lower level of embedding</w:t>
      </w:r>
    </w:p>
    <w:p>
      <w:pPr>
        <w:pStyle w:val="Lista"/>
      </w:pPr>
      <w:r>
        <w:t xml:space="preserve">if an element is embedded directly within another element, then the former is referred to as a </w:t>
      </w:r>
      <w:r>
        <w:rPr>
          <w:b/>
          <w:bCs/>
        </w:rPr>
        <w:t>child</w:t>
      </w:r>
      <w:r>
        <w:t xml:space="preserve"> of the latter, and the latter as the </w:t>
      </w:r>
      <w:r>
        <w:rPr>
          <w:b/>
          <w:bCs/>
        </w:rPr>
        <w:t>parent</w:t>
      </w:r>
      <w:r>
        <w:t xml:space="preserve"> of the former</w:t>
      </w:r>
    </w:p>
    <w:p>
      <w:pPr>
        <w:pStyle w:val="Lista"/>
      </w:pPr>
      <w:r>
        <w:t xml:space="preserve">if an element is embedded at any depth within another element, then the former is a </w:t>
      </w:r>
      <w:r>
        <w:rPr>
          <w:b/>
          <w:bCs/>
        </w:rPr>
        <w:t>descendant</w:t>
      </w:r>
      <w:r>
        <w:t xml:space="preserve"> of the latter, and the latter is the </w:t>
      </w:r>
      <w:r>
        <w:rPr>
          <w:b/>
          <w:bCs/>
        </w:rPr>
        <w:t>ancestor</w:t>
      </w:r>
      <w:r>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trPr>
          <w:cnfStyle w:val="100000000000" w:firstRow="1" w:lastRow="0" w:firstColumn="0" w:lastColumn="0" w:oddVBand="0" w:evenVBand="0" w:oddHBand="0" w:evenHBand="0" w:firstRowFirstColumn="0" w:firstRowLastColumn="0" w:lastRowFirstColumn="0" w:lastRowLastColumn="0"/>
        </w:trPr>
        <w:tc>
          <w:tcPr>
            <w:tcW w:w="2694" w:type="dxa"/>
          </w:tcPr>
          <w:p>
            <w:pPr>
              <w:pStyle w:val="Kpalrs"/>
            </w:pPr>
            <w:bookmarkStart w:id="40" w:name="_Ref43993481"/>
            <w:r>
              <w:t xml:space="preserve">Example </w:t>
            </w:r>
            <w:fldSimple w:instr=" STYLEREF 3 \s ">
              <w:r>
                <w:rPr>
                  <w:noProof/>
                </w:rPr>
                <w:t>1.3.3</w:t>
              </w:r>
            </w:fldSimple>
            <w:r>
              <w:t>.</w:t>
            </w:r>
            <w:fldSimple w:instr=" SEQ Example \* ALPHABETIC \s 3 ">
              <w:r>
                <w:rPr>
                  <w:noProof/>
                </w:rPr>
                <w:t>A</w:t>
              </w:r>
            </w:fldSimple>
            <w:bookmarkEnd w:id="40"/>
            <w:r>
              <w:t>: XML hierarchy</w:t>
            </w:r>
          </w:p>
        </w:tc>
      </w:tr>
      <w:tr>
        <w:tc>
          <w:tcPr>
            <w:tcW w:w="2694" w:type="dxa"/>
          </w:tcPr>
          <w:p>
            <w:pPr>
              <w:pStyle w:val="CodeParagraph"/>
              <w:rPr>
                <w:rStyle w:val="Code"/>
              </w:rPr>
            </w:pPr>
            <w:r>
              <w:rPr>
                <w:rStyle w:val="Code"/>
              </w:rPr>
              <w:t>&lt;A&gt;</w:t>
            </w:r>
          </w:p>
          <w:p>
            <w:pPr>
              <w:pStyle w:val="CodeParagraph"/>
              <w:rPr>
                <w:rStyle w:val="Code"/>
              </w:rPr>
            </w:pPr>
            <w:r>
              <w:rPr>
                <w:rStyle w:val="Code"/>
              </w:rPr>
              <w:t xml:space="preserve">  &lt;B&gt;</w:t>
            </w:r>
          </w:p>
          <w:p>
            <w:pPr>
              <w:pStyle w:val="CodeParagraph"/>
              <w:rPr>
                <w:rStyle w:val="Code"/>
              </w:rPr>
            </w:pPr>
            <w:r>
              <w:rPr>
                <w:rStyle w:val="Code"/>
              </w:rPr>
              <w:t xml:space="preserve">    &lt;C&gt;&lt;/C&gt;</w:t>
            </w:r>
          </w:p>
          <w:p>
            <w:pPr>
              <w:pStyle w:val="CodeParagraph"/>
              <w:rPr>
                <w:rStyle w:val="Code"/>
              </w:rPr>
            </w:pPr>
            <w:r>
              <w:rPr>
                <w:rStyle w:val="Code"/>
              </w:rPr>
              <w:t xml:space="preserve">    &lt;D&gt;&lt;/D&gt;</w:t>
            </w:r>
          </w:p>
          <w:p>
            <w:pPr>
              <w:pStyle w:val="CodeParagraph"/>
              <w:rPr>
                <w:rStyle w:val="Code"/>
              </w:rPr>
            </w:pPr>
            <w:r>
              <w:rPr>
                <w:rStyle w:val="Code"/>
              </w:rPr>
              <w:t xml:space="preserve">  &lt;/B&gt;</w:t>
            </w:r>
          </w:p>
          <w:p>
            <w:pPr>
              <w:pStyle w:val="CodeParagraph"/>
              <w:rPr>
                <w:rStyle w:val="Code"/>
              </w:rPr>
            </w:pPr>
            <w:r>
              <w:rPr>
                <w:rStyle w:val="Code"/>
              </w:rPr>
              <w:t xml:space="preserve">  &lt;E&gt;</w:t>
            </w:r>
          </w:p>
          <w:p>
            <w:pPr>
              <w:pStyle w:val="CodeParagraph"/>
              <w:rPr>
                <w:rStyle w:val="Code"/>
              </w:rPr>
            </w:pPr>
            <w:r>
              <w:rPr>
                <w:rStyle w:val="Code"/>
              </w:rPr>
              <w:t xml:space="preserve">    &lt;F&gt;&lt;/F&gt;</w:t>
            </w:r>
          </w:p>
          <w:p>
            <w:pPr>
              <w:pStyle w:val="CodeParagraph"/>
              <w:rPr>
                <w:rStyle w:val="Code"/>
              </w:rPr>
            </w:pPr>
            <w:r>
              <w:rPr>
                <w:rStyle w:val="Code"/>
              </w:rPr>
              <w:t xml:space="preserve">  &lt;/E&gt;</w:t>
            </w:r>
          </w:p>
          <w:p>
            <w:pPr>
              <w:pStyle w:val="CodeParagraph"/>
            </w:pPr>
            <w:r>
              <w:rPr>
                <w:rStyle w:val="Code"/>
              </w:rPr>
              <w:t>&lt;/A&gt;</w:t>
            </w:r>
          </w:p>
        </w:tc>
      </w:tr>
    </w:tbl>
    <w:p>
      <w:pPr>
        <w:pStyle w:val="Lista2"/>
      </w:pPr>
      <w:r>
        <w:t xml:space="preserve">thus, in </w:t>
      </w:r>
      <w:r>
        <w:fldChar w:fldCharType="begin"/>
      </w:r>
      <w:r>
        <w:instrText xml:space="preserve"> REF _Ref43993481 \h  \* MERGEFORMAT </w:instrText>
      </w:r>
      <w:r>
        <w:fldChar w:fldCharType="separate"/>
      </w:r>
      <w:r>
        <w:t xml:space="preserve">Example </w:t>
      </w:r>
      <w:r>
        <w:rPr>
          <w:noProof/>
        </w:rPr>
        <w:t>1.3.3.A</w:t>
      </w:r>
      <w:r>
        <w:fldChar w:fldCharType="end"/>
      </w:r>
      <w:r>
        <w:t>,</w:t>
      </w:r>
    </w:p>
    <w:p>
      <w:pPr>
        <w:pStyle w:val="Lista3"/>
      </w:pPr>
      <w:r>
        <w:t xml:space="preserve">B and E are children of A </w:t>
      </w:r>
      <w:r>
        <w:rPr>
          <w:noProof/>
        </w:rPr>
        <w:t>(</w:t>
      </w:r>
      <w:r>
        <w:t>the root element)</w:t>
      </w:r>
    </w:p>
    <w:p>
      <w:pPr>
        <w:pStyle w:val="Lista3"/>
      </w:pPr>
      <w:r>
        <w:t>C and D are children of B</w:t>
      </w:r>
    </w:p>
    <w:p>
      <w:pPr>
        <w:pStyle w:val="Lista3"/>
      </w:pPr>
      <w:r>
        <w:t>F is the child of E</w:t>
      </w:r>
    </w:p>
    <w:p>
      <w:pPr>
        <w:pStyle w:val="Lista3"/>
      </w:pPr>
      <w:r>
        <w:t>B, C, D, E and F are all descendants of A</w:t>
      </w:r>
    </w:p>
    <w:p>
      <w:pPr>
        <w:pStyle w:val="Lista"/>
      </w:pPr>
      <w:r>
        <w:t xml:space="preserve">while such a conceptual model is eminently suitable for representing the structure of texts in general, it faces a problem when it is desirable to encode further dimensions, i.e. additional </w:t>
      </w:r>
      <w:r>
        <w:rPr>
          <w:noProof/>
        </w:rPr>
        <w:t>(</w:t>
      </w:r>
      <w:r>
        <w:t xml:space="preserve">non-coterminous) structures within the same text, such as the extrinsic structure of an epigraphic document </w:t>
      </w:r>
      <w:r>
        <w:rPr>
          <w:rStyle w:val="Foreign"/>
        </w:rPr>
        <w:t>as well as</w:t>
      </w:r>
      <w:r>
        <w:t xml:space="preserve"> the intrinsic structure of the text inscribed there</w:t>
      </w:r>
    </w:p>
    <w:p>
      <w:pPr>
        <w:pStyle w:val="Lista2"/>
      </w:pPr>
      <w:r>
        <w:t xml:space="preserve">such situations are referred to as </w:t>
      </w:r>
      <w:r>
        <w:rPr>
          <w:b/>
          <w:bCs/>
        </w:rPr>
        <w:t>overlapping hierarchies</w:t>
      </w:r>
      <w:r>
        <w:t xml:space="preserve">: although either of these dimensions could be represented as an ordered hierarchy, the structures overlap </w:t>
      </w:r>
      <w:r>
        <w:rPr>
          <w:noProof/>
        </w:rPr>
        <w:t>(</w:t>
      </w:r>
      <w:r>
        <w:t>for instance, a stanza may begin in one inscribed line and end in the next)</w:t>
      </w:r>
    </w:p>
    <w:p>
      <w:pPr>
        <w:pStyle w:val="Lista3"/>
      </w:pPr>
      <w:r>
        <w:t>other overlapping hierarchies relevant to textual studies include</w:t>
      </w:r>
    </w:p>
    <w:p>
      <w:pPr>
        <w:pStyle w:val="Lista4"/>
      </w:pPr>
      <w:r>
        <w:t>syntactical structure</w:t>
      </w:r>
    </w:p>
    <w:p>
      <w:pPr>
        <w:pStyle w:val="Lista4"/>
      </w:pPr>
      <w:r>
        <w:t xml:space="preserve">semantically distinguished segments </w:t>
      </w:r>
      <w:r>
        <w:rPr>
          <w:noProof/>
        </w:rPr>
        <w:t>(</w:t>
      </w:r>
      <w:r>
        <w:t>such as names or colophons)</w:t>
      </w:r>
    </w:p>
    <w:p>
      <w:pPr>
        <w:pStyle w:val="Lista4"/>
      </w:pPr>
      <w:r>
        <w:t>the location of spots of damage in a physical support</w:t>
      </w:r>
    </w:p>
    <w:p>
      <w:pPr>
        <w:pStyle w:val="Lista4"/>
      </w:pPr>
      <w:r>
        <w:t>lemmas to which apparatus entries or commentarial notes may need to be anchored</w:t>
      </w:r>
    </w:p>
    <w:p>
      <w:pPr>
        <w:pStyle w:val="Lista"/>
      </w:pPr>
      <w:r>
        <w:t>since XML elements must never overlap, the primary structure of an XML document can represent no more than one hierarchy relevant to the encoded text</w:t>
      </w:r>
    </w:p>
    <w:p>
      <w:pPr>
        <w:pStyle w:val="Lista2"/>
      </w:pPr>
      <w:r>
        <w:t xml:space="preserve">in our EpiDoc editions, the primary hierarchy is that of the text’s intrinsic </w:t>
      </w:r>
      <w:r>
        <w:rPr>
          <w:noProof/>
        </w:rPr>
        <w:t>(</w:t>
      </w:r>
      <w:r>
        <w:t>as opposed to physical) structure</w:t>
      </w:r>
    </w:p>
    <w:p>
      <w:pPr>
        <w:pStyle w:val="Lista"/>
      </w:pPr>
      <w:r>
        <w:t>any alternative hierarchies must be represented in XML using one of two basic methods:</w:t>
      </w:r>
    </w:p>
    <w:p>
      <w:pPr>
        <w:pStyle w:val="Lista2"/>
      </w:pPr>
      <w:r>
        <w:t xml:space="preserve">by using dedicated empty elements </w:t>
      </w:r>
      <w:r>
        <w:rPr>
          <w:noProof/>
        </w:rPr>
        <w:t>(</w:t>
      </w:r>
      <w:r>
        <w:t>called “milestones”) as pointlike markers of transitions in the alternative hierarchy, instead of non-empty elements as containers for items of the hierarchy</w:t>
      </w:r>
    </w:p>
    <w:p>
      <w:pPr>
        <w:pStyle w:val="Lista3"/>
      </w:pPr>
      <w:r>
        <w:t>thus in our editions, transition points in physical structure are marked with empty elements instead of treating lines and other extrinsic units as elements of the primary hierarchy</w:t>
      </w:r>
    </w:p>
    <w:p>
      <w:pPr>
        <w:pStyle w:val="Lista2"/>
      </w:pPr>
      <w:r>
        <w:lastRenderedPageBreak/>
        <w:t>by deploying linking mechanisms to establish a connection between items located in disparate points of the primary hierarchy</w:t>
      </w:r>
    </w:p>
    <w:p>
      <w:pPr>
        <w:pStyle w:val="Lista3"/>
      </w:pPr>
      <w:r>
        <w:t xml:space="preserve">in our editions this method is most prominently used in the critical apparatus, which is built using </w:t>
      </w:r>
      <w:r>
        <w:rPr>
          <w:b/>
          <w:bCs/>
        </w:rPr>
        <w:t>standoff markup</w:t>
      </w:r>
      <w:r>
        <w:t>, where the apparatus is located in a section of the XML document separate from the text edition</w:t>
      </w:r>
    </w:p>
    <w:p>
      <w:pPr>
        <w:pStyle w:val="Lista2"/>
      </w:pPr>
      <w:r>
        <w:t>alternative hierarchies may also be disregarded in XML editions; thus</w:t>
      </w:r>
    </w:p>
    <w:p>
      <w:pPr>
        <w:pStyle w:val="Lista3"/>
      </w:pPr>
      <w:r>
        <w:t>we do not, at the present stage, use any markup to represent the syntactical structure of a text</w:t>
      </w:r>
    </w:p>
    <w:p>
      <w:pPr>
        <w:pStyle w:val="Lista3"/>
      </w:pPr>
      <w:r>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Pr>
          <w:noProof/>
        </w:rPr>
        <w:t>(</w:t>
      </w:r>
      <w:r>
        <w:t>see §</w:t>
      </w:r>
      <w:r>
        <w:fldChar w:fldCharType="begin"/>
      </w:r>
      <w:r>
        <w:instrText xml:space="preserve"> REF _Ref43978660 \r \h  \* MERGEFORMAT </w:instrText>
      </w:r>
      <w:r>
        <w:fldChar w:fldCharType="separate"/>
      </w:r>
      <w:r>
        <w:t>8.2</w:t>
      </w:r>
      <w:r>
        <w:fldChar w:fldCharType="end"/>
      </w:r>
      <w:r>
        <w:t xml:space="preserve">), and do not use any linking to indicate that the two are in fact a single continuous spot of damage </w:t>
      </w:r>
      <w:r>
        <w:rPr>
          <w:noProof/>
        </w:rPr>
        <w:t>(</w:t>
      </w:r>
      <w:r>
        <w:t>though such linking would be possible)</w:t>
      </w:r>
    </w:p>
    <w:p>
      <w:pPr>
        <w:pStyle w:val="Lista"/>
      </w:pPr>
      <w:r>
        <w:rPr>
          <w:b/>
          <w:bCs/>
        </w:rPr>
        <w:t>XML element names</w:t>
      </w:r>
      <w:r>
        <w:t xml:space="preserve"> </w:t>
      </w:r>
      <w:r>
        <w:rPr>
          <w:noProof/>
        </w:rPr>
        <w:t>(</w:t>
      </w:r>
      <w:r>
        <w:t xml:space="preserve">technically known as </w:t>
      </w:r>
      <w:r>
        <w:rPr>
          <w:rStyle w:val="Foreign"/>
        </w:rPr>
        <w:t>generic identifiers</w:t>
      </w:r>
      <w:r>
        <w:t xml:space="preserve">) are case-sensitive: e.g. </w:t>
      </w:r>
      <w:r>
        <w:rPr>
          <w:rStyle w:val="Code"/>
        </w:rPr>
        <w:t>&lt;unclear&gt;</w:t>
      </w:r>
      <w:r>
        <w:t xml:space="preserve"> cannot be substituted with </w:t>
      </w:r>
      <w:r>
        <w:rPr>
          <w:rStyle w:val="Code"/>
        </w:rPr>
        <w:t>&lt;Unclear&gt;</w:t>
      </w:r>
      <w:r>
        <w:t xml:space="preserve"> or </w:t>
      </w:r>
      <w:r>
        <w:rPr>
          <w:rStyle w:val="Code"/>
        </w:rPr>
        <w:t>&lt;UNCLEAR&gt;</w:t>
      </w:r>
    </w:p>
    <w:p>
      <w:pPr>
        <w:pStyle w:val="Lista"/>
      </w:pPr>
      <w:r>
        <w:t xml:space="preserve">XML elements often have </w:t>
      </w:r>
      <w:r>
        <w:rPr>
          <w:b/>
          <w:bCs/>
        </w:rPr>
        <w:t>attributes</w:t>
      </w:r>
      <w:r>
        <w:t>, whose function is to record additional information about an element</w:t>
      </w:r>
    </w:p>
    <w:p>
      <w:pPr>
        <w:pStyle w:val="Lista3"/>
      </w:pPr>
      <w:r>
        <w:t xml:space="preserve">attributes have a name </w:t>
      </w:r>
      <w:r>
        <w:rPr>
          <w:noProof/>
        </w:rPr>
        <w:t>(</w:t>
      </w:r>
      <w:r>
        <w:t>a code word) and a value, which are incorporated into the tag for an empty element, or into the start-tag of a non-empty element, e.g.</w:t>
      </w:r>
    </w:p>
    <w:p>
      <w:pPr>
        <w:pStyle w:val="Lista4"/>
      </w:pPr>
      <w:r>
        <w:rPr>
          <w:rStyle w:val="Code"/>
        </w:rPr>
        <w:t xml:space="preserve">&lt;space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pPr>
        <w:pStyle w:val="Lista4"/>
      </w:pPr>
      <w:r>
        <w:rPr>
          <w:rStyle w:val="Code"/>
        </w:rPr>
        <w:t xml:space="preserve">&lt;unclear </w:t>
      </w:r>
      <w:r>
        <w:rPr>
          <w:rStyle w:val="Codeattribute"/>
        </w:rPr>
        <w:t>cert</w:t>
      </w:r>
      <w:r>
        <w:rPr>
          <w:rStyle w:val="Code"/>
        </w:rPr>
        <w:t>=</w:t>
      </w:r>
      <w:r>
        <w:rPr>
          <w:rStyle w:val="Codevalue"/>
        </w:rPr>
        <w:t>"low"</w:t>
      </w:r>
      <w:r>
        <w:rPr>
          <w:rStyle w:val="Code"/>
        </w:rPr>
        <w:t>&gt;</w:t>
      </w:r>
      <w:r>
        <w:rPr>
          <w:rStyle w:val="Codetext"/>
        </w:rPr>
        <w:t>...</w:t>
      </w:r>
      <w:r>
        <w:rPr>
          <w:rStyle w:val="Code"/>
        </w:rPr>
        <w:t>&lt;/unclear&gt;</w:t>
      </w:r>
    </w:p>
    <w:p>
      <w:pPr>
        <w:pStyle w:val="Lista3"/>
      </w:pPr>
      <w:r>
        <w:t>one element may have any number of attributes</w:t>
      </w:r>
    </w:p>
    <w:p>
      <w:pPr>
        <w:pStyle w:val="Lista3"/>
      </w:pPr>
      <w:r>
        <w:t>attributes must be separated by spaces from each other and from the element name</w:t>
      </w:r>
    </w:p>
    <w:p>
      <w:pPr>
        <w:pStyle w:val="Lista3"/>
      </w:pPr>
      <w:r>
        <w:t>attributes may appear in any order within an element</w:t>
      </w:r>
    </w:p>
    <w:p>
      <w:pPr>
        <w:pStyle w:val="Lista4"/>
      </w:pPr>
      <w:r>
        <w:t xml:space="preserve">e.g. </w:t>
      </w:r>
      <w:r>
        <w:rPr>
          <w:rStyle w:val="Code"/>
        </w:rPr>
        <w:t xml:space="preserve">&lt;space </w:t>
      </w:r>
      <w:r>
        <w:rPr>
          <w:rStyle w:val="Codeattribute"/>
        </w:rPr>
        <w:t>unit</w:t>
      </w:r>
      <w:r>
        <w:rPr>
          <w:rStyle w:val="Code"/>
        </w:rPr>
        <w:t>=</w:t>
      </w:r>
      <w:r>
        <w:rPr>
          <w:rStyle w:val="Codevalue"/>
        </w:rPr>
        <w:t>"character"</w:t>
      </w:r>
      <w:r>
        <w:rPr>
          <w:rStyle w:val="Code"/>
        </w:rPr>
        <w:t xml:space="preserve"> </w:t>
      </w:r>
      <w:r>
        <w:rPr>
          <w:rStyle w:val="Codeattribute"/>
        </w:rPr>
        <w:t>quantity</w:t>
      </w:r>
      <w:r>
        <w:rPr>
          <w:rStyle w:val="Code"/>
        </w:rPr>
        <w:t>=</w:t>
      </w:r>
      <w:r>
        <w:rPr>
          <w:rStyle w:val="Codevalue"/>
        </w:rPr>
        <w:t>"3"</w:t>
      </w:r>
      <w:r>
        <w:rPr>
          <w:rStyle w:val="Code"/>
        </w:rPr>
        <w:t>/&gt;</w:t>
      </w:r>
      <w:r>
        <w:t xml:space="preserve"> is entirely identical in meaning to the above example with the same attributes in an inverted order</w:t>
      </w:r>
    </w:p>
    <w:p>
      <w:pPr>
        <w:pStyle w:val="Lista3"/>
      </w:pPr>
      <w:r>
        <w:t>the attribute name is followed by an equal sign and the value in double quote marks</w:t>
      </w:r>
      <w:r>
        <w:rPr>
          <w:rStyle w:val="Lbjegyzet-hivatkozs"/>
        </w:rPr>
        <w:footnoteReference w:id="8"/>
      </w:r>
    </w:p>
    <w:p>
      <w:pPr>
        <w:pStyle w:val="Lista4"/>
      </w:pPr>
      <w:r>
        <w:t xml:space="preserve">note that these must be simple typewriter-style quote marks </w:t>
      </w:r>
      <w:r>
        <w:rPr>
          <w:noProof/>
        </w:rPr>
        <w:t>(</w:t>
      </w:r>
      <w:r>
        <w:t>i.e. " ")</w:t>
      </w:r>
    </w:p>
    <w:p>
      <w:pPr>
        <w:pStyle w:val="Lista5"/>
      </w:pPr>
      <w:r>
        <w:t xml:space="preserve">when typing code in a word processor instead of a dedicated XML editor or generic text editor, you must be careful not to allow your “smart” software to change them into prettier printer’s quote marks </w:t>
      </w:r>
      <w:r>
        <w:rPr>
          <w:noProof/>
        </w:rPr>
        <w:t>(</w:t>
      </w:r>
      <w:r>
        <w:t>i.e. “ ”)</w:t>
      </w:r>
    </w:p>
    <w:p>
      <w:pPr>
        <w:pStyle w:val="Lista3"/>
      </w:pPr>
      <w:r>
        <w:t>attributes always qualify only the element to which they belong and have no influence on any other elements such as neighbouring ones or elements of the same type elsewhere in the XML structure</w:t>
      </w:r>
    </w:p>
    <w:p>
      <w:pPr>
        <w:pStyle w:val="Lista4"/>
      </w:pPr>
      <w:r>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pPr>
        <w:pStyle w:val="Lista3"/>
      </w:pPr>
      <w:r>
        <w:t xml:space="preserve">when attributes are discussed in human-readable text without being cited as full XML tags, they are conventionally not highlighted in any way, but are prefixed with an @ </w:t>
      </w:r>
      <w:r>
        <w:rPr>
          <w:noProof/>
        </w:rPr>
        <w:t>(</w:t>
      </w:r>
      <w:r>
        <w:t>“at”, implying “attribute”) sign; thus, in the above examples</w:t>
      </w:r>
    </w:p>
    <w:p>
      <w:pPr>
        <w:pStyle w:val="Lista4"/>
      </w:pPr>
      <w:r>
        <w:t xml:space="preserve">the element </w:t>
      </w:r>
      <w:r>
        <w:rPr>
          <w:rStyle w:val="Code"/>
        </w:rPr>
        <w:t>&lt;space&gt;</w:t>
      </w:r>
      <w:r>
        <w:t xml:space="preserve"> has the attributes </w:t>
      </w:r>
      <w:r>
        <w:rPr>
          <w:rStyle w:val="Codeattribute"/>
        </w:rPr>
        <w:t>@quantity</w:t>
      </w:r>
      <w:r>
        <w:t xml:space="preserve"> and </w:t>
      </w:r>
      <w:r>
        <w:rPr>
          <w:rStyle w:val="Codeattribute"/>
        </w:rPr>
        <w:t>@unit</w:t>
      </w:r>
      <w:r>
        <w:t xml:space="preserve">, while the element </w:t>
      </w:r>
      <w:r>
        <w:rPr>
          <w:rStyle w:val="Code"/>
        </w:rPr>
        <w:t>&lt;unclear&gt;</w:t>
      </w:r>
      <w:r>
        <w:t xml:space="preserve"> has the attribute </w:t>
      </w:r>
      <w:r>
        <w:rPr>
          <w:rStyle w:val="Codeattribute"/>
        </w:rPr>
        <w:t>@cert</w:t>
      </w:r>
    </w:p>
    <w:p>
      <w:pPr>
        <w:pStyle w:val="Lista"/>
      </w:pPr>
      <w:r>
        <w:t>in addition to text and elements proper, XML documents may contain some other items, among which you only need to use one:</w:t>
      </w:r>
    </w:p>
    <w:p>
      <w:pPr>
        <w:pStyle w:val="Lista2"/>
      </w:pPr>
      <w:r>
        <w:t xml:space="preserve">an </w:t>
      </w:r>
      <w:r>
        <w:rPr>
          <w:b/>
          <w:bCs/>
        </w:rPr>
        <w:t>XML comment</w:t>
      </w:r>
      <w:r>
        <w:t xml:space="preserve"> is anything that is not considered to be part of the document and will be ignored by computers processing an XML file</w:t>
      </w:r>
    </w:p>
    <w:p>
      <w:pPr>
        <w:pStyle w:val="Lista3"/>
      </w:pPr>
      <w:r>
        <w:t xml:space="preserve">an XML comment must begin with the characters </w:t>
      </w:r>
      <w:r>
        <w:rPr>
          <w:rStyle w:val="Codetext"/>
        </w:rPr>
        <w:t>&lt;!--</w:t>
      </w:r>
      <w:r>
        <w:t xml:space="preserve"> and end with the characters </w:t>
      </w:r>
      <w:r>
        <w:rPr>
          <w:rStyle w:val="Codetext"/>
        </w:rPr>
        <w:t>--&gt;</w:t>
      </w:r>
    </w:p>
    <w:p>
      <w:pPr>
        <w:pStyle w:val="Lista3"/>
      </w:pPr>
      <w:r>
        <w:t xml:space="preserve">comments may be added by editors as notes to other team members to explain their choice of code or to discuss problems in the edition, e.g. </w:t>
      </w:r>
      <w:r>
        <w:rPr>
          <w:rStyle w:val="Codecomment"/>
        </w:rPr>
        <w:t>&lt;!--I'm not sure how to mark this up--&gt;</w:t>
      </w:r>
    </w:p>
    <w:p>
      <w:pPr>
        <w:pStyle w:val="Lista3"/>
      </w:pPr>
      <w:r>
        <w:lastRenderedPageBreak/>
        <w:t>comments may also be used to “switch off” parts of an XML document without deleting them: any XML code placed within the comment opening and closing sequence will become invisible to computer processing</w:t>
      </w:r>
      <w:r>
        <w:rPr>
          <w:rStyle w:val="Lbjegyzet-hivatkozs"/>
        </w:rPr>
        <w:footnoteReference w:id="9"/>
      </w:r>
    </w:p>
    <w:p>
      <w:pPr>
        <w:pStyle w:val="Lista"/>
      </w:pPr>
      <w:r>
        <w:t xml:space="preserve">an XML document is said to be </w:t>
      </w:r>
      <w:r>
        <w:rPr>
          <w:b/>
          <w:bCs/>
        </w:rPr>
        <w:t>well-formed</w:t>
      </w:r>
      <w:r>
        <w:t xml:space="preserve"> if it follows the above structural requirements, i.e.</w:t>
      </w:r>
    </w:p>
    <w:p>
      <w:pPr>
        <w:pStyle w:val="Lista3"/>
      </w:pPr>
      <w:r>
        <w:t>the entire document is enclosed in a root element</w:t>
      </w:r>
    </w:p>
    <w:p>
      <w:pPr>
        <w:pStyle w:val="Lista3"/>
      </w:pPr>
      <w:r>
        <w:t>there is no overlap between any elements</w:t>
      </w:r>
    </w:p>
    <w:p>
      <w:pPr>
        <w:pStyle w:val="Lista3"/>
      </w:pPr>
      <w:r>
        <w:t>the start and end of each element is explicitly marked with a tag</w:t>
      </w:r>
    </w:p>
    <w:p>
      <w:pPr>
        <w:pStyle w:val="Lista"/>
      </w:pPr>
      <w:r>
        <w:t xml:space="preserve">a well-formed XML document may use any arbitrary element names in any particular order and hierarchy: there is no universal and fixed list of possible XML element names and definitions </w:t>
      </w:r>
      <w:r>
        <w:rPr>
          <w:noProof/>
        </w:rPr>
        <w:t>(</w:t>
      </w:r>
      <w:r>
        <w:t>which is why this is an eXtensible Markup Language)</w:t>
      </w:r>
    </w:p>
    <w:p>
      <w:pPr>
        <w:pStyle w:val="Lista"/>
      </w:pPr>
      <w:r>
        <w:t xml:space="preserve">the set of rules specifying how certain elements must or must not appear in structural relation to other elements is called an XML </w:t>
      </w:r>
      <w:r>
        <w:rPr>
          <w:b/>
          <w:bCs/>
        </w:rPr>
        <w:t>schema</w:t>
      </w:r>
      <w:r>
        <w:t xml:space="preserve"> </w:t>
      </w:r>
      <w:r>
        <w:rPr>
          <w:noProof/>
        </w:rPr>
        <w:t>(</w:t>
      </w:r>
      <w:r>
        <w:t xml:space="preserve">thus, our editions follow the </w:t>
      </w:r>
      <w:r>
        <w:rPr>
          <w:b/>
          <w:bCs/>
        </w:rPr>
        <w:t>EpiDoc schema</w:t>
      </w:r>
      <w:r>
        <w:t>)</w:t>
      </w:r>
    </w:p>
    <w:p>
      <w:pPr>
        <w:pStyle w:val="Lista"/>
      </w:pPr>
      <w:r>
        <w:t xml:space="preserve">an XML document is said to be </w:t>
      </w:r>
      <w:r>
        <w:rPr>
          <w:b/>
          <w:bCs/>
        </w:rPr>
        <w:t>valid</w:t>
      </w:r>
      <w:r>
        <w:t xml:space="preserve"> if, in addition to being well-formed, it is structured in such a way as to meet the requirements of a particular schema</w:t>
      </w:r>
    </w:p>
    <w:p>
      <w:pPr>
        <w:pStyle w:val="Cmsor3"/>
      </w:pPr>
      <w:bookmarkStart w:id="41" w:name="_a0njpk1xs3b7" w:colFirst="0" w:colLast="0"/>
      <w:bookmarkStart w:id="42" w:name="_Ref43990537"/>
      <w:bookmarkStart w:id="43" w:name="_Toc183083686"/>
      <w:bookmarkEnd w:id="41"/>
      <w:commentRangeStart w:id="44"/>
      <w:r>
        <w:t>Conceptual markup</w:t>
      </w:r>
      <w:bookmarkEnd w:id="42"/>
      <w:commentRangeEnd w:id="44"/>
      <w:r>
        <w:rPr>
          <w:rStyle w:val="Jegyzethivatkozs"/>
          <w:rFonts w:ascii="Gentium Plus" w:hAnsi="Gentium Plus" w:cs="Mangal"/>
          <w:kern w:val="0"/>
        </w:rPr>
        <w:commentReference w:id="44"/>
      </w:r>
      <w:bookmarkEnd w:id="43"/>
    </w:p>
    <w:p>
      <w:pPr>
        <w:pStyle w:val="Lista"/>
      </w:pPr>
      <w:r>
        <w:t>one of the key points in the “philosophy” of XML is the use of conceptual markup in order to facilitate a separation of the concerns of content and appearance</w:t>
      </w:r>
    </w:p>
    <w:p>
      <w:pPr>
        <w:pStyle w:val="Lista"/>
      </w:pPr>
      <w:r>
        <w:rPr>
          <w:b/>
          <w:bCs/>
        </w:rPr>
        <w:t>conceptual markup</w:t>
      </w:r>
      <w:r>
        <w:t xml:space="preserve"> </w:t>
      </w:r>
      <w:r>
        <w:rPr>
          <w:noProof/>
        </w:rPr>
        <w:t>(</w:t>
      </w:r>
      <w:r>
        <w:t xml:space="preserve">also called descriptive markup and semantic markup) essentially means tagging content for </w:t>
      </w:r>
      <w:r>
        <w:rPr>
          <w:rStyle w:val="Foreign"/>
        </w:rPr>
        <w:t>what it is</w:t>
      </w:r>
      <w:r>
        <w:t xml:space="preserve">, as opposed to other types of markup </w:t>
      </w:r>
      <w:r>
        <w:rPr>
          <w:noProof/>
        </w:rPr>
        <w:t>(</w:t>
      </w:r>
      <w:r>
        <w:t>which are only mentioned here for contrast, but which you need not worry about), namely</w:t>
      </w:r>
    </w:p>
    <w:p>
      <w:pPr>
        <w:pStyle w:val="Lista2"/>
      </w:pPr>
      <w:r>
        <w:t xml:space="preserve">presentational markup, which tags content for </w:t>
      </w:r>
      <w:r>
        <w:rPr>
          <w:rStyle w:val="Foreign"/>
        </w:rPr>
        <w:t>what it should look like</w:t>
      </w:r>
      <w:r>
        <w:t>, as in simple WYSIWYG word processing where you can apply bold, italic, font choice, colour, etc. to bits of text</w:t>
      </w:r>
    </w:p>
    <w:p>
      <w:pPr>
        <w:pStyle w:val="Lista2"/>
      </w:pPr>
      <w:r>
        <w:t xml:space="preserve">procedural markup, which tags content for </w:t>
      </w:r>
      <w:r>
        <w:rPr>
          <w:rStyle w:val="Foreign"/>
        </w:rPr>
        <w:t>what an algorithm should do with it</w:t>
      </w:r>
      <w:r>
        <w:t xml:space="preserve">, as for instance in TeX </w:t>
      </w:r>
      <w:r>
        <w:rPr>
          <w:noProof/>
        </w:rPr>
        <w:t>(</w:t>
      </w:r>
      <w:r>
        <w:t>as opposed to LaTeX, which mostly uses conceptual markup)</w:t>
      </w:r>
    </w:p>
    <w:p>
      <w:pPr>
        <w:pStyle w:val="Lista"/>
      </w:pPr>
      <w:r>
        <w:t>as an illustration</w:t>
      </w:r>
    </w:p>
    <w:p>
      <w:pPr>
        <w:pStyle w:val="Lista2"/>
      </w:pPr>
      <w:r>
        <w:t>in a word-processor document you might use only presentational markup, such as</w:t>
      </w:r>
    </w:p>
    <w:p>
      <w:pPr>
        <w:pStyle w:val="Lista3"/>
      </w:pPr>
      <w:r>
        <w:t>16-point bold for primary headings, 14-point bold for secondary headings, and you might italicise foreign words and book titles,</w:t>
      </w:r>
    </w:p>
    <w:p>
      <w:pPr>
        <w:pStyle w:val="Lista2"/>
      </w:pPr>
      <w:r>
        <w:t>whereas in an XML document you would tag these items as primary/secondary headings, foreign words and titles respectively</w:t>
      </w:r>
      <w:r>
        <w:rPr>
          <w:rStyle w:val="Lbjegyzet-hivatkozs"/>
        </w:rPr>
        <w:footnoteReference w:id="10"/>
      </w:r>
    </w:p>
    <w:p>
      <w:pPr>
        <w:pStyle w:val="Lista3"/>
      </w:pPr>
      <w:r>
        <w:t xml:space="preserve">for presentation, your XML would undergo a transformation </w:t>
      </w:r>
      <w:r>
        <w:rPr>
          <w:noProof/>
        </w:rPr>
        <w:t>(</w:t>
      </w:r>
      <w:r>
        <w:t xml:space="preserve">according to separately encoded instructions) and then be displayed as dictated by a stylesheet </w:t>
      </w:r>
      <w:r>
        <w:rPr>
          <w:noProof/>
        </w:rPr>
        <w:t>(</w:t>
      </w:r>
      <w:r>
        <w:t>also separately encoded) which would determine all details of appearance for each kind of tag in your code</w:t>
      </w:r>
    </w:p>
    <w:p>
      <w:pPr>
        <w:pStyle w:val="Lista2"/>
      </w:pPr>
      <w:r>
        <w:t>in presentational markup, you would be prone to making mistakes, e.g. accidentally using 15-point text for a heading or forgetting to make a primary heading bold, which would at the least make your text look untidy</w:t>
      </w:r>
    </w:p>
    <w:p>
      <w:pPr>
        <w:pStyle w:val="Lista3"/>
      </w:pPr>
      <w:r>
        <w:t>using conceptual markup greatly reduces the chance of such mistakes</w:t>
      </w:r>
    </w:p>
    <w:p>
      <w:pPr>
        <w:pStyle w:val="Lista2"/>
      </w:pPr>
      <w:r>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pPr>
        <w:pStyle w:val="Lista3"/>
      </w:pPr>
      <w:r>
        <w:t>with conceptual markup, all these things are easily done</w:t>
      </w:r>
    </w:p>
    <w:p>
      <w:pPr>
        <w:pStyle w:val="Lista2"/>
      </w:pPr>
      <w:r>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pPr>
        <w:pStyle w:val="Lista3"/>
      </w:pPr>
      <w:r>
        <w:lastRenderedPageBreak/>
        <w:t>since formatting is handled by a separate stylesheet in conceptual markup, changing details of global formatting is an easy matter</w:t>
      </w:r>
    </w:p>
    <w:p>
      <w:pPr>
        <w:pStyle w:val="Cmsor2"/>
      </w:pPr>
      <w:bookmarkStart w:id="45" w:name="_z3xeqgcx3br1" w:colFirst="0" w:colLast="0"/>
      <w:bookmarkStart w:id="46" w:name="_Ref43990558"/>
      <w:bookmarkStart w:id="47" w:name="_Toc183083687"/>
      <w:bookmarkEnd w:id="45"/>
      <w:r>
        <w:t>The structure of an EpiDoc edition</w:t>
      </w:r>
      <w:bookmarkEnd w:id="46"/>
      <w:bookmarkEnd w:id="47"/>
    </w:p>
    <w:p>
      <w:r>
        <w:t>This section presents an overview of the constituent parts of a digital edition in EpiDoc. Code illustrations are based on the DHARMA Encoding Template for Inscriptions, version 03.</w:t>
      </w:r>
      <w:r>
        <w:rPr>
          <w:rStyle w:val="Lbjegyzet-hivatkozs"/>
        </w:rPr>
        <w:footnoteReference w:id="11"/>
      </w:r>
      <w:r>
        <w:t xml:space="preserve"> Current versions of the template may contain slightly different code without affecting the general explanations provided here. You will not need to learn and produce this or similar code, only to find your way around it and add contents. </w:t>
      </w:r>
    </w:p>
    <w:p>
      <w:pPr>
        <w:pStyle w:val="Cmsor3"/>
      </w:pPr>
      <w:bookmarkStart w:id="48" w:name="_Toc183083688"/>
      <w:r>
        <w:t>Technical framework</w:t>
      </w:r>
      <w:bookmarkEnd w:id="48"/>
    </w:p>
    <w:p>
      <w:pPr>
        <w:pStyle w:val="Lista"/>
      </w:pPr>
      <w:r>
        <w:t>XML files begin with a declaration identifying the file as a particular kind of XML document</w:t>
      </w:r>
    </w:p>
    <w:p>
      <w:pPr>
        <w:pStyle w:val="Lista"/>
      </w:pPr>
      <w:r>
        <w:t>this is followed by instructions associating the document with schemas for processing it</w:t>
      </w:r>
    </w:p>
    <w:p>
      <w:pPr>
        <w:pStyle w:val="Lista"/>
      </w:pPr>
      <w:r>
        <w:t xml:space="preserve">the root element </w:t>
      </w:r>
      <w:r>
        <w:rPr>
          <w:rStyle w:val="Code"/>
        </w:rPr>
        <w:t>&lt;TEI&gt;</w:t>
      </w:r>
      <w:r>
        <w:t>, identifying the contents as a TEI-compliant document, wraps all of the remaining content of our files</w:t>
      </w:r>
    </w:p>
    <w:p>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1.4.1</w:t>
              </w:r>
            </w:fldSimple>
            <w:r>
              <w:t>.</w:t>
            </w:r>
            <w:fldSimple w:instr=" SEQ Example \* ALPHABETIC \s 3 ">
              <w:r>
                <w:rPr>
                  <w:noProof/>
                </w:rPr>
                <w:t>A</w:t>
              </w:r>
            </w:fldSimple>
            <w:r>
              <w:t>: the technical framework of an EpiDoc edition</w:t>
            </w:r>
          </w:p>
        </w:tc>
      </w:tr>
      <w:tr>
        <w:tc>
          <w:tcPr>
            <w:tcW w:w="5000" w:type="pct"/>
          </w:tcPr>
          <w:p>
            <w:pPr>
              <w:pStyle w:val="CodeParagraph"/>
              <w:rPr>
                <w:rStyle w:val="Codeinstruction"/>
              </w:rPr>
            </w:pPr>
            <w:r>
              <w:rPr>
                <w:rStyle w:val="Codeinstruction"/>
              </w:rPr>
              <w:t>&lt;?xml version="1.0" encoding="UTF-8"?&gt;</w:t>
            </w:r>
          </w:p>
          <w:p>
            <w:pPr>
              <w:pStyle w:val="CodeParagraph"/>
              <w:rPr>
                <w:rStyle w:val="Codeinstruction"/>
              </w:rPr>
            </w:pPr>
            <w:r>
              <w:rPr>
                <w:rStyle w:val="Codeinstruction"/>
              </w:rPr>
              <w:t>&lt;?xml-model href="https://raw.githubusercontent.com/erc-dharma/project-documentation/master/schema/latest/DHARMA_Schema.rng" type="application/xml" schematypens="http://relaxng.org/ns/structure/1.0"?&gt;</w:t>
            </w:r>
          </w:p>
          <w:p>
            <w:pPr>
              <w:pStyle w:val="CodeParagraph"/>
              <w:rPr>
                <w:rStyle w:val="Codeinstruction"/>
              </w:rPr>
            </w:pPr>
            <w:r>
              <w:rPr>
                <w:rStyle w:val="Codeinstruction"/>
              </w:rPr>
              <w:t>&lt;?xml-model href="https://raw.githubusercontent.com/erc-dharma/project-documentation/master/schema/latest/DHARMA_Schema.rng" type="application/xml" schematypens="http://purl.oclc.org/dsdl/schematron"?&gt;</w:t>
            </w:r>
          </w:p>
          <w:p>
            <w:pPr>
              <w:pStyle w:val="CodeParagraph"/>
              <w:rPr>
                <w:rStyle w:val="Codeinstruction"/>
              </w:rPr>
            </w:pPr>
            <w:r>
              <w:rPr>
                <w:rStyle w:val="Codeinstruction"/>
              </w:rPr>
              <w:t>&lt;?xml-model href="https://raw.githubusercontent.com/erc-dharma/project-documentation/master/schema/latest/DHARMA_SQF.sch" type="application/xml" schematypens="http://purl.oclc.org/dsdl/schematron"?&gt;</w:t>
            </w:r>
          </w:p>
          <w:p>
            <w:pPr>
              <w:pStyle w:val="CodeParagraph"/>
              <w:rPr>
                <w:rStyle w:val="Codeinstruction"/>
              </w:rPr>
            </w:pPr>
            <w:r>
              <w:rPr>
                <w:rStyle w:val="Codeinstruction"/>
              </w:rPr>
              <w:t>&lt;?xml-model href="https://epidoc.stoa.org/schema/latest/tei-epidoc.rng" schematypens="http://relaxng.org/ns/structure/1.0"?&gt;</w:t>
            </w:r>
          </w:p>
          <w:p>
            <w:pPr>
              <w:pStyle w:val="CodeParagraph"/>
              <w:rPr>
                <w:rStyle w:val="Code"/>
              </w:rPr>
            </w:pPr>
            <w:r>
              <w:rPr>
                <w:rStyle w:val="Codeinstruction"/>
              </w:rPr>
              <w:t>&lt;?xml-model href="https://epidoc.stoa.org/schema/latest/tei-epidoc.rng" schematypens="http://purl.oclc.org/dsdl/schematron"?&gt;</w:t>
            </w:r>
          </w:p>
          <w:p>
            <w:pPr>
              <w:pStyle w:val="CodeParagraph"/>
              <w:rPr>
                <w:rStyle w:val="Code"/>
              </w:rPr>
            </w:pPr>
            <w:r>
              <w:rPr>
                <w:rStyle w:val="Code"/>
              </w:rPr>
              <w:t xml:space="preserve">&lt;TEI </w:t>
            </w:r>
            <w:r>
              <w:rPr>
                <w:rStyle w:val="Codeattribute"/>
              </w:rPr>
              <w:t>xmlns=</w:t>
            </w:r>
            <w:r>
              <w:rPr>
                <w:rStyle w:val="Codevalue"/>
              </w:rPr>
              <w:t>"http://www.tei-c.org/ns/1.0"</w:t>
            </w:r>
            <w:r>
              <w:rPr>
                <w:rStyle w:val="Code"/>
              </w:rPr>
              <w:t xml:space="preserve"> </w:t>
            </w:r>
            <w:r>
              <w:rPr>
                <w:rStyle w:val="Codeattribute"/>
              </w:rPr>
              <w:t>xml:lang=</w:t>
            </w:r>
            <w:r>
              <w:rPr>
                <w:rStyle w:val="Codevalue"/>
              </w:rPr>
              <w:t>"eng"</w:t>
            </w:r>
            <w:r>
              <w:rPr>
                <w:rStyle w:val="Code"/>
              </w:rPr>
              <w:t>&gt;</w:t>
            </w:r>
          </w:p>
          <w:p>
            <w:pPr>
              <w:pStyle w:val="CodeParagraph"/>
              <w:rPr>
                <w:rStyle w:val="Code"/>
              </w:rPr>
            </w:pPr>
            <w:r>
              <w:rPr>
                <w:rStyle w:val="Code"/>
              </w:rPr>
              <w:t>...</w:t>
            </w:r>
          </w:p>
          <w:p>
            <w:pPr>
              <w:pStyle w:val="CodeParagraph"/>
            </w:pPr>
            <w:r>
              <w:rPr>
                <w:rStyle w:val="Code"/>
              </w:rPr>
              <w:t>&lt;/TEI&gt;</w:t>
            </w:r>
          </w:p>
        </w:tc>
      </w:tr>
    </w:tbl>
    <w:p>
      <w:pPr>
        <w:pStyle w:val="Cmsor3"/>
      </w:pPr>
      <w:bookmarkStart w:id="49" w:name="_Toc183083689"/>
      <w:r>
        <w:t>The TEI header</w:t>
      </w:r>
      <w:bookmarkEnd w:id="49"/>
    </w:p>
    <w:p>
      <w:pPr>
        <w:pStyle w:val="Lista"/>
      </w:pPr>
      <w:r>
        <w:t>a header section identifying the digital document and containing additional descriptive information about the encoded text is a mandatory component of every TEI document</w:t>
      </w:r>
    </w:p>
    <w:p>
      <w:pPr>
        <w:pStyle w:val="Lista"/>
      </w:pPr>
      <w:r>
        <w:t>the contents of the header are grouped into sections called statements and descriptions</w:t>
      </w:r>
    </w:p>
    <w:p>
      <w:pPr>
        <w:pStyle w:val="Lista"/>
      </w:pPr>
      <w:r>
        <w:t>in several sections of the header, you will need to replace the default content from the template with specific content applicable to your edition</w:t>
      </w:r>
    </w:p>
    <w:p>
      <w:pPr>
        <w:pStyle w:val="Lista2"/>
      </w:pPr>
      <w:r>
        <w:t>in some cases you will also need to add or modify elements in some sections of the header</w:t>
      </w:r>
    </w:p>
    <w:p>
      <w:pPr>
        <w:pStyle w:val="Lista"/>
      </w:pPr>
      <w:r>
        <w:t>instructions for editing the TEI header are in §</w:t>
      </w:r>
      <w:r>
        <w:fldChar w:fldCharType="begin"/>
      </w:r>
      <w:r>
        <w:instrText xml:space="preserve"> REF _Ref43978719 \r \h </w:instrText>
      </w:r>
      <w:r>
        <w:fldChar w:fldCharType="separate"/>
      </w:r>
      <w:r>
        <w:t>11</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1.4.2</w:t>
              </w:r>
            </w:fldSimple>
            <w:r>
              <w:t>.</w:t>
            </w:r>
            <w:fldSimple w:instr=" SEQ Example \* ALPHABETIC \s 3 ">
              <w:r>
                <w:rPr>
                  <w:noProof/>
                </w:rPr>
                <w:t>A</w:t>
              </w:r>
            </w:fldSimple>
            <w:r>
              <w:t>: the TEI header</w:t>
            </w:r>
          </w:p>
        </w:tc>
      </w:tr>
      <w:tr>
        <w:tc>
          <w:tcPr>
            <w:tcW w:w="5000" w:type="pct"/>
          </w:tcPr>
          <w:p>
            <w:pPr>
              <w:pStyle w:val="CodeParagraph"/>
              <w:rPr>
                <w:rStyle w:val="Code"/>
              </w:rPr>
            </w:pPr>
            <w:r>
              <w:rPr>
                <w:rStyle w:val="Code"/>
              </w:rPr>
              <w:t>&lt;teiHeader&gt;</w:t>
            </w:r>
          </w:p>
          <w:p>
            <w:pPr>
              <w:pStyle w:val="CodeParagraph"/>
              <w:rPr>
                <w:rStyle w:val="Code"/>
              </w:rPr>
            </w:pPr>
            <w:r>
              <w:rPr>
                <w:rStyle w:val="Code"/>
              </w:rPr>
              <w:t xml:space="preserve">  &lt;fileDesc&gt;</w:t>
            </w:r>
          </w:p>
          <w:p>
            <w:pPr>
              <w:pStyle w:val="CodeParagraph"/>
              <w:rPr>
                <w:rStyle w:val="Code"/>
              </w:rPr>
            </w:pPr>
            <w:r>
              <w:rPr>
                <w:rStyle w:val="Code"/>
              </w:rPr>
              <w:t xml:space="preserve">    &lt;titleStmt&gt;</w:t>
            </w:r>
          </w:p>
          <w:p>
            <w:pPr>
              <w:pStyle w:val="CodeParagraph"/>
              <w:rPr>
                <w:rStyle w:val="Code"/>
              </w:rPr>
            </w:pPr>
            <w:r>
              <w:rPr>
                <w:rStyle w:val="Code"/>
              </w:rPr>
              <w:t xml:space="preserve">      ...</w:t>
            </w:r>
          </w:p>
          <w:p>
            <w:pPr>
              <w:pStyle w:val="CodeParagraph"/>
              <w:rPr>
                <w:rStyle w:val="Code"/>
              </w:rPr>
            </w:pPr>
            <w:r>
              <w:rPr>
                <w:rStyle w:val="Code"/>
              </w:rPr>
              <w:t xml:space="preserve">    &lt;/titleStmt&gt;</w:t>
            </w:r>
          </w:p>
          <w:p>
            <w:pPr>
              <w:pStyle w:val="CodeParagraph"/>
              <w:rPr>
                <w:rStyle w:val="Code"/>
              </w:rPr>
            </w:pPr>
            <w:r>
              <w:rPr>
                <w:rStyle w:val="Code"/>
              </w:rPr>
              <w:t xml:space="preserve">    &lt;publicationStmt&gt;</w:t>
            </w:r>
          </w:p>
          <w:p>
            <w:pPr>
              <w:pStyle w:val="CodeParagraph"/>
              <w:rPr>
                <w:rStyle w:val="Code"/>
              </w:rPr>
            </w:pPr>
            <w:r>
              <w:rPr>
                <w:rStyle w:val="Code"/>
              </w:rPr>
              <w:t xml:space="preserve">      ...</w:t>
            </w:r>
          </w:p>
          <w:p>
            <w:pPr>
              <w:pStyle w:val="CodeParagraph"/>
              <w:rPr>
                <w:rStyle w:val="Code"/>
              </w:rPr>
            </w:pPr>
            <w:r>
              <w:rPr>
                <w:rStyle w:val="Code"/>
              </w:rPr>
              <w:t xml:space="preserve">    &lt;/publicationStmt&gt;</w:t>
            </w:r>
          </w:p>
          <w:p>
            <w:pPr>
              <w:pStyle w:val="CodeParagraph"/>
              <w:rPr>
                <w:rStyle w:val="Code"/>
              </w:rPr>
            </w:pPr>
            <w:r>
              <w:rPr>
                <w:rStyle w:val="Code"/>
              </w:rPr>
              <w:t xml:space="preserve">    &lt;sourceDesc&gt;</w:t>
            </w:r>
          </w:p>
          <w:p>
            <w:pPr>
              <w:pStyle w:val="CodeParagraph"/>
              <w:rPr>
                <w:rStyle w:val="Code"/>
              </w:rPr>
            </w:pPr>
            <w:r>
              <w:rPr>
                <w:rStyle w:val="Code"/>
              </w:rPr>
              <w:t xml:space="preserve">      ...</w:t>
            </w:r>
          </w:p>
          <w:p>
            <w:pPr>
              <w:pStyle w:val="CodeParagraph"/>
              <w:rPr>
                <w:rStyle w:val="Code"/>
              </w:rPr>
            </w:pPr>
            <w:r>
              <w:rPr>
                <w:rStyle w:val="Code"/>
              </w:rPr>
              <w:t xml:space="preserve">    &lt;/sourceDesc&gt;</w:t>
            </w:r>
          </w:p>
          <w:p>
            <w:pPr>
              <w:pStyle w:val="CodeParagraph"/>
              <w:rPr>
                <w:rStyle w:val="Code"/>
              </w:rPr>
            </w:pPr>
            <w:r>
              <w:rPr>
                <w:rStyle w:val="Code"/>
              </w:rPr>
              <w:t xml:space="preserve">  &lt;/fileDesc&gt;</w:t>
            </w:r>
          </w:p>
          <w:p>
            <w:pPr>
              <w:pStyle w:val="CodeParagraph"/>
              <w:rPr>
                <w:rStyle w:val="Code"/>
              </w:rPr>
            </w:pPr>
            <w:r>
              <w:rPr>
                <w:rStyle w:val="Code"/>
              </w:rPr>
              <w:t xml:space="preserve">  &lt;encodingDesc&gt;</w:t>
            </w:r>
          </w:p>
          <w:p>
            <w:pPr>
              <w:pStyle w:val="CodeParagraph"/>
              <w:rPr>
                <w:rStyle w:val="Code"/>
              </w:rPr>
            </w:pPr>
            <w:r>
              <w:rPr>
                <w:rStyle w:val="Code"/>
              </w:rPr>
              <w:t xml:space="preserve">    ...</w:t>
            </w:r>
          </w:p>
          <w:p>
            <w:pPr>
              <w:pStyle w:val="CodeParagraph"/>
              <w:rPr>
                <w:rStyle w:val="Code"/>
              </w:rPr>
            </w:pPr>
            <w:r>
              <w:rPr>
                <w:rStyle w:val="Code"/>
              </w:rPr>
              <w:t xml:space="preserve">  &lt;/encodingDesc&gt;</w:t>
            </w:r>
          </w:p>
          <w:p>
            <w:pPr>
              <w:pStyle w:val="CodeParagraph"/>
              <w:rPr>
                <w:rStyle w:val="Code"/>
              </w:rPr>
            </w:pPr>
            <w:r>
              <w:rPr>
                <w:rStyle w:val="Code"/>
              </w:rPr>
              <w:t xml:space="preserve">  &lt;revisionDesc&gt;</w:t>
            </w:r>
          </w:p>
          <w:p>
            <w:pPr>
              <w:pStyle w:val="CodeParagraph"/>
              <w:rPr>
                <w:rStyle w:val="Code"/>
              </w:rPr>
            </w:pPr>
            <w:r>
              <w:rPr>
                <w:rStyle w:val="Code"/>
              </w:rPr>
              <w:t xml:space="preserve">    ...</w:t>
            </w:r>
          </w:p>
          <w:p>
            <w:pPr>
              <w:pStyle w:val="CodeParagraph"/>
              <w:rPr>
                <w:rStyle w:val="Code"/>
              </w:rPr>
            </w:pPr>
            <w:r>
              <w:rPr>
                <w:rStyle w:val="Code"/>
              </w:rPr>
              <w:t xml:space="preserve">  &lt;/revisionDesc&gt;</w:t>
            </w:r>
          </w:p>
          <w:p>
            <w:pPr>
              <w:pStyle w:val="CodeParagraph"/>
            </w:pPr>
            <w:r>
              <w:rPr>
                <w:rStyle w:val="Code"/>
              </w:rPr>
              <w:t>&lt;/teiHeader&gt;</w:t>
            </w:r>
          </w:p>
        </w:tc>
      </w:tr>
    </w:tbl>
    <w:p>
      <w:pPr>
        <w:pStyle w:val="Cmsor3"/>
      </w:pPr>
      <w:bookmarkStart w:id="50" w:name="_Toc183083690"/>
      <w:r>
        <w:t>The body of the document</w:t>
      </w:r>
      <w:bookmarkEnd w:id="50"/>
    </w:p>
    <w:p>
      <w:pPr>
        <w:pStyle w:val="Lista"/>
      </w:pPr>
      <w:r>
        <w:t xml:space="preserve">the part of the XML file which contains a particular text is wrapped in the element </w:t>
      </w:r>
      <w:r>
        <w:rPr>
          <w:rStyle w:val="Code"/>
        </w:rPr>
        <w:t>&lt;text&gt;</w:t>
      </w:r>
    </w:p>
    <w:p>
      <w:pPr>
        <w:pStyle w:val="Lista"/>
      </w:pPr>
      <w:r>
        <w:t xml:space="preserve">in TEI, the text container may include elements other than </w:t>
      </w:r>
      <w:r>
        <w:rPr>
          <w:rStyle w:val="Code"/>
        </w:rPr>
        <w:t>&lt;body&gt;</w:t>
      </w:r>
      <w:r>
        <w:t xml:space="preserve">, but EpiDoc convention does not use any of these elements, so all of the contents of </w:t>
      </w:r>
      <w:r>
        <w:rPr>
          <w:rStyle w:val="Code"/>
        </w:rPr>
        <w:t>&lt;text&gt;</w:t>
      </w:r>
      <w:r>
        <w:t xml:space="preserve"> are also wrapped in </w:t>
      </w:r>
      <w:r>
        <w:rPr>
          <w:rStyle w:val="Code"/>
        </w:rPr>
        <w:t>&lt;body&gt;</w:t>
      </w:r>
    </w:p>
    <w:p>
      <w:pPr>
        <w:pStyle w:val="Lista"/>
      </w:pPr>
      <w:r>
        <w:t>the body consists of several divisions, each of which contains various aspects of the text</w:t>
      </w:r>
    </w:p>
    <w:p>
      <w:pPr>
        <w:pStyle w:val="Lista"/>
      </w:pPr>
      <w:r>
        <w:t>the edition division contains the digital edition of the primary text itself</w:t>
      </w:r>
    </w:p>
    <w:p>
      <w:pPr>
        <w:pStyle w:val="Lista2"/>
      </w:pPr>
      <w:r>
        <w:t>instructions for encoding the edition comprise the bulk of this Guide, from §</w:t>
      </w:r>
      <w:r>
        <w:fldChar w:fldCharType="begin"/>
      </w:r>
      <w:r>
        <w:instrText xml:space="preserve"> REF _Ref43978632 \r \h </w:instrText>
      </w:r>
      <w:r>
        <w:fldChar w:fldCharType="separate"/>
      </w:r>
      <w:r>
        <w:t>2</w:t>
      </w:r>
      <w:r>
        <w:fldChar w:fldCharType="end"/>
      </w:r>
      <w:r>
        <w:t xml:space="preserve"> to §</w:t>
      </w:r>
      <w:r>
        <w:fldChar w:fldCharType="begin"/>
      </w:r>
      <w:r>
        <w:instrText xml:space="preserve"> REF _Ref181352167 \r \h </w:instrText>
      </w:r>
      <w:r>
        <w:fldChar w:fldCharType="separate"/>
      </w:r>
      <w:r>
        <w:t>7</w:t>
      </w:r>
      <w:r>
        <w:fldChar w:fldCharType="end"/>
      </w:r>
    </w:p>
    <w:p>
      <w:pPr>
        <w:pStyle w:val="Lista"/>
      </w:pPr>
      <w:r>
        <w:t>the additional divisions are as follows:</w:t>
      </w:r>
    </w:p>
    <w:p>
      <w:pPr>
        <w:pStyle w:val="Lista2"/>
      </w:pPr>
      <w:r>
        <w:t>critical apparatus, discussed in §</w:t>
      </w:r>
      <w:r>
        <w:fldChar w:fldCharType="begin"/>
      </w:r>
      <w:r>
        <w:instrText xml:space="preserve"> REF _Ref43978773 \r \h </w:instrText>
      </w:r>
      <w:r>
        <w:fldChar w:fldCharType="separate"/>
      </w:r>
      <w:r>
        <w:t>9.1</w:t>
      </w:r>
      <w:r>
        <w:fldChar w:fldCharType="end"/>
      </w:r>
    </w:p>
    <w:p>
      <w:pPr>
        <w:pStyle w:val="Lista2"/>
      </w:pPr>
      <w:r>
        <w:t>one or more translations, discussed in §</w:t>
      </w:r>
      <w:r>
        <w:fldChar w:fldCharType="begin"/>
      </w:r>
      <w:r>
        <w:instrText xml:space="preserve"> REF _Ref43978780 \r \h </w:instrText>
      </w:r>
      <w:r>
        <w:fldChar w:fldCharType="separate"/>
      </w:r>
      <w:r>
        <w:t>9.2</w:t>
      </w:r>
      <w:r>
        <w:fldChar w:fldCharType="end"/>
      </w:r>
    </w:p>
    <w:p>
      <w:pPr>
        <w:pStyle w:val="Lista2"/>
      </w:pPr>
      <w:r>
        <w:t>scholarly commentary, discussed in §</w:t>
      </w:r>
      <w:r>
        <w:fldChar w:fldCharType="begin"/>
      </w:r>
      <w:r>
        <w:instrText xml:space="preserve"> REF _Ref181352286 \r \h </w:instrText>
      </w:r>
      <w:r>
        <w:fldChar w:fldCharType="separate"/>
      </w:r>
      <w:r>
        <w:t>9.3</w:t>
      </w:r>
      <w:r>
        <w:fldChar w:fldCharType="end"/>
      </w:r>
    </w:p>
    <w:p>
      <w:pPr>
        <w:pStyle w:val="Lista2"/>
      </w:pPr>
      <w:r>
        <w:t>bibliography, discussed in §</w:t>
      </w:r>
      <w:r>
        <w:fldChar w:fldCharType="begin"/>
      </w:r>
      <w:r>
        <w:instrText xml:space="preserve"> REF _Ref43978796 \r \h </w:instrText>
      </w:r>
      <w:r>
        <w:fldChar w:fldCharType="separate"/>
      </w:r>
      <w:r>
        <w:t>9.4</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1.4.3</w:t>
              </w:r>
            </w:fldSimple>
            <w:r>
              <w:t>.</w:t>
            </w:r>
            <w:fldSimple w:instr=" SEQ Example \* ALPHABETIC \s 3 ">
              <w:r>
                <w:rPr>
                  <w:noProof/>
                </w:rPr>
                <w:t>A</w:t>
              </w:r>
            </w:fldSimple>
            <w:r>
              <w:t>: the body of an EpiDoc edition</w:t>
            </w:r>
          </w:p>
        </w:tc>
      </w:tr>
      <w:tr>
        <w:tc>
          <w:tcPr>
            <w:tcW w:w="5000" w:type="pct"/>
          </w:tcPr>
          <w:p>
            <w:pPr>
              <w:pStyle w:val="CodeParagraph"/>
              <w:rPr>
                <w:rStyle w:val="Code"/>
              </w:rPr>
            </w:pPr>
            <w:r>
              <w:rPr>
                <w:rStyle w:val="Code"/>
              </w:rPr>
              <w:t xml:space="preserve">&lt;text </w:t>
            </w:r>
            <w:r>
              <w:rPr>
                <w:rStyle w:val="Codeattribute"/>
              </w:rPr>
              <w:t>xml:space=</w:t>
            </w:r>
            <w:r>
              <w:rPr>
                <w:rStyle w:val="Codevalue"/>
              </w:rPr>
              <w:t>"preserve"</w:t>
            </w:r>
            <w:r>
              <w:rPr>
                <w:rStyle w:val="Code"/>
              </w:rPr>
              <w:t>&gt;</w:t>
            </w:r>
          </w:p>
          <w:p>
            <w:pPr>
              <w:pStyle w:val="CodeParagraph"/>
              <w:rPr>
                <w:rStyle w:val="Code"/>
              </w:rPr>
            </w:pPr>
            <w:r>
              <w:rPr>
                <w:rStyle w:val="Code"/>
              </w:rPr>
              <w:t xml:space="preserve">  &lt;body&gt;</w:t>
            </w:r>
          </w:p>
          <w:p>
            <w:pPr>
              <w:pStyle w:val="CodeParagraph"/>
              <w:rPr>
                <w:rStyle w:val="Code"/>
              </w:rPr>
            </w:pPr>
            <w:r>
              <w:rPr>
                <w:rStyle w:val="Code"/>
              </w:rPr>
              <w:t xml:space="preserve">    &lt;div </w:t>
            </w:r>
            <w:r>
              <w:rPr>
                <w:rStyle w:val="Codeattribute"/>
              </w:rPr>
              <w:t>type=</w:t>
            </w:r>
            <w:r>
              <w:rPr>
                <w:rStyle w:val="Codevalue"/>
              </w:rPr>
              <w:t>"edition"</w:t>
            </w:r>
            <w:r>
              <w:rPr>
                <w:rStyle w:val="Code"/>
              </w:rPr>
              <w:t xml:space="preserve"> </w:t>
            </w:r>
            <w:r>
              <w:rPr>
                <w:rStyle w:val="Codeattribute"/>
              </w:rPr>
              <w:t>xml:lang=</w:t>
            </w:r>
            <w:r>
              <w:rPr>
                <w:rStyle w:val="Codevalue"/>
              </w:rPr>
              <w:t>"san-Latn"</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"apparatus"</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"translation"</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"commentary"</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&lt;div </w:t>
            </w:r>
            <w:r>
              <w:rPr>
                <w:rStyle w:val="Codeattribute"/>
              </w:rPr>
              <w:t>type=</w:t>
            </w:r>
            <w:r>
              <w:rPr>
                <w:rStyle w:val="Codevalue"/>
              </w:rPr>
              <w:t>"bibliography"</w:t>
            </w:r>
            <w:r>
              <w:rPr>
                <w:rStyle w:val="Code"/>
              </w:rPr>
              <w:t>&gt;</w:t>
            </w:r>
          </w:p>
          <w:p>
            <w:pPr>
              <w:pStyle w:val="CodeParagraph"/>
              <w:rPr>
                <w:rStyle w:val="Code"/>
              </w:rPr>
            </w:pPr>
            <w:r>
              <w:rPr>
                <w:rStyle w:val="Code"/>
              </w:rPr>
              <w:t xml:space="preserve">      ...</w:t>
            </w:r>
          </w:p>
          <w:p>
            <w:pPr>
              <w:pStyle w:val="CodeParagraph"/>
              <w:rPr>
                <w:rStyle w:val="Code"/>
              </w:rPr>
            </w:pPr>
            <w:r>
              <w:rPr>
                <w:rStyle w:val="Code"/>
              </w:rPr>
              <w:t xml:space="preserve">    &lt;/div&gt;</w:t>
            </w:r>
          </w:p>
          <w:p>
            <w:pPr>
              <w:pStyle w:val="CodeParagraph"/>
              <w:rPr>
                <w:rStyle w:val="Code"/>
              </w:rPr>
            </w:pPr>
            <w:r>
              <w:rPr>
                <w:rStyle w:val="Code"/>
              </w:rPr>
              <w:t xml:space="preserve">  &lt;/body&gt;</w:t>
            </w:r>
          </w:p>
          <w:p>
            <w:pPr>
              <w:pStyle w:val="CodeParagraph"/>
            </w:pPr>
            <w:r>
              <w:rPr>
                <w:rStyle w:val="Code"/>
              </w:rPr>
              <w:t>&lt;/text&gt;</w:t>
            </w:r>
          </w:p>
        </w:tc>
      </w:tr>
    </w:tbl>
    <w:p>
      <w:pPr>
        <w:pStyle w:val="Cmsor1"/>
      </w:pPr>
      <w:bookmarkStart w:id="51" w:name="_a88bdnf7s1v4" w:colFirst="0" w:colLast="0"/>
      <w:bookmarkStart w:id="52" w:name="_Ref43978632"/>
      <w:bookmarkStart w:id="53" w:name="_Toc183083691"/>
      <w:bookmarkEnd w:id="51"/>
      <w:r>
        <w:lastRenderedPageBreak/>
        <w:t>Marking up intrinsic structure in the edition</w:t>
      </w:r>
      <w:bookmarkEnd w:id="52"/>
      <w:bookmarkEnd w:id="53"/>
    </w:p>
    <w:p>
      <w:pPr>
        <w:pStyle w:val="Cmsor2"/>
      </w:pPr>
      <w:bookmarkStart w:id="54" w:name="_npo9c26uh9kc" w:colFirst="0" w:colLast="0"/>
      <w:bookmarkStart w:id="55" w:name="_Toc183083692"/>
      <w:bookmarkEnd w:id="54"/>
      <w:r>
        <w:t>Overview</w:t>
      </w:r>
      <w:bookmarkEnd w:id="55"/>
    </w:p>
    <w:p>
      <w:r>
        <w:t>Intrinsic structure is defined (§</w:t>
      </w:r>
      <w:r>
        <w:fldChar w:fldCharType="begin"/>
      </w:r>
      <w:r>
        <w:instrText xml:space="preserve"> REF _Ref149918317 \r \h </w:instrText>
      </w:r>
      <w:r>
        <w:fldChar w:fldCharType="separate"/>
      </w:r>
      <w:r>
        <w:t>1.3.2</w:t>
      </w:r>
      <w:r>
        <w:fldChar w:fldCharType="end"/>
      </w:r>
      <w:r>
        <w:t xml:space="preserve">) as the semantic and metrical structure of a text as abstracted from its physical medium. The hierarchy of XML elements in our encoded editions corresponds to the intrinsic structure of the text. Within the element </w:t>
      </w:r>
      <w:r>
        <w:rPr>
          <w:rStyle w:val="Code"/>
        </w:rPr>
        <w:t xml:space="preserve">&lt;div </w:t>
      </w:r>
      <w:r>
        <w:rPr>
          <w:rStyle w:val="Codeattribute"/>
        </w:rPr>
        <w:t>type</w:t>
      </w:r>
      <w:r>
        <w:rPr>
          <w:rStyle w:val="Code"/>
        </w:rPr>
        <w:t>=</w:t>
      </w:r>
      <w:r>
        <w:rPr>
          <w:rStyle w:val="Codevalue"/>
        </w:rPr>
        <w:t>"edition"</w:t>
      </w:r>
      <w:r>
        <w:rPr>
          <w:rStyle w:val="Code"/>
        </w:rPr>
        <w:t>&gt;</w:t>
      </w:r>
      <w:r>
        <w:t xml:space="preserve"> (or within </w:t>
      </w:r>
      <w:r>
        <w:rPr>
          <w:rStyle w:val="Code"/>
        </w:rPr>
        <w:t xml:space="preserve">&lt;div </w:t>
      </w:r>
      <w:r>
        <w:rPr>
          <w:rStyle w:val="Codeattribute"/>
        </w:rPr>
        <w:t>type</w:t>
      </w:r>
      <w:r>
        <w:rPr>
          <w:rStyle w:val="Code"/>
        </w:rPr>
        <w:t>=</w:t>
      </w:r>
      <w:r>
        <w:rPr>
          <w:rStyle w:val="Codevalue"/>
        </w:rPr>
        <w:t>"textpart"</w:t>
      </w:r>
      <w:r>
        <w:rPr>
          <w:rStyle w:val="Code"/>
        </w:rPr>
        <w:t>&gt;</w:t>
      </w:r>
      <w:r>
        <w:t>, if applicable as per §</w:t>
      </w:r>
      <w:r>
        <w:fldChar w:fldCharType="begin"/>
      </w:r>
      <w:r>
        <w:instrText xml:space="preserve"> REF _Ref43978278 \r \h </w:instrText>
      </w:r>
      <w:r>
        <w:fldChar w:fldCharType="separate"/>
      </w:r>
      <w:r>
        <w:t>3.2.1</w:t>
      </w:r>
      <w:r>
        <w:fldChar w:fldCharType="end"/>
      </w:r>
      <w:r>
        <w:t xml:space="preserve">), all of the text in an EpiDoc edition must be wrapped in block-level container elements for intrinsic structure, namely </w:t>
      </w:r>
      <w:r>
        <w:rPr>
          <w:rStyle w:val="Code"/>
        </w:rPr>
        <w:t>&lt;p&gt;</w:t>
      </w:r>
      <w:r>
        <w:t xml:space="preserve"> or </w:t>
      </w:r>
      <w:r>
        <w:rPr>
          <w:rStyle w:val="Code"/>
        </w:rPr>
        <w:t>&lt;ab&gt;</w:t>
      </w:r>
      <w:r>
        <w:t xml:space="preserve"> for prose </w:t>
      </w:r>
      <w:r>
        <w:rPr>
          <w:noProof/>
        </w:rPr>
        <w:t>(</w:t>
      </w:r>
      <w:r>
        <w:t>detailed in §</w:t>
      </w:r>
      <w:r>
        <w:fldChar w:fldCharType="begin"/>
      </w:r>
      <w:r>
        <w:instrText xml:space="preserve"> REF _Ref149918441 \r \h </w:instrText>
      </w:r>
      <w:r>
        <w:fldChar w:fldCharType="separate"/>
      </w:r>
      <w:r>
        <w:t>2.4</w:t>
      </w:r>
      <w:r>
        <w:fldChar w:fldCharType="end"/>
      </w:r>
      <w:r>
        <w:t xml:space="preserve">), or a combination of </w:t>
      </w:r>
      <w:r>
        <w:rPr>
          <w:rStyle w:val="Code"/>
        </w:rPr>
        <w:t>&lt;lg&gt;</w:t>
      </w:r>
      <w:r>
        <w:t xml:space="preserve"> and </w:t>
      </w:r>
      <w:r>
        <w:rPr>
          <w:rStyle w:val="Code"/>
        </w:rPr>
        <w:t>&lt;l&gt;</w:t>
      </w:r>
      <w:r>
        <w:t xml:space="preserve"> for verse </w:t>
      </w:r>
      <w:r>
        <w:rPr>
          <w:noProof/>
        </w:rPr>
        <w:t>(</w:t>
      </w:r>
      <w:r>
        <w:t>detailed in §</w:t>
      </w:r>
      <w:r>
        <w:fldChar w:fldCharType="begin"/>
      </w:r>
      <w:r>
        <w:instrText xml:space="preserve"> REF _Ref43978871 \r \h  \* MERGEFORMAT </w:instrText>
      </w:r>
      <w:r>
        <w:fldChar w:fldCharType="separate"/>
      </w:r>
      <w:r>
        <w:t>2.5</w:t>
      </w:r>
      <w:r>
        <w:fldChar w:fldCharType="end"/>
      </w:r>
      <w:r>
        <w:t xml:space="preserve">). Any number of these elements may be used in any sequence as called for by the nature of the text, but to keep the structure simple, these elements shall never be nested in one another (even though TEI permits nesting </w:t>
      </w:r>
      <w:r>
        <w:rPr>
          <w:rStyle w:val="Code"/>
        </w:rPr>
        <w:t>&lt;p&gt;</w:t>
      </w:r>
      <w:r>
        <w:t xml:space="preserve"> or </w:t>
      </w:r>
      <w:r>
        <w:rPr>
          <w:rStyle w:val="Code"/>
        </w:rPr>
        <w:t>&lt;lg&gt;</w:t>
      </w:r>
      <w:r>
        <w:t xml:space="preserve"> inside </w:t>
      </w:r>
      <w:r>
        <w:rPr>
          <w:rStyle w:val="Code"/>
        </w:rPr>
        <w:t>&lt;ab&gt;</w:t>
      </w:r>
      <w:r>
        <w:t>). See also §</w:t>
      </w:r>
      <w:r>
        <w:fldChar w:fldCharType="begin"/>
      </w:r>
      <w:r>
        <w:instrText xml:space="preserve"> REF _Ref43978660 \r \h </w:instrText>
      </w:r>
      <w:r>
        <w:fldChar w:fldCharType="separate"/>
      </w:r>
      <w:r>
        <w:t>8.2</w:t>
      </w:r>
      <w:r>
        <w:fldChar w:fldCharType="end"/>
      </w:r>
      <w:r>
        <w:t xml:space="preserve"> for general guidelines on hierarchy, including cases where empty elements may appear in an edition outside one of these structural containers.</w:t>
      </w:r>
    </w:p>
    <w:p>
      <w:r>
        <w:t xml:space="preserve">In addition to the above containers, at least one of which is mandatory for all the text of an edition, a </w:t>
      </w:r>
      <w:r>
        <w:rPr>
          <w:rStyle w:val="Code"/>
        </w:rPr>
        <w:t>&lt;list&gt;</w:t>
      </w:r>
      <w:r>
        <w:t xml:space="preserve"> element containing </w:t>
      </w:r>
      <w:r>
        <w:rPr>
          <w:rStyle w:val="Code"/>
        </w:rPr>
        <w:t>&lt;item&gt;</w:t>
      </w:r>
      <w:r>
        <w:t xml:space="preserve"> elements as per §</w:t>
      </w:r>
      <w:r>
        <w:fldChar w:fldCharType="begin"/>
      </w:r>
      <w:r>
        <w:instrText xml:space="preserve"> REF _Ref168563127 \r \h </w:instrText>
      </w:r>
      <w:r>
        <w:fldChar w:fldCharType="separate"/>
      </w:r>
      <w:r>
        <w:t>2.6</w:t>
      </w:r>
      <w:r>
        <w:fldChar w:fldCharType="end"/>
      </w:r>
      <w:r>
        <w:t xml:space="preserve"> and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pPr>
        <w:pStyle w:val="Cmsor2"/>
      </w:pPr>
      <w:bookmarkStart w:id="56" w:name="_jc4wva15vg6u" w:colFirst="0" w:colLast="0"/>
      <w:bookmarkStart w:id="57" w:name="_5nopgd94ub2w" w:colFirst="0" w:colLast="0"/>
      <w:bookmarkStart w:id="58" w:name="_Ref61250776"/>
      <w:bookmarkStart w:id="59" w:name="_Toc183083693"/>
      <w:bookmarkEnd w:id="56"/>
      <w:bookmarkEnd w:id="57"/>
      <w:r>
        <w:t>Text segmentation interacting with container boundaries</w:t>
      </w:r>
      <w:bookmarkEnd w:id="58"/>
      <w:bookmarkEnd w:id="59"/>
    </w:p>
    <w:p>
      <w:pPr>
        <w:pStyle w:val="Lista"/>
      </w:pPr>
      <w:r>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Pr>
          <w:noProof/>
        </w:rPr>
        <w:t>(</w:t>
      </w:r>
      <w:r>
        <w:t>as per TG §##2.6.1)</w:t>
      </w:r>
    </w:p>
    <w:p>
      <w:pPr>
        <w:pStyle w:val="Lista2"/>
      </w:pPr>
      <w:r>
        <w:t xml:space="preserve">thus, emphatically, you can and must split structural units on a semantic or metrical basis at points across which the original text applies sandhi </w:t>
      </w:r>
      <w:r>
        <w:rPr>
          <w:noProof/>
        </w:rPr>
        <w:t>(</w:t>
      </w:r>
      <w:r>
        <w:t xml:space="preserve">without vowel fusion) and/or employs a single character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0" w:name="_Ref181626270"/>
            <w:r>
              <w:t xml:space="preserve">Example </w:t>
            </w:r>
            <w:fldSimple w:instr=" STYLEREF 3 \s ">
              <w:r>
                <w:rPr>
                  <w:noProof/>
                </w:rPr>
                <w:t>1.4.3</w:t>
              </w:r>
            </w:fldSimple>
            <w:r>
              <w:t>.</w:t>
            </w:r>
            <w:fldSimple w:instr=" SEQ Example \* ALPHABETIC \s 3 ">
              <w:r>
                <w:rPr>
                  <w:noProof/>
                </w:rPr>
                <w:t>A</w:t>
              </w:r>
            </w:fldSimple>
            <w:bookmarkEnd w:id="60"/>
            <w:r>
              <w:t>: container boundary obscured by original orthography</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"20"</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bahubhir vvasudhā dattā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bahubhiś cānupālitā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yasya yasya yadā bhūmis</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tasya tasya tadā phalaṁ</w:t>
            </w:r>
            <w:r>
              <w:rPr>
                <w:rStyle w:val="Code"/>
              </w:rPr>
              <w:t>&lt;/l&gt;</w:t>
            </w:r>
            <w:r>
              <w:rPr>
                <w:rStyle w:val="Codetext"/>
              </w:rPr>
              <w:br/>
            </w:r>
            <w:r>
              <w:rPr>
                <w:rStyle w:val="Code"/>
              </w:rPr>
              <w:t>&lt;/lg&gt;</w:t>
            </w:r>
          </w:p>
        </w:tc>
      </w:tr>
      <w:tr>
        <w:tc>
          <w:tcPr>
            <w:tcW w:w="5000" w:type="pct"/>
          </w:tcPr>
          <w:p>
            <w:pPr>
              <w:pStyle w:val="TableNote"/>
              <w:keepNext/>
            </w:pPr>
            <w:r>
              <w:t xml:space="preserve">the end of line c can and must be marked up after </w:t>
            </w:r>
            <w:r>
              <w:rPr>
                <w:rStyle w:val="Foreign"/>
              </w:rPr>
              <w:t>bhūmis</w:t>
            </w:r>
            <w:r>
              <w:t xml:space="preserve">, even though the </w:t>
            </w:r>
            <w:r>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pPr>
        <w:pStyle w:val="Lista2"/>
      </w:pPr>
      <w:r>
        <w:t>when sandhi other than vowel fusion (for which see §</w:t>
      </w:r>
      <w:r>
        <w:fldChar w:fldCharType="begin"/>
      </w:r>
      <w:r>
        <w:instrText xml:space="preserve"> REF _Ref181373789 \r \h </w:instrText>
      </w:r>
      <w:r>
        <w:fldChar w:fldCharType="separate"/>
      </w:r>
      <w:r>
        <w:t>2.2.2</w:t>
      </w:r>
      <w:r>
        <w:fldChar w:fldCharType="end"/>
      </w:r>
      <w:r>
        <w:t xml:space="preserve">) is applied over a break between semantic paragraphs, you may optionally flag </w:t>
      </w:r>
      <w:r>
        <w:rPr>
          <w:noProof/>
        </w:rPr>
        <w:t>(</w:t>
      </w:r>
      <w:r>
        <w:t xml:space="preserve">or flag and normalise) non-standard usage </w:t>
      </w:r>
      <w:r>
        <w:rPr>
          <w:noProof/>
        </w:rPr>
        <w:t>(</w:t>
      </w:r>
      <w:r>
        <w:t>§</w:t>
      </w:r>
      <w:r>
        <w:fldChar w:fldCharType="begin"/>
      </w:r>
      <w:r>
        <w:instrText xml:space="preserve"> REF _Ref43979756 \r \h  \* MERGEFORMAT </w:instrText>
      </w:r>
      <w:r>
        <w:fldChar w:fldCharType="separate"/>
      </w:r>
      <w:r>
        <w:t>6.3</w:t>
      </w:r>
      <w:r>
        <w:fldChar w:fldCharType="end"/>
      </w:r>
      <w:r>
        <w:t xml:space="preserve">) </w:t>
      </w:r>
    </w:p>
    <w:p>
      <w:pPr>
        <w:pStyle w:val="Lista3"/>
      </w:pPr>
      <w:r>
        <w:t>to do so, employ the applicable markup on both sides of the break</w:t>
      </w:r>
    </w:p>
    <w:p>
      <w:pPr>
        <w:pStyle w:val="Lista3"/>
      </w:pPr>
      <w:r>
        <w:t xml:space="preserve">thus, each of the methods shown in </w:t>
      </w:r>
      <w:r>
        <w:fldChar w:fldCharType="begin"/>
      </w:r>
      <w:r>
        <w:instrText xml:space="preserve"> REF _Ref181371522 \h </w:instrText>
      </w:r>
      <w:r>
        <w:fldChar w:fldCharType="separate"/>
      </w:r>
      <w:r>
        <w:t xml:space="preserve">Example </w:t>
      </w:r>
      <w:r>
        <w:rPr>
          <w:noProof/>
        </w:rPr>
        <w:t>1.4.3</w:t>
      </w:r>
      <w:r>
        <w:t>.</w:t>
      </w:r>
      <w:r>
        <w:rPr>
          <w:noProof/>
        </w:rPr>
        <w:t>B</w:t>
      </w:r>
      <w:r>
        <w:fldChar w:fldCharType="end"/>
      </w:r>
      <w:r>
        <w:t xml:space="preserve"> is acceptable, depending on your judgement</w:t>
      </w:r>
    </w:p>
    <w:p>
      <w:pPr>
        <w:pStyle w:val="Lista2"/>
      </w:pPr>
      <w:r>
        <w:t>a container boundary may, if essential, be encoded at a point where an editorial space is not permitted, in the rare and specific cases discussed in §</w:t>
      </w:r>
      <w:r>
        <w:fldChar w:fldCharType="begin"/>
      </w:r>
      <w:r>
        <w:instrText xml:space="preserve"> REF _Ref181373787 \r \h </w:instrText>
      </w:r>
      <w:r>
        <w:fldChar w:fldCharType="separate"/>
      </w:r>
      <w:r>
        <w:t>2.2.1</w:t>
      </w:r>
      <w:r>
        <w:fldChar w:fldCharType="end"/>
      </w:r>
      <w:r>
        <w:t xml:space="preserve"> and §</w:t>
      </w:r>
      <w:r>
        <w:fldChar w:fldCharType="begin"/>
      </w:r>
      <w:r>
        <w:instrText xml:space="preserve"> REF _Ref181373789 \r \h </w:instrText>
      </w:r>
      <w:r>
        <w:fldChar w:fldCharType="separate"/>
      </w:r>
      <w:r>
        <w:t>2.2.2</w:t>
      </w:r>
      <w:r>
        <w:fldChar w:fldCharType="end"/>
      </w:r>
      <w:r>
        <w:t xml:space="preserve"> below</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1" w:name="_Ref181371522"/>
            <w:r>
              <w:lastRenderedPageBreak/>
              <w:t xml:space="preserve">Example </w:t>
            </w:r>
            <w:fldSimple w:instr=" STYLEREF 3 \s ">
              <w:r>
                <w:rPr>
                  <w:noProof/>
                </w:rPr>
                <w:t>1.4.3</w:t>
              </w:r>
            </w:fldSimple>
            <w:r>
              <w:t>.</w:t>
            </w:r>
            <w:fldSimple w:instr=" SEQ Example \* ALPHABETIC \s 3 ">
              <w:r>
                <w:rPr>
                  <w:noProof/>
                </w:rPr>
                <w:t>B</w:t>
              </w:r>
            </w:fldSimple>
            <w:bookmarkEnd w:id="61"/>
            <w:r>
              <w:t>: block-level container interacting with text segmentation</w:t>
            </w:r>
          </w:p>
        </w:tc>
      </w:tr>
      <w:tr>
        <w:tc>
          <w:tcPr>
            <w:tcW w:w="5000" w:type="pct"/>
          </w:tcPr>
          <w:p>
            <w:pPr>
              <w:pStyle w:val="CodeParagraph"/>
              <w:keepNext/>
              <w:rPr>
                <w:rStyle w:val="Code"/>
              </w:rPr>
            </w:pPr>
            <w:r>
              <w:rPr>
                <w:rStyle w:val="Code"/>
              </w:rPr>
              <w:t>&lt;p&gt;</w:t>
            </w:r>
            <w:r>
              <w:rPr>
                <w:rStyle w:val="Codetext"/>
              </w:rPr>
              <w:t xml:space="preserve"> ... ājñāpayaty</w:t>
            </w:r>
            <w:r>
              <w:rPr>
                <w:rStyle w:val="Code"/>
              </w:rPr>
              <w:t>&lt;/p&gt;</w:t>
            </w:r>
          </w:p>
          <w:p>
            <w:pPr>
              <w:pStyle w:val="CodeParagraph"/>
              <w:keepNext/>
              <w:rPr>
                <w:color w:val="000080"/>
                <w:shd w:val="clear" w:color="auto" w:fill="F8F8F8"/>
              </w:rPr>
            </w:pPr>
            <w:r>
              <w:rPr>
                <w:rStyle w:val="Code"/>
              </w:rPr>
              <w:t>&lt;p&gt;</w:t>
            </w:r>
            <w:r>
              <w:rPr>
                <w:rStyle w:val="Codetext"/>
              </w:rPr>
              <w:t xml:space="preserve">astu vo viditam ... </w:t>
            </w:r>
            <w:r>
              <w:rPr>
                <w:rStyle w:val="Code"/>
              </w:rPr>
              <w:t>&lt;/p&gt;</w:t>
            </w:r>
          </w:p>
        </w:tc>
      </w:tr>
      <w:tr>
        <w:tc>
          <w:tcPr>
            <w:tcW w:w="5000" w:type="pct"/>
          </w:tcPr>
          <w:p>
            <w:pPr>
              <w:pStyle w:val="TableNote"/>
              <w:keepNext/>
            </w:pPr>
            <w:r>
              <w:t xml:space="preserve">a container boundary is marked up within an </w:t>
            </w:r>
            <w:r>
              <w:rPr>
                <w:rStyle w:val="Foreign"/>
              </w:rPr>
              <w:t>akṣara</w:t>
            </w:r>
            <w:r>
              <w:t xml:space="preserve"> of the original script</w:t>
            </w:r>
          </w:p>
        </w:tc>
      </w:tr>
      <w:tr>
        <w:tc>
          <w:tcPr>
            <w:tcW w:w="5000" w:type="pct"/>
          </w:tcPr>
          <w:p>
            <w:pPr>
              <w:pStyle w:val="CodeParagraph"/>
              <w:keepNext/>
              <w:rPr>
                <w:rStyle w:val="Code"/>
              </w:rPr>
            </w:pPr>
            <w:bookmarkStart w:id="62" w:name="_Ref149921101"/>
            <w:r>
              <w:rPr>
                <w:rStyle w:val="Code"/>
              </w:rPr>
              <w:t>&lt;p&gt;</w:t>
            </w:r>
            <w:r>
              <w:rPr>
                <w:rStyle w:val="Codetext"/>
              </w:rPr>
              <w:t xml:space="preserve"> ... ājñāpayat</w:t>
            </w:r>
            <w:r>
              <w:rPr>
                <w:rStyle w:val="Code"/>
              </w:rPr>
              <w:t>&lt;orig&gt;</w:t>
            </w:r>
            <w:r>
              <w:rPr>
                <w:rStyle w:val="Codetext"/>
              </w:rPr>
              <w:t>y</w:t>
            </w:r>
            <w:r>
              <w:rPr>
                <w:rStyle w:val="Code"/>
              </w:rPr>
              <w:t>&lt;/orig&gt;&lt;/p&gt;</w:t>
            </w:r>
          </w:p>
          <w:p>
            <w:pPr>
              <w:pStyle w:val="CodeParagraph"/>
              <w:keepNext/>
              <w:rPr>
                <w:color w:val="000080"/>
                <w:shd w:val="clear" w:color="auto" w:fill="F8F8F8"/>
              </w:rPr>
            </w:pPr>
            <w:r>
              <w:rPr>
                <w:rStyle w:val="Code"/>
              </w:rPr>
              <w:t>&lt;p&gt;&lt;orig&gt;</w:t>
            </w:r>
            <w:r>
              <w:rPr>
                <w:rStyle w:val="Codetext"/>
              </w:rPr>
              <w:t>a</w:t>
            </w:r>
            <w:r>
              <w:rPr>
                <w:rStyle w:val="Code"/>
              </w:rPr>
              <w:t>&lt;/orig&gt;</w:t>
            </w:r>
            <w:r>
              <w:rPr>
                <w:rStyle w:val="Codetext"/>
              </w:rPr>
              <w:t xml:space="preserve">stu vo viditam ... </w:t>
            </w:r>
            <w:r>
              <w:rPr>
                <w:rStyle w:val="Code"/>
              </w:rPr>
              <w:t>&lt;/p&gt;</w:t>
            </w:r>
          </w:p>
        </w:tc>
      </w:tr>
      <w:tr>
        <w:tc>
          <w:tcPr>
            <w:tcW w:w="5000" w:type="pct"/>
          </w:tcPr>
          <w:p>
            <w:pPr>
              <w:pStyle w:val="TableNote"/>
              <w:keepNext/>
            </w:pPr>
            <w:r>
              <w:t xml:space="preserve">a container boundary within an </w:t>
            </w:r>
            <w:r>
              <w:rPr>
                <w:rStyle w:val="Foreign"/>
              </w:rPr>
              <w:t>akṣara</w:t>
            </w:r>
            <w:r>
              <w:t xml:space="preserve"> of the original script is flagged as non-standard usage</w:t>
            </w:r>
          </w:p>
        </w:tc>
      </w:tr>
      <w:tr>
        <w:tc>
          <w:tcPr>
            <w:tcW w:w="5000" w:type="pct"/>
          </w:tcPr>
          <w:p>
            <w:pPr>
              <w:pStyle w:val="CodeParagraph"/>
              <w:keepNext/>
              <w:rPr>
                <w:color w:val="000080"/>
                <w:shd w:val="clear" w:color="auto" w:fill="F8F8F8"/>
              </w:rPr>
            </w:pPr>
            <w:r>
              <w:rPr>
                <w:rStyle w:val="Code"/>
              </w:rPr>
              <w:t>&lt;p&gt;</w:t>
            </w:r>
            <w:r>
              <w:rPr>
                <w:rStyle w:val="Codetext"/>
              </w:rPr>
              <w:t xml:space="preserve"> ... ājñāpayat</w:t>
            </w:r>
            <w:r>
              <w:rPr>
                <w:rStyle w:val="Code"/>
              </w:rPr>
              <w:t>&lt;choice&gt;&lt;orig&gt;</w:t>
            </w:r>
            <w:r>
              <w:rPr>
                <w:rStyle w:val="Codetext"/>
              </w:rPr>
              <w:t>y</w:t>
            </w:r>
            <w:r>
              <w:rPr>
                <w:rStyle w:val="Code"/>
              </w:rPr>
              <w:t>&lt;/orig&gt;&lt;reg&gt;</w:t>
            </w:r>
            <w:r>
              <w:rPr>
                <w:rStyle w:val="Codetext"/>
              </w:rPr>
              <w:t>i</w:t>
            </w:r>
            <w:r>
              <w:rPr>
                <w:rStyle w:val="Code"/>
              </w:rPr>
              <w:t>&lt;/reg&gt;&lt;/choice&gt;&lt;/p&gt;</w:t>
            </w:r>
            <w:r>
              <w:rPr>
                <w:rStyle w:val="Codetext"/>
              </w:rPr>
              <w:t xml:space="preserve"> </w:t>
            </w:r>
            <w:r>
              <w:rPr>
                <w:rStyle w:val="Code"/>
              </w:rPr>
              <w:t>&lt;p&gt;&lt;choice&gt;&lt;orig&gt;</w:t>
            </w:r>
            <w:r>
              <w:rPr>
                <w:rStyle w:val="Codetext"/>
              </w:rPr>
              <w:t>a</w:t>
            </w:r>
            <w:r>
              <w:rPr>
                <w:rStyle w:val="Code"/>
              </w:rPr>
              <w:t>&lt;/orig&gt;&lt;reg&gt;</w:t>
            </w:r>
            <w:r>
              <w:rPr>
                <w:rStyle w:val="Codetext"/>
              </w:rPr>
              <w:t>A</w:t>
            </w:r>
            <w:r>
              <w:rPr>
                <w:rStyle w:val="Code"/>
              </w:rPr>
              <w:t>&lt;/reg&gt;&lt;/choice&gt;</w:t>
            </w:r>
            <w:r>
              <w:rPr>
                <w:rStyle w:val="Codetext"/>
              </w:rPr>
              <w:t xml:space="preserve">stu vo viditam ... </w:t>
            </w:r>
            <w:r>
              <w:rPr>
                <w:rStyle w:val="Code"/>
              </w:rPr>
              <w:t>&lt;/p&gt;</w:t>
            </w:r>
          </w:p>
        </w:tc>
      </w:tr>
      <w:tr>
        <w:tc>
          <w:tcPr>
            <w:tcW w:w="5000" w:type="pct"/>
          </w:tcPr>
          <w:p>
            <w:pPr>
              <w:pStyle w:val="TableNote"/>
              <w:keepNext/>
            </w:pPr>
            <w:r>
              <w:t xml:space="preserve">a container boundary within an </w:t>
            </w:r>
            <w:r>
              <w:rPr>
                <w:rStyle w:val="Foreign"/>
              </w:rPr>
              <w:t>akṣara</w:t>
            </w:r>
            <w:r>
              <w:t xml:space="preserve"> of the original script is normalised</w:t>
            </w:r>
          </w:p>
        </w:tc>
      </w:tr>
    </w:tbl>
    <w:p>
      <w:pPr>
        <w:pStyle w:val="Cmsor3"/>
      </w:pPr>
      <w:bookmarkStart w:id="63" w:name="_Ref181373787"/>
      <w:bookmarkStart w:id="64" w:name="_Toc183083694"/>
      <w:r>
        <w:t xml:space="preserve">Container boundaries </w:t>
      </w:r>
      <w:bookmarkEnd w:id="62"/>
      <w:r>
        <w:t>within a compound</w:t>
      </w:r>
      <w:bookmarkEnd w:id="63"/>
      <w:bookmarkEnd w:id="64"/>
    </w:p>
    <w:p>
      <w:pPr>
        <w:pStyle w:val="Lista"/>
      </w:pPr>
      <w:r>
        <w:t>if the container boundary falls inside a compound without involving vowel fusion sandhi</w:t>
      </w:r>
    </w:p>
    <w:p>
      <w:pPr>
        <w:pStyle w:val="Lista2"/>
      </w:pPr>
      <w:r>
        <w:t>for the encoding of verse lines ending inside a compound, see §</w:t>
      </w:r>
      <w:r>
        <w:fldChar w:fldCharType="begin"/>
      </w:r>
      <w:r>
        <w:instrText xml:space="preserve"> REF _Ref181705866 \r \h </w:instrText>
      </w:r>
      <w:r>
        <w:fldChar w:fldCharType="separate"/>
      </w:r>
      <w:r>
        <w:t>2.5.5</w:t>
      </w:r>
      <w:r>
        <w:fldChar w:fldCharType="end"/>
      </w:r>
      <w:r>
        <w:t xml:space="preserve"> </w:t>
      </w:r>
    </w:p>
    <w:p>
      <w:pPr>
        <w:pStyle w:val="Lista2"/>
      </w:pPr>
      <w:r>
        <w:t>as far as possible, avoid creating a prose block that ends inside a compound</w:t>
      </w:r>
    </w:p>
    <w:p>
      <w:pPr>
        <w:pStyle w:val="Lista3"/>
      </w:pPr>
      <w:r>
        <w:t>but should you find this absolutely essential, end one block at the desired point and place the editorial hyphen for compound segmentation at the beginning of the next block</w:t>
      </w:r>
    </w:p>
    <w:p>
      <w:pPr>
        <w:pStyle w:val="Cmsor3"/>
      </w:pPr>
      <w:bookmarkStart w:id="65" w:name="_Ref181373789"/>
      <w:bookmarkStart w:id="66" w:name="_Toc183083695"/>
      <w:r>
        <w:t>Container boundaries obscured by vowel fusion</w:t>
      </w:r>
      <w:bookmarkEnd w:id="65"/>
      <w:bookmarkEnd w:id="66"/>
    </w:p>
    <w:p>
      <w:pPr>
        <w:pStyle w:val="Lista"/>
      </w:pPr>
      <w:r>
        <w:t>if the container boundary is obscured by sandhi involving vowel fusion, whether inside a compound or between independent words, proceed as follows:</w:t>
      </w:r>
    </w:p>
    <w:p>
      <w:pPr>
        <w:pStyle w:val="Lista2"/>
      </w:pPr>
      <w:r>
        <w:t xml:space="preserve">should this happen between one verse line </w:t>
      </w:r>
      <w:r>
        <w:rPr>
          <w:noProof/>
        </w:rPr>
        <w:t>(</w:t>
      </w:r>
      <w:r>
        <w:rPr>
          <w:rStyle w:val="Code"/>
        </w:rPr>
        <w:t>&lt;l&gt;</w:t>
      </w:r>
      <w:r>
        <w:t>) and the next line of the same stanza, see §</w:t>
      </w:r>
      <w:r>
        <w:fldChar w:fldCharType="begin"/>
      </w:r>
      <w:r>
        <w:instrText xml:space="preserve"> REF _Ref181705866 \r \h </w:instrText>
      </w:r>
      <w:r>
        <w:fldChar w:fldCharType="separate"/>
      </w:r>
      <w:r>
        <w:t>2.5.5</w:t>
      </w:r>
      <w:r>
        <w:fldChar w:fldCharType="end"/>
      </w:r>
      <w:r>
        <w:t xml:space="preserve"> for the applicable encoding</w:t>
      </w:r>
    </w:p>
    <w:p>
      <w:pPr>
        <w:pStyle w:val="Lista2"/>
      </w:pPr>
      <w:r>
        <w:t xml:space="preserve">should this happen across the boundary of </w:t>
      </w:r>
      <w:r>
        <w:rPr>
          <w:rStyle w:val="Code"/>
        </w:rPr>
        <w:t>&lt;lg&gt;</w:t>
      </w:r>
      <w:r>
        <w:t xml:space="preserve">, </w:t>
      </w:r>
      <w:r>
        <w:rPr>
          <w:rStyle w:val="Code"/>
        </w:rPr>
        <w:t>&lt;p&gt;</w:t>
      </w:r>
      <w:r>
        <w:t xml:space="preserve"> or </w:t>
      </w:r>
      <w:r>
        <w:rPr>
          <w:rStyle w:val="Code"/>
        </w:rPr>
        <w:t>&lt;ab&gt;</w:t>
      </w:r>
      <w:r>
        <w:t xml:space="preserve"> elements, use the following workaround method</w:t>
      </w:r>
    </w:p>
    <w:p>
      <w:pPr>
        <w:pStyle w:val="Lista3"/>
      </w:pPr>
      <w:r>
        <w:t>put the end-tag of the earlier container and the start-tag of the latter container after the fused vowel</w:t>
      </w:r>
    </w:p>
    <w:p>
      <w:pPr>
        <w:pStyle w:val="Lista3"/>
      </w:pPr>
      <w:r>
        <w:t>begin the text of the latter unit with the consonant following the fused vowel</w:t>
      </w:r>
    </w:p>
    <w:p>
      <w:pPr>
        <w:pStyle w:val="Lista3"/>
      </w:pPr>
      <w:r>
        <w:t xml:space="preserve">add two separate editorial </w:t>
      </w:r>
      <w:commentRangeStart w:id="67"/>
      <w:r>
        <w:t xml:space="preserve">normalisations </w:t>
      </w:r>
      <w:commentRangeEnd w:id="67"/>
      <w:r>
        <w:rPr>
          <w:rStyle w:val="Jegyzethivatkozs"/>
          <w:rFonts w:cs="Murty Sanskrit"/>
        </w:rPr>
        <w:commentReference w:id="67"/>
      </w:r>
      <w:r>
        <w:rPr>
          <w:noProof/>
        </w:rPr>
        <w:t>(</w:t>
      </w:r>
      <w:r>
        <w:t>§</w:t>
      </w:r>
      <w:r>
        <w:fldChar w:fldCharType="begin"/>
      </w:r>
      <w:r>
        <w:instrText xml:space="preserve"> REF _Ref43979886 \r \h  \* MERGEFORMAT </w:instrText>
      </w:r>
      <w:r>
        <w:fldChar w:fldCharType="separate"/>
      </w:r>
      <w:r>
        <w:t>6.3.2</w:t>
      </w:r>
      <w:r>
        <w:fldChar w:fldCharType="end"/>
      </w:r>
      <w:r>
        <w:t>) to restore hiatus:</w:t>
      </w:r>
    </w:p>
    <w:p>
      <w:pPr>
        <w:pStyle w:val="Lista4"/>
      </w:pPr>
      <w:r>
        <w:t>one at the end of the earlier block (normalising the fused vowel to the one expected at the end of the former word)</w:t>
      </w:r>
    </w:p>
    <w:p>
      <w:pPr>
        <w:pStyle w:val="Lista4"/>
      </w:pPr>
      <w:r>
        <w:t>and one at the beginning of the later block (restoring the vowel expected at the beginning of the latter word)</w:t>
      </w:r>
    </w:p>
    <w:p>
      <w:pPr>
        <w:pStyle w:val="Lista2"/>
      </w:pPr>
      <w:r>
        <w:t xml:space="preserve">you will need to resort to this workaround in the occasional cases where the particle </w:t>
      </w:r>
      <w:r>
        <w:rPr>
          <w:rStyle w:val="Foreign"/>
        </w:rPr>
        <w:t>iti</w:t>
      </w:r>
      <w:r>
        <w:t xml:space="preserve"> is fused in sandhi to the end of a stanza ending in </w:t>
      </w:r>
      <w:r>
        <w:rPr>
          <w:rStyle w:val="Foreign"/>
        </w:rPr>
        <w:t>-i</w:t>
      </w:r>
      <w:r>
        <w:t xml:space="preserve">, as shown in </w:t>
      </w:r>
      <w:r>
        <w:fldChar w:fldCharType="begin"/>
      </w:r>
      <w:r>
        <w:instrText xml:space="preserve"> REF _Ref43995893 \h  \* MERGEFORMAT </w:instrText>
      </w:r>
      <w:r>
        <w:fldChar w:fldCharType="separate"/>
      </w:r>
      <w:r>
        <w:t xml:space="preserve">Example </w:t>
      </w:r>
      <w:r>
        <w:rPr>
          <w:noProof/>
        </w:rPr>
        <w:t>2.2.2.A</w:t>
      </w:r>
      <w:r>
        <w:fldChar w:fldCharType="end"/>
      </w:r>
      <w:r>
        <w:t xml:space="preserve"> below</w:t>
      </w:r>
    </w:p>
    <w:p>
      <w:pPr>
        <w:pStyle w:val="Lista3"/>
      </w:pPr>
      <w:r>
        <w:t xml:space="preserve">if </w:t>
      </w:r>
      <w:r>
        <w:rPr>
          <w:rStyle w:val="Foreign"/>
        </w:rPr>
        <w:t>iti</w:t>
      </w:r>
      <w:r>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Pr>
          <w:rStyle w:val="Code"/>
        </w:rPr>
        <w:t>&lt;ab&gt;</w:t>
      </w:r>
      <w:r>
        <w:t xml:space="preserve"> container for this word between the preceding </w:t>
      </w:r>
      <w:r>
        <w:rPr>
          <w:rStyle w:val="Code"/>
        </w:rPr>
        <w:t>&lt;lg&gt;</w:t>
      </w:r>
      <w:r>
        <w:t xml:space="preserve"> and the following </w:t>
      </w:r>
      <w:r>
        <w:rPr>
          <w:rStyle w:val="Code"/>
        </w:rPr>
        <w:t>&lt;p&gt;</w:t>
      </w:r>
    </w:p>
    <w:p>
      <w:pPr>
        <w:pStyle w:val="Lista2"/>
      </w:pPr>
      <w:r>
        <w:t xml:space="preserve">it is strongly recommended that you avoid splitting prose containers at a point where vowel fusion is present, but if you find it essential to do so, you may use the same workaround, as shown in </w:t>
      </w:r>
      <w:r>
        <w:fldChar w:fldCharType="begin"/>
      </w:r>
      <w:r>
        <w:instrText xml:space="preserve"> REF _Ref43996267 \h  \* MERGEFORMAT </w:instrText>
      </w:r>
      <w:r>
        <w:fldChar w:fldCharType="separate"/>
      </w:r>
      <w:r>
        <w:t xml:space="preserve">Example </w:t>
      </w:r>
      <w:r>
        <w:rPr>
          <w:noProof/>
        </w:rPr>
        <w:t>2.2.2.B</w:t>
      </w:r>
      <w:r>
        <w:fldChar w:fldCharType="end"/>
      </w:r>
      <w:r>
        <w:t xml:space="preserve"> below</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8" w:name="_Ref43995893"/>
            <w:r>
              <w:t xml:space="preserve">Example </w:t>
            </w:r>
            <w:fldSimple w:instr=" STYLEREF 3 \s ">
              <w:r>
                <w:rPr>
                  <w:noProof/>
                </w:rPr>
                <w:t>2.2.2</w:t>
              </w:r>
            </w:fldSimple>
            <w:r>
              <w:t>.</w:t>
            </w:r>
            <w:fldSimple w:instr=" SEQ Example \* ALPHABETIC \s 4 ">
              <w:r>
                <w:rPr>
                  <w:noProof/>
                </w:rPr>
                <w:t>A</w:t>
              </w:r>
            </w:fldSimple>
            <w:bookmarkEnd w:id="68"/>
            <w:r>
              <w:t>: extraneous text fused to a stanza is split off</w:t>
            </w:r>
          </w:p>
        </w:tc>
      </w:tr>
      <w:tr>
        <w:tc>
          <w:tcPr>
            <w:tcW w:w="5000" w:type="pct"/>
          </w:tcPr>
          <w:p>
            <w:pPr>
              <w:pStyle w:val="CodeParagraph"/>
              <w:keepNext/>
              <w:rPr>
                <w:color w:val="000080"/>
                <w:shd w:val="clear" w:color="auto" w:fill="F8F8F8"/>
              </w:rPr>
            </w:pPr>
            <w:r>
              <w:rPr>
                <w:rStyle w:val="Code"/>
              </w:rPr>
              <w:t>&lt;lg&gt;</w:t>
            </w:r>
            <w:r>
              <w:rPr>
                <w:rStyle w:val="Codetext"/>
              </w:rPr>
              <w:br/>
              <w:t xml:space="preserve">  ...</w:t>
            </w:r>
            <w:r>
              <w:rPr>
                <w:rStyle w:val="Codetext"/>
              </w:rPr>
              <w:br/>
            </w:r>
            <w:r>
              <w:rPr>
                <w:rStyle w:val="Code"/>
              </w:rPr>
              <w:t xml:space="preserve">  &lt;l </w:t>
            </w:r>
            <w:r>
              <w:rPr>
                <w:rStyle w:val="Codeattribute"/>
              </w:rPr>
              <w:t>n</w:t>
            </w:r>
            <w:r>
              <w:rPr>
                <w:rStyle w:val="Code"/>
              </w:rPr>
              <w:t>=</w:t>
            </w:r>
            <w:r>
              <w:rPr>
                <w:rStyle w:val="Codevalue"/>
              </w:rPr>
              <w:t>"d"</w:t>
            </w:r>
            <w:r>
              <w:rPr>
                <w:rStyle w:val="Code"/>
              </w:rPr>
              <w:t>&gt;</w:t>
            </w:r>
            <w:r>
              <w:rPr>
                <w:rStyle w:val="Codetext"/>
              </w:rPr>
              <w:t>pitr̥bhiḥ saha majjat</w:t>
            </w:r>
            <w:r>
              <w:rPr>
                <w:rStyle w:val="Code"/>
              </w:rPr>
              <w:t>&lt;choice&gt;&lt;orig&gt;</w:t>
            </w:r>
            <w:r>
              <w:rPr>
                <w:rStyle w:val="Codetext"/>
              </w:rPr>
              <w:t>ī</w:t>
            </w:r>
            <w:r>
              <w:rPr>
                <w:rStyle w:val="Code"/>
              </w:rPr>
              <w:t>&lt;/orig&gt;&lt;reg&gt;</w:t>
            </w:r>
            <w:r>
              <w:rPr>
                <w:rStyle w:val="Codetext"/>
              </w:rPr>
              <w:t>i</w:t>
            </w:r>
            <w:r>
              <w:rPr>
                <w:rStyle w:val="Code"/>
              </w:rPr>
              <w:t>&lt;/reg&gt;&lt;/choice&gt;&lt;/l&gt;</w:t>
            </w:r>
            <w:r>
              <w:rPr>
                <w:rStyle w:val="Codetext"/>
              </w:rPr>
              <w:br/>
            </w:r>
            <w:r>
              <w:rPr>
                <w:rStyle w:val="Code"/>
              </w:rPr>
              <w:t>&lt;/lg&gt;</w:t>
            </w:r>
            <w:r>
              <w:rPr>
                <w:rStyle w:val="Codetext"/>
              </w:rPr>
              <w:br/>
            </w:r>
            <w:r>
              <w:rPr>
                <w:rStyle w:val="Code"/>
              </w:rPr>
              <w:t>&lt;ab&gt;&lt;choice&gt;&lt;orig&gt;</w:t>
            </w:r>
            <w:r>
              <w:rPr>
                <w:rStyle w:val="Codetext"/>
              </w:rPr>
              <w:t>ti</w:t>
            </w:r>
            <w:r>
              <w:rPr>
                <w:rStyle w:val="Code"/>
              </w:rPr>
              <w:t>&lt;/orig&gt;&lt;reg&gt;</w:t>
            </w:r>
            <w:r>
              <w:rPr>
                <w:rStyle w:val="Codetext"/>
              </w:rPr>
              <w:t>Iti</w:t>
            </w:r>
            <w:r>
              <w:rPr>
                <w:rStyle w:val="Code"/>
              </w:rPr>
              <w:t>&lt;/reg&gt;&lt;/choice&gt;&lt;/ab&gt;</w:t>
            </w:r>
            <w:r>
              <w:rPr>
                <w:rStyle w:val="Codetext"/>
              </w:rPr>
              <w:br/>
            </w:r>
            <w:r>
              <w:rPr>
                <w:rStyle w:val="Code"/>
              </w:rPr>
              <w:t>&lt;p&gt;</w:t>
            </w:r>
            <w:r>
              <w:rPr>
                <w:rStyle w:val="Codetext"/>
              </w:rPr>
              <w:t xml:space="preserve">saṁvatsara-śate ... </w:t>
            </w:r>
            <w:r>
              <w:rPr>
                <w:rStyle w:val="Code"/>
              </w:rPr>
              <w:t>&lt;/p&gt;</w:t>
            </w:r>
          </w:p>
        </w:tc>
      </w:tr>
      <w:tr>
        <w:tc>
          <w:tcPr>
            <w:tcW w:w="5000" w:type="pct"/>
          </w:tcPr>
          <w:p>
            <w:pPr>
              <w:pStyle w:val="TableNote"/>
            </w:pPr>
            <w:r>
              <w:t xml:space="preserve">the string </w:t>
            </w:r>
            <w:r>
              <w:rPr>
                <w:rStyle w:val="Foreign"/>
              </w:rPr>
              <w:t>majjatīti</w:t>
            </w:r>
            <w:r>
              <w:t xml:space="preserve"> is resolved into </w:t>
            </w:r>
            <w:r>
              <w:rPr>
                <w:rStyle w:val="Foreign"/>
              </w:rPr>
              <w:t>majjati Iti</w:t>
            </w:r>
            <w:r>
              <w:t xml:space="preserve"> to allow a container break between these words</w:t>
            </w:r>
          </w:p>
          <w:p>
            <w:pPr>
              <w:pStyle w:val="TableNote"/>
            </w:pPr>
            <w:r>
              <w:t xml:space="preserve">since </w:t>
            </w:r>
            <w:r>
              <w:rPr>
                <w:rStyle w:val="Foreign"/>
              </w:rPr>
              <w:t>iti</w:t>
            </w:r>
            <w:r>
              <w:t xml:space="preserve"> does not belong semantically to the paragraph after the stanza </w:t>
            </w:r>
            <w:r>
              <w:rPr>
                <w:noProof/>
              </w:rPr>
              <w:t>(</w:t>
            </w:r>
            <w:r>
              <w:t xml:space="preserve">being used simply as an end-quote mark), a separate </w:t>
            </w:r>
            <w:r>
              <w:rPr>
                <w:rStyle w:val="Code"/>
              </w:rPr>
              <w:t>&lt;ab&gt;</w:t>
            </w:r>
            <w:r>
              <w:t xml:space="preserve"> container is created for </w:t>
            </w:r>
            <w:r>
              <w:rPr>
                <w:rStyle w:val="Foreign"/>
              </w:rPr>
              <w:t>iti</w:t>
            </w:r>
            <w:r>
              <w:t xml:space="preserve"> between the preceding </w:t>
            </w:r>
            <w:r>
              <w:rPr>
                <w:rStyle w:val="Code"/>
              </w:rPr>
              <w:t>&lt;lg&gt;</w:t>
            </w:r>
            <w:r>
              <w:t xml:space="preserve"> and the following </w:t>
            </w:r>
            <w:r>
              <w:rPr>
                <w:rStyle w:val="Code"/>
              </w:rPr>
              <w:t>&lt;p&gt;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9" w:name="_Ref43996267"/>
            <w:r>
              <w:lastRenderedPageBreak/>
              <w:t xml:space="preserve">Example </w:t>
            </w:r>
            <w:fldSimple w:instr=" STYLEREF 3 \s ">
              <w:r>
                <w:rPr>
                  <w:noProof/>
                </w:rPr>
                <w:t>2.2.2</w:t>
              </w:r>
            </w:fldSimple>
            <w:r>
              <w:t>.</w:t>
            </w:r>
            <w:fldSimple w:instr=" SEQ Example \* ALPHABETIC \s 4 ">
              <w:r>
                <w:rPr>
                  <w:noProof/>
                </w:rPr>
                <w:t>B</w:t>
              </w:r>
            </w:fldSimple>
            <w:bookmarkEnd w:id="69"/>
            <w:r>
              <w:t>: paragraph boundary fused in sandhi</w:t>
            </w:r>
          </w:p>
        </w:tc>
      </w:tr>
      <w:tr>
        <w:tc>
          <w:tcPr>
            <w:tcW w:w="5000" w:type="pct"/>
          </w:tcPr>
          <w:p>
            <w:pPr>
              <w:pStyle w:val="CodeParagraph"/>
              <w:keepNext/>
            </w:pPr>
            <w:r>
              <w:rPr>
                <w:rStyle w:val="Code"/>
              </w:rPr>
              <w:t>&lt;p&gt;</w:t>
            </w:r>
            <w:r>
              <w:rPr>
                <w:rStyle w:val="Codetext"/>
              </w:rPr>
              <w:t xml:space="preserve"> ... puṇye tithau muhūrtte c</w:t>
            </w:r>
            <w:r>
              <w:rPr>
                <w:rStyle w:val="Code"/>
              </w:rPr>
              <w:t>&lt;choice&gt;&lt;orig&gt;</w:t>
            </w:r>
            <w:r>
              <w:rPr>
                <w:rStyle w:val="Codetext"/>
              </w:rPr>
              <w:t>ā</w:t>
            </w:r>
            <w:r>
              <w:rPr>
                <w:rStyle w:val="Code"/>
              </w:rPr>
              <w:t>&lt;/orig&gt;&lt;reg&gt;</w:t>
            </w:r>
            <w:r>
              <w:rPr>
                <w:rStyle w:val="Codetext"/>
              </w:rPr>
              <w:t>a</w:t>
            </w:r>
            <w:r>
              <w:rPr>
                <w:rStyle w:val="Code"/>
              </w:rPr>
              <w:t>&lt;/reg&gt;&lt;/choice&gt;&lt;/p&gt;</w:t>
            </w:r>
            <w:r>
              <w:rPr>
                <w:rStyle w:val="Codetext"/>
              </w:rPr>
              <w:br/>
            </w:r>
            <w:r>
              <w:rPr>
                <w:rStyle w:val="Code"/>
              </w:rPr>
              <w:t>&lt;p&gt;&lt;choice&gt;&lt;orig&gt;</w:t>
            </w:r>
            <w:r>
              <w:rPr>
                <w:rStyle w:val="Codetext"/>
              </w:rPr>
              <w:t>smin</w:t>
            </w:r>
            <w:r>
              <w:rPr>
                <w:rStyle w:val="Code"/>
              </w:rPr>
              <w:t>&lt;/orig&gt;&lt;reg&gt;</w:t>
            </w:r>
            <w:r>
              <w:rPr>
                <w:rStyle w:val="Codetext"/>
              </w:rPr>
              <w:t>Asmin</w:t>
            </w:r>
            <w:r>
              <w:rPr>
                <w:rStyle w:val="Code"/>
              </w:rPr>
              <w:t>&lt;/reg&gt;&lt;/choice&gt;</w:t>
            </w:r>
            <w:r>
              <w:rPr>
                <w:rStyle w:val="Codetext"/>
              </w:rPr>
              <w:t xml:space="preserve"> divasa-māsa-samvatsare ... </w:t>
            </w:r>
            <w:r>
              <w:rPr>
                <w:rStyle w:val="Code"/>
              </w:rPr>
              <w:t>&lt;/p&gt;</w:t>
            </w:r>
          </w:p>
        </w:tc>
      </w:tr>
      <w:tr>
        <w:tc>
          <w:tcPr>
            <w:tcW w:w="5000" w:type="pct"/>
          </w:tcPr>
          <w:p>
            <w:pPr>
              <w:pStyle w:val="TableNote"/>
            </w:pPr>
            <w:r>
              <w:t xml:space="preserve">the string </w:t>
            </w:r>
            <w:r>
              <w:rPr>
                <w:rStyle w:val="Foreign"/>
              </w:rPr>
              <w:t>cāsmin</w:t>
            </w:r>
            <w:r>
              <w:t xml:space="preserve"> is normalised to </w:t>
            </w:r>
            <w:r>
              <w:rPr>
                <w:rStyle w:val="Foreign"/>
              </w:rPr>
              <w:t>ca Asmin</w:t>
            </w:r>
            <w:r>
              <w:t xml:space="preserve"> to allow a paragraph break between these words</w:t>
            </w:r>
          </w:p>
        </w:tc>
      </w:tr>
    </w:tbl>
    <w:p>
      <w:pPr>
        <w:pStyle w:val="Cmsor2"/>
      </w:pPr>
      <w:bookmarkStart w:id="70" w:name="_9vbmy5wityl0" w:colFirst="0" w:colLast="0"/>
      <w:bookmarkStart w:id="71" w:name="_Ref54602074"/>
      <w:bookmarkStart w:id="72" w:name="_Toc183083696"/>
      <w:bookmarkStart w:id="73" w:name="_Ref43978813"/>
      <w:bookmarkEnd w:id="70"/>
      <w:r>
        <w:t>Incomplete text containers</w:t>
      </w:r>
      <w:bookmarkEnd w:id="71"/>
      <w:bookmarkEnd w:id="72"/>
    </w:p>
    <w:p>
      <w:pPr>
        <w:pStyle w:val="Lista"/>
      </w:pPr>
      <w:r>
        <w:t>text containers may occasionally be incomplete in the sense that they contain less than a complete paragraph, stanza or verse line, particularly in the following cases:</w:t>
      </w:r>
    </w:p>
    <w:p>
      <w:pPr>
        <w:pStyle w:val="Lista2"/>
      </w:pPr>
      <w:r>
        <w:t>when part of a paragraph or stanza is lost in a massive lacuna (see §</w:t>
      </w:r>
      <w:r>
        <w:fldChar w:fldCharType="begin"/>
      </w:r>
      <w:r>
        <w:instrText xml:space="preserve"> REF _Ref43981711 \r \h </w:instrText>
      </w:r>
      <w:r>
        <w:fldChar w:fldCharType="separate"/>
      </w:r>
      <w:r>
        <w:t>5.4.7</w:t>
      </w:r>
      <w:r>
        <w:fldChar w:fldCharType="end"/>
      </w:r>
      <w:r>
        <w:t xml:space="preserve"> for further details)</w:t>
      </w:r>
    </w:p>
    <w:p>
      <w:pPr>
        <w:pStyle w:val="Lista3"/>
      </w:pPr>
      <w:r>
        <w:t>note that this does not apply in the case of smaller lacunae, which should be treated as per §</w:t>
      </w:r>
      <w:r>
        <w:fldChar w:fldCharType="begin"/>
      </w:r>
      <w:r>
        <w:instrText xml:space="preserve"> REF _Ref43988016 \r \h </w:instrText>
      </w:r>
      <w:r>
        <w:fldChar w:fldCharType="separate"/>
      </w:r>
      <w:r>
        <w:t>5.4.3</w:t>
      </w:r>
      <w:r>
        <w:fldChar w:fldCharType="end"/>
      </w:r>
    </w:p>
    <w:p>
      <w:pPr>
        <w:pStyle w:val="Lista2"/>
      </w:pPr>
      <w:r>
        <w:t>when a stanza is interrupted by intervening prose, either deliberately or due to a scribal mistake (see §</w:t>
      </w:r>
      <w:r>
        <w:fldChar w:fldCharType="begin"/>
      </w:r>
      <w:r>
        <w:instrText xml:space="preserve"> REF _Ref181706438 \r \h </w:instrText>
      </w:r>
      <w:r>
        <w:fldChar w:fldCharType="separate"/>
      </w:r>
      <w:r>
        <w:t>2.5.6.4</w:t>
      </w:r>
      <w:r>
        <w:fldChar w:fldCharType="end"/>
      </w:r>
      <w:r>
        <w:t xml:space="preserve"> for further details)</w:t>
      </w:r>
    </w:p>
    <w:p>
      <w:pPr>
        <w:pStyle w:val="Lista"/>
      </w:pPr>
      <w:r>
        <w:t xml:space="preserve">in such cases, encode containers as instructed in the sections referred to above and, in addition to any required attributes, add the attribute </w:t>
      </w:r>
      <w:r>
        <w:rPr>
          <w:rStyle w:val="Codeattribute"/>
        </w:rPr>
        <w:t>@part</w:t>
      </w:r>
      <w:r>
        <w:t xml:space="preserve"> to each incomplete container with values as follows:</w:t>
      </w:r>
    </w:p>
    <w:p>
      <w:pPr>
        <w:pStyle w:val="Lista2"/>
      </w:pPr>
      <w:r>
        <w:rPr>
          <w:rStyle w:val="Codevalue"/>
        </w:rPr>
        <w:t>"I"</w:t>
      </w:r>
      <w:r>
        <w:t xml:space="preserve"> for the initial part of a container (the end of which is lost or elsewhere)</w:t>
      </w:r>
    </w:p>
    <w:p>
      <w:pPr>
        <w:pStyle w:val="Lista2"/>
      </w:pPr>
      <w:r>
        <w:rPr>
          <w:rStyle w:val="Codevalue"/>
        </w:rPr>
        <w:t>"F"</w:t>
      </w:r>
      <w:r>
        <w:t xml:space="preserve"> for the final part of a container (the beginning of which lost or elsewhere)</w:t>
      </w:r>
    </w:p>
    <w:p>
      <w:pPr>
        <w:pStyle w:val="Lista2"/>
      </w:pPr>
      <w:r>
        <w:rPr>
          <w:rStyle w:val="Codevalue"/>
        </w:rPr>
        <w:t>"M"</w:t>
      </w:r>
      <w:r>
        <w:t xml:space="preserve"> for a medial part of a container (both the beginning and end of which are lost or elsewhere)</w:t>
      </w:r>
    </w:p>
    <w:p>
      <w:pPr>
        <w:pStyle w:val="Cmsor2"/>
      </w:pPr>
      <w:bookmarkStart w:id="74" w:name="_Ref149918441"/>
      <w:bookmarkStart w:id="75" w:name="_Toc183083697"/>
      <w:r>
        <w:t>Prose containers</w:t>
      </w:r>
      <w:bookmarkEnd w:id="73"/>
      <w:bookmarkEnd w:id="74"/>
      <w:bookmarkEnd w:id="75"/>
    </w:p>
    <w:p>
      <w:pPr>
        <w:pStyle w:val="Cmsor3"/>
      </w:pPr>
      <w:bookmarkStart w:id="76" w:name="_xcjk45g56cuw" w:colFirst="0" w:colLast="0"/>
      <w:bookmarkStart w:id="77" w:name="_Ref43991413"/>
      <w:bookmarkStart w:id="78" w:name="_Toc183083698"/>
      <w:bookmarkEnd w:id="76"/>
      <w:r>
        <w:t>Paragraphs</w:t>
      </w:r>
      <w:bookmarkEnd w:id="77"/>
      <w:bookmarkEnd w:id="78"/>
    </w:p>
    <w:p>
      <w:r>
        <w:t xml:space="preserve">The basic container element for prose text is the paragraph, </w:t>
      </w:r>
      <w:r>
        <w:rPr>
          <w:rStyle w:val="Code"/>
        </w:rPr>
        <w:t>&lt;p&gt;</w:t>
      </w:r>
      <w:r>
        <w:t xml:space="preserve">. Short prose inscriptions consisting of at least one complete sentence should be wrapped in a single </w:t>
      </w:r>
      <w:r>
        <w:rPr>
          <w:rStyle w:val="Code"/>
        </w:rPr>
        <w:t>&lt;p&gt;</w:t>
      </w:r>
      <w:r>
        <w:t xml:space="preserve"> element, while longer prose passages shall be broken up into </w:t>
      </w:r>
      <w:r>
        <w:rPr>
          <w:b/>
          <w:bCs/>
        </w:rPr>
        <w:t>semantic paragraphs</w:t>
      </w:r>
      <w:r>
        <w:t xml:space="preserve"> on the basis of their content. When representing original documents in TEI, the element </w:t>
      </w:r>
      <w:r>
        <w:rPr>
          <w:rStyle w:val="Code"/>
        </w:rPr>
        <w:t>&lt;p&gt;</w:t>
      </w:r>
      <w:r>
        <w:t xml:space="preserve"> is normally used for paragraphs visually demarcated as such in the original physical manifestation of a text </w:t>
      </w:r>
      <w:r>
        <w:rPr>
          <w:noProof/>
        </w:rPr>
        <w:t>(</w:t>
      </w:r>
      <w:r>
        <w:t xml:space="preserve">i.e. units that start in a new line and may begin with an indent). Our inscriptions seldom employ such visual paragraphs, yet often contain longer sections of prose that would, in a modern text, be segmented into paragraphs. We therefore refer to passages within longer prose sections as semantic paragraphs and encode them with separate </w:t>
      </w:r>
      <w:r>
        <w:rPr>
          <w:rStyle w:val="Code"/>
        </w:rPr>
        <w:t>&lt;p&gt;</w:t>
      </w:r>
      <w:r>
        <w:t xml:space="preserve"> elements. This editorial segmentation is analogous to segmenting </w:t>
      </w:r>
      <w:r>
        <w:rPr>
          <w:rStyle w:val="Foreign"/>
        </w:rPr>
        <w:t>scripto continua</w:t>
      </w:r>
      <w:r>
        <w:t xml:space="preserve"> with editorial spaces and will be likewise helpful in display and interpretation. Therefore, in our editions a new </w:t>
      </w:r>
      <w:r>
        <w:rPr>
          <w:rStyle w:val="Code"/>
        </w:rPr>
        <w:t>&lt;p&gt;</w:t>
      </w:r>
      <w:r>
        <w:t xml:space="preserve"> element shall be started at any point where you feel the topic changes sufficiently to comprise a new semantic unit. Splitting a continuously inscribed text into semantic paragraphs is arbitrary and somewhat subjective; when exercising your own judgement, it may help to imagine translating the text and to put paragraph breaks where you would start a new paragraph in your translation.</w:t>
      </w:r>
    </w:p>
    <w:p>
      <w:pPr>
        <w:pStyle w:val="Cmsor3"/>
      </w:pPr>
      <w:bookmarkStart w:id="79" w:name="_28fdtwg1bdas" w:colFirst="0" w:colLast="0"/>
      <w:bookmarkStart w:id="80" w:name="_Ref43981028"/>
      <w:bookmarkStart w:id="81" w:name="_Toc183083699"/>
      <w:bookmarkEnd w:id="79"/>
      <w:commentRangeStart w:id="82"/>
      <w:r>
        <w:t>Anonymous blocks</w:t>
      </w:r>
      <w:bookmarkEnd w:id="80"/>
      <w:commentRangeEnd w:id="82"/>
      <w:r>
        <w:rPr>
          <w:rStyle w:val="Jegyzethivatkozs"/>
          <w:rFonts w:ascii="Gentium Plus" w:hAnsi="Gentium Plus" w:cs="Mangal"/>
          <w:kern w:val="0"/>
        </w:rPr>
        <w:commentReference w:id="82"/>
      </w:r>
      <w:bookmarkEnd w:id="81"/>
    </w:p>
    <w:p>
      <w:r>
        <w:t xml:space="preserve">When a distinct unit of text does not make up at least one complete sentence, use the </w:t>
      </w:r>
      <w:r>
        <w:rPr>
          <w:rStyle w:val="Code"/>
        </w:rPr>
        <w:t>&lt;ab&gt;</w:t>
      </w:r>
      <w:r>
        <w:t xml:space="preserve"> element (for “anonymous block” or “arbitrary block”) instead of </w:t>
      </w:r>
      <w:r>
        <w:rPr>
          <w:rStyle w:val="Code"/>
        </w:rPr>
        <w:t>&lt;p&gt;</w:t>
      </w:r>
      <w:r>
        <w:t>, as in the following cases:</w:t>
      </w:r>
    </w:p>
    <w:p>
      <w:pPr>
        <w:pStyle w:val="Lista"/>
      </w:pPr>
      <w:r>
        <w:t>if the entirety of your inscription constitutes less than a complete sentence due to its shortness or lack of syntax, e.g.</w:t>
      </w:r>
    </w:p>
    <w:p>
      <w:pPr>
        <w:pStyle w:val="Lista2"/>
      </w:pPr>
      <w:r>
        <w:t>a sealing with just a name</w:t>
      </w:r>
    </w:p>
    <w:p>
      <w:pPr>
        <w:pStyle w:val="Lista2"/>
      </w:pPr>
      <w:r>
        <w:t>a label inscription on an image</w:t>
      </w:r>
    </w:p>
    <w:p>
      <w:pPr>
        <w:pStyle w:val="Lista2"/>
      </w:pPr>
      <w:r>
        <w:t>a graffito on a monument</w:t>
      </w:r>
    </w:p>
    <w:p>
      <w:pPr>
        <w:pStyle w:val="Lista"/>
      </w:pPr>
      <w:r>
        <w:t>if the entirety of a textpart (§</w:t>
      </w:r>
      <w:r>
        <w:fldChar w:fldCharType="begin"/>
      </w:r>
      <w:r>
        <w:instrText xml:space="preserve"> REF _Ref43978987 \r \h  \* MERGEFORMAT </w:instrText>
      </w:r>
      <w:r>
        <w:fldChar w:fldCharType="separate"/>
      </w:r>
      <w:r>
        <w:t>3.2</w:t>
      </w:r>
      <w:r>
        <w:fldChar w:fldCharType="end"/>
      </w:r>
      <w:r>
        <w:t>) constitutes less than a complete sentence, e.g.</w:t>
      </w:r>
    </w:p>
    <w:p>
      <w:pPr>
        <w:pStyle w:val="Lista2"/>
      </w:pPr>
      <w:r>
        <w:t xml:space="preserve">a copperplate seal with just a name </w:t>
      </w:r>
      <w:r>
        <w:rPr>
          <w:noProof/>
        </w:rPr>
        <w:t>(</w:t>
      </w:r>
      <w:r>
        <w:t>in the genitive, nominative, or without a case ending)</w:t>
      </w:r>
    </w:p>
    <w:p>
      <w:pPr>
        <w:pStyle w:val="Lista2"/>
      </w:pPr>
      <w:r>
        <w:t>an auspicious word or symbol in a field set off from the rest of the inscription</w:t>
      </w:r>
    </w:p>
    <w:p>
      <w:pPr>
        <w:pStyle w:val="Lista"/>
      </w:pPr>
      <w:r>
        <w:t xml:space="preserve">if a segment of the text is physically contiguous with other text, but semantically or prosodically distinct from adjacent containers </w:t>
      </w:r>
      <w:r>
        <w:rPr>
          <w:noProof/>
        </w:rPr>
        <w:t>(</w:t>
      </w:r>
      <w:r>
        <w:rPr>
          <w:rStyle w:val="Code"/>
        </w:rPr>
        <w:t>&lt;p&gt;</w:t>
      </w:r>
      <w:r>
        <w:t xml:space="preserve"> or </w:t>
      </w:r>
      <w:r>
        <w:rPr>
          <w:rStyle w:val="Code"/>
        </w:rPr>
        <w:t>&lt;lg&gt;</w:t>
      </w:r>
      <w:r>
        <w:t>), and constitutes less than a complete sentence, e.g.</w:t>
      </w:r>
    </w:p>
    <w:p>
      <w:pPr>
        <w:pStyle w:val="Lista2"/>
      </w:pPr>
      <w:r>
        <w:lastRenderedPageBreak/>
        <w:t xml:space="preserve">an opening invocation consisting only of the word </w:t>
      </w:r>
      <w:r>
        <w:rPr>
          <w:rStyle w:val="Foreign"/>
        </w:rPr>
        <w:t>siddham</w:t>
      </w:r>
      <w:r>
        <w:t xml:space="preserve"> or an auspicious symbol</w:t>
      </w:r>
    </w:p>
    <w:p>
      <w:pPr>
        <w:pStyle w:val="Lista2"/>
      </w:pPr>
      <w:r>
        <w:t>a colophon not comprised of complete sentences</w:t>
      </w:r>
    </w:p>
    <w:p>
      <w:pPr>
        <w:pStyle w:val="Lista2"/>
      </w:pPr>
      <w:r>
        <w:t xml:space="preserve">a connective particle or phrase </w:t>
      </w:r>
      <w:r>
        <w:rPr>
          <w:noProof/>
        </w:rPr>
        <w:t>(</w:t>
      </w:r>
      <w:r>
        <w:t xml:space="preserve">e.g. </w:t>
      </w:r>
      <w:r>
        <w:rPr>
          <w:rStyle w:val="Foreign"/>
        </w:rPr>
        <w:t>iti</w:t>
      </w:r>
      <w:r>
        <w:t xml:space="preserve">, </w:t>
      </w:r>
      <w:r>
        <w:rPr>
          <w:rStyle w:val="Foreign"/>
        </w:rPr>
        <w:t>api ca</w:t>
      </w:r>
      <w:r>
        <w:t>) used to introduce, connect or conclude stanzas and not functioning as an integral part of the unit adjacent to the stanza</w:t>
      </w:r>
    </w:p>
    <w:p>
      <w:pPr>
        <w:pStyle w:val="Lista"/>
      </w:pPr>
      <w:r>
        <w:t>if a section of text is so heavily damaged that you cannot determine whether it is in prose or verse</w:t>
      </w:r>
    </w:p>
    <w:p>
      <w:pPr>
        <w:pStyle w:val="Cmsor2"/>
      </w:pPr>
      <w:bookmarkStart w:id="83" w:name="_twhqkur5z3w2" w:colFirst="0" w:colLast="0"/>
      <w:bookmarkStart w:id="84" w:name="_Ref43978871"/>
      <w:bookmarkStart w:id="85" w:name="_Toc183083700"/>
      <w:bookmarkEnd w:id="83"/>
      <w:r>
        <w:t>Verse containers</w:t>
      </w:r>
      <w:bookmarkEnd w:id="84"/>
      <w:bookmarkEnd w:id="85"/>
    </w:p>
    <w:p>
      <w:pPr>
        <w:pStyle w:val="Cmsor3"/>
      </w:pPr>
      <w:bookmarkStart w:id="86" w:name="_ddoyoa12vnxb" w:colFirst="0" w:colLast="0"/>
      <w:bookmarkStart w:id="87" w:name="_Ref43984700"/>
      <w:bookmarkStart w:id="88" w:name="_Toc183083701"/>
      <w:bookmarkEnd w:id="86"/>
      <w:r>
        <w:t>Verse-related terminology and definitions</w:t>
      </w:r>
      <w:bookmarkEnd w:id="87"/>
      <w:bookmarkEnd w:id="88"/>
    </w:p>
    <w:p>
      <w:r>
        <w:t>Here follow the definitions of some technical terms used in our discussion of metrical structure:</w:t>
      </w:r>
    </w:p>
    <w:p>
      <w:pPr>
        <w:pStyle w:val="Lista"/>
      </w:pPr>
      <w:r>
        <w:rPr>
          <w:b/>
          <w:bCs/>
        </w:rPr>
        <w:t>verse</w:t>
      </w:r>
      <w:r>
        <w:t xml:space="preserve">: used as an uncountable noun to refer to text characterised by rhythmically iterated units </w:t>
      </w:r>
      <w:r>
        <w:rPr>
          <w:noProof/>
        </w:rPr>
        <w:t>(</w:t>
      </w:r>
      <w:r>
        <w:t>generally prosodic units in our case)</w:t>
      </w:r>
    </w:p>
    <w:p>
      <w:pPr>
        <w:pStyle w:val="Lista2"/>
      </w:pPr>
      <w:r>
        <w:t xml:space="preserve">to avoid ambiguity, this Guide never uses “verse” as a countable noun meaning “stanza” or “line” </w:t>
      </w:r>
      <w:r>
        <w:rPr>
          <w:noProof/>
        </w:rPr>
        <w:t>(</w:t>
      </w:r>
      <w:r>
        <w:t>as defined below), although both are legitimate meanings of this word</w:t>
      </w:r>
    </w:p>
    <w:p>
      <w:pPr>
        <w:pStyle w:val="Lista"/>
      </w:pPr>
      <w:r>
        <w:rPr>
          <w:b/>
          <w:bCs/>
        </w:rPr>
        <w:t>stanza</w:t>
      </w:r>
      <w:r>
        <w:t xml:space="preserve">: a unit of verse characterised by a </w:t>
      </w:r>
      <w:r>
        <w:rPr>
          <w:noProof/>
        </w:rPr>
        <w:t xml:space="preserve">(usually </w:t>
      </w:r>
      <w:r>
        <w:t xml:space="preserve">prosodic) pattern and consisting of a number of smaller units </w:t>
      </w:r>
      <w:r>
        <w:rPr>
          <w:noProof/>
        </w:rPr>
        <w:t>(</w:t>
      </w:r>
      <w:r>
        <w:t>lines) that do not, as a rule, occur in less than a full stanza</w:t>
      </w:r>
    </w:p>
    <w:p>
      <w:pPr>
        <w:pStyle w:val="Lista2"/>
      </w:pPr>
      <w:r>
        <w:t xml:space="preserve">in Sanskrit syllabo-quantitative verse, </w:t>
      </w:r>
      <w:r>
        <w:rPr>
          <w:rStyle w:val="Foreign"/>
        </w:rPr>
        <w:t>stanza</w:t>
      </w:r>
      <w:r>
        <w:t xml:space="preserve"> is equivalent to </w:t>
      </w:r>
      <w:r>
        <w:rPr>
          <w:rStyle w:val="Foreign"/>
        </w:rPr>
        <w:t>catuṣpadī</w:t>
      </w:r>
    </w:p>
    <w:p>
      <w:pPr>
        <w:pStyle w:val="Lista2"/>
      </w:pPr>
      <w:r>
        <w:t xml:space="preserve">the term </w:t>
      </w:r>
      <w:r>
        <w:rPr>
          <w:rStyle w:val="Foreign"/>
          <w:b/>
          <w:bCs/>
          <w:iCs w:val="0"/>
        </w:rPr>
        <w:t>quatrain</w:t>
      </w:r>
      <w:r>
        <w:t xml:space="preserve"> may be used as a synonym for a stanza consisting of four lines</w:t>
      </w:r>
    </w:p>
    <w:p>
      <w:pPr>
        <w:pStyle w:val="Lista2"/>
      </w:pPr>
      <w:r>
        <w:t xml:space="preserve">in Tamil verse, a </w:t>
      </w:r>
      <w:r>
        <w:rPr>
          <w:rStyle w:val="Foreign"/>
        </w:rPr>
        <w:t>stanza</w:t>
      </w:r>
      <w:r>
        <w:t xml:space="preserve"> in the usage of this guide is equivalent to a “poem” </w:t>
      </w:r>
      <w:r>
        <w:rPr>
          <w:noProof/>
        </w:rPr>
        <w:t>(</w:t>
      </w:r>
      <w:r>
        <w:rPr>
          <w:rStyle w:val="Foreign"/>
        </w:rPr>
        <w:t>pā</w:t>
      </w:r>
      <w:r>
        <w:t>,</w:t>
      </w:r>
      <w:r>
        <w:rPr>
          <w:rStyle w:val="Foreign"/>
        </w:rPr>
        <w:t xml:space="preserve"> pāṭṭu</w:t>
      </w:r>
      <w:r>
        <w:t xml:space="preserve">, </w:t>
      </w:r>
      <w:r>
        <w:rPr>
          <w:rStyle w:val="Foreign"/>
        </w:rPr>
        <w:t>ceyyuḷ</w:t>
      </w:r>
      <w:r>
        <w:t>)</w:t>
      </w:r>
    </w:p>
    <w:p>
      <w:pPr>
        <w:pStyle w:val="Lista"/>
      </w:pPr>
      <w:r>
        <w:rPr>
          <w:b/>
          <w:bCs/>
        </w:rPr>
        <w:t>line</w:t>
      </w:r>
      <w:r>
        <w:t xml:space="preserve">: a unit of verse characterised by a </w:t>
      </w:r>
      <w:r>
        <w:rPr>
          <w:noProof/>
        </w:rPr>
        <w:t xml:space="preserve">(usually </w:t>
      </w:r>
      <w:r>
        <w:t xml:space="preserve">prosodic) pattern, with several lines </w:t>
      </w:r>
      <w:r>
        <w:rPr>
          <w:noProof/>
        </w:rPr>
        <w:t>(</w:t>
      </w:r>
      <w:r>
        <w:t>which may have identical or different patterns) making up a stanza</w:t>
      </w:r>
    </w:p>
    <w:p>
      <w:pPr>
        <w:pStyle w:val="Lista2"/>
      </w:pPr>
      <w:r>
        <w:t xml:space="preserve">in Sanskrit syllabo-quantitative verse, </w:t>
      </w:r>
      <w:r>
        <w:rPr>
          <w:rStyle w:val="Foreign"/>
        </w:rPr>
        <w:t>line</w:t>
      </w:r>
      <w:r>
        <w:t xml:space="preserve"> is equivalent to </w:t>
      </w:r>
      <w:r>
        <w:rPr>
          <w:rStyle w:val="Foreign"/>
        </w:rPr>
        <w:t>pāda</w:t>
      </w:r>
    </w:p>
    <w:p>
      <w:pPr>
        <w:pStyle w:val="Lista2"/>
      </w:pPr>
      <w:r>
        <w:t xml:space="preserve">in Sanskrit/Prakrit quantitative verse, </w:t>
      </w:r>
      <w:r>
        <w:rPr>
          <w:rStyle w:val="Foreign"/>
        </w:rPr>
        <w:t>line</w:t>
      </w:r>
      <w:r>
        <w:t xml:space="preserve"> is for our purposes equivalent to </w:t>
      </w:r>
      <w:r>
        <w:rPr>
          <w:rStyle w:val="Foreign"/>
        </w:rPr>
        <w:t>hemistich</w:t>
      </w:r>
      <w:r>
        <w:t xml:space="preserve"> (as defined below)</w:t>
      </w:r>
    </w:p>
    <w:p>
      <w:pPr>
        <w:pStyle w:val="Lista3"/>
      </w:pPr>
      <w:r>
        <w:t xml:space="preserve">thus, stanzas of the </w:t>
      </w:r>
      <w:r>
        <w:rPr>
          <w:rStyle w:val="Foreign"/>
        </w:rPr>
        <w:t>āryā</w:t>
      </w:r>
      <w:r>
        <w:t xml:space="preserve"> family shall be marked up as consisting of two lines</w:t>
      </w:r>
    </w:p>
    <w:p>
      <w:pPr>
        <w:pStyle w:val="Lista2"/>
      </w:pPr>
      <w:r>
        <w:t xml:space="preserve">in Tamil verse, </w:t>
      </w:r>
      <w:r>
        <w:rPr>
          <w:rStyle w:val="Foreign"/>
        </w:rPr>
        <w:t>line</w:t>
      </w:r>
      <w:r>
        <w:t xml:space="preserve"> is equivalent to </w:t>
      </w:r>
      <w:r>
        <w:rPr>
          <w:rStyle w:val="Foreign"/>
        </w:rPr>
        <w:t>aṭi</w:t>
      </w:r>
    </w:p>
    <w:p>
      <w:pPr>
        <w:pStyle w:val="Lista"/>
      </w:pPr>
      <w:r>
        <w:rPr>
          <w:b/>
          <w:bCs/>
        </w:rPr>
        <w:t>quarter</w:t>
      </w:r>
      <w:r>
        <w:t xml:space="preserve"> is used as a synonym of </w:t>
      </w:r>
      <w:r>
        <w:rPr>
          <w:rStyle w:val="Foreign"/>
        </w:rPr>
        <w:t>line</w:t>
      </w:r>
      <w:r>
        <w:t xml:space="preserve"> in the context of Sanskrit syllabo-quantitative verse in order to reduce ambiguity by clearly distinguishing verse lines </w:t>
      </w:r>
      <w:r>
        <w:rPr>
          <w:noProof/>
        </w:rPr>
        <w:t>(</w:t>
      </w:r>
      <w:r>
        <w:t xml:space="preserve">an element of intrinsic structure) from physical lines </w:t>
      </w:r>
      <w:r>
        <w:rPr>
          <w:noProof/>
        </w:rPr>
        <w:t>(</w:t>
      </w:r>
      <w:r>
        <w:t>an element of extrinsic structure, §</w:t>
      </w:r>
      <w:r>
        <w:fldChar w:fldCharType="begin"/>
      </w:r>
      <w:r>
        <w:instrText xml:space="preserve"> REF _Ref182580581 \r \h </w:instrText>
      </w:r>
      <w:r>
        <w:fldChar w:fldCharType="separate"/>
      </w:r>
      <w:r>
        <w:t>3</w:t>
      </w:r>
      <w:r>
        <w:fldChar w:fldCharType="end"/>
      </w:r>
      <w:r>
        <w:t>)</w:t>
      </w:r>
    </w:p>
    <w:p>
      <w:pPr>
        <w:pStyle w:val="Lista"/>
      </w:pPr>
      <w:r>
        <w:rPr>
          <w:b/>
          <w:bCs/>
        </w:rPr>
        <w:t>hemistich</w:t>
      </w:r>
      <w:r>
        <w:t>: a half-stanza, the first or the second pair of lines in a quatrain</w:t>
      </w:r>
    </w:p>
    <w:p>
      <w:pPr>
        <w:pStyle w:val="Lista2"/>
      </w:pPr>
      <w:r>
        <w:t xml:space="preserve">note that the term </w:t>
      </w:r>
      <w:r>
        <w:rPr>
          <w:rStyle w:val="Foreign"/>
        </w:rPr>
        <w:t>hemistich</w:t>
      </w:r>
      <w:r>
        <w:t xml:space="preserve"> originates from European classical prosody where it is used in a different sense </w:t>
      </w:r>
      <w:r>
        <w:rPr>
          <w:noProof/>
        </w:rPr>
        <w:t>(</w:t>
      </w:r>
      <w:r>
        <w:t>a half-line), but the term has been widely applied in European discussions of Indic prosody in the sense in which we use it here</w:t>
      </w:r>
    </w:p>
    <w:p>
      <w:pPr>
        <w:pStyle w:val="Lista"/>
      </w:pPr>
      <w:r>
        <w:rPr>
          <w:b/>
          <w:bCs/>
        </w:rPr>
        <w:t>break</w:t>
      </w:r>
      <w:r>
        <w:t xml:space="preserve"> or line break: a boundary between lines or hemistichs, which usually coincides with a word boundary </w:t>
      </w:r>
      <w:r>
        <w:rPr>
          <w:noProof/>
        </w:rPr>
        <w:t>(</w:t>
      </w:r>
      <w:r>
        <w:t>not identical to a line break in the context of extrinsic structure, for which see §</w:t>
      </w:r>
      <w:r>
        <w:fldChar w:fldCharType="begin"/>
      </w:r>
      <w:r>
        <w:instrText xml:space="preserve"> REF _Ref182580598 \r \h </w:instrText>
      </w:r>
      <w:r>
        <w:fldChar w:fldCharType="separate"/>
      </w:r>
      <w:r>
        <w:t>3.4</w:t>
      </w:r>
      <w:r>
        <w:fldChar w:fldCharType="end"/>
      </w:r>
      <w:r>
        <w:t>)</w:t>
      </w:r>
    </w:p>
    <w:p>
      <w:pPr>
        <w:pStyle w:val="Lista2"/>
      </w:pPr>
      <w:r>
        <w:rPr>
          <w:b/>
          <w:bCs/>
        </w:rPr>
        <w:t>enjambement</w:t>
      </w:r>
      <w:r>
        <w:t xml:space="preserve"> in our usage means the occurrence of a line break within a word </w:t>
      </w:r>
      <w:r>
        <w:rPr>
          <w:noProof/>
        </w:rPr>
        <w:t>(</w:t>
      </w:r>
      <w:r>
        <w:t>usually between members of a compound; rarely within a morpheme)</w:t>
      </w:r>
    </w:p>
    <w:p>
      <w:pPr>
        <w:pStyle w:val="Lista"/>
      </w:pPr>
      <w:r>
        <w:rPr>
          <w:b/>
          <w:bCs/>
        </w:rPr>
        <w:t>caesura</w:t>
      </w:r>
      <w:r>
        <w:t xml:space="preserve">: a boundary within a line, which divides the line into smaller prosodic units </w:t>
      </w:r>
      <w:r>
        <w:rPr>
          <w:noProof/>
        </w:rPr>
        <w:t>(</w:t>
      </w:r>
      <w:r>
        <w:rPr>
          <w:rStyle w:val="Foreign"/>
        </w:rPr>
        <w:t>cola</w:t>
      </w:r>
      <w:r>
        <w:t>) and as a rule coincides with a word boundary</w:t>
      </w:r>
    </w:p>
    <w:p>
      <w:pPr>
        <w:pStyle w:val="Lista"/>
      </w:pPr>
      <w:r>
        <w:rPr>
          <w:b/>
          <w:bCs/>
        </w:rPr>
        <w:t>colon</w:t>
      </w:r>
      <w:r>
        <w:t xml:space="preserve"> </w:t>
      </w:r>
      <w:r>
        <w:rPr>
          <w:noProof/>
        </w:rPr>
        <w:t>(</w:t>
      </w:r>
      <w:r>
        <w:t xml:space="preserve">plural </w:t>
      </w:r>
      <w:r>
        <w:rPr>
          <w:rStyle w:val="Foreign"/>
        </w:rPr>
        <w:t>cola</w:t>
      </w:r>
      <w:r>
        <w:t>): a prosodic unit smaller than a line, a division resulting from the presence of a caesura in a line</w:t>
      </w:r>
    </w:p>
    <w:p>
      <w:pPr>
        <w:pStyle w:val="Lista"/>
      </w:pPr>
      <w:r>
        <w:rPr>
          <w:b/>
          <w:bCs/>
        </w:rPr>
        <w:t>foot</w:t>
      </w:r>
      <w:r>
        <w:t>: a small prosodic unit that has no regard for word boundaries</w:t>
      </w:r>
    </w:p>
    <w:p>
      <w:pPr>
        <w:pStyle w:val="Lista2"/>
      </w:pPr>
      <w:r>
        <w:t xml:space="preserve">in the present Guide this term is only used as applicable to Sanskrit and Prakrit quantitative verse </w:t>
      </w:r>
      <w:r>
        <w:rPr>
          <w:noProof/>
        </w:rPr>
        <w:t>(</w:t>
      </w:r>
      <w:r>
        <w:rPr>
          <w:rStyle w:val="Foreign"/>
        </w:rPr>
        <w:t>mātrāvr̥tta</w:t>
      </w:r>
      <w:r>
        <w:t xml:space="preserve">), where feet </w:t>
      </w:r>
      <w:r>
        <w:rPr>
          <w:noProof/>
        </w:rPr>
        <w:t>(</w:t>
      </w:r>
      <w:r>
        <w:rPr>
          <w:rStyle w:val="Foreign"/>
        </w:rPr>
        <w:t>gaṇa</w:t>
      </w:r>
      <w:r>
        <w:t>) consist of a set number of morae</w:t>
      </w:r>
    </w:p>
    <w:p>
      <w:pPr>
        <w:pStyle w:val="Lista"/>
      </w:pPr>
      <w:r>
        <w:rPr>
          <w:b/>
          <w:bCs/>
        </w:rPr>
        <w:t>mora</w:t>
      </w:r>
      <w:r>
        <w:t xml:space="preserve"> </w:t>
      </w:r>
      <w:r>
        <w:rPr>
          <w:noProof/>
        </w:rPr>
        <w:t>(</w:t>
      </w:r>
      <w:r>
        <w:t xml:space="preserve">plural </w:t>
      </w:r>
      <w:r>
        <w:rPr>
          <w:rStyle w:val="Foreign"/>
        </w:rPr>
        <w:t>morae</w:t>
      </w:r>
      <w:r>
        <w:t>): a unit of prosodic length defined as the length of a short syllable</w:t>
      </w:r>
    </w:p>
    <w:p>
      <w:pPr>
        <w:pStyle w:val="Lista2"/>
      </w:pPr>
      <w:r>
        <w:t>in Sanskrit and Prakrit quantitative verse, the length of all long syllables is conventionally counted as two morae</w:t>
      </w:r>
    </w:p>
    <w:p>
      <w:pPr>
        <w:pStyle w:val="Lista"/>
      </w:pPr>
      <w:r>
        <w:rPr>
          <w:b/>
          <w:bCs/>
        </w:rPr>
        <w:t>metre</w:t>
      </w:r>
      <w:r>
        <w:t xml:space="preserve">: a prosodic template for a stanza </w:t>
      </w:r>
      <w:r>
        <w:rPr>
          <w:noProof/>
        </w:rPr>
        <w:t>(</w:t>
      </w:r>
      <w:r>
        <w:t>a fixed pattern of syllables or feet), which has a conventional name</w:t>
      </w:r>
    </w:p>
    <w:p>
      <w:pPr>
        <w:pStyle w:val="Cmsor3"/>
      </w:pPr>
      <w:bookmarkStart w:id="89" w:name="_kb9xljnic52a" w:colFirst="0" w:colLast="0"/>
      <w:bookmarkStart w:id="90" w:name="_Toc183083702"/>
      <w:bookmarkEnd w:id="89"/>
      <w:r>
        <w:lastRenderedPageBreak/>
        <w:t>Marking up verse</w:t>
      </w:r>
      <w:bookmarkEnd w:id="90"/>
    </w:p>
    <w:p>
      <w:r>
        <w:t xml:space="preserve">This section has been written primarily with Sanskrit syllabo-quantitative verse </w:t>
      </w:r>
      <w:r>
        <w:rPr>
          <w:noProof/>
        </w:rPr>
        <w:t>(</w:t>
      </w:r>
      <w:r>
        <w:rPr>
          <w:rStyle w:val="Foreign"/>
        </w:rPr>
        <w:t>varṇavr̥tta</w:t>
      </w:r>
      <w:r>
        <w:t xml:space="preserve">) in mind, but it applies to all verse forms in all languages relevant to our project. Verse must always be marked up as distinct from prose. Text composed in verse shall be marked up only for metrical structure, so semantic divisions in a longer verse passages must be ignored. </w:t>
      </w:r>
    </w:p>
    <w:p>
      <w:pPr>
        <w:pStyle w:val="Lista"/>
      </w:pPr>
      <w:r>
        <w:rPr>
          <w:b/>
          <w:bCs/>
        </w:rPr>
        <w:t>stanzas as a whole</w:t>
      </w:r>
      <w:r>
        <w:t xml:space="preserve"> must be wrapped in the element </w:t>
      </w:r>
      <w:r>
        <w:rPr>
          <w:rStyle w:val="Code"/>
        </w:rPr>
        <w:t>&lt;lg&gt;</w:t>
      </w:r>
      <w:r>
        <w:t xml:space="preserve"> </w:t>
      </w:r>
      <w:r>
        <w:rPr>
          <w:noProof/>
        </w:rPr>
        <w:t>(</w:t>
      </w:r>
      <w:r>
        <w:t>for “line group”), with the following mandatory attributes</w:t>
      </w:r>
    </w:p>
    <w:p>
      <w:pPr>
        <w:pStyle w:val="Lista2"/>
      </w:pPr>
      <w:r>
        <w:rPr>
          <w:rStyle w:val="Codeattribute"/>
        </w:rPr>
        <w:t>@n</w:t>
      </w:r>
      <w:r>
        <w:t xml:space="preserve"> to assign a number to the stanza </w:t>
      </w:r>
      <w:r>
        <w:rPr>
          <w:noProof/>
        </w:rPr>
        <w:t>(</w:t>
      </w:r>
      <w:r>
        <w:t>see §</w:t>
      </w:r>
      <w:r>
        <w:fldChar w:fldCharType="begin"/>
      </w:r>
      <w:r>
        <w:instrText xml:space="preserve"> REF _Ref181609101 \r \h </w:instrText>
      </w:r>
      <w:r>
        <w:fldChar w:fldCharType="separate"/>
      </w:r>
      <w:r>
        <w:t>2.5.3.1</w:t>
      </w:r>
      <w:r>
        <w:fldChar w:fldCharType="end"/>
      </w:r>
      <w:r>
        <w:t>)</w:t>
      </w:r>
    </w:p>
    <w:p>
      <w:pPr>
        <w:pStyle w:val="Lista2"/>
      </w:pP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to identify the metre of the stanza by a conventional name </w:t>
      </w:r>
      <w:r>
        <w:rPr>
          <w:noProof/>
        </w:rPr>
        <w:t>(</w:t>
      </w:r>
      <w:r>
        <w:t>see §</w:t>
      </w:r>
      <w:r>
        <w:fldChar w:fldCharType="begin"/>
      </w:r>
      <w:r>
        <w:instrText xml:space="preserve"> REF _Ref181706337 \r \h </w:instrText>
      </w:r>
      <w:r>
        <w:fldChar w:fldCharType="separate"/>
      </w:r>
      <w:r>
        <w:t>2.5.4.3</w:t>
      </w:r>
      <w:r>
        <w:fldChar w:fldCharType="end"/>
      </w:r>
      <w:r>
        <w:t>)</w:t>
      </w:r>
    </w:p>
    <w:p>
      <w:pPr>
        <w:pStyle w:val="Lista"/>
      </w:pPr>
      <w:r>
        <w:t xml:space="preserve">within a stanza, each </w:t>
      </w:r>
      <w:r>
        <w:rPr>
          <w:b/>
          <w:bCs/>
        </w:rPr>
        <w:t>individual line</w:t>
      </w:r>
      <w:r>
        <w:t xml:space="preserve"> must be wrapped in </w:t>
      </w:r>
      <w:r>
        <w:rPr>
          <w:rStyle w:val="Code"/>
        </w:rPr>
        <w:t>&lt;l&gt;</w:t>
      </w:r>
      <w:r>
        <w:t xml:space="preserve"> </w:t>
      </w:r>
      <w:r>
        <w:rPr>
          <w:noProof/>
        </w:rPr>
        <w:t>(</w:t>
      </w:r>
      <w:r>
        <w:t>for “line”), with the following attributes</w:t>
      </w:r>
    </w:p>
    <w:p>
      <w:pPr>
        <w:pStyle w:val="Lista2"/>
      </w:pPr>
      <w:r>
        <w:t xml:space="preserve">mandatorily, </w:t>
      </w:r>
      <w:r>
        <w:rPr>
          <w:rStyle w:val="Codeattribute"/>
        </w:rPr>
        <w:t>@n</w:t>
      </w:r>
      <w:r>
        <w:t xml:space="preserve"> to assign a number to the line, with values as per §</w:t>
      </w:r>
      <w:r>
        <w:fldChar w:fldCharType="begin"/>
      </w:r>
      <w:r>
        <w:instrText xml:space="preserve"> REF _Ref181706499 \r \h </w:instrText>
      </w:r>
      <w:r>
        <w:fldChar w:fldCharType="separate"/>
      </w:r>
      <w:r>
        <w:t>2.5.3.2</w:t>
      </w:r>
      <w:r>
        <w:fldChar w:fldCharType="end"/>
      </w:r>
    </w:p>
    <w:p>
      <w:pPr>
        <w:pStyle w:val="Lista2"/>
      </w:pPr>
      <w:r>
        <w:t xml:space="preserve">if applicable, </w:t>
      </w:r>
      <w:r>
        <w:rPr>
          <w:rStyle w:val="Codeattribute"/>
        </w:rPr>
        <w:t>@enjamb</w:t>
      </w:r>
      <w:r>
        <w:t xml:space="preserve"> with the value </w:t>
      </w:r>
      <w:r>
        <w:rPr>
          <w:rStyle w:val="Codevalue"/>
        </w:rPr>
        <w:t>"yes"</w:t>
      </w:r>
      <w:r>
        <w:t>, as per §</w:t>
      </w:r>
      <w:r>
        <w:fldChar w:fldCharType="begin"/>
      </w:r>
      <w:r>
        <w:instrText xml:space="preserve"> REF _Ref181705866 \r \h </w:instrText>
      </w:r>
      <w:r>
        <w:fldChar w:fldCharType="separate"/>
      </w:r>
      <w:r>
        <w:t>2.5.5</w:t>
      </w:r>
      <w:r>
        <w:fldChar w:fldCharType="end"/>
      </w:r>
      <w:r>
        <w:t xml:space="preserve"> </w:t>
      </w:r>
    </w:p>
    <w:p>
      <w:pPr>
        <w:pStyle w:val="Lista2"/>
      </w:pPr>
      <w:r>
        <w:t xml:space="preserve">if applicable, </w:t>
      </w:r>
      <w:r>
        <w:rPr>
          <w:rStyle w:val="Codeattribute"/>
        </w:rPr>
        <w:t>@met</w:t>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xml:space="preserve">) for lines that deviate from the metre of the stanza </w:t>
      </w:r>
      <w:r>
        <w:rPr>
          <w:noProof/>
        </w:rPr>
        <w:t>(</w:t>
      </w:r>
      <w:r>
        <w:t>see §</w:t>
      </w:r>
      <w:r>
        <w:fldChar w:fldCharType="begin"/>
      </w:r>
      <w:r>
        <w:instrText xml:space="preserve"> REF _Ref43980303 \r \h  \* MERGEFORMAT </w:instrText>
      </w:r>
      <w:r>
        <w:fldChar w:fldCharType="separate"/>
      </w:r>
      <w:r>
        <w:t>2.5.4.4</w:t>
      </w:r>
      <w:r>
        <w:fldChar w:fldCharType="end"/>
      </w:r>
      <w:r>
        <w:t>)</w:t>
      </w:r>
    </w:p>
    <w:p>
      <w:pPr>
        <w:pStyle w:val="Lista"/>
      </w:pPr>
      <w:r>
        <w:t xml:space="preserve">see </w:t>
      </w:r>
      <w:r>
        <w:fldChar w:fldCharType="begin"/>
      </w:r>
      <w:r>
        <w:instrText xml:space="preserve"> REF _Ref181625172 \h </w:instrText>
      </w:r>
      <w:r>
        <w:fldChar w:fldCharType="separate"/>
      </w:r>
      <w:r>
        <w:t xml:space="preserve">Example </w:t>
      </w:r>
      <w:r>
        <w:rPr>
          <w:noProof/>
        </w:rPr>
        <w:t>2.5.2</w:t>
      </w:r>
      <w:r>
        <w:t>.</w:t>
      </w:r>
      <w:r>
        <w:rPr>
          <w:noProof/>
        </w:rPr>
        <w:t>A</w:t>
      </w:r>
      <w:r>
        <w:fldChar w:fldCharType="end"/>
      </w:r>
      <w:r>
        <w:t xml:space="preserve"> for a general illustration and the examples in the subsections below for the encoding of various features</w:t>
      </w:r>
    </w:p>
    <w:p>
      <w:pPr>
        <w:pStyle w:val="Lista"/>
      </w:pPr>
      <w:r>
        <w:rPr>
          <w:b/>
          <w:bCs/>
        </w:rPr>
        <w:t>editorial punctuation</w:t>
      </w:r>
      <w:r>
        <w:t xml:space="preserve"> must never be supplied for stanzas</w:t>
      </w:r>
    </w:p>
    <w:p>
      <w:pPr>
        <w:pStyle w:val="Lista"/>
      </w:pPr>
      <w:r>
        <w:t xml:space="preserve">any </w:t>
      </w:r>
      <w:r>
        <w:rPr>
          <w:b/>
          <w:bCs/>
        </w:rPr>
        <w:t xml:space="preserve">original punctuation </w:t>
      </w:r>
      <w:r>
        <w:t xml:space="preserve">should be included at its actual locus, following the usual rules for marking up punctuation characters </w:t>
      </w:r>
      <w:r>
        <w:rPr>
          <w:noProof/>
        </w:rPr>
        <w:t>(</w:t>
      </w:r>
      <w:r>
        <w:t>§</w:t>
      </w:r>
      <w:r>
        <w:fldChar w:fldCharType="begin"/>
      </w:r>
      <w:r>
        <w:instrText xml:space="preserve"> REF _Ref182580335 \r \h </w:instrText>
      </w:r>
      <w:r>
        <w:fldChar w:fldCharType="separate"/>
      </w:r>
      <w:r>
        <w:t>4.2.4.2</w:t>
      </w:r>
      <w:r>
        <w:fldChar w:fldCharType="end"/>
      </w:r>
      <w:r>
        <w: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1" w:name="_ean8zao6bcdz" w:colFirst="0" w:colLast="0"/>
            <w:bookmarkStart w:id="92" w:name="_Ref181625172"/>
            <w:bookmarkStart w:id="93" w:name="_Ref43980199"/>
            <w:bookmarkEnd w:id="91"/>
            <w:r>
              <w:t xml:space="preserve">Example </w:t>
            </w:r>
            <w:fldSimple w:instr=" STYLEREF 3 \s ">
              <w:r>
                <w:rPr>
                  <w:noProof/>
                </w:rPr>
                <w:t>2.5.2</w:t>
              </w:r>
            </w:fldSimple>
            <w:r>
              <w:t>.</w:t>
            </w:r>
            <w:fldSimple w:instr=" SEQ Example \* ALPHABETIC \s 3 ">
              <w:r>
                <w:rPr>
                  <w:noProof/>
                </w:rPr>
                <w:t>A</w:t>
              </w:r>
            </w:fldSimple>
            <w:bookmarkEnd w:id="92"/>
            <w:r>
              <w:t>: basic markup for verse structure</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"3"</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sva-dattāṁ para-dattāṁ vā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yo hareta vasundharāM</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&gt;</w:t>
            </w:r>
            <w:r>
              <w:rPr>
                <w:rStyle w:val="Codetext"/>
              </w:rPr>
              <w:t>ṣaṣṭiṁ varṣa-sahasrāṇi</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svargge modati bhūmi-daḥ</w:t>
            </w:r>
            <w:r>
              <w:rPr>
                <w:rStyle w:val="Code"/>
              </w:rPr>
              <w:t>&lt;/l&gt;</w:t>
            </w:r>
            <w:r>
              <w:rPr>
                <w:rStyle w:val="Codetext"/>
              </w:rPr>
              <w:br/>
            </w:r>
            <w:r>
              <w:rPr>
                <w:rStyle w:val="Code"/>
              </w:rPr>
              <w:t>&lt;/lg&gt;</w:t>
            </w:r>
          </w:p>
        </w:tc>
      </w:tr>
    </w:tbl>
    <w:p/>
    <w:p>
      <w:pPr>
        <w:pStyle w:val="Cmsor3"/>
      </w:pPr>
      <w:bookmarkStart w:id="94" w:name="_Toc183083703"/>
      <w:bookmarkEnd w:id="93"/>
      <w:r>
        <w:t>Numbering the elements of verse structure</w:t>
      </w:r>
      <w:bookmarkEnd w:id="94"/>
    </w:p>
    <w:p>
      <w:pPr>
        <w:pStyle w:val="Cmsor4"/>
      </w:pPr>
      <w:bookmarkStart w:id="95" w:name="_Ref181609101"/>
      <w:bookmarkStart w:id="96" w:name="_Toc183083704"/>
      <w:r>
        <w:t>Stanza numbering</w:t>
      </w:r>
      <w:bookmarkEnd w:id="95"/>
      <w:bookmarkEnd w:id="96"/>
    </w:p>
    <w:p>
      <w:pPr>
        <w:pStyle w:val="Lista"/>
      </w:pPr>
      <w:r>
        <w:rPr>
          <w:b/>
          <w:bCs/>
        </w:rPr>
        <w:t>editorial numeration</w:t>
      </w:r>
      <w:r>
        <w:t xml:space="preserve"> must never be supplied in the text of stanzas</w:t>
      </w:r>
    </w:p>
    <w:p>
      <w:pPr>
        <w:pStyle w:val="Lista"/>
      </w:pPr>
      <w:r>
        <w:t xml:space="preserve">instead, every stanza in your edition must have a number encoded in the </w:t>
      </w:r>
      <w:r>
        <w:rPr>
          <w:rStyle w:val="Codeattribute"/>
        </w:rPr>
        <w:t>@n</w:t>
      </w:r>
      <w:r>
        <w:t xml:space="preserve"> attribute of the corresponding </w:t>
      </w:r>
      <w:r>
        <w:rPr>
          <w:rStyle w:val="Code"/>
        </w:rPr>
        <w:t>&lt;lg&gt;</w:t>
      </w:r>
      <w:r>
        <w:t xml:space="preserve"> element</w:t>
      </w:r>
    </w:p>
    <w:p>
      <w:pPr>
        <w:pStyle w:val="Lista"/>
      </w:pPr>
      <w:r>
        <w:t xml:space="preserve">the value of </w:t>
      </w:r>
      <w:r>
        <w:rPr>
          <w:rStyle w:val="Codeattribute"/>
        </w:rPr>
        <w:t>@n</w:t>
      </w:r>
      <w:r>
        <w:t xml:space="preserve"> must always be an Arabic numeral, as a rule starting from 1</w:t>
      </w:r>
    </w:p>
    <w:p>
      <w:pPr>
        <w:pStyle w:val="Lista2"/>
      </w:pPr>
      <w:r>
        <w:t>never start stanza numbers from 0</w:t>
      </w:r>
    </w:p>
    <w:p>
      <w:pPr>
        <w:pStyle w:val="Lista2"/>
      </w:pPr>
      <w:r>
        <w:t>the first stanza of a text may be numbered other than 1 if so dictated by circumstances (e.g. in a text whose beginning is lost, but the number of stanzas preceding the first extant one can be determined)</w:t>
      </w:r>
    </w:p>
    <w:p>
      <w:pPr>
        <w:pStyle w:val="Lista"/>
      </w:pPr>
      <w:r>
        <w:t>by default, stanzas shall be numbered consecutively throughout an inscription, with the following exceptions</w:t>
      </w:r>
    </w:p>
    <w:p>
      <w:pPr>
        <w:pStyle w:val="Lista2"/>
      </w:pPr>
      <w:r>
        <w:t xml:space="preserve">if an inscription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stanza numbering must be mandatorily restarted in each textpart division</w:t>
      </w:r>
    </w:p>
    <w:p>
      <w:pPr>
        <w:pStyle w:val="Lista2"/>
      </w:pPr>
      <w:commentRangeStart w:id="97"/>
      <w:r>
        <w:t xml:space="preserve">if an inscription includes pagelike partitions </w:t>
      </w:r>
      <w:r>
        <w:rPr>
          <w:noProof/>
        </w:rPr>
        <w:t>(</w:t>
      </w:r>
      <w:r>
        <w:t>§</w:t>
      </w:r>
      <w:r>
        <w:fldChar w:fldCharType="begin"/>
      </w:r>
      <w:r>
        <w:instrText xml:space="preserve"> REF _Ref43979481 \r \h  \* MERGEFORMAT </w:instrText>
      </w:r>
      <w:r>
        <w:fldChar w:fldCharType="separate"/>
      </w:r>
      <w:r>
        <w:t>3.4</w:t>
      </w:r>
      <w:r>
        <w:fldChar w:fldCharType="end"/>
      </w:r>
      <w:r>
        <w:t>), then stanza numbering may be optionally restarted after each partition in order to follow the numbering scheme of a previous edition or the conventions of your specific field</w:t>
      </w:r>
      <w:commentRangeEnd w:id="97"/>
      <w:r>
        <w:rPr>
          <w:rStyle w:val="Jegyzethivatkozs"/>
          <w:rFonts w:cs="Mangal"/>
        </w:rPr>
        <w:commentReference w:id="97"/>
      </w:r>
    </w:p>
    <w:p>
      <w:pPr>
        <w:pStyle w:val="Lista"/>
      </w:pPr>
      <w:bookmarkStart w:id="98" w:name="_6q9v7bx41h3i" w:colFirst="0" w:colLast="0"/>
      <w:bookmarkStart w:id="99" w:name="_Ref43980265"/>
      <w:bookmarkEnd w:id="98"/>
      <w:r>
        <w:rPr>
          <w:b/>
          <w:bCs/>
        </w:rPr>
        <w:t>original stanza numbers</w:t>
      </w:r>
      <w:r>
        <w:t>, if present, should be treated as part of the text, i.e.</w:t>
      </w:r>
    </w:p>
    <w:p>
      <w:pPr>
        <w:pStyle w:val="Lista2"/>
      </w:pPr>
      <w:r>
        <w:t xml:space="preserve">placed at their actual locus within the </w:t>
      </w:r>
      <w:r>
        <w:rPr>
          <w:rStyle w:val="Code"/>
        </w:rPr>
        <w:t>&lt;l&gt;</w:t>
      </w:r>
      <w:r>
        <w:t xml:space="preserve"> element for the line in which they appear</w:t>
      </w:r>
    </w:p>
    <w:p>
      <w:pPr>
        <w:pStyle w:val="Lista2"/>
      </w:pPr>
      <w:r>
        <w:t xml:space="preserve">tagged as any other number </w:t>
      </w:r>
      <w:r>
        <w:rPr>
          <w:noProof/>
        </w:rPr>
        <w:t>(</w:t>
      </w:r>
      <w:r>
        <w:t>see §</w:t>
      </w:r>
      <w:r>
        <w:fldChar w:fldCharType="begin"/>
      </w:r>
      <w:r>
        <w:instrText xml:space="preserve"> REF _Ref43980607 \r \h  \* MERGEFORMAT </w:instrText>
      </w:r>
      <w:r>
        <w:fldChar w:fldCharType="separate"/>
      </w:r>
      <w:r>
        <w:t>7.1</w:t>
      </w:r>
      <w:r>
        <w:fldChar w:fldCharType="end"/>
      </w:r>
      <w:r>
        <w:t xml:space="preserve"> about encoding the value of numerals, and §</w:t>
      </w:r>
      <w:r>
        <w:fldChar w:fldCharType="begin"/>
      </w:r>
      <w:r>
        <w:instrText xml:space="preserve"> REF _Ref182551676 \r \h </w:instrText>
      </w:r>
      <w:r>
        <w:fldChar w:fldCharType="separate"/>
      </w:r>
      <w:r>
        <w:t>4.2.2</w:t>
      </w:r>
      <w:r>
        <w:fldChar w:fldCharType="end"/>
      </w:r>
      <w:r>
        <w:t xml:space="preserve"> about numeric characters other than decimal digits)</w:t>
      </w:r>
    </w:p>
    <w:p>
      <w:pPr>
        <w:pStyle w:val="Lista"/>
      </w:pPr>
      <w:r>
        <w:t>if a text includes original stanza numeration, editorial stanza numbering must still follow the rules stated above, even if this results in a discrepancy with the original numbering</w:t>
      </w:r>
    </w:p>
    <w:p>
      <w:pPr>
        <w:pStyle w:val="Cmsor4"/>
      </w:pPr>
      <w:bookmarkStart w:id="100" w:name="_Ref181706499"/>
      <w:bookmarkStart w:id="101" w:name="_Toc183083705"/>
      <w:bookmarkEnd w:id="99"/>
      <w:r>
        <w:lastRenderedPageBreak/>
        <w:t>Verse line numbering</w:t>
      </w:r>
      <w:bookmarkEnd w:id="100"/>
      <w:bookmarkEnd w:id="101"/>
    </w:p>
    <w:p>
      <w:pPr>
        <w:pStyle w:val="Lista"/>
      </w:pPr>
      <w:r>
        <w:t xml:space="preserve">for the numbering of lines encoded as the </w:t>
      </w:r>
      <w:r>
        <w:rPr>
          <w:rStyle w:val="Codeattribute"/>
        </w:rPr>
        <w:t>@n</w:t>
      </w:r>
      <w:r>
        <w:t xml:space="preserve"> of </w:t>
      </w:r>
      <w:r>
        <w:rPr>
          <w:rStyle w:val="Code"/>
        </w:rPr>
        <w:t>&lt;l&gt;</w:t>
      </w:r>
      <w:r>
        <w:t xml:space="preserve"> elements, use lowercase Latin letters </w:t>
      </w:r>
      <w:r>
        <w:rPr>
          <w:noProof/>
        </w:rPr>
        <w:t>(</w:t>
      </w:r>
      <w:r>
        <w:t>a, b, c, d) in quatrains of Sanskritic verse and generally for other kinds of verse, except the following:</w:t>
      </w:r>
    </w:p>
    <w:p>
      <w:pPr>
        <w:pStyle w:val="Lista2"/>
      </w:pPr>
      <w:r>
        <w:t xml:space="preserve">use pairs of lowercase Latin letters </w:t>
      </w:r>
      <w:r>
        <w:rPr>
          <w:noProof/>
        </w:rPr>
        <w:t>(</w:t>
      </w:r>
      <w:r>
        <w:t xml:space="preserve">ab, cd) in Sanskrit/Prakrit quantitative verse, where </w:t>
      </w:r>
      <w:r>
        <w:rPr>
          <w:rStyle w:val="Code"/>
        </w:rPr>
        <w:t>&lt;l&gt;</w:t>
      </w:r>
      <w:r>
        <w:t xml:space="preserve"> elements correspond to hemistichs, as in </w:t>
      </w:r>
      <w:r>
        <w:fldChar w:fldCharType="begin"/>
      </w:r>
      <w:r>
        <w:instrText xml:space="preserve"> REF _Ref181625483 \h </w:instrText>
      </w:r>
      <w:r>
        <w:fldChar w:fldCharType="separate"/>
      </w:r>
      <w:r>
        <w:t xml:space="preserve">Example </w:t>
      </w:r>
      <w:r>
        <w:rPr>
          <w:noProof/>
        </w:rPr>
        <w:t>2.5.3</w:t>
      </w:r>
      <w:r>
        <w:t>.</w:t>
      </w:r>
      <w:r>
        <w:rPr>
          <w:noProof/>
        </w:rPr>
        <w:t>A</w:t>
      </w:r>
      <w:r>
        <w:fldChar w:fldCharType="end"/>
      </w:r>
    </w:p>
    <w:p>
      <w:pPr>
        <w:pStyle w:val="Lista2"/>
      </w:pPr>
      <w:r>
        <w:t xml:space="preserve">use Arabic numerals </w:t>
      </w:r>
      <w:r>
        <w:rPr>
          <w:noProof/>
        </w:rPr>
        <w:t>(</w:t>
      </w:r>
      <w:r>
        <w:t>1, 2, 3, 4)</w:t>
      </w:r>
    </w:p>
    <w:p>
      <w:pPr>
        <w:pStyle w:val="Lista3"/>
      </w:pPr>
      <w:r>
        <w:t xml:space="preserve">in Tamil verse, as in </w:t>
      </w:r>
      <w:r>
        <w:fldChar w:fldCharType="begin"/>
      </w:r>
      <w:r>
        <w:instrText xml:space="preserve"> REF _Ref181698022 \h </w:instrText>
      </w:r>
      <w:r>
        <w:fldChar w:fldCharType="separate"/>
      </w:r>
      <w:r>
        <w:t xml:space="preserve">Example </w:t>
      </w:r>
      <w:r>
        <w:rPr>
          <w:noProof/>
        </w:rPr>
        <w:t>2.5.3</w:t>
      </w:r>
      <w:r>
        <w:t>.</w:t>
      </w:r>
      <w:r>
        <w:rPr>
          <w:noProof/>
        </w:rPr>
        <w:t>B</w:t>
      </w:r>
      <w:r>
        <w:fldChar w:fldCharType="end"/>
      </w:r>
    </w:p>
    <w:p>
      <w:pPr>
        <w:pStyle w:val="Lista3"/>
      </w:pPr>
      <w:r>
        <w:t>in free octosyllabic versification found in some Old Sundanese and Old Javanese works</w:t>
      </w:r>
    </w:p>
    <w:p>
      <w:pPr>
        <w:pStyle w:val="Lista3"/>
      </w:pPr>
      <w:r>
        <w:t xml:space="preserve">in any other stanzas that have </w:t>
      </w:r>
      <w:r>
        <w:rPr>
          <w:noProof/>
        </w:rPr>
        <w:t>(</w:t>
      </w:r>
      <w:r>
        <w:t>or follow a model that permits) 10 or more lines per stanza</w:t>
      </w:r>
    </w:p>
    <w:p>
      <w:pPr>
        <w:pStyle w:val="Lista"/>
      </w:pPr>
      <w:bookmarkStart w:id="102" w:name="_7tlyzfn6s88r" w:colFirst="0" w:colLast="0"/>
      <w:bookmarkEnd w:id="102"/>
      <w:r>
        <w:t xml:space="preserve">for stanzas anomalously consisting of more or fewer than the expected number of lines, simply encode the actual number of lines, numbering them in sequence </w:t>
      </w:r>
      <w:r>
        <w:rPr>
          <w:noProof/>
        </w:rPr>
        <w:t>(</w:t>
      </w:r>
      <w:r>
        <w:t>continuing the applicable numbering scheme as described above)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03" w:name="_Ref181625483"/>
            <w:r>
              <w:t xml:space="preserve">Example </w:t>
            </w:r>
            <w:fldSimple w:instr=" STYLEREF 3 \s ">
              <w:r>
                <w:rPr>
                  <w:noProof/>
                </w:rPr>
                <w:t>2.5.3</w:t>
              </w:r>
            </w:fldSimple>
            <w:r>
              <w:t>.</w:t>
            </w:r>
            <w:fldSimple w:instr=" SEQ Example \* ALPHABETIC \s 3 ">
              <w:r>
                <w:rPr>
                  <w:noProof/>
                </w:rPr>
                <w:t>A</w:t>
              </w:r>
            </w:fldSimple>
            <w:bookmarkEnd w:id="103"/>
            <w:r>
              <w:t xml:space="preserve">: line numbering in </w:t>
            </w:r>
            <w:r>
              <w:rPr>
                <w:rStyle w:val="Foreign"/>
              </w:rPr>
              <w:t>gaṇacchandas</w:t>
            </w:r>
            <w:r>
              <w:t xml:space="preserve"> verse</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"42"</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&gt;</w:t>
            </w:r>
            <w:r>
              <w:rPr>
                <w:rStyle w:val="Codetext"/>
              </w:rPr>
              <w:t>śaśineva nabho vimalaṁ kaustubha-maṇineva śārṅgiṇo vakṣaḥ|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bhavana-vareṇa tathedaṁ puram akhilam alaṁkr̥tam udāraṁ||</w:t>
            </w:r>
            <w:r>
              <w:rPr>
                <w:rStyle w:val="Code"/>
              </w:rPr>
              <w:t>&lt;/l&gt;</w:t>
            </w:r>
            <w:r>
              <w:rPr>
                <w:rStyle w:val="Codetext"/>
              </w:rPr>
              <w:br/>
            </w:r>
            <w:r>
              <w:rPr>
                <w:rStyle w:val="Code"/>
              </w:rPr>
              <w:t>&lt;/lg&gt;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04" w:name="_Ref181698022"/>
            <w:r>
              <w:t xml:space="preserve">Example </w:t>
            </w:r>
            <w:fldSimple w:instr=" STYLEREF 3 \s ">
              <w:r>
                <w:rPr>
                  <w:noProof/>
                </w:rPr>
                <w:t>2.5.3</w:t>
              </w:r>
            </w:fldSimple>
            <w:r>
              <w:t>.</w:t>
            </w:r>
            <w:fldSimple w:instr=" SEQ Example \* ALPHABETIC \s 3 ">
              <w:r>
                <w:rPr>
                  <w:noProof/>
                </w:rPr>
                <w:t>B</w:t>
              </w:r>
            </w:fldSimple>
            <w:bookmarkEnd w:id="104"/>
            <w:r>
              <w:t>: line numbering in Tamil verse</w:t>
            </w:r>
          </w:p>
        </w:tc>
      </w:tr>
      <w:tr>
        <w:tc>
          <w:tcPr>
            <w:tcW w:w="5000" w:type="pct"/>
          </w:tcPr>
          <w:p>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"āciriyappā"</w:t>
            </w:r>
            <w:r>
              <w:rPr>
                <w:rStyle w:val="Code"/>
              </w:rPr>
              <w:t>&gt;</w:t>
            </w:r>
            <w:r>
              <w:rPr>
                <w:rStyle w:val="Codetext"/>
              </w:rPr>
              <w:br/>
            </w:r>
            <w:r>
              <w:rPr>
                <w:rStyle w:val="Code"/>
              </w:rPr>
              <w:t xml:space="preserve">  &lt;l </w:t>
            </w:r>
            <w:r>
              <w:rPr>
                <w:rStyle w:val="Codeattribute"/>
              </w:rPr>
              <w:t>n=</w:t>
            </w:r>
            <w:r>
              <w:rPr>
                <w:rStyle w:val="Codevalue"/>
              </w:rPr>
              <w:t>"1"</w:t>
            </w:r>
            <w:r>
              <w:rPr>
                <w:rStyle w:val="Code"/>
              </w:rPr>
              <w:t>&gt;</w:t>
            </w:r>
            <w:r>
              <w:rPr>
                <w:rStyle w:val="Codetext"/>
              </w:rPr>
              <w:t>tiṅkaḷēr taru taṉ toṅkal veṇ-kuṭai-k kīḻ</w:t>
            </w:r>
            <w:r>
              <w:rPr>
                <w:rStyle w:val="Code"/>
              </w:rPr>
              <w:t>&lt;/l&gt;</w:t>
            </w:r>
          </w:p>
          <w:p>
            <w:pPr>
              <w:pStyle w:val="CodeParagraph"/>
              <w:rPr>
                <w:rStyle w:val="Code"/>
              </w:rPr>
            </w:pPr>
            <w:r>
              <w:rPr>
                <w:rStyle w:val="Code"/>
              </w:rPr>
              <w:t xml:space="preserve">  &lt;l </w:t>
            </w:r>
            <w:r>
              <w:rPr>
                <w:rStyle w:val="Codeattribute"/>
              </w:rPr>
              <w:t>n=</w:t>
            </w:r>
            <w:r>
              <w:rPr>
                <w:rStyle w:val="Codevalue"/>
              </w:rPr>
              <w:t>"2"</w:t>
            </w:r>
            <w:r>
              <w:rPr>
                <w:rStyle w:val="Code"/>
              </w:rPr>
              <w:t>&gt;</w:t>
            </w:r>
            <w:r>
              <w:rPr>
                <w:rStyle w:val="Codetext"/>
              </w:rPr>
              <w:t>nila-makaḷ nilava malar-makaṭ-p puṇara</w:t>
            </w:r>
            <w:r>
              <w:rPr>
                <w:rStyle w:val="Code"/>
              </w:rPr>
              <w:t>&lt;/l&gt;</w:t>
            </w:r>
          </w:p>
          <w:p>
            <w:pPr>
              <w:pStyle w:val="CodeParagraph"/>
              <w:rPr>
                <w:rStyle w:val="Code"/>
              </w:rPr>
            </w:pPr>
            <w:r>
              <w:rPr>
                <w:rStyle w:val="Code"/>
              </w:rPr>
              <w:t xml:space="preserve">  &lt;l </w:t>
            </w:r>
            <w:r>
              <w:rPr>
                <w:rStyle w:val="Codeattribute"/>
              </w:rPr>
              <w:t>n=</w:t>
            </w:r>
            <w:r>
              <w:rPr>
                <w:rStyle w:val="Codevalue"/>
              </w:rPr>
              <w:t>"3"</w:t>
            </w:r>
            <w:r>
              <w:rPr>
                <w:rStyle w:val="Code"/>
              </w:rPr>
              <w:t>&gt;</w:t>
            </w:r>
            <w:r>
              <w:rPr>
                <w:rStyle w:val="Codetext"/>
              </w:rPr>
              <w:t>ceṅkol ōcci-k karuṅ kali kaṭintuṭaṉ</w:t>
            </w:r>
            <w:r>
              <w:rPr>
                <w:rStyle w:val="Code"/>
              </w:rPr>
              <w:t>&lt;/l&gt;</w:t>
            </w:r>
          </w:p>
          <w:p>
            <w:pPr>
              <w:pStyle w:val="CodeParagraph"/>
            </w:pPr>
            <w:r>
              <w:rPr>
                <w:rStyle w:val="Codetext"/>
              </w:rPr>
              <w:t xml:space="preserve">  ...</w:t>
            </w:r>
            <w:r>
              <w:rPr>
                <w:rStyle w:val="Codetext"/>
              </w:rPr>
              <w:br/>
            </w:r>
            <w:r>
              <w:rPr>
                <w:rStyle w:val="Code"/>
              </w:rPr>
              <w:t>&lt;/lg&gt;</w:t>
            </w:r>
          </w:p>
        </w:tc>
      </w:tr>
    </w:tbl>
    <w:p>
      <w:pPr>
        <w:pStyle w:val="Cmsor3"/>
      </w:pPr>
      <w:bookmarkStart w:id="105" w:name="_Toc183083706"/>
      <w:r>
        <w:t>Encoding metrical features</w:t>
      </w:r>
      <w:bookmarkEnd w:id="105"/>
    </w:p>
    <w:p>
      <w:pPr>
        <w:pStyle w:val="Cmsor4"/>
      </w:pPr>
      <w:bookmarkStart w:id="106" w:name="_Ref181699020"/>
      <w:bookmarkStart w:id="107" w:name="_Toc183083707"/>
      <w:r>
        <w:t xml:space="preserve">Encoding an abstract prosodic template with </w:t>
      </w:r>
      <w:r>
        <w:rPr>
          <w:rStyle w:val="Codeattribute"/>
        </w:rPr>
        <w:t>@met</w:t>
      </w:r>
      <w:bookmarkEnd w:id="106"/>
      <w:bookmarkEnd w:id="107"/>
    </w:p>
    <w:p>
      <w:pPr>
        <w:pStyle w:val="Lista"/>
      </w:pPr>
      <w:r>
        <w:t xml:space="preserve">the abstract or theoretical metre to which a stanza (or, sometimes, a line) conforms shall be encoded in the attribute </w:t>
      </w:r>
      <w:r>
        <w:rPr>
          <w:rStyle w:val="Codeattribute"/>
        </w:rPr>
        <w:t>@met</w:t>
      </w:r>
    </w:p>
    <w:p>
      <w:pPr>
        <w:pStyle w:val="Lista"/>
      </w:pPr>
      <w:r>
        <w:t>typically, the value of this attribute shall be one of the metre names listed in our authority file on Prosodic Patterns</w:t>
      </w:r>
      <w:r>
        <w:rPr>
          <w:rStyle w:val="Lbjegyzet-hivatkozs"/>
        </w:rPr>
        <w:footnoteReference w:id="12"/>
      </w:r>
    </w:p>
    <w:p>
      <w:pPr>
        <w:pStyle w:val="Lista2"/>
      </w:pPr>
      <w:r>
        <w:t xml:space="preserve">these are the traditional/conventional names of metres recognised by authorities on poetics </w:t>
      </w:r>
      <w:r>
        <w:rPr>
          <w:noProof/>
        </w:rPr>
        <w:t>(</w:t>
      </w:r>
      <w:r>
        <w:t xml:space="preserve">e.g. </w:t>
      </w:r>
      <w:r>
        <w:rPr>
          <w:rStyle w:val="Foreign"/>
        </w:rPr>
        <w:t>upajāti</w:t>
      </w:r>
      <w:r>
        <w:t xml:space="preserve">, </w:t>
      </w:r>
      <w:r>
        <w:rPr>
          <w:rStyle w:val="Foreign"/>
        </w:rPr>
        <w:t>śārdūlavikrīḍita</w:t>
      </w:r>
      <w:r>
        <w:t>, etc.)</w:t>
      </w:r>
    </w:p>
    <w:p>
      <w:pPr>
        <w:pStyle w:val="Lista2"/>
      </w:pPr>
      <w:r>
        <w:t xml:space="preserve">the same file can also help you </w:t>
      </w:r>
      <w:commentRangeStart w:id="108"/>
      <w:r>
        <w:t>with metre identification</w:t>
      </w:r>
      <w:commentRangeEnd w:id="108"/>
      <w:r>
        <w:rPr>
          <w:rStyle w:val="Jegyzethivatkozs"/>
          <w:rFonts w:cs="Mangal"/>
        </w:rPr>
        <w:commentReference w:id="108"/>
      </w:r>
    </w:p>
    <w:p>
      <w:pPr>
        <w:pStyle w:val="Lista"/>
      </w:pPr>
      <w:r>
        <w:t xml:space="preserve">if you come across a metre to which you can put a name, but that </w:t>
      </w:r>
      <w:r>
        <w:rPr>
          <w:b/>
          <w:bCs/>
        </w:rPr>
        <w:t>name is not listed</w:t>
      </w:r>
      <w:r>
        <w:t xml:space="preserve"> in the authority file, then</w:t>
      </w:r>
    </w:p>
    <w:p>
      <w:pPr>
        <w:pStyle w:val="Lista2"/>
      </w:pPr>
      <w:r>
        <w:t>use the name as a value</w:t>
      </w:r>
    </w:p>
    <w:p>
      <w:pPr>
        <w:pStyle w:val="Lista2"/>
      </w:pPr>
      <w:r>
        <w:t>contact the authors to have the name and template or definition added to the list of recognised prosodic patterns</w:t>
      </w:r>
    </w:p>
    <w:p>
      <w:pPr>
        <w:pStyle w:val="Lista"/>
      </w:pPr>
      <w:r>
        <w:t xml:space="preserve">other possible values of </w:t>
      </w:r>
      <w:r>
        <w:rPr>
          <w:rStyle w:val="Codeattribute"/>
        </w:rPr>
        <w:t>@met</w:t>
      </w:r>
      <w:r>
        <w:t>, applicable only to stanzas, are introduced in §</w:t>
      </w:r>
      <w:r>
        <w:fldChar w:fldCharType="begin"/>
      </w:r>
      <w:r>
        <w:instrText xml:space="preserve"> REF _Ref181706615 \r \h </w:instrText>
      </w:r>
      <w:r>
        <w:fldChar w:fldCharType="separate"/>
      </w:r>
      <w:r>
        <w:t>2.5.4.3</w:t>
      </w:r>
      <w:r>
        <w:fldChar w:fldCharType="end"/>
      </w:r>
      <w:r>
        <w:t xml:space="preserve"> below</w:t>
      </w:r>
    </w:p>
    <w:p>
      <w:pPr>
        <w:pStyle w:val="Cmsor4"/>
      </w:pPr>
      <w:bookmarkStart w:id="109" w:name="_Ref181701741"/>
      <w:bookmarkStart w:id="110" w:name="_Toc183083708"/>
      <w:bookmarkStart w:id="111" w:name="_Ref181630354"/>
      <w:bookmarkStart w:id="112" w:name="_Ref181609517"/>
      <w:r>
        <w:t xml:space="preserve">Encoding an actual prosodic realisation with </w:t>
      </w:r>
      <w:r>
        <w:rPr>
          <w:rStyle w:val="Codeattribute"/>
        </w:rPr>
        <w:t>@real</w:t>
      </w:r>
      <w:bookmarkEnd w:id="109"/>
      <w:bookmarkEnd w:id="110"/>
    </w:p>
    <w:p>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Pr>
          <w:rStyle w:val="Codeattribute"/>
        </w:rPr>
        <w:t>@real</w:t>
      </w:r>
    </w:p>
    <w:p>
      <w:pPr>
        <w:pStyle w:val="Lista"/>
      </w:pPr>
      <w:r>
        <w:t xml:space="preserve">the value of this attribute must be the specific prosody of the line, recorded in the XML notation described in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pPr>
        <w:pStyle w:val="Lista2"/>
      </w:pPr>
      <w:r>
        <w:lastRenderedPageBreak/>
        <w:t>note that since we are concerned with actual realisation here, the = symbol for “syllable of indeterminate length” may only be used when the length of a syllable cannot be determined due to reading difficulties, and not for line-final syllables, which are usually understood to be long in prosodic templates, but whose actual length must in this case be recorded</w:t>
      </w:r>
    </w:p>
    <w:p>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t>2.5.4.4</w:t>
      </w:r>
      <w:r>
        <w:fldChar w:fldCharType="end"/>
      </w:r>
      <w:r>
        <w:t xml:space="preserve"> below</w:t>
      </w:r>
    </w:p>
    <w:p>
      <w:pPr>
        <w:pStyle w:val="Cmsor4"/>
      </w:pPr>
      <w:bookmarkStart w:id="113" w:name="_Ref181706290"/>
      <w:bookmarkStart w:id="114" w:name="_Ref181706337"/>
      <w:bookmarkStart w:id="115" w:name="_Ref181706615"/>
      <w:bookmarkStart w:id="116" w:name="_Toc183083709"/>
      <w:r>
        <w:t>Encoding metre for stanzas</w:t>
      </w:r>
      <w:bookmarkEnd w:id="111"/>
      <w:bookmarkEnd w:id="113"/>
      <w:bookmarkEnd w:id="114"/>
      <w:bookmarkEnd w:id="115"/>
      <w:bookmarkEnd w:id="116"/>
    </w:p>
    <w:p>
      <w:pPr>
        <w:pStyle w:val="Lista"/>
      </w:pPr>
      <w:r>
        <w:t xml:space="preserve">for every </w:t>
      </w:r>
      <w:r>
        <w:rPr>
          <w:rStyle w:val="Code"/>
        </w:rPr>
        <w:t>&lt;lg&gt;</w:t>
      </w:r>
      <w:r>
        <w:t xml:space="preserve"> element, the </w:t>
      </w:r>
      <w:r>
        <w:rPr>
          <w:rStyle w:val="Codeattribute"/>
        </w:rPr>
        <w:t>@met</w:t>
      </w:r>
      <w:r>
        <w:t xml:space="preserve"> attribute must be mandatorily present to identify the metrical pattern governing that stanza</w:t>
      </w:r>
    </w:p>
    <w:p>
      <w:pPr>
        <w:pStyle w:val="Lista"/>
      </w:pPr>
      <w:r>
        <w:t xml:space="preserve">the value of </w:t>
      </w:r>
      <w:r>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t>2.5.4.1</w:t>
      </w:r>
      <w:r>
        <w:fldChar w:fldCharType="end"/>
      </w:r>
    </w:p>
    <w:p>
      <w:pPr>
        <w:pStyle w:val="Lista2"/>
      </w:pPr>
      <w:r>
        <w:t>for stanzas, never use metre names which are applicable only to lines</w:t>
      </w:r>
    </w:p>
    <w:p>
      <w:pPr>
        <w:pStyle w:val="Lista2"/>
      </w:pPr>
      <w:r>
        <w:t>if the authority file lists more than one name for a template, choose the name most appropriate to the language and/or region of your inscription</w:t>
      </w:r>
    </w:p>
    <w:p>
      <w:pPr>
        <w:pStyle w:val="Lista"/>
      </w:pPr>
      <w:r>
        <w:t xml:space="preserve">if a stanza follows a set metrical template, but </w:t>
      </w:r>
      <w:r>
        <w:rPr>
          <w:b/>
          <w:bCs/>
        </w:rPr>
        <w:t>you cannot put a name to the metre</w:t>
      </w:r>
      <w:r>
        <w:t>, then</w:t>
      </w:r>
    </w:p>
    <w:p>
      <w:pPr>
        <w:pStyle w:val="Lista2"/>
      </w:pPr>
      <w:r>
        <w:t xml:space="preserve">establish the prosodic template and record it in XML prosodic notation </w:t>
      </w:r>
      <w:r>
        <w:rPr>
          <w:noProof/>
        </w:rPr>
        <w:t>(</w:t>
      </w:r>
      <w:r>
        <w:t xml:space="preserve">q.v. </w:t>
      </w:r>
      <w:commentRangeStart w:id="117"/>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commentRangeEnd w:id="117"/>
      <w:r>
        <w:rPr>
          <w:rStyle w:val="Jegyzethivatkozs"/>
          <w:rFonts w:cs="Mangal"/>
        </w:rPr>
        <w:commentReference w:id="117"/>
      </w:r>
      <w:r>
        <w:t xml:space="preserve">) as the value of </w:t>
      </w:r>
      <w:r>
        <w:rPr>
          <w:rStyle w:val="Codeattribute"/>
        </w:rPr>
        <w:t>@met</w:t>
      </w:r>
      <w:r>
        <w:t xml:space="preserve">, as in </w:t>
      </w:r>
      <w:r>
        <w:fldChar w:fldCharType="begin"/>
      </w:r>
      <w:r>
        <w:instrText xml:space="preserve"> REF _Ref181699675 \h </w:instrText>
      </w:r>
      <w:r>
        <w:fldChar w:fldCharType="separate"/>
      </w:r>
      <w:r>
        <w:t xml:space="preserve">Example </w:t>
      </w:r>
      <w:r>
        <w:rPr>
          <w:noProof/>
        </w:rPr>
        <w:t>2.5.4</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18" w:name="_Ref181699675"/>
            <w:bookmarkStart w:id="119" w:name="_Ref181699674"/>
            <w:r>
              <w:t xml:space="preserve">Example </w:t>
            </w:r>
            <w:fldSimple w:instr=" STYLEREF 3 \s ">
              <w:r>
                <w:rPr>
                  <w:noProof/>
                </w:rPr>
                <w:t>2.5.4</w:t>
              </w:r>
            </w:fldSimple>
            <w:r>
              <w:t>.</w:t>
            </w:r>
            <w:fldSimple w:instr=" SEQ Example \* ALPHABETIC \s 3 ">
              <w:r>
                <w:rPr>
                  <w:noProof/>
                </w:rPr>
                <w:t>A</w:t>
              </w:r>
            </w:fldSimple>
            <w:bookmarkEnd w:id="118"/>
            <w:r>
              <w:t>: prosodic template encoded with XML notation</w:t>
            </w:r>
            <w:bookmarkEnd w:id="119"/>
          </w:p>
        </w:tc>
      </w:tr>
      <w:tr>
        <w:tc>
          <w:tcPr>
            <w:tcW w:w="5000" w:type="pct"/>
          </w:tcPr>
          <w:p>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&gt;</w:t>
            </w:r>
            <w:r>
              <w:rPr>
                <w:rStyle w:val="Codetext"/>
              </w:rPr>
              <w:t>satya-vacano yama-suro na sa surādhipa-bhayād bhavati satya-vacanaḥ</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śauryya-guṇavān mr̥gapatir nna sa viveka-matito bhavati śauryya-guṇavāN</w:t>
            </w:r>
            <w:r>
              <w:rPr>
                <w:rStyle w:val="Code"/>
              </w:rPr>
              <w:t>&lt;/l&gt;</w:t>
            </w:r>
          </w:p>
          <w:p>
            <w:pPr>
              <w:pStyle w:val="CodeParagraph"/>
              <w:keepNext/>
              <w:rPr>
                <w:rStyle w:val="Code"/>
              </w:rPr>
            </w:pPr>
            <w:r>
              <w:rPr>
                <w:rStyle w:val="Code"/>
              </w:rPr>
              <w:t xml:space="preserve">  &lt;l </w:t>
            </w:r>
            <w:r>
              <w:rPr>
                <w:rStyle w:val="Codeattribute"/>
              </w:rPr>
              <w:t>n=</w:t>
            </w:r>
            <w:r>
              <w:rPr>
                <w:rStyle w:val="Codevalue"/>
              </w:rPr>
              <w:t>"c"</w:t>
            </w:r>
            <w:r>
              <w:rPr>
                <w:rStyle w:val="Code"/>
              </w:rPr>
              <w:t>&gt;</w:t>
            </w:r>
            <w:r>
              <w:rPr>
                <w:rStyle w:val="Codetext"/>
              </w:rPr>
              <w:t>dāna-vibhavo ravi-suto na sa pati-sva-balato bhavati dāna-vibhavaḥ</w:t>
            </w:r>
            <w:r>
              <w:rPr>
                <w:rStyle w:val="Code"/>
              </w:rPr>
              <w:t>&lt;/l&gt;</w:t>
            </w:r>
          </w:p>
          <w:p>
            <w:pPr>
              <w:pStyle w:val="CodeParagraph"/>
              <w:keepNext/>
            </w:pPr>
            <w:r>
              <w:rPr>
                <w:rStyle w:val="Code"/>
              </w:rPr>
              <w:t xml:space="preserve">  &lt;l </w:t>
            </w:r>
            <w:r>
              <w:rPr>
                <w:rStyle w:val="Codeattribute"/>
              </w:rPr>
              <w:t>n=</w:t>
            </w:r>
            <w:r>
              <w:rPr>
                <w:rStyle w:val="Codevalue"/>
              </w:rPr>
              <w:t>"d"</w:t>
            </w:r>
            <w:r>
              <w:rPr>
                <w:rStyle w:val="Code"/>
              </w:rPr>
              <w:t>&gt;</w:t>
            </w:r>
            <w:r>
              <w:rPr>
                <w:rStyle w:val="Codetext"/>
              </w:rPr>
              <w:t>satya-vara-śauryya-para-dāna-vibhavas tu nr̥pakāma-nr̥patiḥ prakr̥titaḥ</w:t>
            </w:r>
            <w:r>
              <w:rPr>
                <w:rStyle w:val="Code"/>
              </w:rPr>
              <w:t>&lt;/l&gt;</w:t>
            </w:r>
            <w:r>
              <w:t xml:space="preserve"> </w:t>
            </w:r>
          </w:p>
          <w:p>
            <w:pPr>
              <w:pStyle w:val="CodeParagraph"/>
              <w:keepNext/>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no conventional name could be associated with the consistent prosodic pattern followed in this stanza</w:t>
            </w:r>
          </w:p>
          <w:p>
            <w:pPr>
              <w:pStyle w:val="TableNote"/>
            </w:pPr>
            <w:r>
              <w:t xml:space="preserve">the </w:t>
            </w:r>
            <w:r>
              <w:rPr>
                <w:rStyle w:val="Codeattribute"/>
              </w:rPr>
              <w:t>@met</w:t>
            </w:r>
            <w:r>
              <w:t xml:space="preserve"> for the stanza is therefore recorded in prosodic notation</w:t>
            </w:r>
          </w:p>
        </w:tc>
      </w:tr>
    </w:tbl>
    <w:p/>
    <w:p>
      <w:pPr>
        <w:pStyle w:val="Lista"/>
      </w:pPr>
      <w:r>
        <w:t xml:space="preserve">if the individual lines of a stanza match two or more </w:t>
      </w:r>
      <w:r>
        <w:rPr>
          <w:b/>
          <w:bCs/>
        </w:rPr>
        <w:t>different legitimate metrical templates</w:t>
      </w:r>
      <w:r>
        <w:t>, then</w:t>
      </w:r>
    </w:p>
    <w:p>
      <w:pPr>
        <w:pStyle w:val="Lista2"/>
      </w:pPr>
      <w:r>
        <w:t xml:space="preserve">encode </w:t>
      </w:r>
      <w:r>
        <w:rPr>
          <w:rStyle w:val="Codeattribute"/>
        </w:rPr>
        <w:t>@met</w:t>
      </w:r>
      <w:r>
        <w:rPr>
          <w:rStyle w:val="Code"/>
        </w:rPr>
        <w:t>=</w:t>
      </w:r>
      <w:r>
        <w:rPr>
          <w:rStyle w:val="Codevalue"/>
        </w:rPr>
        <w:t>"mixed"</w:t>
      </w:r>
      <w:r>
        <w:t xml:space="preserve"> on the stanza,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xml:space="preserve"> below</w:t>
      </w:r>
    </w:p>
    <w:p>
      <w:pPr>
        <w:pStyle w:val="Lista2"/>
      </w:pPr>
      <w:r>
        <w:t>in this case, mandatorily encode the prosodic template of each line in this stanza (as per §</w:t>
      </w:r>
      <w:r>
        <w:fldChar w:fldCharType="begin"/>
      </w:r>
      <w:r>
        <w:instrText xml:space="preserve"> REF _Ref43980303 \r \h </w:instrText>
      </w:r>
      <w:r>
        <w:fldChar w:fldCharType="separate"/>
      </w:r>
      <w:r>
        <w:t>2.5.4.4</w:t>
      </w:r>
      <w:r>
        <w:fldChar w:fldCharType="end"/>
      </w:r>
      <w:r>
        <w:t>)</w:t>
      </w:r>
    </w:p>
    <w:p>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pPr>
        <w:pStyle w:val="Lista"/>
      </w:pPr>
      <w:r>
        <w:t xml:space="preserve">if </w:t>
      </w:r>
      <w:r>
        <w:rPr>
          <w:b/>
          <w:bCs/>
        </w:rPr>
        <w:t>you can only establish the metre tentatively</w:t>
      </w:r>
      <w:r>
        <w:rPr>
          <w:noProof/>
        </w:rPr>
        <w:t xml:space="preserve"> because the text is damaged or prosodically incorrect, as in </w:t>
      </w:r>
      <w:r>
        <w:rPr>
          <w:noProof/>
        </w:rPr>
        <w:fldChar w:fldCharType="begin"/>
      </w:r>
      <w:r>
        <w:rPr>
          <w:noProof/>
        </w:rPr>
        <w:instrText xml:space="preserve"> REF _Ref181707151 \h </w:instrText>
      </w:r>
      <w:r>
        <w:rPr>
          <w:noProof/>
        </w:rPr>
      </w:r>
      <w:r>
        <w:rPr>
          <w:noProof/>
        </w:rPr>
        <w:fldChar w:fldCharType="separate"/>
      </w:r>
      <w:r>
        <w:t xml:space="preserve">Example </w:t>
      </w:r>
      <w:r>
        <w:rPr>
          <w:noProof/>
        </w:rPr>
        <w:t>2.5.4</w:t>
      </w:r>
      <w:r>
        <w:t>.</w:t>
      </w:r>
      <w:r>
        <w:rPr>
          <w:noProof/>
        </w:rPr>
        <w:t>B</w:t>
      </w:r>
      <w:r>
        <w:rPr>
          <w:noProof/>
        </w:rPr>
        <w:fldChar w:fldCharType="end"/>
      </w:r>
      <w:r>
        <w:rPr>
          <w:noProof/>
        </w:rPr>
        <w:t>, then</w:t>
      </w:r>
    </w:p>
    <w:p>
      <w:pPr>
        <w:pStyle w:val="Lista2"/>
      </w:pPr>
      <w:r>
        <w:t xml:space="preserve">add the element </w:t>
      </w:r>
      <w:r>
        <w:rPr>
          <w:rStyle w:val="Code"/>
        </w:rPr>
        <w:t xml:space="preserve">&lt;certainty </w:t>
      </w:r>
      <w:r>
        <w:rPr>
          <w:rStyle w:val="Codeattribute"/>
        </w:rPr>
        <w:t>match</w:t>
      </w:r>
      <w:r>
        <w:rPr>
          <w:rStyle w:val="Code"/>
        </w:rPr>
        <w:t>=</w:t>
      </w:r>
      <w:r>
        <w:rPr>
          <w:rStyle w:val="Codevalue"/>
        </w:rPr>
        <w:t xml:space="preserve">"../@met" </w:t>
      </w:r>
      <w:r>
        <w:rPr>
          <w:rStyle w:val="Codeattribute"/>
        </w:rPr>
        <w:t>locus</w:t>
      </w:r>
      <w:r>
        <w:rPr>
          <w:rStyle w:val="Code"/>
        </w:rPr>
        <w:t>=</w:t>
      </w:r>
      <w:r>
        <w:rPr>
          <w:rStyle w:val="Codevalue"/>
        </w:rPr>
        <w:t>"value"</w:t>
      </w:r>
      <w:r>
        <w:rPr>
          <w:rStyle w:val="Code"/>
        </w:rPr>
        <w:t>/&gt;</w:t>
      </w:r>
      <w:r>
        <w:t xml:space="preserve"> directly after the opening </w:t>
      </w:r>
      <w:r>
        <w:rPr>
          <w:rStyle w:val="Code"/>
        </w:rPr>
        <w:t>&lt;lg&gt;</w:t>
      </w:r>
      <w:r>
        <w:t xml:space="preserve"> tag </w:t>
      </w:r>
      <w:r>
        <w:rPr>
          <w:noProof/>
        </w:rPr>
        <w:t>(</w:t>
      </w:r>
      <w:r>
        <w:t xml:space="preserve">before the first </w:t>
      </w:r>
      <w:r>
        <w:rPr>
          <w:rStyle w:val="Code"/>
        </w:rPr>
        <w:t>&lt;l&gt;</w:t>
      </w:r>
      <w:r>
        <w:t xml:space="preserve"> element), where</w:t>
      </w:r>
    </w:p>
    <w:p>
      <w:pPr>
        <w:pStyle w:val="Lista3"/>
      </w:pPr>
      <w:r>
        <w:rPr>
          <w:rStyle w:val="Codeattribute"/>
        </w:rPr>
        <w:t>@match</w:t>
      </w:r>
      <w:r>
        <w:rPr>
          <w:rStyle w:val="Code"/>
        </w:rPr>
        <w:t>=</w:t>
      </w:r>
      <w:r>
        <w:rPr>
          <w:rStyle w:val="Codevalue"/>
        </w:rPr>
        <w:t>"../@met"</w:t>
      </w:r>
      <w:r>
        <w:t xml:space="preserve"> indicates that you are encoding uncertainty</w:t>
      </w:r>
      <w:r>
        <w:rPr>
          <w:rStyle w:val="Lbjegyzet-hivatkozs"/>
        </w:rPr>
        <w:footnoteReference w:id="13"/>
      </w:r>
      <w:r>
        <w:t xml:space="preserve"> regarding the </w:t>
      </w:r>
      <w:r>
        <w:rPr>
          <w:rStyle w:val="Codeattribute"/>
        </w:rPr>
        <w:t>@met</w:t>
      </w:r>
      <w:r>
        <w:t xml:space="preserve"> attribute of the parent element </w:t>
      </w:r>
      <w:r>
        <w:rPr>
          <w:noProof/>
        </w:rPr>
        <w:t>(</w:t>
      </w:r>
      <w:r>
        <w:t xml:space="preserve">i.e. </w:t>
      </w:r>
      <w:r>
        <w:rPr>
          <w:rStyle w:val="Code"/>
        </w:rPr>
        <w:t>&lt;lg&gt;</w:t>
      </w:r>
      <w:r>
        <w:t>), and</w:t>
      </w:r>
    </w:p>
    <w:p>
      <w:pPr>
        <w:pStyle w:val="Lista3"/>
      </w:pPr>
      <w:r>
        <w:rPr>
          <w:rStyle w:val="Codeattribute"/>
        </w:rPr>
        <w:t>@locus</w:t>
      </w:r>
      <w:r>
        <w:rPr>
          <w:rStyle w:val="Code"/>
        </w:rPr>
        <w:t>=</w:t>
      </w:r>
      <w:r>
        <w:rPr>
          <w:rStyle w:val="Codevalue"/>
        </w:rPr>
        <w:t>"value"</w:t>
      </w:r>
      <w:r>
        <w:t xml:space="preserve"> indicates that the uncertainty concerns the value of this attribute </w:t>
      </w:r>
      <w:r>
        <w:rPr>
          <w:noProof/>
        </w:rPr>
        <w:t>(</w:t>
      </w:r>
      <w:r>
        <w:t>i.e. the identification of the metre)</w:t>
      </w:r>
    </w:p>
    <w:p>
      <w:pPr>
        <w:pStyle w:val="Lista2"/>
      </w:pPr>
      <w:r>
        <w:t xml:space="preserve">if the uncertainty of your identification is because the received text is metrically anomalous, then also encode </w:t>
      </w:r>
      <w:r>
        <w:rPr>
          <w:rStyle w:val="Codeattribute"/>
        </w:rPr>
        <w:t>@real</w:t>
      </w:r>
      <w:r>
        <w:t xml:space="preserve"> on the problematic line(s) as per §</w:t>
      </w:r>
      <w:r>
        <w:fldChar w:fldCharType="begin"/>
      </w:r>
      <w:r>
        <w:instrText xml:space="preserve"> REF _Ref181700216 \r \h </w:instrText>
      </w:r>
      <w:r>
        <w:fldChar w:fldCharType="separate"/>
      </w:r>
      <w:r>
        <w:t>2.5.4.4</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keepLines/>
            </w:pPr>
            <w:bookmarkStart w:id="120" w:name="_Ref181707151"/>
            <w:bookmarkStart w:id="121" w:name="_Ref181707147"/>
            <w:r>
              <w:lastRenderedPageBreak/>
              <w:t xml:space="preserve">Example </w:t>
            </w:r>
            <w:fldSimple w:instr=" STYLEREF 3 \s ">
              <w:r>
                <w:rPr>
                  <w:noProof/>
                </w:rPr>
                <w:t>2.5.4</w:t>
              </w:r>
            </w:fldSimple>
            <w:r>
              <w:t>.</w:t>
            </w:r>
            <w:fldSimple w:instr=" SEQ Example \* ALPHABETIC \s 3 ">
              <w:r>
                <w:rPr>
                  <w:noProof/>
                </w:rPr>
                <w:t>B</w:t>
              </w:r>
            </w:fldSimple>
            <w:bookmarkEnd w:id="120"/>
            <w:r>
              <w:t>: tentative metre identification</w:t>
            </w:r>
            <w:bookmarkEnd w:id="121"/>
          </w:p>
        </w:tc>
      </w:tr>
      <w:tr>
        <w:tc>
          <w:tcPr>
            <w:tcW w:w="5000" w:type="pct"/>
          </w:tcPr>
          <w:p>
            <w:pPr>
              <w:pStyle w:val="CodeParagraph"/>
              <w:keepNext/>
              <w:keepLines/>
              <w:rPr>
                <w:rStyle w:val="Code"/>
              </w:rPr>
            </w:pPr>
            <w:r>
              <w:rPr>
                <w:rStyle w:val="Code"/>
              </w:rPr>
              <w:t xml:space="preserve">&lt;lg </w:t>
            </w:r>
            <w:r>
              <w:rPr>
                <w:rStyle w:val="Codeattribute"/>
              </w:rPr>
              <w:t>n=</w:t>
            </w:r>
            <w:r>
              <w:rPr>
                <w:rStyle w:val="Codevalue"/>
              </w:rPr>
              <w:t>"26"</w:t>
            </w:r>
            <w:r>
              <w:rPr>
                <w:rStyle w:val="Code"/>
              </w:rPr>
              <w:t xml:space="preserve"> </w:t>
            </w:r>
            <w:r>
              <w:rPr>
                <w:rStyle w:val="Codeattribute"/>
              </w:rPr>
              <w:t>met=</w:t>
            </w:r>
            <w:r>
              <w:rPr>
                <w:rStyle w:val="Codevalue"/>
              </w:rPr>
              <w:t>"gīti"</w:t>
            </w:r>
            <w:r>
              <w:rPr>
                <w:rStyle w:val="Code"/>
              </w:rPr>
              <w:t xml:space="preserve">&gt;&lt;certainty </w:t>
            </w:r>
            <w:r>
              <w:rPr>
                <w:rStyle w:val="Codeattribute"/>
              </w:rPr>
              <w:t>match=</w:t>
            </w:r>
            <w:r>
              <w:rPr>
                <w:rStyle w:val="Codevalue"/>
              </w:rPr>
              <w:t>"../@met" locus="value"</w:t>
            </w:r>
            <w:r>
              <w:rPr>
                <w:rStyle w:val="Code"/>
              </w:rPr>
              <w:t>/&gt;</w:t>
            </w:r>
          </w:p>
          <w:p>
            <w:pPr>
              <w:pStyle w:val="CodeParagraph"/>
              <w:keepNext/>
              <w:keepLines/>
              <w:rPr>
                <w:rStyle w:val="Code"/>
              </w:rPr>
            </w:pPr>
            <w:r>
              <w:rPr>
                <w:rStyle w:val="Code"/>
              </w:rPr>
              <w:t xml:space="preserve">  &lt;l </w:t>
            </w:r>
            <w:r>
              <w:rPr>
                <w:rStyle w:val="Codeattribute"/>
              </w:rPr>
              <w:t>n=</w:t>
            </w:r>
            <w:r>
              <w:rPr>
                <w:rStyle w:val="Codevalue"/>
              </w:rPr>
              <w:t>"ab"</w:t>
            </w:r>
            <w:r>
              <w:rPr>
                <w:rStyle w:val="Code"/>
              </w:rPr>
              <w:t>&gt;</w:t>
            </w:r>
            <w:r>
              <w:rPr>
                <w:rStyle w:val="Codetext"/>
              </w:rPr>
              <w:t xml:space="preserve">Atha vennamayya-nāmnas tasya </w:t>
            </w:r>
            <w:r>
              <w:rPr>
                <w:rStyle w:val="Code"/>
              </w:rPr>
              <w:t xml:space="preserve">&lt;seg </w:t>
            </w:r>
            <w:r>
              <w:rPr>
                <w:rStyle w:val="Codeattribute"/>
              </w:rPr>
              <w:t>met=</w:t>
            </w:r>
            <w:r>
              <w:rPr>
                <w:rStyle w:val="Codevalue"/>
              </w:rPr>
              <w:t>"-"</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"1"</w:t>
            </w:r>
            <w:r>
              <w:rPr>
                <w:rStyle w:val="Code"/>
              </w:rPr>
              <w:t xml:space="preserve"> </w:t>
            </w:r>
            <w:r>
              <w:rPr>
                <w:rStyle w:val="Codeattribute"/>
              </w:rPr>
              <w:t>unit=</w:t>
            </w:r>
            <w:r>
              <w:rPr>
                <w:rStyle w:val="Codevalue"/>
              </w:rPr>
              <w:t>"character"</w:t>
            </w:r>
            <w:r>
              <w:rPr>
                <w:rStyle w:val="Code"/>
              </w:rPr>
              <w:t>/&gt;&lt;/seg&gt;</w:t>
            </w:r>
            <w:r>
              <w:rPr>
                <w:rStyle w:val="Codetext"/>
              </w:rPr>
              <w:t xml:space="preserve">sā </w:t>
            </w:r>
            <w:r>
              <w:rPr>
                <w:rStyle w:val="Code"/>
              </w:rPr>
              <w:t xml:space="preserve">&lt;gap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/&gt;&lt;/l&gt;</w:t>
            </w:r>
          </w:p>
          <w:p>
            <w:pPr>
              <w:pStyle w:val="CodeParagraph"/>
              <w:keepNext/>
              <w:keepLines/>
              <w:rPr>
                <w:rStyle w:val="Code"/>
              </w:rPr>
            </w:pPr>
            <w:r>
              <w:rPr>
                <w:rStyle w:val="Code"/>
              </w:rPr>
              <w:t xml:space="preserve">  &lt;l </w:t>
            </w:r>
            <w:r>
              <w:rPr>
                <w:rStyle w:val="Codeattribute"/>
              </w:rPr>
              <w:t>n=</w:t>
            </w:r>
            <w:r>
              <w:rPr>
                <w:rStyle w:val="Codevalue"/>
              </w:rPr>
              <w:t>"cd"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"2"</w:t>
            </w:r>
            <w:r>
              <w:rPr>
                <w:rStyle w:val="Code"/>
              </w:rPr>
              <w:t xml:space="preserve"> </w:t>
            </w:r>
            <w:r>
              <w:rPr>
                <w:rStyle w:val="Codeattribute"/>
              </w:rPr>
              <w:t>unit=</w:t>
            </w:r>
            <w:r>
              <w:rPr>
                <w:rStyle w:val="Codevalue"/>
              </w:rPr>
              <w:t>"character"</w:t>
            </w:r>
            <w:r>
              <w:rPr>
                <w:rStyle w:val="Code"/>
              </w:rPr>
              <w:t xml:space="preserve"> </w:t>
            </w:r>
            <w:r>
              <w:rPr>
                <w:rStyle w:val="Codeattribute"/>
              </w:rPr>
              <w:t>precision=</w:t>
            </w:r>
            <w:r>
              <w:rPr>
                <w:rStyle w:val="Codevalue"/>
              </w:rPr>
              <w:t>"low"</w:t>
            </w:r>
            <w:r>
              <w:rPr>
                <w:rStyle w:val="Code"/>
              </w:rPr>
              <w:t>/&gt;</w:t>
            </w:r>
            <w:r>
              <w:rPr>
                <w:rStyle w:val="Codetext"/>
              </w:rPr>
              <w:t>vir vvirājadevanana Ity ajani dvija-kulottamas sūnuḥ</w:t>
            </w:r>
            <w:r>
              <w:rPr>
                <w:rStyle w:val="Code"/>
              </w:rPr>
              <w:t>&lt;/l&gt;</w:t>
            </w:r>
          </w:p>
          <w:p>
            <w:pPr>
              <w:pStyle w:val="CodeParagraph"/>
              <w:keepNext/>
              <w:keepLines/>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 xml:space="preserve">due to the extent of lacunae in this stanza, it can only tentatively be identified as an </w:t>
            </w:r>
            <w:r>
              <w:rPr>
                <w:rStyle w:val="Foreign"/>
              </w:rPr>
              <w:t>āryāgīti</w:t>
            </w:r>
          </w:p>
          <w:p>
            <w:pPr>
              <w:pStyle w:val="TableNote"/>
            </w:pPr>
            <w:r>
              <w:t xml:space="preserve">the uncertainty of this identification is indicated with the </w:t>
            </w:r>
            <w:r>
              <w:rPr>
                <w:rStyle w:val="Code"/>
              </w:rPr>
              <w:t>&lt;certainty&gt;</w:t>
            </w:r>
            <w:r>
              <w:t xml:space="preserve"> element</w:t>
            </w:r>
          </w:p>
        </w:tc>
      </w:tr>
    </w:tbl>
    <w:p/>
    <w:p>
      <w:pPr>
        <w:pStyle w:val="Lista"/>
      </w:pPr>
      <w:r>
        <w:t xml:space="preserve">if a part of your text seems with reasonable certainty to be in verse, but it is </w:t>
      </w:r>
      <w:r>
        <w:rPr>
          <w:b/>
          <w:bCs/>
        </w:rPr>
        <w:t>too heavily damaged to identify the metre even tentatively</w:t>
      </w:r>
      <w:r>
        <w:t xml:space="preserve">, tag it as </w:t>
      </w:r>
      <w:r>
        <w:rPr>
          <w:rStyle w:val="Codeattribute"/>
        </w:rPr>
        <w:t>@met</w:t>
      </w:r>
      <w:r>
        <w:rPr>
          <w:rStyle w:val="Code"/>
        </w:rPr>
        <w:t>=</w:t>
      </w:r>
      <w:r>
        <w:rPr>
          <w:rStyle w:val="Codevalue"/>
        </w:rPr>
        <w:t>"uncertain"</w:t>
      </w:r>
    </w:p>
    <w:p>
      <w:pPr>
        <w:pStyle w:val="Lista2"/>
      </w:pPr>
      <w:r>
        <w:t xml:space="preserve">conversely, for heavily lacunose verse where the stanza structure cannot be established with any certainty, consider wrapping the text in an </w:t>
      </w:r>
      <w:r>
        <w:rPr>
          <w:rStyle w:val="Code"/>
        </w:rPr>
        <w:t>&lt;ab&gt;</w:t>
      </w:r>
      <w:r>
        <w:t xml:space="preserve"> element </w:t>
      </w:r>
      <w:r>
        <w:rPr>
          <w:noProof/>
        </w:rPr>
        <w:t>(</w:t>
      </w:r>
      <w:r>
        <w:t>§</w:t>
      </w:r>
      <w:r>
        <w:fldChar w:fldCharType="begin"/>
      </w:r>
      <w:r>
        <w:instrText xml:space="preserve"> REF _Ref43981028 \r \h  \* MERGEFORMAT </w:instrText>
      </w:r>
      <w:r>
        <w:fldChar w:fldCharType="separate"/>
      </w:r>
      <w:r>
        <w:t>2.4.2</w:t>
      </w:r>
      <w:r>
        <w:fldChar w:fldCharType="end"/>
      </w:r>
      <w:r>
        <w:t>) instead of marking it up as verse</w:t>
      </w:r>
    </w:p>
    <w:p>
      <w:pPr>
        <w:pStyle w:val="Cmsor4"/>
      </w:pPr>
      <w:bookmarkStart w:id="122" w:name="_Ref181700216"/>
      <w:bookmarkStart w:id="123" w:name="_Ref181701554"/>
      <w:bookmarkStart w:id="124" w:name="_Toc183083710"/>
      <w:bookmarkStart w:id="125" w:name="_Ref43980303"/>
      <w:bookmarkEnd w:id="112"/>
      <w:r>
        <w:t>Encoding metre for verse lines</w:t>
      </w:r>
      <w:bookmarkEnd w:id="122"/>
      <w:bookmarkEnd w:id="123"/>
      <w:bookmarkEnd w:id="124"/>
    </w:p>
    <w:p>
      <w:pPr>
        <w:pStyle w:val="Lista"/>
      </w:pPr>
      <w:r>
        <w:t>the prosody of individual verse lines shall not be encoded separately so long as it is clearly determined by the metre encoded for the stanza to which they belong</w:t>
      </w:r>
    </w:p>
    <w:p>
      <w:pPr>
        <w:pStyle w:val="Lista"/>
      </w:pPr>
      <w:r>
        <w:t xml:space="preserve">furthermore, encoding the metre of individual lines is </w:t>
      </w:r>
      <w:r>
        <w:rPr>
          <w:b/>
          <w:bCs/>
        </w:rPr>
        <w:t>not applicable</w:t>
      </w:r>
      <w:r>
        <w:t xml:space="preserve"> to</w:t>
      </w:r>
    </w:p>
    <w:p>
      <w:pPr>
        <w:pStyle w:val="Lista2"/>
      </w:pPr>
      <w:r>
        <w:t xml:space="preserve">presumable scribal error </w:t>
      </w:r>
      <w:r>
        <w:rPr>
          <w:noProof/>
        </w:rPr>
        <w:t>(</w:t>
      </w:r>
      <w:r>
        <w:t xml:space="preserve">e.g. omission, dittography) or non-standard usage which you as editor have corrected </w:t>
      </w:r>
      <w:r>
        <w:rPr>
          <w:noProof/>
        </w:rPr>
        <w:t>(</w:t>
      </w:r>
      <w:r>
        <w:t>§</w:t>
      </w:r>
      <w:r>
        <w:fldChar w:fldCharType="begin"/>
      </w:r>
      <w:r>
        <w:instrText xml:space="preserve"> REF _Ref43981070 \r \h  \* MERGEFORMAT </w:instrText>
      </w:r>
      <w:r>
        <w:fldChar w:fldCharType="separate"/>
      </w:r>
      <w:r>
        <w:t>6.1.4.1</w:t>
      </w:r>
      <w:r>
        <w:fldChar w:fldCharType="end"/>
      </w:r>
      <w:r>
        <w:t xml:space="preserve">) or normalised </w:t>
      </w:r>
      <w:r>
        <w:rPr>
          <w:noProof/>
        </w:rPr>
        <w:t>(</w:t>
      </w:r>
      <w:r>
        <w:t>§</w:t>
      </w:r>
      <w:r>
        <w:fldChar w:fldCharType="begin"/>
      </w:r>
      <w:r>
        <w:instrText xml:space="preserve"> REF _Ref43979756 \r \h  \* MERGEFORMAT </w:instrText>
      </w:r>
      <w:r>
        <w:fldChar w:fldCharType="separate"/>
      </w:r>
      <w:r>
        <w:t>6.3</w:t>
      </w:r>
      <w:r>
        <w:fldChar w:fldCharType="end"/>
      </w:r>
      <w:r>
        <w:t xml:space="preserve">), thereby restoring the expected metre </w:t>
      </w:r>
      <w:r>
        <w:rPr>
          <w:noProof/>
        </w:rPr>
        <w:t>(</w:t>
      </w:r>
      <w:r>
        <w:t>see also §</w:t>
      </w:r>
      <w:r>
        <w:fldChar w:fldCharType="begin"/>
      </w:r>
      <w:r>
        <w:instrText xml:space="preserve"> REF _Ref43981233 \r \h  \* MERGEFORMAT </w:instrText>
      </w:r>
      <w:r>
        <w:fldChar w:fldCharType="separate"/>
      </w:r>
      <w:r>
        <w:t>6.1.4</w:t>
      </w:r>
      <w:r>
        <w:fldChar w:fldCharType="end"/>
      </w:r>
      <w:r>
        <w:t>)</w:t>
      </w:r>
    </w:p>
    <w:p>
      <w:pPr>
        <w:pStyle w:val="Lista2"/>
      </w:pPr>
      <w:r>
        <w:t xml:space="preserve">the clerical/scribal quirk where the end of a verse is joined in sandhi to a closing </w:t>
      </w:r>
      <w:r>
        <w:rPr>
          <w:rStyle w:val="Foreign"/>
        </w:rPr>
        <w:t>iti</w:t>
      </w:r>
      <w:r>
        <w:t xml:space="preserve"> (for which see §</w:t>
      </w:r>
      <w:r>
        <w:fldChar w:fldCharType="begin"/>
      </w:r>
      <w:r>
        <w:instrText xml:space="preserve"> REF _Ref181373789 \r \h </w:instrText>
      </w:r>
      <w:r>
        <w:fldChar w:fldCharType="separate"/>
      </w:r>
      <w:r>
        <w:t>2.2.2</w:t>
      </w:r>
      <w:r>
        <w:fldChar w:fldCharType="end"/>
      </w:r>
      <w:r>
        <w:t>)</w:t>
      </w:r>
    </w:p>
    <w:p>
      <w:pPr>
        <w:pStyle w:val="Lista2"/>
      </w:pPr>
      <w:r>
        <w:t xml:space="preserve">caesuras not observed by the writer </w:t>
      </w:r>
      <w:r>
        <w:rPr>
          <w:noProof/>
        </w:rPr>
        <w:t>(</w:t>
      </w:r>
      <w:r>
        <w:t>which cannot be marked up in this scheme, but may be encoded as mentioned under §</w:t>
      </w:r>
      <w:r>
        <w:fldChar w:fldCharType="begin"/>
      </w:r>
      <w:r>
        <w:instrText xml:space="preserve"> REF _Ref181706035 \r \h </w:instrText>
      </w:r>
      <w:r>
        <w:fldChar w:fldCharType="separate"/>
      </w:r>
      <w:r>
        <w:t>2.5.4.5</w:t>
      </w:r>
      <w:r>
        <w:fldChar w:fldCharType="end"/>
      </w:r>
      <w:r>
        <w:t>)</w:t>
      </w:r>
    </w:p>
    <w:p>
      <w:pPr>
        <w:pStyle w:val="Lista"/>
      </w:pPr>
      <w:r>
        <w:t xml:space="preserve">in other cases, encode the prosody of a line using </w:t>
      </w:r>
      <w:r>
        <w:rPr>
          <w:rStyle w:val="Codeattribute"/>
        </w:rPr>
        <w:t>@met</w:t>
      </w:r>
      <w:r>
        <w:t xml:space="preserve"> (§</w:t>
      </w:r>
      <w:r>
        <w:fldChar w:fldCharType="begin"/>
      </w:r>
      <w:r>
        <w:instrText xml:space="preserve"> REF _Ref181699020 \r \h </w:instrText>
      </w:r>
      <w:r>
        <w:fldChar w:fldCharType="separate"/>
      </w:r>
      <w:r>
        <w:t>2.5.4.1</w:t>
      </w:r>
      <w:r>
        <w:fldChar w:fldCharType="end"/>
      </w:r>
      <w:r>
        <w:t xml:space="preserve">) and/or </w:t>
      </w:r>
      <w:r>
        <w:rPr>
          <w:rStyle w:val="Codeattribute"/>
        </w:rPr>
        <w:t>@real</w:t>
      </w:r>
      <w:r>
        <w:t xml:space="preserve"> (§</w:t>
      </w:r>
      <w:r>
        <w:fldChar w:fldCharType="begin"/>
      </w:r>
      <w:r>
        <w:instrText xml:space="preserve"> REF _Ref181701741 \r \h </w:instrText>
      </w:r>
      <w:r>
        <w:fldChar w:fldCharType="separate"/>
      </w:r>
      <w:r>
        <w:t>2.5.4.2</w:t>
      </w:r>
      <w:r>
        <w:fldChar w:fldCharType="end"/>
      </w:r>
      <w:r>
        <w:t>) as follows</w:t>
      </w:r>
    </w:p>
    <w:p>
      <w:pPr>
        <w:pStyle w:val="Lista"/>
      </w:pPr>
      <w:r>
        <w:rPr>
          <w:b/>
          <w:bCs/>
        </w:rPr>
        <w:t>when the lines of a stanza 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t xml:space="preserve">Example </w:t>
      </w:r>
      <w:r>
        <w:rPr>
          <w:noProof/>
        </w:rPr>
        <w:t>2.5.4</w:t>
      </w:r>
      <w:r>
        <w:t>.</w:t>
      </w:r>
      <w:r>
        <w:rPr>
          <w:noProof/>
        </w:rPr>
        <w:t>C</w:t>
      </w:r>
      <w:r>
        <w:fldChar w:fldCharType="end"/>
      </w:r>
      <w:r>
        <w:t>, mandatorily encode as follows</w:t>
      </w:r>
    </w:p>
    <w:p>
      <w:pPr>
        <w:pStyle w:val="Lista2"/>
      </w:pPr>
      <w:r>
        <w:t>as per §</w:t>
      </w:r>
      <w:r>
        <w:fldChar w:fldCharType="begin"/>
      </w:r>
      <w:r>
        <w:instrText xml:space="preserve"> REF _Ref181630354 \w \h </w:instrText>
      </w:r>
      <w:r>
        <w:fldChar w:fldCharType="separate"/>
      </w:r>
      <w:r>
        <w:t>2.5.4.2</w:t>
      </w:r>
      <w:r>
        <w:fldChar w:fldCharType="end"/>
      </w:r>
      <w:r>
        <w:t xml:space="preserve">, encode the metre of the stanza as </w:t>
      </w:r>
      <w:r>
        <w:rPr>
          <w:rStyle w:val="Codevalue"/>
        </w:rPr>
        <w:t>"mixed"</w:t>
      </w:r>
      <w:r>
        <w:t xml:space="preserve"> </w:t>
      </w:r>
    </w:p>
    <w:p>
      <w:pPr>
        <w:pStyle w:val="Lista2"/>
      </w:pPr>
      <w:r>
        <w:t xml:space="preserve">typically, add </w:t>
      </w:r>
      <w:r>
        <w:rPr>
          <w:rStyle w:val="Codeattribute"/>
        </w:rPr>
        <w:t>@met</w:t>
      </w:r>
      <w:r>
        <w:t xml:space="preserve"> to each line that conforms to a named metrical template applicable to </w:t>
      </w:r>
      <w:r>
        <w:rPr>
          <w:rStyle w:val="Foreign"/>
        </w:rPr>
        <w:t>samacatuṣpadī</w:t>
      </w:r>
      <w:r>
        <w:t xml:space="preserve"> verse (where the template is identical for all four lines)</w:t>
      </w:r>
    </w:p>
    <w:p>
      <w:pPr>
        <w:pStyle w:val="Lista2"/>
      </w:pPr>
      <w:r>
        <w:t xml:space="preserve">rarely, add </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6" w:name="_Ref44077218"/>
            <w:r>
              <w:t xml:space="preserve">Example </w:t>
            </w:r>
            <w:fldSimple w:instr=" STYLEREF 3 \s ">
              <w:r>
                <w:rPr>
                  <w:noProof/>
                </w:rPr>
                <w:t>2.5.4</w:t>
              </w:r>
            </w:fldSimple>
            <w:r>
              <w:t>.</w:t>
            </w:r>
            <w:fldSimple w:instr=" SEQ Example \* ALPHABETIC \s 3 ">
              <w:r>
                <w:rPr>
                  <w:noProof/>
                </w:rPr>
                <w:t>C</w:t>
              </w:r>
            </w:fldSimple>
            <w:bookmarkEnd w:id="126"/>
            <w:r>
              <w:t>: line with a prosodic template other than the rest of the stanza</w:t>
            </w:r>
          </w:p>
        </w:tc>
      </w:tr>
      <w:tr>
        <w:tc>
          <w:tcPr>
            <w:tcW w:w="5000" w:type="pct"/>
          </w:tcPr>
          <w:p>
            <w:pPr>
              <w:pStyle w:val="CodeParagraph"/>
              <w:keepNext/>
              <w:rPr>
                <w:rStyle w:val="Code"/>
              </w:rPr>
            </w:pPr>
            <w:r>
              <w:rPr>
                <w:rStyle w:val="Code"/>
              </w:rPr>
              <w:t xml:space="preserve">&lt;lg </w:t>
            </w:r>
            <w:r>
              <w:rPr>
                <w:rStyle w:val="Codeattribute"/>
              </w:rPr>
              <w:t>n=</w:t>
            </w:r>
            <w:r>
              <w:rPr>
                <w:rStyle w:val="Codevalue"/>
              </w:rPr>
              <w:t>"9"</w:t>
            </w:r>
            <w:r>
              <w:rPr>
                <w:rStyle w:val="Code"/>
              </w:rPr>
              <w:t xml:space="preserve"> </w:t>
            </w:r>
            <w:r>
              <w:rPr>
                <w:rStyle w:val="Codeattribute"/>
              </w:rPr>
              <w:t>met=</w:t>
            </w:r>
            <w:r>
              <w:rPr>
                <w:rStyle w:val="Codevalue"/>
              </w:rPr>
              <w:t>"mixed"</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met=</w:t>
            </w:r>
            <w:r>
              <w:rPr>
                <w:rStyle w:val="Codevalue"/>
              </w:rPr>
              <w:t>"vaṁśastha"</w:t>
            </w:r>
            <w:r>
              <w:rPr>
                <w:rStyle w:val="Code"/>
              </w:rPr>
              <w:t>&gt;</w:t>
            </w:r>
            <w:r>
              <w:rPr>
                <w:rStyle w:val="Codetext"/>
              </w:rPr>
              <w:t>yaśo-vikāśāya vikāśitā diśo</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 xml:space="preserve"> </w:t>
            </w:r>
            <w:r>
              <w:rPr>
                <w:rStyle w:val="Codeattribute"/>
              </w:rPr>
              <w:t>met=</w:t>
            </w:r>
            <w:r>
              <w:rPr>
                <w:rStyle w:val="Codevalue"/>
              </w:rPr>
              <w:t>"upendravajrā"</w:t>
            </w:r>
            <w:r>
              <w:rPr>
                <w:rStyle w:val="Code"/>
              </w:rPr>
              <w:t>&gt;</w:t>
            </w:r>
            <w:r>
              <w:rPr>
                <w:rStyle w:val="Codetext"/>
              </w:rPr>
              <w:t>daśāpi viśvasya pitāmahena</w:t>
            </w:r>
            <w:r>
              <w:rPr>
                <w:rStyle w:val="Code"/>
              </w:rPr>
              <w:t>&lt;/l&gt;</w:t>
            </w:r>
          </w:p>
          <w:p>
            <w:pPr>
              <w:pStyle w:val="CodeParagraph"/>
              <w:keepNext/>
              <w:rPr>
                <w:rStyle w:val="Code"/>
              </w:rPr>
            </w:pPr>
            <w:r>
              <w:rPr>
                <w:rStyle w:val="Code"/>
              </w:rPr>
              <w:t xml:space="preserve">  &lt;l </w:t>
            </w:r>
            <w:r>
              <w:rPr>
                <w:rStyle w:val="Codeattribute"/>
              </w:rPr>
              <w:t>n=</w:t>
            </w:r>
            <w:r>
              <w:rPr>
                <w:rStyle w:val="Codevalue"/>
              </w:rPr>
              <w:t>"c"</w:t>
            </w:r>
            <w:r>
              <w:rPr>
                <w:rStyle w:val="Code"/>
              </w:rPr>
              <w:t xml:space="preserve"> </w:t>
            </w:r>
            <w:r>
              <w:rPr>
                <w:rStyle w:val="Codeattribute"/>
              </w:rPr>
              <w:t>met=</w:t>
            </w:r>
            <w:r>
              <w:rPr>
                <w:rStyle w:val="Codevalue"/>
              </w:rPr>
              <w:t>"upendravajrā"</w:t>
            </w:r>
            <w:r>
              <w:rPr>
                <w:rStyle w:val="Code"/>
              </w:rPr>
              <w:t>&gt;</w:t>
            </w:r>
            <w:r>
              <w:rPr>
                <w:rStyle w:val="Codetext"/>
              </w:rPr>
              <w:t>śriyan nidhāyorasi yasya viṣṇuḥ</w:t>
            </w:r>
            <w:r>
              <w:rPr>
                <w:rStyle w:val="Code"/>
              </w:rPr>
              <w:t>&lt;/l&gt;</w:t>
            </w:r>
          </w:p>
          <w:p>
            <w:pPr>
              <w:pStyle w:val="CodeParagraph"/>
              <w:keepNext/>
            </w:pPr>
            <w:r>
              <w:rPr>
                <w:rStyle w:val="Code"/>
              </w:rPr>
              <w:t xml:space="preserve">  &lt;l </w:t>
            </w:r>
            <w:r>
              <w:rPr>
                <w:rStyle w:val="Codeattribute"/>
              </w:rPr>
              <w:t>n=</w:t>
            </w:r>
            <w:r>
              <w:rPr>
                <w:rStyle w:val="Codevalue"/>
              </w:rPr>
              <w:t>"d"</w:t>
            </w:r>
            <w:r>
              <w:rPr>
                <w:rStyle w:val="Code"/>
              </w:rPr>
              <w:t xml:space="preserve"> </w:t>
            </w:r>
            <w:r>
              <w:rPr>
                <w:rStyle w:val="Codeattribute"/>
              </w:rPr>
              <w:t>met=</w:t>
            </w:r>
            <w:r>
              <w:rPr>
                <w:rStyle w:val="Codevalue"/>
              </w:rPr>
              <w:t>"upendravajrā"</w:t>
            </w:r>
            <w:r>
              <w:rPr>
                <w:rStyle w:val="Code"/>
              </w:rPr>
              <w:t>&gt;</w:t>
            </w:r>
            <w:r>
              <w:rPr>
                <w:rStyle w:val="Codetext"/>
              </w:rPr>
              <w:t>sva-mūrttitāṁ svaṁ ca tapāṁsi tepe</w:t>
            </w:r>
            <w:r>
              <w:rPr>
                <w:rStyle w:val="Code"/>
              </w:rPr>
              <w:t>&lt;/l&gt;</w:t>
            </w:r>
            <w:r>
              <w:t xml:space="preserve"> </w:t>
            </w:r>
          </w:p>
          <w:p>
            <w:pPr>
              <w:pStyle w:val="CodeParagraph"/>
              <w:keepNext/>
              <w:rPr>
                <w:rFonts w:ascii="Consolas" w:hAnsi="Consolas" w:cs="Consolas"/>
                <w:noProof/>
                <w:color w:val="002060"/>
                <w:shd w:val="clear" w:color="auto" w:fill="F2F2F2" w:themeFill="background1" w:themeFillShade="F2"/>
              </w:rPr>
            </w:pPr>
            <w:r>
              <w:rPr>
                <w:rStyle w:val="Code"/>
              </w:rPr>
              <w:t>&lt;/lg&gt;</w:t>
            </w:r>
          </w:p>
        </w:tc>
      </w:tr>
      <w:tr>
        <w:tc>
          <w:tcPr>
            <w:tcW w:w="5000" w:type="pct"/>
          </w:tcPr>
          <w:p>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pPr>
              <w:pStyle w:val="TableNote"/>
            </w:pPr>
            <w:r>
              <w:t xml:space="preserve">the metre for the stanza is encoded as mixed, and </w:t>
            </w:r>
            <w:r>
              <w:rPr>
                <w:rStyle w:val="Codeattribute"/>
              </w:rPr>
              <w:t>@met</w:t>
            </w:r>
            <w:r>
              <w:t>, with a pattern name as its value, is added to each line</w:t>
            </w:r>
          </w:p>
        </w:tc>
      </w:tr>
    </w:tbl>
    <w:p/>
    <w:p>
      <w:pPr>
        <w:pStyle w:val="Lista"/>
      </w:pPr>
      <w:r>
        <w:rPr>
          <w:b/>
          <w:bCs/>
        </w:rPr>
        <w:t>when a line deviates idiosyncratically from the metre of the rest of the stanza</w:t>
      </w:r>
      <w:r>
        <w:t xml:space="preserve"> without conforming to a different recognised metre, it is optional but recommended that you add </w:t>
      </w:r>
      <w:r>
        <w:rPr>
          <w:rStyle w:val="Codeattribute"/>
        </w:rPr>
        <w:t>@real</w:t>
      </w:r>
      <w:r>
        <w:t xml:space="preserve"> to the line with unexpected metre</w:t>
      </w:r>
    </w:p>
    <w:p>
      <w:pPr>
        <w:pStyle w:val="Lista2"/>
      </w:pPr>
      <w:r>
        <w:t>this encoding is applicable regardless of whether the deviation is deemed to be deliberate or erroneous, including the following cases:</w:t>
      </w:r>
    </w:p>
    <w:p>
      <w:pPr>
        <w:pStyle w:val="Lista3"/>
      </w:pPr>
      <w:r>
        <w:t xml:space="preserve">lines with anomalous metre, including hypermetrical and hypometrical lines, as in </w:t>
      </w:r>
      <w:r>
        <w:fldChar w:fldCharType="begin"/>
      </w:r>
      <w:r>
        <w:instrText xml:space="preserve"> REF _Ref44077220 \h </w:instrText>
      </w:r>
      <w:r>
        <w:fldChar w:fldCharType="separate"/>
      </w:r>
      <w:r>
        <w:t xml:space="preserve">Example </w:t>
      </w:r>
      <w:r>
        <w:rPr>
          <w:noProof/>
        </w:rPr>
        <w:t>2.5.4</w:t>
      </w:r>
      <w:r>
        <w:t>.</w:t>
      </w:r>
      <w:r>
        <w:rPr>
          <w:noProof/>
        </w:rPr>
        <w:t>D</w:t>
      </w:r>
      <w:r>
        <w:fldChar w:fldCharType="end"/>
      </w:r>
    </w:p>
    <w:p>
      <w:pPr>
        <w:pStyle w:val="Lista3"/>
      </w:pPr>
      <w:r>
        <w:t xml:space="preserve">presumable poetic licence, such as treating a short vowel followed by a stop and a semivowel as a short syllable </w:t>
      </w:r>
      <w:r>
        <w:rPr>
          <w:noProof/>
        </w:rPr>
        <w:t>(</w:t>
      </w:r>
      <w:r>
        <w:rPr>
          <w:rStyle w:val="Foreign"/>
        </w:rPr>
        <w:t>muta cum liquida</w:t>
      </w:r>
      <w:r>
        <w:t xml:space="preserve"> in classical European prosody), as in </w:t>
      </w:r>
      <w:r>
        <w:fldChar w:fldCharType="begin"/>
      </w:r>
      <w:r>
        <w:instrText xml:space="preserve"> REF _Ref44077213 \h </w:instrText>
      </w:r>
      <w:r>
        <w:fldChar w:fldCharType="separate"/>
      </w:r>
      <w:r>
        <w:t xml:space="preserve">Example </w:t>
      </w:r>
      <w:r>
        <w:rPr>
          <w:noProof/>
        </w:rPr>
        <w:t>2.5.4</w:t>
      </w:r>
      <w:r>
        <w:t>.</w:t>
      </w:r>
      <w:r>
        <w:rPr>
          <w:noProof/>
        </w:rPr>
        <w:t>E</w:t>
      </w:r>
      <w:r>
        <w:fldChar w:fldCharType="end"/>
      </w:r>
    </w:p>
    <w:p>
      <w:pPr>
        <w:pStyle w:val="Lista2"/>
      </w:pPr>
      <w:r>
        <w:lastRenderedPageBreak/>
        <w:t xml:space="preserve">conformance to a recognised constraint on a lenient stanza template, as in </w:t>
      </w:r>
      <w:r>
        <w:rPr>
          <w:rStyle w:val="Foreign"/>
        </w:rPr>
        <w:t>capalā āryā</w:t>
      </w:r>
      <w:r>
        <w:t xml:space="preserve"> (</w:t>
      </w:r>
      <w:r>
        <w:fldChar w:fldCharType="begin"/>
      </w:r>
      <w:r>
        <w:instrText xml:space="preserve"> REF _Ref48034862 \h </w:instrText>
      </w:r>
      <w:r>
        <w:fldChar w:fldCharType="separate"/>
      </w:r>
      <w:r>
        <w:t xml:space="preserve">Table </w:t>
      </w:r>
      <w:r>
        <w:rPr>
          <w:noProof/>
        </w:rPr>
        <w:t>5</w:t>
      </w:r>
      <w:r>
        <w:fldChar w:fldCharType="end"/>
      </w:r>
      <w:r>
        <w:t xml:space="preserve"> in </w:t>
      </w:r>
      <w:r>
        <w:fldChar w:fldCharType="begin"/>
      </w:r>
      <w:r>
        <w:instrText xml:space="preserve"> REF _Ref56418748 \r \h </w:instrText>
      </w:r>
      <w:r>
        <w:fldChar w:fldCharType="separate"/>
      </w:r>
      <w:r>
        <w:t>Appendix B.4.2</w:t>
      </w:r>
      <w:r>
        <w:fldChar w:fldCharType="end"/>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7" w:name="_Ref44077220"/>
            <w:r>
              <w:t xml:space="preserve">Example </w:t>
            </w:r>
            <w:fldSimple w:instr=" STYLEREF 3 \s ">
              <w:r>
                <w:rPr>
                  <w:noProof/>
                </w:rPr>
                <w:t>2.5.4</w:t>
              </w:r>
            </w:fldSimple>
            <w:r>
              <w:t>.</w:t>
            </w:r>
            <w:fldSimple w:instr=" SEQ Example \* ALPHABETIC \s 3 ">
              <w:r>
                <w:rPr>
                  <w:noProof/>
                </w:rPr>
                <w:t>D</w:t>
              </w:r>
            </w:fldSimple>
            <w:bookmarkEnd w:id="127"/>
            <w:r>
              <w:t>: anomalous metre</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real</w:t>
            </w:r>
            <w:r>
              <w:rPr>
                <w:rStyle w:val="Code"/>
              </w:rPr>
              <w:t>=</w:t>
            </w:r>
            <w:r>
              <w:rPr>
                <w:rStyle w:val="Codevalue"/>
              </w:rPr>
              <w:t>"----+-+-+--+--------+++"</w:t>
            </w:r>
            <w:r>
              <w:rPr>
                <w:rStyle w:val="Code"/>
              </w:rPr>
              <w:t>&gt;</w:t>
            </w:r>
            <w:r>
              <w:rPr>
                <w:rStyle w:val="Codetext"/>
              </w:rPr>
              <w:t>jayati vibhuś catur-bhujaś catur-arṇṇava-vipula-salila-paryyaṅkaḥ</w:t>
            </w:r>
            <w:r>
              <w:rPr>
                <w:rStyle w:val="Code"/>
              </w:rPr>
              <w:t>&lt;/l&gt;</w:t>
            </w:r>
            <w:r>
              <w:rPr>
                <w:rStyle w:val="Codetext"/>
              </w:rPr>
              <w:br/>
              <w:t xml:space="preserve">  ...</w:t>
            </w:r>
            <w:r>
              <w:rPr>
                <w:rStyle w:val="Codetext"/>
              </w:rPr>
              <w:br/>
            </w:r>
            <w:r>
              <w:rPr>
                <w:rStyle w:val="Code"/>
              </w:rPr>
              <w:t>&lt;/lg&gt;</w:t>
            </w:r>
          </w:p>
        </w:tc>
      </w:tr>
      <w:tr>
        <w:tc>
          <w:tcPr>
            <w:tcW w:w="5000" w:type="pct"/>
          </w:tcPr>
          <w:p>
            <w:pPr>
              <w:pStyle w:val="TableNote"/>
            </w:pPr>
            <w:r>
              <w:t xml:space="preserve">there is syncopation from the second to the third foot: the foot boundary ought to be halfway through the long syllable </w:t>
            </w:r>
            <w:r>
              <w:rPr>
                <w:rStyle w:val="Foreign"/>
              </w:rPr>
              <w:t>tu</w:t>
            </w:r>
          </w:p>
          <w:p>
            <w:pPr>
              <w:pStyle w:val="TableNote"/>
            </w:pPr>
            <w:r>
              <w:t xml:space="preserve">mentally, the author’s pronunciation may have been </w:t>
            </w:r>
            <w:r>
              <w:rPr>
                <w:rStyle w:val="Foreign"/>
              </w:rPr>
              <w:t>caturabhujaś</w:t>
            </w:r>
            <w:r>
              <w:t xml:space="preserve">, which would scan correctly: should be </w:t>
            </w:r>
            <w:r>
              <w:rPr>
                <w:rStyle w:val="Foreign"/>
              </w:rPr>
              <w:t>jayati vi|bhuś catu|ra-bhujaś…</w:t>
            </w:r>
          </w:p>
          <w:p>
            <w:pPr>
              <w:pStyle w:val="TableNote"/>
            </w:pPr>
            <w:r>
              <w:t xml:space="preserve">deviation from the expected pattern has been recorded in </w:t>
            </w:r>
            <w:r>
              <w:rPr>
                <w:rStyle w:val="Codeattribute"/>
              </w:rPr>
              <w:t>@real</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28" w:name="_Ref44077213"/>
            <w:bookmarkStart w:id="129" w:name="_Ref44077183"/>
            <w:r>
              <w:t xml:space="preserve">Example </w:t>
            </w:r>
            <w:fldSimple w:instr=" STYLEREF 3 \s ">
              <w:r>
                <w:rPr>
                  <w:noProof/>
                </w:rPr>
                <w:t>2.5.4</w:t>
              </w:r>
            </w:fldSimple>
            <w:r>
              <w:t>.</w:t>
            </w:r>
            <w:fldSimple w:instr=" SEQ Example \* ALPHABETIC \s 3 ">
              <w:r>
                <w:rPr>
                  <w:noProof/>
                </w:rPr>
                <w:t>E</w:t>
              </w:r>
            </w:fldSimple>
            <w:bookmarkEnd w:id="128"/>
            <w:r>
              <w:t xml:space="preserve">: </w:t>
            </w:r>
            <w:r>
              <w:rPr>
                <w:rStyle w:val="Foreign"/>
              </w:rPr>
              <w:t>muta cum liquida</w:t>
            </w:r>
            <w:r>
              <w:t xml:space="preserve"> licence</w:t>
            </w:r>
            <w:bookmarkEnd w:id="129"/>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"12"</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real</w:t>
            </w:r>
            <w:r>
              <w:rPr>
                <w:rStyle w:val="Code"/>
              </w:rPr>
              <w:t>=</w:t>
            </w:r>
            <w:r>
              <w:rPr>
                <w:rStyle w:val="Codevalue"/>
              </w:rPr>
              <w:t>"+-+++++-"</w:t>
            </w:r>
            <w:r>
              <w:rPr>
                <w:rStyle w:val="Code"/>
              </w:rPr>
              <w:t>&gt;</w:t>
            </w:r>
            <w:r>
              <w:rPr>
                <w:rStyle w:val="Codetext"/>
              </w:rPr>
              <w:t>yasya vittaṁ ca prāṇāś ca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deva-brāhmaṇasād gatāḥ</w:t>
            </w:r>
            <w:r>
              <w:rPr>
                <w:rStyle w:val="Code"/>
              </w:rPr>
              <w:t>&lt;/l&gt;</w:t>
            </w:r>
            <w:r>
              <w:rPr>
                <w:rStyle w:val="Codetext"/>
              </w:rPr>
              <w:br/>
            </w:r>
            <w:r>
              <w:rPr>
                <w:rStyle w:val="Code"/>
              </w:rPr>
              <w:t>&lt;/lg&gt;</w:t>
            </w:r>
          </w:p>
        </w:tc>
      </w:tr>
      <w:tr>
        <w:tc>
          <w:tcPr>
            <w:tcW w:w="5000" w:type="pct"/>
          </w:tcPr>
          <w:p>
            <w:pPr>
              <w:pStyle w:val="TableNote"/>
            </w:pPr>
            <w:r>
              <w:t xml:space="preserve">the word </w:t>
            </w:r>
            <w:r>
              <w:rPr>
                <w:i/>
                <w:iCs/>
              </w:rPr>
              <w:t>ca</w:t>
            </w:r>
            <w:r>
              <w:t xml:space="preserve"> in </w:t>
            </w:r>
            <w:r>
              <w:rPr>
                <w:rStyle w:val="Foreign"/>
              </w:rPr>
              <w:t>pāda</w:t>
            </w:r>
            <w:r>
              <w:t xml:space="preserve"> </w:t>
            </w:r>
            <w:r>
              <w:rPr>
                <w:rStyle w:val="Foreign"/>
              </w:rPr>
              <w:t>c</w:t>
            </w:r>
            <w:r>
              <w:t xml:space="preserve"> is expected to be a short syllable, but by regular prosodic rules it is positionally long</w:t>
            </w:r>
          </w:p>
          <w:p>
            <w:pPr>
              <w:pStyle w:val="TableNote"/>
            </w:pPr>
            <w:r>
              <w:t xml:space="preserve">deviation from the expected pattern has been recorded in </w:t>
            </w:r>
            <w:r>
              <w:rPr>
                <w:rStyle w:val="Codeattribute"/>
              </w:rPr>
              <w:t>@real</w:t>
            </w:r>
          </w:p>
        </w:tc>
      </w:tr>
    </w:tbl>
    <w:p/>
    <w:p>
      <w:pPr>
        <w:pStyle w:val="Lista"/>
        <w:rPr>
          <w:b/>
          <w:bCs/>
        </w:rPr>
      </w:pPr>
      <w:r>
        <w:rPr>
          <w:b/>
          <w:bCs/>
        </w:rPr>
        <w:t>when a line conforms to a legitimate variation on a basic stanza template</w:t>
      </w:r>
      <w:r>
        <w:t xml:space="preserve">, as in </w:t>
      </w:r>
      <w:r>
        <w:rPr>
          <w:rStyle w:val="Foreign"/>
        </w:rPr>
        <w:t>vipulā anuṣṭubh</w:t>
      </w:r>
      <w:r>
        <w:t xml:space="preserve">, it is optional but recommended that you encode this as in </w:t>
      </w:r>
      <w:r>
        <w:fldChar w:fldCharType="begin"/>
      </w:r>
      <w:r>
        <w:instrText xml:space="preserve"> REF _Ref181707200 \h </w:instrText>
      </w:r>
      <w:r>
        <w:fldChar w:fldCharType="separate"/>
      </w:r>
      <w:r>
        <w:t xml:space="preserve">Example </w:t>
      </w:r>
      <w:r>
        <w:rPr>
          <w:noProof/>
        </w:rPr>
        <w:t>2.5.4</w:t>
      </w:r>
      <w:r>
        <w:t>.</w:t>
      </w:r>
      <w:r>
        <w:rPr>
          <w:noProof/>
        </w:rPr>
        <w:t>F</w:t>
      </w:r>
      <w:r>
        <w:fldChar w:fldCharType="end"/>
      </w:r>
      <w:r>
        <w:t>, namely:</w:t>
      </w:r>
    </w:p>
    <w:p>
      <w:pPr>
        <w:pStyle w:val="Lista2"/>
      </w:pPr>
      <w:r>
        <w:t>add</w:t>
      </w:r>
      <w:r>
        <w:rPr>
          <w:b/>
          <w:bCs/>
        </w:rPr>
        <w:t xml:space="preserve"> </w:t>
      </w:r>
      <w:r>
        <w:rPr>
          <w:rStyle w:val="Codeattribute"/>
        </w:rPr>
        <w:t>@met</w:t>
      </w:r>
      <w:r>
        <w:t xml:space="preserve"> to the line concerned, for its value using the name of the </w:t>
      </w:r>
      <w:r>
        <w:rPr>
          <w:rStyle w:val="Foreign"/>
        </w:rPr>
        <w:t>vipulā</w:t>
      </w:r>
      <w:r>
        <w:t xml:space="preserve"> variant as listed in the line metres of the prosodic patterns list</w:t>
      </w:r>
    </w:p>
    <w:p>
      <w:pPr>
        <w:pStyle w:val="Lista2"/>
      </w:pPr>
      <w:r>
        <w:t xml:space="preserve">optionally also add </w:t>
      </w:r>
      <w:r>
        <w:rPr>
          <w:rStyle w:val="Codeattribute"/>
        </w:rPr>
        <w:t>@real</w:t>
      </w:r>
      <w:r>
        <w:t xml:space="preserve"> to the </w:t>
      </w:r>
      <w:r>
        <w:rPr>
          <w:rStyle w:val="Code"/>
        </w:rPr>
        <w:t>&lt;l&gt;</w:t>
      </w:r>
      <w:r>
        <w:t xml:space="preserve"> element concerned to record the prosodic realisation of each syllable of the line</w:t>
      </w:r>
    </w:p>
    <w:p>
      <w:bookmarkStart w:id="130" w:name="_Ref181610917"/>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1" w:name="_Ref181707200"/>
            <w:r>
              <w:t xml:space="preserve">Example </w:t>
            </w:r>
            <w:fldSimple w:instr=" STYLEREF 3 \s ">
              <w:r>
                <w:rPr>
                  <w:noProof/>
                </w:rPr>
                <w:t>2.5.4</w:t>
              </w:r>
            </w:fldSimple>
            <w:r>
              <w:t>.</w:t>
            </w:r>
            <w:fldSimple w:instr=" SEQ Example \* ALPHABETIC \s 3 ">
              <w:r>
                <w:rPr>
                  <w:noProof/>
                </w:rPr>
                <w:t>F</w:t>
              </w:r>
            </w:fldSimple>
            <w:bookmarkEnd w:id="131"/>
            <w:r>
              <w:t xml:space="preserve">: </w:t>
            </w:r>
            <w:r>
              <w:rPr>
                <w:rStyle w:val="Foreign"/>
              </w:rPr>
              <w:t>vipulā anuṣṭubh</w:t>
            </w:r>
          </w:p>
        </w:tc>
      </w:tr>
      <w:tr>
        <w:tc>
          <w:tcPr>
            <w:tcW w:w="5000" w:type="pct"/>
          </w:tcPr>
          <w:p>
            <w:pPr>
              <w:pStyle w:val="CodeParagraph"/>
            </w:pPr>
            <w:r>
              <w:rPr>
                <w:rStyle w:val="Code"/>
              </w:rPr>
              <w:t xml:space="preserve">&lt;lg </w:t>
            </w:r>
            <w:r>
              <w:rPr>
                <w:rStyle w:val="Codeattribute"/>
              </w:rPr>
              <w:t>n</w:t>
            </w:r>
            <w:r>
              <w:rPr>
                <w:rStyle w:val="Code"/>
              </w:rPr>
              <w:t>=</w:t>
            </w:r>
            <w:r>
              <w:rPr>
                <w:rStyle w:val="Codevalue"/>
              </w:rPr>
              <w:t>"9"</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 xml:space="preserve">"a" </w:t>
            </w:r>
            <w:r>
              <w:rPr>
                <w:rStyle w:val="Codeattribute"/>
              </w:rPr>
              <w:t>met</w:t>
            </w:r>
            <w:r>
              <w:rPr>
                <w:rStyle w:val="Code"/>
              </w:rPr>
              <w:t>=</w:t>
            </w:r>
            <w:r>
              <w:rPr>
                <w:rStyle w:val="Codevalue"/>
              </w:rPr>
              <w:t>"na-vipulā"</w:t>
            </w:r>
            <w:r>
              <w:rPr>
                <w:rStyle w:val="Code"/>
              </w:rPr>
              <w:t xml:space="preserve"> </w:t>
            </w:r>
            <w:r>
              <w:rPr>
                <w:rStyle w:val="Codeattribute"/>
              </w:rPr>
              <w:t>real</w:t>
            </w:r>
            <w:r>
              <w:rPr>
                <w:rStyle w:val="Code"/>
              </w:rPr>
              <w:t>=</w:t>
            </w:r>
            <w:r>
              <w:rPr>
                <w:rStyle w:val="Codevalue"/>
              </w:rPr>
              <w:t>"+-++---+"</w:t>
            </w:r>
            <w:r>
              <w:rPr>
                <w:rStyle w:val="Code"/>
              </w:rPr>
              <w:t>&gt;</w:t>
            </w:r>
            <w:r>
              <w:rPr>
                <w:rStyle w:val="Codetext"/>
              </w:rPr>
              <w:t>śaurya-satya-vrata-dharo</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yaḥ prayāga-gato dhanī</w:t>
            </w:r>
            <w:r>
              <w:rPr>
                <w:rStyle w:val="Code"/>
              </w:rPr>
              <w:t>&lt;/l&gt;</w:t>
            </w:r>
            <w:r>
              <w:rPr>
                <w:rStyle w:val="Codetext"/>
              </w:rPr>
              <w:br/>
              <w:t xml:space="preserve">  ...</w:t>
            </w:r>
            <w:r>
              <w:rPr>
                <w:rStyle w:val="Codetext"/>
              </w:rPr>
              <w:br/>
            </w:r>
            <w:r>
              <w:rPr>
                <w:rStyle w:val="Code"/>
              </w:rPr>
              <w:t>&lt;/lg&gt;</w:t>
            </w:r>
          </w:p>
        </w:tc>
      </w:tr>
    </w:tbl>
    <w:p>
      <w:pPr>
        <w:pStyle w:val="Cmsor4"/>
      </w:pPr>
      <w:bookmarkStart w:id="132" w:name="_Ref181706035"/>
      <w:bookmarkStart w:id="133" w:name="_Ref181706760"/>
      <w:bookmarkStart w:id="134" w:name="_Ref181706779"/>
      <w:bookmarkStart w:id="135" w:name="_Ref181706946"/>
      <w:bookmarkStart w:id="136" w:name="_Toc183083711"/>
      <w:r>
        <w:t>Caesura</w:t>
      </w:r>
      <w:bookmarkEnd w:id="130"/>
      <w:bookmarkEnd w:id="132"/>
      <w:bookmarkEnd w:id="133"/>
      <w:bookmarkEnd w:id="134"/>
      <w:bookmarkEnd w:id="135"/>
      <w:bookmarkEnd w:id="136"/>
    </w:p>
    <w:p>
      <w:r>
        <w:rPr>
          <w:b/>
          <w:bCs/>
        </w:rPr>
        <w:t>Caesuras</w:t>
      </w:r>
      <w:r>
        <w:t xml:space="preserve"> </w:t>
      </w:r>
      <w:r>
        <w:rPr>
          <w:noProof/>
        </w:rPr>
        <w:t>(</w:t>
      </w:r>
      <w:r>
        <w:rPr>
          <w:rStyle w:val="Foreign"/>
        </w:rPr>
        <w:t>yati</w:t>
      </w:r>
      <w:r>
        <w:t>) shall not be marked up in quantitative verse.</w:t>
      </w:r>
      <w:r>
        <w:rPr>
          <w:rStyle w:val="Lbjegyzet-hivatkozs"/>
        </w:rPr>
        <w:footnoteReference w:id="14"/>
      </w:r>
      <w:r>
        <w:t xml:space="preserve"> However, if you notice a caesura that was disregarded by the composer or involves sandhi that blurs its location, you may optionally mark it up as follows:</w:t>
      </w:r>
    </w:p>
    <w:p>
      <w:pPr>
        <w:pStyle w:val="Lista"/>
        <w:rPr>
          <w:rStyle w:val="Code"/>
          <w:rFonts w:ascii="Gentium Plus" w:hAnsi="Gentium Plus" w:cs="Arial Unicode MS"/>
          <w:noProof w:val="0"/>
          <w:color w:val="auto"/>
          <w:shd w:val="clear" w:color="auto" w:fill="auto"/>
        </w:rPr>
      </w:pP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p>
    <w:p>
      <w:pPr>
        <w:pStyle w:val="Lista"/>
      </w:pPr>
      <w:r>
        <w:t xml:space="preserve">see also </w:t>
      </w:r>
      <w:r>
        <w:fldChar w:fldCharType="begin"/>
      </w:r>
      <w:r>
        <w:instrText xml:space="preserve"> REF _Ref44077259 \h </w:instrText>
      </w:r>
      <w:r>
        <w:fldChar w:fldCharType="separate"/>
      </w:r>
      <w:r>
        <w:t xml:space="preserve">Example </w:t>
      </w:r>
      <w:r>
        <w:rPr>
          <w:noProof/>
        </w:rPr>
        <w:t>2.5.4</w:t>
      </w:r>
      <w:r>
        <w:t>.</w:t>
      </w:r>
      <w:r>
        <w:rPr>
          <w:noProof/>
        </w:rPr>
        <w:t>G</w:t>
      </w:r>
      <w:r>
        <w:fldChar w:fldCharType="end"/>
      </w:r>
      <w:r>
        <w:t xml:space="preserve"> and </w:t>
      </w:r>
      <w:r>
        <w:fldChar w:fldCharType="begin"/>
      </w:r>
      <w:r>
        <w:instrText xml:space="preserve"> REF _Ref44077336 \h </w:instrText>
      </w:r>
      <w:r>
        <w:fldChar w:fldCharType="separate"/>
      </w:r>
      <w:r>
        <w:t xml:space="preserve">Example </w:t>
      </w:r>
      <w:r>
        <w:rPr>
          <w:noProof/>
        </w:rPr>
        <w:t>2.5.4</w:t>
      </w:r>
      <w:r>
        <w:t>.</w:t>
      </w:r>
      <w:r>
        <w:rPr>
          <w:noProof/>
        </w:rPr>
        <w:t>H</w:t>
      </w:r>
      <w:r>
        <w:fldChar w:fldCharType="end"/>
      </w:r>
    </w:p>
    <w:p>
      <w:bookmarkStart w:id="137" w:name="_l3elgprsa6k8" w:colFirst="0" w:colLast="0"/>
      <w:bookmarkEnd w:id="125"/>
      <w:bookmarkEnd w:id="137"/>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8" w:name="_Ref44077259"/>
            <w:r>
              <w:lastRenderedPageBreak/>
              <w:t xml:space="preserve">Example </w:t>
            </w:r>
            <w:fldSimple w:instr=" STYLEREF 3 \s ">
              <w:r>
                <w:rPr>
                  <w:noProof/>
                </w:rPr>
                <w:t>2.5.4</w:t>
              </w:r>
            </w:fldSimple>
            <w:r>
              <w:t>.</w:t>
            </w:r>
            <w:fldSimple w:instr=" SEQ Example \* ALPHABETIC \s 3 ">
              <w:r>
                <w:rPr>
                  <w:noProof/>
                </w:rPr>
                <w:t>G</w:t>
              </w:r>
            </w:fldSimple>
            <w:bookmarkEnd w:id="138"/>
            <w:r>
              <w:t xml:space="preserve">: moraic verse </w:t>
            </w:r>
            <w:r>
              <w:rPr>
                <w:noProof/>
              </w:rPr>
              <w:t>(</w:t>
            </w:r>
            <w:r>
              <w:rPr>
                <w:rStyle w:val="Foreign"/>
              </w:rPr>
              <w:t>vipulā āryā</w:t>
            </w:r>
            <w:r>
              <w:t>) with unobserved caesura and enjambement</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"33"</w:t>
            </w:r>
            <w:r>
              <w:rPr>
                <w:rStyle w:val="Code"/>
              </w:rPr>
              <w:t xml:space="preserve"> </w:t>
            </w:r>
            <w:r>
              <w:rPr>
                <w:rStyle w:val="Codeattribute"/>
              </w:rPr>
              <w:t>met</w:t>
            </w:r>
            <w:r>
              <w:rPr>
                <w:rStyle w:val="Code"/>
              </w:rPr>
              <w:t>=</w:t>
            </w:r>
            <w:r>
              <w:rPr>
                <w:rStyle w:val="Codevalue"/>
              </w:rPr>
              <w:t>"āryā"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"ab"</w:t>
            </w:r>
            <w:r>
              <w:rPr>
                <w:rStyle w:val="Code"/>
              </w:rPr>
              <w:t xml:space="preserve"> </w:t>
            </w:r>
            <w:r>
              <w:rPr>
                <w:rStyle w:val="Codeattribute"/>
              </w:rPr>
              <w:t>enjamb</w:t>
            </w:r>
            <w:r>
              <w:rPr>
                <w:rStyle w:val="Code"/>
              </w:rPr>
              <w:t>=</w:t>
            </w:r>
            <w:r>
              <w:rPr>
                <w:rStyle w:val="Codevalue"/>
              </w:rPr>
              <w:t>"yes"</w:t>
            </w:r>
            <w:r>
              <w:rPr>
                <w:rStyle w:val="Code"/>
              </w:rPr>
              <w:t>&gt;</w:t>
            </w:r>
            <w:r>
              <w:rPr>
                <w:rStyle w:val="Codetext"/>
              </w:rPr>
              <w:t>smara-vaśaga-taruṇa-jana-va</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llabhāṅganā-vipula-kānta-pīnoru-|</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"cd"</w:t>
            </w:r>
            <w:r>
              <w:rPr>
                <w:rStyle w:val="Code"/>
              </w:rPr>
              <w:t>&gt;</w:t>
            </w:r>
            <w:r>
              <w:rPr>
                <w:rStyle w:val="Codetext"/>
              </w:rPr>
              <w:t>stana-jaghana-ghanāliṅgana-nirbhartsita-tuhina-hima-pāte||</w:t>
            </w:r>
            <w:r>
              <w:rPr>
                <w:rStyle w:val="Code"/>
              </w:rPr>
              <w:t>&lt;/l&gt;</w:t>
            </w:r>
            <w:r>
              <w:rPr>
                <w:rStyle w:val="Codetext"/>
              </w:rPr>
              <w:br/>
            </w:r>
            <w:r>
              <w:rPr>
                <w:rStyle w:val="Code"/>
              </w:rPr>
              <w:t>&lt;/lg&gt;</w:t>
            </w:r>
          </w:p>
        </w:tc>
      </w:tr>
      <w:tr>
        <w:tc>
          <w:tcPr>
            <w:tcW w:w="5000" w:type="pct"/>
          </w:tcPr>
          <w:p>
            <w:pPr>
              <w:pStyle w:val="TableNote"/>
            </w:pPr>
            <w:r>
              <w:t>the unobserved caesura is optionally encoded as per §</w:t>
            </w:r>
            <w:r>
              <w:fldChar w:fldCharType="begin"/>
            </w:r>
            <w:r>
              <w:instrText xml:space="preserve"> REF _Ref181706760 \r \h </w:instrText>
            </w:r>
            <w:r>
              <w:fldChar w:fldCharType="separate"/>
            </w:r>
            <w:r>
              <w:t>2.5.4.5</w:t>
            </w:r>
            <w:r>
              <w:fldChar w:fldCharType="end"/>
            </w:r>
          </w:p>
          <w:p>
            <w:pPr>
              <w:pStyle w:val="TableNote"/>
              <w:rPr>
                <w:rStyle w:val="Code"/>
                <w:rFonts w:ascii="Calibri" w:hAnsi="Calibri" w:cs="Arial Unicode MS"/>
                <w:noProof w:val="0"/>
                <w:color w:val="auto"/>
                <w:shd w:val="clear" w:color="auto" w:fill="auto"/>
              </w:rPr>
            </w:pPr>
            <w:r>
              <w:t xml:space="preserve">since enjambement between the hemistichs is also present, </w:t>
            </w:r>
            <w:r>
              <w:rPr>
                <w:rStyle w:val="Codeattribute"/>
              </w:rPr>
              <w:t>@enjamb</w:t>
            </w:r>
            <w:r>
              <w:t xml:space="preserve"> is added mandatorily to the first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39" w:name="_Ref44077336"/>
            <w:r>
              <w:t xml:space="preserve">Example </w:t>
            </w:r>
            <w:fldSimple w:instr=" STYLEREF 3 \s ">
              <w:r>
                <w:rPr>
                  <w:noProof/>
                </w:rPr>
                <w:t>2.5.4</w:t>
              </w:r>
            </w:fldSimple>
            <w:r>
              <w:t>.</w:t>
            </w:r>
            <w:fldSimple w:instr=" SEQ Example \* ALPHABETIC \s 3 ">
              <w:r>
                <w:rPr>
                  <w:noProof/>
                </w:rPr>
                <w:t>H</w:t>
              </w:r>
            </w:fldSimple>
            <w:bookmarkEnd w:id="139"/>
            <w:r>
              <w:t xml:space="preserve">: </w:t>
            </w:r>
            <w:r>
              <w:rPr>
                <w:rStyle w:val="Foreign"/>
              </w:rPr>
              <w:t>varṇavr̥tta</w:t>
            </w:r>
            <w:r>
              <w:t xml:space="preserve"> verse with unobserved caesura and enjambement</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"pr̥thvī"</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&gt;</w:t>
            </w:r>
            <w:r>
              <w:rPr>
                <w:rStyle w:val="Codetext"/>
              </w:rPr>
              <w:t>pradāna-bhuja-vikkrama-praśama-śāstra-vākyodayair</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&gt;</w:t>
            </w:r>
            <w:r>
              <w:rPr>
                <w:rStyle w:val="Codetext"/>
              </w:rPr>
              <w:t>uparyyupari-sañcayocchritam aneka-mārggaṁ yaśaḥ</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&gt;</w:t>
            </w:r>
            <w:r>
              <w:rPr>
                <w:rStyle w:val="Codetext"/>
              </w:rPr>
              <w:t>punāti bhuvana-trayaṁ paśupater jjaṭāntar-guhā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&gt;</w:t>
            </w:r>
            <w:r>
              <w:rPr>
                <w:rStyle w:val="Codetext"/>
              </w:rPr>
              <w:t>-nirodha-parimokṣa-śī</w:t>
            </w:r>
            <w:r>
              <w:rPr>
                <w:rStyle w:val="Code"/>
              </w:rPr>
              <w:t xml:space="preserve">&lt;milestone </w:t>
            </w:r>
            <w:r>
              <w:rPr>
                <w:rStyle w:val="Codeattribute"/>
              </w:rPr>
              <w:t>type</w:t>
            </w:r>
            <w:r>
              <w:rPr>
                <w:rStyle w:val="Code"/>
              </w:rPr>
              <w:t>=</w:t>
            </w:r>
            <w:r>
              <w:rPr>
                <w:rStyle w:val="Codevalue"/>
              </w:rPr>
              <w:t>"yati"</w:t>
            </w:r>
            <w:r>
              <w:rPr>
                <w:rStyle w:val="Code"/>
              </w:rPr>
              <w:t xml:space="preserve"> </w:t>
            </w:r>
            <w:r>
              <w:rPr>
                <w:rStyle w:val="Codeattribute"/>
              </w:rPr>
              <w:t>break</w:t>
            </w:r>
            <w:r>
              <w:rPr>
                <w:rStyle w:val="Code"/>
              </w:rPr>
              <w:t>=</w:t>
            </w:r>
            <w:r>
              <w:rPr>
                <w:rStyle w:val="Codevalue"/>
              </w:rPr>
              <w:t>"no"</w:t>
            </w:r>
            <w:r>
              <w:rPr>
                <w:rStyle w:val="Code"/>
              </w:rPr>
              <w:t>&gt;</w:t>
            </w:r>
            <w:r>
              <w:rPr>
                <w:rStyle w:val="Codetext"/>
              </w:rPr>
              <w:t>ghram iva pāṇḍu gāṅgaṁ payaḥ</w:t>
            </w:r>
            <w:r>
              <w:rPr>
                <w:rStyle w:val="Code"/>
              </w:rPr>
              <w:t>&lt;/l&gt;</w:t>
            </w:r>
            <w:r>
              <w:rPr>
                <w:rStyle w:val="Codetext"/>
              </w:rPr>
              <w:br/>
            </w:r>
            <w:r>
              <w:rPr>
                <w:rStyle w:val="Code"/>
              </w:rPr>
              <w:t>&lt;/lg&gt;</w:t>
            </w:r>
          </w:p>
        </w:tc>
      </w:tr>
      <w:tr>
        <w:tc>
          <w:tcPr>
            <w:tcW w:w="5000" w:type="pct"/>
          </w:tcPr>
          <w:p>
            <w:pPr>
              <w:pStyle w:val="TableNote"/>
            </w:pPr>
            <w:r>
              <w:t>the unobserved caesura is optionally encoded as per §</w:t>
            </w:r>
            <w:r>
              <w:fldChar w:fldCharType="begin"/>
            </w:r>
            <w:r>
              <w:instrText xml:space="preserve"> REF _Ref181706779 \r \h </w:instrText>
            </w:r>
            <w:r>
              <w:fldChar w:fldCharType="separate"/>
            </w:r>
            <w:r>
              <w:t>2.5.4.5</w:t>
            </w:r>
            <w:r>
              <w:fldChar w:fldCharType="end"/>
            </w:r>
          </w:p>
          <w:p>
            <w:pPr>
              <w:pStyle w:val="TableNote"/>
              <w:rPr>
                <w:rStyle w:val="Code"/>
                <w:rFonts w:ascii="Calibri" w:hAnsi="Calibri" w:cs="Arial Unicode MS"/>
                <w:noProof w:val="0"/>
                <w:color w:val="auto"/>
                <w:shd w:val="clear" w:color="auto" w:fill="auto"/>
              </w:rPr>
            </w:pPr>
            <w:r>
              <w:t xml:space="preserve">since enjambement is also present in the second hemistich, </w:t>
            </w:r>
            <w:r>
              <w:rPr>
                <w:rStyle w:val="Codeattribute"/>
              </w:rPr>
              <w:t>@enjamb</w:t>
            </w:r>
            <w:r>
              <w:t xml:space="preserve"> is added mandatorily to the third </w:t>
            </w:r>
            <w:r>
              <w:rPr>
                <w:rStyle w:val="Foreign"/>
              </w:rPr>
              <w:t>pāda</w:t>
            </w:r>
            <w:r>
              <w:t xml:space="preserve"> as per §</w:t>
            </w:r>
            <w:r>
              <w:fldChar w:fldCharType="begin"/>
            </w:r>
            <w:r>
              <w:instrText xml:space="preserve"> REF _Ref181705866 \r \h </w:instrText>
            </w:r>
            <w:r>
              <w:fldChar w:fldCharType="separate"/>
            </w:r>
            <w:r>
              <w:t>2.5.5</w:t>
            </w:r>
            <w:r>
              <w:fldChar w:fldCharType="end"/>
            </w:r>
            <w:r>
              <w:rPr>
                <w:rStyle w:val="Code"/>
                <w:rFonts w:ascii="Calibri" w:hAnsi="Calibri" w:cs="Arial Unicode MS"/>
                <w:noProof w:val="0"/>
                <w:color w:val="auto"/>
                <w:shd w:val="clear" w:color="auto" w:fill="auto"/>
              </w:rPr>
              <w:t xml:space="preserve"> </w:t>
            </w:r>
          </w:p>
        </w:tc>
      </w:tr>
    </w:tbl>
    <w:p>
      <w:pPr>
        <w:pStyle w:val="Cmsor3"/>
      </w:pPr>
      <w:bookmarkStart w:id="140" w:name="_Ref181705758"/>
      <w:bookmarkStart w:id="141" w:name="_Ref181705866"/>
      <w:bookmarkStart w:id="142" w:name="_Toc183083712"/>
      <w:bookmarkStart w:id="143" w:name="_Ref134018245"/>
      <w:r>
        <w:t>Words across line boundaries: enjambement</w:t>
      </w:r>
      <w:bookmarkEnd w:id="140"/>
      <w:bookmarkEnd w:id="141"/>
      <w:bookmarkEnd w:id="142"/>
    </w:p>
    <w:p>
      <w:r>
        <w:rPr>
          <w:rStyle w:val="Codeattribute"/>
          <w:rFonts w:ascii="Gentium Plus" w:hAnsi="Gentium Plus" w:cs="Arial Unicode MS"/>
          <w:noProof w:val="0"/>
          <w:color w:val="auto"/>
          <w:shd w:val="clear" w:color="auto" w:fill="auto"/>
        </w:rPr>
        <w:t xml:space="preserve">In general, if the end of a verse line does not coincide with a word boundary, then </w:t>
      </w:r>
      <w:r>
        <w:rPr>
          <w:rStyle w:val="Codeattribute"/>
          <w:rFonts w:ascii="Gentium Plus" w:hAnsi="Gentium Plus" w:cs="Arial Unicode MS"/>
          <w:i/>
          <w:iCs/>
          <w:noProof w:val="0"/>
          <w:color w:val="auto"/>
          <w:shd w:val="clear" w:color="auto" w:fill="auto"/>
        </w:rPr>
        <w:t>enjambement</w:t>
      </w:r>
      <w:r>
        <w:t xml:space="preserve"> is present and must be encoded with </w:t>
      </w:r>
      <w:r>
        <w:rPr>
          <w:rStyle w:val="Codeattribute"/>
        </w:rPr>
        <w:t>@enjamb=</w:t>
      </w:r>
      <w:r>
        <w:rPr>
          <w:rStyle w:val="Codevalue"/>
        </w:rPr>
        <w:t>"yes"</w:t>
      </w:r>
      <w:r>
        <w:t xml:space="preserve">. Note that this attribute must be added to the </w:t>
      </w:r>
      <w:r>
        <w:rPr>
          <w:rStyle w:val="Code"/>
        </w:rPr>
        <w:t>&lt;l&gt;</w:t>
      </w:r>
      <w:r>
        <w:t xml:space="preserve"> element containing the initial part of the broken word, not to the one containing the final part.</w:t>
      </w:r>
    </w:p>
    <w:p>
      <w:pPr>
        <w:pStyle w:val="Lista"/>
      </w:pPr>
      <w:r>
        <w:rPr>
          <w:b/>
          <w:bCs/>
        </w:rPr>
        <w:t>when a metrical boundary and a word boundary coincide</w:t>
      </w:r>
      <w:r>
        <w:t xml:space="preserve">, conflicting only with an orthographic boundary of the original script (as in </w:t>
      </w:r>
      <w:r>
        <w:fldChar w:fldCharType="begin"/>
      </w:r>
      <w:r>
        <w:instrText xml:space="preserve"> REF _Ref181626270 \h </w:instrText>
      </w:r>
      <w:r>
        <w:fldChar w:fldCharType="separate"/>
      </w:r>
      <w:r>
        <w:t xml:space="preserve">Example </w:t>
      </w:r>
      <w:r>
        <w:rPr>
          <w:noProof/>
        </w:rPr>
        <w:t>1.4.3</w:t>
      </w:r>
      <w:r>
        <w:t>.</w:t>
      </w:r>
      <w:r>
        <w:rPr>
          <w:noProof/>
        </w:rPr>
        <w:t>A</w:t>
      </w:r>
      <w:r>
        <w:fldChar w:fldCharType="end"/>
      </w:r>
      <w:r>
        <w:t>), then the latter must be disregarded as per §</w:t>
      </w:r>
      <w:r>
        <w:fldChar w:fldCharType="begin"/>
      </w:r>
      <w:r>
        <w:instrText xml:space="preserve"> REF _Ref61250776 \r \h </w:instrText>
      </w:r>
      <w:r>
        <w:fldChar w:fldCharType="separate"/>
      </w:r>
      <w:r>
        <w:t>2.2</w:t>
      </w:r>
      <w:r>
        <w:fldChar w:fldCharType="end"/>
      </w:r>
      <w:r>
        <w:t xml:space="preserve"> and enjambement is not present</w:t>
      </w:r>
    </w:p>
    <w:p>
      <w:pPr>
        <w:pStyle w:val="Lista"/>
      </w:pPr>
      <w:r>
        <w:rPr>
          <w:b/>
          <w:bCs/>
        </w:rPr>
        <w:t>when a metrical boundary does not coincide with a word boundary</w:t>
      </w:r>
      <w:r>
        <w:t>, the tags must be placed at the metrical boundary, and since this is inside a word, enjambement is present</w:t>
      </w:r>
    </w:p>
    <w:p>
      <w:pPr>
        <w:pStyle w:val="Lista"/>
      </w:pPr>
      <w:r>
        <w:t xml:space="preserve">this most often happens </w:t>
      </w:r>
      <w:r>
        <w:rPr>
          <w:b/>
          <w:bCs/>
        </w:rPr>
        <w:t>between the members of a compound</w:t>
      </w:r>
    </w:p>
    <w:p>
      <w:pPr>
        <w:pStyle w:val="Lista2"/>
      </w:pPr>
      <w:r>
        <w:t xml:space="preserve">if these members are </w:t>
      </w:r>
      <w:r>
        <w:rPr>
          <w:b/>
          <w:bCs/>
        </w:rPr>
        <w:t>separable in transliteration</w:t>
      </w:r>
      <w:r>
        <w:t>, then the tags can be placed straightforwardly, but enjambement is present, since the compound is split across the metrical boundary</w:t>
      </w:r>
    </w:p>
    <w:p>
      <w:pPr>
        <w:pStyle w:val="Lista3"/>
      </w:pPr>
      <w:r>
        <w:t xml:space="preserve">if you use editorial hyphens for compound analysis (see TG §2.6.2), put your editorial hyphen at the beginning of the second </w:t>
      </w:r>
      <w:r>
        <w:rPr>
          <w:rStyle w:val="Code"/>
        </w:rPr>
        <w:t>&lt;l&gt;</w:t>
      </w:r>
      <w:r>
        <w:t xml:space="preserve"> element involved</w:t>
      </w:r>
    </w:p>
    <w:p>
      <w:pPr>
        <w:pStyle w:val="Lista3"/>
      </w:pPr>
      <w:r>
        <w:t xml:space="preserve">e.g. </w:t>
      </w:r>
      <w:r>
        <w:rPr>
          <w:rStyle w:val="Code"/>
        </w:rPr>
        <w:t xml:space="preserve">&lt;l </w:t>
      </w:r>
      <w:r>
        <w:rPr>
          <w:rStyle w:val="Codeattribute"/>
        </w:rPr>
        <w:t>enjamb</w:t>
      </w:r>
      <w:r>
        <w:rPr>
          <w:rStyle w:val="Codetext"/>
        </w:rPr>
        <w:t>=</w:t>
      </w:r>
      <w:r>
        <w:rPr>
          <w:rStyle w:val="Codevalue"/>
        </w:rPr>
        <w:t>"yes"</w:t>
      </w:r>
      <w:r>
        <w:rPr>
          <w:rStyle w:val="Code"/>
        </w:rPr>
        <w:t>&gt;</w:t>
      </w:r>
      <w:r>
        <w:rPr>
          <w:rStyle w:val="Codetext"/>
        </w:rPr>
        <w:t>... maṇḍalānta</w:t>
      </w:r>
      <w:r>
        <w:rPr>
          <w:rStyle w:val="Code"/>
        </w:rPr>
        <w:t>&lt;/l&gt;&lt;l&gt;</w:t>
      </w:r>
      <w:r>
        <w:rPr>
          <w:rStyle w:val="Codetext"/>
        </w:rPr>
        <w:t>-vyakta-bhrū-bhaṅga...</w:t>
      </w:r>
    </w:p>
    <w:p>
      <w:pPr>
        <w:pStyle w:val="Lista3"/>
      </w:pPr>
      <w:r>
        <w:t xml:space="preserve">see also </w:t>
      </w:r>
      <w:r>
        <w:fldChar w:fldCharType="begin"/>
      </w:r>
      <w:r>
        <w:instrText xml:space="preserve"> REF _Ref44077259 \h  \* MERGEFORMAT </w:instrText>
      </w:r>
      <w:r>
        <w:fldChar w:fldCharType="separate"/>
      </w:r>
      <w:r>
        <w:t xml:space="preserve">Example </w:t>
      </w:r>
      <w:r>
        <w:rPr>
          <w:noProof/>
        </w:rPr>
        <w:t>2.5.4.G</w:t>
      </w:r>
      <w:r>
        <w:fldChar w:fldCharType="end"/>
      </w:r>
      <w:r>
        <w:t xml:space="preserve"> and </w:t>
      </w:r>
      <w:r>
        <w:fldChar w:fldCharType="begin"/>
      </w:r>
      <w:r>
        <w:instrText xml:space="preserve"> REF _Ref44077336 \h  \* MERGEFORMAT </w:instrText>
      </w:r>
      <w:r>
        <w:fldChar w:fldCharType="separate"/>
      </w:r>
      <w:r>
        <w:t xml:space="preserve">Example </w:t>
      </w:r>
      <w:r>
        <w:rPr>
          <w:noProof/>
        </w:rPr>
        <w:t>2.5.4.H</w:t>
      </w:r>
      <w:r>
        <w:fldChar w:fldCharType="end"/>
      </w:r>
      <w:r>
        <w:t xml:space="preserve"> for full illustrations</w:t>
      </w:r>
    </w:p>
    <w:p>
      <w:pPr>
        <w:pStyle w:val="Lista2"/>
      </w:pPr>
      <w:r>
        <w:t xml:space="preserve">if the members are fused in vowel sandhi, as in </w:t>
      </w:r>
      <w:r>
        <w:fldChar w:fldCharType="begin"/>
      </w:r>
      <w:r>
        <w:instrText xml:space="preserve"> REF _Ref181627544 \h </w:instrText>
      </w:r>
      <w:r>
        <w:fldChar w:fldCharType="separate"/>
      </w:r>
      <w:r>
        <w:t xml:space="preserve">Example </w:t>
      </w:r>
      <w:r>
        <w:rPr>
          <w:noProof/>
        </w:rPr>
        <w:t>2.5.5</w:t>
      </w:r>
      <w:r>
        <w:t>.</w:t>
      </w:r>
      <w:r>
        <w:rPr>
          <w:noProof/>
        </w:rPr>
        <w:t>A</w:t>
      </w:r>
      <w:r>
        <w:fldChar w:fldCharType="end"/>
      </w:r>
      <w:r>
        <w:t>, then the tags must still be placed at the metrical boundary</w:t>
      </w:r>
    </w:p>
    <w:p>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4" w:name="_Ref181627544"/>
            <w:r>
              <w:t xml:space="preserve">Example </w:t>
            </w:r>
            <w:fldSimple w:instr=" STYLEREF 3 \s ">
              <w:r>
                <w:rPr>
                  <w:noProof/>
                </w:rPr>
                <w:t>2.5.5</w:t>
              </w:r>
            </w:fldSimple>
            <w:r>
              <w:t>.</w:t>
            </w:r>
            <w:fldSimple w:instr=" SEQ Example \* ALPHABETIC \s 3 ">
              <w:r>
                <w:rPr>
                  <w:noProof/>
                </w:rPr>
                <w:t>A</w:t>
              </w:r>
            </w:fldSimple>
            <w:bookmarkEnd w:id="144"/>
            <w:r>
              <w:t xml:space="preserve">: </w:t>
            </w:r>
            <w:r>
              <w:rPr>
                <w:rStyle w:val="Foreign"/>
              </w:rPr>
              <w:t>vipulā anuṣṭubh</w:t>
            </w:r>
            <w:r>
              <w:t xml:space="preserve"> with enjambement and vowel fusion </w:t>
            </w:r>
            <w:r>
              <w:rPr>
                <w:rStyle w:val="Foreign"/>
              </w:rPr>
              <w:t>sandhi</w:t>
            </w:r>
          </w:p>
        </w:tc>
      </w:tr>
      <w:tr>
        <w:tc>
          <w:tcPr>
            <w:tcW w:w="5000" w:type="pct"/>
          </w:tcPr>
          <w:p>
            <w:pPr>
              <w:pStyle w:val="CodeParagraph"/>
              <w:keepNext/>
              <w:rPr>
                <w:rStyle w:val="Code"/>
              </w:rPr>
            </w:pPr>
            <w:r>
              <w:rPr>
                <w:rStyle w:val="Code"/>
              </w:rPr>
              <w:t xml:space="preserve">&lt;lg </w:t>
            </w:r>
            <w:r>
              <w:rPr>
                <w:rStyle w:val="Codeattribute"/>
              </w:rPr>
              <w:t>n=</w:t>
            </w:r>
            <w:r>
              <w:rPr>
                <w:rStyle w:val="Codevalue"/>
              </w:rPr>
              <w:t>"11"</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 </w:t>
            </w:r>
            <w:r>
              <w:rPr>
                <w:rStyle w:val="Codeattribute"/>
              </w:rPr>
              <w:t>enjamb=</w:t>
            </w:r>
            <w:r>
              <w:rPr>
                <w:rStyle w:val="Codevalue"/>
              </w:rPr>
              <w:t>"yes"</w:t>
            </w:r>
            <w:r>
              <w:rPr>
                <w:rStyle w:val="Code"/>
              </w:rPr>
              <w:t xml:space="preserve"> </w:t>
            </w:r>
            <w:r>
              <w:rPr>
                <w:rStyle w:val="Codeattribute"/>
              </w:rPr>
              <w:t>met=</w:t>
            </w:r>
            <w:r>
              <w:rPr>
                <w:rStyle w:val="Codevalue"/>
              </w:rPr>
              <w:t>"bha-vipulā"</w:t>
            </w:r>
            <w:r>
              <w:rPr>
                <w:rStyle w:val="Code"/>
              </w:rPr>
              <w:t xml:space="preserve"> </w:t>
            </w:r>
            <w:r>
              <w:rPr>
                <w:rStyle w:val="Codeattribute"/>
              </w:rPr>
              <w:t>real=</w:t>
            </w:r>
            <w:r>
              <w:rPr>
                <w:rStyle w:val="Codevalue"/>
              </w:rPr>
              <w:t>"++-++--+"</w:t>
            </w:r>
            <w:r>
              <w:rPr>
                <w:rStyle w:val="Code"/>
              </w:rPr>
              <w:t>&gt;</w:t>
            </w:r>
            <w:r>
              <w:rPr>
                <w:rStyle w:val="Codetext"/>
              </w:rPr>
              <w:t>sūnus tadīyo vijayā</w:t>
            </w:r>
            <w:r>
              <w:rPr>
                <w:rStyle w:val="Code"/>
              </w:rPr>
              <w:t>&lt;/l&gt;</w:t>
            </w:r>
          </w:p>
          <w:p>
            <w:pPr>
              <w:pStyle w:val="CodeParagraph"/>
              <w:keepNext/>
              <w:rPr>
                <w:rStyle w:val="Code"/>
              </w:rPr>
            </w:pPr>
            <w:r>
              <w:rPr>
                <w:rStyle w:val="Code"/>
              </w:rPr>
              <w:t xml:space="preserve">  &lt;l </w:t>
            </w:r>
            <w:r>
              <w:rPr>
                <w:rStyle w:val="Codeattribute"/>
              </w:rPr>
              <w:t>n=</w:t>
            </w:r>
            <w:r>
              <w:rPr>
                <w:rStyle w:val="Codevalue"/>
              </w:rPr>
              <w:t>"b"</w:t>
            </w:r>
            <w:r>
              <w:rPr>
                <w:rStyle w:val="Code"/>
              </w:rPr>
              <w:t>&gt;</w:t>
            </w:r>
            <w:r>
              <w:rPr>
                <w:rStyle w:val="Codetext"/>
              </w:rPr>
              <w:t>ditya-nāmā mahīpatiḥ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 xml:space="preserve">the word </w:t>
            </w:r>
            <w:r>
              <w:rPr>
                <w:rStyle w:val="Foreign"/>
              </w:rPr>
              <w:t>vijayāditya</w:t>
            </w:r>
            <w:r>
              <w:t xml:space="preserve"> is split across verse lines, so enjambement is present</w:t>
            </w:r>
          </w:p>
          <w:p>
            <w:pPr>
              <w:pStyle w:val="TableNote"/>
            </w:pPr>
            <w:r>
              <w:t>the fused vowel is in the line to which it belongs on a metrical basis, but no editorial hyphen can be added</w:t>
            </w:r>
          </w:p>
        </w:tc>
      </w:tr>
    </w:tbl>
    <w:p/>
    <w:p>
      <w:pPr>
        <w:pStyle w:val="Lista"/>
      </w:pPr>
      <w:r>
        <w:rPr>
          <w:b/>
          <w:bCs/>
        </w:rPr>
        <w:t>if compounds are not involved</w:t>
      </w:r>
      <w:r>
        <w:t>, then the discrepancy of word and metrical boundaries is usually due to a vowel obscured by sandhi</w:t>
      </w:r>
    </w:p>
    <w:p>
      <w:pPr>
        <w:pStyle w:val="Lista2"/>
      </w:pPr>
      <w:r>
        <w:t>again, tags must be placed at the metrical boundary and enjambement is present</w:t>
      </w:r>
    </w:p>
    <w:p>
      <w:pPr>
        <w:pStyle w:val="Lista2"/>
      </w:pPr>
      <w:r>
        <w:t>editorial normalisation of sandhi across container boundaries (§</w:t>
      </w:r>
      <w:r>
        <w:fldChar w:fldCharType="begin"/>
      </w:r>
      <w:r>
        <w:instrText xml:space="preserve"> REF _Ref181373789 \r \h </w:instrText>
      </w:r>
      <w:r>
        <w:fldChar w:fldCharType="separate"/>
      </w:r>
      <w:r>
        <w:t>2.2.2</w:t>
      </w:r>
      <w:r>
        <w:fldChar w:fldCharType="end"/>
      </w:r>
      <w:r>
        <w:t>) must not be applied in this case, since restoring the sandhi would break the metre</w:t>
      </w:r>
    </w:p>
    <w:p>
      <w:pPr>
        <w:pStyle w:val="Lista2"/>
      </w:pPr>
      <w:r>
        <w:lastRenderedPageBreak/>
        <w:t xml:space="preserve">in such cases, the text may be split in several ways; as a rule of thumb, place the tags as close to a word boundary as possible, overriding </w:t>
      </w:r>
      <w:r>
        <w:rPr>
          <w:rStyle w:val="Foreign"/>
        </w:rPr>
        <w:t>akṣara</w:t>
      </w:r>
      <w:r>
        <w:t xml:space="preserve"> boundaries where applicable</w:t>
      </w:r>
    </w:p>
    <w:p>
      <w:pPr>
        <w:pStyle w:val="Lista3"/>
      </w:pPr>
      <w:r>
        <w:t xml:space="preserve">if this still leaves you with two options, prioritise semantic boundaries over </w:t>
      </w:r>
      <w:r>
        <w:rPr>
          <w:rStyle w:val="Foreign"/>
        </w:rPr>
        <w:t>akṣara</w:t>
      </w:r>
      <w:r>
        <w:t xml:space="preserve"> boundaries</w:t>
      </w:r>
    </w:p>
    <w:p>
      <w:pPr>
        <w:pStyle w:val="Lista2"/>
      </w:pPr>
      <w:r>
        <w:t xml:space="preserve">see </w:t>
      </w:r>
      <w:r>
        <w:fldChar w:fldCharType="begin"/>
      </w:r>
      <w:r>
        <w:instrText xml:space="preserve"> REF _Ref181628185 \h </w:instrText>
      </w:r>
      <w:r>
        <w:fldChar w:fldCharType="separate"/>
      </w:r>
      <w:r>
        <w:t xml:space="preserve">Example </w:t>
      </w:r>
      <w:r>
        <w:rPr>
          <w:noProof/>
        </w:rPr>
        <w:t>2.5.5</w:t>
      </w:r>
      <w:r>
        <w:t>.</w:t>
      </w:r>
      <w:r>
        <w:rPr>
          <w:noProof/>
        </w:rPr>
        <w:t>B</w:t>
      </w:r>
      <w:r>
        <w:fldChar w:fldCharType="end"/>
      </w:r>
      <w:r>
        <w:t xml:space="preserve"> for various scenarios</w:t>
      </w:r>
    </w:p>
    <w:p>
      <w:pPr>
        <w:pStyle w:val="Lista"/>
      </w:pPr>
      <w:r>
        <w:t>note that when the end of a stanza is fused in vowel sandhi to text outside that stanza, this is not a case of enjambement</w:t>
      </w:r>
    </w:p>
    <w:p>
      <w:pPr>
        <w:pStyle w:val="Lista2"/>
      </w:pPr>
      <w:r>
        <w:t>use the workaround described in §</w:t>
      </w:r>
      <w:r>
        <w:fldChar w:fldCharType="begin"/>
      </w:r>
      <w:r>
        <w:instrText xml:space="preserve"> REF _Ref181373789 \r \h </w:instrText>
      </w:r>
      <w:r>
        <w:fldChar w:fldCharType="separate"/>
      </w:r>
      <w:r>
        <w:t>2.2.2</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5" w:name="_Ref181628185"/>
            <w:r>
              <w:t xml:space="preserve">Example </w:t>
            </w:r>
            <w:fldSimple w:instr=" STYLEREF 3 \s ">
              <w:r>
                <w:rPr>
                  <w:noProof/>
                </w:rPr>
                <w:t>2.5.5</w:t>
              </w:r>
            </w:fldSimple>
            <w:r>
              <w:t>.</w:t>
            </w:r>
            <w:fldSimple w:instr=" SEQ Example \* ALPHABETIC \s 3 ">
              <w:r>
                <w:rPr>
                  <w:noProof/>
                </w:rPr>
                <w:t>B</w:t>
              </w:r>
            </w:fldSimple>
            <w:bookmarkEnd w:id="145"/>
            <w:r>
              <w:t xml:space="preserve">: independent words fused in vowel </w:t>
            </w:r>
            <w:r>
              <w:rPr>
                <w:rStyle w:val="Foreign"/>
              </w:rPr>
              <w:t>sandhi</w:t>
            </w:r>
            <w:r>
              <w:t xml:space="preserve"> across a line boundary</w:t>
            </w:r>
          </w:p>
        </w:tc>
      </w:tr>
      <w:tr>
        <w:tc>
          <w:tcPr>
            <w:tcW w:w="5000" w:type="pct"/>
          </w:tcPr>
          <w:p>
            <w:pPr>
              <w:pStyle w:val="CodeParagraph"/>
              <w:keepNext/>
              <w:rPr>
                <w:rStyle w:val="Code"/>
              </w:rPr>
            </w:pPr>
            <w:r>
              <w:rPr>
                <w:rStyle w:val="Code"/>
              </w:rPr>
              <w:t xml:space="preserve">&lt;lg </w:t>
            </w:r>
            <w:r>
              <w:rPr>
                <w:rStyle w:val="Codeattribute"/>
              </w:rPr>
              <w:t>n=</w:t>
            </w:r>
            <w:r>
              <w:rPr>
                <w:rStyle w:val="Codevalue"/>
              </w:rPr>
              <w:t>"32"</w:t>
            </w:r>
            <w:r>
              <w:rPr>
                <w:rStyle w:val="Code"/>
              </w:rPr>
              <w:t xml:space="preserve"> </w:t>
            </w:r>
            <w:r>
              <w:rPr>
                <w:rStyle w:val="Codeattribute"/>
              </w:rPr>
              <w:t>met=</w:t>
            </w:r>
            <w:r>
              <w:rPr>
                <w:rStyle w:val="Codevalue"/>
              </w:rPr>
              <w:t>"vaṁśastha"</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&gt;</w:t>
            </w:r>
            <w:r>
              <w:rPr>
                <w:rStyle w:val="Codetext"/>
              </w:rPr>
              <w:t>sadā sva-vācā manasā ca karmmaṇā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nvakāri yenādhiguṇena kuṇḍinaḥ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keepNext/>
            </w:pPr>
            <w:r>
              <w:t xml:space="preserve">the word </w:t>
            </w:r>
            <w:r>
              <w:rPr>
                <w:rStyle w:val="Foreign"/>
              </w:rPr>
              <w:t>anvakāri</w:t>
            </w:r>
            <w:r>
              <w:t xml:space="preserve"> is split between lines (its initial vowel being merged into the final </w:t>
            </w:r>
            <w:r>
              <w:rPr>
                <w:rStyle w:val="Foreign"/>
              </w:rPr>
              <w:t>ā</w:t>
            </w:r>
            <w:r>
              <w:t xml:space="preserve"> of the preceding word)</w:t>
            </w:r>
          </w:p>
          <w:p>
            <w:pPr>
              <w:pStyle w:val="TableNote"/>
              <w:keepNext/>
            </w:pPr>
            <w:r>
              <w:t xml:space="preserve">splitting into </w:t>
            </w:r>
            <w:r>
              <w:rPr>
                <w:rStyle w:val="Codetext"/>
              </w:rPr>
              <w:t>karmmaṇā</w:t>
            </w:r>
            <w:r>
              <w:rPr>
                <w:rStyle w:val="Code"/>
              </w:rPr>
              <w:t>&lt;/l&gt;&lt;l&gt;</w:t>
            </w:r>
            <w:r>
              <w:rPr>
                <w:rStyle w:val="Codetext"/>
              </w:rPr>
              <w:t>nvakāri</w:t>
            </w:r>
            <w:r>
              <w:t xml:space="preserve"> puts the metrical boundary at an </w:t>
            </w:r>
            <w:r>
              <w:rPr>
                <w:rStyle w:val="Foreign"/>
              </w:rPr>
              <w:t>akṣara</w:t>
            </w:r>
            <w:r>
              <w:t xml:space="preserve"> boundary</w:t>
            </w:r>
          </w:p>
          <w:p>
            <w:pPr>
              <w:pStyle w:val="TableNote"/>
              <w:keepNext/>
            </w:pPr>
            <w:r>
              <w:t xml:space="preserve">but the primary reason for splitting at this point was that it is closer to a word boundary than </w:t>
            </w:r>
            <w:r>
              <w:rPr>
                <w:rStyle w:val="Codetext"/>
              </w:rPr>
              <w:t>karmmaṇānv</w:t>
            </w:r>
            <w:r>
              <w:rPr>
                <w:rStyle w:val="Code"/>
              </w:rPr>
              <w:t>&lt;/l&gt;&lt;l&gt;</w:t>
            </w:r>
            <w:r>
              <w:rPr>
                <w:rStyle w:val="Codetext"/>
              </w:rPr>
              <w:t>akāri</w:t>
            </w:r>
            <w:r>
              <w:t xml:space="preserve"> would be (which is at the boundary of a prefix)</w:t>
            </w:r>
          </w:p>
        </w:tc>
      </w:tr>
      <w:tr>
        <w:tc>
          <w:tcPr>
            <w:tcW w:w="5000" w:type="pct"/>
          </w:tcPr>
          <w:p>
            <w:pPr>
              <w:pStyle w:val="CodeParagraph"/>
              <w:keepNext/>
              <w:rPr>
                <w:rStyle w:val="Code"/>
              </w:rPr>
            </w:pPr>
            <w:r>
              <w:rPr>
                <w:rStyle w:val="Code"/>
              </w:rPr>
              <w:t xml:space="preserve">&lt;lg </w:t>
            </w:r>
            <w:r>
              <w:rPr>
                <w:rStyle w:val="Codeattribute"/>
              </w:rPr>
              <w:t>n=</w:t>
            </w:r>
            <w:r>
              <w:rPr>
                <w:rStyle w:val="Codevalue"/>
              </w:rPr>
              <w:t>"6"</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 </w:t>
            </w:r>
            <w:r>
              <w:rPr>
                <w:rStyle w:val="Codeattribute"/>
              </w:rPr>
              <w:t>enjamb</w:t>
            </w:r>
            <w:r>
              <w:rPr>
                <w:rStyle w:val="Codetext"/>
              </w:rPr>
              <w:t>=</w:t>
            </w:r>
            <w:r>
              <w:rPr>
                <w:rStyle w:val="Codevalue"/>
              </w:rPr>
              <w:t>"yes"</w:t>
            </w:r>
            <w:r>
              <w:rPr>
                <w:rStyle w:val="Code"/>
              </w:rPr>
              <w:t xml:space="preserve"> </w:t>
            </w:r>
            <w:r>
              <w:rPr>
                <w:rStyle w:val="Codeattribute"/>
              </w:rPr>
              <w:t>met</w:t>
            </w:r>
            <w:r>
              <w:rPr>
                <w:rStyle w:val="Codetext"/>
              </w:rPr>
              <w:t>=</w:t>
            </w:r>
            <w:r>
              <w:rPr>
                <w:rStyle w:val="Codevalue"/>
              </w:rPr>
              <w:t>"na-vipulā"</w:t>
            </w:r>
            <w:r>
              <w:rPr>
                <w:rStyle w:val="Code"/>
              </w:rPr>
              <w:t xml:space="preserve"> </w:t>
            </w:r>
            <w:r>
              <w:rPr>
                <w:rStyle w:val="Codeattribute"/>
              </w:rPr>
              <w:t>real</w:t>
            </w:r>
            <w:r>
              <w:rPr>
                <w:rStyle w:val="Codetext"/>
              </w:rPr>
              <w:t>=</w:t>
            </w:r>
            <w:r>
              <w:rPr>
                <w:rStyle w:val="Codevalue"/>
              </w:rPr>
              <w:t>"+-++---+"</w:t>
            </w:r>
            <w:r>
              <w:rPr>
                <w:rStyle w:val="Code"/>
              </w:rPr>
              <w:t>&gt;</w:t>
            </w:r>
            <w:r>
              <w:rPr>
                <w:rStyle w:val="Codetext"/>
              </w:rPr>
              <w:t>viṣṇurājas tad-anujasy</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endrarājasya nandanaḥ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keepNext/>
            </w:pPr>
            <w:r>
              <w:t xml:space="preserve">the word </w:t>
            </w:r>
            <w:r>
              <w:rPr>
                <w:rStyle w:val="Foreign"/>
              </w:rPr>
              <w:t>anujasya</w:t>
            </w:r>
            <w:r>
              <w:t xml:space="preserve"> is split between lines (its final vowel being merged into the initial vowel of the following </w:t>
            </w:r>
            <w:r>
              <w:rPr>
                <w:rStyle w:val="Foreign"/>
              </w:rPr>
              <w:t>indrarājasya</w:t>
            </w:r>
            <w:r>
              <w:t>)</w:t>
            </w:r>
          </w:p>
          <w:p>
            <w:pPr>
              <w:pStyle w:val="TableNote"/>
              <w:keepNext/>
            </w:pPr>
            <w:r>
              <w:t xml:space="preserve">splitting into </w:t>
            </w:r>
            <w:r>
              <w:rPr>
                <w:rStyle w:val="Codetext"/>
              </w:rPr>
              <w:t>tad-anuja</w:t>
            </w:r>
            <w:r>
              <w:rPr>
                <w:rStyle w:val="Code"/>
              </w:rPr>
              <w:t>&lt;/l&gt;&lt;l&gt;</w:t>
            </w:r>
            <w:r>
              <w:rPr>
                <w:rStyle w:val="Codetext"/>
              </w:rPr>
              <w:t>syendrarājasya</w:t>
            </w:r>
            <w:r>
              <w:t xml:space="preserve"> would place the split further away from the word boundary, which is not desirable</w:t>
            </w:r>
          </w:p>
          <w:p>
            <w:pPr>
              <w:pStyle w:val="TableNote"/>
              <w:keepNext/>
            </w:pPr>
            <w:r>
              <w:t xml:space="preserve">the preferred splitting does not, in this case, coincide with an </w:t>
            </w:r>
            <w:r>
              <w:rPr>
                <w:rStyle w:val="Foreign"/>
              </w:rPr>
              <w:t>akṣara</w:t>
            </w:r>
            <w:r>
              <w:t xml:space="preserve"> boundary</w:t>
            </w:r>
          </w:p>
        </w:tc>
      </w:tr>
      <w:tr>
        <w:tc>
          <w:tcPr>
            <w:tcW w:w="5000" w:type="pct"/>
          </w:tcPr>
          <w:p>
            <w:pPr>
              <w:pStyle w:val="CodeParagraph"/>
              <w:keepNext/>
              <w:rPr>
                <w:rStyle w:val="Code"/>
              </w:rPr>
            </w:pPr>
            <w:r>
              <w:rPr>
                <w:rStyle w:val="Code"/>
              </w:rPr>
              <w:t xml:space="preserve">&lt;lg </w:t>
            </w:r>
            <w:r>
              <w:rPr>
                <w:rStyle w:val="Codeattribute"/>
              </w:rPr>
              <w:t>n=</w:t>
            </w:r>
            <w:r>
              <w:rPr>
                <w:rStyle w:val="Codevalue"/>
              </w:rPr>
              <w:t>"2"</w:t>
            </w:r>
            <w:r>
              <w:rPr>
                <w:rStyle w:val="Code"/>
              </w:rPr>
              <w:t xml:space="preserve"> </w:t>
            </w:r>
            <w:r>
              <w:rPr>
                <w:rStyle w:val="Codeattribute"/>
              </w:rPr>
              <w:t>met=</w:t>
            </w:r>
            <w:r>
              <w:rPr>
                <w:rStyle w:val="Codevalue"/>
              </w:rPr>
              <w:t>"sragdharā"</w:t>
            </w:r>
            <w:r>
              <w:rPr>
                <w:rStyle w:val="Code"/>
              </w:rPr>
              <w:t>&gt;</w:t>
            </w:r>
          </w:p>
          <w:p>
            <w:pPr>
              <w:pStyle w:val="CodeParagraph"/>
              <w:keepNext/>
              <w:rPr>
                <w:rStyle w:val="Code"/>
              </w:rPr>
            </w:pPr>
            <w:r>
              <w:rPr>
                <w:rStyle w:val="Code"/>
              </w:rPr>
              <w:t xml:space="preserve">  ...</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 </w:t>
            </w:r>
            <w:r>
              <w:rPr>
                <w:rStyle w:val="Codeattribute"/>
              </w:rPr>
              <w:t>enjamb</w:t>
            </w:r>
            <w:r>
              <w:rPr>
                <w:rStyle w:val="Codetext"/>
              </w:rPr>
              <w:t>=</w:t>
            </w:r>
            <w:r>
              <w:rPr>
                <w:rStyle w:val="Codevalue"/>
              </w:rPr>
              <w:t>"yes"</w:t>
            </w:r>
            <w:r>
              <w:rPr>
                <w:rStyle w:val="Code"/>
              </w:rPr>
              <w:t>&gt;</w:t>
            </w:r>
            <w:r>
              <w:rPr>
                <w:rStyle w:val="Codetext"/>
              </w:rPr>
              <w:t>lokeśas sthāpito ’pīśvara-guṇa-nipuṇo vismayo nāpy akāryy atr</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āsevīhājñayānāvinamita-matinā duṣṭa-vākyañ ca dharmme</w:t>
            </w:r>
            <w:r>
              <w:rPr>
                <w:rStyle w:val="Code"/>
              </w:rPr>
              <w:t>&lt;/l&gt;</w:t>
            </w:r>
          </w:p>
          <w:p>
            <w:pPr>
              <w:pStyle w:val="CodeParagraph"/>
              <w:keepNext/>
            </w:pPr>
            <w:r>
              <w:rPr>
                <w:rStyle w:val="Code"/>
              </w:rPr>
              <w:t>&lt;/lg&gt;</w:t>
            </w:r>
          </w:p>
        </w:tc>
      </w:tr>
      <w:tr>
        <w:tc>
          <w:tcPr>
            <w:tcW w:w="5000" w:type="pct"/>
          </w:tcPr>
          <w:p>
            <w:pPr>
              <w:pStyle w:val="TableNote"/>
            </w:pPr>
            <w:r>
              <w:t xml:space="preserve">the word </w:t>
            </w:r>
            <w:r>
              <w:rPr>
                <w:rStyle w:val="Foreign"/>
              </w:rPr>
              <w:t>atra</w:t>
            </w:r>
            <w:r>
              <w:t xml:space="preserve"> is split between lines (its final vowel being merged into the initial vowel of the following </w:t>
            </w:r>
            <w:r>
              <w:rPr>
                <w:rStyle w:val="Foreign"/>
              </w:rPr>
              <w:t>asevi</w:t>
            </w:r>
            <w:r>
              <w:t>)</w:t>
            </w:r>
          </w:p>
          <w:p>
            <w:pPr>
              <w:pStyle w:val="TableNote"/>
            </w:pPr>
            <w:r>
              <w:t xml:space="preserve">splitting into </w:t>
            </w:r>
            <w:r>
              <w:rPr>
                <w:rStyle w:val="Codetext"/>
              </w:rPr>
              <w:t>akāryy a</w:t>
            </w:r>
            <w:r>
              <w:rPr>
                <w:rStyle w:val="Code"/>
              </w:rPr>
              <w:t>&lt;/l&gt;&lt;l&gt;</w:t>
            </w:r>
            <w:r>
              <w:rPr>
                <w:rStyle w:val="Codetext"/>
              </w:rPr>
              <w:t>trāsevī°</w:t>
            </w:r>
            <w:r>
              <w:t xml:space="preserve"> would be equally acceptable on the basis of proximity to a word boundary</w:t>
            </w:r>
          </w:p>
          <w:p>
            <w:pPr>
              <w:pStyle w:val="TableNote"/>
            </w:pPr>
            <w:r>
              <w:t xml:space="preserve">but semantically, </w:t>
            </w:r>
            <w:r>
              <w:rPr>
                <w:rStyle w:val="Foreign"/>
              </w:rPr>
              <w:t>atra</w:t>
            </w:r>
            <w:r>
              <w:t xml:space="preserve"> belongs to the former line, so putting most of this word into that line is preferable to keeping the </w:t>
            </w:r>
            <w:r>
              <w:rPr>
                <w:rStyle w:val="Foreign"/>
              </w:rPr>
              <w:t>akṣara</w:t>
            </w:r>
            <w:r>
              <w:t xml:space="preserve"> boundary intact</w:t>
            </w:r>
          </w:p>
        </w:tc>
      </w:tr>
    </w:tbl>
    <w:p>
      <w:pPr>
        <w:pStyle w:val="Cmsor3"/>
      </w:pPr>
      <w:bookmarkStart w:id="146" w:name="_Toc183083713"/>
      <w:r>
        <w:t>Verse markup interacting with other markup</w:t>
      </w:r>
      <w:bookmarkEnd w:id="143"/>
      <w:bookmarkEnd w:id="146"/>
    </w:p>
    <w:p>
      <w:r>
        <w:t>All markup applicable to text can and must be used within verse elements. The following subsections give instructions for handling cases where the markup required for verse interferes with other markup elements.</w:t>
      </w:r>
    </w:p>
    <w:p>
      <w:pPr>
        <w:pStyle w:val="Cmsor4"/>
      </w:pPr>
      <w:bookmarkStart w:id="147" w:name="_Toc183083714"/>
      <w:r>
        <w:t>Verse markup interacting with empty elements for extrinsic structure</w:t>
      </w:r>
      <w:bookmarkEnd w:id="147"/>
    </w:p>
    <w:p>
      <w:pPr>
        <w:pStyle w:val="Lista"/>
      </w:pPr>
      <w:r>
        <w:t>verse beginnings may coincide with markup elements representing extrinsic structure, such as</w:t>
      </w:r>
    </w:p>
    <w:p>
      <w:pPr>
        <w:pStyle w:val="Lista2"/>
      </w:pPr>
      <w:r>
        <w:t>physical line beginnings (§</w:t>
      </w:r>
      <w:r>
        <w:fldChar w:fldCharType="begin"/>
      </w:r>
      <w:r>
        <w:instrText xml:space="preserve"> REF _Ref182580609 \r \h </w:instrText>
      </w:r>
      <w:r>
        <w:fldChar w:fldCharType="separate"/>
      </w:r>
      <w:r>
        <w:t>3.4</w:t>
      </w:r>
      <w:r>
        <w:fldChar w:fldCharType="end"/>
      </w:r>
      <w:r>
        <w:t>)</w:t>
      </w:r>
    </w:p>
    <w:p>
      <w:pPr>
        <w:pStyle w:val="Lista2"/>
      </w:pPr>
      <w:r>
        <w:t>pagelike partitions (§</w:t>
      </w:r>
      <w:r>
        <w:fldChar w:fldCharType="begin"/>
      </w:r>
      <w:r>
        <w:instrText xml:space="preserve"> REF _Ref43979481 \r \h </w:instrText>
      </w:r>
      <w:r>
        <w:fldChar w:fldCharType="separate"/>
      </w:r>
      <w:r>
        <w:t>3.4</w:t>
      </w:r>
      <w:r>
        <w:fldChar w:fldCharType="end"/>
      </w:r>
      <w:r>
        <w:t>)</w:t>
      </w:r>
    </w:p>
    <w:p>
      <w:pPr>
        <w:pStyle w:val="Lista2"/>
      </w:pPr>
      <w:r>
        <w:t>gridlike partitions (§</w:t>
      </w:r>
      <w:r>
        <w:fldChar w:fldCharType="begin"/>
      </w:r>
      <w:r>
        <w:instrText xml:space="preserve"> REF _Ref43984651 \r \h </w:instrText>
      </w:r>
      <w:r>
        <w:fldChar w:fldCharType="separate"/>
      </w:r>
      <w:r>
        <w:t>3.6</w:t>
      </w:r>
      <w:r>
        <w:fldChar w:fldCharType="end"/>
      </w:r>
      <w:r>
        <w:t>)</w:t>
      </w:r>
    </w:p>
    <w:p>
      <w:pPr>
        <w:pStyle w:val="Lista"/>
      </w:pPr>
      <w:r>
        <w:t>as per §</w:t>
      </w:r>
      <w:r>
        <w:fldChar w:fldCharType="begin"/>
      </w:r>
      <w:r>
        <w:instrText xml:space="preserve"> REF _Ref43979552 \r \h </w:instrText>
      </w:r>
      <w:r>
        <w:fldChar w:fldCharType="separate"/>
      </w:r>
      <w:r>
        <w:t>8.2.3</w:t>
      </w:r>
      <w:r>
        <w:fldChar w:fldCharType="end"/>
      </w:r>
      <w:r>
        <w:t>, the above elements must normally appear within block-level elements</w:t>
      </w:r>
    </w:p>
    <w:p>
      <w:pPr>
        <w:pStyle w:val="Lista2"/>
      </w:pPr>
      <w:r>
        <w:t xml:space="preserve">i.e. in this case within the </w:t>
      </w:r>
      <w:r>
        <w:rPr>
          <w:rStyle w:val="Code"/>
        </w:rPr>
        <w:t>&lt;l&gt;</w:t>
      </w:r>
      <w:r>
        <w:t xml:space="preserve"> element for the verse line, and before the text of that line, as in </w:t>
      </w:r>
      <w:r>
        <w:fldChar w:fldCharType="begin"/>
      </w:r>
      <w:r>
        <w:instrText xml:space="preserve"> REF _Ref181694220 \h </w:instrText>
      </w:r>
      <w:r>
        <w:fldChar w:fldCharType="separate"/>
      </w:r>
      <w:r>
        <w:t xml:space="preserve">Example </w:t>
      </w:r>
      <w:r>
        <w:rPr>
          <w:noProof/>
        </w:rPr>
        <w:t>2.5.6</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48" w:name="_Ref181694220"/>
            <w:r>
              <w:lastRenderedPageBreak/>
              <w:t xml:space="preserve">Example </w:t>
            </w:r>
            <w:fldSimple w:instr=" STYLEREF 3 \s ">
              <w:r>
                <w:rPr>
                  <w:noProof/>
                </w:rPr>
                <w:t>2.5.6</w:t>
              </w:r>
            </w:fldSimple>
            <w:r>
              <w:t>.</w:t>
            </w:r>
            <w:fldSimple w:instr=" SEQ Example \* ALPHABETIC \s 3 ">
              <w:r>
                <w:rPr>
                  <w:noProof/>
                </w:rPr>
                <w:t>A</w:t>
              </w:r>
            </w:fldSimple>
            <w:bookmarkEnd w:id="148"/>
            <w:r>
              <w:t xml:space="preserve">: verse markup interacting with empty structural elements </w:t>
            </w:r>
          </w:p>
        </w:tc>
      </w:tr>
      <w:tr>
        <w:tc>
          <w:tcPr>
            <w:tcW w:w="5000" w:type="pct"/>
          </w:tcPr>
          <w:p>
            <w:pPr>
              <w:pStyle w:val="CodeParagraph"/>
              <w:keepNext/>
              <w:rPr>
                <w:rStyle w:val="Code"/>
              </w:rPr>
            </w:pPr>
            <w:r>
              <w:rPr>
                <w:rStyle w:val="Code"/>
              </w:rPr>
              <w:t xml:space="preserve">&lt;lg </w:t>
            </w:r>
            <w:r>
              <w:rPr>
                <w:rStyle w:val="Codeattribute"/>
              </w:rPr>
              <w:t>n</w:t>
            </w:r>
            <w:r>
              <w:rPr>
                <w:rStyle w:val="Code"/>
              </w:rPr>
              <w:t>=</w:t>
            </w:r>
            <w:r>
              <w:rPr>
                <w:rStyle w:val="Codevalue"/>
              </w:rPr>
              <w:t>"21"</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"5r"</w:t>
            </w:r>
            <w:r>
              <w:rPr>
                <w:rStyle w:val="Code"/>
              </w:rPr>
              <w:t xml:space="preserve">/&gt;&lt;lb </w:t>
            </w:r>
            <w:r>
              <w:rPr>
                <w:rStyle w:val="Codeattribute"/>
              </w:rPr>
              <w:t>n</w:t>
            </w:r>
            <w:r>
              <w:rPr>
                <w:rStyle w:val="Code"/>
              </w:rPr>
              <w:t>=</w:t>
            </w:r>
            <w:r>
              <w:rPr>
                <w:rStyle w:val="Codevalue"/>
              </w:rPr>
              <w:t>"42"</w:t>
            </w:r>
            <w:r>
              <w:rPr>
                <w:rStyle w:val="Code"/>
              </w:rPr>
              <w:t>/&gt;</w:t>
            </w:r>
            <w:r>
              <w:rPr>
                <w:rStyle w:val="Codetext"/>
              </w:rPr>
              <w:t>ṣaṣṭi-varṣa-sahasrāṇi</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this stanza begins at the beginning of a page in a set of copper plates</w:t>
            </w:r>
          </w:p>
          <w:p>
            <w:pPr>
              <w:pStyle w:val="TableNote"/>
            </w:pPr>
            <w:r>
              <w:t xml:space="preserve">the empty elements for the page beginning as well as the line beginning are placed first within the </w:t>
            </w:r>
            <w:r>
              <w:rPr>
                <w:rStyle w:val="Code"/>
              </w:rPr>
              <w:t>&lt;l&gt;</w:t>
            </w:r>
            <w:r>
              <w:t xml:space="preserve"> element</w:t>
            </w:r>
          </w:p>
        </w:tc>
      </w:tr>
    </w:tbl>
    <w:p>
      <w:pPr>
        <w:pStyle w:val="Cmsor4"/>
      </w:pPr>
      <w:bookmarkStart w:id="149" w:name="_Toc183083715"/>
      <w:r>
        <w:t>Verse markup interacting with phrase-level markup</w:t>
      </w:r>
      <w:bookmarkEnd w:id="149"/>
    </w:p>
    <w:p>
      <w:pPr>
        <w:pStyle w:val="Lista"/>
      </w:pPr>
      <w:r>
        <w:t xml:space="preserve">overlapping hierarchies </w:t>
      </w:r>
      <w:r>
        <w:rPr>
          <w:noProof/>
        </w:rPr>
        <w:t>(</w:t>
      </w:r>
      <w:r>
        <w:t>§</w:t>
      </w:r>
      <w:r>
        <w:fldChar w:fldCharType="begin"/>
      </w:r>
      <w:r>
        <w:instrText xml:space="preserve"> REF _Ref43978696 \w \h  \* MERGEFORMAT </w:instrText>
      </w:r>
      <w:r>
        <w:fldChar w:fldCharType="separate"/>
      </w:r>
      <w:r>
        <w:t>1.3.3</w:t>
      </w:r>
      <w:r>
        <w:fldChar w:fldCharType="end"/>
      </w:r>
      <w:r>
        <w:t>) must always be avoided, but the block-level elements for verse may overlap with the actual features encoded with some phrase-level elements, such as those for</w:t>
      </w:r>
    </w:p>
    <w:p>
      <w:pPr>
        <w:pStyle w:val="Lista2"/>
      </w:pPr>
      <w:r>
        <w:t>reading difficulties (§</w:t>
      </w:r>
      <w:r>
        <w:fldChar w:fldCharType="begin"/>
      </w:r>
      <w:r>
        <w:instrText xml:space="preserve"> REF _Ref43981505 \w \h  \* MERGEFORMAT </w:instrText>
      </w:r>
      <w:r>
        <w:fldChar w:fldCharType="separate"/>
      </w:r>
      <w:r>
        <w:t>5.3</w:t>
      </w:r>
      <w:r>
        <w:fldChar w:fldCharType="end"/>
      </w:r>
      <w:r>
        <w:t>)</w:t>
      </w:r>
    </w:p>
    <w:p>
      <w:pPr>
        <w:pStyle w:val="Lista2"/>
      </w:pPr>
      <w:r>
        <w:t>editorial restoration (§</w:t>
      </w:r>
      <w:r>
        <w:fldChar w:fldCharType="begin"/>
      </w:r>
      <w:r>
        <w:instrText xml:space="preserve"> REF _Ref43978565 \w \h  \* MERGEFORMAT </w:instrText>
      </w:r>
      <w:r>
        <w:fldChar w:fldCharType="separate"/>
      </w:r>
      <w:r>
        <w:t>5.5</w:t>
      </w:r>
      <w:r>
        <w:fldChar w:fldCharType="end"/>
      </w:r>
      <w:r>
        <w:t>)</w:t>
      </w:r>
    </w:p>
    <w:p>
      <w:pPr>
        <w:pStyle w:val="Lista2"/>
      </w:pPr>
      <w:r>
        <w:t>editorial intervention (§</w:t>
      </w:r>
      <w:r>
        <w:fldChar w:fldCharType="begin"/>
      </w:r>
      <w:r>
        <w:instrText xml:space="preserve"> REF _Ref181694670 \r \h </w:instrText>
      </w:r>
      <w:r>
        <w:fldChar w:fldCharType="separate"/>
      </w:r>
      <w:r>
        <w:t>6</w:t>
      </w:r>
      <w:r>
        <w:fldChar w:fldCharType="end"/>
      </w:r>
      <w:r>
        <w:t>)</w:t>
      </w:r>
    </w:p>
    <w:p>
      <w:pPr>
        <w:pStyle w:val="Lista2"/>
      </w:pPr>
      <w:r>
        <w:t>semantic extras (§</w:t>
      </w:r>
      <w:r>
        <w:fldChar w:fldCharType="begin"/>
      </w:r>
      <w:r>
        <w:instrText xml:space="preserve"> REF _Ref181352167 \r \h </w:instrText>
      </w:r>
      <w:r>
        <w:fldChar w:fldCharType="separate"/>
      </w:r>
      <w:r>
        <w:t>7</w:t>
      </w:r>
      <w:r>
        <w:fldChar w:fldCharType="end"/>
      </w:r>
      <w:r>
        <w:t>)</w:t>
      </w:r>
    </w:p>
    <w:p>
      <w:pPr>
        <w:pStyle w:val="Lista"/>
      </w:pPr>
      <w:r>
        <w:t xml:space="preserve">in such cases, the applicable phrase-level markup must be created in two parts, on both sides of the structural break, as in </w:t>
      </w:r>
      <w:r>
        <w:fldChar w:fldCharType="begin"/>
      </w:r>
      <w:r>
        <w:instrText xml:space="preserve"> REF _Ref181693607 \h </w:instrText>
      </w:r>
      <w:r>
        <w:fldChar w:fldCharType="separate"/>
      </w:r>
      <w:r>
        <w:t xml:space="preserve">Example </w:t>
      </w:r>
      <w:r>
        <w:rPr>
          <w:noProof/>
        </w:rPr>
        <w:t>2.5.6</w:t>
      </w:r>
      <w:r>
        <w:t>.</w:t>
      </w:r>
      <w:r>
        <w:rPr>
          <w:noProof/>
        </w:rPr>
        <w:t>B</w:t>
      </w:r>
      <w:r>
        <w:fldChar w:fldCharType="end"/>
      </w:r>
    </w:p>
    <w:p>
      <w:pPr>
        <w:pStyle w:val="Lista2"/>
      </w:pPr>
      <w:r>
        <w:t>see also §</w:t>
      </w:r>
      <w:r>
        <w:fldChar w:fldCharType="begin"/>
      </w:r>
      <w:r>
        <w:instrText xml:space="preserve"> REF _Ref43978660 \r \h  \* MERGEFORMAT </w:instrText>
      </w:r>
      <w:r>
        <w:fldChar w:fldCharType="separate"/>
      </w:r>
      <w:r>
        <w:t>8.2</w:t>
      </w:r>
      <w:r>
        <w:fldChar w:fldCharType="end"/>
      </w:r>
      <w:r>
        <w:t xml:space="preserve"> for details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0" w:name="_Ref181693607"/>
            <w:r>
              <w:t xml:space="preserve">Example </w:t>
            </w:r>
            <w:fldSimple w:instr=" STYLEREF 3 \s ">
              <w:r>
                <w:rPr>
                  <w:noProof/>
                </w:rPr>
                <w:t>2.5.6</w:t>
              </w:r>
            </w:fldSimple>
            <w:r>
              <w:t>.</w:t>
            </w:r>
            <w:fldSimple w:instr=" SEQ Example \* ALPHABETIC \s 3 ">
              <w:r>
                <w:rPr>
                  <w:noProof/>
                </w:rPr>
                <w:t>B</w:t>
              </w:r>
            </w:fldSimple>
            <w:bookmarkEnd w:id="150"/>
            <w:r>
              <w:t>: verse markup interacting with phrase-level markup</w:t>
            </w:r>
          </w:p>
        </w:tc>
      </w:tr>
      <w:tr>
        <w:tc>
          <w:tcPr>
            <w:tcW w:w="5000" w:type="pct"/>
          </w:tcPr>
          <w:p>
            <w:pPr>
              <w:pStyle w:val="CodeParagraph"/>
              <w:keepNext/>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ṣaṣṭi-varṣa-sa</w:t>
            </w:r>
            <w:r>
              <w:rPr>
                <w:rStyle w:val="Code"/>
              </w:rPr>
              <w:t>&lt;unclear&gt;</w:t>
            </w:r>
            <w:r>
              <w:rPr>
                <w:rStyle w:val="Codetext"/>
              </w:rPr>
              <w:t>hasrāṇi</w:t>
            </w:r>
            <w:r>
              <w:rPr>
                <w:rStyle w:val="Code"/>
              </w:rPr>
              <w:t>&lt;/unclear&gt;&lt;/l&gt;</w:t>
            </w:r>
          </w:p>
          <w:p>
            <w:pPr>
              <w:pStyle w:val="CodeParagraph"/>
              <w:keepNext/>
              <w:rPr>
                <w:rStyle w:val="Code"/>
              </w:rPr>
            </w:pPr>
            <w:r>
              <w:rPr>
                <w:rStyle w:val="Code"/>
              </w:rPr>
              <w:t xml:space="preserve">  &lt;l </w:t>
            </w:r>
            <w:r>
              <w:rPr>
                <w:rStyle w:val="Codeattribute"/>
              </w:rPr>
              <w:t>n</w:t>
            </w:r>
            <w:r>
              <w:rPr>
                <w:rStyle w:val="Code"/>
              </w:rPr>
              <w:t>=</w:t>
            </w:r>
            <w:r>
              <w:rPr>
                <w:rStyle w:val="Codevalue"/>
              </w:rPr>
              <w:t>"b"</w:t>
            </w:r>
            <w:r>
              <w:rPr>
                <w:rStyle w:val="Code"/>
              </w:rPr>
              <w:t>&gt;&lt;unclear&gt;</w:t>
            </w:r>
            <w:r>
              <w:rPr>
                <w:rStyle w:val="Codetext"/>
              </w:rPr>
              <w:t>svargge mo</w:t>
            </w:r>
            <w:r>
              <w:rPr>
                <w:rStyle w:val="Code"/>
              </w:rPr>
              <w:t>&lt;/unclear&gt;</w:t>
            </w:r>
            <w:r>
              <w:rPr>
                <w:rStyle w:val="Codetext"/>
              </w:rPr>
              <w:t>dati bhūmi-daḥ</w:t>
            </w:r>
            <w:r>
              <w:rPr>
                <w:rStyle w:val="Code"/>
              </w:rPr>
              <w:t>&lt;/l&gt;</w:t>
            </w:r>
          </w:p>
          <w:p>
            <w:pPr>
              <w:pStyle w:val="CodeParagraph"/>
              <w:keepNext/>
              <w:rPr>
                <w:rStyle w:val="Code"/>
              </w:rPr>
            </w:pPr>
            <w:r>
              <w:rPr>
                <w:rStyle w:val="Code"/>
              </w:rPr>
              <w:t xml:space="preserve">  ...</w:t>
            </w:r>
          </w:p>
          <w:p>
            <w:pPr>
              <w:pStyle w:val="CodeParagraph"/>
              <w:keepNext/>
            </w:pPr>
            <w:r>
              <w:rPr>
                <w:rStyle w:val="Code"/>
              </w:rPr>
              <w:t>&lt;/lg&gt;</w:t>
            </w:r>
          </w:p>
        </w:tc>
      </w:tr>
      <w:tr>
        <w:tc>
          <w:tcPr>
            <w:tcW w:w="5000" w:type="pct"/>
          </w:tcPr>
          <w:p>
            <w:pPr>
              <w:pStyle w:val="TableNote"/>
            </w:pPr>
            <w:r>
              <w:t xml:space="preserve">the segment </w:t>
            </w:r>
            <w:r>
              <w:rPr>
                <w:rStyle w:val="Foreign"/>
              </w:rPr>
              <w:t>hasrāṇi svargge mo</w:t>
            </w:r>
            <w:r>
              <w:t xml:space="preserve"> is unclear in the original</w:t>
            </w:r>
          </w:p>
          <w:p>
            <w:pPr>
              <w:pStyle w:val="TableNote"/>
            </w:pPr>
            <w:r>
              <w:t>since this segment is interrupted by the end of a verse line, two separate stretches must be marked up as unclear</w:t>
            </w:r>
          </w:p>
        </w:tc>
      </w:tr>
    </w:tbl>
    <w:p>
      <w:pPr>
        <w:pStyle w:val="Cmsor4"/>
      </w:pPr>
      <w:bookmarkStart w:id="151" w:name="_Toc183083716"/>
      <w:r>
        <w:t>Marking up structure in lacunose verse</w:t>
      </w:r>
      <w:bookmarkEnd w:id="151"/>
    </w:p>
    <w:p>
      <w:pPr>
        <w:pStyle w:val="Lista"/>
      </w:pPr>
      <w:r>
        <w:t>see §</w:t>
      </w:r>
      <w:r>
        <w:fldChar w:fldCharType="begin"/>
      </w:r>
      <w:r>
        <w:instrText xml:space="preserve"> REF _Ref43979611 \r \h  \* MERGEFORMAT </w:instrText>
      </w:r>
      <w:r>
        <w:fldChar w:fldCharType="separate"/>
      </w:r>
      <w:r>
        <w:t>5.4</w:t>
      </w:r>
      <w:r>
        <w:fldChar w:fldCharType="end"/>
      </w:r>
      <w:r>
        <w:t xml:space="preserve"> about marking up lost and illegible text in general, §</w:t>
      </w:r>
      <w:r>
        <w:fldChar w:fldCharType="begin"/>
      </w:r>
      <w:r>
        <w:instrText xml:space="preserve"> REF _Ref43981586 \w \h  \* MERGEFORMAT </w:instrText>
      </w:r>
      <w:r>
        <w:fldChar w:fldCharType="separate"/>
      </w:r>
      <w:r>
        <w:t>5.4.4</w:t>
      </w:r>
      <w:r>
        <w:fldChar w:fldCharType="end"/>
      </w:r>
      <w:r>
        <w:t xml:space="preserve"> about marking up lost text with a known metre, and §</w:t>
      </w:r>
      <w:r>
        <w:fldChar w:fldCharType="begin"/>
      </w:r>
      <w:r>
        <w:instrText xml:space="preserve"> REF _Ref43981711 \w \h  \* MERGEFORMAT </w:instrText>
      </w:r>
      <w:r>
        <w:fldChar w:fldCharType="separate"/>
      </w:r>
      <w:r>
        <w:t>5.4.7</w:t>
      </w:r>
      <w:r>
        <w:fldChar w:fldCharType="end"/>
      </w:r>
      <w:r>
        <w:t xml:space="preserve"> about dealing with massive lacunae</w:t>
      </w:r>
    </w:p>
    <w:p>
      <w:pPr>
        <w:pStyle w:val="Lista"/>
      </w:pPr>
      <w:r>
        <w:t xml:space="preserve">the </w:t>
      </w:r>
      <w:r>
        <w:rPr>
          <w:b/>
          <w:bCs/>
        </w:rPr>
        <w:t>structural framework</w:t>
      </w:r>
      <w:r>
        <w:t xml:space="preserve"> of stanzas </w:t>
      </w:r>
      <w:r>
        <w:rPr>
          <w:noProof/>
        </w:rPr>
        <w:t>(</w:t>
      </w:r>
      <w:r>
        <w:t xml:space="preserve">i.e. the </w:t>
      </w:r>
      <w:r>
        <w:rPr>
          <w:rStyle w:val="Code"/>
        </w:rPr>
        <w:t>&lt;lg&gt;</w:t>
      </w:r>
      <w:r>
        <w:t xml:space="preserve"> and </w:t>
      </w:r>
      <w:r>
        <w:rPr>
          <w:rStyle w:val="Code"/>
        </w:rPr>
        <w:t>&lt;l&gt;</w:t>
      </w:r>
      <w:r>
        <w:t xml:space="preserve"> tags) </w:t>
      </w:r>
      <w:r>
        <w:rPr>
          <w:b/>
          <w:bCs/>
        </w:rPr>
        <w:t>must</w:t>
      </w:r>
      <w:r>
        <w:t xml:space="preserve"> as a rule </w:t>
      </w:r>
      <w:r>
        <w:rPr>
          <w:b/>
          <w:bCs/>
        </w:rPr>
        <w:t>be fully encoded</w:t>
      </w:r>
      <w:r>
        <w:t xml:space="preserve"> even if a significant part of a stanza is lost</w:t>
      </w:r>
    </w:p>
    <w:p>
      <w:pPr>
        <w:pStyle w:val="Lista2"/>
      </w:pPr>
      <w:r>
        <w:t xml:space="preserve">thus, if not all lines of a quatrain are extant, you must still create the markup structure for the lost line(s) </w:t>
      </w:r>
    </w:p>
    <w:p>
      <w:pPr>
        <w:pStyle w:val="Lista2"/>
      </w:pPr>
      <w:r>
        <w:t xml:space="preserve">this structural markup cannot be placed inside the markup for that lacuna, so if a lacuna extends from one line of a stanza to the next </w:t>
      </w:r>
      <w:r>
        <w:rPr>
          <w:noProof/>
        </w:rPr>
        <w:t>(</w:t>
      </w:r>
      <w:r>
        <w:t xml:space="preserve">or from one stanza to the next, or from a stanza into the preceding or following prose), create lacuna markup separately on both sides of the structural break, as in </w:t>
      </w:r>
      <w:r>
        <w:fldChar w:fldCharType="begin"/>
      </w:r>
      <w:r>
        <w:instrText xml:space="preserve"> REF _Ref181695652 \h </w:instrText>
      </w:r>
      <w:r>
        <w:fldChar w:fldCharType="separate"/>
      </w:r>
      <w:r>
        <w:t xml:space="preserve">Example </w:t>
      </w:r>
      <w:r>
        <w:rPr>
          <w:noProof/>
        </w:rPr>
        <w:t>2.5.6</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2" w:name="_Ref181695652"/>
            <w:bookmarkStart w:id="153" w:name="_Ref181695649"/>
            <w:r>
              <w:t xml:space="preserve">Example </w:t>
            </w:r>
            <w:fldSimple w:instr=" STYLEREF 3 \s ">
              <w:r>
                <w:rPr>
                  <w:noProof/>
                </w:rPr>
                <w:t>2.5.6</w:t>
              </w:r>
            </w:fldSimple>
            <w:r>
              <w:t>.</w:t>
            </w:r>
            <w:fldSimple w:instr=" SEQ Example \* ALPHABETIC \s 3 ">
              <w:r>
                <w:rPr>
                  <w:noProof/>
                </w:rPr>
                <w:t>C</w:t>
              </w:r>
            </w:fldSimple>
            <w:bookmarkEnd w:id="152"/>
            <w:r>
              <w:t>: structural markup in lacunose verse</w:t>
            </w:r>
            <w:bookmarkEnd w:id="153"/>
          </w:p>
        </w:tc>
      </w:tr>
      <w:tr>
        <w:tc>
          <w:tcPr>
            <w:tcW w:w="5000" w:type="pct"/>
          </w:tcPr>
          <w:p>
            <w:pPr>
              <w:pStyle w:val="CodeParagraph"/>
              <w:keepNext/>
              <w:rPr>
                <w:rStyle w:val="Code"/>
              </w:rPr>
            </w:pPr>
            <w:r>
              <w:rPr>
                <w:rStyle w:val="Code"/>
              </w:rPr>
              <w:t xml:space="preserve">&lt;lg </w:t>
            </w:r>
            <w:r>
              <w:rPr>
                <w:rStyle w:val="Codeattribute"/>
              </w:rPr>
              <w:t>n=</w:t>
            </w:r>
            <w:r>
              <w:rPr>
                <w:rStyle w:val="Codevalue"/>
              </w:rPr>
              <w:t>"25"</w:t>
            </w:r>
            <w:r>
              <w:rPr>
                <w:rStyle w:val="Code"/>
              </w:rPr>
              <w:t xml:space="preserve"> </w:t>
            </w:r>
            <w:r>
              <w:rPr>
                <w:rStyle w:val="Codeattribute"/>
              </w:rPr>
              <w:t>met=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value"/>
              </w:rPr>
              <w:t>"a"</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value"/>
              </w:rPr>
              <w:t>"b"</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
              </w:rPr>
              <w:t>"</w:t>
            </w:r>
            <w:r>
              <w:rPr>
                <w:rStyle w:val="Codevalue"/>
              </w:rPr>
              <w:t>c"</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"8"</w:t>
            </w:r>
            <w:r>
              <w:rPr>
                <w:rStyle w:val="Code"/>
              </w:rPr>
              <w:t xml:space="preserve"> </w:t>
            </w:r>
            <w:r>
              <w:rPr>
                <w:rStyle w:val="Codeattribute"/>
              </w:rPr>
              <w:t>unit=</w:t>
            </w:r>
            <w:r>
              <w:rPr>
                <w:rStyle w:val="Codevalue"/>
              </w:rPr>
              <w:t>"character"</w:t>
            </w:r>
            <w:r>
              <w:rPr>
                <w:rStyle w:val="Code"/>
              </w:rPr>
              <w:t>/&gt;&lt;/l&gt;</w:t>
            </w:r>
          </w:p>
          <w:p>
            <w:pPr>
              <w:pStyle w:val="CodeParagraph"/>
              <w:keepNext/>
              <w:rPr>
                <w:rStyle w:val="Code"/>
              </w:rPr>
            </w:pPr>
            <w:r>
              <w:rPr>
                <w:rStyle w:val="Code"/>
              </w:rPr>
              <w:t xml:space="preserve">  &lt;l </w:t>
            </w:r>
            <w:r>
              <w:rPr>
                <w:rStyle w:val="Codeattribute"/>
              </w:rPr>
              <w:t>n=</w:t>
            </w:r>
            <w:r>
              <w:rPr>
                <w:rStyle w:val="Code"/>
              </w:rPr>
              <w:t>"</w:t>
            </w:r>
            <w:r>
              <w:rPr>
                <w:rStyle w:val="Codevalue"/>
              </w:rPr>
              <w:t>d"</w:t>
            </w:r>
            <w:r>
              <w:rPr>
                <w:rStyle w:val="Code"/>
              </w:rPr>
              <w:t xml:space="preserve">&gt;&lt;gap </w:t>
            </w:r>
            <w:r>
              <w:rPr>
                <w:rStyle w:val="Codeattribute"/>
              </w:rPr>
              <w:t>reason=</w:t>
            </w:r>
            <w:r>
              <w:rPr>
                <w:rStyle w:val="Codevalue"/>
              </w:rPr>
              <w:t>"illegible"</w:t>
            </w:r>
            <w:r>
              <w:rPr>
                <w:rStyle w:val="Code"/>
              </w:rPr>
              <w:t xml:space="preserve"> </w:t>
            </w:r>
            <w:r>
              <w:rPr>
                <w:rStyle w:val="Codeattribute"/>
              </w:rPr>
              <w:t>quantity=</w:t>
            </w:r>
            <w:r>
              <w:rPr>
                <w:rStyle w:val="Codevalue"/>
              </w:rPr>
              <w:t>"4"</w:t>
            </w:r>
            <w:r>
              <w:rPr>
                <w:rStyle w:val="Code"/>
              </w:rPr>
              <w:t xml:space="preserve"> </w:t>
            </w:r>
            <w:r>
              <w:rPr>
                <w:rStyle w:val="Codeattribute"/>
              </w:rPr>
              <w:t>unit=</w:t>
            </w:r>
            <w:r>
              <w:rPr>
                <w:rStyle w:val="Codevalue"/>
              </w:rPr>
              <w:t>"character"</w:t>
            </w:r>
            <w:r>
              <w:rPr>
                <w:rStyle w:val="Code"/>
              </w:rPr>
              <w:t xml:space="preserve">/&gt;&lt;lb </w:t>
            </w:r>
            <w:r>
              <w:rPr>
                <w:rStyle w:val="Codeattribute"/>
              </w:rPr>
              <w:t>n=</w:t>
            </w:r>
            <w:r>
              <w:rPr>
                <w:rStyle w:val="Codevalue"/>
              </w:rPr>
              <w:t>"72"</w:t>
            </w:r>
            <w:r>
              <w:rPr>
                <w:rStyle w:val="Code"/>
              </w:rPr>
              <w:t xml:space="preserve"> </w:t>
            </w:r>
            <w:r>
              <w:rPr>
                <w:rStyle w:val="Codeattribute"/>
              </w:rPr>
              <w:t>break=</w:t>
            </w:r>
            <w:r>
              <w:rPr>
                <w:rStyle w:val="Codevalue"/>
              </w:rPr>
              <w:t>"no"</w:t>
            </w:r>
            <w:r>
              <w:rPr>
                <w:rStyle w:val="Code"/>
              </w:rPr>
              <w:t>/&gt;yate kr̥miḥ&lt;/l&gt;</w:t>
            </w:r>
          </w:p>
          <w:p>
            <w:pPr>
              <w:pStyle w:val="CodeParagraph"/>
              <w:keepNext/>
            </w:pPr>
            <w:r>
              <w:rPr>
                <w:rStyle w:val="Code"/>
              </w:rPr>
              <w:t>&lt;/lg&gt;</w:t>
            </w:r>
          </w:p>
        </w:tc>
      </w:tr>
      <w:tr>
        <w:tc>
          <w:tcPr>
            <w:tcW w:w="5000" w:type="pct"/>
          </w:tcPr>
          <w:p>
            <w:pPr>
              <w:pStyle w:val="TableNote"/>
              <w:rPr>
                <w:rFonts w:ascii="Arial" w:hAnsi="Arial" w:cs="Arial"/>
                <w:sz w:val="18"/>
                <w:szCs w:val="18"/>
              </w:rPr>
            </w:pPr>
            <w:r>
              <w:t>only the last line on this plate is legible, beginning with the end of a known stanza</w:t>
            </w:r>
          </w:p>
          <w:p>
            <w:pPr>
              <w:pStyle w:val="TableNote"/>
            </w:pPr>
            <w:r>
              <w:t>the rest of this stanza would have been engraved in the now illegible penultimate line</w:t>
            </w:r>
          </w:p>
          <w:p>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pPr>
        <w:pStyle w:val="Cmsor4"/>
      </w:pPr>
      <w:bookmarkStart w:id="154" w:name="_Ref181705826"/>
      <w:bookmarkStart w:id="155" w:name="_Ref181706438"/>
      <w:bookmarkStart w:id="156" w:name="_Ref181706908"/>
      <w:bookmarkStart w:id="157" w:name="_Toc183083717"/>
      <w:r>
        <w:t>Verse markup interacting with other block-level markup</w:t>
      </w:r>
      <w:bookmarkEnd w:id="154"/>
      <w:bookmarkEnd w:id="155"/>
      <w:bookmarkEnd w:id="156"/>
      <w:bookmarkEnd w:id="157"/>
    </w:p>
    <w:p>
      <w:pPr>
        <w:pStyle w:val="Lista"/>
      </w:pPr>
      <w:r>
        <w:t>although we segment prose into paragraphs on a semantic basis, verse will only be segmented on a metrical basis</w:t>
      </w:r>
    </w:p>
    <w:p>
      <w:pPr>
        <w:pStyle w:val="Lista2"/>
      </w:pPr>
      <w:r>
        <w:lastRenderedPageBreak/>
        <w:t>it follows from this that we employ no special markup for stanzas comprising a semantic unit with preceding of following prose paragraphs or other stanzas</w:t>
      </w:r>
    </w:p>
    <w:p>
      <w:pPr>
        <w:pStyle w:val="Lista"/>
      </w:pPr>
      <w:r>
        <w:t>in rare cases, verse containers may be broken up into two (or more) parts separated by intervening prose</w:t>
      </w:r>
    </w:p>
    <w:p>
      <w:pPr>
        <w:pStyle w:val="Lista2"/>
      </w:pPr>
      <w:r>
        <w:t>if this happens because the engraver was sloppy and inscribed an initially omitted part of a prose passage at a different place that is physically within the text of a stanza, or inscribed an initially omitted part of a stanza so that it is physically within the text of a prose passage, then</w:t>
      </w:r>
    </w:p>
    <w:p>
      <w:pPr>
        <w:pStyle w:val="Lista3"/>
      </w:pPr>
      <w:r>
        <w:t xml:space="preserve">preferably, treat this as a case of premodern insertion, i.e. proceed as in </w:t>
      </w:r>
      <w:r>
        <w:fldChar w:fldCharType="begin"/>
      </w:r>
      <w:r>
        <w:instrText xml:space="preserve"> REF _Ref54603376 \h </w:instrText>
      </w:r>
      <w:r>
        <w:fldChar w:fldCharType="separate"/>
      </w:r>
      <w:r>
        <w:t xml:space="preserve">Example </w:t>
      </w:r>
      <w:r>
        <w:rPr>
          <w:noProof/>
        </w:rPr>
        <w:t>2.5.6</w:t>
      </w:r>
      <w:r>
        <w:t>.</w:t>
      </w:r>
      <w:r>
        <w:rPr>
          <w:noProof/>
        </w:rPr>
        <w:t>D</w:t>
      </w:r>
      <w:r>
        <w:fldChar w:fldCharType="end"/>
      </w:r>
      <w:r>
        <w:t>, namely:</w:t>
      </w:r>
    </w:p>
    <w:p>
      <w:pPr>
        <w:pStyle w:val="Lista4"/>
      </w:pPr>
      <w:r>
        <w:t xml:space="preserve">encode the out-of-sequence text at its </w:t>
      </w:r>
      <w:r>
        <w:rPr>
          <w:i/>
          <w:iCs/>
        </w:rPr>
        <w:t>logical</w:t>
      </w:r>
      <w:r>
        <w:t xml:space="preserve"> rather than its </w:t>
      </w:r>
      <w:r>
        <w:rPr>
          <w:i/>
          <w:iCs/>
        </w:rPr>
        <w:t>physical</w:t>
      </w:r>
      <w:r>
        <w:t xml:space="preserve"> place</w:t>
      </w:r>
    </w:p>
    <w:p>
      <w:pPr>
        <w:pStyle w:val="Lista4"/>
      </w:pPr>
      <w:r>
        <w:t>mark it up as an insertion (§</w:t>
      </w:r>
      <w:r>
        <w:fldChar w:fldCharType="begin"/>
      </w:r>
      <w:r>
        <w:instrText xml:space="preserve"> REF _Ref43978471 \r \h </w:instrText>
      </w:r>
      <w:r>
        <w:fldChar w:fldCharType="separate"/>
      </w:r>
      <w:r>
        <w:t>4.4.3</w:t>
      </w:r>
      <w:r>
        <w:fldChar w:fldCharType="end"/>
      </w:r>
      <w:r>
        <w:t xml:space="preserve">) with a value of </w:t>
      </w:r>
      <w:r>
        <w:rPr>
          <w:rStyle w:val="Codeattribute"/>
        </w:rPr>
        <w:t>@place</w:t>
      </w:r>
      <w:r>
        <w:t xml:space="preserve"> that best approximates its physical location</w:t>
      </w:r>
    </w:p>
    <w:p>
      <w:pPr>
        <w:pStyle w:val="Lista5"/>
      </w:pPr>
      <w:r>
        <w:t>if such an insertion takes up one or more entire physical lines, encode line beginnings (§</w:t>
      </w:r>
      <w:r>
        <w:fldChar w:fldCharType="begin"/>
      </w:r>
      <w:r>
        <w:instrText xml:space="preserve"> REF _Ref43980100 \r \h </w:instrText>
      </w:r>
      <w:r>
        <w:fldChar w:fldCharType="separate"/>
      </w:r>
      <w:r>
        <w:t>3.5.2</w:t>
      </w:r>
      <w:r>
        <w:fldChar w:fldCharType="end"/>
      </w:r>
      <w:r>
        <w:t xml:space="preserve">) within the </w:t>
      </w:r>
      <w:r>
        <w:rPr>
          <w:rStyle w:val="Code"/>
        </w:rPr>
        <w:t>&lt;add&gt;</w:t>
      </w:r>
      <w:r>
        <w:t xml:space="preserve"> tags as permitted under §</w:t>
      </w:r>
      <w:r>
        <w:fldChar w:fldCharType="begin"/>
      </w:r>
      <w:r>
        <w:instrText xml:space="preserve"> REF _Ref43978471 \r \h </w:instrText>
      </w:r>
      <w:r>
        <w:fldChar w:fldCharType="separate"/>
      </w:r>
      <w:r>
        <w:t>4.4.3</w:t>
      </w:r>
      <w:r>
        <w:fldChar w:fldCharType="end"/>
      </w:r>
    </w:p>
    <w:p>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58" w:name="_Ref54603376"/>
            <w:r>
              <w:t xml:space="preserve">Example </w:t>
            </w:r>
            <w:fldSimple w:instr=" STYLEREF 3 \s ">
              <w:r>
                <w:rPr>
                  <w:noProof/>
                </w:rPr>
                <w:t>2.5.6</w:t>
              </w:r>
            </w:fldSimple>
            <w:r>
              <w:t>.</w:t>
            </w:r>
            <w:fldSimple w:instr=" SEQ Example \* ALPHABETIC \s 3 ">
              <w:r>
                <w:rPr>
                  <w:noProof/>
                </w:rPr>
                <w:t>D</w:t>
              </w:r>
            </w:fldSimple>
            <w:bookmarkEnd w:id="158"/>
            <w:r>
              <w:t>: part of a stanza inscribed below the rest of the text</w:t>
            </w:r>
          </w:p>
        </w:tc>
      </w:tr>
      <w:tr>
        <w:tc>
          <w:tcPr>
            <w:tcW w:w="5000" w:type="pct"/>
          </w:tcPr>
          <w:p>
            <w:pPr>
              <w:pStyle w:val="CodeParagraph"/>
              <w:keepNext/>
              <w:rPr>
                <w:rStyle w:val="Code"/>
              </w:rPr>
            </w:pPr>
            <w:r>
              <w:rPr>
                <w:rStyle w:val="Code"/>
              </w:rPr>
              <w:t xml:space="preserve">&lt;lg </w:t>
            </w:r>
            <w:r>
              <w:rPr>
                <w:rStyle w:val="Codeattribute"/>
              </w:rPr>
              <w:t>n</w:t>
            </w:r>
            <w:r>
              <w:rPr>
                <w:rStyle w:val="Codetext"/>
              </w:rPr>
              <w:t>=</w:t>
            </w:r>
            <w:r>
              <w:rPr>
                <w:rStyle w:val="Codevalue"/>
              </w:rPr>
              <w:t>"4"</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"7"</w:t>
            </w:r>
            <w:r>
              <w:rPr>
                <w:rStyle w:val="Code"/>
              </w:rPr>
              <w:t>/&gt;</w:t>
            </w:r>
            <w:r>
              <w:rPr>
                <w:rStyle w:val="Codetext"/>
              </w:rPr>
              <w:t>samanta-putras sthaviraḥ</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buddhanirvvāṇa-saṁjñakaḥ</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"15"</w:t>
            </w:r>
            <w:r>
              <w:rPr>
                <w:rStyle w:val="Code"/>
              </w:rPr>
              <w:t>/&gt;</w:t>
            </w:r>
            <w:r>
              <w:rPr>
                <w:rStyle w:val="Codetext"/>
              </w:rPr>
              <w:t>kāvyasya karaṇañ cakre</w:t>
            </w:r>
            <w:r>
              <w:rPr>
                <w:rStyle w:val="Code"/>
              </w:rPr>
              <w:t>&lt;/add&gt;&lt;/l&gt;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 xml:space="preserve">&gt;&lt;add </w:t>
            </w:r>
            <w:r>
              <w:rPr>
                <w:rStyle w:val="Codeattribute"/>
              </w:rPr>
              <w:t>place</w:t>
            </w:r>
            <w:r>
              <w:rPr>
                <w:rStyle w:val="Codetext"/>
              </w:rPr>
              <w:t>=</w:t>
            </w:r>
            <w:r>
              <w:rPr>
                <w:rStyle w:val="Codevalue"/>
              </w:rPr>
              <w:t>"bottom"</w:t>
            </w:r>
            <w:r>
              <w:rPr>
                <w:rStyle w:val="Code"/>
              </w:rPr>
              <w:t xml:space="preserve"> </w:t>
            </w:r>
            <w:r>
              <w:rPr>
                <w:rStyle w:val="Codeattribute"/>
              </w:rPr>
              <w:t>rend</w:t>
            </w:r>
            <w:r>
              <w:rPr>
                <w:rStyle w:val="Codetext"/>
              </w:rPr>
              <w:t>=</w:t>
            </w:r>
            <w:r>
              <w:rPr>
                <w:rStyle w:val="Codevalue"/>
              </w:rPr>
              <w:t>"mark"</w:t>
            </w:r>
            <w:r>
              <w:rPr>
                <w:rStyle w:val="Code"/>
              </w:rPr>
              <w:t xml:space="preserve">&gt;&lt;lb </w:t>
            </w:r>
            <w:r>
              <w:rPr>
                <w:rStyle w:val="Codeattribute"/>
              </w:rPr>
              <w:t>n</w:t>
            </w:r>
            <w:r>
              <w:rPr>
                <w:rStyle w:val="Codetext"/>
              </w:rPr>
              <w:t>=</w:t>
            </w:r>
            <w:r>
              <w:rPr>
                <w:rStyle w:val="Codevalue"/>
              </w:rPr>
              <w:t>"16"</w:t>
            </w:r>
            <w:r>
              <w:rPr>
                <w:rStyle w:val="Code"/>
              </w:rPr>
              <w:t>/&gt;</w:t>
            </w:r>
            <w:r>
              <w:rPr>
                <w:rStyle w:val="Codetext"/>
              </w:rPr>
              <w:t>jñātaye bhūtale nr̥ṇām·</w:t>
            </w:r>
            <w:r>
              <w:rPr>
                <w:rStyle w:val="Code"/>
              </w:rPr>
              <w:t xml:space="preserve">&lt;/add&gt;&lt;/l&gt;    </w:t>
            </w:r>
          </w:p>
          <w:p>
            <w:pPr>
              <w:pStyle w:val="CodeParagraph"/>
              <w:keepNext/>
              <w:rPr>
                <w:rStyle w:val="Code"/>
              </w:rPr>
            </w:pPr>
            <w:r>
              <w:rPr>
                <w:rStyle w:val="Code"/>
              </w:rPr>
              <w:t>&lt;/lg&gt;</w:t>
            </w:r>
          </w:p>
          <w:p>
            <w:pPr>
              <w:pStyle w:val="CodeParagraph"/>
              <w:keepNext/>
              <w:rPr>
                <w:rStyle w:val="Code"/>
              </w:rPr>
            </w:pPr>
            <w:r>
              <w:rPr>
                <w:rStyle w:val="Code"/>
              </w:rPr>
              <w:t xml:space="preserve">&lt;p </w:t>
            </w:r>
            <w:r>
              <w:rPr>
                <w:rStyle w:val="Codeattribute"/>
              </w:rPr>
              <w:t>xml:lang</w:t>
            </w:r>
            <w:r>
              <w:rPr>
                <w:rStyle w:val="Codetext"/>
              </w:rPr>
              <w:t>=</w:t>
            </w:r>
            <w:r>
              <w:rPr>
                <w:rStyle w:val="Codevalue"/>
              </w:rPr>
              <w:t>"ocm-Latn"&gt;</w:t>
            </w:r>
            <w:r>
              <w:rPr>
                <w:rStyle w:val="Code"/>
              </w:rPr>
              <w:t xml:space="preserve">&lt;lb </w:t>
            </w:r>
            <w:r>
              <w:rPr>
                <w:rStyle w:val="Codeattribute"/>
              </w:rPr>
              <w:t>n</w:t>
            </w:r>
            <w:r>
              <w:rPr>
                <w:rStyle w:val="Codetext"/>
              </w:rPr>
              <w:t>=</w:t>
            </w:r>
            <w:r>
              <w:rPr>
                <w:rStyle w:val="Codevalue"/>
              </w:rPr>
              <w:t>"8"</w:t>
            </w:r>
            <w:r>
              <w:rPr>
                <w:rStyle w:val="Code"/>
              </w:rPr>
              <w:t>/&gt;</w:t>
            </w:r>
            <w:r>
              <w:rPr>
                <w:rStyle w:val="Codetext"/>
              </w:rPr>
              <w:t>humā pralauṅ·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humā padaiṅ·</w:t>
            </w:r>
            <w:r>
              <w:rPr>
                <w:rStyle w:val="Code"/>
              </w:rPr>
              <w:t xml:space="preserve">&lt;g </w:t>
            </w:r>
            <w:r>
              <w:rPr>
                <w:rStyle w:val="Codeattribute"/>
              </w:rPr>
              <w:t>type</w:t>
            </w:r>
            <w:r>
              <w:rPr>
                <w:rStyle w:val="Codetext"/>
              </w:rPr>
              <w:t>=</w:t>
            </w:r>
            <w:r>
              <w:rPr>
                <w:rStyle w:val="Codevalue"/>
              </w:rPr>
              <w:t>"ddanda"</w:t>
            </w:r>
            <w:r>
              <w:rPr>
                <w:rStyle w:val="Code"/>
              </w:rPr>
              <w:t>&gt;</w:t>
            </w:r>
            <w:r>
              <w:rPr>
                <w:rStyle w:val="Codetext"/>
              </w:rPr>
              <w:t>.</w:t>
            </w:r>
            <w:r>
              <w:rPr>
                <w:rStyle w:val="Code"/>
              </w:rPr>
              <w:t>&lt;/g&gt;</w:t>
            </w:r>
            <w:r>
              <w:rPr>
                <w:rStyle w:val="Codetext"/>
              </w:rPr>
              <w:t xml:space="preserve"> ney· śaka vanuḥ humā dvā nan·</w:t>
            </w:r>
          </w:p>
          <w:p>
            <w:pPr>
              <w:pStyle w:val="CodeParagraph"/>
              <w:keepNext/>
              <w:rPr>
                <w:rStyle w:val="Code"/>
              </w:rPr>
            </w:pPr>
            <w:r>
              <w:rPr>
                <w:rStyle w:val="Code"/>
              </w:rPr>
              <w:t xml:space="preserve">&lt;lb </w:t>
            </w:r>
            <w:r>
              <w:rPr>
                <w:rStyle w:val="Codeattribute"/>
              </w:rPr>
              <w:t>n</w:t>
            </w:r>
            <w:r>
              <w:rPr>
                <w:rStyle w:val="Codetext"/>
              </w:rPr>
              <w:t>=</w:t>
            </w:r>
            <w:r>
              <w:rPr>
                <w:rStyle w:val="Codevalue"/>
              </w:rPr>
              <w:t>"9"</w:t>
            </w:r>
            <w:r>
              <w:rPr>
                <w:rStyle w:val="Code"/>
              </w:rPr>
              <w:t>/&gt;</w:t>
            </w:r>
            <w:r>
              <w:rPr>
                <w:rStyle w:val="Codetext"/>
              </w:rPr>
              <w:t>...</w:t>
            </w:r>
          </w:p>
          <w:p>
            <w:pPr>
              <w:pStyle w:val="CodeParagraph"/>
              <w:keepNext/>
              <w:rPr>
                <w:rStyle w:val="Code"/>
              </w:rPr>
            </w:pPr>
            <w:r>
              <w:rPr>
                <w:rStyle w:val="Codetext"/>
              </w:rPr>
              <w:t>...</w:t>
            </w:r>
          </w:p>
          <w:p>
            <w:pPr>
              <w:pStyle w:val="CodeParagraph"/>
              <w:keepNext/>
            </w:pPr>
            <w:r>
              <w:rPr>
                <w:rStyle w:val="Code"/>
              </w:rPr>
              <w:t xml:space="preserve">&lt;lb </w:t>
            </w:r>
            <w:r>
              <w:rPr>
                <w:rStyle w:val="Codeattribute"/>
              </w:rPr>
              <w:t>n</w:t>
            </w:r>
            <w:r>
              <w:rPr>
                <w:rStyle w:val="Codetext"/>
              </w:rPr>
              <w:t>=</w:t>
            </w:r>
            <w:r>
              <w:rPr>
                <w:rStyle w:val="Codevalue"/>
              </w:rPr>
              <w:t>"14"</w:t>
            </w:r>
            <w:r>
              <w:rPr>
                <w:rStyle w:val="Code"/>
              </w:rPr>
              <w:t>/&gt;</w:t>
            </w:r>
            <w:r>
              <w:rPr>
                <w:rStyle w:val="Codetext"/>
              </w:rPr>
              <w:t>...</w:t>
            </w:r>
            <w:r>
              <w:rPr>
                <w:rStyle w:val="Code"/>
              </w:rPr>
              <w:t>&lt;/p&gt;</w:t>
            </w:r>
          </w:p>
        </w:tc>
      </w:tr>
      <w:tr>
        <w:tc>
          <w:tcPr>
            <w:tcW w:w="5000" w:type="pct"/>
          </w:tcPr>
          <w:p>
            <w:pPr>
              <w:pStyle w:val="TableNote"/>
            </w:pPr>
            <w:r>
              <w:t>the first half of stanza 4 is inscribed as line 7 of the text, but the second hemistich was omitted here</w:t>
            </w:r>
          </w:p>
          <w:p>
            <w:pPr>
              <w:pStyle w:val="TableNote"/>
            </w:pPr>
            <w:r>
              <w:t>the text continues with (Old Cham) prose in lines 8 to 14</w:t>
            </w:r>
          </w:p>
          <w:p>
            <w:pPr>
              <w:pStyle w:val="TableNote"/>
            </w:pPr>
            <w:r>
              <w:t>the omitted hemistich has been added at the bottom, as lines 15 and 16, but it is encoded at its logical place</w:t>
            </w:r>
          </w:p>
          <w:p>
            <w:pPr>
              <w:pStyle w:val="TableNote"/>
              <w:rPr>
                <w:rStyle w:val="Code"/>
                <w:rFonts w:ascii="Calibri" w:hAnsi="Calibri" w:cs="Arial Unicode MS"/>
                <w:noProof w:val="0"/>
                <w:color w:val="auto"/>
                <w:shd w:val="clear" w:color="auto" w:fill="auto"/>
              </w:rPr>
            </w:pPr>
            <w:r>
              <w:rPr>
                <w:rStyle w:val="Code"/>
                <w:rFonts w:ascii="Calibri" w:hAnsi="Calibri" w:cs="Arial Unicode MS"/>
                <w:noProof w:val="0"/>
                <w:color w:val="auto"/>
                <w:shd w:val="clear" w:color="auto" w:fill="auto"/>
              </w:rPr>
              <w:t>the tags for lines 15 and 16 are placed within the tags for insertion</w:t>
            </w:r>
          </w:p>
        </w:tc>
      </w:tr>
    </w:tbl>
    <w:p>
      <w:bookmarkStart w:id="159" w:name="_wdva3plgupk6" w:colFirst="0" w:colLast="0"/>
      <w:bookmarkEnd w:id="159"/>
    </w:p>
    <w:p>
      <w:pPr>
        <w:pStyle w:val="Lista2"/>
      </w:pPr>
      <w:r>
        <w:t>the above solution may not be appropriate in cases such as</w:t>
      </w:r>
    </w:p>
    <w:p>
      <w:pPr>
        <w:pStyle w:val="Lista3"/>
      </w:pPr>
      <w:r>
        <w:t>a seriously garbled text with several large chunks out of sequence</w:t>
      </w:r>
    </w:p>
    <w:p>
      <w:pPr>
        <w:pStyle w:val="Lista3"/>
      </w:pPr>
      <w:r>
        <w:t>a text composed in drama form, with connecting prose deliberately interrupting parts of a stanza (rather than appearing out of sequence as a result of scribal error)</w:t>
      </w:r>
    </w:p>
    <w:p>
      <w:pPr>
        <w:pStyle w:val="Lista3"/>
      </w:pPr>
      <w:r>
        <w:t>verse containing extrametrical additions (for which see also §</w:t>
      </w:r>
      <w:r>
        <w:fldChar w:fldCharType="begin"/>
      </w:r>
      <w:r>
        <w:instrText xml:space="preserve"> REF _Ref137825393 \r \h </w:instrText>
      </w:r>
      <w:r>
        <w:fldChar w:fldCharType="separate"/>
      </w:r>
      <w:r>
        <w:t>6.1.4.3</w:t>
      </w:r>
      <w:r>
        <w:fldChar w:fldCharType="end"/>
      </w:r>
      <w:r>
        <w:t xml:space="preserve">), such as </w:t>
      </w:r>
      <w:r>
        <w:rPr>
          <w:rStyle w:val="Foreign"/>
        </w:rPr>
        <w:t>śrī</w:t>
      </w:r>
      <w:r>
        <w:t xml:space="preserve"> tagged on to names, so that the prosody is correct without these additions and incorrect with them</w:t>
      </w:r>
    </w:p>
    <w:p>
      <w:pPr>
        <w:pStyle w:val="Lista2"/>
      </w:pPr>
      <w:r>
        <w:t xml:space="preserve">if you deem that encoding a premodern insertion is not the best way to describe your text, encode all text pieces in the sequence dictated by their physical place as in </w:t>
      </w:r>
      <w:r>
        <w:fldChar w:fldCharType="begin"/>
      </w:r>
      <w:r>
        <w:instrText xml:space="preserve"> REF _Ref181707534 \h </w:instrText>
      </w:r>
      <w:r>
        <w:fldChar w:fldCharType="separate"/>
      </w:r>
      <w:r>
        <w:t xml:space="preserve">Example </w:t>
      </w:r>
      <w:r>
        <w:rPr>
          <w:noProof/>
        </w:rPr>
        <w:t>2.5.6</w:t>
      </w:r>
      <w:r>
        <w:t>.</w:t>
      </w:r>
      <w:r>
        <w:rPr>
          <w:noProof/>
        </w:rPr>
        <w:t>E</w:t>
      </w:r>
      <w:r>
        <w:fldChar w:fldCharType="end"/>
      </w:r>
      <w:r>
        <w:t>, and discuss the logical sequence in your commentary</w:t>
      </w:r>
    </w:p>
    <w:p>
      <w:pPr>
        <w:pStyle w:val="Lista3"/>
      </w:pPr>
      <w:r>
        <w:t xml:space="preserve">to encode split-up stanzas in such a case, create an </w:t>
      </w:r>
      <w:r>
        <w:rPr>
          <w:rStyle w:val="Code"/>
        </w:rPr>
        <w:t>&lt;lg&gt;</w:t>
      </w:r>
      <w:r>
        <w:t xml:space="preserve"> element around every part of a split stanza, and if the splitting happens within a line, then create an </w:t>
      </w:r>
      <w:r>
        <w:rPr>
          <w:rStyle w:val="Code"/>
        </w:rPr>
        <w:t>&lt;l&gt;</w:t>
      </w:r>
      <w:r>
        <w:t xml:space="preserve"> element around every part of the split line</w:t>
      </w:r>
    </w:p>
    <w:p>
      <w:pPr>
        <w:pStyle w:val="Lista4"/>
      </w:pPr>
      <w:r>
        <w:t>use the same number (</w:t>
      </w:r>
      <w:r>
        <w:rPr>
          <w:rStyle w:val="Codeattribute"/>
        </w:rPr>
        <w:t>@n</w:t>
      </w:r>
      <w:r>
        <w:t>) for both (or all) parts of a split stanza or line</w:t>
      </w:r>
    </w:p>
    <w:p>
      <w:pPr>
        <w:pStyle w:val="Lista5"/>
      </w:pPr>
      <w:r>
        <w:t>but number the lines of a split stanza consecutively (i.e. do not restart line numbering in a non-initial part)</w:t>
      </w:r>
    </w:p>
    <w:p>
      <w:pPr>
        <w:pStyle w:val="Lista4"/>
      </w:pPr>
      <w:r>
        <w:t xml:space="preserve">add the attribute </w:t>
      </w:r>
      <w:r>
        <w:rPr>
          <w:rStyle w:val="Codeattribute"/>
        </w:rPr>
        <w:t>@part</w:t>
      </w:r>
      <w:r>
        <w:t xml:space="preserve"> to each part, with values as per §</w:t>
      </w:r>
      <w:r>
        <w:fldChar w:fldCharType="begin"/>
      </w:r>
      <w:r>
        <w:instrText xml:space="preserve"> REF _Ref54602074 \r \h </w:instrText>
      </w:r>
      <w:r>
        <w:fldChar w:fldCharType="separate"/>
      </w:r>
      <w:r>
        <w:t>2.3</w:t>
      </w:r>
      <w:r>
        <w:fldChar w:fldCharType="end"/>
      </w:r>
    </w:p>
    <w:p>
      <w:pPr>
        <w:pStyle w:val="Lista4"/>
      </w:pPr>
      <w:r>
        <w:t xml:space="preserve">create an </w:t>
      </w:r>
      <w:r>
        <w:rPr>
          <w:rStyle w:val="Code"/>
        </w:rPr>
        <w:t>&lt;ab&gt;</w:t>
      </w:r>
      <w:r>
        <w:t xml:space="preserve"> (or, if applicable, </w:t>
      </w:r>
      <w:r>
        <w:rPr>
          <w:rStyle w:val="Code"/>
        </w:rPr>
        <w:t>&lt;p&gt;</w:t>
      </w:r>
      <w:r>
        <w:t>) container for the interrupting text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60" w:name="_Ref181707534"/>
            <w:r>
              <w:lastRenderedPageBreak/>
              <w:t xml:space="preserve">Example </w:t>
            </w:r>
            <w:fldSimple w:instr=" STYLEREF 3 \s ">
              <w:r>
                <w:rPr>
                  <w:noProof/>
                </w:rPr>
                <w:t>2.5.6</w:t>
              </w:r>
            </w:fldSimple>
            <w:r>
              <w:t>.</w:t>
            </w:r>
            <w:fldSimple w:instr=" SEQ Example \* ALPHABETIC \s 3 ">
              <w:r>
                <w:rPr>
                  <w:noProof/>
                </w:rPr>
                <w:t>E</w:t>
              </w:r>
            </w:fldSimple>
            <w:bookmarkEnd w:id="160"/>
            <w:r>
              <w:t>: stanza interrupted by prose</w:t>
            </w:r>
          </w:p>
        </w:tc>
      </w:tr>
      <w:tr>
        <w:tc>
          <w:tcPr>
            <w:tcW w:w="5000" w:type="pct"/>
          </w:tcPr>
          <w:p>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"I"</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"a"</w:t>
            </w:r>
            <w:r>
              <w:rPr>
                <w:rStyle w:val="Code"/>
              </w:rPr>
              <w:t xml:space="preserve">&gt;&lt;lb </w:t>
            </w:r>
            <w:r>
              <w:rPr>
                <w:rStyle w:val="Codeattribute"/>
              </w:rPr>
              <w:t>n</w:t>
            </w:r>
            <w:r>
              <w:rPr>
                <w:rStyle w:val="Codetext"/>
              </w:rPr>
              <w:t>=</w:t>
            </w:r>
            <w:r>
              <w:rPr>
                <w:rStyle w:val="Codevalue"/>
              </w:rPr>
              <w:t>"12"</w:t>
            </w:r>
            <w:r>
              <w:rPr>
                <w:rStyle w:val="Code"/>
              </w:rPr>
              <w:t>/&gt;</w:t>
            </w:r>
            <w:r>
              <w:rPr>
                <w:rStyle w:val="Codetext"/>
              </w:rPr>
              <w:t>sva-dattāṁ para-dattām vā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"b"</w:t>
            </w:r>
            <w:r>
              <w:rPr>
                <w:rStyle w:val="Code"/>
              </w:rPr>
              <w:t>&gt;</w:t>
            </w:r>
            <w:r>
              <w:rPr>
                <w:rStyle w:val="Codetext"/>
              </w:rPr>
              <w:t>yo hareta vasundharāṁ</w:t>
            </w:r>
            <w:r>
              <w:rPr>
                <w:rStyle w:val="Code"/>
              </w:rPr>
              <w:t>&lt;/l&gt;</w:t>
            </w:r>
          </w:p>
          <w:p>
            <w:pPr>
              <w:pStyle w:val="CodeParagraph"/>
              <w:keepNext/>
              <w:rPr>
                <w:rStyle w:val="Code"/>
              </w:rPr>
            </w:pPr>
            <w:r>
              <w:rPr>
                <w:rStyle w:val="Code"/>
              </w:rPr>
              <w:t>&lt;/lg&gt;</w:t>
            </w:r>
          </w:p>
          <w:p>
            <w:pPr>
              <w:pStyle w:val="CodeParagraph"/>
              <w:keepNext/>
              <w:rPr>
                <w:rStyle w:val="Code"/>
              </w:rPr>
            </w:pPr>
            <w:r>
              <w:rPr>
                <w:rStyle w:val="Code"/>
              </w:rPr>
              <w:t>&lt;p&gt;</w:t>
            </w:r>
            <w:r>
              <w:rPr>
                <w:rStyle w:val="Codetext"/>
              </w:rPr>
              <w:t>bhūmi-dāna-saṁbaddhāḥ ślokā bhavanti</w:t>
            </w:r>
            <w:r>
              <w:rPr>
                <w:rStyle w:val="Code"/>
              </w:rPr>
              <w:t>&lt;/p&gt;</w:t>
            </w:r>
          </w:p>
          <w:p>
            <w:pPr>
              <w:pStyle w:val="CodeParagraph"/>
              <w:keepNext/>
              <w:rPr>
                <w:rStyle w:val="Code"/>
              </w:rPr>
            </w:pPr>
            <w:r>
              <w:rPr>
                <w:rStyle w:val="Code"/>
              </w:rPr>
              <w:t xml:space="preserve">&lt;lg </w:t>
            </w:r>
            <w:r>
              <w:rPr>
                <w:rStyle w:val="Codeattribute"/>
              </w:rPr>
              <w:t>n</w:t>
            </w:r>
            <w:r>
              <w:rPr>
                <w:rStyle w:val="Codetext"/>
              </w:rPr>
              <w:t>=</w:t>
            </w:r>
            <w:r>
              <w:rPr>
                <w:rStyle w:val="Codevalue"/>
              </w:rPr>
              <w:t>"1"</w:t>
            </w:r>
            <w:r>
              <w:rPr>
                <w:rStyle w:val="Code"/>
              </w:rPr>
              <w:t xml:space="preserve"> </w:t>
            </w:r>
            <w:r>
              <w:rPr>
                <w:rStyle w:val="Codeattribute"/>
              </w:rPr>
              <w:t>part</w:t>
            </w:r>
            <w:r>
              <w:rPr>
                <w:rStyle w:val="Codetext"/>
              </w:rPr>
              <w:t>=</w:t>
            </w:r>
            <w:r>
              <w:rPr>
                <w:rStyle w:val="Codevalue"/>
              </w:rPr>
              <w:t>"F"</w:t>
            </w:r>
            <w:r>
              <w:rPr>
                <w:rStyle w:val="Code"/>
              </w:rPr>
              <w:t xml:space="preserve"> </w:t>
            </w:r>
            <w:r>
              <w:rPr>
                <w:rStyle w:val="Codeattribute"/>
              </w:rPr>
              <w:t>met</w:t>
            </w:r>
            <w:r>
              <w:rPr>
                <w:rStyle w:val="Codetext"/>
              </w:rPr>
              <w:t>=</w:t>
            </w:r>
            <w:r>
              <w:rPr>
                <w:rStyle w:val="Codevalue"/>
              </w:rPr>
              <w:t>"anuṣṭubh"</w:t>
            </w:r>
            <w:r>
              <w:rPr>
                <w:rStyle w:val="Code"/>
              </w:rPr>
              <w:t>&gt;</w:t>
            </w:r>
          </w:p>
          <w:p>
            <w:pPr>
              <w:pStyle w:val="CodeParagraph"/>
              <w:keepNext/>
              <w:rPr>
                <w:rStyle w:val="Code"/>
              </w:rPr>
            </w:pPr>
            <w:r>
              <w:rPr>
                <w:rStyle w:val="Code"/>
              </w:rPr>
              <w:t xml:space="preserve">  &lt;l </w:t>
            </w:r>
            <w:r>
              <w:rPr>
                <w:rStyle w:val="Codeattribute"/>
              </w:rPr>
              <w:t>n</w:t>
            </w:r>
            <w:r>
              <w:rPr>
                <w:rStyle w:val="Codetext"/>
              </w:rPr>
              <w:t>=</w:t>
            </w:r>
            <w:r>
              <w:rPr>
                <w:rStyle w:val="Codevalue"/>
              </w:rPr>
              <w:t>"c"</w:t>
            </w:r>
            <w:r>
              <w:rPr>
                <w:rStyle w:val="Code"/>
              </w:rPr>
              <w:t xml:space="preserve">&gt;&lt;lb </w:t>
            </w:r>
            <w:r>
              <w:rPr>
                <w:rStyle w:val="Codeattribute"/>
              </w:rPr>
              <w:t>n</w:t>
            </w:r>
            <w:r>
              <w:rPr>
                <w:rStyle w:val="Codetext"/>
              </w:rPr>
              <w:t>=</w:t>
            </w:r>
            <w:r>
              <w:rPr>
                <w:rStyle w:val="Codevalue"/>
              </w:rPr>
              <w:t>"13"</w:t>
            </w:r>
            <w:r>
              <w:rPr>
                <w:rStyle w:val="Code"/>
              </w:rPr>
              <w:t>/&gt;</w:t>
            </w:r>
            <w:r>
              <w:rPr>
                <w:rStyle w:val="Codetext"/>
              </w:rPr>
              <w:t>sa viṣṭhāyāṁ kr̥mir bhūtvā</w:t>
            </w:r>
            <w:r>
              <w:rPr>
                <w:rStyle w:val="Code"/>
              </w:rPr>
              <w:t>&lt;/l&gt;</w:t>
            </w:r>
          </w:p>
          <w:p>
            <w:pPr>
              <w:pStyle w:val="CodeParagraph"/>
              <w:keepNext/>
              <w:rPr>
                <w:rStyle w:val="Code"/>
              </w:rPr>
            </w:pPr>
            <w:r>
              <w:rPr>
                <w:rStyle w:val="Code"/>
              </w:rPr>
              <w:t xml:space="preserve">  &lt;l </w:t>
            </w:r>
            <w:r>
              <w:rPr>
                <w:rStyle w:val="Codeattribute"/>
              </w:rPr>
              <w:t>n</w:t>
            </w:r>
            <w:r>
              <w:rPr>
                <w:rStyle w:val="Codetext"/>
              </w:rPr>
              <w:t>=</w:t>
            </w:r>
            <w:r>
              <w:rPr>
                <w:rStyle w:val="Codevalue"/>
              </w:rPr>
              <w:t>"d"</w:t>
            </w:r>
            <w:r>
              <w:rPr>
                <w:rStyle w:val="Code"/>
              </w:rPr>
              <w:t>&gt;</w:t>
            </w:r>
            <w:r>
              <w:rPr>
                <w:rStyle w:val="Codetext"/>
              </w:rPr>
              <w:t>pitr̥bhiḥ saha pacyate</w:t>
            </w:r>
            <w:r>
              <w:rPr>
                <w:rStyle w:val="Code"/>
              </w:rPr>
              <w:t>&lt;/l&gt;</w:t>
            </w:r>
          </w:p>
          <w:p>
            <w:pPr>
              <w:pStyle w:val="CodeParagraph"/>
              <w:keepNext/>
            </w:pPr>
            <w:r>
              <w:rPr>
                <w:rStyle w:val="Code"/>
              </w:rPr>
              <w:t>&lt;/lg&gt;</w:t>
            </w:r>
          </w:p>
        </w:tc>
      </w:tr>
      <w:tr>
        <w:tc>
          <w:tcPr>
            <w:tcW w:w="5000" w:type="pct"/>
          </w:tcPr>
          <w:p>
            <w:pPr>
              <w:pStyle w:val="TableNote"/>
              <w:rPr>
                <w:rFonts w:ascii="Arial" w:hAnsi="Arial" w:cs="Arial"/>
                <w:sz w:val="18"/>
                <w:szCs w:val="18"/>
              </w:rPr>
            </w:pPr>
            <w:r>
              <w:t>the first half of stanza 1 is inscribed in line 12</w:t>
            </w:r>
          </w:p>
          <w:p>
            <w:pPr>
              <w:pStyle w:val="TableNote"/>
            </w:pPr>
            <w:r>
              <w:t>at this point the engraver apparently realised that he had forgotten to engrave the prose introducing the admonitory stanzas and engraved that right after the first hemistich</w:t>
            </w:r>
          </w:p>
          <w:p>
            <w:pPr>
              <w:pStyle w:val="TableNote"/>
              <w:rPr>
                <w:rStyle w:val="Code"/>
                <w:rFonts w:ascii="Arial" w:hAnsi="Arial" w:cs="Arial"/>
                <w:noProof w:val="0"/>
                <w:color w:val="auto"/>
                <w:sz w:val="18"/>
                <w:szCs w:val="18"/>
                <w:shd w:val="clear" w:color="auto" w:fill="auto"/>
              </w:rPr>
            </w:pPr>
            <w:r>
              <w:t>then, at the beginning of line 13, he continued with the rest of the stanza</w:t>
            </w:r>
          </w:p>
        </w:tc>
      </w:tr>
    </w:tbl>
    <w:p>
      <w:pPr>
        <w:pStyle w:val="Cmsor2"/>
      </w:pPr>
      <w:bookmarkStart w:id="161" w:name="_Ref168563127"/>
      <w:bookmarkStart w:id="162" w:name="_Toc183083718"/>
      <w:r>
        <w:t>Lists in the edition</w:t>
      </w:r>
      <w:bookmarkEnd w:id="161"/>
      <w:bookmarkEnd w:id="162"/>
    </w:p>
    <w:p>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pPr>
        <w:pStyle w:val="Lista2"/>
      </w:pPr>
      <w:r>
        <w:t>lists may, at the encoder’s option, also be used in the edition, keeping in mind the following:</w:t>
      </w:r>
    </w:p>
    <w:p>
      <w:pPr>
        <w:pStyle w:val="Lista"/>
      </w:pPr>
      <w:r>
        <w:t xml:space="preserve">a </w:t>
      </w:r>
      <w:r>
        <w:rPr>
          <w:rStyle w:val="Code"/>
        </w:rPr>
        <w:t>&lt;list&gt;</w:t>
      </w:r>
      <w:r>
        <w:t xml:space="preserve"> element must always be contained within a </w:t>
      </w:r>
      <w:r>
        <w:rPr>
          <w:rStyle w:val="Code"/>
        </w:rPr>
        <w:t>&lt;p&gt;</w:t>
      </w:r>
      <w:r>
        <w:t xml:space="preserve"> element</w:t>
      </w:r>
    </w:p>
    <w:p>
      <w:pPr>
        <w:pStyle w:val="Lista"/>
      </w:pPr>
      <w:r>
        <w:t>lists in the edition must always be plain (not bulleted or numbered, which is only permitted outside the edition)</w:t>
      </w:r>
    </w:p>
    <w:p>
      <w:pPr>
        <w:pStyle w:val="Lista"/>
      </w:pPr>
      <w:r>
        <w:t>the rules for the interaction of container boundaries with text segmentation (§</w:t>
      </w:r>
      <w:r>
        <w:fldChar w:fldCharType="begin"/>
      </w:r>
      <w:r>
        <w:instrText xml:space="preserve"> REF _Ref61250776 \r \h </w:instrText>
      </w:r>
      <w:r>
        <w:fldChar w:fldCharType="separate"/>
      </w:r>
      <w:r>
        <w:t>2.2</w:t>
      </w:r>
      <w:r>
        <w:fldChar w:fldCharType="end"/>
      </w:r>
      <w:r>
        <w:t>) also apply to lists</w:t>
      </w:r>
    </w:p>
    <w:p>
      <w:pPr>
        <w:pStyle w:val="Lista"/>
      </w:pPr>
      <w:r>
        <w:t>phrase-level elements overlapping list boundaries must be split as per §</w:t>
      </w:r>
      <w:r>
        <w:fldChar w:fldCharType="begin"/>
      </w:r>
      <w:r>
        <w:instrText xml:space="preserve"> REF _Ref43978660 \r \h </w:instrText>
      </w:r>
      <w:r>
        <w:fldChar w:fldCharType="separate"/>
      </w:r>
      <w:r>
        <w:t>8.2</w:t>
      </w:r>
      <w:r>
        <w:fldChar w:fldCharType="end"/>
      </w:r>
    </w:p>
    <w:p/>
    <w:p>
      <w:pPr>
        <w:pStyle w:val="Cmsor1"/>
      </w:pPr>
      <w:bookmarkStart w:id="163" w:name="_u75tldno8fkf" w:colFirst="0" w:colLast="0"/>
      <w:bookmarkStart w:id="164" w:name="_Ref182580581"/>
      <w:bookmarkStart w:id="165" w:name="_Toc183083719"/>
      <w:bookmarkEnd w:id="163"/>
      <w:r>
        <w:lastRenderedPageBreak/>
        <w:t>Marking up extrinsic structure in the edition</w:t>
      </w:r>
      <w:bookmarkEnd w:id="164"/>
      <w:bookmarkEnd w:id="165"/>
    </w:p>
    <w:p>
      <w:pPr>
        <w:pStyle w:val="Cmsor2"/>
      </w:pPr>
      <w:bookmarkStart w:id="166" w:name="_2po8nsoeevw0" w:colFirst="0" w:colLast="0"/>
      <w:bookmarkStart w:id="167" w:name="_Ref182923075"/>
      <w:bookmarkStart w:id="168" w:name="_Toc183083720"/>
      <w:bookmarkEnd w:id="166"/>
      <w:r>
        <w:t>Introducing extrinsic structure</w:t>
      </w:r>
      <w:bookmarkEnd w:id="167"/>
      <w:bookmarkEnd w:id="168"/>
    </w:p>
    <w:p>
      <w:r>
        <w:t xml:space="preserve">Physically, every inscription consists of an inscribed field (also called a </w:t>
      </w:r>
      <w:r>
        <w:rPr>
          <w:rStyle w:val="Foreign"/>
        </w:rPr>
        <w:t>campus</w:t>
      </w:r>
      <w:r>
        <w:t>), within which there is at least one line, but usually several lines of inscribed text. The edition division of the XML file represents the textual content of the entirety of the inscribed field. The beginning of each epigraphic line must always be marked up within the edition (§</w:t>
      </w:r>
      <w:r>
        <w:fldChar w:fldCharType="begin"/>
      </w:r>
      <w:r>
        <w:instrText xml:space="preserve"> REF _Ref182580645 \r \h </w:instrText>
      </w:r>
      <w:r>
        <w:fldChar w:fldCharType="separate"/>
      </w:r>
      <w:r>
        <w:t>3.4</w:t>
      </w:r>
      <w:r>
        <w:fldChar w:fldCharType="end"/>
      </w:r>
      <w:r>
        <w:t xml:space="preserve">). The concrete topology of the inscription is, however, irrelevant, so the tidy slab in </w:t>
      </w:r>
      <w:r>
        <w:fldChar w:fldCharType="begin"/>
      </w:r>
      <w:r>
        <w:instrText xml:space="preserve"> REF _Ref181712610 \h </w:instrText>
      </w:r>
      <w:r>
        <w:fldChar w:fldCharType="separate"/>
      </w:r>
      <w:r>
        <w:t xml:space="preserve">Figure </w:t>
      </w:r>
      <w:r>
        <w:rPr>
          <w:noProof/>
        </w:rPr>
        <w:t>1</w:t>
      </w:r>
      <w:r>
        <w:fldChar w:fldCharType="end"/>
      </w:r>
      <w:r>
        <w:t xml:space="preserve"> and the untidy boulder in </w:t>
      </w:r>
      <w:r>
        <w:fldChar w:fldCharType="begin"/>
      </w:r>
      <w:r>
        <w:instrText xml:space="preserve"> REF _Ref181712620 \h </w:instrText>
      </w:r>
      <w:r>
        <w:fldChar w:fldCharType="separate"/>
      </w:r>
      <w:r>
        <w:t xml:space="preserve">Figure </w:t>
      </w:r>
      <w:r>
        <w:rPr>
          <w:noProof/>
        </w:rPr>
        <w:t>2</w:t>
      </w:r>
      <w:r>
        <w:fldChar w:fldCharType="end"/>
      </w:r>
      <w:r>
        <w:t xml:space="preserve"> are encoded in the same manner, differing only in the number of lines. The size of the inscribed field and the arrangement of lines is recorded in the metadata, where any conspicuous layout features may be described for human readers.</w:t>
      </w:r>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69" w:name="_Ref181712610"/>
            <w:r>
              <w:t xml:space="preserve">Figure </w:t>
            </w:r>
            <w:fldSimple w:instr=" SEQ Figure \* ARABIC ">
              <w:r>
                <w:rPr>
                  <w:noProof/>
                </w:rPr>
                <w:t>1</w:t>
              </w:r>
            </w:fldSimple>
            <w:bookmarkEnd w:id="169"/>
            <w:r>
              <w:t>. A tidy inscription</w:t>
            </w:r>
          </w:p>
        </w:tc>
      </w:tr>
      <w:tr>
        <w:tc>
          <w:tcPr>
            <w:tcW w:w="9628" w:type="dxa"/>
          </w:tcPr>
          <w:p>
            <w:pPr>
              <w:pStyle w:val="Image"/>
            </w:pPr>
            <w:r>
              <w:drawing>
                <wp:inline distT="0" distB="0" distL="0" distR="0">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0" w:name="_Ref181712620"/>
            <w:r>
              <w:t xml:space="preserve">Figure </w:t>
            </w:r>
            <w:fldSimple w:instr=" SEQ Figure \* ARABIC ">
              <w:r>
                <w:rPr>
                  <w:noProof/>
                </w:rPr>
                <w:t>2</w:t>
              </w:r>
            </w:fldSimple>
            <w:bookmarkEnd w:id="170"/>
            <w:r>
              <w:t>. An untidy inscription</w:t>
            </w:r>
          </w:p>
        </w:tc>
      </w:tr>
      <w:tr>
        <w:tc>
          <w:tcPr>
            <w:tcW w:w="9628" w:type="dxa"/>
          </w:tcPr>
          <w:p>
            <w:pPr>
              <w:pStyle w:val="Image"/>
            </w:pPr>
            <w:r>
              <w:drawing>
                <wp:inline distT="0" distB="0" distL="0" distR="0">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r>
        <w:t>In slightly more complex cases, the campus does not consist of a single, physically contiguous and clearly circumscribable field. If it is divided into sections by vertical space (blank lines), then it only requires additional encoding in specific conditions discussed in §</w:t>
      </w:r>
      <w:r>
        <w:fldChar w:fldCharType="begin"/>
      </w:r>
      <w:r>
        <w:instrText xml:space="preserve"> REF _Ref43984388 \w \h  \* MERGEFORMAT </w:instrText>
      </w:r>
      <w:r>
        <w:fldChar w:fldCharType="separate"/>
      </w:r>
      <w:r>
        <w:t>3.8.1</w:t>
      </w:r>
      <w:r>
        <w:fldChar w:fldCharType="end"/>
      </w:r>
      <w:r>
        <w:t xml:space="preserve">. Not uncommonly, shorter bits of text float outside (or even partly or wholly inside) a demarcated field, such as an auspicious opening symbol, word, phrase or invocation </w:t>
      </w:r>
      <w:r>
        <w:rPr>
          <w:noProof/>
        </w:rPr>
        <w:t>(</w:t>
      </w:r>
      <w:r>
        <w:t>§</w:t>
      </w:r>
      <w:r>
        <w:fldChar w:fldCharType="begin"/>
      </w:r>
      <w:r>
        <w:instrText xml:space="preserve"> REF _Ref43978135 \w \h  \* MERGEFORMAT </w:instrText>
      </w:r>
      <w:r>
        <w:fldChar w:fldCharType="separate"/>
      </w:r>
      <w:r>
        <w:t>3.8.2</w:t>
      </w:r>
      <w:r>
        <w:fldChar w:fldCharType="end"/>
      </w:r>
      <w:r>
        <w:t xml:space="preserve">); a closing formula </w:t>
      </w:r>
      <w:r>
        <w:rPr>
          <w:noProof/>
        </w:rPr>
        <w:t>(</w:t>
      </w:r>
      <w:r>
        <w:t>§</w:t>
      </w:r>
      <w:r>
        <w:fldChar w:fldCharType="begin"/>
      </w:r>
      <w:r>
        <w:instrText xml:space="preserve"> REF _Ref182233273 \r \h </w:instrText>
      </w:r>
      <w:r>
        <w:fldChar w:fldCharType="separate"/>
      </w:r>
      <w:r>
        <w:t>3.8.3</w:t>
      </w:r>
      <w:r>
        <w:fldChar w:fldCharType="end"/>
      </w:r>
      <w:r>
        <w:t xml:space="preserve">); or numeration marks for copper plates </w:t>
      </w:r>
      <w:r>
        <w:rPr>
          <w:noProof/>
        </w:rPr>
        <w:t>(</w:t>
      </w:r>
      <w:r>
        <w:t>§</w:t>
      </w:r>
      <w:r>
        <w:fldChar w:fldCharType="begin"/>
      </w:r>
      <w:r>
        <w:instrText xml:space="preserve"> REF _Ref43984607 \w \h  \* MERGEFORMAT </w:instrText>
      </w:r>
      <w:r>
        <w:fldChar w:fldCharType="separate"/>
      </w:r>
      <w:r>
        <w:t>3.8.4</w:t>
      </w:r>
      <w:r>
        <w:fldChar w:fldCharType="end"/>
      </w:r>
      <w:r>
        <w:t>). Some pieces of text floating between lines or outside the margins, however, function as additions or corrections to the main body of the text, and are to be encoded as such (§</w:t>
      </w:r>
      <w:r>
        <w:fldChar w:fldCharType="begin"/>
      </w:r>
      <w:r>
        <w:instrText xml:space="preserve"> REF _Ref182216826 \r \h </w:instrText>
      </w:r>
      <w:r>
        <w:fldChar w:fldCharType="separate"/>
      </w:r>
      <w:r>
        <w:t>4.3.3</w:t>
      </w:r>
      <w:r>
        <w:fldChar w:fldCharType="end"/>
      </w:r>
      <w:r>
        <w:t>) rather than as partitions.</w:t>
      </w:r>
    </w:p>
    <w:p>
      <w:r>
        <w:t>In even more complex cases, the inscribed field may consist of physically separable zones, called partitions in this Guide. The text of an inscription may for instance be distributed on a set of copper plates, on a series of masonry blocks in a wall, on different limbs of a statue, on faces of a polygonal pillar or a stela, or it may come to us in fragments (for which specific considerations have been gathered in §</w:t>
      </w:r>
      <w:r>
        <w:fldChar w:fldCharType="begin"/>
      </w:r>
      <w:r>
        <w:instrText xml:space="preserve"> REF _Ref182815850 \r \h </w:instrText>
      </w:r>
      <w:r>
        <w:fldChar w:fldCharType="separate"/>
      </w:r>
      <w:r>
        <w:t>3.7</w:t>
      </w:r>
      <w:r>
        <w:fldChar w:fldCharType="end"/>
      </w:r>
      <w:r>
        <w:t>). Just as with the field as a whole and as with epigraphic lines, the shape, size and relative location of these zones (e.g. one below the other on a slab, in a patchwork on a rock face, on separate surfaces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t>2</w:t>
      </w:r>
      <w:r>
        <w:fldChar w:fldCharType="end"/>
      </w:r>
      <w:r>
        <w:t>) and with the epigraphic lines (§</w:t>
      </w:r>
      <w:r>
        <w:fldChar w:fldCharType="begin"/>
      </w:r>
      <w:r>
        <w:instrText xml:space="preserve"> REF _Ref182580657 \r \h </w:instrText>
      </w:r>
      <w:r>
        <w:fldChar w:fldCharType="separate"/>
      </w:r>
      <w:r>
        <w:t>3.4</w:t>
      </w:r>
      <w:r>
        <w:fldChar w:fldCharType="end"/>
      </w:r>
      <w:r>
        <w:t>).</w:t>
      </w:r>
    </w:p>
    <w:p>
      <w:r>
        <w:t xml:space="preserve">The possible functional patterns of this interaction, abstracted from physical layout, are illustrated in </w:t>
      </w:r>
      <w:r>
        <w:fldChar w:fldCharType="begin"/>
      </w:r>
      <w:r>
        <w:instrText xml:space="preserve"> REF _Ref181714224 \h </w:instrText>
      </w:r>
      <w:r>
        <w:fldChar w:fldCharType="separate"/>
      </w:r>
      <w:r>
        <w:t xml:space="preserve">Figure </w:t>
      </w:r>
      <w:r>
        <w:rPr>
          <w:noProof/>
        </w:rPr>
        <w:t>3</w:t>
      </w:r>
      <w:r>
        <w:fldChar w:fldCharType="end"/>
      </w:r>
      <w:r>
        <w:t xml:space="preserve">. Keep in mind that although the patterns show identical-shaped zones side by side, the same markup </w:t>
      </w:r>
      <w:r>
        <w:lastRenderedPageBreak/>
        <w:t>method may be applicable to physically very different objects. It is recommended that you read this general introduction carefully, considering its illustrations, and also familiarise yourself with the overviews of §</w:t>
      </w:r>
      <w:r>
        <w:fldChar w:fldCharType="begin"/>
      </w:r>
      <w:r>
        <w:instrText xml:space="preserve"> REF _Ref43978987 \r \h </w:instrText>
      </w:r>
      <w:r>
        <w:fldChar w:fldCharType="separate"/>
      </w:r>
      <w:r>
        <w:t>3.2</w:t>
      </w:r>
      <w:r>
        <w:fldChar w:fldCharType="end"/>
      </w:r>
      <w:r>
        <w:t xml:space="preserve"> to §</w:t>
      </w:r>
      <w:r>
        <w:fldChar w:fldCharType="begin"/>
      </w:r>
      <w:r>
        <w:instrText xml:space="preserve"> REF _Ref43984651 \r \h </w:instrText>
      </w:r>
      <w:r>
        <w:fldChar w:fldCharType="separate"/>
      </w:r>
      <w:r>
        <w:t>3.6</w:t>
      </w:r>
      <w:r>
        <w:fldChar w:fldCharType="end"/>
      </w:r>
      <w:r>
        <w:t>.</w:t>
      </w:r>
    </w:p>
    <w:tbl>
      <w:tblPr>
        <w:tblStyle w:val="FigureTable"/>
        <w:tblW w:w="5000" w:type="pct"/>
        <w:tblLook w:val="04A0" w:firstRow="1" w:lastRow="0" w:firstColumn="1" w:lastColumn="0" w:noHBand="0" w:noVBand="1"/>
      </w:tblPr>
      <w:tblGrid>
        <w:gridCol w:w="3210"/>
        <w:gridCol w:w="3210"/>
        <w:gridCol w:w="3208"/>
      </w:tblGrid>
      <w:tr>
        <w:trPr>
          <w:cnfStyle w:val="100000000000" w:firstRow="1" w:lastRow="0" w:firstColumn="0" w:lastColumn="0" w:oddVBand="0" w:evenVBand="0" w:oddHBand="0" w:evenHBand="0" w:firstRowFirstColumn="0" w:firstRowLastColumn="0" w:lastRowFirstColumn="0" w:lastRowLastColumn="0"/>
        </w:trPr>
        <w:tc>
          <w:tcPr>
            <w:tcW w:w="5000" w:type="pct"/>
            <w:gridSpan w:val="3"/>
          </w:tcPr>
          <w:p>
            <w:pPr>
              <w:pStyle w:val="Kpalrs"/>
            </w:pPr>
            <w:bookmarkStart w:id="171" w:name="_Ref181714224"/>
            <w:r>
              <w:t xml:space="preserve">Figure </w:t>
            </w:r>
            <w:fldSimple w:instr=" SEQ Figure \* ARABIC ">
              <w:r>
                <w:rPr>
                  <w:noProof/>
                </w:rPr>
                <w:t>3</w:t>
              </w:r>
            </w:fldSimple>
            <w:bookmarkEnd w:id="171"/>
            <w:r>
              <w:t>. Functional patterns of partitions interacting with intrinsic structure and lines</w:t>
            </w:r>
          </w:p>
        </w:tc>
      </w:tr>
      <w:tr>
        <w:tc>
          <w:tcPr>
            <w:tcW w:w="1667" w:type="pct"/>
          </w:tcPr>
          <w:p>
            <w:pPr>
              <w:pStyle w:val="Image"/>
            </w:pPr>
            <w:r>
              <w:drawing>
                <wp:inline distT="0" distB="0" distL="0" distR="0">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pPr>
              <w:pStyle w:val="Image"/>
            </w:pPr>
            <w:r>
              <w:drawing>
                <wp:inline distT="0" distB="0" distL="0" distR="0">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pPr>
              <w:pStyle w:val="Image"/>
            </w:pPr>
            <w:r>
              <w:drawing>
                <wp:inline distT="0" distB="0" distL="0" distR="0">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tc>
          <w:tcPr>
            <w:tcW w:w="1667" w:type="pct"/>
          </w:tcPr>
          <w:p>
            <w:pPr>
              <w:pStyle w:val="Tabletext"/>
              <w:keepNext/>
              <w:jc w:val="center"/>
            </w:pPr>
            <w:r>
              <w:t>pattern A: text stops</w:t>
            </w:r>
          </w:p>
        </w:tc>
        <w:tc>
          <w:tcPr>
            <w:tcW w:w="1667" w:type="pct"/>
          </w:tcPr>
          <w:p>
            <w:pPr>
              <w:pStyle w:val="Tabletext"/>
              <w:keepNext/>
              <w:jc w:val="center"/>
            </w:pPr>
            <w:r>
              <w:t>pattern B: texts flows on</w:t>
            </w:r>
          </w:p>
        </w:tc>
        <w:tc>
          <w:tcPr>
            <w:tcW w:w="1666" w:type="pct"/>
          </w:tcPr>
          <w:p>
            <w:pPr>
              <w:pStyle w:val="Tabletext"/>
              <w:keepNext/>
              <w:jc w:val="center"/>
            </w:pPr>
            <w:r>
              <w:t>pattern C: text runs across</w:t>
            </w:r>
          </w:p>
        </w:tc>
      </w:tr>
      <w:tr>
        <w:tc>
          <w:tcPr>
            <w:tcW w:w="1667" w:type="pct"/>
          </w:tcPr>
          <w:p>
            <w:pPr>
              <w:pStyle w:val="Tabletext"/>
              <w:keepNext/>
              <w:jc w:val="center"/>
            </w:pPr>
            <w:r>
              <w:t>boxlike partition, §</w:t>
            </w:r>
            <w:r>
              <w:fldChar w:fldCharType="begin"/>
            </w:r>
            <w:r>
              <w:instrText xml:space="preserve"> REF _Ref43978987 \r \h  \* MERGEFORMAT </w:instrText>
            </w:r>
            <w:r>
              <w:fldChar w:fldCharType="separate"/>
            </w:r>
            <w:r>
              <w:t>3.2</w:t>
            </w:r>
            <w:r>
              <w:fldChar w:fldCharType="end"/>
            </w:r>
          </w:p>
        </w:tc>
        <w:tc>
          <w:tcPr>
            <w:tcW w:w="1667" w:type="pct"/>
          </w:tcPr>
          <w:p>
            <w:pPr>
              <w:pStyle w:val="Tabletext"/>
              <w:keepNext/>
              <w:jc w:val="center"/>
            </w:pPr>
            <w:r>
              <w:t>pagelike partition, §</w:t>
            </w:r>
            <w:r>
              <w:fldChar w:fldCharType="begin"/>
            </w:r>
            <w:r>
              <w:instrText xml:space="preserve"> REF _Ref43979481 \r \h  \* MERGEFORMAT </w:instrText>
            </w:r>
            <w:r>
              <w:fldChar w:fldCharType="separate"/>
            </w:r>
            <w:r>
              <w:t>3.4</w:t>
            </w:r>
            <w:r>
              <w:fldChar w:fldCharType="end"/>
            </w:r>
          </w:p>
        </w:tc>
        <w:tc>
          <w:tcPr>
            <w:tcW w:w="1666" w:type="pct"/>
          </w:tcPr>
          <w:p>
            <w:pPr>
              <w:pStyle w:val="Tabletext"/>
              <w:keepNext/>
              <w:jc w:val="center"/>
            </w:pPr>
            <w:r>
              <w:t>gridlike partition, §</w:t>
            </w:r>
            <w:r>
              <w:fldChar w:fldCharType="begin"/>
            </w:r>
            <w:r>
              <w:instrText xml:space="preserve"> REF _Ref43984651 \w \h  \* MERGEFORMAT </w:instrText>
            </w:r>
            <w:r>
              <w:fldChar w:fldCharType="separate"/>
            </w:r>
            <w:r>
              <w:t>3.6</w:t>
            </w:r>
            <w:r>
              <w:fldChar w:fldCharType="end"/>
            </w:r>
          </w:p>
        </w:tc>
      </w:tr>
    </w:tbl>
    <w:p/>
    <w:p>
      <w:r>
        <w:t xml:space="preserve">The question to ask yourself while choosing the right encoding for a partition is this: </w:t>
      </w:r>
      <w:r>
        <w:rPr>
          <w:i/>
          <w:iCs/>
        </w:rPr>
        <w:t>what does the text do as it reaches the boundary of a zone?</w:t>
      </w:r>
    </w:p>
    <w:p>
      <w:r>
        <w:t xml:space="preserve">If the text stops (pattern A), with the first zone comprising an integral and complete semantic unit and the second zone an unrelated, but likewise integral and complete semantic unit, then you have a </w:t>
      </w:r>
      <w:r>
        <w:rPr>
          <w:b/>
          <w:bCs/>
        </w:rPr>
        <w:t>boxlike partition</w:t>
      </w:r>
      <w:r>
        <w:t>, which you can encode in the form of textpart divisions according to §</w:t>
      </w:r>
      <w:r>
        <w:fldChar w:fldCharType="begin"/>
      </w:r>
      <w:r>
        <w:instrText xml:space="preserve"> REF _Ref43978987 \r \h  \* MERGEFORMAT </w:instrText>
      </w:r>
      <w:r>
        <w:fldChar w:fldCharType="separate"/>
      </w:r>
      <w:r>
        <w:t>3.2</w:t>
      </w:r>
      <w:r>
        <w:fldChar w:fldCharType="end"/>
      </w:r>
      <w:r>
        <w:t>. A boxlike partition is like chapters in a book that together comprise a whole, and may or may not have to be read in a particular sequence. Another applicable book analogy is the relation of the title page, the front matter, the actual book content and the blurb. Such a partition can only be created if no block-level element of intrinsic structure (§</w:t>
      </w:r>
      <w:r>
        <w:fldChar w:fldCharType="begin"/>
      </w:r>
      <w:r>
        <w:instrText xml:space="preserve"> REF _Ref43978632 \r \h </w:instrText>
      </w:r>
      <w:r>
        <w:fldChar w:fldCharType="separate"/>
      </w:r>
      <w:r>
        <w:t>2</w:t>
      </w:r>
      <w:r>
        <w:fldChar w:fldCharType="end"/>
      </w:r>
      <w:r>
        <w:t>) crosses the boundary, and even then, the use of this encoding must be limited to cases of semantic discontinuity outlined in §</w:t>
      </w:r>
      <w:r>
        <w:fldChar w:fldCharType="begin"/>
      </w:r>
      <w:r>
        <w:instrText xml:space="preserve"> REF _Ref43978278 \r \h </w:instrText>
      </w:r>
      <w:r>
        <w:fldChar w:fldCharType="separate"/>
      </w:r>
      <w:r>
        <w:t>3.2.1</w:t>
      </w:r>
      <w:r>
        <w:fldChar w:fldCharType="end"/>
      </w:r>
      <w:r>
        <w:t>.</w:t>
      </w:r>
    </w:p>
    <w:p>
      <w:r>
        <w:t xml:space="preserve">If the text flows on to the next zone </w:t>
      </w:r>
      <w:r>
        <w:rPr>
          <w:noProof/>
        </w:rPr>
        <w:t>(</w:t>
      </w:r>
      <w:r>
        <w:t xml:space="preserve">pattern B), without the necessary presence of a major semantic break, then you have a </w:t>
      </w:r>
      <w:r>
        <w:rPr>
          <w:b/>
          <w:bCs/>
        </w:rPr>
        <w:t>pagelike partition</w:t>
      </w:r>
      <w:r>
        <w:t>, to be encoded with empty milestone elements (introduced in §</w:t>
      </w:r>
      <w:r>
        <w:fldChar w:fldCharType="begin"/>
      </w:r>
      <w:r>
        <w:instrText xml:space="preserve"> REF _Ref182923700 \r \h </w:instrText>
      </w:r>
      <w:r>
        <w:fldChar w:fldCharType="separate"/>
      </w:r>
      <w:r>
        <w:t>3.3</w:t>
      </w:r>
      <w:r>
        <w:fldChar w:fldCharType="end"/>
      </w:r>
      <w:r>
        <w:t>) as described in §</w:t>
      </w:r>
      <w:r>
        <w:fldChar w:fldCharType="begin"/>
      </w:r>
      <w:r>
        <w:instrText xml:space="preserve"> REF _Ref43979481 \r \h  \* MERGEFORMAT </w:instrText>
      </w:r>
      <w:r>
        <w:fldChar w:fldCharType="separate"/>
      </w:r>
      <w:r>
        <w:t>3.4</w:t>
      </w:r>
      <w:r>
        <w:fldChar w:fldCharType="end"/>
      </w:r>
      <w:r>
        <w:t>. A pagelike partition is, unsurprisingly, like that of pages within a single chapter of a book, or of columns on a page. Each zone is physically distinct, but its separation from the other zones is to the text. The end of a partition of this kind may be inside a block-level element of intrinsic structure, but may also coincide with a break in intrinsic structure.</w:t>
      </w:r>
    </w:p>
    <w:p>
      <w:r>
        <w:t xml:space="preserve">Finally, if each line of the text runs across into the next zone </w:t>
      </w:r>
      <w:r>
        <w:rPr>
          <w:noProof/>
        </w:rPr>
        <w:t>(</w:t>
      </w:r>
      <w:r>
        <w:t xml:space="preserve">pattern C), then you have a </w:t>
      </w:r>
      <w:r>
        <w:rPr>
          <w:b/>
          <w:bCs/>
        </w:rPr>
        <w:t>gridlike partition</w:t>
      </w:r>
      <w:r>
        <w:t>, to be encoded with a different kind of milestone element as per §</w:t>
      </w:r>
      <w:r>
        <w:fldChar w:fldCharType="begin"/>
      </w:r>
      <w:r>
        <w:instrText xml:space="preserve"> REF _Ref43984651 \w \h  \* MERGEFORMAT </w:instrText>
      </w:r>
      <w:r>
        <w:fldChar w:fldCharType="separate"/>
      </w:r>
      <w:r>
        <w:t>3.6</w:t>
      </w:r>
      <w:r>
        <w:fldChar w:fldCharType="end"/>
      </w:r>
      <w:r>
        <w:t>. A gridlike partition is like the grid of a table where each row consists of a number of cells. Line after line, the text carries seamlessly on through the grid, although here too, partitions may in some cases coincide with boundaries of the intrinsic structure, for example in the case of verse laid out in a columnlike structure.</w:t>
      </w:r>
    </w:p>
    <w:p>
      <w:r>
        <w:t xml:space="preserve">The reason why this apparent complexity of encoding is necessary is the need to avoid overlapping hierarchies in XML encoding while doing justice to both the text’s intrinsic structure (semantic/metrical hierarchy) and its extrinsic structure (physical hierarchy). The latter is illustrated in </w:t>
      </w:r>
      <w:r>
        <w:fldChar w:fldCharType="begin"/>
      </w:r>
      <w:r>
        <w:instrText xml:space="preserve"> REF _Ref181781045 \h </w:instrText>
      </w:r>
      <w:r>
        <w:fldChar w:fldCharType="separate"/>
      </w:r>
      <w:r>
        <w:t xml:space="preserve">Figure </w:t>
      </w:r>
      <w:r>
        <w:rPr>
          <w:noProof/>
        </w:rPr>
        <w:t>4</w:t>
      </w:r>
      <w:r>
        <w:fldChar w:fldCharType="end"/>
      </w:r>
      <w:r>
        <w:t>, where saturated colours (green, blue and yellow) represent mandatory components of an edition, and pastel colours (light green, lavender and aqua) represent non-mandatory components. The mandatory edition division corresponds to the entirety of an inscription. It is a non-empty XML element whose start and end tags enclose the complete edition. Textpart divisions within an edition are essentially separate sub-editions, each comprising an integral whole and containing the entire text of a boxlike partition of the inscription, with no possibility of other XML elements crossing their boundaries. When textpart divisions are present, then everything within an edition must also be contained within a textpart division. The edition and the boxlike partition are thus members of both the extrinsic and the intrinsic hierarchy.</w:t>
      </w:r>
    </w:p>
    <w:p>
      <w:r>
        <w:t>Within the edition – or, as the case may be, within any textpart division – the two hierarchies go their separate ways, with the intrinsic structure encoded as block-level elements according to (§</w:t>
      </w:r>
      <w:r>
        <w:fldChar w:fldCharType="begin"/>
      </w:r>
      <w:r>
        <w:instrText xml:space="preserve"> REF _Ref43978632 \r \h </w:instrText>
      </w:r>
      <w:r>
        <w:fldChar w:fldCharType="separate"/>
      </w:r>
      <w:r>
        <w:t>2</w:t>
      </w:r>
      <w:r>
        <w:fldChar w:fldCharType="end"/>
      </w:r>
      <w:r>
        <w:t xml:space="preserve">), and the extrinsic structure encoded as pointlike empty elements. These empty elements represent virtual containers, so that a partition may be said to “contain” everything that is located in the XML document from the point where the given partition begins to the point where another partition of the same hierarchical </w:t>
      </w:r>
      <w:r>
        <w:lastRenderedPageBreak/>
        <w:t>level begins, or a transition to a higher-level partition occurs. In the figure, solid borders and colour-filled complete frames indicate actual containment by an XML element, while dashed borders without complete frames indicate virtual containment. An edition or textpart division must always contain one or more lines (blue). Within the edition or textpart division, groups of lines may be “contained” within pagelike partitions (lavender), and some or all lines may “contain” two or more gridlike partitions (aqua).</w:t>
      </w:r>
    </w:p>
    <w:p/>
    <w:tbl>
      <w:tblPr>
        <w:tblStyle w:val="FigureTable"/>
        <w:tblW w:w="0" w:type="auto"/>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9628" w:type="dxa"/>
          </w:tcPr>
          <w:p>
            <w:pPr>
              <w:pStyle w:val="Kpalrs"/>
            </w:pPr>
            <w:bookmarkStart w:id="172" w:name="_Ref181781045"/>
            <w:r>
              <w:t xml:space="preserve">Figure </w:t>
            </w:r>
            <w:fldSimple w:instr=" SEQ Figure \* ARABIC ">
              <w:r>
                <w:rPr>
                  <w:noProof/>
                </w:rPr>
                <w:t>4</w:t>
              </w:r>
            </w:fldSimple>
            <w:bookmarkEnd w:id="172"/>
            <w:r>
              <w:t>. The encoding hierarchy of extrinsic structure</w:t>
            </w:r>
          </w:p>
        </w:tc>
      </w:tr>
      <w:tr>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pPr>
                    <w:pStyle w:val="Tabletext"/>
                    <w:keepNext/>
                    <w:keepLines/>
                    <w:ind w:firstLine="0"/>
                  </w:pPr>
                  <w:r>
                    <w:t>&lt;edition&gt; contains</w:t>
                  </w:r>
                </w:p>
              </w:tc>
            </w:tr>
            <w:tr>
              <w:trPr>
                <w:trHeight w:hRule="exact" w:val="284"/>
                <w:jc w:val="center"/>
              </w:trPr>
              <w:tc>
                <w:tcPr>
                  <w:tcW w:w="284" w:type="dxa"/>
                  <w:vMerge w:val="restart"/>
                  <w:tcBorders>
                    <w:top w:val="nil"/>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pPr>
                    <w:pStyle w:val="Tabletext"/>
                    <w:keepNext/>
                    <w:keepLines/>
                    <w:ind w:firstLine="0"/>
                  </w:pPr>
                  <w:r>
                    <w:t>&lt;textpart A&gt; contains</w:t>
                  </w:r>
                </w:p>
              </w:tc>
              <w:tc>
                <w:tcPr>
                  <w:tcW w:w="284" w:type="dxa"/>
                  <w:vMerge w:val="restart"/>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top w:val="nil"/>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b…</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d…</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f…</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pPr>
                    <w:pStyle w:val="Tabletext"/>
                    <w:keepNext/>
                    <w:keepLines/>
                    <w:ind w:firstLine="0"/>
                  </w:pPr>
                  <w:r>
                    <w:t>&lt;page 2&gt; “contains”</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h…</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 xml:space="preserve">…text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j…</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tcBorders>
                    <w:left w:val="double" w:sz="4" w:space="0" w:color="auto"/>
                    <w:bottom w:val="nil"/>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pPr>
                    <w:pStyle w:val="Tabletext"/>
                    <w:keepNext/>
                    <w:keepLines/>
                    <w:ind w:firstLine="0"/>
                    <w:jc w:val="center"/>
                    <w:rPr>
                      <w:i/>
                      <w:iCs/>
                    </w:rPr>
                  </w:pPr>
                  <w:r>
                    <w:rPr>
                      <w:i/>
                      <w:iCs/>
                    </w:rPr>
                    <w:t>…text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pPr>
                    <w:pStyle w:val="Tabletext"/>
                    <w:keepNext/>
                    <w:keepLines/>
                    <w:ind w:firstLine="0"/>
                    <w:jc w:val="center"/>
                    <w:rPr>
                      <w:i/>
                      <w:iCs/>
                    </w:rPr>
                  </w:pPr>
                  <w:r>
                    <w:rPr>
                      <w:i/>
                      <w:iCs/>
                    </w:rPr>
                    <w:t>…text l…</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pPr>
                    <w:pStyle w:val="Tabletext"/>
                    <w:keepNext/>
                    <w:keepLines/>
                    <w:ind w:firstLine="0"/>
                  </w:pPr>
                </w:p>
                <w:p>
                  <w:pPr>
                    <w:pStyle w:val="Tabletext"/>
                    <w:keepNext/>
                    <w:keepLines/>
                    <w:ind w:firstLine="0"/>
                  </w:pPr>
                  <w:r>
                    <w:t>a</w:t>
                  </w:r>
                </w:p>
                <w:p>
                  <w:pPr>
                    <w:pStyle w:val="Tabletext"/>
                    <w:keepNext/>
                    <w:keepLines/>
                    <w:ind w:firstLine="0"/>
                  </w:pPr>
                  <w:r>
                    <w:t>a</w:t>
                  </w:r>
                </w:p>
                <w:p>
                  <w:pPr>
                    <w:pStyle w:val="Tabletext"/>
                    <w:keepNext/>
                    <w:keepLines/>
                    <w:ind w:firstLine="0"/>
                  </w:pPr>
                  <w:r>
                    <w:t>a</w:t>
                  </w:r>
                </w:p>
                <w:p>
                  <w:pPr>
                    <w:pStyle w:val="Tabletext"/>
                    <w:keepNext/>
                    <w:keepLines/>
                    <w:ind w:firstLine="0"/>
                  </w:pPr>
                  <w:r>
                    <w:t>a</w:t>
                  </w:r>
                </w:p>
                <w:p>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pPr>
                    <w:pStyle w:val="Tabletext"/>
                    <w:keepNext/>
                    <w:keepLines/>
                    <w:ind w:firstLine="0"/>
                  </w:pPr>
                  <w:r>
                    <w:t>&lt;textpart B&gt; contains</w:t>
                  </w: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pPr>
                    <w:pStyle w:val="Tabletext"/>
                    <w:keepNext/>
                    <w:keepLines/>
                    <w:ind w:firstLine="0"/>
                  </w:pPr>
                  <w:r>
                    <w:t>&lt;page 1&gt; “contains”</w:t>
                  </w:r>
                </w:p>
              </w:tc>
              <w:tc>
                <w:tcPr>
                  <w:tcW w:w="284" w:type="dxa"/>
                  <w:vMerge w:val="restart"/>
                  <w:tcBorders>
                    <w:top w:val="nil"/>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1&gt;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n…</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p…</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A&gt;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B&gt;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r…</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pPr>
                    <w:pStyle w:val="Tabletext"/>
                    <w:keepNext/>
                    <w:keepLines/>
                    <w:ind w:firstLine="0"/>
                    <w:rPr>
                      <w:i/>
                      <w:iCs/>
                    </w:rPr>
                  </w:pPr>
                  <w:r>
                    <w:t>&lt;page 2&gt; “contains”</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t…</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pPr>
                    <w:pStyle w:val="Tabletext"/>
                    <w:keepNext/>
                    <w:keepLines/>
                    <w:ind w:firstLine="0"/>
                  </w:pPr>
                  <w:r>
                    <w:t>&lt;line 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pPr>
                    <w:pStyle w:val="Tabletext"/>
                    <w:keepNext/>
                    <w:keepLines/>
                    <w:ind w:firstLine="0"/>
                    <w:jc w:val="center"/>
                    <w:rPr>
                      <w:i/>
                      <w:iCs/>
                    </w:rPr>
                  </w:pPr>
                  <w:r>
                    <w:rPr>
                      <w:i/>
                      <w:iCs/>
                    </w:rPr>
                    <w:t>…text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pPr>
                    <w:pStyle w:val="Tabletext"/>
                    <w:keepNext/>
                    <w:keepLines/>
                    <w:ind w:firstLine="0"/>
                    <w:jc w:val="center"/>
                    <w:rPr>
                      <w:i/>
                      <w:iCs/>
                    </w:rPr>
                  </w:pPr>
                  <w:r>
                    <w:rPr>
                      <w:i/>
                      <w:iCs/>
                    </w:rPr>
                    <w:t>…text v…</w:t>
                  </w:r>
                </w:p>
              </w:tc>
              <w:tc>
                <w:tcPr>
                  <w:tcW w:w="284" w:type="dxa"/>
                  <w:vMerge/>
                  <w:tcBorders>
                    <w:left w:val="sing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right w:val="double" w:sz="4" w:space="0" w:color="auto"/>
                  </w:tcBorders>
                  <w:shd w:val="clear" w:color="auto" w:fill="92D050"/>
                </w:tcPr>
                <w:p>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pPr>
                    <w:pStyle w:val="Tabletext"/>
                    <w:keepNext/>
                    <w:keepLines/>
                    <w:ind w:firstLine="0"/>
                  </w:pPr>
                  <w:r>
                    <w:t>&lt;line 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C&gt;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pPr>
                    <w:pStyle w:val="Tabletext"/>
                    <w:keepNext/>
                    <w:keepLines/>
                    <w:ind w:firstLine="0"/>
                    <w:jc w:val="center"/>
                    <w:rPr>
                      <w:i/>
                      <w:iCs/>
                    </w:rPr>
                  </w:pPr>
                  <w:r>
                    <w:rPr>
                      <w:i/>
                      <w:iCs/>
                    </w:rPr>
                    <w:t>…text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pPr>
                    <w:pStyle w:val="Tabletext"/>
                    <w:keepNext/>
                    <w:keepLines/>
                    <w:ind w:firstLine="0"/>
                  </w:pPr>
                  <w:r>
                    <w:t>&lt;cell D&gt;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pPr>
                    <w:pStyle w:val="Tabletext"/>
                    <w:keepNext/>
                    <w:keepLines/>
                    <w:ind w:firstLine="0"/>
                    <w:jc w:val="center"/>
                    <w:rPr>
                      <w:i/>
                      <w:iCs/>
                    </w:rPr>
                  </w:pPr>
                  <w:r>
                    <w:rPr>
                      <w:i/>
                      <w:iCs/>
                    </w:rPr>
                    <w:t>…text x…</w:t>
                  </w:r>
                </w:p>
              </w:tc>
              <w:tc>
                <w:tcPr>
                  <w:tcW w:w="284" w:type="dxa"/>
                  <w:vMerge/>
                  <w:tcBorders>
                    <w:left w:val="single" w:sz="4" w:space="0" w:color="auto"/>
                    <w:bottom w:val="nil"/>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284" w:type="dxa"/>
                  <w:vMerge/>
                  <w:tcBorders>
                    <w:left w:val="double" w:sz="12" w:space="0" w:color="auto"/>
                    <w:bottom w:val="nil"/>
                    <w:right w:val="double" w:sz="4" w:space="0" w:color="auto"/>
                  </w:tcBorders>
                  <w:shd w:val="clear" w:color="auto" w:fill="92D050"/>
                </w:tcPr>
                <w:p>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pPr>
                    <w:pStyle w:val="Tabletext"/>
                    <w:keepNext/>
                    <w:keepLines/>
                    <w:ind w:firstLine="0"/>
                  </w:pPr>
                </w:p>
              </w:tc>
              <w:tc>
                <w:tcPr>
                  <w:tcW w:w="284" w:type="dxa"/>
                  <w:vMerge/>
                  <w:tcBorders>
                    <w:left w:val="double" w:sz="4" w:space="0" w:color="auto"/>
                    <w:right w:val="double" w:sz="12" w:space="0" w:color="auto"/>
                  </w:tcBorders>
                  <w:shd w:val="clear" w:color="auto" w:fill="92D050"/>
                </w:tcPr>
                <w:p>
                  <w:pPr>
                    <w:pStyle w:val="Tabletext"/>
                    <w:keepNext/>
                    <w:keepLines/>
                    <w:ind w:firstLine="0"/>
                  </w:pPr>
                </w:p>
              </w:tc>
            </w:tr>
            <w:tr>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pPr>
                    <w:pStyle w:val="Tabletext"/>
                    <w:keepNext/>
                    <w:keepLines/>
                    <w:ind w:firstLine="0"/>
                  </w:pPr>
                </w:p>
              </w:tc>
            </w:tr>
          </w:tbl>
          <w:p/>
        </w:tc>
      </w:tr>
    </w:tbl>
    <w:p/>
    <w:p>
      <w:r>
        <w:t>Only in rare cases does an inscription involve all three types of partition, and the encoding of gridlike partitions is in any case optional, recommended only when expedient, for instance for referring to specific parts of the text. 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 The overviews of the sections on partitions (§</w:t>
      </w:r>
      <w:r>
        <w:fldChar w:fldCharType="begin"/>
      </w:r>
      <w:r>
        <w:instrText xml:space="preserve"> REF _Ref43978278 \r \h </w:instrText>
      </w:r>
      <w:r>
        <w:fldChar w:fldCharType="separate"/>
      </w:r>
      <w:r>
        <w:t>3.2.1</w:t>
      </w:r>
      <w:r>
        <w:fldChar w:fldCharType="end"/>
      </w:r>
      <w:r>
        <w:t>, §</w:t>
      </w:r>
      <w:r>
        <w:fldChar w:fldCharType="begin"/>
      </w:r>
      <w:r>
        <w:instrText xml:space="preserve"> REF _Ref182301135 \r \h </w:instrText>
      </w:r>
      <w:r>
        <w:fldChar w:fldCharType="separate"/>
      </w:r>
      <w:r>
        <w:t>3.4.1</w:t>
      </w:r>
      <w:r>
        <w:fldChar w:fldCharType="end"/>
      </w:r>
      <w:r>
        <w:t>, §</w:t>
      </w:r>
      <w:r>
        <w:fldChar w:fldCharType="begin"/>
      </w:r>
      <w:r>
        <w:instrText xml:space="preserve"> REF _Ref182924394 \r \h </w:instrText>
      </w:r>
      <w:r>
        <w:fldChar w:fldCharType="separate"/>
      </w:r>
      <w:r>
        <w:t>3.6.1</w:t>
      </w:r>
      <w:r>
        <w:fldChar w:fldCharType="end"/>
      </w:r>
      <w:r>
        <w:t xml:space="preserve">) and the Case Studies of </w:t>
      </w:r>
      <w:r>
        <w:fldChar w:fldCharType="begin"/>
      </w:r>
      <w:r>
        <w:instrText xml:space="preserve"> REF _Ref43985466 \w \h  \* MERGEFORMAT </w:instrText>
      </w:r>
      <w:r>
        <w:fldChar w:fldCharType="separate"/>
      </w:r>
      <w:r>
        <w:t>Appendix C</w:t>
      </w:r>
      <w:r>
        <w:fldChar w:fldCharType="end"/>
      </w:r>
      <w:r>
        <w:t xml:space="preserve"> give further guidance and illustration on the sort of encoding applicable to various supports and inscription layouts.</w:t>
      </w:r>
    </w:p>
    <w:p>
      <w:r>
        <w:t>The partition scheme presented here allows references to any compartment of the text’s extrinsic structure. Thus, if an inscription involved the full range of partitions as represented in the figure, it would be possible to refer to any of its segments by a combination of four items: for example, “text o” in the figure is located in textpart B, page 1, line 2, cell A. Conversely, most texts consist only of lines, in which case line number is the only item of reference.</w:t>
      </w:r>
    </w:p>
    <w:p>
      <w:pPr>
        <w:pStyle w:val="Cmsor2"/>
      </w:pPr>
      <w:bookmarkStart w:id="173" w:name="_Ref43978987"/>
      <w:bookmarkStart w:id="174" w:name="_Ref182836273"/>
      <w:bookmarkStart w:id="175" w:name="_Toc183083721"/>
      <w:bookmarkStart w:id="176" w:name="_Ref182580567"/>
      <w:bookmarkStart w:id="177" w:name="_Ref182580668"/>
      <w:bookmarkStart w:id="178" w:name="_Ref182580677"/>
      <w:bookmarkStart w:id="179" w:name="_Ref182580699"/>
      <w:bookmarkStart w:id="180" w:name="_Ref182580708"/>
      <w:bookmarkStart w:id="181" w:name="_Ref182580716"/>
      <w:bookmarkStart w:id="182" w:name="_Ref182580740"/>
      <w:bookmarkStart w:id="183" w:name="_Ref182580777"/>
      <w:bookmarkStart w:id="184" w:name="_Ref182580866"/>
      <w:r>
        <w:lastRenderedPageBreak/>
        <w:t>Boxlike partitions: self-contained zones</w:t>
      </w:r>
      <w:bookmarkEnd w:id="173"/>
      <w:bookmarkEnd w:id="174"/>
      <w:bookmarkEnd w:id="175"/>
    </w:p>
    <w:p>
      <w:pPr>
        <w:pStyle w:val="Cmsor3"/>
      </w:pPr>
      <w:bookmarkStart w:id="185" w:name="_7afiixd3hprc" w:colFirst="0" w:colLast="0"/>
      <w:bookmarkStart w:id="186" w:name="_Ref43978278"/>
      <w:bookmarkStart w:id="187" w:name="_Toc183083722"/>
      <w:bookmarkEnd w:id="185"/>
      <w:r>
        <w:t>Overview</w:t>
      </w:r>
      <w:bookmarkEnd w:id="186"/>
      <w:bookmarkEnd w:id="187"/>
    </w:p>
    <w:p>
      <w:r>
        <w:t>Recall from §</w:t>
      </w:r>
      <w:r>
        <w:fldChar w:fldCharType="begin"/>
      </w:r>
      <w:r>
        <w:instrText xml:space="preserve"> REF _Ref182923075 \r \h </w:instrText>
      </w:r>
      <w:r>
        <w:fldChar w:fldCharType="separate"/>
      </w:r>
      <w:r>
        <w:t>3.1</w:t>
      </w:r>
      <w:r>
        <w:fldChar w:fldCharType="end"/>
      </w:r>
      <w:r>
        <w:t xml:space="preserve"> that in a boxlike partition, the text stops at the end of a zone and something else begins in the next, as in Pattern A of </w:t>
      </w:r>
      <w:r>
        <w:fldChar w:fldCharType="begin"/>
      </w:r>
      <w:r>
        <w:instrText xml:space="preserve"> REF _Ref181714224 \h </w:instrText>
      </w:r>
      <w:r>
        <w:fldChar w:fldCharType="separate"/>
      </w:r>
      <w:r>
        <w:t xml:space="preserve">Figure </w:t>
      </w:r>
      <w:r>
        <w:rPr>
          <w:noProof/>
        </w:rPr>
        <w:t>3</w:t>
      </w:r>
      <w:r>
        <w:fldChar w:fldCharType="end"/>
      </w:r>
      <w:r>
        <w:t>. There is a semantic discontinuity between the two zones, analogous to chapters in a book. We call these partitions boxlike because each zone is a functional box enclosing a discrete segment of text that is complete in itself. Since there is no unit of intrinsic structure commencing in one zone and ending in another, the encoding equivalent of a boxlike partition is an XML containing element called a textpart division.</w:t>
      </w:r>
    </w:p>
    <w:p>
      <w:r>
        <w:t xml:space="preserve">In principle, textpart divisions </w:t>
      </w:r>
      <w:r>
        <w:rPr>
          <w:rStyle w:val="Foreign"/>
        </w:rPr>
        <w:t>could</w:t>
      </w:r>
      <w:r>
        <w:t xml:space="preserve"> be nested within other textpart divisions. However, to avoid complications in markup and referencing, our project policy is never to do so. When encoding a structurally complex inscription, instead of resorting to textparts within textparts, try to make use of the encoding solutions provided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pagelike partitions </w:t>
      </w:r>
      <w:r>
        <w:rPr>
          <w:noProof/>
        </w:rPr>
        <w:t>(</w:t>
      </w:r>
      <w:r>
        <w:t>§</w:t>
      </w:r>
      <w:r>
        <w:fldChar w:fldCharType="begin"/>
      </w:r>
      <w:r>
        <w:instrText xml:space="preserve"> REF _Ref43979481 \r \h  \* MERGEFORMAT </w:instrText>
      </w:r>
      <w:r>
        <w:fldChar w:fldCharType="separate"/>
      </w:r>
      <w:r>
        <w:t>3.4</w:t>
      </w:r>
      <w:r>
        <w:fldChar w:fldCharType="end"/>
      </w:r>
      <w:r>
        <w:t>). If you encounter a case where nested textpart divisions seem to be the ideal solution, please discuss it with the authors of the Guide.</w:t>
      </w:r>
    </w:p>
    <w:p/>
    <w:p>
      <w:r>
        <w:t>In our practice, the encoding of boxlike partitions shall only be used in warranted cases, particularly:</w:t>
      </w:r>
    </w:p>
    <w:p>
      <w:pPr>
        <w:pStyle w:val="Lista"/>
      </w:pPr>
      <w:r>
        <w:rPr>
          <w:b/>
          <w:bCs/>
        </w:rPr>
        <w:t>copperplate sets with an inscribed seal</w:t>
      </w:r>
      <w:r>
        <w:t xml:space="preserve"> </w:t>
      </w:r>
      <w:r>
        <w:rPr>
          <w:noProof/>
        </w:rPr>
        <w:t>(</w:t>
      </w:r>
      <w:r>
        <w:t>regardless of whether the seal is soldered to a plate, attached with a ring to a set of plates, or currently detached)</w:t>
      </w:r>
    </w:p>
    <w:p>
      <w:pPr>
        <w:pStyle w:val="Lista2"/>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Lista"/>
      </w:pPr>
      <w:r>
        <w:rPr>
          <w:b/>
          <w:bCs/>
        </w:rPr>
        <w:t>non-contiguous fragments</w:t>
      </w:r>
      <w:r>
        <w:t>, where the physical layout of the lost intervening fragments cannot be reconstructed, especially when even the order in which the extant fragments must be read is doubtful</w:t>
      </w:r>
    </w:p>
    <w:p>
      <w:pPr>
        <w:pStyle w:val="Lista2"/>
      </w:pPr>
      <w:r>
        <w:t xml:space="preserve">see </w:t>
      </w:r>
      <w:r>
        <w:fldChar w:fldCharType="begin"/>
      </w:r>
      <w:r>
        <w:instrText xml:space="preserve"> REF _Ref44077741 \h  \* MERGEFORMAT </w:instrText>
      </w:r>
      <w:r>
        <w:fldChar w:fldCharType="separate"/>
      </w:r>
      <w:r>
        <w:t xml:space="preserve">Example </w:t>
      </w:r>
      <w:r>
        <w:rPr>
          <w:noProof/>
        </w:rPr>
        <w:t>3.2.1.A</w:t>
      </w:r>
      <w:r>
        <w:fldChar w:fldCharType="end"/>
      </w:r>
      <w:r>
        <w:t xml:space="preserve"> for an illustration</w:t>
      </w:r>
    </w:p>
    <w:p>
      <w:pPr>
        <w:pStyle w:val="Lista2"/>
      </w:pPr>
      <w:r>
        <w:t>keep in mind that fragments for which it is possible to reconstruct the structure of the lost connecting section do not require encoding as textparts, nor do copperplate sets with a known number of medial plates lost</w:t>
      </w:r>
    </w:p>
    <w:p>
      <w:pPr>
        <w:pStyle w:val="Lista3"/>
      </w:pPr>
      <w:r>
        <w:t>see §</w:t>
      </w:r>
      <w:r>
        <w:fldChar w:fldCharType="begin"/>
      </w:r>
      <w:r>
        <w:instrText xml:space="preserve"> REF _Ref43981711 \w \h  \* MERGEFORMAT </w:instrText>
      </w:r>
      <w:r>
        <w:fldChar w:fldCharType="separate"/>
      </w:r>
      <w:r>
        <w:t>5.4.7</w:t>
      </w:r>
      <w:r>
        <w:fldChar w:fldCharType="end"/>
      </w:r>
      <w:r>
        <w:t xml:space="preserve"> for advice on encoding massive lacunae where the structure can be restored</w:t>
      </w:r>
    </w:p>
    <w:p>
      <w:pPr>
        <w:pStyle w:val="Lista"/>
      </w:pPr>
      <w:r>
        <w:t xml:space="preserve">inscriptions consisting of </w:t>
      </w:r>
      <w:r>
        <w:rPr>
          <w:b/>
          <w:bCs/>
        </w:rPr>
        <w:t xml:space="preserve">visually distinct parts that convey the same message in two </w:t>
      </w:r>
      <w:r>
        <w:rPr>
          <w:b/>
          <w:bCs/>
          <w:noProof/>
        </w:rPr>
        <w:t>(</w:t>
      </w:r>
      <w:r>
        <w:rPr>
          <w:b/>
          <w:bCs/>
        </w:rPr>
        <w:t>or more) languages</w:t>
      </w:r>
      <w:r>
        <w:t>, if it is deemed necessary to encode these as a single inscription rather than as two separate inscriptions</w:t>
      </w:r>
    </w:p>
    <w:p>
      <w:pPr>
        <w:pStyle w:val="Lista2"/>
      </w:pPr>
      <w:r>
        <w:t xml:space="preserve">keep in mind that this does not apply to all bilingual </w:t>
      </w:r>
      <w:r>
        <w:rPr>
          <w:noProof/>
        </w:rPr>
        <w:t>(</w:t>
      </w:r>
      <w:r>
        <w:t>or multilingual) inscriptions: the use of textparts is not warranted just because parts of a single integral text are written in different languages</w:t>
      </w:r>
    </w:p>
    <w:p>
      <w:pPr>
        <w:pStyle w:val="Lista2"/>
      </w:pPr>
      <w:r>
        <w:t>see §</w:t>
      </w:r>
      <w:r>
        <w:fldChar w:fldCharType="begin"/>
      </w:r>
      <w:r>
        <w:instrText xml:space="preserve"> REF _Ref43986547 \w \h  \* MERGEFORMAT </w:instrText>
      </w:r>
      <w:r>
        <w:fldChar w:fldCharType="separate"/>
      </w:r>
      <w:r>
        <w:t>7.2.1</w:t>
      </w:r>
      <w:r>
        <w:fldChar w:fldCharType="end"/>
      </w:r>
      <w:r>
        <w:t xml:space="preserve"> about multilingual inscriptions</w:t>
      </w:r>
    </w:p>
    <w:p>
      <w:pPr>
        <w:pStyle w:val="Lista"/>
      </w:pPr>
      <w:r>
        <w:t xml:space="preserve">inscriptions accompanied by one or more </w:t>
      </w:r>
      <w:r>
        <w:rPr>
          <w:b/>
          <w:bCs/>
        </w:rPr>
        <w:t>trial engravings</w:t>
      </w:r>
      <w:r>
        <w:t xml:space="preserve"> outside the campus of the main inscription and presumably not visible when the inscription was displayed in its original setting</w:t>
      </w:r>
    </w:p>
    <w:p/>
    <w:p>
      <w:r>
        <w:t>Beyond the specific cases set out above, boxlike partitions are only warranted in the following general scenarios:</w:t>
      </w:r>
    </w:p>
    <w:p>
      <w:pPr>
        <w:pStyle w:val="Lista"/>
      </w:pPr>
      <w:r>
        <w:t xml:space="preserve">when, for whatever reason, there is </w:t>
      </w:r>
      <w:r>
        <w:rPr>
          <w:b/>
          <w:bCs/>
        </w:rPr>
        <w:t>no obvious order in which the zones of text ought to be read</w:t>
      </w:r>
      <w:r>
        <w:t>, but there is nevertheless good reason for treating them as a single document rather than as separate inscriptions</w:t>
      </w:r>
    </w:p>
    <w:p>
      <w:pPr>
        <w:pStyle w:val="Lista"/>
      </w:pPr>
      <w:r>
        <w:t xml:space="preserve">when the text’s </w:t>
      </w:r>
      <w:r>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r>
        <w:t>In any other case where you think boxlike partitions may be relevant, consider carefully whether this encoding method is ideal, or if alternatives would be better:</w:t>
      </w:r>
    </w:p>
    <w:p>
      <w:pPr>
        <w:pStyle w:val="Lista"/>
      </w:pPr>
      <w:r>
        <w:t xml:space="preserve">if the connection between the zones is weak, preferably encode separate inscriptions </w:t>
      </w:r>
      <w:r>
        <w:rPr>
          <w:noProof/>
        </w:rPr>
        <w:t>(</w:t>
      </w:r>
      <w:r>
        <w:t>in separate XML documents), especially if there is reason to believe they were created on separate occasions</w:t>
      </w:r>
    </w:p>
    <w:p>
      <w:pPr>
        <w:pStyle w:val="Lista"/>
      </w:pPr>
      <w:r>
        <w:lastRenderedPageBreak/>
        <w:t xml:space="preserve">if the connection between the zones is strong, preferably encode a pagelike partition </w:t>
      </w:r>
      <w:r>
        <w:rPr>
          <w:noProof/>
        </w:rPr>
        <w:t>(</w:t>
      </w:r>
      <w:r>
        <w:t>§</w:t>
      </w:r>
      <w:r>
        <w:fldChar w:fldCharType="begin"/>
      </w:r>
      <w:r>
        <w:instrText xml:space="preserve"> REF _Ref43979481 \r \h  \* MERGEFORMAT </w:instrText>
      </w:r>
      <w:r>
        <w:fldChar w:fldCharType="separate"/>
      </w:r>
      <w:r>
        <w:t>3.4</w:t>
      </w:r>
      <w:r>
        <w:fldChar w:fldCharType="end"/>
      </w:r>
      <w:r>
        <w:t xml:space="preserve">) between them, especially if it makes sense to read them in a particular sequence (see the last row of </w:t>
      </w:r>
      <w:r>
        <w:fldChar w:fldCharType="begin"/>
      </w:r>
      <w:r>
        <w:instrText xml:space="preserve"> REF _Ref44078357 \h  \* MERGEFORMAT </w:instrText>
      </w:r>
      <w:r>
        <w:fldChar w:fldCharType="separate"/>
      </w:r>
      <w:r>
        <w:t xml:space="preserve">Example </w:t>
      </w:r>
      <w:r>
        <w:rPr>
          <w:noProof/>
        </w:rPr>
        <w:t>3.4.1.A</w:t>
      </w:r>
      <w:r>
        <w:fldChar w:fldCharType="end"/>
      </w:r>
      <w:r>
        <w: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88" w:name="_Ref44077741"/>
            <w:r>
              <w:t xml:space="preserve">Example </w:t>
            </w:r>
            <w:fldSimple w:instr=" STYLEREF 3 \s ">
              <w:r>
                <w:rPr>
                  <w:noProof/>
                </w:rPr>
                <w:t>3.2.1</w:t>
              </w:r>
            </w:fldSimple>
            <w:r>
              <w:t>.</w:t>
            </w:r>
            <w:fldSimple w:instr=" SEQ Example \* ALPHABETIC \s 3 ">
              <w:r>
                <w:rPr>
                  <w:noProof/>
                </w:rPr>
                <w:t>A</w:t>
              </w:r>
            </w:fldSimple>
            <w:bookmarkEnd w:id="188"/>
            <w:r>
              <w:t xml:space="preserve">: textparts for non-contiguous fragments </w:t>
            </w:r>
          </w:p>
        </w:tc>
      </w:tr>
      <w:tr>
        <w:tc>
          <w:tcPr>
            <w:tcW w:w="5000" w:type="pct"/>
            <w:vAlign w:val="center"/>
          </w:tcPr>
          <w:p>
            <w:pPr>
              <w:pStyle w:val="Image"/>
            </w:pPr>
            <w:r>
              <w:drawing>
                <wp:inline distT="0" distB="0" distL="0" distR="0">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tc>
          <w:tcPr>
            <w:tcW w:w="5000" w:type="pct"/>
          </w:tcPr>
          <w:p>
            <w:pPr>
              <w:pStyle w:val="TableNote"/>
            </w:pPr>
            <w:r>
              <w:t>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&lt;!--Paragraph interrupted by the lacuna marked up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 xml:space="preserve">and an oozy smell, nor yet a dry, bare, sandy </w:t>
            </w:r>
            <w:r>
              <w:rPr>
                <w:rStyle w:val="Code"/>
              </w:rPr>
              <w:t>&lt;unclear&gt;</w:t>
            </w:r>
            <w:r>
              <w:rPr>
                <w:rStyle w:val="Codetext"/>
              </w:rPr>
              <w:t>hole</w:t>
            </w:r>
            <w:r>
              <w:rPr>
                <w:rStyle w:val="Code"/>
              </w:rPr>
              <w:t>&lt;/unclear&gt;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 xml:space="preserve">with nothing in it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w:t>
            </w:r>
            <w:r>
              <w:rPr>
                <w:rStyle w:val="Code"/>
              </w:rPr>
              <w:t>&lt;/supplied&gt;&lt;unclear&gt;</w:t>
            </w:r>
            <w:r>
              <w:rPr>
                <w:rStyle w:val="Codetext"/>
              </w:rPr>
              <w:t>i</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t</w:t>
            </w:r>
            <w:r>
              <w:rPr>
                <w:rStyle w:val="Code"/>
              </w:rPr>
              <w:t>&lt;/supplied&gt;</w:t>
            </w:r>
            <w:r>
              <w:rPr>
                <w:rStyle w:val="Codetext"/>
              </w:rPr>
              <w:t xml:space="preserve"> down on or to eat: it </w:t>
            </w:r>
            <w:r>
              <w:rPr>
                <w:rStyle w:val="Code"/>
              </w:rPr>
              <w:t>&lt;unclear&gt;</w:t>
            </w:r>
            <w:r>
              <w:rPr>
                <w:rStyle w:val="Codetext"/>
              </w:rPr>
              <w:t>w</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as a</w:t>
            </w:r>
            <w:r>
              <w:rPr>
                <w:rStyle w:val="Code"/>
              </w:rPr>
              <w:t>&lt;/supplied&gt;</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r>
              <w:rPr>
                <w:rStyle w:val="Codetext"/>
              </w:rPr>
              <w:t xml:space="preserve">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"18"</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f</w:t>
            </w:r>
            <w:r>
              <w:rPr>
                <w:rStyle w:val="Code"/>
              </w:rPr>
              <w:t xml:space="preserve">&lt;/unclear&gt;&lt;unclear </w:t>
            </w:r>
            <w:r>
              <w:rPr>
                <w:rStyle w:val="Codeattribute"/>
              </w:rPr>
              <w:t>cert</w:t>
            </w:r>
            <w:r>
              <w:rPr>
                <w:rStyle w:val="Code"/>
              </w:rPr>
              <w:t>=</w:t>
            </w:r>
            <w:r>
              <w:rPr>
                <w:rStyle w:val="Codevalue"/>
              </w:rPr>
              <w:t>"low"</w:t>
            </w:r>
            <w:r>
              <w:rPr>
                <w:rStyle w:val="Code"/>
              </w:rPr>
              <w:t>&gt;</w:t>
            </w:r>
            <w:r>
              <w:rPr>
                <w:rStyle w:val="Codetext"/>
              </w:rPr>
              <w:t>o</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r>
              <w:rPr>
                <w:rStyle w:val="Codetext"/>
              </w:rPr>
              <w:br/>
              <w:t xml:space="preserve">  </w:t>
            </w:r>
            <w:r>
              <w:rPr>
                <w:rStyle w:val="Code"/>
              </w:rPr>
              <w:t>&lt;/p&gt;</w:t>
            </w:r>
            <w:r>
              <w:rPr>
                <w:rStyle w:val="Codetext"/>
              </w:rPr>
              <w:br/>
            </w:r>
            <w:r>
              <w:rPr>
                <w:rStyle w:val="Code"/>
              </w:rPr>
              <w:t>&lt;/div&gt;</w:t>
            </w:r>
            <w:r>
              <w:rPr>
                <w:rStyle w:val="Codetext"/>
              </w:rPr>
              <w:br/>
            </w:r>
            <w:r>
              <w:rPr>
                <w:rStyle w:val="Codecomment"/>
              </w:rPr>
              <w:t>&lt;!--Lost lines are not encoded in either fragment, because the presence of textparts implies them §</w:t>
            </w:r>
            <w:r>
              <w:rPr>
                <w:rStyle w:val="Codecomment"/>
                <w:rFonts w:eastAsia="Arial Unicode MS"/>
              </w:rPr>
              <w:fldChar w:fldCharType="begin"/>
            </w:r>
            <w:r>
              <w:rPr>
                <w:rStyle w:val="Codecomment"/>
                <w:rFonts w:eastAsia="Arial Unicode MS"/>
              </w:rPr>
              <w:instrText xml:space="preserve"> REF _Ref43981711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5.4.7</w:t>
            </w:r>
            <w:r>
              <w:rPr>
                <w:rStyle w:val="Codecomment"/>
                <w:rFonts w:eastAsia="Arial Unicode MS"/>
              </w:rPr>
              <w:fldChar w:fldCharType="end"/>
            </w:r>
            <w:r>
              <w:rPr>
                <w:rStyle w:val="Codecomment"/>
              </w:rPr>
              <w:t>.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comment"/>
              </w:rPr>
              <w:t>&lt;!--Line numbering is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&lt;!--Paragraph interrupted by the lacuna marked up as a final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a very well-to-do hobbit, and his</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"5"</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/&gt;&lt;unclear&gt;</w:t>
            </w:r>
            <w:r>
              <w:rPr>
                <w:rStyle w:val="Codetext"/>
              </w:rPr>
              <w:t>w</w:t>
            </w:r>
            <w:r>
              <w:rPr>
                <w:rStyle w:val="Code"/>
              </w:rPr>
              <w:t>&lt;/unclear&gt;</w:t>
            </w:r>
            <w:r>
              <w:rPr>
                <w:rStyle w:val="Codetext"/>
              </w:rPr>
              <w:t>as Baggins. The Bagginses had lived in the</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/&gt;&lt;unclear&gt;</w:t>
            </w:r>
            <w:r>
              <w:rPr>
                <w:rStyle w:val="Codetext"/>
              </w:rPr>
              <w:t>ne</w:t>
            </w:r>
            <w:r>
              <w:rPr>
                <w:rStyle w:val="Code"/>
              </w:rPr>
              <w:t>&lt;/unclear&gt;</w:t>
            </w:r>
            <w:r>
              <w:rPr>
                <w:rStyle w:val="Codetext"/>
              </w:rPr>
              <w:t>ighbourhood of The Hill for time out of mind, and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people considered them very respectable</w:t>
            </w:r>
            <w:r>
              <w:rPr>
                <w:rStyle w:val="Codetext"/>
              </w:rPr>
              <w:br/>
              <w:t xml:space="preserve">  </w:t>
            </w:r>
            <w:r>
              <w:rPr>
                <w:rStyle w:val="Code"/>
              </w:rPr>
              <w:t>&lt;/p&gt;</w:t>
            </w:r>
            <w:r>
              <w:rPr>
                <w:rStyle w:val="Codetext"/>
              </w:rPr>
              <w:br/>
            </w:r>
            <w:r>
              <w:rPr>
                <w:rStyle w:val="Code"/>
              </w:rPr>
              <w:t>&lt;/div&gt;</w:t>
            </w:r>
          </w:p>
        </w:tc>
      </w:tr>
    </w:tbl>
    <w:p>
      <w:pPr>
        <w:pStyle w:val="Cmsor3"/>
      </w:pPr>
      <w:bookmarkStart w:id="189" w:name="_gwyk1jzb0av6" w:colFirst="0" w:colLast="0"/>
      <w:bookmarkStart w:id="190" w:name="_Ref43990385"/>
      <w:bookmarkStart w:id="191" w:name="_Toc183083723"/>
      <w:bookmarkEnd w:id="189"/>
      <w:r>
        <w:t>Marking up boxlike partitions</w:t>
      </w:r>
      <w:bookmarkEnd w:id="190"/>
      <w:bookmarkEnd w:id="191"/>
    </w:p>
    <w:p>
      <w:pPr>
        <w:pStyle w:val="Lista"/>
      </w:pPr>
      <w:r>
        <w:t xml:space="preserve">each boxlike partition must be wrapped in the element </w:t>
      </w:r>
      <w:r>
        <w:rPr>
          <w:rStyle w:val="Code"/>
        </w:rPr>
        <w:t xml:space="preserve">&lt;div </w:t>
      </w:r>
      <w:r>
        <w:rPr>
          <w:rStyle w:val="Codeattribute"/>
        </w:rPr>
        <w:t>type</w:t>
      </w:r>
      <w:r>
        <w:rPr>
          <w:rStyle w:val="Code"/>
        </w:rPr>
        <w:t>=</w:t>
      </w:r>
      <w:r>
        <w:rPr>
          <w:rStyle w:val="Codevalue"/>
        </w:rPr>
        <w:t>"textpart"</w:t>
      </w:r>
      <w:r>
        <w:rPr>
          <w:rStyle w:val="Code"/>
        </w:rPr>
        <w:t>&gt;</w:t>
      </w:r>
      <w:r>
        <w:t>, in plain language called a textpart division</w:t>
      </w:r>
    </w:p>
    <w:p>
      <w:pPr>
        <w:pStyle w:val="Lista2"/>
      </w:pPr>
      <w:r>
        <w:t xml:space="preserve">note the mandatory presence and value of </w:t>
      </w:r>
      <w:r>
        <w:rPr>
          <w:rStyle w:val="Codeattribute"/>
        </w:rPr>
        <w:t>@type</w:t>
      </w:r>
    </w:p>
    <w:p>
      <w:pPr>
        <w:pStyle w:val="Lista2"/>
      </w:pPr>
      <w:r>
        <w:t>see the subsections of §</w:t>
      </w:r>
      <w:r>
        <w:fldChar w:fldCharType="begin"/>
      </w:r>
      <w:r>
        <w:instrText xml:space="preserve"> REF _Ref43984577 \w \h  \* MERGEFORMAT </w:instrText>
      </w:r>
      <w:r>
        <w:fldChar w:fldCharType="separate"/>
      </w:r>
      <w:r>
        <w:t>3.2.3</w:t>
      </w:r>
      <w:r>
        <w:fldChar w:fldCharType="end"/>
      </w:r>
      <w:r>
        <w:t xml:space="preserve"> below about additional attributes and optional headers</w:t>
      </w:r>
    </w:p>
    <w:p>
      <w:pPr>
        <w:pStyle w:val="Lista"/>
      </w:pPr>
      <w:r>
        <w:t>note that the markup represents only the fact that such text partitions exist, but contains no encoded information about their relative positions and sizes</w:t>
      </w:r>
    </w:p>
    <w:p>
      <w:pPr>
        <w:pStyle w:val="Lista2"/>
      </w:pPr>
      <w:r>
        <w:t>such information shall be described for human readers in the metadata of your inscription</w:t>
      </w:r>
    </w:p>
    <w:p>
      <w:pPr>
        <w:pStyle w:val="Lista"/>
      </w:pPr>
      <w:r>
        <w:lastRenderedPageBreak/>
        <w:t xml:space="preserve">if your </w:t>
      </w:r>
      <w:r>
        <w:rPr>
          <w:rStyle w:val="Code"/>
        </w:rPr>
        <w:t xml:space="preserve">&lt;div </w:t>
      </w:r>
      <w:r>
        <w:rPr>
          <w:rStyle w:val="Codeattribute"/>
        </w:rPr>
        <w:t>type</w:t>
      </w:r>
      <w:r>
        <w:rPr>
          <w:rStyle w:val="Code"/>
        </w:rPr>
        <w:t>=</w:t>
      </w:r>
      <w:r>
        <w:rPr>
          <w:rStyle w:val="Codevalue"/>
        </w:rPr>
        <w:t>"edition"</w:t>
      </w:r>
      <w:r>
        <w:rPr>
          <w:rStyle w:val="Code"/>
        </w:rPr>
        <w:t>&gt;</w:t>
      </w:r>
      <w:r>
        <w:t xml:space="preserve"> includes a </w:t>
      </w:r>
      <w:r>
        <w:rPr>
          <w:rStyle w:val="Code"/>
        </w:rPr>
        <w:t xml:space="preserve">&lt;div </w:t>
      </w:r>
      <w:r>
        <w:rPr>
          <w:rStyle w:val="Codeattribute"/>
        </w:rPr>
        <w:t>type</w:t>
      </w:r>
      <w:r>
        <w:rPr>
          <w:rStyle w:val="Code"/>
        </w:rPr>
        <w:t>=</w:t>
      </w:r>
      <w:r>
        <w:rPr>
          <w:rStyle w:val="Codevalue"/>
        </w:rPr>
        <w:t>"textpart"</w:t>
      </w:r>
      <w:r>
        <w:rPr>
          <w:rStyle w:val="Code"/>
        </w:rPr>
        <w:t>&gt;</w:t>
      </w:r>
      <w:r>
        <w:t xml:space="preserve">, then </w:t>
      </w:r>
      <w:r>
        <w:rPr>
          <w:b/>
          <w:bCs/>
        </w:rPr>
        <w:t>all text</w:t>
      </w:r>
      <w:r>
        <w:t xml:space="preserve"> within the edition must be contained within textpart divisions</w:t>
      </w:r>
    </w:p>
    <w:p>
      <w:pPr>
        <w:pStyle w:val="Lista2"/>
      </w:pPr>
      <w:r>
        <w:t xml:space="preserve">the technical expression for this is that the textpart divisions must </w:t>
      </w:r>
      <w:r>
        <w:rPr>
          <w:rStyle w:val="Foreign"/>
        </w:rPr>
        <w:t>tessellate</w:t>
      </w:r>
      <w:r>
        <w:t xml:space="preserve">, i.e. cover the entire surface of the text with no gaps </w:t>
      </w:r>
      <w:r>
        <w:rPr>
          <w:noProof/>
        </w:rPr>
        <w:t>(</w:t>
      </w:r>
      <w:r>
        <w:t>and, of course, no overlaps)</w:t>
      </w:r>
    </w:p>
    <w:p>
      <w:pPr>
        <w:pStyle w:val="Lista2"/>
      </w:pPr>
      <w:r>
        <w:t>the practical purport is that if you create one textpart division for a section of an inscription, then you must also create one or more additional textpart divisions to wrap the remainder of the text</w:t>
      </w:r>
    </w:p>
    <w:p>
      <w:pPr>
        <w:pStyle w:val="Lista"/>
      </w:pPr>
      <w:r>
        <w:t>encode textparts in the order you deem to be the logical reading order or its best approximation</w:t>
      </w:r>
    </w:p>
    <w:p>
      <w:pPr>
        <w:pStyle w:val="Lista2"/>
      </w:pPr>
      <w:r>
        <w:t xml:space="preserve">for the sake of consistency throughout the corpus, inscribed </w:t>
      </w:r>
      <w:r>
        <w:rPr>
          <w:b/>
          <w:bCs/>
        </w:rPr>
        <w:t>seals</w:t>
      </w:r>
      <w:r>
        <w:t xml:space="preserve"> attached (or formerly attached) to the binding ring of copper plates shall always be encoded </w:t>
      </w:r>
      <w:r>
        <w:rPr>
          <w:b/>
          <w:bCs/>
        </w:rPr>
        <w:t>before the plates</w:t>
      </w:r>
      <w:r>
        <w:t xml:space="preserve"> themselves</w:t>
      </w:r>
    </w:p>
    <w:p>
      <w:pPr>
        <w:pStyle w:val="Lista3"/>
      </w:pPr>
      <w:r>
        <w:t>seals soldered to the plates themselves shall be encoded before or after the text of the plates, as dictated by the placement of the seal</w:t>
      </w:r>
    </w:p>
    <w:p>
      <w:pPr>
        <w:pStyle w:val="Lista"/>
      </w:pPr>
      <w:r>
        <w:t>within each textpart division, use structural and other markup as you would elsewhere; this includes in particular</w:t>
      </w:r>
    </w:p>
    <w:p>
      <w:pPr>
        <w:pStyle w:val="Lista2"/>
      </w:pPr>
      <w:r>
        <w:t xml:space="preserve">wrapping all text in block-level containers to represent intrinsic structure </w:t>
      </w:r>
      <w:r>
        <w:rPr>
          <w:noProof/>
        </w:rPr>
        <w:t>(</w:t>
      </w:r>
      <w:r>
        <w:t>§</w:t>
      </w:r>
      <w:r>
        <w:fldChar w:fldCharType="begin"/>
      </w:r>
      <w:r>
        <w:instrText xml:space="preserve"> REF _Ref43978632 \w \h  \* MERGEFORMAT </w:instrText>
      </w:r>
      <w:r>
        <w:fldChar w:fldCharType="separate"/>
      </w:r>
      <w:r>
        <w:t>2</w:t>
      </w:r>
      <w:r>
        <w:fldChar w:fldCharType="end"/>
      </w:r>
      <w:r>
        <w:t>)</w:t>
      </w:r>
    </w:p>
    <w:p>
      <w:pPr>
        <w:pStyle w:val="Lista2"/>
      </w:pPr>
      <w:r>
        <w:t xml:space="preserve">marking up line beginnings </w:t>
      </w:r>
      <w:r>
        <w:rPr>
          <w:noProof/>
        </w:rPr>
        <w:t>(</w:t>
      </w:r>
      <w:r>
        <w:t>§</w:t>
      </w:r>
      <w:r>
        <w:fldChar w:fldCharType="begin"/>
      </w:r>
      <w:r>
        <w:instrText xml:space="preserve"> REF _Ref43980100 \r \h </w:instrText>
      </w:r>
      <w:r>
        <w:fldChar w:fldCharType="separate"/>
      </w:r>
      <w:r>
        <w:t>3.5.2</w:t>
      </w:r>
      <w:r>
        <w:fldChar w:fldCharType="end"/>
      </w:r>
      <w:r>
        <w:t>) even if a given partition consists of just one line</w:t>
      </w:r>
    </w:p>
    <w:p>
      <w:pPr>
        <w:pStyle w:val="Lista2"/>
      </w:pPr>
      <w:r>
        <w:t xml:space="preserve">numbering all line beginnings </w:t>
      </w:r>
      <w:r>
        <w:rPr>
          <w:noProof/>
        </w:rPr>
        <w:t>(</w:t>
      </w:r>
      <w:r>
        <w:t>§</w:t>
      </w:r>
      <w:r>
        <w:fldChar w:fldCharType="begin"/>
      </w:r>
      <w:r>
        <w:instrText xml:space="preserve"> REF _Ref182228392 \r \h </w:instrText>
      </w:r>
      <w:r>
        <w:fldChar w:fldCharType="separate"/>
      </w:r>
      <w:r>
        <w:t>3.5.3</w:t>
      </w:r>
      <w:r>
        <w:fldChar w:fldCharType="end"/>
      </w:r>
      <w:r>
        <w:t xml:space="preserve">) and any stanzas </w:t>
      </w:r>
      <w:r>
        <w:rPr>
          <w:noProof/>
        </w:rPr>
        <w:t>(</w:t>
      </w:r>
      <w:r>
        <w:t>§</w:t>
      </w:r>
      <w:r>
        <w:fldChar w:fldCharType="begin"/>
      </w:r>
      <w:r>
        <w:instrText xml:space="preserve"> REF _Ref181609101 \r \h </w:instrText>
      </w:r>
      <w:r>
        <w:fldChar w:fldCharType="separate"/>
      </w:r>
      <w:r>
        <w:t>2.5.3.1</w:t>
      </w:r>
      <w:r>
        <w:fldChar w:fldCharType="end"/>
      </w:r>
      <w:r>
        <w:t>) even if a given partition contains only one of these</w:t>
      </w:r>
    </w:p>
    <w:p>
      <w:pPr>
        <w:pStyle w:val="Cmsor3"/>
      </w:pPr>
      <w:bookmarkStart w:id="192" w:name="_82q10pa3ovwa" w:colFirst="0" w:colLast="0"/>
      <w:bookmarkStart w:id="193" w:name="_Ref43984577"/>
      <w:bookmarkStart w:id="194" w:name="_Toc183083724"/>
      <w:bookmarkEnd w:id="192"/>
      <w:r>
        <w:t>Textpart identification</w:t>
      </w:r>
      <w:bookmarkEnd w:id="193"/>
      <w:r>
        <w:t xml:space="preserve"> and titling</w:t>
      </w:r>
      <w:bookmarkEnd w:id="194"/>
    </w:p>
    <w:p>
      <w:r>
        <w:t>The primary identifier for textpart divisions is a unique number (§</w:t>
      </w:r>
      <w:r>
        <w:fldChar w:fldCharType="begin"/>
      </w:r>
      <w:r>
        <w:instrText xml:space="preserve"> REF _Ref182318135 \r \h </w:instrText>
      </w:r>
      <w:r>
        <w:fldChar w:fldCharType="separate"/>
      </w:r>
      <w:r>
        <w:t>3.2.3.1</w:t>
      </w:r>
      <w:r>
        <w:fldChar w:fldCharType="end"/>
      </w:r>
      <w:r>
        <w:t>). The nature of a textpart may be optionally encoded as a subtype (§</w:t>
      </w:r>
      <w:r>
        <w:fldChar w:fldCharType="begin"/>
      </w:r>
      <w:r>
        <w:instrText xml:space="preserve"> REF _Ref182236825 \r \h </w:instrText>
      </w:r>
      <w:r>
        <w:fldChar w:fldCharType="separate"/>
      </w:r>
      <w:r>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t>3.2.3.3</w:t>
      </w:r>
      <w:r>
        <w:fldChar w:fldCharType="end"/>
      </w:r>
      <w:r>
        <w:t>) may be added to the encoding, which will replace the auto-generated heading.</w:t>
      </w:r>
    </w:p>
    <w:p>
      <w:bookmarkStart w:id="195" w:name="_Ref18223677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6" w:name="_Ref44078070"/>
            <w:r>
              <w:t xml:space="preserve">Example </w:t>
            </w:r>
            <w:fldSimple w:instr=" STYLEREF 3 \s ">
              <w:r>
                <w:rPr>
                  <w:noProof/>
                </w:rPr>
                <w:t>3.2.3</w:t>
              </w:r>
            </w:fldSimple>
            <w:r>
              <w:t>.</w:t>
            </w:r>
            <w:fldSimple w:instr=" SEQ Example \* ALPHABETIC \s 3 ">
              <w:r>
                <w:rPr>
                  <w:noProof/>
                </w:rPr>
                <w:t>A</w:t>
              </w:r>
            </w:fldSimple>
            <w:bookmarkEnd w:id="196"/>
            <w:r>
              <w:t>: textpart identification, two or more fragments with non-contiguous text</w:t>
            </w:r>
          </w:p>
        </w:tc>
      </w:tr>
      <w:tr>
        <w:tc>
          <w:tcPr>
            <w:tcW w:w="5000" w:type="pct"/>
          </w:tcPr>
          <w:p>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tc>
          <w:tcPr>
            <w:tcW w:w="5000" w:type="pct"/>
          </w:tcPr>
          <w:p>
            <w:pPr>
              <w:pStyle w:val="TableNote"/>
              <w:rPr>
                <w:rStyle w:val="Code"/>
              </w:rPr>
            </w:pPr>
            <w:r>
              <w:t>auto-generated headings will show “Fragment A”, “Fragment B”, etc.</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7" w:name="_Ref44078271"/>
            <w:r>
              <w:t xml:space="preserve">Example </w:t>
            </w:r>
            <w:fldSimple w:instr=" STYLEREF 3 \s ">
              <w:r>
                <w:rPr>
                  <w:noProof/>
                </w:rPr>
                <w:t>3.2.3</w:t>
              </w:r>
            </w:fldSimple>
            <w:r>
              <w:t>.</w:t>
            </w:r>
            <w:fldSimple w:instr=" SEQ Example \* ALPHABETIC \s 3 ">
              <w:r>
                <w:rPr>
                  <w:noProof/>
                </w:rPr>
                <w:t>B</w:t>
              </w:r>
            </w:fldSimple>
            <w:bookmarkEnd w:id="197"/>
            <w:r>
              <w:t>: textpart identification, two or more fragments with non-contiguous text</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"1"</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Upper left corner</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"fragment"</w:t>
            </w:r>
            <w:r>
              <w:rPr>
                <w:rStyle w:val="Code"/>
              </w:rPr>
              <w:t xml:space="preserve"> </w:t>
            </w:r>
            <w:r>
              <w:rPr>
                <w:rStyle w:val="Codeattribute"/>
              </w:rPr>
              <w:t>n</w:t>
            </w:r>
            <w:r>
              <w:rPr>
                <w:rStyle w:val="Code"/>
              </w:rPr>
              <w:t>=</w:t>
            </w:r>
            <w:r>
              <w:rPr>
                <w:rStyle w:val="Codevalue"/>
              </w:rPr>
              <w:t>"2"</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A small piece not adjacent to any edge</w:t>
            </w:r>
            <w:r>
              <w:rPr>
                <w:rStyle w:val="Code"/>
              </w:rPr>
              <w:t>&lt;/head&gt;</w:t>
            </w:r>
            <w:r>
              <w:rPr>
                <w:rStyle w:val="Codetext"/>
              </w:rPr>
              <w:br/>
              <w:t xml:space="preserve">  ...</w:t>
            </w:r>
          </w:p>
        </w:tc>
      </w:tr>
      <w:tr>
        <w:tc>
          <w:tcPr>
            <w:tcW w:w="5000" w:type="pct"/>
          </w:tcPr>
          <w:p>
            <w:pPr>
              <w:pStyle w:val="TableNote"/>
            </w:pPr>
            <w:r>
              <w:t>explicitly encoded headings will show “Upper left corner”, “A small piece not adjacent to any edge”, etc.</w:t>
            </w:r>
          </w:p>
        </w:tc>
      </w:tr>
    </w:tbl>
    <w:p>
      <w:pPr>
        <w:pStyle w:val="Kpalrs"/>
      </w:pP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198" w:name="_ntlxakteb3wm" w:colFirst="0" w:colLast="0"/>
            <w:bookmarkStart w:id="199" w:name="_u4tz39yk0lmz" w:colFirst="0" w:colLast="0"/>
            <w:bookmarkStart w:id="200" w:name="_Ref182237205"/>
            <w:bookmarkEnd w:id="198"/>
            <w:bookmarkEnd w:id="199"/>
            <w:r>
              <w:t xml:space="preserve">Example </w:t>
            </w:r>
            <w:fldSimple w:instr=" STYLEREF 3 \s ">
              <w:r>
                <w:rPr>
                  <w:noProof/>
                </w:rPr>
                <w:t>3.2.3</w:t>
              </w:r>
            </w:fldSimple>
            <w:r>
              <w:t>.</w:t>
            </w:r>
            <w:fldSimple w:instr=" SEQ Example \* ALPHABETIC \s 3 ">
              <w:r>
                <w:rPr>
                  <w:noProof/>
                </w:rPr>
                <w:t>C</w:t>
              </w:r>
            </w:fldSimple>
            <w:bookmarkEnd w:id="200"/>
            <w:r>
              <w:t>: textpart identification, faces of a quadrangular stele</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Frontal Face</w:t>
            </w:r>
            <w:r>
              <w:rPr>
                <w:rStyle w:val="Code"/>
              </w:rPr>
              <w:t>&lt;/head&gt;</w:t>
            </w:r>
            <w:r>
              <w:rPr>
                <w:rStyle w:val="Codetext"/>
              </w:rPr>
              <w:br/>
              <w:t xml:space="preserve">  ...</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subtype</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Lateral Face</w:t>
            </w:r>
            <w:r>
              <w:rPr>
                <w:rStyle w:val="Code"/>
              </w:rPr>
              <w:t>&lt;/head&gt;</w:t>
            </w:r>
            <w:r>
              <w:rPr>
                <w:rStyle w:val="Codetext"/>
              </w:rPr>
              <w:br/>
              <w:t xml:space="preserve">  ...</w:t>
            </w:r>
          </w:p>
        </w:tc>
      </w:tr>
      <w:tr>
        <w:tc>
          <w:tcPr>
            <w:tcW w:w="5000" w:type="pct"/>
          </w:tcPr>
          <w:p>
            <w:pPr>
              <w:pStyle w:val="TableNote"/>
            </w:pPr>
            <w:r>
              <w:t>explicitly encoded headings will show “Frontal Face”, “Lateral Face”, etc.</w:t>
            </w:r>
          </w:p>
          <w:p>
            <w:pPr>
              <w:pStyle w:val="TableNote"/>
            </w:pPr>
            <w:r>
              <w:t xml:space="preserve">see Case study 1 in </w:t>
            </w:r>
            <w:r>
              <w:fldChar w:fldCharType="begin"/>
            </w:r>
            <w:r>
              <w:instrText xml:space="preserve"> REF _Ref43985466 \w \h  \* MERGEFORMAT </w:instrText>
            </w:r>
            <w:r>
              <w:fldChar w:fldCharType="separate"/>
            </w:r>
            <w:r>
              <w:t>Appendix C</w:t>
            </w:r>
            <w:r>
              <w:fldChar w:fldCharType="end"/>
            </w:r>
            <w:r>
              <w:t xml:space="preserve"> for a similar stele where each line runs across two adjacent faces</w:t>
            </w:r>
          </w:p>
        </w:tc>
      </w:tr>
    </w:tbl>
    <w:p>
      <w:bookmarkStart w:id="201" w:name="_v01oqe9wesr6" w:colFirst="0" w:colLast="0"/>
      <w:bookmarkEnd w:id="201"/>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02" w:name="_Ref44078277"/>
            <w:r>
              <w:lastRenderedPageBreak/>
              <w:t xml:space="preserve">Example </w:t>
            </w:r>
            <w:fldSimple w:instr=" STYLEREF 3 \s ">
              <w:r>
                <w:rPr>
                  <w:noProof/>
                </w:rPr>
                <w:t>3.2.3</w:t>
              </w:r>
            </w:fldSimple>
            <w:r>
              <w:t>.</w:t>
            </w:r>
            <w:fldSimple w:instr=" SEQ Example \* ALPHABETIC \s 3 ">
              <w:r>
                <w:rPr>
                  <w:noProof/>
                </w:rPr>
                <w:t>D</w:t>
              </w:r>
            </w:fldSimple>
            <w:bookmarkEnd w:id="202"/>
            <w:r>
              <w:t>: textpart identification, set of copper plates with two inscribed seals</w:t>
            </w:r>
          </w:p>
        </w:tc>
      </w:tr>
      <w:tr>
        <w:tc>
          <w:tcPr>
            <w:tcW w:w="5000" w:type="pct"/>
          </w:tcPr>
          <w:p>
            <w:pPr>
              <w:pStyle w:val="CodeParagraph"/>
              <w:keepNext/>
              <w:rPr>
                <w:rStyle w:val="Codetext"/>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First seal</w:t>
            </w:r>
            <w:r>
              <w:rPr>
                <w:rStyle w:val="Code"/>
              </w:rPr>
              <w:t>&lt;/head&gt;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Second seal</w:t>
            </w:r>
            <w:r>
              <w:rPr>
                <w:rStyle w:val="Code"/>
              </w:rPr>
              <w:t>&lt;/head&gt;</w:t>
            </w:r>
            <w:r>
              <w:rPr>
                <w:rStyle w:val="Codetext"/>
              </w:rPr>
              <w:br/>
              <w:t>...</w:t>
            </w:r>
          </w:p>
          <w:p>
            <w:pPr>
              <w:pStyle w:val="CodeParagraph"/>
              <w:keepNext/>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w:t>
            </w:r>
          </w:p>
        </w:tc>
      </w:tr>
      <w:tr>
        <w:tc>
          <w:tcPr>
            <w:tcW w:w="5000" w:type="pct"/>
          </w:tcPr>
          <w:p>
            <w:pPr>
              <w:pStyle w:val="TableNote"/>
            </w:pPr>
            <w:r>
              <w:t>explicitly encoded headings will show “First seal”, “Second seal” and “Plates”</w:t>
            </w:r>
          </w:p>
          <w:p>
            <w:pPr>
              <w:pStyle w:val="TableNote"/>
            </w:pPr>
            <w:r>
              <w:t xml:space="preserve">see Case study 2A in </w:t>
            </w:r>
            <w:r>
              <w:fldChar w:fldCharType="begin"/>
            </w:r>
            <w:r>
              <w:instrText xml:space="preserve"> REF _Ref43985466 \w \h  \* MERGEFORMAT </w:instrText>
            </w:r>
            <w:r>
              <w:fldChar w:fldCharType="separate"/>
            </w:r>
            <w:r>
              <w:t>Appendix C</w:t>
            </w:r>
            <w:r>
              <w:fldChar w:fldCharType="end"/>
            </w:r>
            <w:r>
              <w:t xml:space="preserve"> for the full markup of a set of plates with one seal</w:t>
            </w:r>
          </w:p>
        </w:tc>
      </w:tr>
    </w:tbl>
    <w:p>
      <w:pPr>
        <w:pStyle w:val="Cmsor4"/>
      </w:pPr>
      <w:bookmarkStart w:id="203" w:name="_Ref182318135"/>
      <w:bookmarkStart w:id="204" w:name="_Toc183083725"/>
      <w:r>
        <w:t>Textpart numbering</w:t>
      </w:r>
      <w:bookmarkEnd w:id="195"/>
      <w:bookmarkEnd w:id="203"/>
      <w:bookmarkEnd w:id="204"/>
    </w:p>
    <w:p>
      <w:pPr>
        <w:pStyle w:val="Lista"/>
      </w:pPr>
      <w:r>
        <w:t xml:space="preserve">every textpart division must carry the </w:t>
      </w:r>
      <w:r>
        <w:rPr>
          <w:b/>
          <w:bCs/>
        </w:rPr>
        <w:t xml:space="preserve">mandatory attribute </w:t>
      </w:r>
      <w:r>
        <w:rPr>
          <w:rStyle w:val="Codeattribute"/>
        </w:rPr>
        <w:t>@n</w:t>
      </w:r>
      <w:r>
        <w:t>, the value of which must be unique through the XML document</w:t>
      </w:r>
    </w:p>
    <w:p>
      <w:pPr>
        <w:pStyle w:val="Lista"/>
      </w:pPr>
      <w:r>
        <w:t xml:space="preserve">uppercase Latin letters are generally recommended for numeration (e.g. </w:t>
      </w:r>
      <w:r>
        <w:fldChar w:fldCharType="begin"/>
      </w:r>
      <w:r>
        <w:instrText xml:space="preserve"> REF _Ref44078277 \h </w:instrText>
      </w:r>
      <w:r>
        <w:fldChar w:fldCharType="separate"/>
      </w:r>
      <w:r>
        <w:t xml:space="preserve">Example </w:t>
      </w:r>
      <w:r>
        <w:rPr>
          <w:noProof/>
        </w:rPr>
        <w:t>3.2.3</w:t>
      </w:r>
      <w:r>
        <w:t>.</w:t>
      </w:r>
      <w:r>
        <w:rPr>
          <w:noProof/>
        </w:rPr>
        <w:t>D</w:t>
      </w:r>
      <w:r>
        <w:fldChar w:fldCharType="end"/>
      </w:r>
      <w:r>
        <w:t>), but any scheme may be used depending on your preference and the conventions of your specific field, including</w:t>
      </w:r>
    </w:p>
    <w:p>
      <w:pPr>
        <w:pStyle w:val="Lista2"/>
      </w:pPr>
      <w:r>
        <w:t xml:space="preserve">Arabic numbers (e.g.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pPr>
        <w:pStyle w:val="Cmsor4"/>
      </w:pPr>
      <w:bookmarkStart w:id="205" w:name="_Ref182236825"/>
      <w:bookmarkStart w:id="206" w:name="_Toc183083726"/>
      <w:r>
        <w:t>Textpart subtypes</w:t>
      </w:r>
      <w:bookmarkEnd w:id="205"/>
      <w:bookmarkEnd w:id="206"/>
    </w:p>
    <w:p>
      <w:pPr>
        <w:pStyle w:val="Lista"/>
      </w:pPr>
      <w:r>
        <w:t xml:space="preserve">the </w:t>
      </w:r>
      <w:r>
        <w:rPr>
          <w:b/>
          <w:bCs/>
        </w:rPr>
        <w:t xml:space="preserve">optional attribute </w:t>
      </w:r>
      <w:r>
        <w:rPr>
          <w:rStyle w:val="Codeattribute"/>
        </w:rPr>
        <w:t>@subtype</w:t>
      </w:r>
      <w:r>
        <w:t xml:space="preserve"> may be used to encode the physical nature of textparts</w:t>
      </w:r>
    </w:p>
    <w:p>
      <w:pPr>
        <w:pStyle w:val="Lista2"/>
      </w:pPr>
      <w:r>
        <w:t>the use of this attribute is not mandatory, but it is strongly recommended when an edition consists of multiple textparts of the same nature and in the special case of trial engravings</w:t>
      </w:r>
    </w:p>
    <w:p>
      <w:pPr>
        <w:pStyle w:val="Lista"/>
      </w:pPr>
      <w:r>
        <w:t xml:space="preserve">the value of </w:t>
      </w:r>
      <w:r>
        <w:rPr>
          <w:rStyle w:val="Codeattribute"/>
        </w:rPr>
        <w:t>@subtype</w:t>
      </w:r>
      <w:r>
        <w:t xml:space="preserve"> shall describe the general nature of the partition rather than its function or appearance; suggested values are as follows:</w:t>
      </w:r>
    </w:p>
    <w:p>
      <w:pPr>
        <w:pStyle w:val="Lista2"/>
      </w:pPr>
      <w:r>
        <w:rPr>
          <w:rStyle w:val="Codevalue"/>
        </w:rPr>
        <w:t>"face"</w:t>
      </w:r>
      <w:r>
        <w:t xml:space="preserve"> for a physically contiguous surface of a three-dimensional object of any shape and any number of sides (</w:t>
      </w:r>
      <w:r>
        <w:fldChar w:fldCharType="begin"/>
      </w:r>
      <w:r>
        <w:instrText xml:space="preserve"> REF _Ref182237205 \h </w:instrText>
      </w:r>
      <w:r>
        <w:fldChar w:fldCharType="separate"/>
      </w:r>
      <w:r>
        <w:t xml:space="preserve">Example </w:t>
      </w:r>
      <w:r>
        <w:rPr>
          <w:noProof/>
        </w:rPr>
        <w:t>3.2.3</w:t>
      </w:r>
      <w:r>
        <w:t>.</w:t>
      </w:r>
      <w:r>
        <w:rPr>
          <w:noProof/>
        </w:rPr>
        <w:t>C</w:t>
      </w:r>
      <w:r>
        <w:fldChar w:fldCharType="end"/>
      </w:r>
      <w:r>
        <w:t>)</w:t>
      </w:r>
    </w:p>
    <w:p>
      <w:pPr>
        <w:pStyle w:val="Lista2"/>
      </w:pPr>
      <w:r>
        <w:rPr>
          <w:rStyle w:val="Codevalue"/>
        </w:rPr>
        <w:t>"faces"</w:t>
      </w:r>
      <w:r>
        <w:t xml:space="preserve"> in texts where each textpart division involves lines continuing across two or more surfaces such as the frontal and lateral face of a four-sided stele</w:t>
      </w:r>
    </w:p>
    <w:p>
      <w:pPr>
        <w:pStyle w:val="Lista3"/>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boxlike zone of this kind</w:t>
      </w:r>
    </w:p>
    <w:p>
      <w:pPr>
        <w:pStyle w:val="Lista2"/>
      </w:pPr>
      <w:r>
        <w:rPr>
          <w:rStyle w:val="Codevalue"/>
        </w:rPr>
        <w:t>"column"</w:t>
      </w:r>
      <w:r>
        <w:t xml:space="preserve"> for zones placed side by side and generally taller than they are wide </w:t>
      </w:r>
      <w:r>
        <w:rPr>
          <w:noProof/>
        </w:rPr>
        <w:t>(</w:t>
      </w:r>
      <w:r>
        <w:t>as in newspaper columns)</w:t>
      </w:r>
    </w:p>
    <w:p>
      <w:pPr>
        <w:pStyle w:val="Lista2"/>
      </w:pPr>
      <w:r>
        <w:rPr>
          <w:rStyle w:val="Codevalue"/>
        </w:rPr>
        <w:t>"zone"</w:t>
      </w:r>
      <w:r>
        <w:t xml:space="preserve"> for visually distinct zones on a single contiguous surface that do not readily meet any of the specific definitions above</w:t>
      </w:r>
    </w:p>
    <w:p>
      <w:pPr>
        <w:pStyle w:val="Lista3"/>
      </w:pPr>
      <w:r>
        <w:t xml:space="preserve">in inscriptions with a complex topology, </w:t>
      </w:r>
      <w:r>
        <w:rPr>
          <w:rStyle w:val="Codevalue"/>
        </w:rPr>
        <w:t>"zone"</w:t>
      </w:r>
      <w:r>
        <w:t xml:space="preserve"> may also be used for a visually distinct textpart occupying two or more surfaces</w:t>
      </w:r>
    </w:p>
    <w:p>
      <w:pPr>
        <w:pStyle w:val="Lista2"/>
      </w:pPr>
      <w:r>
        <w:rPr>
          <w:rStyle w:val="Codevalue"/>
        </w:rPr>
        <w:t>"item"</w:t>
      </w:r>
      <w:r>
        <w:t xml:space="preserve"> for physically distinct objects such as architectural elements, e.g. when an inscription is engraved on two pillars</w:t>
      </w:r>
    </w:p>
    <w:p>
      <w:pPr>
        <w:pStyle w:val="Lista2"/>
      </w:pPr>
      <w:r>
        <w:rPr>
          <w:rStyle w:val="Codevalue"/>
        </w:rPr>
        <w:t>"fragment"</w:t>
      </w:r>
      <w:r>
        <w:t xml:space="preserve"> for fragments bearing non-contiguous text (</w:t>
      </w:r>
      <w:r>
        <w:fldChar w:fldCharType="begin"/>
      </w:r>
      <w:r>
        <w:instrText xml:space="preserve"> REF _Ref44078070 \h </w:instrText>
      </w:r>
      <w:r>
        <w:fldChar w:fldCharType="separate"/>
      </w:r>
      <w:r>
        <w:t xml:space="preserve">Example </w:t>
      </w:r>
      <w:r>
        <w:rPr>
          <w:noProof/>
        </w:rPr>
        <w:t>3.2.3</w:t>
      </w:r>
      <w:r>
        <w:t>.</w:t>
      </w:r>
      <w:r>
        <w:rPr>
          <w:noProof/>
        </w:rPr>
        <w:t>A</w:t>
      </w:r>
      <w:r>
        <w:fldChar w:fldCharType="end"/>
      </w:r>
      <w:r>
        <w:t xml:space="preserve">, </w:t>
      </w:r>
      <w:r>
        <w:fldChar w:fldCharType="begin"/>
      </w:r>
      <w:r>
        <w:instrText xml:space="preserve"> REF _Ref44078271 \h </w:instrText>
      </w:r>
      <w:r>
        <w:fldChar w:fldCharType="separate"/>
      </w:r>
      <w:r>
        <w:t xml:space="preserve">Example </w:t>
      </w:r>
      <w:r>
        <w:rPr>
          <w:noProof/>
        </w:rPr>
        <w:t>3.2.3</w:t>
      </w:r>
      <w:r>
        <w:t>.</w:t>
      </w:r>
      <w:r>
        <w:rPr>
          <w:noProof/>
        </w:rPr>
        <w:t>B</w:t>
      </w:r>
      <w:r>
        <w:fldChar w:fldCharType="end"/>
      </w:r>
      <w:r>
        <w:t>)</w:t>
      </w:r>
    </w:p>
    <w:p>
      <w:pPr>
        <w:pStyle w:val="Lista2"/>
      </w:pPr>
      <w:r>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pPr>
        <w:pStyle w:val="Lista3"/>
      </w:pPr>
      <w:r>
        <w:t>this case is an exception to the general preference for not encoding our interpretation of the function of textparts, in order to facilitate searching the corpus for trial engravings</w:t>
      </w:r>
    </w:p>
    <w:p>
      <w:pPr>
        <w:pStyle w:val="Lista3"/>
      </w:pPr>
      <w:r>
        <w:t xml:space="preserve">the principal inscription that is accompanied by one or more trial engravings must also be wrapped in a textpart division, but that division should not carry the attribute </w:t>
      </w:r>
      <w:r>
        <w:rPr>
          <w:rStyle w:val="Codeattribute"/>
        </w:rPr>
        <w:t>@subtype</w:t>
      </w:r>
      <w:r>
        <w:t xml:space="preserve"> unless that is warranted for some other reason</w:t>
      </w:r>
    </w:p>
    <w:p>
      <w:pPr>
        <w:pStyle w:val="Lista"/>
      </w:pPr>
      <w:r>
        <w:t>if you feel certain that none of the above values are satisfactory, you may use other values, consisting only of lowercase Latin letters without diacritical marks</w:t>
      </w:r>
    </w:p>
    <w:p>
      <w:pPr>
        <w:pStyle w:val="Lista2"/>
      </w:pPr>
      <w:r>
        <w:lastRenderedPageBreak/>
        <w:t>having introduced a custom value, try to use it consistently and send the value and a short definition/description of the case where you have used it to the authors of this Guide, so it can be added to the list of recognised subtypes</w:t>
      </w:r>
    </w:p>
    <w:p>
      <w:pPr>
        <w:pStyle w:val="Cmsor4"/>
      </w:pPr>
      <w:bookmarkStart w:id="207" w:name="_Ref182236925"/>
      <w:bookmarkStart w:id="208" w:name="_Toc183083727"/>
      <w:r>
        <w:t>Textpart headers</w:t>
      </w:r>
      <w:bookmarkEnd w:id="207"/>
      <w:bookmarkEnd w:id="208"/>
    </w:p>
    <w:p>
      <w:pPr>
        <w:pStyle w:val="Lista"/>
      </w:pPr>
      <w:r>
        <w:t>to add further flexibility to the titling displayed for textparts, you may use the optional element</w:t>
      </w:r>
      <w:r>
        <w:rPr>
          <w:b/>
          <w:bCs/>
        </w:rPr>
        <w:t xml:space="preserve"> </w:t>
      </w:r>
      <w:r>
        <w:rPr>
          <w:rStyle w:val="Code"/>
        </w:rPr>
        <w:t xml:space="preserve">&lt;head </w:t>
      </w:r>
      <w:r>
        <w:rPr>
          <w:rStyle w:val="Codeattribute"/>
        </w:rPr>
        <w:t>xml:lang</w:t>
      </w:r>
      <w:r>
        <w:rPr>
          <w:rStyle w:val="Code"/>
        </w:rPr>
        <w:t>=</w:t>
      </w:r>
      <w:r>
        <w:rPr>
          <w:rStyle w:val="Codevalue"/>
        </w:rPr>
        <w:t>"eng"</w:t>
      </w:r>
      <w:r>
        <w:rPr>
          <w:rStyle w:val="Code"/>
        </w:rPr>
        <w:t>&gt;</w:t>
      </w:r>
      <w:r>
        <w:t xml:space="preserve"> immediately after the start tag of a textpart division</w:t>
      </w:r>
    </w:p>
    <w:p>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pPr>
        <w:pStyle w:val="Lista2"/>
      </w:pPr>
      <w:r>
        <w:t>the use of this element is recommended when the textparts of an inscription are different in nature, so they cannot be conveniently described by a combination of subtype and number</w:t>
      </w:r>
    </w:p>
    <w:p>
      <w:pPr>
        <w:pStyle w:val="Lista3"/>
      </w:pPr>
      <w:r>
        <w:t xml:space="preserve">in this case omit </w:t>
      </w:r>
      <w:r>
        <w:rPr>
          <w:rStyle w:val="Codeattribute"/>
        </w:rPr>
        <w:t>@subtype</w:t>
      </w:r>
      <w:r>
        <w:t xml:space="preserve"> and add a </w:t>
      </w:r>
      <w:r>
        <w:rPr>
          <w:rStyle w:val="Code"/>
        </w:rPr>
        <w:t>&lt;head&gt;</w:t>
      </w:r>
    </w:p>
    <w:p>
      <w:pPr>
        <w:pStyle w:val="Lista2"/>
      </w:pPr>
      <w:r>
        <w:t xml:space="preserve">when multiple textparts are of the same nature, the use of  </w:t>
      </w:r>
      <w:r>
        <w:rPr>
          <w:rStyle w:val="Codeattribute"/>
        </w:rPr>
        <w:t>@subtype</w:t>
      </w:r>
      <w:r>
        <w:t xml:space="preserve"> remains recommended even if </w:t>
      </w:r>
      <w:r>
        <w:rPr>
          <w:rStyle w:val="Code"/>
        </w:rPr>
        <w:t>&lt;head&gt;</w:t>
      </w:r>
      <w:r>
        <w:t xml:space="preserve"> elements are also added</w:t>
      </w:r>
    </w:p>
    <w:p>
      <w:pPr>
        <w:pStyle w:val="Lista2"/>
      </w:pPr>
      <w:r>
        <w:t xml:space="preserve">the attribute </w:t>
      </w:r>
      <w:r>
        <w:rPr>
          <w:rStyle w:val="Codeattribute"/>
        </w:rPr>
        <w:t>@n</w:t>
      </w:r>
      <w:r>
        <w:t xml:space="preserve"> on the </w:t>
      </w:r>
      <w:r>
        <w:rPr>
          <w:rStyle w:val="Code"/>
        </w:rPr>
        <w:t>&lt;div&gt;</w:t>
      </w:r>
      <w:r>
        <w:t xml:space="preserve"> element remains mandatory even if a </w:t>
      </w:r>
      <w:r>
        <w:rPr>
          <w:rStyle w:val="Code"/>
        </w:rPr>
        <w:t>&lt;head&gt;</w:t>
      </w:r>
      <w:r>
        <w:t xml:space="preserve"> is present </w:t>
      </w:r>
    </w:p>
    <w:p>
      <w:pPr>
        <w:pStyle w:val="Lista"/>
      </w:pPr>
      <w:r>
        <w:t>you are free to create headers as you deem best for the inscription you are editing, but for the sake of consistency it is generally recommended that you stick to concise headers in English, such as</w:t>
      </w:r>
    </w:p>
    <w:p>
      <w:pPr>
        <w:pStyle w:val="Lista3"/>
      </w:pPr>
      <w:r>
        <w:t>“Seal” and “Plates” for a copperplate charter with an inscribed seal</w:t>
      </w:r>
    </w:p>
    <w:p>
      <w:pPr>
        <w:pStyle w:val="Lista3"/>
      </w:pPr>
      <w:r>
        <w:t xml:space="preserve">“Head”, “Halo”, “Back” and “Pedestal” </w:t>
      </w:r>
      <w:r>
        <w:rPr>
          <w:noProof/>
        </w:rPr>
        <w:t>(</w:t>
      </w:r>
      <w:r>
        <w:t>etc.) on a statue</w:t>
      </w:r>
    </w:p>
    <w:p>
      <w:pPr>
        <w:pStyle w:val="Lista"/>
      </w:pPr>
      <w:r>
        <w:t>the contents of the editorial heading will not be altered in display, so</w:t>
      </w:r>
    </w:p>
    <w:p>
      <w:pPr>
        <w:pStyle w:val="Lista2"/>
      </w:pPr>
      <w:r>
        <w:t>use a capital initial and feel free to include spaces, additional capitals and punctuation as necessary</w:t>
      </w:r>
    </w:p>
    <w:p>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pPr>
        <w:pStyle w:val="Cmsor3"/>
      </w:pPr>
      <w:bookmarkStart w:id="209" w:name="_suh8lewninkg" w:colFirst="0" w:colLast="0"/>
      <w:bookmarkStart w:id="210" w:name="_ro2q56korov1" w:colFirst="0" w:colLast="0"/>
      <w:bookmarkStart w:id="211" w:name="_fh0zn6srq43l" w:colFirst="0" w:colLast="0"/>
      <w:bookmarkStart w:id="212" w:name="_Ref43986747"/>
      <w:bookmarkStart w:id="213" w:name="_Toc183083728"/>
      <w:bookmarkEnd w:id="209"/>
      <w:bookmarkEnd w:id="210"/>
      <w:bookmarkEnd w:id="211"/>
      <w:r>
        <w:t>Numbered elements in textparts</w:t>
      </w:r>
      <w:bookmarkEnd w:id="212"/>
      <w:bookmarkEnd w:id="213"/>
    </w:p>
    <w:p>
      <w:pPr>
        <w:pStyle w:val="Lista"/>
      </w:pPr>
      <w:r>
        <w:t>when your document is divided into textparts, the numbering of any numbered structural elements that occur in more than one textpart should be restarted in each textpart</w:t>
      </w:r>
    </w:p>
    <w:p>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pPr>
        <w:pStyle w:val="Lista"/>
      </w:pPr>
      <w:r>
        <w:t>restarting the numbering in each textpart is mandatory for the following elements:</w:t>
      </w:r>
    </w:p>
    <w:p>
      <w:pPr>
        <w:pStyle w:val="Lista2"/>
      </w:pPr>
      <w:r>
        <w:t>physical lines</w:t>
      </w:r>
    </w:p>
    <w:p>
      <w:pPr>
        <w:pStyle w:val="Lista2"/>
      </w:pPr>
      <w:r>
        <w:t>stanzas</w:t>
      </w:r>
    </w:p>
    <w:p>
      <w:pPr>
        <w:pStyle w:val="Lista2"/>
      </w:pPr>
      <w:r>
        <w:t>pages</w:t>
      </w:r>
      <w:r>
        <w:rPr>
          <w:rStyle w:val="Lbjegyzet-hivatkozs"/>
        </w:rPr>
        <w:footnoteReference w:id="15"/>
      </w:r>
    </w:p>
    <w:p>
      <w:pPr>
        <w:pStyle w:val="Lista"/>
      </w:pPr>
      <w:r>
        <w:t>restarting the numbering in each textpart is optional but recommended for the following elements:</w:t>
      </w:r>
    </w:p>
    <w:p>
      <w:pPr>
        <w:pStyle w:val="Lista2"/>
      </w:pPr>
      <w:r>
        <w:t xml:space="preserve">pagelike milestones </w:t>
      </w:r>
      <w:r>
        <w:rPr>
          <w:noProof/>
        </w:rPr>
        <w:t>(</w:t>
      </w:r>
      <w:r>
        <w:t>§</w:t>
      </w:r>
      <w:r>
        <w:fldChar w:fldCharType="begin"/>
      </w:r>
      <w:r>
        <w:instrText xml:space="preserve"> REF _Ref43986679 \w \h  \* MERGEFORMAT </w:instrText>
      </w:r>
      <w:r>
        <w:fldChar w:fldCharType="separate"/>
      </w:r>
      <w:r>
        <w:t>3.4.3</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pPr>
        <w:pStyle w:val="Lista2"/>
      </w:pPr>
      <w:r>
        <w:t xml:space="preserve">gridlike milestones </w:t>
      </w:r>
      <w:r>
        <w:rPr>
          <w:noProof/>
        </w:rPr>
        <w:t>(</w:t>
      </w:r>
      <w:r>
        <w:t>§</w:t>
      </w:r>
      <w:r>
        <w:fldChar w:fldCharType="begin"/>
      </w:r>
      <w:r>
        <w:instrText xml:space="preserve"> REF _Ref43984651 \w \h  \* MERGEFORMAT </w:instrText>
      </w:r>
      <w:r>
        <w:fldChar w:fldCharType="separate"/>
      </w:r>
      <w:r>
        <w:t>3.6</w:t>
      </w:r>
      <w:r>
        <w:fldChar w:fldCharType="end"/>
      </w:r>
      <w:r>
        <w:t xml:space="preserve">) of a particular kind (as represented by </w:t>
      </w:r>
      <w:r>
        <w:rPr>
          <w:rStyle w:val="Codeattribute"/>
        </w:rPr>
        <w:t>@unit</w:t>
      </w:r>
      <w:r>
        <w:t>, §</w:t>
      </w:r>
      <w:r>
        <w:fldChar w:fldCharType="begin"/>
      </w:r>
      <w:r>
        <w:instrText xml:space="preserve"> REF _Ref182815315 \r \h </w:instrText>
      </w:r>
      <w:r>
        <w:fldChar w:fldCharType="separate"/>
      </w:r>
      <w:r>
        <w:t>3.3.4</w:t>
      </w:r>
      <w:r>
        <w:fldChar w:fldCharType="end"/>
      </w:r>
      <w:r>
        <w:t>)</w:t>
      </w:r>
    </w:p>
    <w:p>
      <w:pPr>
        <w:pStyle w:val="Cmsor2"/>
      </w:pPr>
      <w:bookmarkStart w:id="214" w:name="_Ref182923699"/>
      <w:bookmarkStart w:id="215" w:name="_Ref182923700"/>
      <w:bookmarkStart w:id="216" w:name="_Toc183083729"/>
      <w:r>
        <w:t>Milestone elements for extrinsic structure</w:t>
      </w:r>
      <w:bookmarkEnd w:id="176"/>
      <w:bookmarkEnd w:id="177"/>
      <w:bookmarkEnd w:id="178"/>
      <w:bookmarkEnd w:id="179"/>
      <w:bookmarkEnd w:id="180"/>
      <w:bookmarkEnd w:id="181"/>
      <w:bookmarkEnd w:id="182"/>
      <w:bookmarkEnd w:id="183"/>
      <w:bookmarkEnd w:id="184"/>
      <w:bookmarkEnd w:id="214"/>
      <w:bookmarkEnd w:id="215"/>
      <w:bookmarkEnd w:id="216"/>
    </w:p>
    <w:p>
      <w:pPr>
        <w:pStyle w:val="Cmsor3"/>
      </w:pPr>
      <w:bookmarkStart w:id="217" w:name="_Toc183083730"/>
      <w:r>
        <w:t>Overview</w:t>
      </w:r>
      <w:bookmarkEnd w:id="217"/>
    </w:p>
    <w:p>
      <w:r>
        <w:t>As indicated in §</w:t>
      </w:r>
      <w:r>
        <w:fldChar w:fldCharType="begin"/>
      </w:r>
      <w:r>
        <w:instrText xml:space="preserve"> REF _Ref182309584 \r \h </w:instrText>
      </w:r>
      <w:r>
        <w:fldChar w:fldCharType="separate"/>
      </w:r>
      <w:r>
        <w:t>1.3.3</w:t>
      </w:r>
      <w:r>
        <w:fldChar w:fldCharType="end"/>
      </w:r>
      <w:r>
        <w:t xml:space="preserve"> and introduced in §</w:t>
      </w:r>
      <w:r>
        <w:fldChar w:fldCharType="begin"/>
      </w:r>
      <w:r>
        <w:instrText xml:space="preserve"> REF _Ref182923075 \r \h </w:instrText>
      </w:r>
      <w:r>
        <w:fldChar w:fldCharType="separate"/>
      </w:r>
      <w:r>
        <w:t>3.1</w:t>
      </w:r>
      <w:r>
        <w:fldChar w:fldCharType="end"/>
      </w:r>
      <w:r>
        <w:t xml:space="preserve">, we employ empty elements called milestones in TEI parlance to indicate points of transition relevant to extrinsic structure. The generic </w:t>
      </w:r>
      <w:r>
        <w:rPr>
          <w:rStyle w:val="Code"/>
        </w:rPr>
        <w:t>&lt;milestone/&gt;</w:t>
      </w:r>
      <w:r>
        <w:t xml:space="preserve"> element, when used for extrinsic structure, must always carry the attribute </w:t>
      </w:r>
      <w:r>
        <w:rPr>
          <w:rStyle w:val="Codeattribute"/>
        </w:rPr>
        <w:t>@unit</w:t>
      </w:r>
      <w:r>
        <w:t xml:space="preserve"> (§</w:t>
      </w:r>
      <w:r>
        <w:fldChar w:fldCharType="begin"/>
      </w:r>
      <w:r>
        <w:instrText xml:space="preserve"> REF _Ref182815315 \r \h </w:instrText>
      </w:r>
      <w:r>
        <w:fldChar w:fldCharType="separate"/>
      </w:r>
      <w:r>
        <w:t>3.3.4</w:t>
      </w:r>
      <w:r>
        <w:fldChar w:fldCharType="end"/>
      </w:r>
      <w:r>
        <w:t xml:space="preserve">) to encode what kind of transition it represents. TEI also provides several specialised milestone elements, where the unit is implicit in the </w:t>
      </w:r>
      <w:r>
        <w:lastRenderedPageBreak/>
        <w:t xml:space="preserve">element’s name and does not need to be encoded explicitly. Of these, our encoding makes use of </w:t>
      </w:r>
      <w:r>
        <w:rPr>
          <w:rStyle w:val="Code"/>
        </w:rPr>
        <w:t>&lt;pb/&gt;</w:t>
      </w:r>
      <w:r>
        <w:t xml:space="preserve"> “Page Beginning” (§</w:t>
      </w:r>
      <w:r>
        <w:fldChar w:fldCharType="begin"/>
      </w:r>
      <w:r>
        <w:instrText xml:space="preserve"> REF _Ref183083979 \r \h </w:instrText>
      </w:r>
      <w:r>
        <w:fldChar w:fldCharType="separate"/>
      </w:r>
      <w:r>
        <w:t>3.4.2</w:t>
      </w:r>
      <w:r>
        <w:fldChar w:fldCharType="end"/>
      </w:r>
      <w:r>
        <w:t xml:space="preserve">) and </w:t>
      </w:r>
      <w:r>
        <w:rPr>
          <w:rStyle w:val="Code"/>
        </w:rPr>
        <w:t>&lt;lb/&gt;</w:t>
      </w:r>
      <w:r>
        <w:t xml:space="preserve"> “Line Beginning” (§</w:t>
      </w:r>
      <w:r>
        <w:fldChar w:fldCharType="begin"/>
      </w:r>
      <w:r>
        <w:instrText xml:space="preserve"> REF _Ref43980100 \r \h </w:instrText>
      </w:r>
      <w:r>
        <w:fldChar w:fldCharType="separate"/>
      </w:r>
      <w:r>
        <w:t>3.5.2</w:t>
      </w:r>
      <w:r>
        <w:fldChar w:fldCharType="end"/>
      </w:r>
      <w:r>
        <w:t xml:space="preserve">), while the generic </w:t>
      </w:r>
      <w:r>
        <w:rPr>
          <w:rStyle w:val="Code"/>
        </w:rPr>
        <w:t>&lt;milestone/&gt;</w:t>
      </w:r>
      <w:r>
        <w:t xml:space="preserve"> element is used with </w:t>
      </w:r>
      <w:r>
        <w:rPr>
          <w:rStyle w:val="Codeattribute"/>
        </w:rPr>
        <w:t>@type=</w:t>
      </w:r>
      <w:r>
        <w:rPr>
          <w:rStyle w:val="Codevalue"/>
        </w:rPr>
        <w:t>"pagelike"</w:t>
      </w:r>
      <w:r>
        <w:t xml:space="preserve"> to represent pagelike partitions other than actual pages (§</w:t>
      </w:r>
      <w:r>
        <w:fldChar w:fldCharType="begin"/>
      </w:r>
      <w:r>
        <w:instrText xml:space="preserve"> REF _Ref43986679 \r \h </w:instrText>
      </w:r>
      <w:r>
        <w:fldChar w:fldCharType="separate"/>
      </w:r>
      <w:r>
        <w:t>3.4.3</w:t>
      </w:r>
      <w:r>
        <w:fldChar w:fldCharType="end"/>
      </w:r>
      <w:r>
        <w:t xml:space="preserve">), and without </w:t>
      </w:r>
      <w:r>
        <w:rPr>
          <w:rStyle w:val="Codeattribute"/>
        </w:rPr>
        <w:t>@type</w:t>
      </w:r>
      <w:r>
        <w:t xml:space="preserve"> to represent gridlike partitions (§</w:t>
      </w:r>
      <w:r>
        <w:fldChar w:fldCharType="begin"/>
      </w:r>
      <w:r>
        <w:instrText xml:space="preserve"> REF _Ref182310382 \r \h </w:instrText>
      </w:r>
      <w:r>
        <w:fldChar w:fldCharType="separate"/>
      </w:r>
      <w:r>
        <w:t>3.6.2</w:t>
      </w:r>
      <w:r>
        <w:fldChar w:fldCharType="end"/>
      </w:r>
      <w:r>
        <w:t>).</w:t>
      </w:r>
      <w:r>
        <w:rPr>
          <w:rStyle w:val="Lbjegyzet-hivatkozs"/>
        </w:rPr>
        <w:footnoteReference w:id="16"/>
      </w:r>
      <w:r>
        <w:t xml:space="preserve"> Milestones representing extrinsic structure are always numbered in our editions, with numeration schemes for each kind discussed in the relevant sections. The present section gathers instructions that apply to all the structural milestones we use.</w:t>
      </w:r>
    </w:p>
    <w:p>
      <w:pPr>
        <w:pStyle w:val="Cmsor3"/>
      </w:pPr>
      <w:bookmarkStart w:id="218" w:name="_Ref182316248"/>
      <w:bookmarkStart w:id="219" w:name="_Toc183083731"/>
      <w:r>
        <w:t>Milestone placement in an XML document</w:t>
      </w:r>
      <w:bookmarkEnd w:id="218"/>
      <w:bookmarkEnd w:id="219"/>
    </w:p>
    <w:p>
      <w:pPr>
        <w:pStyle w:val="Lista"/>
      </w:pPr>
      <w:r>
        <w:t xml:space="preserve">milestone elements </w:t>
      </w:r>
      <w:r>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as well as for the beginnings of subsequent units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r>
        <w:t>)</w:t>
      </w:r>
    </w:p>
    <w:p>
      <w:pPr>
        <w:pStyle w:val="Lista2"/>
      </w:pPr>
      <w:r>
        <w:t>line breaks, which are mandatory in our editions, must thus be encoded even for inscriptions (or textpart divisions) consisting of only a single line</w:t>
      </w:r>
    </w:p>
    <w:p>
      <w:pPr>
        <w:pStyle w:val="Lista2"/>
      </w:pPr>
      <w:r>
        <w:t>other milestone elements shall of course only be used when applicable, i.e. when the text involves a particular kind of partition</w:t>
      </w:r>
    </w:p>
    <w:p>
      <w:pPr>
        <w:pStyle w:val="Lista3"/>
        <w:rPr>
          <w:b/>
          <w:bCs/>
        </w:rPr>
      </w:pPr>
      <w:r>
        <w:t>a text in a single inscribed field is not a page and requires no milestones other than line beginnings, but if there are several pages in a text, then the beginning of each, including the first, must be encoded</w:t>
      </w:r>
    </w:p>
    <w:p>
      <w:pPr>
        <w:pStyle w:val="Lista"/>
        <w:rPr>
          <w:b/>
          <w:bCs/>
        </w:rPr>
      </w:pPr>
      <w:r>
        <w:rPr>
          <w:b/>
          <w:bCs/>
        </w:rPr>
        <w:t>milestones and block-level containers</w:t>
      </w:r>
    </w:p>
    <w:p>
      <w:pPr>
        <w:pStyle w:val="Lista2"/>
      </w:pPr>
      <w:r>
        <w:t xml:space="preserve">milestone elements must by default be on the same level as the text </w:t>
      </w:r>
      <w:r>
        <w:rPr>
          <w:noProof/>
        </w:rPr>
        <w:t>(</w:t>
      </w:r>
      <w:r>
        <w:t>see also §</w:t>
      </w:r>
      <w:r>
        <w:fldChar w:fldCharType="begin"/>
      </w:r>
      <w:r>
        <w:instrText xml:space="preserve"> REF _Ref43979552 \w \h  \* MERGEFORMAT </w:instrText>
      </w:r>
      <w:r>
        <w:fldChar w:fldCharType="separate"/>
      </w:r>
      <w:r>
        <w:t>8.2.3</w:t>
      </w:r>
      <w:r>
        <w:fldChar w:fldCharType="end"/>
      </w:r>
      <w:r>
        <w:t xml:space="preserve">), i.e. </w:t>
      </w:r>
      <w:r>
        <w:rPr>
          <w:rStyle w:val="Foreign"/>
        </w:rPr>
        <w:t xml:space="preserve">inside </w:t>
      </w:r>
      <w:r>
        <w:t>rather than outside block-level elements representing intrinsic structure</w:t>
      </w:r>
    </w:p>
    <w:p>
      <w:pPr>
        <w:pStyle w:val="Lista3"/>
      </w:pPr>
      <w:r>
        <w:t xml:space="preserve">thus, at the start of an edition or a textpart division, any applicable milestone elements must be encoded after all applicable block-level elements have been opened,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p>
    <w:p>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pPr>
        <w:pStyle w:val="Lista2"/>
      </w:pPr>
      <w:r>
        <w:t xml:space="preserve">the single exception to this rule applies to massive medial lacunae </w:t>
      </w:r>
      <w:r>
        <w:rPr>
          <w:noProof/>
        </w:rPr>
        <w:t>(</w:t>
      </w:r>
      <w:r>
        <w:t>§</w:t>
      </w:r>
      <w:r>
        <w:fldChar w:fldCharType="begin"/>
      </w:r>
      <w:r>
        <w:instrText xml:space="preserve"> REF _Ref43981711 \w \h  \* MERGEFORMAT </w:instrText>
      </w:r>
      <w:r>
        <w:fldChar w:fldCharType="separate"/>
      </w:r>
      <w:r>
        <w:t>5.4.7</w:t>
      </w:r>
      <w:r>
        <w:fldChar w:fldCharType="end"/>
      </w:r>
      <w:r>
        <w:t>), where reconstructed structural milestones may be encoded outside block-level containers</w:t>
      </w:r>
    </w:p>
    <w:p>
      <w:pPr>
        <w:pStyle w:val="Lista"/>
        <w:rPr>
          <w:b/>
          <w:bCs/>
        </w:rPr>
      </w:pPr>
      <w:r>
        <w:rPr>
          <w:b/>
          <w:bCs/>
        </w:rPr>
        <w:t>milestones and other milestones</w:t>
      </w:r>
    </w:p>
    <w:p>
      <w:pPr>
        <w:pStyle w:val="Lista2"/>
      </w:pPr>
      <w:r>
        <w:t>in a document with a hierarchical extrinsic structure, a transition point on a higher tier is always accompanied by a transition on the lower tier(s); for instance, whenever a page begins, a new line begins too</w:t>
      </w:r>
    </w:p>
    <w:p>
      <w:pPr>
        <w:pStyle w:val="Lista3"/>
      </w:pPr>
      <w:r>
        <w:t xml:space="preserve">at every such point, every applicable milestone must be explicitly encoded, in an order of decreasing hierarchical level, as in </w:t>
      </w:r>
      <w:r>
        <w:fldChar w:fldCharType="begin"/>
      </w:r>
      <w:r>
        <w:instrText xml:space="preserve"> REF _Ref182313052 \h </w:instrText>
      </w:r>
      <w:r>
        <w:fldChar w:fldCharType="separate"/>
      </w:r>
      <w:r>
        <w:t xml:space="preserve">Example </w:t>
      </w:r>
      <w:r>
        <w:rPr>
          <w:noProof/>
        </w:rPr>
        <w:t>3.3.2</w:t>
      </w:r>
      <w:r>
        <w:t>.</w:t>
      </w:r>
      <w:r>
        <w:rPr>
          <w:noProof/>
        </w:rPr>
        <w:t>A</w:t>
      </w:r>
      <w:r>
        <w:fldChar w:fldCharType="end"/>
      </w:r>
      <w:r>
        <w:t xml:space="preserve"> and </w:t>
      </w:r>
      <w:r>
        <w:fldChar w:fldCharType="begin"/>
      </w:r>
      <w:r>
        <w:instrText xml:space="preserve"> REF _Ref182313139 \h </w:instrText>
      </w:r>
      <w:r>
        <w:fldChar w:fldCharType="separate"/>
      </w:r>
      <w:r>
        <w:t xml:space="preserve">Example </w:t>
      </w:r>
      <w:r>
        <w:rPr>
          <w:noProof/>
        </w:rPr>
        <w:t>3.3.2</w:t>
      </w:r>
      <w:r>
        <w:t>.</w:t>
      </w:r>
      <w:r>
        <w:rPr>
          <w:noProof/>
        </w:rPr>
        <w:t>B</w:t>
      </w:r>
      <w:r>
        <w:fldChar w:fldCharType="end"/>
      </w:r>
    </w:p>
    <w:p>
      <w:pPr>
        <w:pStyle w:val="Lista2"/>
      </w:pPr>
      <w:r>
        <w:t xml:space="preserve">in rare cases it is possible for a page or zone beginning not to be followed by a line beginning </w:t>
      </w:r>
      <w:r>
        <w:rPr>
          <w:noProof/>
        </w:rPr>
        <w:t>(</w:t>
      </w:r>
      <w:r>
        <w:t>e.g. when a medial plate of a set is lost, but the page structure is reconstructed for it, §</w:t>
      </w:r>
      <w:r>
        <w:fldChar w:fldCharType="begin"/>
      </w:r>
      <w:r>
        <w:instrText xml:space="preserve"> REF _Ref149918878 \r \h </w:instrText>
      </w:r>
      <w:r>
        <w:fldChar w:fldCharType="separate"/>
      </w:r>
      <w:r>
        <w:t>5.4.8.3</w:t>
      </w:r>
      <w:r>
        <w:fldChar w:fldCharType="end"/>
      </w:r>
      <w:r>
        <w:t>)</w:t>
      </w:r>
    </w:p>
    <w:p>
      <w:pPr>
        <w:pStyle w:val="Lista"/>
        <w:rPr>
          <w:b/>
          <w:bCs/>
        </w:rPr>
      </w:pPr>
      <w:r>
        <w:rPr>
          <w:b/>
          <w:bCs/>
        </w:rPr>
        <w:t>milestones and white space</w:t>
      </w:r>
    </w:p>
    <w:p>
      <w:pPr>
        <w:pStyle w:val="Lista2"/>
      </w:pPr>
      <w:r>
        <w:t>be careful with spaces and new lines in your XML code around milestones; see §</w:t>
      </w:r>
      <w:r>
        <w:fldChar w:fldCharType="begin"/>
      </w:r>
      <w:r>
        <w:instrText xml:space="preserve"> REF _Ref43984944 \r \h </w:instrText>
      </w:r>
      <w:r>
        <w:fldChar w:fldCharType="separate"/>
      </w:r>
      <w:r>
        <w:t>8.1.2</w:t>
      </w:r>
      <w:r>
        <w:fldChar w:fldCharType="end"/>
      </w:r>
      <w:r>
        <w:t xml:space="preserve"> for further details</w:t>
      </w:r>
    </w:p>
    <w:p>
      <w:pPr>
        <w:pStyle w:val="Lista2"/>
      </w:pPr>
      <w:r>
        <w:t>never add a space between a milestone tag and the following text</w:t>
      </w:r>
    </w:p>
    <w:p>
      <w:pPr>
        <w:pStyle w:val="Lista2"/>
      </w:pPr>
      <w:r>
        <w:t>adding a space or starting a new line in your XML file before a milestone tag is permitted if and only if it coincides with a word break</w:t>
      </w:r>
    </w:p>
    <w:p>
      <w:pPr>
        <w:pStyle w:val="Lista3"/>
      </w:pPr>
      <w:r>
        <w:t>in such a case is, a space before the tag is not required, but recommended because it makes the XML file easier to scan for human beings</w:t>
      </w:r>
    </w:p>
    <w:p>
      <w:pPr>
        <w:pStyle w:val="Lista3"/>
      </w:pPr>
      <w:r>
        <w:t>for milestones within words, see §</w:t>
      </w:r>
      <w:r>
        <w:fldChar w:fldCharType="begin"/>
      </w:r>
      <w:r>
        <w:instrText xml:space="preserve"> REF _Ref43984995 \w \h  \* MERGEFORMAT </w:instrText>
      </w:r>
      <w:r>
        <w:fldChar w:fldCharType="separate"/>
      </w:r>
      <w:r>
        <w:t>3.5.4</w:t>
      </w:r>
      <w:r>
        <w:fldChar w:fldCharType="end"/>
      </w:r>
    </w:p>
    <w:p>
      <w:pPr>
        <w:pStyle w:val="Lista2"/>
      </w:pPr>
      <w:r>
        <w:t>inserting line breaks (carriage returns) within milestone tags (regardless of whether they interrupt a word or not) is completely acceptable (see also §</w:t>
      </w:r>
      <w:r>
        <w:fldChar w:fldCharType="begin"/>
      </w:r>
      <w:r>
        <w:instrText xml:space="preserve"> REF _Ref43989206 \r \h </w:instrText>
      </w:r>
      <w:r>
        <w:fldChar w:fldCharType="separate"/>
      </w:r>
      <w:r>
        <w:t>8.1.1</w:t>
      </w:r>
      <w:r>
        <w:fldChar w:fldCharType="end"/>
      </w:r>
      <w:r>
        <w:t xml:space="preserve">), and doing so consistently for certain kinds of milestones will make your XML document easier to scan while working, as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0" w:name="_Ref182313052"/>
            <w:bookmarkStart w:id="221" w:name="_Ref182312225"/>
            <w:r>
              <w:lastRenderedPageBreak/>
              <w:t xml:space="preserve">Example </w:t>
            </w:r>
            <w:fldSimple w:instr=" STYLEREF 3 \s ">
              <w:r>
                <w:rPr>
                  <w:noProof/>
                </w:rPr>
                <w:t>3.3.2</w:t>
              </w:r>
            </w:fldSimple>
            <w:r>
              <w:t>.</w:t>
            </w:r>
            <w:fldSimple w:instr=" SEQ Example \* ALPHABETIC \s 3 ">
              <w:r>
                <w:rPr>
                  <w:noProof/>
                </w:rPr>
                <w:t>A</w:t>
              </w:r>
            </w:fldSimple>
            <w:bookmarkEnd w:id="220"/>
            <w:r>
              <w:t>: several kinds of milestones at the beginning of an edition</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"edition"</w:t>
            </w:r>
            <w:r>
              <w:rPr>
                <w:rStyle w:val="Code"/>
              </w:rPr>
              <w:t>&gt;</w:t>
            </w:r>
          </w:p>
          <w:p>
            <w:pPr>
              <w:pStyle w:val="CodeParagraph"/>
              <w:rPr>
                <w:rStyle w:val="Code"/>
              </w:rPr>
            </w:pPr>
            <w:r>
              <w:rPr>
                <w:rStyle w:val="Code"/>
              </w:rPr>
              <w:t xml:space="preserve">  &lt;lg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"zone"</w:t>
            </w:r>
            <w:r>
              <w:rPr>
                <w:rStyle w:val="Code"/>
              </w:rPr>
              <w:t xml:space="preserve">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Āsīt...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2" w:name="_Ref182313139"/>
            <w:r>
              <w:t xml:space="preserve">Example </w:t>
            </w:r>
            <w:fldSimple w:instr=" STYLEREF 3 \s ">
              <w:r>
                <w:rPr>
                  <w:noProof/>
                </w:rPr>
                <w:t>3.3.2</w:t>
              </w:r>
            </w:fldSimple>
            <w:r>
              <w:t>.</w:t>
            </w:r>
            <w:fldSimple w:instr=" SEQ Example \* ALPHABETIC \s 3 ">
              <w:r>
                <w:rPr>
                  <w:noProof/>
                </w:rPr>
                <w:t>B</w:t>
              </w:r>
            </w:fldSimple>
            <w:bookmarkEnd w:id="222"/>
            <w:r>
              <w:t>: two kinds of milestones coinciding with a break in intrinsic structure</w:t>
            </w:r>
          </w:p>
        </w:tc>
      </w:tr>
      <w:tr>
        <w:tc>
          <w:tcPr>
            <w:tcW w:w="5000" w:type="pct"/>
          </w:tcPr>
          <w:p>
            <w:pPr>
              <w:pStyle w:val="CodeParagraph"/>
              <w:rPr>
                <w:rStyle w:val="Code"/>
              </w:rPr>
            </w:pPr>
            <w:r>
              <w:rPr>
                <w:rStyle w:val="Codetext"/>
              </w:rPr>
              <w:t xml:space="preserve">  ...śāntiM</w:t>
            </w:r>
            <w:r>
              <w:rPr>
                <w:rStyle w:val="Code"/>
              </w:rPr>
              <w:t>&lt;/l&gt;</w:t>
            </w:r>
          </w:p>
          <w:p>
            <w:pPr>
              <w:pStyle w:val="CodeParagraph"/>
              <w:rPr>
                <w:rStyle w:val="Code"/>
              </w:rPr>
            </w:pPr>
            <w:r>
              <w:rPr>
                <w:rStyle w:val="Code"/>
              </w:rPr>
              <w:t>&lt;/lg&gt;</w:t>
            </w:r>
          </w:p>
          <w:p>
            <w:pPr>
              <w:pStyle w:val="CodeParagraph"/>
              <w:rPr>
                <w:rStyle w:val="Code"/>
              </w:rPr>
            </w:pPr>
            <w:r>
              <w:rPr>
                <w:rStyle w:val="Code"/>
              </w:rPr>
              <w:t xml:space="preserve">&lt;lg </w:t>
            </w:r>
            <w:r>
              <w:rPr>
                <w:rStyle w:val="Codeattribute"/>
              </w:rPr>
              <w:t>n</w:t>
            </w:r>
            <w:r>
              <w:rPr>
                <w:rStyle w:val="Code"/>
              </w:rPr>
              <w:t>=</w:t>
            </w:r>
            <w:r>
              <w:rPr>
                <w:rStyle w:val="Codevalue"/>
              </w:rPr>
              <w:t>"6"</w:t>
            </w:r>
            <w:r>
              <w:rPr>
                <w:rStyle w:val="Code"/>
              </w:rPr>
              <w:t xml:space="preserve"> </w:t>
            </w:r>
            <w:r>
              <w:rPr>
                <w:rStyle w:val="Codeattribute"/>
              </w:rPr>
              <w:t>met</w:t>
            </w:r>
            <w:r>
              <w:rPr>
                <w:rStyle w:val="Code"/>
              </w:rPr>
              <w:t>=</w:t>
            </w:r>
            <w:r>
              <w:rPr>
                <w:rStyle w:val="Codevalue"/>
              </w:rPr>
              <w:t>"upajāti"</w:t>
            </w:r>
            <w:r>
              <w:rPr>
                <w:rStyle w:val="Code"/>
              </w:rPr>
              <w:t>&gt;</w:t>
            </w:r>
          </w:p>
          <w:p>
            <w:pPr>
              <w:pStyle w:val="CodeParagraph"/>
            </w:pPr>
            <w:r>
              <w:rPr>
                <w:rStyle w:val="Code"/>
              </w:rPr>
              <w:t xml:space="preserve">  &lt;l </w:t>
            </w:r>
            <w:r>
              <w:rPr>
                <w:rStyle w:val="Codeattribute"/>
              </w:rPr>
              <w:t>n</w:t>
            </w:r>
            <w:r>
              <w:rPr>
                <w:rStyle w:val="Code"/>
              </w:rPr>
              <w:t>=</w:t>
            </w:r>
            <w:r>
              <w:rPr>
                <w:rStyle w:val="Codevalue"/>
              </w:rPr>
              <w:t>"a"</w:t>
            </w:r>
            <w:r>
              <w:rPr>
                <w:rStyle w:val="Code"/>
              </w:rPr>
              <w:t xml:space="preserve">&gt;&lt;pb </w:t>
            </w:r>
            <w:r>
              <w:rPr>
                <w:rStyle w:val="Codeattribute"/>
              </w:rPr>
              <w:t>n</w:t>
            </w:r>
            <w:r>
              <w:rPr>
                <w:rStyle w:val="Code"/>
              </w:rPr>
              <w:t>=</w:t>
            </w:r>
            <w:r>
              <w:rPr>
                <w:rStyle w:val="Codevalue"/>
              </w:rPr>
              <w:t>"2"</w:t>
            </w:r>
            <w:r>
              <w:rPr>
                <w:rStyle w:val="Code"/>
              </w:rPr>
              <w:t xml:space="preserve">/&gt;&lt;lb </w:t>
            </w:r>
            <w:r>
              <w:rPr>
                <w:rStyle w:val="Codeattribute"/>
              </w:rPr>
              <w:t>n</w:t>
            </w:r>
            <w:r>
              <w:rPr>
                <w:rStyle w:val="Code"/>
              </w:rPr>
              <w:t>=</w:t>
            </w:r>
            <w:r>
              <w:rPr>
                <w:rStyle w:val="Codevalue"/>
              </w:rPr>
              <w:t>"9"</w:t>
            </w:r>
            <w:r>
              <w:rPr>
                <w:rStyle w:val="Code"/>
              </w:rPr>
              <w:t>/&gt;</w:t>
            </w:r>
            <w:r>
              <w:rPr>
                <w:rStyle w:val="Codetext"/>
              </w:rPr>
              <w:t>guptānvaya...</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3" w:name="_Ref182314695"/>
            <w:bookmarkStart w:id="224" w:name="_Ref182316275"/>
            <w:r>
              <w:t xml:space="preserve">Example </w:t>
            </w:r>
            <w:fldSimple w:instr=" STYLEREF 3 \s ">
              <w:r>
                <w:rPr>
                  <w:noProof/>
                </w:rPr>
                <w:t>3.3.2</w:t>
              </w:r>
            </w:fldSimple>
            <w:r>
              <w:t>.</w:t>
            </w:r>
            <w:fldSimple w:instr=" SEQ Example \* ALPHABETIC \s 3 ">
              <w:r>
                <w:rPr>
                  <w:noProof/>
                </w:rPr>
                <w:t>C</w:t>
              </w:r>
            </w:fldSimple>
            <w:bookmarkEnd w:id="223"/>
            <w:r>
              <w:t>: carriage returns used within milestone tags</w:t>
            </w:r>
            <w:bookmarkEnd w:id="224"/>
          </w:p>
        </w:tc>
      </w:tr>
      <w:tr>
        <w:tc>
          <w:tcPr>
            <w:tcW w:w="5000" w:type="pct"/>
          </w:tcPr>
          <w:p>
            <w:pPr>
              <w:pStyle w:val="CodeParagraph"/>
              <w:rPr>
                <w:rStyle w:val="Code"/>
              </w:rPr>
            </w:pPr>
            <w:r>
              <w:rPr>
                <w:rStyle w:val="Codetext"/>
              </w:rPr>
              <w:t xml:space="preserve">...manv-ādi-praṇīta-dharmmaśāstra-pracarita-vr̥ddhiḥ </w:t>
            </w:r>
            <w:r>
              <w:rPr>
                <w:rStyle w:val="Code"/>
              </w:rPr>
              <w:t xml:space="preserve">&lt;pb </w:t>
            </w:r>
          </w:p>
          <w:p>
            <w:pPr>
              <w:pStyle w:val="CodeParagraph"/>
              <w:rPr>
                <w:rStyle w:val="Code"/>
              </w:rPr>
            </w:pPr>
            <w:r>
              <w:rPr>
                <w:rStyle w:val="Codeattribute"/>
              </w:rPr>
              <w:t>n=</w:t>
            </w:r>
            <w:r>
              <w:rPr>
                <w:rStyle w:val="Codevalue"/>
              </w:rPr>
              <w:t>"2r"</w:t>
            </w:r>
            <w:r>
              <w:rPr>
                <w:rStyle w:val="Code"/>
              </w:rPr>
              <w:t xml:space="preserve">/&gt;&lt;lb </w:t>
            </w:r>
          </w:p>
          <w:p>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"7"</w:t>
            </w:r>
            <w:r>
              <w:rPr>
                <w:rStyle w:val="Code"/>
              </w:rPr>
              <w:t>/&gt;</w:t>
            </w:r>
            <w:r>
              <w:rPr>
                <w:rStyle w:val="Codetext"/>
              </w:rPr>
              <w:t>yudhiṣṭhira Iva satya-sandhaḥ br̥haspatir iva naya-jñaḥ mātā-pitr̥</w:t>
            </w:r>
            <w:r>
              <w:rPr>
                <w:rStyle w:val="Code"/>
              </w:rPr>
              <w:t>&lt;lb</w:t>
            </w:r>
            <w:r>
              <w:rPr>
                <w:rStyle w:val="Code"/>
              </w:rPr>
              <w:br/>
            </w:r>
            <w:r>
              <w:rPr>
                <w:rStyle w:val="Codeattribute"/>
              </w:rPr>
              <w:t>n=</w:t>
            </w:r>
            <w:r>
              <w:rPr>
                <w:rStyle w:val="Codevalue"/>
              </w:rPr>
              <w:t>"8"</w:t>
            </w:r>
            <w:r>
              <w:rPr>
                <w:rStyle w:val="Code"/>
              </w:rPr>
              <w:t xml:space="preserve"> </w:t>
            </w:r>
            <w:r>
              <w:rPr>
                <w:rStyle w:val="Codeattribute"/>
              </w:rPr>
              <w:t>break=</w:t>
            </w:r>
            <w:r>
              <w:rPr>
                <w:rStyle w:val="Codevalue"/>
              </w:rPr>
              <w:t>"no"</w:t>
            </w:r>
            <w:r>
              <w:rPr>
                <w:rStyle w:val="Code"/>
              </w:rPr>
              <w:t>/&gt;</w:t>
            </w:r>
            <w:r>
              <w:rPr>
                <w:rStyle w:val="Codetext"/>
              </w:rPr>
              <w:t>-pādānudhyātaḥ śrī-viṣṇuvarddhana-mahārājaḥ...</w:t>
            </w:r>
          </w:p>
        </w:tc>
      </w:tr>
    </w:tbl>
    <w:p>
      <w:pPr>
        <w:pStyle w:val="Cmsor3"/>
      </w:pPr>
      <w:bookmarkStart w:id="225" w:name="_Ref182318134"/>
      <w:bookmarkStart w:id="226" w:name="_Toc183083732"/>
      <w:r>
        <w:t>Milestones interrupting words</w:t>
      </w:r>
      <w:bookmarkEnd w:id="221"/>
      <w:bookmarkEnd w:id="225"/>
      <w:bookmarkEnd w:id="226"/>
    </w:p>
    <w:p>
      <w:pPr>
        <w:pStyle w:val="Lista"/>
      </w:pPr>
      <w:r>
        <w:t xml:space="preserve">a structural transition is deemed to interrupt a word if it occurs at a point other than between two independent words not fused in vowel sandhi, i.e. at a place where you would not be able to add an editorial space </w:t>
      </w:r>
      <w:r>
        <w:rPr>
          <w:noProof/>
        </w:rPr>
        <w:t>(#</w:t>
      </w:r>
      <w:r>
        <w:t>TG §2.6.1),</w:t>
      </w:r>
    </w:p>
    <w:p>
      <w:pPr>
        <w:pStyle w:val="Lista2"/>
      </w:pPr>
      <w:r>
        <w:t>including cases where</w:t>
      </w:r>
    </w:p>
    <w:p>
      <w:pPr>
        <w:pStyle w:val="Lista3"/>
      </w:pPr>
      <w:r>
        <w:t xml:space="preserve">the words before and after the transition are compounded to one another </w:t>
      </w:r>
      <w:r>
        <w:rPr>
          <w:noProof/>
        </w:rPr>
        <w:t>(</w:t>
      </w:r>
      <w:r>
        <w:t xml:space="preserve">e.g. </w:t>
      </w:r>
      <w:r>
        <w:rPr>
          <w:rStyle w:val="Foreign"/>
        </w:rPr>
        <w:t>mahā/rāja</w:t>
      </w:r>
      <w:r>
        <w:t>), or</w:t>
      </w:r>
    </w:p>
    <w:p>
      <w:pPr>
        <w:pStyle w:val="Lista3"/>
      </w:pPr>
      <w:r>
        <w:t xml:space="preserve">an initial vowel is fused in sandhi to the vowel before the transition </w:t>
      </w:r>
      <w:r>
        <w:rPr>
          <w:noProof/>
        </w:rPr>
        <w:t>(</w:t>
      </w:r>
      <w:r>
        <w:t xml:space="preserve">e.g. </w:t>
      </w:r>
      <w:r>
        <w:rPr>
          <w:rStyle w:val="Foreign"/>
        </w:rPr>
        <w:t>tathā/pi</w:t>
      </w:r>
      <w:r>
        <w:t xml:space="preserve">, </w:t>
      </w:r>
      <w:r>
        <w:rPr>
          <w:rStyle w:val="Foreign"/>
        </w:rPr>
        <w:t>atre/yam</w:t>
      </w:r>
      <w:r>
        <w:t xml:space="preserve">, </w:t>
      </w:r>
      <w:r>
        <w:rPr>
          <w:rStyle w:val="Foreign"/>
        </w:rPr>
        <w:t>tatho/ktam</w:t>
      </w:r>
      <w:r>
        <w:t xml:space="preserve">; but not </w:t>
      </w:r>
      <w:r>
        <w:rPr>
          <w:rStyle w:val="Foreign"/>
        </w:rPr>
        <w:t>so/yam</w:t>
      </w:r>
      <w:r>
        <w:t>, where the sandhi does not involve vowel fusion), or</w:t>
      </w:r>
    </w:p>
    <w:p>
      <w:pPr>
        <w:pStyle w:val="Lista3"/>
      </w:pPr>
      <w:r>
        <w:t xml:space="preserve">a final vowel is reduced in sandhi to a consonant, which is located after the transition </w:t>
      </w:r>
      <w:r>
        <w:rPr>
          <w:noProof/>
        </w:rPr>
        <w:t>(</w:t>
      </w:r>
      <w:r>
        <w:t xml:space="preserve">e.g. </w:t>
      </w:r>
      <w:r>
        <w:rPr>
          <w:rStyle w:val="Foreign"/>
        </w:rPr>
        <w:t>ast/y atra</w:t>
      </w:r>
      <w:r>
        <w:t xml:space="preserve">, </w:t>
      </w:r>
      <w:r>
        <w:rPr>
          <w:rStyle w:val="Foreign"/>
        </w:rPr>
        <w:t>asā/v api</w:t>
      </w:r>
      <w:r>
        <w:t>);</w:t>
      </w:r>
    </w:p>
    <w:p>
      <w:pPr>
        <w:pStyle w:val="Lista2"/>
      </w:pPr>
      <w:r>
        <w:t>and even if there is another feature intervening between the two words separated by the structural transition, such as</w:t>
      </w:r>
    </w:p>
    <w:p>
      <w:pPr>
        <w:pStyle w:val="Lista3"/>
      </w:pPr>
      <w:r>
        <w:t xml:space="preserve">space filler symbols </w:t>
      </w:r>
      <w:r>
        <w:rPr>
          <w:noProof/>
        </w:rPr>
        <w:t>(</w:t>
      </w:r>
      <w:r>
        <w:t>§</w:t>
      </w:r>
      <w:r>
        <w:fldChar w:fldCharType="begin"/>
      </w:r>
      <w:r>
        <w:instrText xml:space="preserve"> REF _Ref182580156 \r \h </w:instrText>
      </w:r>
      <w:r>
        <w:fldChar w:fldCharType="separate"/>
      </w:r>
      <w:r>
        <w:t>4.2.4.3</w:t>
      </w:r>
      <w:r>
        <w:fldChar w:fldCharType="end"/>
      </w:r>
      <w:r>
        <w:t>) at the end of a line, or</w:t>
      </w:r>
    </w:p>
    <w:p>
      <w:pPr>
        <w:pStyle w:val="Lista3"/>
      </w:pPr>
      <w:r>
        <w:t xml:space="preserve">a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either before or after the transition, or</w:t>
      </w:r>
    </w:p>
    <w:p>
      <w:pPr>
        <w:pStyle w:val="Lista3"/>
      </w:pPr>
      <w:r>
        <w:t xml:space="preserve">pre-modern deletion </w:t>
      </w:r>
      <w:r>
        <w:rPr>
          <w:noProof/>
        </w:rPr>
        <w:t>(</w:t>
      </w:r>
      <w:r>
        <w:t>§</w:t>
      </w:r>
      <w:r>
        <w:fldChar w:fldCharType="begin"/>
      </w:r>
      <w:r>
        <w:instrText xml:space="preserve"> REF _Ref43985171 \w \h  \* MERGEFORMAT </w:instrText>
      </w:r>
      <w:r>
        <w:fldChar w:fldCharType="separate"/>
      </w:r>
      <w:r>
        <w:t>4.4.2</w:t>
      </w:r>
      <w:r>
        <w:fldChar w:fldCharType="end"/>
      </w:r>
      <w:r>
        <w:t>) either before or after the transition, or</w:t>
      </w:r>
    </w:p>
    <w:p>
      <w:pPr>
        <w:pStyle w:val="Lista3"/>
      </w:pPr>
      <w:r>
        <w:t xml:space="preserve">a lacuna </w:t>
      </w:r>
      <w:r>
        <w:rPr>
          <w:noProof/>
        </w:rPr>
        <w:t>(</w:t>
      </w:r>
      <w:r>
        <w:t>§</w:t>
      </w:r>
      <w:r>
        <w:fldChar w:fldCharType="begin"/>
      </w:r>
      <w:r>
        <w:instrText xml:space="preserve"> REF _Ref43979611 \r \h  \* MERGEFORMAT </w:instrText>
      </w:r>
      <w:r>
        <w:fldChar w:fldCharType="separate"/>
      </w:r>
      <w:r>
        <w:t>5.4</w:t>
      </w:r>
      <w:r>
        <w:fldChar w:fldCharType="end"/>
      </w:r>
      <w:r>
        <w:t xml:space="preserve">) before or after the transition, provided that the original presence of an interrupted word can be inferred with fair likelihood </w:t>
      </w:r>
      <w:r>
        <w:rPr>
          <w:noProof/>
        </w:rPr>
        <w:t>(</w:t>
      </w:r>
      <w:r>
        <w:t>see §</w:t>
      </w:r>
      <w:r>
        <w:fldChar w:fldCharType="begin"/>
      </w:r>
      <w:r>
        <w:instrText xml:space="preserve"> REF _Ref182580157 \r \h </w:instrText>
      </w:r>
      <w:r>
        <w:fldChar w:fldCharType="separate"/>
      </w:r>
      <w:r>
        <w:t>3.3.3.1</w:t>
      </w:r>
      <w:r>
        <w:fldChar w:fldCharType="end"/>
      </w:r>
      <w:r>
        <w:t xml:space="preserve"> for details)</w:t>
      </w:r>
    </w:p>
    <w:p>
      <w:pPr>
        <w:pStyle w:val="Lista"/>
      </w:pPr>
      <w:r>
        <w:t xml:space="preserve">when a structural transition falls inside a word, then any and all milestone tags representing that transition must take the attribute </w:t>
      </w:r>
      <w:r>
        <w:rPr>
          <w:rStyle w:val="Codeattribute"/>
        </w:rPr>
        <w:t>@break</w:t>
      </w:r>
      <w:r>
        <w:t xml:space="preserve"> with the value </w:t>
      </w:r>
      <w:r>
        <w:rPr>
          <w:rStyle w:val="Codevalue"/>
        </w:rPr>
        <w:t>"no"</w:t>
      </w:r>
      <w:r>
        <w:t xml:space="preserve"> to encode the fact that the structural break does not also signify a break in the text</w:t>
      </w:r>
    </w:p>
    <w:p>
      <w:pPr>
        <w:pStyle w:val="Lista2"/>
      </w:pPr>
      <w:r>
        <w:t xml:space="preserve">that is to say, if several kinds of milestone occur together at such a point, each of them must be redundantly encoded with </w:t>
      </w:r>
      <w:r>
        <w:rPr>
          <w:rStyle w:val="Codeattribute"/>
        </w:rPr>
        <w:t>@break=</w:t>
      </w:r>
      <w:r>
        <w:rPr>
          <w:rStyle w:val="Codevalue"/>
        </w:rPr>
        <w:t>"no"</w:t>
      </w:r>
      <w:r>
        <w:t xml:space="preserve">, as in </w:t>
      </w:r>
      <w:r>
        <w:fldChar w:fldCharType="begin"/>
      </w:r>
      <w:r>
        <w:instrText xml:space="preserve"> REF _Ref182316564 \h </w:instrText>
      </w:r>
      <w:r>
        <w:fldChar w:fldCharType="separate"/>
      </w:r>
      <w:r>
        <w:t xml:space="preserve">Example </w:t>
      </w:r>
      <w:r>
        <w:rPr>
          <w:noProof/>
        </w:rPr>
        <w:t>3.3.3</w:t>
      </w:r>
      <w:r>
        <w:t>.</w:t>
      </w:r>
      <w:r>
        <w:rPr>
          <w:noProof/>
        </w:rPr>
        <w:t>A</w:t>
      </w:r>
      <w:r>
        <w:fldChar w:fldCharType="end"/>
      </w:r>
    </w:p>
    <w:p>
      <w:pPr>
        <w:pStyle w:val="Lista"/>
      </w:pPr>
      <w:r>
        <w:t xml:space="preserve">the necessity of </w:t>
      </w:r>
      <w:r>
        <w:rPr>
          <w:rStyle w:val="Codeattribute"/>
        </w:rPr>
        <w:t>@break=</w:t>
      </w:r>
      <w:r>
        <w:rPr>
          <w:rStyle w:val="Codevalue"/>
        </w:rPr>
        <w:t>"no"</w:t>
      </w:r>
      <w:r>
        <w:t xml:space="preserve"> is of course also applicable when a milestone splits an </w:t>
      </w:r>
      <w:r>
        <w:rPr>
          <w:rStyle w:val="Foreign"/>
        </w:rPr>
        <w:t>akṣara</w:t>
      </w:r>
      <w:r>
        <w:t xml:space="preserve"> as well as splitting a word; in addition,</w:t>
      </w:r>
    </w:p>
    <w:p>
      <w:pPr>
        <w:pStyle w:val="Lista2"/>
      </w:pPr>
      <w:r>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t>4.1.5</w:t>
      </w:r>
      <w:r>
        <w:fldChar w:fldCharType="end"/>
      </w:r>
    </w:p>
    <w:p>
      <w:pPr>
        <w:pStyle w:val="Lista2"/>
      </w:pPr>
      <w:r>
        <w:rPr>
          <w:rStyle w:val="Foreign"/>
        </w:rPr>
        <w:t>akṣara</w:t>
      </w:r>
      <w:r>
        <w:t>s inadvertently split by a gridlike feature are to be handled as per §</w:t>
      </w:r>
      <w:r>
        <w:fldChar w:fldCharType="begin"/>
      </w:r>
      <w:r>
        <w:instrText xml:space="preserve"> REF _Ref182813737 \r \h </w:instrText>
      </w:r>
      <w:r>
        <w:fldChar w:fldCharType="separate"/>
      </w:r>
      <w:r>
        <w:t>3.7.5</w:t>
      </w:r>
      <w:r>
        <w:fldChar w:fldCharType="end"/>
      </w:r>
    </w:p>
    <w:p>
      <w:pPr>
        <w:pStyle w:val="Lista"/>
      </w:pPr>
      <w:r>
        <w:t xml:space="preserve">when you have used </w:t>
      </w:r>
      <w:r>
        <w:rPr>
          <w:rStyle w:val="Codeattribute"/>
        </w:rPr>
        <w:t>@break=</w:t>
      </w:r>
      <w:r>
        <w:rPr>
          <w:rStyle w:val="Codevalue"/>
        </w:rPr>
        <w:t>"no"</w:t>
      </w:r>
      <w:r>
        <w:t xml:space="preserve"> on a milestone element,</w:t>
      </w:r>
    </w:p>
    <w:p>
      <w:pPr>
        <w:pStyle w:val="Lista2"/>
      </w:pPr>
      <w:r>
        <w:t xml:space="preserve">never start a new line of code before the milestone tag </w:t>
      </w:r>
      <w:r>
        <w:rPr>
          <w:noProof/>
        </w:rPr>
        <w:t>(</w:t>
      </w:r>
      <w:r>
        <w:t>see also §</w:t>
      </w:r>
      <w:r>
        <w:fldChar w:fldCharType="begin"/>
      </w:r>
      <w:r>
        <w:instrText xml:space="preserve"> REF _Ref43985198 \w \h  \* MERGEFORMAT </w:instrText>
      </w:r>
      <w:r>
        <w:fldChar w:fldCharType="separate"/>
      </w:r>
      <w:r>
        <w:t>8.1</w:t>
      </w:r>
      <w:r>
        <w:fldChar w:fldCharType="end"/>
      </w:r>
      <w:r>
        <w:t>)</w:t>
      </w:r>
    </w:p>
    <w:p>
      <w:pPr>
        <w:pStyle w:val="Lista2"/>
      </w:pPr>
      <w:r>
        <w:t>starting a new line within the tag is, however, acceptable as explained in §</w:t>
      </w:r>
      <w:r>
        <w:fldChar w:fldCharType="begin"/>
      </w:r>
      <w:r>
        <w:instrText xml:space="preserve"> REF _Ref182316248 \r \h </w:instrText>
      </w:r>
      <w:r>
        <w:fldChar w:fldCharType="separate"/>
      </w:r>
      <w:r>
        <w:t>3.3.2</w:t>
      </w:r>
      <w:r>
        <w:fldChar w:fldCharType="end"/>
      </w:r>
      <w:r>
        <w:t xml:space="preserve"> and illustrated in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p>
      <w:pPr>
        <w:pStyle w:val="Lista2"/>
      </w:pPr>
      <w:r>
        <w:t>never add a space before the milestone tag</w:t>
      </w:r>
    </w:p>
    <w:p>
      <w:pPr>
        <w:pStyle w:val="Lista2"/>
      </w:pPr>
      <w:r>
        <w:t>never add a hyphen before the milestone tag (one will be generated automatically in display)</w:t>
      </w:r>
    </w:p>
    <w:p>
      <w:pPr>
        <w:pStyle w:val="Lista3"/>
      </w:pPr>
      <w:r>
        <w:t>however, if you use editorial hyphens for the segmentation of compounds (#TG 2.6.2), then</w:t>
      </w:r>
    </w:p>
    <w:p>
      <w:pPr>
        <w:pStyle w:val="Lista4"/>
      </w:pPr>
      <w:r>
        <w:t>boundaries marked by editorial hyphens must still be treated as being inside words</w:t>
      </w:r>
    </w:p>
    <w:p>
      <w:pPr>
        <w:pStyle w:val="Lista4"/>
      </w:pPr>
      <w:r>
        <w:lastRenderedPageBreak/>
        <w:t xml:space="preserve">the editorial hyphen must be placed at the start of the new line, not at the end of the previous line, as in the last line of </w:t>
      </w:r>
      <w:r>
        <w:fldChar w:fldCharType="begin"/>
      </w:r>
      <w:r>
        <w:instrText xml:space="preserve"> REF _Ref182314695 \h </w:instrText>
      </w:r>
      <w:r>
        <w:fldChar w:fldCharType="separate"/>
      </w:r>
      <w:r>
        <w:t xml:space="preserve">Example </w:t>
      </w:r>
      <w:r>
        <w:rPr>
          <w:noProof/>
        </w:rPr>
        <w:t>3.3.2</w:t>
      </w:r>
      <w:r>
        <w:t>.</w:t>
      </w:r>
      <w:r>
        <w:rPr>
          <w:noProof/>
        </w:rPr>
        <w:t>C</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27" w:name="_Ref182316564"/>
            <w:r>
              <w:t xml:space="preserve">Example </w:t>
            </w:r>
            <w:fldSimple w:instr=" STYLEREF 3 \s ">
              <w:r>
                <w:rPr>
                  <w:noProof/>
                </w:rPr>
                <w:t>3.3.3</w:t>
              </w:r>
            </w:fldSimple>
            <w:r>
              <w:t>.</w:t>
            </w:r>
            <w:fldSimple w:instr=" SEQ Example \* ALPHABETIC \s 3 ">
              <w:r>
                <w:rPr>
                  <w:noProof/>
                </w:rPr>
                <w:t>A</w:t>
              </w:r>
            </w:fldSimple>
            <w:bookmarkEnd w:id="227"/>
            <w:r>
              <w:t>: multiple milestones interrupting a word</w:t>
            </w:r>
          </w:p>
        </w:tc>
      </w:tr>
      <w:tr>
        <w:tc>
          <w:tcPr>
            <w:tcW w:w="5000" w:type="pct"/>
          </w:tcPr>
          <w:p>
            <w:pPr>
              <w:pStyle w:val="CodeParagraph"/>
              <w:rPr>
                <w:rStyle w:val="Code"/>
              </w:rPr>
            </w:pPr>
            <w:r>
              <w:rPr>
                <w:rStyle w:val="Codetext"/>
              </w:rPr>
              <w:t>...</w:t>
            </w:r>
            <w:r>
              <w:t xml:space="preserve"> </w:t>
            </w:r>
            <w:r>
              <w:rPr>
                <w:rStyle w:val="Codetext"/>
              </w:rPr>
              <w:t>tad viditvā yathocitaṁ bhāga-bhoga</w:t>
            </w:r>
            <w:r>
              <w:rPr>
                <w:rStyle w:val="Code"/>
              </w:rPr>
              <w:t xml:space="preserve">&lt;pb </w:t>
            </w:r>
          </w:p>
          <w:p>
            <w:pPr>
              <w:pStyle w:val="CodeParagraph"/>
              <w:rPr>
                <w:rStyle w:val="Code"/>
              </w:rPr>
            </w:pPr>
            <w:r>
              <w:rPr>
                <w:rStyle w:val="Codeattribute"/>
              </w:rPr>
              <w:t>n=</w:t>
            </w:r>
            <w:r>
              <w:rPr>
                <w:rStyle w:val="Codevalue"/>
              </w:rPr>
              <w:t>"3r"</w:t>
            </w:r>
            <w:r>
              <w:rPr>
                <w:rStyle w:val="Code"/>
              </w:rPr>
              <w:t xml:space="preserve"> </w:t>
            </w:r>
            <w:r>
              <w:rPr>
                <w:rStyle w:val="Codeattribute"/>
              </w:rPr>
              <w:t>break=</w:t>
            </w:r>
            <w:r>
              <w:rPr>
                <w:rStyle w:val="Codevalue"/>
              </w:rPr>
              <w:t>"no"</w:t>
            </w:r>
            <w:r>
              <w:rPr>
                <w:rStyle w:val="Code"/>
              </w:rPr>
              <w:t xml:space="preserve">/&gt;&lt;lb </w:t>
            </w:r>
          </w:p>
          <w:p>
            <w:pPr>
              <w:pStyle w:val="CodeParagraph"/>
              <w:rPr>
                <w:rFonts w:ascii="Consolas" w:hAnsi="Consolas" w:cs="Consolas"/>
                <w:noProof/>
                <w:color w:val="000000" w:themeColor="text1"/>
                <w:shd w:val="clear" w:color="auto" w:fill="F2F2F2" w:themeFill="background1" w:themeFillShade="F2"/>
              </w:rPr>
            </w:pPr>
            <w:r>
              <w:rPr>
                <w:rStyle w:val="Codeattribute"/>
              </w:rPr>
              <w:t>n=</w:t>
            </w:r>
            <w:r>
              <w:rPr>
                <w:rStyle w:val="Codevalue"/>
              </w:rPr>
              <w:t>"19"</w:t>
            </w:r>
            <w:r>
              <w:rPr>
                <w:rStyle w:val="Code"/>
              </w:rPr>
              <w:t xml:space="preserve"> </w:t>
            </w:r>
            <w:r>
              <w:rPr>
                <w:rStyle w:val="Codeattribute"/>
              </w:rPr>
              <w:t>break=</w:t>
            </w:r>
            <w:r>
              <w:rPr>
                <w:rStyle w:val="Codevalue"/>
              </w:rPr>
              <w:t>"no"</w:t>
            </w:r>
            <w:r>
              <w:rPr>
                <w:rStyle w:val="Code"/>
              </w:rPr>
              <w:t>/&gt;</w:t>
            </w:r>
            <w:r>
              <w:rPr>
                <w:rStyle w:val="Codetext"/>
              </w:rPr>
              <w:t>m upanayantaḥ sukhaṁ prativasatha...</w:t>
            </w:r>
          </w:p>
        </w:tc>
      </w:tr>
    </w:tbl>
    <w:p>
      <w:pPr>
        <w:pStyle w:val="Cmsor4"/>
      </w:pPr>
      <w:bookmarkStart w:id="228" w:name="_Ref182318132"/>
      <w:bookmarkStart w:id="229" w:name="_Ref182318133"/>
      <w:bookmarkStart w:id="230" w:name="_Ref182380522"/>
      <w:bookmarkStart w:id="231" w:name="_Ref182580157"/>
      <w:bookmarkStart w:id="232" w:name="_Ref182580257"/>
      <w:bookmarkStart w:id="233" w:name="_Toc183083733"/>
      <w:r>
        <w:t>Milestones in lacunose text</w:t>
      </w:r>
      <w:bookmarkEnd w:id="228"/>
      <w:bookmarkEnd w:id="229"/>
      <w:bookmarkEnd w:id="230"/>
      <w:bookmarkEnd w:id="231"/>
      <w:bookmarkEnd w:id="232"/>
      <w:bookmarkEnd w:id="233"/>
    </w:p>
    <w:p>
      <w:pPr>
        <w:pStyle w:val="Lista"/>
      </w:pPr>
      <w:r>
        <w:t xml:space="preserve">when text before or after a milestone is lost, badly damaged, or unintelligible for some other reason, then it may not be possible to decide for certain whether the milestone interrupts a word </w:t>
      </w:r>
    </w:p>
    <w:p>
      <w:pPr>
        <w:pStyle w:val="Lista2"/>
      </w:pPr>
      <w:r>
        <w:t xml:space="preserve">in such cases, use </w:t>
      </w:r>
      <w:r>
        <w:rPr>
          <w:rStyle w:val="Codeattribute"/>
        </w:rPr>
        <w:t>@break</w:t>
      </w:r>
      <w:r>
        <w:rPr>
          <w:rStyle w:val="Code"/>
        </w:rPr>
        <w:t>=</w:t>
      </w:r>
      <w:r>
        <w:rPr>
          <w:rStyle w:val="Codevalue"/>
        </w:rPr>
        <w:t>"no"</w:t>
      </w:r>
      <w:r>
        <w:t xml:space="preserve"> when you are reasonably certain that an interruption is present</w:t>
      </w:r>
    </w:p>
    <w:p>
      <w:pPr>
        <w:pStyle w:val="Lista2"/>
      </w:pPr>
      <w:r>
        <w:t>but do not do so if you are uncertain</w:t>
      </w:r>
    </w:p>
    <w:p>
      <w:pPr>
        <w:pStyle w:val="Lista2"/>
      </w:pPr>
      <w:r>
        <w:t>observing the following guidelines</w:t>
      </w:r>
    </w:p>
    <w:p>
      <w:pPr>
        <w:pStyle w:val="Lista"/>
      </w:pPr>
      <w:r>
        <w:t xml:space="preserve">when there is a </w:t>
      </w:r>
      <w:r>
        <w:rPr>
          <w:b/>
          <w:bCs/>
        </w:rPr>
        <w:t>lacuna before the transition</w:t>
      </w:r>
      <w:r>
        <w:t>,</w:t>
      </w:r>
    </w:p>
    <w:p>
      <w:pPr>
        <w:pStyle w:val="Lista2"/>
      </w:pPr>
      <w:r>
        <w:t xml:space="preserve">use </w:t>
      </w:r>
      <w:r>
        <w:rPr>
          <w:rStyle w:val="Codeattribute"/>
        </w:rPr>
        <w:t>@break</w:t>
      </w:r>
      <w:r>
        <w:rPr>
          <w:rStyle w:val="Code"/>
        </w:rPr>
        <w:t>=</w:t>
      </w:r>
      <w:r>
        <w:rPr>
          <w:rStyle w:val="Codevalue"/>
        </w:rPr>
        <w:t>"no"</w:t>
      </w:r>
      <w:r>
        <w:t xml:space="preserve"> if the extant text begins with an incomplete indivisible morpheme or with the final part of what you are certain was a compound word</w:t>
      </w:r>
    </w:p>
    <w:p>
      <w:pPr>
        <w:pStyle w:val="Lista2"/>
      </w:pPr>
      <w:r>
        <w:t xml:space="preserve">but do not use </w:t>
      </w:r>
      <w:r>
        <w:rPr>
          <w:rStyle w:val="Codeattribute"/>
        </w:rPr>
        <w:t>@break</w:t>
      </w:r>
      <w:r>
        <w:rPr>
          <w:rStyle w:val="Code"/>
        </w:rPr>
        <w:t>=</w:t>
      </w:r>
      <w:r>
        <w:rPr>
          <w:rStyle w:val="Codevalue"/>
        </w:rPr>
        <w:t>"no"</w:t>
      </w:r>
      <w:r>
        <w:t xml:space="preserve"> if the extant text is intelligible </w:t>
      </w:r>
      <w:r>
        <w:rPr>
          <w:noProof/>
        </w:rPr>
        <w:t>(</w:t>
      </w:r>
      <w:r>
        <w:t>and plausible in context) as it is, even if there is some chance that the previous line contained a prefix or a compound member attached to the first extant word</w:t>
      </w:r>
    </w:p>
    <w:p>
      <w:pPr>
        <w:pStyle w:val="Lista"/>
      </w:pPr>
      <w:r>
        <w:t xml:space="preserve">when there is </w:t>
      </w:r>
      <w:r>
        <w:rPr>
          <w:b/>
          <w:bCs/>
        </w:rPr>
        <w:t>lacuna after the transition</w:t>
      </w:r>
      <w:r>
        <w:t>,</w:t>
      </w:r>
    </w:p>
    <w:p>
      <w:pPr>
        <w:pStyle w:val="Lista2"/>
      </w:pPr>
      <w:r>
        <w:t xml:space="preserve">use </w:t>
      </w:r>
      <w:r>
        <w:rPr>
          <w:rStyle w:val="Codeattribute"/>
        </w:rPr>
        <w:t>@break</w:t>
      </w:r>
      <w:r>
        <w:rPr>
          <w:rStyle w:val="Code"/>
        </w:rPr>
        <w:t>=</w:t>
      </w:r>
      <w:r>
        <w:rPr>
          <w:rStyle w:val="Codevalue"/>
        </w:rPr>
        <w:t>"no"</w:t>
      </w:r>
      <w:r>
        <w:t xml:space="preserve"> if the end of the extant text is clearly not the end of an independent word</w:t>
      </w:r>
    </w:p>
    <w:p>
      <w:pPr>
        <w:pStyle w:val="Lista2"/>
      </w:pPr>
      <w:r>
        <w:t xml:space="preserve">but do not use </w:t>
      </w:r>
      <w:r>
        <w:rPr>
          <w:rStyle w:val="Codeattribute"/>
        </w:rPr>
        <w:t>@break</w:t>
      </w:r>
      <w:r>
        <w:rPr>
          <w:rStyle w:val="Code"/>
        </w:rPr>
        <w:t>=</w:t>
      </w:r>
      <w:r>
        <w:rPr>
          <w:rStyle w:val="Codevalue"/>
        </w:rPr>
        <w:t>"no"</w:t>
      </w:r>
      <w:r>
        <w:t xml:space="preserve"> if the end of the extant text may be the end of an independent word, even if there is a chance that this word continued in the current line</w:t>
      </w:r>
    </w:p>
    <w:p>
      <w:pPr>
        <w:pStyle w:val="Lista"/>
      </w:pPr>
      <w:r>
        <w:t xml:space="preserve">when there is a </w:t>
      </w:r>
      <w:r>
        <w:rPr>
          <w:b/>
          <w:bCs/>
        </w:rPr>
        <w:t>lacuna both before and after</w:t>
      </w:r>
      <w:r>
        <w:t xml:space="preserve"> the spot where a structural milestone is (expected to be) located, then in addition to uncertainty as to whether a word is interrupted, it may not be possible to determine the exact number of characters lost on either side of the transition</w:t>
      </w:r>
    </w:p>
    <w:p>
      <w:pPr>
        <w:pStyle w:val="Lista2"/>
      </w:pPr>
      <w:r>
        <w:t xml:space="preserve">if the lacuna is </w:t>
      </w:r>
      <w:r>
        <w:rPr>
          <w:b/>
          <w:bCs/>
        </w:rPr>
        <w:t>not restored</w:t>
      </w:r>
      <w:r>
        <w:t xml:space="preserve">, do not use </w:t>
      </w:r>
      <w:r>
        <w:rPr>
          <w:rStyle w:val="Codeattribute"/>
        </w:rPr>
        <w:t>@break</w:t>
      </w:r>
      <w:r>
        <w:rPr>
          <w:rStyle w:val="Code"/>
        </w:rPr>
        <w:t>=</w:t>
      </w:r>
      <w:r>
        <w:rPr>
          <w:rStyle w:val="Codevalue"/>
        </w:rPr>
        <w:t>"no"</w:t>
      </w:r>
      <w:r>
        <w:t xml:space="preserve"> (which would assert that a word has been split by the milestone) and simply encode gaps </w:t>
      </w:r>
      <w:r>
        <w:rPr>
          <w:noProof/>
        </w:rPr>
        <w:t>(</w:t>
      </w:r>
      <w:r>
        <w:t>§</w:t>
      </w:r>
      <w:r>
        <w:fldChar w:fldCharType="begin"/>
      </w:r>
      <w:r>
        <w:instrText xml:space="preserve"> REF _Ref43979611 \r \h  \* MERGEFORMAT </w:instrText>
      </w:r>
      <w:r>
        <w:fldChar w:fldCharType="separate"/>
      </w:r>
      <w:r>
        <w:t>5.4</w:t>
      </w:r>
      <w:r>
        <w:fldChar w:fldCharType="end"/>
      </w:r>
      <w:r>
        <w:t>) of unknown or uncertain length on both sides of the milestone tag</w:t>
      </w:r>
    </w:p>
    <w:p>
      <w:pPr>
        <w:pStyle w:val="Lista2"/>
      </w:pPr>
      <w:r>
        <w:t xml:space="preserve">if you </w:t>
      </w:r>
      <w:r>
        <w:rPr>
          <w:b/>
          <w:bCs/>
        </w:rPr>
        <w:t>supply the lost text</w:t>
      </w:r>
      <w:r>
        <w:t xml:space="preserve"> </w:t>
      </w:r>
      <w:r>
        <w:rPr>
          <w:noProof/>
        </w:rPr>
        <w:t>(</w:t>
      </w:r>
      <w:r>
        <w:t>as per §</w:t>
      </w:r>
      <w:r>
        <w:fldChar w:fldCharType="begin"/>
      </w:r>
      <w:r>
        <w:instrText xml:space="preserve"> REF _Ref43984912 \w \h  \* MERGEFORMAT </w:instrText>
      </w:r>
      <w:r>
        <w:fldChar w:fldCharType="separate"/>
      </w:r>
      <w:r>
        <w:t>5.5</w:t>
      </w:r>
      <w:r>
        <w:fldChar w:fldCharType="end"/>
      </w:r>
      <w:r>
        <w:t xml:space="preserve">), create the milestone tag at its most likely position vis-à-vis the text and use or omit </w:t>
      </w:r>
      <w:r>
        <w:rPr>
          <w:rStyle w:val="Codeattribute"/>
        </w:rPr>
        <w:t>@break</w:t>
      </w:r>
      <w:r>
        <w:rPr>
          <w:rStyle w:val="Code"/>
        </w:rPr>
        <w:t>=</w:t>
      </w:r>
      <w:r>
        <w:rPr>
          <w:rStyle w:val="Codevalue"/>
        </w:rPr>
        <w:t>"no"</w:t>
      </w:r>
      <w:r>
        <w:t xml:space="preserve"> as dictated by the restored text</w:t>
      </w:r>
    </w:p>
    <w:p>
      <w:pPr>
        <w:pStyle w:val="Lista3"/>
      </w:pPr>
      <w:r>
        <w:t>if you feel that the uncertainty of this positioning matters, mention it in your commentary to the text</w:t>
      </w:r>
      <w:r>
        <w:rPr>
          <w:rStyle w:val="Lbjegyzet-hivatkozs"/>
        </w:rPr>
        <w:footnoteReference w:id="17"/>
      </w:r>
    </w:p>
    <w:p>
      <w:pPr>
        <w:pStyle w:val="Cmsor3"/>
      </w:pPr>
      <w:bookmarkStart w:id="234" w:name="_Ref182815315"/>
      <w:bookmarkStart w:id="235" w:name="_Toc183083734"/>
      <w:r>
        <w:t>Milestone units</w:t>
      </w:r>
      <w:bookmarkEnd w:id="234"/>
      <w:bookmarkEnd w:id="235"/>
    </w:p>
    <w:p>
      <w:pPr>
        <w:pStyle w:val="Lista"/>
      </w:pPr>
      <w:r>
        <w:t xml:space="preserve">the attribute </w:t>
      </w:r>
      <w:r>
        <w:rPr>
          <w:rStyle w:val="Codeattribute"/>
        </w:rPr>
        <w:t>@unit</w:t>
      </w:r>
      <w:r>
        <w:t xml:space="preserve"> is mandatory for all </w:t>
      </w:r>
      <w:r>
        <w:rPr>
          <w:rStyle w:val="Code"/>
        </w:rPr>
        <w:t>&lt;milestone&gt;</w:t>
      </w:r>
      <w:r>
        <w:t xml:space="preserve"> elements representing extrinsic structure</w:t>
      </w:r>
    </w:p>
    <w:p>
      <w:pPr>
        <w:pStyle w:val="Lista"/>
      </w:pPr>
      <w:r>
        <w:t xml:space="preserve">the value of this attribute shall be a single word describing the nature of the transition analogously to the (optional) </w:t>
      </w:r>
      <w:r>
        <w:rPr>
          <w:rStyle w:val="Codeattribute"/>
        </w:rPr>
        <w:t>@subtype</w:t>
      </w:r>
      <w:r>
        <w:t xml:space="preserve"> of textpart divisions </w:t>
      </w:r>
      <w:r>
        <w:rPr>
          <w:noProof/>
        </w:rPr>
        <w:t>(</w:t>
      </w:r>
      <w:r>
        <w:t>§</w:t>
      </w:r>
      <w:r>
        <w:fldChar w:fldCharType="begin"/>
      </w:r>
      <w:r>
        <w:instrText xml:space="preserve"> REF _Ref182236825 \r \h </w:instrText>
      </w:r>
      <w:r>
        <w:fldChar w:fldCharType="separate"/>
      </w:r>
      <w:r>
        <w:t>3.2.3.2</w:t>
      </w:r>
      <w:r>
        <w:fldChar w:fldCharType="end"/>
      </w:r>
      <w:r>
        <w:t>), based on the general nature of the partition rather than its semantic function or physical appearance</w:t>
      </w:r>
    </w:p>
    <w:p>
      <w:pPr>
        <w:pStyle w:val="Lista"/>
      </w:pPr>
      <w:r>
        <w:t xml:space="preserve">preferred values of </w:t>
      </w:r>
      <w:r>
        <w:rPr>
          <w:rStyle w:val="Codeattribute"/>
        </w:rPr>
        <w:t>@unit</w:t>
      </w:r>
      <w:r>
        <w:t>, applicable to both pagelike (§</w:t>
      </w:r>
      <w:r>
        <w:fldChar w:fldCharType="begin"/>
      </w:r>
      <w:r>
        <w:instrText xml:space="preserve"> REF _Ref43986679 \r \h </w:instrText>
      </w:r>
      <w:r>
        <w:fldChar w:fldCharType="separate"/>
      </w:r>
      <w:r>
        <w:t>3.4.3</w:t>
      </w:r>
      <w:r>
        <w:fldChar w:fldCharType="end"/>
      </w:r>
      <w:r>
        <w:t>) and gridlike (§</w:t>
      </w:r>
      <w:r>
        <w:fldChar w:fldCharType="begin"/>
      </w:r>
      <w:r>
        <w:instrText xml:space="preserve"> REF _Ref182310382 \r \h </w:instrText>
      </w:r>
      <w:r>
        <w:fldChar w:fldCharType="separate"/>
      </w:r>
      <w:r>
        <w:t>3.6.2</w:t>
      </w:r>
      <w:r>
        <w:fldChar w:fldCharType="end"/>
      </w:r>
      <w:r>
        <w:t xml:space="preserve">) </w:t>
      </w:r>
      <w:r>
        <w:rPr>
          <w:rStyle w:val="Code"/>
        </w:rPr>
        <w:t>&lt;milestone&gt;</w:t>
      </w:r>
      <w:r>
        <w:t xml:space="preserve"> elements, are as follows:</w:t>
      </w:r>
    </w:p>
    <w:p>
      <w:pPr>
        <w:pStyle w:val="Lista2"/>
      </w:pPr>
      <w:r>
        <w:rPr>
          <w:rStyle w:val="Codevalue"/>
        </w:rPr>
        <w:t>"face"</w:t>
      </w:r>
      <w:r>
        <w:t xml:space="preserve"> for a physically contiguous surface of a three-dimensional object of any shape and any number of sides (pagelike </w:t>
      </w:r>
      <w:r>
        <w:fldChar w:fldCharType="begin"/>
      </w:r>
      <w:r>
        <w:instrText xml:space="preserve"> REF _Ref44078412 \h </w:instrText>
      </w:r>
      <w:r>
        <w:fldChar w:fldCharType="separate"/>
      </w:r>
      <w:r>
        <w:t xml:space="preserve">Example </w:t>
      </w:r>
      <w:r>
        <w:rPr>
          <w:noProof/>
        </w:rPr>
        <w:t>3.4.4</w:t>
      </w:r>
      <w:r>
        <w:t>.</w:t>
      </w:r>
      <w:r>
        <w:rPr>
          <w:noProof/>
        </w:rPr>
        <w:t>A</w:t>
      </w:r>
      <w:r>
        <w:fldChar w:fldCharType="end"/>
      </w:r>
      <w:r>
        <w:t xml:space="preserve">; gridlike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see also Case study 3 of </w:t>
      </w:r>
      <w:r>
        <w:fldChar w:fldCharType="begin"/>
      </w:r>
      <w:r>
        <w:instrText xml:space="preserve"> REF _Ref43985466 \w \h  \* MERGEFORMAT </w:instrText>
      </w:r>
      <w:r>
        <w:fldChar w:fldCharType="separate"/>
      </w:r>
      <w:r>
        <w:t>Appendix C</w:t>
      </w:r>
      <w:r>
        <w:fldChar w:fldCharType="end"/>
      </w:r>
      <w:r>
        <w:t xml:space="preserve"> for pagelike faces subdivided into gridlike columns)</w:t>
      </w:r>
    </w:p>
    <w:p>
      <w:pPr>
        <w:pStyle w:val="Lista2"/>
      </w:pPr>
      <w:r>
        <w:rPr>
          <w:rStyle w:val="Codevalue"/>
        </w:rPr>
        <w:t>"faces"</w:t>
      </w:r>
      <w:r>
        <w:t xml:space="preserve"> in texts where each pagelike zone involves lines continuing across two or more surfaces such as the frontal and lateral face of a four-sided stele</w:t>
      </w:r>
    </w:p>
    <w:p>
      <w:pPr>
        <w:pStyle w:val="Lista3"/>
      </w:pPr>
      <w:r>
        <w:t xml:space="preserve">this unit is not normally applicable to gridlike partitions, but a gridlike partition with </w:t>
      </w:r>
      <w:r>
        <w:rPr>
          <w:rStyle w:val="Codeattribute"/>
        </w:rPr>
        <w:t>@unit=</w:t>
      </w:r>
      <w:r>
        <w:rPr>
          <w:rStyle w:val="Codevalue"/>
        </w:rPr>
        <w:t>"face"</w:t>
      </w:r>
      <w:r>
        <w:t xml:space="preserve"> may be used to encode the boundary of each face constituting a pagelike zone of this kind, as in Case study 1 of </w:t>
      </w:r>
      <w:r>
        <w:fldChar w:fldCharType="begin"/>
      </w:r>
      <w:r>
        <w:instrText xml:space="preserve"> REF _Ref43985466 \w \h  \* MERGEFORMAT </w:instrText>
      </w:r>
      <w:r>
        <w:fldChar w:fldCharType="separate"/>
      </w:r>
      <w:r>
        <w:t>Appendix C</w:t>
      </w:r>
      <w:r>
        <w:fldChar w:fldCharType="end"/>
      </w:r>
    </w:p>
    <w:p>
      <w:pPr>
        <w:pStyle w:val="Lista2"/>
      </w:pPr>
      <w:r>
        <w:rPr>
          <w:rStyle w:val="Codevalue"/>
        </w:rPr>
        <w:lastRenderedPageBreak/>
        <w:t>"column"</w:t>
      </w:r>
      <w:r>
        <w:t xml:space="preserve"> for zones placed side by side and generally taller than they are wide</w:t>
      </w:r>
    </w:p>
    <w:p>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pPr>
        <w:pStyle w:val="Lista3"/>
      </w:pPr>
      <w:r>
        <w:t xml:space="preserve">resembling verse with metrical subunits arranged into quasi-columns for gridlike partitions, as in and Case study 3 of </w:t>
      </w:r>
      <w:r>
        <w:fldChar w:fldCharType="begin"/>
      </w:r>
      <w:r>
        <w:instrText xml:space="preserve"> REF _Ref43985466 \w \h  \* MERGEFORMAT </w:instrText>
      </w:r>
      <w:r>
        <w:fldChar w:fldCharType="separate"/>
      </w:r>
      <w:r>
        <w:t>Appendix C</w:t>
      </w:r>
      <w:r>
        <w:fldChar w:fldCharType="end"/>
      </w:r>
    </w:p>
    <w:p>
      <w:pPr>
        <w:pStyle w:val="Lista2"/>
      </w:pPr>
      <w:r>
        <w:rPr>
          <w:rStyle w:val="Codevalue"/>
        </w:rPr>
        <w:t>"item"</w:t>
      </w:r>
      <w:r>
        <w:t xml:space="preserve"> for physically distinct objects such as architectural elements, e.g. when an inscription is engraved on two pillars or doorjambs (pagelike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pPr>
        <w:pStyle w:val="Lista3"/>
      </w:pPr>
      <w:r>
        <w:t>this unit is not normally applicable to gridlike partitions</w:t>
      </w:r>
    </w:p>
    <w:p>
      <w:pPr>
        <w:pStyle w:val="Lista2"/>
      </w:pPr>
      <w:r>
        <w:rPr>
          <w:rStyle w:val="Codevalue"/>
        </w:rPr>
        <w:t>"block"</w:t>
      </w:r>
      <w:r>
        <w:t xml:space="preserve"> for inscriptions on separable architectural blocks in a larger element such as a wall (gridlike </w:t>
      </w:r>
      <w:r>
        <w:fldChar w:fldCharType="begin"/>
      </w:r>
      <w:r>
        <w:instrText xml:space="preserve"> REF _Ref44078533 \h </w:instrText>
      </w:r>
      <w:r>
        <w:fldChar w:fldCharType="separate"/>
      </w:r>
      <w:r>
        <w:t xml:space="preserve">Example </w:t>
      </w:r>
      <w:r>
        <w:rPr>
          <w:noProof/>
        </w:rPr>
        <w:t>3.6.1</w:t>
      </w:r>
      <w:r>
        <w:t>.</w:t>
      </w:r>
      <w:r>
        <w:rPr>
          <w:noProof/>
        </w:rPr>
        <w:t>C</w:t>
      </w:r>
      <w:r>
        <w:fldChar w:fldCharType="end"/>
      </w:r>
      <w:r>
        <w:t>)</w:t>
      </w:r>
    </w:p>
    <w:p>
      <w:pPr>
        <w:pStyle w:val="Lista2"/>
      </w:pPr>
      <w:r>
        <w:rPr>
          <w:rStyle w:val="Codevalue"/>
        </w:rPr>
        <w:t>"fragment"</w:t>
      </w:r>
      <w:r>
        <w:t xml:space="preserve"> for objects with two or more extant inscribed fragments</w:t>
      </w:r>
    </w:p>
    <w:p>
      <w:pPr>
        <w:pStyle w:val="Lista3"/>
      </w:pPr>
      <w:r>
        <w:t>fragmentation (for which specifically see §</w:t>
      </w:r>
      <w:r>
        <w:fldChar w:fldCharType="begin"/>
      </w:r>
      <w:r>
        <w:instrText xml:space="preserve"> REF _Ref182815850 \r \h </w:instrText>
      </w:r>
      <w:r>
        <w:fldChar w:fldCharType="separate"/>
      </w:r>
      <w:r>
        <w:t>3.7</w:t>
      </w:r>
      <w:r>
        <w:fldChar w:fldCharType="end"/>
      </w:r>
      <w:r>
        <w:t>) generally creates gridlike partitions as in</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xml:space="preserve">, but may occasionally result in a pagelike partition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p>
    <w:p>
      <w:pPr>
        <w:pStyle w:val="Lista2"/>
      </w:pPr>
      <w:r>
        <w:rPr>
          <w:rStyle w:val="Codevalue"/>
        </w:rPr>
        <w:t>"zone"</w:t>
      </w:r>
      <w:r>
        <w:t xml:space="preserve"> for visually distinct zones that do not readily meet any of the specific definitions above</w:t>
      </w:r>
    </w:p>
    <w:p>
      <w:pPr>
        <w:pStyle w:val="Lista3"/>
      </w:pPr>
      <w:r>
        <w:t>a zone is generally conceived of as being on a single contiguous surface, but in inscriptions with a complex topology, this unit may also be used for a visually distinct area occupying two or more surfaces</w:t>
      </w:r>
    </w:p>
    <w:p>
      <w:pPr>
        <w:pStyle w:val="Lista"/>
      </w:pPr>
      <w:r>
        <w:t>if you feel certain that none of the above values are satisfactory, you may use other values, consisting only of lowercase Latin letters without diacritical marks</w:t>
      </w:r>
    </w:p>
    <w:p>
      <w:pPr>
        <w:pStyle w:val="Lista2"/>
      </w:pPr>
      <w:r>
        <w:t>having introduced a custom value, try to use it consistently and send the value and a short definition/description of the case where you have used it to the authors of this Guide, so it can be added to the list of recognised subtypes</w:t>
      </w:r>
    </w:p>
    <w:p>
      <w:pPr>
        <w:pStyle w:val="Cmsor2"/>
      </w:pPr>
      <w:bookmarkStart w:id="236" w:name="_Ref43979481"/>
      <w:bookmarkStart w:id="237" w:name="_Toc183083735"/>
      <w:bookmarkStart w:id="238" w:name="_Ref182580598"/>
      <w:bookmarkStart w:id="239" w:name="_Ref182580609"/>
      <w:bookmarkStart w:id="240" w:name="_Ref182580645"/>
      <w:bookmarkStart w:id="241" w:name="_Ref182580657"/>
      <w:bookmarkStart w:id="242" w:name="_Ref182580801"/>
      <w:r>
        <w:t>Pagelike partitions: text flows through successive zones</w:t>
      </w:r>
      <w:bookmarkEnd w:id="236"/>
      <w:bookmarkEnd w:id="237"/>
    </w:p>
    <w:p>
      <w:pPr>
        <w:pStyle w:val="Cmsor3"/>
      </w:pPr>
      <w:bookmarkStart w:id="243" w:name="_h6ikg2hg8g9u" w:colFirst="0" w:colLast="0"/>
      <w:bookmarkStart w:id="244" w:name="_Ref182301135"/>
      <w:bookmarkStart w:id="245" w:name="_Toc183083736"/>
      <w:bookmarkEnd w:id="243"/>
      <w:r>
        <w:t>Overview</w:t>
      </w:r>
      <w:bookmarkEnd w:id="244"/>
      <w:bookmarkEnd w:id="245"/>
    </w:p>
    <w:p>
      <w:r>
        <w:t>Recall from §</w:t>
      </w:r>
      <w:r>
        <w:fldChar w:fldCharType="begin"/>
      </w:r>
      <w:r>
        <w:instrText xml:space="preserve"> REF _Ref182923075 \r \h </w:instrText>
      </w:r>
      <w:r>
        <w:fldChar w:fldCharType="separate"/>
      </w:r>
      <w:r>
        <w:t>3.1</w:t>
      </w:r>
      <w:r>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t xml:space="preserve">Figure </w:t>
      </w:r>
      <w:r>
        <w:rPr>
          <w:noProof/>
        </w:rPr>
        <w:t>3</w:t>
      </w:r>
      <w:r>
        <w:fldChar w:fldCharType="end"/>
      </w:r>
      <w:r>
        <w:t>. The text of all such partitions together comprises a single virtual field that is an integral whole, while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Since such a partition may occur inside a unit of intrinsic structure, the encoding equivalent of a pagelike partition is an empty milestone element (introduced in §</w:t>
      </w:r>
      <w:r>
        <w:fldChar w:fldCharType="begin"/>
      </w:r>
      <w:r>
        <w:instrText xml:space="preserve"> REF _Ref182923699 \r \h </w:instrText>
      </w:r>
      <w:r>
        <w:fldChar w:fldCharType="separate"/>
      </w:r>
      <w:r>
        <w:t>3.3</w:t>
      </w:r>
      <w:r>
        <w:fldChar w:fldCharType="end"/>
      </w:r>
      <w:r>
        <w:t>). For the genuine pages</w:t>
      </w:r>
      <w:r>
        <w:rPr>
          <w:rStyle w:val="Lbjegyzet-hivatkozs"/>
        </w:rPr>
        <w:footnoteReference w:id="18"/>
      </w:r>
      <w:r>
        <w:t xml:space="preserve"> of copperplate charters, we use </w:t>
      </w:r>
      <w:r>
        <w:rPr>
          <w:rStyle w:val="Code"/>
        </w:rPr>
        <w:t>&lt;pb/&gt;</w:t>
      </w:r>
      <w:r>
        <w:t xml:space="preserve"> elements (§</w:t>
      </w:r>
      <w:r>
        <w:fldChar w:fldCharType="begin"/>
      </w:r>
      <w:r>
        <w:instrText xml:space="preserve"> REF _Ref183083980 \r \h </w:instrText>
      </w:r>
      <w:r>
        <w:fldChar w:fldCharType="separate"/>
      </w:r>
      <w:r>
        <w:t>3.4.2</w:t>
      </w:r>
      <w:r>
        <w:fldChar w:fldCharType="end"/>
      </w:r>
      <w:r>
        <w:t xml:space="preserve">), while for other partitions of analogous nature we employ </w:t>
      </w:r>
      <w:r>
        <w:rPr>
          <w:rStyle w:val="Code"/>
        </w:rPr>
        <w:t xml:space="preserve">&lt;milestone </w:t>
      </w:r>
      <w:r>
        <w:rPr>
          <w:rStyle w:val="Codeattribute"/>
        </w:rPr>
        <w:t>type=</w:t>
      </w:r>
      <w:r>
        <w:rPr>
          <w:rStyle w:val="Codevalue"/>
        </w:rPr>
        <w:t>"pagelike"</w:t>
      </w:r>
      <w:r>
        <w:rPr>
          <w:rStyle w:val="Code"/>
        </w:rPr>
        <w:t>&gt;</w:t>
      </w:r>
      <w:r>
        <w:t xml:space="preserve"> (§</w:t>
      </w:r>
      <w:r>
        <w:fldChar w:fldCharType="begin"/>
      </w:r>
      <w:r>
        <w:instrText xml:space="preserve"> REF _Ref43986679 \r \h </w:instrText>
      </w:r>
      <w:r>
        <w:fldChar w:fldCharType="separate"/>
      </w:r>
      <w:r>
        <w:t>3.4.3</w:t>
      </w:r>
      <w:r>
        <w:fldChar w:fldCharType="end"/>
      </w:r>
      <w:r>
        <w:t xml:space="preserve">). </w:t>
      </w:r>
    </w:p>
    <w:p>
      <w:r>
        <w:t>There is no technical limit to the number of different kinds of pagelike partitions that a document may contain. However, to avoid complications in markup and referencing, our project policy is always to employ a maximum of one kind of pagelike partition per edition or, if the edition involves textpart divisions (§</w:t>
      </w:r>
      <w:r>
        <w:fldChar w:fldCharType="begin"/>
      </w:r>
      <w:r>
        <w:instrText xml:space="preserve"> REF _Ref43978987 \r \h </w:instrText>
      </w:r>
      <w:r>
        <w:fldChar w:fldCharType="separate"/>
      </w:r>
      <w:r>
        <w:t>3.2</w:t>
      </w:r>
      <w:r>
        <w:fldChar w:fldCharType="end"/>
      </w:r>
      <w:r>
        <w:t xml:space="preserve">), a maximum of one kind of pagelike partition per textpart. That is to say, a document or textpart may contain either page beginnings or pagelike milestones of a single kind, but not both, nor several kinds of pagelike milestones. When encoding a structurally complex inscription, instead of resorting to multiple kinds of pagelike partitions, try to make use of the encoding solutions for visually offset intrinsic lines </w:t>
      </w:r>
      <w:r>
        <w:rPr>
          <w:noProof/>
        </w:rPr>
        <w:t>(</w:t>
      </w:r>
      <w:r>
        <w:t>§</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and boxlike partitions </w:t>
      </w:r>
      <w:r>
        <w:rPr>
          <w:noProof/>
        </w:rPr>
        <w:t>(</w:t>
      </w:r>
      <w:r>
        <w:t>§</w:t>
      </w:r>
      <w:r>
        <w:fldChar w:fldCharType="begin"/>
      </w:r>
      <w:r>
        <w:instrText xml:space="preserve"> REF _Ref43978987 \r \h </w:instrText>
      </w:r>
      <w:r>
        <w:fldChar w:fldCharType="separate"/>
      </w:r>
      <w:r>
        <w:t>3.2</w:t>
      </w:r>
      <w:r>
        <w:fldChar w:fldCharType="end"/>
      </w:r>
      <w:r>
        <w:t>). If you encounter a case where nested textpart divisions seem to be the ideal solution, please discuss it with the authors of the Guide.</w:t>
      </w:r>
    </w:p>
    <w:p>
      <w:r>
        <w:t>Epigraphic examples of pagelike partitions include:</w:t>
      </w:r>
    </w:p>
    <w:p>
      <w:pPr>
        <w:pStyle w:val="Lista"/>
      </w:pPr>
      <w:r>
        <w:t xml:space="preserve">text laid out in consecutively readable zones positioned in any arrangement on a single surface, as in </w:t>
      </w:r>
      <w:r>
        <w:fldChar w:fldCharType="begin"/>
      </w:r>
      <w:r>
        <w:instrText xml:space="preserve"> REF _Ref44078357 \h </w:instrText>
      </w:r>
      <w:r>
        <w:fldChar w:fldCharType="separate"/>
      </w:r>
      <w:r>
        <w:t xml:space="preserve">Example </w:t>
      </w:r>
      <w:r>
        <w:rPr>
          <w:noProof/>
        </w:rPr>
        <w:t>3.4.1</w:t>
      </w:r>
      <w:r>
        <w:t>.</w:t>
      </w:r>
      <w:r>
        <w:rPr>
          <w:noProof/>
        </w:rPr>
        <w:t>A</w:t>
      </w:r>
      <w:r>
        <w:fldChar w:fldCharType="end"/>
      </w:r>
    </w:p>
    <w:p>
      <w:pPr>
        <w:pStyle w:val="Lista"/>
      </w:pPr>
      <w:r>
        <w:lastRenderedPageBreak/>
        <w:t xml:space="preserve">text laid out in consecutively readable zones on multiple faces of a three-dimensional object </w:t>
      </w:r>
      <w:r>
        <w:rPr>
          <w:noProof/>
        </w:rPr>
        <w:t>(</w:t>
      </w:r>
      <w:r>
        <w:t xml:space="preserve">e.g. stele or pillar, as in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w:t>
      </w:r>
    </w:p>
    <w:p>
      <w:pPr>
        <w:pStyle w:val="Lista"/>
      </w:pPr>
      <w:r>
        <w:t xml:space="preserve">text laid out in consecutively readable zones on multiple linked objects </w:t>
      </w:r>
      <w:r>
        <w:rPr>
          <w:noProof/>
        </w:rPr>
        <w:t>(</w:t>
      </w:r>
      <w:r>
        <w:t xml:space="preserve">e.g. copperplate sets; two jambs of a doorway, as in </w:t>
      </w:r>
      <w:r>
        <w:fldChar w:fldCharType="begin"/>
      </w:r>
      <w:r>
        <w:instrText xml:space="preserve"> REF _Ref182924299 \h </w:instrText>
      </w:r>
      <w:r>
        <w:fldChar w:fldCharType="separate"/>
      </w:r>
      <w:r>
        <w:t xml:space="preserve">Example </w:t>
      </w:r>
      <w:r>
        <w:rPr>
          <w:noProof/>
        </w:rPr>
        <w:t>3.4.1</w:t>
      </w:r>
      <w:r>
        <w:t>.</w:t>
      </w:r>
      <w:r>
        <w:rPr>
          <w:noProof/>
        </w:rPr>
        <w:t>B</w:t>
      </w:r>
      <w:r>
        <w:fldChar w:fldCharType="end"/>
      </w:r>
      <w:r>
        <w:t>)</w:t>
      </w:r>
    </w:p>
    <w:tbl>
      <w:tblPr>
        <w:tblStyle w:val="CodeSampleTable"/>
        <w:tblW w:w="5000" w:type="pct"/>
        <w:tblLook w:val="04A0" w:firstRow="1" w:lastRow="0" w:firstColumn="1" w:lastColumn="0" w:noHBand="0" w:noVBand="1"/>
      </w:tblPr>
      <w:tblGrid>
        <w:gridCol w:w="5419"/>
        <w:gridCol w:w="4209"/>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246" w:name="_w6aiimbh4273" w:colFirst="0" w:colLast="0"/>
            <w:bookmarkStart w:id="247" w:name="_Ref44078357"/>
            <w:bookmarkStart w:id="248" w:name="_Ref43978346"/>
            <w:bookmarkEnd w:id="246"/>
            <w:r>
              <w:t xml:space="preserve">Example </w:t>
            </w:r>
            <w:fldSimple w:instr=" STYLEREF 3 \s ">
              <w:r>
                <w:rPr>
                  <w:noProof/>
                </w:rPr>
                <w:t>3.4.1</w:t>
              </w:r>
            </w:fldSimple>
            <w:r>
              <w:t>.</w:t>
            </w:r>
            <w:fldSimple w:instr=" SEQ Example \* ALPHABETIC \s 3 ">
              <w:r>
                <w:rPr>
                  <w:noProof/>
                </w:rPr>
                <w:t>A</w:t>
              </w:r>
            </w:fldSimple>
            <w:bookmarkEnd w:id="247"/>
            <w:r>
              <w:t>: text in two columns</w:t>
            </w:r>
          </w:p>
        </w:tc>
      </w:tr>
      <w:tr>
        <w:tc>
          <w:tcPr>
            <w:tcW w:w="5000" w:type="pct"/>
            <w:gridSpan w:val="2"/>
          </w:tcPr>
          <w:p>
            <w:pPr>
              <w:pStyle w:val="Image"/>
            </w:pPr>
            <w:r>
              <w:drawing>
                <wp:inline distT="0" distB="0" distL="0" distR="0">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tc>
          <w:tcPr>
            <w:tcW w:w="5000" w:type="pct"/>
            <w:gridSpan w:val="2"/>
          </w:tcPr>
          <w:p>
            <w:pPr>
              <w:pStyle w:val="CodeParagraph"/>
              <w:keepNext/>
            </w:pPr>
            <w:r>
              <w:rPr>
                <w:rStyle w:val="Code"/>
              </w:rPr>
              <w:t>&lt;p&gt;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tc>
          <w:tcPr>
            <w:tcW w:w="5000" w:type="pct"/>
            <w:gridSpan w:val="2"/>
          </w:tcPr>
          <w:p>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r>
        <w:tc>
          <w:tcPr>
            <w:tcW w:w="2814" w:type="pct"/>
          </w:tcPr>
          <w:p>
            <w:pPr>
              <w:pStyle w:val="TableNote"/>
            </w:pPr>
            <w:bookmarkStart w:id="249" w:name="_xbyjw7atziy5" w:colFirst="0" w:colLast="0"/>
            <w:bookmarkEnd w:id="249"/>
            <w:r>
              <w:t>a partition may, however, coincide with a semantic boundary as in the slightly altered illustration here</w:t>
            </w:r>
          </w:p>
          <w:p>
            <w:pPr>
              <w:pStyle w:val="TableNote"/>
            </w:pPr>
            <w:r>
              <w:t>while it is technically possible to encode a boxlike partition in this latter case, our practice shall be always to encode pagelike partitions except in the cases explicitly set out under §</w:t>
            </w:r>
            <w:r>
              <w:fldChar w:fldCharType="begin"/>
            </w:r>
            <w:r>
              <w:instrText xml:space="preserve"> REF _Ref43978278 \r \h  \* MERGEFORMAT </w:instrText>
            </w:r>
            <w:r>
              <w:fldChar w:fldCharType="separate"/>
            </w:r>
            <w:r>
              <w:t>3.2.1</w:t>
            </w:r>
            <w:r>
              <w:fldChar w:fldCharType="end"/>
            </w:r>
            <w:r>
              <w:t xml:space="preserve"> above</w:t>
            </w:r>
          </w:p>
          <w:p>
            <w:pPr>
              <w:pStyle w:val="TableNote"/>
            </w:pPr>
            <w:bookmarkStart w:id="250" w:name="_9uretion352s" w:colFirst="0" w:colLast="0"/>
            <w:bookmarkEnd w:id="250"/>
            <w:r>
              <w:t>therefore, the illustration on the right must also be encoded as a pagelike partition</w:t>
            </w:r>
          </w:p>
        </w:tc>
        <w:tc>
          <w:tcPr>
            <w:tcW w:w="2186" w:type="pct"/>
            <w:vAlign w:val="bottom"/>
          </w:tcPr>
          <w:p>
            <w:pPr>
              <w:pStyle w:val="Image"/>
              <w:rPr>
                <w:rStyle w:val="Code"/>
              </w:rPr>
            </w:pPr>
            <w:bookmarkStart w:id="251" w:name="_2o3hdppskxxm" w:colFirst="0" w:colLast="0"/>
            <w:bookmarkEnd w:id="251"/>
            <w:r>
              <w:drawing>
                <wp:inline distT="0" distB="0" distL="0" distR="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bookmarkStart w:id="252" w:name="_tnb25u59sdgt" w:colFirst="0" w:colLast="0"/>
      <w:bookmarkStart w:id="253" w:name="_Ref182580155"/>
      <w:bookmarkStart w:id="254" w:name="_Ref182580158"/>
      <w:bookmarkStart w:id="255" w:name="_Ref182580228"/>
      <w:bookmarkEnd w:id="25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256" w:name="_Ref182924299"/>
            <w:r>
              <w:lastRenderedPageBreak/>
              <w:t xml:space="preserve">Example </w:t>
            </w:r>
            <w:fldSimple w:instr=" STYLEREF 3 \s ">
              <w:r>
                <w:rPr>
                  <w:noProof/>
                </w:rPr>
                <w:t>3.4.1</w:t>
              </w:r>
            </w:fldSimple>
            <w:r>
              <w:t>.</w:t>
            </w:r>
            <w:fldSimple w:instr=" SEQ Example \* ALPHABETIC \s 3 ">
              <w:r>
                <w:rPr>
                  <w:noProof/>
                </w:rPr>
                <w:t>B</w:t>
              </w:r>
            </w:fldSimple>
            <w:bookmarkEnd w:id="256"/>
            <w:r>
              <w:t>: doorjambs</w:t>
            </w:r>
          </w:p>
        </w:tc>
      </w:tr>
      <w:tr>
        <w:tc>
          <w:tcPr>
            <w:tcW w:w="5000" w:type="pct"/>
          </w:tcPr>
          <w:p>
            <w:pPr>
              <w:pStyle w:val="Image"/>
            </w:pPr>
            <w:r>
              <w:t>&amp;&amp;&amp;</w:t>
            </w:r>
          </w:p>
        </w:tc>
      </w:tr>
      <w:tr>
        <w:tc>
          <w:tcPr>
            <w:tcW w:w="5000" w:type="pct"/>
          </w:tcPr>
          <w:p>
            <w:pPr>
              <w:pStyle w:val="CodeParagraph"/>
              <w:keepNext/>
            </w:pPr>
            <w:r>
              <w:rPr>
                <w:rStyle w:val="Code"/>
              </w:rPr>
              <w:t>&amp;&amp;&amp;&lt;p&gt;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there lived a hobbit. Not 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nasty, dirty, wet hole, filled</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with the ends of worms</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and an oozy smell, nor yet</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with nothing in it to sit</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hobbit-hole, and that</w:t>
            </w:r>
            <w:r>
              <w:rPr>
                <w:rStyle w:val="Codetext"/>
              </w:rPr>
              <w:br/>
              <w:t xml:space="preserve">  </w:t>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 xml:space="preserve">"column" </w:t>
            </w:r>
            <w:r>
              <w:rPr>
                <w:rStyle w:val="Codeattribute"/>
              </w:rPr>
              <w:t>n</w:t>
            </w:r>
            <w:r>
              <w:rPr>
                <w:rStyle w:val="Code"/>
              </w:rPr>
              <w:t>=</w:t>
            </w:r>
            <w:r>
              <w:rPr>
                <w:rStyle w:val="Codevalue"/>
              </w:rPr>
              <w:t>"B"</w:t>
            </w:r>
            <w:r>
              <w:rPr>
                <w:rStyle w:val="Code"/>
              </w:rPr>
              <w:t>/&gt;</w:t>
            </w:r>
            <w:r>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xml:space="preserve"> and §</w:t>
            </w:r>
            <w:r>
              <w:rPr>
                <w:rStyle w:val="Codecomment"/>
                <w:rFonts w:eastAsia="Arial Unicode MS"/>
              </w:rPr>
              <w:fldChar w:fldCharType="begin"/>
            </w:r>
            <w:r>
              <w:rPr>
                <w:rStyle w:val="Codecomment"/>
                <w:rFonts w:eastAsia="Arial Unicode MS"/>
              </w:rPr>
              <w:instrText xml:space="preserve"> REF _Ref43986994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3.4.5</w:t>
            </w:r>
            <w:r>
              <w:rPr>
                <w:rStyle w:val="Codecomment"/>
                <w:rFonts w:eastAsia="Arial Unicode MS"/>
              </w:rPr>
              <w:fldChar w:fldCharType="end"/>
            </w:r>
            <w:r>
              <w:rPr>
                <w:rStyle w:val="Codecomment"/>
              </w:rPr>
              <w:t xml:space="preserve"> for guidance, and Case study 1 in </w:t>
            </w:r>
            <w:r>
              <w:rPr>
                <w:rStyle w:val="Codecomment"/>
                <w:rFonts w:eastAsia="Arial Unicode MS"/>
              </w:rPr>
              <w:fldChar w:fldCharType="begin"/>
            </w:r>
            <w:r>
              <w:rPr>
                <w:rStyle w:val="Codecomment"/>
                <w:rFonts w:eastAsia="Arial Unicode MS"/>
              </w:rPr>
              <w:instrText xml:space="preserve"> REF _Ref43985466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Appendix C</w:t>
            </w:r>
            <w:r>
              <w:rPr>
                <w:rStyle w:val="Codecomment"/>
                <w:rFonts w:eastAsia="Arial Unicode MS"/>
              </w:rPr>
              <w:fldChar w:fldCharType="end"/>
            </w:r>
            <w:r>
              <w:rPr>
                <w:rStyle w:val="Codecomment"/>
              </w:rPr>
              <w:t xml:space="preserve"> for an illustration of such numbering. --&gt;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means comfort. It had a</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perfectly round door like a</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/&gt;</w:t>
            </w:r>
            <w:r>
              <w:rPr>
                <w:rStyle w:val="Codetext"/>
              </w:rPr>
              <w:t>porthole, painted green,</w:t>
            </w:r>
            <w:r>
              <w:rPr>
                <w:rStyle w:val="Codetext"/>
              </w:rPr>
              <w:br/>
              <w:t xml:space="preserve">  </w:t>
            </w:r>
            <w:r>
              <w:rPr>
                <w:rStyle w:val="Code"/>
              </w:rPr>
              <w:t xml:space="preserve">&lt;lb </w:t>
            </w:r>
            <w:r>
              <w:rPr>
                <w:rStyle w:val="Codeattribute"/>
              </w:rPr>
              <w:t>n</w:t>
            </w:r>
            <w:r>
              <w:rPr>
                <w:rStyle w:val="Code"/>
              </w:rPr>
              <w:t>=</w:t>
            </w:r>
            <w:r>
              <w:rPr>
                <w:rStyle w:val="Codevalue"/>
              </w:rPr>
              <w:t>"13"</w:t>
            </w:r>
            <w:r>
              <w:rPr>
                <w:rStyle w:val="Code"/>
              </w:rPr>
              <w:t>/&gt;</w:t>
            </w:r>
            <w:r>
              <w:rPr>
                <w:rStyle w:val="Codetext"/>
              </w:rPr>
              <w:t>with a shiny yellow brass</w:t>
            </w:r>
            <w:r>
              <w:rPr>
                <w:rStyle w:val="Codetext"/>
              </w:rPr>
              <w:br/>
              <w:t xml:space="preserve">  </w:t>
            </w:r>
            <w:r>
              <w:rPr>
                <w:rStyle w:val="Code"/>
              </w:rPr>
              <w:t xml:space="preserve">&lt;lb </w:t>
            </w:r>
            <w:r>
              <w:rPr>
                <w:rStyle w:val="Codeattribute"/>
              </w:rPr>
              <w:t>n</w:t>
            </w:r>
            <w:r>
              <w:rPr>
                <w:rStyle w:val="Code"/>
              </w:rPr>
              <w:t>=</w:t>
            </w:r>
            <w:r>
              <w:rPr>
                <w:rStyle w:val="Codevalue"/>
              </w:rPr>
              <w:t>"14"</w:t>
            </w:r>
            <w:r>
              <w:rPr>
                <w:rStyle w:val="Code"/>
              </w:rPr>
              <w:t>/&gt;</w:t>
            </w:r>
            <w:r>
              <w:rPr>
                <w:rStyle w:val="Codetext"/>
              </w:rPr>
              <w:t>knob in the exact middle.</w:t>
            </w:r>
            <w:r>
              <w:rPr>
                <w:rStyle w:val="Codetext"/>
              </w:rPr>
              <w:br/>
              <w:t xml:space="preserve">  </w:t>
            </w:r>
            <w:r>
              <w:rPr>
                <w:rStyle w:val="Code"/>
              </w:rPr>
              <w:t xml:space="preserve">&lt;lb </w:t>
            </w:r>
            <w:r>
              <w:rPr>
                <w:rStyle w:val="Codeattribute"/>
              </w:rPr>
              <w:t>n</w:t>
            </w:r>
            <w:r>
              <w:rPr>
                <w:rStyle w:val="Code"/>
              </w:rPr>
              <w:t>=</w:t>
            </w:r>
            <w:r>
              <w:rPr>
                <w:rStyle w:val="Codevalue"/>
              </w:rPr>
              <w:t>"15"</w:t>
            </w:r>
            <w:r>
              <w:rPr>
                <w:rStyle w:val="Code"/>
              </w:rPr>
              <w:t>/&gt;</w:t>
            </w:r>
            <w:r>
              <w:rPr>
                <w:rStyle w:val="Codetext"/>
              </w:rPr>
              <w:t>The door opened on to a</w:t>
            </w:r>
            <w:r>
              <w:rPr>
                <w:rStyle w:val="Codetext"/>
              </w:rPr>
              <w:br/>
              <w:t xml:space="preserve">  </w:t>
            </w:r>
            <w:r>
              <w:rPr>
                <w:rStyle w:val="Code"/>
              </w:rPr>
              <w:t xml:space="preserve">&lt;lb </w:t>
            </w:r>
            <w:r>
              <w:rPr>
                <w:rStyle w:val="Codeattribute"/>
              </w:rPr>
              <w:t>n</w:t>
            </w:r>
            <w:r>
              <w:rPr>
                <w:rStyle w:val="Code"/>
              </w:rPr>
              <w:t>=</w:t>
            </w:r>
            <w:r>
              <w:rPr>
                <w:rStyle w:val="Codevalue"/>
              </w:rPr>
              <w:t>"16"</w:t>
            </w:r>
            <w:r>
              <w:rPr>
                <w:rStyle w:val="Code"/>
              </w:rPr>
              <w:t>/&gt;</w:t>
            </w:r>
            <w:r>
              <w:rPr>
                <w:rStyle w:val="Codetext"/>
              </w:rPr>
              <w:t>tube-shaped hall like a</w:t>
            </w:r>
            <w:r>
              <w:rPr>
                <w:rStyle w:val="Codetext"/>
              </w:rPr>
              <w:br/>
              <w:t xml:space="preserve">  </w:t>
            </w:r>
            <w:r>
              <w:rPr>
                <w:rStyle w:val="Code"/>
              </w:rPr>
              <w:t xml:space="preserve">&lt;lb </w:t>
            </w:r>
            <w:r>
              <w:rPr>
                <w:rStyle w:val="Codeattribute"/>
              </w:rPr>
              <w:t>n</w:t>
            </w:r>
            <w:r>
              <w:rPr>
                <w:rStyle w:val="Code"/>
              </w:rPr>
              <w:t>=</w:t>
            </w:r>
            <w:r>
              <w:rPr>
                <w:rStyle w:val="Codevalue"/>
              </w:rPr>
              <w:t>"17"</w:t>
            </w:r>
            <w:r>
              <w:rPr>
                <w:rStyle w:val="Code"/>
              </w:rPr>
              <w:t>/&gt;</w:t>
            </w:r>
            <w:r>
              <w:rPr>
                <w:rStyle w:val="Codetext"/>
              </w:rPr>
              <w:t>tunnel: a very comfortable</w:t>
            </w:r>
            <w:r>
              <w:rPr>
                <w:rStyle w:val="Codetext"/>
              </w:rPr>
              <w:br/>
              <w:t xml:space="preserve">  </w:t>
            </w:r>
            <w:r>
              <w:rPr>
                <w:rStyle w:val="Code"/>
              </w:rPr>
              <w:t xml:space="preserve">&lt;lb </w:t>
            </w:r>
            <w:r>
              <w:rPr>
                <w:rStyle w:val="Codeattribute"/>
              </w:rPr>
              <w:t>n</w:t>
            </w:r>
            <w:r>
              <w:rPr>
                <w:rStyle w:val="Code"/>
              </w:rPr>
              <w:t>=</w:t>
            </w:r>
            <w:r>
              <w:rPr>
                <w:rStyle w:val="Codevalue"/>
              </w:rPr>
              <w:t>"18"</w:t>
            </w:r>
            <w:r>
              <w:rPr>
                <w:rStyle w:val="Code"/>
              </w:rPr>
              <w:t>/&gt;</w:t>
            </w:r>
            <w:r>
              <w:rPr>
                <w:rStyle w:val="Codetext"/>
              </w:rPr>
              <w:t>tunnel without smoke.</w:t>
            </w:r>
            <w:r>
              <w:rPr>
                <w:rStyle w:val="Codetext"/>
              </w:rPr>
              <w:br/>
            </w:r>
            <w:r>
              <w:rPr>
                <w:rStyle w:val="Code"/>
              </w:rPr>
              <w:t>&lt;/p&gt;</w:t>
            </w:r>
          </w:p>
        </w:tc>
      </w:tr>
      <w:tr>
        <w:tc>
          <w:tcPr>
            <w:tcW w:w="5000" w:type="pct"/>
          </w:tcPr>
          <w:p>
            <w:pPr>
              <w:pStyle w:val="TableNote"/>
              <w:rPr>
                <w:noProof/>
              </w:rPr>
            </w:pPr>
            <w:r>
              <w:t xml:space="preserve">in the illustration above, the partition occurs within a sentence, and it is therefore </w:t>
            </w:r>
            <w:r>
              <w:rPr>
                <w:rStyle w:val="Foreign"/>
              </w:rPr>
              <w:t>technically impossible</w:t>
            </w:r>
            <w:r>
              <w:t xml:space="preserve"> to encode it as a boxlike partition </w:t>
            </w:r>
            <w:r>
              <w:rPr>
                <w:noProof/>
              </w:rPr>
              <w:t>(</w:t>
            </w:r>
            <w:r>
              <w:t>§</w:t>
            </w:r>
            <w:r>
              <w:fldChar w:fldCharType="begin"/>
            </w:r>
            <w:r>
              <w:instrText xml:space="preserve"> REF _Ref43978987 \r \h  \* MERGEFORMAT </w:instrText>
            </w:r>
            <w:r>
              <w:fldChar w:fldCharType="separate"/>
            </w:r>
            <w:r>
              <w:t>3.2</w:t>
            </w:r>
            <w:r>
              <w:fldChar w:fldCharType="end"/>
            </w:r>
            <w:r>
              <w:t>)</w:t>
            </w:r>
          </w:p>
        </w:tc>
      </w:tr>
    </w:tbl>
    <w:p>
      <w:pPr>
        <w:pStyle w:val="Cmsor3"/>
      </w:pPr>
      <w:bookmarkStart w:id="257" w:name="_Toc183083737"/>
      <w:bookmarkStart w:id="258" w:name="_Ref183083979"/>
      <w:bookmarkStart w:id="259" w:name="_Ref183083980"/>
      <w:r>
        <w:t>Marking up genuine pages</w:t>
      </w:r>
      <w:bookmarkEnd w:id="248"/>
      <w:bookmarkEnd w:id="253"/>
      <w:bookmarkEnd w:id="254"/>
      <w:bookmarkEnd w:id="255"/>
      <w:bookmarkEnd w:id="257"/>
      <w:bookmarkEnd w:id="258"/>
      <w:bookmarkEnd w:id="259"/>
    </w:p>
    <w:p>
      <w:pPr>
        <w:pStyle w:val="Lista"/>
      </w:pPr>
      <w:r>
        <w:t xml:space="preserve">to encode </w:t>
      </w:r>
      <w:r>
        <w:rPr>
          <w:b/>
          <w:bCs/>
        </w:rPr>
        <w:t>genuine pages</w:t>
      </w:r>
      <w:r>
        <w:t xml:space="preserve">, as in copper plates </w:t>
      </w:r>
      <w:r>
        <w:rPr>
          <w:noProof/>
        </w:rPr>
        <w:t>(</w:t>
      </w:r>
      <w:r>
        <w:t xml:space="preserve">and manuscript folios), use the empty element </w:t>
      </w:r>
      <w:r>
        <w:rPr>
          <w:rStyle w:val="Code"/>
        </w:rPr>
        <w:t>&lt;pb/&gt;</w:t>
      </w:r>
    </w:p>
    <w:p>
      <w:pPr>
        <w:pStyle w:val="Lista2"/>
      </w:pPr>
      <w:bookmarkStart w:id="260" w:name="_Ref182299386"/>
      <w:r>
        <w:t xml:space="preserve">this element must always have the attribute </w:t>
      </w:r>
      <w:r>
        <w:rPr>
          <w:rStyle w:val="Codeattribute"/>
        </w:rPr>
        <w:t>@n</w:t>
      </w:r>
      <w:r>
        <w:t xml:space="preserve"> as per §</w:t>
      </w:r>
      <w:r>
        <w:fldChar w:fldCharType="begin"/>
      </w:r>
      <w:r>
        <w:instrText xml:space="preserve"> REF _Ref182310225 \r \h </w:instrText>
      </w:r>
      <w:r>
        <w:fldChar w:fldCharType="separate"/>
      </w:r>
      <w:r>
        <w:t>3.4.4.1</w:t>
      </w:r>
      <w:r>
        <w:fldChar w:fldCharType="end"/>
      </w:r>
    </w:p>
    <w:p>
      <w:pPr>
        <w:pStyle w:val="Lista2"/>
      </w:pPr>
      <w:r>
        <w:t xml:space="preserve">the attribute </w:t>
      </w:r>
      <w:r>
        <w:rPr>
          <w:rStyle w:val="Codeattribute"/>
        </w:rPr>
        <w:t>@break</w:t>
      </w:r>
      <w:r>
        <w:t xml:space="preserve"> must be added to page beginnings within words as per §</w:t>
      </w:r>
      <w:r>
        <w:fldChar w:fldCharType="begin"/>
      </w:r>
      <w:r>
        <w:instrText xml:space="preserve"> REF _Ref182318134 \r \h </w:instrText>
      </w:r>
      <w:r>
        <w:fldChar w:fldCharType="separate"/>
      </w:r>
      <w:r>
        <w:t>3.3.3</w:t>
      </w:r>
      <w:r>
        <w:fldChar w:fldCharType="end"/>
      </w:r>
    </w:p>
    <w:p>
      <w:pPr>
        <w:pStyle w:val="Lista"/>
      </w:pPr>
      <w:r>
        <w:rPr>
          <w:rStyle w:val="Code"/>
        </w:rPr>
        <w:t>&lt;pb/&gt;</w:t>
      </w:r>
      <w:r>
        <w:t xml:space="preserve"> marks beginnings (rather than transitions) and thus, when pages are present in a document, the element must be present at the start of each page including the first</w:t>
      </w:r>
    </w:p>
    <w:p>
      <w:pPr>
        <w:pStyle w:val="Lista2"/>
      </w:pPr>
      <w:r>
        <w:t>see also §</w:t>
      </w:r>
      <w:r>
        <w:fldChar w:fldCharType="begin"/>
      </w:r>
      <w:r>
        <w:instrText xml:space="preserve"> REF _Ref182318940 \r \h </w:instrText>
      </w:r>
      <w:r>
        <w:fldChar w:fldCharType="separate"/>
      </w:r>
      <w:r>
        <w:t>3.4.2.1</w:t>
      </w:r>
      <w:r>
        <w:fldChar w:fldCharType="end"/>
      </w:r>
      <w:r>
        <w:t xml:space="preserve"> for more about uninscribed faces in copperplate sets</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4"/>
      </w:pPr>
      <w:bookmarkStart w:id="261" w:name="_Ref182318940"/>
      <w:bookmarkStart w:id="262" w:name="_Toc183083738"/>
      <w:r>
        <w:t>Uninscribed copper plate faces</w:t>
      </w:r>
      <w:bookmarkEnd w:id="260"/>
      <w:bookmarkEnd w:id="261"/>
      <w:bookmarkEnd w:id="262"/>
    </w:p>
    <w:p>
      <w:pPr>
        <w:pStyle w:val="Lista"/>
      </w:pPr>
      <w:r>
        <w:t xml:space="preserve">plates must always be encoded as having two pages per folio, even if one of these pages is blank; this will facilitate the eventual linking of images </w:t>
      </w:r>
      <w:r>
        <w:rPr>
          <w:noProof/>
        </w:rPr>
        <w:t>(</w:t>
      </w:r>
      <w:r>
        <w:t>including images of blank faces) to individual pages of the digital edition</w:t>
      </w:r>
    </w:p>
    <w:p>
      <w:pPr>
        <w:pStyle w:val="Lista"/>
      </w:pPr>
      <w:r>
        <w:rPr>
          <w:b/>
          <w:bCs/>
        </w:rPr>
        <w:t>blank faces</w:t>
      </w:r>
      <w:r>
        <w:t xml:space="preserve"> shall be encoded as the corresponding </w:t>
      </w:r>
      <w:r>
        <w:rPr>
          <w:rStyle w:val="Code"/>
        </w:rPr>
        <w:t>&lt;pb/&gt;</w:t>
      </w:r>
      <w:r>
        <w:t xml:space="preserve"> element, with the following recommendations for the sake of consistency within the project</w:t>
      </w:r>
    </w:p>
    <w:p>
      <w:pPr>
        <w:pStyle w:val="Lista2"/>
      </w:pPr>
      <w:r>
        <w:t>for sets of copper plates where the first and/or last plate is only inscribed on one face, designate the blank faces to be the outer faces of the set, i.e. the recto of the first plate and the verso of the last plate</w:t>
      </w:r>
    </w:p>
    <w:p>
      <w:pPr>
        <w:pStyle w:val="Lista2"/>
      </w:pPr>
      <w:r>
        <w:t>for sets or single plates inscribed on only one face (of each plate), designate the inscribed face as the recto, and the blank face as the verso</w:t>
      </w:r>
    </w:p>
    <w:p>
      <w:pPr>
        <w:pStyle w:val="Lista2"/>
      </w:pPr>
      <w:r>
        <w:t xml:space="preserve">the </w:t>
      </w:r>
      <w:r>
        <w:rPr>
          <w:rStyle w:val="Code"/>
        </w:rPr>
        <w:t>&lt;pb/&gt;</w:t>
      </w:r>
      <w:r>
        <w:t xml:space="preserve"> elements for first/last blank pages should be placed just inside the start/end tag of the enclosing division </w:t>
      </w:r>
      <w:r>
        <w:rPr>
          <w:noProof/>
        </w:rPr>
        <w:t>(</w:t>
      </w:r>
      <w:r>
        <w:t>i.e. the edition division or a textpart division)</w:t>
      </w:r>
    </w:p>
    <w:p>
      <w:pPr>
        <w:pStyle w:val="Lista3"/>
      </w:pPr>
      <w:r>
        <w:t xml:space="preserve">thus, these </w:t>
      </w:r>
      <w:r>
        <w:rPr>
          <w:rStyle w:val="Code"/>
        </w:rPr>
        <w:t>&lt;pb/&gt;</w:t>
      </w:r>
      <w:r>
        <w:t xml:space="preserve"> elements will be outside block-level containers in spite of the general rule </w:t>
      </w:r>
      <w:r>
        <w:rPr>
          <w:noProof/>
        </w:rPr>
        <w:t>(</w:t>
      </w:r>
      <w:r>
        <w:t>§</w:t>
      </w:r>
      <w:r>
        <w:fldChar w:fldCharType="begin"/>
      </w:r>
      <w:r>
        <w:instrText xml:space="preserve"> REF _Ref43979552 \w \h  \* MERGEFORMAT </w:instrText>
      </w:r>
      <w:r>
        <w:fldChar w:fldCharType="separate"/>
      </w:r>
      <w:r>
        <w:t>8.2.3</w:t>
      </w:r>
      <w:r>
        <w:fldChar w:fldCharType="end"/>
      </w:r>
      <w:r>
        <w:t>) that such empty elements must be inside block-level containers</w:t>
      </w:r>
    </w:p>
    <w:p>
      <w:pPr>
        <w:pStyle w:val="Lista2"/>
      </w:pPr>
      <w:r>
        <w:t xml:space="preserve">see Case study 2 </w:t>
      </w:r>
      <w:r>
        <w:rPr>
          <w:noProof/>
        </w:rPr>
        <w:t>(</w:t>
      </w:r>
      <w:r>
        <w:t xml:space="preserve">A, B and C) in </w:t>
      </w:r>
      <w:r>
        <w:fldChar w:fldCharType="begin"/>
      </w:r>
      <w:r>
        <w:instrText xml:space="preserve"> REF _Ref43985466 \w \h  \* MERGEFORMAT </w:instrText>
      </w:r>
      <w:r>
        <w:fldChar w:fldCharType="separate"/>
      </w:r>
      <w:r>
        <w:t>Appendix C</w:t>
      </w:r>
      <w:r>
        <w:fldChar w:fldCharType="end"/>
      </w:r>
      <w:r>
        <w:t xml:space="preserve"> for an illustration of pages in an EpiDoc document</w:t>
      </w:r>
    </w:p>
    <w:p>
      <w:pPr>
        <w:pStyle w:val="Cmsor3"/>
      </w:pPr>
      <w:bookmarkStart w:id="263" w:name="_t032kyf4wcza" w:colFirst="0" w:colLast="0"/>
      <w:bookmarkStart w:id="264" w:name="_Ref43986679"/>
      <w:bookmarkStart w:id="265" w:name="_Toc183083739"/>
      <w:bookmarkEnd w:id="263"/>
      <w:r>
        <w:lastRenderedPageBreak/>
        <w:t>Marking up other pagelike zones</w:t>
      </w:r>
      <w:bookmarkEnd w:id="264"/>
      <w:bookmarkEnd w:id="265"/>
    </w:p>
    <w:p>
      <w:pPr>
        <w:pStyle w:val="Lista"/>
      </w:pPr>
      <w:r>
        <w:t xml:space="preserve">to encode pagelike partitions other than genuine pages, use the empty element </w:t>
      </w:r>
      <w:r>
        <w:rPr>
          <w:rStyle w:val="Code"/>
        </w:rPr>
        <w:t xml:space="preserve">&lt;milestone </w:t>
      </w:r>
      <w:r>
        <w:rPr>
          <w:rStyle w:val="Codeattribute"/>
        </w:rPr>
        <w:t>type</w:t>
      </w:r>
      <w:r>
        <w:rPr>
          <w:rStyle w:val="Code"/>
        </w:rPr>
        <w:t>=</w:t>
      </w:r>
      <w:r>
        <w:rPr>
          <w:rStyle w:val="Codevalue"/>
        </w:rPr>
        <w:t>"pagelike"</w:t>
      </w:r>
      <w:r>
        <w:rPr>
          <w:rStyle w:val="Code"/>
        </w:rPr>
        <w:t>/&gt;</w:t>
      </w:r>
    </w:p>
    <w:p>
      <w:pPr>
        <w:pStyle w:val="Lista2"/>
      </w:pPr>
      <w:r>
        <w:t xml:space="preserve">the mandatory attribute </w:t>
      </w:r>
      <w:r>
        <w:rPr>
          <w:rStyle w:val="Codeattribute"/>
        </w:rPr>
        <w:t>@type</w:t>
      </w:r>
      <w:r>
        <w:t xml:space="preserve"> with the value </w:t>
      </w:r>
      <w:r>
        <w:rPr>
          <w:rStyle w:val="Codevalue"/>
        </w:rPr>
        <w:t>"pagelike"</w:t>
      </w:r>
      <w:r>
        <w:t xml:space="preserve"> serves in our project to explicitly distinguish these elements from other milestones used in an edition</w:t>
      </w:r>
    </w:p>
    <w:p>
      <w:pPr>
        <w:pStyle w:val="Lista2"/>
      </w:pPr>
      <w:r>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pPr>
        <w:pStyle w:val="Lista2"/>
      </w:pPr>
      <w:r>
        <w:t>every pagelike partition must mandatorily carry the attribute</w:t>
      </w:r>
      <w:r>
        <w:rPr>
          <w:b/>
          <w:bCs/>
        </w:rPr>
        <w:t xml:space="preserve"> </w:t>
      </w:r>
      <w:r>
        <w:rPr>
          <w:rStyle w:val="Codeattribute"/>
        </w:rPr>
        <w:t>@n</w:t>
      </w:r>
      <w:r>
        <w:t xml:space="preserve"> as per §</w:t>
      </w:r>
      <w:r>
        <w:fldChar w:fldCharType="begin"/>
      </w:r>
      <w:r>
        <w:instrText xml:space="preserve"> REF _Ref182318136 \r \h </w:instrText>
      </w:r>
      <w:r>
        <w:fldChar w:fldCharType="separate"/>
      </w:r>
      <w:r>
        <w:t>3.4.4.2</w:t>
      </w:r>
      <w:r>
        <w:fldChar w:fldCharType="end"/>
      </w:r>
    </w:p>
    <w:p>
      <w:pPr>
        <w:pStyle w:val="Lista2"/>
      </w:pPr>
      <w:r>
        <w:t xml:space="preserve">the attribute </w:t>
      </w:r>
      <w:r>
        <w:rPr>
          <w:rStyle w:val="Codeattribute"/>
        </w:rPr>
        <w:t>@break</w:t>
      </w:r>
      <w:r>
        <w:t xml:space="preserve"> must be added to zone beginnings within words as per §</w:t>
      </w:r>
      <w:r>
        <w:fldChar w:fldCharType="begin"/>
      </w:r>
      <w:r>
        <w:instrText xml:space="preserve"> REF _Ref182318134 \r \h </w:instrText>
      </w:r>
      <w:r>
        <w:fldChar w:fldCharType="separate"/>
      </w:r>
      <w:r>
        <w:t>3.3.3</w:t>
      </w:r>
      <w:r>
        <w:fldChar w:fldCharType="end"/>
      </w:r>
    </w:p>
    <w:p>
      <w:pPr>
        <w:pStyle w:val="Lista"/>
      </w:pPr>
      <w:r>
        <w:rPr>
          <w:rStyle w:val="Code"/>
        </w:rPr>
        <w:t>&lt;milestone/&gt;</w:t>
      </w:r>
      <w:r>
        <w:t xml:space="preserve"> marks beginnings (rather than transitions) and thus, when pagelike zones are present in a document, the element must be present at the start of each such zone including the first</w:t>
      </w:r>
    </w:p>
    <w:p>
      <w:pPr>
        <w:pStyle w:val="Lista"/>
      </w:pPr>
      <w:r>
        <w:t>all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Lista"/>
      </w:pPr>
      <w:r>
        <w:t xml:space="preserve">see </w:t>
      </w:r>
      <w:r>
        <w:fldChar w:fldCharType="begin"/>
      </w:r>
      <w:r>
        <w:instrText xml:space="preserve"> REF _Ref44078357 \h  \* MERGEFORMAT </w:instrText>
      </w:r>
      <w:r>
        <w:fldChar w:fldCharType="separate"/>
      </w:r>
      <w:r>
        <w:t xml:space="preserve">Example </w:t>
      </w:r>
      <w:r>
        <w:rPr>
          <w:noProof/>
        </w:rPr>
        <w:t>3.4.1.A</w:t>
      </w:r>
      <w:r>
        <w:fldChar w:fldCharType="end"/>
      </w:r>
      <w:r>
        <w:t xml:space="preserve"> for a full illustration of pagelike zones in an EpiDoc document, and Case studies 1 </w:t>
      </w:r>
      <w:r>
        <w:rPr>
          <w:noProof/>
        </w:rPr>
        <w:t xml:space="preserve">and 2 in </w:t>
      </w:r>
      <w:r>
        <w:fldChar w:fldCharType="begin"/>
      </w:r>
      <w:r>
        <w:instrText xml:space="preserve"> REF _Ref43985466 \w \h  \* MERGEFORMAT </w:instrText>
      </w:r>
      <w:r>
        <w:fldChar w:fldCharType="separate"/>
      </w:r>
      <w:r>
        <w:t>Appendix C</w:t>
      </w:r>
      <w:r>
        <w:fldChar w:fldCharType="end"/>
      </w:r>
      <w:r>
        <w:t xml:space="preserve"> for more complex scenarios</w:t>
      </w:r>
    </w:p>
    <w:p>
      <w:pPr>
        <w:pStyle w:val="Cmsor3"/>
      </w:pPr>
      <w:bookmarkStart w:id="266" w:name="_Toc183083740"/>
      <w:r>
        <w:t>Identification and titling of pagelike partitions</w:t>
      </w:r>
      <w:bookmarkEnd w:id="266"/>
    </w:p>
    <w:p>
      <w:bookmarkStart w:id="267" w:name="_oypoil6s6m99" w:colFirst="0" w:colLast="0"/>
      <w:bookmarkEnd w:id="267"/>
      <w:r>
        <w:t>The primary identifier for pagelike partitions is a unique number (§</w:t>
      </w:r>
      <w:r>
        <w:fldChar w:fldCharType="begin"/>
      </w:r>
      <w:r>
        <w:instrText xml:space="preserve"> REF _Ref182310225 \r \h </w:instrText>
      </w:r>
      <w:r>
        <w:fldChar w:fldCharType="separate"/>
      </w:r>
      <w:r>
        <w:t>3.4.4.1</w:t>
      </w:r>
      <w:r>
        <w:fldChar w:fldCharType="end"/>
      </w:r>
      <w:r>
        <w:t>, §</w:t>
      </w:r>
      <w:r>
        <w:fldChar w:fldCharType="begin"/>
      </w:r>
      <w:r>
        <w:instrText xml:space="preserve"> REF _Ref182318136 \r \h </w:instrText>
      </w:r>
      <w:r>
        <w:fldChar w:fldCharType="separate"/>
      </w:r>
      <w:r>
        <w:t>3.4.4.2</w:t>
      </w:r>
      <w:r>
        <w:fldChar w:fldCharType="end"/>
      </w:r>
      <w:r>
        <w:t>). The nature of pagelike milestones is mandatorily encoded as the unit of the milestone (§</w:t>
      </w:r>
      <w:r>
        <w:fldChar w:fldCharType="begin"/>
      </w:r>
      <w:r>
        <w:instrText xml:space="preserve"> REF _Ref182815315 \r \h </w:instrText>
      </w:r>
      <w:r>
        <w:fldChar w:fldCharType="separate"/>
      </w:r>
      <w:r>
        <w:t>3.3.4</w:t>
      </w:r>
      <w:r>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t>3.4.4.3</w:t>
      </w:r>
      <w:r>
        <w:fldChar w:fldCharType="end"/>
      </w:r>
      <w:r>
        <w:t>) may be added to the encoding, which will replace the auto-generated label.</w:t>
      </w:r>
    </w:p>
    <w:p>
      <w:bookmarkStart w:id="268" w:name="_Ref182300601"/>
      <w:bookmarkStart w:id="269" w:name="_Ref182300603"/>
    </w:p>
    <w:tbl>
      <w:tblPr>
        <w:tblStyle w:val="CodeSampleTable"/>
        <w:tblW w:w="0" w:type="auto"/>
        <w:tblLook w:val="04A0" w:firstRow="1" w:lastRow="0" w:firstColumn="1" w:lastColumn="0" w:noHBand="0" w:noVBand="1"/>
      </w:tblPr>
      <w:tblGrid>
        <w:gridCol w:w="9054"/>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270" w:name="_Ref44078412"/>
            <w:r>
              <w:t xml:space="preserve">Example </w:t>
            </w:r>
            <w:fldSimple w:instr=" STYLEREF 3 \s ">
              <w:r>
                <w:rPr>
                  <w:noProof/>
                </w:rPr>
                <w:t>3.4.4</w:t>
              </w:r>
            </w:fldSimple>
            <w:r>
              <w:t>.</w:t>
            </w:r>
            <w:fldSimple w:instr=" SEQ Example \* ALPHABETIC \s 3 ">
              <w:r>
                <w:rPr>
                  <w:noProof/>
                </w:rPr>
                <w:t>A</w:t>
              </w:r>
            </w:fldSimple>
            <w:bookmarkEnd w:id="270"/>
            <w:r>
              <w:t>: zone identification, two faces of an object</w:t>
            </w:r>
          </w:p>
        </w:tc>
      </w:tr>
      <w:tr>
        <w:tc>
          <w:tcPr>
            <w:tcW w:w="9054" w:type="dxa"/>
          </w:tcPr>
          <w:p>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p>
          <w:p>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p>
        </w:tc>
      </w:tr>
      <w:tr>
        <w:tc>
          <w:tcPr>
            <w:tcW w:w="9054" w:type="dxa"/>
          </w:tcPr>
          <w:p>
            <w:pPr>
              <w:pStyle w:val="TableNote"/>
              <w:rPr>
                <w:rStyle w:val="Code"/>
              </w:rPr>
            </w:pPr>
            <w:r>
              <w:t>auto-generated headings will show “Face A”, “Face B”, etc.</w:t>
            </w:r>
          </w:p>
        </w:tc>
      </w:tr>
    </w:tbl>
    <w:p/>
    <w:tbl>
      <w:tblPr>
        <w:tblStyle w:val="CodeSampleTable"/>
        <w:tblW w:w="0" w:type="auto"/>
        <w:tblLook w:val="04A0" w:firstRow="1" w:lastRow="0" w:firstColumn="1" w:lastColumn="0" w:noHBand="0" w:noVBand="1"/>
      </w:tblPr>
      <w:tblGrid>
        <w:gridCol w:w="9054"/>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271" w:name="_Ref44078459"/>
            <w:r>
              <w:t xml:space="preserve">Example </w:t>
            </w:r>
            <w:fldSimple w:instr=" STYLEREF 3 \s ">
              <w:r>
                <w:rPr>
                  <w:noProof/>
                </w:rPr>
                <w:t>3.4.4</w:t>
              </w:r>
            </w:fldSimple>
            <w:r>
              <w:t>.</w:t>
            </w:r>
            <w:fldSimple w:instr=" SEQ Example \* ALPHABETIC \s 3 ">
              <w:r>
                <w:rPr>
                  <w:noProof/>
                </w:rPr>
                <w:t>B</w:t>
              </w:r>
            </w:fldSimple>
            <w:bookmarkEnd w:id="271"/>
            <w:r>
              <w:t>: zone identification, two doorjambs</w:t>
            </w:r>
          </w:p>
        </w:tc>
      </w:tr>
      <w:tr>
        <w:tc>
          <w:tcPr>
            <w:tcW w:w="9054" w:type="dxa"/>
          </w:tcPr>
          <w:p>
            <w:pPr>
              <w:pStyle w:val="CodeParagraph"/>
              <w:keepNext/>
              <w:rPr>
                <w:rStyle w:val="Codetext"/>
              </w:rPr>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"N"</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Northern Doorjamb</w:t>
            </w:r>
            <w:r>
              <w:rPr>
                <w:rStyle w:val="Code"/>
              </w:rPr>
              <w:t>&lt;/label&gt;</w:t>
            </w:r>
            <w:r>
              <w:rPr>
                <w:rStyle w:val="Codetext"/>
              </w:rPr>
              <w:br/>
              <w:t xml:space="preserve">  ...</w:t>
            </w:r>
          </w:p>
          <w:p>
            <w:pPr>
              <w:pStyle w:val="CodeParagraph"/>
              <w:keepNext/>
            </w:pP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"item"</w:t>
            </w:r>
            <w:r>
              <w:rPr>
                <w:rStyle w:val="Code"/>
              </w:rPr>
              <w:t xml:space="preserve"> </w:t>
            </w:r>
            <w:r>
              <w:rPr>
                <w:rStyle w:val="Codeattribute"/>
              </w:rPr>
              <w:t>n</w:t>
            </w:r>
            <w:r>
              <w:rPr>
                <w:rStyle w:val="Code"/>
              </w:rPr>
              <w:t>=</w:t>
            </w:r>
            <w:r>
              <w:rPr>
                <w:rStyle w:val="Codevalue"/>
              </w:rPr>
              <w:t>"S"</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Southern Doorjamb</w:t>
            </w:r>
            <w:r>
              <w:rPr>
                <w:rStyle w:val="Code"/>
              </w:rPr>
              <w:t>&lt;/label&gt;</w:t>
            </w:r>
            <w:r>
              <w:rPr>
                <w:rStyle w:val="Codetext"/>
              </w:rPr>
              <w:t xml:space="preserve">  ...</w:t>
            </w:r>
          </w:p>
        </w:tc>
      </w:tr>
      <w:tr>
        <w:tc>
          <w:tcPr>
            <w:tcW w:w="9054" w:type="dxa"/>
          </w:tcPr>
          <w:p>
            <w:pPr>
              <w:pStyle w:val="TableNote"/>
              <w:rPr>
                <w:rStyle w:val="Code"/>
              </w:rPr>
            </w:pPr>
            <w:r>
              <w:t>explicitly encoded headings will show “Northern Doorjamb”, “Southern Doorjamb”, etc.</w:t>
            </w:r>
          </w:p>
        </w:tc>
      </w:tr>
    </w:tbl>
    <w:p>
      <w:pPr>
        <w:pStyle w:val="Cmsor4"/>
      </w:pPr>
      <w:bookmarkStart w:id="272" w:name="_Ref182310225"/>
      <w:bookmarkStart w:id="273" w:name="_Toc183083741"/>
      <w:bookmarkStart w:id="274" w:name="_Ref182299822"/>
      <w:bookmarkStart w:id="275" w:name="_Ref182300602"/>
      <w:bookmarkEnd w:id="268"/>
      <w:bookmarkEnd w:id="269"/>
      <w:r>
        <w:t>Page numbering</w:t>
      </w:r>
      <w:bookmarkEnd w:id="272"/>
      <w:bookmarkEnd w:id="273"/>
    </w:p>
    <w:p>
      <w:pPr>
        <w:pStyle w:val="Lista"/>
      </w:pPr>
      <w:r>
        <w:t>the recommended values for numbering genuine pages are</w:t>
      </w:r>
      <w:r>
        <w:rPr>
          <w:b/>
          <w:bCs/>
        </w:rPr>
        <w:t xml:space="preserve"> </w:t>
      </w:r>
      <w:r>
        <w:t>1r, 1v, 2r, 2v etc.</w:t>
      </w:r>
    </w:p>
    <w:p>
      <w:pPr>
        <w:pStyle w:val="Lista2"/>
      </w:pPr>
      <w:r>
        <w:t xml:space="preserve">the value of </w:t>
      </w:r>
      <w:r>
        <w:rPr>
          <w:rStyle w:val="Codeattribute"/>
        </w:rPr>
        <w:t>@n</w:t>
      </w:r>
      <w:r>
        <w:t xml:space="preserve"> is thus composed of</w:t>
      </w:r>
    </w:p>
    <w:p>
      <w:pPr>
        <w:pStyle w:val="Lista3"/>
      </w:pPr>
      <w:r>
        <w:t>an Arabic numeral starting with 1 and proceeding in steps of 1 per plate (folio)</w:t>
      </w:r>
    </w:p>
    <w:p>
      <w:pPr>
        <w:pStyle w:val="Lista3"/>
      </w:pPr>
      <w:r>
        <w:t xml:space="preserve">the abbreviation to identify the recto </w:t>
      </w:r>
      <w:r>
        <w:rPr>
          <w:noProof/>
        </w:rPr>
        <w:t>(</w:t>
      </w:r>
      <w:r>
        <w:t xml:space="preserve">front) and verso </w:t>
      </w:r>
      <w:r>
        <w:rPr>
          <w:noProof/>
        </w:rPr>
        <w:t>(</w:t>
      </w:r>
      <w:r>
        <w:t>back) face of each plate</w:t>
      </w:r>
    </w:p>
    <w:p>
      <w:pPr>
        <w:pStyle w:val="Lista2"/>
      </w:pPr>
      <w:r>
        <w:t xml:space="preserve">e.g. </w:t>
      </w:r>
      <w:r>
        <w:rPr>
          <w:rStyle w:val="Code"/>
        </w:rPr>
        <w:t xml:space="preserve">&lt;pb </w:t>
      </w:r>
      <w:r>
        <w:rPr>
          <w:rStyle w:val="Codeattribute"/>
        </w:rPr>
        <w:t>n</w:t>
      </w:r>
      <w:r>
        <w:rPr>
          <w:rStyle w:val="Code"/>
        </w:rPr>
        <w:t>=</w:t>
      </w:r>
      <w:r>
        <w:rPr>
          <w:rStyle w:val="Codevalue"/>
        </w:rPr>
        <w:t>"1r"</w:t>
      </w:r>
      <w:r>
        <w:rPr>
          <w:rStyle w:val="Code"/>
        </w:rPr>
        <w:t>/&gt;</w:t>
      </w:r>
    </w:p>
    <w:p>
      <w:pPr>
        <w:pStyle w:val="Lista"/>
      </w:pPr>
      <w:r>
        <w:t>if you have a good reason to do so, you may opt to use a different numbering scheme for pages with the following constraints:</w:t>
      </w:r>
    </w:p>
    <w:p>
      <w:pPr>
        <w:pStyle w:val="Lista2"/>
      </w:pPr>
      <w:r>
        <w:t xml:space="preserve">the value of </w:t>
      </w:r>
      <w:r>
        <w:rPr>
          <w:rStyle w:val="Codeattribute"/>
        </w:rPr>
        <w:t>@n</w:t>
      </w:r>
      <w:r>
        <w:t xml:space="preserve"> must not contain a space </w:t>
      </w:r>
      <w:r>
        <w:rPr>
          <w:noProof/>
        </w:rPr>
        <w:t>(</w:t>
      </w:r>
      <w:r>
        <w:t>use an underscore _ instead if a space is essential)</w:t>
      </w:r>
    </w:p>
    <w:p>
      <w:pPr>
        <w:pStyle w:val="Lista2"/>
      </w:pPr>
      <w:r>
        <w:t xml:space="preserve">each page must have a unique number within your edition </w:t>
      </w:r>
      <w:r>
        <w:rPr>
          <w:noProof/>
        </w:rPr>
        <w:t>(</w:t>
      </w:r>
      <w:r>
        <w:t>or, if applicable, within a textpart division)</w:t>
      </w:r>
    </w:p>
    <w:p>
      <w:pPr>
        <w:pStyle w:val="Lista"/>
      </w:pPr>
      <w:r>
        <w:t>should pages occur in more than one textpart of a complex inscription, page numbers must be reset in each textpart for the sake of consistency (§</w:t>
      </w:r>
      <w:r>
        <w:fldChar w:fldCharType="begin"/>
      </w:r>
      <w:r>
        <w:instrText xml:space="preserve"> REF _Ref43986747 \r \h </w:instrText>
      </w:r>
      <w:r>
        <w:fldChar w:fldCharType="separate"/>
      </w:r>
      <w:r>
        <w:t>3.2.4</w:t>
      </w:r>
      <w:r>
        <w:fldChar w:fldCharType="end"/>
      </w:r>
      <w:r>
        <w:t>)</w:t>
      </w:r>
    </w:p>
    <w:p>
      <w:pPr>
        <w:pStyle w:val="Lista"/>
      </w:pPr>
      <w:r>
        <w:t>see §</w:t>
      </w:r>
      <w:r>
        <w:fldChar w:fldCharType="begin"/>
      </w:r>
      <w:r>
        <w:instrText xml:space="preserve"> REF _Ref43984607 \w \h  \* MERGEFORMAT </w:instrText>
      </w:r>
      <w:r>
        <w:fldChar w:fldCharType="separate"/>
      </w:r>
      <w:r>
        <w:t>3.8.4</w:t>
      </w:r>
      <w:r>
        <w:fldChar w:fldCharType="end"/>
      </w:r>
      <w:r>
        <w:t xml:space="preserve"> about encoding any original pagination or foliation</w:t>
      </w:r>
    </w:p>
    <w:p>
      <w:pPr>
        <w:pStyle w:val="Cmsor4"/>
      </w:pPr>
      <w:bookmarkStart w:id="276" w:name="_Ref182318136"/>
      <w:bookmarkStart w:id="277" w:name="_Toc183083742"/>
      <w:bookmarkEnd w:id="274"/>
      <w:r>
        <w:lastRenderedPageBreak/>
        <w:t>Numbering pagelike milestones</w:t>
      </w:r>
      <w:bookmarkEnd w:id="275"/>
      <w:bookmarkEnd w:id="276"/>
      <w:bookmarkEnd w:id="277"/>
    </w:p>
    <w:p>
      <w:pPr>
        <w:pStyle w:val="Lista"/>
      </w:pPr>
      <w:r>
        <w:t xml:space="preserve">the values of </w:t>
      </w:r>
      <w:r>
        <w:rPr>
          <w:rStyle w:val="Codeattribute"/>
        </w:rPr>
        <w:t>@n</w:t>
      </w:r>
      <w:r>
        <w:t xml:space="preserve"> recommended for the identification of pagelike partitions other than actual pages are uppercase Latin letters beginning with A</w:t>
      </w:r>
    </w:p>
    <w:p>
      <w:pPr>
        <w:pStyle w:val="Lista2"/>
      </w:pPr>
      <w:r>
        <w:t>nonetheless, any numeration scheme may be used depending on your preference and the conventions of your specific field; in particular, feel free to use</w:t>
      </w:r>
    </w:p>
    <w:p>
      <w:pPr>
        <w:pStyle w:val="Lista3"/>
      </w:pPr>
      <w:r>
        <w:t>the uppercase letters N, S, E, W to indicate cardinal directions (</w:t>
      </w:r>
      <w:r>
        <w:fldChar w:fldCharType="begin"/>
      </w:r>
      <w:r>
        <w:instrText xml:space="preserve"> REF _Ref44078459 \h </w:instrText>
      </w:r>
      <w:r>
        <w:fldChar w:fldCharType="separate"/>
      </w:r>
      <w:r>
        <w:t xml:space="preserve">Example </w:t>
      </w:r>
      <w:r>
        <w:rPr>
          <w:noProof/>
        </w:rPr>
        <w:t>3.4.4</w:t>
      </w:r>
      <w:r>
        <w:t>.</w:t>
      </w:r>
      <w:r>
        <w:rPr>
          <w:noProof/>
        </w:rPr>
        <w:t>B</w:t>
      </w:r>
      <w:r>
        <w:fldChar w:fldCharType="end"/>
      </w:r>
      <w:r>
        <w:t>)</w:t>
      </w:r>
    </w:p>
    <w:p>
      <w:pPr>
        <w:pStyle w:val="Lista3"/>
      </w:pPr>
      <w:r>
        <w:t xml:space="preserve">lowercase letters alternating with uppercase ones to denote major/frontal and minor/lateral faces of a three-dimensional object such as a Southeast Asian stele, e.g. A, b, C and d </w:t>
      </w:r>
      <w:r>
        <w:rPr>
          <w:noProof/>
        </w:rPr>
        <w:t>(</w:t>
      </w:r>
      <w:r>
        <w:t xml:space="preserve">for faces inscribed as separate zones); or Ab and Cd </w:t>
      </w:r>
      <w:r>
        <w:rPr>
          <w:noProof/>
        </w:rPr>
        <w:t>(</w:t>
      </w:r>
      <w:r>
        <w:t>where pairs of faces constitute single virtual zones)</w:t>
      </w:r>
    </w:p>
    <w:p>
      <w:pPr>
        <w:pStyle w:val="Lista"/>
      </w:pPr>
      <w:r>
        <w:t>when several textpart divisions (§</w:t>
      </w:r>
      <w:r>
        <w:fldChar w:fldCharType="begin"/>
      </w:r>
      <w:r>
        <w:instrText xml:space="preserve"> REF _Ref43978987 \r \h </w:instrText>
      </w:r>
      <w:r>
        <w:fldChar w:fldCharType="separate"/>
      </w:r>
      <w:r>
        <w:t>3.2</w:t>
      </w:r>
      <w:r>
        <w:fldChar w:fldCharType="end"/>
      </w:r>
      <w:r>
        <w:t>) of an edition include pagelike milestones, then</w:t>
      </w:r>
    </w:p>
    <w:p>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t>3.2.4</w:t>
      </w:r>
      <w:r>
        <w:fldChar w:fldCharType="end"/>
      </w:r>
      <w:r>
        <w:t>)</w:t>
      </w:r>
    </w:p>
    <w:p>
      <w:pPr>
        <w:pStyle w:val="Lista2"/>
      </w:pPr>
      <w:r>
        <w:t xml:space="preserve">if the pagelike partitions are of different kinds, it is recommended that you employ different numeration schemes for them in addition to distinguishing them by </w:t>
      </w:r>
      <w:r>
        <w:rPr>
          <w:rStyle w:val="Codeattribute"/>
        </w:rPr>
        <w:t>@unit</w:t>
      </w:r>
      <w:r>
        <w:t xml:space="preserve"> (§</w:t>
      </w:r>
      <w:r>
        <w:fldChar w:fldCharType="begin"/>
      </w:r>
      <w:r>
        <w:instrText xml:space="preserve"> REF _Ref182815315 \r \h </w:instrText>
      </w:r>
      <w:r>
        <w:fldChar w:fldCharType="separate"/>
      </w:r>
      <w:r>
        <w:t>3.3.4</w:t>
      </w:r>
      <w:r>
        <w:fldChar w:fldCharType="end"/>
      </w:r>
      <w:r>
        <w:t>)</w:t>
      </w:r>
    </w:p>
    <w:p>
      <w:pPr>
        <w:pStyle w:val="Lista2"/>
      </w:pPr>
      <w:r>
        <w:t>recall from §</w:t>
      </w:r>
      <w:r>
        <w:fldChar w:fldCharType="begin"/>
      </w:r>
      <w:r>
        <w:instrText xml:space="preserve"> REF _Ref182301135 \r \h </w:instrText>
      </w:r>
      <w:r>
        <w:fldChar w:fldCharType="separate"/>
      </w:r>
      <w:r>
        <w:t>3.4.1</w:t>
      </w:r>
      <w:r>
        <w:fldChar w:fldCharType="end"/>
      </w:r>
      <w:r>
        <w:t xml:space="preserve"> that only one kind of pagelike partition is allowed within any single division (i.e. in the edition or in each textpart, as the case may be)</w:t>
      </w:r>
    </w:p>
    <w:p>
      <w:pPr>
        <w:pStyle w:val="Cmsor4"/>
      </w:pPr>
      <w:bookmarkStart w:id="278" w:name="_Ref182299869"/>
      <w:bookmarkStart w:id="279" w:name="_Toc183083743"/>
      <w:r>
        <w:t>Labels for pagelike milestones</w:t>
      </w:r>
      <w:bookmarkEnd w:id="278"/>
      <w:bookmarkEnd w:id="279"/>
    </w:p>
    <w:p>
      <w:pPr>
        <w:pStyle w:val="Lista"/>
      </w:pPr>
      <w:r>
        <w:t xml:space="preserve">to add further flexibility to the titling displayed for zones, you may use the optional element </w:t>
      </w:r>
      <w:r>
        <w:rPr>
          <w:rStyle w:val="Code"/>
        </w:rPr>
        <w:t xml:space="preserve">&lt;label </w:t>
      </w:r>
      <w:r>
        <w:rPr>
          <w:rStyle w:val="Codeattribute"/>
        </w:rPr>
        <w:t>xml:lang</w:t>
      </w:r>
      <w:r>
        <w:rPr>
          <w:rStyle w:val="Code"/>
        </w:rPr>
        <w:t>=</w:t>
      </w:r>
      <w:r>
        <w:rPr>
          <w:rStyle w:val="Codevalue"/>
        </w:rPr>
        <w:t>"eng"</w:t>
      </w:r>
      <w:r>
        <w:rPr>
          <w:rStyle w:val="Code"/>
        </w:rPr>
        <w:t>&gt;</w:t>
      </w:r>
      <w:r>
        <w:t xml:space="preserve"> immediately after the </w:t>
      </w:r>
      <w:r>
        <w:rPr>
          <w:rStyle w:val="Code"/>
        </w:rPr>
        <w:t>&lt;milestone/&gt;</w:t>
      </w:r>
      <w:r>
        <w:t xml:space="preserve"> element</w:t>
      </w:r>
    </w:p>
    <w:p>
      <w:pPr>
        <w:pStyle w:val="Lista2"/>
      </w:pPr>
      <w:r>
        <w:t>such elements in our editions will by default be regarded as editorial and therefore need not be marked up explicitly as such; the mandatory language attribute makes it sufficiently clear that their content is not part of the original text</w:t>
      </w:r>
    </w:p>
    <w:p>
      <w:pPr>
        <w:pStyle w:val="Lista2"/>
      </w:pPr>
      <w:r>
        <w:t xml:space="preserve">only add labels to zones if you find that the combination of </w:t>
      </w:r>
      <w:r>
        <w:rPr>
          <w:rStyle w:val="Codeattribute"/>
        </w:rPr>
        <w:t>@unit</w:t>
      </w:r>
      <w:r>
        <w:t xml:space="preserve"> and </w:t>
      </w:r>
      <w:r>
        <w:rPr>
          <w:rStyle w:val="Codeattribute"/>
        </w:rPr>
        <w:t>@n</w:t>
      </w:r>
      <w:r>
        <w:t xml:space="preserve"> cannot produce a sufficiently meaningful title; complex details such as the size and relative position of zones should be described in the metadata, not encoded within the edition</w:t>
      </w:r>
    </w:p>
    <w:p>
      <w:pPr>
        <w:pStyle w:val="Lista2"/>
      </w:pPr>
      <w:r>
        <w:t>for the sake of consistency it is recommended that you stick to concise labels in English</w:t>
      </w:r>
    </w:p>
    <w:p>
      <w:pPr>
        <w:pStyle w:val="Lista"/>
      </w:pPr>
      <w:r>
        <w:t xml:space="preserve">although the content of editorial labels will replace the title auto-generated from </w:t>
      </w:r>
      <w:r>
        <w:rPr>
          <w:rStyle w:val="Codeattribute"/>
        </w:rPr>
        <w:t>@unit</w:t>
      </w:r>
      <w:r>
        <w:t xml:space="preserve"> and </w:t>
      </w:r>
      <w:r>
        <w:rPr>
          <w:rStyle w:val="Codeattribute"/>
        </w:rPr>
        <w:t>@n</w:t>
      </w:r>
      <w:r>
        <w:t xml:space="preserve"> in display, the use of the attributes </w:t>
      </w:r>
      <w:r>
        <w:rPr>
          <w:rStyle w:val="Codeattribute"/>
        </w:rPr>
        <w:t>@unit</w:t>
      </w:r>
      <w:r>
        <w:t xml:space="preserve"> and </w:t>
      </w:r>
      <w:r>
        <w:rPr>
          <w:rStyle w:val="Codeattribute"/>
        </w:rPr>
        <w:t>@n</w:t>
      </w:r>
      <w:r>
        <w:t xml:space="preserve"> on the </w:t>
      </w:r>
      <w:r>
        <w:rPr>
          <w:rStyle w:val="Code"/>
        </w:rPr>
        <w:t>&lt;milestone/&gt;</w:t>
      </w:r>
      <w:r>
        <w:t xml:space="preserve"> element  remains mandatory even if a </w:t>
      </w:r>
      <w:r>
        <w:rPr>
          <w:rStyle w:val="Code"/>
        </w:rPr>
        <w:t>&lt;label&gt;</w:t>
      </w:r>
      <w:r>
        <w:t xml:space="preserve"> is present</w:t>
      </w:r>
    </w:p>
    <w:p>
      <w:pPr>
        <w:pStyle w:val="Lista"/>
      </w:pPr>
      <w:r>
        <w:t>the contents of the label will not be altered in display, so</w:t>
      </w:r>
    </w:p>
    <w:p>
      <w:pPr>
        <w:pStyle w:val="Lista2"/>
      </w:pPr>
      <w:bookmarkStart w:id="280" w:name="_h6lmsgu4umfd" w:colFirst="0" w:colLast="0"/>
      <w:bookmarkEnd w:id="280"/>
      <w:r>
        <w:t>use a capital initial and feel free to include spaces, additional capitals and punctuation as necessary</w:t>
      </w:r>
    </w:p>
    <w:p>
      <w:pPr>
        <w:pStyle w:val="Lista2"/>
      </w:pPr>
      <w:r>
        <w:t xml:space="preserve">however, to avoid complications, do not use any further markup within this element, except the element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which you may employ if you deem necessary</w:t>
      </w:r>
    </w:p>
    <w:p>
      <w:pPr>
        <w:pStyle w:val="Cmsor3"/>
      </w:pPr>
      <w:bookmarkStart w:id="281" w:name="_tezue83pb823" w:colFirst="0" w:colLast="0"/>
      <w:bookmarkStart w:id="282" w:name="_Ref43986994"/>
      <w:bookmarkStart w:id="283" w:name="_Toc183083744"/>
      <w:bookmarkEnd w:id="281"/>
      <w:r>
        <w:t>Numbered elements in pagelike partitions</w:t>
      </w:r>
      <w:bookmarkEnd w:id="282"/>
      <w:bookmarkEnd w:id="283"/>
    </w:p>
    <w:p>
      <w:pPr>
        <w:pStyle w:val="Lista"/>
      </w:pPr>
      <w:r>
        <w:t>as set out under §</w:t>
      </w:r>
      <w:r>
        <w:fldChar w:fldCharType="begin"/>
      </w:r>
      <w:r>
        <w:instrText xml:space="preserve"> REF _Ref182228403 \r \h </w:instrText>
      </w:r>
      <w:r>
        <w:fldChar w:fldCharType="separate"/>
      </w:r>
      <w:r>
        <w:t>3.5.3</w:t>
      </w:r>
      <w:r>
        <w:fldChar w:fldCharType="end"/>
      </w:r>
      <w:r>
        <w:t xml:space="preserve">, </w:t>
      </w:r>
      <w:r>
        <w:rPr>
          <w:b/>
          <w:bCs/>
        </w:rPr>
        <w:t>physical line</w:t>
      </w:r>
      <w:r>
        <w:t xml:space="preserve"> numbering may be either</w:t>
      </w:r>
    </w:p>
    <w:p>
      <w:pPr>
        <w:pStyle w:val="Lista2"/>
      </w:pPr>
      <w:r>
        <w:t>consecutive throughout successive pagelike partitions, or</w:t>
      </w:r>
    </w:p>
    <w:p>
      <w:pPr>
        <w:pStyle w:val="Lista2"/>
      </w:pPr>
      <w:r>
        <w:t>restarted in each pagelike partition, provided that complex line numbers are used, which incorporate the number of the page or zone</w:t>
      </w:r>
    </w:p>
    <w:p>
      <w:pPr>
        <w:pStyle w:val="Lista"/>
      </w:pPr>
      <w:r>
        <w:t>stanzas should be generally numbered throughout a text with pagelike partitions, but, as permitted under §</w:t>
      </w:r>
      <w:r>
        <w:fldChar w:fldCharType="begin"/>
      </w:r>
      <w:r>
        <w:instrText xml:space="preserve"> REF _Ref181609101 \r \h </w:instrText>
      </w:r>
      <w:r>
        <w:fldChar w:fldCharType="separate"/>
      </w:r>
      <w:r>
        <w:t>2.5.3.1</w:t>
      </w:r>
      <w:r>
        <w:fldChar w:fldCharType="end"/>
      </w:r>
      <w:r>
        <w:t xml:space="preserve">, you may </w:t>
      </w:r>
      <w:commentRangeStart w:id="284"/>
      <w:r>
        <w:t xml:space="preserve">optionally reset stanza numbering </w:t>
      </w:r>
      <w:commentRangeEnd w:id="284"/>
      <w:r>
        <w:rPr>
          <w:rStyle w:val="Jegyzethivatkozs"/>
          <w:rFonts w:cs="Mangal"/>
        </w:rPr>
        <w:commentReference w:id="284"/>
      </w:r>
      <w:r>
        <w:t>in each new partition in order to follow the numbering scheme of a previous edition or the conventions of your specific field</w:t>
      </w:r>
    </w:p>
    <w:p>
      <w:pPr>
        <w:pStyle w:val="Cmsor2"/>
      </w:pPr>
      <w:bookmarkStart w:id="285" w:name="_Toc183083745"/>
      <w:r>
        <w:t>Physical lines</w:t>
      </w:r>
      <w:bookmarkEnd w:id="238"/>
      <w:bookmarkEnd w:id="239"/>
      <w:bookmarkEnd w:id="240"/>
      <w:bookmarkEnd w:id="241"/>
      <w:bookmarkEnd w:id="242"/>
      <w:bookmarkEnd w:id="285"/>
    </w:p>
    <w:p>
      <w:pPr>
        <w:pStyle w:val="Cmsor3"/>
      </w:pPr>
      <w:bookmarkStart w:id="286" w:name="_Toc183083746"/>
      <w:r>
        <w:t>Overview</w:t>
      </w:r>
      <w:bookmarkEnd w:id="286"/>
    </w:p>
    <w:p>
      <w:r>
        <w:t xml:space="preserve">To make the distinction from verse lines </w:t>
      </w:r>
      <w:r>
        <w:rPr>
          <w:noProof/>
        </w:rPr>
        <w:t>(</w:t>
      </w:r>
      <w:r>
        <w:t>§</w:t>
      </w:r>
      <w:r>
        <w:fldChar w:fldCharType="begin"/>
      </w:r>
      <w:r>
        <w:instrText xml:space="preserve"> REF _Ref43984700 \w \h  \* MERGEFORMAT </w:instrText>
      </w:r>
      <w:r>
        <w:fldChar w:fldCharType="separate"/>
      </w:r>
      <w:r>
        <w:t>2.5.1</w:t>
      </w:r>
      <w:r>
        <w:fldChar w:fldCharType="end"/>
      </w:r>
      <w:r>
        <w:t xml:space="preserve">) explicit where necessary, inscribed lines are referred to in this guide as </w:t>
      </w:r>
      <w:r>
        <w:rPr>
          <w:b/>
          <w:bCs/>
        </w:rPr>
        <w:t>epigraphic lines</w:t>
      </w:r>
      <w:r>
        <w:t xml:space="preserve"> or </w:t>
      </w:r>
      <w:r>
        <w:rPr>
          <w:b/>
          <w:bCs/>
        </w:rPr>
        <w:t>physical lines</w:t>
      </w:r>
      <w:r>
        <w:t xml:space="preserve">. For the purpose of encoding in our project, we define a physical line as a stretch of text whose characters comprise a spatially and textually contiguous sequence </w:t>
      </w:r>
      <w:r>
        <w:lastRenderedPageBreak/>
        <w:t>while being spatially distinct from characters belonging to other lines. This definition includes no presumptions concerning a line’s</w:t>
      </w:r>
    </w:p>
    <w:p>
      <w:pPr>
        <w:pStyle w:val="Lista"/>
      </w:pPr>
      <w:r>
        <w:t xml:space="preserve">position </w:t>
      </w:r>
      <w:r>
        <w:rPr>
          <w:noProof/>
        </w:rPr>
        <w:t>(</w:t>
      </w:r>
      <w:r>
        <w:t>some lines of a text may be set off from other lines; see §</w:t>
      </w:r>
      <w:r>
        <w:fldChar w:fldCharType="begin"/>
      </w:r>
      <w:r>
        <w:instrText xml:space="preserve"> REF _Ref43978135 \r \h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xml:space="preserve"> for specific cases)</w:t>
      </w:r>
    </w:p>
    <w:p>
      <w:pPr>
        <w:pStyle w:val="Lista"/>
      </w:pPr>
      <w:r>
        <w:t xml:space="preserve">directionality </w:t>
      </w:r>
      <w:r>
        <w:rPr>
          <w:noProof/>
        </w:rPr>
        <w:t>(</w:t>
      </w:r>
      <w:r>
        <w:t>e.g. some lines run right to left while others run left to right; see §</w:t>
      </w:r>
      <w:r>
        <w:fldChar w:fldCharType="begin"/>
      </w:r>
      <w:r>
        <w:instrText xml:space="preserve"> REF _Ref43984782 \w \h  \* MERGEFORMAT </w:instrText>
      </w:r>
      <w:r>
        <w:fldChar w:fldCharType="separate"/>
      </w:r>
      <w:r>
        <w:t>7.5.4</w:t>
      </w:r>
      <w:r>
        <w:fldChar w:fldCharType="end"/>
      </w:r>
      <w:r>
        <w:t>)</w:t>
      </w:r>
    </w:p>
    <w:p>
      <w:pPr>
        <w:pStyle w:val="Lista"/>
      </w:pPr>
      <w:r>
        <w:t xml:space="preserve">orientation </w:t>
      </w:r>
      <w:r>
        <w:rPr>
          <w:noProof/>
        </w:rPr>
        <w:t>(</w:t>
      </w:r>
      <w:r>
        <w:t>e.g. some lines may be vertical while others are horizontal; see §</w:t>
      </w:r>
      <w:r>
        <w:fldChar w:fldCharType="begin"/>
      </w:r>
      <w:r>
        <w:instrText xml:space="preserve"> REF _Ref43984782 \w \h  \* MERGEFORMAT </w:instrText>
      </w:r>
      <w:r>
        <w:fldChar w:fldCharType="separate"/>
      </w:r>
      <w:r>
        <w:t>7.5.4</w:t>
      </w:r>
      <w:r>
        <w:fldChar w:fldCharType="end"/>
      </w:r>
      <w:r>
        <w:t>)</w:t>
      </w:r>
    </w:p>
    <w:p>
      <w:pPr>
        <w:pStyle w:val="Lista"/>
      </w:pPr>
      <w:r>
        <w:t xml:space="preserve">shape </w:t>
      </w:r>
      <w:r>
        <w:rPr>
          <w:noProof/>
        </w:rPr>
        <w:t>(</w:t>
      </w:r>
      <w:r>
        <w:t>lines may bend in various ways to follow an uneven surface, or the ends of certain lines may bend upward or downward to accommodate extra characters before the margin or the edge of the support)</w:t>
      </w:r>
    </w:p>
    <w:p>
      <w:pPr>
        <w:pStyle w:val="Cmsor3"/>
      </w:pPr>
      <w:bookmarkStart w:id="287" w:name="_xui16zrp0wzt" w:colFirst="0" w:colLast="0"/>
      <w:bookmarkStart w:id="288" w:name="_Ref43980100"/>
      <w:bookmarkStart w:id="289" w:name="_Toc183083747"/>
      <w:bookmarkEnd w:id="287"/>
      <w:r>
        <w:t>Marking up line beginnings</w:t>
      </w:r>
      <w:bookmarkEnd w:id="288"/>
      <w:bookmarkEnd w:id="289"/>
    </w:p>
    <w:p>
      <w:pPr>
        <w:pStyle w:val="Lista"/>
      </w:pPr>
      <w:r>
        <w:t xml:space="preserve">marking up line beginnings is mandatory for all lines of all our editions, using the empty element </w:t>
      </w:r>
      <w:r>
        <w:rPr>
          <w:rStyle w:val="Code"/>
        </w:rPr>
        <w:t>&lt;lb/&gt;</w:t>
      </w:r>
    </w:p>
    <w:p>
      <w:pPr>
        <w:pStyle w:val="Lista2"/>
      </w:pPr>
      <w:r>
        <w:t xml:space="preserve">this element must always have the attribute </w:t>
      </w:r>
      <w:r>
        <w:rPr>
          <w:rStyle w:val="Codeattribute"/>
        </w:rPr>
        <w:t>@n</w:t>
      </w:r>
      <w:r>
        <w:t xml:space="preserve"> as per §</w:t>
      </w:r>
      <w:r>
        <w:fldChar w:fldCharType="begin"/>
      </w:r>
      <w:r>
        <w:instrText xml:space="preserve"> REF _Ref182228305 \r \h </w:instrText>
      </w:r>
      <w:r>
        <w:fldChar w:fldCharType="separate"/>
      </w:r>
      <w:r>
        <w:t>3.5.3</w:t>
      </w:r>
      <w:r>
        <w:fldChar w:fldCharType="end"/>
      </w:r>
      <w:r>
        <w:t xml:space="preserve"> </w:t>
      </w:r>
    </w:p>
    <w:p>
      <w:pPr>
        <w:pStyle w:val="Lista2"/>
      </w:pPr>
      <w:r>
        <w:t xml:space="preserve">the attribute </w:t>
      </w:r>
      <w:r>
        <w:rPr>
          <w:rStyle w:val="Codeattribute"/>
        </w:rPr>
        <w:t>@break</w:t>
      </w:r>
      <w:r>
        <w:t xml:space="preserve"> must be added to line beginnings within words as per §</w:t>
      </w:r>
      <w:r>
        <w:fldChar w:fldCharType="begin"/>
      </w:r>
      <w:r>
        <w:instrText xml:space="preserve"> REF _Ref182318134 \r \h </w:instrText>
      </w:r>
      <w:r>
        <w:fldChar w:fldCharType="separate"/>
      </w:r>
      <w:r>
        <w:t>3.3.3</w:t>
      </w:r>
      <w:r>
        <w:fldChar w:fldCharType="end"/>
      </w:r>
    </w:p>
    <w:p>
      <w:pPr>
        <w:pStyle w:val="Lista2"/>
      </w:pPr>
      <w:r>
        <w:t>since line beginnings are virtual containers as explained in §</w:t>
      </w:r>
      <w:r>
        <w:fldChar w:fldCharType="begin"/>
      </w:r>
      <w:r>
        <w:instrText xml:space="preserve"> REF _Ref182923075 \r \h </w:instrText>
      </w:r>
      <w:r>
        <w:fldChar w:fldCharType="separate"/>
      </w:r>
      <w:r>
        <w:t>3.1</w:t>
      </w:r>
      <w:r>
        <w:fldChar w:fldCharType="end"/>
      </w:r>
      <w:r>
        <w:t>, additional attributes representing the visual features of a line (§</w:t>
      </w:r>
      <w:r>
        <w:fldChar w:fldCharType="begin"/>
      </w:r>
      <w:r>
        <w:instrText xml:space="preserve"> REF _Ref134025629 \r \h </w:instrText>
      </w:r>
      <w:r>
        <w:fldChar w:fldCharType="separate"/>
      </w:r>
      <w:r>
        <w:t>7.5.2</w:t>
      </w:r>
      <w:r>
        <w:fldChar w:fldCharType="end"/>
      </w:r>
      <w:r>
        <w:t xml:space="preserve">) may be encoded on an </w:t>
      </w:r>
      <w:r>
        <w:rPr>
          <w:rStyle w:val="Code"/>
        </w:rPr>
        <w:t>&lt;lb/&gt;</w:t>
      </w:r>
      <w:r>
        <w:t xml:space="preserve"> element</w:t>
      </w:r>
    </w:p>
    <w:p>
      <w:pPr>
        <w:pStyle w:val="Lista"/>
      </w:pPr>
      <w:r>
        <w:rPr>
          <w:rStyle w:val="Code"/>
        </w:rPr>
        <w:t>&lt;lb/&gt;</w:t>
      </w:r>
      <w:r>
        <w:t xml:space="preserve"> marks beginnings (rather than transitions) and must thus be present at the start of each line including the first</w:t>
      </w:r>
    </w:p>
    <w:p>
      <w:pPr>
        <w:pStyle w:val="Lista"/>
      </w:pPr>
      <w:r>
        <w:t xml:space="preserve">since the use of this element is mandatory, it must be present even in inscriptions </w:t>
      </w:r>
      <w:r>
        <w:rPr>
          <w:noProof/>
        </w:rPr>
        <w:t>(</w:t>
      </w:r>
      <w:r>
        <w:t>or textparts) consisting of a single line</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3"/>
      </w:pPr>
      <w:bookmarkStart w:id="290" w:name="_wrkvn4vo3aia" w:colFirst="0" w:colLast="0"/>
      <w:bookmarkStart w:id="291" w:name="_Ref43977936"/>
      <w:bookmarkStart w:id="292" w:name="_Ref148523116"/>
      <w:bookmarkStart w:id="293" w:name="_Ref182228305"/>
      <w:bookmarkStart w:id="294" w:name="_Ref182228392"/>
      <w:bookmarkStart w:id="295" w:name="_Ref182228403"/>
      <w:bookmarkStart w:id="296" w:name="_Ref182228417"/>
      <w:bookmarkStart w:id="297" w:name="_Ref182228432"/>
      <w:bookmarkStart w:id="298" w:name="_Ref182228440"/>
      <w:bookmarkStart w:id="299" w:name="_Ref182229490"/>
      <w:bookmarkStart w:id="300" w:name="_Toc183083748"/>
      <w:bookmarkEnd w:id="290"/>
      <w:r>
        <w:t>Numbering lines</w:t>
      </w:r>
      <w:bookmarkEnd w:id="291"/>
      <w:bookmarkEnd w:id="292"/>
      <w:bookmarkEnd w:id="293"/>
      <w:bookmarkEnd w:id="294"/>
      <w:bookmarkEnd w:id="295"/>
      <w:bookmarkEnd w:id="296"/>
      <w:bookmarkEnd w:id="297"/>
      <w:bookmarkEnd w:id="298"/>
      <w:bookmarkEnd w:id="299"/>
      <w:bookmarkEnd w:id="300"/>
    </w:p>
    <w:p>
      <w:pPr>
        <w:pStyle w:val="Lista"/>
      </w:pPr>
      <w:r>
        <w:t xml:space="preserve">every physical line of text in your edition must have a number encoded in the </w:t>
      </w:r>
      <w:r>
        <w:rPr>
          <w:rStyle w:val="Codeattribute"/>
        </w:rPr>
        <w:t>@n</w:t>
      </w:r>
      <w:r>
        <w:t xml:space="preserve"> attribute of the corresponding </w:t>
      </w:r>
      <w:r>
        <w:rPr>
          <w:rStyle w:val="Code"/>
        </w:rPr>
        <w:t>&lt;lb/&gt;</w:t>
      </w:r>
      <w:r>
        <w:t xml:space="preserve"> element</w:t>
      </w:r>
    </w:p>
    <w:p>
      <w:pPr>
        <w:pStyle w:val="Lista2"/>
      </w:pPr>
      <w:r>
        <w:t xml:space="preserve">line numbering is mandatory even if an inscription </w:t>
      </w:r>
      <w:r>
        <w:rPr>
          <w:noProof/>
        </w:rPr>
        <w:t>(</w:t>
      </w:r>
      <w:r>
        <w:t>or textpart, §</w:t>
      </w:r>
      <w:r>
        <w:fldChar w:fldCharType="begin"/>
      </w:r>
      <w:r>
        <w:instrText xml:space="preserve"> REF _Ref43978987 \r \h  \* MERGEFORMAT </w:instrText>
      </w:r>
      <w:r>
        <w:fldChar w:fldCharType="separate"/>
      </w:r>
      <w:r>
        <w:t>3.2</w:t>
      </w:r>
      <w:r>
        <w:fldChar w:fldCharType="end"/>
      </w:r>
      <w:r>
        <w:t>) contains only one line</w:t>
      </w:r>
    </w:p>
    <w:p>
      <w:pPr>
        <w:pStyle w:val="Lista"/>
      </w:pPr>
      <w:r>
        <w:t xml:space="preserve">in order to eliminate ambiguity in referencing </w:t>
      </w:r>
      <w:r>
        <w:rPr>
          <w:noProof/>
        </w:rPr>
        <w:t>(</w:t>
      </w:r>
      <w:r>
        <w:t>both human- and machine-readable), every line number in an XML edition must be unique</w:t>
      </w:r>
    </w:p>
    <w:p>
      <w:pPr>
        <w:pStyle w:val="Lista2"/>
      </w:pPr>
      <w:r>
        <w:t xml:space="preserve">except that if your document has textpart divisions </w:t>
      </w:r>
      <w:r>
        <w:rPr>
          <w:noProof/>
        </w:rPr>
        <w:t>(</w:t>
      </w:r>
      <w:r>
        <w:t>§</w:t>
      </w:r>
      <w:r>
        <w:fldChar w:fldCharType="begin"/>
      </w:r>
      <w:r>
        <w:instrText xml:space="preserve"> REF _Ref43978987 \r \h  \* MERGEFORMAT </w:instrText>
      </w:r>
      <w:r>
        <w:fldChar w:fldCharType="separate"/>
      </w:r>
      <w:r>
        <w:t>3.2</w:t>
      </w:r>
      <w:r>
        <w:fldChar w:fldCharType="end"/>
      </w:r>
      <w:r>
        <w:t>), then the requirement of uniqueness only applies within such a division</w:t>
      </w:r>
    </w:p>
    <w:p>
      <w:pPr>
        <w:pStyle w:val="Lista"/>
      </w:pPr>
      <w:r>
        <w:t xml:space="preserve">by default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Pr>
          <w:noProof/>
        </w:rPr>
        <w:t>3.5.3.1</w:t>
      </w:r>
      <w:r>
        <w:rPr>
          <w:noProof/>
        </w:rPr>
        <w:fldChar w:fldCharType="end"/>
      </w:r>
      <w:r>
        <w:t>), our editions use consecutive line numbering with simple numbers:</w:t>
      </w:r>
    </w:p>
    <w:p>
      <w:pPr>
        <w:pStyle w:val="Lista2"/>
      </w:pPr>
      <w:r>
        <w:t xml:space="preserve">the value of the </w:t>
      </w:r>
      <w:r>
        <w:rPr>
          <w:rStyle w:val="Codeattribute"/>
        </w:rPr>
        <w:t>@n</w:t>
      </w:r>
      <w:r>
        <w:t xml:space="preserve"> attribute shall be an Arabic numeral starting with 1 for the first line and increasing with a step of 1 for each subsequent line</w:t>
      </w:r>
    </w:p>
    <w:p>
      <w:pPr>
        <w:pStyle w:val="Lista2"/>
      </w:pPr>
      <w:r>
        <w:t xml:space="preserve">line numbers for visually separate incipits may deviate from this numeration scheme </w:t>
      </w:r>
      <w:r>
        <w:rPr>
          <w:noProof/>
        </w:rPr>
        <w:t xml:space="preserve">as per </w:t>
      </w:r>
      <w:r>
        <w:t>§</w:t>
      </w:r>
      <w:r>
        <w:fldChar w:fldCharType="begin"/>
      </w:r>
      <w:r>
        <w:instrText xml:space="preserve"> REF _Ref43978135 \w \h  \* MERGEFORMAT </w:instrText>
      </w:r>
      <w:r>
        <w:fldChar w:fldCharType="separate"/>
      </w:r>
      <w:r>
        <w:t>3.8.2</w:t>
      </w:r>
      <w:r>
        <w:fldChar w:fldCharType="end"/>
      </w:r>
    </w:p>
    <w:p>
      <w:pPr>
        <w:pStyle w:val="Lista2"/>
      </w:pPr>
      <w:r>
        <w:t>line numeration must be restarted in each textpart (this is not a technical requirement but an arbitrary rule for consistency across the corpus)</w:t>
      </w:r>
    </w:p>
    <w:p>
      <w:pPr>
        <w:pStyle w:val="Lista2"/>
      </w:pPr>
      <w:r>
        <w:t xml:space="preserve">line numeration cannot be restarted in pagelike partitions, so lines of copperplate inscriptions must be numbered consecutively through the pages (see Case study 2A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Cmsor4"/>
      </w:pPr>
      <w:bookmarkStart w:id="301" w:name="_Ref182228380"/>
      <w:bookmarkStart w:id="302" w:name="_Toc183083749"/>
      <w:r>
        <w:t>Repetitive line numbering with complex numbers</w:t>
      </w:r>
      <w:bookmarkEnd w:id="301"/>
      <w:bookmarkEnd w:id="302"/>
    </w:p>
    <w:p>
      <w:pPr>
        <w:pStyle w:val="Lista"/>
      </w:pPr>
      <w:r>
        <w:t xml:space="preserve">when pagelike partitions </w:t>
      </w:r>
      <w:r>
        <w:rPr>
          <w:noProof/>
        </w:rPr>
        <w:t>(</w:t>
      </w:r>
      <w:r>
        <w:t>§</w:t>
      </w:r>
      <w:r>
        <w:fldChar w:fldCharType="begin"/>
      </w:r>
      <w:r>
        <w:instrText xml:space="preserve"> REF _Ref43979481 \r \h  \* MERGEFORMAT </w:instrText>
      </w:r>
      <w:r>
        <w:fldChar w:fldCharType="separate"/>
      </w:r>
      <w:r>
        <w:t>3.4</w:t>
      </w:r>
      <w:r>
        <w:fldChar w:fldCharType="end"/>
      </w:r>
      <w:r>
        <w:t>) are present in an inscription, repetitive numeration may be used as an alternative</w:t>
      </w:r>
    </w:p>
    <w:p>
      <w:pPr>
        <w:pStyle w:val="Lista2"/>
      </w:pPr>
      <w:r>
        <w:t>the repetitive scheme is preferred for certain subcorpora in order to accommodate the line numbering conventions of the subfield</w:t>
      </w:r>
    </w:p>
    <w:p>
      <w:pPr>
        <w:pStyle w:val="Lista2"/>
      </w:pPr>
      <w:r>
        <w:t>the preference for the consecutive or repetitive system shall be determined on the level of subcorpora, but may be overridden on a case-by-case basis</w:t>
      </w:r>
    </w:p>
    <w:p>
      <w:pPr>
        <w:pStyle w:val="Lista2"/>
      </w:pPr>
      <w:r>
        <w:t xml:space="preserve">in rare cases </w:t>
      </w:r>
      <w:r>
        <w:rPr>
          <w:noProof/>
        </w:rPr>
        <w:t>(</w:t>
      </w:r>
      <w:r>
        <w:t>namely, copperplate grants with a lost medial plate encoded without the use of textparts as per §</w:t>
      </w:r>
      <w:r>
        <w:fldChar w:fldCharType="begin"/>
      </w:r>
      <w:r>
        <w:instrText xml:space="preserve"> REF _Ref149918878 \r \h </w:instrText>
      </w:r>
      <w:r>
        <w:fldChar w:fldCharType="separate"/>
      </w:r>
      <w:r>
        <w:t>5.4.8.3</w:t>
      </w:r>
      <w:r>
        <w:fldChar w:fldCharType="end"/>
      </w:r>
      <w:r>
        <w:t>), you will have to resort to complex line numbering even if your editions normally use the consecutive system</w:t>
      </w:r>
    </w:p>
    <w:p>
      <w:pPr>
        <w:pStyle w:val="Lista"/>
      </w:pPr>
      <w:r>
        <w:t>in the repetitive scheme of line numbering, the numbers are reset for each successive pagelike partition</w:t>
      </w:r>
    </w:p>
    <w:p>
      <w:pPr>
        <w:pStyle w:val="Lista2"/>
      </w:pPr>
      <w:r>
        <w:t>to ensure the uniqueness of line numbers throughout the edition, complex line numbers must be used in this system</w:t>
      </w:r>
    </w:p>
    <w:p>
      <w:pPr>
        <w:pStyle w:val="Lista2"/>
      </w:pPr>
      <w:r>
        <w:lastRenderedPageBreak/>
        <w:t>complex numbers consist of a simple line number as per §</w:t>
      </w:r>
      <w:r>
        <w:fldChar w:fldCharType="begin"/>
      </w:r>
      <w:r>
        <w:instrText xml:space="preserve"> REF _Ref182228305 \n \h </w:instrText>
      </w:r>
      <w:r>
        <w:fldChar w:fldCharType="separate"/>
      </w:r>
      <w:r>
        <w:t>3.5.3</w:t>
      </w:r>
      <w:r>
        <w:fldChar w:fldCharType="end"/>
      </w:r>
      <w:r>
        <w:t xml:space="preserve">, preceded by a prefix that is the identifier of the current partition, i.e. the value of the </w:t>
      </w:r>
      <w:r>
        <w:rPr>
          <w:rStyle w:val="Codeattribute"/>
        </w:rPr>
        <w:t>@n</w:t>
      </w:r>
      <w:r>
        <w:t xml:space="preserve"> attribute of the “parent” </w:t>
      </w:r>
      <w:r>
        <w:rPr>
          <w:rStyle w:val="Code"/>
        </w:rPr>
        <w:t>&lt;pb/&gt;</w:t>
      </w:r>
      <w:r>
        <w:t xml:space="preserve"> or </w:t>
      </w:r>
      <w:r>
        <w:rPr>
          <w:rStyle w:val="Code"/>
        </w:rPr>
        <w:t>&lt;milestone/&gt;</w:t>
      </w:r>
      <w:r>
        <w:t xml:space="preserve"> element </w:t>
      </w:r>
    </w:p>
    <w:p>
      <w:pPr>
        <w:pStyle w:val="Lista2"/>
      </w:pPr>
      <w:r>
        <w:t>for example,</w:t>
      </w:r>
    </w:p>
    <w:p>
      <w:pPr>
        <w:pStyle w:val="Lista3"/>
      </w:pPr>
      <w:r>
        <w:t xml:space="preserve">for a stele inscribed on faces A and B, the lines must be numbered </w:t>
      </w:r>
      <w:r>
        <w:rPr>
          <w:rStyle w:val="Codevalue"/>
        </w:rPr>
        <w:t>"A1"</w:t>
      </w:r>
      <w:r>
        <w:t xml:space="preserve">, </w:t>
      </w:r>
      <w:r>
        <w:rPr>
          <w:rStyle w:val="Codevalue"/>
        </w:rPr>
        <w:t>"A2"</w:t>
      </w:r>
      <w:r>
        <w:t xml:space="preserve">, etc., and </w:t>
      </w:r>
      <w:r>
        <w:rPr>
          <w:rStyle w:val="Codevalue"/>
        </w:rPr>
        <w:t>"B1"</w:t>
      </w:r>
      <w:r>
        <w:t xml:space="preserve">, </w:t>
      </w:r>
      <w:r>
        <w:rPr>
          <w:rStyle w:val="Codevalue"/>
        </w:rPr>
        <w:t>"B2"</w:t>
      </w:r>
      <w:r>
        <w:t xml:space="preserve">, etc. on these faces (see Case study 1 and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illustrations)</w:t>
      </w:r>
    </w:p>
    <w:p>
      <w:pPr>
        <w:pStyle w:val="Lista3"/>
      </w:pPr>
      <w:r>
        <w:t xml:space="preserve">for a set of copper plates with pages 1v and 2r, lines must be numbered </w:t>
      </w:r>
      <w:r>
        <w:rPr>
          <w:rStyle w:val="Codevalue"/>
        </w:rPr>
        <w:t>"1v1"</w:t>
      </w:r>
      <w:r>
        <w:t xml:space="preserve">, </w:t>
      </w:r>
      <w:r>
        <w:rPr>
          <w:rStyle w:val="Codevalue"/>
        </w:rPr>
        <w:t>"1v2"</w:t>
      </w:r>
      <w:r>
        <w:t xml:space="preserve">, etc., and </w:t>
      </w:r>
      <w:r>
        <w:rPr>
          <w:rStyle w:val="Codevalue"/>
        </w:rPr>
        <w:t>"2r1"</w:t>
      </w:r>
      <w:r>
        <w:t xml:space="preserve">, </w:t>
      </w:r>
      <w:r>
        <w:rPr>
          <w:rStyle w:val="Codevalue"/>
        </w:rPr>
        <w:t>"2r2"</w:t>
      </w:r>
      <w:r>
        <w:t xml:space="preserve">, etc. on these pages (see Case study 2B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an illustration)</w:t>
      </w:r>
    </w:p>
    <w:p>
      <w:pPr>
        <w:pStyle w:val="Lista2"/>
      </w:pPr>
      <w:r>
        <w:t>should the number of your partitions be a numeral or end with a numeral</w:t>
      </w:r>
      <w:r>
        <w:rPr>
          <w:rStyle w:val="Lbjegyzet-hivatkozs"/>
        </w:rPr>
        <w:footnoteReference w:id="19"/>
      </w:r>
      <w:r>
        <w:t xml:space="preserve"> </w:t>
      </w:r>
      <w:r>
        <w:rPr>
          <w:noProof/>
        </w:rPr>
        <w:t>(</w:t>
      </w:r>
      <w:r>
        <w:t xml:space="preserve">including Roman numerals), use a . </w:t>
      </w:r>
      <w:r>
        <w:rPr>
          <w:noProof/>
        </w:rPr>
        <w:t>(</w:t>
      </w:r>
      <w:r>
        <w:t>period, full stop) as a separator character between the partition number and the simple line number</w:t>
      </w:r>
    </w:p>
    <w:p>
      <w:pPr>
        <w:pStyle w:val="Lista3"/>
      </w:pPr>
      <w:r>
        <w:t xml:space="preserve">e.g. if your partitions are numbered A1, b1, etc., then your line numbers should be </w:t>
      </w:r>
      <w:r>
        <w:rPr>
          <w:rStyle w:val="Codevalue"/>
        </w:rPr>
        <w:t>"A1.1"</w:t>
      </w:r>
      <w:r>
        <w:t xml:space="preserve">, </w:t>
      </w:r>
      <w:r>
        <w:rPr>
          <w:rStyle w:val="Codevalue"/>
        </w:rPr>
        <w:t>"A1.2"</w:t>
      </w:r>
      <w:r>
        <w:t xml:space="preserve">, etc., and </w:t>
      </w:r>
      <w:r>
        <w:rPr>
          <w:rStyle w:val="Codevalue"/>
        </w:rPr>
        <w:t>"b1.1"</w:t>
      </w:r>
      <w:r>
        <w:t xml:space="preserve">, </w:t>
      </w:r>
      <w:r>
        <w:rPr>
          <w:rStyle w:val="Codevalue"/>
        </w:rPr>
        <w:t>"b1.2"</w:t>
      </w:r>
      <w:r>
        <w:t>, etc.</w:t>
      </w:r>
    </w:p>
    <w:p>
      <w:pPr>
        <w:pStyle w:val="Lista"/>
      </w:pPr>
      <w:r>
        <w:t>if your subcorpus follows the repetitive scheme, then it is recommended that for consistency’s sake you use complex line numbers even on copper plates with just a single inscribed page</w:t>
      </w:r>
    </w:p>
    <w:p>
      <w:pPr>
        <w:pStyle w:val="Lista"/>
      </w:pPr>
      <w:r>
        <w:t>also for consistency’s sake, if your subcorpus follows the repetitive scheme, then complex numbers should be preferred for numbering lines across boxlike partitions, even though the uniqueness of line numbers is only a requirement within each such partition</w:t>
      </w:r>
    </w:p>
    <w:p>
      <w:pPr>
        <w:pStyle w:val="Cmsor3"/>
      </w:pPr>
      <w:bookmarkStart w:id="303" w:name="_r2qg54jy8w2e" w:colFirst="0" w:colLast="0"/>
      <w:bookmarkStart w:id="304" w:name="_7n9w5r6yzssj" w:colFirst="0" w:colLast="0"/>
      <w:bookmarkStart w:id="305" w:name="_Ref43984995"/>
      <w:bookmarkStart w:id="306" w:name="_Toc183083750"/>
      <w:bookmarkEnd w:id="303"/>
      <w:bookmarkEnd w:id="304"/>
      <w:r>
        <w:t>Line beginnings interrupting words</w:t>
      </w:r>
      <w:bookmarkEnd w:id="305"/>
      <w:bookmarkEnd w:id="306"/>
    </w:p>
    <w:p>
      <w:pPr>
        <w:pStyle w:val="Cmsor2"/>
      </w:pPr>
      <w:bookmarkStart w:id="307" w:name="_a0jia5gsgfab" w:colFirst="0" w:colLast="0"/>
      <w:bookmarkStart w:id="308" w:name="_dzwqp0ufpcn5" w:colFirst="0" w:colLast="0"/>
      <w:bookmarkStart w:id="309" w:name="_k0nurnm93lxl" w:colFirst="0" w:colLast="0"/>
      <w:bookmarkStart w:id="310" w:name="_8rycat4dh5yx" w:colFirst="0" w:colLast="0"/>
      <w:bookmarkStart w:id="311" w:name="_wf6bj4i4k83j" w:colFirst="0" w:colLast="0"/>
      <w:bookmarkStart w:id="312" w:name="_17dlwttgms9w" w:colFirst="0" w:colLast="0"/>
      <w:bookmarkStart w:id="313" w:name="_Ref43984651"/>
      <w:bookmarkStart w:id="314" w:name="_Toc183083751"/>
      <w:bookmarkEnd w:id="307"/>
      <w:bookmarkEnd w:id="308"/>
      <w:bookmarkEnd w:id="309"/>
      <w:bookmarkEnd w:id="310"/>
      <w:bookmarkEnd w:id="311"/>
      <w:bookmarkEnd w:id="312"/>
      <w:r>
        <w:t>Gridlike partitions: text runs across contiguous zones</w:t>
      </w:r>
      <w:bookmarkEnd w:id="313"/>
      <w:bookmarkEnd w:id="314"/>
    </w:p>
    <w:p>
      <w:pPr>
        <w:pStyle w:val="Cmsor3"/>
      </w:pPr>
      <w:bookmarkStart w:id="315" w:name="_8u6cxgxomq4n" w:colFirst="0" w:colLast="0"/>
      <w:bookmarkStart w:id="316" w:name="_Ref182924394"/>
      <w:bookmarkStart w:id="317" w:name="_Toc183083752"/>
      <w:bookmarkEnd w:id="315"/>
      <w:r>
        <w:t>Overview</w:t>
      </w:r>
      <w:bookmarkEnd w:id="316"/>
      <w:bookmarkEnd w:id="317"/>
    </w:p>
    <w:p>
      <w:r>
        <w:t>Recall from §</w:t>
      </w:r>
      <w:r>
        <w:fldChar w:fldCharType="begin"/>
      </w:r>
      <w:r>
        <w:instrText xml:space="preserve"> REF _Ref182923075 \r \h </w:instrText>
      </w:r>
      <w:r>
        <w:fldChar w:fldCharType="separate"/>
      </w:r>
      <w:r>
        <w:t>3.1</w:t>
      </w:r>
      <w:r>
        <w:fldChar w:fldCharType="end"/>
      </w:r>
      <w:r>
        <w:t xml:space="preserve"> that in a gridlike partition, each line of the text, having reached the end </w:t>
      </w:r>
      <w:r>
        <w:rPr>
          <w:noProof/>
        </w:rPr>
        <w:t>(</w:t>
      </w:r>
      <w:r>
        <w:t xml:space="preserve">normally the right edge) of a zone, continues at the beginning </w:t>
      </w:r>
      <w:r>
        <w:rPr>
          <w:noProof/>
        </w:rPr>
        <w:t>(</w:t>
      </w:r>
      <w:r>
        <w:t xml:space="preserve">normally the left edge) of the next zone, and returns to the first zone with the next line, as in Pattern C of </w:t>
      </w:r>
      <w:r>
        <w:fldChar w:fldCharType="begin"/>
      </w:r>
      <w:r>
        <w:instrText xml:space="preserve"> REF _Ref181714224 \h </w:instrText>
      </w:r>
      <w:r>
        <w:fldChar w:fldCharType="separate"/>
      </w:r>
      <w:r>
        <w:t xml:space="preserve">Figure </w:t>
      </w:r>
      <w:r>
        <w:rPr>
          <w:noProof/>
        </w:rPr>
        <w:t>3</w:t>
      </w:r>
      <w:r>
        <w:fldChar w:fldCharType="end"/>
      </w:r>
      <w:r>
        <w:t>. A single virtual text field is here created from a patchwork of zones which share a boundary. We call these partitions gridlike because each zone is analogous to a cell in the grid of a table. The extrinsic boundary is usually incidental and irrelevant to the text’s semantic structure, although it may also coincide with a semantic break. The encoding of gridlike partitions is optional, with §</w:t>
      </w:r>
      <w:r>
        <w:fldChar w:fldCharType="begin"/>
      </w:r>
      <w:r>
        <w:instrText xml:space="preserve"> REF _Ref182322267 \r \h </w:instrText>
      </w:r>
      <w:r>
        <w:fldChar w:fldCharType="separate"/>
      </w:r>
      <w:r>
        <w:t>3.6.4</w:t>
      </w:r>
      <w:r>
        <w:fldChar w:fldCharType="end"/>
      </w:r>
      <w:r>
        <w:t xml:space="preserve"> describing when it is desirable. Since such a partition often occurs inside a unit of intrinsic structure, the encoding equivalent of a gridlike partition is a milestone element (introduced in §</w:t>
      </w:r>
      <w:r>
        <w:fldChar w:fldCharType="begin"/>
      </w:r>
      <w:r>
        <w:instrText xml:space="preserve"> REF _Ref182580740 \r \h </w:instrText>
      </w:r>
      <w:r>
        <w:fldChar w:fldCharType="separate"/>
      </w:r>
      <w:r>
        <w:t>3.2</w:t>
      </w:r>
      <w:r>
        <w:fldChar w:fldCharType="end"/>
      </w:r>
      <w:r>
        <w:t xml:space="preserve">), namely </w:t>
      </w:r>
      <w:r>
        <w:rPr>
          <w:rStyle w:val="Code"/>
        </w:rPr>
        <w:t>&lt;milestone/&gt;</w:t>
      </w:r>
      <w:r>
        <w:t xml:space="preserve"> without </w:t>
      </w:r>
      <w:r>
        <w:rPr>
          <w:rStyle w:val="Codeattribute"/>
        </w:rPr>
        <w:t>@type</w:t>
      </w:r>
      <w:r>
        <w:t xml:space="preserve"> (§</w:t>
      </w:r>
      <w:r>
        <w:fldChar w:fldCharType="begin"/>
      </w:r>
      <w:r>
        <w:instrText xml:space="preserve"> REF _Ref182310382 \r \h </w:instrText>
      </w:r>
      <w:r>
        <w:fldChar w:fldCharType="separate"/>
      </w:r>
      <w:r>
        <w:t>3.6.2</w:t>
      </w:r>
      <w:r>
        <w:fldChar w:fldCharType="end"/>
      </w:r>
      <w:r>
        <w:t>).</w:t>
      </w:r>
    </w:p>
    <w:p>
      <w:r>
        <w:t>There is no technical limit to the number of different kinds of gridlike partitions that a document may contain, and it may in certain rare cases be expedient to encode more than one gridlike structure in a text, for example when the text is laid out by design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a combination of gridlike partitions, and keeping track of the grids will be difficult for the encoder and thus error-prone. Therefore, given that encoding gridlike partitions is optional to begin with, consider carefully whether encoding more than one grid in an edition is worth the complication.</w:t>
      </w:r>
    </w:p>
    <w:p>
      <w:bookmarkStart w:id="318" w:name="_mq9ex2gduvu8" w:colFirst="0" w:colLast="0"/>
      <w:bookmarkStart w:id="319" w:name="_rs0n67ntt3ye" w:colFirst="0" w:colLast="0"/>
      <w:bookmarkEnd w:id="318"/>
      <w:bookmarkEnd w:id="319"/>
      <w:r>
        <w:t>Epigraphic examples of gridlike partitions include text engraved on</w:t>
      </w:r>
    </w:p>
    <w:p>
      <w:pPr>
        <w:pStyle w:val="Lista"/>
      </w:pPr>
      <w:bookmarkStart w:id="320" w:name="_mtlzzef8q66a" w:colFirst="0" w:colLast="0"/>
      <w:bookmarkEnd w:id="320"/>
      <w:r>
        <w:t xml:space="preserve">a simplex </w:t>
      </w:r>
      <w:r>
        <w:rPr>
          <w:noProof/>
        </w:rPr>
        <w:t>(</w:t>
      </w:r>
      <w:r>
        <w:t xml:space="preserve">flat or curved) surface vertically segmented into units where each line runs across two or more such quasi-columns </w:t>
      </w:r>
      <w:r>
        <w:rPr>
          <w:noProof/>
        </w:rPr>
        <w:t>(</w:t>
      </w:r>
      <w:r>
        <w:t xml:space="preserve">which often correspond to metrical units such as verse lines), as illustrated in </w:t>
      </w:r>
      <w:r>
        <w:fldChar w:fldCharType="begin"/>
      </w:r>
      <w:r>
        <w:instrText xml:space="preserve"> REF _Ref44078509 \h  \* MERGEFORMAT </w:instrText>
      </w:r>
      <w:r>
        <w:fldChar w:fldCharType="separate"/>
      </w:r>
      <w:r>
        <w:t>Example 3.6.1.A</w:t>
      </w:r>
      <w:r>
        <w:fldChar w:fldCharType="end"/>
      </w:r>
      <w:r>
        <w:t xml:space="preserve"> and in Case study </w:t>
      </w:r>
      <w:r>
        <w:rPr>
          <w:noProof/>
        </w:rPr>
        <w:t xml:space="preserve">2 in </w:t>
      </w:r>
      <w:r>
        <w:fldChar w:fldCharType="begin"/>
      </w:r>
      <w:r>
        <w:instrText xml:space="preserve"> REF _Ref43985466 \w \h  \* MERGEFORMAT </w:instrText>
      </w:r>
      <w:r>
        <w:fldChar w:fldCharType="separate"/>
      </w:r>
      <w:r>
        <w:t>Appendix C</w:t>
      </w:r>
      <w:r>
        <w:fldChar w:fldCharType="end"/>
      </w:r>
    </w:p>
    <w:p>
      <w:pPr>
        <w:pStyle w:val="Lista"/>
      </w:pPr>
      <w:bookmarkStart w:id="321" w:name="_r2vovj8fm87l" w:colFirst="0" w:colLast="0"/>
      <w:bookmarkEnd w:id="321"/>
      <w:r>
        <w:t xml:space="preserve">a complex surface </w:t>
      </w:r>
      <w:r>
        <w:rPr>
          <w:noProof/>
        </w:rPr>
        <w:t>(</w:t>
      </w:r>
      <w:r>
        <w:t xml:space="preserve">such as that constituted of several facets of a polygonal pillar) with each line running across two or more subsurfaces, as illustrated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p>
    <w:p>
      <w:pPr>
        <w:pStyle w:val="Lista"/>
      </w:pPr>
      <w:bookmarkStart w:id="322" w:name="_mssvwla5qx2o" w:colFirst="0" w:colLast="0"/>
      <w:bookmarkEnd w:id="322"/>
      <w:r>
        <w:lastRenderedPageBreak/>
        <w:t xml:space="preserve">a composite surface </w:t>
      </w:r>
      <w:r>
        <w:rPr>
          <w:noProof/>
        </w:rPr>
        <w:t>(</w:t>
      </w:r>
      <w:r>
        <w:t xml:space="preserve">such as several architectural blocks) with each line running across several blocks, as illustrated in </w:t>
      </w:r>
      <w:r>
        <w:fldChar w:fldCharType="begin"/>
      </w:r>
      <w:r>
        <w:instrText xml:space="preserve"> REF _Ref44078533 \h  \* MERGEFORMAT </w:instrText>
      </w:r>
      <w:r>
        <w:fldChar w:fldCharType="separate"/>
      </w:r>
      <w:r>
        <w:t xml:space="preserve">Example </w:t>
      </w:r>
      <w:r>
        <w:rPr>
          <w:noProof/>
        </w:rPr>
        <w:t>3.6.1.C</w:t>
      </w:r>
      <w:r>
        <w:fldChar w:fldCharType="end"/>
      </w:r>
    </w:p>
    <w:p>
      <w:pPr>
        <w:pStyle w:val="Lista"/>
      </w:pPr>
      <w:r>
        <w:t xml:space="preserve">a broken support where a fracture cuts across some or all lines, as illustrated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3" w:name="_Ref44078509"/>
            <w:r>
              <w:t xml:space="preserve">Example </w:t>
            </w:r>
            <w:fldSimple w:instr=" STYLEREF 3 \s ">
              <w:r>
                <w:rPr>
                  <w:noProof/>
                </w:rPr>
                <w:t>3.6.1</w:t>
              </w:r>
            </w:fldSimple>
            <w:r>
              <w:t>.</w:t>
            </w:r>
            <w:fldSimple w:instr=" SEQ Example \* ALPHABETIC \s 3 ">
              <w:r>
                <w:rPr>
                  <w:noProof/>
                </w:rPr>
                <w:t>A</w:t>
              </w:r>
            </w:fldSimple>
            <w:bookmarkEnd w:id="323"/>
            <w:r>
              <w:t>: gridlike partitions for verse inscribed in quasi-columns</w:t>
            </w:r>
          </w:p>
        </w:tc>
      </w:tr>
      <w:tr>
        <w:tc>
          <w:tcPr>
            <w:tcW w:w="5000" w:type="pct"/>
          </w:tcPr>
          <w:p>
            <w:pPr>
              <w:pStyle w:val="Image"/>
            </w:pPr>
            <w:r>
              <w:t>&amp;&amp;&amp;replace with verse exemplar</w:t>
            </w:r>
          </w:p>
        </w:tc>
      </w:tr>
      <w:tr>
        <w:tc>
          <w:tcPr>
            <w:tcW w:w="5000" w:type="pct"/>
          </w:tcPr>
          <w:p>
            <w:pPr>
              <w:pStyle w:val="TableNote"/>
            </w:pPr>
            <w:r>
              <w:t>in this inscription, spacing at the caesura in each line arranges the text into neat columns</w:t>
            </w:r>
          </w:p>
          <w:p>
            <w:pPr>
              <w:pStyle w:val="TableNote"/>
            </w:pPr>
            <w:r>
              <w:t>the start of each column has been marked up with a gridlike milestone</w:t>
            </w:r>
          </w:p>
          <w:p>
            <w:pPr>
              <w:pStyle w:val="TableNote"/>
            </w:pPr>
            <w:r>
              <w:t>if some or all subsequent column beginnings coincide with the beginning of a verse line (rather than just a caesura within a line), then the milestone for the applicable column must be within the container for that line</w:t>
            </w:r>
          </w:p>
          <w:p>
            <w:pPr>
              <w:pStyle w:val="TableNote"/>
            </w:pPr>
            <w:r>
              <w:t xml:space="preserve">compare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xml:space="preserve"> where the same stanza’s spacing does not result in the text laid out in columns, so encoding with gridlike milestones is not applicable</w:t>
            </w:r>
          </w:p>
        </w:tc>
      </w:tr>
      <w:tr>
        <w:tc>
          <w:tcPr>
            <w:tcW w:w="5000" w:type="pct"/>
          </w:tcPr>
          <w:p>
            <w:pPr>
              <w:pStyle w:val="CodeParagraph"/>
              <w:rPr>
                <w:rStyle w:val="Code"/>
                <w:color w:val="000000" w:themeColor="text1"/>
              </w:rPr>
            </w:pPr>
            <w:r>
              <w:rPr>
                <w:rStyle w:val="Code"/>
              </w:rPr>
              <w:t xml:space="preserve">&lt;lg </w:t>
            </w:r>
            <w:r>
              <w:rPr>
                <w:rStyle w:val="Codeattribute"/>
              </w:rPr>
              <w:t>n</w:t>
            </w:r>
            <w:r>
              <w:rPr>
                <w:rStyle w:val="Code"/>
              </w:rPr>
              <w:t>=</w:t>
            </w:r>
            <w:r>
              <w:rPr>
                <w:rStyle w:val="Codevalue"/>
              </w:rPr>
              <w:t>"1"</w:t>
            </w:r>
            <w:r>
              <w:rPr>
                <w:rStyle w:val="Code"/>
              </w:rPr>
              <w:t>&gt;</w:t>
            </w:r>
            <w:r>
              <w:rPr>
                <w:rStyle w:val="Codetext"/>
              </w:rPr>
              <w:br/>
              <w:t xml:space="preserve">  </w:t>
            </w:r>
            <w:r>
              <w:rPr>
                <w:rStyle w:val="Code"/>
              </w:rPr>
              <w:t>&lt;l</w:t>
            </w:r>
            <w:r>
              <w:rPr>
                <w:rStyle w:val="Codeattribute"/>
              </w:rPr>
              <w:t xml:space="preserve"> 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t xml:space="preserve"> </w:t>
            </w:r>
            <w:r>
              <w:rPr>
                <w:rStyle w:val="Codetext"/>
              </w:rPr>
              <w:t xml:space="preserve">Chip the glasses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crack the plates!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Blunt the knives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bend the forks!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That’s what Bilbo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Baggins hates—</w:t>
            </w:r>
            <w:r>
              <w:rPr>
                <w:rStyle w:val="Code"/>
              </w:rPr>
              <w:t>&lt;/l&gt;</w:t>
            </w:r>
            <w:r>
              <w:rPr>
                <w:rStyle w:val="Codetext"/>
              </w:rPr>
              <w:br/>
              <w:t xml:space="preserve">  </w:t>
            </w:r>
            <w:r>
              <w:rPr>
                <w:rStyle w:val="Code"/>
              </w:rPr>
              <w:t>&lt;l</w:t>
            </w:r>
            <w:r>
              <w:rPr>
                <w:rStyle w:val="Codeattribute"/>
              </w:rPr>
              <w:t xml:space="preserve"> 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 Smash the bottles and </w:t>
            </w:r>
            <w:r>
              <w:rPr>
                <w:rStyle w:val="Code"/>
              </w:rPr>
              <w:t xml:space="preserve">&lt;milestone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burn the corks!</w:t>
            </w:r>
            <w:r>
              <w:rPr>
                <w:rStyle w:val="Code"/>
              </w:rPr>
              <w:t>&lt;/l&gt;</w:t>
            </w:r>
            <w:r>
              <w:rPr>
                <w:rStyle w:val="Codetext"/>
              </w:rPr>
              <w:br/>
            </w:r>
            <w:r>
              <w:rPr>
                <w:rStyle w:val="Code"/>
              </w:rPr>
              <w:t>&lt;/lg&gt;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4" w:name="_Ref182822234"/>
            <w:bookmarkStart w:id="325" w:name="_Ref181694099"/>
            <w:r>
              <w:t xml:space="preserve">Example </w:t>
            </w:r>
            <w:fldSimple w:instr=" STYLEREF 3 \s ">
              <w:r>
                <w:rPr>
                  <w:noProof/>
                </w:rPr>
                <w:t>3.6.1</w:t>
              </w:r>
            </w:fldSimple>
            <w:r>
              <w:t>.</w:t>
            </w:r>
            <w:fldSimple w:instr=" SEQ Example \* ALPHABETIC \s 3 ">
              <w:r>
                <w:rPr>
                  <w:noProof/>
                </w:rPr>
                <w:t>B</w:t>
              </w:r>
            </w:fldSimple>
            <w:bookmarkEnd w:id="324"/>
            <w:r>
              <w:t>: gridlike partitions for adjacent faces of a polygonal pillar</w:t>
            </w:r>
          </w:p>
        </w:tc>
      </w:tr>
      <w:tr>
        <w:tc>
          <w:tcPr>
            <w:tcW w:w="5000" w:type="pct"/>
          </w:tcPr>
          <w:p>
            <w:pPr>
              <w:pStyle w:val="Image"/>
            </w:pPr>
          </w:p>
        </w:tc>
      </w:tr>
      <w:tr>
        <w:tc>
          <w:tcPr>
            <w:tcW w:w="5000" w:type="pct"/>
          </w:tcPr>
          <w:p>
            <w:pPr>
              <w:pStyle w:val="TableNote"/>
              <w:keepNext/>
            </w:pPr>
            <w:r>
              <w:t>&amp;&amp;&amp;</w:t>
            </w:r>
          </w:p>
        </w:tc>
      </w:tr>
      <w:tr>
        <w:tc>
          <w:tcPr>
            <w:tcW w:w="5000" w:type="pct"/>
          </w:tcPr>
          <w:p>
            <w:pPr>
              <w:pStyle w:val="CodeParagraph"/>
              <w:rPr>
                <w:rStyle w:val="Code"/>
              </w:rPr>
            </w:pPr>
            <w:r>
              <w:rPr>
                <w:rStyle w:val="Code"/>
              </w:rPr>
              <w:t>&amp;&amp;&amp;</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26" w:name="_Ref44078533"/>
            <w:r>
              <w:t xml:space="preserve">Example </w:t>
            </w:r>
            <w:fldSimple w:instr=" STYLEREF 3 \s ">
              <w:r>
                <w:rPr>
                  <w:noProof/>
                </w:rPr>
                <w:t>3.6.1</w:t>
              </w:r>
            </w:fldSimple>
            <w:r>
              <w:t>.</w:t>
            </w:r>
            <w:fldSimple w:instr=" SEQ Example \* ALPHABETIC \s 3 ">
              <w:r>
                <w:rPr>
                  <w:noProof/>
                </w:rPr>
                <w:t>C</w:t>
              </w:r>
            </w:fldSimple>
            <w:bookmarkEnd w:id="326"/>
            <w:r>
              <w:t>: gridlike partitions for text inscribed across architectural blocks</w:t>
            </w:r>
          </w:p>
        </w:tc>
      </w:tr>
      <w:tr>
        <w:tc>
          <w:tcPr>
            <w:tcW w:w="5000" w:type="pct"/>
          </w:tcPr>
          <w:p>
            <w:pPr>
              <w:pStyle w:val="Image"/>
            </w:pPr>
            <w:r>
              <w:drawing>
                <wp:inline distT="0" distB="0" distL="0" distR="0">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tc>
          <w:tcPr>
            <w:tcW w:w="5000" w:type="pct"/>
          </w:tcPr>
          <w:p>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ground there lived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wet</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hole, filled with the</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 xml:space="preserve"> </w:t>
            </w:r>
            <w:r>
              <w:rPr>
                <w:rStyle w:val="Codeattribute"/>
              </w:rPr>
              <w:t>break</w:t>
            </w:r>
            <w:r>
              <w:rPr>
                <w:rStyle w:val="Code"/>
              </w:rPr>
              <w:t>=</w:t>
            </w:r>
            <w:r>
              <w:rPr>
                <w:rStyle w:val="Codevalue"/>
              </w:rPr>
              <w:t>"no"</w:t>
            </w:r>
            <w:r>
              <w:rPr>
                <w:rStyle w:val="Code"/>
              </w:rPr>
              <w:t>/&gt;</w:t>
            </w:r>
            <w:r>
              <w:rPr>
                <w:rStyle w:val="Codetext"/>
              </w:rPr>
              <w:t>ell, nor yet a dry, b</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 xml:space="preserve"> </w:t>
            </w:r>
            <w:r>
              <w:rPr>
                <w:rStyle w:val="Codeattribute"/>
              </w:rPr>
              <w:t>break</w:t>
            </w:r>
            <w:r>
              <w:rPr>
                <w:rStyle w:val="Code"/>
              </w:rPr>
              <w:t>=</w:t>
            </w:r>
            <w:r>
              <w:rPr>
                <w:rStyle w:val="Codevalue"/>
              </w:rPr>
              <w:t>"no"</w:t>
            </w:r>
            <w:r>
              <w:rPr>
                <w:rStyle w:val="Code"/>
              </w:rPr>
              <w:t>/&gt;</w:t>
            </w:r>
            <w:r>
              <w:rPr>
                <w:rStyle w:val="Codetext"/>
              </w:rPr>
              <w:t>are, sandy hole</w:t>
            </w:r>
            <w:r>
              <w:rPr>
                <w:rStyle w:val="Codetext"/>
              </w:rPr>
              <w:br/>
              <w:t xml:space="preserve">  </w:t>
            </w:r>
            <w:r>
              <w:rPr>
                <w:rStyle w:val="Codecomment"/>
              </w:rPr>
              <w:t>&lt;!--Notice the use of @break="no" for two milestones in line 3. --&gt;</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with nothing in</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it to sit down on or</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w:t>
            </w:r>
            <w:r>
              <w:rPr>
                <w:rStyle w:val="Code"/>
              </w:rPr>
              <w:t xml:space="preserve">&lt;milestone </w:t>
            </w:r>
            <w:r>
              <w:rPr>
                <w:rStyle w:val="Codeattribute"/>
              </w:rPr>
              <w:t>unit</w:t>
            </w:r>
            <w:r>
              <w:rPr>
                <w:rStyle w:val="Code"/>
              </w:rPr>
              <w:t>=</w:t>
            </w:r>
            <w:r>
              <w:rPr>
                <w:rStyle w:val="Codevalue"/>
              </w:rPr>
              <w:t>"block"</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 that means comfort.</w:t>
            </w:r>
            <w:r>
              <w:rPr>
                <w:rStyle w:val="Codetext"/>
              </w:rPr>
              <w:br/>
            </w:r>
            <w:r>
              <w:rPr>
                <w:rStyle w:val="Code"/>
              </w:rPr>
              <w:t>&lt;/p&gt;</w:t>
            </w:r>
          </w:p>
        </w:tc>
      </w:tr>
    </w:tbl>
    <w:p>
      <w:pPr>
        <w:pStyle w:val="Cmsor3"/>
      </w:pPr>
      <w:bookmarkStart w:id="327" w:name="_Ref182310382"/>
      <w:bookmarkStart w:id="328" w:name="_Toc183083753"/>
      <w:r>
        <w:t>Marking up gridlike partitions</w:t>
      </w:r>
      <w:bookmarkEnd w:id="325"/>
      <w:bookmarkEnd w:id="327"/>
      <w:bookmarkEnd w:id="328"/>
    </w:p>
    <w:p>
      <w:pPr>
        <w:pStyle w:val="Lista"/>
      </w:pPr>
      <w:r>
        <w:t xml:space="preserve">gridlike partitions may be encoded with the element </w:t>
      </w:r>
      <w:r>
        <w:rPr>
          <w:rStyle w:val="Code"/>
        </w:rPr>
        <w:t>&lt;milestone/&gt;</w:t>
      </w:r>
      <w:r>
        <w:t xml:space="preserve"> </w:t>
      </w:r>
    </w:p>
    <w:p>
      <w:pPr>
        <w:pStyle w:val="Lista2"/>
      </w:pPr>
      <w:r>
        <w:t xml:space="preserve">gridlike milestones shall not carry the attribute </w:t>
      </w:r>
      <w:r>
        <w:rPr>
          <w:rStyle w:val="Codeattribute"/>
        </w:rPr>
        <w:t>@type</w:t>
      </w:r>
      <w:r>
        <w:t xml:space="preserve"> (in other words, </w:t>
      </w:r>
      <w:r>
        <w:rPr>
          <w:rStyle w:val="Codeattribute"/>
        </w:rPr>
        <w:t>@type=</w:t>
      </w:r>
      <w:r>
        <w:rPr>
          <w:rStyle w:val="Codevalue"/>
        </w:rPr>
        <w:t>"gridlike"</w:t>
      </w:r>
      <w:r>
        <w:t xml:space="preserve"> is understood to be present by default)</w:t>
      </w:r>
    </w:p>
    <w:p>
      <w:pPr>
        <w:pStyle w:val="Lista2"/>
      </w:pPr>
      <w:bookmarkStart w:id="329" w:name="_444cwmslg3uo" w:colFirst="0" w:colLast="0"/>
      <w:bookmarkStart w:id="330" w:name="_Ref63674302"/>
      <w:bookmarkEnd w:id="329"/>
      <w:r>
        <w:lastRenderedPageBreak/>
        <w:t xml:space="preserve">the mandatory attribute </w:t>
      </w:r>
      <w:r>
        <w:rPr>
          <w:rStyle w:val="Codeattribute"/>
        </w:rPr>
        <w:t>@unit</w:t>
      </w:r>
      <w:r>
        <w:t xml:space="preserve"> serves to encode the nature of the transition explicitly as per §</w:t>
      </w:r>
      <w:r>
        <w:fldChar w:fldCharType="begin"/>
      </w:r>
      <w:r>
        <w:instrText xml:space="preserve"> REF _Ref182815315 \r \h </w:instrText>
      </w:r>
      <w:r>
        <w:fldChar w:fldCharType="separate"/>
      </w:r>
      <w:r>
        <w:t>3.3.4</w:t>
      </w:r>
      <w:r>
        <w:fldChar w:fldCharType="end"/>
      </w:r>
    </w:p>
    <w:p>
      <w:pPr>
        <w:pStyle w:val="Lista2"/>
      </w:pPr>
      <w:r>
        <w:t>every gridlike partition must mandatorily carry the attribute</w:t>
      </w:r>
      <w:r>
        <w:rPr>
          <w:b/>
          <w:bCs/>
        </w:rPr>
        <w:t xml:space="preserve"> </w:t>
      </w:r>
      <w:r>
        <w:rPr>
          <w:rStyle w:val="Codeattribute"/>
        </w:rPr>
        <w:t>@n</w:t>
      </w:r>
      <w:r>
        <w:t xml:space="preserve"> as per §</w:t>
      </w:r>
      <w:r>
        <w:fldChar w:fldCharType="begin"/>
      </w:r>
      <w:r>
        <w:instrText xml:space="preserve"> REF _Ref182580407 \r \h </w:instrText>
      </w:r>
      <w:r>
        <w:fldChar w:fldCharType="separate"/>
      </w:r>
      <w:r>
        <w:t>3.6.3.1</w:t>
      </w:r>
      <w:r>
        <w:fldChar w:fldCharType="end"/>
      </w:r>
    </w:p>
    <w:p>
      <w:pPr>
        <w:pStyle w:val="Lista2"/>
      </w:pPr>
      <w:r>
        <w:t xml:space="preserve">the attribute </w:t>
      </w:r>
      <w:r>
        <w:rPr>
          <w:rStyle w:val="Codeattribute"/>
        </w:rPr>
        <w:t>@break</w:t>
      </w:r>
      <w:r>
        <w:t xml:space="preserve"> must be added to milestones within words as per §</w:t>
      </w:r>
      <w:r>
        <w:fldChar w:fldCharType="begin"/>
      </w:r>
      <w:r>
        <w:instrText xml:space="preserve"> REF _Ref182318134 \r \h </w:instrText>
      </w:r>
      <w:r>
        <w:fldChar w:fldCharType="separate"/>
      </w:r>
      <w:r>
        <w:t>3.3.3</w:t>
      </w:r>
      <w:r>
        <w:fldChar w:fldCharType="end"/>
      </w:r>
    </w:p>
    <w:p>
      <w:pPr>
        <w:pStyle w:val="Lista2"/>
      </w:pPr>
      <w:r>
        <w:t xml:space="preserve">gridlike features may occasionally split an </w:t>
      </w:r>
      <w:r>
        <w:rPr>
          <w:rStyle w:val="Foreign"/>
        </w:rPr>
        <w:t>akṣara</w:t>
      </w:r>
      <w:r>
        <w:t xml:space="preserve"> into parts that cannot be represented separately in transliteration; see §</w:t>
      </w:r>
      <w:r>
        <w:fldChar w:fldCharType="begin"/>
      </w:r>
      <w:r>
        <w:instrText xml:space="preserve"> REF _Ref182813737 \r \h </w:instrText>
      </w:r>
      <w:r>
        <w:fldChar w:fldCharType="separate"/>
      </w:r>
      <w:r>
        <w:t>3.7.5</w:t>
      </w:r>
      <w:r>
        <w:fldChar w:fldCharType="end"/>
      </w:r>
      <w:r>
        <w:t xml:space="preserve"> about encoding such cases</w:t>
      </w:r>
    </w:p>
    <w:p>
      <w:pPr>
        <w:pStyle w:val="Lista"/>
      </w:pPr>
      <w:r>
        <w:rPr>
          <w:rStyle w:val="Code"/>
        </w:rPr>
        <w:t>&lt;milestone/&gt;</w:t>
      </w:r>
      <w:r>
        <w:t xml:space="preserve"> marks beginnings (rather than transitions) and thus, when gridlike zones are present in a document, the element must be present at the start of each such zone including the first</w:t>
      </w:r>
    </w:p>
    <w:p>
      <w:pPr>
        <w:pStyle w:val="Lista2"/>
      </w:pPr>
      <w:r>
        <w:t>since gridlike zones cut across lines, the milestones for each zone must be iterated in every line of the text that is affected by the gridlike partition; see §</w:t>
      </w:r>
      <w:r>
        <w:fldChar w:fldCharType="begin"/>
      </w:r>
      <w:r>
        <w:instrText xml:space="preserve"> REF _Ref182811945 \r \h </w:instrText>
      </w:r>
      <w:r>
        <w:fldChar w:fldCharType="separate"/>
      </w:r>
      <w:r>
        <w:t>3.7.2</w:t>
      </w:r>
      <w:r>
        <w:fldChar w:fldCharType="end"/>
      </w:r>
      <w:r>
        <w:t xml:space="preserve"> for further discussion</w:t>
      </w:r>
    </w:p>
    <w:p>
      <w:pPr>
        <w:pStyle w:val="Lista"/>
      </w:pPr>
      <w:r>
        <w:t>all additional considerations applicable to structural milestones (§</w:t>
      </w:r>
      <w:r>
        <w:fldChar w:fldCharType="begin"/>
      </w:r>
      <w:r>
        <w:instrText xml:space="preserve"> REF _Ref182923700 \r \h </w:instrText>
      </w:r>
      <w:r>
        <w:fldChar w:fldCharType="separate"/>
      </w:r>
      <w:r>
        <w:t>3.3</w:t>
      </w:r>
      <w:r>
        <w:fldChar w:fldCharType="end"/>
      </w:r>
      <w:r>
        <w:t>) apply equally to line beginnings</w:t>
      </w:r>
    </w:p>
    <w:p>
      <w:pPr>
        <w:pStyle w:val="Cmsor3"/>
      </w:pPr>
      <w:bookmarkStart w:id="331" w:name="_Toc183083754"/>
      <w:r>
        <w:t>Identification</w:t>
      </w:r>
      <w:bookmarkEnd w:id="330"/>
      <w:r>
        <w:t xml:space="preserve"> of gridlike partitions</w:t>
      </w:r>
      <w:bookmarkEnd w:id="331"/>
    </w:p>
    <w:p>
      <w:r>
        <w:t>The primary identifier for gridlike partitions is a unique number (§</w:t>
      </w:r>
      <w:r>
        <w:fldChar w:fldCharType="begin"/>
      </w:r>
      <w:r>
        <w:instrText xml:space="preserve"> REF _Ref182580433 \r \h </w:instrText>
      </w:r>
      <w:r>
        <w:fldChar w:fldCharType="separate"/>
      </w:r>
      <w:r>
        <w:t>3.6.3.1</w:t>
      </w:r>
      <w:r>
        <w:fldChar w:fldCharType="end"/>
      </w:r>
      <w:r>
        <w:t>). The nature of gridlike milestones is mandatorily encoded as the unit of the milestone (§</w:t>
      </w:r>
      <w:r>
        <w:fldChar w:fldCharType="begin"/>
      </w:r>
      <w:r>
        <w:instrText xml:space="preserve"> REF _Ref182815315 \r \h </w:instrText>
      </w:r>
      <w:r>
        <w:fldChar w:fldCharType="separate"/>
      </w:r>
      <w:r>
        <w:t>3.3.4</w:t>
      </w:r>
      <w:r>
        <w:fldChar w:fldCharType="end"/>
      </w:r>
      <w:r>
        <w:t xml:space="preserve">). When an XML edition is rendered for display, labels for gridlike partitions will be automatically generated from the unit and the number. </w:t>
      </w:r>
      <w:bookmarkStart w:id="332" w:name="_Ref182302763"/>
      <w:r>
        <w:t xml:space="preserve">Unlike pagelike milestones, the </w:t>
      </w:r>
      <w:r>
        <w:rPr>
          <w:rStyle w:val="Code"/>
        </w:rPr>
        <w:t>&lt;label&gt;</w:t>
      </w:r>
      <w:r>
        <w:t xml:space="preserve"> element is not permitted in conjunction with these milestones.</w:t>
      </w:r>
    </w:p>
    <w:p>
      <w:pPr>
        <w:pStyle w:val="Cmsor4"/>
      </w:pPr>
      <w:bookmarkStart w:id="333" w:name="_Ref182321707"/>
      <w:bookmarkStart w:id="334" w:name="_Ref182322544"/>
      <w:bookmarkStart w:id="335" w:name="_Ref182580407"/>
      <w:bookmarkStart w:id="336" w:name="_Ref182580433"/>
      <w:bookmarkStart w:id="337" w:name="_Toc183083755"/>
      <w:bookmarkEnd w:id="332"/>
      <w:r>
        <w:t>Numbering gridlike milestones</w:t>
      </w:r>
      <w:bookmarkEnd w:id="333"/>
      <w:bookmarkEnd w:id="334"/>
      <w:bookmarkEnd w:id="335"/>
      <w:bookmarkEnd w:id="336"/>
      <w:bookmarkEnd w:id="337"/>
    </w:p>
    <w:p>
      <w:pPr>
        <w:pStyle w:val="Lista"/>
      </w:pPr>
      <w:r>
        <w:t xml:space="preserve">the values of </w:t>
      </w:r>
      <w:r>
        <w:rPr>
          <w:rStyle w:val="Codeattribute"/>
        </w:rPr>
        <w:t>@n</w:t>
      </w:r>
      <w:r>
        <w:t xml:space="preserve"> recommended for the identification of gridlike partitions are lowercase Latin letters beginning with </w:t>
      </w:r>
      <w:r>
        <w:rPr>
          <w:rStyle w:val="Foreign"/>
        </w:rPr>
        <w:t>a</w:t>
      </w:r>
    </w:p>
    <w:p>
      <w:pPr>
        <w:pStyle w:val="Lista2"/>
      </w:pPr>
      <w:r>
        <w:t>nonetheless, any numeration scheme may be used depending on your preference, the conventions of your specific field, and the idiosyncratic nature of the grid you are encoding</w:t>
      </w:r>
    </w:p>
    <w:p>
      <w:pPr>
        <w:pStyle w:val="Lista3"/>
      </w:pPr>
      <w:r>
        <w:t>in particular, feel free to use lowercase letters alternating with uppercase ones to denote major/frontal and minor/lateral faces of a three-dimensional object such as a Southeast Asian stele, e.g. A, b, C and d</w:t>
      </w:r>
    </w:p>
    <w:p>
      <w:pPr>
        <w:pStyle w:val="Lista2"/>
      </w:pPr>
      <w:r>
        <w:t>the number referring to every column of the grid should be unique</w:t>
      </w:r>
    </w:p>
    <w:p>
      <w:pPr>
        <w:pStyle w:val="Lista3"/>
      </w:pPr>
      <w:r>
        <w:t xml:space="preserve">since gridlike milestones with a given combination of </w:t>
      </w:r>
      <w:r>
        <w:rPr>
          <w:rStyle w:val="Codeattribute"/>
        </w:rPr>
        <w:t>@unit</w:t>
      </w:r>
      <w:r>
        <w:t xml:space="preserve"> and </w:t>
      </w:r>
      <w:r>
        <w:rPr>
          <w:rStyle w:val="Codeattribute"/>
        </w:rPr>
        <w:t>@n</w:t>
      </w:r>
      <w:r>
        <w:t xml:space="preserve"> will normally be iterated several times in a document (namely once in every line that crosses the column to which that combination pertains), in complicated cases feel free, at your discretion, to give a unique number to each cell of the grid</w:t>
      </w:r>
    </w:p>
    <w:p>
      <w:pPr>
        <w:pStyle w:val="Lista3"/>
      </w:pPr>
      <w:r>
        <w:t xml:space="preserve">should you need to encode gridlike milestones with two or more different units within a single document </w:t>
      </w:r>
      <w:r>
        <w:rPr>
          <w:noProof/>
        </w:rPr>
        <w:t>(</w:t>
      </w:r>
      <w:r>
        <w:t xml:space="preserve">e.g. </w:t>
      </w:r>
      <w:r>
        <w:rPr>
          <w:rStyle w:val="Codevalue"/>
        </w:rPr>
        <w:t>"column"</w:t>
      </w:r>
      <w:r>
        <w:t xml:space="preserve"> alternating with </w:t>
      </w:r>
      <w:r>
        <w:rPr>
          <w:rStyle w:val="Codevalue"/>
        </w:rPr>
        <w:t>"fragment"</w:t>
      </w:r>
      <w:r>
        <w:t xml:space="preserve"> to encode an inscription on whose original gridlike layout a secondary gridlike layout was superimposed by fragmentation), it is recommended that you use a different numeration scheme for the two</w:t>
      </w:r>
    </w:p>
    <w:p>
      <w:pPr>
        <w:pStyle w:val="Cmsor3"/>
      </w:pPr>
      <w:bookmarkStart w:id="338" w:name="_kqgib25um4gs" w:colFirst="0" w:colLast="0"/>
      <w:bookmarkStart w:id="339" w:name="_toz4tvrpqg6p" w:colFirst="0" w:colLast="0"/>
      <w:bookmarkStart w:id="340" w:name="_Ref182322267"/>
      <w:bookmarkStart w:id="341" w:name="_Toc183083756"/>
      <w:bookmarkEnd w:id="338"/>
      <w:bookmarkEnd w:id="339"/>
      <w:r>
        <w:t>When to encode gridlike partitions</w:t>
      </w:r>
      <w:bookmarkEnd w:id="340"/>
      <w:bookmarkEnd w:id="341"/>
    </w:p>
    <w:p>
      <w:pPr>
        <w:pStyle w:val="Lista"/>
      </w:pPr>
      <w:r>
        <w:t>encoding gridlike partitions with milestones is not mandatory and should be applied on a case-by-case basis, judging the feasibility of encoding versus the anticipated usefulness of having the partitions represented in the edition</w:t>
      </w:r>
    </w:p>
    <w:p>
      <w:pPr>
        <w:pStyle w:val="Lista2"/>
      </w:pPr>
      <w:r>
        <w:t xml:space="preserve">such representation is particularly useful if some elements of description apply only to specific partitions </w:t>
      </w:r>
      <w:r>
        <w:rPr>
          <w:noProof/>
        </w:rPr>
        <w:t>(</w:t>
      </w:r>
      <w:r>
        <w:t>e.g. certain fragments are kept in a different place, or certain facets of the support are in a different state of preservation)</w:t>
      </w:r>
    </w:p>
    <w:p>
      <w:pPr>
        <w:pStyle w:val="Lista"/>
      </w:pPr>
      <w:r>
        <w:t>this encoding is strongly recommended for</w:t>
      </w:r>
      <w:r>
        <w:rPr>
          <w:b/>
          <w:bCs/>
        </w:rPr>
        <w:t xml:space="preserve"> composite</w:t>
      </w:r>
      <w:r>
        <w:t xml:space="preserve"> </w:t>
      </w:r>
      <w:r>
        <w:rPr>
          <w:noProof/>
        </w:rPr>
        <w:t>(</w:t>
      </w:r>
      <w:r>
        <w:t xml:space="preserve">physically disjoined) </w:t>
      </w:r>
      <w:r>
        <w:rPr>
          <w:b/>
          <w:bCs/>
        </w:rPr>
        <w:t>surfaces</w:t>
      </w:r>
      <w:r>
        <w:t xml:space="preserve"> such as</w:t>
      </w:r>
    </w:p>
    <w:p>
      <w:pPr>
        <w:pStyle w:val="Lista2"/>
      </w:pPr>
      <w:r>
        <w:rPr>
          <w:b/>
          <w:bCs/>
        </w:rPr>
        <w:t>fragments</w:t>
      </w:r>
      <w:r>
        <w:t>, provided that they can be lined up with each other</w:t>
      </w:r>
    </w:p>
    <w:p>
      <w:pPr>
        <w:pStyle w:val="Lista3"/>
      </w:pPr>
      <w:r>
        <w:t>while fragments that cannot be pieced together require encoding as boxlike partitions (§</w:t>
      </w:r>
      <w:r>
        <w:fldChar w:fldCharType="begin"/>
      </w:r>
      <w:r>
        <w:instrText xml:space="preserve"> REF _Ref182836273 \r \h </w:instrText>
      </w:r>
      <w:r>
        <w:fldChar w:fldCharType="separate"/>
      </w:r>
      <w:r>
        <w:t>3.2</w:t>
      </w:r>
      <w:r>
        <w:fldChar w:fldCharType="end"/>
      </w:r>
      <w:r>
        <w:t>)</w:t>
      </w:r>
    </w:p>
    <w:p>
      <w:pPr>
        <w:pStyle w:val="Lista2"/>
      </w:pPr>
      <w:r>
        <w:rPr>
          <w:b/>
          <w:bCs/>
        </w:rPr>
        <w:t>building blocks</w:t>
      </w:r>
      <w:r>
        <w:t>, especially if they are not currently integrated into a structure</w:t>
      </w:r>
    </w:p>
    <w:p>
      <w:pPr>
        <w:pStyle w:val="Lista"/>
      </w:pPr>
      <w:r>
        <w:t>this encoding is recommended for</w:t>
      </w:r>
      <w:r>
        <w:rPr>
          <w:b/>
          <w:bCs/>
        </w:rPr>
        <w:t xml:space="preserve"> visually demarcated areas</w:t>
      </w:r>
      <w:r>
        <w:t xml:space="preserve"> on a simplex surface, such as</w:t>
      </w:r>
    </w:p>
    <w:p>
      <w:pPr>
        <w:pStyle w:val="Lista2"/>
      </w:pPr>
      <w:r>
        <w:t xml:space="preserve">quasi-columns consisting of a metrical unit </w:t>
      </w:r>
      <w:r>
        <w:rPr>
          <w:noProof/>
        </w:rPr>
        <w:t>(</w:t>
      </w:r>
      <w:r>
        <w:t xml:space="preserve">e.g. verse line), as illustrated in </w:t>
      </w:r>
      <w:r>
        <w:fldChar w:fldCharType="begin"/>
      </w:r>
      <w:r>
        <w:instrText xml:space="preserve"> REF _Ref44078509 \h  \* MERGEFORMAT </w:instrText>
      </w:r>
      <w:r>
        <w:fldChar w:fldCharType="separate"/>
      </w:r>
      <w:r>
        <w:t>Example 3.6.1.A</w:t>
      </w:r>
      <w:r>
        <w:fldChar w:fldCharType="end"/>
      </w:r>
      <w:r>
        <w:t xml:space="preserve"> and in Case study</w:t>
      </w:r>
      <w:r>
        <w:rPr>
          <w:noProof/>
        </w:rPr>
        <w:t xml:space="preserve">2 in </w:t>
      </w:r>
      <w:r>
        <w:fldChar w:fldCharType="begin"/>
      </w:r>
      <w:r>
        <w:instrText xml:space="preserve"> REF _Ref43985466 \w \h  \* MERGEFORMAT </w:instrText>
      </w:r>
      <w:r>
        <w:fldChar w:fldCharType="separate"/>
      </w:r>
      <w:r>
        <w:t>Appendix C</w:t>
      </w:r>
      <w:r>
        <w:fldChar w:fldCharType="end"/>
      </w:r>
    </w:p>
    <w:p>
      <w:pPr>
        <w:pStyle w:val="Lista"/>
      </w:pPr>
      <w:r>
        <w:t>this encoding is recommended only if deemed useful for</w:t>
      </w:r>
      <w:r>
        <w:rPr>
          <w:b/>
          <w:bCs/>
        </w:rPr>
        <w:t xml:space="preserve"> complex surfaces</w:t>
      </w:r>
      <w:r>
        <w:t xml:space="preserve"> such as</w:t>
      </w:r>
    </w:p>
    <w:p>
      <w:pPr>
        <w:pStyle w:val="Lista2"/>
      </w:pPr>
      <w:r>
        <w:t>two or more adjacent faces of a stele or pillar with a rectangular or polygonal cross-section</w:t>
      </w:r>
    </w:p>
    <w:p>
      <w:pPr>
        <w:pStyle w:val="Lista"/>
      </w:pPr>
      <w:r>
        <w:lastRenderedPageBreak/>
        <w:t>if you opt not to encode milestones in any of the above cases, simply treat the text as if it occupied a simple surface, and describe the layout in as much detail as you wish in your metadata</w:t>
      </w:r>
    </w:p>
    <w:p>
      <w:pPr>
        <w:pStyle w:val="Lista2"/>
      </w:pPr>
      <w:r>
        <w:t>in this case, decide at your own discretion whether you ignore this spacing in your encoding or encode space elements at the ends of metrical units separated by a space from the next metrical unit within the same line (§</w:t>
      </w:r>
      <w:r>
        <w:fldChar w:fldCharType="begin"/>
      </w:r>
      <w:r>
        <w:instrText xml:space="preserve"> REF _Ref183011891 \r \h </w:instrText>
      </w:r>
      <w:r>
        <w:fldChar w:fldCharType="separate"/>
      </w:r>
      <w:r>
        <w:t>4.3.2.1</w:t>
      </w:r>
      <w:r>
        <w:fldChar w:fldCharType="end"/>
      </w:r>
      <w:r>
        <w:t>)</w:t>
      </w:r>
    </w:p>
    <w:p>
      <w:pPr>
        <w:pStyle w:val="Cmsor2"/>
      </w:pPr>
      <w:bookmarkStart w:id="342" w:name="_varsapous7ty" w:colFirst="0" w:colLast="0"/>
      <w:bookmarkStart w:id="343" w:name="_4iehglajtm57" w:colFirst="0" w:colLast="0"/>
      <w:bookmarkStart w:id="344" w:name="_Ref182815850"/>
      <w:bookmarkStart w:id="345" w:name="_Toc183083757"/>
      <w:bookmarkStart w:id="346" w:name="_Ref43990458"/>
      <w:bookmarkEnd w:id="342"/>
      <w:bookmarkEnd w:id="343"/>
      <w:r>
        <w:t xml:space="preserve">Fragments </w:t>
      </w:r>
      <w:bookmarkEnd w:id="344"/>
      <w:r>
        <w:t>and other untidy partitions</w:t>
      </w:r>
      <w:bookmarkEnd w:id="345"/>
    </w:p>
    <w:p>
      <w:pPr>
        <w:pStyle w:val="Cmsor3"/>
      </w:pPr>
      <w:bookmarkStart w:id="347" w:name="_Toc183083758"/>
      <w:r>
        <w:t>Overview</w:t>
      </w:r>
      <w:bookmarkEnd w:id="347"/>
    </w:p>
    <w:p>
      <w:r>
        <w:t>Certain aspects of extrinsic structure – typically fragmentation, but occasionally also the surfaces of a three-dimensional object – result in partitions that do not constitute a neat grid covering the entire campus of an inscription. This section describes good practice for such untidy situations. In addition to the specific guidelines below, keep in mind that when some extant pieces of an inscription cannot be fitted together, then boxlike partitions (§</w:t>
      </w:r>
      <w:r>
        <w:fldChar w:fldCharType="begin"/>
      </w:r>
      <w:r>
        <w:instrText xml:space="preserve"> REF _Ref43978987 \r \h  \* MERGEFORMAT </w:instrText>
      </w:r>
      <w:r>
        <w:fldChar w:fldCharType="separate"/>
      </w:r>
      <w:r>
        <w:t>3.2</w:t>
      </w:r>
      <w:r>
        <w:fldChar w:fldCharType="end"/>
      </w:r>
      <w:r>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fldChar w:fldCharType="begin"/>
      </w:r>
      <w:r>
        <w:instrText xml:space="preserve"> REF _Ref43984651 \w \h  \* MERGEFORMAT </w:instrText>
      </w:r>
      <w:r>
        <w:fldChar w:fldCharType="separate"/>
      </w:r>
      <w:r>
        <w:t>3.6</w:t>
      </w:r>
      <w:r>
        <w:fldChar w:fldCharType="end"/>
      </w:r>
      <w:r>
        <w:t xml:space="preserve">) and is optional as per </w:t>
      </w:r>
      <w:r>
        <w:fldChar w:fldCharType="begin"/>
      </w:r>
      <w:r>
        <w:instrText xml:space="preserve"> REF _Ref182322267 \r \h </w:instrText>
      </w:r>
      <w:r>
        <w:fldChar w:fldCharType="separate"/>
      </w:r>
      <w:r>
        <w:t>3.6.4</w:t>
      </w:r>
      <w:r>
        <w:fldChar w:fldCharType="end"/>
      </w:r>
      <w:r>
        <w:t>.</w:t>
      </w:r>
    </w:p>
    <w:p>
      <w:pPr>
        <w:pStyle w:val="Cmsor3"/>
      </w:pPr>
      <w:bookmarkStart w:id="348" w:name="_Toc183083759"/>
      <w:bookmarkStart w:id="349" w:name="_Ref182811945"/>
      <w:r>
        <w:t>Missing pieces</w:t>
      </w:r>
      <w:bookmarkEnd w:id="348"/>
    </w:p>
    <w:p>
      <w:r>
        <w:t xml:space="preserve">Just because a piece of an inscription has been lost, as in </w:t>
      </w:r>
      <w:r>
        <w:fldChar w:fldCharType="begin"/>
      </w:r>
      <w:r>
        <w:instrText xml:space="preserve"> REF _Ref182834107 \h </w:instrText>
      </w:r>
      <w:r>
        <w:fldChar w:fldCharType="separate"/>
      </w:r>
      <w:r>
        <w:t xml:space="preserve">Example </w:t>
      </w:r>
      <w:r>
        <w:rPr>
          <w:noProof/>
        </w:rPr>
        <w:t>3.7.2</w:t>
      </w:r>
      <w:r>
        <w:t>.</w:t>
      </w:r>
      <w:r>
        <w:rPr>
          <w:noProof/>
        </w:rPr>
        <w:t>A</w:t>
      </w:r>
      <w:r>
        <w:fldChar w:fldCharType="end"/>
      </w:r>
      <w:r>
        <w:t>, there is no need to encode any kind of partition. As far as encoding is concerned, this is just another kind of lacuna, to be encoded according to §</w:t>
      </w:r>
      <w:r>
        <w:fldChar w:fldCharType="begin"/>
      </w:r>
      <w:r>
        <w:instrText xml:space="preserve"> REF _Ref43979611 \r \h </w:instrText>
      </w:r>
      <w:r>
        <w:fldChar w:fldCharType="separate"/>
      </w:r>
      <w:r>
        <w:t>5.4</w:t>
      </w:r>
      <w:r>
        <w:fldChar w:fldCharType="end"/>
      </w:r>
      <w:r>
        <w:t xml:space="preserve">. If the lost piece is subsequently recovered and the digital inscription is updated accordingly, then partitions can (optionally) be encoded for the fragments,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w:t>
      </w:r>
    </w:p>
    <w:p>
      <w:r>
        <w:t xml:space="preserve">As a logical extension of this approach, if an inscription consists of two or more extant fragments and one or more lost fragments, as in </w:t>
      </w:r>
      <w:r>
        <w:fldChar w:fldCharType="begin"/>
      </w:r>
      <w:r>
        <w:instrText xml:space="preserve"> REF _Ref182834408 \h </w:instrText>
      </w:r>
      <w:r>
        <w:fldChar w:fldCharType="separate"/>
      </w:r>
      <w:r>
        <w:t xml:space="preserve">Example </w:t>
      </w:r>
      <w:r>
        <w:rPr>
          <w:noProof/>
        </w:rPr>
        <w:t>3.7.2</w:t>
      </w:r>
      <w:r>
        <w:t>.</w:t>
      </w:r>
      <w:r>
        <w:rPr>
          <w:noProof/>
        </w:rPr>
        <w:t>B</w:t>
      </w:r>
      <w:r>
        <w:fldChar w:fldCharType="end"/>
      </w:r>
      <w:r>
        <w:t>, then partitions (if they are encoded) should be created only for the extant fragments. Thus:</w:t>
      </w:r>
    </w:p>
    <w:p>
      <w:pPr>
        <w:pStyle w:val="Lista"/>
      </w:pPr>
      <w:r>
        <w:t>the lacunae representing the text belonging to a lost fragment, whether restored or not, should be encoded as belonging to the adjacent extant fragment</w:t>
      </w:r>
    </w:p>
    <w:p>
      <w:pPr>
        <w:pStyle w:val="Lista2"/>
      </w:pPr>
      <w:r>
        <w:t>if the sides of a lost fragment are adjacent to different extant fragments, arbitrarily pick one of the extant fragments (typically the earlier one) and encode the lacunae as belonging to that fragment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0" w:name="_Ref182834107"/>
            <w:r>
              <w:t xml:space="preserve">Example </w:t>
            </w:r>
            <w:fldSimple w:instr=" STYLEREF 3 \s ">
              <w:r>
                <w:rPr>
                  <w:noProof/>
                </w:rPr>
                <w:t>3.7.2</w:t>
              </w:r>
            </w:fldSimple>
            <w:r>
              <w:t>.</w:t>
            </w:r>
            <w:fldSimple w:instr=" SEQ Example \* ALPHABETIC \s 3 ">
              <w:r>
                <w:rPr>
                  <w:noProof/>
                </w:rPr>
                <w:t>A</w:t>
              </w:r>
            </w:fldSimple>
            <w:bookmarkEnd w:id="350"/>
            <w:r>
              <w:t>: inscription with a missing piece</w:t>
            </w:r>
          </w:p>
        </w:tc>
      </w:tr>
      <w:tr>
        <w:tc>
          <w:tcPr>
            <w:tcW w:w="5000" w:type="pct"/>
            <w:vAlign w:val="center"/>
          </w:tcPr>
          <w:p>
            <w:pPr>
              <w:pStyle w:val="Image"/>
            </w:pPr>
            <w:r>
              <w:t>&amp;&amp;&amp;</w:t>
            </w:r>
          </w:p>
        </w:tc>
      </w:tr>
      <w:tr>
        <w:tc>
          <w:tcPr>
            <w:tcW w:w="5000" w:type="pct"/>
          </w:tcPr>
          <w:p>
            <w:pPr>
              <w:pStyle w:val="CodeParagraph"/>
              <w:keepNext/>
              <w:rPr>
                <w:rStyle w:val="Codetext"/>
              </w:rPr>
            </w:pPr>
            <w:r>
              <w:rPr>
                <w:rStyle w:val="Code"/>
              </w:rPr>
              <w:t xml:space="preserve">&amp;&amp;&amp;&lt;lb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tc>
          <w:tcPr>
            <w:tcW w:w="5000" w:type="pct"/>
          </w:tcPr>
          <w:p>
            <w:pPr>
              <w:pStyle w:val="TableNote"/>
            </w:pPr>
            <w:r>
              <w:t>&amp;&amp;&amp;here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tbl>
      <w:tblPr>
        <w:tblStyle w:val="CodeSampleTable"/>
        <w:tblW w:w="0" w:type="auto"/>
        <w:tblLook w:val="04A0" w:firstRow="1" w:lastRow="0" w:firstColumn="1" w:lastColumn="0" w:noHBand="0" w:noVBand="1"/>
      </w:tblPr>
      <w:tblGrid>
        <w:gridCol w:w="9100"/>
      </w:tblGrid>
      <w:tr>
        <w:trPr>
          <w:cnfStyle w:val="100000000000" w:firstRow="1" w:lastRow="0" w:firstColumn="0" w:lastColumn="0" w:oddVBand="0" w:evenVBand="0" w:oddHBand="0" w:evenHBand="0" w:firstRowFirstColumn="0" w:firstRowLastColumn="0" w:lastRowFirstColumn="0" w:lastRowLastColumn="0"/>
        </w:trPr>
        <w:tc>
          <w:tcPr>
            <w:tcW w:w="9054" w:type="dxa"/>
          </w:tcPr>
          <w:p>
            <w:pPr>
              <w:pStyle w:val="Kpalrs"/>
            </w:pPr>
            <w:bookmarkStart w:id="351" w:name="_Ref182834408"/>
            <w:r>
              <w:lastRenderedPageBreak/>
              <w:t xml:space="preserve">Example </w:t>
            </w:r>
            <w:fldSimple w:instr=" STYLEREF 3 \s ">
              <w:r>
                <w:rPr>
                  <w:noProof/>
                </w:rPr>
                <w:t>3.7.2</w:t>
              </w:r>
            </w:fldSimple>
            <w:r>
              <w:t>.</w:t>
            </w:r>
            <w:fldSimple w:instr=" SEQ Example \* ALPHABETIC \s 3 ">
              <w:r>
                <w:rPr>
                  <w:noProof/>
                </w:rPr>
                <w:t>B</w:t>
              </w:r>
            </w:fldSimple>
            <w:bookmarkEnd w:id="351"/>
            <w:r>
              <w:t>: gridlike partitions for contiguous fragments with a missing piece</w:t>
            </w:r>
          </w:p>
        </w:tc>
      </w:tr>
      <w:tr>
        <w:tc>
          <w:tcPr>
            <w:tcW w:w="9054" w:type="dxa"/>
          </w:tcPr>
          <w:p>
            <w:pPr>
              <w:pStyle w:val="Image"/>
            </w:pPr>
            <w:r>
              <w:drawing>
                <wp:inline distT="0" distB="0" distL="0" distR="0">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tc>
          <w:tcPr>
            <w:tcW w:w="9054" w:type="dxa"/>
          </w:tcPr>
          <w:p>
            <w:pPr>
              <w:pStyle w:val="TableNote"/>
              <w:keepNext/>
            </w:pPr>
            <w:r>
              <w:t>here, two extant fragments of a slab can be joined because they share some lines, though a smaller missing fragment gives rise to gaps in other lines</w:t>
            </w:r>
          </w:p>
          <w:p>
            <w:pPr>
              <w:pStyle w:val="TableNote"/>
              <w:keepNext/>
            </w:pPr>
            <w:r>
              <w:t>the fragments are optionally encoded as gridlike milestones</w:t>
            </w:r>
          </w:p>
          <w:p>
            <w:pPr>
              <w:pStyle w:val="TableNote"/>
              <w:keepNext/>
            </w:pPr>
            <w:r>
              <w:t>the lacunae in the first five lines are arbitrarily allocated to one of the encoded fragments (fragment a, in the code below)</w:t>
            </w:r>
          </w:p>
          <w:p>
            <w:pPr>
              <w:pStyle w:val="TableNote"/>
              <w:keepNext/>
            </w:pPr>
            <w:r>
              <w:t>but restorations of partially lost words are always allocated to the fragment bearing their extant segments (thus, to fragment b in lines 1 and 2)</w:t>
            </w:r>
          </w:p>
        </w:tc>
      </w:tr>
      <w:tr>
        <w:tc>
          <w:tcPr>
            <w:tcW w:w="9054" w:type="dxa"/>
          </w:tcPr>
          <w:p>
            <w:pPr>
              <w:pStyle w:val="CodeParagraph"/>
              <w:rPr>
                <w:rStyle w:val="Code"/>
              </w:rPr>
            </w:pP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In a hole in</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li</w:t>
            </w:r>
            <w:r>
              <w:rPr>
                <w:rStyle w:val="Code"/>
              </w:rPr>
              <w:t>&lt;/supplied&gt;</w:t>
            </w:r>
            <w:r>
              <w:rPr>
                <w:rStyle w:val="Codetext"/>
              </w:rPr>
              <w:t>ved a hobbit. Not a</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nasty, dirty, we</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precision</w:t>
            </w:r>
            <w:r>
              <w:rPr>
                <w:rStyle w:val="Code"/>
              </w:rPr>
              <w:t>=</w:t>
            </w:r>
            <w:r>
              <w:rPr>
                <w:rStyle w:val="Codevalue"/>
              </w:rPr>
              <w:t>"low"</w:t>
            </w:r>
            <w:r>
              <w:rPr>
                <w:rStyle w:val="Code"/>
              </w:rPr>
              <w:t>&gt;</w:t>
            </w:r>
            <w:r>
              <w:rPr>
                <w:rStyle w:val="Codetext"/>
              </w:rPr>
              <w:t>t</w:t>
            </w:r>
            <w:r>
              <w:rPr>
                <w:rStyle w:val="Code"/>
              </w:rPr>
              <w:t xml:space="preserve">&lt;/supplied&gt;&lt;gap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"14"</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w</w:t>
            </w:r>
            <w:r>
              <w:rPr>
                <w:rStyle w:val="Code"/>
              </w:rPr>
              <w:t>&lt;/supplied&gt;&lt;unclear&gt;</w:t>
            </w:r>
            <w:r>
              <w:rPr>
                <w:rStyle w:val="Codetext"/>
              </w:rPr>
              <w:t>i</w:t>
            </w:r>
            <w:r>
              <w:rPr>
                <w:rStyle w:val="Code"/>
              </w:rPr>
              <w:t>&lt;/unclear&gt;</w:t>
            </w:r>
            <w:r>
              <w:rPr>
                <w:rStyle w:val="Codetext"/>
              </w:rPr>
              <w:t>th the ends of worms</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and an oozy sme</w:t>
            </w:r>
            <w:r>
              <w:rPr>
                <w:rStyle w:val="Code"/>
              </w:rPr>
              <w:t>&lt;unclear&gt;</w:t>
            </w:r>
            <w:r>
              <w:rPr>
                <w:rStyle w:val="Codetext"/>
              </w:rPr>
              <w:t>ll</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dry, bare, sandy hole</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nothing in it </w:t>
            </w:r>
            <w:r>
              <w:rPr>
                <w:rStyle w:val="Code"/>
              </w:rPr>
              <w:t>&lt;unclear&gt;</w:t>
            </w:r>
            <w:r>
              <w:rPr>
                <w:rStyle w:val="Codetext"/>
              </w:rPr>
              <w:t>t</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hobbit-hole, and th</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means comfort. It had a  </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perfectly round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d</w:t>
            </w:r>
            <w:r>
              <w:rPr>
                <w:rStyle w:val="Code"/>
              </w:rPr>
              <w:t>&lt;/supplied&gt;</w:t>
            </w:r>
            <w:r>
              <w:rPr>
                <w:rStyle w:val="Codetext"/>
              </w:rPr>
              <w:t xml:space="preserve">oor like a porthole, painted green,  </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with a shiny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yellow brass knob in the exact middle.</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The doo</w:t>
            </w:r>
            <w:r>
              <w:rPr>
                <w:rStyle w:val="Code"/>
              </w:rPr>
              <w:t>&lt;unclear&gt;</w:t>
            </w:r>
            <w:r>
              <w:rPr>
                <w:rStyle w:val="Codetext"/>
              </w:rPr>
              <w:t>r</w:t>
            </w:r>
            <w:r>
              <w:rPr>
                <w:rStyle w:val="Code"/>
              </w:rPr>
              <w:t>&lt;/unclear&gt;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opened on to a tube-shaped hall like a</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 xml:space="preserve">/&gt;&lt;milestone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"a"</w:t>
            </w:r>
            <w:r>
              <w:rPr>
                <w:rStyle w:val="Code"/>
              </w:rPr>
              <w:t>/&gt;</w:t>
            </w:r>
            <w:r>
              <w:rPr>
                <w:rStyle w:val="Codetext"/>
              </w:rPr>
              <w:t>tunne</w:t>
            </w:r>
            <w:r>
              <w:rPr>
                <w:rStyle w:val="Code"/>
              </w:rPr>
              <w:t>&lt;unclear&gt;</w:t>
            </w:r>
            <w:r>
              <w:rPr>
                <w:rStyle w:val="Codetext"/>
              </w:rPr>
              <w:t>l</w:t>
            </w:r>
            <w:r>
              <w:rPr>
                <w:rStyle w:val="Code"/>
              </w:rPr>
              <w:t xml:space="preserve">&lt;/unclear&gt;&lt;supplied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w:t>
            </w:r>
            <w:r>
              <w:rPr>
                <w:rStyle w:val="Code"/>
              </w:rPr>
              <w:t>&lt;/supplied&gt;</w:t>
            </w:r>
            <w:r>
              <w:rPr>
                <w:rStyle w:val="Codetext"/>
              </w:rPr>
              <w:t xml:space="preserve"> </w:t>
            </w:r>
            <w:r>
              <w:rPr>
                <w:rStyle w:val="Code"/>
              </w:rPr>
              <w:t xml:space="preserve">&lt;milestone </w:t>
            </w:r>
            <w:r>
              <w:rPr>
                <w:rStyle w:val="Codeattribute"/>
              </w:rPr>
              <w:t>unit</w:t>
            </w:r>
            <w:r>
              <w:rPr>
                <w:rStyle w:val="Code"/>
              </w:rPr>
              <w:t>=</w:t>
            </w:r>
            <w:r>
              <w:rPr>
                <w:rStyle w:val="Codevalue"/>
              </w:rPr>
              <w:t>"fragment"</w:t>
            </w:r>
            <w:r>
              <w:rPr>
                <w:rStyle w:val="Code"/>
              </w:rPr>
              <w:t xml:space="preserve"> </w:t>
            </w:r>
            <w:r>
              <w:rPr>
                <w:rStyle w:val="Codeattribute"/>
              </w:rPr>
              <w:t>n</w:t>
            </w:r>
            <w:r>
              <w:rPr>
                <w:rStyle w:val="Code"/>
              </w:rPr>
              <w:t>=</w:t>
            </w:r>
            <w:r>
              <w:rPr>
                <w:rStyle w:val="Codevalue"/>
              </w:rPr>
              <w:t>"b"</w:t>
            </w:r>
            <w:r>
              <w:rPr>
                <w:rStyle w:val="Code"/>
              </w:rPr>
              <w:t>/&gt;</w:t>
            </w:r>
            <w:r>
              <w:rPr>
                <w:rStyle w:val="Codetext"/>
              </w:rPr>
              <w:t>a very comfortable tunnel without smoke.</w:t>
            </w:r>
            <w:r>
              <w:rPr>
                <w:rStyle w:val="Codetext"/>
              </w:rPr>
              <w:br/>
            </w:r>
            <w:r>
              <w:rPr>
                <w:rStyle w:val="Code"/>
              </w:rPr>
              <w:t>&lt;/p&gt;</w:t>
            </w:r>
          </w:p>
        </w:tc>
      </w:tr>
    </w:tbl>
    <w:p>
      <w:pPr>
        <w:pStyle w:val="Cmsor3"/>
      </w:pPr>
      <w:bookmarkStart w:id="352" w:name="_Toc183083760"/>
      <w:bookmarkEnd w:id="349"/>
      <w:r>
        <w:t>Features splitting only some lines of an inscription</w:t>
      </w:r>
      <w:bookmarkEnd w:id="352"/>
    </w:p>
    <w:p>
      <w:r>
        <w:t>Recall from §</w:t>
      </w:r>
      <w:r>
        <w:fldChar w:fldCharType="begin"/>
      </w:r>
      <w:r>
        <w:instrText xml:space="preserve"> REF _Ref182923075 \r \h </w:instrText>
      </w:r>
      <w:r>
        <w:fldChar w:fldCharType="separate"/>
      </w:r>
      <w:r>
        <w:t>3.1</w:t>
      </w:r>
      <w:r>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t xml:space="preserve">Figure </w:t>
      </w:r>
      <w:r>
        <w:rPr>
          <w:noProof/>
        </w:rPr>
        <w:t>4</w:t>
      </w:r>
      <w:r>
        <w:fldChar w:fldCharType="end"/>
      </w:r>
      <w:r>
        <w:t xml:space="preserve"> as well as in </w:t>
      </w:r>
      <w:r>
        <w:fldChar w:fldCharType="begin"/>
      </w:r>
      <w:r>
        <w:instrText xml:space="preserve"> REF _Ref182822234 \h </w:instrText>
      </w:r>
      <w:r>
        <w:fldChar w:fldCharType="separate"/>
      </w:r>
      <w:r>
        <w:t xml:space="preserve">Example </w:t>
      </w:r>
      <w:r>
        <w:rPr>
          <w:noProof/>
        </w:rPr>
        <w:t>3.6.1</w:t>
      </w:r>
      <w:r>
        <w:t>.</w:t>
      </w:r>
      <w:r>
        <w:rPr>
          <w:noProof/>
        </w:rPr>
        <w:t>B</w:t>
      </w:r>
      <w:r>
        <w:fldChar w:fldCharType="end"/>
      </w:r>
      <w:r>
        <w:t xml:space="preserve"> to </w:t>
      </w:r>
      <w:r>
        <w:fldChar w:fldCharType="begin"/>
      </w:r>
      <w:r>
        <w:instrText xml:space="preserve"> REF _Ref44078533 \h  \* MERGEFORMAT </w:instrText>
      </w:r>
      <w:r>
        <w:fldChar w:fldCharType="separate"/>
      </w:r>
      <w:r>
        <w:t xml:space="preserve">Example </w:t>
      </w:r>
      <w:r>
        <w:rPr>
          <w:noProof/>
        </w:rPr>
        <w:t>3.6.1.C</w:t>
      </w:r>
      <w:r>
        <w:fldChar w:fldCharType="end"/>
      </w:r>
      <w:r>
        <w:t xml:space="preserve">), the milestones for each cell of the grid must be present in each epigraphic line of the edition (or the textpart division). Sometimes, however, a grid applies only to part of the inscribed campus, as in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In order to reduce code clutter and </w:t>
      </w:r>
      <w:r>
        <w:lastRenderedPageBreak/>
        <w:t>encoding burden, in this latter case we use milestone elements only in the specific lines which are directly 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3" w:name="_Ref182834409"/>
            <w:r>
              <w:t xml:space="preserve">Example </w:t>
            </w:r>
            <w:fldSimple w:instr=" STYLEREF 3 \s ">
              <w:r>
                <w:rPr>
                  <w:noProof/>
                </w:rPr>
                <w:t>3.7.3</w:t>
              </w:r>
            </w:fldSimple>
            <w:r>
              <w:t>.</w:t>
            </w:r>
            <w:fldSimple w:instr=" SEQ Example \* ALPHABETIC \s 3 ">
              <w:r>
                <w:rPr>
                  <w:noProof/>
                </w:rPr>
                <w:t>A</w:t>
              </w:r>
            </w:fldSimple>
            <w:bookmarkEnd w:id="353"/>
            <w:r>
              <w:t>: gridlike milestones in only some of the lines</w:t>
            </w:r>
          </w:p>
        </w:tc>
      </w:tr>
      <w:tr>
        <w:tc>
          <w:tcPr>
            <w:tcW w:w="5000" w:type="pct"/>
            <w:vAlign w:val="center"/>
          </w:tcPr>
          <w:p>
            <w:pPr>
              <w:pStyle w:val="Image"/>
            </w:pPr>
            <w:r>
              <w:t>&amp;&amp;&amp;</w:t>
            </w:r>
          </w:p>
        </w:tc>
      </w:tr>
      <w:tr>
        <w:tc>
          <w:tcPr>
            <w:tcW w:w="5000" w:type="pct"/>
          </w:tcPr>
          <w:p>
            <w:pPr>
              <w:pStyle w:val="CodeParagraph"/>
              <w:keepNext/>
              <w:rPr>
                <w:rStyle w:val="Codetext"/>
              </w:rPr>
            </w:pP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 a</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 wet hole, filled with the ends of worms</w:t>
            </w:r>
            <w:r>
              <w:rPr>
                <w:rStyle w:val="Codetext"/>
              </w:rPr>
              <w:br/>
            </w:r>
            <w:r>
              <w:rPr>
                <w:rStyle w:val="Code"/>
              </w:rPr>
              <w:t xml:space="preserve">&lt;lb </w:t>
            </w:r>
            <w:r>
              <w:rPr>
                <w:rStyle w:val="Codeattribute"/>
              </w:rPr>
              <w:t>n</w:t>
            </w:r>
            <w:r>
              <w:rPr>
                <w:rStyle w:val="Code"/>
              </w:rPr>
              <w:t>=</w:t>
            </w:r>
            <w:r>
              <w:rPr>
                <w:rStyle w:val="Codevalue"/>
              </w:rPr>
              <w:t>"3"</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and</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an oozy smell, nor yet a dry, bare, sandy hole</w:t>
            </w:r>
            <w:r>
              <w:rPr>
                <w:rStyle w:val="Codetext"/>
              </w:rPr>
              <w:br/>
            </w:r>
            <w:r>
              <w:rPr>
                <w:rStyle w:val="Code"/>
              </w:rPr>
              <w:t xml:space="preserve">&lt;lb </w:t>
            </w:r>
            <w:r>
              <w:rPr>
                <w:rStyle w:val="Codeattribute"/>
              </w:rPr>
              <w:t>n</w:t>
            </w:r>
            <w:r>
              <w:rPr>
                <w:rStyle w:val="Code"/>
              </w:rPr>
              <w:t>=</w:t>
            </w:r>
            <w:r>
              <w:rPr>
                <w:rStyle w:val="Codevalue"/>
              </w:rPr>
              <w:t>"4"</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with no</w:t>
            </w:r>
            <w:r>
              <w:rPr>
                <w:rStyle w:val="Code"/>
              </w:rPr>
              <w:t xml:space="preserve">&lt;milestone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thing in it to sit down on or to eat: it was a</w:t>
            </w:r>
          </w:p>
          <w:p>
            <w:pPr>
              <w:pStyle w:val="CodeParagraph"/>
              <w:keepNext/>
            </w:pPr>
            <w:r>
              <w:rPr>
                <w:rStyle w:val="Code"/>
              </w:rPr>
              <w:t xml:space="preserve">&lt;lb </w:t>
            </w:r>
            <w:r>
              <w:rPr>
                <w:rStyle w:val="Codeattribute"/>
              </w:rPr>
              <w:t>n</w:t>
            </w:r>
            <w:r>
              <w:rPr>
                <w:rStyle w:val="Code"/>
              </w:rPr>
              <w:t>=</w:t>
            </w:r>
            <w:r>
              <w:rPr>
                <w:rStyle w:val="Codevalue"/>
              </w:rPr>
              <w:t>"5"</w:t>
            </w:r>
            <w:r>
              <w:rPr>
                <w:rStyle w:val="Code"/>
              </w:rPr>
              <w:t xml:space="preserve">/&gt;&lt;milestone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"a"</w:t>
            </w:r>
            <w:r>
              <w:rPr>
                <w:rStyle w:val="Code"/>
              </w:rPr>
              <w:t>&gt;</w:t>
            </w:r>
            <w:r>
              <w:rPr>
                <w:rStyle w:val="Codetext"/>
              </w:rPr>
              <w:t xml:space="preserve">hobbit-hole, </w:t>
            </w:r>
            <w:r>
              <w:rPr>
                <w:rStyle w:val="Code"/>
              </w:rPr>
              <w:t xml:space="preserve">&lt;unclear&gt;a&lt;/unclear&gt;&lt;milestone </w:t>
            </w:r>
            <w:r>
              <w:rPr>
                <w:rStyle w:val="Codeattribute"/>
              </w:rPr>
              <w:t>unit</w:t>
            </w:r>
            <w:r>
              <w:rPr>
                <w:rStyle w:val="Code"/>
              </w:rPr>
              <w:t>=</w:t>
            </w:r>
            <w:r>
              <w:rPr>
                <w:rStyle w:val="Codevalue"/>
              </w:rPr>
              <w:t xml:space="preserve">"fragment" </w:t>
            </w:r>
            <w:r>
              <w:rPr>
                <w:rStyle w:val="Codeattribute"/>
              </w:rPr>
              <w:t>n</w:t>
            </w:r>
            <w:r>
              <w:rPr>
                <w:rStyle w:val="Code"/>
              </w:rPr>
              <w:t>=</w:t>
            </w:r>
            <w:r>
              <w:rPr>
                <w:rStyle w:val="Codevalue"/>
              </w:rPr>
              <w:t>"b"</w:t>
            </w:r>
            <w:r>
              <w:rPr>
                <w:rStyle w:val="Code"/>
              </w:rPr>
              <w:t>&gt;</w:t>
            </w:r>
            <w:r>
              <w:rPr>
                <w:rStyle w:val="Codetext"/>
              </w:rPr>
              <w:t>nd that means comfort.</w:t>
            </w:r>
          </w:p>
        </w:tc>
      </w:tr>
      <w:tr>
        <w:tc>
          <w:tcPr>
            <w:tcW w:w="5000" w:type="pct"/>
          </w:tcPr>
          <w:p>
            <w:pPr>
              <w:pStyle w:val="TableNote"/>
            </w:pPr>
            <w:r>
              <w:t>here we have two fragments of a slab, which are clearly from the top and bottom of a single inscription, but there is no way to know how much text is lost between the two</w:t>
            </w:r>
          </w:p>
          <w:p>
            <w:pPr>
              <w:pStyle w:val="TableNote"/>
            </w:pPr>
            <w:r>
              <w:t>therefore the fragments must be encoded as boxlike partitions, with the lost text handled as per §</w:t>
            </w:r>
            <w:r>
              <w:fldChar w:fldCharType="begin"/>
            </w:r>
            <w:r>
              <w:instrText xml:space="preserve"> REF _Ref43981711 \w \h  \* MERGEFORMAT </w:instrText>
            </w:r>
            <w:r>
              <w:fldChar w:fldCharType="separate"/>
            </w:r>
            <w:r>
              <w:t>5.4.7</w:t>
            </w:r>
            <w:r>
              <w:fldChar w:fldCharType="end"/>
            </w:r>
          </w:p>
        </w:tc>
      </w:tr>
    </w:tbl>
    <w:p>
      <w:pPr>
        <w:pStyle w:val="Cmsor3"/>
      </w:pPr>
      <w:bookmarkStart w:id="354" w:name="_Ref182836682"/>
      <w:bookmarkStart w:id="355" w:name="_Toc183083761"/>
      <w:r>
        <w:t>Features splitting an inscription horizontally</w:t>
      </w:r>
      <w:bookmarkEnd w:id="354"/>
      <w:bookmarkEnd w:id="355"/>
    </w:p>
    <w:p>
      <w:r>
        <w:t xml:space="preserve">A fracture or other three-dimensional feature of the support may (on rare occasions) split an inscription horizontally, i.e. along the lines of text, as in </w:t>
      </w:r>
      <w:r>
        <w:fldChar w:fldCharType="begin"/>
      </w:r>
      <w:r>
        <w:instrText xml:space="preserve"> REF _Ref182822467 \h </w:instrText>
      </w:r>
      <w:r>
        <w:fldChar w:fldCharType="separate"/>
      </w:r>
      <w:r>
        <w:t xml:space="preserve">Example </w:t>
      </w:r>
      <w:r>
        <w:rPr>
          <w:noProof/>
        </w:rPr>
        <w:t>3.7.4</w:t>
      </w:r>
      <w:r>
        <w:t>.</w:t>
      </w:r>
      <w:r>
        <w:rPr>
          <w:noProof/>
        </w:rPr>
        <w:t>A</w:t>
      </w:r>
      <w:r>
        <w:fldChar w:fldCharType="end"/>
      </w:r>
      <w:r>
        <w:t>. Encoding such a feature is optional, and the considerations in §</w:t>
      </w:r>
      <w:r>
        <w:fldChar w:fldCharType="begin"/>
      </w:r>
      <w:r>
        <w:instrText xml:space="preserve"> REF _Ref182322267 \r \h </w:instrText>
      </w:r>
      <w:r>
        <w:fldChar w:fldCharType="separate"/>
      </w:r>
      <w:r>
        <w:t>3.6.4</w:t>
      </w:r>
      <w:r>
        <w:fldChar w:fldCharType="end"/>
      </w:r>
      <w:r>
        <w:t xml:space="preserve"> continue to apply. However, encoding it as a gridlike partition would not be practicable, since each cell of a grid is understood to be part of a line (§</w:t>
      </w:r>
      <w:r>
        <w:fldChar w:fldCharType="begin"/>
      </w:r>
      <w:r>
        <w:instrText xml:space="preserve"> REF _Ref182923075 \r \h </w:instrText>
      </w:r>
      <w:r>
        <w:fldChar w:fldCharType="separate"/>
      </w:r>
      <w:r>
        <w:t>3.1</w:t>
      </w:r>
      <w:r>
        <w:fldChar w:fldCharType="end"/>
      </w:r>
      <w:r>
        <w:t>), while here the partition is on a higher level of the extrinsic hierarchy, with full lines belonging to each fragment. Therefore, if encoding is desired, such a feature is to be treated as a pagelike partition.</w:t>
      </w:r>
    </w:p>
    <w:p>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356" w:name="_Ref182822467"/>
            <w:r>
              <w:t xml:space="preserve">Example </w:t>
            </w:r>
            <w:fldSimple w:instr=" STYLEREF 3 \s ">
              <w:r>
                <w:rPr>
                  <w:noProof/>
                </w:rPr>
                <w:t>3.7.4</w:t>
              </w:r>
            </w:fldSimple>
            <w:r>
              <w:t>.</w:t>
            </w:r>
            <w:fldSimple w:instr=" SEQ Example \* ALPHABETIC \s 3 ">
              <w:r>
                <w:rPr>
                  <w:noProof/>
                </w:rPr>
                <w:t>A</w:t>
              </w:r>
            </w:fldSimple>
            <w:bookmarkEnd w:id="356"/>
            <w:r>
              <w:t>: pagelike partition for a horizontal fracture</w:t>
            </w:r>
          </w:p>
        </w:tc>
      </w:tr>
      <w:tr>
        <w:tc>
          <w:tcPr>
            <w:tcW w:w="5000" w:type="pct"/>
          </w:tcPr>
          <w:p>
            <w:pPr>
              <w:pStyle w:val="Image"/>
            </w:pPr>
          </w:p>
        </w:tc>
      </w:tr>
      <w:tr>
        <w:tc>
          <w:tcPr>
            <w:tcW w:w="5000" w:type="pct"/>
          </w:tcPr>
          <w:p>
            <w:pPr>
              <w:pStyle w:val="TableNote"/>
              <w:keepNext/>
            </w:pPr>
            <w:r>
              <w:t>&amp;&amp;&amp;</w:t>
            </w:r>
          </w:p>
        </w:tc>
      </w:tr>
      <w:tr>
        <w:tc>
          <w:tcPr>
            <w:tcW w:w="5000" w:type="pct"/>
          </w:tcPr>
          <w:p>
            <w:pPr>
              <w:pStyle w:val="CodeParagraph"/>
              <w:rPr>
                <w:rStyle w:val="Code"/>
              </w:rPr>
            </w:pPr>
            <w:r>
              <w:rPr>
                <w:rStyle w:val="Code"/>
              </w:rPr>
              <w:t>&amp;&amp;&amp;</w:t>
            </w:r>
          </w:p>
        </w:tc>
      </w:tr>
    </w:tbl>
    <w:p>
      <w:pPr>
        <w:pStyle w:val="Cmsor3"/>
      </w:pPr>
      <w:bookmarkStart w:id="357" w:name="_Ref182813737"/>
      <w:bookmarkStart w:id="358" w:name="_Toc183083762"/>
      <w:r>
        <w:t xml:space="preserve">Features splitting </w:t>
      </w:r>
      <w:r>
        <w:rPr>
          <w:rStyle w:val="Foreign"/>
        </w:rPr>
        <w:t>akṣara</w:t>
      </w:r>
      <w:r>
        <w:t>s</w:t>
      </w:r>
      <w:bookmarkEnd w:id="357"/>
      <w:bookmarkEnd w:id="358"/>
    </w:p>
    <w:p>
      <w:r>
        <w:t xml:space="preserve">Three-dimensional features of the support, such as a crack, may </w:t>
      </w:r>
      <w:commentRangeStart w:id="359"/>
      <w:r>
        <w:t>split a character inadvertently</w:t>
      </w:r>
      <w:commentRangeEnd w:id="359"/>
      <w:r>
        <w:rPr>
          <w:rStyle w:val="Jegyzethivatkozs"/>
          <w:rFonts w:cs="Mangal"/>
        </w:rPr>
        <w:commentReference w:id="359"/>
      </w:r>
      <w:r>
        <w:t>. When all or most of a line is split horizontally, handle it as per §</w:t>
      </w:r>
      <w:r>
        <w:fldChar w:fldCharType="begin"/>
      </w:r>
      <w:r>
        <w:instrText xml:space="preserve"> REF _Ref182836682 \r \h </w:instrText>
      </w:r>
      <w:r>
        <w:fldChar w:fldCharType="separate"/>
      </w:r>
      <w:r>
        <w:t>3.7.4</w:t>
      </w:r>
      <w:r>
        <w:fldChar w:fldCharType="end"/>
      </w:r>
      <w:r>
        <w:t xml:space="preserve">. Otherwise, as in </w:t>
      </w:r>
      <w:r>
        <w:fldChar w:fldCharType="begin"/>
      </w:r>
      <w:r>
        <w:instrText xml:space="preserve"> REF _Ref182386652 \h </w:instrText>
      </w:r>
      <w:r>
        <w:fldChar w:fldCharType="separate"/>
      </w:r>
      <w:r>
        <w:t xml:space="preserve">Example </w:t>
      </w:r>
      <w:r>
        <w:rPr>
          <w:noProof/>
        </w:rPr>
        <w:t>3.7.5</w:t>
      </w:r>
      <w:r>
        <w:t>.</w:t>
      </w:r>
      <w:r>
        <w:rPr>
          <w:noProof/>
        </w:rPr>
        <w:t>A</w:t>
      </w:r>
      <w:r>
        <w:fldChar w:fldCharType="end"/>
      </w:r>
      <w:r>
        <w:t xml:space="preserve"> as well as </w:t>
      </w:r>
      <w:r>
        <w:fldChar w:fldCharType="begin"/>
      </w:r>
      <w:r>
        <w:instrText xml:space="preserve"> REF _Ref182834409 \h </w:instrText>
      </w:r>
      <w:r>
        <w:fldChar w:fldCharType="separate"/>
      </w:r>
      <w:r>
        <w:t xml:space="preserve">Example </w:t>
      </w:r>
      <w:r>
        <w:rPr>
          <w:noProof/>
        </w:rPr>
        <w:t>3.7.3</w:t>
      </w:r>
      <w:r>
        <w:t>.</w:t>
      </w:r>
      <w:r>
        <w:rPr>
          <w:noProof/>
        </w:rPr>
        <w:t>A</w:t>
      </w:r>
      <w:r>
        <w:fldChar w:fldCharType="end"/>
      </w:r>
      <w:r>
        <w:t xml:space="preserve"> above, proceed as follows:</w:t>
      </w:r>
    </w:p>
    <w:p>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60" w:name="_Ref182386652"/>
            <w:bookmarkStart w:id="361" w:name="_Ref182386649"/>
            <w:r>
              <w:lastRenderedPageBreak/>
              <w:t xml:space="preserve">Example </w:t>
            </w:r>
            <w:fldSimple w:instr=" STYLEREF 3 \s ">
              <w:r>
                <w:rPr>
                  <w:noProof/>
                </w:rPr>
                <w:t>3.7.5</w:t>
              </w:r>
            </w:fldSimple>
            <w:r>
              <w:t>.</w:t>
            </w:r>
            <w:fldSimple w:instr=" SEQ Example \* ALPHABETIC \s 3 ">
              <w:r>
                <w:rPr>
                  <w:noProof/>
                </w:rPr>
                <w:t>A</w:t>
              </w:r>
            </w:fldSimple>
            <w:bookmarkEnd w:id="360"/>
            <w:r>
              <w:t>: characters inadvertently split by a gridlike feature</w:t>
            </w:r>
            <w:bookmarkEnd w:id="361"/>
          </w:p>
        </w:tc>
      </w:tr>
      <w:tr>
        <w:trPr>
          <w:trHeight w:val="516"/>
        </w:trPr>
        <w:tc>
          <w:tcPr>
            <w:tcW w:w="3320" w:type="pct"/>
          </w:tcPr>
          <w:p>
            <w:pPr>
              <w:pStyle w:val="CodeParagraph"/>
              <w:keepNext/>
              <w:rPr>
                <w:rStyle w:val="Codetext"/>
              </w:rPr>
            </w:pPr>
            <w:r>
              <w:rPr>
                <w:rStyle w:val="Codetext"/>
              </w:rPr>
              <w:t xml:space="preserve">piṅul· </w:t>
            </w:r>
            <w:r>
              <w:rPr>
                <w:rStyle w:val="Code"/>
              </w:rPr>
              <w:t xml:space="preserve">&lt;milestone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/&gt;</w:t>
            </w:r>
            <w:r>
              <w:rPr>
                <w:rStyle w:val="Codetext"/>
              </w:rPr>
              <w:t xml:space="preserve"> </w:t>
            </w:r>
            <w:r>
              <w:rPr>
                <w:rStyle w:val="Code"/>
              </w:rPr>
              <w:t>&lt;unclear&gt;</w:t>
            </w:r>
            <w:r>
              <w:rPr>
                <w:rStyle w:val="Codetext"/>
              </w:rPr>
              <w:t>hu</w:t>
            </w:r>
            <w:r>
              <w:rPr>
                <w:rStyle w:val="Code"/>
              </w:rPr>
              <w:t>&lt;/unclear&gt;</w:t>
            </w:r>
            <w:r>
              <w:rPr>
                <w:rStyle w:val="Codetext"/>
              </w:rPr>
              <w:t>ler·</w:t>
            </w:r>
          </w:p>
        </w:tc>
        <w:tc>
          <w:tcPr>
            <w:tcW w:w="1680" w:type="pct"/>
            <w:vMerge w:val="restart"/>
            <w:vAlign w:val="bottom"/>
          </w:tcPr>
          <w:p>
            <w:pPr>
              <w:pStyle w:val="Image"/>
            </w:pPr>
            <w:r>
              <w:drawing>
                <wp:inline distT="0" distB="0" distL="0" distR="0">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trPr>
          <w:trHeight w:val="516"/>
        </w:trPr>
        <w:tc>
          <w:tcPr>
            <w:tcW w:w="3320" w:type="pct"/>
          </w:tcPr>
          <w:p>
            <w:pPr>
              <w:pStyle w:val="TableNote"/>
              <w:keepNext/>
            </w:pPr>
            <w:r>
              <w:t xml:space="preserve">the character </w:t>
            </w:r>
            <w:r>
              <w:rPr>
                <w:rStyle w:val="Foreign"/>
              </w:rPr>
              <w:t>hu</w:t>
            </w:r>
            <w:r>
              <w:t xml:space="preserve"> is split in roughly equal parts by a vertical crack</w:t>
            </w:r>
          </w:p>
          <w:p>
            <w:pPr>
              <w:pStyle w:val="TableNote"/>
              <w:keepNext/>
            </w:pPr>
            <w:r>
              <w:t xml:space="preserve">most of this character is to the right of the crack, and this character is the beginning of a word, so the entire transliteration has been placed to the right of the milestone, which does not take </w:t>
            </w:r>
            <w:r>
              <w:rPr>
                <w:rStyle w:val="Codeattribute"/>
              </w:rPr>
              <w:t>@break=</w:t>
            </w:r>
            <w:r>
              <w:rPr>
                <w:rStyle w:val="Codevalue"/>
              </w:rPr>
              <w:t>"no"</w:t>
            </w:r>
          </w:p>
        </w:tc>
        <w:tc>
          <w:tcPr>
            <w:tcW w:w="1680" w:type="pct"/>
            <w:vMerge/>
            <w:vAlign w:val="bottom"/>
          </w:tcPr>
          <w:p>
            <w:pPr>
              <w:pStyle w:val="Image"/>
            </w:pPr>
          </w:p>
        </w:tc>
      </w:tr>
      <w:tr>
        <w:trPr>
          <w:trHeight w:val="548"/>
        </w:trPr>
        <w:tc>
          <w:tcPr>
            <w:tcW w:w="3320" w:type="pct"/>
          </w:tcPr>
          <w:p>
            <w:pPr>
              <w:pStyle w:val="CodeParagraph"/>
              <w:keepNext/>
              <w:rPr>
                <w:rStyle w:val="Codetext"/>
              </w:rPr>
            </w:pPr>
            <w:r>
              <w:rPr>
                <w:rStyle w:val="Codetext"/>
              </w:rPr>
              <w:t>Ika</w:t>
            </w:r>
            <w:r>
              <w:rPr>
                <w:rStyle w:val="Code"/>
              </w:rPr>
              <w:t>&lt;unclear&gt;</w:t>
            </w:r>
            <w:r>
              <w:rPr>
                <w:rStyle w:val="Codetext"/>
              </w:rPr>
              <w:t>na</w:t>
            </w:r>
            <w:r>
              <w:rPr>
                <w:rStyle w:val="Code"/>
              </w:rPr>
              <w:t xml:space="preserve">&lt;/unclear&gt;&lt;milestone </w:t>
            </w:r>
            <w:r>
              <w:rPr>
                <w:rStyle w:val="Codeattribute"/>
              </w:rPr>
              <w:t>unit=</w:t>
            </w:r>
            <w:r>
              <w:rPr>
                <w:rStyle w:val="Codevalue"/>
              </w:rPr>
              <w:t>"fragment"</w:t>
            </w:r>
            <w:r>
              <w:rPr>
                <w:rStyle w:val="Code"/>
              </w:rPr>
              <w:t xml:space="preserve"> </w:t>
            </w:r>
            <w:r>
              <w:rPr>
                <w:rStyle w:val="Codeattribute"/>
              </w:rPr>
              <w:t>n=</w:t>
            </w:r>
            <w:r>
              <w:rPr>
                <w:rStyle w:val="Codevalue"/>
              </w:rPr>
              <w:t>"2"</w:t>
            </w:r>
            <w:r>
              <w:rPr>
                <w:rStyle w:val="Code"/>
              </w:rPr>
              <w:t xml:space="preserve"> </w:t>
            </w:r>
            <w:r>
              <w:rPr>
                <w:rStyle w:val="Codeattribute"/>
              </w:rPr>
              <w:t>break=</w:t>
            </w:r>
            <w:r>
              <w:rPr>
                <w:rStyle w:val="Codevalue"/>
              </w:rPr>
              <w:t>"no"</w:t>
            </w:r>
            <w:r>
              <w:rPr>
                <w:rStyle w:val="Code"/>
              </w:rPr>
              <w:t>/&gt;&lt;unclear&gt;</w:t>
            </w:r>
            <w:r>
              <w:rPr>
                <w:rStyle w:val="Codetext"/>
              </w:rPr>
              <w:t>ṁ</w:t>
            </w:r>
            <w:r>
              <w:rPr>
                <w:rStyle w:val="Code"/>
              </w:rPr>
              <w:t>&lt;/unclear&gt;</w:t>
            </w:r>
            <w:r>
              <w:rPr>
                <w:rStyle w:val="Codetext"/>
              </w:rPr>
              <w:t xml:space="preserve"> patiḥ</w:t>
            </w:r>
          </w:p>
        </w:tc>
        <w:tc>
          <w:tcPr>
            <w:tcW w:w="1680" w:type="pct"/>
            <w:vMerge w:val="restart"/>
            <w:vAlign w:val="bottom"/>
          </w:tcPr>
          <w:p>
            <w:pPr>
              <w:pStyle w:val="Image"/>
            </w:pPr>
            <w:r>
              <w:drawing>
                <wp:inline distT="0" distB="0" distL="0" distR="0">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trPr>
          <w:trHeight w:val="548"/>
        </w:trPr>
        <w:tc>
          <w:tcPr>
            <w:tcW w:w="3320" w:type="pct"/>
          </w:tcPr>
          <w:p>
            <w:pPr>
              <w:pStyle w:val="TableNote"/>
            </w:pPr>
            <w:r>
              <w:t xml:space="preserve">the character </w:t>
            </w:r>
            <w:r>
              <w:rPr>
                <w:rStyle w:val="Foreign"/>
              </w:rPr>
              <w:t>naṁ</w:t>
            </w:r>
            <w:r>
              <w:t xml:space="preserve"> is split and partly obliterated by a vertical crack</w:t>
            </w:r>
          </w:p>
          <w:p>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Pr>
                <w:rStyle w:val="Codeattribute"/>
              </w:rPr>
              <w:t>@break=</w:t>
            </w:r>
            <w:r>
              <w:rPr>
                <w:rStyle w:val="Codevalue"/>
              </w:rPr>
              <w:t>"no"</w:t>
            </w:r>
          </w:p>
        </w:tc>
        <w:tc>
          <w:tcPr>
            <w:tcW w:w="1680" w:type="pct"/>
            <w:vMerge/>
            <w:vAlign w:val="bottom"/>
          </w:tcPr>
          <w:p>
            <w:pPr>
              <w:pStyle w:val="Image"/>
            </w:pPr>
          </w:p>
        </w:tc>
      </w:tr>
    </w:tbl>
    <w:p>
      <w:pPr>
        <w:pStyle w:val="Cmsor2"/>
      </w:pPr>
      <w:bookmarkStart w:id="362" w:name="_Ref43984718"/>
      <w:bookmarkStart w:id="363" w:name="_Ref182210491"/>
      <w:bookmarkStart w:id="364" w:name="_Toc183083763"/>
      <w:r>
        <w:t>Not-quite partitions</w:t>
      </w:r>
      <w:bookmarkEnd w:id="362"/>
      <w:bookmarkEnd w:id="363"/>
      <w:bookmarkEnd w:id="364"/>
    </w:p>
    <w:p>
      <w:pPr>
        <w:pStyle w:val="Cmsor3"/>
      </w:pPr>
      <w:bookmarkStart w:id="365" w:name="_2aaf1avj18kw" w:colFirst="0" w:colLast="0"/>
      <w:bookmarkStart w:id="366" w:name="_rr8pkbi3b1cc" w:colFirst="0" w:colLast="0"/>
      <w:bookmarkStart w:id="367" w:name="_Ref43984388"/>
      <w:bookmarkStart w:id="368" w:name="_Toc183083764"/>
      <w:bookmarkEnd w:id="365"/>
      <w:bookmarkEnd w:id="366"/>
      <w:r>
        <w:t>Sections separated by vertical space</w:t>
      </w:r>
      <w:bookmarkEnd w:id="367"/>
      <w:bookmarkEnd w:id="368"/>
    </w:p>
    <w:p>
      <w:r>
        <w:t xml:space="preserve">Sections of a reasonably coherent text are sometimes separated by vertical </w:t>
      </w:r>
      <w:r>
        <w:rPr>
          <w:noProof/>
        </w:rPr>
        <w:t>(</w:t>
      </w:r>
      <w:r>
        <w:t xml:space="preserve">interlinear) space in what is otherwise a fairly well-defined single zone. If the first or last line (or few lines) of an inscription are set apart visually from the rest, see the following subsections </w:t>
      </w:r>
      <w:r>
        <w:rPr>
          <w:noProof/>
        </w:rPr>
        <w:t>(</w:t>
      </w:r>
      <w:r>
        <w:t>§</w:t>
      </w:r>
      <w:r>
        <w:fldChar w:fldCharType="begin"/>
      </w:r>
      <w:r>
        <w:instrText xml:space="preserve"> REF _Ref43978135 \r \h  \* MERGEFORMAT </w:instrText>
      </w:r>
      <w:r>
        <w:fldChar w:fldCharType="separate"/>
      </w:r>
      <w:r>
        <w:t>3.8.2</w:t>
      </w:r>
      <w:r>
        <w:fldChar w:fldCharType="end"/>
      </w:r>
      <w:r>
        <w:t xml:space="preserve"> and §</w:t>
      </w:r>
      <w:r>
        <w:fldChar w:fldCharType="begin"/>
      </w:r>
      <w:r>
        <w:instrText xml:space="preserve"> REF _Ref182233273 \r \h </w:instrText>
      </w:r>
      <w:r>
        <w:fldChar w:fldCharType="separate"/>
      </w:r>
      <w:r>
        <w:t>3.8.3</w:t>
      </w:r>
      <w:r>
        <w:fldChar w:fldCharType="end"/>
      </w:r>
      <w:r>
        <w:t>) for the relevant encoding. Otherwise, choose one of the following options depending on your judgement of the degree to which the sections are semantically and physically distinct:</w:t>
      </w:r>
    </w:p>
    <w:p>
      <w:pPr>
        <w:pStyle w:val="Lista"/>
      </w:pPr>
      <w:r>
        <w:t xml:space="preserve">if there is </w:t>
      </w:r>
      <w:r>
        <w:rPr>
          <w:b/>
          <w:bCs/>
        </w:rPr>
        <w:t>little to no</w:t>
      </w:r>
      <w:r>
        <w:t xml:space="preserve"> semantic discontinuity between the sections, and the physical separation is not very emphatic, then encode the text as a single unit, ignoring the interlinear space in your edition and only describing it in the layout description</w:t>
      </w:r>
    </w:p>
    <w:p>
      <w:pPr>
        <w:pStyle w:val="Lista"/>
      </w:pPr>
      <w:r>
        <w:t xml:space="preserve">if the sections are </w:t>
      </w:r>
      <w:r>
        <w:rPr>
          <w:b/>
          <w:bCs/>
        </w:rPr>
        <w:t>semantically separate</w:t>
      </w:r>
      <w:r>
        <w:t xml:space="preserve"> and/or the </w:t>
      </w:r>
      <w:r>
        <w:rPr>
          <w:b/>
          <w:bCs/>
        </w:rPr>
        <w:t>physical separation is emphasized</w:t>
      </w:r>
      <w:r>
        <w:t xml:space="preserve"> (for instance by a large space or by a carved feature), then encode pagelike partitions as per §</w:t>
      </w:r>
      <w:r>
        <w:fldChar w:fldCharType="begin"/>
      </w:r>
      <w:r>
        <w:instrText xml:space="preserve"> REF _Ref43979481 \r \h  \* MERGEFORMAT </w:instrText>
      </w:r>
      <w:r>
        <w:fldChar w:fldCharType="separate"/>
      </w:r>
      <w:r>
        <w:t>3.4</w:t>
      </w:r>
      <w:r>
        <w:fldChar w:fldCharType="end"/>
      </w:r>
    </w:p>
    <w:p>
      <w:pPr>
        <w:pStyle w:val="Lista"/>
      </w:pPr>
      <w:r>
        <w:t>if the sections are completely independent, then boxlike partitions (§</w:t>
      </w:r>
      <w:r>
        <w:fldChar w:fldCharType="begin"/>
      </w:r>
      <w:r>
        <w:instrText xml:space="preserve"> REF _Ref43978987 \r \h </w:instrText>
      </w:r>
      <w:r>
        <w:fldChar w:fldCharType="separate"/>
      </w:r>
      <w:r>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t>3.2.1</w:t>
      </w:r>
      <w:r>
        <w:fldChar w:fldCharType="end"/>
      </w:r>
    </w:p>
    <w:p>
      <w:pPr>
        <w:pStyle w:val="Cmsor3"/>
      </w:pPr>
      <w:bookmarkStart w:id="369" w:name="_tmbjz6tt6rwk" w:colFirst="0" w:colLast="0"/>
      <w:bookmarkStart w:id="370" w:name="_Ref43978135"/>
      <w:bookmarkStart w:id="371" w:name="_Toc183083765"/>
      <w:bookmarkEnd w:id="369"/>
      <w:r>
        <w:t xml:space="preserve">Spatially offset opening sections </w:t>
      </w:r>
      <w:r>
        <w:rPr>
          <w:noProof/>
        </w:rPr>
        <w:t>(</w:t>
      </w:r>
      <w:r>
        <w:t>incipits)</w:t>
      </w:r>
      <w:bookmarkEnd w:id="370"/>
      <w:bookmarkEnd w:id="371"/>
    </w:p>
    <w:p>
      <w:r>
        <w:t xml:space="preserve">Opening symbols, words, phrases or stanzas in an inscription are called </w:t>
      </w:r>
      <w:r>
        <w:rPr>
          <w:rStyle w:val="Foreign"/>
        </w:rPr>
        <w:t>incipit</w:t>
      </w:r>
      <w:r>
        <w:t xml:space="preserve"> in the Western tradition. Text interpreted as an incipit does not require any special markup in our conventions and shall be wrapped, like any text, in one or more </w:t>
      </w:r>
      <w:r>
        <w:rPr>
          <w:rStyle w:val="Code"/>
        </w:rPr>
        <w:t>&lt;ab&gt;</w:t>
      </w:r>
      <w:r>
        <w:t xml:space="preserve">, </w:t>
      </w:r>
      <w:r>
        <w:rPr>
          <w:rStyle w:val="Code"/>
        </w:rPr>
        <w:t>&lt;p&gt;</w:t>
      </w:r>
      <w:r>
        <w:t xml:space="preserve"> or </w:t>
      </w:r>
      <w:r>
        <w:rPr>
          <w:rStyle w:val="Code"/>
        </w:rPr>
        <w:t>&lt;lg&gt;</w:t>
      </w:r>
      <w:r>
        <w:t xml:space="preserve"> elements as applicable </w:t>
      </w:r>
      <w:r>
        <w:rPr>
          <w:noProof/>
        </w:rPr>
        <w:t>(</w:t>
      </w:r>
      <w:r>
        <w:t>§</w:t>
      </w:r>
      <w:r>
        <w:fldChar w:fldCharType="begin"/>
      </w:r>
      <w:r>
        <w:instrText xml:space="preserve"> REF _Ref43978632 \w \h  \* MERGEFORMAT </w:instrText>
      </w:r>
      <w:r>
        <w:fldChar w:fldCharType="separate"/>
      </w:r>
      <w:r>
        <w:t>2</w:t>
      </w:r>
      <w:r>
        <w:fldChar w:fldCharType="end"/>
      </w:r>
      <w:r>
        <w:t>). If the text of an incipit is within the regular field and line structure of an inscription, then no further markup is desirable. On the other hand, incipits are often set visually apart from the body text. Since epigraphic lines may appear in any visual arrangement (§</w:t>
      </w:r>
      <w:r>
        <w:fldChar w:fldCharType="begin"/>
      </w:r>
      <w:r>
        <w:instrText xml:space="preserve"> REF _Ref182923075 \r \h </w:instrText>
      </w:r>
      <w:r>
        <w:fldChar w:fldCharType="separate"/>
      </w:r>
      <w:r>
        <w:t>3.1</w:t>
      </w:r>
      <w:r>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pPr>
        <w:pStyle w:val="Lista"/>
      </w:pPr>
      <w:r>
        <w:t>the only hard rule that applies to line numeration in this case is that line numbers must remain unique through an edition (or textpart division), while the recommended numeration is as follows</w:t>
      </w:r>
    </w:p>
    <w:p>
      <w:pPr>
        <w:pStyle w:val="Lista2"/>
      </w:pPr>
      <w:r>
        <w:t>for simple line numbers, add a leading 0 (zero) for the line(s) containing the incipit (e.g. 01, 02, etc.)</w:t>
      </w:r>
    </w:p>
    <w:p>
      <w:pPr>
        <w:pStyle w:val="Lista2"/>
      </w:pPr>
      <w:r>
        <w:t>if the lines of your edition are numbered using the repetitive scheme (§</w:t>
      </w:r>
      <w:r>
        <w:fldChar w:fldCharType="begin"/>
      </w:r>
      <w:r>
        <w:instrText xml:space="preserve"> REF _Ref182228380 \r \h </w:instrText>
      </w:r>
      <w:r>
        <w:fldChar w:fldCharType="separate"/>
      </w:r>
      <w:r>
        <w:t>3.5.3.1</w:t>
      </w:r>
      <w:r>
        <w:fldChar w:fldCharType="end"/>
      </w:r>
      <w:r>
        <w:t xml:space="preserve">), then a special line number involving a leading 0 (e.g. A01, B01, etc.) may be used on every pagelike partition if applicable; see Case study 3 </w:t>
      </w:r>
      <w:r>
        <w:rPr>
          <w:noProof/>
        </w:rPr>
        <w:t xml:space="preserve">in </w:t>
      </w:r>
      <w:r>
        <w:fldChar w:fldCharType="begin"/>
      </w:r>
      <w:r>
        <w:instrText xml:space="preserve"> REF _Ref43985466 \w \h  \* MERGEFORMAT </w:instrText>
      </w:r>
      <w:r>
        <w:fldChar w:fldCharType="separate"/>
      </w:r>
      <w:r>
        <w:t>Appendix C</w:t>
      </w:r>
      <w:r>
        <w:fldChar w:fldCharType="end"/>
      </w:r>
      <w:r>
        <w:t xml:space="preserve"> for a Cambodian stele as an illustration</w:t>
      </w:r>
    </w:p>
    <w:p>
      <w:pPr>
        <w:pStyle w:val="Lista"/>
      </w:pPr>
      <w:r>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xml:space="preserve">) of the incipit lines using attributes on the </w:t>
      </w:r>
      <w:r>
        <w:rPr>
          <w:rStyle w:val="Code"/>
        </w:rPr>
        <w:t>&lt;lb/&gt;</w:t>
      </w:r>
      <w:r>
        <w:t xml:space="preserve"> element</w:t>
      </w:r>
    </w:p>
    <w:p>
      <w:pPr>
        <w:pStyle w:val="Lista2"/>
      </w:pPr>
      <w:r>
        <w:lastRenderedPageBreak/>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p/>
    <w:tbl>
      <w:tblPr>
        <w:tblStyle w:val="CodeSampleTable"/>
        <w:tblW w:w="5000" w:type="pct"/>
        <w:tblLook w:val="04A0" w:firstRow="1" w:lastRow="0" w:firstColumn="1" w:lastColumn="0" w:noHBand="0" w:noVBand="1"/>
      </w:tblPr>
      <w:tblGrid>
        <w:gridCol w:w="6624"/>
        <w:gridCol w:w="3004"/>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3.8.2</w:t>
              </w:r>
            </w:fldSimple>
            <w:r>
              <w:t>.</w:t>
            </w:r>
            <w:fldSimple w:instr=" SEQ Example \* ALPHABETIC \s 3 ">
              <w:r>
                <w:rPr>
                  <w:noProof/>
                </w:rPr>
                <w:t>A</w:t>
              </w:r>
            </w:fldSimple>
            <w:r>
              <w:t>: incipit of two lines inset in the top left corner</w:t>
            </w:r>
          </w:p>
        </w:tc>
      </w:tr>
      <w:tr>
        <w:tc>
          <w:tcPr>
            <w:tcW w:w="3440" w:type="pct"/>
          </w:tcPr>
          <w:p>
            <w:pPr>
              <w:pStyle w:val="CodeParagraph"/>
              <w:rPr>
                <w:rStyle w:val="Codetext"/>
              </w:rPr>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dr̥ṣṭaM</w:t>
            </w:r>
            <w:r>
              <w:rPr>
                <w:rStyle w:val="Codetext"/>
              </w:rPr>
              <w:br/>
              <w:t xml:space="preserve">  </w:t>
            </w:r>
            <w:r>
              <w:rPr>
                <w:rStyle w:val="Code"/>
              </w:rPr>
              <w:t xml:space="preserve">&lt;lb </w:t>
            </w:r>
            <w:r>
              <w:rPr>
                <w:rStyle w:val="Codeattribute"/>
              </w:rPr>
              <w:t>n</w:t>
            </w:r>
            <w:r>
              <w:rPr>
                <w:rStyle w:val="Code"/>
              </w:rPr>
              <w:t>=</w:t>
            </w:r>
            <w:r>
              <w:rPr>
                <w:rStyle w:val="Codevalue"/>
              </w:rPr>
              <w:t>"02"</w:t>
            </w:r>
            <w:r>
              <w:rPr>
                <w:rStyle w:val="Code"/>
              </w:rPr>
              <w:t>/&gt;</w:t>
            </w:r>
            <w:r>
              <w:rPr>
                <w:rStyle w:val="Codetext"/>
              </w:rPr>
              <w:t>siddhaM</w:t>
            </w:r>
            <w:r>
              <w:rPr>
                <w:rStyle w:val="Codetext"/>
              </w:rPr>
              <w:br/>
            </w:r>
            <w:r>
              <w:rPr>
                <w:rStyle w:val="Code"/>
              </w:rPr>
              <w:t>&lt;/ab&gt;</w:t>
            </w:r>
            <w:r>
              <w:rPr>
                <w:rStyle w:val="Codetext"/>
              </w:rPr>
              <w:br/>
            </w:r>
            <w:r>
              <w:rPr>
                <w:rStyle w:val="Code"/>
              </w:rPr>
              <w:t>&lt;p&gt;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agniṣṭomāpto...</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sādyaskra-catur-aśvamedha...</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m mahārāja-śrī...</w:t>
            </w:r>
            <w:r>
              <w:rPr>
                <w:rStyle w:val="Codetext"/>
              </w:rPr>
              <w:br/>
              <w:t>...</w:t>
            </w:r>
          </w:p>
          <w:p>
            <w:pPr>
              <w:pStyle w:val="CodeParagraph"/>
            </w:pPr>
            <w:r>
              <w:rPr>
                <w:rStyle w:val="Code"/>
              </w:rPr>
              <w:t>&lt;/p&gt;</w:t>
            </w:r>
          </w:p>
        </w:tc>
        <w:tc>
          <w:tcPr>
            <w:tcW w:w="1560" w:type="pct"/>
            <w:vAlign w:val="bottom"/>
          </w:tcPr>
          <w:p>
            <w:pPr>
              <w:pStyle w:val="Image"/>
            </w:pPr>
            <w:r>
              <w:drawing>
                <wp:inline distT="0" distB="0" distL="0" distR="0">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tbl>
      <w:tblPr>
        <w:tblStyle w:val="CodeSampleTable"/>
        <w:tblW w:w="5000" w:type="pct"/>
        <w:tblLook w:val="04A0" w:firstRow="1" w:lastRow="0" w:firstColumn="1" w:lastColumn="0" w:noHBand="0" w:noVBand="1"/>
      </w:tblPr>
      <w:tblGrid>
        <w:gridCol w:w="7227"/>
        <w:gridCol w:w="2401"/>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3.8.2</w:t>
              </w:r>
            </w:fldSimple>
            <w:r>
              <w:t>.</w:t>
            </w:r>
            <w:fldSimple w:instr=" SEQ Example \* ALPHABETIC \s 3 ">
              <w:r>
                <w:rPr>
                  <w:noProof/>
                </w:rPr>
                <w:t>B</w:t>
              </w:r>
            </w:fldSimple>
            <w:r>
              <w:t>: incipit written vertically, with upright characters, in the left margin</w:t>
            </w:r>
          </w:p>
        </w:tc>
      </w:tr>
      <w:tr>
        <w:tc>
          <w:tcPr>
            <w:tcW w:w="3753" w:type="pct"/>
          </w:tcPr>
          <w:p>
            <w:pPr>
              <w:pStyle w:val="CodeParagraph"/>
            </w:pP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 xml:space="preserve">"01" </w:t>
            </w:r>
            <w:r>
              <w:rPr>
                <w:rStyle w:val="Codeattribute"/>
              </w:rPr>
              <w:t>rend</w:t>
            </w:r>
            <w:r>
              <w:rPr>
                <w:rStyle w:val="Code"/>
              </w:rPr>
              <w:t>=</w:t>
            </w:r>
            <w:r>
              <w:rPr>
                <w:rStyle w:val="Codevalue"/>
              </w:rPr>
              <w:t>"tb-upright"</w:t>
            </w:r>
            <w:r>
              <w:rPr>
                <w:rStyle w:val="Code"/>
              </w:rPr>
              <w:t>/&gt;</w:t>
            </w:r>
            <w:r>
              <w:rPr>
                <w:rStyle w:val="Codetext"/>
              </w:rPr>
              <w:t>siddhaM</w:t>
            </w:r>
            <w:r>
              <w:rPr>
                <w:rStyle w:val="Codetext"/>
              </w:rPr>
              <w:br/>
            </w:r>
            <w:r>
              <w:rPr>
                <w:rStyle w:val="Code"/>
              </w:rPr>
              <w:t>&lt;/ab&gt;</w:t>
            </w:r>
            <w:r>
              <w:rPr>
                <w:rStyle w:val="Codetext"/>
              </w:rPr>
              <w:br/>
            </w: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"sragdharā"</w:t>
            </w:r>
            <w:r>
              <w:rPr>
                <w:rStyle w:val="Code"/>
              </w:rPr>
              <w:t>&gt;</w:t>
            </w:r>
            <w:r>
              <w:rPr>
                <w:rStyle w:val="Codetext"/>
              </w:rPr>
              <w:br/>
              <w:t xml:space="preserve">  </w:t>
            </w:r>
            <w:r>
              <w:rPr>
                <w:rStyle w:val="Code"/>
              </w:rPr>
              <w:t xml:space="preserve">&lt;l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"1"</w:t>
            </w:r>
            <w:r>
              <w:rPr>
                <w:rStyle w:val="Code"/>
              </w:rPr>
              <w:t>/&gt;</w:t>
            </w:r>
            <w:r>
              <w:rPr>
                <w:rStyle w:val="Codetext"/>
              </w:rPr>
              <w:t>yasyopasthāna...</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"b"</w:t>
            </w:r>
            <w:r>
              <w:rPr>
                <w:rStyle w:val="Code"/>
              </w:rPr>
              <w:t xml:space="preserve">/&gt;&lt;lb </w:t>
            </w:r>
            <w:r>
              <w:rPr>
                <w:rStyle w:val="Codeattribute"/>
              </w:rPr>
              <w:t>n</w:t>
            </w:r>
            <w:r>
              <w:rPr>
                <w:rStyle w:val="Code"/>
              </w:rPr>
              <w:t>=</w:t>
            </w:r>
            <w:r>
              <w:rPr>
                <w:rStyle w:val="Codevalue"/>
              </w:rPr>
              <w:t>"2"</w:t>
            </w:r>
            <w:r>
              <w:rPr>
                <w:rStyle w:val="Code"/>
              </w:rPr>
              <w:t>/&gt;</w:t>
            </w:r>
            <w:r>
              <w:rPr>
                <w:rStyle w:val="Codetext"/>
              </w:rPr>
              <w:t>guptānāṁ...</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"3"</w:t>
            </w:r>
            <w:r>
              <w:rPr>
                <w:rStyle w:val="Code"/>
              </w:rPr>
              <w:t>/&gt;</w:t>
            </w:r>
            <w:r>
              <w:rPr>
                <w:rStyle w:val="Codetext"/>
              </w:rPr>
              <w:t>rājye...</w:t>
            </w:r>
            <w:r>
              <w:rPr>
                <w:rStyle w:val="Code"/>
              </w:rPr>
              <w:t>&lt;/l&gt;</w:t>
            </w:r>
            <w:r>
              <w:rPr>
                <w:rStyle w:val="Codetext"/>
              </w:rPr>
              <w:br/>
              <w:t xml:space="preserve">  </w:t>
            </w:r>
            <w:r>
              <w:rPr>
                <w:rStyle w:val="Code"/>
              </w:rPr>
              <w:t xml:space="preserve">&lt;l </w:t>
            </w:r>
            <w:r>
              <w:rPr>
                <w:rStyle w:val="Codeattribute"/>
              </w:rPr>
              <w:t>n</w:t>
            </w:r>
            <w:r>
              <w:rPr>
                <w:rStyle w:val="Code"/>
              </w:rPr>
              <w:t>=</w:t>
            </w:r>
            <w:r>
              <w:rPr>
                <w:rStyle w:val="Codevalue"/>
              </w:rPr>
              <w:t>"d"</w:t>
            </w:r>
            <w:r>
              <w:rPr>
                <w:rStyle w:val="Code"/>
              </w:rPr>
              <w:t xml:space="preserve">/&gt;&lt;lb </w:t>
            </w:r>
            <w:r>
              <w:rPr>
                <w:rStyle w:val="Codeattribute"/>
              </w:rPr>
              <w:t>n</w:t>
            </w:r>
            <w:r>
              <w:rPr>
                <w:rStyle w:val="Code"/>
              </w:rPr>
              <w:t>=</w:t>
            </w:r>
            <w:r>
              <w:rPr>
                <w:rStyle w:val="Codevalue"/>
              </w:rPr>
              <w:t>"4"</w:t>
            </w:r>
            <w:r>
              <w:rPr>
                <w:rStyle w:val="Code"/>
              </w:rPr>
              <w:t>/&gt;</w:t>
            </w:r>
            <w:r>
              <w:rPr>
                <w:rStyle w:val="Codetext"/>
              </w:rPr>
              <w:t>varṣe...</w:t>
            </w:r>
            <w:r>
              <w:rPr>
                <w:rStyle w:val="Code"/>
              </w:rPr>
              <w:t>&lt;/l&gt;</w:t>
            </w:r>
            <w:r>
              <w:rPr>
                <w:rStyle w:val="Codetext"/>
              </w:rPr>
              <w:br/>
            </w:r>
            <w:r>
              <w:rPr>
                <w:rStyle w:val="Code"/>
              </w:rPr>
              <w:t>&lt;/lg&gt;</w:t>
            </w:r>
          </w:p>
        </w:tc>
        <w:tc>
          <w:tcPr>
            <w:tcW w:w="1247" w:type="pct"/>
            <w:vAlign w:val="bottom"/>
          </w:tcPr>
          <w:p>
            <w:pPr>
              <w:pStyle w:val="Image"/>
            </w:pPr>
            <w:r>
              <w:drawing>
                <wp:inline distT="0" distB="0" distL="0" distR="0">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bookmarkStart w:id="372" w:name="_tg7yz01k2pc5" w:colFirst="0" w:colLast="0"/>
      <w:bookmarkStart w:id="373" w:name="_Ref43984537"/>
      <w:bookmarkEnd w:id="372"/>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3.8.2</w:t>
              </w:r>
            </w:fldSimple>
            <w:r>
              <w:t>.</w:t>
            </w:r>
            <w:fldSimple w:instr=" SEQ Example \* ALPHABETIC \s 3 ">
              <w:r>
                <w:rPr>
                  <w:noProof/>
                </w:rPr>
                <w:t>C</w:t>
              </w:r>
            </w:fldSimple>
            <w:r>
              <w:t>: incipit floating within the principal inscribed field</w:t>
            </w:r>
          </w:p>
        </w:tc>
      </w:tr>
      <w:tr>
        <w:tc>
          <w:tcPr>
            <w:tcW w:w="5000" w:type="pct"/>
          </w:tcPr>
          <w:p>
            <w:pPr>
              <w:pStyle w:val="Image"/>
            </w:pPr>
            <w:r>
              <w:drawing>
                <wp:inline distT="0" distB="0" distL="0" distR="0">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tc>
          <w:tcPr>
            <w:tcW w:w="5000" w:type="pct"/>
          </w:tcPr>
          <w:p>
            <w:pPr>
              <w:pStyle w:val="TableNote"/>
            </w:pPr>
            <w:r>
              <w:t>the text in the frame is a blessing that is not connected to the surrounding text</w:t>
            </w:r>
          </w:p>
          <w:p>
            <w:pPr>
              <w:pStyle w:val="TableNote"/>
            </w:pPr>
            <w:r>
              <w:t xml:space="preserve">the contents of the frame </w:t>
            </w:r>
            <w:commentRangeStart w:id="374"/>
            <w:r>
              <w:t xml:space="preserve">have been encoded </w:t>
            </w:r>
            <w:commentRangeEnd w:id="374"/>
            <w:r>
              <w:rPr>
                <w:rStyle w:val="Jegyzethivatkozs"/>
                <w:rFonts w:ascii="Gentium Plus" w:hAnsi="Gentium Plus" w:cs="Mangal"/>
              </w:rPr>
              <w:commentReference w:id="374"/>
            </w:r>
            <w:r>
              <w:t>as an incipit, placed in logical sequence before the lines of the body</w:t>
            </w:r>
          </w:p>
        </w:tc>
      </w:tr>
    </w:tbl>
    <w:p>
      <w:pPr>
        <w:pStyle w:val="Cmsor3"/>
      </w:pPr>
      <w:bookmarkStart w:id="375" w:name="_Ref182233273"/>
      <w:bookmarkStart w:id="376" w:name="_Toc183083766"/>
      <w:r>
        <w:t xml:space="preserve">Spatially offset closing lines </w:t>
      </w:r>
      <w:r>
        <w:rPr>
          <w:noProof/>
        </w:rPr>
        <w:t>(</w:t>
      </w:r>
      <w:r>
        <w:t>colophons)</w:t>
      </w:r>
      <w:bookmarkEnd w:id="373"/>
      <w:bookmarkEnd w:id="375"/>
      <w:bookmarkEnd w:id="376"/>
    </w:p>
    <w:p>
      <w:r>
        <w:t xml:space="preserve">Many inscriptions have a concluding section recording some details about the creation of the inscription, known as a </w:t>
      </w:r>
      <w:r>
        <w:rPr>
          <w:i/>
          <w:iCs/>
        </w:rPr>
        <w:t>colophon</w:t>
      </w:r>
      <w:r>
        <w:t>. As with incipits, we employ no special markup to record that a piece of text has been interpreted as a colophon. Also as with incipits, the final line(s) may be written outside the principal field, either because the designer of the inscription wanted to separate a colophon visually from the rest of the text; or, occasionally, because the engraver had simply run out of space in the principal field and engraved the last line</w:t>
      </w:r>
      <w:r>
        <w:rPr>
          <w:noProof/>
        </w:rPr>
        <w:t>(</w:t>
      </w:r>
      <w:r>
        <w:t xml:space="preserve">s) in a margin or interpolated between the regular lines, as in </w:t>
      </w:r>
      <w:r>
        <w:fldChar w:fldCharType="begin"/>
      </w:r>
      <w:r>
        <w:instrText xml:space="preserve"> REF _Ref182232568 \h </w:instrText>
      </w:r>
      <w:r>
        <w:fldChar w:fldCharType="separate"/>
      </w:r>
      <w:r>
        <w:t xml:space="preserve">Example </w:t>
      </w:r>
      <w:r>
        <w:rPr>
          <w:noProof/>
        </w:rPr>
        <w:t>3.8.3</w:t>
      </w:r>
      <w:r>
        <w:t>.</w:t>
      </w:r>
      <w:r>
        <w:rPr>
          <w:noProof/>
        </w:rPr>
        <w:t>A</w:t>
      </w:r>
      <w:r>
        <w:fldChar w:fldCharType="end"/>
      </w:r>
      <w:r>
        <w:t>. Since epigraphic lines may appear in any visual arrangement (§</w:t>
      </w:r>
      <w:r>
        <w:fldChar w:fldCharType="begin"/>
      </w:r>
      <w:r>
        <w:instrText xml:space="preserve"> REF _Ref182923075 \r \h </w:instrText>
      </w:r>
      <w:r>
        <w:fldChar w:fldCharType="separate"/>
      </w:r>
      <w:r>
        <w:t>3.1</w:t>
      </w:r>
      <w:r>
        <w:fldChar w:fldCharType="end"/>
      </w:r>
      <w:r>
        <w:t>),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visually set apart from the body text</w:t>
      </w:r>
      <w:r>
        <w:rPr>
          <w:noProof/>
        </w:rPr>
        <w:t xml:space="preserve">, </w:t>
      </w:r>
      <w:r>
        <w:t>whether they are colophons or not, shall be treated as follows.</w:t>
      </w:r>
    </w:p>
    <w:p>
      <w:pPr>
        <w:pStyle w:val="Lista"/>
      </w:pPr>
      <w:r>
        <w:t>number these lines consecutively after the last regular line</w:t>
      </w:r>
    </w:p>
    <w:p>
      <w:pPr>
        <w:pStyle w:val="Lista"/>
      </w:pPr>
      <w:r>
        <w:t>the contents of the last line</w:t>
      </w:r>
      <w:r>
        <w:rPr>
          <w:noProof/>
        </w:rPr>
        <w:t>(</w:t>
      </w:r>
      <w:r>
        <w:t>s) may be incorporated in the last block-level container of the principal text if the two are semantically contiguous</w:t>
      </w:r>
    </w:p>
    <w:p>
      <w:pPr>
        <w:pStyle w:val="Lista2"/>
      </w:pPr>
      <w:r>
        <w:t xml:space="preserve">but if they are semantically distinct </w:t>
      </w:r>
      <w:r>
        <w:rPr>
          <w:noProof/>
        </w:rPr>
        <w:t>(</w:t>
      </w:r>
      <w:r>
        <w:t xml:space="preserve">as is the case with colophons proper), it is better to create a new container for the closing section, using </w:t>
      </w:r>
      <w:r>
        <w:rPr>
          <w:rStyle w:val="Code"/>
        </w:rPr>
        <w:t>&lt;ab&gt;</w:t>
      </w:r>
      <w:r>
        <w:t xml:space="preserve">, </w:t>
      </w:r>
      <w:r>
        <w:rPr>
          <w:rStyle w:val="Code"/>
        </w:rPr>
        <w:t>&lt;p&gt;</w:t>
      </w:r>
      <w:r>
        <w:t xml:space="preserve"> or </w:t>
      </w:r>
      <w:r>
        <w:rPr>
          <w:rStyle w:val="Code"/>
        </w:rPr>
        <w:t>&lt;lg&gt;</w:t>
      </w:r>
      <w:r>
        <w:t xml:space="preserve"> as called for </w:t>
      </w:r>
      <w:r>
        <w:rPr>
          <w:noProof/>
        </w:rPr>
        <w:t>(</w:t>
      </w:r>
      <w:r>
        <w:t>§</w:t>
      </w:r>
      <w:r>
        <w:fldChar w:fldCharType="begin"/>
      </w:r>
      <w:r>
        <w:instrText xml:space="preserve"> REF _Ref43978632 \w \h  \* MERGEFORMAT </w:instrText>
      </w:r>
      <w:r>
        <w:fldChar w:fldCharType="separate"/>
      </w:r>
      <w:r>
        <w:t>2</w:t>
      </w:r>
      <w:r>
        <w:fldChar w:fldCharType="end"/>
      </w:r>
      <w:r>
        <w:t>)</w:t>
      </w:r>
    </w:p>
    <w:p>
      <w:pPr>
        <w:pStyle w:val="Lista"/>
      </w:pPr>
      <w:r>
        <w:lastRenderedPageBreak/>
        <w:t xml:space="preserve">if applicable </w:t>
      </w:r>
      <w:r>
        <w:rPr>
          <w:noProof/>
        </w:rPr>
        <w:t>(</w:t>
      </w:r>
      <w:r>
        <w:t xml:space="preserve">i.e. if different from the body text), encode the orientation </w:t>
      </w:r>
      <w:r>
        <w:rPr>
          <w:noProof/>
        </w:rPr>
        <w:t>(</w:t>
      </w:r>
      <w:r>
        <w:t>§</w:t>
      </w:r>
      <w:r>
        <w:fldChar w:fldCharType="begin"/>
      </w:r>
      <w:r>
        <w:instrText xml:space="preserve"> REF _Ref43984782 \w \h  \* MERGEFORMAT </w:instrText>
      </w:r>
      <w:r>
        <w:fldChar w:fldCharType="separate"/>
      </w:r>
      <w:r>
        <w:t>7.5.4</w:t>
      </w:r>
      <w:r>
        <w:fldChar w:fldCharType="end"/>
      </w:r>
      <w:r>
        <w:t xml:space="preserve">) and/or script </w:t>
      </w:r>
      <w:r>
        <w:rPr>
          <w:noProof/>
        </w:rPr>
        <w:t>(</w:t>
      </w:r>
      <w:r>
        <w:t>§</w:t>
      </w:r>
      <w:r>
        <w:fldChar w:fldCharType="begin"/>
      </w:r>
      <w:r>
        <w:instrText xml:space="preserve"> REF _Ref43985361 \w \h  \* MERGEFORMAT </w:instrText>
      </w:r>
      <w:r>
        <w:fldChar w:fldCharType="separate"/>
      </w:r>
      <w:r>
        <w:t>7.5.5</w:t>
      </w:r>
      <w:r>
        <w:fldChar w:fldCharType="end"/>
      </w:r>
      <w:r>
        <w:t>) of the opening section</w:t>
      </w:r>
    </w:p>
    <w:p>
      <w:pPr>
        <w:pStyle w:val="Lista"/>
      </w:pPr>
      <w:r>
        <w:t xml:space="preserve">all other details of presentation </w:t>
      </w:r>
      <w:r>
        <w:rPr>
          <w:noProof/>
        </w:rPr>
        <w:t>(</w:t>
      </w:r>
      <w:r>
        <w:t xml:space="preserve">e.g. line length, relative location, interference with the regular lines) shall be recorded for human readers in your metadata </w:t>
      </w:r>
      <w:r>
        <w:rPr>
          <w:noProof/>
        </w:rPr>
        <w:t>(</w:t>
      </w:r>
      <w:r>
        <w:t>layout description), but not encoded explicitly</w:t>
      </w:r>
    </w:p>
    <w:tbl>
      <w:tblPr>
        <w:tblStyle w:val="CodeSampleTable"/>
        <w:tblW w:w="5000" w:type="pct"/>
        <w:tblLook w:val="04A0" w:firstRow="1" w:lastRow="0" w:firstColumn="1" w:lastColumn="0" w:noHBand="0" w:noVBand="1"/>
      </w:tblPr>
      <w:tblGrid>
        <w:gridCol w:w="6021"/>
        <w:gridCol w:w="3607"/>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77" w:name="_Ref182232568"/>
            <w:r>
              <w:t xml:space="preserve">Example </w:t>
            </w:r>
            <w:fldSimple w:instr=" STYLEREF 3 \s ">
              <w:r>
                <w:rPr>
                  <w:noProof/>
                </w:rPr>
                <w:t>3.8.3</w:t>
              </w:r>
            </w:fldSimple>
            <w:r>
              <w:t>.</w:t>
            </w:r>
            <w:fldSimple w:instr=" SEQ Example \* ALPHABETIC \s 3 ">
              <w:r>
                <w:rPr>
                  <w:noProof/>
                </w:rPr>
                <w:t>A</w:t>
              </w:r>
            </w:fldSimple>
            <w:bookmarkEnd w:id="377"/>
            <w:r>
              <w:t>: last line inscribed vertically in the right margin</w:t>
            </w:r>
          </w:p>
        </w:tc>
      </w:tr>
      <w:tr>
        <w:tc>
          <w:tcPr>
            <w:tcW w:w="3127" w:type="pct"/>
          </w:tcPr>
          <w:p>
            <w:pPr>
              <w:pStyle w:val="CodeParagraph"/>
            </w:pPr>
            <w:r>
              <w:rPr>
                <w:rStyle w:val="Code"/>
              </w:rPr>
              <w:t>&lt;p&gt;</w:t>
            </w:r>
            <w:r>
              <w:rPr>
                <w:rStyle w:val="Codetext"/>
              </w:rPr>
              <w:br/>
              <w:t xml:space="preserve">  ...</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in it to sit down on or to</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eat: it was a hobbit-hole</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 xml:space="preserve"> </w:t>
            </w:r>
            <w:r>
              <w:rPr>
                <w:rStyle w:val="Codeattribute"/>
              </w:rPr>
              <w:t>rend</w:t>
            </w:r>
            <w:r>
              <w:rPr>
                <w:rStyle w:val="Code"/>
              </w:rPr>
              <w:t>=</w:t>
            </w:r>
            <w:r>
              <w:rPr>
                <w:rStyle w:val="Codevalue"/>
              </w:rPr>
              <w:t>"bt-rotated"</w:t>
            </w:r>
            <w:r>
              <w:rPr>
                <w:rStyle w:val="Code"/>
              </w:rPr>
              <w:t>/&gt;</w:t>
            </w:r>
            <w:r>
              <w:rPr>
                <w:rStyle w:val="Codetext"/>
              </w:rPr>
              <w:t>and that means comfort.</w:t>
            </w:r>
            <w:r>
              <w:rPr>
                <w:rStyle w:val="Codetext"/>
              </w:rPr>
              <w:br/>
            </w:r>
            <w:r>
              <w:rPr>
                <w:rStyle w:val="Code"/>
              </w:rPr>
              <w:t>&lt;/p&gt;</w:t>
            </w:r>
          </w:p>
        </w:tc>
        <w:tc>
          <w:tcPr>
            <w:tcW w:w="1873" w:type="pct"/>
            <w:vAlign w:val="bottom"/>
          </w:tcPr>
          <w:p>
            <w:pPr>
              <w:pStyle w:val="Image"/>
            </w:pPr>
            <w:r>
              <w:drawing>
                <wp:inline distT="0" distB="0" distL="0" distR="0">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pPr>
        <w:pStyle w:val="Cmsor3"/>
      </w:pPr>
      <w:bookmarkStart w:id="378" w:name="_l370o66akj7v" w:colFirst="0" w:colLast="0"/>
      <w:bookmarkStart w:id="379" w:name="_Ref43984607"/>
      <w:bookmarkStart w:id="380" w:name="_Toc183083767"/>
      <w:bookmarkEnd w:id="378"/>
      <w:r>
        <w:t>Pagination or foliation: “forme work”</w:t>
      </w:r>
      <w:bookmarkEnd w:id="379"/>
      <w:bookmarkEnd w:id="380"/>
    </w:p>
    <w:p>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t>3.4</w:t>
      </w:r>
      <w:r>
        <w:fldChar w:fldCharType="end"/>
      </w:r>
      <w:r>
        <w:t xml:space="preserve">) may also include labels or numeration outside the principal field of one or more pages. The generic term for such items is </w:t>
      </w:r>
      <w:r>
        <w:rPr>
          <w:i/>
          <w:iCs/>
        </w:rPr>
        <w:t>forme work</w:t>
      </w:r>
      <w:r>
        <w:t xml:space="preserve">, borrowed from printing, where </w:t>
      </w:r>
      <w:r>
        <w:rPr>
          <w:rStyle w:val="Foreign"/>
        </w:rPr>
        <w:t>forme</w:t>
      </w:r>
      <w:r>
        <w:t xml:space="preserve"> means the frame constructed to hold the blocks of movable type that constitute a page.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t>3.8.2</w:t>
      </w:r>
      <w:r>
        <w:fldChar w:fldCharType="end"/>
      </w:r>
      <w:r>
        <w:t>) or a colophon (§</w:t>
      </w:r>
      <w:r>
        <w:fldChar w:fldCharType="begin"/>
      </w:r>
      <w:r>
        <w:instrText xml:space="preserve"> REF _Ref182233273 \r \h </w:instrText>
      </w:r>
      <w:r>
        <w:fldChar w:fldCharType="separate"/>
      </w:r>
      <w:r>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t xml:space="preserve">Example </w:t>
      </w:r>
      <w:r>
        <w:rPr>
          <w:noProof/>
        </w:rPr>
        <w:t>3.8.4</w:t>
      </w:r>
      <w:r>
        <w:t>.</w:t>
      </w:r>
      <w:r>
        <w:rPr>
          <w:noProof/>
        </w:rPr>
        <w:t>A</w:t>
      </w:r>
      <w:r>
        <w:fldChar w:fldCharType="end"/>
      </w:r>
      <w:r>
        <w:t>, and involves the following rules.</w:t>
      </w:r>
    </w:p>
    <w:p>
      <w:pPr>
        <w:pStyle w:val="Lista"/>
      </w:pPr>
      <w:r>
        <w:t xml:space="preserve">forme work items shall be wrapped in the element </w:t>
      </w:r>
      <w:r>
        <w:rPr>
          <w:rStyle w:val="Code"/>
        </w:rPr>
        <w:t>&lt;fw&gt;</w:t>
      </w:r>
      <w:r>
        <w:t>, with the following mandatory attributes</w:t>
      </w:r>
    </w:p>
    <w:p>
      <w:pPr>
        <w:pStyle w:val="Lista2"/>
      </w:pPr>
      <w:r>
        <w:rPr>
          <w:rStyle w:val="Codeattribute"/>
        </w:rPr>
        <w:t>@n</w:t>
      </w:r>
      <w:r>
        <w:t xml:space="preserve"> </w:t>
      </w:r>
      <w:r>
        <w:rPr>
          <w:noProof/>
        </w:rPr>
        <w:t>(</w:t>
      </w:r>
      <w:r>
        <w:t>even if there is only one forme work item in your document)</w:t>
      </w:r>
    </w:p>
    <w:p>
      <w:pPr>
        <w:pStyle w:val="Lista3"/>
      </w:pPr>
      <w:r>
        <w:t xml:space="preserve">the value of </w:t>
      </w:r>
      <w:r>
        <w:rPr>
          <w:rStyle w:val="Codeattribute"/>
        </w:rPr>
        <w:t>@n</w:t>
      </w:r>
      <w:r>
        <w:t xml:space="preserve"> shall be the same as the </w:t>
      </w:r>
      <w:r>
        <w:rPr>
          <w:rStyle w:val="Codeattribute"/>
        </w:rPr>
        <w:t>@n</w:t>
      </w:r>
      <w:r>
        <w:t xml:space="preserve"> of the </w:t>
      </w:r>
      <w:r>
        <w:rPr>
          <w:rStyle w:val="Code"/>
        </w:rPr>
        <w:t>&lt;pb&gt;</w:t>
      </w:r>
      <w:r>
        <w:t xml:space="preserve"> (or </w:t>
      </w:r>
      <w:r>
        <w:rPr>
          <w:rStyle w:val="Code"/>
        </w:rPr>
        <w:t>&lt;milestone/&gt;</w:t>
      </w:r>
      <w:r>
        <w:t>) element marking the beginning of the page on which the forme work item appears</w:t>
      </w:r>
    </w:p>
    <w:p>
      <w:pPr>
        <w:pStyle w:val="Lista2"/>
      </w:pPr>
      <w:r>
        <w:rPr>
          <w:rStyle w:val="Codeattribute"/>
        </w:rPr>
        <w:t>@place</w:t>
      </w:r>
      <w:r>
        <w:t xml:space="preserve"> relative to the principal inscribed field, with values as shown in </w:t>
      </w:r>
      <w:r>
        <w:fldChar w:fldCharType="begin"/>
      </w:r>
      <w:r>
        <w:instrText xml:space="preserve"> REF _Ref182233604 \h </w:instrText>
      </w:r>
      <w:r>
        <w:fldChar w:fldCharType="separate"/>
      </w:r>
      <w:r>
        <w:t xml:space="preserve">Figure </w:t>
      </w:r>
      <w:r>
        <w:rPr>
          <w:noProof/>
        </w:rPr>
        <w:t>5</w:t>
      </w:r>
      <w:r>
        <w:fldChar w:fldCharType="end"/>
      </w:r>
    </w:p>
    <w:p>
      <w:pPr>
        <w:pStyle w:val="Lista3"/>
      </w:pPr>
      <w:r>
        <w:t>should forme work be partly or wholly inside the principal field, use the value that best describes its location relative to the centre of the inscribed field</w:t>
      </w:r>
    </w:p>
    <w:p/>
    <w:tbl>
      <w:tblPr>
        <w:tblStyle w:val="FigureTable"/>
        <w:tblpPr w:leftFromText="180" w:rightFromText="180" w:vertAnchor="text" w:tblpXSpec="right" w:tblpY="1"/>
        <w:tblW w:w="0" w:type="auto"/>
        <w:tblLook w:val="04A0" w:firstRow="1" w:lastRow="0" w:firstColumn="1" w:lastColumn="0" w:noHBand="0" w:noVBand="1"/>
      </w:tblPr>
      <w:tblGrid>
        <w:gridCol w:w="4246"/>
      </w:tblGrid>
      <w:tr>
        <w:trPr>
          <w:cnfStyle w:val="100000000000" w:firstRow="1" w:lastRow="0" w:firstColumn="0" w:lastColumn="0" w:oddVBand="0" w:evenVBand="0" w:oddHBand="0" w:evenHBand="0" w:firstRowFirstColumn="0" w:firstRowLastColumn="0" w:lastRowFirstColumn="0" w:lastRowLastColumn="0"/>
        </w:trPr>
        <w:tc>
          <w:tcPr>
            <w:tcW w:w="4246" w:type="dxa"/>
          </w:tcPr>
          <w:p>
            <w:pPr>
              <w:pStyle w:val="Kpalrs"/>
            </w:pPr>
            <w:bookmarkStart w:id="381" w:name="_Ref182233604"/>
            <w:r>
              <w:t xml:space="preserve">Figure </w:t>
            </w:r>
            <w:fldSimple w:instr=" SEQ Figure \* ARABIC ">
              <w:r>
                <w:rPr>
                  <w:noProof/>
                </w:rPr>
                <w:t>5</w:t>
              </w:r>
            </w:fldSimple>
            <w:bookmarkEnd w:id="381"/>
            <w:r>
              <w:t>. Location of forme work with respect to the principal field</w:t>
            </w:r>
          </w:p>
        </w:tc>
      </w:tr>
      <w:tr>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trPr>
                <w:jc w:val="center"/>
              </w:trPr>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jc w:val="right"/>
                  </w:pPr>
                  <w:r>
                    <w:t>top-left</w:t>
                  </w:r>
                </w:p>
              </w:tc>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jc w:val="center"/>
                  </w:pPr>
                  <w:r>
                    <w:t>top</w:t>
                  </w:r>
                </w:p>
              </w:tc>
              <w:tc>
                <w:tcPr>
                  <w:tcW w:w="0" w:type="auto"/>
                  <w:tcBorders>
                    <w:top w:val="single" w:sz="8" w:space="0" w:color="auto"/>
                  </w:tcBorders>
                  <w:shd w:val="clear" w:color="auto" w:fill="auto"/>
                  <w:tcMar>
                    <w:top w:w="100" w:type="dxa"/>
                    <w:left w:w="100" w:type="dxa"/>
                    <w:bottom w:w="100" w:type="dxa"/>
                    <w:right w:w="100" w:type="dxa"/>
                  </w:tcMar>
                </w:tcPr>
                <w:p>
                  <w:pPr>
                    <w:pStyle w:val="Tabletext"/>
                    <w:keepNext/>
                    <w:framePr w:hSpace="180" w:wrap="around" w:vAnchor="text" w:hAnchor="text" w:xAlign="right" w:y="1"/>
                  </w:pPr>
                  <w:r>
                    <w:t>top-right</w:t>
                  </w:r>
                </w:p>
              </w:tc>
            </w:tr>
            <w:tr>
              <w:trPr>
                <w:jc w:val="center"/>
              </w:trPr>
              <w:tc>
                <w:tcPr>
                  <w:tcW w:w="0" w:type="auto"/>
                  <w:shd w:val="clear" w:color="auto" w:fill="auto"/>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left</w:t>
                  </w:r>
                </w:p>
              </w:tc>
              <w:tc>
                <w:tcPr>
                  <w:tcW w:w="0" w:type="auto"/>
                  <w:shd w:val="clear" w:color="auto" w:fill="D0E0E3"/>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principal</w:t>
                  </w:r>
                </w:p>
                <w:p>
                  <w:pPr>
                    <w:pStyle w:val="Tabletext"/>
                    <w:keepNext/>
                    <w:framePr w:hSpace="180" w:wrap="around" w:vAnchor="text" w:hAnchor="text" w:xAlign="right" w:y="1"/>
                    <w:jc w:val="center"/>
                  </w:pPr>
                </w:p>
                <w:p>
                  <w:pPr>
                    <w:pStyle w:val="Tabletext"/>
                    <w:keepNext/>
                    <w:framePr w:hSpace="180" w:wrap="around" w:vAnchor="text" w:hAnchor="text" w:xAlign="right" w:y="1"/>
                    <w:jc w:val="center"/>
                  </w:pPr>
                  <w:r>
                    <w:t>inscribed</w:t>
                  </w:r>
                </w:p>
                <w:p>
                  <w:pPr>
                    <w:pStyle w:val="Tabletext"/>
                    <w:keepNext/>
                    <w:framePr w:hSpace="180" w:wrap="around" w:vAnchor="text" w:hAnchor="text" w:xAlign="right" w:y="1"/>
                    <w:jc w:val="center"/>
                  </w:pPr>
                </w:p>
                <w:p>
                  <w:pPr>
                    <w:pStyle w:val="Tabletext"/>
                    <w:keepNext/>
                    <w:framePr w:hSpace="180" w:wrap="around" w:vAnchor="text" w:hAnchor="text" w:xAlign="right" w:y="1"/>
                    <w:jc w:val="center"/>
                  </w:pPr>
                  <w:r>
                    <w:t>field</w:t>
                  </w:r>
                </w:p>
                <w:p>
                  <w:pPr>
                    <w:pStyle w:val="Tabletext"/>
                    <w:keepNext/>
                    <w:framePr w:hSpace="180" w:wrap="around" w:vAnchor="text" w:hAnchor="text" w:xAlign="right" w:y="1"/>
                    <w:jc w:val="center"/>
                  </w:pPr>
                </w:p>
              </w:tc>
              <w:tc>
                <w:tcPr>
                  <w:tcW w:w="0" w:type="auto"/>
                  <w:shd w:val="clear" w:color="auto" w:fill="auto"/>
                  <w:tcMar>
                    <w:top w:w="100" w:type="dxa"/>
                    <w:left w:w="100" w:type="dxa"/>
                    <w:bottom w:w="100" w:type="dxa"/>
                    <w:right w:w="100" w:type="dxa"/>
                  </w:tcMar>
                  <w:vAlign w:val="center"/>
                </w:tcPr>
                <w:p>
                  <w:pPr>
                    <w:pStyle w:val="Tabletext"/>
                    <w:keepNext/>
                    <w:framePr w:hSpace="180" w:wrap="around" w:vAnchor="text" w:hAnchor="text" w:xAlign="right" w:y="1"/>
                    <w:jc w:val="center"/>
                  </w:pPr>
                </w:p>
                <w:p>
                  <w:pPr>
                    <w:pStyle w:val="Tabletext"/>
                    <w:keepNext/>
                    <w:framePr w:hSpace="180" w:wrap="around" w:vAnchor="text" w:hAnchor="text" w:xAlign="right" w:y="1"/>
                    <w:jc w:val="center"/>
                  </w:pPr>
                  <w:r>
                    <w:t>right</w:t>
                  </w:r>
                </w:p>
              </w:tc>
            </w:tr>
            <w:tr>
              <w:trPr>
                <w:jc w:val="center"/>
              </w:trPr>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jc w:val="right"/>
                  </w:pPr>
                  <w:r>
                    <w:t>bot-left</w:t>
                  </w:r>
                </w:p>
              </w:tc>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jc w:val="center"/>
                  </w:pPr>
                  <w:r>
                    <w:t>bottom</w:t>
                  </w:r>
                </w:p>
              </w:tc>
              <w:tc>
                <w:tcPr>
                  <w:tcW w:w="0" w:type="auto"/>
                  <w:shd w:val="clear" w:color="auto" w:fill="auto"/>
                  <w:tcMar>
                    <w:top w:w="100" w:type="dxa"/>
                    <w:left w:w="100" w:type="dxa"/>
                    <w:bottom w:w="100" w:type="dxa"/>
                    <w:right w:w="100" w:type="dxa"/>
                  </w:tcMar>
                </w:tcPr>
                <w:p>
                  <w:pPr>
                    <w:pStyle w:val="Tabletext"/>
                    <w:keepNext/>
                    <w:framePr w:hSpace="180" w:wrap="around" w:vAnchor="text" w:hAnchor="text" w:xAlign="right" w:y="1"/>
                  </w:pPr>
                  <w:r>
                    <w:t>bot-right</w:t>
                  </w:r>
                </w:p>
              </w:tc>
            </w:tr>
          </w:tbl>
          <w:p/>
        </w:tc>
      </w:tr>
    </w:tbl>
    <w:p>
      <w:pPr>
        <w:pStyle w:val="Lista2"/>
      </w:pPr>
      <w:r>
        <w:t xml:space="preserve">if applicable, encode the orientation </w:t>
      </w:r>
      <w:r>
        <w:rPr>
          <w:noProof/>
        </w:rPr>
        <w:t>(</w:t>
      </w:r>
      <w:r>
        <w:t>§</w:t>
      </w:r>
      <w:r>
        <w:fldChar w:fldCharType="begin"/>
      </w:r>
      <w:r>
        <w:instrText xml:space="preserve"> REF _Ref43984782 \w \h  \* MERGEFORMAT </w:instrText>
      </w:r>
      <w:r>
        <w:fldChar w:fldCharType="separate"/>
      </w:r>
      <w:r>
        <w:t>7.5.4</w:t>
      </w:r>
      <w:r>
        <w:fldChar w:fldCharType="end"/>
      </w:r>
      <w:r>
        <w:t>) of the forme work</w:t>
      </w:r>
    </w:p>
    <w:p>
      <w:pPr>
        <w:pStyle w:val="Lista2"/>
      </w:pPr>
      <w:r>
        <w:t xml:space="preserve">all other details of presentation </w:t>
      </w:r>
      <w:r>
        <w:rPr>
          <w:noProof/>
        </w:rPr>
        <w:t>(</w:t>
      </w:r>
      <w:r>
        <w:t xml:space="preserve">e.g. accurate position, interference with the regular lines) shall be recorded for human readers in your metadata </w:t>
      </w:r>
      <w:r>
        <w:rPr>
          <w:noProof/>
        </w:rPr>
        <w:t>(</w:t>
      </w:r>
      <w:r>
        <w:t>layout description), but not encoded explicitly</w:t>
      </w:r>
    </w:p>
    <w:p>
      <w:pPr>
        <w:pStyle w:val="Lista"/>
      </w:pPr>
      <w:r>
        <w:t xml:space="preserve">the content of the </w:t>
      </w:r>
      <w:r>
        <w:rPr>
          <w:rStyle w:val="Code"/>
        </w:rPr>
        <w:t>&lt;fw&gt;</w:t>
      </w:r>
      <w:r>
        <w:t xml:space="preserve"> element shall be the text of the forme work</w:t>
      </w:r>
    </w:p>
    <w:p>
      <w:pPr>
        <w:pStyle w:val="Lista2"/>
      </w:pPr>
      <w:r>
        <w:t xml:space="preserve">do not wrap the content of this element in </w:t>
      </w:r>
      <w:r>
        <w:rPr>
          <w:rStyle w:val="Code"/>
        </w:rPr>
        <w:t>&lt;ab&gt;</w:t>
      </w:r>
      <w:r>
        <w:t xml:space="preserve"> </w:t>
      </w:r>
      <w:r>
        <w:rPr>
          <w:noProof/>
        </w:rPr>
        <w:t>(</w:t>
      </w:r>
      <w:r>
        <w:t>or any other container for intrinsic structure)</w:t>
      </w:r>
    </w:p>
    <w:p>
      <w:pPr>
        <w:pStyle w:val="Lista2"/>
      </w:pPr>
      <w:r>
        <w:t>since foliation marks are not an integral part of the text, do not mark up line beginnings within forme work</w:t>
      </w:r>
      <w:r>
        <w:rPr>
          <w:rStyle w:val="Lbjegyzet-hivatkozs"/>
        </w:rPr>
        <w:footnoteReference w:id="20"/>
      </w:r>
    </w:p>
    <w:p>
      <w:pPr>
        <w:pStyle w:val="Lista2"/>
      </w:pPr>
      <w:r>
        <w:t xml:space="preserve">numeral characters used in foliation/pagination must be marked up as usual </w:t>
      </w:r>
      <w:r>
        <w:rPr>
          <w:noProof/>
        </w:rPr>
        <w:t>(</w:t>
      </w:r>
      <w:r>
        <w:t>§</w:t>
      </w:r>
      <w:r>
        <w:fldChar w:fldCharType="begin"/>
      </w:r>
      <w:r>
        <w:instrText xml:space="preserve"> REF _Ref182551676 \r \h </w:instrText>
      </w:r>
      <w:r>
        <w:fldChar w:fldCharType="separate"/>
      </w:r>
      <w:r>
        <w:t>4.2.2</w:t>
      </w:r>
      <w:r>
        <w:fldChar w:fldCharType="end"/>
      </w:r>
      <w:r>
        <w:t>, §</w:t>
      </w:r>
      <w:r>
        <w:fldChar w:fldCharType="begin"/>
      </w:r>
      <w:r>
        <w:instrText xml:space="preserve"> REF _Ref43980607 \r \h  \* MERGEFORMAT </w:instrText>
      </w:r>
      <w:r>
        <w:fldChar w:fldCharType="separate"/>
      </w:r>
      <w:r>
        <w:t>7.1</w:t>
      </w:r>
      <w:r>
        <w:fldChar w:fldCharType="end"/>
      </w:r>
      <w:r>
        <w:t>)</w:t>
      </w:r>
    </w:p>
    <w:p>
      <w:pPr>
        <w:pStyle w:val="Lista"/>
      </w:pPr>
      <w:r>
        <w:lastRenderedPageBreak/>
        <w:t xml:space="preserve">as in the case of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content of forme work is a complete and meaningful unit in itself, but unlike a textpart division, forme work is a supplement to </w:t>
      </w:r>
      <w:r>
        <w:rPr>
          <w:noProof/>
        </w:rPr>
        <w:t>(</w:t>
      </w:r>
      <w:r>
        <w:t>rather than a subunit of) the principal text of an inscription and is associated with a specific page</w:t>
      </w:r>
    </w:p>
    <w:p>
      <w:pPr>
        <w:pStyle w:val="Lista2"/>
      </w:pPr>
      <w:r>
        <w:t xml:space="preserve">the </w:t>
      </w:r>
      <w:r>
        <w:rPr>
          <w:rStyle w:val="Code"/>
        </w:rPr>
        <w:t>&lt;fw&gt;</w:t>
      </w:r>
      <w:r>
        <w:t xml:space="preserve"> element shall be placed immediately after the </w:t>
      </w:r>
      <w:r>
        <w:rPr>
          <w:rStyle w:val="Code"/>
        </w:rPr>
        <w:t>&lt;pb/&gt;</w:t>
      </w:r>
      <w:r>
        <w:t xml:space="preserve">  (or </w:t>
      </w:r>
      <w:r>
        <w:rPr>
          <w:rStyle w:val="Code"/>
        </w:rPr>
        <w:t>&lt;milestone/&gt;</w:t>
      </w:r>
      <w:r>
        <w:t>) element marking the start of the page on which the forme work item is found, therefore</w:t>
      </w:r>
    </w:p>
    <w:p>
      <w:pPr>
        <w:pStyle w:val="Lista3"/>
      </w:pPr>
      <w:r>
        <w:t xml:space="preserve">it must come before the first </w:t>
      </w:r>
      <w:r>
        <w:rPr>
          <w:rStyle w:val="Code"/>
        </w:rPr>
        <w:t>&lt;lb/&gt;</w:t>
      </w:r>
      <w:r>
        <w:t xml:space="preserve">  element on that page</w:t>
      </w:r>
    </w:p>
    <w:p>
      <w:pPr>
        <w:pStyle w:val="Lista3"/>
      </w:pPr>
      <w:r>
        <w:t xml:space="preserve">it will normally appear inside block-level containers for intrinsic structure </w:t>
      </w:r>
      <w:r>
        <w:rPr>
          <w:noProof/>
        </w:rPr>
        <w:t>(</w:t>
      </w:r>
      <w:r>
        <w:t>§</w:t>
      </w:r>
      <w:r>
        <w:fldChar w:fldCharType="begin"/>
      </w:r>
      <w:r>
        <w:instrText xml:space="preserve"> REF _Ref43978632 \w \h  \* MERGEFORMAT </w:instrText>
      </w:r>
      <w:r>
        <w:fldChar w:fldCharType="separate"/>
      </w:r>
      <w:r>
        <w:t>2</w:t>
      </w:r>
      <w:r>
        <w:fldChar w:fldCharType="end"/>
      </w:r>
      <w:r>
        <w:t>), often interrupting the course of the text within such containers</w:t>
      </w:r>
    </w:p>
    <w:p>
      <w:pPr>
        <w:pStyle w:val="Lista4"/>
      </w:pPr>
      <w:r>
        <w:t>the occurrence of such an interruption is encoded in the page and line beginnings and does not affect the markup for forme work</w:t>
      </w:r>
    </w:p>
    <w:p>
      <w:pPr>
        <w:pStyle w:val="Lista3"/>
      </w:pPr>
      <w:r>
        <w:t xml:space="preserve">the </w:t>
      </w:r>
      <w:r>
        <w:rPr>
          <w:rStyle w:val="Code"/>
        </w:rPr>
        <w:t>&lt;fw&gt;</w:t>
      </w:r>
      <w:r>
        <w:t xml:space="preserve"> element may be outside block-level containers when forme work is present on a page whose </w:t>
      </w:r>
      <w:r>
        <w:rPr>
          <w:rStyle w:val="Code"/>
        </w:rPr>
        <w:t>&lt;pb/&gt;</w:t>
      </w:r>
      <w:r>
        <w:t xml:space="preserve"> element is outside block-level containers, i.e. in the rare but potentially possible cases where a page bears forme work, but the rest of the page is blank </w:t>
      </w:r>
      <w:r>
        <w:rPr>
          <w:noProof/>
        </w:rPr>
        <w:t>(</w:t>
      </w:r>
      <w:r>
        <w:t>§</w:t>
      </w:r>
      <w:r>
        <w:fldChar w:fldCharType="begin"/>
      </w:r>
      <w:r>
        <w:instrText xml:space="preserve"> REF _Ref182318940 \r \h </w:instrText>
      </w:r>
      <w:r>
        <w:fldChar w:fldCharType="separate"/>
      </w:r>
      <w:r>
        <w:t>3.4.2.1</w:t>
      </w:r>
      <w:r>
        <w:fldChar w:fldCharType="end"/>
      </w:r>
      <w:r>
        <w:t xml:space="preserve">) or lacunose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t xml:space="preserve">should your inscription have two </w:t>
      </w:r>
      <w:r>
        <w:rPr>
          <w:noProof/>
        </w:rPr>
        <w:t>(</w:t>
      </w:r>
      <w:r>
        <w:t xml:space="preserve">or more) foliation marks on a single page, encode two </w:t>
      </w:r>
      <w:r>
        <w:rPr>
          <w:noProof/>
        </w:rPr>
        <w:t>(</w:t>
      </w:r>
      <w:r>
        <w:t xml:space="preserve">or more) </w:t>
      </w:r>
      <w:r>
        <w:rPr>
          <w:rStyle w:val="Code"/>
        </w:rPr>
        <w:t>&lt;fw&gt;</w:t>
      </w:r>
      <w:r>
        <w:t xml:space="preserve"> elements one after the other, in an order that seems most logical</w:t>
      </w:r>
    </w:p>
    <w:p>
      <w:pPr>
        <w:pStyle w:val="Lista2"/>
      </w:pPr>
      <w:r>
        <w:t xml:space="preserve">in this case, add trailing numbers to the number generated from the page number, e.g. </w:t>
      </w:r>
      <w:r>
        <w:rPr>
          <w:rStyle w:val="Code"/>
        </w:rPr>
        <w:t>&lt;fw</w:t>
      </w:r>
      <w:r>
        <w:rPr>
          <w:rStyle w:val="Codeattribute"/>
        </w:rPr>
        <w:t xml:space="preserve"> n</w:t>
      </w:r>
      <w:r>
        <w:rPr>
          <w:rStyle w:val="Code"/>
        </w:rPr>
        <w:t>=</w:t>
      </w:r>
      <w:r>
        <w:rPr>
          <w:rStyle w:val="Codevalue"/>
        </w:rPr>
        <w:t>"2v1"</w:t>
      </w:r>
      <w:r>
        <w:rPr>
          <w:rStyle w:val="Code"/>
        </w:rPr>
        <w:t>&gt;</w:t>
      </w:r>
      <w:r>
        <w:t xml:space="preserve">, </w:t>
      </w:r>
      <w:r>
        <w:rPr>
          <w:rStyle w:val="Code"/>
        </w:rPr>
        <w:t>&lt;fw</w:t>
      </w:r>
      <w:r>
        <w:rPr>
          <w:rStyle w:val="Codeattribute"/>
        </w:rPr>
        <w:t xml:space="preserve"> n</w:t>
      </w:r>
      <w:r>
        <w:rPr>
          <w:rStyle w:val="Code"/>
        </w:rPr>
        <w:t>=</w:t>
      </w:r>
      <w:r>
        <w:rPr>
          <w:rStyle w:val="Codevalue"/>
        </w:rPr>
        <w:t>"2v2"</w:t>
      </w:r>
      <w:r>
        <w:rPr>
          <w:rStyle w:val="Code"/>
        </w:rPr>
        <w:t>&gt;</w:t>
      </w:r>
      <w:r>
        <w:t>, etc.</w:t>
      </w:r>
    </w:p>
    <w:tbl>
      <w:tblPr>
        <w:tblStyle w:val="CodeSampleTable"/>
        <w:tblW w:w="5000" w:type="pct"/>
        <w:tblLook w:val="04A0" w:firstRow="1" w:lastRow="0" w:firstColumn="1" w:lastColumn="0" w:noHBand="0" w:noVBand="1"/>
      </w:tblPr>
      <w:tblGrid>
        <w:gridCol w:w="2763"/>
        <w:gridCol w:w="686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382" w:name="_Ref182234393"/>
            <w:bookmarkStart w:id="383" w:name="_Ref182234390"/>
            <w:r>
              <w:t xml:space="preserve">Example </w:t>
            </w:r>
            <w:fldSimple w:instr=" STYLEREF 3 \s ">
              <w:r>
                <w:rPr>
                  <w:noProof/>
                </w:rPr>
                <w:t>3.8.4</w:t>
              </w:r>
            </w:fldSimple>
            <w:r>
              <w:t>.</w:t>
            </w:r>
            <w:fldSimple w:instr=" SEQ Example \* ALPHABETIC \s 3 ">
              <w:r>
                <w:rPr>
                  <w:noProof/>
                </w:rPr>
                <w:t>A</w:t>
              </w:r>
            </w:fldSimple>
            <w:bookmarkEnd w:id="382"/>
            <w:r>
              <w:t>: foliation in the right margin</w:t>
            </w:r>
            <w:bookmarkEnd w:id="383"/>
          </w:p>
        </w:tc>
      </w:tr>
      <w:tr>
        <w:tc>
          <w:tcPr>
            <w:tcW w:w="1435" w:type="pct"/>
          </w:tcPr>
          <w:p>
            <w:pPr>
              <w:pStyle w:val="CodeParagraph"/>
              <w:rPr>
                <w:rStyle w:val="Code"/>
              </w:rPr>
            </w:pPr>
            <w:r>
              <w:rPr>
                <w:rStyle w:val="Code"/>
              </w:rPr>
              <w:t>&lt;p&gt;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&lt;fw</w:t>
            </w:r>
            <w:r>
              <w:rPr>
                <w:rStyle w:val="Codeattribute"/>
              </w:rPr>
              <w:t xml:space="preserve"> n</w:t>
            </w:r>
            <w:r>
              <w:rPr>
                <w:rStyle w:val="Code"/>
              </w:rPr>
              <w:t>=</w:t>
            </w:r>
            <w:r>
              <w:rPr>
                <w:rStyle w:val="Codevalue"/>
              </w:rPr>
              <w:t>"1r"</w:t>
            </w:r>
            <w:r>
              <w:rPr>
                <w:rStyle w:val="Code"/>
              </w:rPr>
              <w:t xml:space="preserve"> </w:t>
            </w:r>
            <w:r>
              <w:rPr>
                <w:rStyle w:val="Codeattribute"/>
              </w:rPr>
              <w:t>place</w:t>
            </w:r>
            <w:r>
              <w:rPr>
                <w:rStyle w:val="Code"/>
              </w:rPr>
              <w:t>=</w:t>
            </w:r>
            <w:r>
              <w:rPr>
                <w:rStyle w:val="Codevalue"/>
              </w:rPr>
              <w:t>"right"</w:t>
            </w:r>
            <w:r>
              <w:rPr>
                <w:rStyle w:val="Code"/>
              </w:rPr>
              <w:t>&gt;</w:t>
            </w:r>
          </w:p>
          <w:p>
            <w:pPr>
              <w:pStyle w:val="CodeParagraph"/>
              <w:rPr>
                <w:rStyle w:val="Code"/>
              </w:rPr>
            </w:pPr>
            <w:r>
              <w:rPr>
                <w:rStyle w:val="Code"/>
              </w:rPr>
              <w:t xml:space="preserve">    &lt;num </w:t>
            </w:r>
            <w:r>
              <w:rPr>
                <w:rStyle w:val="Codeattribute"/>
              </w:rPr>
              <w:t>value</w:t>
            </w:r>
            <w:r>
              <w:rPr>
                <w:rStyle w:val="Code"/>
              </w:rPr>
              <w:t>=</w:t>
            </w:r>
            <w:r>
              <w:rPr>
                <w:rStyle w:val="Codevalue"/>
              </w:rPr>
              <w:t>"1"</w:t>
            </w:r>
            <w:r>
              <w:rPr>
                <w:rStyle w:val="Code"/>
              </w:rPr>
              <w:t>&gt;</w:t>
            </w:r>
            <w:r>
              <w:rPr>
                <w:rStyle w:val="Codetext"/>
              </w:rPr>
              <w:t>1</w:t>
            </w:r>
            <w:r>
              <w:rPr>
                <w:rStyle w:val="Code"/>
              </w:rPr>
              <w:t>&lt;/num&gt;</w:t>
            </w:r>
          </w:p>
          <w:p>
            <w:pPr>
              <w:pStyle w:val="CodeParagraph"/>
            </w:pPr>
            <w:r>
              <w:rPr>
                <w:rStyle w:val="Code"/>
              </w:rPr>
              <w:t xml:space="preserve">  &lt;/fw&gt;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nasty, dirty...</w:t>
            </w:r>
            <w:r>
              <w:rPr>
                <w:rStyle w:val="Codetext"/>
              </w:rPr>
              <w:br/>
              <w:t xml:space="preserve">  ...</w:t>
            </w:r>
            <w:r>
              <w:rPr>
                <w:rStyle w:val="Codetext"/>
              </w:rPr>
              <w:br/>
            </w:r>
            <w:r>
              <w:rPr>
                <w:rStyle w:val="Code"/>
              </w:rPr>
              <w:t>&lt;/p&gt;</w:t>
            </w:r>
          </w:p>
        </w:tc>
        <w:tc>
          <w:tcPr>
            <w:tcW w:w="3565" w:type="pct"/>
            <w:vAlign w:val="bottom"/>
          </w:tcPr>
          <w:p>
            <w:pPr>
              <w:pStyle w:val="Image"/>
            </w:pPr>
            <w:r>
              <w:drawing>
                <wp:inline distT="114300" distB="114300" distL="114300" distR="114300">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6"/>
                          <a:srcRect/>
                          <a:stretch>
                            <a:fillRect/>
                          </a:stretch>
                        </pic:blipFill>
                        <pic:spPr>
                          <a:xfrm>
                            <a:off x="0" y="0"/>
                            <a:ext cx="4546124" cy="1286903"/>
                          </a:xfrm>
                          <a:prstGeom prst="rect">
                            <a:avLst/>
                          </a:prstGeom>
                          <a:ln/>
                        </pic:spPr>
                      </pic:pic>
                    </a:graphicData>
                  </a:graphic>
                </wp:inline>
              </w:drawing>
            </w:r>
          </w:p>
          <w:p>
            <w:pPr>
              <w:keepNext/>
              <w:jc w:val="center"/>
            </w:pPr>
          </w:p>
        </w:tc>
      </w:tr>
    </w:tbl>
    <w:p>
      <w:pPr>
        <w:pStyle w:val="Cmsor1"/>
      </w:pPr>
      <w:bookmarkStart w:id="384" w:name="_Toc183083768"/>
      <w:r>
        <w:lastRenderedPageBreak/>
        <w:t>Encoding the received text</w:t>
      </w:r>
      <w:bookmarkEnd w:id="346"/>
      <w:bookmarkEnd w:id="384"/>
    </w:p>
    <w:p>
      <w:pPr>
        <w:pStyle w:val="Cmsor2"/>
      </w:pPr>
      <w:bookmarkStart w:id="385" w:name="_2wkl86mjw6p2" w:colFirst="0" w:colLast="0"/>
      <w:bookmarkStart w:id="386" w:name="_Toc183083769"/>
      <w:bookmarkEnd w:id="385"/>
      <w:r>
        <w:t>Alphabetic characters</w:t>
      </w:r>
      <w:bookmarkEnd w:id="386"/>
    </w:p>
    <w:p>
      <w:pPr>
        <w:pStyle w:val="Cmsor3"/>
      </w:pPr>
      <w:bookmarkStart w:id="387" w:name="_Toc183083770"/>
      <w:r>
        <w:t>Overview</w:t>
      </w:r>
      <w:bookmarkEnd w:id="387"/>
    </w:p>
    <w:p>
      <w:r>
        <w:t>Alphabetic characters do not, as a rule, need markup on their own: they, including several special character forms, are handled through transliteration alone as per TG §3.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t>4.2.5</w:t>
      </w:r>
      <w:r>
        <w:fldChar w:fldCharType="end"/>
      </w:r>
      <w:r>
        <w:t>. This section concerns additional encoding methods that may in some circumstances be applicable to alphabetic characters or their parts.</w:t>
      </w:r>
    </w:p>
    <w:p>
      <w:pPr>
        <w:pStyle w:val="Cmsor3"/>
      </w:pPr>
      <w:bookmarkStart w:id="388" w:name="_83o605fngw18" w:colFirst="0" w:colLast="0"/>
      <w:bookmarkStart w:id="389" w:name="_Ref43987221"/>
      <w:bookmarkStart w:id="390" w:name="_Toc183083771"/>
      <w:bookmarkEnd w:id="388"/>
      <w:r>
        <w:t xml:space="preserve">Tagging transliterated characters as one </w:t>
      </w:r>
      <w:r>
        <w:rPr>
          <w:rStyle w:val="Foreign"/>
        </w:rPr>
        <w:t>akṣara</w:t>
      </w:r>
      <w:bookmarkEnd w:id="389"/>
      <w:bookmarkEnd w:id="390"/>
    </w:p>
    <w:p>
      <w:pPr>
        <w:pStyle w:val="Lista"/>
      </w:pPr>
      <w:r>
        <w:t xml:space="preserve">in certain cases you may need to identify strings of transliterated text as belonging to a single </w:t>
      </w:r>
      <w:r>
        <w:rPr>
          <w:rStyle w:val="Foreign"/>
        </w:rPr>
        <w:t>akṣara</w:t>
      </w:r>
      <w:r>
        <w:t xml:space="preserve"> of the original, in order to eliminate ambiguity</w:t>
      </w:r>
    </w:p>
    <w:p>
      <w:pPr>
        <w:pStyle w:val="Lista3"/>
      </w:pPr>
      <w:r>
        <w:t xml:space="preserve">the transliteration </w:t>
      </w:r>
      <w:commentRangeStart w:id="391"/>
      <w:r>
        <w:t xml:space="preserve">shorthand </w:t>
      </w:r>
      <w:commentRangeEnd w:id="391"/>
      <w:r>
        <w:rPr>
          <w:rStyle w:val="Jegyzethivatkozs"/>
          <w:rFonts w:cs="Mangal"/>
        </w:rPr>
        <w:commentReference w:id="391"/>
      </w:r>
      <w:r>
        <w:t xml:space="preserve">involving the = </w:t>
      </w:r>
      <w:r>
        <w:rPr>
          <w:noProof/>
        </w:rPr>
        <w:t>(</w:t>
      </w:r>
      <w:r>
        <w:t>equals) sign, described in TG §3.3.5 and §3.3.8, is recommended for such cases</w:t>
      </w:r>
      <w:r>
        <w:rPr>
          <w:rStyle w:val="Lbjegyzet-hivatkozs"/>
        </w:rPr>
        <w:footnoteReference w:id="21"/>
      </w:r>
    </w:p>
    <w:p>
      <w:pPr>
        <w:pStyle w:val="Lista2"/>
      </w:pPr>
      <w:r>
        <w:t xml:space="preserve">should you prefer to use only XML markup, omit the = sign from your transliteration and wrap all transliterated characters that constitute a single original </w:t>
      </w:r>
      <w:r>
        <w:rPr>
          <w:rStyle w:val="Foreign"/>
        </w:rPr>
        <w:t>akṣara</w:t>
      </w:r>
      <w:r>
        <w:t xml:space="preserve"> in the element </w:t>
      </w:r>
      <w:r>
        <w:rPr>
          <w:rStyle w:val="Code"/>
        </w:rPr>
        <w:t xml:space="preserve">&lt;seg </w:t>
      </w:r>
      <w:r>
        <w:rPr>
          <w:rStyle w:val="Codeattribute"/>
        </w:rPr>
        <w:t>type</w:t>
      </w:r>
      <w:r>
        <w:rPr>
          <w:rStyle w:val="Code"/>
        </w:rPr>
        <w:t>=</w:t>
      </w:r>
      <w:r>
        <w:rPr>
          <w:rStyle w:val="Codevalue"/>
        </w:rPr>
        <w:t>"aksara"</w:t>
      </w:r>
      <w:r>
        <w:rPr>
          <w:rStyle w:val="Code"/>
        </w:rPr>
        <w:t>&gt;</w:t>
      </w:r>
      <w:r>
        <w:t>, e.g.</w:t>
      </w:r>
    </w:p>
    <w:p>
      <w:pPr>
        <w:pStyle w:val="Lista4"/>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to encode the Tamil ligature </w:t>
      </w:r>
      <w:r>
        <w:rPr>
          <w:rStyle w:val="Foreign"/>
        </w:rPr>
        <w:t>k=ka</w:t>
      </w:r>
      <w:r>
        <w:t xml:space="preserve"> as distinct from both </w:t>
      </w:r>
      <w:r>
        <w:rPr>
          <w:rStyle w:val="Foreign"/>
        </w:rPr>
        <w:t>kka</w:t>
      </w:r>
      <w:r>
        <w:t xml:space="preserve"> </w:t>
      </w:r>
      <w:r>
        <w:rPr>
          <w:noProof/>
        </w:rPr>
        <w:t>(</w:t>
      </w:r>
      <w:r>
        <w:t xml:space="preserve">with an implicit vowel killer) and </w:t>
      </w:r>
      <w:r>
        <w:rPr>
          <w:rStyle w:val="Foreign"/>
        </w:rPr>
        <w:t>k·ka</w:t>
      </w:r>
      <w:r>
        <w:t xml:space="preserve"> </w:t>
      </w:r>
      <w:r>
        <w:rPr>
          <w:noProof/>
        </w:rPr>
        <w:t>(</w:t>
      </w:r>
      <w:r>
        <w:t>with an explicit vowel killer)</w:t>
      </w:r>
    </w:p>
    <w:p>
      <w:pPr>
        <w:pStyle w:val="Lista3"/>
      </w:pPr>
      <w:r>
        <w:t>editorial spaces and hyphens may freely appear between the characters thus enclosed, wherever necessary</w:t>
      </w:r>
    </w:p>
    <w:p>
      <w:pPr>
        <w:pStyle w:val="Lista4"/>
      </w:pPr>
      <w:r>
        <w:t xml:space="preserve">thus, if a word or compound boundary occurs within such an </w:t>
      </w:r>
      <w:r>
        <w:rPr>
          <w:rStyle w:val="Foreign"/>
        </w:rPr>
        <w:t>akṣara</w:t>
      </w:r>
      <w:r>
        <w:t>, encode respectively:</w:t>
      </w:r>
    </w:p>
    <w:p>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 ka</w:t>
      </w:r>
      <w:r>
        <w:rPr>
          <w:rStyle w:val="Code"/>
        </w:rPr>
        <w:t>&lt;/seg&gt;</w:t>
      </w:r>
      <w:r>
        <w:t xml:space="preserve"> instead of </w:t>
      </w:r>
      <w:r>
        <w:rPr>
          <w:rStyle w:val="Foreign"/>
        </w:rPr>
        <w:t>k= ka</w:t>
      </w:r>
    </w:p>
    <w:p>
      <w:pPr>
        <w:pStyle w:val="Lista5"/>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k-ka</w:t>
      </w:r>
      <w:r>
        <w:rPr>
          <w:rStyle w:val="Code"/>
        </w:rPr>
        <w:t>&lt;/seg&gt;</w:t>
      </w:r>
      <w:r>
        <w:t xml:space="preserve"> instead of </w:t>
      </w:r>
      <w:r>
        <w:rPr>
          <w:rStyle w:val="Foreign"/>
        </w:rPr>
        <w:t>k=-ka</w:t>
      </w:r>
    </w:p>
    <w:tbl>
      <w:tblPr>
        <w:tblStyle w:val="CodeSampleTable"/>
        <w:tblW w:w="5000" w:type="pct"/>
        <w:tblLook w:val="04A0" w:firstRow="1" w:lastRow="0" w:firstColumn="1" w:lastColumn="0" w:noHBand="0" w:noVBand="1"/>
      </w:tblPr>
      <w:tblGrid>
        <w:gridCol w:w="7227"/>
        <w:gridCol w:w="2401"/>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4.1.2</w:t>
              </w:r>
            </w:fldSimple>
            <w:r>
              <w:t>.</w:t>
            </w:r>
            <w:fldSimple w:instr=" SEQ Example \* ALPHABETIC \s 3 ">
              <w:r>
                <w:rPr>
                  <w:noProof/>
                </w:rPr>
                <w:t>A</w:t>
              </w:r>
            </w:fldSimple>
            <w:r>
              <w:t>: character with two vowel marks tagged as a single</w:t>
            </w:r>
            <w:r>
              <w:rPr>
                <w:rStyle w:val="Foreign"/>
              </w:rPr>
              <w:t xml:space="preserve"> akṣara</w:t>
            </w:r>
          </w:p>
        </w:tc>
      </w:tr>
      <w:tr>
        <w:tc>
          <w:tcPr>
            <w:tcW w:w="3753" w:type="pct"/>
          </w:tcPr>
          <w:p>
            <w:pPr>
              <w:pStyle w:val="CodeParagraph"/>
            </w:pPr>
            <w:r>
              <w:rPr>
                <w:rStyle w:val="Code"/>
              </w:rPr>
              <w:t xml:space="preserve">&lt;seg </w:t>
            </w:r>
            <w:r>
              <w:rPr>
                <w:rStyle w:val="Codeattribute"/>
              </w:rPr>
              <w:t>type</w:t>
            </w:r>
            <w:r>
              <w:rPr>
                <w:rStyle w:val="Code"/>
              </w:rPr>
              <w:t>=</w:t>
            </w:r>
            <w:r>
              <w:rPr>
                <w:rStyle w:val="Codevalue"/>
              </w:rPr>
              <w:t>"aksara"</w:t>
            </w:r>
            <w:r>
              <w:rPr>
                <w:rStyle w:val="Code"/>
              </w:rPr>
              <w:t>&gt;</w:t>
            </w:r>
            <w:r>
              <w:rPr>
                <w:rStyle w:val="Codetext"/>
              </w:rPr>
              <w:t>duā</w:t>
            </w:r>
            <w:r>
              <w:rPr>
                <w:rStyle w:val="Code"/>
              </w:rPr>
              <w:t>&lt;/seg&gt;</w:t>
            </w:r>
          </w:p>
        </w:tc>
        <w:tc>
          <w:tcPr>
            <w:tcW w:w="1247" w:type="pct"/>
            <w:vMerge w:val="restart"/>
            <w:vAlign w:val="bottom"/>
          </w:tcPr>
          <w:p>
            <w:pPr>
              <w:pStyle w:val="Image"/>
            </w:pPr>
            <w:r>
              <w:drawing>
                <wp:inline distT="0" distB="0" distL="0" distR="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tc>
          <w:tcPr>
            <w:tcW w:w="3753" w:type="pct"/>
          </w:tcPr>
          <w:p>
            <w:pPr>
              <w:pStyle w:val="TableNote"/>
              <w:rPr>
                <w:rStyle w:val="Foreign"/>
                <w:rFonts w:ascii="Consolas" w:hAnsi="Consolas" w:cs="Consolas"/>
                <w:i w:val="0"/>
                <w:color w:val="002060"/>
                <w:shd w:val="clear" w:color="auto" w:fill="F2F2F2" w:themeFill="background1" w:themeFillShade="F2"/>
              </w:rPr>
            </w:pPr>
            <w:r>
              <w:t xml:space="preserve">this character is probably an engraving mistake for </w:t>
            </w:r>
            <w:r>
              <w:rPr>
                <w:rStyle w:val="Foreign"/>
              </w:rPr>
              <w:t>ddhā</w:t>
            </w:r>
          </w:p>
          <w:p>
            <w:pPr>
              <w:pStyle w:val="TableNote"/>
              <w:rPr>
                <w:rStyle w:val="Code"/>
              </w:rPr>
            </w:pPr>
            <w:r>
              <w:t>the encoding corresponds to the shorthand markup du=ā</w:t>
            </w:r>
          </w:p>
        </w:tc>
        <w:tc>
          <w:tcPr>
            <w:tcW w:w="1247" w:type="pct"/>
            <w:vMerge/>
            <w:vAlign w:val="bottom"/>
          </w:tcPr>
          <w:p>
            <w:pPr>
              <w:keepNext/>
              <w:jc w:val="center"/>
              <w:rPr>
                <w:noProof/>
              </w:rPr>
            </w:pPr>
          </w:p>
        </w:tc>
      </w:tr>
    </w:tbl>
    <w:p>
      <w:pPr>
        <w:pStyle w:val="Cmsor3"/>
      </w:pPr>
      <w:bookmarkStart w:id="392" w:name="_qasht2vjwj9m" w:colFirst="0" w:colLast="0"/>
      <w:bookmarkStart w:id="393" w:name="_Ref43987131"/>
      <w:bookmarkStart w:id="394" w:name="_Toc183083772"/>
      <w:bookmarkEnd w:id="392"/>
      <w:commentRangeStart w:id="395"/>
      <w:r>
        <w:t>Tagging parts of alphabetic characters</w:t>
      </w:r>
      <w:bookmarkEnd w:id="393"/>
      <w:commentRangeEnd w:id="395"/>
      <w:r>
        <w:rPr>
          <w:rStyle w:val="Jegyzethivatkozs"/>
          <w:rFonts w:ascii="Gentium Plus" w:hAnsi="Gentium Plus" w:cs="Mangal"/>
          <w:kern w:val="0"/>
        </w:rPr>
        <w:commentReference w:id="395"/>
      </w:r>
      <w:bookmarkEnd w:id="394"/>
    </w:p>
    <w:p>
      <w:r>
        <w:t>@@@add some general intro here about using sub-akṣara markup only when expedient; noting that 1) our distinction of uppercase and lowercase is fine enough for most instances; and that sub-akṣara markup should preferably be avoided in encoding scribal and editorial intervention (stick to logical characters), and used only for a) marking up extraordinary spatial arrangement in clear text, and b) marking up unclear and gap in textual loci that are both highly problematic and pivotal as regards interpretation. In most cases, you’ll have a good guess of what a partially extant character would have been and just encode that as unclear.</w:t>
      </w:r>
    </w:p>
    <w:p>
      <w:pPr>
        <w:pStyle w:val="Lista"/>
      </w:pPr>
      <w:r>
        <w:t>when you need to single out transliterated characters as representing specific parts of an original complex character, you can optionally use the following markup method</w:t>
      </w:r>
    </w:p>
    <w:p>
      <w:pPr>
        <w:pStyle w:val="Lista"/>
      </w:pPr>
      <w:r>
        <w:t xml:space="preserve">this method, which we shall call </w:t>
      </w:r>
      <w:r>
        <w:rPr>
          <w:rStyle w:val="Foreign"/>
        </w:rPr>
        <w:t>sub-akṣara</w:t>
      </w:r>
      <w:r>
        <w:t xml:space="preserve"> markup, has been devised to facilitate the encoding of component-level lacunae </w:t>
      </w:r>
      <w:r>
        <w:rPr>
          <w:noProof/>
        </w:rPr>
        <w:t>(</w:t>
      </w:r>
      <w:r>
        <w:t>§</w:t>
      </w:r>
      <w:r>
        <w:fldChar w:fldCharType="begin"/>
      </w:r>
      <w:r>
        <w:instrText xml:space="preserve"> REF _Ref43987049 \w \h  \* MERGEFORMAT </w:instrText>
      </w:r>
      <w:r>
        <w:fldChar w:fldCharType="separate"/>
      </w:r>
      <w:r>
        <w:t>5.4.5</w:t>
      </w:r>
      <w:r>
        <w:fldChar w:fldCharType="end"/>
      </w:r>
      <w:r>
        <w:t xml:space="preserve">), and is offered as an optional encoding method for unusually arranged complex characters </w:t>
      </w:r>
      <w:r>
        <w:rPr>
          <w:noProof/>
        </w:rPr>
        <w:t>(</w:t>
      </w:r>
      <w:r>
        <w:t>§</w:t>
      </w:r>
      <w:r>
        <w:fldChar w:fldCharType="begin"/>
      </w:r>
      <w:r>
        <w:instrText xml:space="preserve"> REF _Ref43987090 \w \h  \* MERGEFORMAT </w:instrText>
      </w:r>
      <w:r>
        <w:fldChar w:fldCharType="separate"/>
      </w:r>
      <w:r>
        <w:t>4.1.4</w:t>
      </w:r>
      <w:r>
        <w:fldChar w:fldCharType="end"/>
      </w:r>
      <w:r>
        <w:t>), but we suggest that you avoid it in all other situations</w:t>
      </w:r>
    </w:p>
    <w:p>
      <w:pPr>
        <w:pStyle w:val="Lista2"/>
      </w:pPr>
      <w:r>
        <w:t>see §</w:t>
      </w:r>
      <w:r>
        <w:fldChar w:fldCharType="begin"/>
      </w:r>
      <w:r>
        <w:instrText xml:space="preserve"> REF _Ref43987165 \w \h  \* MERGEFORMAT </w:instrText>
      </w:r>
      <w:r>
        <w:fldChar w:fldCharType="separate"/>
      </w:r>
      <w:r>
        <w:t>4.1.5</w:t>
      </w:r>
      <w:r>
        <w:fldChar w:fldCharType="end"/>
      </w:r>
      <w:r>
        <w:t xml:space="preserve"> about handling character components separated from others by an intervening physical feature, a situation for which </w:t>
      </w:r>
      <w:r>
        <w:rPr>
          <w:rStyle w:val="Foreign"/>
        </w:rPr>
        <w:t>sub-akṣara</w:t>
      </w:r>
      <w:r>
        <w:t xml:space="preserve"> markup is not applicable</w:t>
      </w:r>
    </w:p>
    <w:p>
      <w:pPr>
        <w:pStyle w:val="Lista2"/>
      </w:pPr>
      <w:r>
        <w:lastRenderedPageBreak/>
        <w:t>see §</w:t>
      </w:r>
      <w:r>
        <w:fldChar w:fldCharType="begin"/>
      </w:r>
      <w:r>
        <w:instrText xml:space="preserve"> REF _Ref43987187 \w \h  \* MERGEFORMAT </w:instrText>
      </w:r>
      <w:r>
        <w:fldChar w:fldCharType="separate"/>
      </w:r>
      <w:r>
        <w:t>5.3.4</w:t>
      </w:r>
      <w:r>
        <w:fldChar w:fldCharType="end"/>
      </w:r>
      <w:r>
        <w:t xml:space="preserve"> about handling reading difficulties concerning character components, a situation for which </w:t>
      </w:r>
      <w:r>
        <w:rPr>
          <w:rStyle w:val="Foreign"/>
        </w:rPr>
        <w:t>sub-akṣara</w:t>
      </w:r>
      <w:r>
        <w:t xml:space="preserve"> markup is not normally warranted</w:t>
      </w:r>
    </w:p>
    <w:p>
      <w:pPr>
        <w:pStyle w:val="Lista"/>
      </w:pPr>
      <w:r>
        <w:t>if you choose to tag a specific sub-</w:t>
      </w:r>
      <w:r>
        <w:rPr>
          <w:rStyle w:val="Foreign"/>
        </w:rPr>
        <w:t>akṣara</w:t>
      </w:r>
      <w:r>
        <w:t xml:space="preserve"> component, wrap it in </w:t>
      </w:r>
      <w:r>
        <w:rPr>
          <w:rStyle w:val="Code"/>
        </w:rPr>
        <w:t xml:space="preserve">&lt;seg </w:t>
      </w:r>
      <w:r>
        <w:rPr>
          <w:rStyle w:val="Codeattribute"/>
        </w:rPr>
        <w:t>type</w:t>
      </w:r>
      <w:r>
        <w:rPr>
          <w:rStyle w:val="Code"/>
        </w:rPr>
        <w:t>=</w:t>
      </w:r>
      <w:r>
        <w:rPr>
          <w:rStyle w:val="Codevalue"/>
        </w:rPr>
        <w:t>"component"</w:t>
      </w:r>
      <w:r>
        <w:rPr>
          <w:rStyle w:val="Code"/>
        </w:rPr>
        <w:t>&gt;</w:t>
      </w:r>
      <w:r>
        <w:t xml:space="preserve"> and add a </w:t>
      </w:r>
      <w:r>
        <w:rPr>
          <w:rStyle w:val="Codeattribute"/>
        </w:rPr>
        <w:t>@subtype</w:t>
      </w:r>
      <w:r>
        <w:t xml:space="preserve"> attribute with one of the following values:</w:t>
      </w:r>
    </w:p>
    <w:p>
      <w:pPr>
        <w:pStyle w:val="Lista2"/>
      </w:pPr>
      <w:r>
        <w:rPr>
          <w:rStyle w:val="Codevalue"/>
        </w:rPr>
        <w:t>"body"</w:t>
      </w:r>
      <w:r>
        <w:t xml:space="preserve"> for the principal component of a complex character, which may be a single consonant or a conjunct</w:t>
      </w:r>
    </w:p>
    <w:p>
      <w:pPr>
        <w:pStyle w:val="Lista2"/>
      </w:pPr>
      <w:r>
        <w:rPr>
          <w:rStyle w:val="Codevalue"/>
        </w:rPr>
        <w:t>"consonant"</w:t>
      </w:r>
      <w:r>
        <w:t xml:space="preserve"> for exactly one consonant component whose graphic location cannot be determined or is irrelevant</w:t>
      </w:r>
    </w:p>
    <w:p>
      <w:pPr>
        <w:pStyle w:val="Lista2"/>
      </w:pPr>
      <w:r>
        <w:rPr>
          <w:rStyle w:val="Codevalue"/>
        </w:rPr>
        <w:t>"conjunct"</w:t>
      </w:r>
      <w:r>
        <w:t xml:space="preserve"> for two or more consonant components belonging to a single </w:t>
      </w:r>
      <w:r>
        <w:rPr>
          <w:rStyle w:val="Foreign"/>
        </w:rPr>
        <w:t>akṣara</w:t>
      </w:r>
      <w:r>
        <w:t xml:space="preserve"> (when you know the consonant was not single because prosody eliminates that possibility, or because vestiges definitely indicate a conjunct even though it is illegible)</w:t>
      </w:r>
    </w:p>
    <w:p>
      <w:pPr>
        <w:pStyle w:val="Lista2"/>
      </w:pPr>
      <w:r>
        <w:rPr>
          <w:rStyle w:val="Codevalue"/>
        </w:rPr>
        <w:t>"vowel"</w:t>
      </w:r>
      <w:r>
        <w:t xml:space="preserve"> for the vocalisation of an </w:t>
      </w:r>
      <w:r>
        <w:rPr>
          <w:rStyle w:val="Foreign"/>
        </w:rPr>
        <w:t>akṣara</w:t>
      </w:r>
      <w:r>
        <w:t>, when the location of the vowel marker cannot be determined or is irrelevant</w:t>
      </w:r>
    </w:p>
    <w:p>
      <w:pPr>
        <w:pStyle w:val="Lista2"/>
      </w:pPr>
      <w:r>
        <w:rPr>
          <w:rStyle w:val="Codevalue"/>
        </w:rPr>
        <w:t>"superscript"</w:t>
      </w:r>
      <w:r>
        <w:t xml:space="preserve"> for any components above the body, such as a superscript </w:t>
      </w:r>
      <w:r>
        <w:rPr>
          <w:rStyle w:val="Foreign"/>
        </w:rPr>
        <w:t>r</w:t>
      </w:r>
      <w:r>
        <w:t xml:space="preserve"> or a superscript vowel marker</w:t>
      </w:r>
    </w:p>
    <w:p>
      <w:pPr>
        <w:pStyle w:val="Lista2"/>
      </w:pPr>
      <w:r>
        <w:rPr>
          <w:rStyle w:val="Codevalue"/>
        </w:rPr>
        <w:t>"subscript"</w:t>
      </w:r>
      <w:r>
        <w:t xml:space="preserve"> for any components below the body, such as the subscript consonant of a conjunct or a subscript vowel marker</w:t>
      </w:r>
    </w:p>
    <w:p>
      <w:pPr>
        <w:pStyle w:val="Lista2"/>
      </w:pPr>
      <w:r>
        <w:rPr>
          <w:rStyle w:val="Codevalue"/>
        </w:rPr>
        <w:t>"prescript"</w:t>
      </w:r>
      <w:r>
        <w:t xml:space="preserve"> for any components to the left of the body, generally a vowel marker but also applicable to part of a horizontally composed ligature</w:t>
      </w:r>
    </w:p>
    <w:p>
      <w:pPr>
        <w:pStyle w:val="Lista2"/>
      </w:pPr>
      <w:r>
        <w:rPr>
          <w:rStyle w:val="Codevalue"/>
        </w:rPr>
        <w:t>"postscript"</w:t>
      </w:r>
      <w:r>
        <w:t xml:space="preserve"> for any components to the right of the body, generally a vowel marker but also applicable to part of a horizontally composed ligature</w:t>
      </w:r>
    </w:p>
    <w:p>
      <w:pPr>
        <w:pStyle w:val="Lista"/>
      </w:pPr>
      <w:r>
        <w:t>when dealing with sub-akṣara lacunae in relatively simple cases, your primary concern is to encode what kind of grapheme was lost, without regard to exactly what kind of glyph component represented it; in this case,</w:t>
      </w:r>
    </w:p>
    <w:p>
      <w:pPr>
        <w:pStyle w:val="Lista2"/>
      </w:pPr>
      <w:r>
        <w:t xml:space="preserve">use </w:t>
      </w:r>
      <w:r>
        <w:rPr>
          <w:rStyle w:val="Codevalue"/>
        </w:rPr>
        <w:t>"vowel"</w:t>
      </w:r>
      <w:r>
        <w:t xml:space="preserve"> for a lost vowel component, and </w:t>
      </w:r>
      <w:r>
        <w:rPr>
          <w:rStyle w:val="Codevalue"/>
        </w:rPr>
        <w:t>"consonant"</w:t>
      </w:r>
      <w:r>
        <w:t xml:space="preserve">, </w:t>
      </w:r>
      <w:r>
        <w:rPr>
          <w:rStyle w:val="Codevalue"/>
        </w:rPr>
        <w:t>"conjunct"</w:t>
      </w:r>
      <w:r>
        <w:t xml:space="preserve"> or </w:t>
      </w:r>
      <w:r>
        <w:rPr>
          <w:rStyle w:val="Codevalue"/>
        </w:rPr>
        <w:t>"body"</w:t>
      </w:r>
      <w:r>
        <w:t xml:space="preserve"> respectively for a lost consonant component that is known to be single, known to be a conjunct, or may be either of these</w:t>
      </w:r>
    </w:p>
    <w:p>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pPr>
        <w:pStyle w:val="Lista2"/>
      </w:pPr>
      <w:r>
        <w:t xml:space="preserve">give preference to the values </w:t>
      </w:r>
      <w:r>
        <w:rPr>
          <w:rStyle w:val="Codevalue"/>
        </w:rPr>
        <w:t>"body"</w:t>
      </w:r>
      <w:r>
        <w:t xml:space="preserve">, </w:t>
      </w:r>
      <w:r>
        <w:rPr>
          <w:rStyle w:val="Codevalue"/>
        </w:rPr>
        <w:t>"superscript"</w:t>
      </w:r>
      <w:r>
        <w:t xml:space="preserve">, </w:t>
      </w:r>
      <w:r>
        <w:rPr>
          <w:rStyle w:val="Codevalue"/>
        </w:rPr>
        <w:t>"subscript"</w:t>
      </w:r>
      <w:r>
        <w:t xml:space="preserve">, </w:t>
      </w:r>
      <w:r>
        <w:rPr>
          <w:rStyle w:val="Codevalue"/>
        </w:rPr>
        <w:t>"prescript"</w:t>
      </w:r>
      <w:r>
        <w:t xml:space="preserve"> and </w:t>
      </w:r>
      <w:r>
        <w:rPr>
          <w:rStyle w:val="Codevalue"/>
        </w:rPr>
        <w:t>"postscript"</w:t>
      </w:r>
      <w:r>
        <w:t xml:space="preserve"> to encode the graphic location of the lacuna within the complex character, and use </w:t>
      </w:r>
      <w:r>
        <w:rPr>
          <w:rStyle w:val="Codevalue"/>
        </w:rPr>
        <w:t>"vowel"</w:t>
      </w:r>
      <w:r>
        <w:t xml:space="preserve">, </w:t>
      </w:r>
      <w:r>
        <w:rPr>
          <w:rStyle w:val="Codevalue"/>
        </w:rPr>
        <w:t>"consonant"</w:t>
      </w:r>
      <w:r>
        <w:t xml:space="preserve"> and </w:t>
      </w:r>
      <w:r>
        <w:rPr>
          <w:rStyle w:val="Codevalue"/>
        </w:rPr>
        <w:t>"conjunct"</w:t>
      </w:r>
      <w:r>
        <w:t xml:space="preserve"> only when it is impossible to determine the graphic location of a component that must have been present</w:t>
      </w:r>
    </w:p>
    <w:p>
      <w:pPr>
        <w:pStyle w:val="Cmsor3"/>
      </w:pPr>
      <w:bookmarkStart w:id="396" w:name="_dv2inorm1p09" w:colFirst="0" w:colLast="0"/>
      <w:bookmarkStart w:id="397" w:name="_Ref43987090"/>
      <w:bookmarkStart w:id="398" w:name="_Toc183083773"/>
      <w:bookmarkEnd w:id="396"/>
      <w:commentRangeStart w:id="399"/>
      <w:r>
        <w:t xml:space="preserve">Unusual spatial arrangement </w:t>
      </w:r>
      <w:commentRangeEnd w:id="399"/>
      <w:r>
        <w:rPr>
          <w:rStyle w:val="Jegyzethivatkozs"/>
          <w:rFonts w:ascii="Gentium Plus" w:hAnsi="Gentium Plus" w:cs="Mangal"/>
          <w:kern w:val="0"/>
        </w:rPr>
        <w:commentReference w:id="399"/>
      </w:r>
      <w:r>
        <w:t>in conjuncts</w:t>
      </w:r>
      <w:bookmarkEnd w:id="397"/>
      <w:bookmarkEnd w:id="398"/>
    </w:p>
    <w:p>
      <w:pPr>
        <w:pStyle w:val="Lista"/>
      </w:pPr>
      <w:r>
        <w:t>as our primary objective is to encode texts, the place to record information about unusual character composition is in the commentary to your edition</w:t>
      </w:r>
    </w:p>
    <w:p>
      <w:pPr>
        <w:pStyle w:val="Lista"/>
      </w:pPr>
      <w:r>
        <w:t>however, in order to facilitate future palaeographic research, you may optionally use the above markup for tagging parts of alphabetic characters to specify what part of a complex original character corresponds to any given transliterated character</w:t>
      </w:r>
    </w:p>
    <w:p>
      <w:pPr>
        <w:pStyle w:val="Lista"/>
      </w:pPr>
      <w:r>
        <w:t>when doing so, aim to minimise the complexity of your markup and add tags only to the components that most conspicuously deviate from the expected composition</w:t>
      </w:r>
    </w:p>
    <w:p>
      <w:pPr>
        <w:pStyle w:val="Lista"/>
      </w:pPr>
      <w:r>
        <w:t xml:space="preserve">however, if you deem that there is any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tbl>
      <w:tblPr>
        <w:tblStyle w:val="CodeSampleTable"/>
        <w:tblW w:w="5000" w:type="pct"/>
        <w:tblLook w:val="04A0" w:firstRow="1" w:lastRow="0" w:firstColumn="1" w:lastColumn="0" w:noHBand="0" w:noVBand="1"/>
      </w:tblPr>
      <w:tblGrid>
        <w:gridCol w:w="8293"/>
        <w:gridCol w:w="133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r>
              <w:lastRenderedPageBreak/>
              <w:t xml:space="preserve">Example </w:t>
            </w:r>
            <w:fldSimple w:instr=" STYLEREF 3 \s ">
              <w:r>
                <w:rPr>
                  <w:noProof/>
                </w:rPr>
                <w:t>4.1.4</w:t>
              </w:r>
            </w:fldSimple>
            <w:r>
              <w:t>.</w:t>
            </w:r>
            <w:fldSimple w:instr=" SEQ Example \* ALPHABETIC \s 3 ">
              <w:r>
                <w:rPr>
                  <w:noProof/>
                </w:rPr>
                <w:t>A</w:t>
              </w:r>
            </w:fldSimple>
            <w:r>
              <w:t xml:space="preserve">: conjunct with regular </w:t>
            </w:r>
            <w:r>
              <w:rPr>
                <w:rStyle w:val="Foreign"/>
              </w:rPr>
              <w:t>r</w:t>
            </w:r>
            <w:r>
              <w:t xml:space="preserve"> instead of superscript</w:t>
            </w:r>
          </w:p>
        </w:tc>
      </w:tr>
      <w:tr>
        <w:tc>
          <w:tcPr>
            <w:tcW w:w="0" w:type="auto"/>
          </w:tcPr>
          <w:p>
            <w:pPr>
              <w:pStyle w:val="CodeParagraph"/>
              <w:keepNext/>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r</w:t>
            </w:r>
            <w:r>
              <w:rPr>
                <w:rStyle w:val="Code"/>
              </w:rPr>
              <w:t>&lt;/seg&gt;</w:t>
            </w:r>
            <w:r>
              <w:rPr>
                <w:rStyle w:val="Codetext"/>
              </w:rPr>
              <w:t>ya</w:t>
            </w:r>
          </w:p>
        </w:tc>
        <w:tc>
          <w:tcPr>
            <w:tcW w:w="0" w:type="auto"/>
            <w:vMerge w:val="restart"/>
            <w:vAlign w:val="bottom"/>
          </w:tcPr>
          <w:p>
            <w:pPr>
              <w:pStyle w:val="Image"/>
            </w:pPr>
            <w:r>
              <w:drawing>
                <wp:inline distT="0" distB="0" distL="0" distR="0">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tc>
          <w:tcPr>
            <w:tcW w:w="0" w:type="auto"/>
          </w:tcPr>
          <w:p>
            <w:pPr>
              <w:pStyle w:val="TableNote"/>
            </w:pPr>
            <w:r>
              <w:rPr>
                <w:rStyle w:val="Foreign"/>
              </w:rPr>
              <w:t>rya</w:t>
            </w:r>
            <w:r>
              <w:t xml:space="preserve"> is here written with a regular </w:t>
            </w:r>
            <w:r>
              <w:rPr>
                <w:rStyle w:val="Foreign"/>
              </w:rPr>
              <w:t>r</w:t>
            </w:r>
            <w:r>
              <w:t xml:space="preserve"> and a subscript </w:t>
            </w:r>
            <w:r>
              <w:rPr>
                <w:rStyle w:val="Foreign"/>
              </w:rPr>
              <w:t>y</w:t>
            </w:r>
            <w:r>
              <w:t xml:space="preserve"> instead of a superscript </w:t>
            </w:r>
            <w:r>
              <w:rPr>
                <w:rStyle w:val="Foreign"/>
              </w:rPr>
              <w:t>r</w:t>
            </w:r>
            <w:r>
              <w:t xml:space="preserve"> and a regular </w:t>
            </w:r>
            <w:r>
              <w:rPr>
                <w:rStyle w:val="Foreign"/>
              </w:rPr>
              <w:t>y</w:t>
            </w:r>
          </w:p>
          <w:p>
            <w:pPr>
              <w:pStyle w:val="TableNote"/>
              <w:rPr>
                <w:rFonts w:ascii="Consolas" w:hAnsi="Consolas" w:cs="Consolas"/>
                <w:noProof/>
                <w:color w:val="002060"/>
                <w:shd w:val="clear" w:color="auto" w:fill="F2F2F2" w:themeFill="background1" w:themeFillShade="F2"/>
              </w:rPr>
            </w:pPr>
            <w:r>
              <w:t xml:space="preserve">the fact that the </w:t>
            </w:r>
            <w:r>
              <w:rPr>
                <w:rStyle w:val="Foreign"/>
              </w:rPr>
              <w:t>r</w:t>
            </w:r>
            <w:r>
              <w:t xml:space="preserve"> is tagged as a body component dispenses with the need to explicitly tag the </w:t>
            </w:r>
            <w:r>
              <w:rPr>
                <w:rStyle w:val="Foreign"/>
              </w:rPr>
              <w:t>y</w:t>
            </w:r>
            <w:r>
              <w:t xml:space="preserve"> as a subscript component</w:t>
            </w:r>
          </w:p>
        </w:tc>
        <w:tc>
          <w:tcPr>
            <w:tcW w:w="0" w:type="auto"/>
            <w:vMerge/>
          </w:tcPr>
          <w:p>
            <w:pPr>
              <w:rPr>
                <w:rStyle w:val="Code"/>
              </w:rPr>
            </w:pPr>
          </w:p>
        </w:tc>
      </w:tr>
    </w:tbl>
    <w:p/>
    <w:tbl>
      <w:tblPr>
        <w:tblStyle w:val="CodeSampleTable"/>
        <w:tblW w:w="5000" w:type="pct"/>
        <w:tblLook w:val="04A0" w:firstRow="1" w:lastRow="0" w:firstColumn="1" w:lastColumn="0" w:noHBand="0" w:noVBand="1"/>
      </w:tblPr>
      <w:tblGrid>
        <w:gridCol w:w="8179"/>
        <w:gridCol w:w="1449"/>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r>
              <w:t xml:space="preserve">Example </w:t>
            </w:r>
            <w:fldSimple w:instr=" STYLEREF 3 \s ">
              <w:r>
                <w:rPr>
                  <w:noProof/>
                </w:rPr>
                <w:t>4.1.4</w:t>
              </w:r>
            </w:fldSimple>
            <w:r>
              <w:t>.</w:t>
            </w:r>
            <w:fldSimple w:instr=" SEQ Example \* ALPHABETIC \s 3 ">
              <w:r>
                <w:rPr>
                  <w:noProof/>
                </w:rPr>
                <w:t>B</w:t>
              </w:r>
            </w:fldSimple>
            <w:r>
              <w:t>: conjunct composed horizontally instead of vertically</w:t>
            </w:r>
          </w:p>
        </w:tc>
      </w:tr>
      <w:tr>
        <w:tc>
          <w:tcPr>
            <w:tcW w:w="0" w:type="auto"/>
          </w:tcPr>
          <w:p>
            <w:pPr>
              <w:pStyle w:val="CodeParagraph"/>
              <w:keepNext/>
            </w:pPr>
            <w:r>
              <w:rPr>
                <w:rStyle w:val="Codetext"/>
              </w:rPr>
              <w:t>r</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"prescript"</w:t>
            </w:r>
            <w:r>
              <w:rPr>
                <w:rStyle w:val="Code"/>
              </w:rPr>
              <w:t>&gt;</w:t>
            </w:r>
            <w:r>
              <w:rPr>
                <w:rStyle w:val="Codetext"/>
              </w:rPr>
              <w:t>g</w:t>
            </w:r>
            <w:r>
              <w:rPr>
                <w:rStyle w:val="Code"/>
              </w:rPr>
              <w:t xml:space="preserve">&lt;/seg&gt;&lt;seg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&gt;</w:t>
            </w:r>
            <w:r>
              <w:rPr>
                <w:rStyle w:val="Codetext"/>
              </w:rPr>
              <w:t>gh</w:t>
            </w:r>
            <w:r>
              <w:rPr>
                <w:rStyle w:val="Code"/>
              </w:rPr>
              <w:t>&lt;/seg&gt;</w:t>
            </w:r>
            <w:r>
              <w:rPr>
                <w:rStyle w:val="Codetext"/>
              </w:rPr>
              <w:t>a</w:t>
            </w:r>
          </w:p>
        </w:tc>
        <w:tc>
          <w:tcPr>
            <w:tcW w:w="0" w:type="auto"/>
            <w:vMerge w:val="restart"/>
            <w:vAlign w:val="bottom"/>
          </w:tcPr>
          <w:p>
            <w:pPr>
              <w:pStyle w:val="Image"/>
            </w:pPr>
            <w:r>
              <w:drawing>
                <wp:inline distT="0" distB="0" distL="0" distR="0">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tc>
          <w:tcPr>
            <w:tcW w:w="0" w:type="auto"/>
          </w:tcPr>
          <w:p>
            <w:pPr>
              <w:pStyle w:val="TableNote"/>
            </w:pPr>
            <w:r>
              <w:rPr>
                <w:rStyle w:val="Foreign"/>
              </w:rPr>
              <w:t>rggha</w:t>
            </w:r>
            <w:r>
              <w:t xml:space="preserve"> is here written in a horizontal composition, with </w:t>
            </w:r>
            <w:r>
              <w:rPr>
                <w:rStyle w:val="Foreign"/>
              </w:rPr>
              <w:t>g</w:t>
            </w:r>
            <w:r>
              <w:t xml:space="preserve"> to the left of a regularly positioned </w:t>
            </w:r>
            <w:r>
              <w:rPr>
                <w:rStyle w:val="Foreign"/>
              </w:rPr>
              <w:t>gh</w:t>
            </w:r>
            <w:r>
              <w:t xml:space="preserve"> </w:t>
            </w:r>
          </w:p>
          <w:p>
            <w:pPr>
              <w:pStyle w:val="TableNote"/>
              <w:rPr>
                <w:rFonts w:ascii="Consolas" w:hAnsi="Consolas" w:cs="Consolas"/>
                <w:noProof/>
                <w:color w:val="002060"/>
                <w:shd w:val="clear" w:color="auto" w:fill="F2F2F2" w:themeFill="background1" w:themeFillShade="F2"/>
              </w:rPr>
            </w:pPr>
            <w:r>
              <w:t xml:space="preserve">in this example the second and third consonant components have both been tagged explicitly for their position, though it may arguably be sufficient to tag the prescript </w:t>
            </w:r>
            <w:r>
              <w:rPr>
                <w:rStyle w:val="Foreign"/>
              </w:rPr>
              <w:t>g</w:t>
            </w:r>
            <w:r>
              <w:t xml:space="preserve"> in this way</w:t>
            </w:r>
          </w:p>
        </w:tc>
        <w:tc>
          <w:tcPr>
            <w:tcW w:w="0" w:type="auto"/>
            <w:vMerge/>
          </w:tcPr>
          <w:p>
            <w:pPr>
              <w:rPr>
                <w:rStyle w:val="Code"/>
              </w:rPr>
            </w:pPr>
          </w:p>
        </w:tc>
      </w:tr>
    </w:tbl>
    <w:p>
      <w:pPr>
        <w:pStyle w:val="Cmsor3"/>
      </w:pPr>
      <w:bookmarkStart w:id="400" w:name="_qy84vdm4cqcm" w:colFirst="0" w:colLast="0"/>
      <w:bookmarkStart w:id="401" w:name="_Ref43987165"/>
      <w:bookmarkStart w:id="402" w:name="_Toc183083774"/>
      <w:bookmarkEnd w:id="400"/>
      <w:commentRangeStart w:id="403"/>
      <w:r>
        <w:t xml:space="preserve">Complex characters split </w:t>
      </w:r>
      <w:commentRangeEnd w:id="403"/>
      <w:r>
        <w:rPr>
          <w:rStyle w:val="Jegyzethivatkozs"/>
          <w:rFonts w:ascii="Gentium Plus" w:hAnsi="Gentium Plus" w:cs="Mangal"/>
          <w:kern w:val="0"/>
        </w:rPr>
        <w:commentReference w:id="403"/>
      </w:r>
      <w:r>
        <w:t>by an intervening feature</w:t>
      </w:r>
      <w:bookmarkEnd w:id="401"/>
      <w:bookmarkEnd w:id="402"/>
    </w:p>
    <w:p>
      <w:pPr>
        <w:pStyle w:val="Lista"/>
      </w:pPr>
      <w:r>
        <w:t xml:space="preserve">parts of </w:t>
      </w:r>
      <w:r>
        <w:rPr>
          <w:rStyle w:val="Foreign"/>
        </w:rPr>
        <w:t>akṣaras</w:t>
      </w:r>
      <w:r>
        <w:t xml:space="preserve"> may be split off from the rest of the character by a physical feature, most commonly a line break, sometimes a physical defect in the support or a binding hole in a copper plate</w:t>
      </w:r>
    </w:p>
    <w:p>
      <w:pPr>
        <w:pStyle w:val="Lista"/>
      </w:pPr>
      <w:r>
        <w:t xml:space="preserve">an </w:t>
      </w:r>
      <w:r>
        <w:rPr>
          <w:rStyle w:val="Foreign"/>
          <w:b/>
          <w:bCs/>
        </w:rPr>
        <w:t>anusvāra</w:t>
      </w:r>
      <w:r>
        <w:rPr>
          <w:b/>
          <w:bCs/>
        </w:rPr>
        <w:t xml:space="preserve"> split off from the character</w:t>
      </w:r>
      <w:r>
        <w:t xml:space="preserve"> to which it belongs needs no special markup or special transliteration: simply encode the intervening feature between the transliterated characters corresponding to the rest of the </w:t>
      </w:r>
      <w:r>
        <w:rPr>
          <w:rStyle w:val="Foreign"/>
        </w:rPr>
        <w:t>akṣara</w:t>
      </w:r>
      <w:r>
        <w:t xml:space="preserve"> and that corresponding to the </w:t>
      </w:r>
      <w:r>
        <w:rPr>
          <w:rStyle w:val="Foreign"/>
        </w:rPr>
        <w:t>anusvāra</w:t>
      </w:r>
    </w:p>
    <w:p>
      <w:pPr>
        <w:pStyle w:val="Lista"/>
      </w:pPr>
      <w:commentRangeStart w:id="404"/>
      <w:r>
        <w:rPr>
          <w:b/>
          <w:bCs/>
        </w:rPr>
        <w:t xml:space="preserve">prescript and postscript vowel markers </w:t>
      </w:r>
      <w:commentRangeEnd w:id="404"/>
      <w:r>
        <w:rPr>
          <w:rStyle w:val="Jegyzethivatkozs"/>
          <w:rFonts w:cs="Mangal"/>
        </w:rPr>
        <w:commentReference w:id="404"/>
      </w:r>
      <w:r>
        <w:rPr>
          <w:b/>
          <w:bCs/>
        </w:rPr>
        <w:t>split off from their consonant bodies</w:t>
      </w:r>
      <w:r>
        <w:t xml:space="preserve"> by an intervening feature shall be handled in transliteration by means of the placeholder characters ⌈ </w:t>
      </w:r>
      <w:r>
        <w:rPr>
          <w:noProof/>
        </w:rPr>
        <w:t>(</w:t>
      </w:r>
      <w:r>
        <w:t xml:space="preserve">left ceiling, U+2308) and ⌉ </w:t>
      </w:r>
      <w:r>
        <w:rPr>
          <w:noProof/>
        </w:rPr>
        <w:t>(</w:t>
      </w:r>
      <w:r>
        <w:t>right ceiling, U+2309), as per TG §3.3.10</w:t>
      </w:r>
    </w:p>
    <w:p>
      <w:pPr>
        <w:pStyle w:val="Lista2"/>
      </w:pPr>
      <w:r>
        <w:t xml:space="preserve">the intervening features may be line beginnings </w:t>
      </w:r>
      <w:r>
        <w:rPr>
          <w:noProof/>
        </w:rPr>
        <w:t>(</w:t>
      </w:r>
      <w:r>
        <w:t>§</w:t>
      </w:r>
      <w:r>
        <w:fldChar w:fldCharType="begin"/>
      </w:r>
      <w:r>
        <w:instrText xml:space="preserve"> REF _Ref43980100 \r \h </w:instrText>
      </w:r>
      <w:r>
        <w:fldChar w:fldCharType="separate"/>
      </w:r>
      <w:r>
        <w:t>3.5.2</w:t>
      </w:r>
      <w:r>
        <w:fldChar w:fldCharType="end"/>
      </w:r>
      <w:r>
        <w:t xml:space="preserve">) or space imposed by physical features </w:t>
      </w:r>
      <w:r>
        <w:rPr>
          <w:noProof/>
        </w:rPr>
        <w:t>(</w:t>
      </w:r>
      <w:r>
        <w:t>§</w:t>
      </w:r>
      <w:r>
        <w:fldChar w:fldCharType="begin"/>
      </w:r>
      <w:r>
        <w:instrText xml:space="preserve"> REF _Ref43985107 \w \h  \* MERGEFORMAT </w:instrText>
      </w:r>
      <w:r>
        <w:fldChar w:fldCharType="separate"/>
      </w:r>
      <w:r>
        <w:t>4.3.2.3</w:t>
      </w:r>
      <w:r>
        <w:fldChar w:fldCharType="end"/>
      </w:r>
      <w:r>
        <w:t>) and must be encoded as applicable</w:t>
      </w:r>
    </w:p>
    <w:p>
      <w:pPr>
        <w:pStyle w:val="Lista2"/>
      </w:pPr>
      <w:r>
        <w:t xml:space="preserve">all the transliterated characters pertaining to an original </w:t>
      </w:r>
      <w:r>
        <w:rPr>
          <w:rStyle w:val="Foreign"/>
        </w:rPr>
        <w:t>akṣara</w:t>
      </w:r>
      <w:r>
        <w:t xml:space="preserve"> must be placed on that side of the interruption where the consonant body is located, while the applicable placeholder character must be placed on the other side of the interruption</w:t>
      </w:r>
    </w:p>
    <w:p>
      <w:pPr>
        <w:pStyle w:val="Lista2"/>
      </w:pPr>
      <w:r>
        <w:t xml:space="preserve">the placeholder characters comprise part of the transliterated text and do not have markup equivalents </w:t>
      </w:r>
      <w:r>
        <w:rPr>
          <w:noProof/>
        </w:rPr>
        <w:t>(</w:t>
      </w:r>
      <w:r>
        <w:t>in other words, they are not shorthand notation to be replaced by markup)</w:t>
      </w:r>
    </w:p>
    <w:p>
      <w:pPr>
        <w:pStyle w:val="Lista2"/>
      </w:pPr>
      <w:r>
        <w:t xml:space="preserve">see </w:t>
      </w:r>
      <w:r>
        <w:fldChar w:fldCharType="begin"/>
      </w:r>
      <w:r>
        <w:instrText xml:space="preserve"> REF _Ref148523637 \h </w:instrText>
      </w:r>
      <w:r>
        <w:fldChar w:fldCharType="separate"/>
      </w:r>
      <w:r>
        <w:t xml:space="preserve">Example </w:t>
      </w:r>
      <w:r>
        <w:rPr>
          <w:noProof/>
        </w:rPr>
        <w:t>4.1.5</w:t>
      </w:r>
      <w:r>
        <w:t>.</w:t>
      </w:r>
      <w:r>
        <w:rPr>
          <w:noProof/>
        </w:rPr>
        <w:t>A</w:t>
      </w:r>
      <w:r>
        <w:fldChar w:fldCharType="end"/>
      </w:r>
      <w:r>
        <w:t xml:space="preserve"> for an illustration</w:t>
      </w:r>
    </w:p>
    <w:p>
      <w:pPr>
        <w:pStyle w:val="Lista"/>
      </w:pPr>
      <w:r>
        <w:t xml:space="preserve">split </w:t>
      </w:r>
      <w:r>
        <w:rPr>
          <w:rStyle w:val="Foreign"/>
        </w:rPr>
        <w:t>akṣara</w:t>
      </w:r>
      <w:r>
        <w:t>s in themselves need no markup other than the above placeholder characters, but they may be further complicated by the presence of additional markup of the following kinds</w:t>
      </w:r>
    </w:p>
    <w:p>
      <w:pPr>
        <w:pStyle w:val="Lista2"/>
      </w:pPr>
      <w:r>
        <w:t>in all examples here, &lt;&gt; represents an interrupting element of any nature</w:t>
      </w:r>
    </w:p>
    <w:p>
      <w:pPr>
        <w:pStyle w:val="Lista2"/>
      </w:pPr>
      <w:r>
        <w:t xml:space="preserve">if some of the components involved are </w:t>
      </w:r>
      <w:r>
        <w:rPr>
          <w:b/>
          <w:bCs/>
        </w:rPr>
        <w:t>unclear</w:t>
      </w:r>
      <w:r>
        <w:t xml:space="preserve"> </w:t>
      </w:r>
      <w:r>
        <w:rPr>
          <w:noProof/>
        </w:rPr>
        <w:t>(</w:t>
      </w:r>
      <w:r>
        <w:t>§</w:t>
      </w:r>
      <w:r>
        <w:fldChar w:fldCharType="begin"/>
      </w:r>
      <w:r>
        <w:instrText xml:space="preserve"> REF _Ref43987289 \w \h  \* MERGEFORMAT </w:instrText>
      </w:r>
      <w:r>
        <w:fldChar w:fldCharType="separate"/>
      </w:r>
      <w:r>
        <w:t>5.3.1</w:t>
      </w:r>
      <w:r>
        <w:fldChar w:fldCharType="end"/>
      </w:r>
      <w:r>
        <w:t>)</w:t>
      </w:r>
    </w:p>
    <w:p>
      <w:pPr>
        <w:pStyle w:val="Lista3"/>
      </w:pPr>
      <w:r>
        <w:t>apply this tag to whichever transliterated characters are affected, but not to unaffected ones</w:t>
      </w:r>
    </w:p>
    <w:p>
      <w:pPr>
        <w:pStyle w:val="Lista3"/>
      </w:pPr>
      <w:r>
        <w:t>if and only if the split-off component is itself affected, apply the tag to the placeholder as well as to the vowel, without including the interruption itself in the markup</w:t>
      </w:r>
    </w:p>
    <w:p>
      <w:pPr>
        <w:pStyle w:val="Lista3"/>
      </w:pPr>
      <w:r>
        <w:t>for example:</w:t>
      </w:r>
    </w:p>
    <w:p>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rPr>
          <w:rStyle w:val="ForeignTamilScript"/>
        </w:rPr>
        <w:t>(</w:t>
      </w:r>
      <w:r>
        <w:t xml:space="preserve">with grey text signifying unclear) would be encoded as </w:t>
      </w:r>
      <w:r>
        <w:rPr>
          <w:rStyle w:val="Codetext"/>
        </w:rPr>
        <w:t>k</w:t>
      </w:r>
      <w:r>
        <w:rPr>
          <w:rStyle w:val="Code"/>
        </w:rPr>
        <w:t>&lt;unclear&gt;</w:t>
      </w:r>
      <w:r>
        <w:rPr>
          <w:rStyle w:val="Codetext"/>
        </w:rPr>
        <w:t>o</w:t>
      </w:r>
      <w:r>
        <w:rPr>
          <w:rStyle w:val="Code"/>
        </w:rPr>
        <w:t>&lt;/unclear&gt;&lt;&gt;&lt;unclear&gt;</w:t>
      </w:r>
      <w:r>
        <w:rPr>
          <w:rStyle w:val="Codetext"/>
          <w:rFonts w:ascii="Cambria Math" w:hAnsi="Cambria Math" w:cs="Cambria Math"/>
        </w:rPr>
        <w:t>⌉</w:t>
      </w:r>
      <w:r>
        <w:rPr>
          <w:rStyle w:val="Code"/>
        </w:rPr>
        <w:t>&lt;/unclear&gt;</w:t>
      </w:r>
    </w:p>
    <w:p>
      <w:pPr>
        <w:pStyle w:val="Lista4"/>
      </w:pPr>
      <w:r>
        <w:rPr>
          <w:rStyle w:val="ForeignTamilScript"/>
          <w:color w:val="808080" w:themeColor="background1" w:themeShade="80"/>
          <w:cs/>
        </w:rPr>
        <w:t>கெ</w:t>
      </w:r>
      <w:r>
        <w:t>&lt;&gt;</w:t>
      </w:r>
      <w:r>
        <w:rPr>
          <w:rStyle w:val="ForeignTamilScript"/>
          <w:cs/>
        </w:rPr>
        <w:t xml:space="preserve"> ா </w:t>
      </w:r>
      <w:r>
        <w:t xml:space="preserve">would be encoded as </w:t>
      </w:r>
      <w:r>
        <w:rPr>
          <w:rStyle w:val="Code"/>
        </w:rPr>
        <w:t>&lt;unclear&gt;</w:t>
      </w:r>
      <w:r>
        <w:rPr>
          <w:rStyle w:val="Codetext"/>
        </w:rPr>
        <w:t>ko</w:t>
      </w:r>
      <w:r>
        <w:rPr>
          <w:rStyle w:val="Code"/>
        </w:rPr>
        <w:t>&lt;/unclear&gt;&lt;&gt;</w:t>
      </w:r>
      <w:r>
        <w:rPr>
          <w:rStyle w:val="Codetext"/>
          <w:rFonts w:ascii="Cambria Math" w:hAnsi="Cambria Math" w:cs="Cambria Math"/>
        </w:rPr>
        <w:t>⌉</w:t>
      </w:r>
    </w:p>
    <w:p>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&lt;unclear&gt;</w:t>
      </w:r>
      <w:r>
        <w:rPr>
          <w:rStyle w:val="Codetext"/>
          <w:rFonts w:ascii="Cambria Math" w:hAnsi="Cambria Math" w:cs="Cambria Math"/>
        </w:rPr>
        <w:t>⌈</w:t>
      </w:r>
      <w:r>
        <w:rPr>
          <w:rStyle w:val="Code"/>
        </w:rPr>
        <w:t>&lt;/unclear&gt;&lt;&gt;</w:t>
      </w:r>
      <w:r>
        <w:rPr>
          <w:rStyle w:val="Codetext"/>
        </w:rPr>
        <w:t>k</w:t>
      </w:r>
      <w:r>
        <w:rPr>
          <w:rStyle w:val="Code"/>
        </w:rPr>
        <w:t>&lt;unclear&gt;</w:t>
      </w:r>
      <w:r>
        <w:rPr>
          <w:rStyle w:val="Codetext"/>
        </w:rPr>
        <w:t>o</w:t>
      </w:r>
      <w:r>
        <w:rPr>
          <w:rStyle w:val="Code"/>
        </w:rPr>
        <w:t>&lt;/unclear&gt;</w:t>
      </w:r>
    </w:p>
    <w:p>
      <w:pPr>
        <w:pStyle w:val="Lista2"/>
      </w:pPr>
      <w:r>
        <w:t xml:space="preserve">if the reading of some components is </w:t>
      </w:r>
      <w:r>
        <w:rPr>
          <w:b/>
          <w:bCs/>
        </w:rPr>
        <w:t>ambiguous</w:t>
      </w:r>
      <w:r>
        <w:t xml:space="preserve"> </w:t>
      </w:r>
      <w:r>
        <w:rPr>
          <w:noProof/>
        </w:rPr>
        <w:t>(</w:t>
      </w:r>
      <w:r>
        <w:t>§</w:t>
      </w:r>
      <w:r>
        <w:fldChar w:fldCharType="begin"/>
      </w:r>
      <w:r>
        <w:instrText xml:space="preserve"> REF _Ref43987339 \w \h  \* MERGEFORMAT </w:instrText>
      </w:r>
      <w:r>
        <w:fldChar w:fldCharType="separate"/>
      </w:r>
      <w:r>
        <w:t>5.3.3</w:t>
      </w:r>
      <w:r>
        <w:fldChar w:fldCharType="end"/>
      </w:r>
      <w:r>
        <w:t xml:space="preserve">), in the interest of minimising complexity consider whether encoding the </w:t>
      </w:r>
      <w:r>
        <w:rPr>
          <w:rStyle w:val="Foreign"/>
        </w:rPr>
        <w:t>akṣara</w:t>
      </w:r>
      <w:r>
        <w:t xml:space="preserve"> as unclear would be sufficient for a reader familiar with the script to deduce the possible alternatives</w:t>
      </w:r>
    </w:p>
    <w:p>
      <w:pPr>
        <w:pStyle w:val="Lista3"/>
      </w:pPr>
      <w:r>
        <w:t>if you deem that encoding an ambiguity is essential</w:t>
      </w:r>
    </w:p>
    <w:p>
      <w:pPr>
        <w:pStyle w:val="Lista4"/>
      </w:pPr>
      <w:r>
        <w:t>do so for the transliterated characters concerned</w:t>
      </w:r>
    </w:p>
    <w:p>
      <w:pPr>
        <w:pStyle w:val="Lista4"/>
      </w:pPr>
      <w:r>
        <w:t>add an unclear</w:t>
      </w:r>
      <w:r>
        <w:rPr>
          <w:noProof/>
        </w:rPr>
        <w:t>(</w:t>
      </w:r>
      <w:r>
        <w:t>!) tag to the placeholder if the split-off component is affected</w:t>
      </w:r>
    </w:p>
    <w:p>
      <w:pPr>
        <w:pStyle w:val="Lista4"/>
      </w:pPr>
      <w:r>
        <w:t>do not include the placeholder in the markup for the ambiguity, and do not include the interruption itself in any markup</w:t>
      </w:r>
    </w:p>
    <w:p>
      <w:pPr>
        <w:pStyle w:val="Lista3"/>
      </w:pPr>
      <w:r>
        <w:lastRenderedPageBreak/>
        <w:t>for example:</w:t>
      </w:r>
    </w:p>
    <w:p>
      <w:pPr>
        <w:pStyle w:val="Lista4"/>
      </w:pPr>
      <w:r>
        <w:rPr>
          <w:rStyle w:val="ForeignTamilScript"/>
          <w:cs/>
        </w:rPr>
        <w:t>கெ</w:t>
      </w:r>
      <w:r>
        <w:t>&lt;&gt;</w:t>
      </w:r>
      <w:r>
        <w:rPr>
          <w:rStyle w:val="ForeignTamilScript"/>
          <w:color w:val="808080" w:themeColor="background1" w:themeShade="80"/>
          <w:cs/>
        </w:rPr>
        <w:t xml:space="preserve"> ா</w:t>
      </w:r>
      <w:r>
        <w:rPr>
          <w:rStyle w:val="ForeignTamilScript"/>
          <w:cs/>
        </w:rPr>
        <w:t xml:space="preserve">  </w:t>
      </w:r>
      <w:r>
        <w:t xml:space="preserve">where the unclear strokes after the interruption may be the character </w:t>
      </w:r>
      <w:r>
        <w:rPr>
          <w:rStyle w:val="ForeignTamilScript"/>
          <w:cs/>
        </w:rPr>
        <w:t xml:space="preserve">ர </w:t>
      </w:r>
      <w:r>
        <w:rPr>
          <w:rStyle w:val="Foreign"/>
        </w:rPr>
        <w:t>ra</w:t>
      </w:r>
      <w:r>
        <w:t xml:space="preserve"> instead of the vowel marker </w:t>
      </w:r>
      <w:r>
        <w:rPr>
          <w:rStyle w:val="ForeignTamilScript"/>
          <w:cs/>
        </w:rPr>
        <w:t xml:space="preserve"> ா</w:t>
      </w:r>
      <w:r>
        <w:rPr>
          <w:cs/>
        </w:rPr>
        <w:t xml:space="preserve"> </w:t>
      </w:r>
      <w:r>
        <w:t xml:space="preserve">(called </w:t>
      </w:r>
      <w:r>
        <w:rPr>
          <w:rStyle w:val="Foreign"/>
        </w:rPr>
        <w:t>kāl</w:t>
      </w:r>
      <w:r>
        <w:t xml:space="preserve">) may be encoded as </w:t>
      </w:r>
      <w:r>
        <w:rPr>
          <w:rStyle w:val="Codetext"/>
        </w:rPr>
        <w:t>k</w:t>
      </w:r>
      <w:r>
        <w:rPr>
          <w:rStyle w:val="Code"/>
        </w:rPr>
        <w:t>&lt;choice&gt;&lt;unclear&gt;</w:t>
      </w:r>
      <w:r>
        <w:rPr>
          <w:rStyle w:val="Codetext"/>
        </w:rPr>
        <w:t>o</w:t>
      </w:r>
      <w:r>
        <w:rPr>
          <w:rStyle w:val="Code"/>
        </w:rPr>
        <w:t>&lt;/unclear&gt;&lt;unclear&gt;</w:t>
      </w:r>
      <w:r>
        <w:rPr>
          <w:rStyle w:val="Codetext"/>
        </w:rPr>
        <w:t>era</w:t>
      </w:r>
      <w:r>
        <w:rPr>
          <w:rStyle w:val="Code"/>
        </w:rPr>
        <w:t>&lt;/unclear&gt;&lt;/choice&gt;&lt;&gt;&lt;unclear&gt;</w:t>
      </w:r>
      <w:r>
        <w:rPr>
          <w:rStyle w:val="Codetext"/>
          <w:rFonts w:ascii="Cambria Math" w:hAnsi="Cambria Math" w:cs="Cambria Math"/>
        </w:rPr>
        <w:t>⌉</w:t>
      </w:r>
      <w:r>
        <w:rPr>
          <w:rStyle w:val="Code"/>
        </w:rPr>
        <w:t>&lt;/unclear&gt;</w:t>
      </w:r>
    </w:p>
    <w:p>
      <w:pPr>
        <w:pStyle w:val="Lista5"/>
      </w:pPr>
      <w:r>
        <w:t xml:space="preserve">note that in this case the second option of the </w:t>
      </w:r>
      <w:r>
        <w:rPr>
          <w:rStyle w:val="Code"/>
        </w:rPr>
        <w:t>&lt;choice&gt;</w:t>
      </w:r>
      <w:r>
        <w:t xml:space="preserve"> element produces the text “</w:t>
      </w:r>
      <w:r>
        <w:rPr>
          <w:rStyle w:val="Foreign"/>
        </w:rPr>
        <w:t>kera</w:t>
      </w:r>
      <w:r>
        <w:t xml:space="preserve">&lt;&gt;⌉”, where the placeholder sign must be understood to mean that the entire preceding </w:t>
      </w:r>
      <w:r>
        <w:rPr>
          <w:rStyle w:val="Foreign"/>
        </w:rPr>
        <w:t>akṣara</w:t>
      </w:r>
      <w:r>
        <w:t xml:space="preserve"> </w:t>
      </w:r>
      <w:r>
        <w:rPr>
          <w:noProof/>
        </w:rPr>
        <w:t>(</w:t>
      </w:r>
      <w:r>
        <w:t xml:space="preserve">i.e. </w:t>
      </w:r>
      <w:r>
        <w:rPr>
          <w:rStyle w:val="Foreign"/>
        </w:rPr>
        <w:t>ra</w:t>
      </w:r>
      <w:r>
        <w:t>), rather than just one component of it, is located after the interruption</w:t>
      </w:r>
      <w:r>
        <w:rPr>
          <w:rStyle w:val="Lbjegyzet-hivatkozs"/>
        </w:rPr>
        <w:footnoteReference w:id="22"/>
      </w:r>
    </w:p>
    <w:p>
      <w:pPr>
        <w:pStyle w:val="Lista2"/>
      </w:pPr>
      <w:r>
        <w:t xml:space="preserve">if an adjacent </w:t>
      </w:r>
      <w:r>
        <w:rPr>
          <w:b/>
          <w:bCs/>
        </w:rPr>
        <w:t>lacuna</w:t>
      </w:r>
      <w:r>
        <w:t xml:space="preserve"> has obliterated a split-off component which you </w:t>
      </w:r>
      <w:r>
        <w:rPr>
          <w:b/>
          <w:bCs/>
        </w:rPr>
        <w:t>supply</w:t>
      </w:r>
      <w:r>
        <w:t xml:space="preserve"> </w:t>
      </w:r>
      <w:r>
        <w:rPr>
          <w:noProof/>
        </w:rPr>
        <w:t>(</w:t>
      </w:r>
      <w:r>
        <w:t>§</w:t>
      </w:r>
      <w:r>
        <w:fldChar w:fldCharType="begin"/>
      </w:r>
      <w:r>
        <w:instrText xml:space="preserve"> REF _Ref43984912 \w \h  \* MERGEFORMAT </w:instrText>
      </w:r>
      <w:r>
        <w:fldChar w:fldCharType="separate"/>
      </w:r>
      <w:r>
        <w:t>5.5</w:t>
      </w:r>
      <w:r>
        <w:fldChar w:fldCharType="end"/>
      </w:r>
      <w:r>
        <w:t>)</w:t>
      </w:r>
    </w:p>
    <w:p>
      <w:pPr>
        <w:pStyle w:val="Lista3"/>
      </w:pPr>
      <w:r>
        <w:t>mark up the affected vowel</w:t>
      </w:r>
    </w:p>
    <w:p>
      <w:pPr>
        <w:pStyle w:val="Lista4"/>
      </w:pPr>
      <w:r>
        <w:t>as supplied if it consists only of the supplied split-off component</w:t>
      </w:r>
    </w:p>
    <w:p>
      <w:pPr>
        <w:pStyle w:val="Lista4"/>
      </w:pPr>
      <w:r>
        <w:t xml:space="preserve">as unclear if it consists of an extant component </w:t>
      </w:r>
      <w:r>
        <w:rPr>
          <w:rStyle w:val="Foreign"/>
        </w:rPr>
        <w:t>and</w:t>
      </w:r>
      <w:r>
        <w:t xml:space="preserve"> a supplied split-off component</w:t>
      </w:r>
    </w:p>
    <w:p>
      <w:pPr>
        <w:pStyle w:val="Lista3"/>
      </w:pPr>
      <w:r>
        <w:t>mark up the placeholder as supplied</w:t>
      </w:r>
    </w:p>
    <w:p>
      <w:pPr>
        <w:pStyle w:val="Lista3"/>
      </w:pPr>
      <w:r>
        <w:t>do not include the interruption itself in any markup</w:t>
      </w:r>
    </w:p>
    <w:p>
      <w:pPr>
        <w:pStyle w:val="Lista3"/>
      </w:pPr>
      <w:r>
        <w:t>for example</w:t>
      </w:r>
    </w:p>
    <w:p>
      <w:pPr>
        <w:pStyle w:val="Lista4"/>
      </w:pPr>
      <w:r>
        <w:rPr>
          <w:rStyle w:val="ForeignTamilScript"/>
          <w:cs/>
        </w:rPr>
        <w:t>கெ</w:t>
      </w:r>
      <w:r>
        <w:t>&lt;&gt;</w:t>
      </w:r>
      <w:r>
        <w:rPr>
          <w:rStyle w:val="ForeignTamilScript"/>
          <w:color w:val="808080" w:themeColor="background1" w:themeShade="80"/>
          <w:cs/>
        </w:rPr>
        <w:t xml:space="preserve"> ா</w:t>
      </w:r>
      <w:r>
        <w:rPr>
          <w:cs/>
        </w:rPr>
        <w:t xml:space="preserve"> </w:t>
      </w:r>
      <w:r>
        <w:t xml:space="preserve">(with grey text for the restored lacuna) would be encoded as </w:t>
      </w:r>
      <w:r>
        <w:rPr>
          <w:rStyle w:val="Codetext"/>
        </w:rPr>
        <w:t>k</w:t>
      </w:r>
      <w:r>
        <w:rPr>
          <w:rStyle w:val="Code"/>
        </w:rPr>
        <w:t>&lt;unclear&gt;</w:t>
      </w:r>
      <w:r>
        <w:rPr>
          <w:rStyle w:val="Codetext"/>
        </w:rPr>
        <w:t>o</w:t>
      </w:r>
      <w:r>
        <w:rPr>
          <w:rStyle w:val="Code"/>
        </w:rPr>
        <w:t xml:space="preserve">&lt;/unclear&gt;&lt;&gt;&lt;supplied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w:t>
      </w:r>
    </w:p>
    <w:p>
      <w:pPr>
        <w:pStyle w:val="Lista4"/>
      </w:pPr>
      <w:r>
        <w:rPr>
          <w:rStyle w:val="ForeignTamilScript"/>
          <w:color w:val="808080" w:themeColor="background1" w:themeShade="80"/>
          <w:cs/>
        </w:rPr>
        <w:t>ெ</w:t>
      </w:r>
      <w:r>
        <w:t>&lt;&gt;</w:t>
      </w:r>
      <w:r>
        <w:rPr>
          <w:rStyle w:val="ForeignTamilScript"/>
          <w:cs/>
        </w:rPr>
        <w:t>க</w:t>
      </w:r>
      <w:r>
        <w:rPr>
          <w:cs/>
        </w:rPr>
        <w:t xml:space="preserve"> </w:t>
      </w:r>
      <w:r>
        <w:t xml:space="preserve">would be encoded as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Fonts w:ascii="Cambria Math" w:hAnsi="Cambria Math" w:cs="Cambria Math"/>
        </w:rPr>
        <w:t>⌈</w:t>
      </w:r>
      <w:r>
        <w:rPr>
          <w:rStyle w:val="Code"/>
        </w:rPr>
        <w:t>&lt;/supplied&gt;&lt;&gt;</w:t>
      </w:r>
      <w:r>
        <w:rPr>
          <w:rStyle w:val="Codetext"/>
        </w:rPr>
        <w:t>k</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w:t>
      </w:r>
    </w:p>
    <w:p>
      <w:pPr>
        <w:pStyle w:val="Lista2"/>
      </w:pPr>
      <w:r>
        <w:t xml:space="preserve">if an adjacent </w:t>
      </w:r>
      <w:r>
        <w:rPr>
          <w:b/>
          <w:bCs/>
        </w:rPr>
        <w:t>lacuna</w:t>
      </w:r>
      <w:r>
        <w:t xml:space="preserve"> may have obliterated a split-off component but you </w:t>
      </w:r>
      <w:r>
        <w:rPr>
          <w:b/>
          <w:bCs/>
        </w:rPr>
        <w:t xml:space="preserve">do not supply </w:t>
      </w:r>
      <w:r>
        <w:t>this even tentatively</w:t>
      </w:r>
    </w:p>
    <w:p>
      <w:pPr>
        <w:pStyle w:val="Lista3"/>
      </w:pPr>
      <w:r>
        <w:t xml:space="preserve">simply mark up the </w:t>
      </w:r>
      <w:r>
        <w:rPr>
          <w:rStyle w:val="Foreign"/>
        </w:rPr>
        <w:t>extant</w:t>
      </w:r>
      <w:r>
        <w:t xml:space="preserve"> vowel component as unclear and leave it to the proficient reader to deduce the fact that an additional component may have been destroyed in the lacuna</w:t>
      </w:r>
    </w:p>
    <w:p/>
    <w:tbl>
      <w:tblPr>
        <w:tblStyle w:val="CodeSampleTable"/>
        <w:tblW w:w="5000" w:type="pct"/>
        <w:tblLook w:val="04A0" w:firstRow="1" w:lastRow="0" w:firstColumn="1" w:lastColumn="0" w:noHBand="0" w:noVBand="1"/>
      </w:tblPr>
      <w:tblGrid>
        <w:gridCol w:w="5208"/>
        <w:gridCol w:w="4420"/>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bookmarkStart w:id="405" w:name="_Ref148523637"/>
            <w:r>
              <w:t xml:space="preserve">Example </w:t>
            </w:r>
            <w:fldSimple w:instr=" STYLEREF 3 \s ">
              <w:r>
                <w:rPr>
                  <w:noProof/>
                </w:rPr>
                <w:t>4.1.5</w:t>
              </w:r>
            </w:fldSimple>
            <w:r>
              <w:t>.</w:t>
            </w:r>
            <w:fldSimple w:instr=" SEQ Example \* ALPHABETIC \s 3 ">
              <w:r>
                <w:rPr>
                  <w:noProof/>
                </w:rPr>
                <w:t>A</w:t>
              </w:r>
            </w:fldSimple>
            <w:bookmarkEnd w:id="405"/>
            <w:r>
              <w:t>: vowel marker separated from its consonant by physical feature</w:t>
            </w:r>
          </w:p>
        </w:tc>
      </w:tr>
      <w:tr>
        <w:tc>
          <w:tcPr>
            <w:tcW w:w="0" w:type="auto"/>
          </w:tcPr>
          <w:p>
            <w:pPr>
              <w:pStyle w:val="CodeParagraph"/>
              <w:keepNext/>
            </w:pPr>
            <w:r>
              <w:rPr>
                <w:rStyle w:val="Codetext"/>
              </w:rPr>
              <w:t>A</w:t>
            </w:r>
            <w:r>
              <w:rPr>
                <w:rStyle w:val="Codetext"/>
                <w:rFonts w:ascii="Cambria Math" w:hAnsi="Cambria Math" w:cs="Cambria Math"/>
              </w:rPr>
              <w:t>⌈</w:t>
            </w:r>
            <w:r>
              <w:rPr>
                <w:rStyle w:val="Code"/>
              </w:rPr>
              <w:t xml:space="preserve">&lt;space </w:t>
            </w:r>
            <w:r>
              <w:rPr>
                <w:rStyle w:val="Codeattribute"/>
              </w:rPr>
              <w:t>type</w:t>
            </w:r>
            <w:r>
              <w:rPr>
                <w:rStyle w:val="Codetext"/>
              </w:rPr>
              <w:t>=</w:t>
            </w:r>
            <w:r>
              <w:rPr>
                <w:rStyle w:val="Codevalue"/>
              </w:rPr>
              <w:t>"descender"</w:t>
            </w:r>
            <w:r>
              <w:rPr>
                <w:rStyle w:val="Code"/>
              </w:rPr>
              <w:t>/&gt;</w:t>
            </w:r>
            <w:r>
              <w:rPr>
                <w:rStyle w:val="Codetext"/>
              </w:rPr>
              <w:t>horātri</w:t>
            </w:r>
          </w:p>
        </w:tc>
        <w:tc>
          <w:tcPr>
            <w:tcW w:w="0" w:type="auto"/>
            <w:vMerge w:val="restart"/>
            <w:vAlign w:val="bottom"/>
          </w:tcPr>
          <w:p>
            <w:pPr>
              <w:pStyle w:val="Image"/>
            </w:pPr>
            <w:r>
              <w:drawing>
                <wp:inline distT="0" distB="0" distL="0" distR="0">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tc>
          <w:tcPr>
            <w:tcW w:w="0" w:type="auto"/>
          </w:tcPr>
          <w:p>
            <w:pPr>
              <w:pStyle w:val="TableNote"/>
            </w:pPr>
            <w:r>
              <w:t xml:space="preserve">the vowel marker for </w:t>
            </w:r>
            <w:r>
              <w:rPr>
                <w:rStyle w:val="Foreign"/>
              </w:rPr>
              <w:t>o</w:t>
            </w:r>
            <w:r>
              <w:t xml:space="preserve"> here consists of a stroke on the left of the consonant and another stroke on the right</w:t>
            </w:r>
          </w:p>
          <w:p>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pPr>
              <w:rPr>
                <w:noProof/>
                <w:shd w:val="clear" w:color="auto" w:fill="F2F2F2" w:themeFill="background1" w:themeFillShade="F2"/>
              </w:rPr>
            </w:pPr>
          </w:p>
          <w:p>
            <w:pPr>
              <w:rPr>
                <w:noProof/>
                <w:shd w:val="clear" w:color="auto" w:fill="F2F2F2" w:themeFill="background1" w:themeFillShade="F2"/>
              </w:rPr>
            </w:pPr>
          </w:p>
        </w:tc>
        <w:tc>
          <w:tcPr>
            <w:tcW w:w="0" w:type="auto"/>
            <w:vMerge/>
          </w:tcPr>
          <w:p>
            <w:pPr>
              <w:rPr>
                <w:rStyle w:val="Code"/>
              </w:rPr>
            </w:pPr>
          </w:p>
        </w:tc>
      </w:tr>
    </w:tbl>
    <w:p>
      <w:pPr>
        <w:pStyle w:val="Cmsor2"/>
      </w:pPr>
      <w:bookmarkStart w:id="406" w:name="_f8rlfquf7u2o" w:colFirst="0" w:colLast="0"/>
      <w:bookmarkStart w:id="407" w:name="_Ref43978591"/>
      <w:bookmarkStart w:id="408" w:name="_Toc183083775"/>
      <w:bookmarkEnd w:id="406"/>
      <w:r>
        <w:t>Non-alphabetic characters</w:t>
      </w:r>
      <w:bookmarkEnd w:id="407"/>
      <w:bookmarkEnd w:id="408"/>
    </w:p>
    <w:p>
      <w:pPr>
        <w:pStyle w:val="Cmsor3"/>
      </w:pPr>
      <w:bookmarkStart w:id="409" w:name="_4mw6s39lu6fq" w:colFirst="0" w:colLast="0"/>
      <w:bookmarkStart w:id="410" w:name="_Ref43987431"/>
      <w:bookmarkStart w:id="411" w:name="_Toc183083776"/>
      <w:bookmarkEnd w:id="409"/>
      <w:r>
        <w:t>Overview</w:t>
      </w:r>
      <w:bookmarkEnd w:id="410"/>
      <w:bookmarkEnd w:id="411"/>
    </w:p>
    <w:p>
      <w:r>
        <w:t xml:space="preserve">We use the TEI element </w:t>
      </w:r>
      <w:r>
        <w:rPr>
          <w:rStyle w:val="Code"/>
        </w:rPr>
        <w:t>&lt;g&gt;</w:t>
      </w:r>
      <w:r>
        <w:t xml:space="preserve"> </w:t>
      </w:r>
      <w:r>
        <w:rPr>
          <w:noProof/>
        </w:rPr>
        <w:t>(</w:t>
      </w:r>
      <w:r>
        <w:t>for “glyph” or “gaiji”</w:t>
      </w:r>
      <w:r>
        <w:rPr>
          <w:rStyle w:val="Lbjegyzet-hivatkozs"/>
        </w:rPr>
        <w:footnoteReference w:id="23"/>
      </w:r>
      <w:r>
        <w:t>) in the encoding of all characters other than alphabetic ones and decimal digits. The use of this element indicates that no accurate equivalent to the original glyph is available in our transliterated character set. The characters prescribed in our Transliteration Guide are deemed to be accurate equivalents to original alphabetic characters and decimal digits and therefore require no encoding as glyphs.</w:t>
      </w:r>
    </w:p>
    <w:p>
      <w:r>
        <w:t>Since a glyph of a particular shape may be used in more than one function across the corpus, a subcorpus, or even within a single inscription, our encoding conveys information separately about the physical appearance of the glyph where applicable, and about the editor’s interpretation of its function, where applicable. For numerals other than decimal digits (§</w:t>
      </w:r>
      <w:r>
        <w:fldChar w:fldCharType="begin"/>
      </w:r>
      <w:r>
        <w:instrText xml:space="preserve"> REF _Ref182551676 \r \h </w:instrText>
      </w:r>
      <w:r>
        <w:fldChar w:fldCharType="separate"/>
      </w:r>
      <w:r>
        <w:t>4.2.2</w:t>
      </w:r>
      <w:r>
        <w:fldChar w:fldCharType="end"/>
      </w:r>
      <w:r>
        <w:t xml:space="preserve">), encoding with </w:t>
      </w:r>
      <w:r>
        <w:rPr>
          <w:rStyle w:val="Code"/>
        </w:rPr>
        <w:t xml:space="preserve">&lt;g </w:t>
      </w:r>
      <w:r>
        <w:rPr>
          <w:rStyle w:val="Codeattribute"/>
        </w:rPr>
        <w:t>type</w:t>
      </w:r>
      <w:r>
        <w:rPr>
          <w:rStyle w:val="Code"/>
        </w:rPr>
        <w:t>=</w:t>
      </w:r>
      <w:r>
        <w:rPr>
          <w:rStyle w:val="Codevalue"/>
        </w:rPr>
        <w:t>"numeral"</w:t>
      </w:r>
      <w:r>
        <w:rPr>
          <w:rStyle w:val="Code"/>
        </w:rPr>
        <w:t>&gt;</w:t>
      </w:r>
      <w:r>
        <w:t xml:space="preserve"> indicates that these are confidently interpreted as representing numbers, and physical appearance is not encoded. </w:t>
      </w:r>
      <w:r>
        <w:lastRenderedPageBreak/>
        <w:t>For non-alphanumeric characters (§</w:t>
      </w:r>
      <w:r>
        <w:fldChar w:fldCharType="begin"/>
      </w:r>
      <w:r>
        <w:instrText xml:space="preserve"> REF _Ref182580154 \r \h </w:instrText>
      </w:r>
      <w:r>
        <w:fldChar w:fldCharType="separate"/>
      </w:r>
      <w:r>
        <w:t>4.2.4</w:t>
      </w:r>
      <w:r>
        <w:fldChar w:fldCharType="end"/>
      </w:r>
      <w:r>
        <w:t xml:space="preserve">), to which we shall refer as “symbols” for the sake of brevity, the </w:t>
      </w:r>
      <w:commentRangeStart w:id="412"/>
      <w:r>
        <w:t xml:space="preserve">attribute </w:t>
      </w:r>
      <w:r>
        <w:rPr>
          <w:rStyle w:val="Codeattribute"/>
        </w:rPr>
        <w:t>@type</w:t>
      </w:r>
      <w:commentRangeEnd w:id="412"/>
      <w:r>
        <w:rPr>
          <w:rStyle w:val="Jegyzethivatkozs"/>
          <w:rFonts w:cs="Mangal"/>
        </w:rPr>
        <w:commentReference w:id="412"/>
      </w:r>
      <w:r>
        <w:t xml:space="preserve"> indicates a classification of the glyph’s physical appearance. In addition, when a symbol is interpreted as punctuation in the strict sense (§</w:t>
      </w:r>
      <w:r>
        <w:fldChar w:fldCharType="begin"/>
      </w:r>
      <w:r>
        <w:instrText xml:space="preserve"> REF _Ref182580448 \r \h </w:instrText>
      </w:r>
      <w:r>
        <w:fldChar w:fldCharType="separate"/>
      </w:r>
      <w:r>
        <w:t>4.2.4.2</w:t>
      </w:r>
      <w:r>
        <w:fldChar w:fldCharType="end"/>
      </w:r>
      <w:r>
        <w:t>) or as a space filler (§</w:t>
      </w:r>
      <w:r>
        <w:fldChar w:fldCharType="begin"/>
      </w:r>
      <w:r>
        <w:instrText xml:space="preserve"> REF _Ref182580159 \r \h </w:instrText>
      </w:r>
      <w:r>
        <w:fldChar w:fldCharType="separate"/>
      </w:r>
      <w:r>
        <w:t>4.2.4.3</w:t>
      </w:r>
      <w:r>
        <w:fldChar w:fldCharType="end"/>
      </w:r>
      <w:r>
        <w:t xml:space="preserve">), then the content of the </w:t>
      </w:r>
      <w:r>
        <w:rPr>
          <w:rStyle w:val="Code"/>
        </w:rPr>
        <w:t>&lt;g&gt;</w:t>
      </w:r>
      <w:r>
        <w:t xml:space="preserve"> element identifies it as such.</w:t>
      </w:r>
      <w:r>
        <w:rPr>
          <w:rStyle w:val="Lbjegyzet-hivatkozs"/>
        </w:rPr>
        <w:footnoteReference w:id="24"/>
      </w:r>
      <w:r>
        <w:t xml:space="preserve"> When the encoder prefers to make no assertion as to the symbol’s function, then only the physical appearance is encoded on an empty </w:t>
      </w:r>
      <w:r>
        <w:rPr>
          <w:rStyle w:val="Code"/>
        </w:rPr>
        <w:t>&lt;g&gt;</w:t>
      </w:r>
      <w:r>
        <w:t xml:space="preserve"> element (§</w:t>
      </w:r>
      <w:r>
        <w:fldChar w:fldCharType="begin"/>
      </w:r>
      <w:r>
        <w:instrText xml:space="preserve"> REF _Ref43987396 \r \h </w:instrText>
      </w:r>
      <w:r>
        <w:fldChar w:fldCharType="separate"/>
      </w:r>
      <w:r>
        <w:t>4.2.4.4</w:t>
      </w:r>
      <w:r>
        <w:fldChar w:fldCharType="end"/>
      </w:r>
      <w:r>
        <w:t>). This section also includes guidance for encoding alphanumeric glyphs used as non-alphanumeric symbols (§</w:t>
      </w:r>
      <w:r>
        <w:fldChar w:fldCharType="begin"/>
      </w:r>
      <w:r>
        <w:instrText xml:space="preserve"> REF _Ref182579753 \r \h </w:instrText>
      </w:r>
      <w:r>
        <w:fldChar w:fldCharType="separate"/>
      </w:r>
      <w:r>
        <w:t>4.2.5</w:t>
      </w:r>
      <w:r>
        <w:fldChar w:fldCharType="end"/>
      </w:r>
      <w:r>
        <w:t>).</w:t>
      </w:r>
    </w:p>
    <w:p>
      <w:pPr>
        <w:pStyle w:val="Cmsor3"/>
      </w:pPr>
      <w:bookmarkStart w:id="413" w:name="_Ref182578532"/>
      <w:bookmarkStart w:id="414" w:name="_Toc183083777"/>
      <w:bookmarkStart w:id="415" w:name="_Ref182551676"/>
      <w:r>
        <w:t>Non-alphabetic characters</w:t>
      </w:r>
      <w:bookmarkEnd w:id="413"/>
      <w:r>
        <w:t xml:space="preserve"> </w:t>
      </w:r>
      <w:commentRangeStart w:id="416"/>
      <w:r>
        <w:t>interacting with the text</w:t>
      </w:r>
      <w:bookmarkEnd w:id="414"/>
      <w:commentRangeEnd w:id="416"/>
      <w:r>
        <w:rPr>
          <w:rStyle w:val="Jegyzethivatkozs"/>
          <w:rFonts w:ascii="Gentium Plus" w:eastAsiaTheme="minorEastAsia" w:hAnsi="Gentium Plus" w:cs="Murty Sanskrit"/>
          <w:kern w:val="2"/>
          <w:lang w:eastAsia="zh-TW" w:bidi="hi-IN"/>
          <w14:ligatures w14:val="standardContextual"/>
        </w:rPr>
        <w:commentReference w:id="416"/>
      </w:r>
    </w:p>
    <w:p>
      <w:pPr>
        <w:pStyle w:val="Lista"/>
      </w:pPr>
      <w:r>
        <w:t xml:space="preserve">if a non-alphabetic character is present </w:t>
      </w:r>
      <w:r>
        <w:rPr>
          <w:b/>
          <w:bCs/>
        </w:rPr>
        <w:t>at the boundary of two block-level containers</w:t>
      </w:r>
      <w:r>
        <w:t xml:space="preserve"> for intrinsic structure (§</w:t>
      </w:r>
      <w:r>
        <w:fldChar w:fldCharType="begin"/>
      </w:r>
      <w:r>
        <w:instrText xml:space="preserve"> REF _Ref43978632 \r \h </w:instrText>
      </w:r>
      <w:r>
        <w:fldChar w:fldCharType="separate"/>
      </w:r>
      <w:r>
        <w:t>2</w:t>
      </w:r>
      <w:r>
        <w:fldChar w:fldCharType="end"/>
      </w:r>
      <w:r>
        <w:t>), allocate it to one of the containers depending on your judgement of its semantic function</w:t>
      </w:r>
    </w:p>
    <w:p>
      <w:pPr>
        <w:pStyle w:val="Lista2"/>
      </w:pPr>
      <w:r>
        <w:t>when in doubt, e.g. because a miscellaneous symbol marks the transition from one passage to another without being semantically associated with either, allocate it to the end of the earlier containing block</w:t>
      </w:r>
    </w:p>
    <w:p>
      <w:pPr>
        <w:pStyle w:val="Lista"/>
      </w:pPr>
      <w:r>
        <w:rPr>
          <w:b/>
          <w:bCs/>
        </w:rPr>
        <w:t>editorial spaces</w:t>
      </w:r>
      <w:r>
        <w:t xml:space="preserve"> should normally be used to separate non-alphabetic characters from adjacent text as follows:</w:t>
      </w:r>
    </w:p>
    <w:p>
      <w:pPr>
        <w:pStyle w:val="Lista2"/>
      </w:pPr>
      <w:r>
        <w:rPr>
          <w:b/>
          <w:bCs/>
        </w:rPr>
        <w:t>punctuation marks</w:t>
      </w:r>
      <w:r>
        <w:t xml:space="preserve"> should </w:t>
      </w:r>
      <w:r>
        <w:rPr>
          <w:i/>
          <w:iCs/>
        </w:rPr>
        <w:t>not</w:t>
      </w:r>
      <w:r>
        <w:t xml:space="preserve"> be separated by a space from preceding text, in accordance with the conventions of modern international typography and unlike many editions of Indic texts</w:t>
      </w:r>
    </w:p>
    <w:p>
      <w:pPr>
        <w:pStyle w:val="Lista3"/>
      </w:pPr>
      <w:r>
        <w:t>do insert editorial space between punctuation marks and following text</w:t>
      </w:r>
    </w:p>
    <w:p>
      <w:pPr>
        <w:pStyle w:val="Lista2"/>
      </w:pPr>
      <w:r>
        <w:t xml:space="preserve">non-alphabetic characters </w:t>
      </w:r>
      <w:r>
        <w:rPr>
          <w:b/>
          <w:bCs/>
        </w:rPr>
        <w:t>other than punctuation</w:t>
      </w:r>
      <w:r>
        <w:t xml:space="preserve"> should be separated by an editorial space from both preceding and following text</w:t>
      </w:r>
    </w:p>
    <w:p>
      <w:pPr>
        <w:pStyle w:val="Lista2"/>
      </w:pPr>
      <w:r>
        <w:t xml:space="preserve">when </w:t>
      </w:r>
      <w:r>
        <w:rPr>
          <w:b/>
          <w:bCs/>
        </w:rPr>
        <w:t>several numeric characters appear together,</w:t>
      </w:r>
    </w:p>
    <w:p>
      <w:pPr>
        <w:pStyle w:val="Lista3"/>
      </w:pPr>
      <w:r>
        <w:t xml:space="preserve">add spaces to separate numerals other than decimal digits from any adjacent characters, as in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pPr>
        <w:pStyle w:val="Lista3"/>
      </w:pPr>
      <w:r>
        <w:t>do not space decimal digits representing a single number in place-value notation, where only the number as a whole should be separated from the surrounding text by space</w:t>
      </w:r>
    </w:p>
    <w:p>
      <w:pPr>
        <w:pStyle w:val="Lista2"/>
      </w:pPr>
      <w:r>
        <w:t xml:space="preserve">when </w:t>
      </w:r>
      <w:r>
        <w:rPr>
          <w:b/>
          <w:bCs/>
        </w:rPr>
        <w:t>several non-alphanumeric symbols appear together</w:t>
      </w:r>
      <w:r>
        <w:t>, add or omit editorial spaces between them as you see fit</w:t>
      </w:r>
    </w:p>
    <w:p>
      <w:pPr>
        <w:pStyle w:val="Lista2"/>
      </w:pPr>
      <w:r>
        <w:t>but as per §</w:t>
      </w:r>
      <w:r>
        <w:fldChar w:fldCharType="begin"/>
      </w:r>
      <w:r>
        <w:instrText xml:space="preserve"> REF _Ref43984944 \r \h </w:instrText>
      </w:r>
      <w:r>
        <w:fldChar w:fldCharType="separate"/>
      </w:r>
      <w:r>
        <w:t>8.1.2</w:t>
      </w:r>
      <w:r>
        <w:fldChar w:fldCharType="end"/>
      </w:r>
      <w:r>
        <w:t>, do not add editorial spaces at the beginning of block-level containers (§</w:t>
      </w:r>
      <w:r>
        <w:fldChar w:fldCharType="begin"/>
      </w:r>
      <w:r>
        <w:instrText xml:space="preserve"> REF _Ref43978632 \r \h </w:instrText>
      </w:r>
      <w:r>
        <w:fldChar w:fldCharType="separate"/>
      </w:r>
      <w:r>
        <w:t>2</w:t>
      </w:r>
      <w:r>
        <w:fldChar w:fldCharType="end"/>
      </w:r>
      <w:r>
        <w:t>) and epigraphic lines (§</w:t>
      </w:r>
      <w:r>
        <w:fldChar w:fldCharType="begin"/>
      </w:r>
      <w:r>
        <w:instrText xml:space="preserve"> REF _Ref182316248 \r \h </w:instrText>
      </w:r>
      <w:r>
        <w:fldChar w:fldCharType="separate"/>
      </w:r>
      <w:r>
        <w:t>3.3.2</w:t>
      </w:r>
      <w:r>
        <w:fldChar w:fldCharType="end"/>
      </w:r>
      <w:r>
        <w:t>)</w:t>
      </w:r>
    </w:p>
    <w:p>
      <w:pPr>
        <w:pStyle w:val="Lista"/>
      </w:pPr>
      <w:r>
        <w:t xml:space="preserve">if </w:t>
      </w:r>
      <w:r>
        <w:rPr>
          <w:b/>
          <w:bCs/>
        </w:rPr>
        <w:t>a non-alphabetic character interrupts a word</w:t>
      </w:r>
      <w:r>
        <w:t xml:space="preserve">, then simply encode it at the point where it appears in the original and do not add spaces around it,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pPr>
        <w:pStyle w:val="Lista2"/>
      </w:pPr>
      <w:r>
        <w:t xml:space="preserve">as a special case, non-alphabetic characters, especially punctuation marks, may be present at an </w:t>
      </w:r>
      <w:r>
        <w:rPr>
          <w:rStyle w:val="Foreign"/>
        </w:rPr>
        <w:t>akṣara</w:t>
      </w:r>
      <w:r>
        <w:t xml:space="preserve"> boundary next to, but not coincident with, a word boundary (which would fall within the </w:t>
      </w:r>
      <w:r>
        <w:rPr>
          <w:rStyle w:val="Foreign"/>
        </w:rPr>
        <w:t>akṣara</w:t>
      </w:r>
      <w:r>
        <w:t>)</w:t>
      </w:r>
    </w:p>
    <w:p>
      <w:pPr>
        <w:pStyle w:val="Lista2"/>
      </w:pPr>
      <w:r>
        <w:t>in addition to encoding the character (without editorial spaces) at its actual location, it is recommended in such cases that you flag this as non-standard usage and optionally also normalise the text (§</w:t>
      </w:r>
      <w:r>
        <w:fldChar w:fldCharType="begin"/>
      </w:r>
      <w:r>
        <w:instrText xml:space="preserve"> REF _Ref43979756 \r \h </w:instrText>
      </w:r>
      <w:r>
        <w:fldChar w:fldCharType="separate"/>
      </w:r>
      <w:r>
        <w:t>6.3</w:t>
      </w:r>
      <w:r>
        <w:fldChar w:fldCharType="end"/>
      </w:r>
      <w:r>
        <w:t xml:space="preserve">) by restoring the punctuation mark at the word boundary and changing the sandhi and spacing as applicable, as in </w:t>
      </w:r>
      <w:r>
        <w:fldChar w:fldCharType="begin"/>
      </w:r>
      <w:r>
        <w:instrText xml:space="preserve"> REF _Ref182562508 \h </w:instrText>
      </w:r>
      <w:r>
        <w:fldChar w:fldCharType="separate"/>
      </w:r>
      <w:r>
        <w:t xml:space="preserve">Example </w:t>
      </w:r>
      <w:r>
        <w:rPr>
          <w:noProof/>
        </w:rPr>
        <w:t>4.2.2</w:t>
      </w:r>
      <w:r>
        <w:t>.</w:t>
      </w:r>
      <w:r>
        <w:rPr>
          <w:noProof/>
        </w:rPr>
        <w:t>A</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17" w:name="_Ref182562508"/>
            <w:r>
              <w:lastRenderedPageBreak/>
              <w:t xml:space="preserve">Example </w:t>
            </w:r>
            <w:fldSimple w:instr=" STYLEREF 3 \s ">
              <w:r>
                <w:rPr>
                  <w:noProof/>
                </w:rPr>
                <w:t>4.2.2</w:t>
              </w:r>
            </w:fldSimple>
            <w:r>
              <w:t>.</w:t>
            </w:r>
            <w:fldSimple w:instr=" SEQ Example \* ALPHABETIC \s 3 ">
              <w:r>
                <w:rPr>
                  <w:noProof/>
                </w:rPr>
                <w:t>A</w:t>
              </w:r>
            </w:fldSimple>
            <w:bookmarkEnd w:id="417"/>
            <w:r>
              <w:t xml:space="preserve">: punctuation placed at </w:t>
            </w:r>
            <w:r>
              <w:rPr>
                <w:rStyle w:val="Foreign"/>
              </w:rPr>
              <w:t>akṣara</w:t>
            </w:r>
            <w:r>
              <w:t xml:space="preserve"> boundary rather than word boundary</w:t>
            </w:r>
          </w:p>
        </w:tc>
      </w:tr>
      <w:tr>
        <w:tc>
          <w:tcPr>
            <w:tcW w:w="5000" w:type="pct"/>
            <w:vAlign w:val="center"/>
          </w:tcPr>
          <w:p>
            <w:pPr>
              <w:pStyle w:val="Image"/>
              <w:rPr>
                <w:rStyle w:val="Code"/>
              </w:rPr>
            </w:pPr>
            <w:r>
              <w:drawing>
                <wp:inline distT="0" distB="0" distL="0" distR="0">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tc>
          <w:tcPr>
            <w:tcW w:w="5000" w:type="pct"/>
          </w:tcPr>
          <w:p>
            <w:pPr>
              <w:pStyle w:val="CodeParagraph"/>
              <w:keepNext/>
              <w:rPr>
                <w:rStyle w:val="Codetext"/>
              </w:rPr>
            </w:pPr>
            <w:r>
              <w:rPr>
                <w:rStyle w:val="Codetext"/>
              </w:rPr>
              <w:t>flagged:</w:t>
            </w:r>
          </w:p>
          <w:p>
            <w:pPr>
              <w:pStyle w:val="CodeParagraph"/>
              <w:keepNext/>
              <w:rPr>
                <w:rStyle w:val="Codetext"/>
              </w:rPr>
            </w:pPr>
            <w:r>
              <w:rPr>
                <w:rStyle w:val="Codetext"/>
              </w:rPr>
              <w:t>...yuvarājaḫ paṁcaviṁśati</w:t>
            </w:r>
            <w:r>
              <w:rPr>
                <w:rStyle w:val="Code"/>
              </w:rPr>
              <w:t>&lt;orig&gt;</w:t>
            </w:r>
            <w:commentRangeStart w:id="418"/>
            <w:r>
              <w:rPr>
                <w:rStyle w:val="Codetext"/>
              </w:rPr>
              <w:t>|</w:t>
            </w:r>
            <w:commentRangeEnd w:id="418"/>
            <w:r>
              <w:rPr>
                <w:rStyle w:val="Jegyzethivatkozs"/>
                <w:rFonts w:cs="Mangal"/>
              </w:rPr>
              <w:commentReference w:id="418"/>
            </w:r>
            <w:r>
              <w:rPr>
                <w:rStyle w:val="Codetext"/>
              </w:rPr>
              <w:t>n</w:t>
            </w:r>
            <w:r>
              <w:rPr>
                <w:rStyle w:val="Code"/>
              </w:rPr>
              <w:t>&lt;/orig&gt;</w:t>
            </w:r>
            <w:r>
              <w:rPr>
                <w:rStyle w:val="Codetext"/>
              </w:rPr>
              <w:t>tat-putro...</w:t>
            </w:r>
          </w:p>
          <w:p>
            <w:pPr>
              <w:pStyle w:val="CodeParagraph"/>
              <w:keepNext/>
              <w:rPr>
                <w:rStyle w:val="Codetext"/>
              </w:rPr>
            </w:pPr>
            <w:r>
              <w:rPr>
                <w:rStyle w:val="Codetext"/>
              </w:rPr>
              <w:t>normalised:</w:t>
            </w:r>
          </w:p>
          <w:p>
            <w:pPr>
              <w:pStyle w:val="CodeParagraph"/>
              <w:keepNext/>
              <w:rPr>
                <w:rStyle w:val="Code"/>
              </w:rPr>
            </w:pPr>
            <w:r>
              <w:rPr>
                <w:rStyle w:val="Codetext"/>
              </w:rPr>
              <w:t>...yuvarājaḫ paṁcaviṁśati</w:t>
            </w:r>
            <w:r>
              <w:rPr>
                <w:rStyle w:val="Code"/>
              </w:rPr>
              <w:t>&lt;choice&gt;&lt;orig&gt;</w:t>
            </w:r>
            <w:r>
              <w:rPr>
                <w:rStyle w:val="Codetext"/>
              </w:rPr>
              <w:t>|n</w:t>
            </w:r>
            <w:r>
              <w:rPr>
                <w:rStyle w:val="Code"/>
              </w:rPr>
              <w:t>&lt;/orig&gt;&lt;reg&gt;</w:t>
            </w:r>
            <w:r>
              <w:rPr>
                <w:rStyle w:val="Codetext"/>
              </w:rPr>
              <w:t xml:space="preserve">M| </w:t>
            </w:r>
            <w:r>
              <w:rPr>
                <w:rStyle w:val="Code"/>
              </w:rPr>
              <w:t>&lt;/reg&gt;&lt;/choice&gt;</w:t>
            </w:r>
            <w:r>
              <w:rPr>
                <w:rStyle w:val="Codetext"/>
              </w:rPr>
              <w:t>tat-putro...</w:t>
            </w:r>
          </w:p>
        </w:tc>
      </w:tr>
      <w:tr>
        <w:tc>
          <w:tcPr>
            <w:tcW w:w="5000" w:type="pct"/>
          </w:tcPr>
          <w:p>
            <w:pPr>
              <w:pStyle w:val="TableNote"/>
            </w:pPr>
            <w:r>
              <w:t xml:space="preserve">the punctuation mark belonging at the end of the word </w:t>
            </w:r>
            <w:r>
              <w:rPr>
                <w:rStyle w:val="Foreign"/>
              </w:rPr>
              <w:t>paṁcaviṁśatim</w:t>
            </w:r>
            <w:r>
              <w:t xml:space="preserve"> is written after </w:t>
            </w:r>
            <w:r>
              <w:rPr>
                <w:rStyle w:val="Foreign"/>
              </w:rPr>
              <w:t>ti</w:t>
            </w:r>
            <w:r>
              <w:t>, because the end of this word has been inscribed as a homorganic nasal forming a conjunct with the beginning of the next word</w:t>
            </w:r>
          </w:p>
          <w:p>
            <w:pPr>
              <w:pStyle w:val="TableNote"/>
            </w:pPr>
            <w:r>
              <w:t>instructions for flagging and normalising non-standard usage are found in §</w:t>
            </w:r>
            <w:r>
              <w:fldChar w:fldCharType="begin"/>
            </w:r>
            <w:r>
              <w:instrText xml:space="preserve"> REF _Ref43979756 \r \h </w:instrText>
            </w:r>
            <w:r>
              <w:fldChar w:fldCharType="separate"/>
            </w:r>
            <w:r>
              <w:t>6.3</w:t>
            </w:r>
            <w:r>
              <w:fldChar w:fldCharType="end"/>
            </w:r>
          </w:p>
        </w:tc>
      </w:tr>
    </w:tbl>
    <w:p>
      <w:pPr>
        <w:pStyle w:val="Cmsor3"/>
      </w:pPr>
      <w:bookmarkStart w:id="419" w:name="_Toc183083778"/>
      <w:r>
        <w:t>Numer</w:t>
      </w:r>
      <w:bookmarkEnd w:id="415"/>
      <w:r>
        <w:t>ic characters</w:t>
      </w:r>
      <w:bookmarkEnd w:id="419"/>
    </w:p>
    <w:p>
      <w:pPr>
        <w:pStyle w:val="Lista"/>
      </w:pPr>
      <w:r>
        <w:t>in addition to encoding the characters as discussed here, all numbers in the text must be encoded for their semantic value as described under §</w:t>
      </w:r>
      <w:r>
        <w:fldChar w:fldCharType="begin"/>
      </w:r>
      <w:r>
        <w:instrText xml:space="preserve"> REF _Ref43980607 \r \h  \* MERGEFORMAT </w:instrText>
      </w:r>
      <w:r>
        <w:fldChar w:fldCharType="separate"/>
      </w:r>
      <w:r>
        <w:t>7.1</w:t>
      </w:r>
      <w:r>
        <w:fldChar w:fldCharType="end"/>
      </w:r>
    </w:p>
    <w:p>
      <w:pPr>
        <w:pStyle w:val="Lista2"/>
      </w:pPr>
      <w:r>
        <w:t>decimal digits (whether standalone, part of an additively written number, or part of a number written in place value notation) need no character markup, only the encoding of value</w:t>
      </w:r>
    </w:p>
    <w:p>
      <w:pPr>
        <w:pStyle w:val="Lista2"/>
      </w:pPr>
      <w:r>
        <w:t xml:space="preserve">see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for an illustration</w:t>
      </w:r>
    </w:p>
    <w:p>
      <w:pPr>
        <w:pStyle w:val="Lista"/>
      </w:pPr>
      <w:r>
        <w:t>the guidelines for non-alphanumeric character placement and spacing apply as per §</w:t>
      </w:r>
      <w:r>
        <w:fldChar w:fldCharType="begin"/>
      </w:r>
      <w:r>
        <w:instrText xml:space="preserve"> REF _Ref182578532 \r \h </w:instrText>
      </w:r>
      <w:r>
        <w:fldChar w:fldCharType="separate"/>
      </w:r>
      <w:r>
        <w:t>4.2.2</w:t>
      </w:r>
      <w:r>
        <w:fldChar w:fldCharType="end"/>
      </w:r>
    </w:p>
    <w:p>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t>4.2.5</w:t>
      </w:r>
      <w:r>
        <w:fldChar w:fldCharType="end"/>
      </w:r>
    </w:p>
    <w:p>
      <w:pPr>
        <w:pStyle w:val="Lista"/>
      </w:pPr>
      <w:r>
        <w:t xml:space="preserve">TG §4.1 and its subsections provide a </w:t>
      </w:r>
      <w:commentRangeStart w:id="420"/>
      <w:r>
        <w:t xml:space="preserve">shorthand notation </w:t>
      </w:r>
      <w:commentRangeEnd w:id="420"/>
      <w:r>
        <w:rPr>
          <w:rStyle w:val="Jegyzethivatkozs"/>
          <w:rFonts w:cs="Mangal"/>
        </w:rPr>
        <w:commentReference w:id="420"/>
      </w:r>
      <w:r>
        <w:t>to distinguish numeral signs transliterated in any way other than by a single Western numeral or vulgar fraction sign</w:t>
      </w:r>
    </w:p>
    <w:p>
      <w:pPr>
        <w:pStyle w:val="Lista2"/>
      </w:pPr>
      <w:r>
        <w:t>namely</w:t>
      </w:r>
    </w:p>
    <w:p>
      <w:pPr>
        <w:pStyle w:val="Lista3"/>
      </w:pPr>
      <w:r>
        <w:t xml:space="preserve">two or more Arabic digits transliterating a single glyph in the original </w:t>
      </w:r>
      <w:r>
        <w:rPr>
          <w:noProof/>
        </w:rPr>
        <w:t>(</w:t>
      </w:r>
      <w:r>
        <w:t xml:space="preserve">e.g. “10+” for the Brahmi glyph </w:t>
      </w:r>
      <w:r>
        <w:rPr>
          <w:rStyle w:val="ForeignBrahmiScript"/>
        </w:rPr>
        <w:t>𑁛</w:t>
      </w:r>
      <w:r>
        <w:t xml:space="preserve"> meaning “10”)</w:t>
      </w:r>
    </w:p>
    <w:p>
      <w:pPr>
        <w:pStyle w:val="Lista3"/>
      </w:pPr>
      <w:r>
        <w:t xml:space="preserve">one or more iterations of a Latin uppercase I transliterating Cambodian numeral notation involving vertical bars </w:t>
      </w:r>
      <w:r>
        <w:rPr>
          <w:noProof/>
        </w:rPr>
        <w:t>(</w:t>
      </w:r>
      <w:r>
        <w:t>e.g. “III+” for a triple vertical bar meaning “3”)</w:t>
      </w:r>
    </w:p>
    <w:p>
      <w:pPr>
        <w:pStyle w:val="Lista3"/>
      </w:pPr>
      <w:r>
        <w:t xml:space="preserve">fractions other than halves, thirds and fourths </w:t>
      </w:r>
      <w:r>
        <w:rPr>
          <w:noProof/>
        </w:rPr>
        <w:t>(</w:t>
      </w:r>
      <w:r>
        <w:t>e.g. “1/8+” for an original character denoting “one eighth”)</w:t>
      </w:r>
    </w:p>
    <w:p>
      <w:pPr>
        <w:pStyle w:val="Lista2"/>
      </w:pPr>
      <w:r>
        <w:t>this shorthand notation will be automatically converted to the XML markup presented below</w:t>
      </w:r>
    </w:p>
    <w:p>
      <w:pPr>
        <w:pStyle w:val="Lista3"/>
      </w:pPr>
      <w:r>
        <w:t>however, it is recommended that you use only the XML markup when encoding a new edition in XML, as the shorthand is mainly intended to facilitate the conversion of e-texts prepared earlier into DHARMA-compliant XML encoding</w:t>
      </w:r>
    </w:p>
    <w:p>
      <w:pPr>
        <w:pStyle w:val="Lista3"/>
      </w:pPr>
      <w:r>
        <w:t>never combine the shorthand markup involving a + sign with XML markup for the same purpose</w:t>
      </w:r>
    </w:p>
    <w:p>
      <w:pPr>
        <w:pStyle w:val="Lista"/>
      </w:pPr>
      <w:r>
        <w:t xml:space="preserve">for </w:t>
      </w:r>
      <w:r>
        <w:rPr>
          <w:b/>
          <w:bCs/>
        </w:rPr>
        <w:t>numeric characters other than decimal digits</w:t>
      </w:r>
      <w:r>
        <w:t xml:space="preserve">, the transliterated numbers corresponding to each indivisible glyph of the original must be wrapped in the element </w:t>
      </w:r>
      <w:r>
        <w:rPr>
          <w:rStyle w:val="Code"/>
        </w:rPr>
        <w:t xml:space="preserve">&lt;g </w:t>
      </w:r>
      <w:r>
        <w:rPr>
          <w:rStyle w:val="Codeattribute"/>
        </w:rPr>
        <w:t>type</w:t>
      </w:r>
      <w:r>
        <w:rPr>
          <w:rStyle w:val="Code"/>
        </w:rPr>
        <w:t>=</w:t>
      </w:r>
      <w:r>
        <w:rPr>
          <w:rStyle w:val="Codevalue"/>
        </w:rPr>
        <w:t>"numeral"</w:t>
      </w:r>
      <w:r>
        <w:rPr>
          <w:rStyle w:val="Code"/>
        </w:rPr>
        <w:t>&gt;</w:t>
      </w:r>
      <w:r>
        <w:t>, thus:</w:t>
      </w:r>
    </w:p>
    <w:p>
      <w:pPr>
        <w:pStyle w:val="Lista2"/>
      </w:pPr>
      <w:r>
        <w:rPr>
          <w:rStyle w:val="ForeignBrahmiScript"/>
        </w:rPr>
        <w:t>𑁤𑁿𑁓</w:t>
      </w:r>
      <w:r>
        <w:t xml:space="preserve"> a glyph meaning “200”: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200</w:t>
      </w:r>
      <w:r>
        <w:rPr>
          <w:rStyle w:val="Code"/>
        </w:rPr>
        <w:t>&lt;/g&gt;</w:t>
      </w:r>
      <w:r>
        <w:t xml:space="preserve"> corresponds to the shorthand 200+</w:t>
      </w:r>
    </w:p>
    <w:p>
      <w:pPr>
        <w:pStyle w:val="Lista2"/>
      </w:pPr>
      <w:r>
        <w:rPr>
          <w:rFonts w:ascii="Segoe UI Historic" w:hAnsi="Segoe UI Historic" w:cs="Segoe UI Historic"/>
        </w:rPr>
        <w:t>𑁤𑁜𑁔</w:t>
      </w:r>
      <w:r>
        <w:t xml:space="preserve"> glyphs meaning “100 + 20” and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t xml:space="preserve"> corresponds to the shorthand 100+20+3</w:t>
      </w:r>
    </w:p>
    <w:p>
      <w:pPr>
        <w:pStyle w:val="Lista3"/>
      </w:pPr>
      <w:r>
        <w:t xml:space="preserve">note that the transliterated 3 is not wrapped in </w:t>
      </w:r>
      <w:r>
        <w:rPr>
          <w:rStyle w:val="Code"/>
        </w:rPr>
        <w:t>&lt;g&gt;</w:t>
      </w:r>
      <w:r>
        <w:t>, because it is a single Arabic digit</w:t>
      </w:r>
    </w:p>
    <w:p>
      <w:pPr>
        <w:pStyle w:val="Lista2"/>
      </w:pPr>
      <w:r>
        <w:t xml:space="preserve">glyphs meaning “1000 × 8 + 100 × 3 + 10” </w:t>
      </w:r>
      <w:r>
        <w:rPr>
          <w:rStyle w:val="Code"/>
        </w:rPr>
        <w:t xml:space="preserve">&lt;g </w:t>
      </w:r>
      <w:r>
        <w:rPr>
          <w:rStyle w:val="Codeattribute"/>
        </w:rPr>
        <w:t>type=</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value"/>
        </w:rPr>
        <w:t>"numeral"</w:t>
      </w:r>
      <w:r>
        <w:rPr>
          <w:rStyle w:val="Code"/>
        </w:rPr>
        <w:t>&gt;</w:t>
      </w:r>
      <w:r>
        <w:rPr>
          <w:rStyle w:val="Codetext"/>
        </w:rPr>
        <w:t>10</w:t>
      </w:r>
      <w:r>
        <w:rPr>
          <w:rStyle w:val="Code"/>
        </w:rPr>
        <w:t>&lt;/g&gt;</w:t>
      </w:r>
      <w:r>
        <w:t xml:space="preserve"> corresponds to the shorthand 1000+ 8 100+ 3 10+</w:t>
      </w:r>
    </w:p>
    <w:p>
      <w:pPr>
        <w:pStyle w:val="Lista3"/>
      </w:pPr>
      <w:r>
        <w:t>8 and 3 are not wrapped in &lt;g&gt;, because they are single Arabic digits</w:t>
      </w:r>
    </w:p>
    <w:p>
      <w:pPr>
        <w:pStyle w:val="Lista2"/>
      </w:pPr>
      <w:r>
        <w:t xml:space="preserve">a vertical bar denoting “1” in a Cambodian inscription: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&lt;/g&gt;</w:t>
      </w:r>
      <w:r>
        <w:t xml:space="preserve"> corresponds to the shorthand I+</w:t>
      </w:r>
    </w:p>
    <w:p>
      <w:pPr>
        <w:pStyle w:val="Lista3"/>
      </w:pPr>
      <w:r>
        <w:t>the character is transliterated as “I” as per TG #§4.1.1</w:t>
      </w:r>
    </w:p>
    <w:p>
      <w:pPr>
        <w:pStyle w:val="Lista3"/>
      </w:pPr>
      <w:r>
        <w:lastRenderedPageBreak/>
        <w:t xml:space="preserve">even though this is a single character, the </w:t>
      </w:r>
      <w:r>
        <w:rPr>
          <w:rStyle w:val="Code"/>
        </w:rPr>
        <w:t>&lt;g&gt;</w:t>
      </w:r>
      <w:r>
        <w:t xml:space="preserve"> tag is necessary in this case to mark up this character as non-alphabetic</w:t>
      </w:r>
      <w:r>
        <w:rPr>
          <w:rStyle w:val="Lbjegyzet-hivatkozs"/>
        </w:rPr>
        <w:footnoteReference w:id="25"/>
      </w:r>
    </w:p>
    <w:p>
      <w:pPr>
        <w:pStyle w:val="Lista2"/>
      </w:pPr>
      <w:r>
        <w:t xml:space="preserve">a glyph meaning “one eighth”: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w:t>
      </w:r>
      <w:r>
        <w:t xml:space="preserve"> corresponds to the shorthand 1/8+</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21" w:name="_Ref182560821"/>
            <w:r>
              <w:t xml:space="preserve">Example </w:t>
            </w:r>
            <w:fldSimple w:instr=" STYLEREF 3 \s ">
              <w:r>
                <w:rPr>
                  <w:noProof/>
                </w:rPr>
                <w:t>4.2.3</w:t>
              </w:r>
            </w:fldSimple>
            <w:r>
              <w:t>.</w:t>
            </w:r>
            <w:fldSimple w:instr=" SEQ Example \* ALPHABETIC \s 3 ">
              <w:r>
                <w:rPr>
                  <w:noProof/>
                </w:rPr>
                <w:t>A</w:t>
              </w:r>
            </w:fldSimple>
            <w:bookmarkEnd w:id="421"/>
            <w:r>
              <w:t>: numerals in a date with full encoding</w:t>
            </w:r>
          </w:p>
        </w:tc>
      </w:tr>
      <w:tr>
        <w:tc>
          <w:tcPr>
            <w:tcW w:w="5000" w:type="pct"/>
            <w:vAlign w:val="center"/>
          </w:tcPr>
          <w:p>
            <w:pPr>
              <w:pStyle w:val="Image"/>
              <w:rPr>
                <w:rStyle w:val="Code"/>
              </w:rPr>
            </w:pPr>
            <w:r>
              <w:drawing>
                <wp:inline distT="0" distB="0" distL="0" distR="0">
                  <wp:extent cx="6114415" cy="1194435"/>
                  <wp:effectExtent l="0" t="0" r="635" b="5715"/>
                  <wp:docPr id="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tc>
          <w:tcPr>
            <w:tcW w:w="5000" w:type="pct"/>
          </w:tcPr>
          <w:p>
            <w:pPr>
              <w:pStyle w:val="CodeParagraph"/>
              <w:keepNext/>
              <w:rPr>
                <w:rStyle w:val="Code"/>
              </w:rPr>
            </w:pPr>
            <w:r>
              <w:rPr>
                <w:rStyle w:val="Code"/>
              </w:rPr>
              <w:t>&lt;abbr&gt;</w:t>
            </w:r>
            <w:r>
              <w:rPr>
                <w:rStyle w:val="Codetext"/>
              </w:rPr>
              <w:t>saṁ</w:t>
            </w:r>
            <w:r>
              <w:rPr>
                <w:rStyle w:val="Code"/>
              </w:rPr>
              <w:t xml:space="preserve">&lt;/abbr&gt; &lt;num </w:t>
            </w:r>
            <w:r>
              <w:rPr>
                <w:rStyle w:val="Codeattribute"/>
              </w:rPr>
              <w:t>value=</w:t>
            </w:r>
            <w:r>
              <w:rPr>
                <w:rStyle w:val="Codevalue"/>
              </w:rPr>
              <w:t>"18"</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&lt;/g&gt;</w:t>
            </w:r>
            <w:r>
              <w:rPr>
                <w:rStyle w:val="Codetext"/>
              </w:rPr>
              <w:t xml:space="preserve"> 8</w:t>
            </w:r>
            <w:r>
              <w:rPr>
                <w:rStyle w:val="Code"/>
              </w:rPr>
              <w:t>&lt;/num&gt; &lt;abbr&gt;</w:t>
            </w:r>
            <w:r>
              <w:rPr>
                <w:rStyle w:val="Codetext"/>
              </w:rPr>
              <w:t>he</w:t>
            </w:r>
            <w:r>
              <w:rPr>
                <w:rStyle w:val="Code"/>
              </w:rPr>
              <w:t xml:space="preserve">&lt;/abbr&gt; &lt;num </w:t>
            </w:r>
            <w:r>
              <w:rPr>
                <w:rStyle w:val="Codeattribute"/>
              </w:rPr>
              <w:t>value=</w:t>
            </w:r>
            <w:r>
              <w:rPr>
                <w:rStyle w:val="Codevalue"/>
              </w:rPr>
              <w:t>"8"</w:t>
            </w:r>
            <w:r>
              <w:rPr>
                <w:rStyle w:val="Code"/>
              </w:rPr>
              <w:t>&gt;</w:t>
            </w:r>
            <w:r>
              <w:rPr>
                <w:rStyle w:val="Codetext"/>
              </w:rPr>
              <w:t>8</w:t>
            </w:r>
            <w:r>
              <w:rPr>
                <w:rStyle w:val="Code"/>
              </w:rPr>
              <w:t>&lt;/num&gt; &lt;abbr&gt;</w:t>
            </w:r>
            <w:r>
              <w:rPr>
                <w:rStyle w:val="Codetext"/>
              </w:rPr>
              <w:t>di</w:t>
            </w:r>
            <w:r>
              <w:rPr>
                <w:rStyle w:val="Code"/>
              </w:rPr>
              <w:t xml:space="preserve">&lt;/abbr&gt; &lt;num </w:t>
            </w:r>
            <w:r>
              <w:rPr>
                <w:rStyle w:val="Codeattribute"/>
              </w:rPr>
              <w:t>value=</w:t>
            </w:r>
            <w:r>
              <w:rPr>
                <w:rStyle w:val="Codevalue"/>
              </w:rPr>
              <w:t>"15"</w:t>
            </w:r>
            <w:r>
              <w:rPr>
                <w:rStyle w:val="Code"/>
              </w:rPr>
              <w:t xml:space="preserve">&gt;&lt;g </w:t>
            </w:r>
            <w:r>
              <w:rPr>
                <w:rStyle w:val="Codeattribute"/>
              </w:rPr>
              <w:t>type=</w:t>
            </w:r>
            <w:r>
              <w:rPr>
                <w:rStyle w:val="Codevalue"/>
              </w:rPr>
              <w:t>"numeral"</w:t>
            </w:r>
            <w:r>
              <w:rPr>
                <w:rStyle w:val="Code"/>
              </w:rPr>
              <w:t>&gt;</w:t>
            </w:r>
            <w:r>
              <w:rPr>
                <w:rStyle w:val="Codetext"/>
              </w:rPr>
              <w:t>10</w:t>
            </w:r>
            <w:r>
              <w:rPr>
                <w:rStyle w:val="Code"/>
              </w:rPr>
              <w:t xml:space="preserve">&lt;/g&gt; </w:t>
            </w:r>
            <w:r>
              <w:rPr>
                <w:rStyle w:val="Codetext"/>
              </w:rPr>
              <w:t>5</w:t>
            </w:r>
            <w:r>
              <w:rPr>
                <w:rStyle w:val="Code"/>
              </w:rPr>
              <w:t>&lt;/num&gt;</w:t>
            </w:r>
          </w:p>
        </w:tc>
      </w:tr>
      <w:tr>
        <w:tc>
          <w:tcPr>
            <w:tcW w:w="5000" w:type="pct"/>
          </w:tcPr>
          <w:p>
            <w:pPr>
              <w:pStyle w:val="TableNote"/>
            </w:pPr>
            <w:r>
              <w:t xml:space="preserve">the date is </w:t>
            </w:r>
            <w:r>
              <w:rPr>
                <w:rStyle w:val="Foreign"/>
              </w:rPr>
              <w:t>saṁ 18 he 8 di 15</w:t>
            </w:r>
            <w:r>
              <w:t>, meaning the 15</w:t>
            </w:r>
            <w:r>
              <w:rPr>
                <w:vertAlign w:val="superscript"/>
              </w:rPr>
              <w:t>th</w:t>
            </w:r>
            <w:r>
              <w:t xml:space="preserve"> day </w:t>
            </w:r>
            <w:r>
              <w:rPr>
                <w:noProof/>
              </w:rPr>
              <w:t>(</w:t>
            </w:r>
            <w:r>
              <w:rPr>
                <w:rStyle w:val="Foreign"/>
              </w:rPr>
              <w:t>divasa</w:t>
            </w:r>
            <w:r>
              <w:t>) of the 8</w:t>
            </w:r>
            <w:r>
              <w:rPr>
                <w:vertAlign w:val="superscript"/>
              </w:rPr>
              <w:t>th</w:t>
            </w:r>
            <w:r>
              <w:t xml:space="preserve"> fortnight of the cold season </w:t>
            </w:r>
            <w:r>
              <w:rPr>
                <w:noProof/>
              </w:rPr>
              <w:t>(</w:t>
            </w:r>
            <w:r>
              <w:rPr>
                <w:rStyle w:val="Foreign"/>
              </w:rPr>
              <w:t>hemanta</w:t>
            </w:r>
            <w:r>
              <w:t xml:space="preserve">) in the year </w:t>
            </w:r>
            <w:r>
              <w:rPr>
                <w:noProof/>
              </w:rPr>
              <w:t>(</w:t>
            </w:r>
            <w:r>
              <w:rPr>
                <w:rStyle w:val="Foreign"/>
              </w:rPr>
              <w:t>saṁvat</w:t>
            </w:r>
            <w:r>
              <w:t>) 18</w:t>
            </w:r>
          </w:p>
          <w:p>
            <w:pPr>
              <w:pStyle w:val="TableNote"/>
            </w:pPr>
            <w:r>
              <w:t xml:space="preserve">the glyphs representing the numeral 10 are wrapped in </w:t>
            </w:r>
            <w:r>
              <w:rPr>
                <w:rStyle w:val="Code"/>
              </w:rPr>
              <w:t>&lt;g&gt;</w:t>
            </w:r>
            <w:r>
              <w:t xml:space="preserve"> and are separated by a space from the adjacent text as well as from the adjacent numeric characters representing decimal digits</w:t>
            </w:r>
          </w:p>
          <w:p>
            <w:pPr>
              <w:pStyle w:val="TableNote"/>
            </w:pPr>
            <w:r>
              <w:t xml:space="preserve">for encoding the value of a number with </w:t>
            </w:r>
            <w:r>
              <w:rPr>
                <w:rStyle w:val="Code"/>
              </w:rPr>
              <w:t>&lt;num&gt;</w:t>
            </w:r>
            <w:r>
              <w:t>, see §</w:t>
            </w:r>
            <w:r>
              <w:fldChar w:fldCharType="begin"/>
            </w:r>
            <w:r>
              <w:instrText xml:space="preserve"> REF _Ref43980607 \r \h </w:instrText>
            </w:r>
            <w:r>
              <w:fldChar w:fldCharType="separate"/>
            </w:r>
            <w:r>
              <w:t>7.1</w:t>
            </w:r>
            <w:r>
              <w:fldChar w:fldCharType="end"/>
            </w:r>
          </w:p>
          <w:p>
            <w:pPr>
              <w:pStyle w:val="TableNote"/>
            </w:pPr>
            <w:r>
              <w:t>for the encoding of abbreviations, see §</w:t>
            </w:r>
            <w:r>
              <w:fldChar w:fldCharType="begin"/>
            </w:r>
            <w:r>
              <w:instrText xml:space="preserve"> REF _Ref43989327 \r \h </w:instrText>
            </w:r>
            <w:r>
              <w:fldChar w:fldCharType="separate"/>
            </w:r>
            <w:r>
              <w:t>7.3</w:t>
            </w:r>
            <w:r>
              <w:fldChar w:fldCharType="end"/>
            </w:r>
          </w:p>
        </w:tc>
      </w:tr>
    </w:tbl>
    <w:p>
      <w:pPr>
        <w:pStyle w:val="Cmsor3"/>
      </w:pPr>
      <w:bookmarkStart w:id="422" w:name="_Ref182554203"/>
      <w:bookmarkStart w:id="423" w:name="_Ref182580154"/>
      <w:bookmarkStart w:id="424" w:name="_Toc183083779"/>
      <w:r>
        <w:t>Non-alphanumeric characters (symbols)</w:t>
      </w:r>
      <w:bookmarkEnd w:id="422"/>
      <w:bookmarkEnd w:id="423"/>
      <w:bookmarkEnd w:id="424"/>
    </w:p>
    <w:p>
      <w:pPr>
        <w:pStyle w:val="Cmsor4"/>
      </w:pPr>
      <w:bookmarkStart w:id="425" w:name="_Ref43987525"/>
      <w:bookmarkStart w:id="426" w:name="_Toc183083780"/>
      <w:bookmarkStart w:id="427" w:name="_Ref43980440"/>
      <w:bookmarkStart w:id="428" w:name="_Ref44577917"/>
      <w:bookmarkStart w:id="429" w:name="_Ref44577928"/>
      <w:bookmarkStart w:id="430" w:name="_Ref44577934"/>
      <w:bookmarkStart w:id="431" w:name="_Ref44577939"/>
      <w:commentRangeStart w:id="432"/>
      <w:r>
        <w:t>Symbol tokens</w:t>
      </w:r>
      <w:bookmarkEnd w:id="425"/>
      <w:commentRangeEnd w:id="432"/>
      <w:r>
        <w:rPr>
          <w:rStyle w:val="Jegyzethivatkozs"/>
          <w:rFonts w:ascii="Gentium Plus" w:hAnsi="Gentium Plus" w:cs="Mangal"/>
          <w:kern w:val="0"/>
        </w:rPr>
        <w:commentReference w:id="432"/>
      </w:r>
      <w:bookmarkEnd w:id="426"/>
    </w:p>
    <w:p>
      <w:pPr>
        <w:pStyle w:val="Lista"/>
      </w:pPr>
      <w:r>
        <w:t>as indicated in §</w:t>
      </w:r>
      <w:r>
        <w:fldChar w:fldCharType="begin"/>
      </w:r>
      <w:r>
        <w:instrText xml:space="preserve"> REF _Ref43987431 \w \h  \* MERGEFORMAT </w:instrText>
      </w:r>
      <w:r>
        <w:fldChar w:fldCharType="separate"/>
      </w:r>
      <w:r>
        <w:t>4.2.1</w:t>
      </w:r>
      <w:r>
        <w:fldChar w:fldCharType="end"/>
      </w:r>
      <w:r>
        <w:t xml:space="preserve"> above, non-numeric characters encoded with a </w:t>
      </w:r>
      <w:r>
        <w:rPr>
          <w:rStyle w:val="Code"/>
        </w:rPr>
        <w:t>&lt;g&gt;</w:t>
      </w:r>
      <w:r>
        <w:t xml:space="preserve"> element </w:t>
      </w:r>
      <w:r>
        <w:rPr>
          <w:noProof/>
        </w:rPr>
        <w:t>(</w:t>
      </w:r>
      <w:r>
        <w:t xml:space="preserve">i.e. punctuation marks, space fillers and miscellaneous symbols, covered separately in the following subsections) must be encoded with a variety of values for </w:t>
      </w:r>
      <w:r>
        <w:rPr>
          <w:rStyle w:val="Codeattribute"/>
        </w:rPr>
        <w:t>@type</w:t>
      </w:r>
    </w:p>
    <w:p>
      <w:pPr>
        <w:pStyle w:val="Lista2"/>
      </w:pPr>
      <w:r>
        <w:t xml:space="preserve">in each case, the value of </w:t>
      </w:r>
      <w:r>
        <w:rPr>
          <w:rStyle w:val="Codeattribute"/>
        </w:rPr>
        <w:t>@type</w:t>
      </w:r>
      <w:r>
        <w:t xml:space="preserve"> used shall be a simple description of the symbol’s visual appearance </w:t>
      </w:r>
      <w:r>
        <w:rPr>
          <w:noProof/>
        </w:rPr>
        <w:t>(</w:t>
      </w:r>
      <w:r>
        <w:t xml:space="preserve">or in a limited number of cases its traditional name), hereafter referred to as a </w:t>
      </w:r>
      <w:r>
        <w:rPr>
          <w:rStyle w:val="Foreign"/>
        </w:rPr>
        <w:t>token</w:t>
      </w:r>
    </w:p>
    <w:p>
      <w:pPr>
        <w:pStyle w:val="Lista2"/>
      </w:pPr>
      <w:r>
        <w:t>the token must contain no spaces, but it may contain any combination of letters and numbers</w:t>
      </w:r>
    </w:p>
    <w:p>
      <w:pPr>
        <w:pStyle w:val="Lista"/>
      </w:pPr>
      <w:r>
        <w:t>at this stage of our project there is no constraint on the permitted symbol tokens</w:t>
      </w:r>
    </w:p>
    <w:p>
      <w:pPr>
        <w:pStyle w:val="Lista2"/>
      </w:pPr>
      <w:r>
        <w:t xml:space="preserve">at a later stage, we intend to harvest tokens that have been used and utilise them as a starting point for a controlled vocabulary for symbol description, involving a limited number of </w:t>
      </w:r>
      <w:r>
        <w:rPr>
          <w:rStyle w:val="Codeattribute"/>
        </w:rPr>
        <w:t>@type</w:t>
      </w:r>
      <w:r>
        <w:t xml:space="preserve"> values and a larger number of permitted </w:t>
      </w:r>
      <w:r>
        <w:rPr>
          <w:rStyle w:val="Codeattribute"/>
        </w:rPr>
        <w:t>@subtype</w:t>
      </w:r>
      <w:r>
        <w:t xml:space="preserve"> values for each </w:t>
      </w:r>
      <w:r>
        <w:rPr>
          <w:rStyle w:val="Codeattribute"/>
        </w:rPr>
        <w:t>@type</w:t>
      </w:r>
    </w:p>
    <w:p>
      <w:pPr>
        <w:pStyle w:val="Lista"/>
      </w:pPr>
      <w:r>
        <w:t>however, for the sake of making that future work easier, and to facilitate the development of display solutions for symbols, it is strongly recommended that you follow certain basic constraints in naming your symbols:</w:t>
      </w:r>
    </w:p>
    <w:p>
      <w:pPr>
        <w:pStyle w:val="Lista2"/>
      </w:pPr>
      <w:r>
        <w:t xml:space="preserve">use a </w:t>
      </w:r>
      <w:r>
        <w:rPr>
          <w:b/>
          <w:bCs/>
        </w:rPr>
        <w:t>simple character set</w:t>
      </w:r>
      <w:r>
        <w:t xml:space="preserve"> consisting only of the letters of the English alphabet and numerals, i.e. avoid symbol characters and letters with diacritic marks</w:t>
      </w:r>
    </w:p>
    <w:p>
      <w:pPr>
        <w:pStyle w:val="Lista2"/>
      </w:pPr>
      <w:r>
        <w:t xml:space="preserve">use a </w:t>
      </w:r>
      <w:r>
        <w:rPr>
          <w:b/>
          <w:bCs/>
        </w:rPr>
        <w:t>hierarchical approach</w:t>
      </w:r>
      <w:r>
        <w:t>, in which tokens may be</w:t>
      </w:r>
    </w:p>
    <w:p>
      <w:pPr>
        <w:pStyle w:val="Lista3"/>
      </w:pPr>
      <w:r>
        <w:t xml:space="preserve">simple, consisting of a single term that identifies a broad category of shapes </w:t>
      </w:r>
      <w:r>
        <w:rPr>
          <w:noProof/>
        </w:rPr>
        <w:t>(</w:t>
      </w:r>
      <w:r>
        <w:t>“genus”), e.g.</w:t>
      </w:r>
    </w:p>
    <w:p>
      <w:pPr>
        <w:pStyle w:val="Lista4"/>
      </w:pPr>
      <w:r>
        <w:rPr>
          <w:rStyle w:val="Codevalue"/>
        </w:rPr>
        <w:t>"circle"</w:t>
      </w:r>
      <w:r>
        <w:t xml:space="preserve">, </w:t>
      </w:r>
      <w:r>
        <w:rPr>
          <w:rStyle w:val="Codevalue"/>
        </w:rPr>
        <w:t>"dash"</w:t>
      </w:r>
      <w:r>
        <w:t xml:space="preserve">, </w:t>
      </w:r>
      <w:r>
        <w:rPr>
          <w:rStyle w:val="Codevalue"/>
        </w:rPr>
        <w:t>"flower"</w:t>
      </w:r>
      <w:r>
        <w:t>, etc.</w:t>
      </w:r>
    </w:p>
    <w:p>
      <w:pPr>
        <w:pStyle w:val="Lista3"/>
      </w:pPr>
      <w:r>
        <w:t xml:space="preserve">complex, beginning with a term for a species as above, and followed by one or more qualifications of a subcategory </w:t>
      </w:r>
      <w:r>
        <w:rPr>
          <w:noProof/>
        </w:rPr>
        <w:t>(</w:t>
      </w:r>
      <w:r>
        <w:t xml:space="preserve">“genus”), using camelCase </w:t>
      </w:r>
      <w:r>
        <w:rPr>
          <w:noProof/>
        </w:rPr>
        <w:t>(</w:t>
      </w:r>
      <w:r>
        <w:t>i.e. starting each subsequent word with an uppercase initial) for segmentation, e.g.</w:t>
      </w:r>
    </w:p>
    <w:p>
      <w:pPr>
        <w:pStyle w:val="Lista4"/>
      </w:pPr>
      <w:r>
        <w:rPr>
          <w:rStyle w:val="Codevalue"/>
        </w:rPr>
        <w:t>"circleSmall"</w:t>
      </w:r>
      <w:r>
        <w:t xml:space="preserve">, </w:t>
      </w:r>
      <w:r>
        <w:rPr>
          <w:rStyle w:val="Codevalue"/>
        </w:rPr>
        <w:t>"circleCross"</w:t>
      </w:r>
      <w:r>
        <w:t xml:space="preserve">, </w:t>
      </w:r>
      <w:r>
        <w:rPr>
          <w:rStyle w:val="Codevalue"/>
        </w:rPr>
        <w:t>"circleSmallHigh"</w:t>
      </w:r>
      <w:r>
        <w:t>, etc.</w:t>
      </w:r>
    </w:p>
    <w:p>
      <w:pPr>
        <w:pStyle w:val="Lista4"/>
      </w:pPr>
      <w:r>
        <w:rPr>
          <w:rStyle w:val="Codevalue"/>
        </w:rPr>
        <w:t>"dashHook"</w:t>
      </w:r>
      <w:r>
        <w:t xml:space="preserve">, </w:t>
      </w:r>
      <w:r>
        <w:rPr>
          <w:rStyle w:val="Codevalue"/>
        </w:rPr>
        <w:t>"dashConcave"</w:t>
      </w:r>
      <w:r>
        <w:t xml:space="preserve">, </w:t>
      </w:r>
      <w:r>
        <w:rPr>
          <w:rStyle w:val="Codevalue"/>
        </w:rPr>
        <w:t>"dashHookHigh"</w:t>
      </w:r>
      <w:r>
        <w:t>, etc.</w:t>
      </w:r>
    </w:p>
    <w:p>
      <w:pPr>
        <w:pStyle w:val="Lista3"/>
      </w:pPr>
      <w:r>
        <w:t>it is, however, recommended that you resist the temptation of creating highly elaborate complex tokens, since our ultimate aim is to devise a versatile but limited vocabulary for symbol classification</w:t>
      </w:r>
    </w:p>
    <w:p>
      <w:pPr>
        <w:pStyle w:val="Lista4"/>
      </w:pPr>
      <w:r>
        <w:lastRenderedPageBreak/>
        <w:t xml:space="preserve">keep in mind that symbols can be described in detail in the Hand Description </w:t>
      </w:r>
      <w:r>
        <w:rPr>
          <w:noProof/>
        </w:rPr>
        <w:t>(</w:t>
      </w:r>
      <w:r>
        <w:t>§</w:t>
      </w:r>
      <w:r>
        <w:fldChar w:fldCharType="begin"/>
      </w:r>
      <w:r>
        <w:instrText xml:space="preserve"> REF _Ref43987455 \w \h  \* MERGEFORMAT </w:instrText>
      </w:r>
      <w:r>
        <w:fldChar w:fldCharType="separate"/>
      </w:r>
      <w:r>
        <w:t>11.2.1</w:t>
      </w:r>
      <w:r>
        <w:fldChar w:fldCharType="end"/>
      </w:r>
      <w:r>
        <w:t>), and doing so is strongly recommended for all symbols whose shape will not be self-evident to a reader familiar with the subcorpus</w:t>
      </w:r>
    </w:p>
    <w:p>
      <w:pPr>
        <w:pStyle w:val="Lista2"/>
      </w:pPr>
      <w:r>
        <w:t xml:space="preserve">while there is no such thing as an incorrect symbol token, all of us should from this early stage onward try to </w:t>
      </w:r>
      <w:r>
        <w:rPr>
          <w:b/>
          <w:bCs/>
        </w:rPr>
        <w:t>avoid excessive diversity</w:t>
      </w:r>
      <w:r>
        <w:t xml:space="preserve"> in the naming of symbol shapes</w:t>
      </w:r>
    </w:p>
    <w:p>
      <w:pPr>
        <w:pStyle w:val="Lista3"/>
      </w:pPr>
      <w:r>
        <w:t>for this purpose, we have created an online Supplement to the EGD on Symbol Taxonomy</w:t>
      </w:r>
      <w:r>
        <w:rPr>
          <w:rStyle w:val="Lbjegyzet-hivatkozs"/>
        </w:rPr>
        <w:footnoteReference w:id="26"/>
      </w:r>
      <w:r>
        <w:t xml:space="preserve"> in which we have entered some of the symbols we have encountered in our work so far, with the recommended tokens for each</w:t>
      </w:r>
    </w:p>
    <w:p>
      <w:pPr>
        <w:pStyle w:val="Lista3"/>
      </w:pPr>
      <w:r>
        <w:t>all encoders are requested to refer to that list before creating a token for a symbol</w:t>
      </w:r>
    </w:p>
    <w:p>
      <w:pPr>
        <w:pStyle w:val="Lista3"/>
      </w:pPr>
      <w:r>
        <w:t>all encoders are encouraged to contribute to that document by</w:t>
      </w:r>
    </w:p>
    <w:p>
      <w:pPr>
        <w:pStyle w:val="Lista4"/>
      </w:pPr>
      <w:r>
        <w:t>inserting clippings of symbols they have encoded with a token already featured in the list</w:t>
      </w:r>
    </w:p>
    <w:p>
      <w:pPr>
        <w:pStyle w:val="Lista4"/>
      </w:pPr>
      <w:r>
        <w:t>inserting new rows in the list with clippings of new symbols and the tokens they have come up with for those symbols</w:t>
      </w:r>
    </w:p>
    <w:p>
      <w:pPr>
        <w:pStyle w:val="Cmsor4"/>
      </w:pPr>
      <w:bookmarkStart w:id="433" w:name="_ocw59j4fd9ai" w:colFirst="0" w:colLast="0"/>
      <w:bookmarkStart w:id="434" w:name="_n0tb9t590fso" w:colFirst="0" w:colLast="0"/>
      <w:bookmarkStart w:id="435" w:name="_Ref43980384"/>
      <w:bookmarkStart w:id="436" w:name="_Ref182580320"/>
      <w:bookmarkStart w:id="437" w:name="_Ref182580335"/>
      <w:bookmarkStart w:id="438" w:name="_Ref182580448"/>
      <w:bookmarkStart w:id="439" w:name="_Toc183083781"/>
      <w:bookmarkEnd w:id="427"/>
      <w:bookmarkEnd w:id="428"/>
      <w:bookmarkEnd w:id="429"/>
      <w:bookmarkEnd w:id="430"/>
      <w:bookmarkEnd w:id="431"/>
      <w:bookmarkEnd w:id="433"/>
      <w:bookmarkEnd w:id="434"/>
      <w:r>
        <w:t>Punctuation marks</w:t>
      </w:r>
      <w:bookmarkEnd w:id="435"/>
      <w:bookmarkEnd w:id="436"/>
      <w:bookmarkEnd w:id="437"/>
      <w:bookmarkEnd w:id="438"/>
      <w:bookmarkEnd w:id="439"/>
    </w:p>
    <w:p>
      <w:r>
        <w:t xml:space="preserve">As in TG §4.2.1, the term “punctuation mark” is used within this Guide in a sense restricted to symbols which are </w:t>
      </w:r>
      <w:r>
        <w:rPr>
          <w:noProof/>
        </w:rPr>
        <w:t>(</w:t>
      </w:r>
      <w:r>
        <w:t>or are derivations of) simple non-figural shapes, and which are employed in the original for syntactic or metrical segmentation into relatively small units, similar in function to a modern comma, full stop, question mark, exclamation mark, colon or semicolon. This generally excludes figural and ornamental signs as well as “typographic” signs used to mark the end or beginning of an entire text or a major section of text. We feel that this distinction in encoding is useful in many cases for distinguishing symbols definitely used for the purpose of punctuation from symbols used for a different or a less straightforward purpose. However, the above definition is not and cannot be entirely objective, and in some cases it will not be possible to decide whether a symbol is a “punctuation mark” in this sense, or a “miscellaneous symbol.” We recommend that you choose the encoding for miscellaneous symbols whenever in doubt. Also keep in mind that encoding a miscellaneous symbol instead of a punctuation mark or vice versa is not an error and will have little ultimate impact on the quality of our corpus.</w:t>
      </w:r>
    </w:p>
    <w:p>
      <w:pPr>
        <w:pStyle w:val="Lista"/>
      </w:pPr>
      <w:r>
        <w:t xml:space="preserve">as per TG §4.2.1, punctuation marks are to be transliterated as the abstract punctuation character . </w:t>
      </w:r>
      <w:r>
        <w:rPr>
          <w:noProof/>
        </w:rPr>
        <w:t>(</w:t>
      </w:r>
      <w:r>
        <w:t>full stop, period)</w:t>
      </w:r>
    </w:p>
    <w:p>
      <w:pPr>
        <w:pStyle w:val="Lista"/>
      </w:pPr>
      <w:r>
        <w:t xml:space="preserve">when the transliterated text is encoded, this . character is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_Ref182577267 \h </w:instrText>
      </w:r>
      <w:r>
        <w:fldChar w:fldCharType="separate"/>
      </w:r>
      <w:r>
        <w:t xml:space="preserve">Example </w:t>
      </w:r>
      <w:r>
        <w:rPr>
          <w:noProof/>
        </w:rPr>
        <w:t>4.2.4</w:t>
      </w:r>
      <w:r>
        <w:t>.</w:t>
      </w:r>
      <w:r>
        <w:rPr>
          <w:noProof/>
        </w:rPr>
        <w:t>A</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punctuation mark, as distinguished from a different interpretation or the lack of interpretation</w:t>
      </w:r>
    </w:p>
    <w:p>
      <w:pPr>
        <w:pStyle w:val="Lista"/>
      </w:pPr>
      <w:r>
        <w:t xml:space="preserve">the primary purpose of retaining the . character within </w:t>
      </w:r>
      <w:r>
        <w:rPr>
          <w:rStyle w:val="Code"/>
        </w:rPr>
        <w:t>&lt;g&gt;</w:t>
      </w:r>
      <w:r>
        <w:t xml:space="preserve">, rather than replacing them with an empty element, is to make it explicit on the lowest level </w:t>
      </w:r>
      <w:r>
        <w:rPr>
          <w:noProof/>
        </w:rPr>
        <w:t>(</w:t>
      </w:r>
      <w:r>
        <w:t>that of the text itself) that we consider certain characters to be punctuation marks</w:t>
      </w:r>
    </w:p>
    <w:p>
      <w:pPr>
        <w:pStyle w:val="Lista2"/>
      </w:pPr>
      <w:r>
        <w:t xml:space="preserve">in addition, the use of the dedicated transliteration character for abstract punctuation marks permits us, when necessary, to use this character without a </w:t>
      </w:r>
      <w:r>
        <w:rPr>
          <w:rStyle w:val="Code"/>
        </w:rPr>
        <w:t>&lt;g&gt;</w:t>
      </w:r>
      <w:r>
        <w:t xml:space="preserve"> wrapper, for representing a punctuation mark without any assertion as to its shape, exclusively in the following situations:</w:t>
      </w:r>
    </w:p>
    <w:p>
      <w:pPr>
        <w:pStyle w:val="Lista3"/>
      </w:pPr>
      <w:r>
        <w:t>when supplying punctuation for the purpose of semantic segmentation, as per §</w:t>
      </w:r>
      <w:r>
        <w:fldChar w:fldCharType="begin"/>
      </w:r>
      <w:r>
        <w:instrText xml:space="preserve"> REF _Ref43987541 \w \h  \* MERGEFORMAT </w:instrText>
      </w:r>
      <w:r>
        <w:fldChar w:fldCharType="separate"/>
      </w:r>
      <w:r>
        <w:t>6.3.6</w:t>
      </w:r>
      <w:r>
        <w:fldChar w:fldCharType="end"/>
      </w:r>
    </w:p>
    <w:p>
      <w:pPr>
        <w:pStyle w:val="Lista3"/>
      </w:pPr>
      <w:r>
        <w:t>when encoding a text from a previous edition, without access to the original or a surrogate, if that edition does not describe the appearance of original punctuation marks, as follows:</w:t>
      </w:r>
    </w:p>
    <w:p>
      <w:pPr>
        <w:pStyle w:val="Lista4"/>
      </w:pPr>
      <w:r>
        <w:t xml:space="preserve">use a single . to represent a lower-level or generic punctuation mark </w:t>
      </w:r>
      <w:r>
        <w:rPr>
          <w:noProof/>
        </w:rPr>
        <w:t>(</w:t>
      </w:r>
      <w:r>
        <w:t xml:space="preserve">e.g. a full stop or </w:t>
      </w:r>
      <w:r>
        <w:rPr>
          <w:rStyle w:val="Foreign"/>
        </w:rPr>
        <w:t>daṇḍa</w:t>
      </w:r>
      <w:r>
        <w:t>) used in the previous edition</w:t>
      </w:r>
    </w:p>
    <w:p>
      <w:pPr>
        <w:pStyle w:val="Lista4"/>
      </w:pPr>
      <w:r>
        <w:t xml:space="preserve">use a double .. to represent a higher-level punctuation mark </w:t>
      </w:r>
      <w:r>
        <w:rPr>
          <w:noProof/>
        </w:rPr>
        <w:t>(</w:t>
      </w:r>
      <w:r>
        <w:t xml:space="preserve">e.g. a double </w:t>
      </w:r>
      <w:r>
        <w:rPr>
          <w:rStyle w:val="Foreign"/>
        </w:rPr>
        <w:t>daṇḍa</w:t>
      </w:r>
      <w:r>
        <w:t>) used in the previous edition, if that edition employs two levels of punctuation</w:t>
      </w:r>
    </w:p>
    <w:p>
      <w:pPr>
        <w:pStyle w:val="Lista"/>
      </w:pPr>
      <w:r>
        <w:lastRenderedPageBreak/>
        <w:t xml:space="preserve">multiple instances of identical or different punctuation marks shall be encoded separately </w:t>
      </w:r>
      <w:r>
        <w:rPr>
          <w:rStyle w:val="Code"/>
        </w:rPr>
        <w:t>&lt;g&gt;</w:t>
      </w:r>
      <w:r>
        <w:rPr>
          <w:rStyle w:val="Codetext"/>
        </w:rPr>
        <w:t>.</w:t>
      </w:r>
      <w:r>
        <w:rPr>
          <w:rStyle w:val="Code"/>
        </w:rPr>
        <w:t>&lt;/g&gt;</w:t>
      </w:r>
      <w:r>
        <w:t xml:space="preserve"> with the appropriate </w:t>
      </w:r>
      <w:r>
        <w:rPr>
          <w:rStyle w:val="Codeattribute"/>
        </w:rPr>
        <w:t>@type</w:t>
      </w:r>
      <w:r>
        <w:t xml:space="preserve">, unless the iterations together constitute a single punctuation mark for which an appropriate token exists (e.g. a double </w:t>
      </w:r>
      <w:r>
        <w:rPr>
          <w:rStyle w:val="Foreign"/>
        </w:rPr>
        <w:t>daṇḍa</w:t>
      </w:r>
      <w:r>
        <w:t>)</w:t>
      </w:r>
    </w:p>
    <w:p>
      <w:pPr>
        <w:pStyle w:val="Lista2"/>
      </w:pPr>
      <w:r>
        <w:t>for groups of three or more marks for which both single and double tokens are available, preferably iterate the encoding with the single token as many times as applicable</w:t>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40" w:name="_zhzv8lagn4n3" w:colFirst="0" w:colLast="0"/>
            <w:bookmarkStart w:id="441" w:name="_Ref182577267"/>
            <w:bookmarkStart w:id="442" w:name="_Ref43985052"/>
            <w:bookmarkEnd w:id="440"/>
            <w:r>
              <w:t xml:space="preserve">Example </w:t>
            </w:r>
            <w:fldSimple w:instr=" STYLEREF 3 \s ">
              <w:r>
                <w:rPr>
                  <w:noProof/>
                </w:rPr>
                <w:t>4.2.4</w:t>
              </w:r>
            </w:fldSimple>
            <w:r>
              <w:t>.</w:t>
            </w:r>
            <w:fldSimple w:instr=" SEQ Example \* ALPHABETIC \s 3 ">
              <w:r>
                <w:rPr>
                  <w:noProof/>
                </w:rPr>
                <w:t>A</w:t>
              </w:r>
            </w:fldSimple>
            <w:bookmarkEnd w:id="441"/>
            <w:r>
              <w:t>: encoding punctuation marks</w:t>
            </w:r>
          </w:p>
        </w:tc>
      </w:tr>
      <w:tr>
        <w:tc>
          <w:tcPr>
            <w:tcW w:w="5000" w:type="pct"/>
            <w:vAlign w:val="center"/>
          </w:tcPr>
          <w:p>
            <w:pPr>
              <w:pStyle w:val="Image"/>
              <w:rPr>
                <w:rStyle w:val="Code"/>
              </w:rPr>
            </w:pPr>
            <w:r>
              <w:drawing>
                <wp:inline distT="0" distB="0" distL="0" distR="0">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tc>
          <w:tcPr>
            <w:tcW w:w="5000" w:type="pct"/>
          </w:tcPr>
          <w:p>
            <w:pPr>
              <w:pStyle w:val="CodeParagraph"/>
            </w:pPr>
            <w:r>
              <w:rPr>
                <w:rStyle w:val="Codetext"/>
              </w:rPr>
              <w:t>... deśam apālayaT</w:t>
            </w:r>
            <w:r>
              <w:rPr>
                <w:rStyle w:val="Code"/>
              </w:rPr>
              <w:t xml:space="preserve">&lt;g </w:t>
            </w:r>
            <w:r>
              <w:rPr>
                <w:rStyle w:val="Codeattribute"/>
              </w:rPr>
              <w:t>type=</w:t>
            </w:r>
            <w:r>
              <w:rPr>
                <w:rStyle w:val="Codevalue"/>
              </w:rPr>
              <w:t>"ddandaSerif"</w:t>
            </w:r>
            <w:r>
              <w:rPr>
                <w:rStyle w:val="Code"/>
              </w:rPr>
              <w:t>&gt;</w:t>
            </w:r>
            <w:r>
              <w:rPr>
                <w:rStyle w:val="Codetext"/>
              </w:rPr>
              <w:t>.</w:t>
            </w:r>
            <w:r>
              <w:rPr>
                <w:rStyle w:val="Code"/>
              </w:rPr>
              <w:t>&lt;/g&gt;</w:t>
            </w:r>
            <w:r>
              <w:rPr>
                <w:rStyle w:val="Codetext"/>
              </w:rPr>
              <w:t xml:space="preserve"> tat-putro jayasiṁhas trayastriṁśataṁ</w:t>
            </w:r>
            <w:r>
              <w:rPr>
                <w:rStyle w:val="Code"/>
              </w:rPr>
              <w:t xml:space="preserve">&lt;g </w:t>
            </w:r>
            <w:r>
              <w:rPr>
                <w:rStyle w:val="Codeattribute"/>
              </w:rPr>
              <w:t>type=</w:t>
            </w:r>
            <w:r>
              <w:rPr>
                <w:rStyle w:val="Codevalue"/>
              </w:rPr>
              <w:t>"dandaSerif"</w:t>
            </w:r>
            <w:r>
              <w:rPr>
                <w:rStyle w:val="Code"/>
              </w:rPr>
              <w:t>&gt;</w:t>
            </w:r>
            <w:r>
              <w:rPr>
                <w:rStyle w:val="Codetext"/>
              </w:rPr>
              <w:t>.</w:t>
            </w:r>
            <w:r>
              <w:rPr>
                <w:rStyle w:val="Code"/>
              </w:rPr>
              <w:t>&lt;/g&gt;</w:t>
            </w:r>
            <w:r>
              <w:rPr>
                <w:rStyle w:val="Codetext"/>
              </w:rPr>
              <w:t xml:space="preserve"> ...</w:t>
            </w:r>
          </w:p>
        </w:tc>
      </w:tr>
    </w:tbl>
    <w:p>
      <w:pPr>
        <w:pStyle w:val="Cmsor4"/>
      </w:pPr>
      <w:bookmarkStart w:id="443" w:name="_Ref182580156"/>
      <w:bookmarkStart w:id="444" w:name="_Ref182580159"/>
      <w:bookmarkStart w:id="445" w:name="_Ref182580186"/>
      <w:bookmarkStart w:id="446" w:name="_Toc183083782"/>
      <w:r>
        <w:t>Space filler symbols</w:t>
      </w:r>
      <w:bookmarkEnd w:id="442"/>
      <w:bookmarkEnd w:id="443"/>
      <w:bookmarkEnd w:id="444"/>
      <w:bookmarkEnd w:id="445"/>
      <w:bookmarkEnd w:id="446"/>
    </w:p>
    <w:p>
      <w:pPr>
        <w:pStyle w:val="Lista"/>
      </w:pPr>
      <w:r>
        <w:t>as per TG §4.2.2, symbols whose function is clearly and unambiguously to fill up space in a line to the margin (or occasionally to another feature, such as a binding-hole) are transliterated using the § sign</w:t>
      </w:r>
    </w:p>
    <w:p>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4.3.2.2</w:t>
      </w:r>
      <w:r>
        <w:fldChar w:fldCharType="end"/>
      </w:r>
      <w:r>
        <w:t>, and do not encode the mark as a symbol</w:t>
      </w:r>
    </w:p>
    <w:p>
      <w:pPr>
        <w:pStyle w:val="Lista"/>
      </w:pPr>
      <w:r>
        <w:t xml:space="preserve">when the transliterated text is encoded, these § characters are wrapped in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_Ref182576762 \h </w:instrText>
      </w:r>
      <w:r>
        <w:fldChar w:fldCharType="separate"/>
      </w:r>
      <w:r>
        <w:t xml:space="preserve">Example </w:t>
      </w:r>
      <w:r>
        <w:rPr>
          <w:noProof/>
        </w:rPr>
        <w:t>4.2.4</w:t>
      </w:r>
      <w:r>
        <w:t>.</w:t>
      </w:r>
      <w:r>
        <w:rPr>
          <w:noProof/>
        </w:rPr>
        <w:t>B</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presence of the § character in the </w:t>
      </w:r>
      <w:r>
        <w:rPr>
          <w:rStyle w:val="Code"/>
        </w:rPr>
        <w:t>&lt;g&gt;</w:t>
      </w:r>
      <w:r>
        <w:t xml:space="preserve"> element means that we interpret the symbol as a space filler, as distinguished from a different interpretation or the lack of interpretation</w:t>
      </w:r>
    </w:p>
    <w:p>
      <w:pPr>
        <w:pStyle w:val="Lista"/>
      </w:pPr>
      <w:r>
        <w:t xml:space="preserve">multiple iterations of an identical space filler shall be wrapped in a single </w:t>
      </w:r>
      <w:r>
        <w:rPr>
          <w:rStyle w:val="Code"/>
        </w:rPr>
        <w:t>&lt;g&gt;</w:t>
      </w:r>
      <w:r>
        <w:t xml:space="preserve"> tag, so that the number of § characters within that tag corresponds to the number of symbols in the original, as in </w:t>
      </w:r>
      <w:r>
        <w:fldChar w:fldCharType="begin"/>
      </w:r>
      <w:r>
        <w:instrText xml:space="preserve"> REF _Ref182576763 \h </w:instrText>
      </w:r>
      <w:r>
        <w:fldChar w:fldCharType="separate"/>
      </w:r>
      <w:r>
        <w:t xml:space="preserve">Example </w:t>
      </w:r>
      <w:r>
        <w:rPr>
          <w:noProof/>
        </w:rPr>
        <w:t>4.2.4</w:t>
      </w:r>
      <w:r>
        <w:t>.</w:t>
      </w:r>
      <w:r>
        <w:rPr>
          <w:noProof/>
        </w:rPr>
        <w:t>C</w:t>
      </w:r>
      <w:r>
        <w:fldChar w:fldCharType="end"/>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47" w:name="_Ref182576762"/>
            <w:bookmarkStart w:id="448" w:name="_Ref182579118"/>
            <w:r>
              <w:t xml:space="preserve">Example </w:t>
            </w:r>
            <w:fldSimple w:instr=" STYLEREF 3 \s ">
              <w:r>
                <w:rPr>
                  <w:noProof/>
                </w:rPr>
                <w:t>4.2.4</w:t>
              </w:r>
            </w:fldSimple>
            <w:r>
              <w:t>.</w:t>
            </w:r>
            <w:fldSimple w:instr=" SEQ Example \* ALPHABETIC \s 3 ">
              <w:r>
                <w:rPr>
                  <w:noProof/>
                </w:rPr>
                <w:t>B</w:t>
              </w:r>
            </w:fldSimple>
            <w:bookmarkEnd w:id="447"/>
            <w:r>
              <w:t>: encoding a space filler character</w:t>
            </w:r>
            <w:bookmarkEnd w:id="448"/>
          </w:p>
        </w:tc>
      </w:tr>
      <w:tr>
        <w:tc>
          <w:tcPr>
            <w:tcW w:w="5000" w:type="pct"/>
            <w:vAlign w:val="center"/>
          </w:tcPr>
          <w:p>
            <w:pPr>
              <w:pStyle w:val="Image"/>
              <w:rPr>
                <w:rStyle w:val="Code"/>
              </w:rPr>
            </w:pPr>
            <w:r>
              <w:drawing>
                <wp:inline distT="114300" distB="114300" distL="114300" distR="11430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000567" cy="489935"/>
                          </a:xfrm>
                          <a:prstGeom prst="rect">
                            <a:avLst/>
                          </a:prstGeom>
                          <a:ln/>
                        </pic:spPr>
                      </pic:pic>
                    </a:graphicData>
                  </a:graphic>
                </wp:inline>
              </w:drawing>
            </w:r>
          </w:p>
        </w:tc>
      </w:tr>
      <w:tr>
        <w:tc>
          <w:tcPr>
            <w:tcW w:w="5000" w:type="pct"/>
          </w:tcPr>
          <w:p>
            <w:pPr>
              <w:pStyle w:val="CodeParagraph"/>
            </w:pPr>
            <w:r>
              <w:rPr>
                <w:rStyle w:val="Codetext"/>
              </w:rPr>
              <w:t>karuhun di:rghăyūrăro</w:t>
            </w:r>
            <w:r>
              <w:rPr>
                <w:rStyle w:val="Code"/>
              </w:rPr>
              <w:t xml:space="preserve">&lt;g </w:t>
            </w:r>
            <w:r>
              <w:rPr>
                <w:rStyle w:val="Codeattribute"/>
              </w:rPr>
              <w:t>type</w:t>
            </w:r>
            <w:r>
              <w:rPr>
                <w:rStyle w:val="Code"/>
              </w:rPr>
              <w:t>=</w:t>
            </w:r>
            <w:r>
              <w:rPr>
                <w:rStyle w:val="Codevalue"/>
              </w:rPr>
              <w:t>"squiggleVertical"</w:t>
            </w:r>
            <w:r>
              <w:rPr>
                <w:rStyle w:val="Code"/>
              </w:rPr>
              <w:t>&gt;</w:t>
            </w:r>
            <w:r>
              <w:rPr>
                <w:rStyle w:val="Codetext"/>
              </w:rPr>
              <w:t>§</w:t>
            </w:r>
            <w:r>
              <w:rPr>
                <w:rStyle w:val="Code"/>
              </w:rPr>
              <w:t>&lt;/g&gt;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49" w:name="_Ref182576763"/>
            <w:r>
              <w:t xml:space="preserve">Example </w:t>
            </w:r>
            <w:fldSimple w:instr=" STYLEREF 3 \s ">
              <w:r>
                <w:rPr>
                  <w:noProof/>
                </w:rPr>
                <w:t>4.2.4</w:t>
              </w:r>
            </w:fldSimple>
            <w:r>
              <w:t>.</w:t>
            </w:r>
            <w:fldSimple w:instr=" SEQ Example \* ALPHABETIC \s 3 ">
              <w:r>
                <w:rPr>
                  <w:noProof/>
                </w:rPr>
                <w:t>C</w:t>
              </w:r>
            </w:fldSimple>
            <w:bookmarkEnd w:id="449"/>
            <w:r>
              <w:t>: encoding multiple space fillers</w:t>
            </w:r>
          </w:p>
        </w:tc>
      </w:tr>
      <w:tr>
        <w:tc>
          <w:tcPr>
            <w:tcW w:w="5000" w:type="pct"/>
            <w:vAlign w:val="center"/>
          </w:tcPr>
          <w:p>
            <w:pPr>
              <w:pStyle w:val="Image"/>
              <w:rPr>
                <w:rStyle w:val="Code"/>
              </w:rPr>
            </w:pPr>
            <w:r>
              <w:drawing>
                <wp:inline distT="114300" distB="114300" distL="114300" distR="114300">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5"/>
                          <a:srcRect/>
                          <a:stretch>
                            <a:fillRect/>
                          </a:stretch>
                        </pic:blipFill>
                        <pic:spPr>
                          <a:xfrm>
                            <a:off x="0" y="0"/>
                            <a:ext cx="3810000" cy="523875"/>
                          </a:xfrm>
                          <a:prstGeom prst="rect">
                            <a:avLst/>
                          </a:prstGeom>
                          <a:ln/>
                        </pic:spPr>
                      </pic:pic>
                    </a:graphicData>
                  </a:graphic>
                </wp:inline>
              </w:drawing>
            </w:r>
          </w:p>
        </w:tc>
      </w:tr>
      <w:tr>
        <w:tc>
          <w:tcPr>
            <w:tcW w:w="5000" w:type="pct"/>
          </w:tcPr>
          <w:p>
            <w:pPr>
              <w:pStyle w:val="CodeParagraph"/>
            </w:pPr>
            <w:r>
              <w:rPr>
                <w:rStyle w:val="Codetext"/>
              </w:rPr>
              <w:t>kr̥tavān imām·</w:t>
            </w:r>
            <w:r>
              <w:rPr>
                <w:rStyle w:val="Code"/>
              </w:rPr>
              <w:t xml:space="preserve"> &lt;g </w:t>
            </w:r>
            <w:r>
              <w:rPr>
                <w:rStyle w:val="Codeattribute"/>
              </w:rPr>
              <w:t>type</w:t>
            </w:r>
            <w:r>
              <w:rPr>
                <w:rStyle w:val="Code"/>
              </w:rPr>
              <w:t>=</w:t>
            </w:r>
            <w:r>
              <w:rPr>
                <w:rStyle w:val="Codevalue"/>
              </w:rPr>
              <w:t>"gomutraFinal"</w:t>
            </w:r>
            <w:r>
              <w:rPr>
                <w:rStyle w:val="Code"/>
              </w:rPr>
              <w:t>&gt;</w:t>
            </w:r>
            <w:r>
              <w:rPr>
                <w:rStyle w:val="Codetext"/>
              </w:rPr>
              <w:t>§§§§§§</w:t>
            </w:r>
            <w:r>
              <w:rPr>
                <w:rStyle w:val="Code"/>
              </w:rPr>
              <w:t>&lt;/g&gt;</w:t>
            </w:r>
          </w:p>
        </w:tc>
      </w:tr>
    </w:tbl>
    <w:p>
      <w:pPr>
        <w:pStyle w:val="Cmsor4"/>
      </w:pPr>
      <w:bookmarkStart w:id="450" w:name="_ds0gogy82fug" w:colFirst="0" w:colLast="0"/>
      <w:bookmarkStart w:id="451" w:name="_Ref43987396"/>
      <w:bookmarkStart w:id="452" w:name="_Toc183083783"/>
      <w:bookmarkEnd w:id="450"/>
      <w:r>
        <w:t>Miscellaneous symbols</w:t>
      </w:r>
      <w:bookmarkEnd w:id="451"/>
      <w:bookmarkEnd w:id="452"/>
    </w:p>
    <w:p>
      <w:pPr>
        <w:pStyle w:val="Lista"/>
      </w:pPr>
      <w:r>
        <w:t>this subsection applies symbols which are neither alphanumeric, nor clearly assignable to any of the following categories:</w:t>
      </w:r>
    </w:p>
    <w:p>
      <w:pPr>
        <w:pStyle w:val="Lista2"/>
      </w:pPr>
      <w:r>
        <w:t>premodern scribal marks, which are not encoded as textual content (§</w:t>
      </w:r>
      <w:r>
        <w:fldChar w:fldCharType="begin"/>
      </w:r>
      <w:r>
        <w:instrText xml:space="preserve"> REF _Ref156807687 \r \h </w:instrText>
      </w:r>
      <w:r>
        <w:fldChar w:fldCharType="separate"/>
      </w:r>
      <w:r>
        <w:t>4.3.2.2</w:t>
      </w:r>
      <w:r>
        <w:fldChar w:fldCharType="end"/>
      </w:r>
      <w:r>
        <w:t xml:space="preserve"> about marks representing text not inscribed; §</w:t>
      </w:r>
      <w:r>
        <w:fldChar w:fldCharType="begin"/>
      </w:r>
      <w:r>
        <w:instrText xml:space="preserve"> REF _Ref183012048 \r \h </w:instrText>
      </w:r>
      <w:r>
        <w:fldChar w:fldCharType="separate"/>
      </w:r>
      <w:r>
        <w:t>4.4</w:t>
      </w:r>
      <w:r>
        <w:fldChar w:fldCharType="end"/>
      </w:r>
      <w:r>
        <w:t xml:space="preserve"> about marks for scribal correction)</w:t>
      </w:r>
    </w:p>
    <w:p>
      <w:pPr>
        <w:pStyle w:val="Lista2"/>
      </w:pPr>
      <w:r>
        <w:t>punctuation marks as defined in §</w:t>
      </w:r>
      <w:r>
        <w:fldChar w:fldCharType="begin"/>
      </w:r>
      <w:r>
        <w:instrText xml:space="preserve"> REF _Ref182580335 \r \h </w:instrText>
      </w:r>
      <w:r>
        <w:fldChar w:fldCharType="separate"/>
      </w:r>
      <w:r>
        <w:t>4.2.4.2</w:t>
      </w:r>
      <w:r>
        <w:fldChar w:fldCharType="end"/>
      </w:r>
    </w:p>
    <w:p>
      <w:pPr>
        <w:pStyle w:val="Lista2"/>
      </w:pPr>
      <w:r>
        <w:t>space fillers as defined in §</w:t>
      </w:r>
      <w:r>
        <w:fldChar w:fldCharType="begin"/>
      </w:r>
      <w:r>
        <w:instrText xml:space="preserve"> REF _Ref182580186 \r \h </w:instrText>
      </w:r>
      <w:r>
        <w:fldChar w:fldCharType="separate"/>
      </w:r>
      <w:r>
        <w:t>4.2.4.3</w:t>
      </w:r>
      <w:r>
        <w:fldChar w:fldCharType="end"/>
      </w:r>
    </w:p>
    <w:p>
      <w:pPr>
        <w:pStyle w:val="Lista"/>
      </w:pPr>
      <w:r>
        <w:t xml:space="preserve">in our XML files, miscellaneous symbols must be represented by the empty element </w:t>
      </w:r>
      <w:r>
        <w:rPr>
          <w:rStyle w:val="Code"/>
        </w:rPr>
        <w:t>&lt;g/&gt;</w:t>
      </w:r>
      <w:r>
        <w:t xml:space="preserve">, allowing the shape of the original glyph to be encoded in the </w:t>
      </w:r>
      <w:r>
        <w:rPr>
          <w:rStyle w:val="Codeattribute"/>
        </w:rPr>
        <w:t>@type</w:t>
      </w:r>
      <w:r>
        <w:t xml:space="preserve"> attribute, using a value as described under §</w:t>
      </w:r>
      <w:r>
        <w:fldChar w:fldCharType="begin"/>
      </w:r>
      <w:r>
        <w:instrText xml:space="preserve"> REF _Ref182551676 \r \h </w:instrText>
      </w:r>
      <w:r>
        <w:fldChar w:fldCharType="separate"/>
      </w:r>
      <w:r>
        <w:t>4.2.2</w:t>
      </w:r>
      <w:r>
        <w:fldChar w:fldCharType="end"/>
      </w:r>
      <w:r>
        <w:t xml:space="preserve"> above, as in </w:t>
      </w:r>
      <w:r>
        <w:fldChar w:fldCharType="begin"/>
      </w:r>
      <w:r>
        <w:instrText xml:space="preserve"> REF _Ref182577960 \h </w:instrText>
      </w:r>
      <w:r>
        <w:fldChar w:fldCharType="separate"/>
      </w:r>
      <w:r>
        <w:t xml:space="preserve">Example </w:t>
      </w:r>
      <w:r>
        <w:rPr>
          <w:noProof/>
        </w:rPr>
        <w:t>4.2.4</w:t>
      </w:r>
      <w:r>
        <w:t>.</w:t>
      </w:r>
      <w:r>
        <w:rPr>
          <w:noProof/>
        </w:rPr>
        <w:t>D</w:t>
      </w:r>
      <w:r>
        <w:fldChar w:fldCharType="end"/>
      </w:r>
    </w:p>
    <w:p>
      <w:pPr>
        <w:pStyle w:val="Lista2"/>
      </w:pPr>
      <w:r>
        <w:t>as explained in §</w:t>
      </w:r>
      <w:r>
        <w:fldChar w:fldCharType="begin"/>
      </w:r>
      <w:r>
        <w:instrText xml:space="preserve"> REF _Ref43987431 \r \h </w:instrText>
      </w:r>
      <w:r>
        <w:fldChar w:fldCharType="separate"/>
      </w:r>
      <w:r>
        <w:t>4.2.1</w:t>
      </w:r>
      <w:r>
        <w:fldChar w:fldCharType="end"/>
      </w:r>
      <w:r>
        <w:t xml:space="preserve">, the absence of content in the </w:t>
      </w:r>
      <w:r>
        <w:rPr>
          <w:rStyle w:val="Code"/>
        </w:rPr>
        <w:t>&lt;g/&gt;</w:t>
      </w:r>
      <w:r>
        <w:t xml:space="preserve"> element means that we make no interpretive assertions as to the function of the symbol</w:t>
      </w:r>
    </w:p>
    <w:p>
      <w:pPr>
        <w:pStyle w:val="Lista"/>
      </w:pPr>
      <w:r>
        <w:lastRenderedPageBreak/>
        <w:t xml:space="preserve">multiple iterations of miscellaneous symbols must be represented by separate </w:t>
      </w:r>
      <w:r>
        <w:rPr>
          <w:rStyle w:val="Code"/>
        </w:rPr>
        <w:t>&lt;g/&gt;</w:t>
      </w:r>
      <w:r>
        <w:t xml:space="preserve"> elements</w:t>
      </w:r>
    </w:p>
    <w:p>
      <w:pPr>
        <w:pStyle w:val="Lista"/>
      </w:pPr>
      <w:r>
        <w:t>the guidelines for non-alphabetic character placement and spacing apply as per §</w:t>
      </w:r>
      <w:r>
        <w:fldChar w:fldCharType="begin"/>
      </w:r>
      <w:r>
        <w:instrText xml:space="preserve"> REF _Ref182578532 \r \h </w:instrText>
      </w:r>
      <w:r>
        <w:fldChar w:fldCharType="separate"/>
      </w:r>
      <w:r>
        <w:t>4.2.2</w:t>
      </w:r>
      <w:r>
        <w:fldChar w:fldCharType="end"/>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53" w:name="_szxkvje7z9d2" w:colFirst="0" w:colLast="0"/>
            <w:bookmarkStart w:id="454" w:name="_Ref182577960"/>
            <w:bookmarkStart w:id="455" w:name="_Ref44577965"/>
            <w:bookmarkEnd w:id="453"/>
            <w:r>
              <w:t xml:space="preserve">Example </w:t>
            </w:r>
            <w:fldSimple w:instr=" STYLEREF 3 \s ">
              <w:r>
                <w:rPr>
                  <w:noProof/>
                </w:rPr>
                <w:t>4.2.4</w:t>
              </w:r>
            </w:fldSimple>
            <w:r>
              <w:t>.</w:t>
            </w:r>
            <w:fldSimple w:instr=" SEQ Example \* ALPHABETIC \s 3 ">
              <w:r>
                <w:rPr>
                  <w:noProof/>
                </w:rPr>
                <w:t>D</w:t>
              </w:r>
            </w:fldSimple>
            <w:bookmarkEnd w:id="454"/>
            <w:r>
              <w:t>: encoding a miscellaneous symbol</w:t>
            </w:r>
          </w:p>
        </w:tc>
      </w:tr>
      <w:tr>
        <w:tc>
          <w:tcPr>
            <w:tcW w:w="5000" w:type="pct"/>
            <w:vAlign w:val="center"/>
          </w:tcPr>
          <w:p>
            <w:pPr>
              <w:pStyle w:val="Image"/>
              <w:rPr>
                <w:rStyle w:val="Code"/>
              </w:rPr>
            </w:pPr>
            <w:r>
              <w:rPr>
                <w:rStyle w:val="Code"/>
              </w:rPr>
              <w:drawing>
                <wp:inline distT="0" distB="0" distL="0" distR="0">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tc>
          <w:tcPr>
            <w:tcW w:w="5000" w:type="pct"/>
          </w:tcPr>
          <w:p>
            <w:pPr>
              <w:pStyle w:val="CodeParagraph"/>
              <w:rPr>
                <w:rStyle w:val="Codetext"/>
              </w:rPr>
            </w:pPr>
            <w:r>
              <w:rPr>
                <w:rStyle w:val="Code"/>
              </w:rPr>
              <w:t xml:space="preserve">&lt;g </w:t>
            </w:r>
            <w:r>
              <w:rPr>
                <w:rStyle w:val="Codeattribute"/>
              </w:rPr>
              <w:t>type</w:t>
            </w:r>
            <w:r>
              <w:rPr>
                <w:rStyle w:val="Code"/>
              </w:rPr>
              <w:t>=</w:t>
            </w:r>
            <w:r>
              <w:rPr>
                <w:rStyle w:val="Codevalue"/>
              </w:rPr>
              <w:t>"floretQuatrefoil"</w:t>
            </w:r>
            <w:r>
              <w:rPr>
                <w:rStyle w:val="Code"/>
              </w:rPr>
              <w:t xml:space="preserve">/&gt; </w:t>
            </w:r>
            <w:r>
              <w:rPr>
                <w:rStyle w:val="Codetext"/>
              </w:rPr>
              <w:t>svasti</w:t>
            </w:r>
          </w:p>
        </w:tc>
      </w:tr>
    </w:tbl>
    <w:p>
      <w:pPr>
        <w:pStyle w:val="Cmsor3"/>
      </w:pPr>
      <w:bookmarkStart w:id="456" w:name="_Ref182579753"/>
      <w:bookmarkStart w:id="457" w:name="_Toc183083784"/>
      <w:r>
        <w:t>Alphanumeric characters used for a different function</w:t>
      </w:r>
      <w:bookmarkEnd w:id="455"/>
      <w:bookmarkEnd w:id="456"/>
      <w:bookmarkEnd w:id="457"/>
    </w:p>
    <w:p>
      <w:pPr>
        <w:pStyle w:val="Lista"/>
      </w:pPr>
      <w:r>
        <w:t>glyphs that normally represent alphanumeric characters are occasionally used in a function other than their regular value</w:t>
      </w:r>
    </w:p>
    <w:p>
      <w:pPr>
        <w:pStyle w:val="Lista"/>
      </w:pPr>
      <w:r>
        <w:t xml:space="preserve">when an </w:t>
      </w:r>
      <w:r>
        <w:rPr>
          <w:b/>
          <w:bCs/>
        </w:rPr>
        <w:t>alphabetic character functions as a symbol</w:t>
      </w:r>
      <w:r>
        <w:t xml:space="preserve"> </w:t>
      </w:r>
      <w:r>
        <w:rPr>
          <w:noProof/>
        </w:rPr>
        <w:t>(</w:t>
      </w:r>
      <w:r>
        <w:t xml:space="preserve">such as the character </w:t>
      </w:r>
      <w:r>
        <w:rPr>
          <w:rStyle w:val="Foreign"/>
        </w:rPr>
        <w:t>tha</w:t>
      </w:r>
      <w:r>
        <w:t xml:space="preserve">, </w:t>
      </w:r>
      <w:r>
        <w:rPr>
          <w:rStyle w:val="Foreign"/>
        </w:rPr>
        <w:t>cha</w:t>
      </w:r>
      <w:r>
        <w:t xml:space="preserve"> or </w:t>
      </w:r>
      <w:r>
        <w:rPr>
          <w:rStyle w:val="Foreign"/>
        </w:rPr>
        <w:t>chaḥ</w:t>
      </w:r>
      <w:r>
        <w:t xml:space="preserve"> used in some regions and periods as a closing symbol, Salomon 1998: 67)</w:t>
      </w:r>
    </w:p>
    <w:p>
      <w:pPr>
        <w:pStyle w:val="Lista2"/>
      </w:pPr>
      <w:r>
        <w:t>do not use any markup to encode its function, but simply transliterate the character normally, separated by a space from any adjacent text</w:t>
      </w:r>
    </w:p>
    <w:p>
      <w:pPr>
        <w:pStyle w:val="Lista"/>
      </w:pPr>
      <w:r>
        <w:t xml:space="preserve">when a </w:t>
      </w:r>
      <w:r>
        <w:rPr>
          <w:b/>
          <w:bCs/>
        </w:rPr>
        <w:t>numeral sign functions as a symbol</w:t>
      </w:r>
      <w:r>
        <w:t xml:space="preserve"> </w:t>
      </w:r>
      <w:r>
        <w:rPr>
          <w:noProof/>
        </w:rPr>
        <w:t>(</w:t>
      </w:r>
      <w:r>
        <w:t>such as the glyph normally meaning 1, occasionally used as an auspicious opening mark)</w:t>
      </w:r>
    </w:p>
    <w:p>
      <w:pPr>
        <w:pStyle w:val="Lista2"/>
      </w:pPr>
      <w:r>
        <w:t>do not use any markup to encode its function, but also do not apply the semantic markup for numerals described in §</w:t>
      </w:r>
      <w:r>
        <w:fldChar w:fldCharType="begin"/>
      </w:r>
      <w:r>
        <w:instrText xml:space="preserve"> REF _Ref43980607 \r \h  \* MERGEFORMAT </w:instrText>
      </w:r>
      <w:r>
        <w:fldChar w:fldCharType="separate"/>
      </w:r>
      <w:r>
        <w:t>7.1</w:t>
      </w:r>
      <w:r>
        <w:fldChar w:fldCharType="end"/>
      </w:r>
    </w:p>
    <w:p>
      <w:pPr>
        <w:pStyle w:val="Lista"/>
      </w:pPr>
      <w:r>
        <w:t xml:space="preserve">when a </w:t>
      </w:r>
      <w:r>
        <w:rPr>
          <w:b/>
          <w:bCs/>
        </w:rPr>
        <w:t>numeral sign functions as an alphabetic character</w:t>
      </w:r>
      <w:r>
        <w:t xml:space="preserve"> (such as the numeral 2 used in Old Sundanese to represent the phonemes </w:t>
      </w:r>
      <w:r>
        <w:rPr>
          <w:rStyle w:val="Foreign"/>
        </w:rPr>
        <w:t>/ro/</w:t>
      </w:r>
      <w:r>
        <w:t>)</w:t>
      </w:r>
    </w:p>
    <w:p>
      <w:pPr>
        <w:pStyle w:val="Lista2"/>
      </w:pPr>
      <w:r>
        <w:t>do transliterate the character as the applicable numeral, but do not apply the semantic markup for numerals described in §</w:t>
      </w:r>
      <w:r>
        <w:fldChar w:fldCharType="begin"/>
      </w:r>
      <w:r>
        <w:instrText xml:space="preserve"> REF _Ref43980607 \r \h  \* MERGEFORMAT </w:instrText>
      </w:r>
      <w:r>
        <w:fldChar w:fldCharType="separate"/>
      </w:r>
      <w:r>
        <w:t>7.1</w:t>
      </w:r>
      <w:r>
        <w:fldChar w:fldCharType="end"/>
      </w:r>
    </w:p>
    <w:p>
      <w:pPr>
        <w:pStyle w:val="Cmsor2"/>
      </w:pPr>
      <w:bookmarkStart w:id="458" w:name="_1jfnyljo6f10" w:colFirst="0" w:colLast="0"/>
      <w:bookmarkStart w:id="459" w:name="_Ref43989284"/>
      <w:bookmarkStart w:id="460" w:name="_Ref183075544"/>
      <w:bookmarkStart w:id="461" w:name="_Toc183083785"/>
      <w:bookmarkEnd w:id="458"/>
      <w:r>
        <w:t>Space</w:t>
      </w:r>
      <w:bookmarkEnd w:id="459"/>
      <w:r>
        <w:t xml:space="preserve"> left blank in the original</w:t>
      </w:r>
      <w:bookmarkEnd w:id="460"/>
      <w:bookmarkEnd w:id="461"/>
    </w:p>
    <w:p>
      <w:pPr>
        <w:pStyle w:val="Cmsor3"/>
      </w:pPr>
      <w:bookmarkStart w:id="462" w:name="_mczil3ausgeg" w:colFirst="0" w:colLast="0"/>
      <w:bookmarkStart w:id="463" w:name="_Toc183083786"/>
      <w:bookmarkEnd w:id="462"/>
      <w:r>
        <w:t>Encoding space</w:t>
      </w:r>
      <w:bookmarkEnd w:id="463"/>
    </w:p>
    <w:p>
      <w:r>
        <w:t xml:space="preserve">If an inscription contains blank space, this must generally be encoded using the empty element </w:t>
      </w:r>
      <w:r>
        <w:rPr>
          <w:rStyle w:val="Code"/>
        </w:rPr>
        <w:t>&lt;space/&gt;</w:t>
      </w:r>
      <w:r>
        <w:t xml:space="preserve">, which may be used as such without any attributes, but which can take the attributes </w:t>
      </w:r>
      <w:r>
        <w:rPr>
          <w:rStyle w:val="Codeattribute"/>
        </w:rPr>
        <w:t>@type</w:t>
      </w:r>
      <w:r>
        <w:t xml:space="preserve"> for classification, as well as </w:t>
      </w:r>
      <w:r>
        <w:rPr>
          <w:rStyle w:val="Codeattribute"/>
        </w:rPr>
        <w:t>@unit</w:t>
      </w:r>
      <w:r>
        <w:t xml:space="preserve"> and </w:t>
      </w:r>
      <w:r>
        <w:rPr>
          <w:rStyle w:val="Codeattribute"/>
        </w:rPr>
        <w:t>@quantity</w:t>
      </w:r>
      <w:r>
        <w:t xml:space="preserve"> (§</w:t>
      </w:r>
      <w:r>
        <w:fldChar w:fldCharType="begin"/>
      </w:r>
      <w:r>
        <w:instrText xml:space="preserve"> REF _Ref183008428 \r \h </w:instrText>
      </w:r>
      <w:r>
        <w:fldChar w:fldCharType="separate"/>
      </w:r>
      <w:r>
        <w:t>4.3.1.2</w:t>
      </w:r>
      <w:r>
        <w:fldChar w:fldCharType="end"/>
      </w:r>
      <w:r>
        <w:t>) to describe the extent of the space. The subsections of §</w:t>
      </w:r>
      <w:r>
        <w:fldChar w:fldCharType="begin"/>
      </w:r>
      <w:r>
        <w:instrText xml:space="preserve"> REF _Ref183008079 \r \h </w:instrText>
      </w:r>
      <w:r>
        <w:fldChar w:fldCharType="separate"/>
      </w:r>
      <w:r>
        <w:t>4.3.2</w:t>
      </w:r>
      <w:r>
        <w:fldChar w:fldCharType="end"/>
      </w:r>
      <w:r>
        <w:t xml:space="preserve"> describe when to use which attribute, and with what values. </w:t>
      </w:r>
      <w:commentRangeStart w:id="464"/>
      <w:r>
        <w:t xml:space="preserve">As per TG §4.3, you can use the _ character as shorthand for </w:t>
      </w:r>
      <w:r>
        <w:rPr>
          <w:rStyle w:val="Code"/>
        </w:rPr>
        <w:t>&lt;space/&gt;</w:t>
      </w:r>
      <w:r>
        <w:t xml:space="preserve"> without any attributes; this will be automatically converted to markup.</w:t>
      </w:r>
      <w:commentRangeEnd w:id="464"/>
      <w:r>
        <w:rPr>
          <w:rStyle w:val="Jegyzethivatkozs"/>
          <w:rFonts w:cs="Murty Sanskrit"/>
        </w:rPr>
        <w:commentReference w:id="464"/>
      </w:r>
    </w:p>
    <w:p>
      <w:pPr>
        <w:pStyle w:val="Cmsor4"/>
      </w:pPr>
      <w:bookmarkStart w:id="465" w:name="_g16v5ug6dm4p" w:colFirst="0" w:colLast="0"/>
      <w:bookmarkStart w:id="466" w:name="_Ref183011230"/>
      <w:bookmarkStart w:id="467" w:name="_Toc183083787"/>
      <w:bookmarkStart w:id="468" w:name="_Ref43987645"/>
      <w:bookmarkStart w:id="469" w:name="_Ref134026679"/>
      <w:bookmarkEnd w:id="465"/>
      <w:r>
        <w:t>Spaces interacting with text and markup</w:t>
      </w:r>
      <w:bookmarkEnd w:id="466"/>
      <w:bookmarkEnd w:id="467"/>
    </w:p>
    <w:p>
      <w:pPr>
        <w:pStyle w:val="Lista"/>
      </w:pPr>
      <w:r>
        <w:t xml:space="preserve">if an encoded space is at a boundary between XML elements </w:t>
      </w:r>
      <w:r>
        <w:rPr>
          <w:noProof/>
        </w:rPr>
        <w:t>(</w:t>
      </w:r>
      <w:r>
        <w:t xml:space="preserve">e.g. between stanzas, semantic paragraphs, etc.), place the </w:t>
      </w:r>
      <w:r>
        <w:rPr>
          <w:rStyle w:val="Code"/>
        </w:rPr>
        <w:t>&lt;space/&gt;</w:t>
      </w:r>
      <w:r>
        <w:t xml:space="preserve"> element within the structural container to which it can be allocated more logically</w:t>
      </w:r>
    </w:p>
    <w:p>
      <w:pPr>
        <w:pStyle w:val="Lista2"/>
      </w:pPr>
      <w:r>
        <w:t>space used in lieu of punctuation should generally be encoded at the end of the container which it separates from the next</w:t>
      </w:r>
    </w:p>
    <w:p>
      <w:pPr>
        <w:pStyle w:val="Lista2"/>
      </w:pPr>
      <w:r>
        <w:t xml:space="preserve">when a space employed for the separation of semantic or metrical units appears at an </w:t>
      </w:r>
      <w:r>
        <w:rPr>
          <w:rStyle w:val="Foreign"/>
        </w:rPr>
        <w:t>akṣara</w:t>
      </w:r>
      <w:r>
        <w:t xml:space="preserve"> boundary next to, but not coincident with, a word boundary (because the actual word boundary falls within an </w:t>
      </w:r>
      <w:r>
        <w:rPr>
          <w:rStyle w:val="Foreign"/>
        </w:rPr>
        <w:t>akṣara</w:t>
      </w:r>
      <w:r>
        <w:t>), then simply encode the space at the point where it appears in the original, even if this is within a word and not at the end of the relevant container</w:t>
      </w:r>
    </w:p>
    <w:p>
      <w:pPr>
        <w:pStyle w:val="Lista3"/>
      </w:pPr>
      <w:r>
        <w:t xml:space="preserve">e.g. </w:t>
      </w:r>
      <w:r>
        <w:rPr>
          <w:rStyle w:val="Code"/>
        </w:rPr>
        <w:t xml:space="preserve">&lt;l </w:t>
      </w:r>
      <w:r>
        <w:rPr>
          <w:rStyle w:val="Codeattribute"/>
        </w:rPr>
        <w:t>n</w:t>
      </w:r>
      <w:r>
        <w:rPr>
          <w:rStyle w:val="Codetext"/>
        </w:rPr>
        <w:t>=</w:t>
      </w:r>
      <w:r>
        <w:rPr>
          <w:rStyle w:val="Codevalue"/>
        </w:rPr>
        <w:t>"a"</w:t>
      </w:r>
      <w:r>
        <w:rPr>
          <w:rStyle w:val="Code"/>
        </w:rPr>
        <w:t>&gt;</w:t>
      </w:r>
      <w:r>
        <w:rPr>
          <w:rStyle w:val="Codetext"/>
        </w:rPr>
        <w:t>jayatīndrādidevāsya</w:t>
      </w:r>
      <w:r>
        <w:rPr>
          <w:rStyle w:val="Code"/>
        </w:rPr>
        <w:t xml:space="preserve">&lt;space/&gt;ś&lt;/l&gt;&lt;l </w:t>
      </w:r>
      <w:r>
        <w:rPr>
          <w:rStyle w:val="Codeattribute"/>
        </w:rPr>
        <w:t>n</w:t>
      </w:r>
      <w:r>
        <w:rPr>
          <w:rStyle w:val="Codetext"/>
        </w:rPr>
        <w:t>=</w:t>
      </w:r>
      <w:r>
        <w:rPr>
          <w:rStyle w:val="Codevalue"/>
        </w:rPr>
        <w:t>"b"</w:t>
      </w:r>
      <w:r>
        <w:rPr>
          <w:rStyle w:val="Code"/>
        </w:rPr>
        <w:t>&gt;</w:t>
      </w:r>
      <w:r>
        <w:rPr>
          <w:rStyle w:val="Codetext"/>
        </w:rPr>
        <w:t>śrīmān yajñapatīśvaraḥ</w:t>
      </w:r>
      <w:r>
        <w:rPr>
          <w:rStyle w:val="Code"/>
        </w:rPr>
        <w:t>&lt;/l&gt;</w:t>
      </w:r>
    </w:p>
    <w:p>
      <w:pPr>
        <w:pStyle w:val="Lista"/>
        <w:rPr>
          <w:lang w:eastAsia="en-US" w:bidi="ar-SA"/>
        </w:rPr>
      </w:pPr>
      <w:r>
        <w:t xml:space="preserve">the element </w:t>
      </w:r>
      <w:r>
        <w:rPr>
          <w:rStyle w:val="Code"/>
        </w:rPr>
        <w:t>&lt;space/&gt;</w:t>
      </w:r>
      <w:r>
        <w:t xml:space="preserve"> should normally be separated from surrounding text by editorial spaces in your file, except:</w:t>
      </w:r>
    </w:p>
    <w:p>
      <w:pPr>
        <w:pStyle w:val="Lista2"/>
        <w:rPr>
          <w:lang w:eastAsia="en-US" w:bidi="ar-SA"/>
        </w:rPr>
      </w:pPr>
      <w:r>
        <w:t xml:space="preserve">if a </w:t>
      </w:r>
      <w:r>
        <w:rPr>
          <w:rStyle w:val="Code"/>
        </w:rPr>
        <w:t>&lt;space/&gt;</w:t>
      </w:r>
      <w:r>
        <w:t xml:space="preserve"> occurs within a word of the text, no spaces must be added around the element; see §</w:t>
      </w:r>
      <w:r>
        <w:fldChar w:fldCharType="begin"/>
      </w:r>
      <w:r>
        <w:instrText xml:space="preserve"> REF _Ref43984944 \w \h  \* MERGEFORMAT </w:instrText>
      </w:r>
      <w:r>
        <w:fldChar w:fldCharType="separate"/>
      </w:r>
      <w:r>
        <w:t>8.1.2</w:t>
      </w:r>
      <w:r>
        <w:fldChar w:fldCharType="end"/>
      </w:r>
      <w:r>
        <w:t xml:space="preserve"> for more details.</w:t>
      </w:r>
    </w:p>
    <w:p>
      <w:pPr>
        <w:pStyle w:val="Lista3"/>
        <w:rPr>
          <w:lang w:eastAsia="en-US" w:bidi="ar-SA"/>
        </w:rPr>
      </w:pPr>
      <w:r>
        <w:rPr>
          <w:lang w:eastAsia="en-US" w:bidi="ar-SA"/>
        </w:rPr>
        <w:t>there is no explicit encoding for the fact that a space interrupts a word</w:t>
      </w:r>
    </w:p>
    <w:p>
      <w:pPr>
        <w:pStyle w:val="Lista2"/>
        <w:rPr>
          <w:lang w:eastAsia="en-US" w:bidi="ar-SA"/>
        </w:rPr>
      </w:pPr>
      <w:r>
        <w:lastRenderedPageBreak/>
        <w:t xml:space="preserve">if a </w:t>
      </w:r>
      <w:r>
        <w:rPr>
          <w:rStyle w:val="Code"/>
        </w:rPr>
        <w:t>&lt;space/&gt;</w:t>
      </w:r>
      <w:r>
        <w:t xml:space="preserve"> occurs at the boundary (beginning or end) of a structural container, do not add a space between the containing element’s tag and the </w:t>
      </w:r>
      <w:r>
        <w:rPr>
          <w:rStyle w:val="Code"/>
        </w:rPr>
        <w:t>&lt;space/&gt;</w:t>
      </w:r>
      <w:r>
        <w:t xml:space="preserve"> element</w:t>
      </w:r>
    </w:p>
    <w:p>
      <w:pPr>
        <w:pStyle w:val="Cmsor4"/>
      </w:pPr>
      <w:bookmarkStart w:id="470" w:name="_Ref183008428"/>
      <w:bookmarkStart w:id="471" w:name="_Toc183083788"/>
      <w:r>
        <w:t>The size of spaces</w:t>
      </w:r>
      <w:bookmarkEnd w:id="470"/>
      <w:bookmarkEnd w:id="471"/>
    </w:p>
    <w:p>
      <w:pPr>
        <w:rPr>
          <w:lang w:eastAsia="en-US" w:bidi="ar-SA"/>
        </w:rPr>
      </w:pPr>
      <w:r>
        <w:rPr>
          <w:lang w:eastAsia="en-US" w:bidi="ar-SA"/>
        </w:rPr>
        <w:t xml:space="preserve">The size of a space, </w:t>
      </w:r>
      <w:r>
        <w:t>measured by the approximate number of characters that could have been written in that space, is not to be encoded for spaces which are small, or to which measurement in number of characters does not apply. See the subsections of §</w:t>
      </w:r>
      <w:r>
        <w:fldChar w:fldCharType="begin"/>
      </w:r>
      <w:r>
        <w:instrText xml:space="preserve"> REF _Ref183008079 \r \h </w:instrText>
      </w:r>
      <w:r>
        <w:fldChar w:fldCharType="separate"/>
      </w:r>
      <w:r>
        <w:t>4.3.2</w:t>
      </w:r>
      <w:r>
        <w:fldChar w:fldCharType="end"/>
      </w:r>
      <w:r>
        <w:t xml:space="preserve"> about whether and when the size of a particular space should be encoded. </w:t>
      </w:r>
    </w:p>
    <w:p>
      <w:pPr>
        <w:pStyle w:val="Lista"/>
      </w:pPr>
      <w:r>
        <w:t>to encode the size of a space, add both of the following attributes</w:t>
      </w:r>
    </w:p>
    <w:p>
      <w:pPr>
        <w:pStyle w:val="Lista2"/>
      </w:pPr>
      <w:r>
        <w:rPr>
          <w:rStyle w:val="Codeattribute"/>
        </w:rPr>
        <w:t>@quantity</w:t>
      </w:r>
      <w:r>
        <w:t xml:space="preserve">, whose value shall be the width of the space given as the number of characters that could fit into it </w:t>
      </w:r>
      <w:r>
        <w:rPr>
          <w:noProof/>
        </w:rPr>
        <w:t>(</w:t>
      </w:r>
      <w:r>
        <w:t xml:space="preserve">i.e., the number of widths of an average </w:t>
      </w:r>
      <w:r>
        <w:rPr>
          <w:rStyle w:val="Foreign"/>
        </w:rPr>
        <w:t>akṣara</w:t>
      </w:r>
      <w:r>
        <w:t>)</w:t>
      </w:r>
    </w:p>
    <w:p>
      <w:pPr>
        <w:pStyle w:val="Lista3"/>
      </w:pPr>
      <w:r>
        <w:t>this quantity is always understood to be approximate</w:t>
      </w:r>
    </w:p>
    <w:p>
      <w:pPr>
        <w:pStyle w:val="Lista2"/>
      </w:pPr>
      <w:r>
        <w:rPr>
          <w:rStyle w:val="Codeattribute"/>
        </w:rPr>
        <w:t>@unit</w:t>
      </w:r>
      <w:r>
        <w:t xml:space="preserve">, with the value </w:t>
      </w:r>
      <w:r>
        <w:rPr>
          <w:rStyle w:val="Codevalue"/>
        </w:rPr>
        <w:t>"character"</w:t>
      </w:r>
    </w:p>
    <w:p>
      <w:pPr>
        <w:pStyle w:val="Lista3"/>
      </w:pPr>
      <w:r>
        <w:t>our encoding does not use any other units for encoding the size of spaces</w:t>
      </w:r>
    </w:p>
    <w:p>
      <w:pPr>
        <w:pStyle w:val="Cmsor3"/>
      </w:pPr>
      <w:bookmarkStart w:id="472" w:name="_Ref183008079"/>
      <w:bookmarkStart w:id="473" w:name="_Toc183083789"/>
      <w:bookmarkStart w:id="474" w:name="_Ref183006525"/>
      <w:r>
        <w:t>Types of space</w:t>
      </w:r>
      <w:bookmarkEnd w:id="472"/>
      <w:bookmarkEnd w:id="473"/>
    </w:p>
    <w:p>
      <w:pPr>
        <w:pStyle w:val="Cmsor4"/>
      </w:pPr>
      <w:bookmarkStart w:id="475" w:name="_Ref183011891"/>
      <w:bookmarkStart w:id="476" w:name="_Toc183083790"/>
      <w:r>
        <w:t>Space for semantic segmentation</w:t>
      </w:r>
      <w:bookmarkEnd w:id="468"/>
      <w:bookmarkEnd w:id="469"/>
      <w:bookmarkEnd w:id="474"/>
      <w:bookmarkEnd w:id="475"/>
      <w:bookmarkEnd w:id="476"/>
    </w:p>
    <w:p>
      <w:r>
        <w:t>This subsection is about spaces employed within lines by the creator of an inscription with the presumed purpose of highlighting some aspect of semantic structure, such as spacing</w:t>
      </w:r>
    </w:p>
    <w:p>
      <w:pPr>
        <w:pStyle w:val="Lista"/>
      </w:pPr>
      <w:r>
        <w:t>between words</w:t>
      </w:r>
    </w:p>
    <w:p>
      <w:pPr>
        <w:pStyle w:val="Lista"/>
      </w:pPr>
      <w:r>
        <w:t>after stanzas or verse lines  (excluding spaces at the same horizontal position in multiple lines, dividing the text into separate columns, which may be encoded as gridlike partitions as per §</w:t>
      </w:r>
      <w:r>
        <w:fldChar w:fldCharType="begin"/>
      </w:r>
      <w:r>
        <w:instrText xml:space="preserve"> REF _Ref43984651 \r \h </w:instrText>
      </w:r>
      <w:r>
        <w:fldChar w:fldCharType="separate"/>
      </w:r>
      <w:r>
        <w:t>3.6</w:t>
      </w:r>
      <w:r>
        <w:fldChar w:fldCharType="end"/>
      </w:r>
      <w:r>
        <w:t>)</w:t>
      </w:r>
    </w:p>
    <w:p>
      <w:pPr>
        <w:pStyle w:val="Lista"/>
      </w:pPr>
      <w:r>
        <w:t>at a transition from verse to prose or vice versa</w:t>
      </w:r>
    </w:p>
    <w:p>
      <w:pPr>
        <w:pStyle w:val="Lista"/>
      </w:pPr>
      <w:r>
        <w:t>at points where the topic changes markedly, for instance</w:t>
      </w:r>
    </w:p>
    <w:p>
      <w:pPr>
        <w:pStyle w:val="Lista2"/>
      </w:pPr>
      <w:r>
        <w:t>after an initial salutation or auspicious phrase</w:t>
      </w:r>
    </w:p>
    <w:p>
      <w:pPr>
        <w:pStyle w:val="Lista2"/>
      </w:pPr>
      <w:r>
        <w:t>before a colophon</w:t>
      </w:r>
    </w:p>
    <w:p>
      <w:r>
        <w:t>Regular TEI practice</w:t>
      </w:r>
      <w:r>
        <w:rPr>
          <w:rStyle w:val="Lbjegyzet-hivatkozs"/>
        </w:rPr>
        <w:footnoteReference w:id="27"/>
      </w:r>
      <w:r>
        <w:t xml:space="preserve"> is not to use </w:t>
      </w:r>
      <w:r>
        <w:rPr>
          <w:rStyle w:val="Code"/>
        </w:rPr>
        <w:t>&lt;space/&gt;</w:t>
      </w:r>
      <w:r>
        <w:t xml:space="preserve"> for interword spaces, but since our texts normally use </w:t>
      </w:r>
      <w:r>
        <w:rPr>
          <w:rStyle w:val="Foreign"/>
        </w:rPr>
        <w:t>scripto continua</w:t>
      </w:r>
      <w:r>
        <w:t xml:space="preserve"> (i.e. they do not space words), we generally consider these to be “significant spaces” when they do occur and encode them accordingly.</w:t>
      </w:r>
    </w:p>
    <w:p>
      <w:pPr>
        <w:pStyle w:val="Lista"/>
      </w:pPr>
      <w:r>
        <w:t xml:space="preserve">space employed for semantic segmentation shall be encoded using the </w:t>
      </w:r>
      <w:r>
        <w:rPr>
          <w:rStyle w:val="Code"/>
        </w:rPr>
        <w:t>&lt;space/&gt;</w:t>
      </w:r>
      <w:r>
        <w:t xml:space="preserve"> element without </w:t>
      </w:r>
      <w:r>
        <w:rPr>
          <w:rStyle w:val="Codeattribute"/>
        </w:rPr>
        <w:t>@type</w:t>
      </w:r>
      <w:r>
        <w:t xml:space="preserve"> (i.e. semantic spacing is understood in our convention to be the default type of space)</w:t>
      </w:r>
    </w:p>
    <w:p>
      <w:pPr>
        <w:pStyle w:val="Lista"/>
      </w:pPr>
      <w:r>
        <w:t xml:space="preserve">for </w:t>
      </w:r>
      <w:r>
        <w:rPr>
          <w:b/>
          <w:bCs/>
        </w:rPr>
        <w:t>large semantic spaces</w:t>
      </w:r>
      <w:r>
        <w:rPr>
          <w:noProof/>
        </w:rPr>
        <w:t xml:space="preserve">, defined as having the breadth of </w:t>
      </w:r>
      <w:r>
        <w:t>two or more typical characters, size must always be encoded as per §</w:t>
      </w:r>
      <w:r>
        <w:fldChar w:fldCharType="begin"/>
      </w:r>
      <w:r>
        <w:instrText xml:space="preserve"> REF _Ref183008428 \r \h </w:instrText>
      </w:r>
      <w:r>
        <w:fldChar w:fldCharType="separate"/>
      </w:r>
      <w:r>
        <w:t>4.3.1.2</w:t>
      </w:r>
      <w:r>
        <w:fldChar w:fldCharType="end"/>
      </w:r>
    </w:p>
    <w:p>
      <w:pPr>
        <w:pStyle w:val="Lista"/>
      </w:pPr>
      <w:r>
        <w:t xml:space="preserve">for </w:t>
      </w:r>
      <w:r>
        <w:rPr>
          <w:b/>
          <w:bCs/>
        </w:rPr>
        <w:t>small semantic spaces</w:t>
      </w:r>
      <w:r>
        <w:t xml:space="preserve">, defined as having a breadth less than two typical characters, size shall not be encoded, so such spaces are represented in our encoding by </w:t>
      </w:r>
      <w:r>
        <w:rPr>
          <w:rStyle w:val="Code"/>
        </w:rPr>
        <w:t>&lt;space/&gt;</w:t>
      </w:r>
      <w:r>
        <w:t xml:space="preserve"> without any attributes</w:t>
      </w:r>
    </w:p>
    <w:p>
      <w:pPr>
        <w:pStyle w:val="Lista"/>
      </w:pPr>
      <w:r>
        <w:t>the encoding of small spaces is optional and should be decided on a case by case basis, with considerations such as the following:</w:t>
      </w:r>
    </w:p>
    <w:p>
      <w:pPr>
        <w:pStyle w:val="Lista2"/>
      </w:pPr>
      <w:r>
        <w:t xml:space="preserve">it is generally </w:t>
      </w:r>
      <w:r>
        <w:rPr>
          <w:b/>
          <w:bCs/>
        </w:rPr>
        <w:t>preferable not to encode semantic spaces</w:t>
      </w:r>
      <w:r>
        <w:t xml:space="preserve"> in the following cases:</w:t>
      </w:r>
    </w:p>
    <w:p>
      <w:pPr>
        <w:pStyle w:val="Lista3"/>
      </w:pPr>
      <w:r>
        <w:t>when small spaces appear without an obvious semantic function, such as</w:t>
      </w:r>
    </w:p>
    <w:p>
      <w:pPr>
        <w:pStyle w:val="Lista4"/>
      </w:pPr>
      <w:r>
        <w:t>space between adjacent characters within a word</w:t>
      </w:r>
    </w:p>
    <w:p>
      <w:pPr>
        <w:pStyle w:val="Lista4"/>
      </w:pPr>
      <w:r>
        <w:t>interword spaces that are no larger than spaces occurring between characters within a word</w:t>
      </w:r>
    </w:p>
    <w:p>
      <w:pPr>
        <w:pStyle w:val="Lista4"/>
      </w:pPr>
      <w:r>
        <w:t>note that segments of text written in conspicuously widely spaced characters may be marked up as per §</w:t>
      </w:r>
      <w:r>
        <w:fldChar w:fldCharType="begin"/>
      </w:r>
      <w:r>
        <w:instrText xml:space="preserve"> REF _Ref43987586 \w \h  \* MERGEFORMAT </w:instrText>
      </w:r>
      <w:r>
        <w:fldChar w:fldCharType="separate"/>
      </w:r>
      <w:r>
        <w:t>7.5.6</w:t>
      </w:r>
      <w:r>
        <w:fldChar w:fldCharType="end"/>
      </w:r>
    </w:p>
    <w:p>
      <w:pPr>
        <w:pStyle w:val="Lista3"/>
      </w:pPr>
      <w:r>
        <w:t>when small spaces appear between alphabetic and non-alphabetic characters, such as</w:t>
      </w:r>
    </w:p>
    <w:p>
      <w:pPr>
        <w:pStyle w:val="Lista4"/>
      </w:pPr>
      <w:r>
        <w:t>before and/or after numeral signs</w:t>
      </w:r>
    </w:p>
    <w:p>
      <w:pPr>
        <w:pStyle w:val="Lista4"/>
      </w:pPr>
      <w:r>
        <w:t>before and/or after punctuation marks and other symbols</w:t>
      </w:r>
    </w:p>
    <w:p>
      <w:pPr>
        <w:pStyle w:val="Lista3"/>
      </w:pPr>
      <w:r>
        <w:t>when interword spaces appear with fair consistency throughout an inscription</w:t>
      </w:r>
    </w:p>
    <w:p>
      <w:pPr>
        <w:pStyle w:val="Lista4"/>
      </w:pPr>
      <w:r>
        <w:lastRenderedPageBreak/>
        <w:t xml:space="preserve">this feature of an inscription (i.e. the fact that it does not use </w:t>
      </w:r>
      <w:r>
        <w:rPr>
          <w:rStyle w:val="Foreign"/>
        </w:rPr>
        <w:t>scripto continua</w:t>
      </w:r>
      <w:r>
        <w:t>) may be mentioned in the metadata or commentary rather than being encoded at every instance</w:t>
      </w:r>
    </w:p>
    <w:p>
      <w:pPr>
        <w:pStyle w:val="Lista3"/>
      </w:pPr>
      <w:r>
        <w:t xml:space="preserve">it is generally </w:t>
      </w:r>
      <w:r>
        <w:rPr>
          <w:b/>
          <w:bCs/>
        </w:rPr>
        <w:t>preferable to encode semantic spaces</w:t>
      </w:r>
      <w:r>
        <w:t xml:space="preserve"> in the following cases, even if they are smaller than one typical character width:</w:t>
      </w:r>
    </w:p>
    <w:p>
      <w:pPr>
        <w:pStyle w:val="Lista4"/>
      </w:pPr>
      <w:r>
        <w:t>when interword spaces are used inconsistently in an inscription</w:t>
      </w:r>
    </w:p>
    <w:p>
      <w:pPr>
        <w:pStyle w:val="Lista4"/>
      </w:pPr>
      <w:r>
        <w:t>when a particular space appears in lieu of punctuation at the end of a semantic unit (e.g. stanza, verse line or a topic in prose)</w:t>
      </w:r>
    </w:p>
    <w:p>
      <w:pPr>
        <w:pStyle w:val="Cmsor4"/>
      </w:pPr>
      <w:bookmarkStart w:id="477" w:name="_ezodp8p1jvoq" w:colFirst="0" w:colLast="0"/>
      <w:bookmarkStart w:id="478" w:name="_Ref43987728"/>
      <w:bookmarkStart w:id="479" w:name="_Ref156807687"/>
      <w:bookmarkStart w:id="480" w:name="_Ref156807827"/>
      <w:bookmarkStart w:id="481" w:name="_Toc183083791"/>
      <w:bookmarkEnd w:id="477"/>
      <w:r>
        <w:t xml:space="preserve">Space left blank </w:t>
      </w:r>
      <w:bookmarkEnd w:id="478"/>
      <w:r>
        <w:t>for information not available to the engraver</w:t>
      </w:r>
      <w:bookmarkEnd w:id="479"/>
      <w:bookmarkEnd w:id="480"/>
      <w:bookmarkEnd w:id="481"/>
    </w:p>
    <w:p>
      <w:r>
        <w:t>This subsection is about areas that were left blank when the rest of the inscription was engraved, possibly with the intent to be filled later on, typically in one of the following circumstances:</w:t>
      </w:r>
    </w:p>
    <w:p>
      <w:pPr>
        <w:pStyle w:val="Lista"/>
      </w:pPr>
      <w:r>
        <w:t>certain particulars, such as a name or a date, were to be added later</w:t>
      </w:r>
    </w:p>
    <w:p>
      <w:pPr>
        <w:pStyle w:val="Lista"/>
      </w:pPr>
      <w:r>
        <w:t>the engraver was unable to interpret a character in the prototype he was working from</w:t>
      </w:r>
    </w:p>
    <w:p>
      <w:r>
        <w:t xml:space="preserve">Such spaces are called </w:t>
      </w:r>
      <w:r>
        <w:rPr>
          <w:rStyle w:val="Foreign"/>
        </w:rPr>
        <w:t>vacat</w:t>
      </w:r>
      <w:r>
        <w:t xml:space="preserve"> in the western scholarly tradition.</w:t>
      </w:r>
    </w:p>
    <w:p>
      <w:pPr>
        <w:pStyle w:val="Lista"/>
      </w:pPr>
      <w:r>
        <w:t xml:space="preserve">spaces left blank for missing content must be encoded by adding the attribute </w:t>
      </w:r>
      <w:r>
        <w:rPr>
          <w:rStyle w:val="Codeattribute"/>
        </w:rPr>
        <w:t>@type</w:t>
      </w:r>
      <w:r>
        <w:t xml:space="preserve"> with the value </w:t>
      </w:r>
      <w:r>
        <w:rPr>
          <w:rStyle w:val="Codevalue"/>
        </w:rPr>
        <w:t>"vacat"</w:t>
      </w:r>
      <w:r>
        <w:t xml:space="preserve"> to the </w:t>
      </w:r>
      <w:r>
        <w:rPr>
          <w:rStyle w:val="Code"/>
        </w:rPr>
        <w:t>&lt;space/&gt;</w:t>
      </w:r>
      <w:r>
        <w:t xml:space="preserve"> element and mandatorily encoding size as per §</w:t>
      </w:r>
      <w:r>
        <w:fldChar w:fldCharType="begin"/>
      </w:r>
      <w:r>
        <w:instrText xml:space="preserve"> REF _Ref183008428 \r \h </w:instrText>
      </w:r>
      <w:r>
        <w:fldChar w:fldCharType="separate"/>
      </w:r>
      <w:r>
        <w:t>4.3.1.2</w:t>
      </w:r>
      <w:r>
        <w:fldChar w:fldCharType="end"/>
      </w:r>
      <w:r>
        <w:t>, regardless of the space’s breadth</w:t>
      </w:r>
    </w:p>
    <w:p>
      <w:pPr>
        <w:pStyle w:val="Lista2"/>
      </w:pPr>
      <w:r>
        <w:t xml:space="preserve">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trPr>
          <w:cnfStyle w:val="100000000000" w:firstRow="1" w:lastRow="0" w:firstColumn="0" w:lastColumn="0" w:oddVBand="0" w:evenVBand="0" w:oddHBand="0" w:evenHBand="0" w:firstRowFirstColumn="0" w:firstRowLastColumn="0" w:lastRowFirstColumn="0" w:lastRowLastColumn="0"/>
        </w:trPr>
        <w:tc>
          <w:tcPr>
            <w:tcW w:w="4246" w:type="dxa"/>
          </w:tcPr>
          <w:p>
            <w:pPr>
              <w:pStyle w:val="Kpalrs"/>
            </w:pPr>
            <w:bookmarkStart w:id="482" w:name="_Ref183009530"/>
            <w:r>
              <w:t xml:space="preserve">Figure </w:t>
            </w:r>
            <w:fldSimple w:instr=" SEQ Figure \* ARABIC ">
              <w:r>
                <w:rPr>
                  <w:noProof/>
                </w:rPr>
                <w:t>6</w:t>
              </w:r>
            </w:fldSimple>
            <w:bookmarkEnd w:id="482"/>
            <w:r>
              <w:t xml:space="preserve">. Scribal mark for space where text was </w:t>
            </w:r>
            <w:r>
              <w:br/>
              <w:t>not inscribed</w:t>
            </w:r>
          </w:p>
        </w:tc>
      </w:tr>
      <w:tr>
        <w:tc>
          <w:tcPr>
            <w:tcW w:w="4246" w:type="dxa"/>
          </w:tcPr>
          <w:p>
            <w:pPr>
              <w:pStyle w:val="Image"/>
            </w:pPr>
            <w:r>
              <w:drawing>
                <wp:inline distT="0" distB="0" distL="0" distR="0">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pPr>
        <w:pStyle w:val="Lista"/>
      </w:pPr>
      <w:r>
        <w:t xml:space="preserve">if unwritten space is </w:t>
      </w:r>
      <w:r>
        <w:rPr>
          <w:b/>
          <w:bCs/>
        </w:rPr>
        <w:t>filled with some kind of scribal mark</w:t>
      </w:r>
      <w:r>
        <w:t xml:space="preserve"> such as dotting, horizontal lines, etc., as in </w:t>
      </w:r>
      <w:r>
        <w:fldChar w:fldCharType="begin"/>
      </w:r>
      <w:r>
        <w:instrText xml:space="preserve"> REF _Ref183009530 \h </w:instrText>
      </w:r>
      <w:r>
        <w:fldChar w:fldCharType="separate"/>
      </w:r>
      <w:r>
        <w:t xml:space="preserve">Figure </w:t>
      </w:r>
      <w:r>
        <w:rPr>
          <w:noProof/>
        </w:rPr>
        <w:t>6</w:t>
      </w:r>
      <w:r>
        <w:fldChar w:fldCharType="end"/>
      </w:r>
    </w:p>
    <w:p>
      <w:pPr>
        <w:pStyle w:val="Lista2"/>
      </w:pPr>
      <w:r>
        <w:t>use the same encoding as above and describe the marking in an apparatus note attached to this locus</w:t>
      </w:r>
    </w:p>
    <w:p>
      <w:pPr>
        <w:pStyle w:val="Lista2"/>
      </w:pPr>
      <w:r>
        <w:t>note that such scribal marks are different from the symbols we call space fillers (§</w:t>
      </w:r>
      <w:r>
        <w:fldChar w:fldCharType="begin"/>
      </w:r>
      <w:r>
        <w:instrText xml:space="preserve"> REF _Ref182580156 \r \h </w:instrText>
      </w:r>
      <w:r>
        <w:fldChar w:fldCharType="separate"/>
      </w:r>
      <w:r>
        <w:t>4.2.4.3</w:t>
      </w:r>
      <w:r>
        <w:fldChar w:fldCharType="end"/>
      </w:r>
      <w:r>
        <w:t>), used to fill up a line to the margin</w:t>
      </w:r>
    </w:p>
    <w:p>
      <w:pPr>
        <w:pStyle w:val="Lista"/>
      </w:pPr>
      <w:r>
        <w:t xml:space="preserve">if space was </w:t>
      </w:r>
      <w:r>
        <w:rPr>
          <w:b/>
          <w:bCs/>
        </w:rPr>
        <w:t>at first left blank, then partially filled</w:t>
      </w:r>
      <w:r>
        <w:t xml:space="preserve"> </w:t>
      </w:r>
      <w:r>
        <w:rPr>
          <w:noProof/>
        </w:rPr>
        <w:t>(</w:t>
      </w:r>
      <w:r>
        <w:t>with some blank space remaining), proceed as follows</w:t>
      </w:r>
    </w:p>
    <w:p>
      <w:pPr>
        <w:pStyle w:val="Lista2"/>
      </w:pPr>
      <w:r>
        <w:t>if there is any uncertainty about the presence of an addition or its exact extent,</w:t>
      </w:r>
    </w:p>
    <w:p>
      <w:pPr>
        <w:pStyle w:val="Lista3"/>
      </w:pPr>
      <w:r>
        <w:t>mark up only the remaining blank space in this way</w:t>
      </w:r>
    </w:p>
    <w:p>
      <w:pPr>
        <w:pStyle w:val="Lista3"/>
      </w:pPr>
      <w:r>
        <w:t>do not apply any extra markup to the text that may be an addition</w:t>
      </w:r>
    </w:p>
    <w:p>
      <w:pPr>
        <w:pStyle w:val="Lista3"/>
      </w:pPr>
      <w:r>
        <w:t>if you wish, describe the phenomenon in an apparatus note or the commentary</w:t>
      </w:r>
    </w:p>
    <w:p>
      <w:pPr>
        <w:pStyle w:val="Lista2"/>
      </w:pPr>
      <w:r>
        <w:t>if you are certain about both the existence and the size of the text filled in later,</w:t>
      </w:r>
    </w:p>
    <w:p>
      <w:pPr>
        <w:pStyle w:val="Lista3"/>
      </w:pPr>
      <w:r>
        <w:t>encode a vacat for the entire length of the original space</w:t>
      </w:r>
    </w:p>
    <w:p>
      <w:pPr>
        <w:pStyle w:val="Lista3"/>
      </w:pPr>
      <w:r>
        <w:t xml:space="preserve">mark up the added text as a premodern inline addition </w:t>
      </w:r>
      <w:r>
        <w:rPr>
          <w:noProof/>
        </w:rPr>
        <w:t>(</w:t>
      </w:r>
      <w:r>
        <w:t>§</w:t>
      </w:r>
      <w:r>
        <w:fldChar w:fldCharType="begin"/>
      </w:r>
      <w:r>
        <w:instrText xml:space="preserve"> REF _Ref43978471 \r \h  \* MERGEFORMAT </w:instrText>
      </w:r>
      <w:r>
        <w:fldChar w:fldCharType="separate"/>
      </w:r>
      <w:r>
        <w:t>4.4.3</w:t>
      </w:r>
      <w:r>
        <w:fldChar w:fldCharType="end"/>
      </w:r>
      <w:r>
        <w:t>)</w:t>
      </w:r>
    </w:p>
    <w:p>
      <w:pPr>
        <w:pStyle w:val="Lista4"/>
      </w:pPr>
      <w:r>
        <w:t xml:space="preserve">before the </w:t>
      </w:r>
      <w:r>
        <w:rPr>
          <w:rStyle w:val="Code"/>
        </w:rPr>
        <w:t>&lt;space/&gt;</w:t>
      </w:r>
      <w:r>
        <w:t xml:space="preserve"> element if all of the remaining space is after the addition</w:t>
      </w:r>
    </w:p>
    <w:p>
      <w:pPr>
        <w:pStyle w:val="Lista4"/>
      </w:pPr>
      <w:r>
        <w:t xml:space="preserve">after the </w:t>
      </w:r>
      <w:r>
        <w:rPr>
          <w:rStyle w:val="Code"/>
        </w:rPr>
        <w:t>&lt;space/&gt;</w:t>
      </w:r>
      <w:r>
        <w:t xml:space="preserve"> element if some or all of the remaining space is before the addition</w:t>
      </w:r>
    </w:p>
    <w:p>
      <w:pPr>
        <w:pStyle w:val="Lista2"/>
      </w:pPr>
      <w:r>
        <w:t>if you suspect that some space was at first left blank, then completely filled with text later on, do not encode a space and describe the situation in an apparatus note or the commentary</w:t>
      </w:r>
    </w:p>
    <w:p>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t>4.4.4</w:t>
      </w:r>
      <w:r>
        <w:fldChar w:fldCharType="end"/>
      </w:r>
    </w:p>
    <w:p>
      <w:pPr>
        <w:pStyle w:val="Cmsor4"/>
      </w:pPr>
      <w:bookmarkStart w:id="483" w:name="_8rva2rlyx9df" w:colFirst="0" w:colLast="0"/>
      <w:bookmarkStart w:id="484" w:name="_3hdkntv18hp0" w:colFirst="0" w:colLast="0"/>
      <w:bookmarkStart w:id="485" w:name="_Ref43985107"/>
      <w:bookmarkStart w:id="486" w:name="_Toc183083792"/>
      <w:bookmarkEnd w:id="483"/>
      <w:bookmarkEnd w:id="484"/>
      <w:r>
        <w:t>Space imposed by physical necessity</w:t>
      </w:r>
      <w:bookmarkEnd w:id="485"/>
      <w:bookmarkEnd w:id="486"/>
    </w:p>
    <w:p>
      <w:r>
        <w:t>This subsection is about spaces left blank because a physical feature of the support prevented the engraver from writing on a certain area. Encoding such interruptions as “significant space” is helpful because their presence may be the cause of non-standard sandhi and scribal errors.</w:t>
      </w:r>
    </w:p>
    <w:p>
      <w:pPr>
        <w:pStyle w:val="Lista"/>
      </w:pPr>
      <w:r>
        <w:t>the encoding of spaces imposed by physical necessity is optional, especially when encoding a printed edition without access to the original or a surrogate</w:t>
      </w:r>
    </w:p>
    <w:p>
      <w:pPr>
        <w:pStyle w:val="Lista"/>
      </w:pPr>
      <w:r>
        <w:t>however, if you do choose to encode any such space in an edition, then do so consistently throughout that particular edition</w:t>
      </w:r>
    </w:p>
    <w:p>
      <w:pPr>
        <w:pStyle w:val="Lista2"/>
      </w:pPr>
      <w:r>
        <w:lastRenderedPageBreak/>
        <w:t>consistency does not necessarily mean encoding each and every imposed space; instead, you may opt for one of the following strategies:</w:t>
      </w:r>
    </w:p>
    <w:p>
      <w:pPr>
        <w:pStyle w:val="Lista3"/>
      </w:pPr>
      <w:r>
        <w:t>encoding all imposed spaces of a particular class (as discussed below), but not encoding other classes</w:t>
      </w:r>
    </w:p>
    <w:p>
      <w:pPr>
        <w:pStyle w:val="Lista3"/>
      </w:pPr>
      <w:r>
        <w:t>encoding imposed spaces when they disrupt the text by falling inside a word, but not encoding them when they fall between words</w:t>
      </w:r>
    </w:p>
    <w:p>
      <w:pPr>
        <w:pStyle w:val="Lista2"/>
      </w:pPr>
      <w:r>
        <w:t>consistency should be complete within an edition, but cannot be realistically expected across our entire corpus or even across the body of texts encoded by a single person</w:t>
      </w:r>
    </w:p>
    <w:p>
      <w:pPr>
        <w:pStyle w:val="Lista3"/>
      </w:pPr>
      <w:r>
        <w:t>aiming for consistency across your subcorpus is a good idea, but feel free to adopt a different strategy for any text where this seems desirable</w:t>
      </w:r>
    </w:p>
    <w:p>
      <w:pPr>
        <w:pStyle w:val="Lista"/>
      </w:pPr>
      <w:r>
        <w:t xml:space="preserve">when encoding spaces imposed by physical necessity, distinguish these from other spaces by adding the attribute </w:t>
      </w:r>
      <w:r>
        <w:rPr>
          <w:rStyle w:val="Codeattribute"/>
        </w:rPr>
        <w:t>@type</w:t>
      </w:r>
      <w:r>
        <w:t xml:space="preserve"> to </w:t>
      </w:r>
      <w:r>
        <w:rPr>
          <w:rStyle w:val="Code"/>
        </w:rPr>
        <w:t>&lt;space/&gt;</w:t>
      </w:r>
      <w:r>
        <w:t>, with a value corresponding to one of the following classes of imposed space</w:t>
      </w:r>
    </w:p>
    <w:p>
      <w:pPr>
        <w:pStyle w:val="Lista2"/>
      </w:pPr>
      <w:r>
        <w:rPr>
          <w:rStyle w:val="Codevalue"/>
        </w:rPr>
        <w:t>"binding-hole"</w:t>
      </w:r>
      <w:r>
        <w:t xml:space="preserve"> if the </w:t>
      </w:r>
      <w:r>
        <w:rPr>
          <w:b/>
          <w:bCs/>
        </w:rPr>
        <w:t>binding hole in a copper plate</w:t>
      </w:r>
      <w:r>
        <w:t xml:space="preserve"> affects the text of a line</w:t>
      </w:r>
    </w:p>
    <w:p>
      <w:pPr>
        <w:pStyle w:val="Lista3"/>
      </w:pPr>
      <w:r>
        <w:t>see also below for special instructions concerning the encoding of such holes</w:t>
      </w:r>
    </w:p>
    <w:p>
      <w:pPr>
        <w:pStyle w:val="Lista2"/>
      </w:pPr>
      <w:r>
        <w:rPr>
          <w:rStyle w:val="Codevalue"/>
        </w:rPr>
        <w:t>"descender"</w:t>
      </w:r>
      <w:r>
        <w:t xml:space="preserve"> if a space was left blank in a line because (part of) </w:t>
      </w:r>
      <w:r>
        <w:rPr>
          <w:b/>
          <w:bCs/>
        </w:rPr>
        <w:t>another character hanging down</w:t>
      </w:r>
      <w:r>
        <w:t xml:space="preserve"> from the previous line encroaches on the current line</w:t>
      </w:r>
    </w:p>
    <w:p>
      <w:pPr>
        <w:pStyle w:val="Lista2"/>
      </w:pPr>
      <w:r>
        <w:rPr>
          <w:rStyle w:val="Codevalue"/>
        </w:rPr>
        <w:t>"ascender"</w:t>
      </w:r>
      <w:r>
        <w:t xml:space="preserve"> if a space was left blank in a line because (part of) </w:t>
      </w:r>
      <w:r>
        <w:rPr>
          <w:b/>
          <w:bCs/>
        </w:rPr>
        <w:t>another character popping up</w:t>
      </w:r>
      <w:r>
        <w:t xml:space="preserve"> from the following line encroaches on the current line</w:t>
      </w:r>
    </w:p>
    <w:p>
      <w:pPr>
        <w:pStyle w:val="Lista2"/>
      </w:pPr>
      <w:r>
        <w:rPr>
          <w:rStyle w:val="Codevalue"/>
        </w:rPr>
        <w:t>"defect"</w:t>
      </w:r>
      <w:r>
        <w:t xml:space="preserve"> if the writing skips </w:t>
      </w:r>
      <w:r>
        <w:rPr>
          <w:b/>
          <w:bCs/>
        </w:rPr>
        <w:t>a blemish of the surface</w:t>
      </w:r>
      <w:r>
        <w:t xml:space="preserve"> that was not deliberately created (such as a natural crack or pit, or a fault in the creation of the writing surface)</w:t>
      </w:r>
    </w:p>
    <w:p>
      <w:pPr>
        <w:pStyle w:val="Lista2"/>
      </w:pPr>
      <w:r>
        <w:rPr>
          <w:rStyle w:val="Codevalue"/>
        </w:rPr>
        <w:t>"feature"</w:t>
      </w:r>
      <w:r>
        <w:t xml:space="preserve"> if the writing skips </w:t>
      </w:r>
      <w:r>
        <w:rPr>
          <w:b/>
          <w:bCs/>
        </w:rPr>
        <w:t>a deliberately created feature</w:t>
      </w:r>
      <w:r>
        <w:t xml:space="preserve"> (other than binding holes, ascenders and descenders covered above) on the surface (such as engraved artwork, high relief, or a seal attached directly to a copper plate)</w:t>
      </w:r>
    </w:p>
    <w:p>
      <w:pPr>
        <w:pStyle w:val="Lista2"/>
      </w:pPr>
      <w:r>
        <w:t>should you encounter a space that you feel was imposed on the engraver by a physical feature, yet none of the types listed below classify it correctly, contact the authors to discuss adding a new type</w:t>
      </w:r>
    </w:p>
    <w:p>
      <w:pPr>
        <w:pStyle w:val="Lista"/>
      </w:pPr>
      <w:r>
        <w:t xml:space="preserve">imposed spaces must always be encoded without further attributes, i.e. never use </w:t>
      </w:r>
      <w:r>
        <w:rPr>
          <w:rStyle w:val="Codeattribute"/>
        </w:rPr>
        <w:t>@quantity</w:t>
      </w:r>
      <w:r>
        <w:t xml:space="preserve"> and </w:t>
      </w:r>
      <w:r>
        <w:rPr>
          <w:rStyle w:val="Codeattribute"/>
        </w:rPr>
        <w:t>@unit</w:t>
      </w:r>
      <w:r>
        <w:t xml:space="preserve"> to encode their size</w:t>
      </w:r>
    </w:p>
    <w:p>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pPr>
        <w:pStyle w:val="Lista"/>
      </w:pPr>
      <w:r>
        <w:t>unlike other encoded spaces, imposed space will frequently occur within a word, in which case you should not surround the element with editorial spaces (§</w:t>
      </w:r>
      <w:r>
        <w:fldChar w:fldCharType="begin"/>
      </w:r>
      <w:r>
        <w:instrText xml:space="preserve"> REF _Ref183011230 \r \h </w:instrText>
      </w:r>
      <w:r>
        <w:fldChar w:fldCharType="separate"/>
      </w:r>
      <w:r>
        <w:t>4.3.1.1</w:t>
      </w:r>
      <w:r>
        <w:fldChar w:fldCharType="end"/>
      </w:r>
      <w:r>
        <w:t>)</w:t>
      </w:r>
    </w:p>
    <w:p>
      <w:pPr>
        <w:pStyle w:val="Lista"/>
        <w:rPr>
          <w:rFonts w:ascii="Arial" w:hAnsi="Arial" w:cs="Arial"/>
        </w:rPr>
      </w:pPr>
      <w:r>
        <w:t>when a single surface irregularity affects more than one line in this way, separately encode an imposed space for every affected line</w:t>
      </w:r>
    </w:p>
    <w:p>
      <w:pPr>
        <w:pStyle w:val="Lista2"/>
        <w:rPr>
          <w:rFonts w:ascii="Arial" w:hAnsi="Arial" w:cs="Arial"/>
        </w:rPr>
      </w:pPr>
      <w:r>
        <w:t>we shall not use explicit encoding for the fact that these interruptions are due to a single irregularity (but this may be mentioned in the layout description)</w:t>
      </w:r>
    </w:p>
    <w:p>
      <w:pPr>
        <w:pStyle w:val="Lista"/>
      </w:pPr>
      <w:bookmarkStart w:id="487" w:name="_mo8ye4cvqr4s" w:colFirst="0" w:colLast="0"/>
      <w:bookmarkEnd w:id="487"/>
      <w:r>
        <w:t xml:space="preserve">when </w:t>
      </w:r>
      <w:r>
        <w:rPr>
          <w:b/>
          <w:bCs/>
        </w:rPr>
        <w:t>encoding binding holes in copper plates or manuscripts</w:t>
      </w:r>
      <w:r>
        <w:t>, keep in mind that the occasion for encoding is not the presence of a binding hole, but the fact that such a hole has obliged the engraver to skip horizontally, therefore</w:t>
      </w:r>
    </w:p>
    <w:p>
      <w:pPr>
        <w:pStyle w:val="Lista2"/>
      </w:pPr>
      <w:r>
        <w:rPr>
          <w:b/>
          <w:bCs/>
        </w:rPr>
        <w:t>do not</w:t>
      </w:r>
      <w:r>
        <w:t xml:space="preserve"> encode a space for a hole that is fully outside a margin line </w:t>
      </w:r>
      <w:r>
        <w:rPr>
          <w:noProof/>
        </w:rPr>
        <w:t>(</w:t>
      </w:r>
      <w:r>
        <w:t xml:space="preserve">in the area surrounding the text field), as in </w:t>
      </w:r>
      <w:r>
        <w:fldChar w:fldCharType="begin"/>
      </w:r>
      <w:r>
        <w:instrText xml:space="preserve"> REF _Ref44063881 \h  \* MERGEFORMAT </w:instrText>
      </w:r>
      <w:r>
        <w:fldChar w:fldCharType="separate"/>
      </w:r>
      <w:r>
        <w:t xml:space="preserve">Example </w:t>
      </w:r>
      <w:r>
        <w:rPr>
          <w:noProof/>
        </w:rPr>
        <w:t>4.3.2.A</w:t>
      </w:r>
      <w:r>
        <w:fldChar w:fldCharType="end"/>
      </w:r>
      <w:r>
        <w:t>/1</w:t>
      </w:r>
    </w:p>
    <w:p>
      <w:pPr>
        <w:pStyle w:val="Lista2"/>
      </w:pPr>
      <w:r>
        <w:rPr>
          <w:b/>
          <w:bCs/>
        </w:rPr>
        <w:t>do not</w:t>
      </w:r>
      <w:r>
        <w:t xml:space="preserve"> encode a space for a hole that lies within the text field, but between lines, as in </w:t>
      </w:r>
      <w:r>
        <w:fldChar w:fldCharType="begin"/>
      </w:r>
      <w:r>
        <w:instrText xml:space="preserve"> REF _Ref44063881 \h  \* MERGEFORMAT </w:instrText>
      </w:r>
      <w:r>
        <w:fldChar w:fldCharType="separate"/>
      </w:r>
      <w:r>
        <w:t xml:space="preserve">Example </w:t>
      </w:r>
      <w:r>
        <w:rPr>
          <w:noProof/>
        </w:rPr>
        <w:t>4.3.2.A</w:t>
      </w:r>
      <w:r>
        <w:fldChar w:fldCharType="end"/>
      </w:r>
      <w:r>
        <w:t>/2</w:t>
      </w:r>
    </w:p>
    <w:p>
      <w:pPr>
        <w:pStyle w:val="Lista3"/>
      </w:pPr>
      <w:r>
        <w:t>this applies even if lines above/below the hole bend, or if characters in those lines are distorted in order to accommodate the hole</w:t>
      </w:r>
    </w:p>
    <w:p>
      <w:pPr>
        <w:pStyle w:val="Lista2"/>
      </w:pPr>
      <w:r>
        <w:rPr>
          <w:b/>
          <w:bCs/>
        </w:rPr>
        <w:t>optionally</w:t>
      </w:r>
      <w:r>
        <w:t xml:space="preserve"> encode a space for a hole that is on or within the margin line, causing one or more text lines to begin with an indent, as in </w:t>
      </w:r>
      <w:r>
        <w:fldChar w:fldCharType="begin"/>
      </w:r>
      <w:r>
        <w:instrText xml:space="preserve"> REF _Ref44063881 \h  \* MERGEFORMAT </w:instrText>
      </w:r>
      <w:r>
        <w:fldChar w:fldCharType="separate"/>
      </w:r>
      <w:r>
        <w:t xml:space="preserve">Example </w:t>
      </w:r>
      <w:r>
        <w:rPr>
          <w:noProof/>
        </w:rPr>
        <w:t>4.3.2.A</w:t>
      </w:r>
      <w:r>
        <w:fldChar w:fldCharType="end"/>
      </w:r>
      <w:r>
        <w:t>/3</w:t>
      </w:r>
    </w:p>
    <w:p>
      <w:pPr>
        <w:pStyle w:val="Lista2"/>
      </w:pPr>
      <w:r>
        <w:rPr>
          <w:b/>
          <w:bCs/>
        </w:rPr>
        <w:t>preferably</w:t>
      </w:r>
      <w:r>
        <w:t xml:space="preserve"> encode a space for a hole that is fully within the text field, interrupting one or more text lines, as in </w:t>
      </w:r>
      <w:r>
        <w:fldChar w:fldCharType="begin"/>
      </w:r>
      <w:r>
        <w:instrText xml:space="preserve"> REF _Ref44063881 \h  \* MERGEFORMAT </w:instrText>
      </w:r>
      <w:r>
        <w:fldChar w:fldCharType="separate"/>
      </w:r>
      <w:r>
        <w:t xml:space="preserve">Example </w:t>
      </w:r>
      <w:r>
        <w:rPr>
          <w:noProof/>
        </w:rPr>
        <w:t>4.3.2.A</w:t>
      </w:r>
      <w:r>
        <w:fldChar w:fldCharType="end"/>
      </w:r>
      <w:r>
        <w:t>/4</w:t>
      </w:r>
    </w:p>
    <w:p>
      <w:pPr>
        <w:pStyle w:val="Lista3"/>
      </w:pPr>
      <w:r>
        <w:t>this applies to all lines that skip some space around the hole, even if the hole itself does not penetrate into the area where a line’s text could have been inscribed</w:t>
      </w:r>
    </w:p>
    <w:p>
      <w:pPr>
        <w:pStyle w:val="Lista2"/>
      </w:pPr>
      <w:r>
        <w:lastRenderedPageBreak/>
        <w:t>keep in mind that binding holes, whether encoded individually or not, must be described in your layout description</w:t>
      </w:r>
    </w:p>
    <w:p/>
    <w:tbl>
      <w:tblPr>
        <w:tblStyle w:val="CodeSampleTable"/>
        <w:tblW w:w="5000" w:type="pct"/>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488" w:name="_Ref44063881"/>
            <w:bookmarkStart w:id="489" w:name="_Ref44063878"/>
            <w:r>
              <w:t xml:space="preserve">Example </w:t>
            </w:r>
            <w:fldSimple w:instr=" STYLEREF 3 \s ">
              <w:r>
                <w:rPr>
                  <w:noProof/>
                </w:rPr>
                <w:t>4.3.2</w:t>
              </w:r>
            </w:fldSimple>
            <w:r>
              <w:t>.</w:t>
            </w:r>
            <w:fldSimple w:instr=" SEQ Example \* ALPHABETIC \s 3 ">
              <w:r>
                <w:rPr>
                  <w:noProof/>
                </w:rPr>
                <w:t>A</w:t>
              </w:r>
            </w:fldSimple>
            <w:bookmarkEnd w:id="488"/>
            <w:r>
              <w:t>: positions of a binding hole relative to text</w:t>
            </w:r>
            <w:bookmarkEnd w:id="489"/>
          </w:p>
        </w:tc>
      </w:tr>
      <w:tr>
        <w:tc>
          <w:tcPr>
            <w:tcW w:w="1000" w:type="pct"/>
            <w:vAlign w:val="center"/>
          </w:tcPr>
          <w:p>
            <w:pPr>
              <w:pStyle w:val="Tabletext"/>
              <w:keepNext/>
              <w:jc w:val="center"/>
            </w:pPr>
            <w:r>
              <w:t>1</w:t>
            </w:r>
          </w:p>
        </w:tc>
        <w:tc>
          <w:tcPr>
            <w:tcW w:w="1000" w:type="pct"/>
            <w:vAlign w:val="center"/>
          </w:tcPr>
          <w:p>
            <w:pPr>
              <w:pStyle w:val="Tabletext"/>
              <w:keepNext/>
              <w:jc w:val="center"/>
            </w:pPr>
            <w:r>
              <w:t>2</w:t>
            </w:r>
          </w:p>
        </w:tc>
        <w:tc>
          <w:tcPr>
            <w:tcW w:w="1000" w:type="pct"/>
            <w:vAlign w:val="center"/>
          </w:tcPr>
          <w:p>
            <w:pPr>
              <w:pStyle w:val="Tabletext"/>
              <w:keepNext/>
              <w:jc w:val="center"/>
            </w:pPr>
            <w:r>
              <w:t>3</w:t>
            </w:r>
          </w:p>
        </w:tc>
        <w:tc>
          <w:tcPr>
            <w:tcW w:w="1000" w:type="pct"/>
            <w:vAlign w:val="center"/>
          </w:tcPr>
          <w:p>
            <w:pPr>
              <w:pStyle w:val="Tabletext"/>
              <w:keepNext/>
              <w:jc w:val="center"/>
            </w:pPr>
            <w:r>
              <w:t>4</w:t>
            </w:r>
          </w:p>
        </w:tc>
        <w:tc>
          <w:tcPr>
            <w:tcW w:w="1000" w:type="pct"/>
          </w:tcPr>
          <w:p>
            <w:pPr>
              <w:pStyle w:val="Tabletext"/>
              <w:keepNext/>
              <w:jc w:val="center"/>
            </w:pPr>
            <w:r>
              <w:t>5</w:t>
            </w:r>
          </w:p>
        </w:tc>
      </w:tr>
      <w:tr>
        <w:tc>
          <w:tcPr>
            <w:tcW w:w="1000" w:type="pct"/>
            <w:vAlign w:val="center"/>
          </w:tcPr>
          <w:p>
            <w:pPr>
              <w:pStyle w:val="Image"/>
            </w:pPr>
            <w:r>
              <w:drawing>
                <wp:inline distT="0" distB="0" distL="0" distR="0">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pPr>
              <w:pStyle w:val="Image"/>
            </w:pPr>
            <w:r>
              <w:drawing>
                <wp:inline distT="0" distB="0" distL="0" distR="0">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pPr>
              <w:pStyle w:val="Image"/>
            </w:pPr>
            <w:r>
              <w:rPr>
                <w:bdr w:val="none" w:sz="0" w:space="0" w:color="auto" w:frame="1"/>
              </w:rPr>
              <w:drawing>
                <wp:inline distT="0" distB="0" distL="0" distR="0">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pPr>
        <w:pStyle w:val="Cmsor4"/>
      </w:pPr>
      <w:bookmarkStart w:id="490" w:name="_4ie6uwnthfaw" w:colFirst="0" w:colLast="0"/>
      <w:bookmarkStart w:id="491" w:name="_9qk9995s9cyz" w:colFirst="0" w:colLast="0"/>
      <w:bookmarkStart w:id="492" w:name="_Ref63674539"/>
      <w:bookmarkStart w:id="493" w:name="_Toc183083793"/>
      <w:bookmarkStart w:id="494" w:name="_Ref43985257"/>
      <w:bookmarkEnd w:id="490"/>
      <w:bookmarkEnd w:id="491"/>
      <w:r>
        <w:t>Unclassified space</w:t>
      </w:r>
      <w:bookmarkEnd w:id="492"/>
      <w:bookmarkEnd w:id="493"/>
    </w:p>
    <w:p>
      <w:r>
        <w:t>This subsection concerns spaces which may be deemed significant even though they cannot be assigned to any of the types dealt with above.</w:t>
      </w:r>
    </w:p>
    <w:p>
      <w:pPr>
        <w:pStyle w:val="Lista"/>
      </w:pPr>
      <w:r>
        <w:t>spaces may, for instance, be unclassified because</w:t>
      </w:r>
    </w:p>
    <w:p>
      <w:pPr>
        <w:pStyle w:val="Lista2"/>
      </w:pPr>
      <w:r>
        <w:t>working without access to a good surrogate, you cannot decide if any of the classes apply, or</w:t>
      </w:r>
    </w:p>
    <w:p>
      <w:pPr>
        <w:pStyle w:val="Lista2"/>
      </w:pPr>
      <w:r>
        <w:t>none of these types correspond closely enough to your hypothesis of why the space is present</w:t>
      </w:r>
    </w:p>
    <w:p>
      <w:pPr>
        <w:pStyle w:val="Lista"/>
      </w:pPr>
      <w:r>
        <w:t xml:space="preserve">unclassified spaces shall be encoded using </w:t>
      </w:r>
      <w:r>
        <w:rPr>
          <w:rStyle w:val="Code"/>
        </w:rPr>
        <w:t>&lt;space/&gt;</w:t>
      </w:r>
      <w:r>
        <w:t xml:space="preserve"> with </w:t>
      </w:r>
      <w:r>
        <w:rPr>
          <w:rStyle w:val="Codeattribute"/>
        </w:rPr>
        <w:t>@type</w:t>
      </w:r>
      <w:r>
        <w:rPr>
          <w:rStyle w:val="Code"/>
        </w:rPr>
        <w:t>=</w:t>
      </w:r>
      <w:r>
        <w:rPr>
          <w:rStyle w:val="Codevalue"/>
        </w:rPr>
        <w:t>"unclassified"</w:t>
      </w:r>
    </w:p>
    <w:p>
      <w:pPr>
        <w:pStyle w:val="Lista"/>
      </w:pPr>
      <w:r>
        <w:t>as in the case of semantic spacing (§</w:t>
      </w:r>
      <w:r>
        <w:fldChar w:fldCharType="begin"/>
      </w:r>
      <w:r>
        <w:instrText xml:space="preserve"> REF _Ref183011891 \r \h </w:instrText>
      </w:r>
      <w:r>
        <w:fldChar w:fldCharType="separate"/>
      </w:r>
      <w:r>
        <w:t>4.3.2.1</w:t>
      </w:r>
      <w:r>
        <w:fldChar w:fldCharType="end"/>
      </w:r>
      <w:r>
        <w:t>),</w:t>
      </w:r>
    </w:p>
    <w:p>
      <w:pPr>
        <w:pStyle w:val="Lista2"/>
      </w:pPr>
      <w:r>
        <w:t>add no further attributes for small spaces (less than two character widths)</w:t>
      </w:r>
    </w:p>
    <w:p>
      <w:pPr>
        <w:pStyle w:val="Lista2"/>
      </w:pPr>
      <w:r>
        <w:t>for larger spaces (two or more character widths), encode size as per §</w:t>
      </w:r>
      <w:r>
        <w:fldChar w:fldCharType="begin"/>
      </w:r>
      <w:r>
        <w:instrText xml:space="preserve"> REF _Ref183008428 \r \h </w:instrText>
      </w:r>
      <w:r>
        <w:fldChar w:fldCharType="separate"/>
      </w:r>
      <w:r>
        <w:t>4.3.1.2</w:t>
      </w:r>
      <w:r>
        <w:fldChar w:fldCharType="end"/>
      </w:r>
    </w:p>
    <w:p>
      <w:pPr>
        <w:pStyle w:val="Cmsor3"/>
      </w:pPr>
      <w:bookmarkStart w:id="495" w:name="_Ref134027392"/>
      <w:bookmarkStart w:id="496" w:name="_Toc183083794"/>
      <w:bookmarkStart w:id="497" w:name="_Ref182216826"/>
      <w:r>
        <w:t>Not all blanks are space</w:t>
      </w:r>
      <w:bookmarkEnd w:id="495"/>
      <w:bookmarkEnd w:id="496"/>
    </w:p>
    <w:p>
      <w:r>
        <w:t>Space left blank in a text for the sake of visual layout should not, as a rule, be marked up as space. Such features should be mentioned in the layout description for human readers, and may be encoded as follows:</w:t>
      </w:r>
    </w:p>
    <w:p>
      <w:pPr>
        <w:pStyle w:val="Lista"/>
      </w:pPr>
      <w:r>
        <w:t xml:space="preserve">for </w:t>
      </w:r>
      <w:r>
        <w:rPr>
          <w:b/>
          <w:bCs/>
        </w:rPr>
        <w:t>inline layout blanks</w:t>
      </w:r>
      <w:r>
        <w:t>: optionally encode specially aligned lines as per §</w:t>
      </w:r>
      <w:r>
        <w:fldChar w:fldCharType="begin"/>
      </w:r>
      <w:r>
        <w:instrText xml:space="preserve"> REF _Ref43987598 \r \h </w:instrText>
      </w:r>
      <w:r>
        <w:fldChar w:fldCharType="separate"/>
      </w:r>
      <w:r>
        <w:t>7.5.3</w:t>
      </w:r>
      <w:r>
        <w:fldChar w:fldCharType="end"/>
      </w:r>
      <w:r>
        <w:t xml:space="preserve"> when spaces appear</w:t>
      </w:r>
    </w:p>
    <w:p>
      <w:pPr>
        <w:pStyle w:val="Lista2"/>
      </w:pPr>
      <w:r>
        <w:t>at the end of a line that begins flush with the left margin</w:t>
      </w:r>
    </w:p>
    <w:p>
      <w:pPr>
        <w:pStyle w:val="Lista2"/>
      </w:pPr>
      <w:r>
        <w:t>at the beginning of a line that ends flush with the right margin</w:t>
      </w:r>
    </w:p>
    <w:p>
      <w:pPr>
        <w:pStyle w:val="Lista2"/>
      </w:pPr>
      <w:r>
        <w:t>at the beginning and end of a line that is centred between the two margins</w:t>
      </w:r>
    </w:p>
    <w:p>
      <w:pPr>
        <w:pStyle w:val="Lista2"/>
      </w:pPr>
      <w:r>
        <w:t>between all or some words or characters, as applicable, in a line that is justified to both margins</w:t>
      </w:r>
    </w:p>
    <w:p>
      <w:pPr>
        <w:pStyle w:val="Lista"/>
      </w:pPr>
      <w:r>
        <w:t xml:space="preserve">for </w:t>
      </w:r>
      <w:r>
        <w:rPr>
          <w:b/>
          <w:bCs/>
        </w:rPr>
        <w:t>blanks</w:t>
      </w:r>
      <w:r>
        <w:t xml:space="preserve"> appearing </w:t>
      </w:r>
      <w:r>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t xml:space="preserve">Example </w:t>
      </w:r>
      <w:r>
        <w:rPr>
          <w:noProof/>
        </w:rPr>
        <w:t>3.6.1</w:t>
      </w:r>
      <w:r>
        <w:t>.</w:t>
      </w:r>
      <w:r>
        <w:rPr>
          <w:noProof/>
        </w:rPr>
        <w:t>A</w:t>
      </w:r>
      <w:r>
        <w:fldChar w:fldCharType="end"/>
      </w:r>
      <w:r>
        <w:t>: optionally encode gridlike partitions as per §</w:t>
      </w:r>
      <w:r>
        <w:fldChar w:fldCharType="begin"/>
      </w:r>
      <w:r>
        <w:instrText xml:space="preserve"> REF _Ref43984651 \r \h </w:instrText>
      </w:r>
      <w:r>
        <w:fldChar w:fldCharType="separate"/>
      </w:r>
      <w:r>
        <w:t>3.6</w:t>
      </w:r>
      <w:r>
        <w:fldChar w:fldCharType="end"/>
      </w:r>
    </w:p>
    <w:p>
      <w:pPr>
        <w:pStyle w:val="Lista2"/>
      </w:pPr>
      <w:r>
        <w:t>if you opt not to use gridlike milestones, you may choose at your discretion to encode semantic spaces instead, as per §</w:t>
      </w:r>
      <w:r>
        <w:fldChar w:fldCharType="begin"/>
      </w:r>
      <w:r>
        <w:instrText xml:space="preserve"> REF _Ref134026679 \r \h </w:instrText>
      </w:r>
      <w:r>
        <w:fldChar w:fldCharType="separate"/>
      </w:r>
      <w:r>
        <w:t>4.3.1.1</w:t>
      </w:r>
      <w:r>
        <w:fldChar w:fldCharType="end"/>
      </w:r>
    </w:p>
    <w:p>
      <w:pPr>
        <w:pStyle w:val="Lista2"/>
      </w:pPr>
      <w:r>
        <w:t xml:space="preserve">conversely, if spaces left blank after some or all metrical units in a text or part of a text are staggered line after line as in </w:t>
      </w:r>
      <w:r>
        <w:fldChar w:fldCharType="begin"/>
      </w:r>
      <w:r>
        <w:instrText xml:space="preserve"> REF _Ref182995673 \h </w:instrText>
      </w:r>
      <w:r>
        <w:fldChar w:fldCharType="separate"/>
      </w:r>
      <w:r>
        <w:t xml:space="preserve">Example </w:t>
      </w:r>
      <w:r>
        <w:rPr>
          <w:noProof/>
        </w:rPr>
        <w:t>4.3.3</w:t>
      </w:r>
      <w:r>
        <w:t>.</w:t>
      </w:r>
      <w:r>
        <w:rPr>
          <w:noProof/>
        </w:rPr>
        <w:t>A</w:t>
      </w:r>
      <w:r>
        <w:fldChar w:fldCharType="end"/>
      </w:r>
      <w:r>
        <w:t>, rather than lining up vertically to divide the text into columns, then they are likewise to be marked up as semantic spaces as per §</w:t>
      </w:r>
      <w:r>
        <w:fldChar w:fldCharType="begin"/>
      </w:r>
      <w:r>
        <w:instrText xml:space="preserve"> REF _Ref134026679 \r \h </w:instrText>
      </w:r>
      <w:r>
        <w:fldChar w:fldCharType="separate"/>
      </w:r>
      <w:r>
        <w:t>4.3.1.1</w:t>
      </w:r>
      <w:r>
        <w:fldChar w:fldCharType="end"/>
      </w:r>
    </w:p>
    <w:p>
      <w:pPr>
        <w:pStyle w:val="Lista3"/>
      </w:pPr>
      <w:r>
        <w:t>the reason for this is that in this case the spaces separately function to split semantic units, but do not together comprise a layout feature of the inscription as a whole</w:t>
      </w:r>
    </w:p>
    <w:p>
      <w:pPr>
        <w:pStyle w:val="Lista"/>
      </w:pPr>
      <w:r>
        <w:t xml:space="preserve">for </w:t>
      </w:r>
      <w:r>
        <w:rPr>
          <w:b/>
          <w:bCs/>
        </w:rPr>
        <w:t>blank areas between lines</w:t>
      </w:r>
      <w:r>
        <w:t>: by default encode nothing</w:t>
      </w:r>
    </w:p>
    <w:p>
      <w:pPr>
        <w:pStyle w:val="Lista2"/>
      </w:pPr>
      <w:r>
        <w:t xml:space="preserve">create no </w:t>
      </w:r>
      <w:r>
        <w:rPr>
          <w:rStyle w:val="Code"/>
        </w:rPr>
        <w:t>&lt;lb/&gt;</w:t>
      </w:r>
      <w:r>
        <w:t xml:space="preserve"> elements for empty lines and insert no </w:t>
      </w:r>
      <w:r>
        <w:rPr>
          <w:rStyle w:val="Code"/>
        </w:rPr>
        <w:t>&lt;space/&gt;</w:t>
      </w:r>
      <w:r>
        <w:t xml:space="preserve"> elements to represent them</w:t>
      </w:r>
    </w:p>
    <w:p>
      <w:pPr>
        <w:pStyle w:val="Lista2"/>
      </w:pPr>
      <w:r>
        <w:t>the regular line spacing and any deviations from it should be described for human readers in the layout description</w:t>
      </w:r>
    </w:p>
    <w:p>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t>3.8.2</w:t>
      </w:r>
      <w:r>
        <w:fldChar w:fldCharType="end"/>
      </w:r>
    </w:p>
    <w:p>
      <w:pPr>
        <w:pStyle w:val="Lista"/>
      </w:pPr>
      <w:r>
        <w:t xml:space="preserve">for </w:t>
      </w:r>
      <w:r>
        <w:rPr>
          <w:b/>
          <w:bCs/>
        </w:rPr>
        <w:t>blank pages in copper plates</w:t>
      </w:r>
      <w:r>
        <w:t xml:space="preserve">: encode </w:t>
      </w:r>
      <w:r>
        <w:rPr>
          <w:rStyle w:val="Code"/>
        </w:rPr>
        <w:t>&lt;pb/&gt;</w:t>
      </w:r>
      <w:r>
        <w:t xml:space="preserve"> elements for the blank pages as per §</w:t>
      </w:r>
      <w:r>
        <w:fldChar w:fldCharType="begin"/>
      </w:r>
      <w:r>
        <w:instrText xml:space="preserve"> REF _Ref182318940 \r \h </w:instrText>
      </w:r>
      <w:r>
        <w:fldChar w:fldCharType="separate"/>
      </w:r>
      <w:r>
        <w:t>3.4.2.1</w:t>
      </w:r>
      <w:r>
        <w:fldChar w:fldCharType="end"/>
      </w:r>
      <w:r>
        <w:t xml:space="preserve">, but insert no </w:t>
      </w:r>
      <w:r>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498" w:name="_Ref182995673"/>
            <w:r>
              <w:lastRenderedPageBreak/>
              <w:t xml:space="preserve">Example </w:t>
            </w:r>
            <w:fldSimple w:instr=" STYLEREF 3 \s ">
              <w:r>
                <w:rPr>
                  <w:noProof/>
                </w:rPr>
                <w:t>4.3.3</w:t>
              </w:r>
            </w:fldSimple>
            <w:r>
              <w:t>.</w:t>
            </w:r>
            <w:fldSimple w:instr=" SEQ Example \* ALPHABETIC \s 3 ">
              <w:r>
                <w:rPr>
                  <w:noProof/>
                </w:rPr>
                <w:t>A</w:t>
              </w:r>
            </w:fldSimple>
            <w:bookmarkEnd w:id="498"/>
            <w:r>
              <w:t>: spacing between prosodic units</w:t>
            </w:r>
          </w:p>
        </w:tc>
      </w:tr>
      <w:tr>
        <w:tc>
          <w:tcPr>
            <w:tcW w:w="5000" w:type="pct"/>
          </w:tcPr>
          <w:p>
            <w:pPr>
              <w:pStyle w:val="Image"/>
            </w:pPr>
            <w:r>
              <w:t>&amp;&amp;&amp;</w:t>
            </w:r>
          </w:p>
        </w:tc>
      </w:tr>
      <w:tr>
        <w:tc>
          <w:tcPr>
            <w:tcW w:w="5000" w:type="pct"/>
          </w:tcPr>
          <w:p>
            <w:pPr>
              <w:pStyle w:val="TableNote"/>
            </w:pPr>
            <w:r>
              <w:t>in this inscription, spaces have been left blank in the text at caesuras and line ends</w:t>
            </w:r>
          </w:p>
          <w:p>
            <w:pPr>
              <w:pStyle w:val="TableNote"/>
            </w:pPr>
            <w:r>
              <w:t xml:space="preserve">however, the spaces do not line up one below the other (as they do in </w:t>
            </w:r>
            <w:r>
              <w:fldChar w:fldCharType="begin"/>
            </w:r>
            <w:r>
              <w:instrText xml:space="preserve"> REF _Ref44078509 \h  \* MERGEFORMAT </w:instrText>
            </w:r>
            <w:r>
              <w:fldChar w:fldCharType="separate"/>
            </w:r>
            <w:r>
              <w:t>Example 3.6.1.A</w:t>
            </w:r>
            <w:r>
              <w:fldChar w:fldCharType="end"/>
            </w:r>
            <w:r>
              <w:t>)</w:t>
            </w:r>
          </w:p>
          <w:p>
            <w:pPr>
              <w:pStyle w:val="TableNote"/>
            </w:pPr>
            <w:r>
              <w:t>therefore, they are to be encoded as semantic spaces, not as gridlike milestones</w:t>
            </w:r>
          </w:p>
        </w:tc>
      </w:tr>
      <w:tr>
        <w:tc>
          <w:tcPr>
            <w:tcW w:w="5000" w:type="pct"/>
          </w:tcPr>
          <w:p>
            <w:pPr>
              <w:pStyle w:val="CodeParagraph"/>
              <w:rPr>
                <w:rStyle w:val="Code"/>
              </w:rPr>
            </w:pP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Chip the glasses and </w:t>
            </w:r>
            <w:r>
              <w:rPr>
                <w:rStyle w:val="Code"/>
              </w:rPr>
              <w:t>&lt;space/&gt;</w:t>
            </w:r>
            <w:r>
              <w:rPr>
                <w:rStyle w:val="Codetext"/>
              </w:rPr>
              <w:t xml:space="preserve"> crack the plates! </w:t>
            </w:r>
            <w:r>
              <w:rPr>
                <w:rStyle w:val="Code"/>
              </w:rPr>
              <w:t xml:space="preserve">&lt;lb </w:t>
            </w:r>
          </w:p>
          <w:p>
            <w:pPr>
              <w:pStyle w:val="CodeParagraph"/>
              <w:rPr>
                <w:rStyle w:val="Code"/>
              </w:rPr>
            </w:pPr>
            <w:r>
              <w:rPr>
                <w:rStyle w:val="Codeattribute"/>
              </w:rPr>
              <w:t>n</w:t>
            </w:r>
            <w:r>
              <w:rPr>
                <w:rStyle w:val="Code"/>
              </w:rPr>
              <w:t>=</w:t>
            </w:r>
            <w:r>
              <w:rPr>
                <w:rStyle w:val="Codevalue"/>
              </w:rPr>
              <w:t>"2"</w:t>
            </w:r>
            <w:r>
              <w:rPr>
                <w:rStyle w:val="Code"/>
              </w:rPr>
              <w:t>/&gt;</w:t>
            </w:r>
            <w:r>
              <w:rPr>
                <w:rStyle w:val="Codetext"/>
              </w:rPr>
              <w:t xml:space="preserve">Blunt the knives and </w:t>
            </w:r>
            <w:r>
              <w:rPr>
                <w:rStyle w:val="Code"/>
              </w:rPr>
              <w:t>&lt;space/&gt;</w:t>
            </w:r>
            <w:r>
              <w:rPr>
                <w:rStyle w:val="Codetext"/>
              </w:rPr>
              <w:t xml:space="preserve"> bend the forks!</w:t>
            </w:r>
            <w:r>
              <w:rPr>
                <w:rStyle w:val="Code"/>
              </w:rPr>
              <w:t xml:space="preserve"> &lt;lb </w:t>
            </w:r>
          </w:p>
          <w:p>
            <w:pPr>
              <w:pStyle w:val="CodeParagraph"/>
              <w:rPr>
                <w:rStyle w:val="Code"/>
              </w:rPr>
            </w:pPr>
            <w:r>
              <w:rPr>
                <w:rStyle w:val="Codeattribute"/>
              </w:rPr>
              <w:t>n</w:t>
            </w:r>
            <w:r>
              <w:rPr>
                <w:rStyle w:val="Code"/>
              </w:rPr>
              <w:t>=</w:t>
            </w:r>
            <w:r>
              <w:rPr>
                <w:rStyle w:val="Codevalue"/>
              </w:rPr>
              <w:t>"3"</w:t>
            </w:r>
            <w:r>
              <w:rPr>
                <w:rStyle w:val="Code"/>
              </w:rPr>
              <w:t>/&gt;</w:t>
            </w:r>
            <w:r>
              <w:rPr>
                <w:rStyle w:val="Codetext"/>
              </w:rPr>
              <w:t xml:space="preserve">That’s what Bilbo </w:t>
            </w:r>
            <w:r>
              <w:rPr>
                <w:rStyle w:val="Code"/>
              </w:rPr>
              <w:t>&lt;space/&gt;</w:t>
            </w:r>
            <w:r>
              <w:rPr>
                <w:rStyle w:val="Codetext"/>
              </w:rPr>
              <w:t xml:space="preserve"> Baggins hates— </w:t>
            </w:r>
            <w:r>
              <w:rPr>
                <w:rStyle w:val="Code"/>
              </w:rPr>
              <w:t xml:space="preserve">&lt;lb </w:t>
            </w:r>
          </w:p>
          <w:p>
            <w:pPr>
              <w:pStyle w:val="CodeParagraph"/>
              <w:rPr>
                <w:rStyle w:val="Code"/>
                <w:color w:val="000000" w:themeColor="text1"/>
              </w:rPr>
            </w:pPr>
            <w:r>
              <w:rPr>
                <w:rStyle w:val="Codeattribute"/>
              </w:rPr>
              <w:t>n</w:t>
            </w:r>
            <w:r>
              <w:rPr>
                <w:rStyle w:val="Code"/>
              </w:rPr>
              <w:t>=</w:t>
            </w:r>
            <w:r>
              <w:rPr>
                <w:rStyle w:val="Codevalue"/>
              </w:rPr>
              <w:t>"4"</w:t>
            </w:r>
            <w:r>
              <w:rPr>
                <w:rStyle w:val="Code"/>
              </w:rPr>
              <w:t>/&gt;</w:t>
            </w:r>
            <w:r>
              <w:rPr>
                <w:rStyle w:val="Codetext"/>
              </w:rPr>
              <w:t xml:space="preserve">Smash the bottles and </w:t>
            </w:r>
            <w:r>
              <w:rPr>
                <w:rStyle w:val="Code"/>
              </w:rPr>
              <w:t>&lt;space/&gt;</w:t>
            </w:r>
            <w:r>
              <w:rPr>
                <w:rStyle w:val="Codetext"/>
              </w:rPr>
              <w:t xml:space="preserve"> burn the corks!</w:t>
            </w:r>
            <w:r>
              <w:rPr>
                <w:rStyle w:val="Code"/>
              </w:rPr>
              <w:t>&lt;/p&gt;</w:t>
            </w:r>
          </w:p>
        </w:tc>
      </w:tr>
    </w:tbl>
    <w:p>
      <w:pPr>
        <w:pStyle w:val="Cmsor2"/>
      </w:pPr>
      <w:bookmarkStart w:id="499" w:name="_Ref183012048"/>
      <w:bookmarkStart w:id="500" w:name="_Toc183083795"/>
      <w:r>
        <w:t>Premodern scribal intervention</w:t>
      </w:r>
      <w:bookmarkEnd w:id="494"/>
      <w:bookmarkEnd w:id="497"/>
      <w:bookmarkEnd w:id="499"/>
      <w:bookmarkEnd w:id="500"/>
    </w:p>
    <w:p>
      <w:pPr>
        <w:pStyle w:val="Cmsor3"/>
      </w:pPr>
      <w:bookmarkStart w:id="501" w:name="_Toc183083796"/>
      <w:r>
        <w:t>Overview</w:t>
      </w:r>
      <w:bookmarkEnd w:id="501"/>
    </w:p>
    <w:p>
      <w:r>
        <w:t>By “scribe” we mean any person who has made a purposeful and meaningful contribution to the engraved text before modern study. “Scribal intervention” thus means a purposeful and meaningful change effected in an already engraved text, often by the original scribe and at or near the time of the original engraving, but in some cases by a different person and/or at a much later time. Scribal intervention is usually constructive (as in addition, discussed in §</w:t>
      </w:r>
      <w:r>
        <w:fldChar w:fldCharType="begin"/>
      </w:r>
      <w:r>
        <w:instrText xml:space="preserve"> REF _Ref43978471 \r \h </w:instrText>
      </w:r>
      <w:r>
        <w:fldChar w:fldCharType="separate"/>
      </w:r>
      <w:r>
        <w:t>4.4.3</w:t>
      </w:r>
      <w:r>
        <w:fldChar w:fldCharType="end"/>
      </w:r>
      <w:r>
        <w:t xml:space="preserve"> and correction, §</w:t>
      </w:r>
      <w:r>
        <w:fldChar w:fldCharType="begin"/>
      </w:r>
      <w:r>
        <w:instrText xml:space="preserve"> REF _Ref74727538 \r \h </w:instrText>
      </w:r>
      <w:r>
        <w:fldChar w:fldCharType="separate"/>
      </w:r>
      <w:r>
        <w:t>4.4.4</w:t>
      </w:r>
      <w:r>
        <w:fldChar w:fldCharType="end"/>
      </w:r>
      <w:r>
        <w:t>), but it may also be destructive in a deliberate and targeted manner (deletion, §</w:t>
      </w:r>
      <w:r>
        <w:fldChar w:fldCharType="begin"/>
      </w:r>
      <w:r>
        <w:instrText xml:space="preserve"> REF _Ref43985171 \r \h </w:instrText>
      </w:r>
      <w:r>
        <w:fldChar w:fldCharType="separate"/>
      </w:r>
      <w:r>
        <w:t>4.4.2</w:t>
      </w:r>
      <w:r>
        <w:fldChar w:fldCharType="end"/>
      </w:r>
      <w:r>
        <w:t xml:space="preserve">), thus explicitly including the precise deletion of clearly circumscribed sections of an inscription </w:t>
      </w:r>
      <w:r>
        <w:rPr>
          <w:noProof/>
        </w:rPr>
        <w:t>(</w:t>
      </w:r>
      <w:r>
        <w:t>e.g. of names). Scribal intervention does not include the purposeful or accidental effacement of an entire inscription or random parts thereof, nor the engraving of a palimpsest over a pre-existing inscription.</w:t>
      </w:r>
    </w:p>
    <w:p>
      <w:pPr>
        <w:pStyle w:val="Cmsor3"/>
      </w:pPr>
      <w:bookmarkStart w:id="502" w:name="_an1iq23tb1j" w:colFirst="0" w:colLast="0"/>
      <w:bookmarkStart w:id="503" w:name="_Ref43985171"/>
      <w:bookmarkStart w:id="504" w:name="_Toc183083797"/>
      <w:bookmarkEnd w:id="502"/>
      <w:r>
        <w:t>Scribal deletion</w:t>
      </w:r>
      <w:bookmarkEnd w:id="503"/>
      <w:bookmarkEnd w:id="504"/>
    </w:p>
    <w:p>
      <w:pPr>
        <w:rPr>
          <w:lang w:eastAsia="en-US" w:bidi="ar-SA"/>
        </w:rPr>
      </w:pPr>
      <w:r>
        <w:rPr>
          <w:lang w:eastAsia="en-US" w:bidi="ar-SA"/>
        </w:rPr>
        <w:t xml:space="preserve">This subsection concerns deliberate deletion by a scribe. </w:t>
      </w:r>
      <w:r>
        <w:t>Deletion accompanied by a corrective addition is treated in §</w:t>
      </w:r>
      <w:r>
        <w:fldChar w:fldCharType="begin"/>
      </w:r>
      <w:r>
        <w:instrText xml:space="preserve"> REF _Ref74727538 \r \h </w:instrText>
      </w:r>
      <w:r>
        <w:fldChar w:fldCharType="separate"/>
      </w:r>
      <w:r>
        <w:t>4.4.4</w:t>
      </w:r>
      <w:r>
        <w:fldChar w:fldCharType="end"/>
      </w:r>
      <w:r>
        <w:t xml:space="preserve">. </w:t>
      </w:r>
      <w:r>
        <w:rPr>
          <w:lang w:eastAsia="en-US" w:bidi="ar-SA"/>
        </w:rPr>
        <w:t xml:space="preserve">Damage to the support is to be handled according to </w:t>
      </w:r>
      <w:r>
        <w:t>§</w:t>
      </w:r>
      <w:r>
        <w:fldChar w:fldCharType="begin"/>
      </w:r>
      <w:r>
        <w:instrText xml:space="preserve"> REF _Ref43988752 \r \h </w:instrText>
      </w:r>
      <w:r>
        <w:fldChar w:fldCharType="separate"/>
      </w:r>
      <w:r>
        <w:t>5</w:t>
      </w:r>
      <w:r>
        <w:fldChar w:fldCharType="end"/>
      </w:r>
      <w:r>
        <w:t>, while space left blank in an inscription is discussed in §</w:t>
      </w:r>
      <w:r>
        <w:fldChar w:fldCharType="begin"/>
      </w:r>
      <w:r>
        <w:instrText xml:space="preserve"> REF _Ref183075544 \r \h </w:instrText>
      </w:r>
      <w:r>
        <w:fldChar w:fldCharType="separate"/>
      </w:r>
      <w:r>
        <w:t>4.3</w:t>
      </w:r>
      <w:r>
        <w:fldChar w:fldCharType="end"/>
      </w:r>
      <w:r>
        <w:t>. When it is doubtful whether purposeful deletion has taken place, choose the encoding for the phenomenon you deem most likely, and discuss in an apparatus note or the commentary.</w:t>
      </w:r>
    </w:p>
    <w:p>
      <w:pPr>
        <w:pStyle w:val="Lista"/>
      </w:pPr>
      <w:r>
        <w:t xml:space="preserve">text that was deleted in premodern time is to be wrapped in the element </w:t>
      </w:r>
      <w:r>
        <w:rPr>
          <w:rStyle w:val="Code"/>
        </w:rPr>
        <w:t>&lt;del&gt;</w:t>
      </w:r>
      <w:r>
        <w:t xml:space="preserve"> for deletion</w:t>
      </w:r>
    </w:p>
    <w:p>
      <w:pPr>
        <w:pStyle w:val="Lista"/>
      </w:pPr>
      <w:r>
        <w:t>in other words, this element must always contain text or markup equivalent to text</w:t>
      </w:r>
    </w:p>
    <w:p>
      <w:pPr>
        <w:pStyle w:val="Lista2"/>
      </w:pPr>
      <w:r>
        <w:t>if the vestiges of the deleted text cannot be read with confidence, use the applicable markup (§</w:t>
      </w:r>
      <w:r>
        <w:fldChar w:fldCharType="begin"/>
      </w:r>
      <w:r>
        <w:instrText xml:space="preserve"> REF _Ref43988752 \r \h </w:instrText>
      </w:r>
      <w:r>
        <w:fldChar w:fldCharType="separate"/>
      </w:r>
      <w:r>
        <w:t>5</w:t>
      </w:r>
      <w:r>
        <w:fldChar w:fldCharType="end"/>
      </w:r>
      <w:r>
        <w:t xml:space="preserve">) within the </w:t>
      </w:r>
      <w:r>
        <w:rPr>
          <w:rStyle w:val="Code"/>
        </w:rPr>
        <w:t>&lt;del&gt;</w:t>
      </w:r>
      <w:r>
        <w:t xml:space="preserve"> element</w:t>
      </w:r>
    </w:p>
    <w:p>
      <w:pPr>
        <w:pStyle w:val="Lista3"/>
        <w:rPr>
          <w:rStyle w:val="Code"/>
          <w:rFonts w:ascii="Gentium Plus" w:hAnsi="Gentium Plus" w:cs="Arial Unicode MS"/>
          <w:noProof w:val="0"/>
          <w:color w:val="auto"/>
          <w:shd w:val="clear" w:color="auto" w:fill="auto"/>
        </w:rPr>
      </w:pPr>
      <w:r>
        <w:t>in particular, deleted characters that cannot be read must be marked up as a lacuna (§</w:t>
      </w:r>
      <w:r>
        <w:fldChar w:fldCharType="begin"/>
      </w:r>
      <w:r>
        <w:instrText xml:space="preserve"> REF _Ref43979611 \r \h </w:instrText>
      </w:r>
      <w:r>
        <w:fldChar w:fldCharType="separate"/>
      </w:r>
      <w:r>
        <w:t>5.4</w:t>
      </w:r>
      <w:r>
        <w:fldChar w:fldCharType="end"/>
      </w:r>
      <w:r>
        <w:t xml:space="preserve">) within the deletion, e.g. </w:t>
      </w:r>
      <w:r>
        <w:rPr>
          <w:rStyle w:val="Code"/>
        </w:rPr>
        <w:t xml:space="preserve">&lt;del&gt;&lt;gap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/&gt;&lt;/del&gt;</w:t>
      </w:r>
    </w:p>
    <w:p>
      <w:pPr>
        <w:pStyle w:val="Lista2"/>
      </w:pPr>
      <w:r>
        <w:t>as with any markup on transliterated text, the granularity of deletion markup is determined by transliterated characters; thus</w:t>
      </w:r>
    </w:p>
    <w:p>
      <w:pPr>
        <w:pStyle w:val="Lista3"/>
      </w:pPr>
      <w:r>
        <w:t xml:space="preserve">the deletion of a character component that is separable in transliteration can and must be marked up separately, e.g. </w:t>
      </w:r>
      <w:r>
        <w:rPr>
          <w:rStyle w:val="Codetext"/>
        </w:rPr>
        <w:t>mā</w:t>
      </w:r>
      <w:r>
        <w:rPr>
          <w:rStyle w:val="Code"/>
        </w:rPr>
        <w:t>&lt;del&gt;</w:t>
      </w:r>
      <w:r>
        <w:rPr>
          <w:rStyle w:val="Codetext"/>
        </w:rPr>
        <w:t>ṁ</w:t>
      </w:r>
      <w:r>
        <w:rPr>
          <w:rStyle w:val="Code"/>
        </w:rPr>
        <w:t>&lt;/del&gt;</w:t>
      </w:r>
      <w:r>
        <w:rPr>
          <w:rStyle w:val="Codetext"/>
        </w:rPr>
        <w:t>sa</w:t>
      </w:r>
      <w:r>
        <w:t xml:space="preserve"> (deletion of an </w:t>
      </w:r>
      <w:r>
        <w:rPr>
          <w:rStyle w:val="Foreign"/>
        </w:rPr>
        <w:t>anusvāra</w:t>
      </w:r>
      <w:r>
        <w:t xml:space="preserve">) or </w:t>
      </w:r>
      <w:r>
        <w:rPr>
          <w:rStyle w:val="Codetext"/>
        </w:rPr>
        <w:t>ś</w:t>
      </w:r>
      <w:r>
        <w:rPr>
          <w:rStyle w:val="Code"/>
        </w:rPr>
        <w:t>&lt;del&gt;</w:t>
      </w:r>
      <w:r>
        <w:rPr>
          <w:rStyle w:val="Codetext"/>
        </w:rPr>
        <w:t>r</w:t>
      </w:r>
      <w:r>
        <w:rPr>
          <w:rStyle w:val="Code"/>
        </w:rPr>
        <w:t>&lt;/del&gt;</w:t>
      </w:r>
      <w:r>
        <w:rPr>
          <w:rStyle w:val="Codetext"/>
        </w:rPr>
        <w:t>āpa</w:t>
      </w:r>
      <w:r>
        <w:t xml:space="preserve"> (deletion of a subscript </w:t>
      </w:r>
      <w:r>
        <w:rPr>
          <w:rStyle w:val="Foreign"/>
        </w:rPr>
        <w:t>r</w:t>
      </w:r>
      <w:r>
        <w:t>)</w:t>
      </w:r>
    </w:p>
    <w:p>
      <w:pPr>
        <w:pStyle w:val="Lista3"/>
      </w:pPr>
      <w:r>
        <w:t xml:space="preserve">the deletion of a stroke that is not separable in transliteration, such as the deletion of a crossbar that transforms </w:t>
      </w:r>
      <w:r>
        <w:rPr>
          <w:rStyle w:val="Foreign"/>
        </w:rPr>
        <w:t>ka</w:t>
      </w:r>
      <w:r>
        <w:t xml:space="preserve"> to </w:t>
      </w:r>
      <w:r>
        <w:rPr>
          <w:rStyle w:val="Foreign"/>
        </w:rPr>
        <w:t>ra</w:t>
      </w:r>
      <w:r>
        <w:t xml:space="preserve"> or </w:t>
      </w:r>
      <w:r>
        <w:rPr>
          <w:rStyle w:val="Foreign"/>
        </w:rPr>
        <w:t>śa</w:t>
      </w:r>
      <w:r>
        <w:t xml:space="preserve"> to </w:t>
      </w:r>
      <w:r>
        <w:rPr>
          <w:rStyle w:val="Foreign"/>
        </w:rPr>
        <w:t>ga</w:t>
      </w:r>
      <w:r>
        <w:t xml:space="preserve"> is to be encoded as correction §</w:t>
      </w:r>
      <w:r>
        <w:fldChar w:fldCharType="begin"/>
      </w:r>
      <w:r>
        <w:instrText xml:space="preserve"> REF _Ref74727538 \r \h </w:instrText>
      </w:r>
      <w:r>
        <w:fldChar w:fldCharType="separate"/>
      </w:r>
      <w:r>
        <w:t>4.4.4</w:t>
      </w:r>
      <w:r>
        <w:fldChar w:fldCharType="end"/>
      </w:r>
      <w:r>
        <w:t>, and not as deletion</w:t>
      </w:r>
    </w:p>
    <w:p>
      <w:pPr>
        <w:pStyle w:val="Lista4"/>
      </w:pPr>
      <w:r>
        <w:t xml:space="preserve">note in particular that the deletion of an explicit dependent vowel restores the implicit </w:t>
      </w:r>
      <w:r>
        <w:rPr>
          <w:rStyle w:val="Foreign"/>
        </w:rPr>
        <w:t>a</w:t>
      </w:r>
      <w:r>
        <w:t xml:space="preserve"> of the syllable in an Indic script, and is thus a correction, and not a deletion, from an encoding perspective</w:t>
      </w:r>
    </w:p>
    <w:p>
      <w:pPr>
        <w:pStyle w:val="Cmsor4"/>
      </w:pPr>
      <w:bookmarkStart w:id="505" w:name="_Toc183083798"/>
      <w:r>
        <w:t>The manner of deletion</w:t>
      </w:r>
      <w:bookmarkEnd w:id="505"/>
    </w:p>
    <w:p>
      <w:r>
        <w:t xml:space="preserve">In our project, the </w:t>
      </w:r>
      <w:r>
        <w:rPr>
          <w:rStyle w:val="Code"/>
        </w:rPr>
        <w:t>&lt;del&gt;</w:t>
      </w:r>
      <w:r>
        <w:t xml:space="preserve"> element will by default be understood to represent text rendered illegible through erasure by means such as chiselling the stone, hammering the copper flat, or rubbing the surface smooth. In some inscriptions, scribal cancellation marks are employed instead of, or in addition to, erasure. In both </w:t>
      </w:r>
      <w:r>
        <w:lastRenderedPageBreak/>
        <w:t xml:space="preserve">of these cases, encode the presence of such marks by adding the </w:t>
      </w:r>
      <w:r>
        <w:rPr>
          <w:noProof/>
        </w:rPr>
        <w:t>attribute</w:t>
      </w:r>
      <w:r>
        <w:t xml:space="preserve"> </w:t>
      </w:r>
      <w:r>
        <w:rPr>
          <w:rStyle w:val="Codeattribute"/>
        </w:rPr>
        <w:t>@rend</w:t>
      </w:r>
      <w:r>
        <w:t xml:space="preserve"> to the </w:t>
      </w:r>
      <w:r>
        <w:rPr>
          <w:rStyle w:val="Code"/>
        </w:rPr>
        <w:t>&lt;del&gt;</w:t>
      </w:r>
      <w:r>
        <w:t xml:space="preserve"> element, as in </w:t>
      </w:r>
      <w:r>
        <w:fldChar w:fldCharType="begin"/>
      </w:r>
      <w:r>
        <w:instrText xml:space="preserve"> REF _Ref183076770 \h </w:instrText>
      </w:r>
      <w:r>
        <w:fldChar w:fldCharType="separate"/>
      </w:r>
      <w:r>
        <w:t xml:space="preserve">Example </w:t>
      </w:r>
      <w:r>
        <w:rPr>
          <w:noProof/>
        </w:rPr>
        <w:t>4.4.2</w:t>
      </w:r>
      <w:r>
        <w:t>.</w:t>
      </w:r>
      <w:r>
        <w:rPr>
          <w:noProof/>
        </w:rPr>
        <w:t>A</w:t>
      </w:r>
      <w:r>
        <w:fldChar w:fldCharType="end"/>
      </w:r>
      <w:r>
        <w:t>.</w:t>
      </w:r>
    </w:p>
    <w:p>
      <w:pPr>
        <w:pStyle w:val="Lista"/>
      </w:pPr>
      <w:r>
        <w:t xml:space="preserve">the following values are permitted for </w:t>
      </w:r>
      <w:r>
        <w:rPr>
          <w:rStyle w:val="Codeattribute"/>
        </w:rPr>
        <w:t>@rend</w:t>
      </w:r>
      <w:r>
        <w:t xml:space="preserve"> with </w:t>
      </w:r>
      <w:r>
        <w:rPr>
          <w:rStyle w:val="Code"/>
        </w:rPr>
        <w:t>&lt;del&gt;</w:t>
      </w:r>
      <w:r>
        <w:t>:</w:t>
      </w:r>
    </w:p>
    <w:p>
      <w:pPr>
        <w:pStyle w:val="Lista2"/>
      </w:pPr>
      <w:r>
        <w:rPr>
          <w:rStyle w:val="Codevalue"/>
        </w:rPr>
        <w:t>"strikeout"</w:t>
      </w:r>
      <w:r>
        <w:t xml:space="preserve"> for text struck through or cross-hatched</w:t>
      </w:r>
    </w:p>
    <w:p>
      <w:pPr>
        <w:pStyle w:val="Lista2"/>
      </w:pPr>
      <w:r>
        <w:rPr>
          <w:rStyle w:val="Codevalue"/>
        </w:rPr>
        <w:t>"ui"</w:t>
      </w:r>
      <w:r>
        <w:t xml:space="preserve"> for the combined application of vowel markers </w:t>
      </w:r>
      <w:r>
        <w:rPr>
          <w:rStyle w:val="Foreign"/>
        </w:rPr>
        <w:t>u</w:t>
      </w:r>
      <w:r>
        <w:t xml:space="preserve"> and </w:t>
      </w:r>
      <w:r>
        <w:rPr>
          <w:rStyle w:val="Foreign"/>
        </w:rPr>
        <w:t>i</w:t>
      </w:r>
      <w:r>
        <w:t xml:space="preserve"> to characters to be deleted</w:t>
      </w:r>
    </w:p>
    <w:p>
      <w:pPr>
        <w:pStyle w:val="Lista2"/>
      </w:pPr>
      <w:r>
        <w:rPr>
          <w:rStyle w:val="Codevalue"/>
        </w:rPr>
        <w:t>"other"</w:t>
      </w:r>
      <w:r>
        <w:t xml:space="preserve"> for any deletion marker other than those listed above </w:t>
      </w:r>
    </w:p>
    <w:p>
      <w:pPr>
        <w:pStyle w:val="Lista"/>
      </w:pPr>
      <w:r>
        <w:t>further details about the form and placement of deletion marks used in your inscription may be described in your metadata</w:t>
      </w:r>
    </w:p>
    <w:tbl>
      <w:tblPr>
        <w:tblStyle w:val="CodeSampleTable"/>
        <w:tblW w:w="5000" w:type="pct"/>
        <w:tblLook w:val="04A0" w:firstRow="1" w:lastRow="0" w:firstColumn="1" w:lastColumn="0" w:noHBand="0" w:noVBand="1"/>
      </w:tblPr>
      <w:tblGrid>
        <w:gridCol w:w="3819"/>
        <w:gridCol w:w="5809"/>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506" w:name="_Ref183076770"/>
            <w:r>
              <w:t xml:space="preserve">Example </w:t>
            </w:r>
            <w:fldSimple w:instr=" STYLEREF 3 \s ">
              <w:r>
                <w:rPr>
                  <w:noProof/>
                </w:rPr>
                <w:t>4.4.2</w:t>
              </w:r>
            </w:fldSimple>
            <w:r>
              <w:t>.</w:t>
            </w:r>
            <w:fldSimple w:instr=" SEQ Example \* ALPHABETIC \s 3 ">
              <w:r>
                <w:rPr>
                  <w:noProof/>
                </w:rPr>
                <w:t>A</w:t>
              </w:r>
            </w:fldSimple>
            <w:bookmarkEnd w:id="506"/>
            <w:r>
              <w:t>: premodern deletion with editorial marks</w:t>
            </w:r>
          </w:p>
        </w:tc>
      </w:tr>
      <w:tr>
        <w:tc>
          <w:tcPr>
            <w:tcW w:w="3284" w:type="pct"/>
          </w:tcPr>
          <w:p>
            <w:pPr>
              <w:pStyle w:val="TableNote"/>
            </w:pPr>
            <w:r>
              <w:t xml:space="preserve">the inscribed text </w:t>
            </w:r>
            <w:r>
              <w:rPr>
                <w:rStyle w:val="Foreign"/>
              </w:rPr>
              <w:t>naiḥ mas· su</w:t>
            </w:r>
            <w:r>
              <w:t xml:space="preserve"> has been marked on both sides for cancellation</w:t>
            </w:r>
          </w:p>
        </w:tc>
        <w:tc>
          <w:tcPr>
            <w:tcW w:w="1716" w:type="pct"/>
            <w:vMerge w:val="restart"/>
          </w:tcPr>
          <w:p>
            <w:pPr>
              <w:pStyle w:val="Image"/>
            </w:pPr>
            <w:r>
              <w:drawing>
                <wp:inline distT="0" distB="0" distL="0" distR="0">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tc>
          <w:tcPr>
            <w:tcW w:w="3284" w:type="pct"/>
          </w:tcPr>
          <w:p>
            <w:pPr>
              <w:pStyle w:val="CodeParagraph"/>
              <w:rPr>
                <w:rStyle w:val="Code"/>
              </w:rPr>
            </w:pPr>
            <w:r>
              <w:rPr>
                <w:rStyle w:val="Code"/>
              </w:rPr>
              <w:t xml:space="preserve">&lt;del </w:t>
            </w:r>
            <w:r>
              <w:rPr>
                <w:rStyle w:val="Codeattribute"/>
              </w:rPr>
              <w:t>rend</w:t>
            </w:r>
            <w:r>
              <w:rPr>
                <w:rStyle w:val="Codetext"/>
              </w:rPr>
              <w:t>=</w:t>
            </w:r>
            <w:r>
              <w:rPr>
                <w:rStyle w:val="Codevalue"/>
              </w:rPr>
              <w:t>"other"</w:t>
            </w:r>
            <w:r>
              <w:rPr>
                <w:rStyle w:val="Code"/>
              </w:rPr>
              <w:t>&gt;</w:t>
            </w:r>
            <w:r>
              <w:rPr>
                <w:rStyle w:val="Codetext"/>
              </w:rPr>
              <w:t>naiḥ mas· su</w:t>
            </w:r>
            <w:r>
              <w:rPr>
                <w:rStyle w:val="Code"/>
              </w:rPr>
              <w:t>&lt;/del&gt;</w:t>
            </w:r>
            <w:r>
              <w:rPr>
                <w:rStyle w:val="Codetext"/>
              </w:rPr>
              <w:t xml:space="preserve"> vḍihan·</w:t>
            </w:r>
          </w:p>
        </w:tc>
        <w:tc>
          <w:tcPr>
            <w:tcW w:w="1716" w:type="pct"/>
            <w:vMerge/>
          </w:tcPr>
          <w:p>
            <w:pPr>
              <w:pStyle w:val="CodeParagraph"/>
              <w:rPr>
                <w:rStyle w:val="Code"/>
              </w:rPr>
            </w:pPr>
          </w:p>
        </w:tc>
      </w:tr>
    </w:tbl>
    <w:p>
      <w:pPr>
        <w:pStyle w:val="Cmsor3"/>
      </w:pPr>
      <w:bookmarkStart w:id="507" w:name="_dvngk7b8udu7" w:colFirst="0" w:colLast="0"/>
      <w:bookmarkStart w:id="508" w:name="_Ref43978471"/>
      <w:bookmarkStart w:id="509" w:name="_Toc183083799"/>
      <w:bookmarkEnd w:id="507"/>
      <w:r>
        <w:t>Scribal insertion</w:t>
      </w:r>
      <w:bookmarkEnd w:id="508"/>
      <w:bookmarkEnd w:id="509"/>
    </w:p>
    <w:p>
      <w:pPr>
        <w:pStyle w:val="Lista"/>
      </w:pPr>
      <w:r>
        <w:t xml:space="preserve">for characters inserted into an inscription in premodern time, create the added text at the text location where it was meant to be read </w:t>
      </w:r>
      <w:r>
        <w:rPr>
          <w:noProof/>
        </w:rPr>
        <w:t>(</w:t>
      </w:r>
      <w:r>
        <w:t xml:space="preserve">regardless of its physical location in the inscription), and wrap it in the element </w:t>
      </w:r>
      <w:r>
        <w:rPr>
          <w:rStyle w:val="Code"/>
        </w:rPr>
        <w:t>&lt;add&gt;</w:t>
      </w:r>
      <w:r>
        <w:t xml:space="preserve"> with the following attributes:</w:t>
      </w:r>
    </w:p>
    <w:p>
      <w:pPr>
        <w:pStyle w:val="Lista2"/>
      </w:pPr>
      <w:r>
        <w:t xml:space="preserve">mandatorily, </w:t>
      </w:r>
      <w:r>
        <w:rPr>
          <w:rStyle w:val="Codeattribute"/>
        </w:rPr>
        <w:t>@place</w:t>
      </w:r>
      <w:r>
        <w:t>, with one of the following values:</w:t>
      </w:r>
    </w:p>
    <w:p>
      <w:pPr>
        <w:pStyle w:val="Lista3"/>
      </w:pPr>
      <w:r>
        <w:rPr>
          <w:rStyle w:val="Codevalue"/>
        </w:rPr>
        <w:t>"inline"</w:t>
      </w:r>
      <w:r>
        <w:t xml:space="preserve"> when inscribed within the same line in the immediate vicinity of the locus</w:t>
      </w:r>
    </w:p>
    <w:p>
      <w:pPr>
        <w:pStyle w:val="Lista4"/>
      </w:pPr>
      <w:r>
        <w:t xml:space="preserve">e.g. a character inserted between two pre-engraved characters or text engraved over a space previously left blank </w:t>
      </w:r>
      <w:r>
        <w:rPr>
          <w:noProof/>
        </w:rPr>
        <w:t>(</w:t>
      </w:r>
      <w:r>
        <w:t>see also §</w:t>
      </w:r>
      <w:r>
        <w:fldChar w:fldCharType="begin"/>
      </w:r>
      <w:r>
        <w:instrText xml:space="preserve"> REF _Ref43987728 \w \h  \* MERGEFORMAT </w:instrText>
      </w:r>
      <w:r>
        <w:fldChar w:fldCharType="separate"/>
      </w:r>
      <w:r>
        <w:t>4.3.2.2</w:t>
      </w:r>
      <w:r>
        <w:fldChar w:fldCharType="end"/>
      </w:r>
      <w:r>
        <w:t xml:space="preserve"> about spaces which were at first left blank, but were subsequently filled)</w:t>
      </w:r>
    </w:p>
    <w:p>
      <w:pPr>
        <w:pStyle w:val="Lista3"/>
      </w:pPr>
      <w:r>
        <w:rPr>
          <w:rStyle w:val="Codevalue"/>
        </w:rPr>
        <w:t>"below"</w:t>
      </w:r>
      <w:r>
        <w:t xml:space="preserve"> for an interlinear addition below the locus</w:t>
      </w:r>
    </w:p>
    <w:p>
      <w:pPr>
        <w:pStyle w:val="Lista3"/>
      </w:pPr>
      <w:r>
        <w:rPr>
          <w:rStyle w:val="Codevalue"/>
        </w:rPr>
        <w:t>"above"</w:t>
      </w:r>
      <w:r>
        <w:t xml:space="preserve"> for an interlinear addition above the locus</w:t>
      </w:r>
    </w:p>
    <w:p>
      <w:pPr>
        <w:pStyle w:val="Lista3"/>
      </w:pPr>
      <w:r>
        <w:rPr>
          <w:rStyle w:val="Codevalue"/>
        </w:rPr>
        <w:t>"top"</w:t>
      </w:r>
      <w:r>
        <w:t xml:space="preserve"> for an addition in the top margin</w:t>
      </w:r>
    </w:p>
    <w:p>
      <w:pPr>
        <w:pStyle w:val="Lista3"/>
      </w:pPr>
      <w:r>
        <w:rPr>
          <w:rStyle w:val="Codevalue"/>
        </w:rPr>
        <w:t>"bottom"</w:t>
      </w:r>
      <w:r>
        <w:t xml:space="preserve"> for an addition in the bottom margin</w:t>
      </w:r>
    </w:p>
    <w:p>
      <w:pPr>
        <w:pStyle w:val="Lista3"/>
      </w:pPr>
      <w:r>
        <w:rPr>
          <w:rStyle w:val="Codevalue"/>
        </w:rPr>
        <w:t>"left"</w:t>
      </w:r>
      <w:r>
        <w:t xml:space="preserve"> for an addition in the left margin</w:t>
      </w:r>
    </w:p>
    <w:p>
      <w:pPr>
        <w:pStyle w:val="Lista3"/>
      </w:pPr>
      <w:r>
        <w:rPr>
          <w:rStyle w:val="Codevalue"/>
        </w:rPr>
        <w:t>"right"</w:t>
      </w:r>
      <w:r>
        <w:t xml:space="preserve"> for an addition in the right margin</w:t>
      </w:r>
    </w:p>
    <w:p>
      <w:pPr>
        <w:pStyle w:val="Lista3"/>
      </w:pPr>
      <w:r>
        <w:rPr>
          <w:rStyle w:val="Codevalue"/>
        </w:rPr>
        <w:t>"unspecified"</w:t>
      </w:r>
      <w:r>
        <w:t xml:space="preserve"> for cases where you are encoding (a reading from) a previous edition that does not specify the location of the inserted text and you cannot verify the location</w:t>
      </w:r>
    </w:p>
    <w:p>
      <w:pPr>
        <w:pStyle w:val="Lista2"/>
      </w:pPr>
      <w:r>
        <w:t xml:space="preserve">when applicable, </w:t>
      </w:r>
      <w:r>
        <w:rPr>
          <w:rStyle w:val="Codeattribute"/>
        </w:rPr>
        <w:t>@rend</w:t>
      </w:r>
      <w:r>
        <w:t xml:space="preserve"> with the value </w:t>
      </w:r>
      <w:r>
        <w:rPr>
          <w:rStyle w:val="Codevalue"/>
        </w:rPr>
        <w:t>"mark"</w:t>
      </w:r>
      <w:r>
        <w:t xml:space="preserve"> to encode the involvement of a premodern scribal mark </w:t>
      </w:r>
      <w:r>
        <w:rPr>
          <w:noProof/>
        </w:rPr>
        <w:t>(</w:t>
      </w:r>
      <w:r>
        <w:t xml:space="preserve">Sanskrit </w:t>
      </w:r>
      <w:r>
        <w:rPr>
          <w:rStyle w:val="Foreign"/>
        </w:rPr>
        <w:t>kākapada</w:t>
      </w:r>
      <w:r>
        <w:t xml:space="preserve">), as illustrated in </w:t>
      </w:r>
      <w:r>
        <w:fldChar w:fldCharType="begin"/>
      </w:r>
      <w:r>
        <w:instrText xml:space="preserve"> REF _Ref44078703 \h  \* MERGEFORMAT </w:instrText>
      </w:r>
      <w:r>
        <w:fldChar w:fldCharType="separate"/>
      </w:r>
      <w:r>
        <w:t xml:space="preserve">Example </w:t>
      </w:r>
      <w:r>
        <w:rPr>
          <w:noProof/>
        </w:rPr>
        <w:t>4.4.3.B</w:t>
      </w:r>
      <w:r>
        <w:fldChar w:fldCharType="end"/>
      </w:r>
    </w:p>
    <w:p>
      <w:pPr>
        <w:pStyle w:val="Lista3"/>
      </w:pPr>
      <w:r>
        <w:t xml:space="preserve">this encoding method shall apply regardless of where such a scribal mark appears </w:t>
      </w:r>
      <w:r>
        <w:rPr>
          <w:noProof/>
        </w:rPr>
        <w:t>(</w:t>
      </w:r>
      <w:r>
        <w:t>at the locus of insertion, next to the inserted text, or at both places)</w:t>
      </w:r>
    </w:p>
    <w:p>
      <w:pPr>
        <w:pStyle w:val="Lista3"/>
      </w:pPr>
      <w:r>
        <w:t>the shape and placement of the marks shall be described in an apparatus note</w:t>
      </w:r>
    </w:p>
    <w:p>
      <w:pPr>
        <w:pStyle w:val="Lista"/>
      </w:pPr>
      <w:r>
        <w:t>the inserted text may include additional markup when necessary</w:t>
      </w:r>
    </w:p>
    <w:p>
      <w:pPr>
        <w:pStyle w:val="Lista2"/>
      </w:pPr>
      <w:r>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t xml:space="preserve">) </w:t>
      </w:r>
    </w:p>
    <w:p>
      <w:pPr>
        <w:pStyle w:val="Lista2"/>
      </w:pPr>
      <w:r>
        <w:t>empty structural elements (line beginnings, §</w:t>
      </w:r>
      <w:r>
        <w:fldChar w:fldCharType="begin"/>
      </w:r>
      <w:r>
        <w:instrText xml:space="preserve"> REF _Ref182580801 \r \h </w:instrText>
      </w:r>
      <w:r>
        <w:fldChar w:fldCharType="separate"/>
      </w:r>
      <w:r>
        <w:t>3.4</w:t>
      </w:r>
      <w:r>
        <w:fldChar w:fldCharType="end"/>
      </w:r>
      <w:r>
        <w:t>; and gridlike milestones, §</w:t>
      </w:r>
      <w:r>
        <w:fldChar w:fldCharType="begin"/>
      </w:r>
      <w:r>
        <w:instrText xml:space="preserve"> REF _Ref43984651 \r \h </w:instrText>
      </w:r>
      <w:r>
        <w:fldChar w:fldCharType="separate"/>
      </w:r>
      <w:r>
        <w:t>3.6</w:t>
      </w:r>
      <w:r>
        <w:fldChar w:fldCharType="end"/>
      </w:r>
      <w:r>
        <w:t xml:space="preserve">) should normally be placed outside the </w:t>
      </w:r>
      <w:r>
        <w:rPr>
          <w:rStyle w:val="Code"/>
        </w:rPr>
        <w:t>&lt;add&gt;</w:t>
      </w:r>
      <w:r>
        <w:t xml:space="preserve"> tags, but if an insertion takes up the entirety of a physical line (or stretch of text indicated by a gridlike milestone), then you may encode line beginnings and milestones within an insertion at your discretion and number them as you deem appropriate; see </w:t>
      </w:r>
      <w:r>
        <w:fldChar w:fldCharType="begin"/>
      </w:r>
      <w:r>
        <w:instrText xml:space="preserve"> REF _Ref54603376 \h  \* MERGEFORMAT </w:instrText>
      </w:r>
      <w:r>
        <w:fldChar w:fldCharType="separate"/>
      </w:r>
      <w:r>
        <w:t xml:space="preserve">Example </w:t>
      </w:r>
      <w:r>
        <w:rPr>
          <w:noProof/>
        </w:rPr>
        <w:t>2.5.6.D</w:t>
      </w:r>
      <w:r>
        <w:fldChar w:fldCharType="end"/>
      </w:r>
      <w:r>
        <w:t xml:space="preserve"> for an illustration</w:t>
      </w:r>
    </w:p>
    <w:p>
      <w:pPr>
        <w:pStyle w:val="Lista"/>
      </w:pPr>
      <w:r>
        <w:t>it may sometimes be impossible to determine the intended locus of a piece of interpolated or marginal text; in this case, choose one of the following options at your discretion:</w:t>
      </w:r>
    </w:p>
    <w:p>
      <w:pPr>
        <w:pStyle w:val="Lista2"/>
      </w:pPr>
      <w:r>
        <w:lastRenderedPageBreak/>
        <w:t>encode the addition at a likely place or, if one cannot be found, at any locus of your choice such as the beginning or end of a line, page or the entire inscription, and describe the situation in your commentary</w:t>
      </w:r>
    </w:p>
    <w:p>
      <w:pPr>
        <w:pStyle w:val="Lista2"/>
      </w:pPr>
      <w:r>
        <w:t xml:space="preserve">encode the added text as an additional line of the principal text </w:t>
      </w:r>
      <w:r>
        <w:rPr>
          <w:noProof/>
        </w:rPr>
        <w:t>(</w:t>
      </w:r>
      <w:r>
        <w:t>§</w:t>
      </w:r>
      <w:r>
        <w:fldChar w:fldCharType="begin"/>
      </w:r>
      <w:r>
        <w:instrText xml:space="preserve"> REF _Ref182233273 \r \h </w:instrText>
      </w:r>
      <w:r>
        <w:fldChar w:fldCharType="separate"/>
      </w:r>
      <w:r>
        <w:t>3.8.3</w:t>
      </w:r>
      <w:r>
        <w:fldChar w:fldCharType="end"/>
      </w:r>
      <w:r>
        <w:t>)</w:t>
      </w:r>
    </w:p>
    <w:p>
      <w:pPr>
        <w:pStyle w:val="Lista2"/>
      </w:pPr>
      <w:r>
        <w:t>especially in the case of multiline additions: encode the addition as a boxlike partition (§</w:t>
      </w:r>
      <w:r>
        <w:fldChar w:fldCharType="begin"/>
      </w:r>
      <w:r>
        <w:instrText xml:space="preserve"> REF _Ref43978987 \r \h </w:instrText>
      </w:r>
      <w:r>
        <w:fldChar w:fldCharType="separate"/>
      </w:r>
      <w:r>
        <w:t>3.2</w:t>
      </w:r>
      <w:r>
        <w:fldChar w:fldCharType="end"/>
      </w:r>
      <w:r>
        <w:t>) separate from the main body of the inscription</w:t>
      </w:r>
    </w:p>
    <w:p>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4.4.3</w:t>
              </w:r>
            </w:fldSimple>
            <w:r>
              <w:t>.</w:t>
            </w:r>
            <w:fldSimple w:instr=" SEQ Example \* ALPHABETIC \s 3 ">
              <w:r>
                <w:rPr>
                  <w:noProof/>
                </w:rPr>
                <w:t>A</w:t>
              </w:r>
            </w:fldSimple>
            <w:r>
              <w:t>: premodern interlinear insertion</w:t>
            </w:r>
          </w:p>
        </w:tc>
      </w:tr>
      <w:tr>
        <w:tc>
          <w:tcPr>
            <w:tcW w:w="5000" w:type="pct"/>
          </w:tcPr>
          <w:p>
            <w:pPr>
              <w:pStyle w:val="TableNote"/>
            </w:pPr>
            <w:r>
              <w:t xml:space="preserve">an originally inscribed word </w:t>
            </w:r>
            <w:r>
              <w:rPr>
                <w:rStyle w:val="Foreign"/>
                <w:i w:val="0"/>
                <w:iCs w:val="0"/>
                <w:noProof w:val="0"/>
              </w:rPr>
              <w:t>dīnāram</w:t>
            </w:r>
            <w:r>
              <w:t xml:space="preserve"> was corrected to </w:t>
            </w:r>
            <w:r>
              <w:rPr>
                <w:rStyle w:val="Foreign"/>
                <w:i w:val="0"/>
                <w:iCs w:val="0"/>
                <w:noProof w:val="0"/>
              </w:rPr>
              <w:t>dīnāra-dvayam</w:t>
            </w:r>
            <w:r>
              <w:t xml:space="preserve"> by adding </w:t>
            </w:r>
            <w:r>
              <w:rPr>
                <w:rStyle w:val="Foreign"/>
                <w:i w:val="0"/>
                <w:iCs w:val="0"/>
                <w:noProof w:val="0"/>
              </w:rPr>
              <w:t>dvaya</w:t>
            </w:r>
            <w:r>
              <w:t xml:space="preserve"> between lines below this word</w:t>
            </w:r>
          </w:p>
        </w:tc>
      </w:tr>
      <w:tr>
        <w:tc>
          <w:tcPr>
            <w:tcW w:w="5000" w:type="pct"/>
          </w:tcPr>
          <w:p>
            <w:pPr>
              <w:pStyle w:val="CodeParagraph"/>
              <w:rPr>
                <w:rStyle w:val="Code"/>
              </w:rPr>
            </w:pPr>
            <w:r>
              <w:rPr>
                <w:rStyle w:val="Codetext"/>
              </w:rPr>
              <w:t>dīnāra</w:t>
            </w:r>
            <w:r>
              <w:rPr>
                <w:rStyle w:val="Code"/>
              </w:rPr>
              <w:t xml:space="preserve">&lt;add </w:t>
            </w:r>
            <w:r>
              <w:rPr>
                <w:rStyle w:val="Codeattribute"/>
              </w:rPr>
              <w:t>place</w:t>
            </w:r>
            <w:r>
              <w:rPr>
                <w:rStyle w:val="Code"/>
              </w:rPr>
              <w:t>=</w:t>
            </w:r>
            <w:r>
              <w:rPr>
                <w:rStyle w:val="Codevalue"/>
              </w:rPr>
              <w:t>"below"</w:t>
            </w:r>
            <w:r>
              <w:rPr>
                <w:rStyle w:val="Code"/>
              </w:rPr>
              <w:t>&gt;</w:t>
            </w:r>
            <w:r>
              <w:rPr>
                <w:rStyle w:val="Codetext"/>
              </w:rPr>
              <w:t>-dvaya</w:t>
            </w:r>
            <w:r>
              <w:rPr>
                <w:rStyle w:val="Code"/>
              </w:rPr>
              <w:t>&lt;/add&gt;</w:t>
            </w:r>
            <w:r>
              <w:rPr>
                <w:rStyle w:val="Codetext"/>
              </w:rPr>
              <w:t>m</w:t>
            </w:r>
          </w:p>
        </w:tc>
      </w:tr>
    </w:tbl>
    <w:p/>
    <w:tbl>
      <w:tblPr>
        <w:tblStyle w:val="CodeSampleTable"/>
        <w:tblW w:w="5000" w:type="pct"/>
        <w:tblLook w:val="04A0" w:firstRow="1" w:lastRow="0" w:firstColumn="1" w:lastColumn="0" w:noHBand="0" w:noVBand="1"/>
      </w:tblPr>
      <w:tblGrid>
        <w:gridCol w:w="6833"/>
        <w:gridCol w:w="279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pPr>
            <w:bookmarkStart w:id="510" w:name="_Ref44078703"/>
            <w:r>
              <w:t xml:space="preserve">Example </w:t>
            </w:r>
            <w:fldSimple w:instr=" STYLEREF 3 \s ">
              <w:r>
                <w:rPr>
                  <w:noProof/>
                </w:rPr>
                <w:t>4.4.3</w:t>
              </w:r>
            </w:fldSimple>
            <w:r>
              <w:t>.</w:t>
            </w:r>
            <w:fldSimple w:instr=" SEQ Example \* ALPHABETIC \s 3 ">
              <w:r>
                <w:rPr>
                  <w:noProof/>
                </w:rPr>
                <w:t>B</w:t>
              </w:r>
            </w:fldSimple>
            <w:bookmarkEnd w:id="510"/>
            <w:r>
              <w:t>: premodern insertion with a scribal mark next to the added text</w:t>
            </w:r>
          </w:p>
        </w:tc>
      </w:tr>
      <w:tr>
        <w:tc>
          <w:tcPr>
            <w:tcW w:w="0" w:type="auto"/>
          </w:tcPr>
          <w:p>
            <w:pPr>
              <w:pStyle w:val="TableNote"/>
            </w:pPr>
            <w:r>
              <w:t xml:space="preserve">an originally inscribed </w:t>
            </w:r>
            <w:r>
              <w:rPr>
                <w:rStyle w:val="Foreign"/>
              </w:rPr>
              <w:t>maphalā</w:t>
            </w:r>
            <w:r>
              <w:t xml:space="preserve"> was corrected into </w:t>
            </w:r>
            <w:r>
              <w:rPr>
                <w:rStyle w:val="Foreign"/>
              </w:rPr>
              <w:t>makaphalā</w:t>
            </w:r>
            <w:r>
              <w:t xml:space="preserve"> by adding </w:t>
            </w:r>
            <w:r>
              <w:rPr>
                <w:rStyle w:val="Foreign"/>
              </w:rPr>
              <w:t>ka</w:t>
            </w:r>
            <w:r>
              <w:t xml:space="preserve"> between lines below this word </w:t>
            </w:r>
            <w:r>
              <w:rPr>
                <w:noProof/>
              </w:rPr>
              <w:t>(</w:t>
            </w:r>
            <w:r>
              <w:t>see the illustration)</w:t>
            </w:r>
          </w:p>
          <w:p>
            <w:pPr>
              <w:pStyle w:val="TableNote"/>
            </w:pPr>
            <w:r>
              <w:t xml:space="preserve">the scribal marks on the left and right of the added </w:t>
            </w:r>
            <w:r>
              <w:rPr>
                <w:rStyle w:val="Foreign"/>
              </w:rPr>
              <w:t>ka</w:t>
            </w:r>
            <w:r>
              <w:t xml:space="preserve"> look like punctuation marks, but the scribe’s intention was </w:t>
            </w:r>
            <w:r>
              <w:rPr>
                <w:b/>
                <w:bCs/>
              </w:rPr>
              <w:t>not</w:t>
            </w:r>
            <w:r>
              <w:t xml:space="preserve"> to write </w:t>
            </w:r>
            <w:r>
              <w:rPr>
                <w:rStyle w:val="Foreign"/>
              </w:rPr>
              <w:t>ma,ka,phalā</w:t>
            </w:r>
            <w:r>
              <w:t xml:space="preserve"> so we should not transliterate these marks as punctuation signs</w:t>
            </w:r>
          </w:p>
        </w:tc>
        <w:tc>
          <w:tcPr>
            <w:tcW w:w="0" w:type="auto"/>
            <w:vMerge w:val="restart"/>
          </w:tcPr>
          <w:p>
            <w:pPr>
              <w:pStyle w:val="Image"/>
            </w:pPr>
            <w:r>
              <w:drawing>
                <wp:inline distT="0" distB="0" distL="0" distR="0">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tc>
          <w:tcPr>
            <w:tcW w:w="0" w:type="auto"/>
          </w:tcPr>
          <w:p>
            <w:pPr>
              <w:pStyle w:val="CodeParagraph"/>
              <w:rPr>
                <w:rStyle w:val="Code"/>
              </w:rPr>
            </w:pPr>
            <w:r>
              <w:rPr>
                <w:rStyle w:val="Codetext"/>
              </w:rPr>
              <w:t>ma</w:t>
            </w:r>
            <w:r>
              <w:rPr>
                <w:rStyle w:val="Code"/>
              </w:rPr>
              <w:t xml:space="preserve">&lt;add </w:t>
            </w:r>
            <w:r>
              <w:rPr>
                <w:rStyle w:val="Codeattribute"/>
              </w:rPr>
              <w:t>place</w:t>
            </w:r>
            <w:r>
              <w:rPr>
                <w:rStyle w:val="Code"/>
              </w:rPr>
              <w:t>=</w:t>
            </w:r>
            <w:r>
              <w:rPr>
                <w:rStyle w:val="Codevalue"/>
              </w:rPr>
              <w:t>"below"</w:t>
            </w:r>
            <w:r>
              <w:rPr>
                <w:rStyle w:val="Code"/>
              </w:rPr>
              <w:t xml:space="preserve"> </w:t>
            </w:r>
            <w:r>
              <w:rPr>
                <w:rStyle w:val="Codeattribute"/>
              </w:rPr>
              <w:t>rend</w:t>
            </w:r>
            <w:r>
              <w:rPr>
                <w:rStyle w:val="Code"/>
              </w:rPr>
              <w:t>=</w:t>
            </w:r>
            <w:r>
              <w:rPr>
                <w:rStyle w:val="Codevalue"/>
              </w:rPr>
              <w:t>"mark"</w:t>
            </w:r>
            <w:r>
              <w:rPr>
                <w:rStyle w:val="Code"/>
              </w:rPr>
              <w:t>&gt;</w:t>
            </w:r>
            <w:r>
              <w:rPr>
                <w:rStyle w:val="Codetext"/>
              </w:rPr>
              <w:t>ka</w:t>
            </w:r>
            <w:r>
              <w:rPr>
                <w:rStyle w:val="Code"/>
              </w:rPr>
              <w:t>&lt;/add&gt;</w:t>
            </w:r>
            <w:r>
              <w:rPr>
                <w:rStyle w:val="Codetext"/>
              </w:rPr>
              <w:t>phalā</w:t>
            </w:r>
          </w:p>
        </w:tc>
        <w:tc>
          <w:tcPr>
            <w:tcW w:w="0" w:type="auto"/>
            <w:vMerge/>
          </w:tcPr>
          <w:p>
            <w:pPr>
              <w:pStyle w:val="CodeParagraph"/>
              <w:rPr>
                <w:rStyle w:val="Code"/>
              </w:rPr>
            </w:pPr>
          </w:p>
        </w:tc>
      </w:tr>
    </w:tbl>
    <w:p>
      <w:bookmarkStart w:id="511" w:name="_maecup4bnx3" w:colFirst="0" w:colLast="0"/>
      <w:bookmarkStart w:id="512" w:name="_Ref43987708"/>
      <w:bookmarkEnd w:id="511"/>
    </w:p>
    <w:tbl>
      <w:tblPr>
        <w:tblStyle w:val="CodeSampleTable"/>
        <w:tblW w:w="5000" w:type="pct"/>
        <w:tblLook w:val="04A0" w:firstRow="1" w:lastRow="0" w:firstColumn="1" w:lastColumn="0" w:noHBand="0" w:noVBand="1"/>
      </w:tblPr>
      <w:tblGrid>
        <w:gridCol w:w="4853"/>
        <w:gridCol w:w="477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4.4.3</w:t>
              </w:r>
            </w:fldSimple>
            <w:r>
              <w:t>.</w:t>
            </w:r>
            <w:fldSimple w:instr=" SEQ Example \* ALPHABETIC \s 3 ">
              <w:r>
                <w:rPr>
                  <w:noProof/>
                </w:rPr>
                <w:t>C</w:t>
              </w:r>
            </w:fldSimple>
            <w:r>
              <w:t>: premodern insertion with an editorial mark next to the place of insertion</w:t>
            </w:r>
          </w:p>
        </w:tc>
      </w:tr>
      <w:tr>
        <w:tc>
          <w:tcPr>
            <w:tcW w:w="2742" w:type="pct"/>
          </w:tcPr>
          <w:p>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pPr>
              <w:pStyle w:val="Image"/>
            </w:pPr>
            <w:r>
              <w:rPr>
                <w:rStyle w:val="Codetext"/>
              </w:rPr>
              <w:drawing>
                <wp:inline distT="0" distB="0" distL="0" distR="0">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tc>
          <w:tcPr>
            <w:tcW w:w="2742" w:type="pct"/>
          </w:tcPr>
          <w:p>
            <w:pPr>
              <w:pStyle w:val="CodeParagraph"/>
              <w:rPr>
                <w:rStyle w:val="Code"/>
              </w:rPr>
            </w:pPr>
            <w:r>
              <w:rPr>
                <w:rStyle w:val="Code"/>
              </w:rPr>
              <w:t xml:space="preserve">r a&lt;add </w:t>
            </w:r>
            <w:r>
              <w:rPr>
                <w:rStyle w:val="Codeattribute"/>
              </w:rPr>
              <w:t>place</w:t>
            </w:r>
            <w:r>
              <w:rPr>
                <w:rStyle w:val="Code"/>
              </w:rPr>
              <w:t>=</w:t>
            </w:r>
            <w:r>
              <w:rPr>
                <w:rStyle w:val="Codevalue"/>
              </w:rPr>
              <w:t xml:space="preserve">"below" </w:t>
            </w:r>
            <w:r>
              <w:rPr>
                <w:rStyle w:val="Codeattribute"/>
              </w:rPr>
              <w:t>rend</w:t>
            </w:r>
            <w:r>
              <w:rPr>
                <w:rStyle w:val="Code"/>
              </w:rPr>
              <w:t>=</w:t>
            </w:r>
            <w:r>
              <w:rPr>
                <w:rStyle w:val="Codevalue"/>
              </w:rPr>
              <w:t>"mark"</w:t>
            </w:r>
            <w:r>
              <w:rPr>
                <w:rStyle w:val="Code"/>
              </w:rPr>
              <w:t>&gt;</w:t>
            </w:r>
            <w:r>
              <w:rPr>
                <w:rStyle w:val="Codetext"/>
              </w:rPr>
              <w:t>va</w:t>
            </w:r>
            <w:r>
              <w:rPr>
                <w:rStyle w:val="Code"/>
              </w:rPr>
              <w:t>&lt;/add&gt;&lt;/subst&gt;</w:t>
            </w:r>
            <w:r>
              <w:rPr>
                <w:rStyle w:val="Codetext"/>
              </w:rPr>
              <w:t>dhāraṇayā</w:t>
            </w:r>
          </w:p>
        </w:tc>
        <w:tc>
          <w:tcPr>
            <w:tcW w:w="2258" w:type="pct"/>
            <w:vMerge/>
          </w:tcPr>
          <w:p>
            <w:pPr>
              <w:pStyle w:val="CodeParagraph"/>
              <w:rPr>
                <w:rStyle w:val="Code"/>
              </w:rPr>
            </w:pPr>
          </w:p>
        </w:tc>
      </w:tr>
    </w:tbl>
    <w:p/>
    <w:p>
      <w:pPr>
        <w:pStyle w:val="Cmsor3"/>
      </w:pPr>
      <w:bookmarkStart w:id="513" w:name="_Ref74727538"/>
      <w:bookmarkStart w:id="514" w:name="_Toc183083800"/>
      <w:r>
        <w:t>Scribal correction</w:t>
      </w:r>
      <w:bookmarkEnd w:id="512"/>
      <w:bookmarkEnd w:id="513"/>
      <w:bookmarkEnd w:id="514"/>
    </w:p>
    <w:p>
      <w:pPr>
        <w:pStyle w:val="Lista"/>
      </w:pPr>
      <w:r>
        <w:t xml:space="preserve">when a correction is inscribed over previously engraved text, which was rendered completely illegible in the process, encode the correction as an insertion with a special value of </w:t>
      </w:r>
      <w:r>
        <w:rPr>
          <w:rStyle w:val="Codeattribute"/>
        </w:rPr>
        <w:t>@place</w:t>
      </w:r>
      <w:r>
        <w:t>:</w:t>
      </w:r>
    </w:p>
    <w:p>
      <w:pPr>
        <w:pStyle w:val="Lista2"/>
        <w:rPr>
          <w:rStyle w:val="Code"/>
        </w:rPr>
      </w:pPr>
      <w:r>
        <w:rPr>
          <w:rStyle w:val="Code"/>
        </w:rPr>
        <w:t xml:space="preserve">&lt;add </w:t>
      </w:r>
      <w:r>
        <w:rPr>
          <w:rStyle w:val="Codeattribute"/>
        </w:rPr>
        <w:t>place</w:t>
      </w:r>
      <w:r>
        <w:rPr>
          <w:rStyle w:val="Code"/>
        </w:rPr>
        <w:t>=</w:t>
      </w:r>
      <w:r>
        <w:rPr>
          <w:rStyle w:val="Codevalue"/>
        </w:rPr>
        <w:t>"overstrike"</w:t>
      </w:r>
      <w:r>
        <w:rPr>
          <w:rStyle w:val="Code"/>
        </w:rPr>
        <w:t>&gt;</w:t>
      </w:r>
      <w:r>
        <w:rPr>
          <w:rStyle w:val="Codetext"/>
        </w:rPr>
        <w:t>abc</w:t>
      </w:r>
      <w:r>
        <w:rPr>
          <w:rStyle w:val="Code"/>
        </w:rPr>
        <w:t>&lt;/add&gt;</w:t>
      </w:r>
    </w:p>
    <w:p>
      <w:pPr>
        <w:pStyle w:val="Lista"/>
      </w:pPr>
      <w:r>
        <w:t xml:space="preserve">when any of the pre-correction text can be read </w:t>
      </w:r>
      <w:r>
        <w:rPr>
          <w:noProof/>
        </w:rPr>
        <w:t>(</w:t>
      </w:r>
      <w:r>
        <w:t xml:space="preserve">or restored), scribal correction must be represented as a combination of scribal deletion and scribal addition, wrapped in the element </w:t>
      </w:r>
      <w:r>
        <w:rPr>
          <w:rStyle w:val="Code"/>
        </w:rPr>
        <w:t>&lt;subst&gt;</w:t>
      </w:r>
      <w:r>
        <w:t xml:space="preserve"> to show that one is meant to be substituted by the other</w:t>
      </w:r>
    </w:p>
    <w:p>
      <w:pPr>
        <w:pStyle w:val="Lista2"/>
      </w:pPr>
      <w:r>
        <w:t xml:space="preserve">tag the deleted text with </w:t>
      </w:r>
      <w:r>
        <w:rPr>
          <w:rStyle w:val="Code"/>
        </w:rPr>
        <w:t>&lt;del&gt;</w:t>
      </w:r>
      <w:r>
        <w:t xml:space="preserve"> as follows:</w:t>
      </w:r>
    </w:p>
    <w:p>
      <w:pPr>
        <w:pStyle w:val="Lista3"/>
      </w:pPr>
      <w:r>
        <w:t xml:space="preserve">if the text to be replaced was neither erased, nor marked for cancellation </w:t>
      </w:r>
      <w:r>
        <w:rPr>
          <w:noProof/>
        </w:rPr>
        <w:t>(</w:t>
      </w:r>
      <w:r>
        <w:t xml:space="preserve">i.e. it is either overwritten with the post-correction text or left in place without any apparent alteration), then use the attribute </w:t>
      </w:r>
      <w:r>
        <w:rPr>
          <w:rStyle w:val="Codeattribute"/>
        </w:rPr>
        <w:t>@rend</w:t>
      </w:r>
      <w:r>
        <w:t xml:space="preserve"> with the value </w:t>
      </w:r>
      <w:r>
        <w:rPr>
          <w:rStyle w:val="Codevalue"/>
        </w:rPr>
        <w:t>"corrected"</w:t>
      </w:r>
    </w:p>
    <w:p>
      <w:pPr>
        <w:pStyle w:val="Lista3"/>
      </w:pPr>
      <w:r>
        <w:t>otherwise, proceed as instructed in §</w:t>
      </w:r>
      <w:r>
        <w:fldChar w:fldCharType="begin"/>
      </w:r>
      <w:r>
        <w:instrText xml:space="preserve"> REF _Ref43985171 \r \h </w:instrText>
      </w:r>
      <w:r>
        <w:fldChar w:fldCharType="separate"/>
      </w:r>
      <w:r>
        <w:t>4.4.2</w:t>
      </w:r>
      <w:r>
        <w:fldChar w:fldCharType="end"/>
      </w:r>
      <w:r>
        <w:t xml:space="preserve"> above, i.e.</w:t>
      </w:r>
    </w:p>
    <w:p>
      <w:pPr>
        <w:pStyle w:val="Lista4"/>
      </w:pPr>
      <w:r>
        <w:t xml:space="preserve">omit </w:t>
      </w:r>
      <w:r>
        <w:rPr>
          <w:rStyle w:val="Codeattribute"/>
        </w:rPr>
        <w:t>@rend</w:t>
      </w:r>
      <w:r>
        <w:t xml:space="preserve"> if the text to be replaced was erased</w:t>
      </w:r>
    </w:p>
    <w:p>
      <w:pPr>
        <w:pStyle w:val="Lista4"/>
      </w:pPr>
      <w:r>
        <w:t xml:space="preserve">use the values of </w:t>
      </w:r>
      <w:r>
        <w:rPr>
          <w:rStyle w:val="Codeattribute"/>
        </w:rPr>
        <w:t>@rend</w:t>
      </w:r>
      <w:r>
        <w:t xml:space="preserve"> listed there if the text to be replaced was cancelled with marks</w:t>
      </w:r>
    </w:p>
    <w:p>
      <w:pPr>
        <w:pStyle w:val="Lista2"/>
      </w:pPr>
      <w:r>
        <w:t xml:space="preserve">tag the inserted text with </w:t>
      </w:r>
      <w:r>
        <w:rPr>
          <w:rStyle w:val="Code"/>
        </w:rPr>
        <w:t>&lt;add&gt;</w:t>
      </w:r>
      <w:r>
        <w:t xml:space="preserve">, using the attribute </w:t>
      </w:r>
      <w:r>
        <w:rPr>
          <w:rStyle w:val="Codeattribute"/>
        </w:rPr>
        <w:t>@place</w:t>
      </w:r>
    </w:p>
    <w:p>
      <w:pPr>
        <w:pStyle w:val="Lista3"/>
      </w:pPr>
      <w:r>
        <w:t>with one of the values listed under premodern addition above; or</w:t>
      </w:r>
    </w:p>
    <w:p>
      <w:pPr>
        <w:pStyle w:val="Lista3"/>
      </w:pPr>
      <w:r>
        <w:lastRenderedPageBreak/>
        <w:t xml:space="preserve">with the value </w:t>
      </w:r>
      <w:r>
        <w:rPr>
          <w:rStyle w:val="Codevalue"/>
        </w:rPr>
        <w:t>"overstrike"</w:t>
      </w:r>
      <w:r>
        <w:t xml:space="preserve">, if the replacement text is inscribed over the pre-correction text </w:t>
      </w:r>
      <w:r>
        <w:rPr>
          <w:noProof/>
        </w:rPr>
        <w:t>(</w:t>
      </w:r>
      <w:r>
        <w:t>rather than at some other position)</w:t>
      </w:r>
    </w:p>
    <w:p>
      <w:pPr>
        <w:pStyle w:val="Lista"/>
      </w:pPr>
      <w:r>
        <w:t xml:space="preserve">bear in mind that the cancellation of an explicit vowel mark restores the inherent </w:t>
      </w:r>
      <w:r>
        <w:rPr>
          <w:rStyle w:val="Foreign"/>
        </w:rPr>
        <w:t>a</w:t>
      </w:r>
      <w:r>
        <w:t xml:space="preserve"> of a consonant </w:t>
      </w:r>
      <w:r>
        <w:rPr>
          <w:rStyle w:val="Foreign"/>
        </w:rPr>
        <w:t>akṣara</w:t>
      </w:r>
      <w:r>
        <w:t xml:space="preserve"> in the scripts we work with, so even though no act of explicit addition accompanies the act of deletion, the result is effectively a correction of the reading</w:t>
      </w:r>
    </w:p>
    <w:p>
      <w:pPr>
        <w:pStyle w:val="Lista2"/>
      </w:pPr>
      <w:r>
        <w:t xml:space="preserve">therefore such deletion must be encoded as a correction of the explicit vowel into </w:t>
      </w:r>
      <w:r>
        <w:rPr>
          <w:rStyle w:val="Foreign"/>
        </w:rPr>
        <w:t>a</w:t>
      </w:r>
      <w:r>
        <w:t xml:space="preserve">, with the corrected text struck over the pre-correction text </w:t>
      </w:r>
      <w:r>
        <w:rPr>
          <w:noProof/>
        </w:rPr>
        <w:t>(</w:t>
      </w:r>
      <w:r>
        <w:t xml:space="preserve">see </w:t>
      </w:r>
      <w:r>
        <w:fldChar w:fldCharType="begin"/>
      </w:r>
      <w:r>
        <w:instrText xml:space="preserve"> REF _Ref44078634 \h  \* MERGEFORMAT </w:instrText>
      </w:r>
      <w:r>
        <w:fldChar w:fldCharType="separate"/>
      </w:r>
      <w:r>
        <w:t xml:space="preserve">Example </w:t>
      </w:r>
      <w:r>
        <w:rPr>
          <w:noProof/>
        </w:rPr>
        <w:t>4.4.4.D</w:t>
      </w:r>
      <w:r>
        <w:fldChar w:fldCharType="end"/>
      </w:r>
      <w:r>
        <w:t xml:space="preserve"> below)</w:t>
      </w:r>
    </w:p>
    <w:p/>
    <w:tbl>
      <w:tblPr>
        <w:tblStyle w:val="CodeSampleTable"/>
        <w:tblW w:w="5000" w:type="pct"/>
        <w:tblLook w:val="04A0" w:firstRow="1" w:lastRow="0" w:firstColumn="1" w:lastColumn="0" w:noHBand="0" w:noVBand="1"/>
      </w:tblPr>
      <w:tblGrid>
        <w:gridCol w:w="5280"/>
        <w:gridCol w:w="4348"/>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4.4.4</w:t>
              </w:r>
            </w:fldSimple>
            <w:r>
              <w:t>.</w:t>
            </w:r>
            <w:fldSimple w:instr=" SEQ Example \* ALPHABETIC \s 3 ">
              <w:r>
                <w:rPr>
                  <w:noProof/>
                </w:rPr>
                <w:t>A</w:t>
              </w:r>
            </w:fldSimple>
            <w:r>
              <w:t>: premodern correction by overwriting</w:t>
            </w:r>
          </w:p>
        </w:tc>
      </w:tr>
      <w:tr>
        <w:tc>
          <w:tcPr>
            <w:tcW w:w="2742" w:type="pct"/>
          </w:tcPr>
          <w:p>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pPr>
              <w:pStyle w:val="Image"/>
            </w:pPr>
            <w:r>
              <w:drawing>
                <wp:inline distT="0" distB="0" distL="0" distR="0">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tc>
          <w:tcPr>
            <w:tcW w:w="2742" w:type="pct"/>
          </w:tcPr>
          <w:p>
            <w:pPr>
              <w:pStyle w:val="CodeParagraph"/>
              <w:rPr>
                <w:rStyle w:val="Code"/>
              </w:rPr>
            </w:pP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tu</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ca</w:t>
            </w:r>
            <w:r>
              <w:rPr>
                <w:rStyle w:val="Code"/>
              </w:rPr>
              <w:t>&lt;/add&gt;&lt;/subst&gt;</w:t>
            </w:r>
            <w:r>
              <w:rPr>
                <w:rStyle w:val="Codetext"/>
              </w:rPr>
              <w:t>tuṣṭayaṁ</w:t>
            </w:r>
          </w:p>
        </w:tc>
        <w:tc>
          <w:tcPr>
            <w:tcW w:w="2258"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5453"/>
        <w:gridCol w:w="4175"/>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t xml:space="preserve">Example </w:t>
            </w:r>
            <w:fldSimple w:instr=" STYLEREF 3 \s ">
              <w:r>
                <w:rPr>
                  <w:noProof/>
                </w:rPr>
                <w:t>4.4.4</w:t>
              </w:r>
            </w:fldSimple>
            <w:r>
              <w:t>.</w:t>
            </w:r>
            <w:fldSimple w:instr=" SEQ Example \* ALPHABETIC \s 3 ">
              <w:r>
                <w:rPr>
                  <w:noProof/>
                </w:rPr>
                <w:t>B</w:t>
              </w:r>
            </w:fldSimple>
            <w:r>
              <w:t>: premodern correction written inline</w:t>
            </w:r>
          </w:p>
        </w:tc>
      </w:tr>
      <w:tr>
        <w:tc>
          <w:tcPr>
            <w:tcW w:w="3284" w:type="pct"/>
          </w:tcPr>
          <w:p>
            <w:pPr>
              <w:pStyle w:val="TableNote"/>
              <w:keepNext/>
            </w:pPr>
            <w:r>
              <w:t xml:space="preserve">an originally inscribed </w:t>
            </w:r>
            <w:r>
              <w:rPr>
                <w:rStyle w:val="Foreign"/>
              </w:rPr>
              <w:t>dvau</w:t>
            </w:r>
            <w:r>
              <w:t xml:space="preserve"> was corrected to </w:t>
            </w:r>
            <w:r>
              <w:rPr>
                <w:rStyle w:val="Foreign"/>
              </w:rPr>
              <w:t>dve</w:t>
            </w:r>
            <w:r>
              <w:t xml:space="preserve"> written inline immediately afterward (</w:t>
            </w:r>
            <w:r>
              <w:rPr>
                <w:rStyle w:val="Codeattribute"/>
                <w:sz w:val="18"/>
                <w:szCs w:val="18"/>
              </w:rPr>
              <w:t>@place</w:t>
            </w:r>
            <w:r>
              <w:rPr>
                <w:rStyle w:val="Codetext"/>
              </w:rPr>
              <w:t>=</w:t>
            </w:r>
            <w:r>
              <w:rPr>
                <w:rStyle w:val="Codevalue"/>
                <w:sz w:val="18"/>
                <w:szCs w:val="18"/>
              </w:rPr>
              <w:t>"inline"</w:t>
            </w:r>
            <w:r>
              <w:t xml:space="preserve"> on </w:t>
            </w:r>
            <w:r>
              <w:rPr>
                <w:rStyle w:val="Code"/>
                <w:sz w:val="18"/>
                <w:szCs w:val="18"/>
              </w:rPr>
              <w:t>&lt;add&gt;</w:t>
            </w:r>
            <w:r>
              <w:t xml:space="preserve">), without explicitly cancelling </w:t>
            </w:r>
            <w:r>
              <w:rPr>
                <w:rStyle w:val="Foreign"/>
              </w:rPr>
              <w:t>dvau</w:t>
            </w:r>
            <w:r>
              <w:t xml:space="preserve"> (</w:t>
            </w:r>
            <w:r>
              <w:rPr>
                <w:rStyle w:val="Codeattribute"/>
                <w:sz w:val="18"/>
                <w:szCs w:val="18"/>
              </w:rPr>
              <w:t>@rend</w:t>
            </w:r>
            <w:r>
              <w:rPr>
                <w:rStyle w:val="Codetext"/>
              </w:rPr>
              <w:t>=</w:t>
            </w:r>
            <w:r>
              <w:rPr>
                <w:rStyle w:val="Codevalue"/>
                <w:sz w:val="18"/>
                <w:szCs w:val="18"/>
              </w:rPr>
              <w:t>"corrected"</w:t>
            </w:r>
            <w:r>
              <w:t xml:space="preserve"> on </w:t>
            </w:r>
            <w:r>
              <w:rPr>
                <w:rStyle w:val="Code"/>
                <w:sz w:val="18"/>
                <w:szCs w:val="18"/>
              </w:rPr>
              <w:t>&lt;del&gt;</w:t>
            </w:r>
            <w:r>
              <w:t>)</w:t>
            </w:r>
          </w:p>
        </w:tc>
        <w:tc>
          <w:tcPr>
            <w:tcW w:w="1716" w:type="pct"/>
            <w:vMerge w:val="restart"/>
          </w:tcPr>
          <w:p>
            <w:pPr>
              <w:pStyle w:val="Image"/>
            </w:pPr>
            <w:r>
              <w:rPr>
                <w:rStyle w:val="Codevalue"/>
              </w:rPr>
              <w:drawing>
                <wp:inline distT="0" distB="0" distL="0" distR="0">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tc>
          <w:tcPr>
            <w:tcW w:w="3284" w:type="pct"/>
          </w:tcPr>
          <w:p>
            <w:pPr>
              <w:pStyle w:val="CodeParagraph"/>
              <w:rPr>
                <w:rStyle w:val="Code"/>
              </w:rPr>
            </w:pPr>
            <w:r>
              <w:rPr>
                <w:rStyle w:val="Codetext"/>
              </w:rPr>
              <w:t xml:space="preserve">devakule </w:t>
            </w:r>
            <w:r>
              <w:rPr>
                <w:rStyle w:val="Code"/>
              </w:rPr>
              <w:t xml:space="preserve">&lt;subst&gt;&lt;del </w:t>
            </w:r>
            <w:r>
              <w:rPr>
                <w:rStyle w:val="Codeattribute"/>
              </w:rPr>
              <w:t>rend</w:t>
            </w:r>
            <w:r>
              <w:rPr>
                <w:rStyle w:val="Codetext"/>
              </w:rPr>
              <w:t>=</w:t>
            </w:r>
            <w:r>
              <w:rPr>
                <w:rStyle w:val="Codevalue"/>
              </w:rPr>
              <w:t>"corrected"</w:t>
            </w:r>
            <w:r>
              <w:rPr>
                <w:rStyle w:val="Code"/>
              </w:rPr>
              <w:t>&gt;</w:t>
            </w:r>
            <w:r>
              <w:rPr>
                <w:rStyle w:val="Codetext"/>
              </w:rPr>
              <w:t>dvau</w:t>
            </w:r>
            <w:r>
              <w:rPr>
                <w:rStyle w:val="Code"/>
              </w:rPr>
              <w:t xml:space="preserve">&lt;/del&gt;&lt;add </w:t>
            </w:r>
            <w:r>
              <w:rPr>
                <w:rStyle w:val="Codeattribute"/>
              </w:rPr>
              <w:t>place</w:t>
            </w:r>
            <w:r>
              <w:rPr>
                <w:rStyle w:val="Codetext"/>
              </w:rPr>
              <w:t>=</w:t>
            </w:r>
            <w:r>
              <w:rPr>
                <w:rStyle w:val="Code"/>
              </w:rPr>
              <w:t>&gt;</w:t>
            </w:r>
            <w:r>
              <w:rPr>
                <w:rStyle w:val="Codetext"/>
              </w:rPr>
              <w:t>dve</w:t>
            </w:r>
            <w:r>
              <w:rPr>
                <w:rStyle w:val="Code"/>
              </w:rPr>
              <w:t>&lt;/add&gt;&lt;/subst&gt;</w:t>
            </w:r>
          </w:p>
        </w:tc>
        <w:tc>
          <w:tcPr>
            <w:tcW w:w="1716"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515" w:name="_Ref44078690"/>
            <w:r>
              <w:t xml:space="preserve">Example </w:t>
            </w:r>
            <w:fldSimple w:instr=" STYLEREF 3 \s ">
              <w:r>
                <w:rPr>
                  <w:noProof/>
                </w:rPr>
                <w:t>4.4.4</w:t>
              </w:r>
            </w:fldSimple>
            <w:r>
              <w:t>.</w:t>
            </w:r>
            <w:fldSimple w:instr=" SEQ Example \* ALPHABETIC \s 3 ">
              <w:r>
                <w:rPr>
                  <w:noProof/>
                </w:rPr>
                <w:t>C</w:t>
              </w:r>
            </w:fldSimple>
            <w:bookmarkEnd w:id="515"/>
            <w:r>
              <w:t>: premodern marginal correction with a scribal mark</w:t>
            </w:r>
          </w:p>
        </w:tc>
      </w:tr>
      <w:tr>
        <w:tc>
          <w:tcPr>
            <w:tcW w:w="5000" w:type="pct"/>
          </w:tcPr>
          <w:p>
            <w:pPr>
              <w:pStyle w:val="TableNote"/>
              <w:keepNext/>
            </w:pPr>
            <w:r>
              <w:t xml:space="preserve">an originally inscribed </w:t>
            </w:r>
            <w:r>
              <w:rPr>
                <w:rStyle w:val="Foreign"/>
              </w:rPr>
              <w:t>droṇavāpam</w:t>
            </w:r>
            <w:r>
              <w:t xml:space="preserve"> was corrected to </w:t>
            </w:r>
            <w:r>
              <w:rPr>
                <w:rStyle w:val="Foreign"/>
              </w:rPr>
              <w:t>kulyavāpam</w:t>
            </w:r>
            <w:r>
              <w:t xml:space="preserve"> by striking out </w:t>
            </w:r>
            <w:r>
              <w:rPr>
                <w:rStyle w:val="Foreign"/>
              </w:rPr>
              <w:t>droṇa</w:t>
            </w:r>
            <w:r>
              <w:t xml:space="preserve">, adding a </w:t>
            </w:r>
            <w:r>
              <w:rPr>
                <w:rStyle w:val="Foreign"/>
              </w:rPr>
              <w:t>kākapada</w:t>
            </w:r>
            <w:r>
              <w:t xml:space="preserve"> at this spot, and adding </w:t>
            </w:r>
            <w:r>
              <w:rPr>
                <w:rStyle w:val="Foreign"/>
              </w:rPr>
              <w:t>kulya</w:t>
            </w:r>
            <w:r>
              <w:t xml:space="preserve"> in the bottom margin</w:t>
            </w:r>
          </w:p>
        </w:tc>
      </w:tr>
      <w:tr>
        <w:tc>
          <w:tcPr>
            <w:tcW w:w="5000" w:type="pct"/>
          </w:tcPr>
          <w:p>
            <w:pPr>
              <w:pStyle w:val="CodeParagraph"/>
              <w:rPr>
                <w:rStyle w:val="Code"/>
              </w:rPr>
            </w:pPr>
            <w:r>
              <w:rPr>
                <w:rStyle w:val="Code"/>
              </w:rPr>
              <w:t xml:space="preserve">&lt;subst&gt;&lt;del </w:t>
            </w:r>
            <w:r>
              <w:rPr>
                <w:rStyle w:val="Codeattribute"/>
              </w:rPr>
              <w:t>rend</w:t>
            </w:r>
            <w:r>
              <w:rPr>
                <w:rStyle w:val="Code"/>
              </w:rPr>
              <w:t>=</w:t>
            </w:r>
            <w:r>
              <w:rPr>
                <w:rStyle w:val="Codevalue"/>
              </w:rPr>
              <w:t>"strikeout"</w:t>
            </w:r>
            <w:r>
              <w:rPr>
                <w:rStyle w:val="Code"/>
              </w:rPr>
              <w:t>&gt;</w:t>
            </w:r>
            <w:r>
              <w:rPr>
                <w:rStyle w:val="Codetext"/>
              </w:rPr>
              <w:t>droṇa</w:t>
            </w:r>
            <w:r>
              <w:rPr>
                <w:rStyle w:val="Code"/>
              </w:rPr>
              <w:t xml:space="preserve">&lt;/del&gt;&lt;add </w:t>
            </w:r>
            <w:r>
              <w:rPr>
                <w:rStyle w:val="Codeattribute"/>
              </w:rPr>
              <w:t>place</w:t>
            </w:r>
            <w:r>
              <w:rPr>
                <w:rStyle w:val="Code"/>
              </w:rPr>
              <w:t>=</w:t>
            </w:r>
            <w:r>
              <w:rPr>
                <w:rStyle w:val="Codevalue"/>
              </w:rPr>
              <w:t xml:space="preserve">"bottom" </w:t>
            </w:r>
            <w:r>
              <w:rPr>
                <w:rStyle w:val="Codeattribute"/>
              </w:rPr>
              <w:t>rend</w:t>
            </w:r>
            <w:r>
              <w:rPr>
                <w:rStyle w:val="Code"/>
              </w:rPr>
              <w:t>=</w:t>
            </w:r>
            <w:r>
              <w:rPr>
                <w:rStyle w:val="Codevalue"/>
              </w:rPr>
              <w:t>"mark"</w:t>
            </w:r>
            <w:r>
              <w:rPr>
                <w:rStyle w:val="Code"/>
              </w:rPr>
              <w:t>&gt;</w:t>
            </w:r>
            <w:r>
              <w:rPr>
                <w:rStyle w:val="Codetext"/>
              </w:rPr>
              <w:t>kulya</w:t>
            </w:r>
            <w:r>
              <w:rPr>
                <w:rStyle w:val="Code"/>
              </w:rPr>
              <w:t>&lt;/add&gt;&lt;/subst&gt;</w:t>
            </w:r>
            <w:r>
              <w:rPr>
                <w:rStyle w:val="Codetext"/>
              </w:rPr>
              <w:t>vāpam</w:t>
            </w:r>
          </w:p>
        </w:tc>
      </w:tr>
    </w:tbl>
    <w:p/>
    <w:tbl>
      <w:tblPr>
        <w:tblStyle w:val="CodeSampleTable"/>
        <w:tblW w:w="5000" w:type="pct"/>
        <w:tblLook w:val="04A0" w:firstRow="1" w:lastRow="0" w:firstColumn="1" w:lastColumn="0" w:noHBand="0" w:noVBand="1"/>
      </w:tblPr>
      <w:tblGrid>
        <w:gridCol w:w="6324"/>
        <w:gridCol w:w="3304"/>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bookmarkStart w:id="516" w:name="_Ref44078634"/>
            <w:r>
              <w:t xml:space="preserve">Example </w:t>
            </w:r>
            <w:fldSimple w:instr=" STYLEREF 3 \s ">
              <w:r>
                <w:rPr>
                  <w:noProof/>
                </w:rPr>
                <w:t>4.4.4</w:t>
              </w:r>
            </w:fldSimple>
            <w:r>
              <w:t>.</w:t>
            </w:r>
            <w:fldSimple w:instr=" SEQ Example \* ALPHABETIC \s 3 ">
              <w:r>
                <w:rPr>
                  <w:noProof/>
                </w:rPr>
                <w:t>D</w:t>
              </w:r>
            </w:fldSimple>
            <w:bookmarkEnd w:id="516"/>
            <w:r>
              <w:t>: premodern correction by striking out a component</w:t>
            </w:r>
          </w:p>
        </w:tc>
      </w:tr>
      <w:tr>
        <w:tc>
          <w:tcPr>
            <w:tcW w:w="3284" w:type="pct"/>
          </w:tcPr>
          <w:p>
            <w:pPr>
              <w:pStyle w:val="TableNote"/>
            </w:pPr>
            <w:r>
              <w:t xml:space="preserve">an originally inscribed </w:t>
            </w:r>
            <w:r>
              <w:rPr>
                <w:rStyle w:val="Foreign"/>
              </w:rPr>
              <w:t>prisaṅgi</w:t>
            </w:r>
            <w:r>
              <w:t xml:space="preserve"> was corrected to </w:t>
            </w:r>
            <w:r>
              <w:rPr>
                <w:rStyle w:val="Foreign"/>
              </w:rPr>
              <w:t>prasaṅgi</w:t>
            </w:r>
            <w:r>
              <w:t xml:space="preserve"> by striking out the superfluous </w:t>
            </w:r>
            <w:r>
              <w:rPr>
                <w:rStyle w:val="Foreign"/>
              </w:rPr>
              <w:t xml:space="preserve">i </w:t>
            </w:r>
            <w:r>
              <w:t>marker</w:t>
            </w:r>
          </w:p>
          <w:p>
            <w:pPr>
              <w:pStyle w:val="TableNote"/>
            </w:pPr>
            <w:r>
              <w:t xml:space="preserve">the markup must include the correction encoded as </w:t>
            </w:r>
            <w:r>
              <w:rPr>
                <w:rStyle w:val="Codevalue"/>
              </w:rPr>
              <w:t>"overstrike"</w:t>
            </w:r>
            <w:r>
              <w:t xml:space="preserve"> even though no explicit </w:t>
            </w:r>
            <w:r>
              <w:rPr>
                <w:rStyle w:val="Foreign"/>
              </w:rPr>
              <w:t>a</w:t>
            </w:r>
            <w:r>
              <w:t xml:space="preserve"> was engraved</w:t>
            </w:r>
          </w:p>
          <w:p>
            <w:pPr>
              <w:pStyle w:val="TableNote"/>
            </w:pPr>
            <w:r>
              <w:rPr>
                <w:rStyle w:val="Codeattribute"/>
              </w:rPr>
              <w:t>@rend</w:t>
            </w:r>
            <w:r>
              <w:t xml:space="preserve"> is not used on </w:t>
            </w:r>
            <w:r>
              <w:rPr>
                <w:rStyle w:val="Code"/>
              </w:rPr>
              <w:t>&lt;del&gt;</w:t>
            </w:r>
            <w:r>
              <w:t xml:space="preserve">, since the </w:t>
            </w:r>
            <w:r>
              <w:rPr>
                <w:rStyle w:val="Foreign"/>
              </w:rPr>
              <w:t>i</w:t>
            </w:r>
            <w:r>
              <w:t xml:space="preserve"> was erased, which is the default method of deletion</w:t>
            </w:r>
          </w:p>
        </w:tc>
        <w:tc>
          <w:tcPr>
            <w:tcW w:w="1716" w:type="pct"/>
            <w:vMerge w:val="restart"/>
          </w:tcPr>
          <w:p>
            <w:pPr>
              <w:pStyle w:val="Image"/>
            </w:pPr>
            <w:r>
              <w:drawing>
                <wp:inline distT="0" distB="0" distL="0" distR="0">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tc>
          <w:tcPr>
            <w:tcW w:w="3284" w:type="pct"/>
          </w:tcPr>
          <w:p>
            <w:pPr>
              <w:pStyle w:val="CodeParagraph"/>
              <w:rPr>
                <w:rStyle w:val="Code"/>
              </w:rPr>
            </w:pPr>
            <w:r>
              <w:rPr>
                <w:rStyle w:val="Codetext"/>
              </w:rPr>
              <w:t>pr</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i</w:t>
            </w:r>
            <w:r>
              <w:rPr>
                <w:rStyle w:val="Code"/>
              </w:rPr>
              <w:t xml:space="preserve">&lt;/del&gt;&lt;add </w:t>
            </w:r>
            <w:r>
              <w:rPr>
                <w:rStyle w:val="Codeattribute"/>
              </w:rPr>
              <w:t>place</w:t>
            </w:r>
            <w:r>
              <w:rPr>
                <w:rStyle w:val="Code"/>
              </w:rPr>
              <w:t>=</w:t>
            </w:r>
            <w:r>
              <w:rPr>
                <w:rStyle w:val="Codevalue"/>
              </w:rPr>
              <w:t>"overstrike"</w:t>
            </w:r>
            <w:r>
              <w:rPr>
                <w:rStyle w:val="Code"/>
              </w:rPr>
              <w:t>&gt;</w:t>
            </w:r>
            <w:r>
              <w:rPr>
                <w:rStyle w:val="Codetext"/>
              </w:rPr>
              <w:t>a</w:t>
            </w:r>
            <w:r>
              <w:rPr>
                <w:rStyle w:val="Code"/>
              </w:rPr>
              <w:t>&lt;/add&gt;&lt;/subst&gt;</w:t>
            </w:r>
            <w:r>
              <w:rPr>
                <w:rStyle w:val="Codetext"/>
              </w:rPr>
              <w:t>saṅgi</w:t>
            </w:r>
          </w:p>
        </w:tc>
        <w:tc>
          <w:tcPr>
            <w:tcW w:w="1716" w:type="pct"/>
            <w:vMerge/>
          </w:tcPr>
          <w:p>
            <w:pPr>
              <w:pStyle w:val="CodeParagraph"/>
              <w:rPr>
                <w:rStyle w:val="Code"/>
              </w:rPr>
            </w:pPr>
          </w:p>
        </w:tc>
      </w:tr>
    </w:tbl>
    <w:p/>
    <w:tbl>
      <w:tblPr>
        <w:tblStyle w:val="CodeSampleTable"/>
        <w:tblW w:w="5000" w:type="pct"/>
        <w:tblLook w:val="04A0" w:firstRow="1" w:lastRow="0" w:firstColumn="1" w:lastColumn="0" w:noHBand="0" w:noVBand="1"/>
      </w:tblPr>
      <w:tblGrid>
        <w:gridCol w:w="5280"/>
        <w:gridCol w:w="4348"/>
      </w:tblGrid>
      <w:tr>
        <w:trPr>
          <w:cnfStyle w:val="100000000000" w:firstRow="1" w:lastRow="0" w:firstColumn="0" w:lastColumn="0" w:oddVBand="0" w:evenVBand="0" w:oddHBand="0" w:evenHBand="0" w:firstRowFirstColumn="0" w:firstRowLastColumn="0" w:lastRowFirstColumn="0" w:lastRowLastColumn="0"/>
        </w:trPr>
        <w:tc>
          <w:tcPr>
            <w:tcW w:w="5000" w:type="pct"/>
            <w:gridSpan w:val="2"/>
          </w:tcPr>
          <w:p>
            <w:pPr>
              <w:pStyle w:val="Kpalrs"/>
            </w:pPr>
            <w:r>
              <w:lastRenderedPageBreak/>
              <w:t xml:space="preserve">Example </w:t>
            </w:r>
            <w:fldSimple w:instr=" STYLEREF 3 \s ">
              <w:r>
                <w:rPr>
                  <w:noProof/>
                </w:rPr>
                <w:t>4.4.4</w:t>
              </w:r>
            </w:fldSimple>
            <w:r>
              <w:t>.</w:t>
            </w:r>
            <w:fldSimple w:instr=" SEQ Example \* ALPHABETIC \s 3 ">
              <w:r>
                <w:rPr>
                  <w:noProof/>
                </w:rPr>
                <w:t>E</w:t>
              </w:r>
            </w:fldSimple>
            <w:r>
              <w:t>: premodern correction (transposition) with a scribal mark</w:t>
            </w:r>
          </w:p>
        </w:tc>
      </w:tr>
      <w:tr>
        <w:tc>
          <w:tcPr>
            <w:tcW w:w="2742" w:type="pct"/>
          </w:tcPr>
          <w:p>
            <w:pPr>
              <w:pStyle w:val="TableNote"/>
              <w:keepNext/>
            </w:pPr>
            <w:r>
              <w:t xml:space="preserve">an originally inscribed </w:t>
            </w:r>
            <w:r>
              <w:rPr>
                <w:rStyle w:val="Foreign"/>
              </w:rPr>
              <w:t>ri lata</w:t>
            </w:r>
            <w:r>
              <w:t xml:space="preserve"> was corrected to </w:t>
            </w:r>
            <w:r>
              <w:rPr>
                <w:rStyle w:val="Foreign"/>
              </w:rPr>
              <w:t>ri tala</w:t>
            </w:r>
            <w:r>
              <w:t xml:space="preserve"> in a manuscript by adding a scribal mark</w:t>
            </w:r>
          </w:p>
        </w:tc>
        <w:tc>
          <w:tcPr>
            <w:tcW w:w="2258" w:type="pct"/>
            <w:vMerge w:val="restart"/>
          </w:tcPr>
          <w:p>
            <w:pPr>
              <w:pStyle w:val="Image"/>
            </w:pPr>
            <w:r>
              <w:drawing>
                <wp:inline distT="0" distB="0" distL="0" distR="0">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tc>
          <w:tcPr>
            <w:tcW w:w="2742" w:type="pct"/>
          </w:tcPr>
          <w:p>
            <w:pPr>
              <w:pStyle w:val="CodeParagraph"/>
              <w:keepNext/>
              <w:rPr>
                <w:rStyle w:val="Code"/>
              </w:rPr>
            </w:pPr>
            <w:r>
              <w:rPr>
                <w:rStyle w:val="Codetext"/>
              </w:rPr>
              <w:t>ri</w:t>
            </w:r>
            <w:r>
              <w:rPr>
                <w:rStyle w:val="Code"/>
              </w:rPr>
              <w:t xml:space="preserve">&lt;subst&gt;&lt;del </w:t>
            </w:r>
            <w:r>
              <w:rPr>
                <w:rStyle w:val="Codeattribute"/>
              </w:rPr>
              <w:t>rend</w:t>
            </w:r>
            <w:r>
              <w:rPr>
                <w:rStyle w:val="Code"/>
              </w:rPr>
              <w:t>=</w:t>
            </w:r>
            <w:r>
              <w:rPr>
                <w:rStyle w:val="Codevalue"/>
              </w:rPr>
              <w:t>"corrected"</w:t>
            </w:r>
            <w:r>
              <w:rPr>
                <w:rStyle w:val="Code"/>
              </w:rPr>
              <w:t>&gt;</w:t>
            </w:r>
            <w:r>
              <w:rPr>
                <w:rStyle w:val="Codetext"/>
              </w:rPr>
              <w:t>lata</w:t>
            </w:r>
            <w:r>
              <w:rPr>
                <w:rStyle w:val="Code"/>
              </w:rPr>
              <w:t xml:space="preserve">&lt;/del&gt;&lt;add </w:t>
            </w:r>
            <w:r>
              <w:rPr>
                <w:rStyle w:val="Codeattribute"/>
              </w:rPr>
              <w:t>place</w:t>
            </w:r>
            <w:r>
              <w:rPr>
                <w:rStyle w:val="Code"/>
              </w:rPr>
              <w:t>=</w:t>
            </w:r>
            <w:r>
              <w:rPr>
                <w:rStyle w:val="Codevalue"/>
              </w:rPr>
              <w:t xml:space="preserve">"overstrike" </w:t>
            </w:r>
            <w:r>
              <w:rPr>
                <w:rStyle w:val="Codeattribute"/>
              </w:rPr>
              <w:t>rend</w:t>
            </w:r>
            <w:r>
              <w:rPr>
                <w:rStyle w:val="Code"/>
              </w:rPr>
              <w:t>=</w:t>
            </w:r>
            <w:r>
              <w:rPr>
                <w:rStyle w:val="Codevalue"/>
              </w:rPr>
              <w:t>"mark"</w:t>
            </w:r>
            <w:r>
              <w:rPr>
                <w:rStyle w:val="Code"/>
              </w:rPr>
              <w:t>&gt;</w:t>
            </w:r>
            <w:r>
              <w:rPr>
                <w:rStyle w:val="Codetext"/>
              </w:rPr>
              <w:t>tala</w:t>
            </w:r>
            <w:r>
              <w:rPr>
                <w:rStyle w:val="Code"/>
              </w:rPr>
              <w:t>&lt;/add&gt;&lt;/subst&gt;</w:t>
            </w:r>
          </w:p>
        </w:tc>
        <w:tc>
          <w:tcPr>
            <w:tcW w:w="2258" w:type="pct"/>
            <w:vMerge/>
          </w:tcPr>
          <w:p>
            <w:pPr>
              <w:pStyle w:val="CodeParagraph"/>
              <w:keepNext/>
              <w:rPr>
                <w:rStyle w:val="Code"/>
              </w:rPr>
            </w:pPr>
          </w:p>
        </w:tc>
      </w:tr>
      <w:tr>
        <w:tc>
          <w:tcPr>
            <w:tcW w:w="5000" w:type="pct"/>
            <w:gridSpan w:val="2"/>
          </w:tcPr>
          <w:p>
            <w:pPr>
              <w:pStyle w:val="TableNote"/>
            </w:pPr>
            <w:r>
              <w:t>although the intended correction is not explicitly written anywhere, the intent is clear to a competent editor, so we encode the facts that can be encoded in the above scheme:</w:t>
            </w:r>
          </w:p>
          <w:p>
            <w:pPr>
              <w:pStyle w:val="TableNote"/>
            </w:pPr>
            <w:r>
              <w:t xml:space="preserve">that the pre-correction text is not explicitly deleted, but overruled by the correction </w:t>
            </w:r>
            <w:r>
              <w:rPr>
                <w:noProof/>
              </w:rPr>
              <w:t>(</w:t>
            </w:r>
            <w:r>
              <w:rPr>
                <w:rStyle w:val="Codeattribute"/>
              </w:rPr>
              <w:t>@rend</w:t>
            </w:r>
            <w:r>
              <w:rPr>
                <w:rStyle w:val="Code"/>
              </w:rPr>
              <w:t>=</w:t>
            </w:r>
            <w:r>
              <w:rPr>
                <w:rStyle w:val="Codevalue"/>
              </w:rPr>
              <w:t>"corrected"</w:t>
            </w:r>
            <w:r>
              <w:t xml:space="preserve"> on </w:t>
            </w:r>
            <w:r>
              <w:rPr>
                <w:rStyle w:val="Code"/>
              </w:rPr>
              <w:t>&lt;del&gt;</w:t>
            </w:r>
            <w:r>
              <w:t>)</w:t>
            </w:r>
          </w:p>
          <w:p>
            <w:pPr>
              <w:pStyle w:val="TableNote"/>
            </w:pPr>
            <w:r>
              <w:t xml:space="preserve">that the post-correction text is right there and not somewhere else on the support </w:t>
            </w:r>
            <w:r>
              <w:rPr>
                <w:noProof/>
              </w:rPr>
              <w:t>(</w:t>
            </w:r>
            <w:r>
              <w:rPr>
                <w:rStyle w:val="Codeattribute"/>
              </w:rPr>
              <w:t>@place</w:t>
            </w:r>
            <w:r>
              <w:rPr>
                <w:rStyle w:val="Code"/>
              </w:rPr>
              <w:t>=</w:t>
            </w:r>
            <w:r>
              <w:rPr>
                <w:rStyle w:val="Codevalue"/>
              </w:rPr>
              <w:t>"overstrike"</w:t>
            </w:r>
            <w:r>
              <w:t xml:space="preserve"> on </w:t>
            </w:r>
            <w:r>
              <w:rPr>
                <w:rStyle w:val="Code"/>
              </w:rPr>
              <w:t>&lt;add&gt;</w:t>
            </w:r>
            <w:r>
              <w:t>)</w:t>
            </w:r>
          </w:p>
          <w:p>
            <w:pPr>
              <w:pStyle w:val="TableNote"/>
              <w:rPr>
                <w:rStyle w:val="Code"/>
              </w:rPr>
            </w:pPr>
            <w:r>
              <w:t xml:space="preserve">that a scribal mark is present </w:t>
            </w:r>
            <w:r>
              <w:rPr>
                <w:noProof/>
              </w:rPr>
              <w:t>(</w:t>
            </w:r>
            <w:r>
              <w:rPr>
                <w:rStyle w:val="Codeattribute"/>
              </w:rPr>
              <w:t>@rend</w:t>
            </w:r>
            <w:r>
              <w:rPr>
                <w:rStyle w:val="Code"/>
              </w:rPr>
              <w:t>=</w:t>
            </w:r>
            <w:r>
              <w:rPr>
                <w:rStyle w:val="Codevalue"/>
              </w:rPr>
              <w:t>"mark"</w:t>
            </w:r>
            <w:r>
              <w:t xml:space="preserve"> on </w:t>
            </w:r>
            <w:r>
              <w:rPr>
                <w:rStyle w:val="Code"/>
              </w:rPr>
              <w:t>&lt;add&gt;</w:t>
            </w:r>
            <w:r>
              <w:t>)</w:t>
            </w:r>
          </w:p>
        </w:tc>
      </w:tr>
    </w:tbl>
    <w:p>
      <w:pPr>
        <w:pStyle w:val="Cmsor1"/>
      </w:pPr>
      <w:bookmarkStart w:id="517" w:name="_zf8yqisjzwlq" w:colFirst="0" w:colLast="0"/>
      <w:bookmarkStart w:id="518" w:name="_Ref43988752"/>
      <w:bookmarkStart w:id="519" w:name="_Toc183083801"/>
      <w:bookmarkEnd w:id="517"/>
      <w:r>
        <w:lastRenderedPageBreak/>
        <w:t>Physical condition and legibility</w:t>
      </w:r>
      <w:bookmarkEnd w:id="518"/>
      <w:bookmarkEnd w:id="519"/>
    </w:p>
    <w:p>
      <w:pPr>
        <w:pStyle w:val="Cmsor2"/>
      </w:pPr>
      <w:bookmarkStart w:id="520" w:name="_z6ifhw1ovfh2" w:colFirst="0" w:colLast="0"/>
      <w:bookmarkStart w:id="521" w:name="_Ref43988606"/>
      <w:bookmarkStart w:id="522" w:name="_Toc183083802"/>
      <w:bookmarkEnd w:id="520"/>
      <w:r>
        <w:t>Overview</w:t>
      </w:r>
      <w:bookmarkEnd w:id="521"/>
      <w:bookmarkEnd w:id="522"/>
    </w:p>
    <w:p>
      <w:r>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pPr>
        <w:numPr>
          <w:ilvl w:val="0"/>
          <w:numId w:val="1"/>
        </w:numPr>
        <w:ind w:left="284" w:hanging="284"/>
      </w:pPr>
      <w:r>
        <w:t>What is the condition of the support at that particular spot?</w:t>
      </w:r>
    </w:p>
    <w:p>
      <w:pPr>
        <w:numPr>
          <w:ilvl w:val="1"/>
          <w:numId w:val="1"/>
        </w:numPr>
        <w:ind w:left="567" w:hanging="284"/>
      </w:pPr>
      <w:r>
        <w:t xml:space="preserve">wholly lost; or extant, but so damaged that all vestiges of writing are obliterated: </w:t>
      </w:r>
      <w:r>
        <w:rPr>
          <w:rStyle w:val="Code"/>
        </w:rPr>
        <w:t xml:space="preserve">&lt;gap </w:t>
      </w:r>
      <w:r>
        <w:rPr>
          <w:rStyle w:val="Codeattribute"/>
        </w:rPr>
        <w:t>reason</w:t>
      </w:r>
      <w:r>
        <w:rPr>
          <w:rStyle w:val="Code"/>
        </w:rPr>
        <w:t>=</w:t>
      </w:r>
      <w:r>
        <w:rPr>
          <w:rStyle w:val="Codevalue"/>
        </w:rPr>
        <w:t>"lost"</w:t>
      </w:r>
      <w:r>
        <w:rPr>
          <w:rStyle w:val="Code"/>
        </w:rPr>
        <w:t>&gt;</w:t>
      </w:r>
      <w:r>
        <w:t>, see §</w:t>
      </w:r>
      <w:r>
        <w:fldChar w:fldCharType="begin"/>
      </w:r>
      <w:r>
        <w:instrText xml:space="preserve"> REF _Ref43987758 \w \h  \* MERGEFORMAT </w:instrText>
      </w:r>
      <w:r>
        <w:fldChar w:fldCharType="separate"/>
      </w:r>
      <w:r>
        <w:t>5.4.2</w:t>
      </w:r>
      <w:r>
        <w:fldChar w:fldCharType="end"/>
      </w:r>
    </w:p>
    <w:p>
      <w:pPr>
        <w:numPr>
          <w:ilvl w:val="1"/>
          <w:numId w:val="1"/>
        </w:numPr>
        <w:ind w:left="567" w:hanging="284"/>
      </w:pPr>
      <w:r>
        <w:t>extant, with damage ranging from minor to extensive: go to point 2</w:t>
      </w:r>
    </w:p>
    <w:p>
      <w:pPr>
        <w:numPr>
          <w:ilvl w:val="1"/>
          <w:numId w:val="1"/>
        </w:numPr>
        <w:ind w:left="567" w:hanging="284"/>
      </w:pPr>
      <w:r>
        <w:t>extant and undamaged: go to point 3</w:t>
      </w:r>
    </w:p>
    <w:p>
      <w:pPr>
        <w:numPr>
          <w:ilvl w:val="0"/>
          <w:numId w:val="1"/>
        </w:numPr>
        <w:ind w:left="284" w:hanging="284"/>
      </w:pPr>
      <w:r>
        <w:t>To what extent does the damage hinder the reading of the text?</w:t>
      </w:r>
    </w:p>
    <w:p>
      <w:pPr>
        <w:numPr>
          <w:ilvl w:val="1"/>
          <w:numId w:val="1"/>
        </w:numPr>
        <w:ind w:left="567" w:hanging="284"/>
      </w:pPr>
      <w:r>
        <w:t xml:space="preserve">Though vestiges of text are discernible, they are too scant to favour one contextually possible restoration over another: </w:t>
      </w:r>
      <w:r>
        <w:rPr>
          <w:rStyle w:val="Code"/>
        </w:rPr>
        <w:t xml:space="preserve">&lt;gap </w:t>
      </w:r>
      <w:r>
        <w:rPr>
          <w:rStyle w:val="Codeattribute"/>
        </w:rPr>
        <w:t>reason</w:t>
      </w:r>
      <w:r>
        <w:rPr>
          <w:rStyle w:val="Code"/>
        </w:rPr>
        <w:t>=</w:t>
      </w:r>
      <w:r>
        <w:rPr>
          <w:rStyle w:val="Codevalue"/>
        </w:rPr>
        <w:t>"illegible"</w:t>
      </w:r>
      <w:r>
        <w:rPr>
          <w:rStyle w:val="Code"/>
        </w:rPr>
        <w:t>&gt;</w:t>
      </w:r>
      <w:r>
        <w:t>, see §</w:t>
      </w:r>
      <w:r>
        <w:fldChar w:fldCharType="begin"/>
      </w:r>
      <w:r>
        <w:instrText xml:space="preserve"> REF _Ref43987758 \w \h  \* MERGEFORMAT </w:instrText>
      </w:r>
      <w:r>
        <w:fldChar w:fldCharType="separate"/>
      </w:r>
      <w:r>
        <w:t>5.4.2</w:t>
      </w:r>
      <w:r>
        <w:fldChar w:fldCharType="end"/>
      </w:r>
    </w:p>
    <w:p>
      <w:pPr>
        <w:numPr>
          <w:ilvl w:val="1"/>
          <w:numId w:val="1"/>
        </w:numPr>
        <w:ind w:left="567" w:hanging="284"/>
      </w:pPr>
      <w:r>
        <w:t xml:space="preserve">Due to damage, characters cannot be identified with certainty without relying on their context, but given the context and your expertise, you can at least make an educated guess about them: </w:t>
      </w:r>
      <w:r>
        <w:rPr>
          <w:rStyle w:val="Code"/>
        </w:rPr>
        <w:t>&lt;unclear&gt;</w:t>
      </w:r>
      <w:r>
        <w:t>, go to point 4 for further details</w:t>
      </w:r>
    </w:p>
    <w:p>
      <w:pPr>
        <w:numPr>
          <w:ilvl w:val="1"/>
          <w:numId w:val="1"/>
        </w:numPr>
        <w:ind w:left="567" w:hanging="284"/>
      </w:pPr>
      <w:r>
        <w:t xml:space="preserve">Despite some damage, all characters can be identified with certainty even if their context is disregarded: no markup </w:t>
      </w:r>
      <w:r>
        <w:rPr>
          <w:noProof/>
        </w:rPr>
        <w:t>(</w:t>
      </w:r>
      <w:r>
        <w:t xml:space="preserve">or optional </w:t>
      </w:r>
      <w:r>
        <w:rPr>
          <w:rStyle w:val="Code"/>
        </w:rPr>
        <w:t>&lt;damage&gt;</w:t>
      </w:r>
      <w:r>
        <w:t>, see §</w:t>
      </w:r>
      <w:r>
        <w:fldChar w:fldCharType="begin"/>
      </w:r>
      <w:r>
        <w:instrText xml:space="preserve"> REF _Ref43987823 \w \h  \* MERGEFORMAT </w:instrText>
      </w:r>
      <w:r>
        <w:fldChar w:fldCharType="separate"/>
      </w:r>
      <w:r>
        <w:t>5.2</w:t>
      </w:r>
      <w:r>
        <w:fldChar w:fldCharType="end"/>
      </w:r>
      <w:r>
        <w:t>)</w:t>
      </w:r>
    </w:p>
    <w:p>
      <w:pPr>
        <w:numPr>
          <w:ilvl w:val="0"/>
          <w:numId w:val="1"/>
        </w:numPr>
        <w:ind w:left="284" w:hanging="284"/>
      </w:pPr>
      <w:r>
        <w:t>Does an unusual, awkward or incompetent execution of the glyphs hinder the reading?</w:t>
      </w:r>
    </w:p>
    <w:p>
      <w:pPr>
        <w:numPr>
          <w:ilvl w:val="1"/>
          <w:numId w:val="1"/>
        </w:numPr>
        <w:ind w:left="567" w:hanging="284"/>
      </w:pPr>
      <w:r>
        <w:t xml:space="preserve">Due to their form, characters cannot be identified with certainty without relying on their context: </w:t>
      </w:r>
      <w:r>
        <w:rPr>
          <w:rStyle w:val="Code"/>
        </w:rPr>
        <w:t xml:space="preserve">&lt;unclear </w:t>
      </w:r>
      <w:r>
        <w:rPr>
          <w:rStyle w:val="Codeattribute"/>
        </w:rPr>
        <w:t>reason</w:t>
      </w:r>
      <w:r>
        <w:rPr>
          <w:rStyle w:val="Code"/>
        </w:rPr>
        <w:t>=</w:t>
      </w:r>
      <w:r>
        <w:rPr>
          <w:rStyle w:val="Codevalue"/>
        </w:rPr>
        <w:t>"eccentric_ductus"</w:t>
      </w:r>
      <w:r>
        <w:rPr>
          <w:rStyle w:val="Code"/>
        </w:rPr>
        <w:t>&gt;</w:t>
      </w:r>
      <w:r>
        <w:t>, go to point 4 for further details</w:t>
      </w:r>
    </w:p>
    <w:p>
      <w:pPr>
        <w:numPr>
          <w:ilvl w:val="1"/>
          <w:numId w:val="1"/>
        </w:numPr>
        <w:ind w:left="567" w:hanging="284"/>
      </w:pPr>
      <w:r>
        <w:t xml:space="preserve">All characters can be identified with certainty even if their context is disregarded </w:t>
      </w:r>
      <w:r>
        <w:rPr>
          <w:noProof/>
        </w:rPr>
        <w:t>(</w:t>
      </w:r>
      <w:r>
        <w:t>though some irregularity of execution may be present): no markup</w:t>
      </w:r>
    </w:p>
    <w:p>
      <w:pPr>
        <w:numPr>
          <w:ilvl w:val="0"/>
          <w:numId w:val="1"/>
        </w:numPr>
        <w:ind w:left="284" w:hanging="284"/>
      </w:pPr>
      <w:r>
        <w:t>Informed by the context and your expertise, how confidently can you read/restore the affected characters?</w:t>
      </w:r>
    </w:p>
    <w:p>
      <w:pPr>
        <w:numPr>
          <w:ilvl w:val="1"/>
          <w:numId w:val="1"/>
        </w:numPr>
        <w:ind w:left="567" w:hanging="284"/>
      </w:pPr>
      <w:r>
        <w:t>With complete confidence and a conviction that even if something other than your reading was intended, the difference is trivial: omit markup at your own discretion and simply treat the text as clearly legible.</w:t>
      </w:r>
    </w:p>
    <w:p>
      <w:pPr>
        <w:numPr>
          <w:ilvl w:val="1"/>
          <w:numId w:val="1"/>
        </w:numPr>
        <w:ind w:left="567" w:hanging="284"/>
      </w:pPr>
      <w:r>
        <w:t xml:space="preserve">Quite confidently, but admitting for honesty’s sake that there is a small chance of a non-trivial alternative reading being possible: </w:t>
      </w:r>
      <w:r>
        <w:rPr>
          <w:rStyle w:val="Code"/>
        </w:rPr>
        <w:t>&lt;unclear&gt;</w:t>
      </w:r>
      <w:r>
        <w:t>, see §</w:t>
      </w:r>
      <w:r>
        <w:fldChar w:fldCharType="begin"/>
      </w:r>
      <w:r>
        <w:instrText xml:space="preserve"> REF _Ref43987289 \w \h  \* MERGEFORMAT </w:instrText>
      </w:r>
      <w:r>
        <w:fldChar w:fldCharType="separate"/>
      </w:r>
      <w:r>
        <w:t>5.3.1</w:t>
      </w:r>
      <w:r>
        <w:fldChar w:fldCharType="end"/>
      </w:r>
    </w:p>
    <w:p>
      <w:pPr>
        <w:numPr>
          <w:ilvl w:val="1"/>
          <w:numId w:val="1"/>
        </w:numPr>
        <w:ind w:left="567" w:hanging="284"/>
      </w:pPr>
      <w:r>
        <w:t xml:space="preserve">You recognise a small number of alternatives as being possible with fairly equal chance: ambiguity marked up as </w:t>
      </w:r>
      <w:r>
        <w:rPr>
          <w:rStyle w:val="Code"/>
        </w:rPr>
        <w:t>&lt;choice&gt;</w:t>
      </w:r>
      <w:r>
        <w:t xml:space="preserve"> with </w:t>
      </w:r>
      <w:r>
        <w:rPr>
          <w:rStyle w:val="Code"/>
        </w:rPr>
        <w:t>&lt;unclear&gt;</w:t>
      </w:r>
      <w:r>
        <w:t>, see §</w:t>
      </w:r>
      <w:r>
        <w:fldChar w:fldCharType="begin"/>
      </w:r>
      <w:r>
        <w:instrText xml:space="preserve"> REF _Ref43987339 \w \h  \* MERGEFORMAT </w:instrText>
      </w:r>
      <w:r>
        <w:fldChar w:fldCharType="separate"/>
      </w:r>
      <w:r>
        <w:t>5.3.3</w:t>
      </w:r>
      <w:r>
        <w:fldChar w:fldCharType="end"/>
      </w:r>
    </w:p>
    <w:p>
      <w:pPr>
        <w:numPr>
          <w:ilvl w:val="1"/>
          <w:numId w:val="1"/>
        </w:numPr>
        <w:ind w:left="567" w:hanging="284"/>
      </w:pPr>
      <w:r>
        <w:t xml:space="preserve">Tentatively, admitting a fair chance that a non-trivial alternative reading is possible </w:t>
      </w:r>
      <w:r>
        <w:rPr>
          <w:rStyle w:val="Code"/>
        </w:rPr>
        <w:t xml:space="preserve">&lt;unclear </w:t>
      </w:r>
      <w:r>
        <w:rPr>
          <w:rStyle w:val="Codeattribute"/>
        </w:rPr>
        <w:t>cert</w:t>
      </w:r>
      <w:r>
        <w:rPr>
          <w:rStyle w:val="Code"/>
        </w:rPr>
        <w:t>=</w:t>
      </w:r>
      <w:r>
        <w:rPr>
          <w:rStyle w:val="Codevalue"/>
        </w:rPr>
        <w:t>"low"</w:t>
      </w:r>
      <w:r>
        <w:rPr>
          <w:rStyle w:val="Code"/>
        </w:rPr>
        <w:t>&gt;</w:t>
      </w:r>
      <w:r>
        <w:t>, see §</w:t>
      </w:r>
      <w:r>
        <w:fldChar w:fldCharType="begin"/>
      </w:r>
      <w:r>
        <w:instrText xml:space="preserve"> REF _Ref43987867 \w \h  \* MERGEFORMAT </w:instrText>
      </w:r>
      <w:r>
        <w:fldChar w:fldCharType="separate"/>
      </w:r>
      <w:r>
        <w:t>5.3.2</w:t>
      </w:r>
      <w:r>
        <w:fldChar w:fldCharType="end"/>
      </w:r>
    </w:p>
    <w:p>
      <w:pPr>
        <w:keepNext/>
      </w:pPr>
      <w:r>
        <w:lastRenderedPageBreak/>
        <w:t>Another way to look at the options is summarised by the following table:</w:t>
      </w:r>
      <w:r>
        <w:rPr>
          <w:rStyle w:val="Lbjegyzet-hivatkozs"/>
        </w:rPr>
        <w:footnoteReference w:id="28"/>
      </w:r>
    </w:p>
    <w:p>
      <w:pPr>
        <w:keepNext/>
      </w:pPr>
    </w:p>
    <w:p>
      <w:pPr>
        <w:pStyle w:val="Kpalrs"/>
      </w:pPr>
      <w:r>
        <w:t xml:space="preserve">Table </w:t>
      </w:r>
      <w:fldSimple w:instr=" SEQ Table \* ARABIC ">
        <w:r>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trPr>
          <w:trHeight w:val="440"/>
        </w:trPr>
        <w:tc>
          <w:tcPr>
            <w:tcW w:w="1250" w:type="pct"/>
            <w:vMerge w:val="restart"/>
            <w:shd w:val="clear" w:color="auto" w:fill="EAF1DD"/>
            <w:tcMar>
              <w:top w:w="100" w:type="dxa"/>
              <w:left w:w="100" w:type="dxa"/>
              <w:bottom w:w="100" w:type="dxa"/>
              <w:right w:w="100" w:type="dxa"/>
            </w:tcMar>
          </w:tcPr>
          <w:p>
            <w:pPr>
              <w:pStyle w:val="Tabletext"/>
              <w:keepNext/>
            </w:pPr>
          </w:p>
          <w:p>
            <w:pPr>
              <w:pStyle w:val="Tabletext"/>
              <w:keepNext/>
            </w:pPr>
            <w:r>
              <w:t>Confidence in reading/restoration</w:t>
            </w:r>
          </w:p>
        </w:tc>
        <w:tc>
          <w:tcPr>
            <w:tcW w:w="3750" w:type="pct"/>
            <w:gridSpan w:val="3"/>
            <w:shd w:val="clear" w:color="auto" w:fill="EAF1DD"/>
            <w:tcMar>
              <w:top w:w="100" w:type="dxa"/>
              <w:left w:w="100" w:type="dxa"/>
              <w:bottom w:w="100" w:type="dxa"/>
              <w:right w:w="100" w:type="dxa"/>
            </w:tcMar>
          </w:tcPr>
          <w:p>
            <w:pPr>
              <w:pStyle w:val="Tabletext"/>
              <w:keepNext/>
            </w:pPr>
            <w:r>
              <w:t>Status of text</w:t>
            </w:r>
          </w:p>
        </w:tc>
      </w:tr>
      <w:tr>
        <w:trPr>
          <w:trHeight w:val="440"/>
        </w:trPr>
        <w:tc>
          <w:tcPr>
            <w:tcW w:w="1250" w:type="pct"/>
            <w:vMerge/>
            <w:shd w:val="clear" w:color="auto" w:fill="EAF1DD"/>
            <w:tcMar>
              <w:top w:w="100" w:type="dxa"/>
              <w:left w:w="100" w:type="dxa"/>
              <w:bottom w:w="100" w:type="dxa"/>
              <w:right w:w="100" w:type="dxa"/>
            </w:tcMar>
          </w:tcPr>
          <w:p>
            <w:pPr>
              <w:pStyle w:val="Tabletext"/>
              <w:keepNext/>
            </w:pPr>
          </w:p>
        </w:tc>
        <w:tc>
          <w:tcPr>
            <w:tcW w:w="1250" w:type="pct"/>
            <w:shd w:val="clear" w:color="auto" w:fill="EAF1DD"/>
            <w:tcMar>
              <w:top w:w="100" w:type="dxa"/>
              <w:left w:w="100" w:type="dxa"/>
              <w:bottom w:w="100" w:type="dxa"/>
              <w:right w:w="100" w:type="dxa"/>
            </w:tcMar>
          </w:tcPr>
          <w:p>
            <w:pPr>
              <w:pStyle w:val="Tabletext"/>
              <w:keepNext/>
            </w:pPr>
            <w:r>
              <w:t>lost</w:t>
            </w:r>
          </w:p>
        </w:tc>
        <w:tc>
          <w:tcPr>
            <w:tcW w:w="1250" w:type="pct"/>
            <w:shd w:val="clear" w:color="auto" w:fill="EAF1DD"/>
            <w:tcMar>
              <w:top w:w="100" w:type="dxa"/>
              <w:left w:w="100" w:type="dxa"/>
              <w:bottom w:w="100" w:type="dxa"/>
              <w:right w:w="100" w:type="dxa"/>
            </w:tcMar>
          </w:tcPr>
          <w:p>
            <w:pPr>
              <w:pStyle w:val="Tabletext"/>
              <w:keepNext/>
            </w:pPr>
            <w:r>
              <w:t>illegible</w:t>
            </w:r>
          </w:p>
        </w:tc>
        <w:tc>
          <w:tcPr>
            <w:tcW w:w="1250" w:type="pct"/>
            <w:shd w:val="clear" w:color="auto" w:fill="EAF1DD"/>
            <w:tcMar>
              <w:top w:w="100" w:type="dxa"/>
              <w:left w:w="100" w:type="dxa"/>
              <w:bottom w:w="100" w:type="dxa"/>
              <w:right w:w="100" w:type="dxa"/>
            </w:tcMar>
          </w:tcPr>
          <w:p>
            <w:pPr>
              <w:pStyle w:val="Tabletext"/>
              <w:keepNext/>
            </w:pPr>
            <w:r>
              <w:t>doubtful</w:t>
            </w:r>
          </w:p>
        </w:tc>
      </w:tr>
      <w:tr>
        <w:trPr>
          <w:trHeight w:val="440"/>
        </w:trPr>
        <w:tc>
          <w:tcPr>
            <w:tcW w:w="1250" w:type="pct"/>
            <w:shd w:val="clear" w:color="auto" w:fill="EAF1DD"/>
            <w:tcMar>
              <w:top w:w="100" w:type="dxa"/>
              <w:left w:w="100" w:type="dxa"/>
              <w:bottom w:w="100" w:type="dxa"/>
              <w:right w:w="100" w:type="dxa"/>
            </w:tcMar>
          </w:tcPr>
          <w:p>
            <w:pPr>
              <w:pStyle w:val="Tabletext"/>
              <w:keepNext/>
            </w:pPr>
            <w:r>
              <w:t>absolute</w:t>
            </w:r>
          </w:p>
        </w:tc>
        <w:tc>
          <w:tcPr>
            <w:tcW w:w="1250" w:type="pct"/>
            <w:vMerge w:val="restart"/>
            <w:shd w:val="clear" w:color="auto" w:fill="auto"/>
            <w:tcMar>
              <w:top w:w="100" w:type="dxa"/>
              <w:left w:w="100" w:type="dxa"/>
              <w:bottom w:w="100" w:type="dxa"/>
              <w:right w:w="100" w:type="dxa"/>
            </w:tcMar>
          </w:tcPr>
          <w:p>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&gt; </w:t>
            </w:r>
          </w:p>
        </w:tc>
        <w:tc>
          <w:tcPr>
            <w:tcW w:w="1250" w:type="pct"/>
            <w:vMerge w:val="restart"/>
            <w:shd w:val="clear" w:color="auto" w:fill="auto"/>
            <w:tcMar>
              <w:top w:w="100" w:type="dxa"/>
              <w:left w:w="100" w:type="dxa"/>
              <w:bottom w:w="100" w:type="dxa"/>
              <w:right w:w="100" w:type="dxa"/>
            </w:tcMar>
          </w:tcPr>
          <w:p>
            <w:pPr>
              <w:pStyle w:val="Tabletext"/>
              <w:keepNext/>
              <w:rPr>
                <w:rStyle w:val="Code"/>
              </w:rPr>
            </w:pPr>
            <w:r>
              <w:rPr>
                <w:rStyle w:val="Code"/>
              </w:rPr>
              <w:t>&lt;unclear&gt;</w:t>
            </w:r>
          </w:p>
        </w:tc>
        <w:tc>
          <w:tcPr>
            <w:tcW w:w="1250" w:type="pct"/>
            <w:shd w:val="clear" w:color="auto" w:fill="auto"/>
            <w:tcMar>
              <w:top w:w="100" w:type="dxa"/>
              <w:left w:w="100" w:type="dxa"/>
              <w:bottom w:w="100" w:type="dxa"/>
              <w:right w:w="100" w:type="dxa"/>
            </w:tcMar>
          </w:tcPr>
          <w:p>
            <w:pPr>
              <w:pStyle w:val="Tabletext"/>
              <w:keepNext/>
            </w:pPr>
            <w:r>
              <w:t>no markup</w:t>
            </w:r>
          </w:p>
        </w:tc>
      </w:tr>
      <w:tr>
        <w:trPr>
          <w:trHeight w:val="440"/>
        </w:trPr>
        <w:tc>
          <w:tcPr>
            <w:tcW w:w="1250" w:type="pct"/>
            <w:shd w:val="clear" w:color="auto" w:fill="EAF1DD"/>
            <w:tcMar>
              <w:top w:w="100" w:type="dxa"/>
              <w:left w:w="100" w:type="dxa"/>
              <w:bottom w:w="100" w:type="dxa"/>
              <w:right w:w="100" w:type="dxa"/>
            </w:tcMar>
          </w:tcPr>
          <w:p>
            <w:pPr>
              <w:pStyle w:val="Tabletext"/>
              <w:keepNext/>
            </w:pPr>
            <w:r>
              <w:t>reasonable</w:t>
            </w:r>
          </w:p>
        </w:tc>
        <w:tc>
          <w:tcPr>
            <w:tcW w:w="1250" w:type="pct"/>
            <w:vMerge/>
            <w:shd w:val="clear" w:color="auto" w:fill="auto"/>
            <w:tcMar>
              <w:top w:w="100" w:type="dxa"/>
              <w:left w:w="100" w:type="dxa"/>
              <w:bottom w:w="100" w:type="dxa"/>
              <w:right w:w="100" w:type="dxa"/>
            </w:tcMar>
          </w:tcPr>
          <w:p>
            <w:pPr>
              <w:pStyle w:val="Tabletext"/>
              <w:keepNext/>
            </w:pPr>
          </w:p>
        </w:tc>
        <w:tc>
          <w:tcPr>
            <w:tcW w:w="1250" w:type="pct"/>
            <w:vMerge/>
            <w:shd w:val="clear" w:color="auto" w:fill="auto"/>
            <w:tcMar>
              <w:top w:w="100" w:type="dxa"/>
              <w:left w:w="100" w:type="dxa"/>
              <w:bottom w:w="100" w:type="dxa"/>
              <w:right w:w="100" w:type="dxa"/>
            </w:tcMar>
          </w:tcPr>
          <w:p>
            <w:pPr>
              <w:pStyle w:val="Tabletext"/>
              <w:keepNext/>
            </w:pP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&lt;unclear&gt;</w:t>
            </w:r>
          </w:p>
        </w:tc>
      </w:tr>
      <w:tr>
        <w:trPr>
          <w:trHeight w:val="440"/>
        </w:trPr>
        <w:tc>
          <w:tcPr>
            <w:tcW w:w="1250" w:type="pct"/>
            <w:shd w:val="clear" w:color="auto" w:fill="EAF1DD"/>
            <w:tcMar>
              <w:top w:w="100" w:type="dxa"/>
              <w:left w:w="100" w:type="dxa"/>
              <w:bottom w:w="100" w:type="dxa"/>
              <w:right w:w="100" w:type="dxa"/>
            </w:tcMar>
          </w:tcPr>
          <w:p>
            <w:pPr>
              <w:pStyle w:val="Tabletext"/>
              <w:keepNext/>
            </w:pPr>
            <w:r>
              <w:t>tentative</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c>
          <w:tcPr>
            <w:tcW w:w="1250" w:type="pct"/>
            <w:shd w:val="clear" w:color="auto" w:fill="auto"/>
            <w:tcMar>
              <w:top w:w="100" w:type="dxa"/>
              <w:left w:w="100" w:type="dxa"/>
              <w:bottom w:w="100" w:type="dxa"/>
              <w:right w:w="100" w:type="dxa"/>
            </w:tcMar>
          </w:tcPr>
          <w:p>
            <w:pPr>
              <w:pStyle w:val="Tabletext"/>
              <w:keepNext/>
              <w:rPr>
                <w:rStyle w:val="Code"/>
              </w:rPr>
            </w:pPr>
            <w:r>
              <w:rPr>
                <w:rStyle w:val="Code"/>
              </w:rPr>
              <w:t xml:space="preserve">&lt;unclear </w:t>
            </w:r>
            <w:r>
              <w:rPr>
                <w:rStyle w:val="Codeattribute"/>
              </w:rPr>
              <w:t>cert</w:t>
            </w:r>
            <w:r>
              <w:rPr>
                <w:rStyle w:val="Code"/>
              </w:rPr>
              <w:t>=</w:t>
            </w:r>
            <w:r>
              <w:rPr>
                <w:rStyle w:val="Codevalue"/>
              </w:rPr>
              <w:t>"low"</w:t>
            </w:r>
            <w:r>
              <w:rPr>
                <w:rStyle w:val="Code"/>
              </w:rPr>
              <w:t xml:space="preserve">&gt; </w:t>
            </w:r>
          </w:p>
        </w:tc>
      </w:tr>
      <w:tr>
        <w:tc>
          <w:tcPr>
            <w:tcW w:w="1250" w:type="pct"/>
            <w:shd w:val="clear" w:color="auto" w:fill="EAF1DD"/>
            <w:tcMar>
              <w:top w:w="100" w:type="dxa"/>
              <w:left w:w="100" w:type="dxa"/>
              <w:bottom w:w="100" w:type="dxa"/>
              <w:right w:w="100" w:type="dxa"/>
            </w:tcMar>
          </w:tcPr>
          <w:p>
            <w:pPr>
              <w:pStyle w:val="Tabletext"/>
            </w:pPr>
            <w:r>
              <w:t>nil</w:t>
            </w:r>
          </w:p>
        </w:tc>
        <w:tc>
          <w:tcPr>
            <w:tcW w:w="1250" w:type="pct"/>
            <w:shd w:val="clear" w:color="auto" w:fill="auto"/>
            <w:tcMar>
              <w:top w:w="100" w:type="dxa"/>
              <w:left w:w="100" w:type="dxa"/>
              <w:bottom w:w="100" w:type="dxa"/>
              <w:right w:w="100" w:type="dxa"/>
            </w:tcMar>
          </w:tcPr>
          <w:p>
            <w:pPr>
              <w:pStyle w:val="Tabletext"/>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&gt; </w:t>
            </w:r>
          </w:p>
        </w:tc>
        <w:tc>
          <w:tcPr>
            <w:tcW w:w="1250" w:type="pct"/>
            <w:shd w:val="clear" w:color="auto" w:fill="auto"/>
            <w:tcMar>
              <w:top w:w="100" w:type="dxa"/>
              <w:left w:w="100" w:type="dxa"/>
              <w:bottom w:w="100" w:type="dxa"/>
              <w:right w:w="100" w:type="dxa"/>
            </w:tcMar>
          </w:tcPr>
          <w:p>
            <w:pPr>
              <w:pStyle w:val="Tabletext"/>
              <w:rPr>
                <w:rStyle w:val="Code"/>
              </w:rPr>
            </w:pPr>
            <w:r>
              <w:rPr>
                <w:rStyle w:val="Code"/>
              </w:rPr>
              <w:t xml:space="preserve">&lt;gap </w:t>
            </w:r>
            <w:r>
              <w:rPr>
                <w:rStyle w:val="Codeattribute"/>
              </w:rPr>
              <w:t>reason</w:t>
            </w:r>
            <w:r>
              <w:rPr>
                <w:rStyle w:val="Code"/>
              </w:rPr>
              <w:t>=</w:t>
            </w:r>
            <w:r>
              <w:rPr>
                <w:rStyle w:val="Codevalue"/>
              </w:rPr>
              <w:t>"illegible"</w:t>
            </w:r>
            <w:r>
              <w:rPr>
                <w:rStyle w:val="Code"/>
              </w:rPr>
              <w:t xml:space="preserve">&gt; </w:t>
            </w:r>
          </w:p>
        </w:tc>
        <w:tc>
          <w:tcPr>
            <w:tcW w:w="1250" w:type="pct"/>
            <w:shd w:val="clear" w:color="auto" w:fill="auto"/>
            <w:tcMar>
              <w:top w:w="100" w:type="dxa"/>
              <w:left w:w="100" w:type="dxa"/>
              <w:bottom w:w="100" w:type="dxa"/>
              <w:right w:w="100" w:type="dxa"/>
            </w:tcMar>
          </w:tcPr>
          <w:p>
            <w:pPr>
              <w:pStyle w:val="Tabletext"/>
            </w:pPr>
            <w:r>
              <w:t>NA</w:t>
            </w:r>
          </w:p>
        </w:tc>
      </w:tr>
    </w:tbl>
    <w:p>
      <w:pPr>
        <w:pStyle w:val="Lista"/>
        <w:rPr>
          <w:b/>
          <w:bCs/>
        </w:rPr>
      </w:pPr>
      <w:r>
        <w:rPr>
          <w:b/>
          <w:bCs/>
        </w:rPr>
        <w:t>status:</w:t>
      </w:r>
    </w:p>
    <w:p>
      <w:pPr>
        <w:pStyle w:val="Lista2"/>
      </w:pPr>
      <w:r>
        <w:rPr>
          <w:b/>
          <w:bCs/>
        </w:rPr>
        <w:t>lost</w:t>
      </w:r>
      <w:r>
        <w:t xml:space="preserve"> = the support is gone or at least its surface layer is completely destroyed</w:t>
      </w:r>
    </w:p>
    <w:p>
      <w:pPr>
        <w:pStyle w:val="Lista2"/>
      </w:pPr>
      <w:r>
        <w:rPr>
          <w:b/>
          <w:bCs/>
        </w:rPr>
        <w:t>illegible</w:t>
      </w:r>
      <w:r>
        <w:t xml:space="preserve"> = the support is extant and there are vestiges of writing on its surface, but they cannot be read with any degree of confidence</w:t>
      </w:r>
    </w:p>
    <w:p>
      <w:pPr>
        <w:pStyle w:val="Lista2"/>
      </w:pPr>
      <w:r>
        <w:rPr>
          <w:b/>
          <w:bCs/>
        </w:rPr>
        <w:t>doubtful</w:t>
      </w:r>
      <w:r>
        <w:t xml:space="preserve"> = writing is extant and at least tentatively legible, but if the character</w:t>
      </w:r>
      <w:r>
        <w:rPr>
          <w:noProof/>
        </w:rPr>
        <w:t>(</w:t>
      </w:r>
      <w:r>
        <w:t xml:space="preserve">s) were taken out of their context, their reading would be equivocal </w:t>
      </w:r>
      <w:r>
        <w:rPr>
          <w:noProof/>
        </w:rPr>
        <w:t>(</w:t>
      </w:r>
      <w:r>
        <w:t>either because they are damaged or because they are unusually formed)</w:t>
      </w:r>
    </w:p>
    <w:p>
      <w:pPr>
        <w:pStyle w:val="Lista"/>
      </w:pPr>
      <w:r>
        <w:rPr>
          <w:b/>
          <w:bCs/>
        </w:rPr>
        <w:t>confidence</w:t>
      </w:r>
      <w:r>
        <w:t>: as per 4a,b,c,d above, plus</w:t>
      </w:r>
    </w:p>
    <w:p>
      <w:pPr>
        <w:pStyle w:val="Lista2"/>
      </w:pPr>
      <w:r>
        <w:rPr>
          <w:b/>
          <w:bCs/>
        </w:rPr>
        <w:t>nil</w:t>
      </w:r>
      <w:r>
        <w:t xml:space="preserve"> = the text cannot be read or restored with any confidence</w:t>
      </w:r>
    </w:p>
    <w:p>
      <w:pPr>
        <w:pStyle w:val="Cmsor2"/>
      </w:pPr>
      <w:bookmarkStart w:id="523" w:name="_qwn6j8iel73t" w:colFirst="0" w:colLast="0"/>
      <w:bookmarkStart w:id="524" w:name="_Ref43987823"/>
      <w:bookmarkStart w:id="525" w:name="_Toc183083803"/>
      <w:bookmarkEnd w:id="523"/>
      <w:r>
        <w:t>Damage not affecting legibility</w:t>
      </w:r>
      <w:bookmarkEnd w:id="524"/>
      <w:bookmarkEnd w:id="525"/>
    </w:p>
    <w:p>
      <w:pPr>
        <w:pStyle w:val="Lista"/>
      </w:pPr>
      <w:r>
        <w:t xml:space="preserve">when the physical features of the support or damage to its surface do not affect the reading of the inscription, such features </w:t>
      </w:r>
      <w:r>
        <w:rPr>
          <w:b/>
          <w:bCs/>
        </w:rPr>
        <w:t>need not be marked up</w:t>
      </w:r>
    </w:p>
    <w:p>
      <w:pPr>
        <w:pStyle w:val="Lista2"/>
      </w:pPr>
      <w:r>
        <w:t xml:space="preserve">extensive patches of weathering or loss </w:t>
      </w:r>
      <w:r>
        <w:rPr>
          <w:noProof/>
        </w:rPr>
        <w:t>(</w:t>
      </w:r>
      <w:r>
        <w:t>which may include lacunae and reading difficulties intermingled with clearly legible text) may be described for human readers in your metadata</w:t>
      </w:r>
    </w:p>
    <w:p>
      <w:pPr>
        <w:pStyle w:val="Lista2"/>
      </w:pPr>
      <w:r>
        <w:t>spaces left blank in an inscription because of pre-existing defects or features of the surface shall be encoded as per §</w:t>
      </w:r>
      <w:r>
        <w:fldChar w:fldCharType="begin"/>
      </w:r>
      <w:r>
        <w:instrText xml:space="preserve"> REF _Ref43985107 \w \h  \* MERGEFORMAT </w:instrText>
      </w:r>
      <w:r>
        <w:fldChar w:fldCharType="separate"/>
      </w:r>
      <w:r>
        <w:t>4.3.2.3</w:t>
      </w:r>
      <w:r>
        <w:fldChar w:fldCharType="end"/>
      </w:r>
    </w:p>
    <w:p>
      <w:pPr>
        <w:pStyle w:val="Lista"/>
      </w:pPr>
      <w:r>
        <w:t xml:space="preserve">however, should you deem it essential to explicitly encode a stretch of text as damaged, wrap the affected stretch in the element </w:t>
      </w:r>
      <w:r>
        <w:rPr>
          <w:rStyle w:val="Code"/>
        </w:rPr>
        <w:t>&lt;damage&gt;</w:t>
      </w:r>
    </w:p>
    <w:p>
      <w:pPr>
        <w:pStyle w:val="Lista2"/>
      </w:pPr>
      <w:r>
        <w:t>the contents of this element may include markup for lacunae and reading difficulties intermingled with clearly legible text, paying attention to the following:</w:t>
      </w:r>
    </w:p>
    <w:p>
      <w:pPr>
        <w:pStyle w:val="Lista3"/>
      </w:pPr>
      <w:r>
        <w:t xml:space="preserve">avoid overlapping with other tags by splitting </w:t>
      </w:r>
      <w:r>
        <w:rPr>
          <w:rStyle w:val="Code"/>
        </w:rPr>
        <w:t>&lt;damage&gt;</w:t>
      </w:r>
      <w:r>
        <w:t xml:space="preserve"> into several segments as necessary</w:t>
      </w:r>
    </w:p>
    <w:p>
      <w:pPr>
        <w:pStyle w:val="Lista3"/>
      </w:pPr>
      <w:r>
        <w:lastRenderedPageBreak/>
        <w:t xml:space="preserve">regardless of the </w:t>
      </w:r>
      <w:r>
        <w:rPr>
          <w:rStyle w:val="Code"/>
        </w:rPr>
        <w:t>&lt;damage&gt;</w:t>
      </w:r>
      <w:r>
        <w:t xml:space="preserve"> tag, any reading difficulties and lacunae within a spot of damage must always be marked up as described below</w:t>
      </w:r>
    </w:p>
    <w:p>
      <w:pPr>
        <w:pStyle w:val="Cmsor2"/>
      </w:pPr>
      <w:bookmarkStart w:id="526" w:name="_x58d7yl7rh7w" w:colFirst="0" w:colLast="0"/>
      <w:bookmarkStart w:id="527" w:name="_Ref43981505"/>
      <w:bookmarkStart w:id="528" w:name="_Toc183083804"/>
      <w:bookmarkEnd w:id="526"/>
      <w:r>
        <w:t>Doubtful readings</w:t>
      </w:r>
      <w:bookmarkEnd w:id="527"/>
      <w:bookmarkEnd w:id="528"/>
    </w:p>
    <w:p>
      <w:pPr>
        <w:pStyle w:val="Cmsor3"/>
      </w:pPr>
      <w:bookmarkStart w:id="529" w:name="_tcav1hmvdct4" w:colFirst="0" w:colLast="0"/>
      <w:bookmarkStart w:id="530" w:name="_Ref43987289"/>
      <w:bookmarkStart w:id="531" w:name="_Toc183083805"/>
      <w:bookmarkEnd w:id="529"/>
      <w:r>
        <w:t xml:space="preserve">The EpiDoc element </w:t>
      </w:r>
      <w:r>
        <w:rPr>
          <w:rStyle w:val="Code"/>
        </w:rPr>
        <w:t>&lt;unclear&gt;</w:t>
      </w:r>
      <w:bookmarkEnd w:id="530"/>
      <w:bookmarkEnd w:id="531"/>
    </w:p>
    <w:p>
      <w:pPr>
        <w:pStyle w:val="Lista"/>
      </w:pPr>
      <w:r>
        <w:t xml:space="preserve">the term “unclear”, represented by the XML element </w:t>
      </w:r>
      <w:r>
        <w:rPr>
          <w:rStyle w:val="Code"/>
        </w:rPr>
        <w:t>&lt;unclear&gt;</w:t>
      </w:r>
      <w:r>
        <w:t>, stands in EpiDoc for any character “of which at least traces survive, but not adequately to identify the letter unambiguously outside of its context”,</w:t>
      </w:r>
      <w:r>
        <w:rPr>
          <w:rStyle w:val="Lbjegyzet-hivatkozs"/>
        </w:rPr>
        <w:footnoteReference w:id="29"/>
      </w:r>
      <w:r>
        <w:t xml:space="preserve"> and therefore includes not only situations where a reading is tentative, but also</w:t>
      </w:r>
    </w:p>
    <w:p>
      <w:pPr>
        <w:pStyle w:val="Lista2"/>
      </w:pPr>
      <w:r>
        <w:t>where the text is read in context with absolute confidence and would only be doubtful in isolation</w:t>
      </w:r>
    </w:p>
    <w:p>
      <w:pPr>
        <w:pStyle w:val="Lista2"/>
      </w:pPr>
      <w:r>
        <w:t>where the vestiges are entirely illegible, but can be restored from the context</w:t>
      </w:r>
    </w:p>
    <w:p>
      <w:pPr>
        <w:pStyle w:val="Lista"/>
      </w:pPr>
      <w:r>
        <w:t xml:space="preserve">while many of us tend to use editorial markup </w:t>
      </w:r>
      <w:r>
        <w:rPr>
          <w:noProof/>
        </w:rPr>
        <w:t>(</w:t>
      </w:r>
      <w:r>
        <w:t xml:space="preserve">such as brackets) only to indicate “I’m not sure this is really what the inscription said”, </w:t>
      </w:r>
      <w:r>
        <w:rPr>
          <w:rStyle w:val="Code"/>
        </w:rPr>
        <w:t>&lt;unclear&gt;</w:t>
      </w:r>
      <w:r>
        <w:t xml:space="preserve"> in EpiDoc, as per the definition quoted above, means “this bit of text could conceivably be something else if the context was not there to help”</w:t>
      </w:r>
    </w:p>
    <w:p>
      <w:pPr>
        <w:pStyle w:val="Lista2"/>
      </w:pPr>
      <w:r>
        <w:rPr>
          <w:rStyle w:val="Code"/>
        </w:rPr>
        <w:t>&lt;unclear&gt;</w:t>
      </w:r>
      <w:r>
        <w:t xml:space="preserve"> would, by that logic, be used more extensively than indications of editorial uncertainty in most of our editions</w:t>
      </w:r>
    </w:p>
    <w:p>
      <w:pPr>
        <w:pStyle w:val="Lista2"/>
      </w:pPr>
      <w:r>
        <w:t xml:space="preserve">given, however, that many of the inscriptions we work with are considerably damaged, it is desirable to avoid cluttering the edition with </w:t>
      </w:r>
      <w:r>
        <w:rPr>
          <w:rStyle w:val="Code"/>
        </w:rPr>
        <w:t>&lt;unclear&gt;</w:t>
      </w:r>
      <w:r>
        <w:t xml:space="preserve"> markup and thereby distracting attention from spots where damage </w:t>
      </w:r>
      <w:r>
        <w:rPr>
          <w:noProof/>
        </w:rPr>
        <w:t>(</w:t>
      </w:r>
      <w:r>
        <w:t>or form) casts genuine doubt on a reading</w:t>
      </w:r>
    </w:p>
    <w:p>
      <w:pPr>
        <w:pStyle w:val="Lista2"/>
      </w:pPr>
      <w:r>
        <w:t xml:space="preserve">therefore, at your own discretion, </w:t>
      </w:r>
      <w:r>
        <w:rPr>
          <w:b/>
          <w:bCs/>
        </w:rPr>
        <w:t>ignore trivial doubts</w:t>
      </w:r>
      <w:r>
        <w:t xml:space="preserve"> if the text can be read in its given context with such confidence that there is no need to leave open the possibility of any alternative</w:t>
      </w:r>
    </w:p>
    <w:p>
      <w:pPr>
        <w:pStyle w:val="Lista"/>
      </w:pPr>
      <w:r>
        <w:t xml:space="preserve">when marking up text as unclear, you must keep in mind that the EpiDoc schema permits only text and the XML element </w:t>
      </w:r>
      <w:r>
        <w:rPr>
          <w:rStyle w:val="Code"/>
        </w:rPr>
        <w:t>&lt;g&gt;</w:t>
      </w:r>
      <w:r>
        <w:t xml:space="preserve"> within </w:t>
      </w:r>
      <w:r>
        <w:rPr>
          <w:rStyle w:val="Code"/>
        </w:rPr>
        <w:t>&lt;unclear&gt;</w:t>
      </w:r>
    </w:p>
    <w:p>
      <w:pPr>
        <w:pStyle w:val="Lista2"/>
      </w:pPr>
      <w:r>
        <w:t>therefore, if a stretch of text you wish to mark up as unclear incorporates or overlaps with another stretch that needs different markup, you will need to split the tagged stretches of text accordingly</w:t>
      </w:r>
    </w:p>
    <w:p>
      <w:pPr>
        <w:pStyle w:val="Lista2"/>
      </w:pPr>
      <w:r>
        <w:t>see §</w:t>
      </w:r>
      <w:r>
        <w:fldChar w:fldCharType="begin"/>
      </w:r>
      <w:r>
        <w:instrText xml:space="preserve"> REF _Ref43987901 \w \h  \* MERGEFORMAT </w:instrText>
      </w:r>
      <w:r>
        <w:fldChar w:fldCharType="separate"/>
      </w:r>
      <w:r>
        <w:t>8.2.5</w:t>
      </w:r>
      <w:r>
        <w:fldChar w:fldCharType="end"/>
      </w:r>
      <w:r>
        <w:t xml:space="preserve"> for details and examples</w:t>
      </w:r>
    </w:p>
    <w:p>
      <w:pPr>
        <w:pStyle w:val="Lista"/>
      </w:pPr>
      <w:r>
        <w:t xml:space="preserve">to mark up </w:t>
      </w:r>
      <w:r>
        <w:rPr>
          <w:b/>
          <w:bCs/>
        </w:rPr>
        <w:t>damaged text legible in context with reasonable confidence</w:t>
      </w:r>
      <w:r>
        <w:t>, while allowing a slight chance that a different reading might be possible</w:t>
      </w:r>
    </w:p>
    <w:p>
      <w:pPr>
        <w:pStyle w:val="Lista2"/>
      </w:pPr>
      <w:r>
        <w:t xml:space="preserve">use the element </w:t>
      </w:r>
      <w:r>
        <w:rPr>
          <w:rStyle w:val="Code"/>
        </w:rPr>
        <w:t>&lt;unclear&gt;</w:t>
      </w:r>
      <w:r>
        <w:t xml:space="preserve"> without any attributes</w:t>
      </w:r>
    </w:p>
    <w:p>
      <w:pPr>
        <w:pStyle w:val="Lista"/>
      </w:pPr>
      <w:r>
        <w:t xml:space="preserve">when the confidence of a reading is affected not by damage, but by the </w:t>
      </w:r>
      <w:r>
        <w:rPr>
          <w:b/>
          <w:bCs/>
        </w:rPr>
        <w:t>unusual, awkward or incomplete execution of a glyph</w:t>
      </w:r>
      <w:r>
        <w:t xml:space="preserve"> by its original engraver</w:t>
      </w:r>
    </w:p>
    <w:p>
      <w:pPr>
        <w:pStyle w:val="Lista2"/>
      </w:pPr>
      <w:r>
        <w:t xml:space="preserve">add the attribute </w:t>
      </w:r>
      <w:r>
        <w:rPr>
          <w:rStyle w:val="Codeattribute"/>
        </w:rPr>
        <w:t>@reason</w:t>
      </w:r>
      <w:r>
        <w:t xml:space="preserve"> with the value </w:t>
      </w:r>
      <w:r>
        <w:rPr>
          <w:rStyle w:val="Codevalue"/>
        </w:rPr>
        <w:t>"eccentric_ductus"</w:t>
      </w:r>
      <w:r>
        <w:t xml:space="preserve">, e.g. e.g. </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jñ</w:t>
      </w:r>
      <w:r>
        <w:rPr>
          <w:rStyle w:val="Code"/>
        </w:rPr>
        <w:t>&lt;/unclear&gt;</w:t>
      </w:r>
      <w:r>
        <w:rPr>
          <w:rStyle w:val="Codetext"/>
        </w:rPr>
        <w:t>āna</w:t>
      </w:r>
    </w:p>
    <w:p>
      <w:pPr>
        <w:pStyle w:val="Lista2"/>
      </w:pPr>
      <w:r>
        <w:t xml:space="preserve">when damage and eccentric ductus are </w:t>
      </w:r>
      <w:r>
        <w:rPr>
          <w:noProof/>
        </w:rPr>
        <w:t>(</w:t>
      </w:r>
      <w:r>
        <w:t xml:space="preserve">or may be) simultaneously present, use </w:t>
      </w:r>
      <w:r>
        <w:rPr>
          <w:rStyle w:val="Code"/>
        </w:rPr>
        <w:t>&lt;unclear&gt;</w:t>
      </w:r>
      <w:r>
        <w:t xml:space="preserve"> with or without this attribute depending on what you consider to be the primary reason for the lack of clarity</w:t>
      </w:r>
    </w:p>
    <w:p>
      <w:pPr>
        <w:pStyle w:val="Lista2"/>
      </w:pPr>
      <w:r>
        <w:t xml:space="preserve">when in doubt, prefer </w:t>
      </w:r>
      <w:r>
        <w:rPr>
          <w:rStyle w:val="Code"/>
        </w:rPr>
        <w:t>&lt;unclear&gt;</w:t>
      </w:r>
      <w:r>
        <w:t xml:space="preserve"> without this attribute</w:t>
      </w:r>
    </w:p>
    <w:p>
      <w:pPr>
        <w:pStyle w:val="Cmsor3"/>
      </w:pPr>
      <w:bookmarkStart w:id="532" w:name="_gpk9nikrok6m" w:colFirst="0" w:colLast="0"/>
      <w:bookmarkStart w:id="533" w:name="_Ref43987867"/>
      <w:bookmarkStart w:id="534" w:name="_Toc183083806"/>
      <w:bookmarkEnd w:id="532"/>
      <w:r>
        <w:t>Tentative readings</w:t>
      </w:r>
      <w:bookmarkEnd w:id="533"/>
      <w:bookmarkEnd w:id="534"/>
    </w:p>
    <w:p>
      <w:pPr>
        <w:pStyle w:val="Lista"/>
      </w:pPr>
      <w:r>
        <w:t xml:space="preserve">if some of the text is only </w:t>
      </w:r>
      <w:r>
        <w:rPr>
          <w:b/>
          <w:bCs/>
        </w:rPr>
        <w:t>tentatively legible</w:t>
      </w:r>
      <w:r>
        <w:t xml:space="preserve"> even in its context, add the attribute </w:t>
      </w:r>
      <w:r>
        <w:rPr>
          <w:rStyle w:val="Codeattribute"/>
        </w:rPr>
        <w:t>@cert</w:t>
      </w:r>
      <w:r>
        <w:t xml:space="preserve"> with the value </w:t>
      </w:r>
      <w:r>
        <w:rPr>
          <w:rStyle w:val="Codevalue"/>
        </w:rPr>
        <w:t>"low"</w:t>
      </w:r>
      <w:r>
        <w:t xml:space="preserve"> to the element </w:t>
      </w:r>
      <w:r>
        <w:rPr>
          <w:rStyle w:val="Code"/>
        </w:rPr>
        <w:t>&lt;unclear&gt;</w:t>
      </w:r>
    </w:p>
    <w:p>
      <w:pPr>
        <w:pStyle w:val="Lista2"/>
        <w:rPr>
          <w:rStyle w:val="Code"/>
        </w:rPr>
      </w:pPr>
      <w:r>
        <w:t xml:space="preserve">e.g. </w:t>
      </w:r>
      <w:r>
        <w:rPr>
          <w:rStyle w:val="Codetext"/>
        </w:rPr>
        <w:t>mahā</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puruṣa</w:t>
      </w:r>
      <w:r>
        <w:rPr>
          <w:rStyle w:val="Code"/>
        </w:rPr>
        <w:t>&lt;/unclear&gt;</w:t>
      </w:r>
    </w:p>
    <w:p>
      <w:pPr>
        <w:pStyle w:val="Lista2"/>
      </w:pPr>
      <w:r>
        <w:t xml:space="preserve">this attribute may be used in conjunction with </w:t>
      </w:r>
      <w:r>
        <w:rPr>
          <w:rStyle w:val="Codeattribute"/>
        </w:rPr>
        <w:t>@reason</w:t>
      </w:r>
      <w:r>
        <w:t xml:space="preserve"> when needed</w:t>
      </w:r>
    </w:p>
    <w:p>
      <w:pPr>
        <w:pStyle w:val="Lista2"/>
      </w:pPr>
      <w:r>
        <w:t xml:space="preserve">no additional degrees of confidence shall be represented in markup, so </w:t>
      </w:r>
      <w:r>
        <w:rPr>
          <w:rStyle w:val="Codevalue"/>
        </w:rPr>
        <w:t>"low"</w:t>
      </w:r>
      <w:r>
        <w:t xml:space="preserve"> here may stand for anything between “not quite fully confident” to “desperate conjecture”</w:t>
      </w:r>
    </w:p>
    <w:p>
      <w:pPr>
        <w:pStyle w:val="Lista3"/>
      </w:pPr>
      <w:r>
        <w:t>however, it is preferable to save desperate conjectures for your commentary or apparatus, and within the edition, only encode readings in which you have some confidence</w:t>
      </w:r>
    </w:p>
    <w:p>
      <w:pPr>
        <w:pStyle w:val="Lista"/>
      </w:pPr>
      <w:r>
        <w:t xml:space="preserve">note that while a low certainty expressed by this attribute is often a consequence of extensive damage, the </w:t>
      </w:r>
      <w:r>
        <w:rPr>
          <w:b/>
          <w:bCs/>
        </w:rPr>
        <w:t>degree of legibility</w:t>
      </w:r>
      <w:r>
        <w:t xml:space="preserve"> is not in direct correlation to the necessity of adding this attribute, thus:</w:t>
      </w:r>
    </w:p>
    <w:p>
      <w:pPr>
        <w:pStyle w:val="Lista3"/>
      </w:pPr>
      <w:r>
        <w:lastRenderedPageBreak/>
        <w:t xml:space="preserve">even very badly damaged characters may be marked up with plain </w:t>
      </w:r>
      <w:r>
        <w:rPr>
          <w:rStyle w:val="Code"/>
        </w:rPr>
        <w:t>&lt;unclear&gt;</w:t>
      </w:r>
      <w:r>
        <w:t xml:space="preserve"> if they can be confidently supplied in the context; whereas</w:t>
      </w:r>
    </w:p>
    <w:p>
      <w:pPr>
        <w:pStyle w:val="Lista3"/>
      </w:pPr>
      <w:r>
        <w:t xml:space="preserve">even characters that are only slightly damaged or have been executed with only slight awkwardness may need to be marked up as </w:t>
      </w:r>
      <w:r>
        <w:rPr>
          <w:rStyle w:val="Code"/>
        </w:rPr>
        <w:t xml:space="preserve">&lt;unclear </w:t>
      </w:r>
      <w:r>
        <w:rPr>
          <w:rStyle w:val="Codeattribute"/>
        </w:rPr>
        <w:t>cert</w:t>
      </w:r>
      <w:r>
        <w:rPr>
          <w:rStyle w:val="Code"/>
        </w:rPr>
        <w:t>=</w:t>
      </w:r>
      <w:r>
        <w:rPr>
          <w:rStyle w:val="Codevalue"/>
        </w:rPr>
        <w:t>"low"</w:t>
      </w:r>
      <w:r>
        <w:rPr>
          <w:rStyle w:val="Code"/>
        </w:rPr>
        <w:t>&gt;</w:t>
      </w:r>
      <w:r>
        <w:t xml:space="preserve"> if the context permits a variety of plausible alternative readings, chiefly in unintelligible or only partly understood contexts </w:t>
      </w:r>
      <w:r>
        <w:rPr>
          <w:noProof/>
        </w:rPr>
        <w:t>(</w:t>
      </w:r>
      <w:r>
        <w:t>e.g. names, words foreign to the language of the inscription, or in case of extensive damage to the context)</w:t>
      </w:r>
    </w:p>
    <w:p>
      <w:pPr>
        <w:pStyle w:val="Cmsor3"/>
      </w:pPr>
      <w:bookmarkStart w:id="535" w:name="_is1q03k2vcu2" w:colFirst="0" w:colLast="0"/>
      <w:bookmarkStart w:id="536" w:name="_Ref43987339"/>
      <w:bookmarkStart w:id="537" w:name="_Toc183083807"/>
      <w:bookmarkEnd w:id="535"/>
      <w:r>
        <w:t>Ambiguous characters</w:t>
      </w:r>
      <w:bookmarkEnd w:id="536"/>
      <w:bookmarkEnd w:id="537"/>
    </w:p>
    <w:p>
      <w:pPr>
        <w:pStyle w:val="Lista"/>
      </w:pPr>
      <w:r>
        <w:t xml:space="preserve">if a damaged or malformed character affords </w:t>
      </w:r>
      <w:r>
        <w:rPr>
          <w:b/>
          <w:bCs/>
        </w:rPr>
        <w:t>a limited number of alternative interpretations</w:t>
      </w:r>
      <w:r>
        <w:t xml:space="preserve"> and the context gives no clear indication of which is correct, each alternative must be listed in individual </w:t>
      </w:r>
      <w:r>
        <w:rPr>
          <w:rStyle w:val="Code"/>
        </w:rPr>
        <w:t>&lt;unclear&gt;</w:t>
      </w:r>
      <w:r>
        <w:t xml:space="preserve"> tags, wrapping the list in the </w:t>
      </w:r>
      <w:r>
        <w:rPr>
          <w:rStyle w:val="Code"/>
        </w:rPr>
        <w:t>&lt;choice&gt;</w:t>
      </w:r>
      <w:r>
        <w:t xml:space="preserve"> element to show that only one of these goes in the given locus</w:t>
      </w:r>
    </w:p>
    <w:p>
      <w:pPr>
        <w:pStyle w:val="Lista2"/>
      </w:pPr>
      <w:r>
        <w:t xml:space="preserve">e.g. </w:t>
      </w:r>
      <w:r>
        <w:rPr>
          <w:rStyle w:val="Codetext"/>
        </w:rPr>
        <w:t>g</w:t>
      </w:r>
      <w:r>
        <w:rPr>
          <w:rStyle w:val="Code"/>
        </w:rPr>
        <w:t>&lt;choice&gt;&lt;unclear&gt;</w:t>
      </w:r>
      <w:r>
        <w:rPr>
          <w:rStyle w:val="Codetext"/>
        </w:rPr>
        <w:t>r̥</w:t>
      </w:r>
      <w:r>
        <w:rPr>
          <w:rStyle w:val="Code"/>
        </w:rPr>
        <w:t>&lt;/unclear&gt;&lt;unclear&gt;</w:t>
      </w:r>
      <w:r>
        <w:rPr>
          <w:rStyle w:val="Codetext"/>
        </w:rPr>
        <w:t>ra</w:t>
      </w:r>
      <w:r>
        <w:rPr>
          <w:rStyle w:val="Code"/>
        </w:rPr>
        <w:t>&lt;/unclear&gt;&lt;/choice&gt;</w:t>
      </w:r>
      <w:r>
        <w:rPr>
          <w:rStyle w:val="Codetext"/>
        </w:rPr>
        <w:t>ha</w:t>
      </w:r>
    </w:p>
    <w:p>
      <w:pPr>
        <w:pStyle w:val="Lista"/>
      </w:pPr>
      <w:r>
        <w:t>alternative readings may affect the editorial spacing of the text differently; see §</w:t>
      </w:r>
      <w:r>
        <w:fldChar w:fldCharType="begin"/>
      </w:r>
      <w:r>
        <w:instrText xml:space="preserve"> REF _Ref43984944 \w \h  \* MERGEFORMAT </w:instrText>
      </w:r>
      <w:r>
        <w:fldChar w:fldCharType="separate"/>
      </w:r>
      <w:r>
        <w:t>8.1.2</w:t>
      </w:r>
      <w:r>
        <w:fldChar w:fldCharType="end"/>
      </w:r>
      <w:r>
        <w:t xml:space="preserve"> for some guidance in such cases</w:t>
      </w:r>
    </w:p>
    <w:p>
      <w:pPr>
        <w:pStyle w:val="Lista"/>
      </w:pPr>
      <w:r>
        <w:t xml:space="preserve">ambiguities involving </w:t>
      </w:r>
      <w:r>
        <w:rPr>
          <w:b/>
          <w:bCs/>
        </w:rPr>
        <w:t>more than two alternatives</w:t>
      </w:r>
      <w:r>
        <w:t xml:space="preserve"> may be marked up simply by adding further </w:t>
      </w:r>
      <w:r>
        <w:rPr>
          <w:rStyle w:val="Code"/>
        </w:rPr>
        <w:t>&lt;unclear&gt;</w:t>
      </w:r>
      <w:r>
        <w:t xml:space="preserve"> elements within </w:t>
      </w:r>
      <w:r>
        <w:rPr>
          <w:rStyle w:val="Code"/>
        </w:rPr>
        <w:t>&lt;choice&gt;</w:t>
      </w:r>
    </w:p>
    <w:p>
      <w:pPr>
        <w:pStyle w:val="Lista2"/>
      </w:pPr>
      <w:r>
        <w:t xml:space="preserve">it is, however, recommended that you limit the number of alternatives to no more than three, and in the rare case where a higher number of genuinely plausible alternatives are possible, instead record the most likely one as </w:t>
      </w:r>
      <w:r>
        <w:rPr>
          <w:rStyle w:val="Code"/>
        </w:rPr>
        <w:t>&lt;unclear&gt;</w:t>
      </w:r>
      <w:r>
        <w:t xml:space="preserve"> and mention the others in your commentary or apparatus</w:t>
      </w:r>
    </w:p>
    <w:p>
      <w:pPr>
        <w:pStyle w:val="Lista2"/>
      </w:pPr>
      <w:r>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pPr>
        <w:pStyle w:val="Lista"/>
      </w:pPr>
      <w:r>
        <w:t xml:space="preserve">we shall not attempt to rigorously </w:t>
      </w:r>
      <w:r>
        <w:rPr>
          <w:b/>
          <w:bCs/>
        </w:rPr>
        <w:t>assign probabilities</w:t>
      </w:r>
      <w:r>
        <w:t xml:space="preserve"> to each alternative, not even by using </w:t>
      </w:r>
      <w:r>
        <w:rPr>
          <w:rStyle w:val="Codeattribute"/>
        </w:rPr>
        <w:t>@cert</w:t>
      </w:r>
      <w:r>
        <w:t xml:space="preserve"> for some of the alternatives</w:t>
      </w:r>
    </w:p>
    <w:p>
      <w:pPr>
        <w:pStyle w:val="Lista2"/>
      </w:pPr>
      <w:r>
        <w:t>instead, put what is by your judgement the most likely alternative first, and the others in order of decreasing probability</w:t>
      </w:r>
    </w:p>
    <w:p>
      <w:pPr>
        <w:pStyle w:val="Lista"/>
      </w:pPr>
      <w:r>
        <w:t xml:space="preserve">as for unclear markup in general, feel free to </w:t>
      </w:r>
      <w:r>
        <w:rPr>
          <w:b/>
          <w:bCs/>
        </w:rPr>
        <w:t>ignore trivial ambiguities</w:t>
      </w:r>
      <w:r>
        <w:t xml:space="preserve"> that can be resolved confidently on the basis of the context</w:t>
      </w:r>
    </w:p>
    <w:p>
      <w:pPr>
        <w:pStyle w:val="Lista2"/>
      </w:pPr>
      <w:r>
        <w:t xml:space="preserve">in particular, when some pairs of characters look very similar </w:t>
      </w:r>
      <w:r>
        <w:rPr>
          <w:noProof/>
        </w:rPr>
        <w:t>(</w:t>
      </w:r>
      <w:r>
        <w:t>or wholly identical) in the script of your inscription, it is recommended that you record the expected reading without any markup, e.g.</w:t>
      </w:r>
    </w:p>
    <w:p>
      <w:pPr>
        <w:pStyle w:val="Lista3"/>
      </w:pPr>
      <w:r>
        <w:t xml:space="preserve">if a word looks like </w:t>
      </w:r>
      <w:r>
        <w:rPr>
          <w:rStyle w:val="Foreign"/>
        </w:rPr>
        <w:t>ṣahārāja</w:t>
      </w:r>
      <w:r>
        <w:t xml:space="preserve"> in an inscription where </w:t>
      </w:r>
      <w:r>
        <w:rPr>
          <w:rStyle w:val="Foreign"/>
        </w:rPr>
        <w:t>ṣa</w:t>
      </w:r>
      <w:r>
        <w:t xml:space="preserve"> and </w:t>
      </w:r>
      <w:r>
        <w:rPr>
          <w:rStyle w:val="Foreign"/>
        </w:rPr>
        <w:t>ma</w:t>
      </w:r>
      <w:r>
        <w:t xml:space="preserve"> are very similar, simply record </w:t>
      </w:r>
      <w:r>
        <w:rPr>
          <w:rStyle w:val="Foreign"/>
        </w:rPr>
        <w:t>mahārāja</w:t>
      </w:r>
    </w:p>
    <w:p>
      <w:pPr>
        <w:pStyle w:val="Lista3"/>
      </w:pPr>
      <w:r>
        <w:t xml:space="preserve">if a word looks like </w:t>
      </w:r>
      <w:r>
        <w:rPr>
          <w:rStyle w:val="Foreign"/>
        </w:rPr>
        <w:t>sambatsara</w:t>
      </w:r>
      <w:r>
        <w:t xml:space="preserve"> in an inscription where </w:t>
      </w:r>
      <w:r>
        <w:rPr>
          <w:rStyle w:val="Foreign"/>
        </w:rPr>
        <w:t>ba</w:t>
      </w:r>
      <w:r>
        <w:t xml:space="preserve"> and </w:t>
      </w:r>
      <w:r>
        <w:rPr>
          <w:rStyle w:val="Foreign"/>
        </w:rPr>
        <w:t>va</w:t>
      </w:r>
      <w:r>
        <w:t xml:space="preserve"> are very similar, simply record </w:t>
      </w:r>
      <w:r>
        <w:rPr>
          <w:rStyle w:val="Foreign"/>
        </w:rPr>
        <w:t>samvatsara</w:t>
      </w:r>
    </w:p>
    <w:p>
      <w:pPr>
        <w:pStyle w:val="Lista3"/>
      </w:pPr>
      <w:r>
        <w:rPr>
          <w:b/>
          <w:bCs/>
        </w:rPr>
        <w:t>but</w:t>
      </w:r>
      <w:r>
        <w:t xml:space="preserve">, if these words were to occur in an inscription which elsewhere clearly distinguishes the relevant pairs of characters, you would record </w:t>
      </w:r>
      <w:r>
        <w:rPr>
          <w:rStyle w:val="Foreign"/>
        </w:rPr>
        <w:t>ṣahārāja</w:t>
      </w:r>
      <w:r>
        <w:t xml:space="preserve"> </w:t>
      </w:r>
      <w:r>
        <w:rPr>
          <w:noProof/>
        </w:rPr>
        <w:t>(</w:t>
      </w:r>
      <w:r>
        <w:t>marked up as a scribal error, §</w:t>
      </w:r>
      <w:r>
        <w:fldChar w:fldCharType="begin"/>
      </w:r>
      <w:r>
        <w:instrText xml:space="preserve"> REF _Ref43981070 \r \h  \* MERGEFORMAT </w:instrText>
      </w:r>
      <w:r>
        <w:fldChar w:fldCharType="separate"/>
      </w:r>
      <w:r>
        <w:t>6.1.4.1</w:t>
      </w:r>
      <w:r>
        <w:fldChar w:fldCharType="end"/>
      </w:r>
      <w:r>
        <w:t xml:space="preserve">) and </w:t>
      </w:r>
      <w:r>
        <w:rPr>
          <w:rStyle w:val="Foreign"/>
        </w:rPr>
        <w:t>sambatsara</w:t>
      </w:r>
      <w:r>
        <w:t xml:space="preserve"> </w:t>
      </w:r>
      <w:r>
        <w:rPr>
          <w:noProof/>
        </w:rPr>
        <w:t>(</w:t>
      </w:r>
      <w:r>
        <w:t>as a valid alternative spelling, optionally marked up as non-standard, §</w:t>
      </w:r>
      <w:r>
        <w:fldChar w:fldCharType="begin"/>
      </w:r>
      <w:r>
        <w:instrText xml:space="preserve"> REF _Ref43979756 \r \h  \* MERGEFORMAT </w:instrText>
      </w:r>
      <w:r>
        <w:fldChar w:fldCharType="separate"/>
      </w:r>
      <w:r>
        <w:t>6.3</w:t>
      </w:r>
      <w:r>
        <w:fldChar w:fldCharType="end"/>
      </w:r>
      <w:r>
        <w:t>)</w:t>
      </w:r>
    </w:p>
    <w:p>
      <w:pPr>
        <w:pStyle w:val="Lista3"/>
        <w:rPr>
          <w:rStyle w:val="Foreign"/>
        </w:rPr>
      </w:pPr>
      <w:r>
        <w:t xml:space="preserve">and if an alternative reading alters the meaning </w:t>
      </w:r>
      <w:r>
        <w:rPr>
          <w:b/>
          <w:bCs/>
        </w:rPr>
        <w:t>in a non-trivial way</w:t>
      </w:r>
      <w:r>
        <w:t xml:space="preserve">, e.g. if in an inscription where the </w:t>
      </w:r>
      <w:r>
        <w:rPr>
          <w:rStyle w:val="Foreign"/>
        </w:rPr>
        <w:t>akṣara</w:t>
      </w:r>
      <w:r>
        <w:t xml:space="preserve">s </w:t>
      </w:r>
      <w:r>
        <w:rPr>
          <w:rStyle w:val="Foreign"/>
        </w:rPr>
        <w:t>A</w:t>
      </w:r>
      <w:r>
        <w:t xml:space="preserve"> and </w:t>
      </w:r>
      <w:r>
        <w:rPr>
          <w:rStyle w:val="Foreign"/>
        </w:rPr>
        <w:t>su</w:t>
      </w:r>
      <w:r>
        <w:t xml:space="preserve"> are very similar, a word could be read as </w:t>
      </w:r>
      <w:r>
        <w:rPr>
          <w:rStyle w:val="Foreign"/>
        </w:rPr>
        <w:t>Adharma</w:t>
      </w:r>
      <w:r>
        <w:t xml:space="preserve"> or </w:t>
      </w:r>
      <w:r>
        <w:rPr>
          <w:rStyle w:val="Foreign"/>
        </w:rPr>
        <w:t>sudharma</w:t>
      </w:r>
      <w:r>
        <w:t xml:space="preserve">, then the ambiguity should definitely be marked up </w:t>
      </w:r>
      <w:r>
        <w:rPr>
          <w:noProof/>
        </w:rPr>
        <w:t>(</w:t>
      </w:r>
      <w:r>
        <w:t>unless, again, you are absolutely confident that it is ruled out e.g. by sandhi or by the wider context)</w:t>
      </w:r>
    </w:p>
    <w:p>
      <w:pPr>
        <w:pStyle w:val="Cmsor3"/>
      </w:pPr>
      <w:bookmarkStart w:id="538" w:name="_ke7xgc7f3fhh" w:colFirst="0" w:colLast="0"/>
      <w:bookmarkStart w:id="539" w:name="_Ref43987187"/>
      <w:bookmarkStart w:id="540" w:name="_Toc183083808"/>
      <w:bookmarkEnd w:id="538"/>
      <w:r>
        <w:t xml:space="preserve">Reading difficulties below the </w:t>
      </w:r>
      <w:r>
        <w:rPr>
          <w:rStyle w:val="Foreign"/>
        </w:rPr>
        <w:t>akṣara</w:t>
      </w:r>
      <w:r>
        <w:t xml:space="preserve"> level</w:t>
      </w:r>
      <w:bookmarkEnd w:id="539"/>
      <w:bookmarkEnd w:id="540"/>
    </w:p>
    <w:p>
      <w:pPr>
        <w:pStyle w:val="Lista"/>
      </w:pPr>
      <w:r>
        <w:t>do not resort to sub-</w:t>
      </w:r>
      <w:r>
        <w:rPr>
          <w:rStyle w:val="Foreign"/>
        </w:rPr>
        <w:t>akṣara</w:t>
      </w:r>
      <w:r>
        <w:t xml:space="preserve"> markup </w:t>
      </w:r>
      <w:r>
        <w:rPr>
          <w:noProof/>
        </w:rPr>
        <w:t>(</w:t>
      </w:r>
      <w:r>
        <w:t>§</w:t>
      </w:r>
      <w:r>
        <w:fldChar w:fldCharType="begin"/>
      </w:r>
      <w:r>
        <w:instrText xml:space="preserve"> REF _Ref43987131 \w \h  \* MERGEFORMAT </w:instrText>
      </w:r>
      <w:r>
        <w:fldChar w:fldCharType="separate"/>
      </w:r>
      <w:r>
        <w:t>4.1.3</w:t>
      </w:r>
      <w:r>
        <w:fldChar w:fldCharType="end"/>
      </w:r>
      <w:r>
        <w:t xml:space="preserve">) just because there is some uncertainty regarding one or more specific components of a complex </w:t>
      </w:r>
      <w:r>
        <w:rPr>
          <w:rStyle w:val="Foreign"/>
        </w:rPr>
        <w:t>akṣara</w:t>
      </w:r>
      <w:r>
        <w:t xml:space="preserve">; instead, aim to make the most of Romanisation, which allows you to single out precise segments of text smaller than one </w:t>
      </w:r>
      <w:r>
        <w:rPr>
          <w:rStyle w:val="Foreign"/>
        </w:rPr>
        <w:t>akṣara</w:t>
      </w:r>
      <w:r>
        <w:t xml:space="preserve"> of the original</w:t>
      </w:r>
    </w:p>
    <w:p>
      <w:pPr>
        <w:pStyle w:val="Lista2"/>
      </w:pPr>
      <w:r>
        <w:t xml:space="preserve">thus, if only a certain character component of the original script is unclear or ambiguous, then do not use tags around the transliteration of the entire </w:t>
      </w:r>
      <w:r>
        <w:rPr>
          <w:rStyle w:val="Foreign"/>
        </w:rPr>
        <w:t>akṣara</w:t>
      </w:r>
      <w:r>
        <w:t>, e.g.</w:t>
      </w:r>
    </w:p>
    <w:p>
      <w:pPr>
        <w:pStyle w:val="Lista3"/>
      </w:pPr>
      <w:r>
        <w:rPr>
          <w:rStyle w:val="Codetext"/>
        </w:rPr>
        <w:t>sph</w:t>
      </w:r>
      <w:r>
        <w:rPr>
          <w:rStyle w:val="Code"/>
        </w:rPr>
        <w:t>&lt;unclear&gt;</w:t>
      </w:r>
      <w:r>
        <w:rPr>
          <w:rStyle w:val="Codetext"/>
        </w:rPr>
        <w:t>u</w:t>
      </w:r>
      <w:r>
        <w:rPr>
          <w:rStyle w:val="Code"/>
        </w:rPr>
        <w:t>&lt;/unclear&gt;</w:t>
      </w:r>
      <w:r>
        <w:rPr>
          <w:rStyle w:val="Codetext"/>
        </w:rPr>
        <w:t>rad</w:t>
      </w:r>
      <w:r>
        <w:t xml:space="preserve"> and NOT </w:t>
      </w:r>
      <w:r>
        <w:rPr>
          <w:rStyle w:val="Code"/>
        </w:rPr>
        <w:t>&lt;unclear&gt;</w:t>
      </w:r>
      <w:r>
        <w:rPr>
          <w:rStyle w:val="Codetext"/>
        </w:rPr>
        <w:t>sphu</w:t>
      </w:r>
      <w:r>
        <w:rPr>
          <w:rStyle w:val="Code"/>
        </w:rPr>
        <w:t>&lt;/unclear&gt;</w:t>
      </w:r>
      <w:r>
        <w:rPr>
          <w:rStyle w:val="Codetext"/>
        </w:rPr>
        <w:t>rad</w:t>
      </w:r>
    </w:p>
    <w:p>
      <w:pPr>
        <w:pStyle w:val="Lista3"/>
      </w:pPr>
      <w:r>
        <w:rPr>
          <w:rStyle w:val="Codetext"/>
        </w:rPr>
        <w:t>ut</w:t>
      </w:r>
      <w:r>
        <w:rPr>
          <w:rStyle w:val="Code"/>
        </w:rPr>
        <w:t>&lt;orig&gt;</w:t>
      </w:r>
      <w:r>
        <w:rPr>
          <w:rStyle w:val="Codetext"/>
        </w:rPr>
        <w:t>ph</w:t>
      </w:r>
      <w:r>
        <w:rPr>
          <w:rStyle w:val="Code"/>
        </w:rPr>
        <w:t>&lt;/orig&gt;</w:t>
      </w:r>
      <w:r>
        <w:rPr>
          <w:rStyle w:val="Codetext"/>
        </w:rPr>
        <w:t>annasya</w:t>
      </w:r>
      <w:r>
        <w:t xml:space="preserve"> and NOT </w:t>
      </w:r>
      <w:r>
        <w:rPr>
          <w:rStyle w:val="Codetext"/>
        </w:rPr>
        <w:t>u</w:t>
      </w:r>
      <w:r>
        <w:rPr>
          <w:rStyle w:val="Code"/>
        </w:rPr>
        <w:t>&lt;orig&gt;</w:t>
      </w:r>
      <w:r>
        <w:rPr>
          <w:rStyle w:val="Codetext"/>
        </w:rPr>
        <w:t>tpha</w:t>
      </w:r>
      <w:r>
        <w:rPr>
          <w:rStyle w:val="Code"/>
        </w:rPr>
        <w:t>&lt;/orig&gt;</w:t>
      </w:r>
      <w:r>
        <w:rPr>
          <w:rStyle w:val="Codetext"/>
        </w:rPr>
        <w:t>nnasya</w:t>
      </w:r>
    </w:p>
    <w:p>
      <w:pPr>
        <w:pStyle w:val="Lista2"/>
      </w:pPr>
      <w:r>
        <w:lastRenderedPageBreak/>
        <w:t>likewise, for local markup affecting several transliterated characters, feel free to put the start and end tags at boundaries not perceptible in the original script, e.g.</w:t>
      </w:r>
    </w:p>
    <w:p>
      <w:pPr>
        <w:pStyle w:val="Lista3"/>
      </w:pPr>
      <w:r>
        <w:rPr>
          <w:rStyle w:val="Codetext"/>
        </w:rPr>
        <w:t>jayamit</w:t>
      </w:r>
      <w:r>
        <w:rPr>
          <w:rStyle w:val="Code"/>
        </w:rPr>
        <w:t>&lt;unclear&gt;</w:t>
      </w:r>
      <w:r>
        <w:rPr>
          <w:rStyle w:val="Codetext"/>
        </w:rPr>
        <w:t>ray</w:t>
      </w:r>
      <w:r>
        <w:rPr>
          <w:rStyle w:val="Code"/>
        </w:rPr>
        <w:t>&lt;/unclear&gt;</w:t>
      </w:r>
      <w:r>
        <w:rPr>
          <w:rStyle w:val="Codetext"/>
        </w:rPr>
        <w:t>ā</w:t>
      </w:r>
      <w:r>
        <w:t xml:space="preserve"> and NOT  </w:t>
      </w:r>
      <w:r>
        <w:rPr>
          <w:rStyle w:val="Codetext"/>
        </w:rPr>
        <w:t>jayami</w:t>
      </w:r>
      <w:r>
        <w:rPr>
          <w:rStyle w:val="Code"/>
        </w:rPr>
        <w:t>&lt;unclear&gt;</w:t>
      </w:r>
      <w:r>
        <w:rPr>
          <w:rStyle w:val="Codetext"/>
        </w:rPr>
        <w:t>trayā</w:t>
      </w:r>
      <w:r>
        <w:rPr>
          <w:rStyle w:val="Code"/>
        </w:rPr>
        <w:t>&lt;/unclear&gt;</w:t>
      </w:r>
    </w:p>
    <w:p>
      <w:pPr>
        <w:pStyle w:val="Lista"/>
      </w:pPr>
      <w:r>
        <w:t>localising markup in this precise way allows you to rely on the expertise of the readers of your edition to figure out the exact locus of doubt within a complex original character and its possible implications</w:t>
      </w:r>
    </w:p>
    <w:p>
      <w:pPr>
        <w:pStyle w:val="Lista2"/>
      </w:pPr>
      <w:r>
        <w:t>both in fairly straightforward situations, where the reading of a particular component is doubtful:</w:t>
      </w:r>
    </w:p>
    <w:p>
      <w:pPr>
        <w:pStyle w:val="Lista3"/>
      </w:pPr>
      <w:r>
        <w:t xml:space="preserve">if you have a reasonable guess for the identity of this component, then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pPr>
        <w:pStyle w:val="Lista4"/>
      </w:pPr>
      <w:r>
        <w:rPr>
          <w:rStyle w:val="Foreign"/>
        </w:rPr>
        <w:t>rddh</w:t>
      </w:r>
      <w:r>
        <w:t xml:space="preserve"> with a tentatively read </w:t>
      </w:r>
      <w:r>
        <w:rPr>
          <w:rStyle w:val="Foreign"/>
        </w:rPr>
        <w:t>e</w:t>
      </w:r>
      <w:r>
        <w:t xml:space="preserve">: </w:t>
      </w:r>
      <w:r>
        <w:rPr>
          <w:rStyle w:val="Codetext"/>
        </w:rPr>
        <w:t>rddh</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e</w:t>
      </w:r>
      <w:r>
        <w:rPr>
          <w:rStyle w:val="Code"/>
        </w:rPr>
        <w:t>&lt;/unclear&gt;</w:t>
      </w:r>
    </w:p>
    <w:p>
      <w:pPr>
        <w:pStyle w:val="Lista5"/>
      </w:pPr>
      <w:r>
        <w:t xml:space="preserve">readers conversant with the language and the script will still be able to think of other possible readings </w:t>
      </w:r>
      <w:r>
        <w:rPr>
          <w:noProof/>
        </w:rPr>
        <w:t>(</w:t>
      </w:r>
      <w:r>
        <w:t xml:space="preserve">e.g. what looks like an </w:t>
      </w:r>
      <w:r>
        <w:rPr>
          <w:rStyle w:val="Foreign"/>
        </w:rPr>
        <w:t>e</w:t>
      </w:r>
      <w:r>
        <w:t xml:space="preserve"> marker may be damage, in which case the vowel is </w:t>
      </w:r>
      <w:r>
        <w:rPr>
          <w:rStyle w:val="Foreign"/>
        </w:rPr>
        <w:t>a</w:t>
      </w:r>
      <w:r>
        <w:t xml:space="preserve">; or the marker may be a damaged </w:t>
      </w:r>
      <w:r>
        <w:rPr>
          <w:rStyle w:val="Foreign"/>
        </w:rPr>
        <w:t>ai</w:t>
      </w:r>
      <w:r>
        <w:t xml:space="preserve"> or </w:t>
      </w:r>
      <w:r>
        <w:rPr>
          <w:rStyle w:val="Foreign"/>
        </w:rPr>
        <w:t>i</w:t>
      </w:r>
      <w:r>
        <w:t xml:space="preserve"> or </w:t>
      </w:r>
      <w:r>
        <w:rPr>
          <w:rStyle w:val="Foreign"/>
        </w:rPr>
        <w:t>o</w:t>
      </w:r>
      <w:r>
        <w:t>)</w:t>
      </w:r>
    </w:p>
    <w:p>
      <w:pPr>
        <w:pStyle w:val="Lista3"/>
      </w:pPr>
      <w:r>
        <w:t xml:space="preserve">if you have a small number of reasonable guesses for an unclear component, then mark it up as ambiguous </w:t>
      </w:r>
      <w:r>
        <w:rPr>
          <w:noProof/>
        </w:rPr>
        <w:t>(</w:t>
      </w:r>
      <w:r>
        <w:t>§</w:t>
      </w:r>
      <w:r>
        <w:fldChar w:fldCharType="begin"/>
      </w:r>
      <w:r>
        <w:instrText xml:space="preserve"> REF _Ref43987339 \w \h  \* MERGEFORMAT </w:instrText>
      </w:r>
      <w:r>
        <w:fldChar w:fldCharType="separate"/>
      </w:r>
      <w:r>
        <w:t>5.3.3</w:t>
      </w:r>
      <w:r>
        <w:fldChar w:fldCharType="end"/>
      </w:r>
      <w:r>
        <w:t>), e.g.</w:t>
      </w:r>
    </w:p>
    <w:p>
      <w:pPr>
        <w:pStyle w:val="Lista4"/>
      </w:pPr>
      <w:r>
        <w:rPr>
          <w:rStyle w:val="Foreign"/>
        </w:rPr>
        <w:t>rddh</w:t>
      </w:r>
      <w:r>
        <w:t xml:space="preserve"> with what may be </w:t>
      </w:r>
      <w:r>
        <w:rPr>
          <w:rStyle w:val="Foreign"/>
        </w:rPr>
        <w:t>i</w:t>
      </w:r>
      <w:r>
        <w:t xml:space="preserve"> or </w:t>
      </w:r>
      <w:r>
        <w:rPr>
          <w:rStyle w:val="Foreign"/>
        </w:rPr>
        <w:t>ī</w:t>
      </w:r>
      <w:r>
        <w:t xml:space="preserve">: </w:t>
      </w:r>
      <w:r>
        <w:rPr>
          <w:rStyle w:val="Codetext"/>
        </w:rPr>
        <w:t>rddh</w:t>
      </w:r>
      <w:r>
        <w:rPr>
          <w:rStyle w:val="Code"/>
        </w:rPr>
        <w:t>&lt;choice&gt;&lt;unclear&gt;</w:t>
      </w:r>
      <w:r>
        <w:rPr>
          <w:rStyle w:val="Codetext"/>
        </w:rPr>
        <w:t>i</w:t>
      </w:r>
      <w:r>
        <w:rPr>
          <w:rStyle w:val="Code"/>
        </w:rPr>
        <w:t>&lt;/unclear&gt;&lt;unclear&gt;</w:t>
      </w:r>
      <w:r>
        <w:rPr>
          <w:rStyle w:val="Codetext"/>
        </w:rPr>
        <w:t>ī</w:t>
      </w:r>
      <w:r>
        <w:rPr>
          <w:rStyle w:val="Code"/>
        </w:rPr>
        <w:t>&lt;/unclear&gt;&lt;/choice&gt;</w:t>
      </w:r>
    </w:p>
    <w:p>
      <w:pPr>
        <w:pStyle w:val="Lista3"/>
      </w:pPr>
      <w:r>
        <w:t xml:space="preserve">if you do not know and prefer not to guess whether a vowel marker was attached to a damaged character, then you may still choose to mark it up as a tentative </w:t>
      </w:r>
      <w:r>
        <w:rPr>
          <w:rStyle w:val="Foreign"/>
        </w:rPr>
        <w:t>a</w:t>
      </w:r>
      <w:r>
        <w:t xml:space="preserve"> </w:t>
      </w:r>
      <w:r>
        <w:rPr>
          <w:noProof/>
        </w:rPr>
        <w:t>(</w:t>
      </w:r>
      <w:r>
        <w:t>implying that a different vowel is conceivable) instead of using complex markup, e.g.</w:t>
      </w:r>
    </w:p>
    <w:p>
      <w:pPr>
        <w:pStyle w:val="Lista4"/>
      </w:pPr>
      <w:r>
        <w:rPr>
          <w:rStyle w:val="Foreign"/>
        </w:rPr>
        <w:t>k</w:t>
      </w:r>
      <w:r>
        <w:t xml:space="preserve"> with plenty of damage around it, which may obscure a vowel mark: </w:t>
      </w:r>
      <w:r>
        <w:rPr>
          <w:rStyle w:val="Codetext"/>
        </w:rPr>
        <w:t>k</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p>
    <w:p>
      <w:pPr>
        <w:pStyle w:val="Lista2"/>
      </w:pPr>
      <w:r>
        <w:t>and in more complicated situations, such as</w:t>
      </w:r>
    </w:p>
    <w:p>
      <w:pPr>
        <w:pStyle w:val="Lista3"/>
      </w:pPr>
      <w:r>
        <w:t xml:space="preserve">when </w:t>
      </w:r>
      <w:r>
        <w:rPr>
          <w:b/>
          <w:bCs/>
        </w:rPr>
        <w:t>the identification of a component may affect its place in the reading sequence</w:t>
      </w:r>
      <w:r>
        <w:t>:</w:t>
      </w:r>
    </w:p>
    <w:p>
      <w:pPr>
        <w:pStyle w:val="Lista4"/>
      </w:pPr>
      <w:r>
        <w:t xml:space="preserve">if you have a reasonable guess for the identity of this component, then still simply mark it up as unclear </w:t>
      </w:r>
      <w:r>
        <w:rPr>
          <w:noProof/>
        </w:rPr>
        <w:t>(</w:t>
      </w:r>
      <w:r>
        <w:t>§</w:t>
      </w:r>
      <w:r>
        <w:fldChar w:fldCharType="begin"/>
      </w:r>
      <w:r>
        <w:instrText xml:space="preserve"> REF _Ref43987289 \w \h  \* MERGEFORMAT </w:instrText>
      </w:r>
      <w:r>
        <w:fldChar w:fldCharType="separate"/>
      </w:r>
      <w:r>
        <w:t>5.3.1</w:t>
      </w:r>
      <w:r>
        <w:fldChar w:fldCharType="end"/>
      </w:r>
      <w:r>
        <w:t>), e.g.</w:t>
      </w:r>
    </w:p>
    <w:p>
      <w:pPr>
        <w:pStyle w:val="Lista5"/>
      </w:pPr>
      <w:r>
        <w:rPr>
          <w:rStyle w:val="Foreign"/>
        </w:rPr>
        <w:t>ddha</w:t>
      </w:r>
      <w:r>
        <w:t xml:space="preserve"> with a probable </w:t>
      </w:r>
      <w:r>
        <w:rPr>
          <w:rStyle w:val="Foreign"/>
        </w:rPr>
        <w:t>repha</w:t>
      </w:r>
      <w:r>
        <w:t xml:space="preserve">: </w:t>
      </w:r>
      <w:r>
        <w:rPr>
          <w:rStyle w:val="Code"/>
        </w:rPr>
        <w:t>&lt;unclear&gt;</w:t>
      </w:r>
      <w:r>
        <w:rPr>
          <w:rStyle w:val="Codetext"/>
        </w:rPr>
        <w:t>r</w:t>
      </w:r>
      <w:r>
        <w:rPr>
          <w:rStyle w:val="Code"/>
        </w:rPr>
        <w:t>&lt;/unclear&gt;</w:t>
      </w:r>
      <w:r>
        <w:rPr>
          <w:rStyle w:val="Codetext"/>
        </w:rPr>
        <w:t>ddha</w:t>
      </w:r>
    </w:p>
    <w:p>
      <w:pPr>
        <w:pStyle w:val="Lista5"/>
      </w:pPr>
      <w:r>
        <w:t xml:space="preserve">readers conversant with the language and the script will still be able to think of other possible readings </w:t>
      </w:r>
      <w:r>
        <w:rPr>
          <w:noProof/>
        </w:rPr>
        <w:t>(</w:t>
      </w:r>
      <w:r>
        <w:t xml:space="preserve">e.g. what looks like a </w:t>
      </w:r>
      <w:r>
        <w:rPr>
          <w:rStyle w:val="Foreign"/>
        </w:rPr>
        <w:t>repha</w:t>
      </w:r>
      <w:r>
        <w:t xml:space="preserve"> may be damage, in which case nothing is to be read in its place; or it may be a damaged marker for </w:t>
      </w:r>
      <w:r>
        <w:rPr>
          <w:rStyle w:val="Foreign"/>
        </w:rPr>
        <w:t>ā</w:t>
      </w:r>
      <w:r>
        <w:t xml:space="preserve"> or </w:t>
      </w:r>
      <w:r>
        <w:rPr>
          <w:rStyle w:val="Foreign"/>
        </w:rPr>
        <w:t>e</w:t>
      </w:r>
      <w:r>
        <w:t xml:space="preserve">, in which case the </w:t>
      </w:r>
      <w:r>
        <w:rPr>
          <w:rStyle w:val="Foreign"/>
        </w:rPr>
        <w:t>r</w:t>
      </w:r>
      <w:r>
        <w:t xml:space="preserve"> is to be dropped and the vowel is to be read after the other consonant</w:t>
      </w:r>
      <w:r>
        <w:rPr>
          <w:noProof/>
        </w:rPr>
        <w:t>(</w:t>
      </w:r>
      <w:r>
        <w:t xml:space="preserve">s) of the </w:t>
      </w:r>
      <w:r>
        <w:rPr>
          <w:rStyle w:val="Foreign"/>
        </w:rPr>
        <w:t>akṣara</w:t>
      </w:r>
      <w:r>
        <w:t>)</w:t>
      </w:r>
    </w:p>
    <w:p>
      <w:pPr>
        <w:pStyle w:val="Lista4"/>
      </w:pPr>
      <w:r>
        <w:t>if you have a small number of reasonable guesses, then mark up the entire sequence involved as ambiguous, e.g.</w:t>
      </w:r>
    </w:p>
    <w:p>
      <w:pPr>
        <w:pStyle w:val="Lista5"/>
      </w:pPr>
      <w:r>
        <w:rPr>
          <w:rStyle w:val="Foreign"/>
        </w:rPr>
        <w:t>ddh</w:t>
      </w:r>
      <w:r>
        <w:t xml:space="preserve"> with what may be either a </w:t>
      </w:r>
      <w:r>
        <w:rPr>
          <w:rStyle w:val="Foreign"/>
        </w:rPr>
        <w:t>repha</w:t>
      </w:r>
      <w:r>
        <w:t xml:space="preserve"> or an </w:t>
      </w:r>
      <w:r>
        <w:rPr>
          <w:rStyle w:val="Foreign"/>
        </w:rPr>
        <w:t>ā</w:t>
      </w:r>
      <w:r>
        <w:t xml:space="preserve"> marker attached to its top: </w:t>
      </w:r>
      <w:r>
        <w:rPr>
          <w:rStyle w:val="Code"/>
        </w:rPr>
        <w:t>&lt;choice&gt;&lt;unclear&gt;</w:t>
      </w:r>
      <w:r>
        <w:rPr>
          <w:rStyle w:val="Codetext"/>
        </w:rPr>
        <w:t>rddha</w:t>
      </w:r>
      <w:r>
        <w:rPr>
          <w:rStyle w:val="Code"/>
        </w:rPr>
        <w:t>&lt;/unclear&gt;&lt;unclear&gt;</w:t>
      </w:r>
      <w:r>
        <w:rPr>
          <w:rStyle w:val="Codetext"/>
        </w:rPr>
        <w:t>ddhā</w:t>
      </w:r>
      <w:r>
        <w:rPr>
          <w:rStyle w:val="Code"/>
        </w:rPr>
        <w:t>&lt;/unclear&gt;&lt;/choice&gt;</w:t>
      </w:r>
    </w:p>
    <w:p>
      <w:pPr>
        <w:pStyle w:val="Lista3"/>
      </w:pPr>
      <w:r>
        <w:t xml:space="preserve">when the uncertainty concerns a sequence of </w:t>
      </w:r>
      <w:r>
        <w:rPr>
          <w:b/>
          <w:bCs/>
        </w:rPr>
        <w:t>strokes</w:t>
      </w:r>
      <w:r>
        <w:t xml:space="preserve">, some of </w:t>
      </w:r>
      <w:r>
        <w:rPr>
          <w:b/>
          <w:bCs/>
        </w:rPr>
        <w:t>which may belong to</w:t>
      </w:r>
      <w:r>
        <w:t xml:space="preserve"> either </w:t>
      </w:r>
      <w:r>
        <w:rPr>
          <w:b/>
          <w:bCs/>
        </w:rPr>
        <w:t>one character or to another</w:t>
      </w:r>
      <w:r>
        <w:t xml:space="preserve">, you will necessarily have to tag entire sequences as unclear </w:t>
      </w:r>
      <w:r>
        <w:rPr>
          <w:noProof/>
        </w:rPr>
        <w:t>(</w:t>
      </w:r>
      <w:r>
        <w:t>leaving it to readers to think up alternatives) or ambiguous, e.g.</w:t>
      </w:r>
    </w:p>
    <w:p>
      <w:pPr>
        <w:pStyle w:val="Lista4"/>
      </w:pPr>
      <w:r>
        <w:t xml:space="preserve">if in the Tamil sequence </w:t>
      </w:r>
      <w:r>
        <w:rPr>
          <w:rStyle w:val="ForeignTamilScript"/>
          <w:cs/>
        </w:rPr>
        <w:t xml:space="preserve">கா </w:t>
      </w:r>
      <w:r>
        <w:t xml:space="preserve">the right-hand set of strokes may be an </w:t>
      </w:r>
      <w:r>
        <w:rPr>
          <w:rStyle w:val="Foreign"/>
        </w:rPr>
        <w:t>ā</w:t>
      </w:r>
      <w:r>
        <w:t xml:space="preserve"> marker attached to the preceding </w:t>
      </w:r>
      <w:r>
        <w:rPr>
          <w:rStyle w:val="Foreign"/>
        </w:rPr>
        <w:t>k</w:t>
      </w:r>
      <w:r>
        <w:t xml:space="preserve"> or a separate character such as </w:t>
      </w:r>
      <w:r>
        <w:rPr>
          <w:rStyle w:val="ForeignTamilScript"/>
          <w:cs/>
        </w:rPr>
        <w:t>ர</w:t>
      </w:r>
      <w:r>
        <w:rPr>
          <w:cs/>
          <w:lang w:bidi="ta-IN"/>
        </w:rPr>
        <w:t xml:space="preserve"> </w:t>
      </w:r>
      <w:r>
        <w:rPr>
          <w:rStyle w:val="Foreign"/>
        </w:rPr>
        <w:t>ra</w:t>
      </w:r>
      <w:r>
        <w:t>:</w:t>
      </w:r>
    </w:p>
    <w:p>
      <w:pPr>
        <w:pStyle w:val="Lista5"/>
      </w:pPr>
      <w:r>
        <w:rPr>
          <w:rStyle w:val="Codetext"/>
        </w:rPr>
        <w:t>k</w:t>
      </w:r>
      <w:r>
        <w:rPr>
          <w:rStyle w:val="Code"/>
        </w:rPr>
        <w:t>&lt;unclear&gt;</w:t>
      </w:r>
      <w:r>
        <w:rPr>
          <w:rStyle w:val="Codetext"/>
        </w:rPr>
        <w:t>ā</w:t>
      </w:r>
      <w:r>
        <w:rPr>
          <w:rStyle w:val="Code"/>
        </w:rPr>
        <w:t>&lt;/unclear&gt;</w:t>
      </w:r>
    </w:p>
    <w:p>
      <w:pPr>
        <w:pStyle w:val="Lista5"/>
      </w:pPr>
      <w:r>
        <w:t xml:space="preserve">OR </w:t>
      </w:r>
      <w:r>
        <w:rPr>
          <w:rStyle w:val="Codetext"/>
        </w:rPr>
        <w:t>k</w:t>
      </w:r>
      <w:r>
        <w:rPr>
          <w:rStyle w:val="Code"/>
        </w:rPr>
        <w:t>&lt;choice&gt;&lt;unclear&gt;</w:t>
      </w:r>
      <w:r>
        <w:rPr>
          <w:rStyle w:val="Codetext"/>
        </w:rPr>
        <w:t>ā</w:t>
      </w:r>
      <w:r>
        <w:rPr>
          <w:rStyle w:val="Code"/>
        </w:rPr>
        <w:t>&lt;/unclear&gt;&lt;unclear&gt;</w:t>
      </w:r>
      <w:r>
        <w:rPr>
          <w:rStyle w:val="Codetext"/>
        </w:rPr>
        <w:t>ara</w:t>
      </w:r>
      <w:r>
        <w:rPr>
          <w:rStyle w:val="Code"/>
        </w:rPr>
        <w:t>&lt;/unclear&gt;&lt;/choice&gt;</w:t>
      </w:r>
      <w:r>
        <w:rPr>
          <w:rStyle w:val="Lbjegyzet-hivatkozs"/>
        </w:rPr>
        <w:footnoteReference w:id="30"/>
      </w:r>
    </w:p>
    <w:p>
      <w:pPr>
        <w:pStyle w:val="Lista4"/>
      </w:pPr>
      <w:r>
        <w:t xml:space="preserve">if in the premodern forms of Nagari that use so-called </w:t>
      </w:r>
      <w:r>
        <w:rPr>
          <w:rStyle w:val="Foreign"/>
        </w:rPr>
        <w:t>pr̥ṣṭhamātrā</w:t>
      </w:r>
      <w:r>
        <w:t xml:space="preserve"> notation, the sequence </w:t>
      </w:r>
      <w:r>
        <w:rPr>
          <w:rStyle w:val="ForeignDevanagariScript"/>
          <w:cs/>
        </w:rPr>
        <w:t>पात</w:t>
      </w:r>
      <w:r>
        <w:rPr>
          <w:cs/>
        </w:rPr>
        <w:t xml:space="preserve"> </w:t>
      </w:r>
      <w:r>
        <w:t xml:space="preserve">the central stroke may be an </w:t>
      </w:r>
      <w:r>
        <w:rPr>
          <w:rStyle w:val="Foreign"/>
        </w:rPr>
        <w:t>ā</w:t>
      </w:r>
      <w:r>
        <w:t xml:space="preserve"> marker attached to the first character, or an </w:t>
      </w:r>
      <w:r>
        <w:rPr>
          <w:rStyle w:val="Foreign"/>
        </w:rPr>
        <w:t>e</w:t>
      </w:r>
      <w:r>
        <w:t xml:space="preserve"> marker attached to the second:</w:t>
      </w:r>
    </w:p>
    <w:p>
      <w:pPr>
        <w:pStyle w:val="Lista5"/>
      </w:pPr>
      <w:r>
        <w:rPr>
          <w:rStyle w:val="Codetext"/>
        </w:rPr>
        <w:t>p</w:t>
      </w:r>
      <w:r>
        <w:rPr>
          <w:rStyle w:val="Code"/>
        </w:rPr>
        <w:t>&lt;unclear&gt;</w:t>
      </w:r>
      <w:r>
        <w:rPr>
          <w:rStyle w:val="Codetext"/>
        </w:rPr>
        <w:t>ā</w:t>
      </w:r>
      <w:r>
        <w:rPr>
          <w:rStyle w:val="Code"/>
        </w:rPr>
        <w:t>&lt;/unclear&gt;</w:t>
      </w:r>
      <w:r>
        <w:rPr>
          <w:rStyle w:val="Codetext"/>
        </w:rPr>
        <w:t>ta</w:t>
      </w:r>
    </w:p>
    <w:p>
      <w:pPr>
        <w:pStyle w:val="Lista5"/>
      </w:pPr>
      <w:r>
        <w:t xml:space="preserve">or </w:t>
      </w:r>
      <w:r>
        <w:rPr>
          <w:rStyle w:val="Codetext"/>
        </w:rPr>
        <w:t>p</w:t>
      </w:r>
      <w:r>
        <w:rPr>
          <w:rStyle w:val="Code"/>
        </w:rPr>
        <w:t>&lt;choice&gt;&lt;unclear&gt;</w:t>
      </w:r>
      <w:r>
        <w:rPr>
          <w:rStyle w:val="Codetext"/>
        </w:rPr>
        <w:t>āta</w:t>
      </w:r>
      <w:r>
        <w:rPr>
          <w:rStyle w:val="Code"/>
        </w:rPr>
        <w:t>&lt;/unclear&gt;&lt;unclear&gt;</w:t>
      </w:r>
      <w:r>
        <w:rPr>
          <w:rStyle w:val="Codetext"/>
        </w:rPr>
        <w:t>ate</w:t>
      </w:r>
      <w:r>
        <w:rPr>
          <w:rStyle w:val="Code"/>
        </w:rPr>
        <w:t>&lt;/unclear&gt;&lt;/choice&gt;</w:t>
      </w:r>
    </w:p>
    <w:p>
      <w:pPr>
        <w:pStyle w:val="Cmsor2"/>
      </w:pPr>
      <w:bookmarkStart w:id="541" w:name="_advce1m7uke1" w:colFirst="0" w:colLast="0"/>
      <w:bookmarkStart w:id="542" w:name="_Ref43979611"/>
      <w:bookmarkStart w:id="543" w:name="_Toc183083809"/>
      <w:bookmarkEnd w:id="541"/>
      <w:r>
        <w:lastRenderedPageBreak/>
        <w:t>Lacunae</w:t>
      </w:r>
      <w:bookmarkEnd w:id="542"/>
      <w:bookmarkEnd w:id="543"/>
    </w:p>
    <w:p>
      <w:pPr>
        <w:pStyle w:val="Cmsor3"/>
      </w:pPr>
      <w:bookmarkStart w:id="544" w:name="_lo8gk73ax0q" w:colFirst="0" w:colLast="0"/>
      <w:bookmarkStart w:id="545" w:name="_Toc183083810"/>
      <w:bookmarkEnd w:id="544"/>
      <w:r>
        <w:t xml:space="preserve">The EpiDoc element </w:t>
      </w:r>
      <w:r>
        <w:rPr>
          <w:rStyle w:val="Code"/>
        </w:rPr>
        <w:t>&lt;gap/&gt;</w:t>
      </w:r>
      <w:bookmarkEnd w:id="545"/>
    </w:p>
    <w:p>
      <w:pPr>
        <w:pStyle w:val="Lista"/>
      </w:pPr>
      <w:r>
        <w:t>this section concerns lacunae, i.e. situations where the originally inscribed text cannot be read at all because it is severely damaged, or because part of the support is altogether gone</w:t>
      </w:r>
    </w:p>
    <w:p>
      <w:pPr>
        <w:pStyle w:val="Lista"/>
      </w:pPr>
      <w:r>
        <w:t xml:space="preserve">the TEI element </w:t>
      </w:r>
      <w:r>
        <w:rPr>
          <w:rStyle w:val="Code"/>
        </w:rPr>
        <w:t>&lt;gap/&gt;</w:t>
      </w:r>
      <w:r>
        <w:t xml:space="preserve"> has a wide range of application, indicating “a point where material has been omitted in a transcription [for various reasons including that] the material is illegible, invisible, or inaudible”</w:t>
      </w:r>
      <w:r>
        <w:rPr>
          <w:rStyle w:val="Lbjegyzet-hivatkozs"/>
        </w:rPr>
        <w:footnoteReference w:id="31"/>
      </w:r>
    </w:p>
    <w:p>
      <w:pPr>
        <w:pStyle w:val="Lista"/>
      </w:pPr>
      <w:r>
        <w:t>in our EpiDoc editions, this element must always have the following attributes</w:t>
      </w:r>
    </w:p>
    <w:p>
      <w:pPr>
        <w:pStyle w:val="Lista2"/>
      </w:pPr>
      <w:r>
        <w:rPr>
          <w:rStyle w:val="Codeattribute"/>
        </w:rPr>
        <w:t>@reason</w:t>
      </w:r>
    </w:p>
    <w:p>
      <w:pPr>
        <w:pStyle w:val="Lista2"/>
      </w:pPr>
      <w:r>
        <w:t xml:space="preserve">either </w:t>
      </w:r>
      <w:r>
        <w:rPr>
          <w:rStyle w:val="Codeattribute"/>
        </w:rPr>
        <w:t>@extent</w:t>
      </w:r>
      <w:r>
        <w:t xml:space="preserve"> or </w:t>
      </w:r>
      <w:r>
        <w:rPr>
          <w:rStyle w:val="Codeattribute"/>
        </w:rPr>
        <w:t>@quantity</w:t>
      </w:r>
    </w:p>
    <w:p>
      <w:pPr>
        <w:pStyle w:val="Lista2"/>
      </w:pPr>
      <w:r>
        <w:rPr>
          <w:rStyle w:val="Codeattribute"/>
        </w:rPr>
        <w:t>@unit</w:t>
      </w:r>
      <w:r>
        <w:t xml:space="preserve"> </w:t>
      </w:r>
      <w:r>
        <w:rPr>
          <w:rStyle w:val="Lbjegyzet-hivatkozs"/>
        </w:rPr>
        <w:footnoteReference w:id="32"/>
      </w:r>
    </w:p>
    <w:p>
      <w:pPr>
        <w:pStyle w:val="Lista2"/>
      </w:pPr>
      <w:r>
        <w:t>see the following subsections for detailed instructions on these attributes</w:t>
      </w:r>
    </w:p>
    <w:p>
      <w:pPr>
        <w:pStyle w:val="Lista"/>
      </w:pPr>
      <w:r>
        <w:t xml:space="preserve">since a gap is, by definition, a point where text is not available, this element can </w:t>
      </w:r>
      <w:r>
        <w:rPr>
          <w:b/>
          <w:bCs/>
        </w:rPr>
        <w:t>never contain text</w:t>
      </w:r>
      <w:r>
        <w:t xml:space="preserve"> </w:t>
      </w:r>
      <w:r>
        <w:rPr>
          <w:noProof/>
        </w:rPr>
        <w:t>(</w:t>
      </w:r>
      <w:r>
        <w:t>i.e. it is an empty element)</w:t>
      </w:r>
    </w:p>
    <w:p>
      <w:pPr>
        <w:pStyle w:val="Lista2"/>
      </w:pPr>
      <w:r>
        <w:t xml:space="preserve">note that </w:t>
      </w:r>
      <w:r>
        <w:rPr>
          <w:b/>
          <w:bCs/>
        </w:rPr>
        <w:t>if you supply the contents of a lacuna</w:t>
      </w:r>
      <w:r>
        <w:t xml:space="preserve"> </w:t>
      </w:r>
      <w:r>
        <w:rPr>
          <w:noProof/>
        </w:rPr>
        <w:t>(</w:t>
      </w:r>
      <w:r>
        <w:t>e.g. by conjecture or from a parallel text), then the lacuna itself must not be marked up as a gap; instead, see §</w:t>
      </w:r>
      <w:r>
        <w:fldChar w:fldCharType="begin"/>
      </w:r>
      <w:r>
        <w:instrText xml:space="preserve"> REF _Ref43984912 \w \h  \* MERGEFORMAT </w:instrText>
      </w:r>
      <w:r>
        <w:fldChar w:fldCharType="separate"/>
      </w:r>
      <w:r>
        <w:t>5.5</w:t>
      </w:r>
      <w:r>
        <w:fldChar w:fldCharType="end"/>
      </w:r>
      <w:r>
        <w:t xml:space="preserve"> about supplied text</w:t>
      </w:r>
    </w:p>
    <w:p>
      <w:pPr>
        <w:pStyle w:val="Lista2"/>
      </w:pPr>
      <w:r>
        <w:t>however, if only part of the missing text is supplied, the remaining segment</w:t>
      </w:r>
      <w:r>
        <w:rPr>
          <w:noProof/>
        </w:rPr>
        <w:t>(</w:t>
      </w:r>
      <w:r>
        <w:t>s) of the lacuna are to be marked up as discussed here and separately from the supplied segment</w:t>
      </w:r>
      <w:r>
        <w:rPr>
          <w:noProof/>
        </w:rPr>
        <w:t>(</w:t>
      </w:r>
      <w:r>
        <w:t>s)</w:t>
      </w:r>
    </w:p>
    <w:p>
      <w:pPr>
        <w:pStyle w:val="Cmsor3"/>
      </w:pPr>
      <w:bookmarkStart w:id="546" w:name="_hxyhjj6qtlem" w:colFirst="0" w:colLast="0"/>
      <w:bookmarkStart w:id="547" w:name="_Ref43987758"/>
      <w:bookmarkStart w:id="548" w:name="_Toc183083811"/>
      <w:bookmarkEnd w:id="546"/>
      <w:r>
        <w:t>The reason for a lacuna: illegible or lost</w:t>
      </w:r>
      <w:bookmarkEnd w:id="547"/>
      <w:bookmarkEnd w:id="548"/>
    </w:p>
    <w:p>
      <w:pPr>
        <w:pStyle w:val="Lista"/>
      </w:pPr>
      <w:r>
        <w:t xml:space="preserve">where parts of the support have been lost altogether, or where the support itself is extant, but its surface has peeled off so that not even the faintest traces of writing remain, the attribute </w:t>
      </w:r>
      <w:r>
        <w:rPr>
          <w:rStyle w:val="Codeattribute"/>
        </w:rPr>
        <w:t>@reason</w:t>
      </w:r>
      <w:r>
        <w:t xml:space="preserve"> shall have </w:t>
      </w:r>
      <w:r>
        <w:rPr>
          <w:rStyle w:val="Codevalue"/>
        </w:rPr>
        <w:t>"lost"</w:t>
      </w:r>
      <w:r>
        <w:t xml:space="preserve"> as its value:</w:t>
      </w:r>
    </w:p>
    <w:p>
      <w:pPr>
        <w:pStyle w:val="Lista2"/>
        <w:rPr>
          <w:rStyle w:val="Code"/>
        </w:rPr>
      </w:pPr>
      <w:r>
        <w:rPr>
          <w:rStyle w:val="Code"/>
        </w:rPr>
        <w:t xml:space="preserve">&lt;gap </w:t>
      </w:r>
      <w:r>
        <w:rPr>
          <w:rStyle w:val="Codeattribute"/>
        </w:rPr>
        <w:t>reason</w:t>
      </w:r>
      <w:r>
        <w:rPr>
          <w:rStyle w:val="Code"/>
        </w:rPr>
        <w:t>=</w:t>
      </w:r>
      <w:r>
        <w:rPr>
          <w:rStyle w:val="Codevalue"/>
        </w:rPr>
        <w:t>"lost"</w:t>
      </w:r>
      <w:r>
        <w:rPr>
          <w:rStyle w:val="Code"/>
        </w:rPr>
        <w:t>/&gt;</w:t>
      </w:r>
    </w:p>
    <w:p>
      <w:pPr>
        <w:pStyle w:val="Lista"/>
      </w:pPr>
      <w:r>
        <w:t xml:space="preserve">where the inscribed text cannot be read at all, but the support is extant and vestiges of writing remain </w:t>
      </w:r>
      <w:r>
        <w:rPr>
          <w:noProof/>
        </w:rPr>
        <w:t>(</w:t>
      </w:r>
      <w:r>
        <w:t xml:space="preserve">i.e. there is a chance, however narrow, that with new insights, technological advances or sheer luck, some of the text can be recovered), the attribute </w:t>
      </w:r>
      <w:r>
        <w:rPr>
          <w:rStyle w:val="Codeattribute"/>
        </w:rPr>
        <w:t>@reason</w:t>
      </w:r>
      <w:r>
        <w:t xml:space="preserve"> shall have </w:t>
      </w:r>
      <w:r>
        <w:rPr>
          <w:rStyle w:val="Codevalue"/>
        </w:rPr>
        <w:t>"illegible"</w:t>
      </w:r>
      <w:r>
        <w:t xml:space="preserve"> as its value:</w:t>
      </w:r>
    </w:p>
    <w:p>
      <w:pPr>
        <w:pStyle w:val="Lista2"/>
        <w:rPr>
          <w:rStyle w:val="Code"/>
        </w:rPr>
      </w:pPr>
      <w:r>
        <w:rPr>
          <w:rStyle w:val="Code"/>
        </w:rPr>
        <w:t xml:space="preserve">&lt;gap </w:t>
      </w:r>
      <w:r>
        <w:rPr>
          <w:rStyle w:val="Codeattribute"/>
        </w:rPr>
        <w:t>reason</w:t>
      </w:r>
      <w:r>
        <w:rPr>
          <w:rStyle w:val="Code"/>
        </w:rPr>
        <w:t>=</w:t>
      </w:r>
      <w:r>
        <w:rPr>
          <w:rStyle w:val="Codevalue"/>
        </w:rPr>
        <w:t>"illegible"</w:t>
      </w:r>
      <w:r>
        <w:rPr>
          <w:rStyle w:val="Code"/>
        </w:rPr>
        <w:t>/&gt;</w:t>
      </w:r>
    </w:p>
    <w:p>
      <w:pPr>
        <w:pStyle w:val="Lista"/>
      </w:pPr>
      <w:r>
        <w:t xml:space="preserve">where it is impossible to make the above distinction for a certain lacuna, you may use the attribute </w:t>
      </w:r>
      <w:r>
        <w:rPr>
          <w:rStyle w:val="Codeattribute"/>
        </w:rPr>
        <w:t>@reason</w:t>
      </w:r>
      <w:r>
        <w:t xml:space="preserve"> with the value </w:t>
      </w:r>
      <w:r>
        <w:rPr>
          <w:rStyle w:val="Codevalue"/>
        </w:rPr>
        <w:t>"undefined"</w:t>
      </w:r>
      <w:r>
        <w:t>:</w:t>
      </w:r>
      <w:r>
        <w:rPr>
          <w:rStyle w:val="Lbjegyzet-hivatkozs"/>
        </w:rPr>
        <w:footnoteReference w:id="33"/>
      </w:r>
    </w:p>
    <w:p>
      <w:pPr>
        <w:pStyle w:val="Lista2"/>
        <w:rPr>
          <w:rStyle w:val="Code"/>
        </w:rPr>
      </w:pPr>
      <w:r>
        <w:rPr>
          <w:rStyle w:val="Code"/>
        </w:rPr>
        <w:t xml:space="preserve">&lt;gap </w:t>
      </w:r>
      <w:r>
        <w:rPr>
          <w:rStyle w:val="Codeattribute"/>
        </w:rPr>
        <w:t>reason</w:t>
      </w:r>
      <w:r>
        <w:rPr>
          <w:rStyle w:val="Code"/>
        </w:rPr>
        <w:t>=</w:t>
      </w:r>
      <w:r>
        <w:rPr>
          <w:rStyle w:val="Codevalue"/>
        </w:rPr>
        <w:t>"undefined"</w:t>
      </w:r>
      <w:r>
        <w:rPr>
          <w:rStyle w:val="Code"/>
        </w:rPr>
        <w:t>/&gt;</w:t>
      </w:r>
    </w:p>
    <w:p>
      <w:pPr>
        <w:pStyle w:val="Lista2"/>
      </w:pPr>
      <w:r>
        <w:t>resort to this if and only if</w:t>
      </w:r>
    </w:p>
    <w:p>
      <w:pPr>
        <w:pStyle w:val="Lista3"/>
      </w:pPr>
      <w:r>
        <w:t>you are encoding your digital edition (or an apparatus reading) from a printed edition without access to the original inscription or a visual representation of it</w:t>
      </w:r>
    </w:p>
    <w:p>
      <w:pPr>
        <w:pStyle w:val="Lista3"/>
      </w:pPr>
      <w:r>
        <w:rPr>
          <w:rStyle w:val="Foreign"/>
        </w:rPr>
        <w:t>and</w:t>
      </w:r>
      <w:r>
        <w:t xml:space="preserve"> the previous editor gives no indication whether a lacuna is illegible or wholly lost</w:t>
      </w:r>
    </w:p>
    <w:p>
      <w:pPr>
        <w:pStyle w:val="Lista3"/>
      </w:pPr>
      <w:r>
        <w:rPr>
          <w:rStyle w:val="Foreign"/>
        </w:rPr>
        <w:t>and</w:t>
      </w:r>
      <w:r>
        <w:t xml:space="preserve"> you cannot make a reasonable guess as to which of these was the case when the previous editor did their work</w:t>
      </w:r>
    </w:p>
    <w:p>
      <w:pPr>
        <w:pStyle w:val="Cmsor3"/>
      </w:pPr>
      <w:bookmarkStart w:id="549" w:name="_qo376k1007h" w:colFirst="0" w:colLast="0"/>
      <w:bookmarkStart w:id="550" w:name="_Ref43988016"/>
      <w:bookmarkStart w:id="551" w:name="_Toc183083812"/>
      <w:bookmarkEnd w:id="549"/>
      <w:r>
        <w:t>Inline lacunae</w:t>
      </w:r>
      <w:bookmarkEnd w:id="550"/>
      <w:bookmarkEnd w:id="551"/>
    </w:p>
    <w:p>
      <w:pPr>
        <w:pStyle w:val="Lista"/>
      </w:pPr>
      <w:r>
        <w:t xml:space="preserve">in most situations, lacunae shall be treated as inline, i.e. line beginnings are to be marked up as usual </w:t>
      </w:r>
      <w:r>
        <w:rPr>
          <w:noProof/>
        </w:rPr>
        <w:t>(</w:t>
      </w:r>
      <w:r>
        <w:t>§</w:t>
      </w:r>
      <w:r>
        <w:fldChar w:fldCharType="begin"/>
      </w:r>
      <w:r>
        <w:instrText xml:space="preserve"> REF _Ref43980100 \r \h </w:instrText>
      </w:r>
      <w:r>
        <w:fldChar w:fldCharType="separate"/>
      </w:r>
      <w:r>
        <w:t>3.5.2</w:t>
      </w:r>
      <w:r>
        <w:fldChar w:fldCharType="end"/>
      </w:r>
      <w:r>
        <w:t xml:space="preserve">) and lacunae starting in one line and continuing in the next are to be marked up as two separate </w:t>
      </w:r>
      <w:r>
        <w:rPr>
          <w:rStyle w:val="Code"/>
        </w:rPr>
        <w:t>&lt;gap/&gt;</w:t>
      </w:r>
      <w:r>
        <w:t xml:space="preserve"> elements</w:t>
      </w:r>
    </w:p>
    <w:p>
      <w:pPr>
        <w:pStyle w:val="Lista2"/>
      </w:pPr>
      <w:r>
        <w:lastRenderedPageBreak/>
        <w:t>this applies even to lines that are wholly illegible, provided that you are certain about the presence and number of such lines</w:t>
      </w:r>
    </w:p>
    <w:p>
      <w:pPr>
        <w:pStyle w:val="Lista2"/>
      </w:pPr>
      <w:r>
        <w:t>for exceptions, see §</w:t>
      </w:r>
      <w:r>
        <w:fldChar w:fldCharType="begin"/>
      </w:r>
      <w:r>
        <w:instrText xml:space="preserve"> REF _Ref43987920 \w \h  \* MERGEFORMAT </w:instrText>
      </w:r>
      <w:r>
        <w:fldChar w:fldCharType="separate"/>
      </w:r>
      <w:r>
        <w:t>5.4.6</w:t>
      </w:r>
      <w:r>
        <w:fldChar w:fldCharType="end"/>
      </w:r>
      <w:r>
        <w:t xml:space="preserve"> to §</w:t>
      </w:r>
      <w:r>
        <w:fldChar w:fldCharType="begin"/>
      </w:r>
      <w:r>
        <w:instrText xml:space="preserve"> REF _Ref43984811 \w \h  \* MERGEFORMAT </w:instrText>
      </w:r>
      <w:r>
        <w:fldChar w:fldCharType="separate"/>
      </w:r>
      <w:r>
        <w:t>5.4.8</w:t>
      </w:r>
      <w:r>
        <w:fldChar w:fldCharType="end"/>
      </w:r>
      <w:r>
        <w:t xml:space="preserve"> below</w:t>
      </w:r>
    </w:p>
    <w:p>
      <w:pPr>
        <w:pStyle w:val="Lista"/>
      </w:pPr>
      <w:r>
        <w:t xml:space="preserve">if you </w:t>
      </w:r>
      <w:r>
        <w:rPr>
          <w:b/>
          <w:bCs/>
        </w:rPr>
        <w:t>know the number of characters lost</w:t>
      </w:r>
      <w:r>
        <w:t xml:space="preserve"> accurately, encode the length of the lacuna in the same way as that of spaces </w:t>
      </w:r>
      <w:r>
        <w:rPr>
          <w:noProof/>
        </w:rPr>
        <w:t>(</w:t>
      </w:r>
      <w:r>
        <w:t>§</w:t>
      </w:r>
      <w:r>
        <w:fldChar w:fldCharType="begin"/>
      </w:r>
      <w:r>
        <w:instrText xml:space="preserve"> REF _Ref183008428 \r \h </w:instrText>
      </w:r>
      <w:r>
        <w:fldChar w:fldCharType="separate"/>
      </w:r>
      <w:r>
        <w:t>4.3.1.2</w:t>
      </w:r>
      <w:r>
        <w:fldChar w:fldCharType="end"/>
      </w:r>
      <w:r>
        <w:t xml:space="preserve">), using </w:t>
      </w:r>
      <w:r>
        <w:rPr>
          <w:rStyle w:val="Codevalue"/>
        </w:rPr>
        <w:t>"character"</w:t>
      </w:r>
      <w:r>
        <w:t xml:space="preserve"> as </w:t>
      </w:r>
      <w:r>
        <w:rPr>
          <w:rStyle w:val="Codeattribute"/>
        </w:rPr>
        <w:t>@unit</w:t>
      </w:r>
      <w:r>
        <w:t xml:space="preserve"> and a numeric value as </w:t>
      </w:r>
      <w:r>
        <w:rPr>
          <w:rStyle w:val="Codeattribute"/>
        </w:rPr>
        <w:t>@quantity</w:t>
      </w:r>
    </w:p>
    <w:p>
      <w:pPr>
        <w:pStyle w:val="Lista2"/>
        <w:rPr>
          <w:rStyle w:val="Code"/>
        </w:rPr>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w:t>
      </w:r>
    </w:p>
    <w:p>
      <w:pPr>
        <w:pStyle w:val="Lista2"/>
      </w:pPr>
      <w:r>
        <w:t>unlike spaces, where length expressed in characters is understood by default to be approximate, the length of lacunae expressed in the above way should be quite precise, as in the following circumstances:</w:t>
      </w:r>
    </w:p>
    <w:p>
      <w:pPr>
        <w:pStyle w:val="Lista3"/>
      </w:pPr>
      <w:r>
        <w:t xml:space="preserve">the text is in syllabic verse which lets you determine the exact number of </w:t>
      </w:r>
      <w:r>
        <w:rPr>
          <w:rStyle w:val="Foreign"/>
        </w:rPr>
        <w:t>akṣara</w:t>
      </w:r>
      <w:r>
        <w:t xml:space="preserve">s lost </w:t>
      </w:r>
      <w:r>
        <w:rPr>
          <w:noProof/>
        </w:rPr>
        <w:t>(</w:t>
      </w:r>
      <w:r>
        <w:t>give or take a few potential final consonants and/or punctuation marks)</w:t>
      </w:r>
    </w:p>
    <w:p>
      <w:pPr>
        <w:pStyle w:val="Lista3"/>
      </w:pPr>
      <w:r>
        <w:t>although the characters are damaged beyond recognition, they can nonetheless be counted with a very small margin for error</w:t>
      </w:r>
    </w:p>
    <w:p>
      <w:pPr>
        <w:pStyle w:val="Lista"/>
      </w:pPr>
      <w:r>
        <w:t xml:space="preserve">if you </w:t>
      </w:r>
      <w:r>
        <w:rPr>
          <w:b/>
          <w:bCs/>
        </w:rPr>
        <w:t>estimate the number of characters lost</w:t>
      </w:r>
      <w:r>
        <w:t xml:space="preserve"> but do not know them precisely, expand the above markup with the attribute </w:t>
      </w:r>
      <w:r>
        <w:rPr>
          <w:rStyle w:val="Codeattribute"/>
        </w:rPr>
        <w:t>@precision</w:t>
      </w:r>
      <w:r>
        <w:t xml:space="preserve"> with the value </w:t>
      </w:r>
      <w:r>
        <w:rPr>
          <w:rStyle w:val="Codevalue"/>
        </w:rPr>
        <w:t>"low"</w:t>
      </w:r>
    </w:p>
    <w:p>
      <w:pPr>
        <w:pStyle w:val="Lista2"/>
        <w:rPr>
          <w:rStyle w:val="Code"/>
        </w:rPr>
      </w:pPr>
      <w:r>
        <w:t xml:space="preserve">e.g. </w:t>
      </w: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pPr>
        <w:pStyle w:val="Lista2"/>
      </w:pPr>
      <w:r>
        <w:t>although TEI affords the facility to do so, we shall not encode any other degrees of precision, nor use minimum and maximum possible values for the length of a lacuna</w:t>
      </w:r>
    </w:p>
    <w:p>
      <w:pPr>
        <w:pStyle w:val="Lista2"/>
      </w:pPr>
      <w:r>
        <w:t>use this method when your estimate can be expected to differ by no more than 20% or so from the actual number of characters lost, as in the following circumstances:</w:t>
      </w:r>
    </w:p>
    <w:p>
      <w:pPr>
        <w:pStyle w:val="Lista3"/>
      </w:pPr>
      <w:r>
        <w:t>you can count the number of characters in the previous or next line for a span of the same width as that of the lacuna</w:t>
      </w:r>
    </w:p>
    <w:p>
      <w:pPr>
        <w:pStyle w:val="Lista3"/>
      </w:pPr>
      <w:r>
        <w:t>the text is in quantitative verse, and you estimate the number of syllables lost on the basis of the number of morae missing from the verse</w:t>
      </w:r>
      <w:r>
        <w:rPr>
          <w:rStyle w:val="Lbjegyzet-hivatkozs"/>
        </w:rPr>
        <w:footnoteReference w:id="34"/>
      </w:r>
    </w:p>
    <w:p>
      <w:pPr>
        <w:pStyle w:val="Lista2"/>
      </w:pPr>
      <w:r>
        <w:t xml:space="preserve">if the </w:t>
      </w:r>
      <w:r>
        <w:rPr>
          <w:b/>
          <w:bCs/>
        </w:rPr>
        <w:t>size of a lacuna cannot be counted or estimated in characters</w:t>
      </w:r>
      <w:r>
        <w:t xml:space="preserve">, use the attribute </w:t>
      </w:r>
      <w:r>
        <w:rPr>
          <w:rStyle w:val="Codeattribute"/>
        </w:rPr>
        <w:t>@extent</w:t>
      </w:r>
      <w:r>
        <w:t xml:space="preserve"> with the value </w:t>
      </w:r>
      <w:r>
        <w:rPr>
          <w:rStyle w:val="Codevalue"/>
        </w:rPr>
        <w:t>"unknown"</w:t>
      </w:r>
      <w:r>
        <w:t xml:space="preserve"> to encode this, e.g.</w:t>
      </w:r>
    </w:p>
    <w:p>
      <w:pPr>
        <w:pStyle w:val="Lista3"/>
        <w:rPr>
          <w:rStyle w:val="Code"/>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p>
    <w:p>
      <w:pPr>
        <w:pStyle w:val="Lista"/>
      </w:pPr>
      <w:r>
        <w:t>note that there is no separate encoding method for lacunae from the beginning of a line to a certain point, or from a certain point to the end of a line</w:t>
      </w:r>
    </w:p>
    <w:p>
      <w:pPr>
        <w:pStyle w:val="Lista2"/>
      </w:pPr>
      <w:r>
        <w:t>these cases shall simply be encoded by whichever of the above three options is applicable</w:t>
      </w:r>
    </w:p>
    <w:p>
      <w:pPr>
        <w:pStyle w:val="Cmsor3"/>
      </w:pPr>
      <w:bookmarkStart w:id="552" w:name="_gheocos7adm9" w:colFirst="0" w:colLast="0"/>
      <w:bookmarkStart w:id="553" w:name="_Ref43981586"/>
      <w:bookmarkStart w:id="554" w:name="_Toc183083813"/>
      <w:bookmarkEnd w:id="552"/>
      <w:r>
        <w:t>Lacunae with known metre</w:t>
      </w:r>
      <w:bookmarkEnd w:id="553"/>
      <w:bookmarkEnd w:id="554"/>
    </w:p>
    <w:p>
      <w:pPr>
        <w:pStyle w:val="Lista"/>
      </w:pPr>
      <w:r>
        <w:t>if text cannot be restored, but the prosodic pattern of a lacuna is known, encode an inline lacuna as above, and in addition</w:t>
      </w:r>
    </w:p>
    <w:p>
      <w:pPr>
        <w:pStyle w:val="Lista2"/>
      </w:pPr>
      <w:r>
        <w:t xml:space="preserve">wrap the </w:t>
      </w:r>
      <w:r>
        <w:rPr>
          <w:rStyle w:val="Code"/>
        </w:rPr>
        <w:t>&lt;gap/&gt;</w:t>
      </w:r>
      <w:r>
        <w:t xml:space="preserve"> element in a </w:t>
      </w:r>
      <w:r>
        <w:rPr>
          <w:rStyle w:val="Code"/>
        </w:rPr>
        <w:t>&lt;seg&gt;</w:t>
      </w:r>
      <w:r>
        <w:t xml:space="preserve"> element with the attribute </w:t>
      </w:r>
      <w:r>
        <w:rPr>
          <w:rStyle w:val="Codeattribute"/>
        </w:rPr>
        <w:t>@met</w:t>
      </w:r>
      <w:r>
        <w:t xml:space="preserve">, encoding its prosody as per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pPr>
        <w:pStyle w:val="Lista2"/>
      </w:pPr>
      <w:r>
        <w:t xml:space="preserve">thus, in fully syllabo-quantitative verse </w:t>
      </w:r>
      <w:r>
        <w:rPr>
          <w:noProof/>
        </w:rPr>
        <w:t>(</w:t>
      </w:r>
      <w:r>
        <w:t xml:space="preserve">e.g. </w:t>
      </w:r>
      <w:r>
        <w:rPr>
          <w:rStyle w:val="Foreign"/>
        </w:rPr>
        <w:t>vasantatilakā</w:t>
      </w:r>
      <w:r>
        <w:t xml:space="preserve">), encode a lacuna as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"9"</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 xml:space="preserve"> suvarṇṇa-dāne</w:t>
      </w:r>
    </w:p>
    <w:p>
      <w:pPr>
        <w:pStyle w:val="Lista"/>
      </w:pPr>
      <w:r>
        <w:t xml:space="preserve">note that the number of lost characters in syllabic verse can always be calculated accurately, but in moraic verse the size of the lacuna expressed in characters may be only an estimate, requiring the use of </w:t>
      </w:r>
      <w:r>
        <w:rPr>
          <w:rStyle w:val="Codeattribute"/>
        </w:rPr>
        <w:t>@precision</w:t>
      </w:r>
      <w:r>
        <w:rPr>
          <w:rStyle w:val="Code"/>
        </w:rPr>
        <w:t>=</w:t>
      </w:r>
      <w:r>
        <w:rPr>
          <w:rStyle w:val="Codevalue"/>
        </w:rPr>
        <w:t>"low"</w:t>
      </w:r>
      <w:r>
        <w:t xml:space="preserve"> in the </w:t>
      </w:r>
      <w:r>
        <w:rPr>
          <w:rStyle w:val="Code"/>
        </w:rPr>
        <w:t>&lt;gap/&gt;</w:t>
      </w:r>
      <w:r>
        <w:t xml:space="preserve"> element</w:t>
      </w:r>
    </w:p>
    <w:p>
      <w:pPr>
        <w:pStyle w:val="Lista2"/>
      </w:pPr>
      <w:r>
        <w:t xml:space="preserve">thus, in moraic verse </w:t>
      </w:r>
      <w:r>
        <w:rPr>
          <w:noProof/>
        </w:rPr>
        <w:t>(</w:t>
      </w:r>
      <w:r>
        <w:t xml:space="preserve">e.g. </w:t>
      </w:r>
      <w:r>
        <w:rPr>
          <w:rStyle w:val="Foreign"/>
        </w:rPr>
        <w:t>āryā</w:t>
      </w:r>
      <w:r>
        <w:t xml:space="preserve">), encode a lacuna as </w:t>
      </w:r>
      <w:r>
        <w:rPr>
          <w:rStyle w:val="Codetext"/>
        </w:rPr>
        <w:t xml:space="preserve">yo vīkṣya </w:t>
      </w:r>
      <w:r>
        <w:rPr>
          <w:rStyle w:val="Code"/>
        </w:rPr>
        <w:t xml:space="preserve">&lt;seg </w:t>
      </w:r>
      <w:r>
        <w:rPr>
          <w:rStyle w:val="Codeattribute"/>
        </w:rPr>
        <w:t>met</w:t>
      </w:r>
      <w:r>
        <w:rPr>
          <w:rStyle w:val="Code"/>
        </w:rPr>
        <w:t>=</w:t>
      </w:r>
      <w:r>
        <w:rPr>
          <w:rStyle w:val="Codevalue"/>
        </w:rPr>
        <w:t>"3|4|4|4|-"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/&gt;&lt;/seg&gt;</w:t>
      </w:r>
      <w:r>
        <w:rPr>
          <w:rStyle w:val="Codetext"/>
        </w:rPr>
        <w:t xml:space="preserve"> bandhana-niruddhaM</w:t>
      </w:r>
    </w:p>
    <w:p>
      <w:pPr>
        <w:pStyle w:val="Lista2"/>
      </w:pPr>
      <w:r>
        <w:t xml:space="preserve">when encoding the prosody of a lacuna in moraic verse, pay attention to both the general instructions pertaining to moraic verse in </w:t>
      </w:r>
      <w:r>
        <w:fldChar w:fldCharType="begin"/>
      </w:r>
      <w:r>
        <w:instrText xml:space="preserve"> REF _Ref43991811 \r \h </w:instrText>
      </w:r>
      <w:r>
        <w:fldChar w:fldCharType="separate"/>
      </w:r>
      <w:r>
        <w:t>Appendix B.3</w:t>
      </w:r>
      <w:r>
        <w:fldChar w:fldCharType="end"/>
      </w:r>
      <w:r>
        <w:t xml:space="preserve">, and the specific instructions pertaining to the </w:t>
      </w:r>
      <w:r>
        <w:rPr>
          <w:rStyle w:val="Foreign"/>
        </w:rPr>
        <w:t>āryā</w:t>
      </w:r>
      <w:r>
        <w:t xml:space="preserve"> family in </w:t>
      </w:r>
      <w:r>
        <w:fldChar w:fldCharType="begin"/>
      </w:r>
      <w:r>
        <w:instrText xml:space="preserve"> REF _Ref56418748 \r \h </w:instrText>
      </w:r>
      <w:r>
        <w:fldChar w:fldCharType="separate"/>
      </w:r>
      <w:r>
        <w:t>Appendix B.4.2</w:t>
      </w:r>
      <w:r>
        <w:fldChar w:fldCharType="end"/>
      </w:r>
    </w:p>
    <w:p>
      <w:pPr>
        <w:pStyle w:val="Lista"/>
      </w:pPr>
      <w:r>
        <w:lastRenderedPageBreak/>
        <w:t>when encoding the metre of lost text, disregard:</w:t>
      </w:r>
    </w:p>
    <w:p>
      <w:pPr>
        <w:pStyle w:val="Lista2"/>
      </w:pPr>
      <w:r>
        <w:t xml:space="preserve">caesurae </w:t>
      </w:r>
      <w:r>
        <w:rPr>
          <w:noProof/>
        </w:rPr>
        <w:t>(</w:t>
      </w:r>
      <w:r>
        <w:t>which may or may not have been observed by the composer)</w:t>
      </w:r>
    </w:p>
    <w:p>
      <w:pPr>
        <w:pStyle w:val="Lista2"/>
      </w:pPr>
      <w:r>
        <w:t xml:space="preserve">complex nuanced constraints, as in the first half of an </w:t>
      </w:r>
      <w:r>
        <w:rPr>
          <w:rStyle w:val="Foreign"/>
        </w:rPr>
        <w:t>anuṣṭubh</w:t>
      </w:r>
      <w:r>
        <w:t xml:space="preserve"> line</w:t>
      </w:r>
    </w:p>
    <w:p>
      <w:pPr>
        <w:pStyle w:val="Lista3"/>
      </w:pPr>
      <w:r>
        <w:t xml:space="preserve">instead, any syllable that is not fully determined by the template should be denoted as anceps, e.g. </w:t>
      </w:r>
      <w:r>
        <w:rPr>
          <w:rStyle w:val="Code"/>
        </w:rPr>
        <w:t xml:space="preserve">&lt;seg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"6"</w:t>
      </w:r>
      <w:r>
        <w:rPr>
          <w:rStyle w:val="Code"/>
        </w:rPr>
        <w:t xml:space="preserve"> </w:t>
      </w:r>
      <w:r>
        <w:rPr>
          <w:rStyle w:val="Codeattribute"/>
        </w:rPr>
        <w:t>unit</w:t>
      </w:r>
      <w:r>
        <w:rPr>
          <w:rStyle w:val="Code"/>
        </w:rPr>
        <w:t>=</w:t>
      </w:r>
      <w:r>
        <w:rPr>
          <w:rStyle w:val="Codevalue"/>
        </w:rPr>
        <w:t>"character"</w:t>
      </w:r>
      <w:r>
        <w:rPr>
          <w:rStyle w:val="Code"/>
        </w:rPr>
        <w:t>/&gt;&lt;/seg&gt;</w:t>
      </w:r>
      <w:r>
        <w:rPr>
          <w:rStyle w:val="Codetext"/>
        </w:rPr>
        <w:t>vyāpi candraguptākhyam adbhutaM</w:t>
      </w:r>
    </w:p>
    <w:p>
      <w:pPr>
        <w:pStyle w:val="Lista2"/>
      </w:pPr>
      <w:r>
        <w:t xml:space="preserve">legitimate metrical variations, as in </w:t>
      </w:r>
      <w:r>
        <w:rPr>
          <w:rStyle w:val="Foreign"/>
        </w:rPr>
        <w:t>vipulā anuṣṭubh</w:t>
      </w:r>
      <w:r>
        <w:t xml:space="preserve"> </w:t>
      </w:r>
      <w:r>
        <w:rPr>
          <w:noProof/>
        </w:rPr>
        <w:t>(</w:t>
      </w:r>
      <w:r>
        <w:t xml:space="preserve">instead, treat all lost </w:t>
      </w:r>
      <w:r>
        <w:rPr>
          <w:rStyle w:val="Foreign"/>
        </w:rPr>
        <w:t>anuṣṭubh</w:t>
      </w:r>
      <w:r>
        <w:t xml:space="preserve"> verse as </w:t>
      </w:r>
      <w:r>
        <w:rPr>
          <w:rStyle w:val="Foreign"/>
        </w:rPr>
        <w:t>pathyā</w:t>
      </w:r>
      <w:r>
        <w:t>)</w:t>
      </w:r>
    </w:p>
    <w:p>
      <w:pPr>
        <w:pStyle w:val="Lista2"/>
        <w:rPr>
          <w:rStyle w:val="Foreign"/>
        </w:rPr>
      </w:pPr>
      <w:r>
        <w:t xml:space="preserve">and optional constraints such as </w:t>
      </w:r>
      <w:r>
        <w:rPr>
          <w:rStyle w:val="Foreign"/>
        </w:rPr>
        <w:t>vipulā</w:t>
      </w:r>
      <w:r>
        <w:t xml:space="preserve"> and </w:t>
      </w:r>
      <w:r>
        <w:rPr>
          <w:rStyle w:val="Foreign"/>
        </w:rPr>
        <w:t>capalā āryā</w:t>
      </w:r>
      <w:r>
        <w:t xml:space="preserve"> </w:t>
      </w:r>
      <w:r>
        <w:rPr>
          <w:noProof/>
        </w:rPr>
        <w:t>(</w:t>
      </w:r>
      <w:r>
        <w:t xml:space="preserve">instead, treat all lost </w:t>
      </w:r>
      <w:r>
        <w:rPr>
          <w:rStyle w:val="Foreign"/>
        </w:rPr>
        <w:t>gāthā</w:t>
      </w:r>
      <w:r>
        <w:t xml:space="preserve">-type verse as </w:t>
      </w:r>
      <w:r>
        <w:rPr>
          <w:rStyle w:val="Foreign"/>
        </w:rPr>
        <w:t>pathyā</w:t>
      </w:r>
      <w:r>
        <w:t>)</w:t>
      </w:r>
    </w:p>
    <w:p>
      <w:pPr>
        <w:pStyle w:val="Cmsor3"/>
      </w:pPr>
      <w:bookmarkStart w:id="555" w:name="_xrhzsspv9sor" w:colFirst="0" w:colLast="0"/>
      <w:bookmarkStart w:id="556" w:name="_Ref43987049"/>
      <w:bookmarkStart w:id="557" w:name="_Toc183083814"/>
      <w:bookmarkEnd w:id="555"/>
      <w:r>
        <w:t xml:space="preserve">Lacunae below the </w:t>
      </w:r>
      <w:r>
        <w:rPr>
          <w:rStyle w:val="Foreign"/>
        </w:rPr>
        <w:t>akṣara</w:t>
      </w:r>
      <w:r>
        <w:t xml:space="preserve"> level</w:t>
      </w:r>
      <w:bookmarkEnd w:id="556"/>
      <w:bookmarkEnd w:id="557"/>
    </w:p>
    <w:p>
      <w:pPr>
        <w:pStyle w:val="Lista"/>
      </w:pPr>
      <w:r>
        <w:t xml:space="preserve">when a particular character component </w:t>
      </w:r>
      <w:r>
        <w:rPr>
          <w:noProof/>
        </w:rPr>
        <w:t>(</w:t>
      </w:r>
      <w:r>
        <w:t xml:space="preserve">such as the consonant body, a subscript consonant or the vowel marker) is lost or illegible and cannot be restored even tentatively, but you do have text </w:t>
      </w:r>
      <w:r>
        <w:rPr>
          <w:noProof/>
        </w:rPr>
        <w:t>(</w:t>
      </w:r>
      <w:r>
        <w:t xml:space="preserve">of any sort, including unclear and supplied) for other parts of the same </w:t>
      </w:r>
      <w:r>
        <w:rPr>
          <w:rStyle w:val="Foreign"/>
        </w:rPr>
        <w:t>akṣara</w:t>
      </w:r>
      <w:r>
        <w:t>, encode special inline lacunae as follows</w:t>
      </w:r>
    </w:p>
    <w:p>
      <w:pPr>
        <w:pStyle w:val="Lista2"/>
      </w:pPr>
      <w:r>
        <w:t xml:space="preserve">1. at its logical position in the transliterated text, encode the lacuna with the element </w:t>
      </w:r>
      <w:r>
        <w:rPr>
          <w:rStyle w:val="Code"/>
        </w:rPr>
        <w:t>&lt;gap&gt;</w:t>
      </w:r>
      <w:r>
        <w:t xml:space="preserve">, using </w:t>
      </w:r>
      <w:r>
        <w:rPr>
          <w:rStyle w:val="Codevalue"/>
        </w:rPr>
        <w:t>"component"</w:t>
      </w:r>
      <w:r>
        <w:t xml:space="preserve"> as the value of its </w:t>
      </w:r>
      <w:r>
        <w:rPr>
          <w:rStyle w:val="Codeattribute"/>
        </w:rPr>
        <w:t>@unit</w:t>
      </w:r>
    </w:p>
    <w:p>
      <w:pPr>
        <w:pStyle w:val="Lista3"/>
      </w:pPr>
      <w:r>
        <w:t>mark up the gap as illegible or lost as you would normally</w:t>
      </w:r>
    </w:p>
    <w:p>
      <w:pPr>
        <w:pStyle w:val="Lista3"/>
      </w:pPr>
      <w:r>
        <w:t xml:space="preserve">if more than one component of a character is affected, encode a separate </w:t>
      </w:r>
      <w:r>
        <w:rPr>
          <w:rStyle w:val="Code"/>
        </w:rPr>
        <w:t>&lt;gap/&gt;</w:t>
      </w:r>
      <w:r>
        <w:t xml:space="preserve"> for each kind of component</w:t>
      </w:r>
    </w:p>
    <w:p>
      <w:pPr>
        <w:pStyle w:val="Lista3"/>
      </w:pPr>
      <w:r>
        <w:t xml:space="preserve">thus, the </w:t>
      </w:r>
      <w:r>
        <w:rPr>
          <w:rStyle w:val="Codeattribute"/>
        </w:rPr>
        <w:t>@quantity</w:t>
      </w:r>
      <w:r>
        <w:t xml:space="preserve"> of such a gap will normally be 1, except in rare cases where you are confident that two (or even more) components of the same kind (e.g. subscript) have been lost</w:t>
      </w:r>
    </w:p>
    <w:p>
      <w:pPr>
        <w:pStyle w:val="Lista2"/>
      </w:pPr>
      <w:r>
        <w:t xml:space="preserve">2. wrap the </w:t>
      </w:r>
      <w:r>
        <w:rPr>
          <w:rStyle w:val="Code"/>
        </w:rPr>
        <w:t>&lt;gap/&gt;</w:t>
      </w:r>
      <w:r>
        <w:t xml:space="preserve"> element </w:t>
      </w:r>
      <w:r>
        <w:rPr>
          <w:noProof/>
        </w:rPr>
        <w:t>(</w:t>
      </w:r>
      <w:r>
        <w:t xml:space="preserve">or each </w:t>
      </w:r>
      <w:r>
        <w:rPr>
          <w:rStyle w:val="Code"/>
        </w:rPr>
        <w:t>&lt;gap/&gt;</w:t>
      </w:r>
      <w:r>
        <w:t xml:space="preserve"> element separately) in </w:t>
      </w:r>
      <w:r>
        <w:rPr>
          <w:rStyle w:val="Code"/>
        </w:rPr>
        <w:t xml:space="preserve">&lt;seg </w:t>
      </w:r>
      <w:r>
        <w:rPr>
          <w:rStyle w:val="Codeattribute"/>
        </w:rPr>
        <w:t>type</w:t>
      </w:r>
      <w:r>
        <w:rPr>
          <w:rStyle w:val="Code"/>
        </w:rPr>
        <w:t>=</w:t>
      </w:r>
      <w:r>
        <w:rPr>
          <w:rStyle w:val="Codevalue"/>
        </w:rPr>
        <w:t>"component"</w:t>
      </w:r>
      <w:r>
        <w:rPr>
          <w:rStyle w:val="Code"/>
        </w:rPr>
        <w:t>&gt;</w:t>
      </w:r>
      <w:r>
        <w:t xml:space="preserve"> with an applicable value of </w:t>
      </w:r>
      <w:r>
        <w:rPr>
          <w:rStyle w:val="Codeattribute"/>
        </w:rPr>
        <w:t>@subtype</w:t>
      </w:r>
      <w:r>
        <w:t xml:space="preserve"> as per §</w:t>
      </w:r>
      <w:r>
        <w:fldChar w:fldCharType="begin"/>
      </w:r>
      <w:r>
        <w:instrText xml:space="preserve"> REF _Ref43987131 \w \h  \* MERGEFORMAT </w:instrText>
      </w:r>
      <w:r>
        <w:fldChar w:fldCharType="separate"/>
      </w:r>
      <w:r>
        <w:t>4.1.3</w:t>
      </w:r>
      <w:r>
        <w:fldChar w:fldCharType="end"/>
      </w:r>
    </w:p>
    <w:p>
      <w:pPr>
        <w:pStyle w:val="Lista3"/>
      </w:pPr>
      <w:r>
        <w:t xml:space="preserve">if the lost component is a vowel whose prosodic length is known </w:t>
      </w:r>
      <w:r>
        <w:rPr>
          <w:noProof/>
        </w:rPr>
        <w:t>(</w:t>
      </w:r>
      <w:r>
        <w:t xml:space="preserve">because it is in verse, or deduced from the extant phonemic context) then add the attribute </w:t>
      </w:r>
      <w:r>
        <w:rPr>
          <w:rStyle w:val="Codeattribute"/>
        </w:rPr>
        <w:t>@met</w:t>
      </w:r>
      <w:r>
        <w:t xml:space="preserve"> </w:t>
      </w:r>
      <w:r>
        <w:rPr>
          <w:noProof/>
        </w:rPr>
        <w:t>(</w:t>
      </w:r>
      <w:r>
        <w:t>as per §</w:t>
      </w:r>
      <w:r>
        <w:fldChar w:fldCharType="begin"/>
      </w:r>
      <w:r>
        <w:instrText xml:space="preserve"> REF _Ref43981586 \w \h  \* MERGEFORMAT </w:instrText>
      </w:r>
      <w:r>
        <w:fldChar w:fldCharType="separate"/>
      </w:r>
      <w:r>
        <w:t>5.4.4</w:t>
      </w:r>
      <w:r>
        <w:fldChar w:fldCharType="end"/>
      </w:r>
      <w:r>
        <w:t xml:space="preserve">) to the </w:t>
      </w:r>
      <w:r>
        <w:rPr>
          <w:rStyle w:val="Code"/>
        </w:rPr>
        <w:t xml:space="preserve">&lt;seg </w:t>
      </w:r>
      <w:r>
        <w:rPr>
          <w:rStyle w:val="Codeattribute"/>
        </w:rPr>
        <w:t>type</w:t>
      </w:r>
      <w:r>
        <w:rPr>
          <w:rStyle w:val="Code"/>
        </w:rPr>
        <w:t>=</w:t>
      </w:r>
      <w:r>
        <w:rPr>
          <w:rStyle w:val="Codevalue"/>
        </w:rPr>
        <w:t>"component"</w:t>
      </w:r>
      <w:r>
        <w:rPr>
          <w:rStyle w:val="Code"/>
        </w:rPr>
        <w:t>&gt;</w:t>
      </w:r>
      <w:r>
        <w:t xml:space="preserve"> wrapper </w:t>
      </w:r>
      <w:r>
        <w:rPr>
          <w:noProof/>
        </w:rPr>
        <w:t>(</w:t>
      </w:r>
      <w:r>
        <w:t xml:space="preserve">instead of adding an extra </w:t>
      </w:r>
      <w:r>
        <w:rPr>
          <w:rStyle w:val="Code"/>
        </w:rPr>
        <w:t>&lt;seg&gt;</w:t>
      </w:r>
      <w:r>
        <w:t xml:space="preserve"> element to be qualified by </w:t>
      </w:r>
      <w:r>
        <w:rPr>
          <w:rStyle w:val="Codeattribute"/>
        </w:rPr>
        <w:t>@met</w:t>
      </w:r>
      <w:r>
        <w:t>)</w:t>
      </w:r>
      <w:r>
        <w:rPr>
          <w:rStyle w:val="Lbjegyzet-hivatkozs"/>
        </w:rPr>
        <w:footnoteReference w:id="35"/>
      </w:r>
    </w:p>
    <w:p>
      <w:pPr>
        <w:pStyle w:val="Lista2"/>
      </w:pPr>
      <w:r>
        <w:t xml:space="preserve">3. if you deem that there is potential ambiguity regarding </w:t>
      </w:r>
      <w:r>
        <w:rPr>
          <w:rStyle w:val="Foreign"/>
        </w:rPr>
        <w:t>akṣara</w:t>
      </w:r>
      <w:r>
        <w:t xml:space="preserve"> boundaries, feel free to wrap transliterated characters and lacunae belonging to a single original character in the element </w:t>
      </w:r>
      <w:r>
        <w:rPr>
          <w:rStyle w:val="Code"/>
        </w:rPr>
        <w:t xml:space="preserve">&lt;seg </w:t>
      </w:r>
      <w:r>
        <w:rPr>
          <w:rStyle w:val="Codeattribute"/>
        </w:rPr>
        <w:t>type</w:t>
      </w:r>
      <w:r>
        <w:rPr>
          <w:rStyle w:val="Code"/>
        </w:rPr>
        <w:t>=</w:t>
      </w:r>
      <w:r>
        <w:rPr>
          <w:rStyle w:val="Codevalue"/>
        </w:rPr>
        <w:t>"aksara"</w:t>
      </w:r>
      <w:r>
        <w:rPr>
          <w:rStyle w:val="Code"/>
        </w:rPr>
        <w:t>&gt;</w:t>
      </w:r>
      <w:r>
        <w:t xml:space="preserve"> as per §</w:t>
      </w:r>
      <w:r>
        <w:fldChar w:fldCharType="begin"/>
      </w:r>
      <w:r>
        <w:instrText xml:space="preserve"> REF _Ref43987221 \w \h  \* MERGEFORMAT </w:instrText>
      </w:r>
      <w:r>
        <w:fldChar w:fldCharType="separate"/>
      </w:r>
      <w:r>
        <w:t>4.1.2</w:t>
      </w:r>
      <w:r>
        <w:fldChar w:fldCharType="end"/>
      </w:r>
    </w:p>
    <w:p/>
    <w:tbl>
      <w:tblPr>
        <w:tblStyle w:val="CodeSampleTable"/>
        <w:tblW w:w="0" w:type="auto"/>
        <w:tblLook w:val="04A0" w:firstRow="1" w:lastRow="0" w:firstColumn="1" w:lastColumn="0" w:noHBand="0" w:noVBand="1"/>
      </w:tblPr>
      <w:tblGrid>
        <w:gridCol w:w="5263"/>
        <w:gridCol w:w="4365"/>
      </w:tblGrid>
      <w:tr>
        <w:trPr>
          <w:cnfStyle w:val="100000000000" w:firstRow="1" w:lastRow="0" w:firstColumn="0" w:lastColumn="0" w:oddVBand="0" w:evenVBand="0" w:oddHBand="0" w:evenHBand="0" w:firstRowFirstColumn="0" w:firstRowLastColumn="0" w:lastRowFirstColumn="0" w:lastRowLastColumn="0"/>
        </w:trPr>
        <w:tc>
          <w:tcPr>
            <w:tcW w:w="9054" w:type="dxa"/>
            <w:gridSpan w:val="2"/>
          </w:tcPr>
          <w:p>
            <w:pPr>
              <w:pStyle w:val="Kpalrs"/>
            </w:pPr>
            <w:r>
              <w:t xml:space="preserve">Example </w:t>
            </w:r>
            <w:fldSimple w:instr=" STYLEREF 3 \s ">
              <w:r>
                <w:rPr>
                  <w:noProof/>
                </w:rPr>
                <w:t>5.4.5</w:t>
              </w:r>
            </w:fldSimple>
            <w:r>
              <w:t>.</w:t>
            </w:r>
            <w:fldSimple w:instr=" SEQ Example \* ALPHABETIC \s 3 ">
              <w:r>
                <w:rPr>
                  <w:noProof/>
                </w:rPr>
                <w:t>A</w:t>
              </w:r>
            </w:fldSimple>
            <w:r>
              <w:t>: lost consonants</w:t>
            </w:r>
          </w:p>
        </w:tc>
      </w:tr>
      <w:tr>
        <w:tc>
          <w:tcPr>
            <w:tcW w:w="5946" w:type="dxa"/>
          </w:tcPr>
          <w:p>
            <w:pPr>
              <w:pStyle w:val="TableNote"/>
              <w:keepNext/>
            </w:pPr>
            <w:r>
              <w:t xml:space="preserve">a vowel marker for </w:t>
            </w:r>
            <w:r>
              <w:rPr>
                <w:rStyle w:val="Foreign"/>
              </w:rPr>
              <w:t>ā</w:t>
            </w:r>
            <w:r>
              <w:t xml:space="preserve"> and an </w:t>
            </w:r>
            <w:r>
              <w:rPr>
                <w:rStyle w:val="Foreign"/>
              </w:rPr>
              <w:t>anusvāra</w:t>
            </w:r>
            <w:r>
              <w:t xml:space="preserve"> are visible in the last partial line of a fragment</w:t>
            </w:r>
          </w:p>
        </w:tc>
        <w:tc>
          <w:tcPr>
            <w:tcW w:w="3108" w:type="dxa"/>
            <w:vMerge w:val="restart"/>
          </w:tcPr>
          <w:p>
            <w:pPr>
              <w:pStyle w:val="Image"/>
            </w:pPr>
            <w:r>
              <w:drawing>
                <wp:inline distT="114300" distB="114300" distL="114300" distR="11430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2920140" cy="1133189"/>
                          </a:xfrm>
                          <a:prstGeom prst="rect">
                            <a:avLst/>
                          </a:prstGeom>
                          <a:ln/>
                        </pic:spPr>
                      </pic:pic>
                    </a:graphicData>
                  </a:graphic>
                </wp:inline>
              </w:drawing>
            </w:r>
          </w:p>
        </w:tc>
      </w:tr>
      <w:tr>
        <w:tc>
          <w:tcPr>
            <w:tcW w:w="5946" w:type="dxa"/>
          </w:tcPr>
          <w:p>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ā</w:t>
            </w:r>
            <w:r>
              <w:rPr>
                <w:rStyle w:val="Code"/>
              </w:rPr>
              <w:t>&lt;/seg&gt;</w:t>
            </w:r>
          </w:p>
          <w:p>
            <w:pPr>
              <w:pStyle w:val="CodeParagraph"/>
              <w:rPr>
                <w:rStyle w:val="Code"/>
              </w:rPr>
            </w:pP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/&gt;&lt;/seg&gt;&lt;unclear </w:t>
            </w:r>
            <w:r>
              <w:rPr>
                <w:rStyle w:val="Codeattribute"/>
              </w:rPr>
              <w:t>cert</w:t>
            </w:r>
            <w:r>
              <w:rPr>
                <w:rStyle w:val="Code"/>
              </w:rPr>
              <w:t>=</w:t>
            </w:r>
            <w:r>
              <w:rPr>
                <w:rStyle w:val="Codevalue"/>
              </w:rPr>
              <w:t>"low"</w:t>
            </w:r>
            <w:r>
              <w:rPr>
                <w:rStyle w:val="Code"/>
              </w:rPr>
              <w:t>&gt;</w:t>
            </w:r>
            <w:r>
              <w:rPr>
                <w:rStyle w:val="Codetext"/>
              </w:rPr>
              <w:t>a</w:t>
            </w:r>
            <w:r>
              <w:rPr>
                <w:rStyle w:val="Code"/>
              </w:rPr>
              <w:t>&lt;/unclear&gt;</w:t>
            </w:r>
            <w:r>
              <w:rPr>
                <w:rStyle w:val="Codetext"/>
              </w:rPr>
              <w:t>ṁ</w:t>
            </w:r>
            <w:r>
              <w:rPr>
                <w:rStyle w:val="Code"/>
              </w:rPr>
              <w:t>&lt;/seg&gt;</w:t>
            </w:r>
          </w:p>
        </w:tc>
        <w:tc>
          <w:tcPr>
            <w:tcW w:w="3108" w:type="dxa"/>
            <w:vMerge/>
          </w:tcPr>
          <w:p>
            <w:pPr>
              <w:pStyle w:val="CodeParagraph"/>
              <w:rPr>
                <w:rStyle w:val="Code"/>
              </w:rPr>
            </w:pP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5.4.5</w:t>
              </w:r>
            </w:fldSimple>
            <w:r>
              <w:t>.</w:t>
            </w:r>
            <w:fldSimple w:instr=" SEQ Example \* ALPHABETIC \s 3 ">
              <w:r>
                <w:rPr>
                  <w:noProof/>
                </w:rPr>
                <w:t>B</w:t>
              </w:r>
            </w:fldSimple>
            <w:r>
              <w:t>: lost vowel marker</w:t>
            </w:r>
          </w:p>
        </w:tc>
      </w:tr>
      <w:tr>
        <w:tc>
          <w:tcPr>
            <w:tcW w:w="5000" w:type="pct"/>
          </w:tcPr>
          <w:p>
            <w:pPr>
              <w:pStyle w:val="Image"/>
            </w:pPr>
            <w:r>
              <w:drawing>
                <wp:inline distT="0" distB="0" distL="0" distR="0">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tc>
          <w:tcPr>
            <w:tcW w:w="5000" w:type="pct"/>
          </w:tcPr>
          <w:p>
            <w:pPr>
              <w:pStyle w:val="TableNote"/>
              <w:keepNext/>
            </w:pPr>
            <w:r>
              <w:t xml:space="preserve">the consonant </w:t>
            </w:r>
            <w:r>
              <w:rPr>
                <w:rStyle w:val="Foreign"/>
              </w:rPr>
              <w:t>t</w:t>
            </w:r>
            <w:r>
              <w:t xml:space="preserve"> has so much damage around it that it may have had any of several vowel marks or none, as in the hypothetical image here</w:t>
            </w:r>
          </w:p>
          <w:p>
            <w:pPr>
              <w:pStyle w:val="TableNote"/>
              <w:keepNext/>
            </w:pPr>
            <w:r>
              <w:t>some candidates are shown on the right</w:t>
            </w:r>
          </w:p>
          <w:p>
            <w:pPr>
              <w:pStyle w:val="TableNote"/>
              <w:keepNext/>
            </w:pPr>
            <w:r>
              <w:t xml:space="preserve">this is a scenario which some of us are used to transliterating as </w:t>
            </w:r>
            <w:r>
              <w:rPr>
                <w:rStyle w:val="Foreign"/>
              </w:rPr>
              <w:t>tV</w:t>
            </w:r>
          </w:p>
        </w:tc>
      </w:tr>
      <w:tr>
        <w:tc>
          <w:tcPr>
            <w:tcW w:w="5000" w:type="pct"/>
          </w:tcPr>
          <w:p>
            <w:pPr>
              <w:pStyle w:val="CodeParagraph"/>
              <w:rPr>
                <w:rStyle w:val="Code"/>
              </w:rPr>
            </w:pPr>
            <w:r>
              <w:rPr>
                <w:rStyle w:val="Codetext"/>
              </w:rPr>
              <w:t>t</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5.4.5</w:t>
              </w:r>
            </w:fldSimple>
            <w:r>
              <w:t>.</w:t>
            </w:r>
            <w:fldSimple w:instr=" SEQ Example \* ALPHABETIC \s 3 ">
              <w:r>
                <w:rPr>
                  <w:noProof/>
                </w:rPr>
                <w:t>C</w:t>
              </w:r>
            </w:fldSimple>
            <w:r>
              <w:t>: lost body with subscript component</w:t>
            </w:r>
          </w:p>
        </w:tc>
      </w:tr>
      <w:tr>
        <w:tc>
          <w:tcPr>
            <w:tcW w:w="5000" w:type="pct"/>
          </w:tcPr>
          <w:p>
            <w:pPr>
              <w:pStyle w:val="Image"/>
            </w:pPr>
            <w:r>
              <w:drawing>
                <wp:inline distT="0" distB="0" distL="0" distR="0">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tc>
          <w:tcPr>
            <w:tcW w:w="5000" w:type="pct"/>
          </w:tcPr>
          <w:p>
            <w:pPr>
              <w:pStyle w:val="TableNote"/>
              <w:keepNext/>
            </w:pPr>
            <w:r>
              <w:t xml:space="preserve">a clear subscript </w:t>
            </w:r>
            <w:r>
              <w:rPr>
                <w:rStyle w:val="Foreign"/>
              </w:rPr>
              <w:t>y</w:t>
            </w:r>
            <w:r>
              <w:t xml:space="preserve"> survives but the principal consonant</w:t>
            </w:r>
            <w:r>
              <w:rPr>
                <w:noProof/>
              </w:rPr>
              <w:t>(</w:t>
            </w:r>
            <w:r>
              <w:t>s) are obliterated along with any vowel marker, as in the hypothetical image above</w:t>
            </w:r>
          </w:p>
          <w:p>
            <w:pPr>
              <w:pStyle w:val="TableNote"/>
              <w:keepNext/>
            </w:pPr>
            <w:r>
              <w:t>some candidates are shown on the right</w:t>
            </w:r>
          </w:p>
        </w:tc>
      </w:tr>
      <w:tr>
        <w:tc>
          <w:tcPr>
            <w:tcW w:w="5000" w:type="pct"/>
          </w:tcPr>
          <w:p>
            <w:pPr>
              <w:pStyle w:val="CodeParagraph"/>
              <w:rPr>
                <w:rStyle w:val="Code"/>
              </w:rPr>
            </w:pP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"body"</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5.4.5</w:t>
              </w:r>
            </w:fldSimple>
            <w:r>
              <w:t>.</w:t>
            </w:r>
            <w:fldSimple w:instr=" SEQ Example \* ALPHABETIC \s 3 ">
              <w:r>
                <w:rPr>
                  <w:noProof/>
                </w:rPr>
                <w:t>D</w:t>
              </w:r>
            </w:fldSimple>
            <w:r>
              <w:t>: a complex sequence of partially lost characters</w:t>
            </w:r>
          </w:p>
        </w:tc>
      </w:tr>
      <w:tr>
        <w:tc>
          <w:tcPr>
            <w:tcW w:w="5000" w:type="pct"/>
          </w:tcPr>
          <w:p>
            <w:pPr>
              <w:pStyle w:val="TableNote"/>
              <w:keepNext/>
            </w:pPr>
            <w:r>
              <w:t xml:space="preserve">a sequence comprised of the following elements, which are known to follow the prosodic pattern </w:t>
            </w:r>
            <w:r>
              <w:rPr>
                <w:rStyle w:val="MetreCode"/>
              </w:rPr>
              <w:t>−−⏑</w:t>
            </w:r>
          </w:p>
          <w:p>
            <w:pPr>
              <w:pStyle w:val="TableNote"/>
              <w:keepNext/>
            </w:pPr>
            <w:r>
              <w:t xml:space="preserve">the legible character </w:t>
            </w:r>
            <w:r>
              <w:rPr>
                <w:rStyle w:val="Foreign"/>
              </w:rPr>
              <w:t>ku</w:t>
            </w:r>
            <w:r>
              <w:t>, which is simply transliterated</w:t>
            </w:r>
          </w:p>
          <w:p>
            <w:pPr>
              <w:pStyle w:val="TableNote"/>
              <w:keepNext/>
            </w:pPr>
            <w:r>
              <w:t xml:space="preserve">one wholly illegible </w:t>
            </w:r>
            <w:r>
              <w:rPr>
                <w:rStyle w:val="Foreign"/>
              </w:rPr>
              <w:t>akṣara</w:t>
            </w:r>
            <w:r>
              <w:t xml:space="preserve">, which we prefer not to encode simply as a lacuna of one character which is prosodically long, as this would obscure the fact that since the preceding </w:t>
            </w:r>
            <w:r>
              <w:rPr>
                <w:noProof/>
              </w:rPr>
              <w:t>(</w:t>
            </w:r>
            <w:r>
              <w:t xml:space="preserve">clear) </w:t>
            </w:r>
            <w:r>
              <w:rPr>
                <w:rStyle w:val="Foreign"/>
              </w:rPr>
              <w:t>ku</w:t>
            </w:r>
            <w:r>
              <w:t xml:space="preserve"> is prosodically long, the present lost </w:t>
            </w:r>
            <w:r>
              <w:rPr>
                <w:rStyle w:val="Foreign"/>
              </w:rPr>
              <w:t>akṣara</w:t>
            </w:r>
            <w:r>
              <w:t xml:space="preserve"> must be a conjunct</w:t>
            </w:r>
          </w:p>
          <w:p>
            <w:pPr>
              <w:pStyle w:val="TableNote"/>
              <w:keepNext/>
            </w:pPr>
            <w:r>
              <w:t xml:space="preserve">a clear regular </w:t>
            </w:r>
            <w:r>
              <w:rPr>
                <w:rStyle w:val="Foreign"/>
              </w:rPr>
              <w:t>y</w:t>
            </w:r>
            <w:r>
              <w:t xml:space="preserve"> that may or may not have had a vowel marker attached</w:t>
            </w:r>
          </w:p>
        </w:tc>
      </w:tr>
      <w:tr>
        <w:tc>
          <w:tcPr>
            <w:tcW w:w="5000" w:type="pct"/>
          </w:tcPr>
          <w:p>
            <w:pPr>
              <w:pStyle w:val="CodeParagraph"/>
              <w:keepNext/>
              <w:rPr>
                <w:rStyle w:val="Code"/>
              </w:rPr>
            </w:pPr>
            <w:r>
              <w:rPr>
                <w:rStyle w:val="Codetext"/>
              </w:rPr>
              <w:t>ku</w:t>
            </w:r>
            <w:r>
              <w:rPr>
                <w:rStyle w:val="Code"/>
              </w:rPr>
              <w:t xml:space="preserve">&lt;seg </w:t>
            </w:r>
            <w:r>
              <w:rPr>
                <w:rStyle w:val="Codeattribute"/>
              </w:rPr>
              <w:t>type</w:t>
            </w:r>
            <w:r>
              <w:rPr>
                <w:rStyle w:val="Code"/>
              </w:rPr>
              <w:t>=</w:t>
            </w:r>
            <w:r>
              <w:rPr>
                <w:rStyle w:val="Codevalue"/>
              </w:rPr>
              <w:t>"aksara"</w:t>
            </w:r>
            <w:r>
              <w:rPr>
                <w:rStyle w:val="Code"/>
              </w:rPr>
              <w:t xml:space="preserve">&gt;&lt;seg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"conjunct"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 xml:space="preserve">/&gt;&lt;/seg&gt;&lt;seg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/&gt;&lt;/seg&gt;&lt;/seg&gt;</w:t>
            </w:r>
            <w:r>
              <w:rPr>
                <w:rStyle w:val="Codetext"/>
              </w:rPr>
              <w:t>y</w:t>
            </w:r>
            <w:r>
              <w:rPr>
                <w:rStyle w:val="Code"/>
              </w:rPr>
              <w:t xml:space="preserve">&lt;seg </w:t>
            </w:r>
            <w:r>
              <w:rPr>
                <w:rStyle w:val="Codeattribute"/>
              </w:rPr>
              <w:t>type</w:t>
            </w:r>
            <w:r>
              <w:rPr>
                <w:rStyle w:val="Code"/>
              </w:rPr>
              <w:t>=</w:t>
            </w:r>
            <w:r>
              <w:rPr>
                <w:rStyle w:val="Codevalue"/>
              </w:rPr>
              <w:t>"component"</w:t>
            </w:r>
            <w:r>
              <w:rPr>
                <w:rStyle w:val="Code"/>
              </w:rPr>
              <w:t xml:space="preserve"> </w:t>
            </w:r>
            <w:r>
              <w:rPr>
                <w:rStyle w:val="Codeattribute"/>
              </w:rPr>
              <w:t>subtype</w:t>
            </w:r>
            <w:r>
              <w:rPr>
                <w:rStyle w:val="Code"/>
              </w:rPr>
              <w:t>=</w:t>
            </w:r>
            <w:r>
              <w:rPr>
                <w:rStyle w:val="Codevalue"/>
              </w:rPr>
              <w:t>"vowel"</w:t>
            </w:r>
            <w:r>
              <w:rPr>
                <w:rStyle w:val="Code"/>
              </w:rPr>
              <w:t xml:space="preserve"> </w:t>
            </w:r>
            <w:r>
              <w:rPr>
                <w:rStyle w:val="Codeattribute"/>
              </w:rPr>
              <w:t>met</w:t>
            </w:r>
            <w:r>
              <w:rPr>
                <w:rStyle w:val="Code"/>
              </w:rPr>
              <w:t>=</w:t>
            </w:r>
            <w:r>
              <w:rPr>
                <w:rStyle w:val="Codevalue"/>
              </w:rPr>
              <w:t>"+"</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"component"</w:t>
            </w:r>
            <w:r>
              <w:rPr>
                <w:rStyle w:val="Code"/>
              </w:rPr>
              <w:t>/&gt;&lt;/seg&gt;</w:t>
            </w:r>
          </w:p>
        </w:tc>
      </w:tr>
      <w:tr>
        <w:tc>
          <w:tcPr>
            <w:tcW w:w="5000" w:type="pct"/>
          </w:tcPr>
          <w:p>
            <w:pPr>
              <w:pStyle w:val="TableNote"/>
              <w:rPr>
                <w:rStyle w:val="Codetext"/>
              </w:rPr>
            </w:pPr>
            <w:r>
              <w:t xml:space="preserve">in the above example, the tag </w:t>
            </w:r>
            <w:r>
              <w:rPr>
                <w:rStyle w:val="Code"/>
              </w:rPr>
              <w:t xml:space="preserve">&lt;seg </w:t>
            </w:r>
            <w:r>
              <w:rPr>
                <w:rStyle w:val="Codeattribute"/>
              </w:rPr>
              <w:t>type</w:t>
            </w:r>
            <w:r>
              <w:rPr>
                <w:rStyle w:val="Code"/>
              </w:rPr>
              <w:t>=</w:t>
            </w:r>
            <w:r>
              <w:rPr>
                <w:rStyle w:val="Codevalue"/>
              </w:rPr>
              <w:t>"aksara"</w:t>
            </w:r>
            <w:r>
              <w:rPr>
                <w:rStyle w:val="Code"/>
              </w:rPr>
              <w:t>&gt;</w:t>
            </w:r>
            <w:r>
              <w:t xml:space="preserve"> around the second </w:t>
            </w:r>
            <w:r>
              <w:rPr>
                <w:noProof/>
              </w:rPr>
              <w:t>(</w:t>
            </w:r>
            <w:r>
              <w:t xml:space="preserve">wholly lost) character is not strictly necessary, but it has been added to make it explicit that the illegible conjunct consonant and the illegible vowel comprise one </w:t>
            </w:r>
            <w:r>
              <w:rPr>
                <w:rStyle w:val="Foreign"/>
              </w:rPr>
              <w:t>akṣara</w:t>
            </w:r>
          </w:p>
        </w:tc>
      </w:tr>
    </w:tbl>
    <w:p>
      <w:pPr>
        <w:pStyle w:val="Cmsor3"/>
      </w:pPr>
      <w:bookmarkStart w:id="558" w:name="_ks1ouwdqdoh4" w:colFirst="0" w:colLast="0"/>
      <w:bookmarkStart w:id="559" w:name="_Ref43987920"/>
      <w:bookmarkStart w:id="560" w:name="_Toc183083815"/>
      <w:bookmarkEnd w:id="558"/>
      <w:r>
        <w:t>Entire lines lost</w:t>
      </w:r>
      <w:bookmarkEnd w:id="559"/>
      <w:bookmarkEnd w:id="560"/>
    </w:p>
    <w:p>
      <w:pPr>
        <w:pStyle w:val="Lista"/>
      </w:pPr>
      <w:r>
        <w:t xml:space="preserve">when a small and precisely known number of lines is lost, encode each line beginning </w:t>
      </w:r>
      <w:r>
        <w:rPr>
          <w:noProof/>
        </w:rPr>
        <w:t>(</w:t>
      </w:r>
      <w:r>
        <w:t>§</w:t>
      </w:r>
      <w:r>
        <w:fldChar w:fldCharType="begin"/>
      </w:r>
      <w:r>
        <w:instrText xml:space="preserve"> REF _Ref43980100 \r \h </w:instrText>
      </w:r>
      <w:r>
        <w:fldChar w:fldCharType="separate"/>
      </w:r>
      <w:r>
        <w:t>3.5.2</w:t>
      </w:r>
      <w:r>
        <w:fldChar w:fldCharType="end"/>
      </w:r>
      <w:r>
        <w:t xml:space="preserve">) and populate each line with separate inline </w:t>
      </w:r>
      <w:r>
        <w:rPr>
          <w:rStyle w:val="Code"/>
        </w:rPr>
        <w:t>&lt;gap/&gt;</w:t>
      </w:r>
      <w:r>
        <w:t xml:space="preserve"> elements </w:t>
      </w:r>
      <w:r>
        <w:rPr>
          <w:noProof/>
        </w:rPr>
        <w:t>(</w:t>
      </w:r>
      <w:r>
        <w:t>§</w:t>
      </w:r>
      <w:r>
        <w:fldChar w:fldCharType="begin"/>
      </w:r>
      <w:r>
        <w:instrText xml:space="preserve"> REF _Ref43988016 \w \h  \* MERGEFORMAT </w:instrText>
      </w:r>
      <w:r>
        <w:fldChar w:fldCharType="separate"/>
      </w:r>
      <w:r>
        <w:t>5.4.3</w:t>
      </w:r>
      <w:r>
        <w:fldChar w:fldCharType="end"/>
      </w:r>
      <w:r>
        <w:t>) with estimated quantity or unknown extent</w:t>
      </w:r>
    </w:p>
    <w:p>
      <w:pPr>
        <w:pStyle w:val="Lista2"/>
      </w:pPr>
      <w:r>
        <w:t xml:space="preserve">e.g. for a gap of two full lines, </w:t>
      </w:r>
      <w:r>
        <w:rPr>
          <w:rStyle w:val="Code"/>
        </w:rPr>
        <w:t xml:space="preserve">&lt;lb </w:t>
      </w:r>
      <w:r>
        <w:rPr>
          <w:rStyle w:val="Codeattribute"/>
        </w:rPr>
        <w:t>n</w:t>
      </w:r>
      <w:r>
        <w:rPr>
          <w:rStyle w:val="Code"/>
        </w:rPr>
        <w:t>=</w:t>
      </w:r>
      <w:r>
        <w:rPr>
          <w:rStyle w:val="Codevalue"/>
        </w:rPr>
        <w:t>"3"</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 xml:space="preserve">/&gt;&lt;lb </w:t>
      </w:r>
      <w:r>
        <w:rPr>
          <w:rStyle w:val="Codeattribute"/>
        </w:rPr>
        <w:t>n</w:t>
      </w:r>
      <w:r>
        <w:rPr>
          <w:rStyle w:val="Code"/>
        </w:rPr>
        <w:t>=</w:t>
      </w:r>
      <w:r>
        <w:rPr>
          <w:rStyle w:val="Codevalue"/>
        </w:rPr>
        <w:t>"4"</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"30"</w:t>
      </w:r>
      <w:r>
        <w:rPr>
          <w:rStyle w:val="Code"/>
        </w:rPr>
        <w:t xml:space="preserve"> </w:t>
      </w:r>
      <w:r>
        <w:rPr>
          <w:rStyle w:val="Codeattribute"/>
        </w:rPr>
        <w:t>unit</w:t>
      </w:r>
      <w:r>
        <w:rPr>
          <w:rStyle w:val="Code"/>
        </w:rPr>
        <w:t>=</w:t>
      </w:r>
      <w:r>
        <w:rPr>
          <w:rStyle w:val="Codevalue"/>
        </w:rPr>
        <w:t>"character"</w:t>
      </w:r>
      <w:r>
        <w:rPr>
          <w:rStyle w:val="Code"/>
        </w:rPr>
        <w:t xml:space="preserve"> </w:t>
      </w:r>
      <w:r>
        <w:rPr>
          <w:rStyle w:val="Codeattribute"/>
        </w:rPr>
        <w:t>precision</w:t>
      </w:r>
      <w:r>
        <w:rPr>
          <w:rStyle w:val="Code"/>
        </w:rPr>
        <w:t>=</w:t>
      </w:r>
      <w:r>
        <w:rPr>
          <w:rStyle w:val="Codevalue"/>
        </w:rPr>
        <w:t>"low"</w:t>
      </w:r>
      <w:r>
        <w:rPr>
          <w:rStyle w:val="Code"/>
        </w:rPr>
        <w:t>/&gt;</w:t>
      </w:r>
    </w:p>
    <w:p>
      <w:pPr>
        <w:pStyle w:val="Lista"/>
      </w:pPr>
      <w:r>
        <w:t xml:space="preserve">the size of larger lacunae may be encoded using </w:t>
      </w:r>
      <w:r>
        <w:rPr>
          <w:rStyle w:val="Codevalue"/>
        </w:rPr>
        <w:t>"line"</w:t>
      </w:r>
      <w:r>
        <w:t xml:space="preserve"> instead of </w:t>
      </w:r>
      <w:r>
        <w:rPr>
          <w:rStyle w:val="Codevalue"/>
        </w:rPr>
        <w:t>"character"</w:t>
      </w:r>
      <w:r>
        <w:t xml:space="preserve"> as the value of </w:t>
      </w:r>
      <w:r>
        <w:rPr>
          <w:rStyle w:val="Codeattribute"/>
        </w:rPr>
        <w:t>@unit</w:t>
      </w:r>
    </w:p>
    <w:p>
      <w:pPr>
        <w:pStyle w:val="Lista2"/>
      </w:pPr>
      <w:r>
        <w:t>see §</w:t>
      </w:r>
      <w:r>
        <w:fldChar w:fldCharType="begin"/>
      </w:r>
      <w:r>
        <w:instrText xml:space="preserve"> REF _Ref43981711 \w \h  \* MERGEFORMAT </w:instrText>
      </w:r>
      <w:r>
        <w:fldChar w:fldCharType="separate"/>
      </w:r>
      <w:r>
        <w:t>5.4.7</w:t>
      </w:r>
      <w:r>
        <w:fldChar w:fldCharType="end"/>
      </w:r>
      <w:r>
        <w:t xml:space="preserve"> below for additional considerations in such cases</w:t>
      </w:r>
    </w:p>
    <w:p>
      <w:pPr>
        <w:pStyle w:val="Lista"/>
      </w:pPr>
      <w:r>
        <w:t xml:space="preserve">to encode </w:t>
      </w:r>
      <w:r>
        <w:rPr>
          <w:b/>
          <w:bCs/>
        </w:rPr>
        <w:t>a precisely known number of lost or illegible lines</w:t>
      </w:r>
      <w:r>
        <w:t>,</w:t>
      </w:r>
    </w:p>
    <w:p>
      <w:pPr>
        <w:pStyle w:val="Lista2"/>
      </w:pPr>
      <w:r>
        <w:t xml:space="preserve">use </w:t>
      </w:r>
      <w:r>
        <w:rPr>
          <w:rStyle w:val="Codevalue"/>
        </w:rPr>
        <w:t>"line"</w:t>
      </w:r>
      <w:r>
        <w:t xml:space="preserve"> as the value of </w:t>
      </w:r>
      <w:r>
        <w:rPr>
          <w:rStyle w:val="Codeattribute"/>
        </w:rPr>
        <w:t>@unit</w:t>
      </w:r>
    </w:p>
    <w:p>
      <w:pPr>
        <w:pStyle w:val="Lista2"/>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p>
    <w:p>
      <w:pPr>
        <w:pStyle w:val="Lista"/>
      </w:pPr>
      <w:r>
        <w:lastRenderedPageBreak/>
        <w:t xml:space="preserve">to encode an </w:t>
      </w:r>
      <w:r>
        <w:rPr>
          <w:b/>
          <w:bCs/>
        </w:rPr>
        <w:t>unknown or uncertain number of lost or illegible lines</w:t>
      </w:r>
      <w:r>
        <w:t>,</w:t>
      </w:r>
    </w:p>
    <w:p>
      <w:pPr>
        <w:pStyle w:val="Lista2"/>
      </w:pPr>
      <w:r>
        <w:t xml:space="preserve">if </w:t>
      </w:r>
      <w:r>
        <w:rPr>
          <w:b/>
          <w:bCs/>
        </w:rPr>
        <w:t>the number of lost lines can only be estimated</w:t>
      </w:r>
      <w:r>
        <w:t>, but not counted precisely</w:t>
      </w:r>
    </w:p>
    <w:p>
      <w:pPr>
        <w:pStyle w:val="Lista3"/>
      </w:pPr>
      <w:r>
        <w:t xml:space="preserve">use </w:t>
      </w:r>
      <w:r>
        <w:rPr>
          <w:rStyle w:val="Codeattribute"/>
        </w:rPr>
        <w:t>@precision</w:t>
      </w:r>
      <w:r>
        <w:rPr>
          <w:rStyle w:val="Code"/>
        </w:rPr>
        <w:t>=</w:t>
      </w:r>
      <w:r>
        <w:rPr>
          <w:rStyle w:val="Codevalue"/>
        </w:rPr>
        <w:t>"low"</w:t>
      </w:r>
      <w:r>
        <w:t xml:space="preserve"> to show that the number of lines lost is an estimate</w:t>
      </w:r>
    </w:p>
    <w:p>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/&gt;</w:t>
      </w:r>
    </w:p>
    <w:p>
      <w:pPr>
        <w:pStyle w:val="Lista2"/>
      </w:pPr>
      <w:r>
        <w:t xml:space="preserve">if </w:t>
      </w:r>
      <w:r>
        <w:rPr>
          <w:b/>
          <w:bCs/>
        </w:rPr>
        <w:t>the number of lost lines is unknown</w:t>
      </w:r>
    </w:p>
    <w:p>
      <w:pPr>
        <w:pStyle w:val="Lista3"/>
      </w:pPr>
      <w:r>
        <w:t xml:space="preserve">use </w:t>
      </w:r>
      <w:r>
        <w:rPr>
          <w:rStyle w:val="Codeattribute"/>
        </w:rPr>
        <w:t>@extent</w:t>
      </w:r>
      <w:r>
        <w:t xml:space="preserve"> with the value </w:t>
      </w:r>
      <w:r>
        <w:rPr>
          <w:rStyle w:val="Codevalue"/>
        </w:rPr>
        <w:t>"unknown"</w:t>
      </w:r>
      <w:r>
        <w:t xml:space="preserve"> instead of </w:t>
      </w:r>
      <w:r>
        <w:rPr>
          <w:rStyle w:val="Codeattribute"/>
        </w:rPr>
        <w:t>@quantity</w:t>
      </w:r>
      <w:r>
        <w:t xml:space="preserve">, but retain </w:t>
      </w:r>
      <w:r>
        <w:rPr>
          <w:rStyle w:val="Codeattribute"/>
        </w:rPr>
        <w:t>@unit</w:t>
      </w:r>
      <w:r>
        <w:t xml:space="preserve"> with the value </w:t>
      </w:r>
      <w:r>
        <w:rPr>
          <w:rStyle w:val="Codevalue"/>
        </w:rPr>
        <w:t>"line"</w:t>
      </w:r>
      <w:r>
        <w:t xml:space="preserve"> to distinguish such spaces from inline spaces of unknown length</w:t>
      </w:r>
    </w:p>
    <w:p>
      <w:pPr>
        <w:pStyle w:val="Lista3"/>
      </w:pPr>
      <w:r>
        <w:t xml:space="preserve">e.g.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p>
    <w:p>
      <w:pPr>
        <w:pStyle w:val="Lista"/>
      </w:pPr>
      <w:r>
        <w:t xml:space="preserve">to encode </w:t>
      </w:r>
      <w:r>
        <w:rPr>
          <w:b/>
          <w:bCs/>
        </w:rPr>
        <w:t>lines possibly lost</w:t>
      </w:r>
      <w:r>
        <w:t>,</w:t>
      </w:r>
      <w:r>
        <w:rPr>
          <w:rStyle w:val="Lbjegyzet-hivatkozs"/>
        </w:rPr>
        <w:t xml:space="preserve"> </w:t>
      </w:r>
      <w:r>
        <w:rPr>
          <w:rStyle w:val="Lbjegyzet-hivatkozs"/>
        </w:rPr>
        <w:footnoteReference w:id="36"/>
      </w:r>
      <w:r>
        <w:t xml:space="preserve"> i.e. situations where it is impossible to tell whether there were more lines to an inscription than are now extant</w:t>
      </w:r>
    </w:p>
    <w:p>
      <w:pPr>
        <w:pStyle w:val="Lista2"/>
      </w:pPr>
      <w:r>
        <w:t xml:space="preserve">within the </w:t>
      </w:r>
      <w:r>
        <w:rPr>
          <w:rStyle w:val="Code"/>
        </w:rPr>
        <w:t>&lt;gap&gt;</w:t>
      </w:r>
      <w:r>
        <w:t xml:space="preserve"> element, add </w:t>
      </w:r>
      <w:r>
        <w:rPr>
          <w:rStyle w:val="Code"/>
        </w:rPr>
        <w:t xml:space="preserve">&lt;certainty </w:t>
      </w:r>
      <w:r>
        <w:rPr>
          <w:rStyle w:val="Codeattribute"/>
        </w:rPr>
        <w:t>match</w:t>
      </w:r>
      <w:r>
        <w:rPr>
          <w:rStyle w:val="Code"/>
        </w:rPr>
        <w:t>=</w:t>
      </w:r>
      <w:r>
        <w:rPr>
          <w:rStyle w:val="Codevalue"/>
        </w:rPr>
        <w:t xml:space="preserve">".." </w:t>
      </w:r>
      <w:r>
        <w:rPr>
          <w:rStyle w:val="Codeattribute"/>
        </w:rPr>
        <w:t>locus</w:t>
      </w:r>
      <w:r>
        <w:rPr>
          <w:rStyle w:val="Code"/>
        </w:rPr>
        <w:t>=</w:t>
      </w:r>
      <w:r>
        <w:rPr>
          <w:rStyle w:val="Codevalue"/>
        </w:rPr>
        <w:t>"name"</w:t>
      </w:r>
      <w:r>
        <w:rPr>
          <w:rStyle w:val="Code"/>
        </w:rPr>
        <w:t>/&gt;</w:t>
      </w:r>
      <w:r>
        <w:t>, where</w:t>
      </w:r>
    </w:p>
    <w:p>
      <w:pPr>
        <w:pStyle w:val="Lista2"/>
      </w:pPr>
      <w:r>
        <w:rPr>
          <w:rStyle w:val="Codeattribute"/>
        </w:rPr>
        <w:t>@match</w:t>
      </w:r>
      <w:r>
        <w:rPr>
          <w:rStyle w:val="Code"/>
        </w:rPr>
        <w:t>=</w:t>
      </w:r>
      <w:r>
        <w:rPr>
          <w:rStyle w:val="Codevalue"/>
        </w:rPr>
        <w:t>".."</w:t>
      </w:r>
      <w:r>
        <w:t xml:space="preserve"> indicates that we are encoding uncertainty</w:t>
      </w:r>
      <w:r>
        <w:rPr>
          <w:rStyle w:val="Lbjegyzet-hivatkozs"/>
        </w:rPr>
        <w:footnoteReference w:id="37"/>
      </w:r>
      <w:r>
        <w:t xml:space="preserve"> regarding the parent element </w:t>
      </w:r>
      <w:r>
        <w:rPr>
          <w:noProof/>
        </w:rPr>
        <w:t>(</w:t>
      </w:r>
      <w:r>
        <w:t xml:space="preserve">i.e. </w:t>
      </w:r>
      <w:r>
        <w:rPr>
          <w:rStyle w:val="Code"/>
        </w:rPr>
        <w:t>&lt;gap&gt;</w:t>
      </w:r>
      <w:r>
        <w:t>), and</w:t>
      </w:r>
    </w:p>
    <w:p>
      <w:pPr>
        <w:pStyle w:val="Lista2"/>
      </w:pPr>
      <w:r>
        <w:rPr>
          <w:rStyle w:val="Codeattribute"/>
        </w:rPr>
        <w:t>@locus</w:t>
      </w:r>
      <w:r>
        <w:rPr>
          <w:rStyle w:val="Code"/>
        </w:rPr>
        <w:t>=</w:t>
      </w:r>
      <w:r>
        <w:rPr>
          <w:rStyle w:val="Codevalue"/>
        </w:rPr>
        <w:t>"name"</w:t>
      </w:r>
      <w:r>
        <w:t xml:space="preserve"> indicates that the uncertainty concerns the name of the parent element </w:t>
      </w:r>
      <w:r>
        <w:rPr>
          <w:noProof/>
        </w:rPr>
        <w:t>(</w:t>
      </w:r>
      <w:r>
        <w:t>i.e. the fact that what we have there is a lacuna)</w:t>
      </w:r>
    </w:p>
    <w:p>
      <w:pPr>
        <w:pStyle w:val="Lista2"/>
      </w:pPr>
      <w:r>
        <w:t xml:space="preserve">note that in this single case, the </w:t>
      </w:r>
      <w:r>
        <w:rPr>
          <w:rStyle w:val="Code"/>
        </w:rPr>
        <w:t>&lt;gap&gt;</w:t>
      </w:r>
      <w:r>
        <w:t xml:space="preserve"> element is not empty but comprised of separate opening and closing tags wrapping the </w:t>
      </w:r>
      <w:r>
        <w:rPr>
          <w:rStyle w:val="Code"/>
        </w:rPr>
        <w:t>&lt;certainty&gt;</w:t>
      </w:r>
      <w:r>
        <w:t xml:space="preserve"> element</w:t>
      </w:r>
    </w:p>
    <w:p>
      <w:pPr>
        <w:pStyle w:val="Lista"/>
      </w:pPr>
      <w:r>
        <w:t>for example,</w:t>
      </w:r>
    </w:p>
    <w:p>
      <w:pPr>
        <w:pStyle w:val="Lista2"/>
      </w:pPr>
      <w:r>
        <w:t xml:space="preserve">one line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Lista2"/>
      </w:pPr>
      <w:bookmarkStart w:id="561" w:name="_2xcytpi" w:colFirst="0" w:colLast="0"/>
      <w:bookmarkEnd w:id="561"/>
      <w:r>
        <w:t xml:space="preserve">up to approximately two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"2"</w:t>
      </w:r>
      <w:r>
        <w:rPr>
          <w:rStyle w:val="Code"/>
        </w:rPr>
        <w:t xml:space="preserve"> </w:t>
      </w:r>
      <w:r>
        <w:rPr>
          <w:rStyle w:val="Codeattribute"/>
        </w:rPr>
        <w:t>unit</w:t>
      </w:r>
      <w:r>
        <w:rPr>
          <w:rStyle w:val="Code"/>
        </w:rPr>
        <w:t>=</w:t>
      </w:r>
      <w:r>
        <w:rPr>
          <w:rStyle w:val="Codevalue"/>
        </w:rPr>
        <w:t>"line"</w:t>
      </w:r>
      <w:r>
        <w:rPr>
          <w:rStyle w:val="Code"/>
        </w:rPr>
        <w:t xml:space="preserve"> </w:t>
      </w:r>
      <w:r>
        <w:rPr>
          <w:rStyle w:val="Codeattribute"/>
        </w:rPr>
        <w:t>precision</w:t>
      </w:r>
      <w:r>
        <w:rPr>
          <w:rStyle w:val="Code"/>
        </w:rPr>
        <w:t>=</w:t>
      </w:r>
      <w:r>
        <w:rPr>
          <w:rStyle w:val="Codevalue"/>
        </w:rPr>
        <w:t>"low"</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Lista2"/>
      </w:pPr>
      <w:bookmarkStart w:id="562" w:name="_dag8mx6ycrl2" w:colFirst="0" w:colLast="0"/>
      <w:bookmarkEnd w:id="562"/>
      <w:r>
        <w:t xml:space="preserve">any number of lines possibly lost: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 xml:space="preserve">&gt;&lt;certainty </w:t>
      </w:r>
      <w:r>
        <w:rPr>
          <w:rStyle w:val="Codeattribute"/>
        </w:rPr>
        <w:t>match</w:t>
      </w:r>
      <w:r>
        <w:rPr>
          <w:rStyle w:val="Code"/>
        </w:rPr>
        <w:t>=</w:t>
      </w:r>
      <w:r>
        <w:rPr>
          <w:rStyle w:val="Codevalue"/>
        </w:rPr>
        <w:t>".."</w:t>
      </w:r>
      <w:r>
        <w:rPr>
          <w:rStyle w:val="Code"/>
        </w:rPr>
        <w:t xml:space="preserve"> </w:t>
      </w:r>
      <w:r>
        <w:rPr>
          <w:rStyle w:val="Codeattribute"/>
        </w:rPr>
        <w:t>locus</w:t>
      </w:r>
      <w:r>
        <w:rPr>
          <w:rStyle w:val="Code"/>
        </w:rPr>
        <w:t>=</w:t>
      </w:r>
      <w:r>
        <w:rPr>
          <w:rStyle w:val="Codevalue"/>
        </w:rPr>
        <w:t>"name"</w:t>
      </w:r>
      <w:r>
        <w:rPr>
          <w:rStyle w:val="Code"/>
        </w:rPr>
        <w:t>/&gt;&lt;/gap&gt;</w:t>
      </w:r>
    </w:p>
    <w:p>
      <w:pPr>
        <w:pStyle w:val="Cmsor3"/>
      </w:pPr>
      <w:bookmarkStart w:id="563" w:name="_bj792jk8c4tv" w:colFirst="0" w:colLast="0"/>
      <w:bookmarkStart w:id="564" w:name="_Ref43981711"/>
      <w:bookmarkStart w:id="565" w:name="_Toc183083816"/>
      <w:bookmarkEnd w:id="563"/>
      <w:r>
        <w:t>Massive lacunae</w:t>
      </w:r>
      <w:bookmarkEnd w:id="564"/>
      <w:bookmarkEnd w:id="565"/>
    </w:p>
    <w:p>
      <w:pPr>
        <w:pStyle w:val="Lista"/>
      </w:pPr>
      <w:r>
        <w:t>extensive lacunae can disrupt the extrinsic and intrinsic structure of the encoded text and shall therefore be handled as follows</w:t>
      </w:r>
    </w:p>
    <w:p>
      <w:pPr>
        <w:pStyle w:val="Lista2"/>
      </w:pPr>
      <w:r>
        <w:t>see also §</w:t>
      </w:r>
      <w:r>
        <w:fldChar w:fldCharType="begin"/>
      </w:r>
      <w:r>
        <w:instrText xml:space="preserve"> REF _Ref43984811 \w \h  \* MERGEFORMAT </w:instrText>
      </w:r>
      <w:r>
        <w:fldChar w:fldCharType="separate"/>
      </w:r>
      <w:r>
        <w:t>5.4.8</w:t>
      </w:r>
      <w:r>
        <w:fldChar w:fldCharType="end"/>
      </w:r>
      <w:r>
        <w:t xml:space="preserve"> below for the special case of lost copper plates</w:t>
      </w:r>
    </w:p>
    <w:p>
      <w:pPr>
        <w:pStyle w:val="Lista"/>
      </w:pPr>
      <w:r>
        <w:t>if you can restore part of the lost text, encode your restored text as per §</w:t>
      </w:r>
      <w:r>
        <w:fldChar w:fldCharType="begin"/>
      </w:r>
      <w:r>
        <w:instrText xml:space="preserve"> REF _Ref43984912 \w \h  \* MERGEFORMAT </w:instrText>
      </w:r>
      <w:r>
        <w:fldChar w:fldCharType="separate"/>
      </w:r>
      <w:r>
        <w:t>5.5</w:t>
      </w:r>
      <w:r>
        <w:fldChar w:fldCharType="end"/>
      </w:r>
      <w:r>
        <w:t xml:space="preserve">, but do not include any reconstructed structural elements in </w:t>
      </w:r>
      <w:r>
        <w:rPr>
          <w:rStyle w:val="Code"/>
        </w:rPr>
        <w:t>&lt;supplied&gt;</w:t>
      </w:r>
      <w:r>
        <w:t xml:space="preserve"> tags</w:t>
      </w:r>
    </w:p>
    <w:p>
      <w:pPr>
        <w:pStyle w:val="Lista2"/>
      </w:pPr>
      <w:r>
        <w:t>in the instructions below, all points concerning extant text apply equally to text restored by you in the edition</w:t>
      </w:r>
    </w:p>
    <w:p>
      <w:pPr>
        <w:pStyle w:val="Lista"/>
      </w:pPr>
      <w:r>
        <w:t>for instructions concerning the numbering of elements where massive lacunae are involved, see the specific passages on final, initial and medial lacunae below</w:t>
      </w:r>
    </w:p>
    <w:p>
      <w:pPr>
        <w:pStyle w:val="Lista"/>
      </w:pPr>
      <w:r>
        <w:t xml:space="preserve">the </w:t>
      </w:r>
      <w:r>
        <w:rPr>
          <w:b/>
          <w:bCs/>
        </w:rPr>
        <w:t>general procedure</w:t>
      </w:r>
      <w:r>
        <w:t xml:space="preserve"> for encoding massive lacunae is as follows</w:t>
      </w:r>
    </w:p>
    <w:p>
      <w:pPr>
        <w:pStyle w:val="Lista2"/>
      </w:pPr>
      <w:r>
        <w:t xml:space="preserve">carefully encode block-level containers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w:t>
      </w:r>
    </w:p>
    <w:p>
      <w:pPr>
        <w:pStyle w:val="Lista3"/>
      </w:pPr>
      <w:r>
        <w:t xml:space="preserve">all </w:t>
      </w:r>
      <w:r>
        <w:rPr>
          <w:noProof/>
        </w:rPr>
        <w:t>(</w:t>
      </w:r>
      <w:r>
        <w:t xml:space="preserve">extant or restored) text must be within such a container, but do not create additional containers to hold only lacuna markup </w:t>
      </w:r>
      <w:r>
        <w:rPr>
          <w:noProof/>
        </w:rPr>
        <w:t>(</w:t>
      </w:r>
      <w:r>
        <w:t>and no text)</w:t>
      </w:r>
    </w:p>
    <w:p>
      <w:pPr>
        <w:pStyle w:val="Lista3"/>
      </w:pPr>
      <w:r>
        <w:t xml:space="preserve">if the beginning or end of one of these containers falls within a lacuna, place the start-tag or the end-tag at the point where </w:t>
      </w:r>
      <w:r>
        <w:rPr>
          <w:noProof/>
        </w:rPr>
        <w:t>(</w:t>
      </w:r>
      <w:r>
        <w:t xml:space="preserve">extant or restored) text begins or ends, and add the attribute </w:t>
      </w:r>
      <w:r>
        <w:rPr>
          <w:rStyle w:val="Codeattribute"/>
        </w:rPr>
        <w:t>@part</w:t>
      </w:r>
      <w:r>
        <w:t xml:space="preserve"> to the container, with values as per §</w:t>
      </w:r>
      <w:r>
        <w:fldChar w:fldCharType="begin"/>
      </w:r>
      <w:r>
        <w:instrText xml:space="preserve"> REF _Ref54602074 \r \h </w:instrText>
      </w:r>
      <w:r>
        <w:fldChar w:fldCharType="separate"/>
      </w:r>
      <w:r>
        <w:t>2.3</w:t>
      </w:r>
      <w:r>
        <w:fldChar w:fldCharType="end"/>
      </w:r>
    </w:p>
    <w:p>
      <w:pPr>
        <w:pStyle w:val="Lista4"/>
      </w:pPr>
      <w:r>
        <w:lastRenderedPageBreak/>
        <w:t xml:space="preserve">note that if an </w:t>
      </w:r>
      <w:r>
        <w:rPr>
          <w:rStyle w:val="Code"/>
        </w:rPr>
        <w:t>&lt;l&gt;</w:t>
      </w:r>
      <w:r>
        <w:t xml:space="preserve"> element is interrupted by a massive lacuna, you will need to close both the current </w:t>
      </w:r>
      <w:r>
        <w:rPr>
          <w:rStyle w:val="Code"/>
        </w:rPr>
        <w:t>&lt;l&gt;</w:t>
      </w:r>
      <w:r>
        <w:t xml:space="preserve"> and, after it, the </w:t>
      </w:r>
      <w:r>
        <w:rPr>
          <w:rStyle w:val="Code"/>
        </w:rPr>
        <w:t>&lt;lg&gt;</w:t>
      </w:r>
      <w:r>
        <w:t xml:space="preserve"> element wrapping it, and add the attribute </w:t>
      </w:r>
      <w:r>
        <w:rPr>
          <w:rStyle w:val="Codeattribute"/>
        </w:rPr>
        <w:t>@part</w:t>
      </w:r>
      <w:r>
        <w:t xml:space="preserve"> to both of these elements</w:t>
      </w:r>
    </w:p>
    <w:p>
      <w:pPr>
        <w:pStyle w:val="Lista4"/>
      </w:pPr>
      <w:r>
        <w:t xml:space="preserve">while if the start of the lacuna coincides with the start of a line, </w:t>
      </w:r>
      <w:r>
        <w:rPr>
          <w:rStyle w:val="Codeattribute"/>
        </w:rPr>
        <w:t>@part</w:t>
      </w:r>
      <w:r>
        <w:t xml:space="preserve"> is not applicable to that </w:t>
      </w:r>
      <w:r>
        <w:rPr>
          <w:rStyle w:val="Code"/>
        </w:rPr>
        <w:t>&lt;l&gt;</w:t>
      </w:r>
      <w:r>
        <w:t xml:space="preserve"> element, but may still be applicable to the enclosing </w:t>
      </w:r>
      <w:r>
        <w:rPr>
          <w:rStyle w:val="Code"/>
        </w:rPr>
        <w:t>&lt;lg&gt;</w:t>
      </w:r>
      <w:r>
        <w:t xml:space="preserve"> element if the stanza is incompletely preserved</w:t>
      </w:r>
    </w:p>
    <w:p>
      <w:pPr>
        <w:pStyle w:val="Lista2"/>
      </w:pPr>
      <w:r>
        <w:t xml:space="preserve">carefully encode pointlike structural elements </w:t>
      </w:r>
      <w:r>
        <w:rPr>
          <w:noProof/>
        </w:rPr>
        <w:t>(</w:t>
      </w:r>
      <w:r>
        <w:rPr>
          <w:rStyle w:val="Code"/>
        </w:rPr>
        <w:t>&lt;lb/&gt;</w:t>
      </w:r>
      <w:r>
        <w:t xml:space="preserve">, </w:t>
      </w:r>
      <w:r>
        <w:rPr>
          <w:rStyle w:val="Code"/>
        </w:rPr>
        <w:t>&lt;pb/&gt;</w:t>
      </w:r>
      <w:r>
        <w:t xml:space="preserve"> and </w:t>
      </w:r>
      <w:r>
        <w:rPr>
          <w:rStyle w:val="Code"/>
        </w:rPr>
        <w:t>&lt;milestone/&gt;</w:t>
      </w:r>
      <w:r>
        <w:t>), paying attention to the following:</w:t>
      </w:r>
    </w:p>
    <w:p>
      <w:pPr>
        <w:pStyle w:val="Lista3"/>
      </w:pPr>
      <w:r>
        <w:t xml:space="preserve">when an epigraphic line is partially present, i.e. it has at least a little bit of </w:t>
      </w:r>
      <w:r>
        <w:rPr>
          <w:noProof/>
        </w:rPr>
        <w:t>(</w:t>
      </w:r>
      <w:r>
        <w:t>extant or restored) text at the beginning or end,</w:t>
      </w:r>
    </w:p>
    <w:p>
      <w:pPr>
        <w:pStyle w:val="Lista4"/>
      </w:pPr>
      <w:r>
        <w:t xml:space="preserve">make sure the </w:t>
      </w:r>
      <w:r>
        <w:rPr>
          <w:rStyle w:val="Code"/>
        </w:rPr>
        <w:t>&lt;lb/&gt;</w:t>
      </w:r>
      <w:r>
        <w:t xml:space="preserve"> for that line is present, but do not encode </w:t>
      </w:r>
      <w:r>
        <w:rPr>
          <w:rStyle w:val="Code"/>
        </w:rPr>
        <w:t>&lt;lb/&gt;</w:t>
      </w:r>
      <w:r>
        <w:t xml:space="preserve"> elements for any additional lines believed or known to be lost</w:t>
      </w:r>
    </w:p>
    <w:p>
      <w:pPr>
        <w:pStyle w:val="Lista4"/>
      </w:pPr>
      <w:r>
        <w:t>encode an inline lacuna for the final or initial part of that line where no text is available</w:t>
      </w:r>
    </w:p>
    <w:p>
      <w:pPr>
        <w:pStyle w:val="Lista3"/>
      </w:pPr>
      <w:r>
        <w:t xml:space="preserve">if pages or a pagelike partitions are involved, make sure the </w:t>
      </w:r>
      <w:r>
        <w:rPr>
          <w:rStyle w:val="Code"/>
        </w:rPr>
        <w:t>&lt;pb/&gt;</w:t>
      </w:r>
      <w:r>
        <w:t xml:space="preserve"> or </w:t>
      </w:r>
      <w:r>
        <w:rPr>
          <w:rStyle w:val="Code"/>
        </w:rPr>
        <w:t xml:space="preserve">&lt;milestone </w:t>
      </w:r>
      <w:r>
        <w:rPr>
          <w:rStyle w:val="Codeattribute"/>
        </w:rPr>
        <w:t>type</w:t>
      </w:r>
      <w:r>
        <w:rPr>
          <w:rStyle w:val="Code"/>
        </w:rPr>
        <w:t>=</w:t>
      </w:r>
      <w:r>
        <w:rPr>
          <w:rStyle w:val="Codevalue"/>
        </w:rPr>
        <w:t>"pagelike"</w:t>
      </w:r>
      <w:r>
        <w:rPr>
          <w:rStyle w:val="Code"/>
        </w:rPr>
        <w:t>/&gt;</w:t>
      </w:r>
      <w:r>
        <w:t xml:space="preserve"> is present for any such unit that includes any </w:t>
      </w:r>
      <w:r>
        <w:rPr>
          <w:noProof/>
        </w:rPr>
        <w:t>(</w:t>
      </w:r>
      <w:r>
        <w:t>extant or restored) text, but do not encode these elements for any additional units believed or known to be lost</w:t>
      </w:r>
    </w:p>
    <w:p>
      <w:pPr>
        <w:pStyle w:val="Lista4"/>
      </w:pPr>
      <w:r>
        <w:t>see §</w:t>
      </w:r>
      <w:r>
        <w:fldChar w:fldCharType="begin"/>
      </w:r>
      <w:r>
        <w:instrText xml:space="preserve"> REF _Ref43984811 \w \h  \* MERGEFORMAT </w:instrText>
      </w:r>
      <w:r>
        <w:fldChar w:fldCharType="separate"/>
      </w:r>
      <w:r>
        <w:t>5.4.8</w:t>
      </w:r>
      <w:r>
        <w:fldChar w:fldCharType="end"/>
      </w:r>
      <w:r>
        <w:t xml:space="preserve"> for specific guidance on dealing with incomplete copper plate sets</w:t>
      </w:r>
    </w:p>
    <w:p>
      <w:pPr>
        <w:pStyle w:val="Lista2"/>
      </w:pPr>
      <w:r>
        <w:t xml:space="preserve">encode the rest of the lacuna outside any reconstructed elements, as a known, estimated or unknown number of lost lines or, if applicable, as possibly lost lines </w:t>
      </w:r>
      <w:r>
        <w:rPr>
          <w:noProof/>
        </w:rPr>
        <w:t>(</w:t>
      </w:r>
      <w:r>
        <w:t>see §</w:t>
      </w:r>
      <w:r>
        <w:fldChar w:fldCharType="begin"/>
      </w:r>
      <w:r>
        <w:instrText xml:space="preserve"> REF _Ref43987920 \w \h  \* MERGEFORMAT </w:instrText>
      </w:r>
      <w:r>
        <w:fldChar w:fldCharType="separate"/>
      </w:r>
      <w:r>
        <w:t>5.4.6</w:t>
      </w:r>
      <w:r>
        <w:fldChar w:fldCharType="end"/>
      </w:r>
      <w:r>
        <w:t xml:space="preserve"> for all of these methods)</w:t>
      </w:r>
    </w:p>
    <w:p>
      <w:pPr>
        <w:pStyle w:val="Lista"/>
      </w:pPr>
      <w:r>
        <w:t xml:space="preserve">when according to the above instructions it would be </w:t>
      </w:r>
      <w:r>
        <w:rPr>
          <w:b/>
          <w:bCs/>
        </w:rPr>
        <w:t>necessary to create a structural element</w:t>
      </w:r>
      <w:r>
        <w:t xml:space="preserve"> </w:t>
      </w:r>
      <w:r>
        <w:rPr>
          <w:noProof/>
        </w:rPr>
        <w:t>(</w:t>
      </w:r>
      <w:r>
        <w:t xml:space="preserve">a container or an empty element representing a transition point) </w:t>
      </w:r>
      <w:r>
        <w:rPr>
          <w:b/>
          <w:bCs/>
        </w:rPr>
        <w:t>only for the sake of restored text</w:t>
      </w:r>
      <w:r>
        <w:t>, i.e. when a restoration extends into a text container, line or page of which no part is extant,</w:t>
      </w:r>
    </w:p>
    <w:p>
      <w:pPr>
        <w:pStyle w:val="Lista2"/>
      </w:pPr>
      <w:r>
        <w:t xml:space="preserve">you may </w:t>
      </w:r>
      <w:r>
        <w:rPr>
          <w:b/>
          <w:bCs/>
        </w:rPr>
        <w:t>optionally forgo the creation</w:t>
      </w:r>
      <w:r>
        <w:t xml:space="preserve"> of such an element and, instead of including the restoration in the text of your edition, mention the restoration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this method is recommended especially in the following cases:</w:t>
      </w:r>
    </w:p>
    <w:p>
      <w:pPr>
        <w:pStyle w:val="Lista3"/>
      </w:pPr>
      <w:r>
        <w:t xml:space="preserve">for very short restorations </w:t>
      </w:r>
      <w:r>
        <w:rPr>
          <w:noProof/>
        </w:rPr>
        <w:t>(</w:t>
      </w:r>
      <w:r>
        <w:t>smaller than one word)</w:t>
      </w:r>
    </w:p>
    <w:p>
      <w:pPr>
        <w:pStyle w:val="Lista3"/>
      </w:pPr>
      <w:r>
        <w:t>for the restoration of widely occurring text such as standardised genealogies or stock admonitory verses in land grants</w:t>
      </w:r>
    </w:p>
    <w:p>
      <w:pPr>
        <w:pStyle w:val="Lista3"/>
      </w:pPr>
      <w:r>
        <w:t>for restorations where several alternatives are deemed possible</w:t>
      </w:r>
    </w:p>
    <w:p>
      <w:pPr>
        <w:pStyle w:val="Lista"/>
      </w:pPr>
      <w:r>
        <w:t>the points below summarise specific applications of the above general procedure for final, initial, medial and bilateral lacunae, and give guidance on the numbering of elements when massive lacunae are involved</w:t>
      </w:r>
    </w:p>
    <w:p>
      <w:pPr>
        <w:pStyle w:val="Lista"/>
      </w:pPr>
      <w:r>
        <w:t xml:space="preserve">to encode </w:t>
      </w:r>
      <w:r>
        <w:rPr>
          <w:b/>
          <w:bCs/>
        </w:rPr>
        <w:t>a text whose end is lost</w:t>
      </w:r>
      <w:r>
        <w:t xml:space="preserve"> </w:t>
      </w:r>
      <w:r>
        <w:rPr>
          <w:noProof/>
        </w:rPr>
        <w:t>(</w:t>
      </w:r>
      <w:r>
        <w:t>a massive final lacuna):</w:t>
      </w:r>
    </w:p>
    <w:p>
      <w:pPr>
        <w:pStyle w:val="Lista2"/>
      </w:pPr>
      <w:r>
        <w:t xml:space="preserve">close the currently open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after the last </w:t>
      </w:r>
      <w:r>
        <w:rPr>
          <w:noProof/>
        </w:rPr>
        <w:t>(</w:t>
      </w:r>
      <w:r>
        <w:t>extant or restored) bit of text</w:t>
      </w:r>
    </w:p>
    <w:p>
      <w:pPr>
        <w:pStyle w:val="Lista3"/>
      </w:pPr>
      <w:r>
        <w:t xml:space="preserve">add the attribute </w:t>
      </w:r>
      <w:r>
        <w:rPr>
          <w:rStyle w:val="Codeattribute"/>
        </w:rPr>
        <w:t>@part</w:t>
      </w:r>
      <w:r>
        <w:t xml:space="preserve"> with the value </w:t>
      </w:r>
      <w:r>
        <w:rPr>
          <w:rStyle w:val="Codevalue"/>
        </w:rPr>
        <w:t>"I"</w:t>
      </w:r>
      <w:r>
        <w:t xml:space="preserve"> to the interrupted container unless it is filled up to its end by extant or restored text</w:t>
      </w:r>
    </w:p>
    <w:p>
      <w:pPr>
        <w:pStyle w:val="Lista2"/>
      </w:pPr>
      <w:r>
        <w:t xml:space="preserve">encode an </w:t>
      </w:r>
      <w:r>
        <w:rPr>
          <w:rStyle w:val="Code"/>
        </w:rPr>
        <w:t>&lt;lb/&gt;</w:t>
      </w:r>
      <w:r>
        <w:t xml:space="preserve"> for the last line that has any </w:t>
      </w:r>
      <w:r>
        <w:rPr>
          <w:noProof/>
        </w:rPr>
        <w:t>(</w:t>
      </w:r>
      <w:r>
        <w:t>extant or restored) text and an inline lacuna for the end of that line if incomplete</w:t>
      </w:r>
    </w:p>
    <w:p>
      <w:pPr>
        <w:pStyle w:val="Lista2"/>
      </w:pPr>
      <w:r>
        <w:t>outside the last block-level container, encode a multiline lacuna for subsequent lost text</w:t>
      </w:r>
    </w:p>
    <w:p>
      <w:pPr>
        <w:pStyle w:val="Lista2"/>
      </w:pPr>
      <w:r>
        <w:t>number your lines and stanzas consecutively up to the last extant or restored item</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5.4.7</w:t>
              </w:r>
            </w:fldSimple>
            <w:r>
              <w:t>.</w:t>
            </w:r>
            <w:fldSimple w:instr=" SEQ Example \* ALPHABETIC \s 3 ">
              <w:r>
                <w:rPr>
                  <w:noProof/>
                </w:rPr>
                <w:t>A</w:t>
              </w:r>
            </w:fldSimple>
            <w:r>
              <w:t>: massive final lacuna</w:t>
            </w:r>
          </w:p>
        </w:tc>
      </w:tr>
      <w:tr>
        <w:tc>
          <w:tcPr>
            <w:tcW w:w="5000" w:type="pct"/>
          </w:tcPr>
          <w:p>
            <w:pPr>
              <w:pStyle w:val="CodeParagraph"/>
            </w:pPr>
            <w:r>
              <w:rPr>
                <w:rStyle w:val="Code"/>
              </w:rPr>
              <w:t xml:space="preserve">&lt;p </w:t>
            </w:r>
            <w:r>
              <w:rPr>
                <w:rStyle w:val="Codeattribute"/>
              </w:rPr>
              <w:t>part</w:t>
            </w:r>
            <w:r>
              <w:rPr>
                <w:rStyle w:val="Code"/>
              </w:rPr>
              <w:t>=</w:t>
            </w:r>
            <w:r>
              <w:rPr>
                <w:rStyle w:val="Codevalue"/>
              </w:rPr>
              <w:t>"I"</w:t>
            </w:r>
            <w:r>
              <w:rPr>
                <w:rStyle w:val="Code"/>
              </w:rPr>
              <w:t>&gt;</w:t>
            </w:r>
            <w:r>
              <w:rPr>
                <w:rStyle w:val="Codetext"/>
              </w:rPr>
              <w:t>...</w:t>
            </w:r>
            <w:r>
              <w:rPr>
                <w:rStyle w:val="Codetext"/>
              </w:rPr>
              <w:br/>
            </w:r>
            <w:r>
              <w:rPr>
                <w:rStyle w:val="Code"/>
              </w:rPr>
              <w:t xml:space="preserve">&lt;lb </w:t>
            </w:r>
            <w:r>
              <w:rPr>
                <w:rStyle w:val="Codeattribute"/>
              </w:rPr>
              <w:t>n</w:t>
            </w:r>
            <w:r>
              <w:rPr>
                <w:rStyle w:val="Code"/>
              </w:rPr>
              <w:t>=</w:t>
            </w:r>
            <w:r>
              <w:rPr>
                <w:rStyle w:val="Codevalue"/>
              </w:rPr>
              <w:t>"5"</w:t>
            </w:r>
            <w:r>
              <w:rPr>
                <w:rStyle w:val="Code"/>
              </w:rPr>
              <w:t>/&gt;</w:t>
            </w:r>
            <w:r>
              <w:rPr>
                <w:rStyle w:val="Codetext"/>
              </w:rPr>
              <w:t>tāpasāśrama-va</w:t>
            </w:r>
            <w:r>
              <w:rPr>
                <w:rStyle w:val="Code"/>
              </w:rPr>
              <w:t xml:space="preserve">&lt;unclear </w:t>
            </w:r>
            <w:r>
              <w:rPr>
                <w:rStyle w:val="Codeattribute"/>
              </w:rPr>
              <w:t>cert</w:t>
            </w:r>
            <w:r>
              <w:rPr>
                <w:rStyle w:val="Code"/>
              </w:rPr>
              <w:t>=</w:t>
            </w:r>
            <w:r>
              <w:rPr>
                <w:rStyle w:val="Codevalue"/>
              </w:rPr>
              <w:t>"low"</w:t>
            </w:r>
            <w:r>
              <w:rPr>
                <w:rStyle w:val="Code"/>
              </w:rPr>
              <w:t>&gt;</w:t>
            </w:r>
            <w:r>
              <w:rPr>
                <w:rStyle w:val="Codetext"/>
              </w:rPr>
              <w:t>ne</w:t>
            </w:r>
            <w:r>
              <w:rPr>
                <w:rStyle w:val="Code"/>
              </w:rPr>
              <w:t>&lt;/unclear&gt;</w:t>
            </w:r>
            <w:r>
              <w:rPr>
                <w:rStyle w:val="Codetext"/>
              </w:rPr>
              <w:br/>
            </w:r>
            <w:r>
              <w:rPr>
                <w:rStyle w:val="Code"/>
              </w:rPr>
              <w:t>&lt;/p&gt;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to the end of the last line --&gt;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after the last line --&gt;</w:t>
            </w:r>
          </w:p>
        </w:tc>
      </w:tr>
    </w:tbl>
    <w:p/>
    <w:p>
      <w:pPr>
        <w:pStyle w:val="Lista"/>
      </w:pPr>
      <w:r>
        <w:t xml:space="preserve">to encode </w:t>
      </w:r>
      <w:r>
        <w:rPr>
          <w:b/>
          <w:bCs/>
        </w:rPr>
        <w:t>a text whose beginning is lost</w:t>
      </w:r>
      <w:r>
        <w:t xml:space="preserve"> </w:t>
      </w:r>
      <w:r>
        <w:rPr>
          <w:noProof/>
        </w:rPr>
        <w:t>(</w:t>
      </w:r>
      <w:r>
        <w:t>a massive initial lacuna),</w:t>
      </w:r>
    </w:p>
    <w:p>
      <w:pPr>
        <w:pStyle w:val="Lista2"/>
      </w:pPr>
      <w:r>
        <w:t xml:space="preserve">open the first block-level container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directly before the first </w:t>
      </w:r>
      <w:r>
        <w:rPr>
          <w:noProof/>
        </w:rPr>
        <w:t>(</w:t>
      </w:r>
      <w:r>
        <w:t>extant or restored) bit of text</w:t>
      </w:r>
    </w:p>
    <w:p>
      <w:pPr>
        <w:pStyle w:val="Lista3"/>
      </w:pPr>
      <w:r>
        <w:lastRenderedPageBreak/>
        <w:t xml:space="preserve">add the attribute </w:t>
      </w:r>
      <w:r>
        <w:rPr>
          <w:rStyle w:val="Codeattribute"/>
        </w:rPr>
        <w:t>@part</w:t>
      </w:r>
      <w:r>
        <w:t xml:space="preserve"> with the value </w:t>
      </w:r>
      <w:r>
        <w:rPr>
          <w:rStyle w:val="Codevalue"/>
        </w:rPr>
        <w:t>"F"</w:t>
      </w:r>
      <w:r>
        <w:t xml:space="preserve"> to the interrupted container unless the lacuna happens to end at the precise point where the container begins</w:t>
      </w:r>
    </w:p>
    <w:p>
      <w:pPr>
        <w:pStyle w:val="Lista2"/>
      </w:pPr>
      <w:r>
        <w:t xml:space="preserve">encode an </w:t>
      </w:r>
      <w:r>
        <w:rPr>
          <w:rStyle w:val="Code"/>
        </w:rPr>
        <w:t>&lt;lb/&gt;</w:t>
      </w:r>
      <w:r>
        <w:t xml:space="preserve"> for the first line that has any </w:t>
      </w:r>
      <w:r>
        <w:rPr>
          <w:noProof/>
        </w:rPr>
        <w:t>(</w:t>
      </w:r>
      <w:r>
        <w:t>extant or restored) text</w:t>
      </w:r>
    </w:p>
    <w:p>
      <w:pPr>
        <w:pStyle w:val="Lista3"/>
      </w:pPr>
      <w:r>
        <w:t xml:space="preserve">if the beginning of this line is also lost, encode an inline lacuna after the </w:t>
      </w:r>
      <w:r>
        <w:rPr>
          <w:rStyle w:val="Code"/>
        </w:rPr>
        <w:t>&lt;lb/&gt;</w:t>
      </w:r>
      <w:r>
        <w:t xml:space="preserve"> element</w:t>
      </w:r>
    </w:p>
    <w:p>
      <w:pPr>
        <w:pStyle w:val="Lista3"/>
      </w:pPr>
      <w:r>
        <w:t xml:space="preserve">if the beginning of this line is extant, but the first word is incomplete </w:t>
      </w:r>
      <w:r>
        <w:rPr>
          <w:noProof/>
        </w:rPr>
        <w:t>(</w:t>
      </w:r>
      <w:r>
        <w:t xml:space="preserve">i.e. if the beginning of that word was in the lost previous line), add </w:t>
      </w:r>
      <w:r>
        <w:rPr>
          <w:rStyle w:val="Codeattribute"/>
        </w:rPr>
        <w:t>@break</w:t>
      </w:r>
      <w:r>
        <w:rPr>
          <w:rStyle w:val="Code"/>
        </w:rPr>
        <w:t>=</w:t>
      </w:r>
      <w:r>
        <w:rPr>
          <w:rStyle w:val="Codevalue"/>
        </w:rPr>
        <w:t>"no"</w:t>
      </w:r>
      <w:r>
        <w:t xml:space="preserve"> to the </w:t>
      </w:r>
      <w:r>
        <w:rPr>
          <w:rStyle w:val="Code"/>
        </w:rPr>
        <w:t>&lt;lb/&gt;</w:t>
      </w:r>
      <w:r>
        <w:t xml:space="preserve"> element </w:t>
      </w:r>
      <w:r>
        <w:rPr>
          <w:noProof/>
        </w:rPr>
        <w:t>(</w:t>
      </w:r>
      <w:r>
        <w:t>§</w:t>
      </w:r>
      <w:r>
        <w:fldChar w:fldCharType="begin"/>
      </w:r>
      <w:r>
        <w:instrText xml:space="preserve"> REF _Ref43984995 \w \h  \* MERGEFORMAT </w:instrText>
      </w:r>
      <w:r>
        <w:fldChar w:fldCharType="separate"/>
      </w:r>
      <w:r>
        <w:t>3.5.4</w:t>
      </w:r>
      <w:r>
        <w:fldChar w:fldCharType="end"/>
      </w:r>
      <w:r>
        <w:t>)</w:t>
      </w:r>
    </w:p>
    <w:p>
      <w:pPr>
        <w:pStyle w:val="Lista2"/>
      </w:pPr>
      <w:r>
        <w:t>outside the first block-level container, encode a multiline lacuna for preceding lost text</w:t>
      </w:r>
    </w:p>
    <w:p>
      <w:pPr>
        <w:pStyle w:val="Lista2"/>
      </w:pPr>
      <w:r>
        <w:t>number your lines and stanzas consecutively</w:t>
      </w:r>
    </w:p>
    <w:p>
      <w:pPr>
        <w:pStyle w:val="Lista3"/>
      </w:pPr>
      <w:r>
        <w:t>generally, start with 1 at the first encoded element of each type</w:t>
      </w:r>
    </w:p>
    <w:p>
      <w:pPr>
        <w:pStyle w:val="Lista3"/>
      </w:pPr>
      <w:r>
        <w:t xml:space="preserve">but if the number of lost lines is precisely known, then assign numbers to each of those </w:t>
      </w:r>
      <w:r>
        <w:rPr>
          <w:noProof/>
        </w:rPr>
        <w:t>(</w:t>
      </w:r>
      <w:r>
        <w:t xml:space="preserve">in the </w:t>
      </w:r>
      <w:r>
        <w:rPr>
          <w:rStyle w:val="Code"/>
        </w:rPr>
        <w:t>&lt;lb/&gt;</w:t>
      </w:r>
      <w:r>
        <w:t xml:space="preserve"> element for each, if you encoded them individually; or mentally, if you encoded a single lacuna of multiple lines) and start numbering the extant lines in logical succession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5.4.7</w:t>
              </w:r>
            </w:fldSimple>
            <w:r>
              <w:t>.</w:t>
            </w:r>
            <w:fldSimple w:instr=" SEQ Example \* ALPHABETIC \s 3 ">
              <w:r>
                <w:rPr>
                  <w:noProof/>
                </w:rPr>
                <w:t>B</w:t>
              </w:r>
            </w:fldSimple>
            <w:r>
              <w:t>: massive initial lacuna</w:t>
            </w:r>
          </w:p>
        </w:tc>
      </w:tr>
      <w:tr>
        <w:tc>
          <w:tcPr>
            <w:tcW w:w="5000" w:type="pct"/>
          </w:tcPr>
          <w:p>
            <w:pPr>
              <w:pStyle w:val="CodeParagraph"/>
              <w:rPr>
                <w:rStyle w:val="Codetext"/>
              </w:rPr>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 </w:t>
            </w:r>
            <w:r>
              <w:rPr>
                <w:rStyle w:val="Codeattribute"/>
              </w:rPr>
              <w:t>unit</w:t>
            </w:r>
            <w:r>
              <w:rPr>
                <w:rStyle w:val="Code"/>
              </w:rPr>
              <w:t>=</w:t>
            </w:r>
            <w:r>
              <w:rPr>
                <w:rStyle w:val="Codevalue"/>
              </w:rPr>
              <w:t>"line"</w:t>
            </w:r>
            <w:r>
              <w:rPr>
                <w:rStyle w:val="Code"/>
              </w:rPr>
              <w:t>/&gt;</w:t>
            </w:r>
            <w:r>
              <w:rPr>
                <w:rStyle w:val="Codecomment"/>
              </w:rPr>
              <w:t>&lt;!--Lacuna before the first line --&gt;</w:t>
            </w:r>
            <w:r>
              <w:rPr>
                <w:rStyle w:val="Codetext"/>
              </w:rPr>
              <w:br/>
            </w: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"illegible"</w:t>
            </w:r>
            <w:r>
              <w:rPr>
                <w:rStyle w:val="Code"/>
              </w:rPr>
              <w:t xml:space="preserve"> </w:t>
            </w:r>
            <w:r>
              <w:rPr>
                <w:rStyle w:val="Codeattribute"/>
              </w:rPr>
              <w:t>precision</w:t>
            </w:r>
            <w:r>
              <w:rPr>
                <w:rStyle w:val="Code"/>
              </w:rPr>
              <w:t>=</w:t>
            </w:r>
            <w:r>
              <w:rPr>
                <w:rStyle w:val="Codevalue"/>
              </w:rPr>
              <w:t>"low"</w:t>
            </w:r>
            <w:r>
              <w:rPr>
                <w:rStyle w:val="Code"/>
              </w:rPr>
              <w:t xml:space="preserve"> </w:t>
            </w:r>
            <w:r>
              <w:rPr>
                <w:rStyle w:val="Codeattribute"/>
              </w:rPr>
              <w:t>quantity</w:t>
            </w:r>
            <w:r>
              <w:rPr>
                <w:rStyle w:val="Code"/>
              </w:rPr>
              <w:t>=</w:t>
            </w:r>
            <w:r>
              <w:rPr>
                <w:rStyle w:val="Codevalue"/>
              </w:rPr>
              <w:t>"7"</w:t>
            </w:r>
            <w:r>
              <w:rPr>
                <w:rStyle w:val="Code"/>
              </w:rPr>
              <w:t xml:space="preserve"> </w:t>
            </w:r>
            <w:r>
              <w:rPr>
                <w:rStyle w:val="Codeattribute"/>
              </w:rPr>
              <w:t>unit</w:t>
            </w:r>
            <w:r>
              <w:rPr>
                <w:rStyle w:val="Code"/>
              </w:rPr>
              <w:t>=</w:t>
            </w:r>
            <w:r>
              <w:rPr>
                <w:rStyle w:val="Codevalue"/>
              </w:rPr>
              <w:t>"character"</w:t>
            </w:r>
            <w:r>
              <w:rPr>
                <w:rStyle w:val="Code"/>
              </w:rPr>
              <w:t>/&gt;</w:t>
            </w:r>
            <w:r>
              <w:rPr>
                <w:rStyle w:val="Codecomment"/>
              </w:rPr>
              <w:t>&lt;!--Lacuna from the beginning of the first line --&gt;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text"/>
              </w:rPr>
              <w:t>bhagavat-paśupati-bhaṭṭāraka-pādānugr̥hīto bappa-pādānu</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break</w:t>
            </w:r>
            <w:r>
              <w:rPr>
                <w:rStyle w:val="Code"/>
              </w:rPr>
              <w:t>=</w:t>
            </w:r>
            <w:r>
              <w:rPr>
                <w:rStyle w:val="Codevalue"/>
              </w:rPr>
              <w:t>"no"</w:t>
            </w:r>
            <w:r>
              <w:rPr>
                <w:rStyle w:val="Code"/>
              </w:rPr>
              <w:t>/&gt;</w:t>
            </w:r>
            <w:r>
              <w:rPr>
                <w:rStyle w:val="Codetext"/>
              </w:rPr>
              <w:t>dhyātaḥ parama-bhaṭṭāraka-mahārājādhirāja-śrī-narendradevaḥ kuśali …</w:t>
            </w:r>
          </w:p>
          <w:p>
            <w:pPr>
              <w:pStyle w:val="CodeParagraph"/>
            </w:pPr>
            <w:r>
              <w:rPr>
                <w:rStyle w:val="Code"/>
              </w:rPr>
              <w:t>&lt;/p&gt;</w:t>
            </w:r>
          </w:p>
        </w:tc>
      </w:tr>
    </w:tbl>
    <w:p/>
    <w:p>
      <w:pPr>
        <w:pStyle w:val="Lista"/>
      </w:pPr>
      <w:r>
        <w:t xml:space="preserve">to encode </w:t>
      </w:r>
      <w:r>
        <w:rPr>
          <w:b/>
          <w:bCs/>
        </w:rPr>
        <w:t>a text with a chunk lost from the middle</w:t>
      </w:r>
      <w:r>
        <w:t xml:space="preserve"> </w:t>
      </w:r>
      <w:r>
        <w:rPr>
          <w:noProof/>
        </w:rPr>
        <w:t>(</w:t>
      </w:r>
      <w:r>
        <w:t>a massive medial lacuna),</w:t>
      </w:r>
    </w:p>
    <w:p>
      <w:pPr>
        <w:pStyle w:val="Lista2"/>
      </w:pPr>
      <w:r>
        <w:t>encode the initial chunk of extant text as one with a final lacuna, but do not encode lost lines at the end</w:t>
      </w:r>
    </w:p>
    <w:p>
      <w:pPr>
        <w:pStyle w:val="Lista2"/>
      </w:pPr>
      <w:r>
        <w:t>encode the final chunk of extant text as one with an initial lacuna, but do not encode lost lines at the beginning</w:t>
      </w:r>
    </w:p>
    <w:p>
      <w:pPr>
        <w:pStyle w:val="Lista2"/>
      </w:pPr>
      <w:r>
        <w:t xml:space="preserve">if the total number of lost medial lines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r>
        <w:rPr>
          <w:rStyle w:val="Lbjegyzet-hivatkozs"/>
        </w:rPr>
        <w:footnoteReference w:id="38"/>
      </w:r>
    </w:p>
    <w:p>
      <w:pPr>
        <w:pStyle w:val="Lista3"/>
      </w:pPr>
      <w:r>
        <w:t>here, you are essentially treating your inscription as consisting of unconnected fragments, even if the massive lacuna is merely due to surface damage</w:t>
      </w:r>
    </w:p>
    <w:p>
      <w:pPr>
        <w:pStyle w:val="Lista3"/>
      </w:pPr>
      <w:r>
        <w:t xml:space="preserve">putting the final extant chunk in a new textpart division allows </w:t>
      </w:r>
      <w:r>
        <w:rPr>
          <w:noProof/>
        </w:rPr>
        <w:t>(</w:t>
      </w:r>
      <w:r>
        <w:t>and compels) you to restart line and stanza numbering from 1</w:t>
      </w:r>
    </w:p>
    <w:p>
      <w:pPr>
        <w:pStyle w:val="Lista3"/>
      </w:pPr>
      <w:r>
        <w:t>since textpart divisions encoded as fragments necessarily imply the presence of lacunae between the textparts, lines lost between the fragments shall not be encoded explicitly</w:t>
      </w:r>
    </w:p>
    <w:p>
      <w:pPr>
        <w:pStyle w:val="Lista4"/>
      </w:pPr>
      <w:r>
        <w:t xml:space="preserve">however, do encode an inline lacuna for the remainder </w:t>
      </w:r>
      <w:r>
        <w:rPr>
          <w:noProof/>
        </w:rPr>
        <w:t>(</w:t>
      </w:r>
      <w:r>
        <w:t xml:space="preserve">end or beginning) of any line that contains </w:t>
      </w:r>
      <w:r>
        <w:rPr>
          <w:noProof/>
        </w:rPr>
        <w:t>(</w:t>
      </w:r>
      <w:r>
        <w:t>extant or restored) text</w:t>
      </w:r>
    </w:p>
    <w:p>
      <w:pPr>
        <w:pStyle w:val="Lista2"/>
      </w:pPr>
      <w:r>
        <w:t>if the total number of lost lines is known or can be confidently inferred, there is no need to split your edition into two textparts; instead,</w:t>
      </w:r>
    </w:p>
    <w:p>
      <w:pPr>
        <w:pStyle w:val="Lista3"/>
      </w:pPr>
      <w:r>
        <w:t>between the last block-level container of the first extant chunk and the first block-level container of the second, encode a multiline lacuna</w:t>
      </w:r>
    </w:p>
    <w:p>
      <w:pPr>
        <w:pStyle w:val="Lista4"/>
      </w:pPr>
      <w:r>
        <w:t xml:space="preserve">preferably by creating </w:t>
      </w:r>
      <w:r>
        <w:rPr>
          <w:rStyle w:val="Code"/>
        </w:rPr>
        <w:t>&lt;lb/&gt;</w:t>
      </w:r>
      <w:r>
        <w:t xml:space="preserve"> elements for each lost line and populating these with inline </w:t>
      </w:r>
      <w:r>
        <w:rPr>
          <w:rStyle w:val="Code"/>
        </w:rPr>
        <w:t>&lt;gap/&gt;</w:t>
      </w:r>
      <w:r>
        <w:t xml:space="preserve"> elements with an estimated number of characters</w:t>
      </w:r>
    </w:p>
    <w:p>
      <w:pPr>
        <w:pStyle w:val="Lista5"/>
      </w:pPr>
      <w:r>
        <w:t xml:space="preserve">in this case, number the reconstructed </w:t>
      </w:r>
      <w:r>
        <w:rPr>
          <w:rStyle w:val="Code"/>
        </w:rPr>
        <w:t>&lt;lb/&gt;</w:t>
      </w:r>
      <w:r>
        <w:t xml:space="preserve"> elements as you would normally, and continue numbering in the second extant chunk</w:t>
      </w:r>
    </w:p>
    <w:p>
      <w:pPr>
        <w:pStyle w:val="Lista4"/>
      </w:pPr>
      <w:r>
        <w:t xml:space="preserve">or, if the number of lost lines is large </w:t>
      </w:r>
      <w:r>
        <w:rPr>
          <w:noProof/>
        </w:rPr>
        <w:t>(</w:t>
      </w:r>
      <w:r>
        <w:t xml:space="preserve">yet still known precisely), by encoding a single </w:t>
      </w:r>
      <w:r>
        <w:rPr>
          <w:rStyle w:val="Code"/>
        </w:rPr>
        <w:t>&lt;gap/&gt;</w:t>
      </w:r>
      <w:r>
        <w:t xml:space="preserve"> element of multiple lines</w:t>
      </w:r>
    </w:p>
    <w:p>
      <w:pPr>
        <w:pStyle w:val="Lista5"/>
      </w:pPr>
      <w:r>
        <w:t xml:space="preserve">in this case, mentally assign a line number to each lost line, and in the second chunk of text, continue the numbering of your encoded </w:t>
      </w:r>
      <w:r>
        <w:rPr>
          <w:rStyle w:val="Code"/>
        </w:rPr>
        <w:t>&lt;lb/&gt;</w:t>
      </w:r>
      <w:r>
        <w:t xml:space="preserve"> elements in logical succession</w:t>
      </w:r>
    </w:p>
    <w:p>
      <w:pPr>
        <w:pStyle w:val="Lista3"/>
      </w:pPr>
      <w:r>
        <w:t>if your inscription includes stanzas, ignore potential fully lost stanzas in the lacuna and continue numbering in the second extant chunk where you left off in the first</w:t>
      </w:r>
    </w:p>
    <w:p>
      <w:pPr>
        <w:pStyle w:val="Lista4"/>
      </w:pPr>
      <w:r>
        <w:lastRenderedPageBreak/>
        <w:t xml:space="preserve">or, if you can infer the number of lost stanzas confidently </w:t>
      </w:r>
      <w:r>
        <w:rPr>
          <w:noProof/>
        </w:rPr>
        <w:t>(</w:t>
      </w:r>
      <w:r>
        <w:t>e.g. because stanzas are numbered in the original), mentally assign numbers to the lost stanzas and continue the numbering of encoded stanzas in logical succession</w:t>
      </w:r>
    </w:p>
    <w:p>
      <w:pPr>
        <w:pStyle w:val="Lista4"/>
      </w:pPr>
      <w:r>
        <w:t xml:space="preserve">or, if you can infer both the number of lost stanzas and their position relative to line beginnings </w:t>
      </w:r>
      <w:r>
        <w:rPr>
          <w:noProof/>
        </w:rPr>
        <w:t>(</w:t>
      </w:r>
      <w:r>
        <w:t xml:space="preserve">e.g. because the inscription has exactly one stanza per line throughout), reconstruct the </w:t>
      </w:r>
      <w:r>
        <w:rPr>
          <w:rStyle w:val="Code"/>
        </w:rPr>
        <w:t>&lt;lg&gt;</w:t>
      </w:r>
      <w:r>
        <w:t xml:space="preserve"> and </w:t>
      </w:r>
      <w:r>
        <w:rPr>
          <w:rStyle w:val="Code"/>
        </w:rPr>
        <w:t>&lt;l&gt;</w:t>
      </w:r>
      <w:r>
        <w:t xml:space="preserve"> elements for each stanza and populate these with separate inline </w:t>
      </w:r>
      <w:r>
        <w:rPr>
          <w:rStyle w:val="Code"/>
        </w:rPr>
        <w:t>&lt;gap/&gt;</w:t>
      </w:r>
      <w:r>
        <w:t xml:space="preserve"> elements instead of encoding a single inline </w:t>
      </w:r>
      <w:r>
        <w:rPr>
          <w:rStyle w:val="Code"/>
        </w:rPr>
        <w:t>&lt;gap/&gt;</w:t>
      </w:r>
      <w:r>
        <w:t xml:space="preserve"> for each epigraphic line</w:t>
      </w:r>
    </w:p>
    <w:p>
      <w:pPr>
        <w:pStyle w:val="Lista"/>
      </w:pPr>
      <w:r>
        <w:t xml:space="preserve">to encode </w:t>
      </w:r>
      <w:r>
        <w:rPr>
          <w:b/>
          <w:bCs/>
        </w:rPr>
        <w:t>a text with chunks lost from both the beginning and the end</w:t>
      </w:r>
      <w:r>
        <w:t xml:space="preserve"> </w:t>
      </w:r>
      <w:r>
        <w:rPr>
          <w:noProof/>
        </w:rPr>
        <w:t>(</w:t>
      </w:r>
      <w:r>
        <w:t>a massive bilateral lacuna),</w:t>
      </w:r>
    </w:p>
    <w:p>
      <w:pPr>
        <w:pStyle w:val="Lista2"/>
      </w:pPr>
      <w:r>
        <w:t>apply the considerations for an initial lacuna at the beginning of your extant chunk and those for a final lacuna at the end of your chunk</w:t>
      </w:r>
    </w:p>
    <w:p>
      <w:pPr>
        <w:pStyle w:val="Lista2"/>
      </w:pPr>
      <w:r>
        <w:t xml:space="preserve">should it be the case that the surviving text is a single block-level element </w:t>
      </w:r>
      <w:r>
        <w:rPr>
          <w:noProof/>
        </w:rPr>
        <w:t>(</w:t>
      </w:r>
      <w:r>
        <w:rPr>
          <w:rStyle w:val="Code"/>
        </w:rPr>
        <w:t>&lt;p&gt;</w:t>
      </w:r>
      <w:r>
        <w:t xml:space="preserve">, </w:t>
      </w:r>
      <w:r>
        <w:rPr>
          <w:rStyle w:val="Code"/>
        </w:rPr>
        <w:t>&lt;ab&gt;</w:t>
      </w:r>
      <w:r>
        <w:t xml:space="preserve">, or </w:t>
      </w:r>
      <w:r>
        <w:rPr>
          <w:rStyle w:val="Code"/>
        </w:rPr>
        <w:t>&lt;lg&gt;</w:t>
      </w:r>
      <w:r>
        <w:t xml:space="preserve"> and </w:t>
      </w:r>
      <w:r>
        <w:rPr>
          <w:rStyle w:val="Code"/>
        </w:rPr>
        <w:t>&lt;l&gt;</w:t>
      </w:r>
      <w:r>
        <w:t xml:space="preserve">) that is incomplete on both ends, add the attribute </w:t>
      </w:r>
      <w:r>
        <w:rPr>
          <w:rStyle w:val="Codeattribute"/>
        </w:rPr>
        <w:t>@part</w:t>
      </w:r>
      <w:r>
        <w:t xml:space="preserve"> with the value </w:t>
      </w:r>
      <w:r>
        <w:rPr>
          <w:rStyle w:val="Codevalue"/>
        </w:rPr>
        <w:t>"M"</w:t>
      </w:r>
      <w:r>
        <w:t xml:space="preserve"> to the interrupted container</w:t>
      </w:r>
    </w:p>
    <w:p>
      <w:pPr>
        <w:pStyle w:val="Cmsor3"/>
      </w:pPr>
      <w:bookmarkStart w:id="566" w:name="_ogtcaja4eie" w:colFirst="0" w:colLast="0"/>
      <w:bookmarkStart w:id="567" w:name="_Ref43984811"/>
      <w:bookmarkStart w:id="568" w:name="_Toc183083817"/>
      <w:bookmarkEnd w:id="566"/>
      <w:r>
        <w:t>Lost copper plates</w:t>
      </w:r>
      <w:bookmarkEnd w:id="567"/>
      <w:bookmarkEnd w:id="568"/>
    </w:p>
    <w:p>
      <w:pPr>
        <w:pStyle w:val="Lista"/>
      </w:pPr>
      <w:r>
        <w:t xml:space="preserve">incomplete sets of plates shall be handled like any other massive lacuna </w:t>
      </w:r>
      <w:r>
        <w:rPr>
          <w:noProof/>
        </w:rPr>
        <w:t>(</w:t>
      </w:r>
      <w:r>
        <w:t>§</w:t>
      </w:r>
      <w:r>
        <w:fldChar w:fldCharType="begin"/>
      </w:r>
      <w:r>
        <w:instrText xml:space="preserve"> REF _Ref43981711 \w \h  \* MERGEFORMAT </w:instrText>
      </w:r>
      <w:r>
        <w:fldChar w:fldCharType="separate"/>
      </w:r>
      <w:r>
        <w:t>5.4.7</w:t>
      </w:r>
      <w:r>
        <w:fldChar w:fldCharType="end"/>
      </w:r>
      <w:r>
        <w:t>), with the following additional considerations</w:t>
      </w:r>
    </w:p>
    <w:p>
      <w:pPr>
        <w:pStyle w:val="Lista"/>
      </w:pPr>
      <w:r>
        <w:t xml:space="preserve">although it would be theoretically permissible to use </w:t>
      </w:r>
      <w:r>
        <w:rPr>
          <w:rStyle w:val="Codevalue"/>
        </w:rPr>
        <w:t>"page"</w:t>
      </w:r>
      <w:r>
        <w:t xml:space="preserve">, </w:t>
      </w:r>
      <w:r>
        <w:rPr>
          <w:rStyle w:val="Codevalue"/>
        </w:rPr>
        <w:t>"plate"</w:t>
      </w:r>
      <w:r>
        <w:t xml:space="preserve"> or </w:t>
      </w:r>
      <w:r>
        <w:rPr>
          <w:rStyle w:val="Codevalue"/>
        </w:rPr>
        <w:t>"folio"</w:t>
      </w:r>
      <w:r>
        <w:t xml:space="preserve"> as the value of </w:t>
      </w:r>
      <w:r>
        <w:rPr>
          <w:rStyle w:val="Codeattribute"/>
        </w:rPr>
        <w:t>@unit</w:t>
      </w:r>
      <w:r>
        <w:t xml:space="preserve"> in a </w:t>
      </w:r>
      <w:r>
        <w:rPr>
          <w:rStyle w:val="Code"/>
        </w:rPr>
        <w:t>&lt;gap/&gt;</w:t>
      </w:r>
      <w:r>
        <w:t xml:space="preserve"> element, we see no practical advantage to doing so</w:t>
      </w:r>
    </w:p>
    <w:p>
      <w:pPr>
        <w:pStyle w:val="Lista"/>
      </w:pPr>
      <w:r>
        <w:t>lost pages do not as a rule need to be reconstructed in your edition, except for the special considerations for lost initial and medial plates, set out below</w:t>
      </w:r>
    </w:p>
    <w:p>
      <w:pPr>
        <w:pStyle w:val="Lista2"/>
      </w:pPr>
      <w:r>
        <w:t>instead of encoding lacunae for lost pages, the fact that entire plates are lost shall be recorded in the commentary</w:t>
      </w:r>
    </w:p>
    <w:p>
      <w:pPr>
        <w:pStyle w:val="Lista2"/>
      </w:pPr>
      <w:r>
        <w:t xml:space="preserve">if a restoration extends into a lost plate, it is preferable to record that restoration in an apparatus note </w:t>
      </w:r>
      <w:r>
        <w:rPr>
          <w:noProof/>
        </w:rPr>
        <w:t>(</w:t>
      </w:r>
      <w:r>
        <w:t>§</w:t>
      </w:r>
      <w:r>
        <w:fldChar w:fldCharType="begin"/>
      </w:r>
      <w:r>
        <w:instrText xml:space="preserve"> REF _Ref43988104 \w \h  \* MERGEFORMAT </w:instrText>
      </w:r>
      <w:r>
        <w:fldChar w:fldCharType="separate"/>
      </w:r>
      <w:r>
        <w:t>9.1.7</w:t>
      </w:r>
      <w:r>
        <w:fldChar w:fldCharType="end"/>
      </w:r>
      <w:r>
        <w:t>) rather than in the edition</w:t>
      </w:r>
    </w:p>
    <w:p>
      <w:pPr>
        <w:pStyle w:val="Lista"/>
      </w:pPr>
      <w:r>
        <w:t>however, if you deem it essential to restore text for a lost plate within your edition,</w:t>
      </w:r>
    </w:p>
    <w:p>
      <w:pPr>
        <w:pStyle w:val="Lista2"/>
      </w:pPr>
      <w:r>
        <w:t xml:space="preserve">then create all necessary </w:t>
      </w:r>
      <w:r>
        <w:rPr>
          <w:rStyle w:val="Code"/>
        </w:rPr>
        <w:t>&lt;lb/&gt;</w:t>
      </w:r>
      <w:r>
        <w:t xml:space="preserve"> and </w:t>
      </w:r>
      <w:r>
        <w:rPr>
          <w:rStyle w:val="Code"/>
        </w:rPr>
        <w:t>&lt;pb/&gt;</w:t>
      </w:r>
      <w:r>
        <w:t xml:space="preserve"> elements to accommodate the restored text</w:t>
      </w:r>
    </w:p>
    <w:p>
      <w:pPr>
        <w:pStyle w:val="Lista3"/>
      </w:pPr>
      <w:r>
        <w:t xml:space="preserve">if only one face </w:t>
      </w:r>
      <w:r>
        <w:rPr>
          <w:noProof/>
        </w:rPr>
        <w:t>(</w:t>
      </w:r>
      <w:r>
        <w:t xml:space="preserve">recto or verso) of a lost plate is involved in restoration, then it is sufficient to reconstruct a </w:t>
      </w:r>
      <w:r>
        <w:rPr>
          <w:rStyle w:val="Code"/>
        </w:rPr>
        <w:t>&lt;pb/&gt;</w:t>
      </w:r>
      <w:r>
        <w:t xml:space="preserve"> element only for that face</w:t>
      </w:r>
    </w:p>
    <w:p>
      <w:pPr>
        <w:pStyle w:val="Lista2"/>
      </w:pPr>
      <w:r>
        <w:t xml:space="preserve">whenever you reconstruct a </w:t>
      </w:r>
      <w:r>
        <w:rPr>
          <w:rStyle w:val="Code"/>
        </w:rPr>
        <w:t>&lt;pb/&gt;</w:t>
      </w:r>
      <w:r>
        <w:t xml:space="preserve"> for the sake of a line with restored text, the remaining </w:t>
      </w:r>
      <w:r>
        <w:rPr>
          <w:noProof/>
        </w:rPr>
        <w:t>(</w:t>
      </w:r>
      <w:r>
        <w:t>unrestored) lines on that page must be encoded as a multiline lacuna of a known, estimated or unknown number of lines</w:t>
      </w:r>
    </w:p>
    <w:p>
      <w:pPr>
        <w:pStyle w:val="Lista"/>
      </w:pPr>
      <w:r>
        <w:t xml:space="preserve">depending on your corpus, it may be possible to </w:t>
      </w:r>
      <w:r>
        <w:rPr>
          <w:b/>
          <w:bCs/>
        </w:rPr>
        <w:t>confidently estimate the number of lost pages, and</w:t>
      </w:r>
      <w:r>
        <w:t xml:space="preserve"> even that of </w:t>
      </w:r>
      <w:r>
        <w:rPr>
          <w:b/>
          <w:bCs/>
        </w:rPr>
        <w:t>lines</w:t>
      </w:r>
      <w:r>
        <w:t xml:space="preserve"> on each lost page</w:t>
      </w:r>
    </w:p>
    <w:p>
      <w:pPr>
        <w:pStyle w:val="Lista2"/>
      </w:pPr>
      <w:r>
        <w:t xml:space="preserve">if this is the case, feel free to reconstruct </w:t>
      </w:r>
      <w:r>
        <w:rPr>
          <w:rStyle w:val="Code"/>
        </w:rPr>
        <w:t>&lt;pb/&gt;</w:t>
      </w:r>
      <w:r>
        <w:t xml:space="preserve"> elements for each face of each lost plate</w:t>
      </w:r>
    </w:p>
    <w:p>
      <w:pPr>
        <w:pStyle w:val="Lista2"/>
      </w:pPr>
      <w:r>
        <w:t>in this case, populate each reconstructed page with a multiline lacuna of a known, estimated or unknown number of lines</w:t>
      </w:r>
    </w:p>
    <w:p>
      <w:pPr>
        <w:pStyle w:val="Cmsor4"/>
      </w:pPr>
      <w:bookmarkStart w:id="569" w:name="_Toc183083818"/>
      <w:r>
        <w:t>Lost final plates</w:t>
      </w:r>
      <w:bookmarkEnd w:id="569"/>
    </w:p>
    <w:p>
      <w:pPr>
        <w:pStyle w:val="Lista"/>
      </w:pPr>
      <w:r>
        <w:t xml:space="preserve">@in a text with </w:t>
      </w:r>
      <w:r>
        <w:rPr>
          <w:b/>
          <w:bCs/>
        </w:rPr>
        <w:t>lost final plate</w:t>
      </w:r>
      <w:r>
        <w:rPr>
          <w:b/>
          <w:bCs/>
          <w:noProof/>
        </w:rPr>
        <w:t>(</w:t>
      </w:r>
      <w:r>
        <w:rPr>
          <w:b/>
          <w:bCs/>
        </w:rPr>
        <w:t>s)</w:t>
      </w:r>
      <w:r>
        <w:t xml:space="preserve">, simply end your edition at the end of the </w:t>
      </w:r>
      <w:r>
        <w:rPr>
          <w:noProof/>
        </w:rPr>
        <w:t>(</w:t>
      </w:r>
      <w:r>
        <w:t xml:space="preserve">extant or restored) text, closing the currently open block-level container and adding </w:t>
      </w:r>
      <w:r>
        <w:rPr>
          <w:rStyle w:val="Codeattribute"/>
        </w:rPr>
        <w:t>@part</w:t>
      </w:r>
      <w:r>
        <w:rPr>
          <w:rStyle w:val="Code"/>
        </w:rPr>
        <w:t>=</w:t>
      </w:r>
      <w:r>
        <w:rPr>
          <w:rStyle w:val="Codevalue"/>
        </w:rPr>
        <w:t>"I"</w:t>
      </w:r>
      <w:r>
        <w:t xml:space="preserve"> to it if it is incomplete</w:t>
      </w:r>
    </w:p>
    <w:p>
      <w:pPr>
        <w:pStyle w:val="Cmsor4"/>
      </w:pPr>
      <w:bookmarkStart w:id="570" w:name="_Toc183083819"/>
      <w:r>
        <w:t>Lost initial plates</w:t>
      </w:r>
      <w:bookmarkEnd w:id="570"/>
    </w:p>
    <w:p>
      <w:pPr>
        <w:pStyle w:val="Lista"/>
      </w:pPr>
      <w:r>
        <w:t xml:space="preserve">@in a text with </w:t>
      </w:r>
      <w:r>
        <w:rPr>
          <w:b/>
          <w:bCs/>
        </w:rPr>
        <w:t>lost initial plate</w:t>
      </w:r>
      <w:r>
        <w:rPr>
          <w:b/>
          <w:bCs/>
          <w:noProof/>
        </w:rPr>
        <w:t>(</w:t>
      </w:r>
      <w:r>
        <w:rPr>
          <w:b/>
          <w:bCs/>
        </w:rPr>
        <w:t>s)</w:t>
      </w:r>
      <w:r>
        <w:t>,</w:t>
      </w:r>
    </w:p>
    <w:p>
      <w:pPr>
        <w:pStyle w:val="Lista2"/>
      </w:pPr>
      <w:r>
        <w:t>number pages as follows:</w:t>
      </w:r>
    </w:p>
    <w:p>
      <w:pPr>
        <w:pStyle w:val="Lista3"/>
      </w:pPr>
      <w:r>
        <w:t>if the number of lost plates is certain, then number each encoded page logically</w:t>
      </w:r>
    </w:p>
    <w:p>
      <w:pPr>
        <w:pStyle w:val="Lista4"/>
      </w:pPr>
      <w:r>
        <w:t xml:space="preserve">i.e. if you reconstructed </w:t>
      </w:r>
      <w:r>
        <w:rPr>
          <w:rStyle w:val="Code"/>
        </w:rPr>
        <w:t>&lt;pb/&gt;</w:t>
      </w:r>
      <w:r>
        <w:t xml:space="preserve"> elements for all lost pages, number them starting with 1r; otherwise, mentally start numbering with the first lost page, and in your edition, start your encoded numbering with the page number applicable to the first actually encoded </w:t>
      </w:r>
      <w:r>
        <w:rPr>
          <w:noProof/>
        </w:rPr>
        <w:t>(</w:t>
      </w:r>
      <w:r>
        <w:t>extant or reconstructed) page</w:t>
      </w:r>
    </w:p>
    <w:p>
      <w:pPr>
        <w:pStyle w:val="Lista3"/>
      </w:pPr>
      <w:r>
        <w:lastRenderedPageBreak/>
        <w:t xml:space="preserve">if the number of lost plates is uncertain, start your numbering with the first actually encoded </w:t>
      </w:r>
      <w:r>
        <w:rPr>
          <w:noProof/>
        </w:rPr>
        <w:t>(</w:t>
      </w:r>
      <w:r>
        <w:t>extant or reconstructed) page as follows:</w:t>
      </w:r>
    </w:p>
    <w:p>
      <w:pPr>
        <w:pStyle w:val="Lista4"/>
      </w:pPr>
      <w:r>
        <w:t>if there is no restored text before the extant text, start page numbering with 1r for the first extant page</w:t>
      </w:r>
    </w:p>
    <w:p>
      <w:pPr>
        <w:pStyle w:val="Lista4"/>
      </w:pPr>
      <w:r>
        <w:t>if a restoration precedes the extant text, then start page numbering with 1v for the reconstructed page, and 2r on the first extant page</w:t>
      </w:r>
    </w:p>
    <w:p>
      <w:pPr>
        <w:pStyle w:val="Lista3"/>
      </w:pPr>
      <w:r>
        <w:t xml:space="preserve">if the first line on the first extant page begins inside a word, then remember to add </w:t>
      </w:r>
      <w:r>
        <w:rPr>
          <w:rStyle w:val="Codeattribute"/>
        </w:rPr>
        <w:t>@break</w:t>
      </w:r>
      <w:r>
        <w:rPr>
          <w:rStyle w:val="Code"/>
        </w:rPr>
        <w:t>=</w:t>
      </w:r>
      <w:r>
        <w:rPr>
          <w:rStyle w:val="Codevalue"/>
        </w:rPr>
        <w:t>"no"</w:t>
      </w:r>
      <w:r>
        <w:t xml:space="preserve"> to both the </w:t>
      </w:r>
      <w:r>
        <w:rPr>
          <w:rStyle w:val="Code"/>
        </w:rPr>
        <w:t>&lt;lb/&gt;</w:t>
      </w:r>
      <w:r>
        <w:t xml:space="preserve"> and the </w:t>
      </w:r>
      <w:r>
        <w:rPr>
          <w:rStyle w:val="Code"/>
        </w:rPr>
        <w:t>&lt;pb/&gt;</w:t>
      </w:r>
      <w:r>
        <w:t xml:space="preserve"> element encoding the beginning of that line and page </w:t>
      </w:r>
      <w:r>
        <w:rPr>
          <w:noProof/>
        </w:rPr>
        <w:t>(</w:t>
      </w:r>
      <w:r>
        <w:t>§</w:t>
      </w:r>
      <w:r>
        <w:fldChar w:fldCharType="begin"/>
      </w:r>
      <w:r>
        <w:instrText xml:space="preserve"> REF _Ref43984995 \w \h  \* MERGEFORMAT </w:instrText>
      </w:r>
      <w:r>
        <w:fldChar w:fldCharType="separate"/>
      </w:r>
      <w:r>
        <w:t>3.5.4</w:t>
      </w:r>
      <w:r>
        <w:fldChar w:fldCharType="end"/>
      </w:r>
      <w:r>
        <w:t>)</w:t>
      </w:r>
    </w:p>
    <w:p>
      <w:pPr>
        <w:pStyle w:val="Lista2"/>
      </w:pPr>
      <w:r>
        <w:t>number lines as follows:</w:t>
      </w:r>
    </w:p>
    <w:p>
      <w:pPr>
        <w:pStyle w:val="Lista3"/>
      </w:pPr>
      <w:r>
        <w:t xml:space="preserve">if the total number of lost lines is certain </w:t>
      </w:r>
      <w:r>
        <w:rPr>
          <w:noProof/>
        </w:rPr>
        <w:t>(</w:t>
      </w:r>
      <w:r>
        <w:t xml:space="preserve">because the number of lines per lost page and the number of lost pages are both known), then depending on the general preference for your corpus </w:t>
      </w:r>
      <w:r>
        <w:rPr>
          <w:noProof/>
        </w:rPr>
        <w:t>(</w:t>
      </w:r>
      <w:r>
        <w:t>§</w:t>
      </w:r>
      <w:r>
        <w:fldChar w:fldCharType="begin"/>
      </w:r>
      <w:r>
        <w:instrText xml:space="preserve"> REF _Ref182228432 \r \h </w:instrText>
      </w:r>
      <w:r>
        <w:fldChar w:fldCharType="separate"/>
      </w:r>
      <w:r>
        <w:t>3.5.3</w:t>
      </w:r>
      <w:r>
        <w:fldChar w:fldCharType="end"/>
      </w:r>
      <w:r>
        <w:t>), you may</w:t>
      </w:r>
    </w:p>
    <w:p>
      <w:pPr>
        <w:pStyle w:val="Lista4"/>
      </w:pPr>
      <w:r>
        <w:t xml:space="preserve">either number lines consecutively in a logical scheme, i.e. mentally start numbering with the first lost line, and in your edition, start your encoded numbering with the line number applicable to the first actually encoded </w:t>
      </w:r>
      <w:r>
        <w:rPr>
          <w:noProof/>
        </w:rPr>
        <w:t>(</w:t>
      </w:r>
      <w:r>
        <w:t>extant or reconstructed) line</w:t>
      </w:r>
    </w:p>
    <w:p>
      <w:pPr>
        <w:pStyle w:val="Lista5"/>
      </w:pPr>
      <w:r>
        <w:t>this is applicable regardless of whether you reconstruct page beginnings for the lost pages or not</w:t>
      </w:r>
    </w:p>
    <w:p>
      <w:pPr>
        <w:pStyle w:val="Lista5"/>
      </w:pPr>
      <w:r>
        <w:t>if you do reconstruct lost pages, keep in mind that the line beginnings on those pages need not be reconstructed individually, but may be encoded as a lacuna of a known number of lines</w:t>
      </w:r>
    </w:p>
    <w:p>
      <w:pPr>
        <w:pStyle w:val="Lista4"/>
      </w:pPr>
      <w:r>
        <w:t>or restart line numbering on each page, and use complex line numbers</w:t>
      </w:r>
    </w:p>
    <w:p>
      <w:pPr>
        <w:pStyle w:val="Lista3"/>
      </w:pPr>
      <w:r>
        <w:t xml:space="preserve">if the total number of lost lines is not known for certain </w:t>
      </w:r>
      <w:r>
        <w:rPr>
          <w:noProof/>
        </w:rPr>
        <w:t>(</w:t>
      </w:r>
      <w:r>
        <w:t>because there is uncertainty as to the number of lost pages, or to the number of lines per lost page), then depending on the general preference for your corpus</w:t>
      </w:r>
      <w:r>
        <w:rPr>
          <w:noProof/>
        </w:rPr>
        <w:t>(</w:t>
      </w:r>
      <w:r>
        <w:t>§</w:t>
      </w:r>
      <w:r>
        <w:fldChar w:fldCharType="begin"/>
      </w:r>
      <w:r>
        <w:instrText xml:space="preserve"> REF _Ref182228440 \r \h </w:instrText>
      </w:r>
      <w:r>
        <w:fldChar w:fldCharType="separate"/>
      </w:r>
      <w:r>
        <w:t>3.5.3</w:t>
      </w:r>
      <w:r>
        <w:fldChar w:fldCharType="end"/>
      </w:r>
      <w:r>
        <w:t>), you may</w:t>
      </w:r>
    </w:p>
    <w:p>
      <w:pPr>
        <w:pStyle w:val="Lista4"/>
      </w:pPr>
      <w:r>
        <w:t xml:space="preserve">either number lines consecutively, but starting from the first actually encoded </w:t>
      </w:r>
      <w:r>
        <w:rPr>
          <w:noProof/>
        </w:rPr>
        <w:t>(</w:t>
      </w:r>
      <w:r>
        <w:t xml:space="preserve">extant or reconstructed) line </w:t>
      </w:r>
      <w:r>
        <w:rPr>
          <w:noProof/>
        </w:rPr>
        <w:t>(</w:t>
      </w:r>
      <w:r>
        <w:t>and ignoring the lost lines)</w:t>
      </w:r>
    </w:p>
    <w:p>
      <w:pPr>
        <w:pStyle w:val="Lista4"/>
      </w:pPr>
      <w:r>
        <w:t>or restart line numbering on each page, and use complex line numbers</w:t>
      </w:r>
    </w:p>
    <w:p>
      <w:pPr>
        <w:pStyle w:val="Cmsor4"/>
      </w:pPr>
      <w:bookmarkStart w:id="571" w:name="_Ref149918878"/>
      <w:bookmarkStart w:id="572" w:name="_Toc183083820"/>
      <w:r>
        <w:t>Lost medial plates</w:t>
      </w:r>
      <w:bookmarkEnd w:id="571"/>
      <w:bookmarkEnd w:id="572"/>
    </w:p>
    <w:p>
      <w:pPr>
        <w:pStyle w:val="Lista"/>
      </w:pPr>
      <w:r>
        <w:t xml:space="preserve">@in a text with </w:t>
      </w:r>
      <w:r>
        <w:rPr>
          <w:b/>
          <w:bCs/>
        </w:rPr>
        <w:t>lost medial plate</w:t>
      </w:r>
      <w:r>
        <w:rPr>
          <w:b/>
          <w:bCs/>
          <w:noProof/>
        </w:rPr>
        <w:t>(</w:t>
      </w:r>
      <w:r>
        <w:rPr>
          <w:b/>
          <w:bCs/>
        </w:rPr>
        <w:t>s)</w:t>
      </w:r>
      <w:r>
        <w:t>,</w:t>
      </w:r>
    </w:p>
    <w:p>
      <w:pPr>
        <w:pStyle w:val="Lista2"/>
      </w:pPr>
      <w:r>
        <w:t>if the number of lost pages is known or can be confidently inferred,</w:t>
      </w:r>
    </w:p>
    <w:p>
      <w:pPr>
        <w:pStyle w:val="Lista3"/>
      </w:pPr>
      <w:r>
        <w:t xml:space="preserve">end any open block-level containers before the lacuna </w:t>
      </w:r>
      <w:r>
        <w:rPr>
          <w:noProof/>
        </w:rPr>
        <w:t>(</w:t>
      </w:r>
      <w:r>
        <w:t xml:space="preserve">using </w:t>
      </w:r>
      <w:r>
        <w:rPr>
          <w:rStyle w:val="Codeattribute"/>
        </w:rPr>
        <w:t>@part</w:t>
      </w:r>
      <w:r>
        <w:rPr>
          <w:rStyle w:val="Code"/>
        </w:rPr>
        <w:t>=</w:t>
      </w:r>
      <w:r>
        <w:rPr>
          <w:rStyle w:val="Codevalue"/>
        </w:rPr>
        <w:t>"I"</w:t>
      </w:r>
      <w:r>
        <w:t xml:space="preserve"> if applicable)</w:t>
      </w:r>
    </w:p>
    <w:p>
      <w:pPr>
        <w:pStyle w:val="Lista3"/>
      </w:pPr>
      <w:r>
        <w:t xml:space="preserve">open new block-level containers after the lacuna </w:t>
      </w:r>
      <w:r>
        <w:rPr>
          <w:noProof/>
        </w:rPr>
        <w:t>(</w:t>
      </w:r>
      <w:r>
        <w:t xml:space="preserve">using </w:t>
      </w:r>
      <w:r>
        <w:rPr>
          <w:rStyle w:val="Codeattribute"/>
        </w:rPr>
        <w:t>@part</w:t>
      </w:r>
      <w:r>
        <w:rPr>
          <w:rStyle w:val="Code"/>
        </w:rPr>
        <w:t>=</w:t>
      </w:r>
      <w:r>
        <w:rPr>
          <w:rStyle w:val="Codevalue"/>
        </w:rPr>
        <w:t>"F"</w:t>
      </w:r>
      <w:r>
        <w:t xml:space="preserve"> if applicable)</w:t>
      </w:r>
    </w:p>
    <w:p>
      <w:pPr>
        <w:pStyle w:val="Lista4"/>
      </w:pPr>
      <w:r>
        <w:t xml:space="preserve">for the sake of consistency, open the new container before the first extant </w:t>
      </w:r>
      <w:r>
        <w:rPr>
          <w:rStyle w:val="Code"/>
        </w:rPr>
        <w:t>&lt;pb/&gt;</w:t>
      </w:r>
      <w:r>
        <w:t xml:space="preserve"> element in the final part of the text</w:t>
      </w:r>
    </w:p>
    <w:p>
      <w:pPr>
        <w:pStyle w:val="Lista3"/>
      </w:pPr>
      <w:r>
        <w:t xml:space="preserve">outside the above block-level containers, reconstruct </w:t>
      </w:r>
      <w:r>
        <w:rPr>
          <w:rStyle w:val="Code"/>
        </w:rPr>
        <w:t>&lt;pb/&gt;</w:t>
      </w:r>
      <w:r>
        <w:t xml:space="preserve"> elements for each lost page </w:t>
      </w:r>
      <w:r>
        <w:rPr>
          <w:noProof/>
        </w:rPr>
        <w:t>(</w:t>
      </w:r>
      <w:r>
        <w:t>i.e. two per plate) regardless of whether they hold restored text or not</w:t>
      </w:r>
    </w:p>
    <w:p>
      <w:pPr>
        <w:pStyle w:val="Lista4"/>
      </w:pPr>
      <w:r>
        <w:t>populate each of these with a multiline lacuna of a known number of lines</w:t>
      </w:r>
    </w:p>
    <w:p>
      <w:pPr>
        <w:pStyle w:val="Lista3"/>
      </w:pPr>
      <w:r>
        <w:t xml:space="preserve">number all actually encoded </w:t>
      </w:r>
      <w:r>
        <w:rPr>
          <w:rStyle w:val="Code"/>
        </w:rPr>
        <w:t>&lt;lb/&gt;</w:t>
      </w:r>
      <w:r>
        <w:t xml:space="preserve"> elements</w:t>
      </w:r>
    </w:p>
    <w:p>
      <w:pPr>
        <w:pStyle w:val="Lista4"/>
      </w:pPr>
      <w:r>
        <w:t xml:space="preserve">if the number of lost lines per page is certain, you may number lines consecutively throughout your edition </w:t>
      </w:r>
      <w:r>
        <w:rPr>
          <w:noProof/>
        </w:rPr>
        <w:t>(</w:t>
      </w:r>
      <w:r>
        <w:t xml:space="preserve">in this case, mentally assign line numbers to the lost lines encoded as multiline lacunae, and after the lacuna, continue numbering the actually encoded </w:t>
      </w:r>
      <w:r>
        <w:rPr>
          <w:rStyle w:val="Code"/>
        </w:rPr>
        <w:t>&lt;lb/&gt;</w:t>
      </w:r>
      <w:r>
        <w:t xml:space="preserve"> elements with the next number)</w:t>
      </w:r>
    </w:p>
    <w:p>
      <w:pPr>
        <w:pStyle w:val="Lista5"/>
      </w:pPr>
      <w:r>
        <w:t xml:space="preserve">depending on corpus preferences, the option of restarting line numbering on each page </w:t>
      </w:r>
      <w:r>
        <w:rPr>
          <w:noProof/>
        </w:rPr>
        <w:t>(</w:t>
      </w:r>
      <w:r>
        <w:t>and using complex line numbers) is of course available even if the number of lost lines is certain</w:t>
      </w:r>
    </w:p>
    <w:p>
      <w:pPr>
        <w:pStyle w:val="Lista4"/>
      </w:pPr>
      <w:r>
        <w:t xml:space="preserve">if the number of lost lines per page is uncertain or unknown, you must restart line numbering on each page </w:t>
      </w:r>
      <w:r>
        <w:rPr>
          <w:noProof/>
        </w:rPr>
        <w:t>(</w:t>
      </w:r>
      <w:r>
        <w:t>and use complex line numbers) even if the general preferences for your corpus dictate otherwise</w:t>
      </w:r>
    </w:p>
    <w:p>
      <w:pPr>
        <w:pStyle w:val="Lista5"/>
      </w:pPr>
      <w:r>
        <w:t xml:space="preserve">note that if the last line of a lost medial page contains restored text and is preceded by an unknown or approximate number of lost lines, the number of that reconstructed line should be 1 in this numbering scheme </w:t>
      </w:r>
      <w:r>
        <w:rPr>
          <w:noProof/>
        </w:rPr>
        <w:t>(</w:t>
      </w:r>
      <w:r>
        <w:t xml:space="preserve">because it is the first actually encoded </w:t>
      </w:r>
      <w:r>
        <w:rPr>
          <w:rStyle w:val="Code"/>
        </w:rPr>
        <w:t>&lt;lb/&gt;</w:t>
      </w:r>
      <w:r>
        <w:t xml:space="preserve"> element on that page)</w:t>
      </w:r>
    </w:p>
    <w:p>
      <w:pPr>
        <w:pStyle w:val="Lista3"/>
      </w:pPr>
      <w:r>
        <w:t xml:space="preserve">see Case study 2B in </w:t>
      </w:r>
      <w:r>
        <w:fldChar w:fldCharType="begin"/>
      </w:r>
      <w:r>
        <w:instrText xml:space="preserve"> REF _Ref43985466 \w \h  \* MERGEFORMAT </w:instrText>
      </w:r>
      <w:r>
        <w:fldChar w:fldCharType="separate"/>
      </w:r>
      <w:r>
        <w:t>Appendix C</w:t>
      </w:r>
      <w:r>
        <w:fldChar w:fldCharType="end"/>
      </w:r>
      <w:r>
        <w:t xml:space="preserve"> for an illustration of the encoding of a reconstructed medial plate</w:t>
      </w:r>
    </w:p>
    <w:p>
      <w:pPr>
        <w:pStyle w:val="Lista2"/>
      </w:pPr>
      <w:r>
        <w:lastRenderedPageBreak/>
        <w:t xml:space="preserve">if the total number of lost medial pages cannot be estimated confidently, encode the extant sections as textpart divisions </w:t>
      </w:r>
      <w:r>
        <w:rPr>
          <w:noProof/>
        </w:rPr>
        <w:t>(</w:t>
      </w:r>
      <w:r>
        <w:t>§</w:t>
      </w:r>
      <w:r>
        <w:fldChar w:fldCharType="begin"/>
      </w:r>
      <w:r>
        <w:instrText xml:space="preserve"> REF _Ref43978987 \r \h  \* MERGEFORMAT </w:instrText>
      </w:r>
      <w:r>
        <w:fldChar w:fldCharType="separate"/>
      </w:r>
      <w:r>
        <w:t>3.2</w:t>
      </w:r>
      <w:r>
        <w:fldChar w:fldCharType="end"/>
      </w:r>
      <w:r>
        <w:t>, §</w:t>
      </w:r>
      <w:r>
        <w:fldChar w:fldCharType="begin"/>
      </w:r>
      <w:r>
        <w:instrText xml:space="preserve"> REF _Ref43981711 \w \h  \* MERGEFORMAT </w:instrText>
      </w:r>
      <w:r>
        <w:fldChar w:fldCharType="separate"/>
      </w:r>
      <w:r>
        <w:t>5.4.7</w:t>
      </w:r>
      <w:r>
        <w:fldChar w:fldCharType="end"/>
      </w:r>
      <w:r>
        <w:t>) to eliminate difficulties with page and line numbering</w:t>
      </w:r>
    </w:p>
    <w:p>
      <w:pPr>
        <w:pStyle w:val="Lista3"/>
      </w:pPr>
      <w:r>
        <w:t>within each textpart, encode the relevant pages exactly as prescribed above for lost final and initial plates respectively</w:t>
      </w:r>
    </w:p>
    <w:p>
      <w:pPr>
        <w:pStyle w:val="Lista3"/>
      </w:pPr>
      <w:r>
        <w:t>do not reconstruct any page or line beginnings believed or known to be lost, except when you find it essential to include a restoration in your edition that requires these</w:t>
      </w:r>
    </w:p>
    <w:p>
      <w:pPr>
        <w:pStyle w:val="Lista3"/>
      </w:pPr>
      <w:r>
        <w:t>in the second textpart, restart page and line numbering</w:t>
      </w:r>
    </w:p>
    <w:p>
      <w:pPr>
        <w:pStyle w:val="Lista3"/>
      </w:pPr>
      <w:r>
        <w:t xml:space="preserve">see Case study 2C in </w:t>
      </w:r>
      <w:r>
        <w:fldChar w:fldCharType="begin"/>
      </w:r>
      <w:r>
        <w:instrText xml:space="preserve"> REF _Ref43985466 \w \h  \* MERGEFORMAT </w:instrText>
      </w:r>
      <w:r>
        <w:fldChar w:fldCharType="separate"/>
      </w:r>
      <w:r>
        <w:t>Appendix C</w:t>
      </w:r>
      <w:r>
        <w:fldChar w:fldCharType="end"/>
      </w:r>
      <w:r>
        <w:t xml:space="preserve"> for an illustration of the encoding of a missing medial plate with textpart divisions</w:t>
      </w:r>
    </w:p>
    <w:p>
      <w:pPr>
        <w:pStyle w:val="Cmsor3"/>
      </w:pPr>
      <w:bookmarkStart w:id="573" w:name="_m2k3hdqjm9zb" w:colFirst="0" w:colLast="0"/>
      <w:bookmarkStart w:id="574" w:name="_Toc183083821"/>
      <w:bookmarkEnd w:id="573"/>
      <w:r>
        <w:t>Fractured inscriptions</w:t>
      </w:r>
      <w:bookmarkEnd w:id="574"/>
    </w:p>
    <w:p>
      <w:r>
        <w:t>@@@integrate this into the new §</w:t>
      </w:r>
      <w:r>
        <w:fldChar w:fldCharType="begin"/>
      </w:r>
      <w:r>
        <w:instrText xml:space="preserve"> REF _Ref182815850 \r \h </w:instrText>
      </w:r>
      <w:r>
        <w:fldChar w:fldCharType="separate"/>
      </w:r>
      <w:r>
        <w:t>3.7</w:t>
      </w:r>
      <w:r>
        <w:fldChar w:fldCharType="end"/>
      </w:r>
      <w:r>
        <w:t>, perhaps keep a “lost fragments” here?</w:t>
      </w:r>
    </w:p>
    <w:p>
      <w:pPr>
        <w:pStyle w:val="Lista"/>
      </w:pPr>
      <w:r>
        <w:t xml:space="preserve">when an initial, medial or final fragment of an inscription is lost, the general guidelines for massive lacunae apply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t>inscriptions consisting of only one extant fragment need no markup for partitions</w:t>
      </w:r>
    </w:p>
    <w:p>
      <w:pPr>
        <w:pStyle w:val="Lista"/>
      </w:pPr>
      <w:r>
        <w:t xml:space="preserve">inscriptions with two or more extant fragments need to be encoded differently depending on whether the fragments can be connected </w:t>
      </w:r>
      <w:r>
        <w:rPr>
          <w:noProof/>
        </w:rPr>
        <w:t>(</w:t>
      </w:r>
      <w:r>
        <w:t>with the help of the extant text, through a restoration of at least some of the lost text, or through a reconstruction of the extrinsic structure)</w:t>
      </w:r>
    </w:p>
    <w:p>
      <w:pPr>
        <w:pStyle w:val="Lista"/>
      </w:pPr>
      <w:r>
        <w:t xml:space="preserve">if </w:t>
      </w:r>
      <w:r>
        <w:rPr>
          <w:b/>
          <w:bCs/>
        </w:rPr>
        <w:t xml:space="preserve">fragments are connected by </w:t>
      </w:r>
      <w:r>
        <w:t xml:space="preserve">one or more lines of extant or restored </w:t>
      </w:r>
      <w:r>
        <w:rPr>
          <w:b/>
          <w:bCs/>
        </w:rPr>
        <w:t>text</w:t>
      </w:r>
      <w:r>
        <w:t xml:space="preserve"> running across them, then they can be edited without resorting to textpart divisions</w:t>
      </w:r>
    </w:p>
    <w:p>
      <w:pPr>
        <w:pStyle w:val="Lista2"/>
      </w:pPr>
      <w:r>
        <w:t xml:space="preserve">it is recommended that you encode the boundaries of such fragments using gridlike partitions </w:t>
      </w:r>
      <w:r>
        <w:rPr>
          <w:noProof/>
        </w:rPr>
        <w:t>(</w:t>
      </w:r>
      <w:r>
        <w:t>@add ref depending on where this ends up)</w:t>
      </w:r>
    </w:p>
    <w:p>
      <w:pPr>
        <w:pStyle w:val="Lista2"/>
      </w:pPr>
      <w:r>
        <w:t>when encoding gridlike partitions, lacunae resulting from weathering at the fractured edges or from the loss of one or more fragments may be joined to either adjacent segment</w:t>
      </w:r>
    </w:p>
    <w:p>
      <w:pPr>
        <w:pStyle w:val="Lista3"/>
      </w:pPr>
      <w:r>
        <w:t>but when lacunae are partially restored in such a case, it is preferable to join each restoration to the fragment whose surviving text serves as the basis of the restoration</w:t>
      </w:r>
    </w:p>
    <w:p>
      <w:pPr>
        <w:pStyle w:val="Lista2"/>
      </w:pPr>
      <w:r>
        <w:t xml:space="preserve">the same method is applicable if no extant or restored text connects the fragments, but the number of lines lost between them can be confidently estimated </w:t>
      </w:r>
      <w:r>
        <w:rPr>
          <w:noProof/>
        </w:rPr>
        <w:t>(</w:t>
      </w:r>
      <w:r>
        <w:t>for instance on the basis of metre and content)</w:t>
      </w:r>
    </w:p>
    <w:p>
      <w:pPr>
        <w:pStyle w:val="Lista"/>
      </w:pPr>
      <w:r>
        <w:t xml:space="preserve">if </w:t>
      </w:r>
      <w:r>
        <w:rPr>
          <w:b/>
          <w:bCs/>
        </w:rPr>
        <w:t>no</w:t>
      </w:r>
      <w:r>
        <w:t xml:space="preserve"> extant or restored </w:t>
      </w:r>
      <w:r>
        <w:rPr>
          <w:b/>
          <w:bCs/>
        </w:rPr>
        <w:t>text connects</w:t>
      </w:r>
      <w:r>
        <w:t xml:space="preserve"> some </w:t>
      </w:r>
      <w:r>
        <w:rPr>
          <w:b/>
          <w:bCs/>
        </w:rPr>
        <w:t>fragments</w:t>
      </w:r>
      <w:r>
        <w:t>, but it is possible to deduce their reading order and to confidently estimate the number of lines lost between them, then the above method is applicable with the following additional considerations</w:t>
      </w:r>
    </w:p>
    <w:p>
      <w:pPr>
        <w:pStyle w:val="Lista2"/>
      </w:pPr>
      <w:r>
        <w:t>if the number of lost lines is more than zero, the lacuna must be encoded as a gap extending over a known number of lines</w:t>
      </w:r>
    </w:p>
    <w:p>
      <w:pPr>
        <w:pStyle w:val="Lista3"/>
      </w:pPr>
      <w:r>
        <w:t xml:space="preserve">even in this case, the fragments shall be encoded as gridlike partitions </w:t>
      </w:r>
      <w:r>
        <w:rPr>
          <w:noProof/>
        </w:rPr>
        <w:t>(</w:t>
      </w:r>
      <w:r>
        <w:t>if at all), not as pagelike partitions</w:t>
      </w:r>
    </w:p>
    <w:p>
      <w:pPr>
        <w:pStyle w:val="Lista2"/>
      </w:pPr>
      <w:r>
        <w:t xml:space="preserve">if the number of lost lines is zero </w:t>
      </w:r>
      <w:r>
        <w:rPr>
          <w:noProof/>
        </w:rPr>
        <w:t>(</w:t>
      </w:r>
      <w:r>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pPr>
        <w:pStyle w:val="Lista"/>
      </w:pPr>
      <w:r>
        <w:t xml:space="preserve">if </w:t>
      </w:r>
      <w:r>
        <w:rPr>
          <w:b/>
          <w:bCs/>
        </w:rPr>
        <w:t>nothing</w:t>
      </w:r>
      <w:r>
        <w:t xml:space="preserve"> extant or restored </w:t>
      </w:r>
      <w:r>
        <w:rPr>
          <w:b/>
          <w:bCs/>
        </w:rPr>
        <w:t>connects</w:t>
      </w:r>
      <w:r>
        <w:t xml:space="preserve"> some </w:t>
      </w:r>
      <w:r>
        <w:rPr>
          <w:b/>
          <w:bCs/>
        </w:rPr>
        <w:t>fragments</w:t>
      </w:r>
      <w:r>
        <w:t xml:space="preserve">, and thus the number of lines lost between them is uncertain and even their reading order may be doubtful, then they must be encoded as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and </w:t>
      </w:r>
      <w:r>
        <w:fldChar w:fldCharType="begin"/>
      </w:r>
      <w:r>
        <w:instrText xml:space="preserve"> REF _Ref44077741 \h  \* MERGEFORMAT </w:instrText>
      </w:r>
      <w:r>
        <w:fldChar w:fldCharType="separate"/>
      </w:r>
      <w:r>
        <w:t xml:space="preserve">Example </w:t>
      </w:r>
      <w:r>
        <w:rPr>
          <w:noProof/>
        </w:rPr>
        <w:t>3.2.1.A</w:t>
      </w:r>
      <w:r>
        <w:fldChar w:fldCharType="end"/>
      </w:r>
      <w:r>
        <w:t>)</w:t>
      </w:r>
    </w:p>
    <w:p>
      <w:pPr>
        <w:pStyle w:val="Lista2"/>
      </w:pPr>
      <w:r>
        <w:t xml:space="preserve">the corresponding textpart divisions shall follow one another in the </w:t>
      </w:r>
      <w:r>
        <w:rPr>
          <w:noProof/>
        </w:rPr>
        <w:t>(</w:t>
      </w:r>
      <w:r>
        <w:t>presumable) order in which they appeared in the original</w:t>
      </w:r>
    </w:p>
    <w:p>
      <w:pPr>
        <w:pStyle w:val="Lista2"/>
      </w:pPr>
      <w:r>
        <w:t>lacunae shall not be encoded for any text between the surviving fragments</w:t>
      </w:r>
    </w:p>
    <w:p>
      <w:pPr>
        <w:pStyle w:val="Lista2"/>
      </w:pPr>
      <w:r>
        <w:t>restorations shall be encoded attached to the fragment which serves as the basis of restoration</w:t>
      </w:r>
    </w:p>
    <w:p>
      <w:pPr>
        <w:pStyle w:val="Lista2"/>
      </w:pPr>
      <w:r>
        <w:t>the same method is applicable if parts of the same original line may be preserved on several fragments, but the original structure cannot be reconstructed as a gridlike partition</w:t>
      </w:r>
    </w:p>
    <w:p>
      <w:pPr>
        <w:pStyle w:val="Cmsor2"/>
      </w:pPr>
      <w:bookmarkStart w:id="575" w:name="_v1clk7602zin" w:colFirst="0" w:colLast="0"/>
      <w:bookmarkStart w:id="576" w:name="_Ref43984912"/>
      <w:bookmarkStart w:id="577" w:name="_Toc183083822"/>
      <w:bookmarkStart w:id="578" w:name="_Ref43978565"/>
      <w:bookmarkEnd w:id="575"/>
      <w:r>
        <w:lastRenderedPageBreak/>
        <w:t>Restoring lacunae</w:t>
      </w:r>
      <w:bookmarkEnd w:id="576"/>
      <w:bookmarkEnd w:id="577"/>
    </w:p>
    <w:p>
      <w:pPr>
        <w:pStyle w:val="Cmsor3"/>
      </w:pPr>
      <w:bookmarkStart w:id="579" w:name="_ck6yxgbwhraw" w:colFirst="0" w:colLast="0"/>
      <w:bookmarkStart w:id="580" w:name="_Toc183083823"/>
      <w:bookmarkEnd w:id="579"/>
      <w:r>
        <w:t>Marking up restored text</w:t>
      </w:r>
      <w:bookmarkEnd w:id="580"/>
    </w:p>
    <w:p>
      <w:pPr>
        <w:pStyle w:val="Lista"/>
      </w:pPr>
      <w:r>
        <w:t xml:space="preserve">where you as editor restore parts of the text that can no longer be made out in the original, the restored segments must be wrapped in the element </w:t>
      </w:r>
      <w:r>
        <w:rPr>
          <w:rStyle w:val="Code"/>
        </w:rPr>
        <w:t>&lt;supplied&gt;</w:t>
      </w:r>
      <w:r>
        <w:t xml:space="preserve">, normally using </w:t>
      </w:r>
      <w:r>
        <w:rPr>
          <w:rStyle w:val="Codevalue"/>
        </w:rPr>
        <w:t>"lost"</w:t>
      </w:r>
      <w:r>
        <w:t xml:space="preserve"> as the value of </w:t>
      </w:r>
      <w:r>
        <w:rPr>
          <w:rStyle w:val="Codeattribute"/>
        </w:rPr>
        <w:t>@reason</w:t>
      </w:r>
    </w:p>
    <w:p>
      <w:pPr>
        <w:pStyle w:val="Lista2"/>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sodra</w:t>
      </w:r>
      <w:r>
        <w:rPr>
          <w:rStyle w:val="Code"/>
        </w:rPr>
        <w:t>&lt;/supplied&gt;</w:t>
      </w:r>
      <w:r>
        <w:rPr>
          <w:rStyle w:val="Codetext"/>
        </w:rPr>
        <w:t>ṅgaḥ soparikaro</w:t>
      </w:r>
    </w:p>
    <w:p>
      <w:pPr>
        <w:pStyle w:val="Lista"/>
      </w:pPr>
      <w:r>
        <w:t xml:space="preserve">instead of </w:t>
      </w:r>
      <w:r>
        <w:rPr>
          <w:rStyle w:val="Codevalue"/>
        </w:rPr>
        <w:t>"lost"</w:t>
      </w:r>
      <w:r>
        <w:t xml:space="preserve">, you may use the value </w:t>
      </w:r>
      <w:r>
        <w:rPr>
          <w:rStyle w:val="Codevalue"/>
        </w:rPr>
        <w:t>"undefined"</w:t>
      </w:r>
      <w:r>
        <w:t xml:space="preserve"> for </w:t>
      </w:r>
      <w:r>
        <w:rPr>
          <w:rStyle w:val="Codeattribute"/>
        </w:rPr>
        <w:t>@reason</w:t>
      </w:r>
      <w:r>
        <w:t xml:space="preserve"> if and only if</w:t>
      </w:r>
    </w:p>
    <w:p>
      <w:pPr>
        <w:pStyle w:val="Lista2"/>
      </w:pPr>
      <w:r>
        <w:t>you are encoding your digital edition (or an apparatus reading) from a printed edition without access to the original inscription or a visual representation of it</w:t>
      </w:r>
    </w:p>
    <w:p>
      <w:pPr>
        <w:pStyle w:val="Lista2"/>
      </w:pPr>
      <w:r>
        <w:rPr>
          <w:rStyle w:val="Foreign"/>
        </w:rPr>
        <w:t>and</w:t>
      </w:r>
      <w:r>
        <w:t xml:space="preserve"> the previous editor gives no indication whether the supplied text was omitted </w:t>
      </w:r>
      <w:r>
        <w:rPr>
          <w:noProof/>
        </w:rPr>
        <w:t>(</w:t>
      </w:r>
      <w:r>
        <w:t>for which see §</w:t>
      </w:r>
      <w:r>
        <w:fldChar w:fldCharType="begin"/>
      </w:r>
      <w:r>
        <w:instrText xml:space="preserve"> REF _Ref43988316 \w \h  \* MERGEFORMAT </w:instrText>
      </w:r>
      <w:r>
        <w:fldChar w:fldCharType="separate"/>
      </w:r>
      <w:r>
        <w:t>6.2.4</w:t>
      </w:r>
      <w:r>
        <w:fldChar w:fldCharType="end"/>
      </w:r>
      <w:r>
        <w:t>) or lost</w:t>
      </w:r>
    </w:p>
    <w:p>
      <w:pPr>
        <w:pStyle w:val="Lista2"/>
      </w:pPr>
      <w:r>
        <w:rPr>
          <w:rStyle w:val="Foreign"/>
        </w:rPr>
        <w:t>and</w:t>
      </w:r>
      <w:r>
        <w:t xml:space="preserve"> you cannot make a reasonable guess as to which of these was the case when the previous editor did their work</w:t>
      </w:r>
    </w:p>
    <w:p>
      <w:pPr>
        <w:pStyle w:val="Lista"/>
      </w:pPr>
      <w:r>
        <w:t>bear in mind that, as discussed in §</w:t>
      </w:r>
      <w:r>
        <w:fldChar w:fldCharType="begin"/>
      </w:r>
      <w:r>
        <w:instrText xml:space="preserve"> REF _Ref43988606 \w \h  \* MERGEFORMAT </w:instrText>
      </w:r>
      <w:r>
        <w:fldChar w:fldCharType="separate"/>
      </w:r>
      <w:r>
        <w:t>5.1</w:t>
      </w:r>
      <w:r>
        <w:fldChar w:fldCharType="end"/>
      </w:r>
      <w:r>
        <w:t xml:space="preserve">, restoration with </w:t>
      </w:r>
      <w:r>
        <w:rPr>
          <w:rStyle w:val="Code"/>
        </w:rPr>
        <w:t>&lt;supplied&gt;</w:t>
      </w:r>
      <w:r>
        <w:t xml:space="preserve"> is for cases where the basis of restoration is solely the </w:t>
      </w:r>
      <w:r>
        <w:rPr>
          <w:noProof/>
        </w:rPr>
        <w:t>(</w:t>
      </w:r>
      <w:r>
        <w:t>immediate or wider) context</w:t>
      </w:r>
    </w:p>
    <w:p>
      <w:pPr>
        <w:pStyle w:val="Lista2"/>
      </w:pPr>
      <w:r>
        <w:t xml:space="preserve">conversely, if vestiges of text can be made out to a degree sufficient to corroborate a restoration, then </w:t>
      </w:r>
      <w:r>
        <w:rPr>
          <w:noProof/>
        </w:rPr>
        <w:t>(</w:t>
      </w:r>
      <w:r>
        <w:t xml:space="preserve">regardless of how scant these vestiges are) the text should be treated as an unclear reading rather than a restoration </w:t>
      </w:r>
      <w:r>
        <w:rPr>
          <w:noProof/>
        </w:rPr>
        <w:t>(</w:t>
      </w:r>
      <w:r>
        <w:t>see also §</w:t>
      </w:r>
      <w:r>
        <w:fldChar w:fldCharType="begin"/>
      </w:r>
      <w:r>
        <w:instrText xml:space="preserve"> REF _Ref43988606 \w \h  \* MERGEFORMAT </w:instrText>
      </w:r>
      <w:r>
        <w:fldChar w:fldCharType="separate"/>
      </w:r>
      <w:r>
        <w:t>5.1</w:t>
      </w:r>
      <w:r>
        <w:fldChar w:fldCharType="end"/>
      </w:r>
      <w:r>
        <w:t>)</w:t>
      </w:r>
    </w:p>
    <w:p>
      <w:pPr>
        <w:pStyle w:val="Lista3"/>
      </w:pPr>
      <w:r>
        <w:t xml:space="preserve">e.g.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&lt;/supplied&gt;&lt;unclear&gt;</w:t>
      </w:r>
      <w:r>
        <w:rPr>
          <w:rStyle w:val="Codetext"/>
        </w:rPr>
        <w:t>bhiḥ</w:t>
      </w:r>
      <w:r>
        <w:rPr>
          <w:rStyle w:val="Code"/>
        </w:rPr>
        <w:t>&lt;/unclear&gt;</w:t>
      </w:r>
      <w:r>
        <w:rPr>
          <w:rStyle w:val="Codetext"/>
        </w:rPr>
        <w:t xml:space="preserve"> saha pacyate</w:t>
      </w:r>
      <w:r>
        <w:t xml:space="preserve"> </w:t>
      </w:r>
      <w:r>
        <w:rPr>
          <w:noProof/>
        </w:rPr>
        <w:t>(</w:t>
      </w:r>
      <w:r>
        <w:t xml:space="preserve">where vestiges give some confirmation for </w:t>
      </w:r>
      <w:r>
        <w:rPr>
          <w:rStyle w:val="Foreign"/>
        </w:rPr>
        <w:t>bhiḥ</w:t>
      </w:r>
      <w:r>
        <w:t xml:space="preserve">, whereas </w:t>
      </w:r>
      <w:r>
        <w:rPr>
          <w:rStyle w:val="Foreign"/>
        </w:rPr>
        <w:t>pitr̥</w:t>
      </w:r>
      <w:r>
        <w:t xml:space="preserve"> is wholly gone)</w:t>
      </w:r>
    </w:p>
    <w:p>
      <w:pPr>
        <w:pStyle w:val="Lista"/>
      </w:pPr>
      <w:r>
        <w:t xml:space="preserve">the element </w:t>
      </w:r>
      <w:r>
        <w:rPr>
          <w:rStyle w:val="Code"/>
        </w:rPr>
        <w:t>&lt;gap/&gt;</w:t>
      </w:r>
      <w:r>
        <w:t xml:space="preserve"> must not be used for a restored lacuna:</w:t>
      </w:r>
    </w:p>
    <w:p>
      <w:pPr>
        <w:pStyle w:val="Lista2"/>
      </w:pPr>
      <w:r>
        <w:t xml:space="preserve">from a text-encoding point of view, </w:t>
      </w:r>
      <w:r>
        <w:rPr>
          <w:rStyle w:val="Code"/>
        </w:rPr>
        <w:t>&lt;supplied&gt;</w:t>
      </w:r>
      <w:r>
        <w:t xml:space="preserve"> marks a stretch of text as a restoration, while </w:t>
      </w:r>
      <w:r>
        <w:rPr>
          <w:rStyle w:val="Code"/>
        </w:rPr>
        <w:t>&lt;gap/&gt;</w:t>
      </w:r>
      <w:r>
        <w:t xml:space="preserve"> stands for an absence of text </w:t>
      </w:r>
      <w:r>
        <w:rPr>
          <w:rStyle w:val="Foreign"/>
        </w:rPr>
        <w:t>in the edition</w:t>
      </w:r>
      <w:r>
        <w:t xml:space="preserve">, and not for a lacuna </w:t>
      </w:r>
      <w:r>
        <w:rPr>
          <w:rStyle w:val="Foreign"/>
        </w:rPr>
        <w:t>on the support</w:t>
      </w:r>
    </w:p>
    <w:p>
      <w:pPr>
        <w:pStyle w:val="Lista2"/>
      </w:pPr>
      <w:r>
        <w:t xml:space="preserve">in partially restored lacunae, </w:t>
      </w:r>
      <w:r>
        <w:rPr>
          <w:rStyle w:val="Code"/>
        </w:rPr>
        <w:t>&lt;supplied&gt;</w:t>
      </w:r>
      <w:r>
        <w:t xml:space="preserve"> and </w:t>
      </w:r>
      <w:r>
        <w:rPr>
          <w:rStyle w:val="Code"/>
        </w:rPr>
        <w:t>&lt;gap/&gt;</w:t>
      </w:r>
      <w:r>
        <w:t xml:space="preserve"> must, of course, be used side by side</w:t>
      </w:r>
    </w:p>
    <w:p>
      <w:pPr>
        <w:pStyle w:val="Lista"/>
      </w:pPr>
      <w:r>
        <w:t>restored text must, like extant text, be marked up for extrinsic and intrinsic structure</w:t>
      </w:r>
    </w:p>
    <w:p>
      <w:pPr>
        <w:pStyle w:val="Lista2"/>
      </w:pPr>
      <w:r>
        <w:t xml:space="preserve">however, structural markup </w:t>
      </w:r>
      <w:r>
        <w:rPr>
          <w:noProof/>
        </w:rPr>
        <w:t>(</w:t>
      </w:r>
      <w:r>
        <w:t xml:space="preserve">including both containers and empty elements) must never be inside the </w:t>
      </w:r>
      <w:r>
        <w:rPr>
          <w:rStyle w:val="Code"/>
        </w:rPr>
        <w:t>&lt;supplied&gt;</w:t>
      </w:r>
      <w:r>
        <w:t xml:space="preserve"> tag</w:t>
      </w:r>
    </w:p>
    <w:p>
      <w:pPr>
        <w:pStyle w:val="Lista2"/>
      </w:pPr>
      <w:r>
        <w:t xml:space="preserve">therefore, some longer restorations will need to be split up into several </w:t>
      </w:r>
      <w:r>
        <w:rPr>
          <w:rStyle w:val="Code"/>
        </w:rPr>
        <w:t>&lt;supplied&gt;</w:t>
      </w:r>
      <w:r>
        <w:t xml:space="preserve"> elements</w:t>
      </w:r>
    </w:p>
    <w:p>
      <w:pPr>
        <w:pStyle w:val="Lista"/>
      </w:pPr>
      <w:r>
        <w:t xml:space="preserve">in addition to the mandatory attribute </w:t>
      </w:r>
      <w:r>
        <w:rPr>
          <w:rStyle w:val="Codeattribute"/>
        </w:rPr>
        <w:t>@reason</w:t>
      </w:r>
      <w:r>
        <w:t xml:space="preserve">, the optional attribute </w:t>
      </w:r>
      <w:r>
        <w:rPr>
          <w:rStyle w:val="Codeattribute"/>
        </w:rPr>
        <w:t>@cert</w:t>
      </w:r>
      <w:r>
        <w:t xml:space="preserve"> with the value </w:t>
      </w:r>
      <w:r>
        <w:rPr>
          <w:rStyle w:val="Codevalue"/>
        </w:rPr>
        <w:t>"low"</w:t>
      </w:r>
      <w:r>
        <w:t xml:space="preserve"> may be added to indicate a </w:t>
      </w:r>
      <w:r>
        <w:rPr>
          <w:b/>
          <w:bCs/>
        </w:rPr>
        <w:t>tentative restoration</w:t>
      </w:r>
      <w:r>
        <w:t xml:space="preserve">, where different restorations </w:t>
      </w:r>
      <w:r>
        <w:rPr>
          <w:noProof/>
        </w:rPr>
        <w:t>(</w:t>
      </w:r>
      <w:r>
        <w:t>of a similar or a different ultimate meaning) may be feasible</w:t>
      </w:r>
    </w:p>
    <w:p>
      <w:pPr>
        <w:pStyle w:val="Lista2"/>
      </w:pPr>
      <w:r>
        <w:t xml:space="preserve">e.g. </w:t>
      </w:r>
      <w:r>
        <w:rPr>
          <w:rStyle w:val="Codetext"/>
        </w:rPr>
        <w:t xml:space="preserve">nirodha-parimokṣa-śīghram iva pāṇḍu gāṅgaṁ </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payaḥ</w:t>
      </w:r>
      <w:r>
        <w:rPr>
          <w:rStyle w:val="Code"/>
        </w:rPr>
        <w:t>&lt;/supplied&gt;</w:t>
      </w:r>
    </w:p>
    <w:p>
      <w:pPr>
        <w:pStyle w:val="Cmsor3"/>
      </w:pPr>
      <w:bookmarkStart w:id="581" w:name="_1tkql41gk7ns" w:colFirst="0" w:colLast="0"/>
      <w:bookmarkStart w:id="582" w:name="_Toc183083824"/>
      <w:bookmarkEnd w:id="581"/>
      <w:r>
        <w:t>The basis of restoration</w:t>
      </w:r>
      <w:bookmarkEnd w:id="582"/>
    </w:p>
    <w:p>
      <w:pPr>
        <w:pStyle w:val="Lista"/>
      </w:pPr>
      <w:r>
        <w:t>by default, restoration will be assumed to be conjectural</w:t>
      </w:r>
    </w:p>
    <w:p>
      <w:pPr>
        <w:pStyle w:val="Lista2"/>
      </w:pPr>
      <w:r>
        <w:t>conjectural restoration thus needs no explicit encoding beyond that outlined above</w:t>
      </w:r>
    </w:p>
    <w:p>
      <w:pPr>
        <w:pStyle w:val="Lista"/>
      </w:pPr>
      <w:r>
        <w:t xml:space="preserve">the attribute </w:t>
      </w:r>
      <w:r>
        <w:rPr>
          <w:rStyle w:val="Codeattribute"/>
        </w:rPr>
        <w:t>@evidence</w:t>
      </w:r>
      <w:r>
        <w:t xml:space="preserve"> may be added to </w:t>
      </w:r>
      <w:r>
        <w:rPr>
          <w:rStyle w:val="Code"/>
        </w:rPr>
        <w:t>&lt;supplied&gt;</w:t>
      </w:r>
      <w:r>
        <w:t xml:space="preserve"> to indicate a restoration based on something other than conjecture, with the following permitted values:</w:t>
      </w:r>
    </w:p>
    <w:p>
      <w:pPr>
        <w:pStyle w:val="Lista2"/>
      </w:pPr>
      <w:r>
        <w:rPr>
          <w:rStyle w:val="Codevalue"/>
        </w:rPr>
        <w:t>"parallel"</w:t>
      </w:r>
      <w:r>
        <w:t xml:space="preserve"> - restoration on the basis of one or more parallel texts</w:t>
      </w:r>
    </w:p>
    <w:p>
      <w:pPr>
        <w:pStyle w:val="Lista3"/>
      </w:pPr>
      <w:r>
        <w:t>in standard EpiDoc usage, this means a parallel specimen of a text as a whole, but in our usage, it can be expanded to epigraphic parallels of certain segments of a text, such as:</w:t>
      </w:r>
    </w:p>
    <w:p>
      <w:pPr>
        <w:pStyle w:val="Lista4"/>
      </w:pPr>
      <w:r>
        <w:t xml:space="preserve">a genealogy found in </w:t>
      </w:r>
      <w:r>
        <w:rPr>
          <w:noProof/>
        </w:rPr>
        <w:t>(</w:t>
      </w:r>
      <w:r>
        <w:t>nearly) identical form in many copper plates or seals of a dynasty</w:t>
      </w:r>
    </w:p>
    <w:p>
      <w:pPr>
        <w:pStyle w:val="Lista4"/>
      </w:pPr>
      <w:r>
        <w:t>a repeatedly used standard title of a ruler</w:t>
      </w:r>
    </w:p>
    <w:p>
      <w:pPr>
        <w:pStyle w:val="Lista4"/>
      </w:pPr>
      <w:r>
        <w:t>a stanza found in more than one instance in your corpus</w:t>
      </w:r>
    </w:p>
    <w:p>
      <w:pPr>
        <w:pStyle w:val="Lista3"/>
      </w:pPr>
      <w:r>
        <w:t>if your edition includes a restoration of this type, the parallel text</w:t>
      </w:r>
      <w:r>
        <w:rPr>
          <w:noProof/>
        </w:rPr>
        <w:t>(</w:t>
      </w:r>
      <w:r>
        <w:t>s) used as evidence should be identified in the commentary to your edition</w:t>
      </w:r>
    </w:p>
    <w:p>
      <w:pPr>
        <w:pStyle w:val="Lista4"/>
      </w:pPr>
      <w:r>
        <w:lastRenderedPageBreak/>
        <w:t xml:space="preserve">such identification shall be in a human-readable form, but if the parallel text already has an ID in the DHARMABase, then this ID should be mentioned </w:t>
      </w:r>
      <w:r>
        <w:rPr>
          <w:noProof/>
        </w:rPr>
        <w:t>(</w:t>
      </w:r>
      <w:r>
        <w:t>and may be encoded as a reference, see §</w:t>
      </w:r>
      <w:r>
        <w:fldChar w:fldCharType="begin"/>
      </w:r>
      <w:r>
        <w:instrText xml:space="preserve"> REF _Ref148531705 \r \h </w:instrText>
      </w:r>
      <w:r>
        <w:fldChar w:fldCharType="separate"/>
      </w:r>
      <w:r>
        <w:t>10.4.6</w:t>
      </w:r>
      <w:r>
        <w:fldChar w:fldCharType="end"/>
      </w:r>
      <w:r>
        <w:t>)</w:t>
      </w:r>
    </w:p>
    <w:p>
      <w:pPr>
        <w:pStyle w:val="Lista2"/>
      </w:pPr>
      <w:r>
        <w:rPr>
          <w:rStyle w:val="Codevalue"/>
        </w:rPr>
        <w:t>"previouseditor"</w:t>
      </w:r>
      <w:r>
        <w:t xml:space="preserve"> - text that has been read by a previous editor of the inscription, but which is no longer possible to make out at present</w:t>
      </w:r>
    </w:p>
    <w:p>
      <w:pPr>
        <w:pStyle w:val="Lista3"/>
      </w:pPr>
      <w:r>
        <w:t xml:space="preserve">note that there is no facility to distinguish between multiple previous editors within this tag; if such a distinction is necessary, it shall be made in the apparatus attached to your edition </w:t>
      </w:r>
      <w:r>
        <w:rPr>
          <w:noProof/>
        </w:rPr>
        <w:t>(</w:t>
      </w:r>
      <w:r>
        <w:t>§</w:t>
      </w:r>
      <w:r>
        <w:fldChar w:fldCharType="begin"/>
      </w:r>
      <w:r>
        <w:instrText xml:space="preserve"> REF _Ref43978773 \w \h  \* MERGEFORMAT </w:instrText>
      </w:r>
      <w:r>
        <w:fldChar w:fldCharType="separate"/>
      </w:r>
      <w:r>
        <w:t>9.1</w:t>
      </w:r>
      <w:r>
        <w:fldChar w:fldCharType="end"/>
      </w:r>
      <w:r>
        <w:t>)</w:t>
      </w:r>
    </w:p>
    <w:p>
      <w:pPr>
        <w:pStyle w:val="Lista3"/>
      </w:pPr>
      <w:r>
        <w:t xml:space="preserve">likewise, alternative conjectural restorations should be recorded in the apparatus </w:t>
      </w:r>
      <w:r>
        <w:rPr>
          <w:noProof/>
        </w:rPr>
        <w:t>(</w:t>
      </w:r>
      <w:r>
        <w:t xml:space="preserve">if at all); </w:t>
      </w:r>
      <w:r>
        <w:rPr>
          <w:rStyle w:val="Codeattribute"/>
        </w:rPr>
        <w:t>@evidence</w:t>
      </w:r>
      <w:r>
        <w:rPr>
          <w:rStyle w:val="Code"/>
        </w:rPr>
        <w:t>=</w:t>
      </w:r>
      <w:r>
        <w:rPr>
          <w:rStyle w:val="Codevalue"/>
        </w:rPr>
        <w:t>"previouseditor"</w:t>
      </w:r>
      <w:r>
        <w:t xml:space="preserve"> is only for cases where an earlier editor reports an actual reading for text now lost</w:t>
      </w:r>
    </w:p>
    <w:p>
      <w:pPr>
        <w:pStyle w:val="Lista3"/>
      </w:pPr>
      <w:r>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pPr>
        <w:pStyle w:val="Cmsor1"/>
      </w:pPr>
      <w:bookmarkStart w:id="583" w:name="_Ref181694670"/>
      <w:bookmarkStart w:id="584" w:name="_Toc183083825"/>
      <w:r>
        <w:lastRenderedPageBreak/>
        <w:t>Editorial intervention</w:t>
      </w:r>
      <w:bookmarkEnd w:id="578"/>
      <w:bookmarkEnd w:id="583"/>
      <w:bookmarkEnd w:id="584"/>
    </w:p>
    <w:p>
      <w:pPr>
        <w:pStyle w:val="Cmsor2"/>
      </w:pPr>
      <w:bookmarkStart w:id="585" w:name="_syuqjrbqvtf4" w:colFirst="0" w:colLast="0"/>
      <w:bookmarkStart w:id="586" w:name="_Toc183083826"/>
      <w:bookmarkEnd w:id="585"/>
      <w:r>
        <w:t>Correction and normalisation</w:t>
      </w:r>
      <w:bookmarkEnd w:id="586"/>
    </w:p>
    <w:p>
      <w:pPr>
        <w:pStyle w:val="Cmsor3"/>
      </w:pPr>
      <w:bookmarkStart w:id="587" w:name="_jwbb962kns6j" w:colFirst="0" w:colLast="0"/>
      <w:bookmarkStart w:id="588" w:name="_Toc183083827"/>
      <w:bookmarkEnd w:id="587"/>
      <w:r>
        <w:t>Correction versus normalisation</w:t>
      </w:r>
      <w:bookmarkEnd w:id="588"/>
    </w:p>
    <w:p>
      <w:pPr>
        <w:pStyle w:val="Lista"/>
      </w:pPr>
      <w:r>
        <w:t xml:space="preserve">the editorial rectification of a phenomenon deemed to be a scribal mistake is here referred to as </w:t>
      </w:r>
      <w:r>
        <w:rPr>
          <w:b/>
          <w:bCs/>
        </w:rPr>
        <w:t>correction</w:t>
      </w:r>
    </w:p>
    <w:p>
      <w:pPr>
        <w:pStyle w:val="Lista2"/>
      </w:pPr>
      <w:r>
        <w:t>a correction is thus a restoration of the text to the form that you believe the composer of the text had intended</w:t>
      </w:r>
    </w:p>
    <w:p>
      <w:pPr>
        <w:pStyle w:val="Lista2"/>
      </w:pPr>
      <w:r>
        <w:t>as a corollary, just because the text is not up to textbook standards does not mean that it requires correction, and the text as corrected by us need not necessarily be up to textbook standards</w:t>
      </w:r>
    </w:p>
    <w:p>
      <w:pPr>
        <w:pStyle w:val="Lista"/>
      </w:pPr>
      <w:r>
        <w:t xml:space="preserve">the editorial alteration of a phenomenon deemed to be non-standard usage into something that fits the standard more closely is here referred to as </w:t>
      </w:r>
      <w:r>
        <w:rPr>
          <w:b/>
          <w:bCs/>
        </w:rPr>
        <w:t>normalisation</w:t>
      </w:r>
    </w:p>
    <w:p>
      <w:pPr>
        <w:pStyle w:val="Lista2"/>
      </w:pPr>
      <w:r>
        <w:t xml:space="preserve">if what you believe to have been the composer’s intent differs from the standard for the language in question </w:t>
      </w:r>
      <w:r>
        <w:rPr>
          <w:noProof/>
        </w:rPr>
        <w:t>(</w:t>
      </w:r>
      <w:r>
        <w:t>inasmuch as a standard may be said to exist), you may normalise the original usage for purposes such as:</w:t>
      </w:r>
    </w:p>
    <w:p>
      <w:pPr>
        <w:pStyle w:val="Lista3"/>
      </w:pPr>
      <w:r>
        <w:t>to help readers understand the text and to show how you interpret it</w:t>
      </w:r>
    </w:p>
    <w:p>
      <w:pPr>
        <w:pStyle w:val="Lista3"/>
      </w:pPr>
      <w:r>
        <w:t>to facilitate text queries by ensuring that the standard form is present in the XML file and can thus be returned as a match for searches even if the actual text differs from the standard</w:t>
      </w:r>
    </w:p>
    <w:p>
      <w:pPr>
        <w:pStyle w:val="Lista"/>
      </w:pPr>
      <w:r>
        <w:rPr>
          <w:b/>
          <w:bCs/>
        </w:rPr>
        <w:t xml:space="preserve">distinguishing scribal error from non-standard usage </w:t>
      </w:r>
      <w:r>
        <w:t>may be problematic and will often involve a subjective decision</w:t>
      </w:r>
    </w:p>
    <w:p>
      <w:pPr>
        <w:pStyle w:val="Lista2"/>
      </w:pPr>
      <w:r>
        <w:t>deviations that involve the exchange of a character to a graphically similar one are likely to be scribal errors</w:t>
      </w:r>
    </w:p>
    <w:p>
      <w:pPr>
        <w:pStyle w:val="Lista2"/>
      </w:pPr>
      <w:r>
        <w:t>deviations from expected forms are more likely to be non-standard usage if they occur repeatedly in an inscription</w:t>
      </w:r>
    </w:p>
    <w:p>
      <w:pPr>
        <w:pStyle w:val="Lista2"/>
      </w:pPr>
      <w:r>
        <w:t>deviations that seem to be governed by the immediate phonemic context are more likely to be non-standard usage</w:t>
      </w:r>
    </w:p>
    <w:p>
      <w:pPr>
        <w:pStyle w:val="Lista2"/>
      </w:pPr>
      <w:r>
        <w:t>deviations that involve the exchange of a character to a phonetically similar one are likely to be non-standard usage</w:t>
      </w:r>
    </w:p>
    <w:p>
      <w:pPr>
        <w:pStyle w:val="Lista2"/>
      </w:pPr>
      <w:r>
        <w:t>grammatical solecisms are to be considered non-standard usage, not scribal error</w:t>
      </w:r>
    </w:p>
    <w:p>
      <w:pPr>
        <w:pStyle w:val="Lista2"/>
      </w:pPr>
      <w:r>
        <w:t>when in doubt, prefer normalisation and use correction only in clear cases of scribal error</w:t>
      </w:r>
    </w:p>
    <w:p>
      <w:pPr>
        <w:pStyle w:val="Lista"/>
      </w:pPr>
      <w:r>
        <w:t>see also §</w:t>
      </w:r>
      <w:r>
        <w:fldChar w:fldCharType="begin"/>
      </w:r>
      <w:r>
        <w:instrText xml:space="preserve"> REF _Ref43981233 \r \h </w:instrText>
      </w:r>
      <w:r>
        <w:fldChar w:fldCharType="separate"/>
      </w:r>
      <w:r>
        <w:t>6.1.4</w:t>
      </w:r>
      <w:r>
        <w:fldChar w:fldCharType="end"/>
      </w:r>
      <w:r>
        <w:t xml:space="preserve"> for some special considerations applicable to correction and normalisation in verse</w:t>
      </w:r>
    </w:p>
    <w:p>
      <w:pPr>
        <w:pStyle w:val="Cmsor3"/>
      </w:pPr>
      <w:bookmarkStart w:id="589" w:name="_8gcqc0hm9n9l" w:colFirst="0" w:colLast="0"/>
      <w:bookmarkStart w:id="590" w:name="_Ref43988511"/>
      <w:bookmarkStart w:id="591" w:name="_Toc183083828"/>
      <w:bookmarkEnd w:id="589"/>
      <w:r>
        <w:t>Markup methods for correction and normalisation</w:t>
      </w:r>
      <w:bookmarkEnd w:id="590"/>
      <w:bookmarkEnd w:id="591"/>
    </w:p>
    <w:p>
      <w:pPr>
        <w:pStyle w:val="Lista"/>
      </w:pPr>
      <w:r>
        <w:t>TEI and EpiDoc afford the following methods for the editorial treatment of incorrect or non-standard text</w:t>
      </w:r>
    </w:p>
    <w:p>
      <w:pPr>
        <w:pStyle w:val="Lista"/>
      </w:pPr>
      <w:r>
        <w:rPr>
          <w:b/>
          <w:bCs/>
        </w:rPr>
        <w:t>no action</w:t>
      </w:r>
      <w:r>
        <w:t>: depending on the nature of your text and corpus, you may opt not to mark up at all certain trivial scribal errors and common non-standard usage</w:t>
      </w:r>
    </w:p>
    <w:p>
      <w:pPr>
        <w:pStyle w:val="Lista"/>
      </w:pPr>
      <w:r>
        <w:rPr>
          <w:b/>
          <w:bCs/>
        </w:rPr>
        <w:t>flagging</w:t>
      </w:r>
      <w:r>
        <w:t xml:space="preserve"> without further action serves to highlight an erroneous or non-standard spot</w:t>
      </w:r>
    </w:p>
    <w:p>
      <w:pPr>
        <w:pStyle w:val="Lista2"/>
      </w:pPr>
      <w:r>
        <w:t>the purpose of flagging is twofold:</w:t>
      </w:r>
    </w:p>
    <w:p>
      <w:pPr>
        <w:pStyle w:val="Lista3"/>
      </w:pPr>
      <w:r>
        <w:t>it calls the attention of the reader to unexpected text, and</w:t>
      </w:r>
    </w:p>
    <w:p>
      <w:pPr>
        <w:pStyle w:val="Lista3"/>
      </w:pPr>
      <w:r>
        <w:t>it makes it clear to the reader that the unexpected text is not your editorial mistake</w:t>
      </w:r>
    </w:p>
    <w:p>
      <w:pPr>
        <w:pStyle w:val="Lista2"/>
      </w:pPr>
      <w:r>
        <w:t>see §</w:t>
      </w:r>
      <w:r>
        <w:fldChar w:fldCharType="begin"/>
      </w:r>
      <w:r>
        <w:instrText xml:space="preserve"> REF _Ref43988218 \w \h  \* MERGEFORMAT </w:instrText>
      </w:r>
      <w:r>
        <w:fldChar w:fldCharType="separate"/>
      </w:r>
      <w:r>
        <w:t>6.2.1</w:t>
      </w:r>
      <w:r>
        <w:fldChar w:fldCharType="end"/>
      </w:r>
      <w:r>
        <w:t xml:space="preserve"> about flagging erroneous or unintelligible text, and §</w:t>
      </w:r>
      <w:r>
        <w:fldChar w:fldCharType="begin"/>
      </w:r>
      <w:r>
        <w:instrText xml:space="preserve"> REF _Ref43981422 \w \h  \* MERGEFORMAT </w:instrText>
      </w:r>
      <w:r>
        <w:fldChar w:fldCharType="separate"/>
      </w:r>
      <w:r>
        <w:t>6.3.1</w:t>
      </w:r>
      <w:r>
        <w:fldChar w:fldCharType="end"/>
      </w:r>
      <w:r>
        <w:t xml:space="preserve"> about flagging non-standard usage</w:t>
      </w:r>
    </w:p>
    <w:p>
      <w:pPr>
        <w:pStyle w:val="Lista"/>
      </w:pPr>
      <w:r>
        <w:rPr>
          <w:b/>
          <w:bCs/>
        </w:rPr>
        <w:t>rectification by substitution</w:t>
      </w:r>
      <w:r>
        <w:t>: when an error can be corrected or a non-standard form can be normalised by substituting some received characters with others, your encoded edition must include both the received and the rectified reading</w:t>
      </w:r>
    </w:p>
    <w:p>
      <w:pPr>
        <w:pStyle w:val="Lista2"/>
      </w:pPr>
      <w:r>
        <w:t>both of these alternatives must be tagged as such, and wrapped together in an element signifying that one is an alternative to the other</w:t>
      </w:r>
    </w:p>
    <w:p>
      <w:pPr>
        <w:pStyle w:val="Lista2"/>
      </w:pPr>
      <w:r>
        <w:t>see §</w:t>
      </w:r>
      <w:r>
        <w:fldChar w:fldCharType="begin"/>
      </w:r>
      <w:r>
        <w:instrText xml:space="preserve"> REF _Ref43988258 \w \h  \* MERGEFORMAT </w:instrText>
      </w:r>
      <w:r>
        <w:fldChar w:fldCharType="separate"/>
      </w:r>
      <w:r>
        <w:t>6.2.2</w:t>
      </w:r>
      <w:r>
        <w:fldChar w:fldCharType="end"/>
      </w:r>
      <w:r>
        <w:t xml:space="preserve"> about correcting errors in this way, and §</w:t>
      </w:r>
      <w:r>
        <w:fldChar w:fldCharType="begin"/>
      </w:r>
      <w:r>
        <w:instrText xml:space="preserve"> REF _Ref43979886 \r \h  \* MERGEFORMAT </w:instrText>
      </w:r>
      <w:r>
        <w:fldChar w:fldCharType="separate"/>
      </w:r>
      <w:r>
        <w:t>6.3.2</w:t>
      </w:r>
      <w:r>
        <w:fldChar w:fldCharType="end"/>
      </w:r>
      <w:r>
        <w:t xml:space="preserve"> about normalising usage in this way</w:t>
      </w:r>
    </w:p>
    <w:p>
      <w:pPr>
        <w:pStyle w:val="Lista"/>
      </w:pPr>
      <w:r>
        <w:lastRenderedPageBreak/>
        <w:t>each of the above methods is available for both correction and normalisation, using the tags described in the subsections referred to above</w:t>
      </w:r>
    </w:p>
    <w:p>
      <w:pPr>
        <w:pStyle w:val="Lista"/>
      </w:pPr>
      <w:r>
        <w:t>in addition, TEI and EpiDoc allow two more methods dedicated to the suppression of superfluous characters and the restitution of omitted characters</w:t>
      </w:r>
    </w:p>
    <w:p>
      <w:pPr>
        <w:pStyle w:val="Lista2"/>
      </w:pPr>
      <w:r>
        <w:rPr>
          <w:b/>
          <w:bCs/>
        </w:rPr>
        <w:t>correction by suppression</w:t>
      </w:r>
      <w:r>
        <w:t>: erroneously engraved superfluous characters may be marked up for editorial suppression</w:t>
      </w:r>
    </w:p>
    <w:p>
      <w:pPr>
        <w:pStyle w:val="Lista4"/>
      </w:pPr>
      <w:r>
        <w:t>see §</w:t>
      </w:r>
      <w:r>
        <w:fldChar w:fldCharType="begin"/>
      </w:r>
      <w:r>
        <w:instrText xml:space="preserve"> REF _Ref43988286 \w \h  \* MERGEFORMAT </w:instrText>
      </w:r>
      <w:r>
        <w:fldChar w:fldCharType="separate"/>
      </w:r>
      <w:r>
        <w:t>6.2.3</w:t>
      </w:r>
      <w:r>
        <w:fldChar w:fldCharType="end"/>
      </w:r>
      <w:r>
        <w:t xml:space="preserve"> about suppressing scribal errors of redundancy</w:t>
      </w:r>
    </w:p>
    <w:p>
      <w:pPr>
        <w:pStyle w:val="Lista2"/>
      </w:pPr>
      <w:r>
        <w:rPr>
          <w:b/>
          <w:bCs/>
        </w:rPr>
        <w:t>correction by restitution</w:t>
      </w:r>
      <w:r>
        <w:t>: erroneously omitted characters may be supplied and marked up as an editorial restitution</w:t>
      </w:r>
    </w:p>
    <w:p>
      <w:pPr>
        <w:pStyle w:val="Lista3"/>
      </w:pPr>
      <w:r>
        <w:t>see §</w:t>
      </w:r>
      <w:r>
        <w:fldChar w:fldCharType="begin"/>
      </w:r>
      <w:r>
        <w:instrText xml:space="preserve"> REF _Ref43988316 \w \h  \* MERGEFORMAT </w:instrText>
      </w:r>
      <w:r>
        <w:fldChar w:fldCharType="separate"/>
      </w:r>
      <w:r>
        <w:t>6.2.4</w:t>
      </w:r>
      <w:r>
        <w:fldChar w:fldCharType="end"/>
      </w:r>
      <w:r>
        <w:t xml:space="preserve"> about supplying erroneously omitted characters</w:t>
      </w:r>
    </w:p>
    <w:p>
      <w:pPr>
        <w:pStyle w:val="Lista2"/>
      </w:pPr>
      <w:r>
        <w:t xml:space="preserve">our project has chosen to dedicate these encoding methods solely to the rectification of anomalies deemed to be erroneous </w:t>
      </w:r>
      <w:r>
        <w:rPr>
          <w:noProof/>
        </w:rPr>
        <w:t>(</w:t>
      </w:r>
      <w:r>
        <w:t xml:space="preserve">i.e. not in accordance with the composer’s intent) as opposed to non-standard </w:t>
      </w:r>
      <w:r>
        <w:rPr>
          <w:noProof/>
        </w:rPr>
        <w:t>(</w:t>
      </w:r>
      <w:r>
        <w:t>i.e. deliberately used by the composer)</w:t>
      </w:r>
    </w:p>
    <w:p>
      <w:pPr>
        <w:pStyle w:val="Lista3"/>
      </w:pPr>
      <w:r>
        <w:t xml:space="preserve">therefore, when you wish </w:t>
      </w:r>
      <w:r>
        <w:rPr>
          <w:b/>
          <w:bCs/>
        </w:rPr>
        <w:t>to normalise orthography by adding or suppressing individual characters</w:t>
      </w:r>
      <w:r>
        <w:t>, you must resort to substitution as described above</w:t>
      </w:r>
    </w:p>
    <w:p>
      <w:pPr>
        <w:pStyle w:val="Lista3"/>
      </w:pPr>
      <w:r>
        <w:t>see §</w:t>
      </w:r>
      <w:r>
        <w:fldChar w:fldCharType="begin"/>
      </w:r>
      <w:r>
        <w:instrText xml:space="preserve"> REF _Ref43988385 \w \h  \* MERGEFORMAT </w:instrText>
      </w:r>
      <w:r>
        <w:fldChar w:fldCharType="separate"/>
      </w:r>
      <w:r>
        <w:t>6.3.4</w:t>
      </w:r>
      <w:r>
        <w:fldChar w:fldCharType="end"/>
      </w:r>
      <w:r>
        <w:t xml:space="preserve"> for advice on how best to do this in various situations</w:t>
      </w:r>
    </w:p>
    <w:p>
      <w:pPr>
        <w:pStyle w:val="Cmsor3"/>
      </w:pPr>
      <w:bookmarkStart w:id="592" w:name="_yyyl8vy3rih7" w:colFirst="0" w:colLast="0"/>
      <w:bookmarkStart w:id="593" w:name="_Ref43991017"/>
      <w:bookmarkStart w:id="594" w:name="_Toc183083829"/>
      <w:bookmarkEnd w:id="592"/>
      <w:r>
        <w:t>Good practice in editorial intervention</w:t>
      </w:r>
      <w:bookmarkEnd w:id="593"/>
      <w:bookmarkEnd w:id="594"/>
    </w:p>
    <w:p>
      <w:pPr>
        <w:pStyle w:val="Lista"/>
      </w:pPr>
      <w:r>
        <w:t>keep in mind that everything in §</w:t>
      </w:r>
      <w:r>
        <w:fldChar w:fldCharType="begin"/>
      </w:r>
      <w:r>
        <w:instrText xml:space="preserve"> REF _Ref181694670 \r \h </w:instrText>
      </w:r>
      <w:r>
        <w:fldChar w:fldCharType="separate"/>
      </w:r>
      <w:r>
        <w:t>6</w:t>
      </w:r>
      <w:r>
        <w:fldChar w:fldCharType="end"/>
      </w:r>
      <w:r>
        <w:t xml:space="preserve"> concerns alterations made by a modern editor; premodern scribal alterations to the actual inscribed text are covered in §</w:t>
      </w:r>
      <w:r>
        <w:fldChar w:fldCharType="begin"/>
      </w:r>
      <w:r>
        <w:instrText xml:space="preserve"> REF _Ref183012048 \r \h </w:instrText>
      </w:r>
      <w:r>
        <w:fldChar w:fldCharType="separate"/>
      </w:r>
      <w:r>
        <w:t>4.4</w:t>
      </w:r>
      <w:r>
        <w:fldChar w:fldCharType="end"/>
      </w:r>
    </w:p>
    <w:p>
      <w:pPr>
        <w:pStyle w:val="Lista"/>
      </w:pPr>
      <w:r>
        <w:t xml:space="preserve">the foremost rule for editorial alterations of the received text is that they must </w:t>
      </w:r>
      <w:r>
        <w:rPr>
          <w:b/>
          <w:bCs/>
        </w:rPr>
        <w:t>never be silent</w:t>
      </w:r>
    </w:p>
    <w:p>
      <w:pPr>
        <w:pStyle w:val="Lista2"/>
      </w:pPr>
      <w:r>
        <w:t>your digital edition must always include the text as found on its support, and any changes you make to create an abstract text must be shown in markup, as detailed below</w:t>
      </w:r>
    </w:p>
    <w:p>
      <w:pPr>
        <w:pStyle w:val="Lista2"/>
      </w:pPr>
      <w:r>
        <w:t xml:space="preserve">apparent exceptions to this rule </w:t>
      </w:r>
      <w:r>
        <w:rPr>
          <w:noProof/>
        </w:rPr>
        <w:t>(</w:t>
      </w:r>
      <w:r>
        <w:t xml:space="preserve">such as editorial hyphenation, </w:t>
      </w:r>
      <w:r>
        <w:rPr>
          <w:rStyle w:val="Foreign"/>
        </w:rPr>
        <w:t>avagraha</w:t>
      </w:r>
      <w:r>
        <w:t>s, etc.) are only apparent, as our system will know that they are editorial and will be able to strip them away to obtain a purely diplomatic edition</w:t>
      </w:r>
    </w:p>
    <w:p>
      <w:pPr>
        <w:pStyle w:val="Lista"/>
      </w:pPr>
      <w:r>
        <w:rPr>
          <w:b/>
          <w:bCs/>
        </w:rPr>
        <w:t xml:space="preserve">editorial rectification </w:t>
      </w:r>
      <w:r>
        <w:t xml:space="preserve">of the text </w:t>
      </w:r>
      <w:r>
        <w:rPr>
          <w:b/>
          <w:bCs/>
        </w:rPr>
        <w:t>is optional</w:t>
      </w:r>
      <w:r>
        <w:t>; in many cases less is better</w:t>
      </w:r>
    </w:p>
    <w:p>
      <w:pPr>
        <w:pStyle w:val="Lista2"/>
      </w:pPr>
      <w:r>
        <w:t xml:space="preserve">in particular, do not supply stanza punctuation or numbering where such are not present in the original </w:t>
      </w:r>
      <w:r>
        <w:rPr>
          <w:noProof/>
        </w:rPr>
        <w:t>(</w:t>
      </w:r>
      <w:r>
        <w:t>but do restore them as per §</w:t>
      </w:r>
      <w:r>
        <w:fldChar w:fldCharType="begin"/>
      </w:r>
      <w:r>
        <w:instrText xml:space="preserve"> REF _Ref43984912 \w \h  \* MERGEFORMAT </w:instrText>
      </w:r>
      <w:r>
        <w:fldChar w:fldCharType="separate"/>
      </w:r>
      <w:r>
        <w:t>5.5</w:t>
      </w:r>
      <w:r>
        <w:fldChar w:fldCharType="end"/>
      </w:r>
      <w:r>
        <w:t xml:space="preserve"> whenever you are certain that such things </w:t>
      </w:r>
      <w:r>
        <w:rPr>
          <w:rStyle w:val="Foreign"/>
        </w:rPr>
        <w:t>were</w:t>
      </w:r>
      <w:r>
        <w:t xml:space="preserve"> present and have been lost to damage)</w:t>
      </w:r>
    </w:p>
    <w:p>
      <w:pPr>
        <w:pStyle w:val="Lista"/>
      </w:pPr>
      <w:r>
        <w:t>when you rectify a feature by substitution, keep in mind that it must always be possible to produce the received text by ignoring the segment tagged as editorial and, vice versa, to produce the corrected text by ignoring the segment tagged as received</w:t>
      </w:r>
    </w:p>
    <w:p>
      <w:pPr>
        <w:pStyle w:val="Lista2"/>
      </w:pPr>
      <w:r>
        <w:t>see §</w:t>
      </w:r>
      <w:r>
        <w:fldChar w:fldCharType="begin"/>
      </w:r>
      <w:r>
        <w:instrText xml:space="preserve"> REF _Ref43988258 \w \h  \* MERGEFORMAT </w:instrText>
      </w:r>
      <w:r>
        <w:fldChar w:fldCharType="separate"/>
      </w:r>
      <w:r>
        <w:t>6.2.2</w:t>
      </w:r>
      <w:r>
        <w:fldChar w:fldCharType="end"/>
      </w:r>
      <w:r>
        <w:t xml:space="preserve"> erroneous text and §</w:t>
      </w:r>
      <w:r>
        <w:fldChar w:fldCharType="begin"/>
      </w:r>
      <w:r>
        <w:instrText xml:space="preserve"> REF _Ref43979886 \r \h  \* MERGEFORMAT </w:instrText>
      </w:r>
      <w:r>
        <w:fldChar w:fldCharType="separate"/>
      </w:r>
      <w:r>
        <w:t>6.3.2</w:t>
      </w:r>
      <w:r>
        <w:fldChar w:fldCharType="end"/>
      </w:r>
      <w:r>
        <w:t xml:space="preserve"> for the specific markup involved and for examples</w:t>
      </w:r>
    </w:p>
    <w:p>
      <w:pPr>
        <w:pStyle w:val="Lista"/>
      </w:pPr>
      <w:r>
        <w:t>editorial intervention should make it easy for a scholarly reader to see why the editor has flagged or altered the text, and this purpose can be facilitated by avoiding complex markup where possible</w:t>
      </w:r>
    </w:p>
    <w:p>
      <w:pPr>
        <w:pStyle w:val="Lista2"/>
      </w:pPr>
      <w:r>
        <w:t>in general: try to find a common-sense optimum between minimising the scope of markup and minimising the complexity of markup</w:t>
      </w:r>
    </w:p>
    <w:p>
      <w:pPr>
        <w:pStyle w:val="Lista2"/>
      </w:pPr>
      <w:r>
        <w:t xml:space="preserve">the </w:t>
      </w:r>
      <w:r>
        <w:rPr>
          <w:b/>
          <w:bCs/>
        </w:rPr>
        <w:t>size of segments</w:t>
      </w:r>
      <w:r>
        <w:t xml:space="preserve"> to which you apply any of the tags discussed throughout §</w:t>
      </w:r>
      <w:r>
        <w:fldChar w:fldCharType="begin"/>
      </w:r>
      <w:r>
        <w:instrText xml:space="preserve"> REF _Ref43978565 \w \h  \* MERGEFORMAT </w:instrText>
      </w:r>
      <w:r>
        <w:fldChar w:fldCharType="separate"/>
      </w:r>
      <w:r>
        <w:t>5.5</w:t>
      </w:r>
      <w:r>
        <w:fldChar w:fldCharType="end"/>
      </w:r>
      <w:r>
        <w:t xml:space="preserve"> </w:t>
      </w:r>
      <w:r>
        <w:rPr>
          <w:b/>
          <w:bCs/>
        </w:rPr>
        <w:t>is technically irrelevant</w:t>
      </w:r>
      <w:r>
        <w:t xml:space="preserve"> and there are no hard and fast rules to decide it</w:t>
      </w:r>
    </w:p>
    <w:p>
      <w:pPr>
        <w:pStyle w:val="Lista2"/>
      </w:pPr>
      <w:r>
        <w:t xml:space="preserve">so long as the received text is faithfully reproduced </w:t>
      </w:r>
      <w:r>
        <w:rPr>
          <w:noProof/>
        </w:rPr>
        <w:t>(</w:t>
      </w:r>
      <w:r>
        <w:t>and, as mentioned in the previous point, if an editorial rectification is present, then that too is accurate), the tagging of a short segment and the tagging of a longer segment that includes characters not directly involved in the anomaly are functionally equivalent</w:t>
      </w:r>
    </w:p>
    <w:p>
      <w:pPr>
        <w:pStyle w:val="Lista2"/>
      </w:pPr>
      <w:r>
        <w:t>the outcome of this is that you need not worry too much about the size of a text segment you flag or rectify: simply proceed as feels most appropriate in the given circumstances</w:t>
      </w:r>
    </w:p>
    <w:p>
      <w:pPr>
        <w:pStyle w:val="Lista"/>
      </w:pPr>
      <w:r>
        <w:t>see §</w:t>
      </w:r>
      <w:r>
        <w:fldChar w:fldCharType="begin"/>
      </w:r>
      <w:r>
        <w:instrText xml:space="preserve"> REF _Ref43988445 \w \h  \* MERGEFORMAT </w:instrText>
      </w:r>
      <w:r>
        <w:fldChar w:fldCharType="separate"/>
      </w:r>
      <w:r>
        <w:t>6.2.6</w:t>
      </w:r>
      <w:r>
        <w:fldChar w:fldCharType="end"/>
      </w:r>
      <w:r>
        <w:t xml:space="preserve"> and §</w:t>
      </w:r>
      <w:r>
        <w:fldChar w:fldCharType="begin"/>
      </w:r>
      <w:r>
        <w:instrText xml:space="preserve"> REF _Ref43988385 \w \h  \* MERGEFORMAT </w:instrText>
      </w:r>
      <w:r>
        <w:fldChar w:fldCharType="separate"/>
      </w:r>
      <w:r>
        <w:t>6.3.4</w:t>
      </w:r>
      <w:r>
        <w:fldChar w:fldCharType="end"/>
      </w:r>
      <w:r>
        <w:t xml:space="preserve"> for further guidance specific to correction and normalisation</w:t>
      </w:r>
    </w:p>
    <w:p>
      <w:pPr>
        <w:pStyle w:val="Cmsor3"/>
      </w:pPr>
      <w:bookmarkStart w:id="595" w:name="_28dwy480zoal" w:colFirst="0" w:colLast="0"/>
      <w:bookmarkStart w:id="596" w:name="_Ref43981233"/>
      <w:bookmarkStart w:id="597" w:name="_Toc183083830"/>
      <w:bookmarkEnd w:id="595"/>
      <w:r>
        <w:t>Correction and normalisation in verse</w:t>
      </w:r>
      <w:bookmarkEnd w:id="596"/>
      <w:bookmarkEnd w:id="597"/>
    </w:p>
    <w:p>
      <w:pPr>
        <w:pStyle w:val="Lista"/>
      </w:pPr>
      <w:r>
        <w:t>the guidelines in this subsection apply when the prosody of a metrical segment is disrupted by the presence of a scribal error or non-standard usage, or by the correction/normalisation thereof</w:t>
      </w:r>
    </w:p>
    <w:p>
      <w:pPr>
        <w:pStyle w:val="Lista"/>
      </w:pPr>
      <w:r>
        <w:lastRenderedPageBreak/>
        <w:t>the leading principles are the following:</w:t>
      </w:r>
    </w:p>
    <w:p>
      <w:pPr>
        <w:pStyle w:val="Lista2"/>
      </w:pPr>
      <w:r>
        <w:t xml:space="preserve">if a correction or normalisation is encoded in the text, then it shall be the prosody of the text </w:t>
      </w:r>
      <w:r>
        <w:rPr>
          <w:b/>
          <w:bCs/>
        </w:rPr>
        <w:t>after</w:t>
      </w:r>
      <w:r>
        <w:t xml:space="preserve"> correction/normalisation that determines whether or not it is necessary to encode a metrical deviation </w:t>
      </w:r>
      <w:r>
        <w:rPr>
          <w:noProof/>
        </w:rPr>
        <w:t>(</w:t>
      </w:r>
      <w:r>
        <w:t xml:space="preserve">with the attribute </w:t>
      </w:r>
      <w:r>
        <w:rPr>
          <w:rStyle w:val="Codeattribute"/>
        </w:rPr>
        <w:t>@real</w:t>
      </w:r>
      <w:r>
        <w:t>, as per §</w:t>
      </w:r>
      <w:r>
        <w:fldChar w:fldCharType="begin"/>
      </w:r>
      <w:r>
        <w:instrText xml:space="preserve"> REF _Ref43980303 \r \h  \* MERGEFORMAT </w:instrText>
      </w:r>
      <w:r>
        <w:fldChar w:fldCharType="separate"/>
      </w:r>
      <w:r>
        <w:t>2.5.4.4</w:t>
      </w:r>
      <w:r>
        <w:fldChar w:fldCharType="end"/>
      </w:r>
      <w:r>
        <w:t>)</w:t>
      </w:r>
    </w:p>
    <w:p>
      <w:pPr>
        <w:pStyle w:val="Lista2"/>
      </w:pPr>
      <w:r>
        <w:t>correct prosody should be prioritised over linguistic neatness, so</w:t>
      </w:r>
    </w:p>
    <w:p>
      <w:pPr>
        <w:pStyle w:val="Lista3"/>
      </w:pPr>
      <w:r>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t>6.1.4.1</w:t>
      </w:r>
      <w:r>
        <w:fldChar w:fldCharType="end"/>
      </w:r>
      <w:r>
        <w:t xml:space="preserve"> for details)</w:t>
      </w:r>
    </w:p>
    <w:p>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t>6.1.4.2</w:t>
      </w:r>
      <w:r>
        <w:fldChar w:fldCharType="end"/>
      </w:r>
      <w:r>
        <w:t>)</w:t>
      </w:r>
    </w:p>
    <w:p>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t>6.1.4.3</w:t>
      </w:r>
      <w:r>
        <w:fldChar w:fldCharType="end"/>
      </w:r>
      <w:r>
        <w:t>)</w:t>
      </w:r>
    </w:p>
    <w:p>
      <w:pPr>
        <w:pStyle w:val="Lista"/>
      </w:pPr>
      <w:r>
        <w:t>thus, in specific cases, proceed as outlined in the following subsections</w:t>
      </w:r>
    </w:p>
    <w:p>
      <w:pPr>
        <w:pStyle w:val="Cmsor4"/>
      </w:pPr>
      <w:bookmarkStart w:id="598" w:name="_Ref137824123"/>
      <w:bookmarkStart w:id="599" w:name="_Toc138064444"/>
      <w:bookmarkStart w:id="600" w:name="_Toc183083831"/>
      <w:bookmarkStart w:id="601" w:name="_Ref43981070"/>
      <w:r>
        <w:t>Non-standard prosody with non-standard language</w:t>
      </w:r>
      <w:bookmarkEnd w:id="598"/>
      <w:bookmarkEnd w:id="599"/>
      <w:bookmarkEnd w:id="600"/>
    </w:p>
    <w:p>
      <w:pPr>
        <w:pStyle w:val="Lista"/>
      </w:pPr>
      <w:r>
        <w:t xml:space="preserve">if there is no straightforward way to restore anomalous prosody to the expected pattern by correcting or normalising the language, then the </w:t>
      </w:r>
      <w:r>
        <w:rPr>
          <w:b/>
          <w:bCs/>
        </w:rPr>
        <w:t>correction</w:t>
      </w:r>
      <w:r>
        <w:t xml:space="preserve"> of an error </w:t>
      </w:r>
      <w:r>
        <w:rPr>
          <w:b/>
          <w:bCs/>
        </w:rPr>
        <w:t>or</w:t>
      </w:r>
      <w:r>
        <w:t xml:space="preserve"> the </w:t>
      </w:r>
      <w:r>
        <w:rPr>
          <w:b/>
          <w:bCs/>
        </w:rPr>
        <w:t>normalisation</w:t>
      </w:r>
      <w:r>
        <w:t xml:space="preserve"> of non-standard orthography or morphology </w:t>
      </w:r>
      <w:r>
        <w:rPr>
          <w:b/>
          <w:bCs/>
        </w:rPr>
        <w:t>can restore the anomalous prosody</w:t>
      </w:r>
      <w:r>
        <w:rPr>
          <w:rStyle w:val="Cmsor4Char"/>
        </w:rPr>
        <w:t xml:space="preserve"> </w:t>
      </w:r>
      <w:r>
        <w:t>to the expected pattern, then</w:t>
      </w:r>
    </w:p>
    <w:p>
      <w:pPr>
        <w:pStyle w:val="Lista2"/>
      </w:pPr>
      <w:r>
        <w:t>mandatorily carry out this intervention, even if you would ignore or merely flag the same non-standard feature in other circumstances</w:t>
      </w:r>
    </w:p>
    <w:p>
      <w:pPr>
        <w:pStyle w:val="Lista3"/>
      </w:pPr>
      <w:r>
        <w:t>moreover, mandatorily encode this as a correction, even if in other circumstances you would encode the same intervention as normalisation</w:t>
      </w:r>
    </w:p>
    <w:p>
      <w:pPr>
        <w:pStyle w:val="Lista2"/>
      </w:pPr>
      <w:r>
        <w:t xml:space="preserve">do not add </w:t>
      </w:r>
      <w:r>
        <w:rPr>
          <w:rStyle w:val="Codeattribute"/>
        </w:rPr>
        <w:t>@real</w:t>
      </w:r>
      <w:r>
        <w:t xml:space="preserve"> to the </w:t>
      </w:r>
      <w:r>
        <w:rPr>
          <w:rStyle w:val="Code"/>
        </w:rPr>
        <w:t>&lt;l&gt;</w:t>
      </w:r>
      <w:r>
        <w:t xml:space="preserve"> element affected </w:t>
      </w:r>
      <w:r>
        <w:rPr>
          <w:noProof/>
        </w:rPr>
        <w:t>(</w:t>
      </w:r>
      <w:r>
        <w:t>see also §</w:t>
      </w:r>
      <w:r>
        <w:fldChar w:fldCharType="begin"/>
      </w:r>
      <w:r>
        <w:instrText xml:space="preserve"> REF _Ref43980303 \r \h  \* MERGEFORMAT </w:instrText>
      </w:r>
      <w:r>
        <w:fldChar w:fldCharType="separate"/>
      </w:r>
      <w:r>
        <w:t>2.5.4.4</w:t>
      </w:r>
      <w:r>
        <w:fldChar w:fldCharType="end"/>
      </w:r>
      <w:r>
        <w:t>)</w:t>
      </w:r>
    </w:p>
    <w:p>
      <w:pPr>
        <w:pStyle w:val="Lista2"/>
      </w:pPr>
      <w:r>
        <w:t>the underlying assumption in this case is that the composer had the correct or standard form in mind, but that has been replaced by an incorrect or non-standard form in the process of the creation of the inscription</w:t>
      </w:r>
    </w:p>
    <w:p>
      <w:pPr>
        <w:pStyle w:val="Lista2"/>
      </w:pPr>
      <w:r>
        <w:t xml:space="preserve">e.g. in an odd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"c"</w:t>
      </w:r>
      <w:r>
        <w:rPr>
          <w:rStyle w:val="Code"/>
        </w:rPr>
        <w:t>&gt;</w:t>
      </w:r>
      <w:r>
        <w:rPr>
          <w:rStyle w:val="Codetext"/>
        </w:rPr>
        <w:t xml:space="preserve">ṣaṣṭi </w:t>
      </w:r>
      <w:r>
        <w:rPr>
          <w:rStyle w:val="Code"/>
        </w:rPr>
        <w:t>&lt;choice&gt;&lt;sic&gt;</w:t>
      </w:r>
      <w:r>
        <w:rPr>
          <w:rStyle w:val="Codetext"/>
        </w:rPr>
        <w:t>varuṣa</w:t>
      </w:r>
      <w:r>
        <w:rPr>
          <w:rStyle w:val="Code"/>
        </w:rPr>
        <w:t>&lt;/sic&gt;&lt;corr&gt;</w:t>
      </w:r>
      <w:r>
        <w:rPr>
          <w:rStyle w:val="Codetext"/>
        </w:rPr>
        <w:t>varṣa</w:t>
      </w:r>
      <w:r>
        <w:rPr>
          <w:rStyle w:val="Code"/>
        </w:rPr>
        <w:t>&lt;/corr&gt;&lt;/choice&gt;</w:t>
      </w:r>
      <w:r>
        <w:rPr>
          <w:rStyle w:val="Codetext"/>
        </w:rPr>
        <w:t>-sahasrāṇi</w:t>
      </w:r>
      <w:r>
        <w:rPr>
          <w:rStyle w:val="Code"/>
        </w:rPr>
        <w:t>&lt;/l&gt;</w:t>
      </w:r>
      <w:r>
        <w:t xml:space="preserve">, where </w:t>
      </w:r>
      <w:r>
        <w:rPr>
          <w:rStyle w:val="Foreign"/>
        </w:rPr>
        <w:t>varuṣa</w:t>
      </w:r>
      <w:r>
        <w:t xml:space="preserve"> is a vernacularised spelling of </w:t>
      </w:r>
      <w:r>
        <w:rPr>
          <w:rStyle w:val="Foreign"/>
        </w:rPr>
        <w:t>varṣa</w:t>
      </w:r>
      <w:r>
        <w:t xml:space="preserve"> that is hypermetrical here, so its alteration to </w:t>
      </w:r>
      <w:r>
        <w:rPr>
          <w:rStyle w:val="Foreign"/>
        </w:rPr>
        <w:t>varṣa</w:t>
      </w:r>
      <w:r>
        <w:t xml:space="preserve"> is encoded as a correction, and since the intervention restores the expected metre, </w:t>
      </w:r>
      <w:r>
        <w:rPr>
          <w:rStyle w:val="Codeattribute"/>
        </w:rPr>
        <w:t>@real</w:t>
      </w:r>
      <w:r>
        <w:t xml:space="preserve"> is not encoded on the line</w:t>
      </w:r>
    </w:p>
    <w:p>
      <w:pPr>
        <w:pStyle w:val="Lista"/>
      </w:pPr>
      <w:r>
        <w:rPr>
          <w:b/>
          <w:bCs/>
        </w:rPr>
        <w:t>if</w:t>
      </w:r>
      <w:r>
        <w:rPr>
          <w:b/>
        </w:rPr>
        <w:t xml:space="preserve"> there is </w:t>
      </w:r>
      <w:r>
        <w:rPr>
          <w:b/>
          <w:bCs/>
        </w:rPr>
        <w:t>no straightforward way to restore anomalous prosody</w:t>
      </w:r>
      <w:r>
        <w:t xml:space="preserve"> to the expected pattern </w:t>
      </w:r>
      <w:r>
        <w:rPr>
          <w:b/>
          <w:bCs/>
        </w:rPr>
        <w:t>by correcting or normalising</w:t>
      </w:r>
      <w:r>
        <w:t xml:space="preserve"> the language, then</w:t>
      </w:r>
    </w:p>
    <w:p>
      <w:pPr>
        <w:pStyle w:val="Lista2"/>
      </w:pPr>
      <w:r>
        <w:t xml:space="preserve">it is generally preferable in such cases to merely flag the spot and to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optionally mentioning the possible correction/normalisation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however, if you judge it essential, you may choose to encode a correction or normalisation in the text itself</w:t>
      </w:r>
    </w:p>
    <w:p>
      <w:pPr>
        <w:pStyle w:val="Lista3"/>
      </w:pPr>
      <w:r>
        <w:t xml:space="preserve">if you do apply correction/normalisation which still leaves the prosody deficient, then the pattern encoded in </w:t>
      </w:r>
      <w:r>
        <w:rPr>
          <w:rStyle w:val="Codeattribute"/>
        </w:rPr>
        <w:t>@real</w:t>
      </w:r>
      <w:r>
        <w:t xml:space="preserve"> must correspond to the prosody of the text </w:t>
      </w:r>
      <w:r>
        <w:rPr>
          <w:b/>
          <w:bCs/>
        </w:rPr>
        <w:t>after</w:t>
      </w:r>
      <w:r>
        <w:t xml:space="preserve"> correction/normalisation</w:t>
      </w:r>
    </w:p>
    <w:p>
      <w:pPr>
        <w:pStyle w:val="Cmsor4"/>
      </w:pPr>
      <w:bookmarkStart w:id="602" w:name="_Ref137824158"/>
      <w:bookmarkStart w:id="603" w:name="_Toc138064445"/>
      <w:bookmarkStart w:id="604" w:name="_Toc183083832"/>
      <w:r>
        <w:t>Standard prosody with non-standard language</w:t>
      </w:r>
      <w:bookmarkEnd w:id="602"/>
      <w:bookmarkEnd w:id="603"/>
      <w:bookmarkEnd w:id="604"/>
    </w:p>
    <w:p>
      <w:pPr>
        <w:pStyle w:val="Lista"/>
      </w:pPr>
      <w:r>
        <w:rPr>
          <w:b/>
          <w:bCs/>
        </w:rPr>
        <w:t>if correction or normalisation would disrupt the otherwise correct prosody</w:t>
      </w:r>
      <w:r>
        <w:t>, then</w:t>
      </w:r>
    </w:p>
    <w:p>
      <w:pPr>
        <w:pStyle w:val="Lista2"/>
      </w:pPr>
      <w:r>
        <w:t xml:space="preserve">preferably abstain from carrying out the correction or normalisation, instead simply flagging the spot as erroneous or non-standard, and mentioning the correct/standard form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 xml:space="preserve">e.g. in a </w:t>
      </w:r>
      <w:r>
        <w:rPr>
          <w:rStyle w:val="Foreign"/>
        </w:rPr>
        <w:t>vasantatilakā</w:t>
      </w:r>
      <w:r>
        <w:t xml:space="preserve"> stanza, </w:t>
      </w:r>
      <w:r>
        <w:rPr>
          <w:rStyle w:val="Code"/>
        </w:rPr>
        <w:t xml:space="preserve">&lt;l </w:t>
      </w:r>
      <w:r>
        <w:rPr>
          <w:rStyle w:val="Codeattribute"/>
        </w:rPr>
        <w:t>n</w:t>
      </w:r>
      <w:r>
        <w:rPr>
          <w:rStyle w:val="Code"/>
        </w:rPr>
        <w:t>=</w:t>
      </w:r>
      <w:r>
        <w:rPr>
          <w:rStyle w:val="Codevalue"/>
        </w:rPr>
        <w:t>"a"</w:t>
      </w:r>
      <w:r>
        <w:rPr>
          <w:rStyle w:val="Code"/>
        </w:rPr>
        <w:t>&gt;</w:t>
      </w:r>
      <w:r>
        <w:rPr>
          <w:rStyle w:val="Codetext"/>
        </w:rPr>
        <w:t>sa</w:t>
      </w:r>
      <w:r>
        <w:rPr>
          <w:rStyle w:val="Code"/>
        </w:rPr>
        <w:t>&lt;orig&gt;</w:t>
      </w:r>
      <w:r>
        <w:rPr>
          <w:rStyle w:val="Codetext"/>
        </w:rPr>
        <w:t>ḥ ssa</w:t>
      </w:r>
      <w:r>
        <w:rPr>
          <w:rStyle w:val="Code"/>
        </w:rPr>
        <w:t>&lt;/orig&gt;</w:t>
      </w:r>
      <w:r>
        <w:rPr>
          <w:rStyle w:val="Codetext"/>
        </w:rPr>
        <w:t>rvva-satva-satat</w:t>
      </w:r>
      <w:r>
        <w:rPr>
          <w:rStyle w:val="Code"/>
        </w:rPr>
        <w:t>&lt;orig&gt;</w:t>
      </w:r>
      <w:r>
        <w:rPr>
          <w:rStyle w:val="Codetext"/>
        </w:rPr>
        <w:t>ārtthibhi</w:t>
      </w:r>
      <w:r>
        <w:rPr>
          <w:rStyle w:val="Code"/>
        </w:rPr>
        <w:t>&lt;/orig&gt;</w:t>
      </w:r>
      <w:r>
        <w:rPr>
          <w:rStyle w:val="Codetext"/>
        </w:rPr>
        <w:t xml:space="preserve"> nitya-dātā</w:t>
      </w:r>
      <w:r>
        <w:rPr>
          <w:rStyle w:val="Code"/>
        </w:rPr>
        <w:t>&lt;/l&gt;</w:t>
      </w:r>
      <w:r>
        <w:t xml:space="preserve"> </w:t>
      </w:r>
      <w:r>
        <w:rPr>
          <w:noProof/>
        </w:rPr>
        <w:t>(</w:t>
      </w:r>
      <w:r>
        <w:t xml:space="preserve">the metre is correct, but the form </w:t>
      </w:r>
      <w:r>
        <w:rPr>
          <w:rStyle w:val="Foreign"/>
        </w:rPr>
        <w:t>°ārtthibhi</w:t>
      </w:r>
      <w:r>
        <w:t xml:space="preserve"> is a solecism for expected </w:t>
      </w:r>
      <w:r>
        <w:rPr>
          <w:rStyle w:val="Foreign"/>
        </w:rPr>
        <w:t>°ārtthibhyo</w:t>
      </w:r>
      <w:r>
        <w:t>, which in turn would be metrically incorrect)</w:t>
      </w:r>
    </w:p>
    <w:p>
      <w:pPr>
        <w:pStyle w:val="Lista2"/>
      </w:pPr>
      <w:r>
        <w:t>if you deem that correction or normalisation within the text is essential, then you may encode it</w:t>
      </w:r>
    </w:p>
    <w:p>
      <w:pPr>
        <w:pStyle w:val="Lista3"/>
      </w:pPr>
      <w:r>
        <w:t xml:space="preserve">but in this case, do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with a value corresponding to the prosody of the text </w:t>
      </w:r>
      <w:r>
        <w:rPr>
          <w:b/>
          <w:bCs/>
        </w:rPr>
        <w:t>after</w:t>
      </w:r>
      <w:r>
        <w:t xml:space="preserve"> correction/normalisation</w:t>
      </w:r>
    </w:p>
    <w:p>
      <w:pPr>
        <w:pStyle w:val="Lista3"/>
      </w:pPr>
      <w:r>
        <w:t xml:space="preserve">e.g. normalising the above example,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sa</w:t>
      </w:r>
      <w:r>
        <w:rPr>
          <w:rStyle w:val="Code"/>
        </w:rPr>
        <w:t>&lt;orig&gt;</w:t>
      </w:r>
      <w:r>
        <w:rPr>
          <w:rStyle w:val="Codetext"/>
        </w:rPr>
        <w:t>ḥ ssa</w:t>
      </w:r>
      <w:r>
        <w:rPr>
          <w:rStyle w:val="Code"/>
        </w:rPr>
        <w:t>&lt;/orig&gt;</w:t>
      </w:r>
      <w:r>
        <w:rPr>
          <w:rStyle w:val="Codetext"/>
        </w:rPr>
        <w:t>rvva-satva-</w:t>
      </w:r>
      <w:r>
        <w:rPr>
          <w:rStyle w:val="Codetext"/>
        </w:rPr>
        <w:lastRenderedPageBreak/>
        <w:t>satat</w:t>
      </w:r>
      <w:r>
        <w:rPr>
          <w:rStyle w:val="Code"/>
        </w:rPr>
        <w:t>&lt;choice&gt;&lt;orig&gt;</w:t>
      </w:r>
      <w:r>
        <w:rPr>
          <w:rStyle w:val="Codetext"/>
        </w:rPr>
        <w:t>ārtthibhi</w:t>
      </w:r>
      <w:r>
        <w:rPr>
          <w:rStyle w:val="Code"/>
        </w:rPr>
        <w:t>&lt;/orig&gt;&lt;reg&gt;</w:t>
      </w:r>
      <w:r>
        <w:rPr>
          <w:rStyle w:val="Codetext"/>
        </w:rPr>
        <w:t>ārtthibhyo</w:t>
      </w:r>
      <w:r>
        <w:rPr>
          <w:rStyle w:val="Code"/>
        </w:rPr>
        <w:t>&lt;/reg&gt;&lt;/choice&gt;</w:t>
      </w:r>
      <w:r>
        <w:rPr>
          <w:rStyle w:val="Codetext"/>
        </w:rPr>
        <w:t xml:space="preserve"> nitya-dātā</w:t>
      </w:r>
      <w:r>
        <w:rPr>
          <w:rStyle w:val="Code"/>
        </w:rPr>
        <w:t>&lt;/l&gt;</w:t>
      </w:r>
    </w:p>
    <w:p>
      <w:pPr>
        <w:pStyle w:val="Cmsor4"/>
      </w:pPr>
      <w:bookmarkStart w:id="605" w:name="_Ref137825393"/>
      <w:bookmarkStart w:id="606" w:name="_Toc138064446"/>
      <w:bookmarkStart w:id="607" w:name="_Toc183083833"/>
      <w:r>
        <w:t>Non-standard prosody with standard language</w:t>
      </w:r>
      <w:bookmarkEnd w:id="605"/>
      <w:bookmarkEnd w:id="606"/>
      <w:bookmarkEnd w:id="607"/>
    </w:p>
    <w:p>
      <w:pPr>
        <w:pStyle w:val="Lista"/>
      </w:pPr>
      <w:r>
        <w:rPr>
          <w:b/>
          <w:bCs/>
        </w:rPr>
        <w:t>if</w:t>
      </w:r>
      <w:r>
        <w:rPr>
          <w:b/>
        </w:rPr>
        <w:t xml:space="preserve"> the text is linguistically </w:t>
      </w:r>
      <w:r>
        <w:rPr>
          <w:b/>
          <w:bCs/>
        </w:rPr>
        <w:t>standard, correct and meaningful</w:t>
      </w:r>
      <w:r>
        <w:t>, then keep in mind that incorrect/non-standard metre does not in itself constitute grounds for correction or normalisation</w:t>
      </w:r>
    </w:p>
    <w:p>
      <w:pPr>
        <w:pStyle w:val="Lista2"/>
      </w:pPr>
      <w:r>
        <w:t xml:space="preserve">if you as editor perceive the metrical anomaly as an error on the part of the composer or the engraver </w:t>
      </w:r>
      <w:r>
        <w:rPr>
          <w:rStyle w:val="Foreign"/>
        </w:rPr>
        <w:t>and</w:t>
      </w:r>
      <w:r>
        <w:t xml:space="preserve"> you can rectify it without altering the meaning, then you are free to do so </w:t>
      </w:r>
      <w:r>
        <w:rPr>
          <w:noProof/>
        </w:rPr>
        <w:t>(</w:t>
      </w:r>
      <w:r>
        <w:t>i.e. to proceed as in §</w:t>
      </w:r>
      <w:r>
        <w:fldChar w:fldCharType="begin"/>
      </w:r>
      <w:r>
        <w:instrText xml:space="preserve"> REF _Ref137824123 \r \h </w:instrText>
      </w:r>
      <w:r>
        <w:fldChar w:fldCharType="separate"/>
      </w:r>
      <w:r>
        <w:t>6.1.4.1</w:t>
      </w:r>
      <w:r>
        <w:fldChar w:fldCharType="end"/>
      </w:r>
      <w:r>
        <w:t xml:space="preserve"> above)</w:t>
      </w:r>
    </w:p>
    <w:p>
      <w:pPr>
        <w:pStyle w:val="Lista2"/>
      </w:pPr>
      <w:r>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pPr>
        <w:pStyle w:val="Lista3"/>
      </w:pPr>
      <w:r>
        <w:t xml:space="preserve">in this case always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3"/>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sva-dattāṁ para</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"20"</w:t>
      </w:r>
      <w:r>
        <w:rPr>
          <w:rStyle w:val="Code"/>
        </w:rPr>
        <w:t>/&gt;-</w:t>
      </w:r>
      <w:r>
        <w:rPr>
          <w:rStyle w:val="Codetext"/>
        </w:rPr>
        <w:t xml:space="preserve">dattām </w:t>
      </w:r>
      <w:r>
        <w:rPr>
          <w:rStyle w:val="Code"/>
        </w:rPr>
        <w:t>&lt;orig&gt;</w:t>
      </w:r>
      <w:r>
        <w:rPr>
          <w:rStyle w:val="Codetext"/>
        </w:rPr>
        <w:t>vāpi</w:t>
      </w:r>
      <w:r>
        <w:rPr>
          <w:rStyle w:val="Code"/>
        </w:rPr>
        <w:t>&lt;/orig&gt;&lt;/l&gt;</w:t>
      </w:r>
    </w:p>
    <w:p>
      <w:pPr>
        <w:pStyle w:val="Lista4"/>
      </w:pPr>
      <w:r>
        <w:t xml:space="preserve">instead of </w:t>
      </w:r>
      <w:r>
        <w:rPr>
          <w:rStyle w:val="Foreign"/>
        </w:rPr>
        <w:t>vāpi</w:t>
      </w:r>
      <w:r>
        <w:t xml:space="preserve">, the standard version of this frequently used stanza has </w:t>
      </w:r>
      <w:r>
        <w:rPr>
          <w:rStyle w:val="Foreign"/>
        </w:rPr>
        <w:t>vā</w:t>
      </w:r>
      <w:r>
        <w:t xml:space="preserve">, which is metrically correct; but since </w:t>
      </w:r>
      <w:r>
        <w:rPr>
          <w:rStyle w:val="Foreign"/>
        </w:rPr>
        <w:t>vāpi</w:t>
      </w:r>
      <w:r>
        <w:t xml:space="preserve"> is morphologically and orthographically correct, fully standard, and meaningful in the context, it is assumed to be deliberate and only flagged as original and not corrected to </w:t>
      </w:r>
      <w:r>
        <w:rPr>
          <w:rStyle w:val="Foreign"/>
        </w:rPr>
        <w:t>vā</w:t>
      </w:r>
    </w:p>
    <w:p>
      <w:pPr>
        <w:pStyle w:val="Lista"/>
      </w:pPr>
      <w:r>
        <w:t xml:space="preserve">as a special case, </w:t>
      </w:r>
      <w:r>
        <w:rPr>
          <w:b/>
          <w:bCs/>
        </w:rPr>
        <w:t>a prosodic anomaly</w:t>
      </w:r>
      <w:r>
        <w:rPr>
          <w:b/>
        </w:rPr>
        <w:t xml:space="preserve"> in </w:t>
      </w:r>
      <w:r>
        <w:rPr>
          <w:b/>
          <w:bCs/>
        </w:rPr>
        <w:t xml:space="preserve">linguistically standard text can </w:t>
      </w:r>
      <w:r>
        <w:t>sometimes</w:t>
      </w:r>
      <w:r>
        <w:rPr>
          <w:b/>
          <w:bCs/>
        </w:rPr>
        <w:t xml:space="preserve"> be corrected</w:t>
      </w:r>
      <w:r>
        <w:t xml:space="preserve"> by the application of a straightforward “de-normalisation”</w:t>
      </w:r>
    </w:p>
    <w:p>
      <w:pPr>
        <w:pStyle w:val="Lista2"/>
      </w:pPr>
      <w:r>
        <w:t xml:space="preserve">in such cases, do not encode the de-normalisation: instead, add </w:t>
      </w:r>
      <w:r>
        <w:rPr>
          <w:rStyle w:val="Codeattribute"/>
        </w:rPr>
        <w:t>@real</w:t>
      </w:r>
      <w:r>
        <w:t xml:space="preserve"> to the </w:t>
      </w:r>
      <w:r>
        <w:rPr>
          <w:rStyle w:val="Code"/>
        </w:rPr>
        <w:t>&lt;l&gt;</w:t>
      </w:r>
      <w:r>
        <w:t xml:space="preserve"> element affected </w:t>
      </w:r>
      <w:r>
        <w:rPr>
          <w:noProof/>
        </w:rPr>
        <w:t>(</w:t>
      </w:r>
      <w:r>
        <w:t>§</w:t>
      </w:r>
      <w:r>
        <w:fldChar w:fldCharType="begin"/>
      </w:r>
      <w:r>
        <w:instrText xml:space="preserve"> REF _Ref43980303 \r \h  \* MERGEFORMAT </w:instrText>
      </w:r>
      <w:r>
        <w:fldChar w:fldCharType="separate"/>
      </w:r>
      <w:r>
        <w:t>2.5.4.4</w:t>
      </w:r>
      <w:r>
        <w:fldChar w:fldCharType="end"/>
      </w:r>
      <w:r>
        <w:t xml:space="preserve">), and explain the situation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2"/>
      </w:pPr>
      <w:r>
        <w:t xml:space="preserve">e.g. in an even </w:t>
      </w:r>
      <w:r>
        <w:rPr>
          <w:rStyle w:val="Foreign"/>
        </w:rPr>
        <w:t>pāda</w:t>
      </w:r>
      <w:r>
        <w:t xml:space="preserve"> of an </w:t>
      </w:r>
      <w:r>
        <w:rPr>
          <w:rStyle w:val="Foreign"/>
        </w:rPr>
        <w:t>anuṣṭubh</w:t>
      </w:r>
      <w:r>
        <w:t xml:space="preserve"> stanza, </w:t>
      </w:r>
      <w:r>
        <w:rPr>
          <w:rStyle w:val="Code"/>
        </w:rPr>
        <w:t xml:space="preserve">&lt;l </w:t>
      </w:r>
      <w:r>
        <w:rPr>
          <w:rStyle w:val="Codeattribute"/>
        </w:rPr>
        <w:t>n</w:t>
      </w:r>
      <w:r>
        <w:rPr>
          <w:rStyle w:val="Code"/>
        </w:rPr>
        <w:t>=</w:t>
      </w:r>
      <w:r>
        <w:rPr>
          <w:rStyle w:val="Codevalue"/>
        </w:rPr>
        <w:t>"a"</w:t>
      </w:r>
      <w:r>
        <w:rPr>
          <w:rStyle w:val="Code"/>
        </w:rPr>
        <w:t xml:space="preserve"> </w:t>
      </w:r>
      <w:r>
        <w:rPr>
          <w:rStyle w:val="Codeattribute"/>
        </w:rPr>
        <w:t>real</w:t>
      </w:r>
      <w:r>
        <w:rPr>
          <w:rStyle w:val="Code"/>
        </w:rPr>
        <w:t>=</w:t>
      </w:r>
      <w:r>
        <w:rPr>
          <w:rStyle w:val="Codevalue"/>
        </w:rPr>
        <w:t>"-+-+-+-+"</w:t>
      </w:r>
      <w:r>
        <w:rPr>
          <w:rStyle w:val="Code"/>
        </w:rPr>
        <w:t>&gt;</w:t>
      </w:r>
      <w:r>
        <w:rPr>
          <w:rStyle w:val="Codetext"/>
        </w:rPr>
        <w:t>kṣitīśa-siṅhavarmmaṇas</w:t>
      </w:r>
      <w:r>
        <w:rPr>
          <w:rStyle w:val="Code"/>
        </w:rPr>
        <w:t>&lt;/l&gt;</w:t>
      </w:r>
      <w:r>
        <w:t xml:space="preserve"> </w:t>
      </w:r>
      <w:r>
        <w:rPr>
          <w:noProof/>
        </w:rPr>
        <w:t>(</w:t>
      </w:r>
      <w:r>
        <w:t xml:space="preserve">accompanied by a note explaining that the non-standard form </w:t>
      </w:r>
      <w:r>
        <w:rPr>
          <w:rStyle w:val="Foreign"/>
        </w:rPr>
        <w:t>siṅhavarmmasya</w:t>
      </w:r>
      <w:r>
        <w:t>, known to occur in related texts, would be metrically correct)</w:t>
      </w:r>
    </w:p>
    <w:p>
      <w:pPr>
        <w:pStyle w:val="Lista"/>
      </w:pPr>
      <w:r>
        <w:t xml:space="preserve">as another special case, stanzas occasionally come with extrametrical additions, such as an introductory connective phrase (e.g. </w:t>
      </w:r>
      <w:r>
        <w:rPr>
          <w:rStyle w:val="Foreign"/>
        </w:rPr>
        <w:t>api ca</w:t>
      </w:r>
      <w:r>
        <w:t xml:space="preserve">), an opening label denoting a verse passage (e.g. </w:t>
      </w:r>
      <w:r>
        <w:rPr>
          <w:rStyle w:val="Foreign"/>
        </w:rPr>
        <w:t>ślokāḥ</w:t>
      </w:r>
      <w:r>
        <w:t xml:space="preserve">), or an honorific (e.g. </w:t>
      </w:r>
      <w:r>
        <w:rPr>
          <w:rStyle w:val="Foreign"/>
        </w:rPr>
        <w:t>śrī</w:t>
      </w:r>
      <w:r>
        <w:t>) tagged on to names</w:t>
      </w:r>
    </w:p>
    <w:p>
      <w:pPr>
        <w:pStyle w:val="Lista2"/>
      </w:pPr>
      <w:r>
        <w:t>such extrametrical additions must be encoded outside the stanza structure, thus:</w:t>
      </w:r>
    </w:p>
    <w:p>
      <w:pPr>
        <w:pStyle w:val="Lista3"/>
      </w:pPr>
      <w:r>
        <w:t>if the stanza is preceded by prose with which an initial addition is semantically contiguous, then encode the addition as part of the prose passage</w:t>
      </w:r>
    </w:p>
    <w:p>
      <w:pPr>
        <w:pStyle w:val="Lista3"/>
      </w:pPr>
      <w:r>
        <w:t xml:space="preserve">if the stanza is preceded by another stanza, or by prose with which an initial addition is deemed not to be semantically contiguous, then create a separate </w:t>
      </w:r>
      <w:r>
        <w:rPr>
          <w:rStyle w:val="Code"/>
        </w:rPr>
        <w:t>&lt;ab&gt;</w:t>
      </w:r>
      <w:r>
        <w:t xml:space="preserve"> container (§</w:t>
      </w:r>
      <w:r>
        <w:fldChar w:fldCharType="begin"/>
      </w:r>
      <w:r>
        <w:instrText xml:space="preserve"> REF _Ref43981028 \r \h </w:instrText>
      </w:r>
      <w:r>
        <w:fldChar w:fldCharType="separate"/>
      </w:r>
      <w:r>
        <w:t>2.4.2</w:t>
      </w:r>
      <w:r>
        <w:fldChar w:fldCharType="end"/>
      </w:r>
      <w:r>
        <w:t xml:space="preserve">) for the addition as in </w:t>
      </w:r>
      <w:r>
        <w:fldChar w:fldCharType="begin"/>
      </w:r>
      <w:r>
        <w:instrText xml:space="preserve"> REF _Ref137825293 \h </w:instrText>
      </w:r>
      <w:r>
        <w:fldChar w:fldCharType="separate"/>
      </w:r>
      <w:r>
        <w:t xml:space="preserve">Example </w:t>
      </w:r>
      <w:r>
        <w:rPr>
          <w:noProof/>
        </w:rPr>
        <w:t>6.1.4</w:t>
      </w:r>
      <w:r>
        <w:t>.</w:t>
      </w:r>
      <w:r>
        <w:rPr>
          <w:noProof/>
        </w:rPr>
        <w:t>A</w:t>
      </w:r>
      <w:r>
        <w:fldChar w:fldCharType="end"/>
      </w:r>
    </w:p>
    <w:p>
      <w:pPr>
        <w:pStyle w:val="Lista3"/>
      </w:pPr>
      <w:r>
        <w:t>if such an addition appears inside a stanza, split up the stanza as per §</w:t>
      </w:r>
      <w:r>
        <w:fldChar w:fldCharType="begin"/>
      </w:r>
      <w:r>
        <w:instrText xml:space="preserve"> REF _Ref181706908 \r \h </w:instrText>
      </w:r>
      <w:r>
        <w:fldChar w:fldCharType="separate"/>
      </w:r>
      <w:r>
        <w:t>2.5.6.4</w:t>
      </w:r>
      <w:r>
        <w:fldChar w:fldCharType="end"/>
      </w:r>
      <w:r>
        <w:t xml:space="preserve"> and create a separate </w:t>
      </w:r>
      <w:r>
        <w:rPr>
          <w:rStyle w:val="Code"/>
        </w:rPr>
        <w:t>&lt;ab&gt;</w:t>
      </w:r>
      <w:r>
        <w:t xml:space="preserve"> container for the addition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08" w:name="_Ref137825293"/>
            <w:bookmarkStart w:id="609" w:name="_Ref137825286"/>
            <w:r>
              <w:t xml:space="preserve">Example </w:t>
            </w:r>
            <w:fldSimple w:instr=" STYLEREF 3 \s ">
              <w:r>
                <w:rPr>
                  <w:noProof/>
                </w:rPr>
                <w:t>6.1.4</w:t>
              </w:r>
            </w:fldSimple>
            <w:r>
              <w:t>.</w:t>
            </w:r>
            <w:fldSimple w:instr=" SEQ Example \* ALPHABETIC \s 3 ">
              <w:r>
                <w:rPr>
                  <w:noProof/>
                </w:rPr>
                <w:t>A</w:t>
              </w:r>
            </w:fldSimple>
            <w:bookmarkEnd w:id="608"/>
            <w:r>
              <w:t>: stanza with initial extrametrical addition</w:t>
            </w:r>
            <w:bookmarkEnd w:id="609"/>
          </w:p>
        </w:tc>
      </w:tr>
      <w:tr>
        <w:tc>
          <w:tcPr>
            <w:tcW w:w="5000" w:type="pct"/>
          </w:tcPr>
          <w:p>
            <w:pPr>
              <w:pStyle w:val="CodeParagraph"/>
              <w:rPr>
                <w:rStyle w:val="Code"/>
              </w:rPr>
            </w:pPr>
            <w:r>
              <w:rPr>
                <w:rStyle w:val="Code"/>
              </w:rPr>
              <w:t xml:space="preserve">&lt;ab&gt;&lt;lb </w:t>
            </w:r>
            <w:r>
              <w:rPr>
                <w:rStyle w:val="Codeattribute"/>
              </w:rPr>
              <w:t>n</w:t>
            </w:r>
            <w:r>
              <w:rPr>
                <w:rStyle w:val="Code"/>
              </w:rPr>
              <w:t>=</w:t>
            </w:r>
            <w:r>
              <w:rPr>
                <w:rStyle w:val="Codevalue"/>
              </w:rPr>
              <w:t>"2"</w:t>
            </w:r>
            <w:r>
              <w:rPr>
                <w:rStyle w:val="Code"/>
              </w:rPr>
              <w:t>/&gt;</w:t>
            </w:r>
            <w:r>
              <w:rPr>
                <w:rStyle w:val="Codetext"/>
              </w:rPr>
              <w:t>śrī</w:t>
            </w: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"anuṣṭubh"</w:t>
            </w:r>
            <w:r>
              <w:rPr>
                <w:rStyle w:val="Code"/>
              </w:rPr>
              <w:t>&gt;</w:t>
            </w:r>
          </w:p>
          <w:p>
            <w:pPr>
              <w:pStyle w:val="CodeParagraph"/>
              <w:rPr>
                <w:rStyle w:val="Code"/>
              </w:rPr>
            </w:pPr>
            <w:r>
              <w:rPr>
                <w:rStyle w:val="Code"/>
              </w:rPr>
              <w:t xml:space="preserve">  &lt;l </w:t>
            </w:r>
            <w:r>
              <w:rPr>
                <w:rStyle w:val="Codeattribute"/>
              </w:rPr>
              <w:t>n</w:t>
            </w:r>
            <w:r>
              <w:rPr>
                <w:rStyle w:val="Code"/>
              </w:rPr>
              <w:t>=</w:t>
            </w:r>
            <w:r>
              <w:rPr>
                <w:rStyle w:val="Codevalue"/>
              </w:rPr>
              <w:t>"a"</w:t>
            </w:r>
            <w:r>
              <w:rPr>
                <w:rStyle w:val="Code"/>
              </w:rPr>
              <w:t>&gt;</w:t>
            </w:r>
            <w:r>
              <w:rPr>
                <w:rStyle w:val="Codetext"/>
              </w:rPr>
              <w:t>prabhāsomeśvaraḥ śrīmān·</w:t>
            </w:r>
            <w:r>
              <w:rPr>
                <w:rStyle w:val="Code"/>
              </w:rPr>
              <w:t>&lt;/l&gt;</w:t>
            </w:r>
          </w:p>
          <w:p>
            <w:pPr>
              <w:pStyle w:val="CodeParagraph"/>
              <w:rPr>
                <w:rStyle w:val="Codetext"/>
              </w:rPr>
            </w:pPr>
            <w:r>
              <w:rPr>
                <w:rStyle w:val="Codetext"/>
              </w:rPr>
              <w:t xml:space="preserve">  ...</w:t>
            </w:r>
          </w:p>
          <w:p>
            <w:pPr>
              <w:pStyle w:val="CodeParagraph"/>
            </w:pPr>
            <w:r>
              <w:rPr>
                <w:rStyle w:val="Code"/>
              </w:rPr>
              <w:t>&lt;/lg&gt;</w:t>
            </w:r>
          </w:p>
        </w:tc>
      </w:tr>
      <w:tr>
        <w:tc>
          <w:tcPr>
            <w:tcW w:w="5000" w:type="pct"/>
          </w:tcPr>
          <w:p>
            <w:pPr>
              <w:pStyle w:val="TableNote"/>
            </w:pPr>
            <w:r>
              <w:t xml:space="preserve">the composer or the engraver felt the need to add the honorific </w:t>
            </w:r>
            <w:r>
              <w:rPr>
                <w:rStyle w:val="Foreign"/>
              </w:rPr>
              <w:t>śrī</w:t>
            </w:r>
            <w:r>
              <w:t xml:space="preserve"> before the name of the deity, but the stanza’s metre would be disrupted by this addition</w:t>
            </w:r>
          </w:p>
          <w:p>
            <w:pPr>
              <w:pStyle w:val="TableNote"/>
              <w:rPr>
                <w:rStyle w:val="Code"/>
                <w:rFonts w:ascii="Arial" w:hAnsi="Arial" w:cs="Arial"/>
                <w:noProof w:val="0"/>
                <w:color w:val="auto"/>
                <w:sz w:val="18"/>
                <w:szCs w:val="18"/>
                <w:shd w:val="clear" w:color="auto" w:fill="auto"/>
              </w:rPr>
            </w:pPr>
            <w:r>
              <w:rPr>
                <w:rStyle w:val="Foreign"/>
              </w:rPr>
              <w:t>śrī</w:t>
            </w:r>
            <w:r>
              <w:t xml:space="preserve"> is therefore encoded in a separate prose container before the stanza</w:t>
            </w:r>
          </w:p>
        </w:tc>
      </w:tr>
    </w:tbl>
    <w:p>
      <w:pPr>
        <w:pStyle w:val="Cmsor2"/>
      </w:pPr>
      <w:bookmarkStart w:id="610" w:name="_Toc183083834"/>
      <w:r>
        <w:lastRenderedPageBreak/>
        <w:t>Encoding correction</w:t>
      </w:r>
      <w:bookmarkEnd w:id="601"/>
      <w:bookmarkEnd w:id="610"/>
    </w:p>
    <w:p>
      <w:pPr>
        <w:pStyle w:val="Cmsor3"/>
      </w:pPr>
      <w:bookmarkStart w:id="611" w:name="_tebtz9jasa9y" w:colFirst="0" w:colLast="0"/>
      <w:bookmarkStart w:id="612" w:name="_Ref43988218"/>
      <w:bookmarkStart w:id="613" w:name="_Toc183083835"/>
      <w:bookmarkEnd w:id="611"/>
      <w:r>
        <w:t>Flagging erroneous and uninterpretable text</w:t>
      </w:r>
      <w:bookmarkEnd w:id="612"/>
      <w:bookmarkEnd w:id="613"/>
    </w:p>
    <w:p>
      <w:pPr>
        <w:pStyle w:val="Lista"/>
      </w:pPr>
      <w:r>
        <w:rPr>
          <w:b/>
          <w:bCs/>
        </w:rPr>
        <w:t>to flag items</w:t>
      </w:r>
      <w:r>
        <w:t xml:space="preserve"> without correction, wrap the relevant characters with the element </w:t>
      </w:r>
      <w:r>
        <w:rPr>
          <w:rStyle w:val="Code"/>
        </w:rPr>
        <w:t>&lt;sic&gt;</w:t>
      </w:r>
    </w:p>
    <w:p>
      <w:pPr>
        <w:pStyle w:val="Lista2"/>
      </w:pPr>
      <w:r>
        <w:t>by EpiDoc convention, this markup is used for text that is legible but does not seem intelligible</w:t>
      </w:r>
    </w:p>
    <w:p>
      <w:pPr>
        <w:pStyle w:val="Lista3"/>
      </w:pPr>
      <w:r>
        <w:t>uninterpretable tentative readings of mostly unclear characters do not require flagging in this way, but it is permitted to flag a segment of text that includes unclear characters</w:t>
      </w:r>
    </w:p>
    <w:p>
      <w:pPr>
        <w:pStyle w:val="Lista"/>
      </w:pPr>
      <w:r>
        <w:t>for example,</w:t>
      </w:r>
    </w:p>
    <w:p>
      <w:pPr>
        <w:pStyle w:val="Lista2"/>
      </w:pPr>
      <w:r>
        <w:rPr>
          <w:rStyle w:val="Codetext"/>
        </w:rPr>
        <w:t>mahār</w:t>
      </w:r>
      <w:r>
        <w:rPr>
          <w:rStyle w:val="Code"/>
        </w:rPr>
        <w:t>&lt;sic&gt;</w:t>
      </w:r>
      <w:r>
        <w:rPr>
          <w:rStyle w:val="Codetext"/>
        </w:rPr>
        <w:t>a</w:t>
      </w:r>
      <w:r>
        <w:rPr>
          <w:rStyle w:val="Code"/>
        </w:rPr>
        <w:t>&lt;/sic&gt;</w:t>
      </w:r>
      <w:r>
        <w:rPr>
          <w:rStyle w:val="Codetext"/>
        </w:rPr>
        <w:t>ja</w:t>
      </w:r>
      <w:r>
        <w:t xml:space="preserve"> </w:t>
      </w:r>
      <w:r>
        <w:rPr>
          <w:noProof/>
        </w:rPr>
        <w:t>(</w:t>
      </w:r>
      <w:r>
        <w:rPr>
          <w:rStyle w:val="Foreign"/>
        </w:rPr>
        <w:t>ā</w:t>
      </w:r>
      <w:r>
        <w:t xml:space="preserve"> would be correct)</w:t>
      </w:r>
    </w:p>
    <w:p>
      <w:pPr>
        <w:pStyle w:val="Lista2"/>
      </w:pPr>
      <w:r>
        <w:rPr>
          <w:rStyle w:val="Code"/>
        </w:rPr>
        <w:t>&lt;sic&gt;</w:t>
      </w:r>
      <w:r>
        <w:rPr>
          <w:rStyle w:val="Codetext"/>
        </w:rPr>
        <w:t>marnta kali-kulanām</w:t>
      </w:r>
      <w:r>
        <w:rPr>
          <w:rStyle w:val="Code"/>
        </w:rPr>
        <w:t>&lt;/sic&gt;</w:t>
      </w:r>
      <w:r>
        <w:t xml:space="preserve"> </w:t>
      </w:r>
      <w:r>
        <w:rPr>
          <w:noProof/>
        </w:rPr>
        <w:t>(</w:t>
      </w:r>
      <w:r>
        <w:t>uninterpretable)</w:t>
      </w:r>
    </w:p>
    <w:p>
      <w:pPr>
        <w:pStyle w:val="Cmsor3"/>
      </w:pPr>
      <w:bookmarkStart w:id="614" w:name="_wc8w2ovzvy8k" w:colFirst="0" w:colLast="0"/>
      <w:bookmarkStart w:id="615" w:name="_Ref43988258"/>
      <w:bookmarkStart w:id="616" w:name="_Toc183083836"/>
      <w:bookmarkEnd w:id="614"/>
      <w:r>
        <w:t>Correcting erroneous text</w:t>
      </w:r>
      <w:bookmarkEnd w:id="615"/>
      <w:bookmarkEnd w:id="616"/>
    </w:p>
    <w:p>
      <w:pPr>
        <w:pStyle w:val="Lista"/>
      </w:pPr>
      <w:r>
        <w:rPr>
          <w:b/>
          <w:bCs/>
        </w:rPr>
        <w:t>to correct</w:t>
      </w:r>
      <w:r>
        <w:t xml:space="preserve"> scribal errors </w:t>
      </w:r>
      <w:r>
        <w:rPr>
          <w:b/>
          <w:bCs/>
        </w:rPr>
        <w:t>by substitution</w:t>
      </w:r>
      <w:r>
        <w:t>,</w:t>
      </w:r>
    </w:p>
    <w:p>
      <w:pPr>
        <w:pStyle w:val="Lista2"/>
      </w:pPr>
      <w:r>
        <w:t xml:space="preserve">flag the original text with </w:t>
      </w:r>
      <w:r>
        <w:rPr>
          <w:rStyle w:val="Code"/>
        </w:rPr>
        <w:t>&lt;sic&gt;</w:t>
      </w:r>
      <w:r>
        <w:t xml:space="preserve"> as above</w:t>
      </w:r>
    </w:p>
    <w:p>
      <w:pPr>
        <w:pStyle w:val="Lista2"/>
      </w:pPr>
      <w:r>
        <w:t xml:space="preserve">add the corrected alternative directly after this, wrapped in the element </w:t>
      </w:r>
      <w:r>
        <w:rPr>
          <w:rStyle w:val="Code"/>
        </w:rPr>
        <w:t>&lt;corr&gt;</w:t>
      </w:r>
    </w:p>
    <w:p>
      <w:pPr>
        <w:pStyle w:val="Lista2"/>
      </w:pPr>
      <w:r>
        <w:t xml:space="preserve">and wrap both these elements in the element </w:t>
      </w:r>
      <w:r>
        <w:rPr>
          <w:rStyle w:val="Code"/>
        </w:rPr>
        <w:t>&lt;choice&gt;</w:t>
      </w:r>
    </w:p>
    <w:p>
      <w:pPr>
        <w:pStyle w:val="Lista"/>
      </w:pPr>
      <w:r>
        <w:t>for example,</w:t>
      </w:r>
    </w:p>
    <w:p>
      <w:pPr>
        <w:pStyle w:val="Lista2"/>
      </w:pP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r>
        <w:t xml:space="preserve"> </w:t>
      </w:r>
      <w:r>
        <w:rPr>
          <w:noProof/>
        </w:rPr>
        <w:t>(</w:t>
      </w:r>
      <w:r>
        <w:rPr>
          <w:rStyle w:val="Foreign"/>
        </w:rPr>
        <w:t>a</w:t>
      </w:r>
      <w:r>
        <w:t xml:space="preserve"> corrected to </w:t>
      </w:r>
      <w:r>
        <w:rPr>
          <w:rStyle w:val="Foreign"/>
        </w:rPr>
        <w:t>ā</w:t>
      </w:r>
      <w:r>
        <w:t>)</w:t>
      </w:r>
    </w:p>
    <w:p>
      <w:pPr>
        <w:pStyle w:val="Lista"/>
      </w:pPr>
      <w:r>
        <w:t xml:space="preserve">when correcting by substitution, keep in mind that it must always be possible to produce the received text by ignoring the segment tagged with </w:t>
      </w:r>
      <w:r>
        <w:rPr>
          <w:rStyle w:val="Code"/>
        </w:rPr>
        <w:t>&lt;corr&gt;</w:t>
      </w:r>
      <w:r>
        <w:t xml:space="preserve"> and, vice versa, to produce the corrected text by ignoring the segment tagged with </w:t>
      </w:r>
      <w:r>
        <w:rPr>
          <w:rStyle w:val="Code"/>
        </w:rPr>
        <w:t>&lt;sic&gt;</w:t>
      </w:r>
    </w:p>
    <w:p>
      <w:pPr>
        <w:pStyle w:val="Lista2"/>
      </w:pPr>
      <w:r>
        <w:t xml:space="preserve">thus, when for example encoding a correction of </w:t>
      </w:r>
      <w:r>
        <w:rPr>
          <w:rStyle w:val="Foreign"/>
        </w:rPr>
        <w:t>pautrā</w:t>
      </w:r>
      <w:r>
        <w:t xml:space="preserve"> to </w:t>
      </w:r>
      <w:r>
        <w:rPr>
          <w:rStyle w:val="Foreign"/>
        </w:rPr>
        <w:t>pautraḥ</w:t>
      </w:r>
      <w:r>
        <w:t xml:space="preserve">, each of the following are </w:t>
      </w:r>
      <w:r>
        <w:rPr>
          <w:b/>
          <w:bCs/>
        </w:rPr>
        <w:t>incorrect</w:t>
      </w:r>
      <w:r>
        <w:t>:</w:t>
      </w:r>
    </w:p>
    <w:p>
      <w:pPr>
        <w:pStyle w:val="Lista3"/>
      </w:pPr>
      <w:r>
        <w:rPr>
          <w:rStyle w:val="Codetext"/>
        </w:rPr>
        <w:t>pautr</w:t>
      </w:r>
      <w:r>
        <w:rPr>
          <w:rStyle w:val="Code"/>
        </w:rPr>
        <w:t>&lt;choice&gt;&lt;sic&gt;</w:t>
      </w:r>
      <w:r>
        <w:rPr>
          <w:rStyle w:val="Codetext"/>
        </w:rPr>
        <w:t>ā</w:t>
      </w:r>
      <w:r>
        <w:rPr>
          <w:rStyle w:val="Code"/>
        </w:rPr>
        <w:t>&lt;/sic&gt;&lt;corr&gt;</w:t>
      </w:r>
      <w:r>
        <w:rPr>
          <w:rStyle w:val="Codetext"/>
        </w:rPr>
        <w:t>a</w:t>
      </w:r>
      <w:r>
        <w:rPr>
          <w:rStyle w:val="Code"/>
        </w:rPr>
        <w:t>&lt;/corr&gt;&lt;/choice&gt;</w:t>
      </w:r>
      <w:r>
        <w:rPr>
          <w:rStyle w:val="Codetext"/>
        </w:rPr>
        <w:t>ḥ</w:t>
      </w:r>
      <w:r>
        <w:t xml:space="preserve"> </w:t>
      </w:r>
      <w:r>
        <w:rPr>
          <w:noProof/>
        </w:rPr>
        <w:t>(</w:t>
      </w:r>
      <w:r>
        <w:t xml:space="preserve">this encodes a correction of </w:t>
      </w:r>
      <w:r>
        <w:rPr>
          <w:rStyle w:val="Foreign"/>
        </w:rPr>
        <w:t>pautrāḥ</w:t>
      </w:r>
      <w:r>
        <w:t xml:space="preserve"> to </w:t>
      </w:r>
      <w:r>
        <w:rPr>
          <w:rStyle w:val="Foreign"/>
        </w:rPr>
        <w:t>pautraḥ</w:t>
      </w:r>
      <w:r>
        <w:t>)</w:t>
      </w:r>
    </w:p>
    <w:p>
      <w:pPr>
        <w:pStyle w:val="Lista3"/>
      </w:pPr>
      <w:r>
        <w:rPr>
          <w:rStyle w:val="Codetext"/>
        </w:rPr>
        <w:t>pautr</w:t>
      </w:r>
      <w:r>
        <w:rPr>
          <w:rStyle w:val="Code"/>
        </w:rPr>
        <w:t>&lt;choice&gt;&lt;sic&gt;</w:t>
      </w:r>
      <w:r>
        <w:rPr>
          <w:rStyle w:val="Codetext"/>
        </w:rPr>
        <w:t>ā</w:t>
      </w:r>
      <w:r>
        <w:rPr>
          <w:rStyle w:val="Code"/>
        </w:rPr>
        <w:t>&lt;/sic&gt;&lt;corr&gt;</w:t>
      </w:r>
      <w:r>
        <w:rPr>
          <w:rStyle w:val="Codetext"/>
        </w:rPr>
        <w:t>raḥ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pautrraḥ</w:t>
      </w:r>
      <w:r>
        <w:t>)</w:t>
      </w:r>
    </w:p>
    <w:p>
      <w:pPr>
        <w:pStyle w:val="Lista3"/>
      </w:pPr>
      <w:r>
        <w:rPr>
          <w:rStyle w:val="Codetext"/>
        </w:rPr>
        <w:t>paut</w:t>
      </w:r>
      <w:r>
        <w:rPr>
          <w:rStyle w:val="Code"/>
        </w:rPr>
        <w:t>&lt;choice&gt;&lt;sic&gt;</w:t>
      </w:r>
      <w:r>
        <w:rPr>
          <w:rStyle w:val="Codetext"/>
        </w:rPr>
        <w:t>rā</w:t>
      </w:r>
      <w:r>
        <w:rPr>
          <w:rStyle w:val="Code"/>
        </w:rPr>
        <w:t>&lt;/sic&gt;&lt;corr&gt;</w:t>
      </w:r>
      <w:r>
        <w:rPr>
          <w:rStyle w:val="Codetext"/>
        </w:rPr>
        <w:t>aḥ</w:t>
      </w:r>
      <w:r>
        <w:rPr>
          <w:rStyle w:val="Code"/>
        </w:rPr>
        <w:t>&lt;/corr&gt;&lt;/choice&gt;</w:t>
      </w:r>
      <w:r>
        <w:t xml:space="preserve"> </w:t>
      </w:r>
      <w:r>
        <w:rPr>
          <w:noProof/>
        </w:rPr>
        <w:t>(</w:t>
      </w:r>
      <w:r>
        <w:t xml:space="preserve">this encodes a correction of </w:t>
      </w:r>
      <w:r>
        <w:rPr>
          <w:rStyle w:val="Foreign"/>
        </w:rPr>
        <w:t>pautrā</w:t>
      </w:r>
      <w:r>
        <w:t xml:space="preserve"> to </w:t>
      </w:r>
      <w:r>
        <w:rPr>
          <w:rStyle w:val="Foreign"/>
        </w:rPr>
        <w:t>pautaḥ</w:t>
      </w:r>
      <w:r>
        <w:t>)</w:t>
      </w:r>
    </w:p>
    <w:p>
      <w:pPr>
        <w:pStyle w:val="Cmsor3"/>
      </w:pPr>
      <w:bookmarkStart w:id="617" w:name="_26gcps9vrjkt" w:colFirst="0" w:colLast="0"/>
      <w:bookmarkStart w:id="618" w:name="_Ref43988286"/>
      <w:bookmarkStart w:id="619" w:name="_Toc183083837"/>
      <w:bookmarkEnd w:id="617"/>
      <w:r>
        <w:t>Editorial deletion</w:t>
      </w:r>
      <w:bookmarkEnd w:id="618"/>
      <w:r>
        <w:t xml:space="preserve"> (suppression)</w:t>
      </w:r>
      <w:bookmarkEnd w:id="619"/>
    </w:p>
    <w:p>
      <w:pPr>
        <w:pStyle w:val="Lista"/>
      </w:pPr>
      <w:r>
        <w:t xml:space="preserve">where you find that one or more unnecessary characters were </w:t>
      </w:r>
      <w:r>
        <w:rPr>
          <w:b/>
          <w:bCs/>
        </w:rPr>
        <w:t>erroneously added</w:t>
      </w:r>
      <w:r>
        <w:t xml:space="preserve"> by the scribe, and the text can be corrected by suppressing the superfluous segment </w:t>
      </w:r>
      <w:r>
        <w:rPr>
          <w:noProof/>
        </w:rPr>
        <w:t>(</w:t>
      </w:r>
      <w:r>
        <w:t>without substituting anything else for it),</w:t>
      </w:r>
    </w:p>
    <w:p>
      <w:pPr>
        <w:pStyle w:val="Lista2"/>
      </w:pPr>
      <w:r>
        <w:t xml:space="preserve">enclose the superfluous characters in the element </w:t>
      </w:r>
      <w:r>
        <w:rPr>
          <w:rStyle w:val="Code"/>
        </w:rPr>
        <w:t>&lt;surplus&gt;</w:t>
      </w:r>
    </w:p>
    <w:p>
      <w:pPr>
        <w:pStyle w:val="Lista"/>
      </w:pPr>
      <w:r>
        <w:t>before marking up an editorial deletion,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deletion is the correct encoding in your case</w:t>
      </w:r>
    </w:p>
    <w:p>
      <w:pPr>
        <w:pStyle w:val="Lista"/>
      </w:pPr>
      <w:r>
        <w:t>editorial deletion should always be used to highlight instances of dittography, e.g.</w:t>
      </w:r>
    </w:p>
    <w:p>
      <w:pPr>
        <w:pStyle w:val="Lista2"/>
      </w:pPr>
      <w:r>
        <w:rPr>
          <w:rStyle w:val="Codetext"/>
        </w:rPr>
        <w:t>naika-samara-śata</w:t>
      </w:r>
      <w:r>
        <w:rPr>
          <w:rStyle w:val="Code"/>
        </w:rPr>
        <w:t>&lt;surplus&gt;</w:t>
      </w:r>
      <w:r>
        <w:rPr>
          <w:rStyle w:val="Codetext"/>
        </w:rPr>
        <w:t>ta</w:t>
      </w:r>
      <w:r>
        <w:rPr>
          <w:rStyle w:val="Code"/>
        </w:rPr>
        <w:t>&lt;/surplus&gt;</w:t>
      </w:r>
      <w:r>
        <w:rPr>
          <w:rStyle w:val="Codetext"/>
        </w:rPr>
        <w:t>vijayinā</w:t>
      </w:r>
      <w:r>
        <w:t xml:space="preserve"> </w:t>
      </w:r>
      <w:r>
        <w:rPr>
          <w:noProof/>
        </w:rPr>
        <w:t>(</w:t>
      </w:r>
      <w:r>
        <w:rPr>
          <w:rStyle w:val="Foreign"/>
        </w:rPr>
        <w:t>śatata</w:t>
      </w:r>
      <w:r>
        <w:t xml:space="preserve"> was inscribed instead of </w:t>
      </w:r>
      <w:r>
        <w:rPr>
          <w:rStyle w:val="Foreign"/>
        </w:rPr>
        <w:t>śata</w:t>
      </w:r>
      <w:r>
        <w:t>)</w:t>
      </w:r>
    </w:p>
    <w:p>
      <w:pPr>
        <w:pStyle w:val="Lista2"/>
      </w:pPr>
      <w:r>
        <w:rPr>
          <w:rStyle w:val="Codetext"/>
        </w:rPr>
        <w:t xml:space="preserve">veda-vyāsena vyāsena </w:t>
      </w:r>
      <w:r>
        <w:rPr>
          <w:rStyle w:val="Code"/>
        </w:rPr>
        <w:t>&lt;surplus&gt;</w:t>
      </w:r>
      <w:r>
        <w:rPr>
          <w:rStyle w:val="Codetext"/>
        </w:rPr>
        <w:t>vyāsena</w:t>
      </w:r>
      <w:r>
        <w:rPr>
          <w:rStyle w:val="Code"/>
        </w:rPr>
        <w:t>&lt;/surplus&gt;</w:t>
      </w:r>
      <w:r>
        <w:t xml:space="preserve"> </w:t>
      </w:r>
      <w:r>
        <w:rPr>
          <w:noProof/>
        </w:rPr>
        <w:t>(</w:t>
      </w:r>
      <w:r>
        <w:t xml:space="preserve">three iterations of </w:t>
      </w:r>
      <w:r>
        <w:rPr>
          <w:rStyle w:val="Foreign"/>
        </w:rPr>
        <w:t>vyāsena</w:t>
      </w:r>
      <w:r>
        <w:t xml:space="preserve"> where two iterations are correct)</w:t>
      </w:r>
    </w:p>
    <w:p>
      <w:pPr>
        <w:pStyle w:val="Lista"/>
      </w:pPr>
      <w:r>
        <w:t>other superfluous characters or components may, at your discretion,</w:t>
      </w:r>
    </w:p>
    <w:p>
      <w:pPr>
        <w:pStyle w:val="Lista2"/>
      </w:pPr>
      <w:r>
        <w:t>be deemed erroneous and corrected in this way,</w:t>
      </w:r>
    </w:p>
    <w:p>
      <w:pPr>
        <w:pStyle w:val="Lista3"/>
        <w:rPr>
          <w:rStyle w:val="Code"/>
        </w:rPr>
      </w:pPr>
      <w:r>
        <w:t xml:space="preserve">e.g. </w:t>
      </w:r>
      <w:r>
        <w:rPr>
          <w:rStyle w:val="Codetext"/>
        </w:rPr>
        <w:t>datta</w:t>
      </w:r>
      <w:r>
        <w:rPr>
          <w:rStyle w:val="Code"/>
        </w:rPr>
        <w:t>&lt;surplus&gt;</w:t>
      </w:r>
      <w:r>
        <w:rPr>
          <w:rStyle w:val="Codetext"/>
        </w:rPr>
        <w:t>ḥ</w:t>
      </w:r>
      <w:r>
        <w:rPr>
          <w:rStyle w:val="Code"/>
        </w:rPr>
        <w:t>&lt;/surplus&gt;</w:t>
      </w:r>
      <w:r>
        <w:rPr>
          <w:rStyle w:val="Codetext"/>
        </w:rPr>
        <w:t>s tataḥ</w:t>
      </w:r>
    </w:p>
    <w:p>
      <w:pPr>
        <w:pStyle w:val="Lista2"/>
      </w:pPr>
      <w:r>
        <w:t>or be considered non-standard usage and treated as such</w:t>
      </w:r>
    </w:p>
    <w:p>
      <w:pPr>
        <w:pStyle w:val="Cmsor3"/>
      </w:pPr>
      <w:bookmarkStart w:id="620" w:name="_mhw0d0be1rtp" w:colFirst="0" w:colLast="0"/>
      <w:bookmarkStart w:id="621" w:name="_Ref43988316"/>
      <w:bookmarkStart w:id="622" w:name="_Toc183083838"/>
      <w:bookmarkEnd w:id="620"/>
      <w:r>
        <w:t>Editorial addition</w:t>
      </w:r>
      <w:bookmarkEnd w:id="621"/>
      <w:bookmarkEnd w:id="622"/>
    </w:p>
    <w:p>
      <w:pPr>
        <w:pStyle w:val="Lista"/>
      </w:pPr>
      <w:r>
        <w:t xml:space="preserve">where you find that one or more characters were </w:t>
      </w:r>
      <w:r>
        <w:rPr>
          <w:b/>
          <w:bCs/>
        </w:rPr>
        <w:t>erroneously omitted</w:t>
      </w:r>
      <w:r>
        <w:t xml:space="preserve"> by the scribe, and you correct this omission by restituting the expected segment</w:t>
      </w:r>
    </w:p>
    <w:p>
      <w:pPr>
        <w:pStyle w:val="Lista2"/>
      </w:pPr>
      <w:r>
        <w:t xml:space="preserve">wrap your editorial addition in the element </w:t>
      </w:r>
      <w:r>
        <w:rPr>
          <w:rStyle w:val="Code"/>
        </w:rPr>
        <w:t>&lt;supplied&gt;</w:t>
      </w:r>
      <w:r>
        <w:t xml:space="preserve">, using the mandatory attribute </w:t>
      </w:r>
      <w:r>
        <w:rPr>
          <w:rStyle w:val="Codeattribute"/>
        </w:rPr>
        <w:t>@reason</w:t>
      </w:r>
      <w:r>
        <w:t xml:space="preserve"> with the value </w:t>
      </w:r>
      <w:r>
        <w:rPr>
          <w:rStyle w:val="Codevalue"/>
        </w:rPr>
        <w:t>"omitted"</w:t>
      </w:r>
      <w:r>
        <w:t xml:space="preserve"> to distinguish this from a restoration of a lacuna </w:t>
      </w:r>
      <w:r>
        <w:rPr>
          <w:noProof/>
        </w:rPr>
        <w:t>(</w:t>
      </w:r>
      <w:r>
        <w:t>§</w:t>
      </w:r>
      <w:r>
        <w:fldChar w:fldCharType="begin"/>
      </w:r>
      <w:r>
        <w:instrText xml:space="preserve"> REF _Ref43979611 \r \h </w:instrText>
      </w:r>
      <w:r>
        <w:fldChar w:fldCharType="separate"/>
      </w:r>
      <w:r>
        <w:t>5.4</w:t>
      </w:r>
      <w:r>
        <w:fldChar w:fldCharType="end"/>
      </w:r>
      <w:r>
        <w:t>)</w:t>
      </w:r>
    </w:p>
    <w:p>
      <w:pPr>
        <w:pStyle w:val="Lista"/>
      </w:pPr>
      <w:r>
        <w:lastRenderedPageBreak/>
        <w:t>scribal omissions that you do not correct are to be encoded as per §</w:t>
      </w:r>
      <w:r>
        <w:fldChar w:fldCharType="begin"/>
      </w:r>
      <w:r>
        <w:instrText xml:space="preserve"> REF _Ref63674857 \r \h </w:instrText>
      </w:r>
      <w:r>
        <w:fldChar w:fldCharType="separate"/>
      </w:r>
      <w:r>
        <w:t>6.4</w:t>
      </w:r>
      <w:r>
        <w:fldChar w:fldCharType="end"/>
      </w:r>
      <w:r>
        <w:t>, while omissions corrected by a premodern editor on the original support are covered under §</w:t>
      </w:r>
      <w:r>
        <w:fldChar w:fldCharType="begin"/>
      </w:r>
      <w:r>
        <w:instrText xml:space="preserve"> REF _Ref43978471 \r \h </w:instrText>
      </w:r>
      <w:r>
        <w:fldChar w:fldCharType="separate"/>
      </w:r>
      <w:r>
        <w:t>4.4.3</w:t>
      </w:r>
      <w:r>
        <w:fldChar w:fldCharType="end"/>
      </w:r>
      <w:r>
        <w:t xml:space="preserve"> </w:t>
      </w:r>
    </w:p>
    <w:p>
      <w:pPr>
        <w:pStyle w:val="Lista"/>
      </w:pPr>
      <w:r>
        <w:t>before marking up an editorial addition, be sure that you have read and understood §</w:t>
      </w:r>
      <w:r>
        <w:fldChar w:fldCharType="begin"/>
      </w:r>
      <w:r>
        <w:instrText xml:space="preserve"> REF _Ref43988467 \w \h  \* MERGEFORMAT </w:instrText>
      </w:r>
      <w:r>
        <w:fldChar w:fldCharType="separate"/>
      </w:r>
      <w:r>
        <w:t>6.2.5</w:t>
      </w:r>
      <w:r>
        <w:fldChar w:fldCharType="end"/>
      </w:r>
      <w:r>
        <w:t xml:space="preserve"> and that editorial addition is the correct encoding in your case</w:t>
      </w:r>
    </w:p>
    <w:p>
      <w:pPr>
        <w:pStyle w:val="Lista"/>
      </w:pPr>
      <w:r>
        <w:t>for example,</w:t>
      </w:r>
    </w:p>
    <w:p>
      <w:pPr>
        <w:pStyle w:val="Lista2"/>
      </w:pPr>
      <w:r>
        <w:rPr>
          <w:rStyle w:val="Codetext"/>
        </w:rPr>
        <w:t>dhanada-varuṇendrānta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ka</w:t>
      </w:r>
      <w:r>
        <w:rPr>
          <w:rStyle w:val="Code"/>
        </w:rPr>
        <w:t>&lt;/supplied&gt;</w:t>
      </w:r>
      <w:r>
        <w:rPr>
          <w:rStyle w:val="Codetext"/>
        </w:rPr>
        <w:t>-samasya</w:t>
      </w:r>
      <w:r>
        <w:t xml:space="preserve"> </w:t>
      </w:r>
      <w:r>
        <w:rPr>
          <w:noProof/>
        </w:rPr>
        <w:t>(</w:t>
      </w:r>
      <w:r>
        <w:t xml:space="preserve">the </w:t>
      </w:r>
      <w:r>
        <w:rPr>
          <w:rStyle w:val="Foreign"/>
        </w:rPr>
        <w:t>akṣara</w:t>
      </w:r>
      <w:r>
        <w:t xml:space="preserve"> </w:t>
      </w:r>
      <w:r>
        <w:rPr>
          <w:rStyle w:val="Foreign"/>
        </w:rPr>
        <w:t>ka</w:t>
      </w:r>
      <w:r>
        <w:t xml:space="preserve"> was omitted by the scribe)</w:t>
      </w:r>
    </w:p>
    <w:p>
      <w:pPr>
        <w:pStyle w:val="Lista2"/>
      </w:pPr>
      <w:r>
        <w:rPr>
          <w:rStyle w:val="Codetext"/>
        </w:rPr>
        <w:t xml:space="preserve">tasya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tasya</w:t>
      </w:r>
      <w:r>
        <w:rPr>
          <w:rStyle w:val="Code"/>
        </w:rPr>
        <w:t>&lt;/supplied&gt;</w:t>
      </w:r>
      <w:r>
        <w:rPr>
          <w:rStyle w:val="Codetext"/>
        </w:rPr>
        <w:t xml:space="preserve"> tadā phalaM</w:t>
      </w:r>
      <w:r>
        <w:t xml:space="preserve"> </w:t>
      </w:r>
      <w:r>
        <w:rPr>
          <w:noProof/>
        </w:rPr>
        <w:t>(</w:t>
      </w:r>
      <w:r>
        <w:rPr>
          <w:rStyle w:val="Foreign"/>
        </w:rPr>
        <w:t>tasya</w:t>
      </w:r>
      <w:r>
        <w:t xml:space="preserve"> should have been written twice, but one was omitted in haplography)</w:t>
      </w:r>
    </w:p>
    <w:p>
      <w:pPr>
        <w:pStyle w:val="Lista"/>
      </w:pPr>
      <w:r>
        <w:t>omissions of a single character may, at your discretion,</w:t>
      </w:r>
    </w:p>
    <w:p>
      <w:pPr>
        <w:pStyle w:val="Lista2"/>
      </w:pPr>
      <w:r>
        <w:t>be deemed erroneous and corrected in this way,</w:t>
      </w:r>
    </w:p>
    <w:p>
      <w:pPr>
        <w:pStyle w:val="Lista3"/>
      </w:pPr>
      <w:r>
        <w:t xml:space="preserve">e.g. </w:t>
      </w:r>
      <w:r>
        <w:rPr>
          <w:rStyle w:val="Codetext"/>
        </w:rPr>
        <w:t>dha</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r</w:t>
      </w:r>
      <w:r>
        <w:rPr>
          <w:rStyle w:val="Code"/>
        </w:rPr>
        <w:t>&lt;/supplied&gt;</w:t>
      </w:r>
      <w:r>
        <w:rPr>
          <w:rStyle w:val="Codetext"/>
        </w:rPr>
        <w:t>mma</w:t>
      </w:r>
    </w:p>
    <w:p>
      <w:pPr>
        <w:pStyle w:val="Lista2"/>
      </w:pPr>
      <w:r>
        <w:t>or be considered non-standard usage and treated as such</w:t>
      </w:r>
    </w:p>
    <w:p>
      <w:pPr>
        <w:pStyle w:val="Lista"/>
      </w:pPr>
      <w:r>
        <w:t xml:space="preserve">small components </w:t>
      </w:r>
      <w:r>
        <w:rPr>
          <w:noProof/>
        </w:rPr>
        <w:t>(</w:t>
      </w:r>
      <w:r>
        <w:t xml:space="preserve">such as a superscript </w:t>
      </w:r>
      <w:r>
        <w:rPr>
          <w:rStyle w:val="Foreign"/>
        </w:rPr>
        <w:t>r</w:t>
      </w:r>
      <w:r>
        <w:t xml:space="preserve"> or an </w:t>
      </w:r>
      <w:r>
        <w:rPr>
          <w:rStyle w:val="Foreign"/>
        </w:rPr>
        <w:t>anusvāra</w:t>
      </w:r>
      <w:r>
        <w:t xml:space="preserve">), which are expected to be present but cannot be made out in the original or a facsimile, might better be marked up as lost and restored </w:t>
      </w:r>
      <w:r>
        <w:rPr>
          <w:noProof/>
        </w:rPr>
        <w:t>(</w:t>
      </w:r>
      <w:r>
        <w:t>as per §</w:t>
      </w:r>
      <w:r>
        <w:fldChar w:fldCharType="begin"/>
      </w:r>
      <w:r>
        <w:instrText xml:space="preserve"> REF _Ref43984912 \w \h  \* MERGEFORMAT </w:instrText>
      </w:r>
      <w:r>
        <w:fldChar w:fldCharType="separate"/>
      </w:r>
      <w:r>
        <w:t>5.5</w:t>
      </w:r>
      <w:r>
        <w:fldChar w:fldCharType="end"/>
      </w:r>
      <w:r>
        <w:t>) unless you are certain that the cause is scribal omission, not damage to the support</w:t>
      </w:r>
    </w:p>
    <w:p>
      <w:pPr>
        <w:pStyle w:val="Cmsor3"/>
      </w:pPr>
      <w:bookmarkStart w:id="623" w:name="_9w2cv2tff5ws" w:colFirst="0" w:colLast="0"/>
      <w:bookmarkStart w:id="624" w:name="_Ref43988467"/>
      <w:bookmarkStart w:id="625" w:name="_Toc183083839"/>
      <w:bookmarkEnd w:id="623"/>
      <w:r>
        <w:t>Distinguishing correction from deletion and addition</w:t>
      </w:r>
      <w:bookmarkEnd w:id="624"/>
      <w:bookmarkEnd w:id="625"/>
    </w:p>
    <w:p>
      <w:pPr>
        <w:pStyle w:val="Lista"/>
      </w:pPr>
      <w:r>
        <w:t xml:space="preserve">in some cases it may not be immediately obvious whether a certain editorial intervention is a case of correction </w:t>
      </w:r>
      <w:r>
        <w:rPr>
          <w:noProof/>
        </w:rPr>
        <w:t>(</w:t>
      </w:r>
      <w:r>
        <w:t xml:space="preserve">and thus requires a </w:t>
      </w:r>
      <w:r>
        <w:rPr>
          <w:rStyle w:val="Code"/>
        </w:rPr>
        <w:t>&lt;choice&gt;</w:t>
      </w:r>
      <w:r>
        <w:t xml:space="preserve"> with </w:t>
      </w:r>
      <w:r>
        <w:rPr>
          <w:rStyle w:val="Code"/>
        </w:rPr>
        <w:t>&lt;sic&gt;</w:t>
      </w:r>
      <w:r>
        <w:t xml:space="preserve"> and </w:t>
      </w:r>
      <w:r>
        <w:rPr>
          <w:rStyle w:val="Code"/>
        </w:rPr>
        <w:t>&lt;corr&gt;</w:t>
      </w:r>
      <w:r>
        <w:t xml:space="preserve">) or a case of suppression/restitution </w:t>
      </w:r>
      <w:r>
        <w:rPr>
          <w:noProof/>
        </w:rPr>
        <w:t>(</w:t>
      </w:r>
      <w:r>
        <w:t xml:space="preserve">and thus requires </w:t>
      </w:r>
      <w:r>
        <w:rPr>
          <w:rStyle w:val="Code"/>
        </w:rPr>
        <w:t>&lt;surplus&gt;</w:t>
      </w:r>
      <w:r>
        <w:t xml:space="preserve"> or </w:t>
      </w:r>
      <w:r>
        <w:rPr>
          <w:rStyle w:val="Code"/>
        </w:rPr>
        <w:t xml:space="preserve">&lt;supplied </w:t>
      </w:r>
      <w:r>
        <w:rPr>
          <w:rStyle w:val="Codeattribute"/>
        </w:rPr>
        <w:t>reason</w:t>
      </w:r>
      <w:r>
        <w:rPr>
          <w:rStyle w:val="Code"/>
        </w:rPr>
        <w:t>=</w:t>
      </w:r>
      <w:r>
        <w:rPr>
          <w:rStyle w:val="Codevalue"/>
        </w:rPr>
        <w:t>"omitted"</w:t>
      </w:r>
      <w:r>
        <w:rPr>
          <w:rStyle w:val="Code"/>
        </w:rPr>
        <w:t>&gt;</w:t>
      </w:r>
      <w:r>
        <w:t xml:space="preserve"> respectively)</w:t>
      </w:r>
    </w:p>
    <w:p>
      <w:pPr>
        <w:pStyle w:val="Lista2"/>
      </w:pPr>
      <w:r>
        <w:t>the nature of intervention must always be considered on the level of transliterated characters, and not on that of characters or glyph components in the original script or the transliteration</w:t>
      </w:r>
    </w:p>
    <w:p>
      <w:pPr>
        <w:pStyle w:val="Lista2"/>
      </w:pPr>
      <w:r>
        <w:t>therefore, all of the following situations require correction and cannot be handled by means of suppression or restitution</w:t>
      </w:r>
    </w:p>
    <w:p>
      <w:pPr>
        <w:pStyle w:val="Lista"/>
      </w:pPr>
      <w:r>
        <w:t xml:space="preserve">1. straightforwardly, </w:t>
      </w:r>
      <w:r>
        <w:rPr>
          <w:b/>
          <w:bCs/>
        </w:rPr>
        <w:t>if the presence or absence of a stroke changes one character to another</w:t>
      </w:r>
      <w:r>
        <w:t xml:space="preserve"> </w:t>
      </w:r>
      <w:r>
        <w:rPr>
          <w:noProof/>
        </w:rPr>
        <w:t>(</w:t>
      </w:r>
      <w:r>
        <w:t>as with uppercase Latin F and E), then the suppression or restitution of that stroke is in fact a substitution of one character by another; thus:</w:t>
      </w:r>
    </w:p>
    <w:p>
      <w:pPr>
        <w:pStyle w:val="Lista2"/>
      </w:pPr>
      <w:r>
        <w:t xml:space="preserve">in a script where </w:t>
      </w:r>
      <w:r>
        <w:rPr>
          <w:rStyle w:val="Foreign"/>
        </w:rPr>
        <w:t>ka</w:t>
      </w:r>
      <w:r>
        <w:t xml:space="preserve"> differs from </w:t>
      </w:r>
      <w:r>
        <w:rPr>
          <w:rStyle w:val="Foreign"/>
        </w:rPr>
        <w:t>ra</w:t>
      </w:r>
      <w:r>
        <w:t xml:space="preserve"> only in the presence of a cross-stroke in the former, and the scribe erroneously engraved </w:t>
      </w:r>
      <w:r>
        <w:rPr>
          <w:rStyle w:val="Foreign"/>
        </w:rPr>
        <w:t>lora</w:t>
      </w:r>
      <w:r>
        <w:t xml:space="preserve"> instead of </w:t>
      </w:r>
      <w:r>
        <w:rPr>
          <w:rStyle w:val="Foreign"/>
        </w:rPr>
        <w:t>loka</w:t>
      </w:r>
      <w:r>
        <w:t xml:space="preserve">, your rectification of that error is a correction of </w:t>
      </w:r>
      <w:r>
        <w:rPr>
          <w:rStyle w:val="Foreign"/>
        </w:rPr>
        <w:t>r</w:t>
      </w:r>
      <w:r>
        <w:t xml:space="preserve"> to </w:t>
      </w:r>
      <w:r>
        <w:rPr>
          <w:rStyle w:val="Foreign"/>
        </w:rPr>
        <w:t>k</w:t>
      </w:r>
      <w:r>
        <w:t xml:space="preserve">: </w:t>
      </w:r>
      <w:r>
        <w:rPr>
          <w:rStyle w:val="Codetext"/>
        </w:rPr>
        <w:t>lo</w:t>
      </w:r>
      <w:r>
        <w:rPr>
          <w:rStyle w:val="Code"/>
        </w:rPr>
        <w:t>&lt;choice&gt;&lt;sic&gt;</w:t>
      </w:r>
      <w:r>
        <w:rPr>
          <w:rStyle w:val="Codetext"/>
        </w:rPr>
        <w:t>r</w:t>
      </w:r>
      <w:r>
        <w:rPr>
          <w:rStyle w:val="Code"/>
        </w:rPr>
        <w:t>&lt;/sic&gt;&lt;corr&gt;</w:t>
      </w:r>
      <w:r>
        <w:rPr>
          <w:rStyle w:val="Codetext"/>
        </w:rPr>
        <w:t>k</w:t>
      </w:r>
      <w:r>
        <w:rPr>
          <w:rStyle w:val="Code"/>
        </w:rPr>
        <w:t>&lt;/corr&gt;&lt;/choice&gt;</w:t>
      </w:r>
      <w:r>
        <w:rPr>
          <w:rStyle w:val="Codetext"/>
        </w:rPr>
        <w:t>a</w:t>
      </w:r>
    </w:p>
    <w:p>
      <w:pPr>
        <w:pStyle w:val="Lista3"/>
      </w:pPr>
      <w:r>
        <w:t xml:space="preserve">and not an editorial restitution </w:t>
      </w:r>
      <w:r>
        <w:rPr>
          <w:noProof/>
        </w:rPr>
        <w:t>(</w:t>
      </w:r>
      <w:r>
        <w:t>of the cross-stroke), even though the scribe’s physical error was the omission of a glyph component</w:t>
      </w:r>
    </w:p>
    <w:p>
      <w:pPr>
        <w:pStyle w:val="Lista2"/>
      </w:pPr>
      <w:r>
        <w:t xml:space="preserve">in a script where </w:t>
      </w:r>
      <w:r>
        <w:rPr>
          <w:rStyle w:val="Foreign"/>
        </w:rPr>
        <w:t>śa</w:t>
      </w:r>
      <w:r>
        <w:t xml:space="preserve"> differs from </w:t>
      </w:r>
      <w:r>
        <w:rPr>
          <w:rStyle w:val="Foreign"/>
        </w:rPr>
        <w:t>ga</w:t>
      </w:r>
      <w:r>
        <w:t xml:space="preserve"> only in the presence of a cross-stroke in the former, and the scribe erroneously engraved </w:t>
      </w:r>
      <w:r>
        <w:rPr>
          <w:rStyle w:val="Foreign"/>
        </w:rPr>
        <w:t>śuṇa</w:t>
      </w:r>
      <w:r>
        <w:t xml:space="preserve"> instead of </w:t>
      </w:r>
      <w:r>
        <w:rPr>
          <w:rStyle w:val="Foreign"/>
        </w:rPr>
        <w:t>guṇa</w:t>
      </w:r>
      <w:r>
        <w:t xml:space="preserve">, your rectification of that error is a correction of </w:t>
      </w:r>
      <w:r>
        <w:rPr>
          <w:rStyle w:val="Foreign"/>
        </w:rPr>
        <w:t>ś</w:t>
      </w:r>
      <w:r>
        <w:t xml:space="preserve"> to </w:t>
      </w:r>
      <w:r>
        <w:rPr>
          <w:rStyle w:val="Foreign"/>
        </w:rPr>
        <w:t>g</w:t>
      </w:r>
      <w:r>
        <w:t xml:space="preserve">: </w:t>
      </w:r>
      <w:r>
        <w:rPr>
          <w:rStyle w:val="Code"/>
        </w:rPr>
        <w:t>&lt;choice&gt;&lt;sic&gt;</w:t>
      </w:r>
      <w:r>
        <w:rPr>
          <w:rStyle w:val="Codetext"/>
        </w:rPr>
        <w:t>ś</w:t>
      </w:r>
      <w:r>
        <w:rPr>
          <w:rStyle w:val="Code"/>
        </w:rPr>
        <w:t>&lt;/sic&gt;&lt;corr&gt;</w:t>
      </w:r>
      <w:r>
        <w:rPr>
          <w:rStyle w:val="Codetext"/>
        </w:rPr>
        <w:t>g</w:t>
      </w:r>
      <w:r>
        <w:rPr>
          <w:rStyle w:val="Code"/>
        </w:rPr>
        <w:t>&lt;/corr&gt;&lt;/choice&gt;</w:t>
      </w:r>
      <w:r>
        <w:rPr>
          <w:rStyle w:val="Codetext"/>
        </w:rPr>
        <w:t>u</w:t>
      </w:r>
      <w:r>
        <w:rPr>
          <w:rStyle w:val="Code"/>
        </w:rPr>
        <w:t>ṇ</w:t>
      </w:r>
      <w:r>
        <w:rPr>
          <w:rStyle w:val="Codetext"/>
        </w:rPr>
        <w:t>a</w:t>
      </w:r>
    </w:p>
    <w:p>
      <w:pPr>
        <w:pStyle w:val="Lista3"/>
      </w:pPr>
      <w:r>
        <w:t xml:space="preserve">and not an editorial suppression </w:t>
      </w:r>
      <w:r>
        <w:rPr>
          <w:noProof/>
        </w:rPr>
        <w:t>(</w:t>
      </w:r>
      <w:r>
        <w:t>of the cross-stroke), even though the scribe’s physical error was the engraving of a superfluous glyph component</w:t>
      </w:r>
    </w:p>
    <w:p>
      <w:pPr>
        <w:pStyle w:val="Lista"/>
      </w:pPr>
      <w:r>
        <w:t xml:space="preserve">2. analogously to the above, but perhaps less self-evidently, </w:t>
      </w:r>
      <w:r>
        <w:rPr>
          <w:b/>
          <w:bCs/>
        </w:rPr>
        <w:t>a vowel marker</w:t>
      </w:r>
      <w:r>
        <w:t xml:space="preserve"> added to a consonant character in most of the scripts we work with </w:t>
      </w:r>
      <w:r>
        <w:rPr>
          <w:rStyle w:val="Foreign"/>
        </w:rPr>
        <w:t>changes</w:t>
      </w:r>
      <w:r>
        <w:t xml:space="preserve"> the inherent </w:t>
      </w:r>
      <w:r>
        <w:rPr>
          <w:rStyle w:val="Foreign"/>
        </w:rPr>
        <w:t>a</w:t>
      </w:r>
      <w:r>
        <w:t xml:space="preserve"> of that character to a different vowel </w:t>
      </w:r>
      <w:r>
        <w:rPr>
          <w:noProof/>
        </w:rPr>
        <w:t>(</w:t>
      </w:r>
      <w:r>
        <w:t>rather than adding a vowel to a standalone consonant), and therefore the restitution of a single omitted vowel marker and the suppression of a single superfluous vowel marker are cases of editorial correction, and not of restitution/suppression; thus,</w:t>
      </w:r>
    </w:p>
    <w:p>
      <w:pPr>
        <w:pStyle w:val="Lista2"/>
      </w:pPr>
      <w:r>
        <w:t xml:space="preserve">if the scribe engraved </w:t>
      </w:r>
      <w:r>
        <w:rPr>
          <w:rStyle w:val="Foreign"/>
        </w:rPr>
        <w:t>mahāraja</w:t>
      </w:r>
      <w:r>
        <w:t xml:space="preserve"> and you correct this to </w:t>
      </w:r>
      <w:r>
        <w:rPr>
          <w:rStyle w:val="Foreign"/>
        </w:rPr>
        <w:t>mahārāja</w:t>
      </w:r>
      <w:r>
        <w:t xml:space="preserve">, your rectification of that error is a correction of </w:t>
      </w:r>
      <w:r>
        <w:rPr>
          <w:rStyle w:val="Foreign"/>
        </w:rPr>
        <w:t>a</w:t>
      </w:r>
      <w:r>
        <w:t xml:space="preserve"> to </w:t>
      </w:r>
      <w:r>
        <w:rPr>
          <w:rStyle w:val="Foreign"/>
        </w:rPr>
        <w:t>ā</w:t>
      </w:r>
      <w:r>
        <w:t xml:space="preserve">: </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ja</w:t>
      </w:r>
    </w:p>
    <w:p>
      <w:pPr>
        <w:pStyle w:val="Lista3"/>
      </w:pPr>
      <w:r>
        <w:t xml:space="preserve">and not an editorial restitution </w:t>
      </w:r>
      <w:r>
        <w:rPr>
          <w:noProof/>
        </w:rPr>
        <w:t>(</w:t>
      </w:r>
      <w:r>
        <w:t>of the vowel marker), even though the scribe’s physical error was the omission of a glyph component</w:t>
      </w:r>
    </w:p>
    <w:p>
      <w:pPr>
        <w:pStyle w:val="Lista3"/>
      </w:pPr>
      <w:r>
        <w:t xml:space="preserve">note that the encoding </w:t>
      </w:r>
      <w:r>
        <w:rPr>
          <w:rStyle w:val="Codetext"/>
        </w:rPr>
        <w:t>mahār</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ā</w:t>
      </w:r>
      <w:r>
        <w:rPr>
          <w:rStyle w:val="Code"/>
        </w:rPr>
        <w:t>&lt;/supplied&gt;</w:t>
      </w:r>
      <w:r>
        <w:rPr>
          <w:rStyle w:val="Codetext"/>
        </w:rPr>
        <w:t>ja</w:t>
      </w:r>
      <w:r>
        <w:t xml:space="preserve"> is not incorrect, only inappropriate in this situation, as it encodes the fact that </w:t>
      </w:r>
      <w:r>
        <w:rPr>
          <w:rStyle w:val="Foreign"/>
        </w:rPr>
        <w:t>mahārja</w:t>
      </w:r>
      <w:r>
        <w:t xml:space="preserve"> was engraved, which you correct to </w:t>
      </w:r>
      <w:r>
        <w:rPr>
          <w:rStyle w:val="Foreign"/>
        </w:rPr>
        <w:t>mahārāja</w:t>
      </w:r>
    </w:p>
    <w:p>
      <w:pPr>
        <w:pStyle w:val="Lista2"/>
      </w:pPr>
      <w:r>
        <w:lastRenderedPageBreak/>
        <w:t xml:space="preserve">conversely, if the scribe engraved </w:t>
      </w:r>
      <w:r>
        <w:rPr>
          <w:rStyle w:val="Foreign"/>
        </w:rPr>
        <w:t>viditim</w:t>
      </w:r>
      <w:r>
        <w:t xml:space="preserve"> and you correct this to </w:t>
      </w:r>
      <w:r>
        <w:rPr>
          <w:rStyle w:val="Foreign"/>
        </w:rPr>
        <w:t>viditam</w:t>
      </w:r>
      <w:r>
        <w:t xml:space="preserve">, your rectification of that error is a correction of </w:t>
      </w:r>
      <w:r>
        <w:rPr>
          <w:rStyle w:val="Foreign"/>
        </w:rPr>
        <w:t>i</w:t>
      </w:r>
      <w:r>
        <w:t xml:space="preserve"> to </w:t>
      </w:r>
      <w:r>
        <w:rPr>
          <w:rStyle w:val="Foreign"/>
        </w:rPr>
        <w:t>a</w:t>
      </w:r>
      <w:r>
        <w:t xml:space="preserve">: </w:t>
      </w:r>
      <w:r>
        <w:rPr>
          <w:rStyle w:val="Codetext"/>
        </w:rPr>
        <w:t>vidit</w:t>
      </w:r>
      <w:r>
        <w:rPr>
          <w:rStyle w:val="Code"/>
        </w:rPr>
        <w:t>&lt;choice&gt;&lt;sic&gt;</w:t>
      </w:r>
      <w:r>
        <w:rPr>
          <w:rStyle w:val="Codetext"/>
        </w:rPr>
        <w:t>i</w:t>
      </w:r>
      <w:r>
        <w:rPr>
          <w:rStyle w:val="Code"/>
        </w:rPr>
        <w:t>&lt;/sic&gt;&lt;corr&gt;</w:t>
      </w:r>
      <w:r>
        <w:rPr>
          <w:rStyle w:val="Codetext"/>
        </w:rPr>
        <w:t>a</w:t>
      </w:r>
      <w:r>
        <w:rPr>
          <w:rStyle w:val="Code"/>
        </w:rPr>
        <w:t>&lt;/corr&gt;&lt;/choice&gt;</w:t>
      </w:r>
      <w:r>
        <w:rPr>
          <w:rStyle w:val="Codetext"/>
        </w:rPr>
        <w:t>m</w:t>
      </w:r>
    </w:p>
    <w:p>
      <w:pPr>
        <w:pStyle w:val="Lista3"/>
      </w:pPr>
      <w:r>
        <w:t xml:space="preserve">and not an editorial suppression </w:t>
      </w:r>
      <w:r>
        <w:rPr>
          <w:noProof/>
        </w:rPr>
        <w:t>(</w:t>
      </w:r>
      <w:r>
        <w:t>of the vowel marker), even though the scribe’s physical error was the engraving of a superfluous glyph component</w:t>
      </w:r>
    </w:p>
    <w:p>
      <w:pPr>
        <w:pStyle w:val="Lista3"/>
        <w:rPr>
          <w:rStyle w:val="Foreign"/>
          <w:i w:val="0"/>
          <w:noProof w:val="0"/>
        </w:rPr>
      </w:pPr>
      <w:r>
        <w:t xml:space="preserve">note that the encoding </w:t>
      </w:r>
      <w:r>
        <w:rPr>
          <w:rStyle w:val="Codetext"/>
        </w:rPr>
        <w:t>vidit</w:t>
      </w:r>
      <w:r>
        <w:rPr>
          <w:rStyle w:val="Code"/>
        </w:rPr>
        <w:t>&lt;surplus&gt;</w:t>
      </w:r>
      <w:r>
        <w:rPr>
          <w:rStyle w:val="Codetext"/>
        </w:rPr>
        <w:t>i</w:t>
      </w:r>
      <w:r>
        <w:rPr>
          <w:rStyle w:val="Code"/>
        </w:rPr>
        <w:t>&lt;/surplus&gt;</w:t>
      </w:r>
      <w:r>
        <w:rPr>
          <w:rStyle w:val="Codetext"/>
        </w:rPr>
        <w:t>m</w:t>
      </w:r>
      <w:r>
        <w:t xml:space="preserve"> is not incorrect, only inappropriate in this situation, as it encodes the fact your intended correction is </w:t>
      </w:r>
      <w:r>
        <w:rPr>
          <w:rStyle w:val="Foreign"/>
        </w:rPr>
        <w:t>viditm</w:t>
      </w:r>
    </w:p>
    <w:p>
      <w:pPr>
        <w:pStyle w:val="Lista2"/>
      </w:pPr>
      <w:r>
        <w:t xml:space="preserve">the above also applies to many cases where the inherent </w:t>
      </w:r>
      <w:r>
        <w:rPr>
          <w:rStyle w:val="Foreign"/>
        </w:rPr>
        <w:t>a</w:t>
      </w:r>
      <w:r>
        <w:t xml:space="preserve"> of an </w:t>
      </w:r>
      <w:r>
        <w:rPr>
          <w:rStyle w:val="Foreign"/>
        </w:rPr>
        <w:t>akṣara</w:t>
      </w:r>
      <w:r>
        <w:t xml:space="preserve"> is suppressed by the editor (to correct to a vowelless consonant), but the exact method varies depending on the orthographic practice of the inscription in question, and is therefore addressed under §</w:t>
      </w:r>
      <w:r>
        <w:fldChar w:fldCharType="begin"/>
      </w:r>
      <w:r>
        <w:instrText xml:space="preserve"> REF _Ref43988445 \r \h </w:instrText>
      </w:r>
      <w:r>
        <w:fldChar w:fldCharType="separate"/>
      </w:r>
      <w:r>
        <w:t>6.2.6</w:t>
      </w:r>
      <w:r>
        <w:fldChar w:fldCharType="end"/>
      </w:r>
      <w:r>
        <w:t xml:space="preserve"> below</w:t>
      </w:r>
    </w:p>
    <w:p>
      <w:pPr>
        <w:pStyle w:val="Lista"/>
      </w:pPr>
      <w:r>
        <w:t xml:space="preserve">3. on the other hand, </w:t>
      </w:r>
      <w:r>
        <w:rPr>
          <w:b/>
          <w:bCs/>
        </w:rPr>
        <w:t>digraphs in our transliteration system</w:t>
      </w:r>
      <w:r>
        <w:t xml:space="preserve"> represent a single phoneme, so the correction of a digraph </w:t>
      </w:r>
      <w:r>
        <w:rPr>
          <w:noProof/>
        </w:rPr>
        <w:t>(</w:t>
      </w:r>
      <w:r>
        <w:t xml:space="preserve">e.g. </w:t>
      </w:r>
      <w:r>
        <w:rPr>
          <w:rStyle w:val="Foreign"/>
        </w:rPr>
        <w:t>th</w:t>
      </w:r>
      <w:r>
        <w:t xml:space="preserve">) to a single character employed in that digraph </w:t>
      </w:r>
      <w:r>
        <w:rPr>
          <w:noProof/>
        </w:rPr>
        <w:t>(</w:t>
      </w:r>
      <w:r>
        <w:t xml:space="preserve">e.g. </w:t>
      </w:r>
      <w:r>
        <w:rPr>
          <w:rStyle w:val="Foreign"/>
        </w:rPr>
        <w:t>t</w:t>
      </w:r>
      <w:r>
        <w:t xml:space="preserve">) or vice versa </w:t>
      </w:r>
      <w:r>
        <w:rPr>
          <w:noProof/>
        </w:rPr>
        <w:t>(</w:t>
      </w:r>
      <w:r>
        <w:t xml:space="preserve">e.g. correcting </w:t>
      </w:r>
      <w:r>
        <w:rPr>
          <w:rStyle w:val="Foreign"/>
        </w:rPr>
        <w:t>t</w:t>
      </w:r>
      <w:r>
        <w:t xml:space="preserve"> to </w:t>
      </w:r>
      <w:r>
        <w:rPr>
          <w:rStyle w:val="Foreign"/>
        </w:rPr>
        <w:t>th</w:t>
      </w:r>
      <w:r>
        <w:t>) are cases of substitution, not suppression or restitution; thus,</w:t>
      </w:r>
    </w:p>
    <w:p>
      <w:pPr>
        <w:pStyle w:val="Lista2"/>
      </w:pPr>
      <w:r>
        <w:t xml:space="preserve">if the scribe engraved </w:t>
      </w:r>
      <w:r>
        <w:rPr>
          <w:rStyle w:val="Foreign"/>
        </w:rPr>
        <w:t>sukhya</w:t>
      </w:r>
      <w:r>
        <w:t xml:space="preserve"> and you correct this to </w:t>
      </w:r>
      <w:r>
        <w:rPr>
          <w:rStyle w:val="Foreign"/>
        </w:rPr>
        <w:t>saukhya</w:t>
      </w:r>
      <w:r>
        <w:t xml:space="preserve">, your rectification of that error is a correction of </w:t>
      </w:r>
      <w:r>
        <w:rPr>
          <w:rStyle w:val="Foreign"/>
        </w:rPr>
        <w:t>u</w:t>
      </w:r>
      <w:r>
        <w:t xml:space="preserve"> to </w:t>
      </w:r>
      <w:r>
        <w:rPr>
          <w:rStyle w:val="Foreign"/>
        </w:rPr>
        <w:t>au</w:t>
      </w:r>
      <w:r>
        <w:t xml:space="preserve">: </w:t>
      </w:r>
      <w:r>
        <w:rPr>
          <w:rStyle w:val="Codetext"/>
        </w:rPr>
        <w:t>s</w:t>
      </w:r>
      <w:r>
        <w:rPr>
          <w:rStyle w:val="Code"/>
        </w:rPr>
        <w:t>&lt;choice&gt;&lt;sic&gt;</w:t>
      </w:r>
      <w:r>
        <w:rPr>
          <w:rStyle w:val="Codetext"/>
        </w:rPr>
        <w:t>u</w:t>
      </w:r>
      <w:r>
        <w:rPr>
          <w:rStyle w:val="Code"/>
        </w:rPr>
        <w:t>&lt;/sic&gt;&lt;corr&gt;</w:t>
      </w:r>
      <w:r>
        <w:rPr>
          <w:rStyle w:val="Codetext"/>
        </w:rPr>
        <w:t>au</w:t>
      </w:r>
      <w:r>
        <w:rPr>
          <w:rStyle w:val="Code"/>
        </w:rPr>
        <w:t>&lt;/corr&gt;&lt;/choice&gt;</w:t>
      </w:r>
      <w:r>
        <w:rPr>
          <w:rStyle w:val="Codetext"/>
        </w:rPr>
        <w:t>khya</w:t>
      </w:r>
    </w:p>
    <w:p>
      <w:pPr>
        <w:pStyle w:val="Lista3"/>
      </w:pPr>
      <w:r>
        <w:t xml:space="preserve">and not an editorial restitution </w:t>
      </w:r>
      <w:r>
        <w:rPr>
          <w:noProof/>
        </w:rPr>
        <w:t>(</w:t>
      </w:r>
      <w:r>
        <w:t xml:space="preserve">of </w:t>
      </w:r>
      <w:r>
        <w:rPr>
          <w:rStyle w:val="Foreign"/>
        </w:rPr>
        <w:t>a</w:t>
      </w:r>
      <w:r>
        <w:t>), even though in transliteration you are only adding a single character</w:t>
      </w:r>
    </w:p>
    <w:p>
      <w:pPr>
        <w:pStyle w:val="Lista2"/>
      </w:pPr>
      <w:r>
        <w:t xml:space="preserve">if the scribe engraved </w:t>
      </w:r>
      <w:r>
        <w:rPr>
          <w:rStyle w:val="Foreign"/>
        </w:rPr>
        <w:t>utphannasya</w:t>
      </w:r>
      <w:r>
        <w:t xml:space="preserve"> and you correct this to </w:t>
      </w:r>
      <w:r>
        <w:rPr>
          <w:rStyle w:val="Foreign"/>
        </w:rPr>
        <w:t>utpannasya</w:t>
      </w:r>
      <w:r>
        <w:t xml:space="preserve">, your rectification of that error is a correction of </w:t>
      </w:r>
      <w:r>
        <w:rPr>
          <w:rStyle w:val="Foreign"/>
        </w:rPr>
        <w:t>ph</w:t>
      </w:r>
      <w:r>
        <w:t xml:space="preserve"> to </w:t>
      </w:r>
      <w:r>
        <w:rPr>
          <w:rStyle w:val="Foreign"/>
        </w:rPr>
        <w:t>p</w:t>
      </w:r>
      <w:r>
        <w:t xml:space="preserve">: </w:t>
      </w:r>
      <w:r>
        <w:rPr>
          <w:rStyle w:val="Codetext"/>
        </w:rPr>
        <w:t>ut</w:t>
      </w:r>
      <w:r>
        <w:rPr>
          <w:rStyle w:val="Code"/>
        </w:rPr>
        <w:t>&lt;choice&gt;&lt;sic&gt;</w:t>
      </w:r>
      <w:r>
        <w:rPr>
          <w:rStyle w:val="Codetext"/>
        </w:rPr>
        <w:t>ph</w:t>
      </w:r>
      <w:r>
        <w:rPr>
          <w:rStyle w:val="Code"/>
        </w:rPr>
        <w:t>&lt;/sic&gt;&lt;corr&gt;</w:t>
      </w:r>
      <w:r>
        <w:rPr>
          <w:rStyle w:val="Codetext"/>
        </w:rPr>
        <w:t>p</w:t>
      </w:r>
      <w:r>
        <w:rPr>
          <w:rStyle w:val="Code"/>
        </w:rPr>
        <w:t>&lt;/corr&gt;&lt;/choice&gt;</w:t>
      </w:r>
      <w:r>
        <w:rPr>
          <w:rStyle w:val="Codetext"/>
        </w:rPr>
        <w:t>annasya</w:t>
      </w:r>
    </w:p>
    <w:p>
      <w:pPr>
        <w:pStyle w:val="Lista3"/>
      </w:pPr>
      <w:r>
        <w:t xml:space="preserve">and not an editorial suppression </w:t>
      </w:r>
      <w:r>
        <w:rPr>
          <w:noProof/>
        </w:rPr>
        <w:t>(</w:t>
      </w:r>
      <w:r>
        <w:t xml:space="preserve">of </w:t>
      </w:r>
      <w:r>
        <w:rPr>
          <w:rStyle w:val="Foreign"/>
        </w:rPr>
        <w:t>h</w:t>
      </w:r>
      <w:r>
        <w:t>), even though in transliteration you are only removing a single character</w:t>
      </w:r>
    </w:p>
    <w:p>
      <w:pPr>
        <w:pStyle w:val="Cmsor3"/>
      </w:pPr>
      <w:bookmarkStart w:id="626" w:name="_xk5v4l7lzr6g" w:colFirst="0" w:colLast="0"/>
      <w:bookmarkStart w:id="627" w:name="_Ref43988445"/>
      <w:bookmarkStart w:id="628" w:name="_Toc183083840"/>
      <w:bookmarkEnd w:id="626"/>
      <w:r>
        <w:t>Good practice in correction</w:t>
      </w:r>
      <w:bookmarkEnd w:id="627"/>
      <w:bookmarkEnd w:id="628"/>
    </w:p>
    <w:p>
      <w:pPr>
        <w:pStyle w:val="Lista"/>
      </w:pPr>
      <w:r>
        <w:rPr>
          <w:b/>
          <w:bCs/>
        </w:rPr>
        <w:t>the size of segments</w:t>
      </w:r>
      <w:r>
        <w:t xml:space="preserve"> flagged as scribal errors or corrected should normally be kept to a minimum </w:t>
      </w:r>
      <w:r>
        <w:rPr>
          <w:noProof/>
        </w:rPr>
        <w:t>(</w:t>
      </w:r>
      <w:r>
        <w:t>i.e. restricted to the affected transliteration characters)</w:t>
      </w:r>
    </w:p>
    <w:p>
      <w:pPr>
        <w:pStyle w:val="Lista2"/>
      </w:pPr>
      <w:r>
        <w:t xml:space="preserve">however, to </w:t>
      </w:r>
      <w:r>
        <w:rPr>
          <w:b/>
          <w:bCs/>
        </w:rPr>
        <w:t>avoid non-essential complexity</w:t>
      </w:r>
      <w:r>
        <w:t>, feel free to use a single set of tags on a chunk of text that contains several errors along with correct characters</w:t>
      </w:r>
    </w:p>
    <w:p>
      <w:pPr>
        <w:pStyle w:val="Lista2"/>
        <w:rPr>
          <w:rStyle w:val="Codetext"/>
        </w:rPr>
      </w:pPr>
      <w:r>
        <w:t xml:space="preserve">e.g. </w:t>
      </w:r>
      <w:r>
        <w:rPr>
          <w:rStyle w:val="Codetext"/>
        </w:rPr>
        <w:t>mahārāj</w:t>
      </w:r>
      <w:r>
        <w:rPr>
          <w:rStyle w:val="Code"/>
        </w:rPr>
        <w:t>&lt;choice&gt;&lt;sic&gt;</w:t>
      </w:r>
      <w:r>
        <w:rPr>
          <w:rStyle w:val="Codetext"/>
        </w:rPr>
        <w:t>adhijājā</w:t>
      </w:r>
      <w:r>
        <w:rPr>
          <w:rStyle w:val="Code"/>
        </w:rPr>
        <w:t>&lt;/sic&gt;&lt;corr&gt;</w:t>
      </w:r>
      <w:r>
        <w:rPr>
          <w:rStyle w:val="Codetext"/>
        </w:rPr>
        <w:t>ādhirāja</w:t>
      </w:r>
      <w:r>
        <w:rPr>
          <w:rStyle w:val="Code"/>
        </w:rPr>
        <w:t>&lt;/corr&gt;&lt;/choice&gt;</w:t>
      </w:r>
    </w:p>
    <w:p>
      <w:pPr>
        <w:pStyle w:val="Lista2"/>
      </w:pPr>
      <w:r>
        <w:t xml:space="preserve">rather than the meticulous markup: </w:t>
      </w:r>
      <w:r>
        <w:rPr>
          <w:rStyle w:val="Codetext"/>
        </w:rPr>
        <w:t>mahārāj</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dhi</w:t>
      </w:r>
      <w:r>
        <w:rPr>
          <w:rStyle w:val="Code"/>
        </w:rPr>
        <w:t>&lt;choice&gt;&lt;sic&gt;</w:t>
      </w:r>
      <w:r>
        <w:rPr>
          <w:rStyle w:val="Codetext"/>
        </w:rPr>
        <w:t>j</w:t>
      </w:r>
      <w:r>
        <w:rPr>
          <w:rStyle w:val="Code"/>
        </w:rPr>
        <w:t>&lt;/sic&gt;&lt;corr&gt;</w:t>
      </w:r>
      <w:r>
        <w:rPr>
          <w:rStyle w:val="Codetext"/>
        </w:rPr>
        <w:t>r</w:t>
      </w:r>
      <w:r>
        <w:rPr>
          <w:rStyle w:val="Code"/>
        </w:rPr>
        <w:t>&lt;/corr&gt;&lt;/choice&gt;</w:t>
      </w:r>
      <w:r>
        <w:rPr>
          <w:rStyle w:val="Codetext"/>
        </w:rPr>
        <w:t>āj</w:t>
      </w:r>
      <w:r>
        <w:rPr>
          <w:rStyle w:val="Code"/>
        </w:rPr>
        <w:t>&lt;choice&gt;&lt;sic&gt;</w:t>
      </w:r>
      <w:r>
        <w:rPr>
          <w:rStyle w:val="Codetext"/>
        </w:rPr>
        <w:t>ā</w:t>
      </w:r>
      <w:r>
        <w:rPr>
          <w:rStyle w:val="Code"/>
        </w:rPr>
        <w:t>&lt;/sic&gt;&lt;corr&gt;</w:t>
      </w:r>
      <w:r>
        <w:rPr>
          <w:rStyle w:val="Codetext"/>
        </w:rPr>
        <w:t>a</w:t>
      </w:r>
      <w:r>
        <w:rPr>
          <w:rStyle w:val="Code"/>
        </w:rPr>
        <w:t>&lt;/corr&gt;&lt;/choice&gt;</w:t>
      </w:r>
    </w:p>
    <w:p>
      <w:pPr>
        <w:pStyle w:val="Lista"/>
      </w:pPr>
      <w:r>
        <w:t xml:space="preserve">in the </w:t>
      </w:r>
      <w:r>
        <w:rPr>
          <w:b/>
          <w:bCs/>
        </w:rPr>
        <w:t>orthography</w:t>
      </w:r>
      <w:r>
        <w:t xml:space="preserve"> of your editorial corrections, attempt to</w:t>
      </w:r>
    </w:p>
    <w:p>
      <w:pPr>
        <w:pStyle w:val="Lista2"/>
      </w:pPr>
      <w:r>
        <w:t>respect the orthography and, if applicable, the language usage of the rest of the document, e.g.</w:t>
      </w:r>
    </w:p>
    <w:p>
      <w:pPr>
        <w:pStyle w:val="Lista3"/>
      </w:pPr>
      <w:r>
        <w:t xml:space="preserve">correct </w:t>
      </w:r>
      <w:r>
        <w:rPr>
          <w:rStyle w:val="Foreign"/>
        </w:rPr>
        <w:t>karppa</w:t>
      </w:r>
      <w:r>
        <w:t xml:space="preserve"> to </w:t>
      </w:r>
      <w:r>
        <w:rPr>
          <w:rStyle w:val="Foreign"/>
        </w:rPr>
        <w:t>karmma</w:t>
      </w:r>
      <w:r>
        <w:t xml:space="preserve"> </w:t>
      </w:r>
      <w:r>
        <w:rPr>
          <w:noProof/>
        </w:rPr>
        <w:t>(</w:t>
      </w:r>
      <w:r>
        <w:t xml:space="preserve">rather than fully standard </w:t>
      </w:r>
      <w:r>
        <w:rPr>
          <w:rStyle w:val="Foreign"/>
        </w:rPr>
        <w:t>karma</w:t>
      </w:r>
      <w:r>
        <w:t xml:space="preserve">) if the inscription normally doubles nasals after </w:t>
      </w:r>
      <w:r>
        <w:rPr>
          <w:rStyle w:val="Foreign"/>
        </w:rPr>
        <w:t>r</w:t>
      </w:r>
    </w:p>
    <w:p>
      <w:pPr>
        <w:pStyle w:val="Lista3"/>
      </w:pPr>
      <w:r>
        <w:t xml:space="preserve">if a text consistently uses </w:t>
      </w:r>
      <w:r>
        <w:rPr>
          <w:rStyle w:val="Foreign"/>
        </w:rPr>
        <w:t>upadhmānīya</w:t>
      </w:r>
      <w:r>
        <w:t xml:space="preserve"> or </w:t>
      </w:r>
      <w:r>
        <w:rPr>
          <w:rStyle w:val="Foreign"/>
        </w:rPr>
        <w:t>jihvāmūlīya</w:t>
      </w:r>
      <w:r>
        <w:t xml:space="preserve">, and your correction involves the restitution of an omitted </w:t>
      </w:r>
      <w:r>
        <w:rPr>
          <w:rStyle w:val="Foreign"/>
        </w:rPr>
        <w:t>visarga</w:t>
      </w:r>
      <w:r>
        <w:t xml:space="preserve"> in a phonemic context that would call for one of these forms, then supply </w:t>
      </w:r>
      <w:r>
        <w:rPr>
          <w:rStyle w:val="Foreign"/>
        </w:rPr>
        <w:t>upadhmānīya</w:t>
      </w:r>
      <w:r>
        <w:t xml:space="preserve"> or </w:t>
      </w:r>
      <w:r>
        <w:rPr>
          <w:rStyle w:val="Foreign"/>
        </w:rPr>
        <w:t>jihvāmūlīya</w:t>
      </w:r>
      <w:r>
        <w:t xml:space="preserve"> instead of a regular </w:t>
      </w:r>
      <w:r>
        <w:rPr>
          <w:rStyle w:val="Foreign"/>
        </w:rPr>
        <w:t>visarga</w:t>
      </w:r>
      <w:r>
        <w:t>,</w:t>
      </w:r>
    </w:p>
    <w:p>
      <w:pPr>
        <w:pStyle w:val="Lista4"/>
      </w:pPr>
      <w:r>
        <w:t xml:space="preserve">e.g. </w:t>
      </w:r>
      <w:r>
        <w:rPr>
          <w:rStyle w:val="Codetext"/>
        </w:rPr>
        <w:t>sarvva-rājocchettu</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ḫ</w:t>
      </w:r>
      <w:r>
        <w:rPr>
          <w:rStyle w:val="Code"/>
        </w:rPr>
        <w:t>&lt;/supplied&gt;</w:t>
      </w:r>
      <w:r>
        <w:rPr>
          <w:rStyle w:val="Codetext"/>
        </w:rPr>
        <w:t xml:space="preserve"> pr̥thivyām apratirathasya</w:t>
      </w:r>
    </w:p>
    <w:p>
      <w:pPr>
        <w:pStyle w:val="Lista2"/>
      </w:pPr>
      <w:r>
        <w:rPr>
          <w:b/>
          <w:bCs/>
        </w:rPr>
        <w:t xml:space="preserve">when the inherent </w:t>
      </w:r>
      <w:r>
        <w:rPr>
          <w:rStyle w:val="Foreign"/>
          <w:b/>
          <w:bCs/>
        </w:rPr>
        <w:t>a</w:t>
      </w:r>
      <w:r>
        <w:rPr>
          <w:b/>
          <w:bCs/>
        </w:rPr>
        <w:t xml:space="preserve"> of an </w:t>
      </w:r>
      <w:r>
        <w:rPr>
          <w:rStyle w:val="Foreign"/>
          <w:b/>
          <w:bCs/>
        </w:rPr>
        <w:t>akṣara</w:t>
      </w:r>
      <w:r>
        <w:rPr>
          <w:b/>
          <w:bCs/>
        </w:rPr>
        <w:t xml:space="preserve"> is suppressed</w:t>
      </w:r>
      <w:r>
        <w:t xml:space="preserve"> as superfluous (e.g. when correcting </w:t>
      </w:r>
      <w:r>
        <w:rPr>
          <w:rStyle w:val="Foreign"/>
        </w:rPr>
        <w:t>śrīmāna</w:t>
      </w:r>
      <w:r>
        <w:t xml:space="preserve"> to </w:t>
      </w:r>
      <w:r>
        <w:rPr>
          <w:rStyle w:val="Foreign"/>
        </w:rPr>
        <w:t>/śrīmān/</w:t>
      </w:r>
      <w:r>
        <w:t>), encode this intervention depending on how vowelless consonants are normally written in similar contexts in the inscription in question or in related inscriptions:</w:t>
      </w:r>
    </w:p>
    <w:p>
      <w:pPr>
        <w:pStyle w:val="Lista3"/>
      </w:pPr>
      <w:r>
        <w:t xml:space="preserve">if a specially formed final consonant is expected, then correct the </w:t>
      </w:r>
      <w:r>
        <w:rPr>
          <w:rStyle w:val="Foreign"/>
        </w:rPr>
        <w:t>akṣara</w:t>
      </w:r>
      <w:r>
        <w:t xml:space="preserve"> to a final consonant, e.g. </w:t>
      </w:r>
      <w:r>
        <w:rPr>
          <w:rStyle w:val="Codetext"/>
        </w:rPr>
        <w:t>śrīmā</w:t>
      </w:r>
      <w:r>
        <w:rPr>
          <w:rStyle w:val="Code"/>
        </w:rPr>
        <w:t>&lt;choice&gt;&lt;sic&gt;</w:t>
      </w:r>
      <w:r>
        <w:rPr>
          <w:rStyle w:val="Codetext"/>
        </w:rPr>
        <w:t>na</w:t>
      </w:r>
      <w:r>
        <w:rPr>
          <w:rStyle w:val="Code"/>
        </w:rPr>
        <w:t>&lt;/sic&gt;&lt;corr&gt;</w:t>
      </w:r>
      <w:r>
        <w:rPr>
          <w:rStyle w:val="Codetext"/>
        </w:rPr>
        <w:t>N</w:t>
      </w:r>
      <w:r>
        <w:rPr>
          <w:rStyle w:val="Code"/>
        </w:rPr>
        <w:t>&lt;/corr&gt;&lt;/choice&gt;</w:t>
      </w:r>
    </w:p>
    <w:p>
      <w:pPr>
        <w:pStyle w:val="Lista3"/>
      </w:pPr>
      <w:r>
        <w:t xml:space="preserve">if an explicit </w:t>
      </w:r>
      <w:r>
        <w:rPr>
          <w:rStyle w:val="Foreign"/>
        </w:rPr>
        <w:t>virāma</w:t>
      </w:r>
      <w:r>
        <w:t xml:space="preserve"> is expected, then correct only the inherent </w:t>
      </w:r>
      <w:r>
        <w:rPr>
          <w:rStyle w:val="Foreign"/>
        </w:rPr>
        <w:t>a</w:t>
      </w:r>
      <w:r>
        <w:t xml:space="preserve"> to a </w:t>
      </w:r>
      <w:r>
        <w:rPr>
          <w:rStyle w:val="Foreign"/>
        </w:rPr>
        <w:t>virāma</w:t>
      </w:r>
      <w:r>
        <w:t xml:space="preserve">, e.g. </w:t>
      </w:r>
      <w:r>
        <w:rPr>
          <w:rStyle w:val="Codetext"/>
        </w:rPr>
        <w:t>śrīmān</w:t>
      </w:r>
      <w:r>
        <w:rPr>
          <w:rStyle w:val="Code"/>
        </w:rPr>
        <w:t>&lt;choice&gt;&lt;sic&gt;</w:t>
      </w:r>
      <w:r>
        <w:rPr>
          <w:rStyle w:val="Codetext"/>
        </w:rPr>
        <w:t>a</w:t>
      </w:r>
      <w:r>
        <w:rPr>
          <w:rStyle w:val="Code"/>
        </w:rPr>
        <w:t>&lt;/sic&gt;&lt;corr&gt;</w:t>
      </w:r>
      <w:r>
        <w:t>·</w:t>
      </w:r>
      <w:r>
        <w:rPr>
          <w:rStyle w:val="Code"/>
        </w:rPr>
        <w:t>&lt;/corr&gt;&lt;/choice&gt;</w:t>
      </w:r>
    </w:p>
    <w:p>
      <w:pPr>
        <w:pStyle w:val="Lista4"/>
      </w:pPr>
      <w:r>
        <w:t xml:space="preserve">see also the example with </w:t>
      </w:r>
      <w:r>
        <w:rPr>
          <w:rStyle w:val="Foreign"/>
        </w:rPr>
        <w:t>svāya</w:t>
      </w:r>
      <w:r>
        <w:t xml:space="preserve"> in §</w:t>
      </w:r>
      <w:r>
        <w:fldChar w:fldCharType="begin"/>
      </w:r>
      <w:r>
        <w:instrText xml:space="preserve"> REF _Ref43988493 \r \h </w:instrText>
      </w:r>
      <w:r>
        <w:fldChar w:fldCharType="separate"/>
      </w:r>
      <w:r>
        <w:t>6.3.3</w:t>
      </w:r>
      <w:r>
        <w:fldChar w:fldCharType="end"/>
      </w:r>
      <w:r>
        <w:t xml:space="preserve"> below for a case where an inherent a is normalised (rather than corrected) to a </w:t>
      </w:r>
      <w:r>
        <w:rPr>
          <w:rStyle w:val="Foreign"/>
        </w:rPr>
        <w:t>virāma</w:t>
      </w:r>
    </w:p>
    <w:p>
      <w:pPr>
        <w:pStyle w:val="Lista3"/>
      </w:pPr>
      <w:r>
        <w:t xml:space="preserve">if neither of the above seems likely (i.e. a consonant in ligature is expected or, as a default, you do not venture to presume either of the above), then encode a suppression of the inherent </w:t>
      </w:r>
      <w:r>
        <w:rPr>
          <w:rStyle w:val="Foreign"/>
        </w:rPr>
        <w:t>a</w:t>
      </w:r>
      <w:r>
        <w:t xml:space="preserve"> instead of encoding a correction, e.g. </w:t>
      </w:r>
      <w:r>
        <w:rPr>
          <w:rStyle w:val="Codetext"/>
        </w:rPr>
        <w:t>śrīmān</w:t>
      </w:r>
      <w:r>
        <w:rPr>
          <w:rStyle w:val="Code"/>
        </w:rPr>
        <w:t>&lt;surplus&gt;</w:t>
      </w:r>
      <w:r>
        <w:rPr>
          <w:rStyle w:val="Codetext"/>
        </w:rPr>
        <w:t>a</w:t>
      </w:r>
      <w:r>
        <w:rPr>
          <w:rStyle w:val="Code"/>
        </w:rPr>
        <w:t>&lt;/surplus&gt;</w:t>
      </w:r>
    </w:p>
    <w:p>
      <w:pPr>
        <w:pStyle w:val="Lista2"/>
      </w:pPr>
      <w:r>
        <w:lastRenderedPageBreak/>
        <w:t>presuppose a plausible minimum of scribal error, e.g.</w:t>
      </w:r>
    </w:p>
    <w:p>
      <w:pPr>
        <w:pStyle w:val="Lista3"/>
      </w:pPr>
      <w:r>
        <w:t xml:space="preserve">correct </w:t>
      </w:r>
      <w:r>
        <w:rPr>
          <w:rStyle w:val="Foreign"/>
        </w:rPr>
        <w:t>karpa</w:t>
      </w:r>
      <w:r>
        <w:t xml:space="preserve"> to </w:t>
      </w:r>
      <w:r>
        <w:rPr>
          <w:rStyle w:val="Foreign"/>
        </w:rPr>
        <w:t>karma</w:t>
      </w:r>
      <w:r>
        <w:t xml:space="preserve"> </w:t>
      </w:r>
      <w:r>
        <w:rPr>
          <w:noProof/>
        </w:rPr>
        <w:t>(</w:t>
      </w:r>
      <w:r>
        <w:t xml:space="preserve">rather than an expected </w:t>
      </w:r>
      <w:r>
        <w:rPr>
          <w:rStyle w:val="Foreign"/>
        </w:rPr>
        <w:t>karmma</w:t>
      </w:r>
      <w:r>
        <w:t xml:space="preserve">), assuming the engraver made the simple mistake of inscribing </w:t>
      </w:r>
      <w:r>
        <w:rPr>
          <w:rStyle w:val="Foreign"/>
        </w:rPr>
        <w:t>p</w:t>
      </w:r>
      <w:r>
        <w:t xml:space="preserve"> for </w:t>
      </w:r>
      <w:r>
        <w:rPr>
          <w:rStyle w:val="Foreign"/>
        </w:rPr>
        <w:t>m</w:t>
      </w:r>
      <w:r>
        <w:t xml:space="preserve"> </w:t>
      </w:r>
      <w:r>
        <w:rPr>
          <w:noProof/>
        </w:rPr>
        <w:t>(</w:t>
      </w:r>
      <w:r>
        <w:t xml:space="preserve">rather than the complex mistake of inscribing </w:t>
      </w:r>
      <w:r>
        <w:rPr>
          <w:rStyle w:val="Foreign"/>
        </w:rPr>
        <w:t>p</w:t>
      </w:r>
      <w:r>
        <w:t xml:space="preserve"> for </w:t>
      </w:r>
      <w:r>
        <w:rPr>
          <w:rStyle w:val="Foreign"/>
        </w:rPr>
        <w:t>mm</w:t>
      </w:r>
      <w:r>
        <w:t>)</w:t>
      </w:r>
    </w:p>
    <w:p>
      <w:pPr>
        <w:pStyle w:val="Lista3"/>
      </w:pPr>
      <w:r>
        <w:t xml:space="preserve">correct </w:t>
      </w:r>
      <w:r>
        <w:rPr>
          <w:rStyle w:val="Foreign"/>
        </w:rPr>
        <w:t>viṅgati</w:t>
      </w:r>
      <w:r>
        <w:t xml:space="preserve"> to </w:t>
      </w:r>
      <w:r>
        <w:rPr>
          <w:rStyle w:val="Foreign"/>
        </w:rPr>
        <w:t>viṅśati</w:t>
      </w:r>
      <w:r>
        <w:t xml:space="preserve"> </w:t>
      </w:r>
      <w:r>
        <w:rPr>
          <w:noProof/>
        </w:rPr>
        <w:t>(</w:t>
      </w:r>
      <w:r>
        <w:t xml:space="preserve">rather than fully standard </w:t>
      </w:r>
      <w:r>
        <w:rPr>
          <w:rStyle w:val="Foreign"/>
        </w:rPr>
        <w:t>viṁśati</w:t>
      </w:r>
      <w:r>
        <w:t xml:space="preserve">, since engraving </w:t>
      </w:r>
      <w:r>
        <w:rPr>
          <w:rStyle w:val="Foreign"/>
        </w:rPr>
        <w:t>ṅga</w:t>
      </w:r>
      <w:r>
        <w:t xml:space="preserve"> in place of </w:t>
      </w:r>
      <w:r>
        <w:rPr>
          <w:rStyle w:val="Foreign"/>
        </w:rPr>
        <w:t>ṅśa</w:t>
      </w:r>
      <w:r>
        <w:t xml:space="preserve"> is a very plausible mistake, while engraving </w:t>
      </w:r>
      <w:r>
        <w:rPr>
          <w:rStyle w:val="Foreign"/>
        </w:rPr>
        <w:t>ṅga</w:t>
      </w:r>
      <w:r>
        <w:t xml:space="preserve"> in place of </w:t>
      </w:r>
      <w:r>
        <w:rPr>
          <w:rStyle w:val="Foreign"/>
        </w:rPr>
        <w:t>śa</w:t>
      </w:r>
      <w:r>
        <w:t xml:space="preserve"> and simultaneously omitting an </w:t>
      </w:r>
      <w:r>
        <w:rPr>
          <w:rStyle w:val="Foreign"/>
        </w:rPr>
        <w:t>anusvāra</w:t>
      </w:r>
      <w:r>
        <w:t xml:space="preserve"> is not)</w:t>
      </w:r>
    </w:p>
    <w:p>
      <w:pPr>
        <w:pStyle w:val="Lista3"/>
      </w:pPr>
      <w:r>
        <w:t xml:space="preserve">but correct </w:t>
      </w:r>
      <w:r>
        <w:rPr>
          <w:rStyle w:val="Foreign"/>
        </w:rPr>
        <w:t>viśati</w:t>
      </w:r>
      <w:r>
        <w:t xml:space="preserve"> to </w:t>
      </w:r>
      <w:r>
        <w:rPr>
          <w:rStyle w:val="Foreign"/>
        </w:rPr>
        <w:t>viṁśati</w:t>
      </w:r>
      <w:r>
        <w:t xml:space="preserve"> </w:t>
      </w:r>
      <w:r>
        <w:rPr>
          <w:noProof/>
        </w:rPr>
        <w:t>(</w:t>
      </w:r>
      <w:r>
        <w:t xml:space="preserve">even if the text tends to use </w:t>
      </w:r>
      <w:r>
        <w:rPr>
          <w:rStyle w:val="Foreign"/>
        </w:rPr>
        <w:t>ṅś</w:t>
      </w:r>
      <w:r>
        <w:t xml:space="preserve"> elsewhere, since omitting an </w:t>
      </w:r>
      <w:r>
        <w:rPr>
          <w:rStyle w:val="Foreign"/>
        </w:rPr>
        <w:t>anusvāra</w:t>
      </w:r>
      <w:r>
        <w:t xml:space="preserve"> is a much more plausible mistake than engraving </w:t>
      </w:r>
      <w:r>
        <w:rPr>
          <w:rStyle w:val="Foreign"/>
        </w:rPr>
        <w:t>śa</w:t>
      </w:r>
      <w:r>
        <w:t xml:space="preserve"> instead of </w:t>
      </w:r>
      <w:r>
        <w:rPr>
          <w:rStyle w:val="Foreign"/>
        </w:rPr>
        <w:t>ṅśa</w:t>
      </w:r>
      <w:r>
        <w:t>)</w:t>
      </w:r>
    </w:p>
    <w:p>
      <w:pPr>
        <w:pStyle w:val="Lista2"/>
      </w:pPr>
      <w:r>
        <w:t xml:space="preserve">should you feel the need, feel free to add normalisation on top of a correction </w:t>
      </w:r>
      <w:r>
        <w:rPr>
          <w:noProof/>
        </w:rPr>
        <w:t>(</w:t>
      </w:r>
      <w:r>
        <w:t>§</w:t>
      </w:r>
      <w:r>
        <w:fldChar w:fldCharType="begin"/>
      </w:r>
      <w:r>
        <w:instrText xml:space="preserve"> REF _Ref43988493 \w \h  \* MERGEFORMAT </w:instrText>
      </w:r>
      <w:r>
        <w:fldChar w:fldCharType="separate"/>
      </w:r>
      <w:r>
        <w:t>6.3.3</w:t>
      </w:r>
      <w:r>
        <w:fldChar w:fldCharType="end"/>
      </w:r>
      <w:r>
        <w:t>)</w:t>
      </w:r>
    </w:p>
    <w:p>
      <w:pPr>
        <w:pStyle w:val="Cmsor2"/>
      </w:pPr>
      <w:bookmarkStart w:id="629" w:name="_s3fp2wg6e0tr" w:colFirst="0" w:colLast="0"/>
      <w:bookmarkStart w:id="630" w:name="_Ref43979756"/>
      <w:bookmarkStart w:id="631" w:name="_Toc183083841"/>
      <w:bookmarkEnd w:id="629"/>
      <w:r>
        <w:t>Encoding normalisation</w:t>
      </w:r>
      <w:bookmarkEnd w:id="630"/>
      <w:bookmarkEnd w:id="631"/>
    </w:p>
    <w:p>
      <w:pPr>
        <w:pStyle w:val="Cmsor3"/>
      </w:pPr>
      <w:bookmarkStart w:id="632" w:name="_4q8co2w6em7s" w:colFirst="0" w:colLast="0"/>
      <w:bookmarkStart w:id="633" w:name="_Ref43981422"/>
      <w:bookmarkStart w:id="634" w:name="_Toc183083842"/>
      <w:bookmarkEnd w:id="632"/>
      <w:r>
        <w:t>Flagging non-standard usage</w:t>
      </w:r>
      <w:bookmarkEnd w:id="633"/>
      <w:bookmarkEnd w:id="634"/>
    </w:p>
    <w:p>
      <w:pPr>
        <w:pStyle w:val="Lista"/>
      </w:pPr>
      <w:r>
        <w:rPr>
          <w:b/>
          <w:bCs/>
        </w:rPr>
        <w:t>to flag non-standard text</w:t>
      </w:r>
      <w:r>
        <w:t xml:space="preserve"> without normalisation, wrap the relevant characters with the element </w:t>
      </w:r>
      <w:r>
        <w:rPr>
          <w:rStyle w:val="Code"/>
        </w:rPr>
        <w:t>&lt;orig&gt;</w:t>
      </w:r>
    </w:p>
    <w:p>
      <w:pPr>
        <w:pStyle w:val="Lista"/>
      </w:pPr>
      <w:r>
        <w:t>for example,</w:t>
      </w:r>
    </w:p>
    <w:p>
      <w:pPr>
        <w:pStyle w:val="Lista2"/>
      </w:pPr>
      <w:r>
        <w:rPr>
          <w:rStyle w:val="Codetext"/>
        </w:rPr>
        <w:t xml:space="preserve">dine </w:t>
      </w:r>
      <w:r>
        <w:rPr>
          <w:rStyle w:val="Code"/>
        </w:rPr>
        <w:t>&lt;orig&gt;</w:t>
      </w:r>
      <w:r>
        <w:rPr>
          <w:rStyle w:val="Codetext"/>
        </w:rPr>
        <w:t>Āśvoja</w:t>
      </w:r>
      <w:r>
        <w:rPr>
          <w:rStyle w:val="Code"/>
        </w:rPr>
        <w:t>&lt;/orig&gt;</w:t>
      </w:r>
      <w:r>
        <w:rPr>
          <w:rStyle w:val="Codetext"/>
        </w:rPr>
        <w:t>-śuklasya</w:t>
      </w:r>
      <w:r>
        <w:t xml:space="preserve"> </w:t>
      </w:r>
      <w:r>
        <w:rPr>
          <w:noProof/>
        </w:rPr>
        <w:t>(</w:t>
      </w:r>
      <w:r>
        <w:rPr>
          <w:rStyle w:val="Foreign"/>
        </w:rPr>
        <w:t>Āśvayuja</w:t>
      </w:r>
      <w:r>
        <w:t xml:space="preserve"> or </w:t>
      </w:r>
      <w:r>
        <w:rPr>
          <w:rStyle w:val="Foreign"/>
        </w:rPr>
        <w:t>’śvayuja</w:t>
      </w:r>
      <w:r>
        <w:t xml:space="preserve"> is expected)</w:t>
      </w:r>
    </w:p>
    <w:p>
      <w:pPr>
        <w:pStyle w:val="Lista2"/>
      </w:pPr>
      <w:r>
        <w:rPr>
          <w:rStyle w:val="Codetext"/>
        </w:rPr>
        <w:t>sahasrā</w:t>
      </w:r>
      <w:r>
        <w:rPr>
          <w:rStyle w:val="Code"/>
        </w:rPr>
        <w:t>&lt;orig&gt;</w:t>
      </w:r>
      <w:r>
        <w:rPr>
          <w:rStyle w:val="Codetext"/>
        </w:rPr>
        <w:t>n</w:t>
      </w:r>
      <w:r>
        <w:rPr>
          <w:rStyle w:val="Code"/>
        </w:rPr>
        <w:t>&lt;/orig&gt;</w:t>
      </w:r>
      <w:r>
        <w:rPr>
          <w:rStyle w:val="Codetext"/>
        </w:rPr>
        <w:t>i</w:t>
      </w:r>
      <w:r>
        <w:t xml:space="preserve"> </w:t>
      </w:r>
      <w:r>
        <w:rPr>
          <w:noProof/>
        </w:rPr>
        <w:t>(</w:t>
      </w:r>
      <w:r>
        <w:rPr>
          <w:rStyle w:val="Foreign"/>
        </w:rPr>
        <w:t>sahasrāṇi</w:t>
      </w:r>
      <w:r>
        <w:t xml:space="preserve"> is expected)</w:t>
      </w:r>
    </w:p>
    <w:p>
      <w:pPr>
        <w:pStyle w:val="Cmsor3"/>
      </w:pPr>
      <w:bookmarkStart w:id="635" w:name="_gfq2483l08s8" w:colFirst="0" w:colLast="0"/>
      <w:bookmarkStart w:id="636" w:name="_Ref43979886"/>
      <w:bookmarkStart w:id="637" w:name="_Toc183083843"/>
      <w:bookmarkEnd w:id="635"/>
      <w:r>
        <w:t>Normalising non-standard usage</w:t>
      </w:r>
      <w:bookmarkEnd w:id="636"/>
      <w:bookmarkEnd w:id="637"/>
    </w:p>
    <w:p>
      <w:pPr>
        <w:pStyle w:val="Lista"/>
      </w:pPr>
      <w:r>
        <w:rPr>
          <w:b/>
          <w:bCs/>
        </w:rPr>
        <w:t>to normalise</w:t>
      </w:r>
      <w:r>
        <w:t xml:space="preserve"> usage </w:t>
      </w:r>
      <w:r>
        <w:rPr>
          <w:b/>
          <w:bCs/>
        </w:rPr>
        <w:t>by substitution</w:t>
      </w:r>
      <w:r>
        <w:t>,</w:t>
      </w:r>
    </w:p>
    <w:p>
      <w:pPr>
        <w:pStyle w:val="Lista2"/>
      </w:pPr>
      <w:r>
        <w:t xml:space="preserve">flag the original text with </w:t>
      </w:r>
      <w:r>
        <w:rPr>
          <w:rStyle w:val="Code"/>
        </w:rPr>
        <w:t>&lt;orig&gt;</w:t>
      </w:r>
      <w:r>
        <w:t xml:space="preserve"> as above,</w:t>
      </w:r>
    </w:p>
    <w:p>
      <w:pPr>
        <w:pStyle w:val="Lista2"/>
      </w:pPr>
      <w:r>
        <w:t xml:space="preserve">add the normalised alternative directly after this, wrapped in the element </w:t>
      </w:r>
      <w:r>
        <w:rPr>
          <w:rStyle w:val="Code"/>
        </w:rPr>
        <w:t>&lt;reg&gt;</w:t>
      </w:r>
    </w:p>
    <w:p>
      <w:pPr>
        <w:pStyle w:val="Lista2"/>
      </w:pPr>
      <w:r>
        <w:t xml:space="preserve">and wrap both these elements in the element </w:t>
      </w:r>
      <w:r>
        <w:rPr>
          <w:rStyle w:val="Code"/>
        </w:rPr>
        <w:t>&lt;choice&gt;</w:t>
      </w:r>
    </w:p>
    <w:p>
      <w:pPr>
        <w:pStyle w:val="Lista"/>
      </w:pPr>
      <w:r>
        <w:t xml:space="preserve">for example, </w:t>
      </w:r>
      <w:r>
        <w:rPr>
          <w:rStyle w:val="Codetext"/>
        </w:rPr>
        <w:t>e</w:t>
      </w:r>
      <w:r>
        <w:rPr>
          <w:rStyle w:val="Code"/>
        </w:rPr>
        <w:t>&lt;choice&gt;&lt;orig&gt;</w:t>
      </w:r>
      <w:r>
        <w:rPr>
          <w:rStyle w:val="Codetext"/>
        </w:rPr>
        <w:t>ś</w:t>
      </w:r>
      <w:r>
        <w:rPr>
          <w:rStyle w:val="Code"/>
        </w:rPr>
        <w:t>&lt;/orig&gt;&lt;reg&gt;</w:t>
      </w:r>
      <w:r>
        <w:rPr>
          <w:rStyle w:val="Codetext"/>
        </w:rPr>
        <w:t>ṣ</w:t>
      </w:r>
      <w:r>
        <w:rPr>
          <w:rStyle w:val="Code"/>
        </w:rPr>
        <w:t>&lt;/reg&gt;&lt;/choice&gt;</w:t>
      </w:r>
      <w:r>
        <w:rPr>
          <w:rStyle w:val="Codetext"/>
        </w:rPr>
        <w:t>a</w:t>
      </w:r>
      <w:r>
        <w:t xml:space="preserve"> </w:t>
      </w:r>
      <w:r>
        <w:rPr>
          <w:noProof/>
        </w:rPr>
        <w:t>(</w:t>
      </w:r>
      <w:r>
        <w:rPr>
          <w:rStyle w:val="Foreign"/>
        </w:rPr>
        <w:t>eśa</w:t>
      </w:r>
      <w:r>
        <w:t xml:space="preserve"> normalised to </w:t>
      </w:r>
      <w:r>
        <w:rPr>
          <w:rStyle w:val="Foreign"/>
        </w:rPr>
        <w:t>eṣa</w:t>
      </w:r>
      <w:r>
        <w:t>)</w:t>
      </w:r>
    </w:p>
    <w:p>
      <w:pPr>
        <w:pStyle w:val="Lista"/>
      </w:pPr>
      <w:r>
        <w:t xml:space="preserve">when normalising by substitution, keep in mind that it must always be possible to produce the received text by ignoring the segment tagged with </w:t>
      </w:r>
      <w:r>
        <w:rPr>
          <w:rStyle w:val="Code"/>
        </w:rPr>
        <w:t>&lt;reg&gt;</w:t>
      </w:r>
      <w:r>
        <w:t xml:space="preserve"> and, vice versa, to produce the normalised text by ignoring the segment tagged with </w:t>
      </w:r>
      <w:r>
        <w:rPr>
          <w:rStyle w:val="Code"/>
        </w:rPr>
        <w:t>&lt;orig&gt;</w:t>
      </w:r>
    </w:p>
    <w:p>
      <w:pPr>
        <w:pStyle w:val="Lista2"/>
      </w:pPr>
      <w:r>
        <w:t xml:space="preserve">thus, when for instance encoding a normalisation of </w:t>
      </w:r>
      <w:r>
        <w:rPr>
          <w:rStyle w:val="Foreign"/>
        </w:rPr>
        <w:t>yathāruha</w:t>
      </w:r>
      <w:r>
        <w:t xml:space="preserve"> to </w:t>
      </w:r>
      <w:r>
        <w:rPr>
          <w:rStyle w:val="Foreign"/>
        </w:rPr>
        <w:t>yathārhaṁ</w:t>
      </w:r>
      <w:r>
        <w:t xml:space="preserve">, each of the following are </w:t>
      </w:r>
      <w:r>
        <w:rPr>
          <w:b/>
          <w:bCs/>
        </w:rPr>
        <w:t>incorrect</w:t>
      </w:r>
      <w:r>
        <w:t>:</w:t>
      </w:r>
    </w:p>
    <w:p>
      <w:pPr>
        <w:pStyle w:val="Lista3"/>
      </w:pPr>
      <w:r>
        <w:rPr>
          <w:rStyle w:val="Code"/>
        </w:rPr>
        <w:t>&lt;choice&gt;&lt;orig&gt;</w:t>
      </w:r>
      <w:r>
        <w:rPr>
          <w:rStyle w:val="Codetext"/>
        </w:rPr>
        <w:t>yathāruha</w:t>
      </w:r>
      <w:r>
        <w:rPr>
          <w:rStyle w:val="Code"/>
        </w:rPr>
        <w:t>&lt;/orig&gt;&lt;reg&gt;</w:t>
      </w:r>
      <w:r>
        <w:rPr>
          <w:rStyle w:val="Codetext"/>
        </w:rPr>
        <w:t>yathārha</w:t>
      </w:r>
      <w:r>
        <w:rPr>
          <w:rStyle w:val="Code"/>
        </w:rPr>
        <w:t>&lt;/reg&gt;&lt;/choice&gt;</w:t>
      </w:r>
      <w:r>
        <w:rPr>
          <w:rStyle w:val="Codetext"/>
        </w:rPr>
        <w:t>ṁ</w:t>
      </w:r>
      <w:r>
        <w:t xml:space="preserve"> </w:t>
      </w:r>
      <w:r>
        <w:rPr>
          <w:noProof/>
        </w:rPr>
        <w:t>(</w:t>
      </w:r>
      <w:r>
        <w:t xml:space="preserve">this encodes a normalisation of </w:t>
      </w:r>
      <w:r>
        <w:rPr>
          <w:rStyle w:val="Foreign"/>
        </w:rPr>
        <w:t>yathāruhaṁ</w:t>
      </w:r>
      <w:r>
        <w:t xml:space="preserve"> to </w:t>
      </w:r>
      <w:r>
        <w:rPr>
          <w:rStyle w:val="Foreign"/>
        </w:rPr>
        <w:t>yathārhaṁ</w:t>
      </w:r>
      <w:r>
        <w:t>)</w:t>
      </w:r>
    </w:p>
    <w:p>
      <w:pPr>
        <w:pStyle w:val="Lista3"/>
      </w:pPr>
      <w:r>
        <w:rPr>
          <w:rStyle w:val="Code"/>
        </w:rPr>
        <w:t>&lt;choice&gt;&lt;orig&gt;</w:t>
      </w:r>
      <w:r>
        <w:rPr>
          <w:rStyle w:val="Codetext"/>
        </w:rPr>
        <w:t>yathāruha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rhaṁ</w:t>
      </w:r>
      <w:r>
        <w:t>)</w:t>
      </w:r>
    </w:p>
    <w:p>
      <w:pPr>
        <w:pStyle w:val="Lista3"/>
      </w:pPr>
      <w:r>
        <w:rPr>
          <w:rStyle w:val="Codetext"/>
        </w:rPr>
        <w:t>yathār</w:t>
      </w:r>
      <w:r>
        <w:rPr>
          <w:rStyle w:val="Code"/>
        </w:rPr>
        <w:t>&lt;choice&gt;&lt;orig&gt;</w:t>
      </w:r>
      <w:r>
        <w:rPr>
          <w:rStyle w:val="Codetext"/>
        </w:rPr>
        <w:t>uha</w:t>
      </w:r>
      <w:r>
        <w:rPr>
          <w:rStyle w:val="Code"/>
        </w:rPr>
        <w:t>&lt;/orig&gt;&lt;reg&gt;</w:t>
      </w:r>
      <w:r>
        <w:rPr>
          <w:rStyle w:val="Codetext"/>
        </w:rPr>
        <w:t>rhaṁ</w:t>
      </w:r>
      <w:r>
        <w:rPr>
          <w:rStyle w:val="Code"/>
        </w:rPr>
        <w:t>&lt;/reg&gt;&lt;/choice&gt;</w:t>
      </w:r>
      <w:r>
        <w:t xml:space="preserve"> </w:t>
      </w:r>
      <w:r>
        <w:rPr>
          <w:noProof/>
        </w:rPr>
        <w:t>(</w:t>
      </w:r>
      <w:r>
        <w:t xml:space="preserve">this encodes a normalisation of </w:t>
      </w:r>
      <w:r>
        <w:rPr>
          <w:rStyle w:val="Foreign"/>
        </w:rPr>
        <w:t>yathāruha</w:t>
      </w:r>
      <w:r>
        <w:t xml:space="preserve"> to </w:t>
      </w:r>
      <w:r>
        <w:rPr>
          <w:rStyle w:val="Foreign"/>
        </w:rPr>
        <w:t>yathārrhaṁ</w:t>
      </w:r>
      <w:r>
        <w:t>)</w:t>
      </w:r>
    </w:p>
    <w:p>
      <w:pPr>
        <w:pStyle w:val="Cmsor3"/>
      </w:pPr>
      <w:bookmarkStart w:id="638" w:name="_17phg3rwszds" w:colFirst="0" w:colLast="0"/>
      <w:bookmarkStart w:id="639" w:name="_Ref43988493"/>
      <w:bookmarkStart w:id="640" w:name="_Toc183083844"/>
      <w:bookmarkEnd w:id="638"/>
      <w:r>
        <w:t>Nesting normalisation and correction</w:t>
      </w:r>
      <w:bookmarkEnd w:id="639"/>
      <w:bookmarkEnd w:id="640"/>
    </w:p>
    <w:p>
      <w:pPr>
        <w:pStyle w:val="Lista"/>
      </w:pPr>
      <w:r>
        <w:t xml:space="preserve">should you find it necessary to do so, it is acceptable to use error markup </w:t>
      </w:r>
      <w:r>
        <w:rPr>
          <w:noProof/>
        </w:rPr>
        <w:t>(</w:t>
      </w:r>
      <w:r>
        <w:t xml:space="preserve">including flagging, deletion, correction and insertion) within the markup for non-standard usage </w:t>
      </w:r>
      <w:r>
        <w:rPr>
          <w:noProof/>
        </w:rPr>
        <w:t>(</w:t>
      </w:r>
      <w:r>
        <w:t>including flagging and normalisation); for example,</w:t>
      </w:r>
    </w:p>
    <w:p>
      <w:pPr>
        <w:pStyle w:val="Lista2"/>
      </w:pPr>
      <w:r>
        <w:rPr>
          <w:rStyle w:val="Code"/>
        </w:rPr>
        <w:t>&lt;orig&gt;</w:t>
      </w:r>
      <w:r>
        <w:rPr>
          <w:rStyle w:val="Codetext"/>
        </w:rPr>
        <w:t>mahār</w:t>
      </w:r>
      <w:r>
        <w:rPr>
          <w:rStyle w:val="Code"/>
        </w:rPr>
        <w:t>&lt;sic&gt;</w:t>
      </w:r>
      <w:r>
        <w:rPr>
          <w:rStyle w:val="Codetext"/>
        </w:rPr>
        <w:t>a</w:t>
      </w:r>
      <w:r>
        <w:rPr>
          <w:rStyle w:val="Code"/>
        </w:rPr>
        <w:t>&lt;/sic&gt;</w:t>
      </w:r>
      <w:r>
        <w:rPr>
          <w:rStyle w:val="Codetext"/>
        </w:rPr>
        <w:t>jñaḥ</w:t>
      </w:r>
      <w:r>
        <w:rPr>
          <w:rStyle w:val="Code"/>
        </w:rPr>
        <w:t>&lt;/orig&gt;</w:t>
      </w:r>
    </w:p>
    <w:p>
      <w:pPr>
        <w:pStyle w:val="Lista3"/>
      </w:pPr>
      <w:r>
        <w:t xml:space="preserve">the word </w:t>
      </w:r>
      <w:r>
        <w:rPr>
          <w:rStyle w:val="Foreign"/>
        </w:rPr>
        <w:t>mahārajñaḥ</w:t>
      </w:r>
      <w:r>
        <w:t xml:space="preserve"> is flagged as non-standard (the standard genitive being </w:t>
      </w:r>
      <w:r>
        <w:rPr>
          <w:rStyle w:val="Foreign"/>
        </w:rPr>
        <w:t>mahārājasya</w:t>
      </w:r>
      <w:r>
        <w:t xml:space="preserve">) and also contains a likely scribal mistake (as the “proper” non-standard form would be </w:t>
      </w:r>
      <w:r>
        <w:rPr>
          <w:rStyle w:val="Foreign"/>
        </w:rPr>
        <w:t>mahārājñaḥ</w:t>
      </w:r>
      <w:r>
        <w:t>), which is flagged as such</w:t>
      </w:r>
    </w:p>
    <w:p>
      <w:pPr>
        <w:pStyle w:val="Lista2"/>
        <w:rPr>
          <w:rStyle w:val="Code"/>
          <w:rFonts w:ascii="Gentium Plus" w:hAnsi="Gentium Plus" w:cs="Arial Unicode MS"/>
          <w:noProof w:val="0"/>
          <w:color w:val="auto"/>
          <w:shd w:val="clear" w:color="auto" w:fill="auto"/>
        </w:rPr>
      </w:pPr>
      <w:r>
        <w:rPr>
          <w:rStyle w:val="Code"/>
        </w:rPr>
        <w:t>&lt;orig&gt;</w:t>
      </w:r>
      <w:r>
        <w:rPr>
          <w:rStyle w:val="Codetext"/>
        </w:rPr>
        <w:t>mahār</w:t>
      </w:r>
      <w:r>
        <w:rPr>
          <w:rStyle w:val="Code"/>
        </w:rPr>
        <w:t>&lt;choice&gt;&lt;sic&gt;</w:t>
      </w:r>
      <w:r>
        <w:rPr>
          <w:rStyle w:val="Codetext"/>
        </w:rPr>
        <w:t>a</w:t>
      </w:r>
      <w:r>
        <w:rPr>
          <w:rStyle w:val="Code"/>
        </w:rPr>
        <w:t>&lt;/sic&gt;&lt;corr&gt;</w:t>
      </w:r>
      <w:r>
        <w:rPr>
          <w:rStyle w:val="Codetext"/>
        </w:rPr>
        <w:t>ā</w:t>
      </w:r>
      <w:r>
        <w:rPr>
          <w:rStyle w:val="Code"/>
        </w:rPr>
        <w:t>&lt;/corr&gt;&lt;/choice&gt;</w:t>
      </w:r>
      <w:r>
        <w:rPr>
          <w:rStyle w:val="Codetext"/>
        </w:rPr>
        <w:t>jñaḥ</w:t>
      </w:r>
      <w:r>
        <w:rPr>
          <w:rStyle w:val="Code"/>
        </w:rPr>
        <w:t>&lt;/orig&gt;</w:t>
      </w:r>
    </w:p>
    <w:p>
      <w:pPr>
        <w:pStyle w:val="Lista3"/>
      </w:pPr>
      <w:r>
        <w:t>as in the above example, but the scribal mistake is corrected rather than only flagged</w:t>
      </w:r>
    </w:p>
    <w:p>
      <w:pPr>
        <w:pStyle w:val="Lista2"/>
        <w:rPr>
          <w:rStyle w:val="Code"/>
          <w:rFonts w:ascii="Gentium Plus" w:hAnsi="Gentium Plus" w:cs="Arial Unicode MS"/>
          <w:noProof w:val="0"/>
          <w:color w:val="auto"/>
          <w:shd w:val="clear" w:color="auto" w:fill="auto"/>
        </w:rPr>
      </w:pPr>
      <w:r>
        <w:rPr>
          <w:rStyle w:val="Codetext"/>
        </w:rPr>
        <w:t>svāy</w:t>
      </w:r>
      <w:r>
        <w:rPr>
          <w:rStyle w:val="Code"/>
        </w:rPr>
        <w:t>&lt;choice&gt;&lt;orig&gt;&lt;choice&gt;&lt;sic&gt;</w:t>
      </w:r>
      <w:r>
        <w:rPr>
          <w:rStyle w:val="Codetext"/>
        </w:rPr>
        <w:t>ā</w:t>
      </w:r>
      <w:r>
        <w:rPr>
          <w:rStyle w:val="Code"/>
        </w:rPr>
        <w:t>&lt;/sic&gt;&lt;corr&gt;</w:t>
      </w:r>
      <w:r>
        <w:rPr>
          <w:rStyle w:val="Codetext"/>
        </w:rPr>
        <w:t>a</w:t>
      </w:r>
      <w:r>
        <w:rPr>
          <w:rStyle w:val="Code"/>
        </w:rPr>
        <w:t>&lt;/corr&gt;&lt;/choice&gt;&lt;/orig&gt;&lt;reg&gt;·&lt;/reg&gt;&lt;/choice&gt;</w:t>
      </w:r>
    </w:p>
    <w:p>
      <w:pPr>
        <w:pStyle w:val="Lista3"/>
      </w:pPr>
      <w:r>
        <w:lastRenderedPageBreak/>
        <w:t xml:space="preserve">in an inscription that tendentiously omits </w:t>
      </w:r>
      <w:r>
        <w:rPr>
          <w:rStyle w:val="Foreign"/>
        </w:rPr>
        <w:t>virāma</w:t>
      </w:r>
      <w:r>
        <w:t xml:space="preserve">s, this omission is encoded as a non-standard feature (normalising the final </w:t>
      </w:r>
      <w:r>
        <w:rPr>
          <w:rStyle w:val="Foreign"/>
        </w:rPr>
        <w:t>a</w:t>
      </w:r>
      <w:r>
        <w:t xml:space="preserve"> to a </w:t>
      </w:r>
      <w:r>
        <w:rPr>
          <w:rStyle w:val="Foreign"/>
        </w:rPr>
        <w:t>virāma</w:t>
      </w:r>
      <w:r>
        <w:rPr>
          <w:rStyle w:val="Lbjegyzet-hivatkozs"/>
        </w:rPr>
        <w:footnoteReference w:id="39"/>
      </w:r>
      <w:r>
        <w:t xml:space="preserve">); but in this particular case, a superfluous </w:t>
      </w:r>
      <w:r>
        <w:rPr>
          <w:rStyle w:val="Foreign"/>
        </w:rPr>
        <w:t>ā</w:t>
      </w:r>
      <w:r>
        <w:t xml:space="preserve"> has been added by the scribe to the expected word </w:t>
      </w:r>
      <w:r>
        <w:rPr>
          <w:rStyle w:val="Foreign"/>
        </w:rPr>
        <w:t>svāya</w:t>
      </w:r>
      <w:r>
        <w:t xml:space="preserve">, so this </w:t>
      </w:r>
      <w:r>
        <w:rPr>
          <w:rStyle w:val="Foreign"/>
        </w:rPr>
        <w:t>ā</w:t>
      </w:r>
      <w:r>
        <w:t xml:space="preserve"> is corrected to </w:t>
      </w:r>
      <w:r>
        <w:rPr>
          <w:rStyle w:val="Foreign"/>
        </w:rPr>
        <w:t>a</w:t>
      </w:r>
      <w:r>
        <w:t xml:space="preserve"> before in turn normalising that </w:t>
      </w:r>
      <w:r>
        <w:rPr>
          <w:rStyle w:val="Foreign"/>
        </w:rPr>
        <w:t>a</w:t>
      </w:r>
      <w:r>
        <w:t xml:space="preserve"> to a </w:t>
      </w:r>
      <w:r>
        <w:rPr>
          <w:rStyle w:val="Foreign"/>
        </w:rPr>
        <w:t>virāma</w:t>
      </w:r>
    </w:p>
    <w:p>
      <w:pPr>
        <w:pStyle w:val="Lista"/>
      </w:pPr>
      <w:r>
        <w:t>however, you should avoid nesting in all other combinations, i.e.</w:t>
      </w:r>
    </w:p>
    <w:p>
      <w:pPr>
        <w:pStyle w:val="Lista2"/>
      </w:pPr>
      <w:r>
        <w:t>do not nest a correction within another correction</w:t>
      </w:r>
    </w:p>
    <w:p>
      <w:pPr>
        <w:pStyle w:val="Lista2"/>
      </w:pPr>
      <w:r>
        <w:t>do not nest a normalisation within a correction</w:t>
      </w:r>
    </w:p>
    <w:p>
      <w:pPr>
        <w:pStyle w:val="Lista2"/>
      </w:pPr>
      <w:r>
        <w:t>do not nest a normalisation within another normalisation</w:t>
      </w:r>
    </w:p>
    <w:p>
      <w:pPr>
        <w:pStyle w:val="Lista"/>
      </w:pPr>
      <w:r>
        <w:t xml:space="preserve">in situations where you feel that a received non-standard form is the result of two successive stages of non-standard alteration </w:t>
      </w:r>
      <w:r>
        <w:rPr>
          <w:noProof/>
        </w:rPr>
        <w:t>(</w:t>
      </w:r>
      <w:r>
        <w:t>e.g. non-standard morphology written with non-standard orthography), we recommend one of the following strategies</w:t>
      </w:r>
    </w:p>
    <w:p>
      <w:pPr>
        <w:pStyle w:val="Lista2"/>
      </w:pPr>
      <w:r>
        <w:t xml:space="preserve">encode only the received form </w:t>
      </w:r>
      <w:r>
        <w:rPr>
          <w:noProof/>
        </w:rPr>
        <w:t>(</w:t>
      </w:r>
      <w:r>
        <w:t xml:space="preserve">as </w:t>
      </w:r>
      <w:r>
        <w:rPr>
          <w:rStyle w:val="Code"/>
        </w:rPr>
        <w:t>&lt;orig&gt;</w:t>
      </w:r>
      <w:r>
        <w:t xml:space="preserve">) and the ultimate normalisation </w:t>
      </w:r>
      <w:r>
        <w:rPr>
          <w:noProof/>
        </w:rPr>
        <w:t>(</w:t>
      </w:r>
      <w:r>
        <w:t xml:space="preserve">as </w:t>
      </w:r>
      <w:r>
        <w:rPr>
          <w:rStyle w:val="Code"/>
        </w:rPr>
        <w:t>&lt;reg&gt;</w:t>
      </w:r>
      <w:r>
        <w:t xml:space="preserve">), and record your ideas about an intermediate stage in an apparatus note </w:t>
      </w:r>
      <w:r>
        <w:rPr>
          <w:noProof/>
        </w:rPr>
        <w:t>(</w:t>
      </w:r>
      <w:r>
        <w:t>§</w:t>
      </w:r>
      <w:r>
        <w:fldChar w:fldCharType="begin"/>
      </w:r>
      <w:r>
        <w:instrText xml:space="preserve"> REF _Ref43988104 \w \h  \* MERGEFORMAT </w:instrText>
      </w:r>
      <w:r>
        <w:fldChar w:fldCharType="separate"/>
      </w:r>
      <w:r>
        <w:t>9.1.7</w:t>
      </w:r>
      <w:r>
        <w:fldChar w:fldCharType="end"/>
      </w:r>
      <w:r>
        <w:t>)</w:t>
      </w:r>
    </w:p>
    <w:p>
      <w:pPr>
        <w:pStyle w:val="Lista3"/>
      </w:pPr>
      <w:r>
        <w:t xml:space="preserve">e.g. </w:t>
      </w:r>
      <w:r>
        <w:rPr>
          <w:rStyle w:val="Codetext"/>
        </w:rPr>
        <w:t>pāñcavarṣ</w:t>
      </w:r>
      <w:r>
        <w:rPr>
          <w:rStyle w:val="Code"/>
        </w:rPr>
        <w:t>&lt;choice&gt;&lt;orig&gt;</w:t>
      </w:r>
      <w:r>
        <w:rPr>
          <w:rStyle w:val="Codetext"/>
        </w:rPr>
        <w:t>aI</w:t>
      </w:r>
      <w:r>
        <w:rPr>
          <w:rStyle w:val="Code"/>
        </w:rPr>
        <w:t>&lt;/orig&gt;&lt;reg&gt;</w:t>
      </w:r>
      <w:r>
        <w:rPr>
          <w:rStyle w:val="Codetext"/>
        </w:rPr>
        <w:t>i</w:t>
      </w:r>
      <w:r>
        <w:rPr>
          <w:rStyle w:val="Code"/>
        </w:rPr>
        <w:t>&lt;/reg&gt;&lt;/choice&gt;</w:t>
      </w:r>
      <w:r>
        <w:rPr>
          <w:rStyle w:val="Codetext"/>
        </w:rPr>
        <w:t>kā</w:t>
      </w:r>
      <w:r>
        <w:t xml:space="preserve">, accompanied by an apparatus note explaining that the received form is probably a non-standard way of writing the form </w:t>
      </w:r>
      <w:r>
        <w:rPr>
          <w:rStyle w:val="Foreign"/>
        </w:rPr>
        <w:t>*pāñcavarṣayikā</w:t>
      </w:r>
      <w:r>
        <w:t>, itself of non-standard derivation</w:t>
      </w:r>
    </w:p>
    <w:p>
      <w:pPr>
        <w:pStyle w:val="Lista2"/>
      </w:pPr>
      <w:r>
        <w:t>or encode the intermediate stage as the correction of an error in the received text and, as permitted above, encode a normalisation with that correction nested inside it, e.g.</w:t>
      </w:r>
    </w:p>
    <w:p>
      <w:pPr>
        <w:pStyle w:val="Lista3"/>
      </w:pPr>
      <w:r>
        <w:rPr>
          <w:rStyle w:val="Codetext"/>
        </w:rPr>
        <w:t>pāñcavarṣ</w:t>
      </w:r>
      <w:r>
        <w:rPr>
          <w:rStyle w:val="Code"/>
        </w:rPr>
        <w:t>&lt;choice&gt;&lt;orig&gt;</w:t>
      </w:r>
      <w:r>
        <w:rPr>
          <w:rStyle w:val="Codetext"/>
        </w:rPr>
        <w:t>a</w:t>
      </w:r>
      <w:r>
        <w:rPr>
          <w:rStyle w:val="Code"/>
        </w:rPr>
        <w:t>&lt;choice&gt;&lt;sic&gt;</w:t>
      </w:r>
      <w:r>
        <w:rPr>
          <w:rStyle w:val="Codetext"/>
        </w:rPr>
        <w:t>I</w:t>
      </w:r>
      <w:r>
        <w:rPr>
          <w:rStyle w:val="Code"/>
        </w:rPr>
        <w:t>&lt;/sic&gt;&lt;corr&gt;</w:t>
      </w:r>
      <w:r>
        <w:rPr>
          <w:rStyle w:val="Codetext"/>
        </w:rPr>
        <w:t>yi</w:t>
      </w:r>
      <w:r>
        <w:rPr>
          <w:rStyle w:val="Code"/>
        </w:rPr>
        <w:t>&lt;/corr&gt;&lt;/choice&gt;&lt;/orig&gt;&lt;reg&gt;</w:t>
      </w:r>
      <w:r>
        <w:rPr>
          <w:rStyle w:val="Codetext"/>
        </w:rPr>
        <w:t>i</w:t>
      </w:r>
      <w:r>
        <w:rPr>
          <w:rStyle w:val="Code"/>
        </w:rPr>
        <w:t>&lt;/reg&gt;&lt;/choice&gt;</w:t>
      </w:r>
      <w:r>
        <w:rPr>
          <w:rStyle w:val="Codetext"/>
        </w:rPr>
        <w:t>kā</w:t>
      </w:r>
    </w:p>
    <w:p>
      <w:pPr>
        <w:pStyle w:val="Cmsor3"/>
      </w:pPr>
      <w:bookmarkStart w:id="641" w:name="_ed4evxx65471" w:colFirst="0" w:colLast="0"/>
      <w:bookmarkStart w:id="642" w:name="_Ref43988385"/>
      <w:bookmarkStart w:id="643" w:name="_Toc183083845"/>
      <w:bookmarkEnd w:id="641"/>
      <w:r>
        <w:t>Good practice in normalisation</w:t>
      </w:r>
      <w:bookmarkEnd w:id="642"/>
      <w:bookmarkEnd w:id="643"/>
    </w:p>
    <w:p>
      <w:pPr>
        <w:pStyle w:val="Lista"/>
      </w:pPr>
      <w:r>
        <w:t xml:space="preserve">it is recommended that your normalisations should conform to the </w:t>
      </w:r>
      <w:r>
        <w:rPr>
          <w:b/>
          <w:bCs/>
        </w:rPr>
        <w:t>orthographic style</w:t>
      </w:r>
      <w:r>
        <w:t xml:space="preserve"> of the rest of the document in details that you would not normalise elsewhere</w:t>
      </w:r>
    </w:p>
    <w:p>
      <w:pPr>
        <w:pStyle w:val="Lista2"/>
      </w:pPr>
      <w:r>
        <w:t xml:space="preserve">e.g. normalise </w:t>
      </w:r>
      <w:r>
        <w:rPr>
          <w:rStyle w:val="Foreign"/>
        </w:rPr>
        <w:t>varnna</w:t>
      </w:r>
      <w:r>
        <w:t xml:space="preserve"> to </w:t>
      </w:r>
      <w:r>
        <w:rPr>
          <w:rStyle w:val="Foreign"/>
        </w:rPr>
        <w:t>varṇṇa</w:t>
      </w:r>
      <w:r>
        <w:t xml:space="preserve"> </w:t>
      </w:r>
      <w:r>
        <w:rPr>
          <w:noProof/>
        </w:rPr>
        <w:t>(</w:t>
      </w:r>
      <w:r>
        <w:t xml:space="preserve">rather than fully standard </w:t>
      </w:r>
      <w:r>
        <w:rPr>
          <w:rStyle w:val="Foreign"/>
        </w:rPr>
        <w:t>varṇa</w:t>
      </w:r>
      <w:r>
        <w:t xml:space="preserve">) if the inscription normally doubles nasals after </w:t>
      </w:r>
      <w:r>
        <w:rPr>
          <w:rStyle w:val="Foreign"/>
        </w:rPr>
        <w:t>r</w:t>
      </w:r>
    </w:p>
    <w:p>
      <w:pPr>
        <w:pStyle w:val="Lista"/>
      </w:pPr>
      <w:r>
        <w:t xml:space="preserve">the </w:t>
      </w:r>
      <w:r>
        <w:rPr>
          <w:b/>
          <w:bCs/>
        </w:rPr>
        <w:t>size of segments</w:t>
      </w:r>
      <w:r>
        <w:t xml:space="preserve"> flagged as non-standard or normalised should generally be whatever you deem to be a reasonable minimum to which the non-standard feature can be localised</w:t>
      </w:r>
    </w:p>
    <w:p>
      <w:pPr>
        <w:pStyle w:val="Lista2"/>
      </w:pPr>
      <w:r>
        <w:t>when non-standard orthography manifests in a single character or short character sequence, it is sufficient to tag that character or sequence, but you may also include its immediate phonemic context in the following cases:</w:t>
      </w:r>
    </w:p>
    <w:p>
      <w:pPr>
        <w:pStyle w:val="Lista3"/>
      </w:pPr>
      <w:r>
        <w:t xml:space="preserve">if it is not possible to apply the desired tag to just the affected character </w:t>
      </w:r>
      <w:r>
        <w:rPr>
          <w:noProof/>
        </w:rPr>
        <w:t>(</w:t>
      </w:r>
      <w:r>
        <w:t>see the points below on the difficulties of orthographic normalisation); or</w:t>
      </w:r>
    </w:p>
    <w:p>
      <w:pPr>
        <w:pStyle w:val="Lista3"/>
      </w:pPr>
      <w:r>
        <w:t>if you feel that including additional characters in the tag is useful for highlighting the nature of the non-standard feature</w:t>
      </w:r>
    </w:p>
    <w:p>
      <w:pPr>
        <w:pStyle w:val="Lista2"/>
      </w:pPr>
      <w:r>
        <w:t>“immediate phonemic context” is not an objectively defined entity and shall be judged on a case by case basis, but will generally consist of</w:t>
      </w:r>
    </w:p>
    <w:p>
      <w:pPr>
        <w:pStyle w:val="Lista3"/>
      </w:pPr>
      <w:r>
        <w:t>adjacent characters representing phonemes that would normally determine or influence the nature of the non-standard one</w:t>
      </w:r>
    </w:p>
    <w:p>
      <w:pPr>
        <w:pStyle w:val="Lista3"/>
      </w:pPr>
      <w:r>
        <w:t>the whole string of transliterated characters corresponding to a single complex character of the original that includes the non-standard feature, when this seems to be the most straightforward and convenient way of highlighting a non-standard feature</w:t>
      </w:r>
    </w:p>
    <w:p>
      <w:pPr>
        <w:pStyle w:val="Lista2"/>
      </w:pPr>
      <w:r>
        <w:t>choosing the size of a segment to flag or normalise is thus not a wholly objective choice, and the choice has very little ultimate effect on our corpus so long as the text as received is faithfully reproduced in your encoding along with any normalisation you add</w:t>
      </w:r>
    </w:p>
    <w:p>
      <w:pPr>
        <w:pStyle w:val="Lista"/>
      </w:pPr>
      <w:r>
        <w:t xml:space="preserve">to </w:t>
      </w:r>
      <w:r>
        <w:rPr>
          <w:b/>
          <w:bCs/>
        </w:rPr>
        <w:t>avoid non-essential complexity</w:t>
      </w:r>
      <w:r>
        <w:t>, feel free to use a single set of tags on a chunk of text that contains several non-standard features among standard text</w:t>
      </w:r>
    </w:p>
    <w:p>
      <w:pPr>
        <w:pStyle w:val="Lista2"/>
      </w:pPr>
      <w:r>
        <w:lastRenderedPageBreak/>
        <w:t xml:space="preserve">in particular, for the stock admonitory stanzas cited in land grants, whose error-rate is often much higher than in the remainder of an inscription, feel free to include the contents of an entire </w:t>
      </w:r>
      <w:r>
        <w:rPr>
          <w:rStyle w:val="Code"/>
        </w:rPr>
        <w:t>&lt;l&gt;</w:t>
      </w:r>
      <w:r>
        <w:t xml:space="preserve"> element in a single substitution, e.g.</w:t>
      </w:r>
    </w:p>
    <w:p>
      <w:pPr>
        <w:pStyle w:val="Lista2"/>
      </w:pPr>
      <w:r>
        <w:rPr>
          <w:rStyle w:val="Code"/>
        </w:rPr>
        <w:t>&lt;l&gt;&lt;choice&gt;&lt;orig&gt;</w:t>
      </w:r>
      <w:r>
        <w:rPr>
          <w:rStyle w:val="Codetext"/>
        </w:rPr>
        <w:t>sva-datnā para-datnā vvā</w:t>
      </w:r>
      <w:r>
        <w:rPr>
          <w:rStyle w:val="Code"/>
        </w:rPr>
        <w:t>&lt;/orig&gt;&lt;reg&gt;</w:t>
      </w:r>
      <w:r>
        <w:rPr>
          <w:rStyle w:val="Codetext"/>
        </w:rPr>
        <w:t>sva-dattāṁ para-dattāṁ vā</w:t>
      </w:r>
      <w:r>
        <w:rPr>
          <w:rStyle w:val="Code"/>
        </w:rPr>
        <w:t>&lt;/reg&gt;&lt;/choice&gt;&lt;/l&gt;</w:t>
      </w:r>
    </w:p>
    <w:p>
      <w:pPr>
        <w:pStyle w:val="Lista"/>
      </w:pPr>
      <w:r>
        <w:t>as indicated in §</w:t>
      </w:r>
      <w:r>
        <w:fldChar w:fldCharType="begin"/>
      </w:r>
      <w:r>
        <w:instrText xml:space="preserve"> REF _Ref43988511 \w \h  \* MERGEFORMAT </w:instrText>
      </w:r>
      <w:r>
        <w:fldChar w:fldCharType="separate"/>
      </w:r>
      <w:r>
        <w:t>6.1.2</w:t>
      </w:r>
      <w:r>
        <w:fldChar w:fldCharType="end"/>
      </w:r>
      <w:r>
        <w:t xml:space="preserve"> above, there is no encoding method dedicated to the </w:t>
      </w:r>
      <w:r>
        <w:rPr>
          <w:b/>
          <w:bCs/>
        </w:rPr>
        <w:t>suppression or restitution of individual characters in the framework of normalisation</w:t>
      </w:r>
    </w:p>
    <w:p>
      <w:pPr>
        <w:pStyle w:val="Lista2"/>
      </w:pPr>
      <w:r>
        <w:t xml:space="preserve">in order to prevent anomalies in display, we will, moreover, avoid using normalisation by substitution in such a way that one of the children of </w:t>
      </w:r>
      <w:r>
        <w:rPr>
          <w:rStyle w:val="Code"/>
        </w:rPr>
        <w:t>&lt;choice&gt;</w:t>
      </w:r>
      <w:r>
        <w:t xml:space="preserve"> </w:t>
      </w:r>
      <w:r>
        <w:rPr>
          <w:noProof/>
        </w:rPr>
        <w:t>(</w:t>
      </w:r>
      <w:r>
        <w:t xml:space="preserve">i.e. </w:t>
      </w:r>
      <w:r>
        <w:rPr>
          <w:rStyle w:val="Code"/>
        </w:rPr>
        <w:t>&lt;orig&gt;</w:t>
      </w:r>
      <w:r>
        <w:t xml:space="preserve"> or </w:t>
      </w:r>
      <w:r>
        <w:rPr>
          <w:rStyle w:val="Code"/>
        </w:rPr>
        <w:t>&lt;reg&gt;</w:t>
      </w:r>
      <w:r>
        <w:t>) is empty; therefore,</w:t>
      </w:r>
    </w:p>
    <w:p>
      <w:pPr>
        <w:pStyle w:val="Lista2"/>
      </w:pPr>
      <w:r>
        <w:t xml:space="preserve">when non-standard orthography manifests as </w:t>
      </w:r>
      <w:r>
        <w:rPr>
          <w:b/>
          <w:bCs/>
        </w:rPr>
        <w:t>the presence of an alternative character</w:t>
      </w:r>
      <w:r>
        <w:t xml:space="preserve"> </w:t>
      </w:r>
      <w:r>
        <w:rPr>
          <w:noProof/>
        </w:rPr>
        <w:t>(</w:t>
      </w:r>
      <w:r>
        <w:t xml:space="preserve">e.g. </w:t>
      </w:r>
      <w:r>
        <w:rPr>
          <w:rStyle w:val="Foreign"/>
        </w:rPr>
        <w:t>nikki</w:t>
      </w:r>
      <w:r>
        <w:t xml:space="preserve"> instead of </w:t>
      </w:r>
      <w:r>
        <w:rPr>
          <w:rStyle w:val="Foreign"/>
        </w:rPr>
        <w:t>nīkki</w:t>
      </w:r>
      <w:r>
        <w:t xml:space="preserve">; </w:t>
      </w:r>
      <w:r>
        <w:rPr>
          <w:rStyle w:val="Foreign"/>
        </w:rPr>
        <w:t>phālguṇa</w:t>
      </w:r>
      <w:r>
        <w:t xml:space="preserve"> instead of </w:t>
      </w:r>
      <w:r>
        <w:rPr>
          <w:rStyle w:val="Foreign"/>
        </w:rPr>
        <w:t>phālguna</w:t>
      </w:r>
      <w:r>
        <w:t>), then there is no difficulty in limiting your tags to the affected character</w:t>
      </w:r>
    </w:p>
    <w:p>
      <w:pPr>
        <w:pStyle w:val="Lista3"/>
      </w:pPr>
      <w:r>
        <w:t>whether you only flag it, e.g.</w:t>
      </w:r>
    </w:p>
    <w:p>
      <w:pPr>
        <w:pStyle w:val="Lista4"/>
      </w:pPr>
      <w:r>
        <w:rPr>
          <w:rStyle w:val="Codetext"/>
        </w:rPr>
        <w:t>n</w:t>
      </w:r>
      <w:r>
        <w:rPr>
          <w:rStyle w:val="Code"/>
        </w:rPr>
        <w:t>&lt;orig&gt;</w:t>
      </w:r>
      <w:r>
        <w:rPr>
          <w:rStyle w:val="Codetext"/>
        </w:rPr>
        <w:t>i</w:t>
      </w:r>
      <w:r>
        <w:rPr>
          <w:rStyle w:val="Code"/>
        </w:rPr>
        <w:t>&lt;/orig&gt;</w:t>
      </w:r>
      <w:r>
        <w:rPr>
          <w:rStyle w:val="Codetext"/>
        </w:rPr>
        <w:t>kki</w:t>
      </w:r>
      <w:r>
        <w:t>;</w:t>
      </w:r>
    </w:p>
    <w:p>
      <w:pPr>
        <w:pStyle w:val="Lista4"/>
      </w:pPr>
      <w:r>
        <w:rPr>
          <w:rStyle w:val="Codetext"/>
        </w:rPr>
        <w:t>phālgu</w:t>
      </w:r>
      <w:r>
        <w:rPr>
          <w:rStyle w:val="Code"/>
        </w:rPr>
        <w:t>&lt;orig&gt;</w:t>
      </w:r>
      <w:r>
        <w:rPr>
          <w:rStyle w:val="Codetext"/>
        </w:rPr>
        <w:t>ṇ</w:t>
      </w:r>
      <w:r>
        <w:rPr>
          <w:rStyle w:val="Code"/>
        </w:rPr>
        <w:t>&lt;/orig&gt;</w:t>
      </w:r>
      <w:r>
        <w:rPr>
          <w:rStyle w:val="Codetext"/>
        </w:rPr>
        <w:t>a</w:t>
      </w:r>
      <w:r>
        <w:t>;</w:t>
      </w:r>
    </w:p>
    <w:p>
      <w:pPr>
        <w:pStyle w:val="Lista3"/>
      </w:pPr>
      <w:r>
        <w:t>or normalise it, e.g.</w:t>
      </w:r>
    </w:p>
    <w:p>
      <w:pPr>
        <w:pStyle w:val="Lista4"/>
      </w:pPr>
      <w:r>
        <w:rPr>
          <w:rStyle w:val="Codetext"/>
        </w:rPr>
        <w:t>n</w:t>
      </w:r>
      <w:r>
        <w:rPr>
          <w:rStyle w:val="Code"/>
        </w:rPr>
        <w:t>&lt;choice&gt;&lt;orig&gt;</w:t>
      </w:r>
      <w:r>
        <w:rPr>
          <w:rStyle w:val="Codetext"/>
        </w:rPr>
        <w:t>i</w:t>
      </w:r>
      <w:r>
        <w:rPr>
          <w:rStyle w:val="Code"/>
        </w:rPr>
        <w:t>&lt;/orig&gt;&lt;reg&gt;</w:t>
      </w:r>
      <w:r>
        <w:rPr>
          <w:rStyle w:val="Codetext"/>
        </w:rPr>
        <w:t>ī</w:t>
      </w:r>
      <w:r>
        <w:rPr>
          <w:rStyle w:val="Code"/>
        </w:rPr>
        <w:t>&lt;/reg&gt;&lt;/choice&gt;</w:t>
      </w:r>
      <w:r>
        <w:rPr>
          <w:rStyle w:val="Codetext"/>
        </w:rPr>
        <w:t>kki</w:t>
      </w:r>
    </w:p>
    <w:p>
      <w:pPr>
        <w:pStyle w:val="Lista4"/>
      </w:pPr>
      <w:r>
        <w:rPr>
          <w:rStyle w:val="Codetext"/>
        </w:rPr>
        <w:t>phālgu</w:t>
      </w:r>
      <w:r>
        <w:rPr>
          <w:rStyle w:val="Code"/>
        </w:rPr>
        <w:t>&lt;choice&gt;&lt;orig&gt;</w:t>
      </w:r>
      <w:r>
        <w:rPr>
          <w:rStyle w:val="Codetext"/>
        </w:rPr>
        <w:t>ṇ</w:t>
      </w:r>
      <w:r>
        <w:rPr>
          <w:rStyle w:val="Code"/>
        </w:rPr>
        <w:t>&lt;/orig&gt;&lt;reg&gt;</w:t>
      </w:r>
      <w:r>
        <w:rPr>
          <w:rStyle w:val="Codetext"/>
        </w:rPr>
        <w:t>n</w:t>
      </w:r>
      <w:r>
        <w:rPr>
          <w:rStyle w:val="Code"/>
        </w:rPr>
        <w:t>&lt;/reg&gt;&lt;/choice&gt;</w:t>
      </w:r>
      <w:r>
        <w:rPr>
          <w:rStyle w:val="Codetext"/>
        </w:rPr>
        <w:t>a</w:t>
      </w:r>
    </w:p>
    <w:p>
      <w:pPr>
        <w:pStyle w:val="Lista2"/>
      </w:pPr>
      <w:r>
        <w:t xml:space="preserve">when non-standard orthography manifests as the </w:t>
      </w:r>
      <w:r>
        <w:rPr>
          <w:b/>
          <w:bCs/>
        </w:rPr>
        <w:t>presence of a superfluous character</w:t>
      </w:r>
      <w:r>
        <w:t xml:space="preserve"> </w:t>
      </w:r>
      <w:r>
        <w:rPr>
          <w:noProof/>
        </w:rPr>
        <w:t>(</w:t>
      </w:r>
      <w:r>
        <w:t xml:space="preserve">e.g. </w:t>
      </w:r>
      <w:r>
        <w:rPr>
          <w:rStyle w:val="Foreign"/>
        </w:rPr>
        <w:t>eṉṉ eḻuttu</w:t>
      </w:r>
      <w:r>
        <w:t xml:space="preserve"> instead of </w:t>
      </w:r>
      <w:r>
        <w:rPr>
          <w:rStyle w:val="Foreign"/>
        </w:rPr>
        <w:t>eṉ eḻuttu</w:t>
      </w:r>
      <w:r>
        <w:t xml:space="preserve">;  </w:t>
      </w:r>
      <w:r>
        <w:rPr>
          <w:rStyle w:val="Foreign"/>
        </w:rPr>
        <w:t>saṁmvaT</w:t>
      </w:r>
      <w:r>
        <w:t xml:space="preserve"> instead of </w:t>
      </w:r>
      <w:r>
        <w:rPr>
          <w:rStyle w:val="Foreign"/>
        </w:rPr>
        <w:t>samvaT</w:t>
      </w:r>
      <w:r>
        <w:t>)</w:t>
      </w:r>
    </w:p>
    <w:p>
      <w:pPr>
        <w:pStyle w:val="Lista4"/>
      </w:pPr>
      <w:r>
        <w:t>then flagging can be limited to the superfluous character without difficulty, e.g.</w:t>
      </w:r>
    </w:p>
    <w:p>
      <w:pPr>
        <w:pStyle w:val="Lista5"/>
      </w:pPr>
      <w:r>
        <w:rPr>
          <w:rStyle w:val="Codetext"/>
        </w:rPr>
        <w:t>e</w:t>
      </w:r>
      <w:r>
        <w:rPr>
          <w:rStyle w:val="Code"/>
        </w:rPr>
        <w:t>&lt;orig&gt;</w:t>
      </w:r>
      <w:r>
        <w:rPr>
          <w:rStyle w:val="Codetext"/>
        </w:rPr>
        <w:t>ṉ</w:t>
      </w:r>
      <w:r>
        <w:rPr>
          <w:rStyle w:val="Code"/>
        </w:rPr>
        <w:t>&lt;/orig&gt;</w:t>
      </w:r>
      <w:r>
        <w:rPr>
          <w:rStyle w:val="Codetext"/>
        </w:rPr>
        <w:t>ṉ eḻuttu</w:t>
      </w:r>
    </w:p>
    <w:p>
      <w:pPr>
        <w:pStyle w:val="Lista5"/>
      </w:pPr>
      <w:r>
        <w:rPr>
          <w:rStyle w:val="Codetext"/>
        </w:rPr>
        <w:t>sa</w:t>
      </w:r>
      <w:r>
        <w:rPr>
          <w:rStyle w:val="Code"/>
        </w:rPr>
        <w:t>&lt;orig&gt;</w:t>
      </w:r>
      <w:r>
        <w:rPr>
          <w:rStyle w:val="Codetext"/>
        </w:rPr>
        <w:t>ṁ</w:t>
      </w:r>
      <w:r>
        <w:rPr>
          <w:rStyle w:val="Code"/>
        </w:rPr>
        <w:t>&lt;/orig&gt;</w:t>
      </w:r>
      <w:r>
        <w:rPr>
          <w:rStyle w:val="Codetext"/>
        </w:rPr>
        <w:t>mvat</w:t>
      </w:r>
    </w:p>
    <w:p>
      <w:pPr>
        <w:pStyle w:val="Lista4"/>
      </w:pPr>
      <w:r>
        <w:t xml:space="preserve">but when normalising by substitution, you must extend the markup to the immediate phonemic context in order to avoid the creation of an empty </w:t>
      </w:r>
      <w:r>
        <w:rPr>
          <w:rStyle w:val="Code"/>
        </w:rPr>
        <w:t>&lt;reg&gt;</w:t>
      </w:r>
      <w:r>
        <w:t xml:space="preserve"> element, e.g.</w:t>
      </w:r>
    </w:p>
    <w:p>
      <w:pPr>
        <w:pStyle w:val="Lista5"/>
      </w:pPr>
      <w:r>
        <w:rPr>
          <w:rStyle w:val="Codetext"/>
        </w:rPr>
        <w:t>e</w:t>
      </w:r>
      <w:r>
        <w:rPr>
          <w:rStyle w:val="Code"/>
        </w:rPr>
        <w:t>&lt;choice&gt;&lt;orig&gt;</w:t>
      </w:r>
      <w:r>
        <w:rPr>
          <w:rStyle w:val="Codetext"/>
        </w:rPr>
        <w:t>ṉṉ</w:t>
      </w:r>
      <w:r>
        <w:rPr>
          <w:rStyle w:val="Code"/>
        </w:rPr>
        <w:t>&lt;/orig&gt;&lt;reg&gt;</w:t>
      </w:r>
      <w:r>
        <w:rPr>
          <w:rStyle w:val="Codetext"/>
        </w:rPr>
        <w:t>ṉ</w:t>
      </w:r>
      <w:r>
        <w:rPr>
          <w:rStyle w:val="Code"/>
        </w:rPr>
        <w:t>&lt;/reg&gt;&lt;/choice&gt;</w:t>
      </w:r>
      <w:r>
        <w:rPr>
          <w:rStyle w:val="Codetext"/>
        </w:rPr>
        <w:t xml:space="preserve"> eḻuttu</w:t>
      </w:r>
    </w:p>
    <w:p>
      <w:pPr>
        <w:pStyle w:val="Lista5"/>
      </w:pPr>
      <w:r>
        <w:rPr>
          <w:rStyle w:val="Codetext"/>
        </w:rPr>
        <w:t>sa</w:t>
      </w:r>
      <w:r>
        <w:rPr>
          <w:rStyle w:val="Code"/>
        </w:rPr>
        <w:t>&lt;choice&gt;&lt;orig&gt;</w:t>
      </w:r>
      <w:r>
        <w:rPr>
          <w:rStyle w:val="Codetext"/>
        </w:rPr>
        <w:t>ṁm</w:t>
      </w:r>
      <w:r>
        <w:rPr>
          <w:rStyle w:val="Code"/>
        </w:rPr>
        <w:t>&lt;/orig&gt;&lt;reg&gt;</w:t>
      </w:r>
      <w:r>
        <w:rPr>
          <w:rStyle w:val="Codetext"/>
        </w:rPr>
        <w:t>m</w:t>
      </w:r>
      <w:r>
        <w:rPr>
          <w:rStyle w:val="Code"/>
        </w:rPr>
        <w:t>&lt;/reg&gt;&lt;/choice&gt;</w:t>
      </w:r>
      <w:r>
        <w:rPr>
          <w:rStyle w:val="Codetext"/>
        </w:rPr>
        <w:t>vat</w:t>
      </w:r>
    </w:p>
    <w:p>
      <w:pPr>
        <w:pStyle w:val="Lista2"/>
      </w:pPr>
      <w:r>
        <w:t xml:space="preserve">when non-standard orthography manifests as the </w:t>
      </w:r>
      <w:r>
        <w:rPr>
          <w:b/>
          <w:bCs/>
        </w:rPr>
        <w:t>absence of an expected character</w:t>
      </w:r>
      <w:r>
        <w:t xml:space="preserve"> </w:t>
      </w:r>
      <w:r>
        <w:rPr>
          <w:noProof/>
        </w:rPr>
        <w:t>(</w:t>
      </w:r>
      <w:r>
        <w:t xml:space="preserve">e.g. </w:t>
      </w:r>
      <w:r>
        <w:rPr>
          <w:rStyle w:val="Foreign"/>
        </w:rPr>
        <w:t>satva</w:t>
      </w:r>
      <w:r>
        <w:t xml:space="preserve"> instead of </w:t>
      </w:r>
      <w:r>
        <w:rPr>
          <w:rStyle w:val="Foreign"/>
        </w:rPr>
        <w:t>sattva</w:t>
      </w:r>
      <w:r>
        <w:t xml:space="preserve">; </w:t>
      </w:r>
      <w:r>
        <w:rPr>
          <w:rStyle w:val="Foreign"/>
        </w:rPr>
        <w:t>qəcu</w:t>
      </w:r>
      <w:r>
        <w:t xml:space="preserve"> instead of </w:t>
      </w:r>
      <w:r>
        <w:rPr>
          <w:rStyle w:val="Foreign"/>
        </w:rPr>
        <w:t>qəñcu</w:t>
      </w:r>
      <w:r>
        <w:t xml:space="preserve">; </w:t>
      </w:r>
      <w:r>
        <w:rPr>
          <w:rStyle w:val="Foreign"/>
        </w:rPr>
        <w:t>umulata</w:t>
      </w:r>
      <w:r>
        <w:t xml:space="preserve"> instead of </w:t>
      </w:r>
      <w:r>
        <w:rPr>
          <w:rStyle w:val="Foreign"/>
        </w:rPr>
        <w:t>umulat ta</w:t>
      </w:r>
      <w:r>
        <w:t xml:space="preserve">), then the immediate phonemic context must always be included in the markup in order to avoid the creation of an empty </w:t>
      </w:r>
      <w:r>
        <w:rPr>
          <w:rStyle w:val="Code"/>
        </w:rPr>
        <w:t>&lt;orig&gt;</w:t>
      </w:r>
      <w:r>
        <w:t xml:space="preserve"> element</w:t>
      </w:r>
    </w:p>
    <w:p>
      <w:pPr>
        <w:pStyle w:val="Lista3"/>
      </w:pPr>
      <w:r>
        <w:t>in flagging, e.g.</w:t>
      </w:r>
    </w:p>
    <w:p>
      <w:pPr>
        <w:pStyle w:val="Lista4"/>
      </w:pPr>
      <w:r>
        <w:rPr>
          <w:rStyle w:val="Codetext"/>
        </w:rPr>
        <w:t>sa</w:t>
      </w:r>
      <w:r>
        <w:rPr>
          <w:rStyle w:val="Code"/>
        </w:rPr>
        <w:t>&lt;orig&gt;</w:t>
      </w:r>
      <w:r>
        <w:rPr>
          <w:rStyle w:val="Codetext"/>
        </w:rPr>
        <w:t>tv</w:t>
      </w:r>
      <w:r>
        <w:rPr>
          <w:rStyle w:val="Code"/>
        </w:rPr>
        <w:t>&lt;/orig&gt;</w:t>
      </w:r>
      <w:r>
        <w:rPr>
          <w:rStyle w:val="Codetext"/>
        </w:rPr>
        <w:t>a</w:t>
      </w:r>
      <w:r>
        <w:t xml:space="preserve"> @@@better just flag t?</w:t>
      </w:r>
    </w:p>
    <w:p>
      <w:pPr>
        <w:pStyle w:val="Lista4"/>
      </w:pPr>
      <w:r>
        <w:rPr>
          <w:rStyle w:val="Codetext"/>
        </w:rPr>
        <w:t>qə</w:t>
      </w:r>
      <w:r>
        <w:rPr>
          <w:rStyle w:val="Code"/>
        </w:rPr>
        <w:t>&lt;orig&gt;</w:t>
      </w:r>
      <w:r>
        <w:rPr>
          <w:rStyle w:val="Codetext"/>
        </w:rPr>
        <w:t>c</w:t>
      </w:r>
      <w:r>
        <w:rPr>
          <w:rStyle w:val="Code"/>
        </w:rPr>
        <w:t>&lt;/orig&gt;</w:t>
      </w:r>
      <w:r>
        <w:rPr>
          <w:rStyle w:val="Codetext"/>
        </w:rPr>
        <w:t>u</w:t>
      </w:r>
    </w:p>
    <w:p>
      <w:pPr>
        <w:pStyle w:val="Lista4"/>
      </w:pPr>
      <w:r>
        <w:rPr>
          <w:rStyle w:val="Codetext"/>
        </w:rPr>
        <w:t>umula</w:t>
      </w:r>
      <w:r>
        <w:rPr>
          <w:rStyle w:val="Code"/>
        </w:rPr>
        <w:t>&lt;orig&gt;</w:t>
      </w:r>
      <w:r>
        <w:rPr>
          <w:rStyle w:val="Codetext"/>
        </w:rPr>
        <w:t>t</w:t>
      </w:r>
      <w:r>
        <w:rPr>
          <w:rStyle w:val="Code"/>
        </w:rPr>
        <w:t>&lt;/orig&gt;</w:t>
      </w:r>
      <w:r>
        <w:rPr>
          <w:rStyle w:val="Codetext"/>
        </w:rPr>
        <w:t>a</w:t>
      </w:r>
    </w:p>
    <w:p>
      <w:pPr>
        <w:pStyle w:val="Lista3"/>
      </w:pPr>
      <w:r>
        <w:t>and in normalisation, e.g.</w:t>
      </w:r>
    </w:p>
    <w:p>
      <w:pPr>
        <w:pStyle w:val="Lista4"/>
      </w:pPr>
      <w:r>
        <w:rPr>
          <w:rStyle w:val="Codetext"/>
        </w:rPr>
        <w:t>sa</w:t>
      </w:r>
      <w:r>
        <w:rPr>
          <w:rStyle w:val="Code"/>
        </w:rPr>
        <w:t>&lt;choice&gt;&lt;orig&gt;</w:t>
      </w:r>
      <w:r>
        <w:rPr>
          <w:rStyle w:val="Codetext"/>
        </w:rPr>
        <w:t>tv</w:t>
      </w:r>
      <w:r>
        <w:rPr>
          <w:rStyle w:val="Code"/>
        </w:rPr>
        <w:t>&lt;/orig&gt;&lt;reg&gt;</w:t>
      </w:r>
      <w:r>
        <w:rPr>
          <w:rStyle w:val="Codetext"/>
        </w:rPr>
        <w:t>ttv</w:t>
      </w:r>
      <w:r>
        <w:rPr>
          <w:rStyle w:val="Code"/>
        </w:rPr>
        <w:t>&lt;/reg&gt;&lt;/choice&gt;</w:t>
      </w:r>
      <w:r>
        <w:rPr>
          <w:rStyle w:val="Codetext"/>
        </w:rPr>
        <w:t>a</w:t>
      </w:r>
    </w:p>
    <w:p>
      <w:pPr>
        <w:pStyle w:val="Lista4"/>
      </w:pPr>
      <w:r>
        <w:rPr>
          <w:rStyle w:val="Codetext"/>
        </w:rPr>
        <w:t>qə</w:t>
      </w:r>
      <w:r>
        <w:rPr>
          <w:rStyle w:val="Code"/>
        </w:rPr>
        <w:t>&lt;choice&gt;&lt;orig&gt;</w:t>
      </w:r>
      <w:r>
        <w:rPr>
          <w:rStyle w:val="Codetext"/>
        </w:rPr>
        <w:t>c</w:t>
      </w:r>
      <w:r>
        <w:rPr>
          <w:rStyle w:val="Code"/>
        </w:rPr>
        <w:t>&lt;/orig&gt;&lt;reg&gt;</w:t>
      </w:r>
      <w:r>
        <w:rPr>
          <w:rStyle w:val="Codetext"/>
        </w:rPr>
        <w:t>ñc</w:t>
      </w:r>
      <w:r>
        <w:rPr>
          <w:rStyle w:val="Code"/>
        </w:rPr>
        <w:t>&lt;/reg&gt;&lt;/choice&gt;</w:t>
      </w:r>
      <w:r>
        <w:rPr>
          <w:rStyle w:val="Codetext"/>
        </w:rPr>
        <w:t>u</w:t>
      </w:r>
    </w:p>
    <w:p>
      <w:pPr>
        <w:pStyle w:val="Lista4"/>
      </w:pPr>
      <w:r>
        <w:rPr>
          <w:rStyle w:val="Codetext"/>
        </w:rPr>
        <w:t>sakuli</w:t>
      </w:r>
      <w:r>
        <w:rPr>
          <w:rStyle w:val="Code"/>
        </w:rPr>
        <w:t>&lt;choice&gt;&lt;orig&gt;</w:t>
      </w:r>
      <w:r>
        <w:rPr>
          <w:rStyle w:val="Codetext"/>
        </w:rPr>
        <w:t>li</w:t>
      </w:r>
      <w:r>
        <w:rPr>
          <w:rStyle w:val="Code"/>
        </w:rPr>
        <w:t>&lt;/orig&gt;&lt;reg&gt;</w:t>
      </w:r>
      <w:r>
        <w:rPr>
          <w:rStyle w:val="Codetext"/>
        </w:rPr>
        <w:t>liṁ</w:t>
      </w:r>
      <w:r>
        <w:rPr>
          <w:rStyle w:val="Code"/>
        </w:rPr>
        <w:t>&lt;/reg&gt;&lt;/choice&gt;</w:t>
      </w:r>
      <w:r>
        <w:rPr>
          <w:rStyle w:val="Codetext"/>
        </w:rPr>
        <w:t xml:space="preserve"> ḍayəḥ</w:t>
      </w:r>
    </w:p>
    <w:p>
      <w:pPr>
        <w:pStyle w:val="Lista4"/>
      </w:pPr>
      <w:r>
        <w:rPr>
          <w:rStyle w:val="Codetext"/>
        </w:rPr>
        <w:t>umula</w:t>
      </w:r>
      <w:r>
        <w:rPr>
          <w:rStyle w:val="Code"/>
        </w:rPr>
        <w:t>&lt;choice&gt;&lt;orig&gt;</w:t>
      </w:r>
      <w:r>
        <w:rPr>
          <w:rStyle w:val="Codetext"/>
        </w:rPr>
        <w:t>t</w:t>
      </w:r>
      <w:r>
        <w:rPr>
          <w:rStyle w:val="Code"/>
        </w:rPr>
        <w:t>&lt;/orig&gt;&lt;reg&gt;</w:t>
      </w:r>
      <w:r>
        <w:rPr>
          <w:rStyle w:val="Codetext"/>
        </w:rPr>
        <w:t>t t</w:t>
      </w:r>
      <w:r>
        <w:rPr>
          <w:rStyle w:val="Code"/>
        </w:rPr>
        <w:t>&lt;/reg&gt;&lt;/choice&gt;</w:t>
      </w:r>
      <w:r>
        <w:rPr>
          <w:rStyle w:val="Codetext"/>
        </w:rPr>
        <w:t>a</w:t>
      </w:r>
    </w:p>
    <w:p>
      <w:pPr>
        <w:pStyle w:val="Lista5"/>
      </w:pPr>
      <w:r>
        <w:t>the last example also shows that a word break rendered invisible by the substandard spelling may be made visible and marked by a space in the normalized reading</w:t>
      </w:r>
    </w:p>
    <w:p>
      <w:pPr>
        <w:pStyle w:val="Cmsor3"/>
      </w:pPr>
      <w:bookmarkStart w:id="644" w:name="_ucm4r081jfln" w:colFirst="0" w:colLast="0"/>
      <w:bookmarkStart w:id="645" w:name="_Toc183083846"/>
      <w:bookmarkEnd w:id="644"/>
      <w:r>
        <w:t>How non-standard is non-standard?</w:t>
      </w:r>
      <w:bookmarkEnd w:id="645"/>
    </w:p>
    <w:p>
      <w:pPr>
        <w:pStyle w:val="Lista"/>
      </w:pPr>
      <w:r>
        <w:t>this subsection offers some general guidance on the level of editorial attention that various kinds of non-standard features merit</w:t>
      </w:r>
    </w:p>
    <w:p>
      <w:pPr>
        <w:pStyle w:val="Lista2"/>
      </w:pPr>
      <w:r>
        <w:t>whether you should ignore a specific phenomenon, flag it as non-standard, or normalise it by substitution should always be judged on an individual basis, and no objective and universal criteria can be established for such a decision</w:t>
      </w:r>
    </w:p>
    <w:p>
      <w:pPr>
        <w:pStyle w:val="Lista2"/>
      </w:pPr>
      <w:r>
        <w:t xml:space="preserve">in addition to the general guidance below, see </w:t>
      </w:r>
      <w:r>
        <w:fldChar w:fldCharType="begin"/>
      </w:r>
      <w:r>
        <w:instrText xml:space="preserve"> REF _Ref43988536 \w \h  \* MERGEFORMAT </w:instrText>
      </w:r>
      <w:r>
        <w:fldChar w:fldCharType="separate"/>
      </w:r>
      <w:r>
        <w:t>Appendix F</w:t>
      </w:r>
      <w:r>
        <w:fldChar w:fldCharType="end"/>
      </w:r>
      <w:r>
        <w:t xml:space="preserve"> for some specific phenomena in specific languages</w:t>
      </w:r>
    </w:p>
    <w:p>
      <w:pPr>
        <w:pStyle w:val="Lista"/>
      </w:pPr>
      <w:r>
        <w:rPr>
          <w:noProof/>
        </w:rPr>
        <w:lastRenderedPageBreak/>
        <w:t>(</w:t>
      </w:r>
      <w:r>
        <w:t>near-)</w:t>
      </w:r>
      <w:r>
        <w:rPr>
          <w:b/>
          <w:bCs/>
        </w:rPr>
        <w:t>universal features of inscriptional orthography</w:t>
      </w:r>
      <w:r>
        <w:t xml:space="preserve"> prevalent throughout South and Southeast Asia, or throughout a particular region</w:t>
      </w:r>
    </w:p>
    <w:p>
      <w:pPr>
        <w:pStyle w:val="Lista2"/>
      </w:pPr>
      <w:r>
        <w:t>should generally be ignored or, if considered important in a particular instance, preferably only flagged and not normalised</w:t>
      </w:r>
    </w:p>
    <w:p>
      <w:pPr>
        <w:pStyle w:val="Lista2"/>
      </w:pPr>
      <w:r>
        <w:t>such features include for instance:</w:t>
      </w:r>
    </w:p>
    <w:p>
      <w:pPr>
        <w:pStyle w:val="Lista3"/>
      </w:pPr>
      <w:r>
        <w:t xml:space="preserve">the doubling of plosives, nasals and glides after an </w:t>
      </w:r>
      <w:r>
        <w:rPr>
          <w:rStyle w:val="Foreign"/>
        </w:rPr>
        <w:t>r</w:t>
      </w:r>
      <w:r>
        <w:t xml:space="preserve"> </w:t>
      </w:r>
      <w:r>
        <w:rPr>
          <w:noProof/>
        </w:rPr>
        <w:t>(</w:t>
      </w:r>
      <w:r>
        <w:t xml:space="preserve">e.g. </w:t>
      </w:r>
      <w:r>
        <w:rPr>
          <w:rStyle w:val="Foreign"/>
        </w:rPr>
        <w:t>dharmma</w:t>
      </w:r>
      <w:r>
        <w:t xml:space="preserve"> for </w:t>
      </w:r>
      <w:r>
        <w:rPr>
          <w:rStyle w:val="Foreign"/>
        </w:rPr>
        <w:t>dharma</w:t>
      </w:r>
      <w:r>
        <w:t>)</w:t>
      </w:r>
    </w:p>
    <w:p>
      <w:pPr>
        <w:pStyle w:val="Lista3"/>
      </w:pPr>
      <w:r>
        <w:t xml:space="preserve">the use of an </w:t>
      </w:r>
      <w:r>
        <w:rPr>
          <w:rStyle w:val="Foreign"/>
        </w:rPr>
        <w:t>anusvāra</w:t>
      </w:r>
      <w:r>
        <w:t xml:space="preserve"> instead of the class nasal or vice versa </w:t>
      </w:r>
      <w:r>
        <w:rPr>
          <w:noProof/>
        </w:rPr>
        <w:t>(</w:t>
      </w:r>
      <w:r>
        <w:t xml:space="preserve">e.g. </w:t>
      </w:r>
      <w:r>
        <w:rPr>
          <w:rStyle w:val="Foreign"/>
        </w:rPr>
        <w:t>maṁtra</w:t>
      </w:r>
      <w:r>
        <w:t xml:space="preserve"> for </w:t>
      </w:r>
      <w:r>
        <w:rPr>
          <w:rStyle w:val="Foreign"/>
        </w:rPr>
        <w:t>mantra</w:t>
      </w:r>
      <w:r>
        <w:t xml:space="preserve">; </w:t>
      </w:r>
      <w:r>
        <w:rPr>
          <w:rStyle w:val="Foreign"/>
        </w:rPr>
        <w:t>kin tu</w:t>
      </w:r>
      <w:r>
        <w:t xml:space="preserve"> for </w:t>
      </w:r>
      <w:r>
        <w:rPr>
          <w:rStyle w:val="Foreign"/>
        </w:rPr>
        <w:t>kiṁ tu</w:t>
      </w:r>
      <w:r>
        <w:t>)</w:t>
      </w:r>
    </w:p>
    <w:p>
      <w:pPr>
        <w:pStyle w:val="Lista"/>
      </w:pPr>
      <w:r>
        <w:t xml:space="preserve">less than universal, but still </w:t>
      </w:r>
      <w:r>
        <w:rPr>
          <w:b/>
          <w:bCs/>
        </w:rPr>
        <w:t>common features of inscriptional orthography</w:t>
      </w:r>
    </w:p>
    <w:p>
      <w:pPr>
        <w:pStyle w:val="Lista2"/>
      </w:pPr>
      <w:r>
        <w:t xml:space="preserve">may be ignored or flagged depending on how widespread they are in a subcorpus </w:t>
      </w:r>
      <w:r>
        <w:rPr>
          <w:noProof/>
        </w:rPr>
        <w:t>(</w:t>
      </w:r>
      <w:r>
        <w:t>or even in a single text), but should not as a rule be normalised</w:t>
      </w:r>
    </w:p>
    <w:p>
      <w:pPr>
        <w:pStyle w:val="Lista2"/>
      </w:pPr>
      <w:r>
        <w:t>such features include for instance:</w:t>
      </w:r>
    </w:p>
    <w:p>
      <w:pPr>
        <w:pStyle w:val="Lista3"/>
      </w:pPr>
      <w:r>
        <w:t xml:space="preserve">the doubling of consonants in certain conjuncts that do not begin with </w:t>
      </w:r>
      <w:r>
        <w:rPr>
          <w:rStyle w:val="Foreign"/>
        </w:rPr>
        <w:t>r</w:t>
      </w:r>
      <w:r>
        <w:t xml:space="preserve"> </w:t>
      </w:r>
      <w:r>
        <w:rPr>
          <w:noProof/>
        </w:rPr>
        <w:t>(</w:t>
      </w:r>
      <w:r>
        <w:t xml:space="preserve">e.g. </w:t>
      </w:r>
      <w:r>
        <w:rPr>
          <w:rStyle w:val="Foreign"/>
        </w:rPr>
        <w:t>puttra</w:t>
      </w:r>
      <w:r>
        <w:t xml:space="preserve"> for </w:t>
      </w:r>
      <w:r>
        <w:rPr>
          <w:rStyle w:val="Foreign"/>
        </w:rPr>
        <w:t>putra</w:t>
      </w:r>
      <w:r>
        <w:t xml:space="preserve">; </w:t>
      </w:r>
      <w:r>
        <w:rPr>
          <w:rStyle w:val="Foreign"/>
        </w:rPr>
        <w:t>sattya</w:t>
      </w:r>
      <w:r>
        <w:t xml:space="preserve"> for </w:t>
      </w:r>
      <w:r>
        <w:rPr>
          <w:rStyle w:val="Foreign"/>
        </w:rPr>
        <w:t>satya</w:t>
      </w:r>
      <w:r>
        <w:t>)</w:t>
      </w:r>
    </w:p>
    <w:p>
      <w:pPr>
        <w:pStyle w:val="Lista3"/>
      </w:pPr>
      <w:r>
        <w:t xml:space="preserve">the exchange of a consonant for a phonetically similar one </w:t>
      </w:r>
      <w:r>
        <w:rPr>
          <w:noProof/>
        </w:rPr>
        <w:t>(</w:t>
      </w:r>
      <w:r>
        <w:t xml:space="preserve">e.g. </w:t>
      </w:r>
      <w:r>
        <w:rPr>
          <w:rStyle w:val="Foreign"/>
        </w:rPr>
        <w:t>muṇi</w:t>
      </w:r>
      <w:r>
        <w:t xml:space="preserve"> for </w:t>
      </w:r>
      <w:r>
        <w:rPr>
          <w:rStyle w:val="Foreign"/>
        </w:rPr>
        <w:t>muni</w:t>
      </w:r>
      <w:r>
        <w:t>)</w:t>
      </w:r>
    </w:p>
    <w:p>
      <w:pPr>
        <w:pStyle w:val="Lista3"/>
      </w:pPr>
      <w:r>
        <w:t xml:space="preserve">infidelity to the correct length of vowels in words borrowed from Sanskrit, in languages where inconsistency in spelling of vowel-length is rampant </w:t>
      </w:r>
      <w:r>
        <w:rPr>
          <w:noProof/>
        </w:rPr>
        <w:t>(</w:t>
      </w:r>
      <w:r>
        <w:t xml:space="preserve">e.g. </w:t>
      </w:r>
      <w:r>
        <w:rPr>
          <w:rStyle w:val="Foreign"/>
        </w:rPr>
        <w:t>bhima</w:t>
      </w:r>
      <w:r>
        <w:t xml:space="preserve"> for </w:t>
      </w:r>
      <w:r>
        <w:rPr>
          <w:rStyle w:val="Foreign"/>
        </w:rPr>
        <w:t>bhīma</w:t>
      </w:r>
      <w:r>
        <w:t>)</w:t>
      </w:r>
    </w:p>
    <w:p>
      <w:pPr>
        <w:pStyle w:val="Lista"/>
        <w:rPr>
          <w:b/>
          <w:bCs/>
        </w:rPr>
      </w:pPr>
      <w:r>
        <w:rPr>
          <w:b/>
          <w:bCs/>
        </w:rPr>
        <w:t>non-orthographic deviations from standard language</w:t>
      </w:r>
    </w:p>
    <w:p>
      <w:pPr>
        <w:pStyle w:val="Lista2"/>
      </w:pPr>
      <w:r>
        <w:t>should normally be at least flagged and preferably also normalised</w:t>
      </w:r>
    </w:p>
    <w:p>
      <w:pPr>
        <w:pStyle w:val="Lista2"/>
      </w:pPr>
      <w:r>
        <w:t>such features include for instance:</w:t>
      </w:r>
    </w:p>
    <w:p>
      <w:pPr>
        <w:pStyle w:val="Lista3"/>
      </w:pPr>
      <w:r>
        <w:t xml:space="preserve">non-standard or substandard grammar </w:t>
      </w:r>
      <w:r>
        <w:rPr>
          <w:noProof/>
        </w:rPr>
        <w:t>(</w:t>
      </w:r>
      <w:r>
        <w:t xml:space="preserve">e.g. </w:t>
      </w:r>
      <w:r>
        <w:rPr>
          <w:rStyle w:val="Foreign"/>
        </w:rPr>
        <w:t>rājasya</w:t>
      </w:r>
      <w:r>
        <w:t xml:space="preserve"> for </w:t>
      </w:r>
      <w:r>
        <w:rPr>
          <w:rStyle w:val="Foreign"/>
        </w:rPr>
        <w:t>rājñaḥ</w:t>
      </w:r>
      <w:r>
        <w:t xml:space="preserve">; </w:t>
      </w:r>
      <w:r>
        <w:rPr>
          <w:rStyle w:val="Foreign"/>
        </w:rPr>
        <w:t>kr̥tedam</w:t>
      </w:r>
      <w:r>
        <w:t xml:space="preserve"> for </w:t>
      </w:r>
      <w:r>
        <w:rPr>
          <w:rStyle w:val="Foreign"/>
        </w:rPr>
        <w:t>kr̥tam idam</w:t>
      </w:r>
      <w:r>
        <w:t xml:space="preserve">; </w:t>
      </w:r>
      <w:r>
        <w:rPr>
          <w:rStyle w:val="Foreign"/>
        </w:rPr>
        <w:t>sā gataḥ</w:t>
      </w:r>
      <w:r>
        <w:t xml:space="preserve"> for </w:t>
      </w:r>
      <w:r>
        <w:rPr>
          <w:rStyle w:val="Foreign"/>
        </w:rPr>
        <w:t>sā gatā</w:t>
      </w:r>
      <w:r>
        <w:t>)</w:t>
      </w:r>
    </w:p>
    <w:p>
      <w:pPr>
        <w:pStyle w:val="Lista3"/>
      </w:pPr>
      <w:r>
        <w:t xml:space="preserve">presumable non-standard sandhi </w:t>
      </w:r>
      <w:r>
        <w:rPr>
          <w:noProof/>
        </w:rPr>
        <w:t>(</w:t>
      </w:r>
      <w:r>
        <w:t xml:space="preserve">e.g. </w:t>
      </w:r>
      <w:r>
        <w:rPr>
          <w:rStyle w:val="Foreign"/>
        </w:rPr>
        <w:t>anugrahāya-m udaka-pūrvveṇa</w:t>
      </w:r>
      <w:r>
        <w:t xml:space="preserve">; </w:t>
      </w:r>
      <w:r>
        <w:rPr>
          <w:rStyle w:val="Foreign"/>
        </w:rPr>
        <w:t>paṁca-s-triṁśottaratame</w:t>
      </w:r>
      <w:r>
        <w:t>)</w:t>
      </w:r>
    </w:p>
    <w:p>
      <w:pPr>
        <w:pStyle w:val="Lista4"/>
      </w:pPr>
      <w:r>
        <w:t>see also TG §2.6.2 on the use of hyphens in non-standard sandhi</w:t>
      </w:r>
    </w:p>
    <w:p>
      <w:pPr>
        <w:pStyle w:val="Lista3"/>
      </w:pPr>
      <w:r>
        <w:t xml:space="preserve">presumable hyper-Sanskritisation </w:t>
      </w:r>
      <w:r>
        <w:rPr>
          <w:noProof/>
        </w:rPr>
        <w:t>(</w:t>
      </w:r>
      <w:r>
        <w:t xml:space="preserve">e.g. </w:t>
      </w:r>
      <w:r>
        <w:rPr>
          <w:rStyle w:val="Foreign"/>
        </w:rPr>
        <w:t>dattvā</w:t>
      </w:r>
      <w:r>
        <w:t xml:space="preserve"> instead of </w:t>
      </w:r>
      <w:r>
        <w:rPr>
          <w:rStyle w:val="Foreign"/>
        </w:rPr>
        <w:t>dattā</w:t>
      </w:r>
      <w:r>
        <w:t xml:space="preserve">; </w:t>
      </w:r>
      <w:r>
        <w:rPr>
          <w:rStyle w:val="Foreign"/>
        </w:rPr>
        <w:t>rakṣya</w:t>
      </w:r>
      <w:r>
        <w:t xml:space="preserve"> instead of </w:t>
      </w:r>
      <w:r>
        <w:rPr>
          <w:rStyle w:val="Foreign"/>
        </w:rPr>
        <w:t>rakṣa</w:t>
      </w:r>
      <w:r>
        <w:t xml:space="preserve">; </w:t>
      </w:r>
      <w:r>
        <w:rPr>
          <w:rStyle w:val="Foreign"/>
        </w:rPr>
        <w:t>prārk-kriyamāṇaka</w:t>
      </w:r>
      <w:r>
        <w:t xml:space="preserve"> instead of </w:t>
      </w:r>
      <w:r>
        <w:rPr>
          <w:rStyle w:val="Foreign"/>
        </w:rPr>
        <w:t>prāk-kriyamāṇaka</w:t>
      </w:r>
      <w:r>
        <w:t>)</w:t>
      </w:r>
    </w:p>
    <w:p>
      <w:pPr>
        <w:pStyle w:val="Cmsor3"/>
      </w:pPr>
      <w:bookmarkStart w:id="646" w:name="_65k0k8n31en0" w:colFirst="0" w:colLast="0"/>
      <w:bookmarkStart w:id="647" w:name="_Ref43987541"/>
      <w:bookmarkStart w:id="648" w:name="_Toc183083847"/>
      <w:bookmarkEnd w:id="646"/>
      <w:r>
        <w:t>Supplying punctuation</w:t>
      </w:r>
      <w:bookmarkEnd w:id="647"/>
      <w:bookmarkEnd w:id="648"/>
    </w:p>
    <w:p>
      <w:pPr>
        <w:pStyle w:val="Lista"/>
      </w:pPr>
      <w:r>
        <w:t>while original punctuation marks present in the text must always be transliterated and encoded as per §</w:t>
      </w:r>
      <w:r>
        <w:fldChar w:fldCharType="begin"/>
      </w:r>
      <w:r>
        <w:instrText xml:space="preserve"> REF _Ref182580335 \r \h </w:instrText>
      </w:r>
      <w:r>
        <w:fldChar w:fldCharType="separate"/>
      </w:r>
      <w:r>
        <w:t>4.2.4.2</w:t>
      </w:r>
      <w:r>
        <w:fldChar w:fldCharType="end"/>
      </w:r>
      <w:r>
        <w:t>, editorial punctuation marks must never be added silently to a text</w:t>
      </w:r>
    </w:p>
    <w:p>
      <w:pPr>
        <w:pStyle w:val="Lista2"/>
      </w:pPr>
      <w:r>
        <w:t xml:space="preserve">emphatically, the silent addition of punctuation marks for the segmentation of verse into stanzas and half-stanzas must be avoided, since verse is always segmented by the encoding of intrinsic structure </w:t>
      </w:r>
      <w:r>
        <w:rPr>
          <w:noProof/>
        </w:rPr>
        <w:t>(</w:t>
      </w:r>
      <w:r>
        <w:t>§</w:t>
      </w:r>
      <w:r>
        <w:fldChar w:fldCharType="begin"/>
      </w:r>
      <w:r>
        <w:instrText xml:space="preserve"> REF _Ref43978871 \r \h  \* MERGEFORMAT </w:instrText>
      </w:r>
      <w:r>
        <w:fldChar w:fldCharType="separate"/>
      </w:r>
      <w:r>
        <w:t>2.5</w:t>
      </w:r>
      <w:r>
        <w:fldChar w:fldCharType="end"/>
      </w:r>
      <w:r>
        <w:t>)</w:t>
      </w:r>
    </w:p>
    <w:p>
      <w:pPr>
        <w:pStyle w:val="Lista"/>
      </w:pPr>
      <w:r>
        <w:t>however, in some circumstances you may feel the need to supply editorial punctuation, and this is possible and permitted so long as editorial punctuation is clearly marked up as supplied</w:t>
      </w:r>
    </w:p>
    <w:p>
      <w:pPr>
        <w:pStyle w:val="Lista"/>
      </w:pPr>
      <w:r>
        <w:t>editorial punctuation may be particularly useful in the following circumstances:</w:t>
      </w:r>
    </w:p>
    <w:p>
      <w:pPr>
        <w:pStyle w:val="Lista2"/>
      </w:pPr>
      <w:r>
        <w:t xml:space="preserve">for semantic segmentation of long paragraphs into sentences or other semantic units, when no original punctuation is present, and you are not creating separate semantic paragraphs or anonymous blocks </w:t>
      </w:r>
      <w:r>
        <w:rPr>
          <w:noProof/>
        </w:rPr>
        <w:t>(</w:t>
      </w:r>
      <w:r>
        <w:t>§</w:t>
      </w:r>
      <w:r>
        <w:fldChar w:fldCharType="begin"/>
      </w:r>
      <w:r>
        <w:instrText xml:space="preserve"> REF _Ref43978813 \r \h  \* MERGEFORMAT </w:instrText>
      </w:r>
      <w:r>
        <w:fldChar w:fldCharType="separate"/>
      </w:r>
      <w:r>
        <w:t>2.3</w:t>
      </w:r>
      <w:r>
        <w:fldChar w:fldCharType="end"/>
      </w:r>
      <w:r>
        <w:t>) for each unit</w:t>
      </w:r>
    </w:p>
    <w:p>
      <w:pPr>
        <w:pStyle w:val="Lista3"/>
      </w:pPr>
      <w:r>
        <w:t>supplying editorial punctuation at the end of a paragraph or block is, however, unnecessary and discouraged, since the creation of semantic blocks has already served the purpose of editorial segmentation</w:t>
      </w:r>
    </w:p>
    <w:p>
      <w:pPr>
        <w:pStyle w:val="Lista2"/>
      </w:pPr>
      <w:r>
        <w:t xml:space="preserve">in lists </w:t>
      </w:r>
      <w:r>
        <w:rPr>
          <w:noProof/>
        </w:rPr>
        <w:t>(</w:t>
      </w:r>
      <w:r>
        <w:t>e.g. lists of donees), to mark the end of each list item</w:t>
      </w:r>
    </w:p>
    <w:p>
      <w:pPr>
        <w:pStyle w:val="Lista2"/>
      </w:pPr>
      <w:r>
        <w:t xml:space="preserve">and especially if in either of the above circumstances the original does use punctuation marks, but does so inconsistently </w:t>
      </w:r>
      <w:r>
        <w:rPr>
          <w:noProof/>
        </w:rPr>
        <w:t>(</w:t>
      </w:r>
      <w:r>
        <w:t>i.e. only after some sentences or list items), because in this case the most logical assumption is that the lack of punctuation marks after certain items is a scribal omission</w:t>
      </w:r>
    </w:p>
    <w:p>
      <w:pPr>
        <w:pStyle w:val="Lista"/>
      </w:pPr>
      <w:r>
        <w:t>to encode supplied punctuation,</w:t>
      </w:r>
    </w:p>
    <w:p>
      <w:pPr>
        <w:pStyle w:val="Lista2"/>
      </w:pPr>
      <w:r>
        <w:t xml:space="preserve">use the transliteration character . </w:t>
      </w:r>
      <w:r>
        <w:rPr>
          <w:noProof/>
        </w:rPr>
        <w:t>(</w:t>
      </w:r>
      <w:r>
        <w:t xml:space="preserve">period, full stop) as per TG §4.2.1, but do not add a </w:t>
      </w:r>
      <w:r>
        <w:rPr>
          <w:rStyle w:val="Code"/>
        </w:rPr>
        <w:t>&lt;g&gt;</w:t>
      </w:r>
      <w:r>
        <w:t xml:space="preserve"> tag around this character as you would for original punctuation </w:t>
      </w:r>
      <w:r>
        <w:rPr>
          <w:noProof/>
        </w:rPr>
        <w:t>(</w:t>
      </w:r>
      <w:r>
        <w:t>EGD §</w:t>
      </w:r>
      <w:r>
        <w:fldChar w:fldCharType="begin"/>
      </w:r>
      <w:r>
        <w:instrText xml:space="preserve"> REF _Ref182580335 \r \h </w:instrText>
      </w:r>
      <w:r>
        <w:fldChar w:fldCharType="separate"/>
      </w:r>
      <w:r>
        <w:t>4.2.4.2</w:t>
      </w:r>
      <w:r>
        <w:fldChar w:fldCharType="end"/>
      </w:r>
      <w:r>
        <w:t>)</w:t>
      </w:r>
    </w:p>
    <w:p>
      <w:pPr>
        <w:pStyle w:val="Lista3"/>
      </w:pPr>
      <w:r>
        <w:t>this is to express the fact that this punctuation character is an abstract one, without any assertion of its physical appearance</w:t>
      </w:r>
    </w:p>
    <w:p>
      <w:pPr>
        <w:pStyle w:val="Lista2"/>
        <w:rPr>
          <w:rStyle w:val="Code"/>
          <w:rFonts w:ascii="Gentium Plus" w:hAnsi="Gentium Plus" w:cs="Arial Unicode MS"/>
          <w:noProof w:val="0"/>
          <w:color w:val="auto"/>
          <w:shd w:val="clear" w:color="auto" w:fill="auto"/>
        </w:rPr>
      </w:pPr>
      <w:r>
        <w:lastRenderedPageBreak/>
        <w:t xml:space="preserve">and wrap the . in </w:t>
      </w:r>
      <w:r>
        <w:rPr>
          <w:rStyle w:val="Code"/>
        </w:rPr>
        <w:t xml:space="preserve">&lt;supplied </w:t>
      </w:r>
      <w:r>
        <w:rPr>
          <w:rStyle w:val="Codeattribute"/>
        </w:rPr>
        <w:t>reason</w:t>
      </w:r>
      <w:r>
        <w:rPr>
          <w:rStyle w:val="Code"/>
        </w:rPr>
        <w:t>=</w:t>
      </w:r>
      <w:r>
        <w:rPr>
          <w:rStyle w:val="Codevalue"/>
        </w:rPr>
        <w:t>"subaudible"</w:t>
      </w:r>
      <w:r>
        <w:rPr>
          <w:rStyle w:val="Code"/>
        </w:rPr>
        <w:t>&gt;</w:t>
      </w:r>
      <w:r>
        <w:rPr>
          <w:rStyle w:val="Lbjegyzet-hivatkozs"/>
        </w:rPr>
        <w:footnoteReference w:id="40"/>
      </w:r>
    </w:p>
    <w:p>
      <w:pPr>
        <w:pStyle w:val="Lista2"/>
      </w:pPr>
      <w:r>
        <w:t>although many earlier editors supply two levels of punctuation (daṇḍa and double daṇḍa), our practice shall be to use only one kind of supplied punctuation</w:t>
      </w:r>
    </w:p>
    <w:p>
      <w:pPr>
        <w:pStyle w:val="Lista2"/>
      </w:pPr>
      <w:r>
        <w:t>when you supply punctuation as part of restored text, mark up the punctuation as subaudible, separately from the supplied text, which must be marked up as lost or omitted</w:t>
      </w:r>
    </w:p>
    <w:p>
      <w:pPr>
        <w:pStyle w:val="Lista3"/>
      </w:pPr>
      <w:r>
        <w:t xml:space="preserve">e.g. </w:t>
      </w:r>
      <w:r>
        <w:rPr>
          <w:rStyle w:val="Codetext"/>
        </w:rPr>
        <w:t>ājñāpaya</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ti</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&lt;/supplied&gt;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6.3.6</w:t>
              </w:r>
            </w:fldSimple>
            <w:r>
              <w:t>.</w:t>
            </w:r>
            <w:fldSimple w:instr=" SEQ Example \* ALPHABETIC \s 3 ">
              <w:r>
                <w:rPr>
                  <w:noProof/>
                </w:rPr>
                <w:t>A</w:t>
              </w:r>
            </w:fldSimple>
            <w:r>
              <w:t>: supplied punctuation at the end of a sentence</w:t>
            </w:r>
          </w:p>
        </w:tc>
      </w:tr>
      <w:tr>
        <w:tc>
          <w:tcPr>
            <w:tcW w:w="5000" w:type="pct"/>
          </w:tcPr>
          <w:p>
            <w:pPr>
              <w:pStyle w:val="CodeParagraph"/>
            </w:pPr>
            <w:r>
              <w:rPr>
                <w:rStyle w:val="Code"/>
              </w:rPr>
              <w:t>&lt;p&gt;</w:t>
            </w:r>
            <w:r>
              <w:rPr>
                <w:rStyle w:val="Codetext"/>
              </w:rPr>
              <w:t xml:space="preserve"> ... anumantavyo varddhanīyaś ca</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yo vājñānād ... </w:t>
            </w:r>
            <w:r>
              <w:rPr>
                <w:rStyle w:val="Code"/>
              </w:rPr>
              <w:t>&lt;/p&gt;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6.3.6</w:t>
              </w:r>
            </w:fldSimple>
            <w:r>
              <w:t>.</w:t>
            </w:r>
            <w:fldSimple w:instr=" SEQ Example \* ALPHABETIC \s 3 ">
              <w:r>
                <w:rPr>
                  <w:noProof/>
                </w:rPr>
                <w:t>B</w:t>
              </w:r>
            </w:fldSimple>
            <w:r>
              <w:t>: supplied punctuation in a list with sporadic original punctuation</w:t>
            </w:r>
          </w:p>
        </w:tc>
      </w:tr>
      <w:tr>
        <w:tc>
          <w:tcPr>
            <w:tcW w:w="5000" w:type="pct"/>
          </w:tcPr>
          <w:p>
            <w:pPr>
              <w:pStyle w:val="CodeParagraph"/>
              <w:keepNext/>
            </w:pPr>
            <w:r>
              <w:rPr>
                <w:rStyle w:val="Code"/>
              </w:rPr>
              <w:t>&lt;p&gt;</w:t>
            </w:r>
            <w:r>
              <w:rPr>
                <w:rStyle w:val="Codetext"/>
              </w:rPr>
              <w:t xml:space="preserve"> ... Āruvaśarmmaṇa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puna vedaśarmmaṇa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jakkiśarmmaṇa Ekkaṁśaḥ</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Codetext"/>
              </w:rPr>
              <w:t xml:space="preserve"> ... vebaśarmmaṇa Ekkaṁśaḥ</w:t>
            </w:r>
            <w:r>
              <w:rPr>
                <w:rStyle w:val="Code"/>
              </w:rPr>
              <w:t xml:space="preserve">&lt;g </w:t>
            </w:r>
            <w:r>
              <w:rPr>
                <w:rStyle w:val="Codeattribute"/>
              </w:rPr>
              <w:t>type</w:t>
            </w:r>
            <w:r>
              <w:rPr>
                <w:rStyle w:val="Code"/>
              </w:rPr>
              <w:t>=</w:t>
            </w:r>
            <w:r>
              <w:rPr>
                <w:rStyle w:val="Codevalue"/>
              </w:rPr>
              <w:t>"dandaPlain"</w:t>
            </w:r>
            <w:r>
              <w:rPr>
                <w:rStyle w:val="Code"/>
              </w:rPr>
              <w:t>&gt;</w:t>
            </w:r>
            <w:r>
              <w:rPr>
                <w:rStyle w:val="Codetext"/>
              </w:rPr>
              <w:t>.</w:t>
            </w:r>
            <w:r>
              <w:rPr>
                <w:rStyle w:val="Code"/>
              </w:rPr>
              <w:t>&lt;/g&gt;</w:t>
            </w:r>
            <w:r>
              <w:rPr>
                <w:rStyle w:val="Codetext"/>
              </w:rPr>
              <w:t xml:space="preserve"> ... sarvvaśarmmaṇa ... </w:t>
            </w:r>
            <w:r>
              <w:rPr>
                <w:rStyle w:val="Code"/>
              </w:rPr>
              <w:t>&lt;/p&gt;</w:t>
            </w:r>
          </w:p>
        </w:tc>
      </w:tr>
      <w:tr>
        <w:tc>
          <w:tcPr>
            <w:tcW w:w="5000" w:type="pct"/>
          </w:tcPr>
          <w:p>
            <w:pPr>
              <w:pStyle w:val="TableNote"/>
              <w:rPr>
                <w:rStyle w:val="Code"/>
              </w:rPr>
            </w:pPr>
            <w:r>
              <w:t xml:space="preserve">the original punctuation mark is tagged with </w:t>
            </w:r>
            <w:r>
              <w:rPr>
                <w:rStyle w:val="Code"/>
              </w:rPr>
              <w:t>&lt;g&gt;</w:t>
            </w:r>
          </w:p>
        </w:tc>
      </w:tr>
    </w:tbl>
    <w:p>
      <w:pPr>
        <w:pStyle w:val="Cmsor3"/>
      </w:pPr>
      <w:bookmarkStart w:id="649" w:name="_1tyn3helxkp0" w:colFirst="0" w:colLast="0"/>
      <w:bookmarkStart w:id="650" w:name="_Ref43991983"/>
      <w:bookmarkStart w:id="651" w:name="_Toc183083848"/>
      <w:bookmarkEnd w:id="649"/>
      <w:r>
        <w:t>Automated normalisation</w:t>
      </w:r>
      <w:bookmarkEnd w:id="650"/>
      <w:bookmarkEnd w:id="651"/>
    </w:p>
    <w:p>
      <w:pPr>
        <w:pStyle w:val="Lista"/>
      </w:pPr>
      <w:r>
        <w:t>some specific cases of normalisation will be automated in our workflow, so certain characters in your transliteration will be converted to markup</w:t>
      </w:r>
    </w:p>
    <w:p>
      <w:pPr>
        <w:pStyle w:val="Lista"/>
      </w:pPr>
      <w:r>
        <w:rPr>
          <w:b/>
          <w:bCs/>
        </w:rPr>
        <w:t>editorial long vowels in Dravidian languages</w:t>
      </w:r>
      <w:r>
        <w:t xml:space="preserve"> where the script does not distinguish short and long </w:t>
      </w:r>
      <w:r>
        <w:rPr>
          <w:rStyle w:val="Foreign"/>
        </w:rPr>
        <w:t>e</w:t>
      </w:r>
      <w:r>
        <w:t xml:space="preserve"> and </w:t>
      </w:r>
      <w:r>
        <w:rPr>
          <w:rStyle w:val="Foreign"/>
        </w:rPr>
        <w:t>o</w:t>
      </w:r>
    </w:p>
    <w:p>
      <w:pPr>
        <w:pStyle w:val="Lista2"/>
      </w:pPr>
      <w:r>
        <w:t xml:space="preserve">as per TG §3.2, the transliterated characters </w:t>
      </w:r>
      <w:r>
        <w:rPr>
          <w:rStyle w:val="Foreign"/>
        </w:rPr>
        <w:t>ē</w:t>
      </w:r>
      <w:r>
        <w:t xml:space="preserve"> and </w:t>
      </w:r>
      <w:r>
        <w:rPr>
          <w:rStyle w:val="Foreign"/>
        </w:rPr>
        <w:t>ō</w:t>
      </w:r>
      <w:r>
        <w:t xml:space="preserve"> will be automatically marked up as normalised, i.e. that </w:t>
      </w:r>
      <w:r>
        <w:rPr>
          <w:rStyle w:val="Foreign"/>
        </w:rPr>
        <w:t>e</w:t>
      </w:r>
      <w:r>
        <w:t xml:space="preserve"> or </w:t>
      </w:r>
      <w:r>
        <w:rPr>
          <w:rStyle w:val="Foreign"/>
        </w:rPr>
        <w:t>o</w:t>
      </w:r>
      <w:r>
        <w:t xml:space="preserve"> were originally inscribed, but these represent long vowels, e.g.</w:t>
      </w:r>
    </w:p>
    <w:p>
      <w:pPr>
        <w:pStyle w:val="Lista4"/>
        <w:rPr>
          <w:rStyle w:val="Code"/>
        </w:rPr>
      </w:pPr>
      <w:r>
        <w:rPr>
          <w:rStyle w:val="Code"/>
        </w:rPr>
        <w:t>&lt;choice&gt;&lt;orig&gt;</w:t>
      </w:r>
      <w:r>
        <w:rPr>
          <w:rStyle w:val="Codetext"/>
        </w:rPr>
        <w:t>e</w:t>
      </w:r>
      <w:r>
        <w:rPr>
          <w:rStyle w:val="Code"/>
        </w:rPr>
        <w:t>&lt;/orig&gt;&lt;reg&gt;</w:t>
      </w:r>
      <w:r>
        <w:rPr>
          <w:rStyle w:val="Codetext"/>
        </w:rPr>
        <w:t>ē</w:t>
      </w:r>
      <w:r>
        <w:rPr>
          <w:rStyle w:val="Code"/>
        </w:rPr>
        <w:t>&lt;/reg&gt;&lt;/choice&gt;</w:t>
      </w:r>
    </w:p>
    <w:p>
      <w:pPr>
        <w:pStyle w:val="Lista"/>
      </w:pPr>
      <w:r>
        <w:rPr>
          <w:b/>
          <w:bCs/>
        </w:rPr>
        <w:t>explicit short vowels in Sanskrit loanwords</w:t>
      </w:r>
      <w:r>
        <w:t xml:space="preserve"> where a long vowel is expected</w:t>
      </w:r>
    </w:p>
    <w:p>
      <w:pPr>
        <w:pStyle w:val="Lista2"/>
      </w:pPr>
      <w:r>
        <w:t xml:space="preserve">as per TG §3.3.7, the transliterated characters </w:t>
      </w:r>
      <w:r>
        <w:rPr>
          <w:rStyle w:val="Foreign"/>
        </w:rPr>
        <w:t>ă</w:t>
      </w:r>
      <w:r>
        <w:t xml:space="preserve">, </w:t>
      </w:r>
      <w:r>
        <w:rPr>
          <w:rStyle w:val="Foreign"/>
        </w:rPr>
        <w:t>ĭ</w:t>
      </w:r>
      <w:r>
        <w:t xml:space="preserve"> or </w:t>
      </w:r>
      <w:r>
        <w:rPr>
          <w:rStyle w:val="Foreign"/>
        </w:rPr>
        <w:t>ŭ</w:t>
      </w:r>
      <w:r>
        <w:t xml:space="preserve"> will be automatically marked up as short in the original and normalised to their long equivalents, e.g.</w:t>
      </w:r>
    </w:p>
    <w:p>
      <w:pPr>
        <w:pStyle w:val="Lista3"/>
        <w:rPr>
          <w:rStyle w:val="Code"/>
        </w:rPr>
      </w:pPr>
      <w:r>
        <w:rPr>
          <w:rStyle w:val="Code"/>
        </w:rPr>
        <w:t>&lt;choice&gt;&lt;orig&gt;</w:t>
      </w:r>
      <w:r>
        <w:rPr>
          <w:rStyle w:val="Codetext"/>
        </w:rPr>
        <w:t>a</w:t>
      </w:r>
      <w:r>
        <w:rPr>
          <w:rStyle w:val="Code"/>
        </w:rPr>
        <w:t>&lt;/orig&gt;&lt;reg&gt;</w:t>
      </w:r>
      <w:r>
        <w:rPr>
          <w:rStyle w:val="Codetext"/>
        </w:rPr>
        <w:t>ā</w:t>
      </w:r>
      <w:r>
        <w:rPr>
          <w:rStyle w:val="Code"/>
        </w:rPr>
        <w:t>&lt;/reg&gt;&lt;/choice&gt;</w:t>
      </w:r>
    </w:p>
    <w:p>
      <w:pPr>
        <w:pStyle w:val="Lista"/>
      </w:pPr>
      <w:r>
        <w:rPr>
          <w:b/>
          <w:bCs/>
        </w:rPr>
        <w:t xml:space="preserve">editorial </w:t>
      </w:r>
      <w:r>
        <w:rPr>
          <w:rStyle w:val="Foreign"/>
        </w:rPr>
        <w:t>avagraha</w:t>
      </w:r>
      <w:r>
        <w:rPr>
          <w:b/>
          <w:bCs/>
        </w:rPr>
        <w:t>s</w:t>
      </w:r>
    </w:p>
    <w:p>
      <w:pPr>
        <w:pStyle w:val="Lista2"/>
      </w:pPr>
      <w:r>
        <w:t xml:space="preserve">as per TG §2.6.3, any </w:t>
      </w:r>
      <w:r>
        <w:rPr>
          <w:rStyle w:val="Foreign"/>
        </w:rPr>
        <w:t>avagraha</w:t>
      </w:r>
      <w:r>
        <w:t xml:space="preserve"> </w:t>
      </w:r>
      <w:r>
        <w:rPr>
          <w:noProof/>
        </w:rPr>
        <w:t>(</w:t>
      </w:r>
      <w:r>
        <w:t xml:space="preserve">i.e. ’ [right single quote] or ' [plain apostrophe] followed by an alphabetic character) found within the </w:t>
      </w:r>
      <w:r>
        <w:rPr>
          <w:rStyle w:val="Code"/>
        </w:rPr>
        <w:t xml:space="preserve">&lt;div </w:t>
      </w:r>
      <w:r>
        <w:rPr>
          <w:rStyle w:val="Codeattribute"/>
        </w:rPr>
        <w:t>type</w:t>
      </w:r>
      <w:r>
        <w:rPr>
          <w:rStyle w:val="Code"/>
        </w:rPr>
        <w:t>=</w:t>
      </w:r>
      <w:r>
        <w:rPr>
          <w:rStyle w:val="Codevalue"/>
        </w:rPr>
        <w:t>"edition"</w:t>
      </w:r>
      <w:r>
        <w:rPr>
          <w:rStyle w:val="Code"/>
        </w:rPr>
        <w:t>&gt;</w:t>
      </w:r>
      <w:r>
        <w:t xml:space="preserve"> will be assumed by default to be non-original and automatically marked up as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t>
      </w:r>
      <w:r>
        <w:rPr>
          <w:rStyle w:val="Code"/>
        </w:rPr>
        <w:t>&lt;/supplied&gt;</w:t>
      </w:r>
      <w:r>
        <w:rPr>
          <w:rStyle w:val="Lbjegyzet-hivatkozs"/>
        </w:rPr>
        <w:footnoteReference w:id="41"/>
      </w:r>
    </w:p>
    <w:p>
      <w:pPr>
        <w:pStyle w:val="Lista2"/>
      </w:pPr>
      <w:r>
        <w:t xml:space="preserve">original </w:t>
      </w:r>
      <w:r>
        <w:rPr>
          <w:rStyle w:val="Foreign"/>
        </w:rPr>
        <w:t>avagraha</w:t>
      </w:r>
      <w:r>
        <w:t>s transliterated as ’! will not be auto-tagged in this way, but the exclamation mark will be removed automatically</w:t>
      </w:r>
    </w:p>
    <w:p>
      <w:pPr>
        <w:pStyle w:val="Lista2"/>
      </w:pPr>
      <w:r>
        <w:t xml:space="preserve">when you supply an </w:t>
      </w:r>
      <w:r>
        <w:rPr>
          <w:rStyle w:val="Foreign"/>
        </w:rPr>
        <w:t>avagraha</w:t>
      </w:r>
      <w:r>
        <w:t xml:space="preserve"> as part of a stretch of restored text, mark up the </w:t>
      </w:r>
      <w:r>
        <w:rPr>
          <w:rStyle w:val="Foreign"/>
        </w:rPr>
        <w:t>avagraha</w:t>
      </w:r>
      <w:r>
        <w:t xml:space="preserve"> as subaudible, separately from the supplied text, which must be marked up as lost or omitted</w:t>
      </w:r>
    </w:p>
    <w:p>
      <w:pPr>
        <w:pStyle w:val="Lista3"/>
      </w:pPr>
      <w:r>
        <w:t xml:space="preserve">e.g. </w:t>
      </w:r>
      <w:r>
        <w:rPr>
          <w:rStyle w:val="Code"/>
        </w:rPr>
        <w:t xml:space="preserve">&lt;supplied </w:t>
      </w:r>
      <w:r>
        <w:rPr>
          <w:rStyle w:val="Codeattribute"/>
        </w:rPr>
        <w:t>reason</w:t>
      </w:r>
      <w:r>
        <w:rPr>
          <w:rStyle w:val="Codetext"/>
        </w:rPr>
        <w:t>=</w:t>
      </w:r>
      <w:r>
        <w:rPr>
          <w:rStyle w:val="Codevalue"/>
        </w:rPr>
        <w:t>"omitted"</w:t>
      </w:r>
      <w:r>
        <w:rPr>
          <w:rStyle w:val="Code"/>
        </w:rPr>
        <w:t>&gt;</w:t>
      </w:r>
      <w:r>
        <w:rPr>
          <w:rStyle w:val="Codetext"/>
        </w:rPr>
        <w:t xml:space="preserve">yo </w:t>
      </w:r>
      <w:r>
        <w:rPr>
          <w:rStyle w:val="Code"/>
        </w:rPr>
        <w:t xml:space="preserve">&lt;/supplied&gt;&lt;supplied </w:t>
      </w:r>
      <w:r>
        <w:rPr>
          <w:rStyle w:val="Codeattribute"/>
        </w:rPr>
        <w:t>reason</w:t>
      </w:r>
      <w:r>
        <w:rPr>
          <w:rStyle w:val="Codetext"/>
        </w:rPr>
        <w:t>=</w:t>
      </w:r>
      <w:r>
        <w:rPr>
          <w:rStyle w:val="Codevalue"/>
        </w:rPr>
        <w:t>"subaudible"</w:t>
      </w:r>
      <w:r>
        <w:rPr>
          <w:rStyle w:val="Code"/>
        </w:rPr>
        <w:t>&gt;</w:t>
      </w:r>
      <w:r>
        <w:rPr>
          <w:rStyle w:val="Codetext"/>
        </w:rPr>
        <w:t>’</w:t>
      </w:r>
      <w:r>
        <w:rPr>
          <w:rStyle w:val="Code"/>
        </w:rPr>
        <w:t xml:space="preserve">&lt;/supplied&gt;&lt;supplied </w:t>
      </w:r>
      <w:r>
        <w:rPr>
          <w:rStyle w:val="Codeattribute"/>
        </w:rPr>
        <w:t>reason</w:t>
      </w:r>
      <w:r>
        <w:rPr>
          <w:rStyle w:val="Codetext"/>
        </w:rPr>
        <w:t>=</w:t>
      </w:r>
      <w:r>
        <w:rPr>
          <w:rStyle w:val="Codevalue"/>
        </w:rPr>
        <w:t>"omitted"</w:t>
      </w:r>
      <w:r>
        <w:rPr>
          <w:rStyle w:val="Code"/>
        </w:rPr>
        <w:t>&gt;</w:t>
      </w:r>
      <w:r>
        <w:rPr>
          <w:rStyle w:val="Codetext"/>
        </w:rPr>
        <w:t>paharttā sa</w:t>
      </w:r>
      <w:r>
        <w:rPr>
          <w:rStyle w:val="Code"/>
        </w:rPr>
        <w:t>&lt;/supplied&gt;</w:t>
      </w:r>
      <w:r>
        <w:rPr>
          <w:rStyle w:val="Codetext"/>
        </w:rPr>
        <w:t xml:space="preserve"> pañca-mahāpātaka-saṁyukto bhavati</w:t>
      </w:r>
    </w:p>
    <w:p>
      <w:pPr>
        <w:pStyle w:val="Cmsor2"/>
      </w:pPr>
      <w:bookmarkStart w:id="652" w:name="_Ref63674857"/>
      <w:bookmarkStart w:id="653" w:name="_Toc183083849"/>
      <w:bookmarkStart w:id="654" w:name="_Ref43978756"/>
      <w:r>
        <w:lastRenderedPageBreak/>
        <w:t>Scribal omission without editorial restoration</w:t>
      </w:r>
      <w:bookmarkEnd w:id="652"/>
      <w:bookmarkEnd w:id="653"/>
    </w:p>
    <w:p>
      <w:pPr>
        <w:pStyle w:val="Lista"/>
      </w:pPr>
      <w:r>
        <w:t>this subsection is concerned with cases when the engraver omitted one or more characters from the text, and you cannot restore the omitted text</w:t>
      </w:r>
    </w:p>
    <w:p>
      <w:pPr>
        <w:pStyle w:val="Lista2"/>
      </w:pPr>
      <w:r>
        <w:t>scribal omissions corrected by a premodern editor on the original artifact are covered under §</w:t>
      </w:r>
      <w:r>
        <w:fldChar w:fldCharType="begin"/>
      </w:r>
      <w:r>
        <w:instrText xml:space="preserve"> REF _Ref43978471 \r \h </w:instrText>
      </w:r>
      <w:r>
        <w:fldChar w:fldCharType="separate"/>
      </w:r>
      <w:r>
        <w:t>4.4.3</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pPr>
        <w:pStyle w:val="Lista"/>
      </w:pPr>
      <w:r>
        <w:t xml:space="preserve">the encoding of such omissions, like that of lacunae, involves the </w:t>
      </w:r>
      <w:r>
        <w:rPr>
          <w:rStyle w:val="Code"/>
        </w:rPr>
        <w:t>&lt;gap/&gt;</w:t>
      </w:r>
      <w:r>
        <w:t xml:space="preserve"> element, with the following mandatory attributes</w:t>
      </w:r>
    </w:p>
    <w:p>
      <w:pPr>
        <w:pStyle w:val="Lista2"/>
      </w:pPr>
      <w:r>
        <w:rPr>
          <w:rStyle w:val="Codeattribute"/>
        </w:rPr>
        <w:t>@reason</w:t>
      </w:r>
      <w:r>
        <w:rPr>
          <w:rStyle w:val="Code"/>
        </w:rPr>
        <w:t>=</w:t>
      </w:r>
      <w:r>
        <w:rPr>
          <w:rStyle w:val="Codevalue"/>
        </w:rPr>
        <w:t>"omitted"</w:t>
      </w:r>
    </w:p>
    <w:p>
      <w:pPr>
        <w:pStyle w:val="Lista2"/>
      </w:pPr>
      <w:r>
        <w:rPr>
          <w:rStyle w:val="Codeattribute"/>
        </w:rPr>
        <w:t>@unit</w:t>
      </w:r>
      <w:r>
        <w:rPr>
          <w:rStyle w:val="Code"/>
        </w:rPr>
        <w:t>=</w:t>
      </w:r>
      <w:r>
        <w:rPr>
          <w:rStyle w:val="Codevalue"/>
        </w:rPr>
        <w:t>"character"</w:t>
      </w:r>
    </w:p>
    <w:p>
      <w:pPr>
        <w:pStyle w:val="Lista2"/>
      </w:pPr>
      <w:r>
        <w:t xml:space="preserve">either </w:t>
      </w:r>
      <w:r>
        <w:rPr>
          <w:rStyle w:val="Codeattribute"/>
        </w:rPr>
        <w:t>@extent</w:t>
      </w:r>
      <w:r>
        <w:t xml:space="preserve"> or </w:t>
      </w:r>
      <w:r>
        <w:rPr>
          <w:rStyle w:val="Codeattribute"/>
        </w:rPr>
        <w:t>@quantity</w:t>
      </w:r>
      <w:r>
        <w:t>, as explained under §</w:t>
      </w:r>
      <w:r>
        <w:fldChar w:fldCharType="begin"/>
      </w:r>
      <w:r>
        <w:instrText xml:space="preserve"> REF _Ref43988016 \r \h </w:instrText>
      </w:r>
      <w:r>
        <w:fldChar w:fldCharType="separate"/>
      </w:r>
      <w:r>
        <w:t>5.4.3</w:t>
      </w:r>
      <w:r>
        <w:fldChar w:fldCharType="end"/>
      </w:r>
    </w:p>
    <w:p>
      <w:pPr>
        <w:pStyle w:val="Lista"/>
      </w:pPr>
      <w:r>
        <w:t xml:space="preserve">if such an omission occurs in metrical verse, then encode the prosody of the omitted text by wrapping the </w:t>
      </w:r>
      <w:r>
        <w:rPr>
          <w:rStyle w:val="Code"/>
        </w:rPr>
        <w:t>&lt;gap/&gt;</w:t>
      </w:r>
      <w:r>
        <w:t xml:space="preserve"> element in </w:t>
      </w:r>
      <w:r>
        <w:rPr>
          <w:rStyle w:val="Code"/>
        </w:rPr>
        <w:t>&lt;seg&gt;</w:t>
      </w:r>
      <w:r>
        <w:t xml:space="preserve"> and adding </w:t>
      </w:r>
      <w:r>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pPr>
        <w:pStyle w:val="Cmsor1"/>
      </w:pPr>
      <w:bookmarkStart w:id="655" w:name="_Ref181352167"/>
      <w:bookmarkStart w:id="656" w:name="_Toc183083850"/>
      <w:r>
        <w:lastRenderedPageBreak/>
        <w:t>Encoding additional information in the edition</w:t>
      </w:r>
      <w:bookmarkEnd w:id="654"/>
      <w:bookmarkEnd w:id="655"/>
      <w:bookmarkEnd w:id="656"/>
    </w:p>
    <w:p>
      <w:pPr>
        <w:pStyle w:val="Cmsor2"/>
      </w:pPr>
      <w:bookmarkStart w:id="657" w:name="_hrv588cx6rm9" w:colFirst="0" w:colLast="0"/>
      <w:bookmarkStart w:id="658" w:name="_Ref43980607"/>
      <w:bookmarkStart w:id="659" w:name="_Toc183083851"/>
      <w:bookmarkEnd w:id="657"/>
      <w:r>
        <w:t>Numeral values</w:t>
      </w:r>
      <w:bookmarkEnd w:id="658"/>
      <w:bookmarkEnd w:id="659"/>
    </w:p>
    <w:p>
      <w:pPr>
        <w:pStyle w:val="Cmsor3"/>
      </w:pPr>
      <w:bookmarkStart w:id="660" w:name="_u6q2l31rs9n0" w:colFirst="0" w:colLast="0"/>
      <w:bookmarkStart w:id="661" w:name="_Toc183083852"/>
      <w:bookmarkEnd w:id="660"/>
      <w:r>
        <w:t>Generic numeral markup</w:t>
      </w:r>
      <w:bookmarkEnd w:id="661"/>
    </w:p>
    <w:p>
      <w:pPr>
        <w:pStyle w:val="Lista"/>
      </w:pPr>
      <w:r>
        <w:t xml:space="preserve">all numbers recorded in numeral signs in the original inscription must be mandatorily wrapped in the element </w:t>
      </w:r>
      <w:r>
        <w:rPr>
          <w:rStyle w:val="Code"/>
        </w:rPr>
        <w:t>&lt;num&gt;</w:t>
      </w:r>
    </w:p>
    <w:p>
      <w:pPr>
        <w:pStyle w:val="Lista2"/>
      </w:pPr>
      <w:r>
        <w:t xml:space="preserve">this tag does not replace the </w:t>
      </w:r>
      <w:r>
        <w:rPr>
          <w:rStyle w:val="Code"/>
        </w:rPr>
        <w:t>&lt;g&gt;</w:t>
      </w:r>
      <w:r>
        <w:t xml:space="preserve"> tags discussed in  §</w:t>
      </w:r>
      <w:r>
        <w:fldChar w:fldCharType="begin"/>
      </w:r>
      <w:r>
        <w:instrText xml:space="preserve"> REF _Ref182551676 \r \h </w:instrText>
      </w:r>
      <w:r>
        <w:fldChar w:fldCharType="separate"/>
      </w:r>
      <w:r>
        <w:t>4.2.2</w:t>
      </w:r>
      <w:r>
        <w:fldChar w:fldCharType="end"/>
      </w:r>
      <w:r>
        <w:t xml:space="preserve"> for numeral signs transliterated by something other than a single Unicode character, but must be used in addition to </w:t>
      </w:r>
      <w:r>
        <w:rPr>
          <w:noProof/>
        </w:rPr>
        <w:t>(</w:t>
      </w:r>
      <w:r>
        <w:t>and outside) those</w:t>
      </w:r>
    </w:p>
    <w:p>
      <w:pPr>
        <w:pStyle w:val="Lista2"/>
      </w:pPr>
      <w:r>
        <w:t xml:space="preserve">when a glyph that would normally be a numeral sign is used in a function other than to represent a number </w:t>
      </w:r>
      <w:r>
        <w:rPr>
          <w:noProof/>
        </w:rPr>
        <w:t>(</w:t>
      </w:r>
      <w:r>
        <w:t xml:space="preserve">such as the glyph normally meaning 1, occasionally used as an auspicious opening mark), then the </w:t>
      </w:r>
      <w:r>
        <w:rPr>
          <w:rStyle w:val="Code"/>
        </w:rPr>
        <w:t>&lt;num&gt;</w:t>
      </w:r>
      <w:r>
        <w:t xml:space="preserve"> tag must not be added to it </w:t>
      </w:r>
      <w:r>
        <w:rPr>
          <w:noProof/>
        </w:rPr>
        <w:t>(</w:t>
      </w:r>
      <w:r>
        <w:t>§</w:t>
      </w:r>
      <w:r>
        <w:fldChar w:fldCharType="begin"/>
      </w:r>
      <w:r>
        <w:instrText xml:space="preserve"> REF _Ref182579753 \r \h </w:instrText>
      </w:r>
      <w:r>
        <w:fldChar w:fldCharType="separate"/>
      </w:r>
      <w:r>
        <w:t>4.2.5</w:t>
      </w:r>
      <w:r>
        <w:fldChar w:fldCharType="end"/>
      </w:r>
      <w:r>
        <w:t>)</w:t>
      </w:r>
    </w:p>
    <w:p>
      <w:pPr>
        <w:pStyle w:val="Lista"/>
      </w:pPr>
      <w:r>
        <w:t xml:space="preserve">the element </w:t>
      </w:r>
      <w:r>
        <w:rPr>
          <w:rStyle w:val="Code"/>
        </w:rPr>
        <w:t>&lt;num&gt;</w:t>
      </w:r>
      <w:r>
        <w:t xml:space="preserve"> must, as a rule, have the attribute </w:t>
      </w:r>
      <w:r>
        <w:rPr>
          <w:rStyle w:val="Codeattribute"/>
        </w:rPr>
        <w:t>@value</w:t>
      </w:r>
      <w:r>
        <w:t>, recording in a machine-readable form the final value of the entire number within the element</w:t>
      </w:r>
    </w:p>
    <w:p>
      <w:pPr>
        <w:pStyle w:val="Lista"/>
      </w:pPr>
      <w:r>
        <w:rPr>
          <w:b/>
          <w:bCs/>
        </w:rPr>
        <w:t>fractions</w:t>
      </w:r>
      <w:r>
        <w:t xml:space="preserve"> shall be represented here as decimal fractions, never dropping the 0 before fractions smaller than 1 and always using a decimal point, not a different decimal marker, e.g. </w:t>
      </w:r>
      <w:r>
        <w:rPr>
          <w:rStyle w:val="Code"/>
        </w:rPr>
        <w:t xml:space="preserve">&lt;num </w:t>
      </w:r>
      <w:r>
        <w:rPr>
          <w:rStyle w:val="Codeattribute"/>
        </w:rPr>
        <w:t>value</w:t>
      </w:r>
      <w:r>
        <w:rPr>
          <w:rStyle w:val="Code"/>
        </w:rPr>
        <w:t>=</w:t>
      </w:r>
      <w:r>
        <w:rPr>
          <w:rStyle w:val="Codevalue"/>
        </w:rPr>
        <w:t>"0.5"</w:t>
      </w:r>
      <w:r>
        <w:rPr>
          <w:rStyle w:val="Code"/>
        </w:rPr>
        <w:t>&gt;</w:t>
      </w:r>
    </w:p>
    <w:p>
      <w:pPr>
        <w:pStyle w:val="Lista2"/>
      </w:pPr>
      <w:r>
        <w:t xml:space="preserve">round the value to three digits after the decimal point for any fractions that would require a longer sequence of digits, e.g. encode ⅓  as </w:t>
      </w:r>
      <w:r>
        <w:rPr>
          <w:rStyle w:val="Code"/>
        </w:rPr>
        <w:t xml:space="preserve">&lt;num </w:t>
      </w:r>
      <w:r>
        <w:rPr>
          <w:rStyle w:val="Codeattribute"/>
        </w:rPr>
        <w:t>value</w:t>
      </w:r>
      <w:r>
        <w:rPr>
          <w:rStyle w:val="Code"/>
        </w:rPr>
        <w:t>=</w:t>
      </w:r>
      <w:r>
        <w:rPr>
          <w:rStyle w:val="Codevalue"/>
        </w:rPr>
        <w:t>"0.333"</w:t>
      </w:r>
      <w:r>
        <w:rPr>
          <w:rStyle w:val="Code"/>
        </w:rPr>
        <w:t>&gt;</w:t>
      </w:r>
    </w:p>
    <w:p>
      <w:pPr>
        <w:pStyle w:val="Lista"/>
      </w:pPr>
      <w:r>
        <w:rPr>
          <w:b/>
          <w:bCs/>
        </w:rPr>
        <w:t>some examples of numerals with full markup</w:t>
      </w:r>
      <w:r>
        <w:t>:</w:t>
      </w:r>
    </w:p>
    <w:p>
      <w:pPr>
        <w:pStyle w:val="Lista2"/>
      </w:pPr>
      <w:r>
        <w:t xml:space="preserve">the number three denoted by a numeral character: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p>
    <w:p>
      <w:pPr>
        <w:pStyle w:val="Lista2"/>
      </w:pPr>
      <w:r>
        <w:t xml:space="preserve">the number three denoted by three vertical bars in a Cambodian inscription: </w:t>
      </w:r>
      <w:r>
        <w:rPr>
          <w:rStyle w:val="Code"/>
        </w:rPr>
        <w:t xml:space="preserve">&lt;num </w:t>
      </w:r>
      <w:r>
        <w:rPr>
          <w:rStyle w:val="Codeattribute"/>
        </w:rPr>
        <w:t>value</w:t>
      </w:r>
      <w:r>
        <w:rPr>
          <w:rStyle w:val="Code"/>
        </w:rPr>
        <w:t>=</w:t>
      </w:r>
      <w:r>
        <w:rPr>
          <w:rStyle w:val="Codevalue"/>
        </w:rPr>
        <w:t>"3"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III</w:t>
      </w:r>
      <w:r>
        <w:rPr>
          <w:rStyle w:val="Code"/>
        </w:rPr>
        <w:t>&lt;/g&gt;&lt;/num&gt;</w:t>
      </w:r>
    </w:p>
    <w:p>
      <w:pPr>
        <w:pStyle w:val="Lista2"/>
      </w:pPr>
      <w:r>
        <w:t xml:space="preserve">one hundred and twenty-three, written in place value notation: </w:t>
      </w:r>
      <w:r>
        <w:rPr>
          <w:rStyle w:val="Code"/>
        </w:rPr>
        <w:t xml:space="preserve">&lt;num </w:t>
      </w:r>
      <w:r>
        <w:rPr>
          <w:rStyle w:val="Codeattribute"/>
        </w:rPr>
        <w:t>value</w:t>
      </w:r>
      <w:r>
        <w:rPr>
          <w:rStyle w:val="Code"/>
        </w:rPr>
        <w:t>=</w:t>
      </w:r>
      <w:r>
        <w:rPr>
          <w:rStyle w:val="Codevalue"/>
        </w:rPr>
        <w:t>"123"</w:t>
      </w:r>
      <w:r>
        <w:rPr>
          <w:rStyle w:val="Code"/>
        </w:rPr>
        <w:t>&gt;</w:t>
      </w:r>
      <w:r>
        <w:rPr>
          <w:rStyle w:val="Codetext"/>
        </w:rPr>
        <w:t>123</w:t>
      </w:r>
      <w:r>
        <w:rPr>
          <w:rStyle w:val="Code"/>
        </w:rPr>
        <w:t>&lt;/num&gt;</w:t>
      </w:r>
    </w:p>
    <w:p>
      <w:pPr>
        <w:pStyle w:val="Lista2"/>
      </w:pPr>
      <w:r>
        <w:t xml:space="preserve">one hundred and twenty-three, written in additive notation with a sign for 100, one for 20 and one for 3: </w:t>
      </w:r>
      <w:r>
        <w:rPr>
          <w:rStyle w:val="Code"/>
        </w:rPr>
        <w:t xml:space="preserve">&lt;num </w:t>
      </w:r>
      <w:r>
        <w:rPr>
          <w:rStyle w:val="Codeattribute"/>
        </w:rPr>
        <w:t>value</w:t>
      </w:r>
      <w:r>
        <w:rPr>
          <w:rStyle w:val="Code"/>
        </w:rPr>
        <w:t>=</w:t>
      </w:r>
      <w:r>
        <w:rPr>
          <w:rStyle w:val="Codevalue"/>
        </w:rPr>
        <w:t>"123"</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20</w:t>
      </w:r>
      <w:r>
        <w:rPr>
          <w:rStyle w:val="Code"/>
        </w:rPr>
        <w:t>&lt;/g&gt;</w:t>
      </w:r>
      <w:r>
        <w:rPr>
          <w:rStyle w:val="Codetext"/>
        </w:rPr>
        <w:t xml:space="preserve"> 3</w:t>
      </w:r>
      <w:r>
        <w:rPr>
          <w:rStyle w:val="Code"/>
        </w:rPr>
        <w:t>&lt;/num&gt;</w:t>
      </w:r>
    </w:p>
    <w:p>
      <w:pPr>
        <w:pStyle w:val="Lista2"/>
      </w:pPr>
      <w:r>
        <w:t xml:space="preserve">ninety written as the Khmer digit 80 and digit 10: </w:t>
      </w:r>
      <w:r>
        <w:rPr>
          <w:rStyle w:val="Code"/>
        </w:rPr>
        <w:t xml:space="preserve">&lt;num </w:t>
      </w:r>
      <w:r>
        <w:rPr>
          <w:rStyle w:val="Codeattribute"/>
        </w:rPr>
        <w:t>value</w:t>
      </w:r>
      <w:r>
        <w:rPr>
          <w:rStyle w:val="Code"/>
        </w:rPr>
        <w:t>=</w:t>
      </w:r>
      <w:r>
        <w:rPr>
          <w:rStyle w:val="Codevalue"/>
        </w:rPr>
        <w:t>"90"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80</w:t>
      </w:r>
      <w:r>
        <w:rPr>
          <w:rStyle w:val="Code"/>
        </w:rPr>
        <w:t>&lt;/g&gt;</w:t>
      </w:r>
      <w:r>
        <w:rPr>
          <w:rStyle w:val="Codetext"/>
        </w:rPr>
        <w:t xml:space="preserve">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p>
      <w:pPr>
        <w:pStyle w:val="Lista2"/>
      </w:pPr>
      <w:r>
        <w:t xml:space="preserve">one thousand, written with one sign meaning “1000”: </w:t>
      </w:r>
      <w:r>
        <w:rPr>
          <w:rStyle w:val="Code"/>
        </w:rPr>
        <w:t xml:space="preserve">&lt;num </w:t>
      </w:r>
      <w:r>
        <w:rPr>
          <w:rStyle w:val="Codeattribute"/>
        </w:rPr>
        <w:t>value</w:t>
      </w:r>
      <w:r>
        <w:rPr>
          <w:rStyle w:val="Code"/>
        </w:rPr>
        <w:t>=</w:t>
      </w:r>
      <w:r>
        <w:rPr>
          <w:rStyle w:val="Codevalue"/>
        </w:rPr>
        <w:t>"1000"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&lt;/g&gt;&lt;/num&gt;</w:t>
      </w:r>
    </w:p>
    <w:p>
      <w:pPr>
        <w:pStyle w:val="Lista2"/>
      </w:pPr>
      <w:r>
        <w:t xml:space="preserve">one half, written as a single character: </w:t>
      </w:r>
      <w:r>
        <w:rPr>
          <w:rStyle w:val="Code"/>
        </w:rPr>
        <w:t xml:space="preserve">&lt;num </w:t>
      </w:r>
      <w:r>
        <w:rPr>
          <w:rStyle w:val="Codeattribute"/>
        </w:rPr>
        <w:t>value</w:t>
      </w:r>
      <w:r>
        <w:rPr>
          <w:rStyle w:val="Code"/>
        </w:rPr>
        <w:t>=</w:t>
      </w:r>
      <w:r>
        <w:rPr>
          <w:rStyle w:val="Codevalue"/>
        </w:rPr>
        <w:t>"0.5"</w:t>
      </w:r>
      <w:r>
        <w:rPr>
          <w:rStyle w:val="Code"/>
        </w:rPr>
        <w:t>&gt;</w:t>
      </w:r>
      <w:r>
        <w:rPr>
          <w:rStyle w:val="Codetext"/>
        </w:rPr>
        <w:t>½</w:t>
      </w:r>
      <w:r>
        <w:rPr>
          <w:rStyle w:val="Code"/>
        </w:rPr>
        <w:t>&lt;/num&gt;</w:t>
      </w:r>
    </w:p>
    <w:p>
      <w:pPr>
        <w:pStyle w:val="Lista2"/>
      </w:pPr>
      <w:r>
        <w:t xml:space="preserve">one eighth, written as a single character: </w:t>
      </w:r>
      <w:r>
        <w:rPr>
          <w:rStyle w:val="Code"/>
        </w:rPr>
        <w:t xml:space="preserve">&lt;num </w:t>
      </w:r>
      <w:r>
        <w:rPr>
          <w:rStyle w:val="Codeattribute"/>
        </w:rPr>
        <w:t>value</w:t>
      </w:r>
      <w:r>
        <w:rPr>
          <w:rStyle w:val="Code"/>
        </w:rPr>
        <w:t>=</w:t>
      </w:r>
      <w:r>
        <w:rPr>
          <w:rStyle w:val="Codevalue"/>
        </w:rPr>
        <w:t>"0.125"</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pPr>
        <w:pStyle w:val="Lista2"/>
      </w:pPr>
      <w:r>
        <w:t xml:space="preserve">three and one third, written as a digit 3 and one character standing for “one third”: </w:t>
      </w:r>
      <w:r>
        <w:rPr>
          <w:rStyle w:val="Code"/>
        </w:rPr>
        <w:t xml:space="preserve">&lt;num </w:t>
      </w:r>
      <w:r>
        <w:rPr>
          <w:rStyle w:val="Codeattribute"/>
        </w:rPr>
        <w:t>value</w:t>
      </w:r>
      <w:r>
        <w:rPr>
          <w:rStyle w:val="Code"/>
        </w:rPr>
        <w:t>=</w:t>
      </w:r>
      <w:r>
        <w:rPr>
          <w:rStyle w:val="Codevalue"/>
        </w:rPr>
        <w:t>"3.333"</w:t>
      </w:r>
      <w:r>
        <w:rPr>
          <w:rStyle w:val="Code"/>
        </w:rPr>
        <w:t>&gt;</w:t>
      </w:r>
      <w:r>
        <w:rPr>
          <w:rStyle w:val="Codetext"/>
        </w:rPr>
        <w:t>3 ⅓</w:t>
      </w:r>
      <w:r>
        <w:rPr>
          <w:rStyle w:val="Code"/>
        </w:rPr>
        <w:t>&lt;/num&gt;</w:t>
      </w:r>
    </w:p>
    <w:p>
      <w:pPr>
        <w:pStyle w:val="Lista2"/>
        <w:rPr>
          <w:rStyle w:val="Code"/>
          <w:rFonts w:ascii="Gentium Plus" w:hAnsi="Gentium Plus" w:cs="Arial Unicode MS"/>
          <w:noProof w:val="0"/>
          <w:color w:val="auto"/>
          <w:shd w:val="clear" w:color="auto" w:fill="auto"/>
        </w:rPr>
      </w:pPr>
      <w:r>
        <w:t xml:space="preserve">three and one eighth, written as a digit 3 and one character standing for “one eighth”: </w:t>
      </w:r>
      <w:r>
        <w:rPr>
          <w:rStyle w:val="Code"/>
        </w:rPr>
        <w:t xml:space="preserve">&lt;num </w:t>
      </w:r>
      <w:r>
        <w:rPr>
          <w:rStyle w:val="Codeattribute"/>
        </w:rPr>
        <w:t>value</w:t>
      </w:r>
      <w:r>
        <w:rPr>
          <w:rStyle w:val="Code"/>
        </w:rPr>
        <w:t>=</w:t>
      </w:r>
      <w:r>
        <w:rPr>
          <w:rStyle w:val="Codevalue"/>
        </w:rPr>
        <w:t>"3.125"</w:t>
      </w:r>
      <w:r>
        <w:rPr>
          <w:rStyle w:val="Code"/>
        </w:rPr>
        <w:t>&gt;</w:t>
      </w:r>
      <w:r>
        <w:rPr>
          <w:rStyle w:val="Codetext"/>
        </w:rPr>
        <w:t xml:space="preserve">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1/8</w:t>
      </w:r>
      <w:r>
        <w:rPr>
          <w:rStyle w:val="Code"/>
        </w:rPr>
        <w:t>&lt;/g&gt;&lt;/num&gt;</w:t>
      </w:r>
    </w:p>
    <w:p>
      <w:pPr>
        <w:pStyle w:val="Lista2"/>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r>
        <w:t xml:space="preserve"> and </w:t>
      </w:r>
      <w:r>
        <w:fldChar w:fldCharType="begin"/>
      </w:r>
      <w:r>
        <w:instrText xml:space="preserve"> REF _Ref182560892 \h </w:instrText>
      </w:r>
      <w:r>
        <w:fldChar w:fldCharType="separate"/>
      </w:r>
      <w:r>
        <w:t xml:space="preserve">Example </w:t>
      </w:r>
      <w:r>
        <w:rPr>
          <w:noProof/>
        </w:rPr>
        <w:t>7.1.1</w:t>
      </w:r>
      <w:r>
        <w:t>.</w:t>
      </w:r>
      <w:r>
        <w:rPr>
          <w:noProof/>
        </w:rPr>
        <w:t>A</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62" w:name="_Ref182560892"/>
            <w:r>
              <w:t xml:space="preserve">Example </w:t>
            </w:r>
            <w:fldSimple w:instr=" STYLEREF 3 \s ">
              <w:r>
                <w:rPr>
                  <w:noProof/>
                </w:rPr>
                <w:t>7.1.1</w:t>
              </w:r>
            </w:fldSimple>
            <w:r>
              <w:t>.</w:t>
            </w:r>
            <w:fldSimple w:instr=" SEQ Example \* ALPHABETIC \s 3 ">
              <w:r>
                <w:rPr>
                  <w:noProof/>
                </w:rPr>
                <w:t>A</w:t>
              </w:r>
            </w:fldSimple>
            <w:bookmarkEnd w:id="662"/>
            <w:r>
              <w:t>: complex Tamil numeral</w:t>
            </w:r>
          </w:p>
        </w:tc>
      </w:tr>
      <w:tr>
        <w:tc>
          <w:tcPr>
            <w:tcW w:w="5000" w:type="pct"/>
          </w:tcPr>
          <w:p>
            <w:pPr>
              <w:pStyle w:val="Image"/>
              <w:rPr>
                <w:rStyle w:val="Code"/>
              </w:rPr>
            </w:pPr>
            <w:r>
              <w:drawing>
                <wp:inline distT="0" distB="0" distL="0" distR="0">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tc>
          <w:tcPr>
            <w:tcW w:w="5000" w:type="pct"/>
          </w:tcPr>
          <w:p>
            <w:pPr>
              <w:pStyle w:val="TableNote"/>
              <w:keepNext/>
            </w:pPr>
            <w:r>
              <w:t xml:space="preserve">the numeral </w:t>
            </w:r>
            <w:bookmarkStart w:id="663" w:name="_Hlk44068151"/>
            <w:r>
              <w:t xml:space="preserve">1830 is written as 1000 </w:t>
            </w:r>
            <w:r>
              <w:rPr>
                <w:noProof/>
              </w:rPr>
              <w:t>(</w:t>
            </w:r>
            <w:r>
              <w:t xml:space="preserve">plus) 8 </w:t>
            </w:r>
            <w:r>
              <w:rPr>
                <w:noProof/>
              </w:rPr>
              <w:t>(</w:t>
            </w:r>
            <w:r>
              <w:t xml:space="preserve">times) 100 </w:t>
            </w:r>
            <w:r>
              <w:rPr>
                <w:noProof/>
              </w:rPr>
              <w:t>(</w:t>
            </w:r>
            <w:r>
              <w:t xml:space="preserve">plus) 3 </w:t>
            </w:r>
            <w:r>
              <w:rPr>
                <w:noProof/>
              </w:rPr>
              <w:t>(</w:t>
            </w:r>
            <w:r>
              <w:t>times) 10</w:t>
            </w:r>
            <w:bookmarkEnd w:id="663"/>
          </w:p>
        </w:tc>
      </w:tr>
      <w:tr>
        <w:tc>
          <w:tcPr>
            <w:tcW w:w="5000" w:type="pct"/>
          </w:tcPr>
          <w:p>
            <w:pPr>
              <w:pStyle w:val="CodeParagraph"/>
              <w:rPr>
                <w:rFonts w:ascii="Consolas" w:hAnsi="Consolas" w:cs="Consolas"/>
                <w:noProof/>
                <w:color w:val="002060"/>
                <w:shd w:val="clear" w:color="auto" w:fill="F2F2F2" w:themeFill="background1" w:themeFillShade="F2"/>
              </w:rPr>
            </w:pPr>
            <w:r>
              <w:rPr>
                <w:rStyle w:val="Code"/>
              </w:rPr>
              <w:t xml:space="preserve">&lt;num </w:t>
            </w:r>
            <w:r>
              <w:rPr>
                <w:rStyle w:val="Codeattribute"/>
              </w:rPr>
              <w:t>value</w:t>
            </w:r>
            <w:r>
              <w:rPr>
                <w:rStyle w:val="Code"/>
              </w:rPr>
              <w:t>=</w:t>
            </w:r>
            <w:r>
              <w:rPr>
                <w:rStyle w:val="Codevalue"/>
              </w:rPr>
              <w:t>"1830"</w:t>
            </w:r>
            <w:r>
              <w:rPr>
                <w:rStyle w:val="Code"/>
              </w:rPr>
              <w:t xml:space="preserve">&gt;&lt;g </w:t>
            </w:r>
            <w:r>
              <w:rPr>
                <w:rStyle w:val="Codeattribute"/>
              </w:rPr>
              <w:t>type</w:t>
            </w:r>
            <w:r>
              <w:rPr>
                <w:rStyle w:val="Code"/>
              </w:rPr>
              <w:t>=</w:t>
            </w:r>
            <w:r>
              <w:rPr>
                <w:rStyle w:val="Codevalue"/>
              </w:rPr>
              <w:t>"numeral"</w:t>
            </w:r>
            <w:r>
              <w:rPr>
                <w:rStyle w:val="Code"/>
              </w:rPr>
              <w:t>&gt;</w:t>
            </w:r>
            <w:r>
              <w:rPr>
                <w:rStyle w:val="Codetext"/>
              </w:rPr>
              <w:t>1000</w:t>
            </w:r>
            <w:r>
              <w:rPr>
                <w:rStyle w:val="Code"/>
              </w:rPr>
              <w:t>&lt;/g&gt;</w:t>
            </w:r>
            <w:r>
              <w:rPr>
                <w:rStyle w:val="Codetext"/>
              </w:rPr>
              <w:t xml:space="preserve"> 8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100</w:t>
            </w:r>
            <w:r>
              <w:rPr>
                <w:rStyle w:val="Code"/>
              </w:rPr>
              <w:t>&lt;/g&gt;</w:t>
            </w:r>
            <w:r>
              <w:rPr>
                <w:rStyle w:val="Codetext"/>
              </w:rPr>
              <w:t xml:space="preserve"> 3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10</w:t>
            </w:r>
            <w:r>
              <w:rPr>
                <w:rStyle w:val="Code"/>
              </w:rPr>
              <w:t>&lt;/g&gt;&lt;/num&gt;</w:t>
            </w:r>
          </w:p>
        </w:tc>
      </w:tr>
    </w:tbl>
    <w:p>
      <w:pPr>
        <w:pStyle w:val="Cmsor3"/>
      </w:pPr>
      <w:bookmarkStart w:id="664" w:name="_du4pk4npc5nc" w:colFirst="0" w:colLast="0"/>
      <w:bookmarkStart w:id="665" w:name="_Toc183083853"/>
      <w:bookmarkEnd w:id="664"/>
      <w:r>
        <w:t>Difficulties in reading numbers</w:t>
      </w:r>
      <w:bookmarkEnd w:id="665"/>
    </w:p>
    <w:p>
      <w:pPr>
        <w:pStyle w:val="Lista"/>
      </w:pPr>
      <w:r>
        <w:t xml:space="preserve">problems with reading numeral signs </w:t>
      </w:r>
      <w:r>
        <w:rPr>
          <w:noProof/>
        </w:rPr>
        <w:t>(</w:t>
      </w:r>
      <w:r>
        <w:t xml:space="preserve">e.g. lacunae, unclear and ambiguous readings) can be marked up in the same way as other reading difficulties </w:t>
      </w:r>
      <w:r>
        <w:rPr>
          <w:noProof/>
        </w:rPr>
        <w:t>(</w:t>
      </w:r>
      <w:r>
        <w:t>§</w:t>
      </w:r>
      <w:r>
        <w:fldChar w:fldCharType="begin"/>
      </w:r>
      <w:r>
        <w:instrText xml:space="preserve"> REF _Ref43988752 \w \h  \* MERGEFORMAT </w:instrText>
      </w:r>
      <w:r>
        <w:fldChar w:fldCharType="separate"/>
      </w:r>
      <w:r>
        <w:t>5</w:t>
      </w:r>
      <w:r>
        <w:fldChar w:fldCharType="end"/>
      </w:r>
      <w:r>
        <w:t>)</w:t>
      </w:r>
    </w:p>
    <w:p>
      <w:pPr>
        <w:pStyle w:val="Lista"/>
      </w:pPr>
      <w:r>
        <w:lastRenderedPageBreak/>
        <w:t xml:space="preserve">if a numeral sign is </w:t>
      </w:r>
      <w:r>
        <w:rPr>
          <w:b/>
          <w:bCs/>
        </w:rPr>
        <w:t>unclear or ambiguous</w:t>
      </w:r>
      <w:r>
        <w:t xml:space="preserve">, the applicable </w:t>
      </w:r>
      <w:r>
        <w:rPr>
          <w:b/>
          <w:bCs/>
        </w:rPr>
        <w:t>tags</w:t>
      </w:r>
      <w:r>
        <w:t xml:space="preserve"> go </w:t>
      </w:r>
      <w:r>
        <w:rPr>
          <w:b/>
          <w:bCs/>
        </w:rPr>
        <w:t>outside</w:t>
      </w:r>
      <w:r>
        <w:t xml:space="preserve"> any </w:t>
      </w:r>
      <w:r>
        <w:rPr>
          <w:rStyle w:val="Code"/>
        </w:rPr>
        <w:t>&lt;g&gt;</w:t>
      </w:r>
      <w:r>
        <w:t xml:space="preserve"> elements applied to numeral characters, but they go </w:t>
      </w:r>
      <w:r>
        <w:rPr>
          <w:b/>
          <w:bCs/>
        </w:rPr>
        <w:t>inside</w:t>
      </w:r>
      <w:r>
        <w:t xml:space="preserve"> the </w:t>
      </w:r>
      <w:r>
        <w:rPr>
          <w:rStyle w:val="Code"/>
        </w:rPr>
        <w:t>&lt;num&gt;</w:t>
      </w:r>
      <w:r>
        <w:t xml:space="preserve"> element that wraps numbers as a whole</w:t>
      </w:r>
    </w:p>
    <w:p>
      <w:pPr>
        <w:pStyle w:val="Lista"/>
      </w:pPr>
      <w:r>
        <w:t xml:space="preserve">numbers whose reading is problematic will usually not have a definite value that you can encode in the </w:t>
      </w:r>
      <w:r>
        <w:rPr>
          <w:rStyle w:val="Code"/>
        </w:rPr>
        <w:t>&lt;num&gt;</w:t>
      </w:r>
      <w:r>
        <w:t xml:space="preserve"> element; to deal with this problem, choose one of the following methods</w:t>
      </w:r>
      <w:r>
        <w:rPr>
          <w:rStyle w:val="Lbjegyzet-hivatkozs"/>
        </w:rPr>
        <w:footnoteReference w:id="42"/>
      </w:r>
    </w:p>
    <w:p>
      <w:pPr>
        <w:pStyle w:val="Lista2"/>
      </w:pPr>
      <w:r>
        <w:rPr>
          <w:b/>
          <w:bCs/>
        </w:rPr>
        <w:t>1</w:t>
      </w:r>
      <w:r>
        <w:t xml:space="preserve">. if you can establish a </w:t>
      </w:r>
      <w:r>
        <w:rPr>
          <w:b/>
          <w:bCs/>
        </w:rPr>
        <w:t xml:space="preserve">range </w:t>
      </w:r>
      <w:r>
        <w:t xml:space="preserve">that covers the </w:t>
      </w:r>
      <w:r>
        <w:rPr>
          <w:b/>
          <w:bCs/>
        </w:rPr>
        <w:t>possible values</w:t>
      </w:r>
      <w:r>
        <w:t xml:space="preserve"> of a problematic numeral:</w:t>
      </w:r>
    </w:p>
    <w:p>
      <w:pPr>
        <w:pStyle w:val="Lista3"/>
      </w:pPr>
      <w:r>
        <w:t xml:space="preserve">instead of the attribute </w:t>
      </w:r>
      <w:r>
        <w:rPr>
          <w:rStyle w:val="Codeattribute"/>
        </w:rPr>
        <w:t>@value</w:t>
      </w:r>
      <w:r>
        <w:t xml:space="preserve">, use </w:t>
      </w:r>
      <w:r>
        <w:rPr>
          <w:rStyle w:val="Codeattribute"/>
        </w:rPr>
        <w:t>@atLeast</w:t>
      </w:r>
      <w:r>
        <w:t xml:space="preserve"> and </w:t>
      </w:r>
      <w:r>
        <w:rPr>
          <w:rStyle w:val="Codeattribute"/>
        </w:rPr>
        <w:t>@atMost</w:t>
      </w:r>
      <w:r>
        <w:t xml:space="preserve"> in the </w:t>
      </w:r>
      <w:r>
        <w:rPr>
          <w:rStyle w:val="Code"/>
        </w:rPr>
        <w:t>&lt;num&gt;</w:t>
      </w:r>
      <w:r>
        <w:t xml:space="preserve"> element to record the lowest and highest possible value of the number as a whole</w:t>
      </w:r>
    </w:p>
    <w:p>
      <w:pPr>
        <w:pStyle w:val="Lista4"/>
      </w:pPr>
      <w:r>
        <w:t xml:space="preserve">e.g. for three digits in place value notation, where the first two digits are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"109"</w:t>
      </w:r>
      <w:r>
        <w:rPr>
          <w:rStyle w:val="Code"/>
        </w:rPr>
        <w:t>&gt;</w:t>
      </w:r>
      <w:r>
        <w:rPr>
          <w:rStyle w:val="Codetext"/>
        </w:rPr>
        <w:t>10</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Lista3"/>
      </w:pPr>
      <w:r>
        <w:t>because of its relative simplicity, this method is also recommended for situations where only some figures in a relatively limited range are possible</w:t>
      </w:r>
    </w:p>
    <w:p>
      <w:pPr>
        <w:pStyle w:val="Lista4"/>
      </w:pPr>
      <w:r>
        <w:t xml:space="preserve">e.g. for an unclear numeral sign that may be 80 or 90 with equal likelihood: </w:t>
      </w:r>
      <w:r>
        <w:rPr>
          <w:rStyle w:val="Code"/>
        </w:rPr>
        <w:t xml:space="preserve">&lt;num </w:t>
      </w:r>
      <w:r>
        <w:rPr>
          <w:rStyle w:val="Codeattribute"/>
        </w:rPr>
        <w:t>atLeast</w:t>
      </w:r>
      <w:r>
        <w:rPr>
          <w:rStyle w:val="Code"/>
        </w:rPr>
        <w:t>=</w:t>
      </w:r>
      <w:r>
        <w:rPr>
          <w:rStyle w:val="Codevalue"/>
        </w:rPr>
        <w:t>"80"</w:t>
      </w:r>
      <w:r>
        <w:rPr>
          <w:rStyle w:val="Code"/>
        </w:rPr>
        <w:t xml:space="preserve"> </w:t>
      </w:r>
      <w:r>
        <w:rPr>
          <w:rStyle w:val="Codeattribute"/>
        </w:rPr>
        <w:t>atMost</w:t>
      </w:r>
      <w:r>
        <w:rPr>
          <w:rStyle w:val="Code"/>
        </w:rPr>
        <w:t>=</w:t>
      </w:r>
      <w:r>
        <w:rPr>
          <w:rStyle w:val="Codevalue"/>
        </w:rPr>
        <w:t>"90"</w:t>
      </w:r>
      <w:r>
        <w:rPr>
          <w:rStyle w:val="Code"/>
        </w:rPr>
        <w:t xml:space="preserve">&gt;&lt;choice&gt;&lt;unclear&gt;&lt;g </w:t>
      </w:r>
      <w:r>
        <w:rPr>
          <w:rStyle w:val="Codeattribute"/>
        </w:rPr>
        <w:t>type</w:t>
      </w:r>
      <w:r>
        <w:rPr>
          <w:rStyle w:val="Code"/>
        </w:rPr>
        <w:t>=</w:t>
      </w:r>
      <w:r>
        <w:rPr>
          <w:rStyle w:val="Codevalue"/>
        </w:rPr>
        <w:t>"numeral"</w:t>
      </w:r>
      <w:r>
        <w:rPr>
          <w:rStyle w:val="Code"/>
        </w:rPr>
        <w:t>&gt;</w:t>
      </w:r>
      <w:r>
        <w:rPr>
          <w:rStyle w:val="Codetext"/>
        </w:rPr>
        <w:t>80</w:t>
      </w:r>
      <w:r>
        <w:rPr>
          <w:rStyle w:val="Code"/>
        </w:rPr>
        <w:t xml:space="preserve">&lt;/g&gt;&lt;/unclear&gt;&lt;unclear&gt;&lt;g </w:t>
      </w:r>
      <w:r>
        <w:rPr>
          <w:rStyle w:val="Codeattribute"/>
        </w:rPr>
        <w:t>type</w:t>
      </w:r>
      <w:r>
        <w:rPr>
          <w:rStyle w:val="Code"/>
        </w:rPr>
        <w:t>=</w:t>
      </w:r>
      <w:r>
        <w:rPr>
          <w:rStyle w:val="Codevalue"/>
        </w:rPr>
        <w:t>"numeral"</w:t>
      </w:r>
      <w:r>
        <w:rPr>
          <w:rStyle w:val="Code"/>
        </w:rPr>
        <w:t>&gt;</w:t>
      </w:r>
      <w:r>
        <w:rPr>
          <w:rStyle w:val="Codetext"/>
        </w:rPr>
        <w:t>90</w:t>
      </w:r>
      <w:r>
        <w:rPr>
          <w:rStyle w:val="Code"/>
        </w:rPr>
        <w:t>&lt;/g&gt;&lt;/unclear&gt;&lt;/choice&gt;&lt;/num&gt;</w:t>
      </w:r>
    </w:p>
    <w:p>
      <w:pPr>
        <w:pStyle w:val="Lista2"/>
      </w:pPr>
      <w:r>
        <w:rPr>
          <w:b/>
          <w:bCs/>
        </w:rPr>
        <w:t>2</w:t>
      </w:r>
      <w:r>
        <w:t xml:space="preserve">. if you can establish a </w:t>
      </w:r>
      <w:r>
        <w:rPr>
          <w:b/>
          <w:bCs/>
        </w:rPr>
        <w:t>single tentative value</w:t>
      </w:r>
      <w:r>
        <w:t xml:space="preserve"> for a problematic numeral:</w:t>
      </w:r>
    </w:p>
    <w:p>
      <w:pPr>
        <w:pStyle w:val="Lista3"/>
      </w:pPr>
      <w:r>
        <w:t xml:space="preserve">encode this in the attribute </w:t>
      </w:r>
      <w:r>
        <w:rPr>
          <w:rStyle w:val="Codeattribute"/>
        </w:rPr>
        <w:t>@value</w:t>
      </w:r>
      <w:r>
        <w:t xml:space="preserve"> and add the attribute </w:t>
      </w:r>
      <w:r>
        <w:rPr>
          <w:rStyle w:val="Codeattribute"/>
        </w:rPr>
        <w:t>@cert</w:t>
      </w:r>
      <w:r>
        <w:t xml:space="preserve"> with the value </w:t>
      </w:r>
      <w:r>
        <w:rPr>
          <w:rStyle w:val="Codevalue"/>
        </w:rPr>
        <w:t>"low"</w:t>
      </w:r>
      <w:r>
        <w:t xml:space="preserve"> to flag the value as tentative</w:t>
      </w:r>
    </w:p>
    <w:p>
      <w:pPr>
        <w:pStyle w:val="Lista3"/>
      </w:pPr>
      <w:r>
        <w:t xml:space="preserve">e.g. for three digits in place value notation, where the first two digits are 2 and 4, and the last digit seems to be 6: </w:t>
      </w:r>
      <w:r>
        <w:rPr>
          <w:rStyle w:val="Code"/>
        </w:rPr>
        <w:t xml:space="preserve">&lt;num </w:t>
      </w:r>
      <w:r>
        <w:rPr>
          <w:rStyle w:val="Codeattribute"/>
        </w:rPr>
        <w:t>value</w:t>
      </w:r>
      <w:r>
        <w:rPr>
          <w:rStyle w:val="Code"/>
        </w:rPr>
        <w:t>=</w:t>
      </w:r>
      <w:r>
        <w:rPr>
          <w:rStyle w:val="Codevalue"/>
        </w:rPr>
        <w:t>"246"</w:t>
      </w:r>
      <w:r>
        <w:rPr>
          <w:rStyle w:val="Code"/>
        </w:rPr>
        <w:t xml:space="preserve"> </w:t>
      </w:r>
      <w:r>
        <w:rPr>
          <w:rStyle w:val="Codeattribute"/>
        </w:rPr>
        <w:t>cert</w:t>
      </w:r>
      <w:r>
        <w:rPr>
          <w:rStyle w:val="Code"/>
        </w:rPr>
        <w:t>=</w:t>
      </w:r>
      <w:r>
        <w:rPr>
          <w:rStyle w:val="Codevalue"/>
        </w:rPr>
        <w:t>"low"</w:t>
      </w:r>
      <w:r>
        <w:rPr>
          <w:rStyle w:val="Code"/>
        </w:rPr>
        <w:t>&gt;</w:t>
      </w:r>
      <w:r>
        <w:rPr>
          <w:rStyle w:val="Codetext"/>
        </w:rPr>
        <w:t>24</w:t>
      </w:r>
      <w:r>
        <w:rPr>
          <w:rStyle w:val="Code"/>
        </w:rPr>
        <w:t>&lt;unclear&gt;</w:t>
      </w:r>
      <w:r>
        <w:rPr>
          <w:rStyle w:val="Codetext"/>
        </w:rPr>
        <w:t>6</w:t>
      </w:r>
      <w:r>
        <w:rPr>
          <w:rStyle w:val="Code"/>
        </w:rPr>
        <w:t>&lt;/unclear&gt;&lt;/num&gt;</w:t>
      </w:r>
    </w:p>
    <w:p>
      <w:pPr>
        <w:pStyle w:val="Lista2"/>
      </w:pPr>
      <w:r>
        <w:rPr>
          <w:b/>
          <w:bCs/>
        </w:rPr>
        <w:t>3</w:t>
      </w:r>
      <w:r>
        <w:t xml:space="preserve">. the above methods may be combined to encode a </w:t>
      </w:r>
      <w:r>
        <w:rPr>
          <w:b/>
          <w:bCs/>
        </w:rPr>
        <w:t>range of tentative values</w:t>
      </w:r>
    </w:p>
    <w:p>
      <w:pPr>
        <w:pStyle w:val="Lista3"/>
      </w:pPr>
      <w:r>
        <w:t xml:space="preserve">e.g. for three digits in place value notation, where the first two digits are probably 1 and 0, and the last digit is illegible: </w:t>
      </w:r>
      <w:r>
        <w:rPr>
          <w:rStyle w:val="Code"/>
        </w:rPr>
        <w:t xml:space="preserve">&lt;num </w:t>
      </w:r>
      <w:r>
        <w:rPr>
          <w:rStyle w:val="Codeattribute"/>
        </w:rPr>
        <w:t>atLeast</w:t>
      </w:r>
      <w:r>
        <w:rPr>
          <w:rStyle w:val="Code"/>
        </w:rPr>
        <w:t>=</w:t>
      </w:r>
      <w:r>
        <w:rPr>
          <w:rStyle w:val="Codevalue"/>
        </w:rPr>
        <w:t>"101"</w:t>
      </w:r>
      <w:r>
        <w:rPr>
          <w:rStyle w:val="Code"/>
        </w:rPr>
        <w:t xml:space="preserve"> </w:t>
      </w:r>
      <w:r>
        <w:rPr>
          <w:rStyle w:val="Codeattribute"/>
        </w:rPr>
        <w:t>atMost</w:t>
      </w:r>
      <w:r>
        <w:rPr>
          <w:rStyle w:val="Code"/>
        </w:rPr>
        <w:t>=</w:t>
      </w:r>
      <w:r>
        <w:rPr>
          <w:rStyle w:val="Codevalue"/>
        </w:rPr>
        <w:t xml:space="preserve">"109" </w:t>
      </w:r>
      <w:r>
        <w:rPr>
          <w:rStyle w:val="Codeattribute"/>
        </w:rPr>
        <w:t>cert</w:t>
      </w:r>
      <w:r>
        <w:rPr>
          <w:rStyle w:val="Code"/>
        </w:rPr>
        <w:t>=</w:t>
      </w:r>
      <w:r>
        <w:rPr>
          <w:rStyle w:val="Codevalue"/>
        </w:rPr>
        <w:t>"low"</w:t>
      </w:r>
      <w:r>
        <w:rPr>
          <w:rStyle w:val="Code"/>
        </w:rPr>
        <w:t>&gt;&lt;unclear&gt;</w:t>
      </w:r>
      <w:r>
        <w:rPr>
          <w:rStyle w:val="Codetext"/>
        </w:rPr>
        <w:t>10</w:t>
      </w:r>
      <w:r>
        <w:rPr>
          <w:rStyle w:val="Code"/>
        </w:rPr>
        <w:t xml:space="preserve">&lt;/unclear&gt;&lt;gap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Lista2"/>
      </w:pPr>
      <w:r>
        <w:rPr>
          <w:b/>
          <w:bCs/>
        </w:rPr>
        <w:t>4</w:t>
      </w:r>
      <w:r>
        <w:t>. if none of the above seems adequate for a partially legible numeral,</w:t>
      </w:r>
      <w:r>
        <w:rPr>
          <w:rStyle w:val="Lbjegyzet-hivatkozs"/>
        </w:rPr>
        <w:footnoteReference w:id="43"/>
      </w:r>
      <w:r>
        <w:t xml:space="preserve"> or if a numeral is </w:t>
      </w:r>
      <w:r>
        <w:rPr>
          <w:b/>
          <w:bCs/>
        </w:rPr>
        <w:t>wholly lost or illegible</w:t>
      </w:r>
      <w:r>
        <w:t xml:space="preserve"> </w:t>
      </w:r>
      <w:r>
        <w:rPr>
          <w:noProof/>
        </w:rPr>
        <w:t>(</w:t>
      </w:r>
      <w:r>
        <w:t>yet you are certain it was a numeral):</w:t>
      </w:r>
    </w:p>
    <w:p>
      <w:pPr>
        <w:pStyle w:val="Lista3"/>
      </w:pPr>
      <w:r>
        <w:t xml:space="preserve">use the </w:t>
      </w:r>
      <w:r>
        <w:rPr>
          <w:rStyle w:val="Code"/>
        </w:rPr>
        <w:t>&lt;num&gt;</w:t>
      </w:r>
      <w:r>
        <w:t xml:space="preserve"> element without </w:t>
      </w:r>
      <w:r>
        <w:rPr>
          <w:rStyle w:val="Codeattribute"/>
        </w:rPr>
        <w:t>@value</w:t>
      </w:r>
      <w:r>
        <w:t xml:space="preserve"> around the partial reading or the lacuna</w:t>
      </w:r>
    </w:p>
    <w:p>
      <w:pPr>
        <w:pStyle w:val="Lista3"/>
      </w:pPr>
      <w:r>
        <w:t xml:space="preserve">e.g. for one lost/illegible numeral character: </w:t>
      </w:r>
      <w:r>
        <w:rPr>
          <w:rStyle w:val="Code"/>
        </w:rPr>
        <w:t xml:space="preserve">&lt;num&gt;&lt;gap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w:t>
      </w:r>
      <w:r>
        <w:rPr>
          <w:rStyle w:val="Code"/>
        </w:rPr>
        <w:t xml:space="preserve"> </w:t>
      </w:r>
      <w:r>
        <w:rPr>
          <w:rStyle w:val="Codeattribute"/>
        </w:rPr>
        <w:t>unit</w:t>
      </w:r>
      <w:r>
        <w:rPr>
          <w:rStyle w:val="Code"/>
        </w:rPr>
        <w:t>=</w:t>
      </w:r>
      <w:r>
        <w:rPr>
          <w:rStyle w:val="Codevalue"/>
        </w:rPr>
        <w:t>"character"</w:t>
      </w:r>
      <w:r>
        <w:rPr>
          <w:rStyle w:val="Code"/>
        </w:rPr>
        <w:t>/&gt;&lt;/num&gt;</w:t>
      </w:r>
    </w:p>
    <w:p>
      <w:pPr>
        <w:pStyle w:val="Cmsor3"/>
      </w:pPr>
      <w:bookmarkStart w:id="666" w:name="_h6ric5yl5k83" w:colFirst="0" w:colLast="0"/>
      <w:bookmarkStart w:id="667" w:name="_Toc183083854"/>
      <w:bookmarkEnd w:id="666"/>
      <w:r>
        <w:t>Editorial intervention and numerals</w:t>
      </w:r>
      <w:bookmarkEnd w:id="667"/>
    </w:p>
    <w:p>
      <w:pPr>
        <w:pStyle w:val="Lista"/>
      </w:pPr>
      <w:r>
        <w:t>occasionally, an editor may be able to restore a lost number, or even emend an incorrectly inscribed one, e.g. on the basis of the number being also written out in words</w:t>
      </w:r>
    </w:p>
    <w:p>
      <w:pPr>
        <w:pStyle w:val="Lista"/>
      </w:pPr>
      <w:r>
        <w:t xml:space="preserve">tags for </w:t>
      </w:r>
      <w:r>
        <w:rPr>
          <w:b/>
          <w:bCs/>
        </w:rPr>
        <w:t>editorial restoration</w:t>
      </w:r>
      <w:r>
        <w:t xml:space="preserve"> may be used inside or outside the </w:t>
      </w:r>
      <w:r>
        <w:rPr>
          <w:rStyle w:val="Code"/>
        </w:rPr>
        <w:t>&lt;num&gt;</w:t>
      </w:r>
      <w:r>
        <w:t xml:space="preserve"> element depending on the scope of the restoration, but they must never be inside any </w:t>
      </w:r>
      <w:r>
        <w:rPr>
          <w:rStyle w:val="Code"/>
        </w:rPr>
        <w:t>&lt;g&gt;</w:t>
      </w:r>
      <w:r>
        <w:t xml:space="preserve"> elements applied to numeral signs</w:t>
      </w:r>
    </w:p>
    <w:p>
      <w:pPr>
        <w:pStyle w:val="Lista2"/>
      </w:pPr>
      <w:r>
        <w:t>a longer stretch of restored text may freely include both text and a numeral</w:t>
      </w:r>
    </w:p>
    <w:p>
      <w:pPr>
        <w:pStyle w:val="Lista2"/>
      </w:pPr>
      <w:r>
        <w:t xml:space="preserve">the </w:t>
      </w:r>
      <w:r>
        <w:rPr>
          <w:rStyle w:val="Codeattribute"/>
        </w:rPr>
        <w:t>@value</w:t>
      </w:r>
      <w:r>
        <w:t xml:space="preserve"> attribute of the </w:t>
      </w:r>
      <w:r>
        <w:rPr>
          <w:rStyle w:val="Code"/>
        </w:rPr>
        <w:t>&lt;num&gt;</w:t>
      </w:r>
      <w:r>
        <w:t xml:space="preserve"> element should reflect only the restored value</w:t>
      </w:r>
    </w:p>
    <w:p>
      <w:pPr>
        <w:pStyle w:val="Lista"/>
      </w:pPr>
      <w:r>
        <w:t xml:space="preserve">tags for editorial </w:t>
      </w:r>
      <w:r>
        <w:rPr>
          <w:b/>
          <w:bCs/>
        </w:rPr>
        <w:t>correction</w:t>
      </w:r>
      <w:r>
        <w:t xml:space="preserve"> must be </w:t>
      </w:r>
      <w:r>
        <w:rPr>
          <w:b/>
          <w:bCs/>
        </w:rPr>
        <w:t>outside</w:t>
      </w:r>
      <w:r>
        <w:t xml:space="preserve"> the </w:t>
      </w:r>
      <w:r>
        <w:rPr>
          <w:rStyle w:val="Code"/>
        </w:rPr>
        <w:t>&lt;num&gt;</w:t>
      </w:r>
      <w:r>
        <w:t xml:space="preserve"> elements, which must separately encode both the pre- and post-correction number</w:t>
      </w:r>
    </w:p>
    <w:p>
      <w:pPr>
        <w:pStyle w:val="Lista2"/>
        <w:rPr>
          <w:rStyle w:val="Code"/>
          <w:rFonts w:ascii="Gentium Plus" w:hAnsi="Gentium Plus" w:cs="Arial Unicode MS"/>
          <w:noProof w:val="0"/>
          <w:color w:val="auto"/>
          <w:shd w:val="clear" w:color="auto" w:fill="auto"/>
        </w:rPr>
      </w:pPr>
      <w:r>
        <w:t xml:space="preserve">e.g. </w:t>
      </w:r>
      <w:r>
        <w:rPr>
          <w:rStyle w:val="Code"/>
        </w:rPr>
        <w:t xml:space="preserve">&lt;choice&gt;&lt;sic&gt;&lt;num </w:t>
      </w:r>
      <w:r>
        <w:rPr>
          <w:rStyle w:val="Codeattribute"/>
        </w:rPr>
        <w:t>value</w:t>
      </w:r>
      <w:r>
        <w:rPr>
          <w:rStyle w:val="Code"/>
        </w:rPr>
        <w:t>=</w:t>
      </w:r>
      <w:r>
        <w:rPr>
          <w:rStyle w:val="Codevalue"/>
        </w:rPr>
        <w:t>"6"</w:t>
      </w:r>
      <w:r>
        <w:rPr>
          <w:rStyle w:val="Code"/>
        </w:rPr>
        <w:t>&gt;</w:t>
      </w:r>
      <w:r>
        <w:rPr>
          <w:rStyle w:val="Codetext"/>
        </w:rPr>
        <w:t>6</w:t>
      </w:r>
      <w:r>
        <w:rPr>
          <w:rStyle w:val="Code"/>
        </w:rPr>
        <w:t xml:space="preserve">&lt;/num&gt;&lt;/sic&gt;&lt;corr&gt;&lt;num </w:t>
      </w:r>
      <w:r>
        <w:rPr>
          <w:rStyle w:val="Codeattribute"/>
        </w:rPr>
        <w:t>value</w:t>
      </w:r>
      <w:r>
        <w:rPr>
          <w:rStyle w:val="Code"/>
        </w:rPr>
        <w:t>=</w:t>
      </w:r>
      <w:r>
        <w:rPr>
          <w:rStyle w:val="Codevalue"/>
        </w:rPr>
        <w:t>"7"</w:t>
      </w:r>
      <w:r>
        <w:rPr>
          <w:rStyle w:val="Code"/>
        </w:rPr>
        <w:t>&gt;</w:t>
      </w:r>
      <w:r>
        <w:rPr>
          <w:rStyle w:val="Codetext"/>
        </w:rPr>
        <w:t>7</w:t>
      </w:r>
      <w:r>
        <w:rPr>
          <w:rStyle w:val="Code"/>
        </w:rPr>
        <w:t>&lt;/num&gt;&lt;/corr&gt;&lt;/choice&gt;</w:t>
      </w:r>
    </w:p>
    <w:p>
      <w:pPr>
        <w:pStyle w:val="Lista2"/>
      </w:pPr>
      <w:r>
        <w:t>as a corollary of this, the entire number must be included in the correction markup even when editorial correction affects only one digit of a multi-digit numeral (regardless of whether the digits are in place value notation or not)</w:t>
      </w:r>
    </w:p>
    <w:p>
      <w:pPr>
        <w:pStyle w:val="Lista3"/>
      </w:pPr>
      <w:r>
        <w:lastRenderedPageBreak/>
        <w:t xml:space="preserve">e.g. </w:t>
      </w:r>
      <w:r>
        <w:rPr>
          <w:rStyle w:val="Code"/>
        </w:rPr>
        <w:t xml:space="preserve">&lt;choice&gt;&lt;sic&gt;&lt;num </w:t>
      </w:r>
      <w:r>
        <w:rPr>
          <w:rStyle w:val="Codeattribute"/>
        </w:rPr>
        <w:t>value</w:t>
      </w:r>
      <w:r>
        <w:rPr>
          <w:rStyle w:val="Code"/>
        </w:rPr>
        <w:t>=</w:t>
      </w:r>
      <w:r>
        <w:rPr>
          <w:rStyle w:val="Codevalue"/>
        </w:rPr>
        <w:t>"18"</w:t>
      </w:r>
      <w:r>
        <w:rPr>
          <w:rStyle w:val="Code"/>
        </w:rPr>
        <w:t>&gt;</w:t>
      </w:r>
      <w:r>
        <w:rPr>
          <w:rStyle w:val="Codetext"/>
        </w:rPr>
        <w:t>18</w:t>
      </w:r>
      <w:r>
        <w:rPr>
          <w:rStyle w:val="Code"/>
        </w:rPr>
        <w:t xml:space="preserve">&lt;/num&gt;&lt;/sic&gt;&lt;corr&gt;&lt;num </w:t>
      </w:r>
      <w:r>
        <w:rPr>
          <w:rStyle w:val="Codeattribute"/>
        </w:rPr>
        <w:t>value</w:t>
      </w:r>
      <w:r>
        <w:rPr>
          <w:rStyle w:val="Code"/>
        </w:rPr>
        <w:t>=</w:t>
      </w:r>
      <w:r>
        <w:rPr>
          <w:rStyle w:val="Codevalue"/>
        </w:rPr>
        <w:t>"28"</w:t>
      </w:r>
      <w:r>
        <w:rPr>
          <w:rStyle w:val="Code"/>
        </w:rPr>
        <w:t>&gt;</w:t>
      </w:r>
      <w:r>
        <w:rPr>
          <w:rStyle w:val="Codetext"/>
        </w:rPr>
        <w:t>28</w:t>
      </w:r>
      <w:r>
        <w:rPr>
          <w:rStyle w:val="Code"/>
        </w:rPr>
        <w:t>&lt;/num&gt;&lt;/corr&gt;&lt;/choice&gt;</w:t>
      </w:r>
    </w:p>
    <w:p>
      <w:pPr>
        <w:pStyle w:val="Cmsor3"/>
      </w:pPr>
      <w:bookmarkStart w:id="668" w:name="_givjq86nqgzx" w:colFirst="0" w:colLast="0"/>
      <w:bookmarkStart w:id="669" w:name="_Ref72139759"/>
      <w:bookmarkStart w:id="670" w:name="_Toc183083855"/>
      <w:bookmarkEnd w:id="668"/>
      <w:r>
        <w:t>Numbers expressed in words</w:t>
      </w:r>
      <w:bookmarkEnd w:id="669"/>
      <w:bookmarkEnd w:id="670"/>
    </w:p>
    <w:p>
      <w:pPr>
        <w:pStyle w:val="Lista"/>
      </w:pPr>
      <w:r>
        <w:t xml:space="preserve">the TEI element </w:t>
      </w:r>
      <w:r>
        <w:rPr>
          <w:rStyle w:val="Code"/>
        </w:rPr>
        <w:t>&lt;num&gt;</w:t>
      </w:r>
      <w:r>
        <w:t xml:space="preserve"> may be used to tag anything that has a numerical meaning, and in our practice this element may be optionally used to wrap words expressing numbers, including both numbers spelled out in words (such as </w:t>
      </w:r>
      <w:r>
        <w:rPr>
          <w:rStyle w:val="Foreign"/>
        </w:rPr>
        <w:t>ekaḥ</w:t>
      </w:r>
      <w:r>
        <w:t xml:space="preserve"> and </w:t>
      </w:r>
      <w:r>
        <w:rPr>
          <w:rStyle w:val="Foreign"/>
        </w:rPr>
        <w:t>aṣṭottaraśataṁ</w:t>
      </w:r>
      <w:r>
        <w:t>), and “coded” numbers (</w:t>
      </w:r>
      <w:r>
        <w:rPr>
          <w:rStyle w:val="Foreign"/>
        </w:rPr>
        <w:t>bhūtasaṁkhyā</w:t>
      </w:r>
      <w:r>
        <w:t xml:space="preserve">, </w:t>
      </w:r>
      <w:r>
        <w:rPr>
          <w:rStyle w:val="Foreign"/>
        </w:rPr>
        <w:t>candrasengkala</w:t>
      </w:r>
      <w:r>
        <w:t>/</w:t>
      </w:r>
      <w:r>
        <w:rPr>
          <w:rStyle w:val="Foreign"/>
        </w:rPr>
        <w:t>sengkalan</w:t>
      </w:r>
      <w:r>
        <w:t>) as used for example in chronograms</w:t>
      </w:r>
    </w:p>
    <w:p>
      <w:pPr>
        <w:pStyle w:val="Lista2"/>
      </w:pPr>
      <w:r>
        <w:t xml:space="preserve">when a number is expressed in multiple words, preferably tag the entire phrase with </w:t>
      </w:r>
      <w:r>
        <w:rPr>
          <w:rStyle w:val="Code"/>
        </w:rPr>
        <w:t>&lt;num&gt;</w:t>
      </w:r>
      <w:r>
        <w:t xml:space="preserve"> and encode the total value as its </w:t>
      </w:r>
      <w:r>
        <w:rPr>
          <w:rStyle w:val="Codeattribute"/>
        </w:rPr>
        <w:t>@value</w:t>
      </w:r>
    </w:p>
    <w:p>
      <w:pPr>
        <w:pStyle w:val="Lista3"/>
      </w:pPr>
      <w:r>
        <w:t xml:space="preserve">in such cases, words not in themselves expressing a number may be included within the scope of </w:t>
      </w:r>
      <w:r>
        <w:rPr>
          <w:rStyle w:val="Code"/>
        </w:rPr>
        <w:t>&lt;num&gt;</w:t>
      </w:r>
      <w:r>
        <w:t xml:space="preserve"> if they are intermingled with numeral words</w:t>
      </w:r>
    </w:p>
    <w:p>
      <w:pPr>
        <w:pStyle w:val="Lista3"/>
      </w:pPr>
      <w:r>
        <w:t>note that numeral expressions extending across block-level elements (such as verse lines) cannot be tagged in this way without complicated encoding that we prefer to avoid</w:t>
      </w:r>
    </w:p>
    <w:p>
      <w:pPr>
        <w:pStyle w:val="Lista"/>
      </w:pPr>
      <w:r>
        <w:t xml:space="preserve">adding </w:t>
      </w:r>
      <w:r>
        <w:rPr>
          <w:rStyle w:val="Code"/>
        </w:rPr>
        <w:t>&lt;num&gt;</w:t>
      </w:r>
      <w:r>
        <w:t xml:space="preserve"> is recommended for numbers expressed with a combination of words and numeral signs, e.g.</w:t>
      </w:r>
    </w:p>
    <w:p>
      <w:pPr>
        <w:pStyle w:val="Lista2"/>
      </w:pPr>
      <w:r>
        <w:rPr>
          <w:rStyle w:val="Code"/>
        </w:rPr>
        <w:t xml:space="preserve">&lt;num </w:t>
      </w:r>
      <w:r>
        <w:rPr>
          <w:rStyle w:val="Codeattribute"/>
        </w:rPr>
        <w:t>value</w:t>
      </w:r>
      <w:r>
        <w:rPr>
          <w:rStyle w:val="Code"/>
        </w:rPr>
        <w:t>="</w:t>
      </w:r>
      <w:r>
        <w:rPr>
          <w:rStyle w:val="Codevalue"/>
        </w:rPr>
        <w:t>557</w:t>
      </w:r>
      <w:r>
        <w:rPr>
          <w:rStyle w:val="Code"/>
        </w:rPr>
        <w:t>"&gt;</w:t>
      </w:r>
      <w:r>
        <w:rPr>
          <w:rStyle w:val="Codetext"/>
        </w:rPr>
        <w:t xml:space="preserve">slik· </w:t>
      </w:r>
      <w:r>
        <w:rPr>
          <w:rStyle w:val="Code"/>
        </w:rPr>
        <w:t xml:space="preserve">&lt;g </w:t>
      </w:r>
      <w:r>
        <w:rPr>
          <w:rStyle w:val="Codeattribute"/>
        </w:rPr>
        <w:t>type</w:t>
      </w:r>
      <w:r>
        <w:rPr>
          <w:rStyle w:val="Code"/>
        </w:rPr>
        <w:t>="</w:t>
      </w:r>
      <w:r>
        <w:rPr>
          <w:rStyle w:val="Codevalue"/>
        </w:rPr>
        <w:t>numeral</w:t>
      </w:r>
      <w:r>
        <w:rPr>
          <w:rStyle w:val="Code"/>
        </w:rPr>
        <w:t>"&gt;</w:t>
      </w:r>
      <w:r>
        <w:rPr>
          <w:rStyle w:val="Codetext"/>
        </w:rPr>
        <w:t>I</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40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10</w:t>
      </w:r>
      <w:r>
        <w:rPr>
          <w:rStyle w:val="Code"/>
        </w:rPr>
        <w:t xml:space="preserve">&lt;/g&gt; &lt;g </w:t>
      </w:r>
      <w:r>
        <w:rPr>
          <w:rStyle w:val="Codeattribute"/>
        </w:rPr>
        <w:t>type</w:t>
      </w:r>
      <w:r>
        <w:rPr>
          <w:rStyle w:val="Code"/>
        </w:rPr>
        <w:t>="</w:t>
      </w:r>
      <w:r>
        <w:rPr>
          <w:rStyle w:val="Codevalue"/>
        </w:rPr>
        <w:t>numeral</w:t>
      </w:r>
      <w:r>
        <w:rPr>
          <w:rStyle w:val="Code"/>
        </w:rPr>
        <w:t>"&gt;</w:t>
      </w:r>
      <w:r>
        <w:rPr>
          <w:rStyle w:val="Codetext"/>
        </w:rPr>
        <w:t>7</w:t>
      </w:r>
      <w:r>
        <w:rPr>
          <w:rStyle w:val="Code"/>
        </w:rPr>
        <w:t>&lt;g&gt;&lt;/num&gt;</w:t>
      </w:r>
    </w:p>
    <w:p>
      <w:pPr>
        <w:pStyle w:val="Lista2"/>
      </w:pPr>
      <w:bookmarkStart w:id="671" w:name="_Ref43989080"/>
      <w:r>
        <w:rPr>
          <w:rStyle w:val="Code"/>
        </w:rPr>
        <w:t xml:space="preserve">&lt;num </w:t>
      </w:r>
      <w:r>
        <w:rPr>
          <w:rStyle w:val="Codeattribute"/>
        </w:rPr>
        <w:t>value</w:t>
      </w:r>
      <w:r>
        <w:rPr>
          <w:rStyle w:val="Code"/>
        </w:rPr>
        <w:t>="</w:t>
      </w:r>
      <w:r>
        <w:rPr>
          <w:rStyle w:val="Codevalue"/>
        </w:rPr>
        <w:t>186</w:t>
      </w:r>
      <w:r>
        <w:rPr>
          <w:rStyle w:val="Code"/>
        </w:rPr>
        <w:t>"&gt;</w:t>
      </w:r>
      <w:r>
        <w:rPr>
          <w:rStyle w:val="Codetext"/>
        </w:rPr>
        <w:t>sā rutuḥ 86</w:t>
      </w:r>
      <w:r>
        <w:rPr>
          <w:rStyle w:val="Code"/>
        </w:rPr>
        <w:t>&lt;/num&gt;</w:t>
      </w:r>
    </w:p>
    <w:p>
      <w:pPr>
        <w:pStyle w:val="Cmsor2"/>
      </w:pPr>
      <w:bookmarkStart w:id="672" w:name="_Ref148532549"/>
      <w:bookmarkStart w:id="673" w:name="_Toc183083856"/>
      <w:r>
        <w:t>Tagging language in the edition</w:t>
      </w:r>
      <w:bookmarkEnd w:id="671"/>
      <w:bookmarkEnd w:id="672"/>
      <w:bookmarkEnd w:id="673"/>
    </w:p>
    <w:p>
      <w:pPr>
        <w:pStyle w:val="Lista"/>
      </w:pPr>
      <w:r>
        <w:t>this section concerns encoding language within the edition</w:t>
      </w:r>
    </w:p>
    <w:p>
      <w:pPr>
        <w:pStyle w:val="Lista2"/>
      </w:pPr>
      <w:r>
        <w:t>see §</w:t>
      </w:r>
      <w:r>
        <w:fldChar w:fldCharType="begin"/>
      </w:r>
      <w:r>
        <w:instrText xml:space="preserve"> REF _Ref43988770 \w \h  \* MERGEFORMAT </w:instrText>
      </w:r>
      <w:r>
        <w:fldChar w:fldCharType="separate"/>
      </w:r>
      <w:r>
        <w:t>10.3</w:t>
      </w:r>
      <w:r>
        <w:fldChar w:fldCharType="end"/>
      </w:r>
      <w:r>
        <w:t xml:space="preserve"> for wider applications of language encoding</w:t>
      </w:r>
    </w:p>
    <w:p>
      <w:pPr>
        <w:pStyle w:val="Lista2"/>
      </w:pPr>
      <w:r>
        <w:t>see §</w:t>
      </w:r>
      <w:r>
        <w:fldChar w:fldCharType="begin"/>
      </w:r>
      <w:r>
        <w:instrText xml:space="preserve"> REF _Ref43986658 \w \h  \* MERGEFORMAT </w:instrText>
      </w:r>
      <w:r>
        <w:fldChar w:fldCharType="separate"/>
      </w:r>
      <w:r>
        <w:t>10.3.3</w:t>
      </w:r>
      <w:r>
        <w:fldChar w:fldCharType="end"/>
      </w:r>
      <w:r>
        <w:t xml:space="preserve"> for specific instructions applicable in other parts of your XML file</w:t>
      </w:r>
    </w:p>
    <w:p>
      <w:pPr>
        <w:pStyle w:val="Lista"/>
      </w:pPr>
      <w:r>
        <w:t>the language</w:t>
      </w:r>
      <w:r>
        <w:rPr>
          <w:noProof/>
        </w:rPr>
        <w:t>(</w:t>
      </w:r>
      <w:r>
        <w:t>s) used in an inscription must also be specified in your metadata</w:t>
      </w:r>
    </w:p>
    <w:p>
      <w:pPr>
        <w:pStyle w:val="Lista"/>
      </w:pPr>
      <w:r>
        <w:t xml:space="preserve">in addition, language must be explicitly encoded in the edition using the attribute </w:t>
      </w:r>
      <w:r>
        <w:rPr>
          <w:rStyle w:val="Codeattribute"/>
        </w:rPr>
        <w:t>@xml:lang</w:t>
      </w:r>
    </w:p>
    <w:p>
      <w:pPr>
        <w:pStyle w:val="Lista2"/>
      </w:pPr>
      <w:r>
        <w:t>see §</w:t>
      </w:r>
      <w:r>
        <w:fldChar w:fldCharType="begin"/>
      </w:r>
      <w:r>
        <w:instrText xml:space="preserve"> REF _Ref43988969 \w \h  \* MERGEFORMAT </w:instrText>
      </w:r>
      <w:r>
        <w:fldChar w:fldCharType="separate"/>
      </w:r>
      <w:r>
        <w:t>10.3.1</w:t>
      </w:r>
      <w:r>
        <w:fldChar w:fldCharType="end"/>
      </w:r>
      <w:r>
        <w:t xml:space="preserve"> about this attribute and its possible values</w:t>
      </w:r>
    </w:p>
    <w:p>
      <w:pPr>
        <w:pStyle w:val="Lista"/>
      </w:pPr>
      <w:r>
        <w:t>the encoding of language is normally mandatory for the edition division as a whole and, for inscriptions written in a single language, not necessary anywhere else.</w:t>
      </w:r>
    </w:p>
    <w:p>
      <w:pPr>
        <w:pStyle w:val="Lista2"/>
      </w:pPr>
      <w:r>
        <w:t xml:space="preserve">e.g. </w:t>
      </w: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t xml:space="preserve">  for an inscription in Sanskrit (edited in transliteration)</w:t>
      </w:r>
    </w:p>
    <w:p>
      <w:pPr>
        <w:pStyle w:val="Lista"/>
      </w:pPr>
      <w:r>
        <w:t>the following subsections contain instructions for encoding multilingual inscriptions</w:t>
      </w:r>
    </w:p>
    <w:p>
      <w:pPr>
        <w:pStyle w:val="Cmsor3"/>
      </w:pPr>
      <w:bookmarkStart w:id="674" w:name="_klgqi6fi4k5w" w:colFirst="0" w:colLast="0"/>
      <w:bookmarkStart w:id="675" w:name="_Ref43986547"/>
      <w:bookmarkStart w:id="676" w:name="_Toc183083857"/>
      <w:bookmarkEnd w:id="674"/>
      <w:r>
        <w:t>Inscriptions consisting of sections in different languages</w:t>
      </w:r>
      <w:bookmarkEnd w:id="675"/>
      <w:bookmarkEnd w:id="676"/>
    </w:p>
    <w:p>
      <w:pPr>
        <w:pStyle w:val="Lista"/>
      </w:pPr>
      <w:r>
        <w:t xml:space="preserve">when two </w:t>
      </w:r>
      <w:r>
        <w:rPr>
          <w:noProof/>
        </w:rPr>
        <w:t>(</w:t>
      </w:r>
      <w:r>
        <w:t xml:space="preserve">or more) </w:t>
      </w:r>
      <w:r>
        <w:rPr>
          <w:b/>
          <w:bCs/>
        </w:rPr>
        <w:t>major sections</w:t>
      </w:r>
      <w:r>
        <w:t xml:space="preserve"> of an inscription are in two </w:t>
      </w:r>
      <w:r>
        <w:rPr>
          <w:noProof/>
        </w:rPr>
        <w:t>(</w:t>
      </w:r>
      <w:r>
        <w:t>or more) different languages, consider the degree to which these sections are independent of each other</w:t>
      </w:r>
    </w:p>
    <w:p>
      <w:pPr>
        <w:pStyle w:val="Lista"/>
      </w:pPr>
      <w:r>
        <w:t xml:space="preserve">if the inscription may be perceived as </w:t>
      </w:r>
      <w:r>
        <w:rPr>
          <w:b/>
          <w:bCs/>
        </w:rPr>
        <w:t>a single, coherent text</w:t>
      </w:r>
      <w:r>
        <w:t xml:space="preserve"> with one or more language shifts,</w:t>
      </w:r>
    </w:p>
    <w:p>
      <w:pPr>
        <w:pStyle w:val="Lista2"/>
      </w:pPr>
      <w:r>
        <w:t xml:space="preserve">select a primary language to encode as the </w:t>
      </w:r>
      <w:r>
        <w:rPr>
          <w:rStyle w:val="Codeattribute"/>
        </w:rPr>
        <w:t>@xml:lang</w:t>
      </w:r>
      <w:r>
        <w:t xml:space="preserve"> of the edition division</w:t>
      </w:r>
    </w:p>
    <w:p>
      <w:pPr>
        <w:pStyle w:val="Lista2"/>
      </w:pPr>
      <w:r>
        <w:t xml:space="preserve">apply </w:t>
      </w:r>
      <w:r>
        <w:rPr>
          <w:rStyle w:val="Codeattribute"/>
        </w:rPr>
        <w:t>@xml:lang</w:t>
      </w:r>
      <w:r>
        <w:t xml:space="preserve"> to each of the block-level elements </w:t>
      </w:r>
      <w:r>
        <w:rPr>
          <w:noProof/>
        </w:rPr>
        <w:t>(</w:t>
      </w:r>
      <w:r>
        <w:t xml:space="preserve">viz. </w:t>
      </w:r>
      <w:r>
        <w:rPr>
          <w:rStyle w:val="Code"/>
        </w:rPr>
        <w:t>&lt;p&gt;</w:t>
      </w:r>
      <w:r>
        <w:t xml:space="preserve">, </w:t>
      </w:r>
      <w:r>
        <w:rPr>
          <w:rStyle w:val="Code"/>
        </w:rPr>
        <w:t>&lt;lg&gt;</w:t>
      </w:r>
      <w:r>
        <w:t xml:space="preserve"> or </w:t>
      </w:r>
      <w:r>
        <w:rPr>
          <w:rStyle w:val="Code"/>
        </w:rPr>
        <w:t>&lt;ab&gt;</w:t>
      </w:r>
      <w:r>
        <w:t>) containing text in a language other than the primary one</w:t>
      </w:r>
    </w:p>
    <w:p>
      <w:pPr>
        <w:pStyle w:val="Lista"/>
      </w:pPr>
      <w:r>
        <w:t xml:space="preserve">if one section </w:t>
      </w:r>
      <w:r>
        <w:rPr>
          <w:b/>
          <w:bCs/>
        </w:rPr>
        <w:t>cannot be perceived as an integral continuation</w:t>
      </w:r>
      <w:r>
        <w:t xml:space="preserve"> of the other,</w:t>
      </w:r>
      <w:r>
        <w:rPr>
          <w:b/>
          <w:bCs/>
        </w:rPr>
        <w:t xml:space="preserve"> </w:t>
      </w:r>
      <w:r>
        <w:t xml:space="preserve">because they are visually clearly distinct </w:t>
      </w:r>
      <w:r>
        <w:rPr>
          <w:i/>
          <w:iCs/>
        </w:rPr>
        <w:t>and</w:t>
      </w:r>
      <w:r>
        <w:t xml:space="preserve"> semantically unconnected with no straightforward order in which they should be read </w:t>
      </w:r>
      <w:r>
        <w:rPr>
          <w:noProof/>
        </w:rPr>
        <w:t>(</w:t>
      </w:r>
      <w:r>
        <w:t>e.g. they convey the same message in two languages, or cover unrelated topics)</w:t>
      </w:r>
    </w:p>
    <w:p>
      <w:pPr>
        <w:pStyle w:val="Lista2"/>
      </w:pPr>
      <w:r>
        <w:t>first, consider if it would be better to edit the inscription as two separate texts</w:t>
      </w:r>
    </w:p>
    <w:p>
      <w:pPr>
        <w:pStyle w:val="Lista2"/>
      </w:pPr>
      <w:r>
        <w:t>if that is not feasible, then</w:t>
      </w:r>
    </w:p>
    <w:p>
      <w:pPr>
        <w:pStyle w:val="Lista3"/>
      </w:pPr>
      <w:r>
        <w:t xml:space="preserve">encode the language-based sections as textpart divisions </w:t>
      </w:r>
      <w:r>
        <w:rPr>
          <w:noProof/>
        </w:rPr>
        <w:t>(</w:t>
      </w:r>
      <w:r>
        <w:t>§</w:t>
      </w:r>
      <w:r>
        <w:fldChar w:fldCharType="begin"/>
      </w:r>
      <w:r>
        <w:instrText xml:space="preserve"> REF _Ref43978987 \r \h  \* MERGEFORMAT </w:instrText>
      </w:r>
      <w:r>
        <w:fldChar w:fldCharType="separate"/>
      </w:r>
      <w:r>
        <w:t>3.2</w:t>
      </w:r>
      <w:r>
        <w:fldChar w:fldCharType="end"/>
      </w:r>
      <w:r>
        <w:t>)</w:t>
      </w:r>
    </w:p>
    <w:p>
      <w:pPr>
        <w:pStyle w:val="Lista3"/>
      </w:pPr>
      <w:r>
        <w:t xml:space="preserve">add </w:t>
      </w:r>
      <w:r>
        <w:rPr>
          <w:rStyle w:val="Codeattribute"/>
        </w:rPr>
        <w:t>@xml:lang</w:t>
      </w:r>
      <w:r>
        <w:t xml:space="preserve"> to each corresponding </w:t>
      </w:r>
      <w:r>
        <w:rPr>
          <w:rStyle w:val="Code"/>
        </w:rPr>
        <w:t xml:space="preserve">&lt;div </w:t>
      </w:r>
      <w:r>
        <w:rPr>
          <w:rStyle w:val="Codeattribute"/>
        </w:rPr>
        <w:t>type</w:t>
      </w:r>
      <w:r>
        <w:rPr>
          <w:rStyle w:val="Code"/>
        </w:rPr>
        <w:t>=</w:t>
      </w:r>
      <w:r>
        <w:rPr>
          <w:rStyle w:val="Codevalue"/>
        </w:rPr>
        <w:t>"textpart"</w:t>
      </w:r>
      <w:r>
        <w:rPr>
          <w:rStyle w:val="Code"/>
        </w:rPr>
        <w:t>&gt;</w:t>
      </w:r>
      <w:r>
        <w:t xml:space="preserve"> element</w:t>
      </w:r>
    </w:p>
    <w:p>
      <w:pPr>
        <w:pStyle w:val="Lista3"/>
      </w:pPr>
      <w:r>
        <w:t xml:space="preserve">in this case only, the edition division should not carry the attribute </w:t>
      </w:r>
      <w:r>
        <w:rPr>
          <w:rStyle w:val="Codeattribute"/>
        </w:rPr>
        <w:t>@xml:lang</w:t>
      </w:r>
    </w:p>
    <w:p>
      <w:pPr>
        <w:pStyle w:val="Lista4"/>
      </w:pPr>
      <w:r>
        <w:t>while in an inscription consisting of textparts in the same language, the language must still be encoded for the edition division, not separately for the textparts</w:t>
      </w:r>
    </w:p>
    <w:p>
      <w:pPr>
        <w:pStyle w:val="Cmsor3"/>
      </w:pPr>
      <w:bookmarkStart w:id="677" w:name="_oeygdv1jszl8" w:colFirst="0" w:colLast="0"/>
      <w:bookmarkStart w:id="678" w:name="_Toc183083858"/>
      <w:bookmarkEnd w:id="677"/>
      <w:r>
        <w:lastRenderedPageBreak/>
        <w:t>Inscriptions containing foreign words or phrases</w:t>
      </w:r>
      <w:bookmarkEnd w:id="678"/>
    </w:p>
    <w:p>
      <w:pPr>
        <w:pStyle w:val="Lista"/>
      </w:pPr>
      <w:r>
        <w:t xml:space="preserve">if an inscription includes </w:t>
      </w:r>
      <w:r>
        <w:rPr>
          <w:b/>
          <w:bCs/>
        </w:rPr>
        <w:t>foreign words</w:t>
      </w:r>
      <w:r>
        <w:t xml:space="preserve"> which are </w:t>
      </w:r>
      <w:r>
        <w:rPr>
          <w:b/>
          <w:bCs/>
        </w:rPr>
        <w:t>followed by translations</w:t>
      </w:r>
      <w:r>
        <w:t xml:space="preserve"> into a local language </w:t>
      </w:r>
      <w:r>
        <w:rPr>
          <w:noProof/>
        </w:rPr>
        <w:t>(</w:t>
      </w:r>
      <w:r>
        <w:t>glosses),</w:t>
      </w:r>
    </w:p>
    <w:p>
      <w:pPr>
        <w:pStyle w:val="Lista2"/>
      </w:pPr>
      <w:r>
        <w:t xml:space="preserve">use the element </w:t>
      </w:r>
      <w:r>
        <w:rPr>
          <w:rStyle w:val="Code"/>
        </w:rPr>
        <w:t>&lt;term&gt;</w:t>
      </w:r>
      <w:r>
        <w:t xml:space="preserve"> to wrap each foreign word, and</w:t>
      </w:r>
    </w:p>
    <w:p>
      <w:pPr>
        <w:pStyle w:val="Lista2"/>
      </w:pPr>
      <w:r>
        <w:t xml:space="preserve">use </w:t>
      </w:r>
      <w:r>
        <w:rPr>
          <w:rStyle w:val="Code"/>
        </w:rPr>
        <w:t>&lt;gloss&gt;</w:t>
      </w:r>
      <w:r>
        <w:t xml:space="preserve"> to wrap each translation into the default language of the inscription</w:t>
      </w:r>
    </w:p>
    <w:p>
      <w:pPr>
        <w:pStyle w:val="Lista2"/>
      </w:pPr>
      <w:r>
        <w:t xml:space="preserve">the attribute </w:t>
      </w:r>
      <w:r>
        <w:rPr>
          <w:rStyle w:val="Codeattribute"/>
        </w:rPr>
        <w:t>@xml:lang</w:t>
      </w:r>
      <w:r>
        <w:t xml:space="preserve"> is not required in this scenario</w:t>
      </w:r>
    </w:p>
    <w:p>
      <w:pPr>
        <w:pStyle w:val="Lista"/>
      </w:pPr>
      <w:r>
        <w:t xml:space="preserve">if a different language applies to </w:t>
      </w:r>
      <w:r>
        <w:rPr>
          <w:b/>
          <w:bCs/>
        </w:rPr>
        <w:t>isolated words or phrases</w:t>
      </w:r>
      <w:r>
        <w:t xml:space="preserve"> of an inscription,</w:t>
      </w:r>
    </w:p>
    <w:p>
      <w:pPr>
        <w:pStyle w:val="Lista2"/>
      </w:pPr>
      <w:r>
        <w:t xml:space="preserve">use </w:t>
      </w:r>
      <w:r>
        <w:rPr>
          <w:rStyle w:val="Code"/>
        </w:rPr>
        <w:t>&lt;foreign&gt;</w:t>
      </w:r>
      <w:r>
        <w:t xml:space="preserve"> to wrap it and apply </w:t>
      </w:r>
      <w:r>
        <w:rPr>
          <w:rStyle w:val="Codeattribute"/>
        </w:rPr>
        <w:t>@xml:lang</w:t>
      </w:r>
      <w:r>
        <w:t xml:space="preserve"> to that element</w:t>
      </w:r>
    </w:p>
    <w:p>
      <w:pPr>
        <w:pStyle w:val="Lista2"/>
      </w:pPr>
      <w:r>
        <w:t>loanwords and foreign names should not, as a rule, be marked up as being in a different language, but do tag</w:t>
      </w:r>
    </w:p>
    <w:p>
      <w:pPr>
        <w:pStyle w:val="Lista3"/>
      </w:pPr>
      <w:r>
        <w:t xml:space="preserve">complete phrases or sentences using vocabulary </w:t>
      </w:r>
      <w:r>
        <w:rPr>
          <w:rStyle w:val="Foreign"/>
        </w:rPr>
        <w:t>and</w:t>
      </w:r>
      <w:r>
        <w:t xml:space="preserve"> morphology/syntax foreign to the default language</w:t>
      </w:r>
    </w:p>
    <w:p>
      <w:pPr>
        <w:pStyle w:val="Lista3"/>
      </w:pPr>
      <w:r>
        <w:t xml:space="preserve">Sanskrit compounds which are not established as loanwords </w:t>
      </w:r>
      <w:r>
        <w:rPr>
          <w:noProof/>
        </w:rPr>
        <w:t>(</w:t>
      </w:r>
      <w:r>
        <w:t xml:space="preserve">i.e. do not appear in a standard dictionary of the local language such as the </w:t>
      </w:r>
      <w:r>
        <w:rPr>
          <w:rStyle w:val="Foreign"/>
        </w:rPr>
        <w:t>Old Javanese–English Dictionary</w:t>
      </w:r>
      <w:r>
        <w:t xml:space="preserve"> or the </w:t>
      </w:r>
      <w:r>
        <w:rPr>
          <w:rStyle w:val="Foreign"/>
        </w:rPr>
        <w:t>Madras Tamil Lexicon</w:t>
      </w:r>
      <w:r>
        <w:t>)</w:t>
      </w:r>
    </w:p>
    <w:p>
      <w:pPr>
        <w:pStyle w:val="Lista3"/>
      </w:pPr>
      <w:r>
        <w:t>in less clear-cut cases, use your own discretion to decide whether or not to tag a segment as foreign</w:t>
      </w:r>
    </w:p>
    <w:p>
      <w:pPr>
        <w:pStyle w:val="Cmsor2"/>
      </w:pPr>
      <w:bookmarkStart w:id="679" w:name="_jbf4mvmrfbn2" w:colFirst="0" w:colLast="0"/>
      <w:bookmarkStart w:id="680" w:name="_Ref43989327"/>
      <w:bookmarkStart w:id="681" w:name="_Toc183083859"/>
      <w:bookmarkEnd w:id="679"/>
      <w:r>
        <w:t>Abbreviations</w:t>
      </w:r>
      <w:bookmarkEnd w:id="680"/>
      <w:bookmarkEnd w:id="681"/>
    </w:p>
    <w:p>
      <w:pPr>
        <w:pStyle w:val="Lista"/>
      </w:pPr>
      <w:r>
        <w:t xml:space="preserve">if your text includes abbreviations, it is recommended that you wrap these in the element </w:t>
      </w:r>
      <w:r>
        <w:rPr>
          <w:rStyle w:val="Code"/>
        </w:rPr>
        <w:t>&lt;abbr&gt;</w:t>
      </w:r>
      <w:r>
        <w:t xml:space="preserve"> to flag them for computer processing</w:t>
      </w:r>
    </w:p>
    <w:p>
      <w:pPr>
        <w:pStyle w:val="Lista2"/>
      </w:pPr>
      <w:r>
        <w:t xml:space="preserve">abbreviated forms of </w:t>
      </w:r>
      <w:commentRangeStart w:id="682"/>
      <w:r>
        <w:t xml:space="preserve">more than one word </w:t>
      </w:r>
      <w:commentRangeEnd w:id="682"/>
      <w:r>
        <w:rPr>
          <w:rStyle w:val="Jegyzethivatkozs"/>
          <w:rFonts w:cs="Mangal"/>
        </w:rPr>
        <w:commentReference w:id="682"/>
      </w:r>
      <w:r>
        <w:t xml:space="preserve">that habitually occur together are to be interpreted as a single abbreviation and are to be wrapped together, e.g. </w:t>
      </w:r>
      <w:r>
        <w:rPr>
          <w:rStyle w:val="Code"/>
        </w:rPr>
        <w:t>&lt;abbr&gt;</w:t>
      </w:r>
      <w:r>
        <w:rPr>
          <w:rStyle w:val="Codetext"/>
        </w:rPr>
        <w:t>badi</w:t>
      </w:r>
      <w:r>
        <w:rPr>
          <w:rStyle w:val="Code"/>
        </w:rPr>
        <w:t>&lt;/abbr&gt;</w:t>
      </w:r>
      <w:r>
        <w:t xml:space="preserve"> for </w:t>
      </w:r>
      <w:r>
        <w:rPr>
          <w:rStyle w:val="Foreign"/>
        </w:rPr>
        <w:t>bahula-divase</w:t>
      </w:r>
    </w:p>
    <w:p>
      <w:pPr>
        <w:pStyle w:val="Lista3"/>
      </w:pPr>
      <w:r>
        <w:t xml:space="preserve">Old Javanese </w:t>
      </w:r>
      <w:r>
        <w:rPr>
          <w:rStyle w:val="Code"/>
        </w:rPr>
        <w:t>&lt;abbr&gt;</w:t>
      </w:r>
      <w:r>
        <w:rPr>
          <w:rStyle w:val="Codetext"/>
        </w:rPr>
        <w:t>māsu</w:t>
      </w:r>
      <w:r>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pPr>
        <w:pStyle w:val="Lista"/>
      </w:pPr>
      <w:r>
        <w:t xml:space="preserve">see also </w:t>
      </w:r>
      <w:r>
        <w:fldChar w:fldCharType="begin"/>
      </w:r>
      <w:r>
        <w:instrText xml:space="preserve"> REF _Ref182560821 \h </w:instrText>
      </w:r>
      <w:r>
        <w:fldChar w:fldCharType="separate"/>
      </w:r>
      <w:r>
        <w:t xml:space="preserve">Example </w:t>
      </w:r>
      <w:r>
        <w:rPr>
          <w:noProof/>
        </w:rPr>
        <w:t>4.2.3</w:t>
      </w:r>
      <w:r>
        <w:t>.</w:t>
      </w:r>
      <w:r>
        <w:rPr>
          <w:noProof/>
        </w:rPr>
        <w:t>A</w:t>
      </w:r>
      <w:r>
        <w:fldChar w:fldCharType="end"/>
      </w:r>
    </w:p>
    <w:p>
      <w:pPr>
        <w:pStyle w:val="Cmsor3"/>
      </w:pPr>
      <w:bookmarkStart w:id="683" w:name="_Ref122445893"/>
      <w:bookmarkStart w:id="684" w:name="_Toc183083860"/>
      <w:r>
        <w:t>Expanding (resolving) abbreviations</w:t>
      </w:r>
      <w:bookmarkEnd w:id="683"/>
      <w:bookmarkEnd w:id="684"/>
    </w:p>
    <w:p>
      <w:pPr>
        <w:pStyle w:val="Lista"/>
      </w:pPr>
      <w:r>
        <w:t>expansions of abbreviations may optionally also be encoded</w:t>
      </w:r>
    </w:p>
    <w:p>
      <w:pPr>
        <w:pStyle w:val="Lista"/>
      </w:pPr>
      <w:r>
        <w:t>this is recommended specifically in cases where a certain abbreviation may be resolved in more than one way, and you wish to indicate a particular resolution</w:t>
      </w:r>
    </w:p>
    <w:p>
      <w:pPr>
        <w:pStyle w:val="Lista2"/>
      </w:pPr>
      <w:r>
        <w:t>however, common abbreviations (whose meaning can be found in published reference works) are better left unresolved, especially if multiple resolutions with the same ultimate meaning are possible</w:t>
      </w:r>
    </w:p>
    <w:p>
      <w:pPr>
        <w:pStyle w:val="Lista3"/>
      </w:pPr>
      <w:r>
        <w:t xml:space="preserve">e.g. </w:t>
      </w:r>
      <w:r>
        <w:rPr>
          <w:rStyle w:val="Foreign"/>
        </w:rPr>
        <w:t>śudi</w:t>
      </w:r>
      <w:r>
        <w:t xml:space="preserve"> is widely understood and featured in dictionaries, but when we get down to it, does it stand for </w:t>
      </w:r>
      <w:r>
        <w:rPr>
          <w:rStyle w:val="Foreign"/>
        </w:rPr>
        <w:t>śukla</w:t>
      </w:r>
      <w:r>
        <w:t xml:space="preserve">, </w:t>
      </w:r>
      <w:r>
        <w:rPr>
          <w:rStyle w:val="Foreign"/>
        </w:rPr>
        <w:t>śuddha</w:t>
      </w:r>
      <w:r>
        <w:t xml:space="preserve"> or </w:t>
      </w:r>
      <w:r>
        <w:rPr>
          <w:rStyle w:val="Foreign"/>
        </w:rPr>
        <w:t>śubha</w:t>
      </w:r>
      <w:r>
        <w:t xml:space="preserve">, in compound or with a case ending? should the resolved form include </w:t>
      </w:r>
      <w:r>
        <w:rPr>
          <w:rStyle w:val="Foreign"/>
        </w:rPr>
        <w:t>pakṣa</w:t>
      </w:r>
      <w:r>
        <w:t xml:space="preserve">, in compound or with a case ending? is the last word </w:t>
      </w:r>
      <w:r>
        <w:rPr>
          <w:rStyle w:val="Foreign"/>
        </w:rPr>
        <w:t>dina</w:t>
      </w:r>
      <w:r>
        <w:t xml:space="preserve"> or </w:t>
      </w:r>
      <w:r>
        <w:rPr>
          <w:rStyle w:val="Foreign"/>
        </w:rPr>
        <w:t>divasa</w:t>
      </w:r>
      <w:r>
        <w:t>, and with what case ending?</w:t>
      </w:r>
    </w:p>
    <w:p>
      <w:pPr>
        <w:pStyle w:val="Lista"/>
      </w:pPr>
      <w:r>
        <w:t xml:space="preserve">abbreviations may, if this seems prudent, be resolved incompletely, for instance to the stem form of a noun rather than with a case ending, e.g. </w:t>
      </w:r>
      <w:r>
        <w:rPr>
          <w:rStyle w:val="Foreign"/>
        </w:rPr>
        <w:t>pa</w:t>
      </w:r>
      <w:r>
        <w:t xml:space="preserve"> to </w:t>
      </w:r>
      <w:r>
        <w:rPr>
          <w:rStyle w:val="Foreign"/>
        </w:rPr>
        <w:t>pakṣa</w:t>
      </w:r>
      <w:r>
        <w:t xml:space="preserve"> rather than </w:t>
      </w:r>
      <w:r>
        <w:rPr>
          <w:rStyle w:val="Foreign"/>
        </w:rPr>
        <w:t>pakṣaḥ</w:t>
      </w:r>
      <w:r>
        <w:t xml:space="preserve"> or </w:t>
      </w:r>
      <w:r>
        <w:rPr>
          <w:rStyle w:val="Foreign"/>
        </w:rPr>
        <w:t>pakṣe</w:t>
      </w:r>
    </w:p>
    <w:p>
      <w:pPr>
        <w:pStyle w:val="Lista"/>
      </w:pPr>
      <w:r>
        <w:t xml:space="preserve">resolved abbreviations must be wrapped in the element </w:t>
      </w:r>
      <w:r>
        <w:rPr>
          <w:rStyle w:val="Code"/>
        </w:rPr>
        <w:t>&lt;expan&gt;</w:t>
      </w:r>
      <w:r>
        <w:t>, containing one or more instances (as necessary) of the following elements:</w:t>
      </w:r>
    </w:p>
    <w:p>
      <w:pPr>
        <w:pStyle w:val="Lista2"/>
      </w:pPr>
      <w:r>
        <w:rPr>
          <w:rStyle w:val="Code"/>
        </w:rPr>
        <w:t>&lt;abbr&gt;</w:t>
      </w:r>
      <w:r>
        <w:t xml:space="preserve"> wrapping only the abbreviation (everything that is present in the original, and nothing else)</w:t>
      </w:r>
    </w:p>
    <w:p>
      <w:pPr>
        <w:pStyle w:val="Lista2"/>
      </w:pPr>
      <w:r>
        <w:rPr>
          <w:rStyle w:val="Code"/>
        </w:rPr>
        <w:t>&lt;ex&gt;</w:t>
      </w:r>
      <w:r>
        <w:t xml:space="preserve"> wrapping only the text supplied to resolve the abbreviation (everything that is not present in the original, and nothing else)</w:t>
      </w:r>
    </w:p>
    <w:p>
      <w:pPr>
        <w:pStyle w:val="Lista2"/>
      </w:pPr>
      <w:r>
        <w:t xml:space="preserve">when you are unsure of an expansion, but still wish to show it in the edition, add </w:t>
      </w:r>
      <w:r>
        <w:rPr>
          <w:rStyle w:val="Codeattribute"/>
        </w:rPr>
        <w:t>@cert</w:t>
      </w:r>
      <w:r>
        <w:rPr>
          <w:rStyle w:val="Codetext"/>
        </w:rPr>
        <w:t>=</w:t>
      </w:r>
      <w:r>
        <w:rPr>
          <w:rStyle w:val="Codevalue"/>
        </w:rPr>
        <w:t>"low"</w:t>
      </w:r>
      <w:r>
        <w:t xml:space="preserve">  to this element</w:t>
      </w:r>
    </w:p>
    <w:p>
      <w:pPr>
        <w:pStyle w:val="Lista2"/>
      </w:pPr>
      <w:r>
        <w:t xml:space="preserve">as and when necessary,  use </w:t>
      </w:r>
      <w:r>
        <w:rPr>
          <w:rStyle w:val="Code"/>
        </w:rPr>
        <w:t>&lt;am&gt;</w:t>
      </w:r>
      <w:r>
        <w:t xml:space="preserve"> (for “abbreviation mark”) </w:t>
      </w:r>
      <w:r>
        <w:rPr>
          <w:b/>
          <w:bCs/>
        </w:rPr>
        <w:t>within</w:t>
      </w:r>
      <w:r>
        <w:t xml:space="preserve"> </w:t>
      </w:r>
      <w:r>
        <w:rPr>
          <w:rStyle w:val="Code"/>
        </w:rPr>
        <w:t>&lt;abbr&gt;</w:t>
      </w:r>
      <w:r>
        <w:t xml:space="preserve"> for any characters present in the original but not required for the resolved abbreviation</w:t>
      </w:r>
      <w:bookmarkStart w:id="685" w:name="_GoBack"/>
      <w:bookmarkEnd w:id="685"/>
    </w:p>
    <w:p>
      <w:pPr>
        <w:pStyle w:val="Lista"/>
      </w:pPr>
      <w:commentRangeStart w:id="686"/>
      <w:r>
        <w:t>examples</w:t>
      </w:r>
      <w:commentRangeEnd w:id="686"/>
      <w:r>
        <w:rPr>
          <w:rStyle w:val="Jegyzethivatkozs"/>
          <w:rFonts w:cs="Murty Sanskrit"/>
        </w:rPr>
        <w:commentReference w:id="686"/>
      </w:r>
      <w:r>
        <w:t>:</w:t>
      </w:r>
    </w:p>
    <w:p>
      <w:pPr>
        <w:pStyle w:val="Lista2"/>
      </w:pPr>
      <w:r>
        <w:t xml:space="preserve">simple abbreviations, e.g. the string </w:t>
      </w:r>
      <w:r>
        <w:rPr>
          <w:rStyle w:val="Foreign"/>
        </w:rPr>
        <w:t>mā</w:t>
      </w:r>
      <w:r>
        <w:t xml:space="preserve"> as an abbreviation of </w:t>
      </w:r>
      <w:r>
        <w:rPr>
          <w:rStyle w:val="Foreign"/>
        </w:rPr>
        <w:t>māṣa</w:t>
      </w:r>
      <w:r>
        <w:t>:</w:t>
      </w:r>
    </w:p>
    <w:p>
      <w:pPr>
        <w:pStyle w:val="Lista3"/>
      </w:pPr>
      <w:r>
        <w:rPr>
          <w:rStyle w:val="Code"/>
        </w:rPr>
        <w:t>&lt;expan&gt;&lt;abbr&gt;</w:t>
      </w:r>
      <w:r>
        <w:rPr>
          <w:rStyle w:val="Codetext"/>
        </w:rPr>
        <w:t>mā</w:t>
      </w:r>
      <w:r>
        <w:rPr>
          <w:rStyle w:val="Code"/>
        </w:rPr>
        <w:t>&lt;/abbr&gt;&lt;ex&gt;</w:t>
      </w:r>
      <w:r>
        <w:rPr>
          <w:rStyle w:val="Codetext"/>
        </w:rPr>
        <w:t>ṣa</w:t>
      </w:r>
      <w:r>
        <w:rPr>
          <w:rStyle w:val="Code"/>
        </w:rPr>
        <w:t>&lt;/ex&gt;&lt;/expan&gt;</w:t>
      </w:r>
      <w:r>
        <w:t xml:space="preserve"> </w:t>
      </w:r>
    </w:p>
    <w:p>
      <w:pPr>
        <w:pStyle w:val="Lista2"/>
      </w:pPr>
      <w:r>
        <w:t>compound abbreviations, e.g. the string kuvā as an abbreviation of kulyavāpa:</w:t>
      </w:r>
    </w:p>
    <w:p>
      <w:pPr>
        <w:pStyle w:val="Lista3"/>
      </w:pPr>
      <w:r>
        <w:rPr>
          <w:rStyle w:val="Code"/>
        </w:rPr>
        <w:lastRenderedPageBreak/>
        <w:t>&lt;expan&gt;&lt;abbr&gt;</w:t>
      </w:r>
      <w:r>
        <w:rPr>
          <w:rStyle w:val="Codetext"/>
        </w:rPr>
        <w:t>ku</w:t>
      </w:r>
      <w:r>
        <w:rPr>
          <w:rStyle w:val="Code"/>
        </w:rPr>
        <w:t>&lt;/abbr&gt;&lt;ex&gt;</w:t>
      </w:r>
      <w:r>
        <w:rPr>
          <w:rStyle w:val="Codetext"/>
        </w:rPr>
        <w:t>lya</w:t>
      </w:r>
      <w:r>
        <w:rPr>
          <w:rStyle w:val="Code"/>
        </w:rPr>
        <w:t>&lt;/ex&gt;&lt;abbr&gt;</w:t>
      </w:r>
      <w:r>
        <w:rPr>
          <w:rStyle w:val="Codetext"/>
        </w:rPr>
        <w:t>vā</w:t>
      </w:r>
      <w:r>
        <w:rPr>
          <w:rStyle w:val="Code"/>
        </w:rPr>
        <w:t>&lt;/abbr&gt;&lt;ex&gt;</w:t>
      </w:r>
      <w:r>
        <w:rPr>
          <w:rStyle w:val="Codetext"/>
        </w:rPr>
        <w:t>pa</w:t>
      </w:r>
      <w:r>
        <w:rPr>
          <w:rStyle w:val="Code"/>
        </w:rPr>
        <w:t xml:space="preserve">&lt;/ex&gt;&lt;/expan&gt; </w:t>
      </w:r>
    </w:p>
    <w:p>
      <w:pPr>
        <w:pStyle w:val="Lista2"/>
      </w:pPr>
      <w:r>
        <w:t xml:space="preserve">complex abbreviations involving characters suppressed in the expansion, e.g. the string </w:t>
      </w:r>
      <w:r>
        <w:rPr>
          <w:rStyle w:val="Foreign"/>
        </w:rPr>
        <w:t>augg</w:t>
      </w:r>
      <w:r>
        <w:t xml:space="preserve"> as an abbreviation of </w:t>
      </w:r>
      <w:r>
        <w:rPr>
          <w:rStyle w:val="Foreign"/>
        </w:rPr>
        <w:t>augusti duo</w:t>
      </w:r>
      <w:r>
        <w:rPr>
          <w:rStyle w:val="Lbjegyzet-hivatkozs"/>
        </w:rPr>
        <w:footnoteReference w:id="44"/>
      </w:r>
    </w:p>
    <w:p>
      <w:pPr>
        <w:pStyle w:val="Lista3"/>
      </w:pPr>
      <w:r>
        <w:rPr>
          <w:rStyle w:val="Code"/>
        </w:rPr>
        <w:t>&lt;expan&gt;&lt;abbr&gt;</w:t>
      </w:r>
      <w:r>
        <w:rPr>
          <w:rStyle w:val="Codetext"/>
        </w:rPr>
        <w:t>aug</w:t>
      </w:r>
      <w:r>
        <w:rPr>
          <w:rStyle w:val="Code"/>
        </w:rPr>
        <w:t>&lt;am&gt;</w:t>
      </w:r>
      <w:r>
        <w:rPr>
          <w:rStyle w:val="Codetext"/>
        </w:rPr>
        <w:t>g</w:t>
      </w:r>
      <w:r>
        <w:rPr>
          <w:rStyle w:val="Code"/>
        </w:rPr>
        <w:t>&lt;/am&gt;&lt;/abbr&gt;&lt;ex&gt;</w:t>
      </w:r>
      <w:r>
        <w:rPr>
          <w:rStyle w:val="Codetext"/>
        </w:rPr>
        <w:t>usti duo</w:t>
      </w:r>
      <w:r>
        <w:rPr>
          <w:rStyle w:val="Code"/>
        </w:rPr>
        <w:t>&lt;/ex&gt;&lt;/expan&gt;</w:t>
      </w:r>
    </w:p>
    <w:p>
      <w:pPr>
        <w:pStyle w:val="Lista"/>
      </w:pPr>
      <w:r>
        <w:t xml:space="preserve">abbreviations consisting of or involving non-alphabetic characters (as for instance the Devanagari abbreviation sign </w:t>
      </w:r>
      <w:r>
        <w:rPr>
          <w:rStyle w:val="Foreign"/>
          <w:rFonts w:hint="cs"/>
          <w:cs/>
        </w:rPr>
        <w:t>॰</w:t>
      </w:r>
      <w:r>
        <w:rPr>
          <w:cs/>
        </w:rPr>
        <w:t xml:space="preserve">) </w:t>
      </w:r>
      <w:r>
        <w:t>may be resolved using the same method</w:t>
      </w:r>
      <w:r>
        <w:rPr>
          <w:rStyle w:val="Lbjegyzet-hivatkozs"/>
        </w:rPr>
        <w:footnoteReference w:id="45"/>
      </w:r>
    </w:p>
    <w:p>
      <w:pPr>
        <w:pStyle w:val="Lista2"/>
      </w:pPr>
      <w:r>
        <w:t>the symbol character should be encoded as per §</w:t>
      </w:r>
      <w:r>
        <w:fldChar w:fldCharType="begin"/>
      </w:r>
      <w:r>
        <w:instrText xml:space="preserve"> REF _Ref43987396 \r \h </w:instrText>
      </w:r>
      <w:r>
        <w:fldChar w:fldCharType="separate"/>
      </w:r>
      <w:r>
        <w:t>4.2.4.4</w:t>
      </w:r>
      <w:r>
        <w:fldChar w:fldCharType="end"/>
      </w:r>
      <w:r>
        <w:t xml:space="preserve"> and wrapped in </w:t>
      </w:r>
      <w:r>
        <w:rPr>
          <w:rStyle w:val="Code"/>
        </w:rPr>
        <w:t>&lt;am&gt;</w:t>
      </w:r>
    </w:p>
    <w:p>
      <w:pPr>
        <w:pStyle w:val="Cmsor2"/>
      </w:pPr>
      <w:bookmarkStart w:id="687" w:name="_y8d6jllfz1" w:colFirst="0" w:colLast="0"/>
      <w:bookmarkStart w:id="688" w:name="_Ref43978612"/>
      <w:bookmarkStart w:id="689" w:name="_Toc183083861"/>
      <w:bookmarkEnd w:id="687"/>
      <w:r>
        <w:t>Optional encoding of semantic features</w:t>
      </w:r>
      <w:bookmarkEnd w:id="688"/>
      <w:bookmarkEnd w:id="689"/>
    </w:p>
    <w:p>
      <w:r>
        <w:t xml:space="preserve">Besides the tags prescribed in other sections of this Guide, TEI offers the possibility of using many others to encode additional semantic information in a text. Such tags, whose use is </w:t>
      </w:r>
      <w:r>
        <w:rPr>
          <w:b/>
          <w:bCs/>
        </w:rPr>
        <w:t>optional and not recommended at this stage of the project</w:t>
      </w:r>
      <w:r>
        <w:t xml:space="preserve">, enable the creation of indexes, for instance of all the persons or places mentioned in a </w:t>
      </w:r>
      <w:r>
        <w:rPr>
          <w:noProof/>
        </w:rPr>
        <w:t>(</w:t>
      </w:r>
      <w:r>
        <w:t>sub-)corpus with an exhaustive list of occurrences.</w:t>
      </w:r>
    </w:p>
    <w:p>
      <w:pPr>
        <w:ind w:firstLine="567"/>
      </w:pPr>
      <w:r>
        <w:t xml:space="preserve">As adding such tags to XML editions renders the files less legible, we recommend postponing the application of such tags as long as two conditions are not fulfilled: </w:t>
      </w:r>
      <w:r>
        <w:rPr>
          <w:noProof/>
        </w:rPr>
        <w:t>(</w:t>
      </w:r>
      <w:r>
        <w:t xml:space="preserve">1) the entire </w:t>
      </w:r>
      <w:r>
        <w:rPr>
          <w:noProof/>
        </w:rPr>
        <w:t>(</w:t>
      </w:r>
      <w:r>
        <w:t xml:space="preserve">sub-)corpus has been encoded according to the guidelines exposed in other sections of this Guide and, </w:t>
      </w:r>
      <w:r>
        <w:rPr>
          <w:noProof/>
        </w:rPr>
        <w:t>(</w:t>
      </w:r>
      <w:r>
        <w:t xml:space="preserve">2) the choice of such tags has been determined after ripe reflection and in response to concrete aims of your </w:t>
      </w:r>
      <w:r>
        <w:rPr>
          <w:noProof/>
        </w:rPr>
        <w:t>(</w:t>
      </w:r>
      <w:r>
        <w:t>or the whole project’s) research. Any such tagging that you do choose to apply should be implemented in accordance with the workflow of your task-force as determined by and in consultation with the PI of your task-force.</w:t>
      </w:r>
    </w:p>
    <w:p>
      <w:pPr>
        <w:ind w:firstLine="567"/>
      </w:pPr>
      <w:r>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pPr>
        <w:pStyle w:val="Cmsor3"/>
      </w:pPr>
      <w:bookmarkStart w:id="690" w:name="_if22uogatvm3" w:colFirst="0" w:colLast="0"/>
      <w:bookmarkStart w:id="691" w:name="_Toc183083862"/>
      <w:bookmarkEnd w:id="690"/>
      <w:r>
        <w:t>Personal names</w:t>
      </w:r>
      <w:bookmarkEnd w:id="691"/>
    </w:p>
    <w:p>
      <w:pPr>
        <w:pStyle w:val="Lista"/>
      </w:pPr>
      <w:r>
        <w:t xml:space="preserve">personal names may be tagged with the element </w:t>
      </w:r>
      <w:r>
        <w:rPr>
          <w:rStyle w:val="Code"/>
        </w:rPr>
        <w:t>&lt;persName&gt;</w:t>
      </w:r>
    </w:p>
    <w:p>
      <w:pPr>
        <w:pStyle w:val="Lista2"/>
      </w:pPr>
      <w:r>
        <w:t>this element can be used to encode a complex name, tagging individually all elements of a personal name</w:t>
      </w:r>
    </w:p>
    <w:p>
      <w:pPr>
        <w:pStyle w:val="Lista"/>
      </w:pPr>
      <w:r>
        <w:t xml:space="preserve">a first categorisation can be effected with attribute </w:t>
      </w:r>
      <w:r>
        <w:rPr>
          <w:rStyle w:val="Codeattribute"/>
        </w:rPr>
        <w:t>@type</w:t>
      </w:r>
    </w:p>
    <w:p>
      <w:pPr>
        <w:pStyle w:val="Lista2"/>
      </w:pPr>
      <w:r>
        <w:t xml:space="preserve">propositions for the value of </w:t>
      </w:r>
      <w:r>
        <w:rPr>
          <w:rStyle w:val="Codeattribute"/>
        </w:rPr>
        <w:t>@type</w:t>
      </w:r>
      <w:r>
        <w:t>:</w:t>
      </w:r>
    </w:p>
    <w:p>
      <w:pPr>
        <w:pStyle w:val="Lista3"/>
        <w:rPr>
          <w:rStyle w:val="Codevalue"/>
        </w:rPr>
      </w:pPr>
      <w:r>
        <w:rPr>
          <w:rStyle w:val="Codevalue"/>
        </w:rPr>
        <w:t>"divine"</w:t>
      </w:r>
    </w:p>
    <w:p>
      <w:pPr>
        <w:pStyle w:val="Lista3"/>
        <w:rPr>
          <w:rStyle w:val="Codevalue"/>
        </w:rPr>
      </w:pPr>
      <w:r>
        <w:rPr>
          <w:rStyle w:val="Codevalue"/>
        </w:rPr>
        <w:t>"human"</w:t>
      </w:r>
    </w:p>
    <w:p>
      <w:pPr>
        <w:pStyle w:val="Lista3"/>
        <w:rPr>
          <w:rStyle w:val="Codevalue"/>
        </w:rPr>
      </w:pPr>
      <w:r>
        <w:rPr>
          <w:rStyle w:val="Codevalue"/>
        </w:rPr>
        <w:t>"personification"</w:t>
      </w:r>
    </w:p>
    <w:p>
      <w:pPr>
        <w:pStyle w:val="Lista"/>
      </w:pPr>
      <w:r>
        <w:t xml:space="preserve">subcategorisation is effected with </w:t>
      </w:r>
      <w:r>
        <w:rPr>
          <w:rStyle w:val="Codeattribute"/>
        </w:rPr>
        <w:t>@subtype</w:t>
      </w:r>
      <w:r>
        <w:t xml:space="preserve">, which may only be used if </w:t>
      </w:r>
      <w:r>
        <w:rPr>
          <w:rStyle w:val="Codeattribute"/>
        </w:rPr>
        <w:t>@type</w:t>
      </w:r>
      <w:r>
        <w:t xml:space="preserve"> is also present</w:t>
      </w:r>
    </w:p>
    <w:p>
      <w:pPr>
        <w:pStyle w:val="Lista2"/>
      </w:pPr>
      <w:r>
        <w:t xml:space="preserve">propositions for the value of </w:t>
      </w:r>
      <w:r>
        <w:rPr>
          <w:rStyle w:val="Codeattribute"/>
        </w:rPr>
        <w:t>@subtype</w:t>
      </w:r>
      <w:r>
        <w:t>:</w:t>
      </w:r>
    </w:p>
    <w:p>
      <w:pPr>
        <w:pStyle w:val="Lista3"/>
      </w:pPr>
      <w:r>
        <w:rPr>
          <w:rStyle w:val="Codevalue"/>
        </w:rPr>
        <w:t>"coronation"</w:t>
      </w:r>
      <w:r>
        <w:t xml:space="preserve"> </w:t>
      </w:r>
      <w:r>
        <w:rPr>
          <w:noProof/>
        </w:rPr>
        <w:t>(</w:t>
      </w:r>
      <w:r>
        <w:t>Rājarāja, Rājendra, …)</w:t>
      </w:r>
    </w:p>
    <w:p>
      <w:pPr>
        <w:pStyle w:val="Lista3"/>
      </w:pPr>
      <w:r>
        <w:rPr>
          <w:rStyle w:val="Codevalue"/>
        </w:rPr>
        <w:t>"sobriquet"</w:t>
      </w:r>
      <w:r>
        <w:t xml:space="preserve"> </w:t>
      </w:r>
      <w:r>
        <w:rPr>
          <w:noProof/>
        </w:rPr>
        <w:t>(</w:t>
      </w:r>
      <w:r>
        <w:rPr>
          <w:rStyle w:val="Foreign"/>
        </w:rPr>
        <w:t>biruda</w:t>
      </w:r>
      <w:r>
        <w:t>)</w:t>
      </w:r>
    </w:p>
    <w:p>
      <w:pPr>
        <w:pStyle w:val="Lista3"/>
      </w:pPr>
      <w:r>
        <w:rPr>
          <w:rStyle w:val="Codevalue"/>
        </w:rPr>
        <w:t>"title"</w:t>
      </w:r>
      <w:r>
        <w:t xml:space="preserve"> </w:t>
      </w:r>
      <w:r>
        <w:rPr>
          <w:noProof/>
        </w:rPr>
        <w:t>(</w:t>
      </w:r>
      <w:r>
        <w:rPr>
          <w:rStyle w:val="Foreign"/>
        </w:rPr>
        <w:t>pōttaraiyar</w:t>
      </w:r>
      <w:r>
        <w:t xml:space="preserve">, </w:t>
      </w:r>
      <w:r>
        <w:rPr>
          <w:rStyle w:val="Foreign"/>
        </w:rPr>
        <w:t>(kōp)parakēcarivarmaṉ</w:t>
      </w:r>
      <w:r>
        <w:t xml:space="preserve"> / </w:t>
      </w:r>
      <w:r>
        <w:rPr>
          <w:rStyle w:val="Foreign"/>
        </w:rPr>
        <w:t>(kō)rājakēcarivarmaṉ</w:t>
      </w:r>
      <w:r>
        <w:t>)</w:t>
      </w:r>
    </w:p>
    <w:p>
      <w:pPr>
        <w:pStyle w:val="Lista3"/>
      </w:pPr>
      <w:r>
        <w:rPr>
          <w:rStyle w:val="Codevalue"/>
        </w:rPr>
        <w:t>"other"</w:t>
      </w:r>
      <w:r>
        <w:t xml:space="preserve"> </w:t>
      </w:r>
      <w:r>
        <w:rPr>
          <w:noProof/>
        </w:rPr>
        <w:t>(</w:t>
      </w:r>
      <w:r>
        <w:t>pre-coronation name, e.g. Arumoḻi, Arumoḻivarmaṉ)</w:t>
      </w:r>
    </w:p>
    <w:p>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7.4.1</w:t>
              </w:r>
            </w:fldSimple>
            <w:r>
              <w:t>.</w:t>
            </w:r>
            <w:fldSimple w:instr=" SEQ Example \* ALPHABETIC \s 3 ">
              <w:r>
                <w:rPr>
                  <w:noProof/>
                </w:rPr>
                <w:t>A</w:t>
              </w:r>
            </w:fldSimple>
            <w:r>
              <w:t>: encoding a complex personal name</w:t>
            </w:r>
          </w:p>
        </w:tc>
      </w:tr>
      <w:tr>
        <w:tc>
          <w:tcPr>
            <w:tcW w:w="5000" w:type="pct"/>
          </w:tcPr>
          <w:p>
            <w:pPr>
              <w:pStyle w:val="CodeParagraph"/>
              <w:rPr>
                <w:rStyle w:val="Code"/>
              </w:rPr>
            </w:pP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caturummallaṉ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"sobriquet"</w:t>
            </w:r>
            <w:r>
              <w:rPr>
                <w:rStyle w:val="Code"/>
              </w:rPr>
              <w:t>&gt;</w:t>
            </w:r>
            <w:r>
              <w:rPr>
                <w:rStyle w:val="Codetext"/>
              </w:rPr>
              <w:t>kuṇaparaṉ</w:t>
            </w:r>
            <w:r>
              <w:rPr>
                <w:rStyle w:val="Code"/>
              </w:rPr>
              <w:t>&lt;/persName&gt;</w:t>
            </w:r>
            <w:r>
              <w:t xml:space="preserve">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mayēntira</w:t>
            </w:r>
            <w:r>
              <w:rPr>
                <w:rStyle w:val="Code"/>
              </w:rPr>
              <w:t>&lt;/persName&gt;</w:t>
            </w:r>
            <w:r>
              <w:rPr>
                <w:rStyle w:val="Codetext"/>
              </w:rPr>
              <w:t>-p-</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"title"</w:t>
            </w:r>
            <w:r>
              <w:rPr>
                <w:rStyle w:val="Code"/>
              </w:rPr>
              <w:t>&gt;</w:t>
            </w:r>
            <w:r>
              <w:rPr>
                <w:rStyle w:val="Codetext"/>
              </w:rPr>
              <w:t>pōtt-arēcaru</w:t>
            </w:r>
            <w:r>
              <w:rPr>
                <w:rStyle w:val="Code"/>
              </w:rPr>
              <w:t>&lt;/persName&gt;</w:t>
            </w:r>
          </w:p>
        </w:tc>
      </w:tr>
    </w:tbl>
    <w:p>
      <w:pPr>
        <w:pStyle w:val="Cmsor3"/>
      </w:pPr>
      <w:bookmarkStart w:id="692" w:name="_3pq8h4icqxh2" w:colFirst="0" w:colLast="0"/>
      <w:bookmarkStart w:id="693" w:name="_Toc183083863"/>
      <w:bookmarkEnd w:id="692"/>
      <w:r>
        <w:t>Adding ranks and roles to names</w:t>
      </w:r>
      <w:bookmarkEnd w:id="693"/>
    </w:p>
    <w:p>
      <w:pPr>
        <w:pStyle w:val="Lista"/>
      </w:pPr>
      <w:r>
        <w:t xml:space="preserve">the element </w:t>
      </w:r>
      <w:r>
        <w:rPr>
          <w:rStyle w:val="Code"/>
        </w:rPr>
        <w:t>&lt;roleName&gt;</w:t>
      </w:r>
      <w:r>
        <w:t xml:space="preserve"> can be used to encode a position in society like a rank or status </w:t>
      </w:r>
      <w:r>
        <w:rPr>
          <w:noProof/>
        </w:rPr>
        <w:t>(</w:t>
      </w:r>
      <w:r>
        <w:rPr>
          <w:rStyle w:val="Codeattribute"/>
        </w:rPr>
        <w:t>@type</w:t>
      </w:r>
      <w:r>
        <w:t xml:space="preserve">) and associate it with a role </w:t>
      </w:r>
      <w:r>
        <w:rPr>
          <w:noProof/>
        </w:rPr>
        <w:t>(</w:t>
      </w:r>
      <w:r>
        <w:rPr>
          <w:rStyle w:val="Codeattribute"/>
        </w:rPr>
        <w:t>@subtype</w:t>
      </w:r>
      <w:r>
        <w:t>) in the transaction recorded</w:t>
      </w:r>
    </w:p>
    <w:p>
      <w:pPr>
        <w:pStyle w:val="Lista2"/>
      </w:pPr>
      <w:r>
        <w:t xml:space="preserve">the element </w:t>
      </w:r>
      <w:r>
        <w:rPr>
          <w:rStyle w:val="Code"/>
        </w:rPr>
        <w:t>&lt;roleName&gt;</w:t>
      </w:r>
      <w:r>
        <w:t xml:space="preserve"> is to be nested inside the element</w:t>
      </w:r>
      <w:r>
        <w:rPr>
          <w:rStyle w:val="Codetext"/>
        </w:rPr>
        <w:t xml:space="preserve"> </w:t>
      </w:r>
      <w:r>
        <w:rPr>
          <w:rStyle w:val="Code"/>
        </w:rPr>
        <w:t>&lt;persName&gt;</w:t>
      </w:r>
    </w:p>
    <w:p>
      <w:pPr>
        <w:pStyle w:val="Lista2"/>
      </w:pPr>
      <w:r>
        <w:t xml:space="preserve">propositions for the value of the attribute </w:t>
      </w:r>
      <w:r>
        <w:rPr>
          <w:rStyle w:val="Codeattribute"/>
        </w:rPr>
        <w:t>@type</w:t>
      </w:r>
      <w:r>
        <w:t>:</w:t>
      </w:r>
    </w:p>
    <w:p>
      <w:pPr>
        <w:pStyle w:val="Lista3"/>
        <w:rPr>
          <w:rStyle w:val="Codevalue"/>
        </w:rPr>
      </w:pPr>
      <w:r>
        <w:rPr>
          <w:rStyle w:val="Codevalue"/>
        </w:rPr>
        <w:t>"king"</w:t>
      </w:r>
    </w:p>
    <w:p>
      <w:pPr>
        <w:pStyle w:val="Lista3"/>
      </w:pPr>
      <w:r>
        <w:rPr>
          <w:rStyle w:val="Codevalue"/>
        </w:rPr>
        <w:t>"subordinateRuler"</w:t>
      </w:r>
      <w:r>
        <w:t xml:space="preserve"> </w:t>
      </w:r>
      <w:r>
        <w:rPr>
          <w:noProof/>
        </w:rPr>
        <w:t>(</w:t>
      </w:r>
      <w:r>
        <w:t xml:space="preserve">e.g. </w:t>
      </w:r>
      <w:r>
        <w:rPr>
          <w:rStyle w:val="Foreign"/>
        </w:rPr>
        <w:t>pallavaraiyaṉ</w:t>
      </w:r>
      <w:r>
        <w:t>)</w:t>
      </w:r>
    </w:p>
    <w:p>
      <w:pPr>
        <w:pStyle w:val="Lista3"/>
      </w:pPr>
      <w:r>
        <w:rPr>
          <w:rStyle w:val="Codevalue"/>
        </w:rPr>
        <w:t>"landlord"</w:t>
      </w:r>
      <w:r>
        <w:t xml:space="preserve"> </w:t>
      </w:r>
      <w:r>
        <w:rPr>
          <w:noProof/>
        </w:rPr>
        <w:t>(</w:t>
      </w:r>
      <w:r>
        <w:t xml:space="preserve">e.g. </w:t>
      </w:r>
      <w:r>
        <w:rPr>
          <w:rStyle w:val="Foreign"/>
        </w:rPr>
        <w:t>uṭaiyar</w:t>
      </w:r>
      <w:r>
        <w:t xml:space="preserve">, </w:t>
      </w:r>
      <w:r>
        <w:rPr>
          <w:rStyle w:val="Foreign"/>
        </w:rPr>
        <w:t>kiḻavar</w:t>
      </w:r>
      <w:r>
        <w:t>)</w:t>
      </w:r>
    </w:p>
    <w:p>
      <w:pPr>
        <w:pStyle w:val="Lista3"/>
      </w:pPr>
      <w:r>
        <w:rPr>
          <w:rStyle w:val="Codevalue"/>
        </w:rPr>
        <w:t>"godLegalEntity"</w:t>
      </w:r>
      <w:r>
        <w:t xml:space="preserve"> </w:t>
      </w:r>
      <w:r>
        <w:rPr>
          <w:noProof/>
        </w:rPr>
        <w:t>(</w:t>
      </w:r>
      <w:r>
        <w:t xml:space="preserve">e.g. </w:t>
      </w:r>
      <w:r>
        <w:rPr>
          <w:rStyle w:val="Foreign"/>
        </w:rPr>
        <w:t>uṭaiyar</w:t>
      </w:r>
      <w:r>
        <w:t>)</w:t>
      </w:r>
    </w:p>
    <w:p>
      <w:pPr>
        <w:pStyle w:val="Lista3"/>
        <w:rPr>
          <w:rStyle w:val="Codevalue"/>
        </w:rPr>
      </w:pPr>
      <w:r>
        <w:rPr>
          <w:rStyle w:val="Codevalue"/>
        </w:rPr>
        <w:t>"priest"</w:t>
      </w:r>
    </w:p>
    <w:p>
      <w:pPr>
        <w:pStyle w:val="Lista3"/>
        <w:rPr>
          <w:rStyle w:val="Codevalue"/>
        </w:rPr>
      </w:pPr>
      <w:r>
        <w:rPr>
          <w:rStyle w:val="Codevalue"/>
        </w:rPr>
        <w:t>"brahmin"</w:t>
      </w:r>
    </w:p>
    <w:p>
      <w:pPr>
        <w:pStyle w:val="Lista3"/>
        <w:rPr>
          <w:rStyle w:val="Codevalue"/>
        </w:rPr>
      </w:pPr>
      <w:r>
        <w:rPr>
          <w:rStyle w:val="Codevalue"/>
        </w:rPr>
        <w:t>"monk"</w:t>
      </w:r>
    </w:p>
    <w:p>
      <w:pPr>
        <w:pStyle w:val="Lista3"/>
      </w:pPr>
      <w:r>
        <w:rPr>
          <w:rStyle w:val="Codevalue"/>
        </w:rPr>
        <w:t>"merchant"</w:t>
      </w:r>
      <w:r>
        <w:t xml:space="preserve"> </w:t>
      </w:r>
      <w:r>
        <w:rPr>
          <w:noProof/>
        </w:rPr>
        <w:t>(</w:t>
      </w:r>
      <w:r>
        <w:t xml:space="preserve">e.g. </w:t>
      </w:r>
      <w:r>
        <w:rPr>
          <w:rStyle w:val="Foreign"/>
        </w:rPr>
        <w:t>nakarattār</w:t>
      </w:r>
      <w:r>
        <w:t>)</w:t>
      </w:r>
    </w:p>
    <w:p>
      <w:pPr>
        <w:pStyle w:val="Lista3"/>
        <w:rPr>
          <w:rStyle w:val="Codevalue"/>
        </w:rPr>
      </w:pPr>
      <w:r>
        <w:rPr>
          <w:rStyle w:val="Codevalue"/>
        </w:rPr>
        <w:t>"artisan"</w:t>
      </w:r>
    </w:p>
    <w:p>
      <w:pPr>
        <w:pStyle w:val="Lista3"/>
      </w:pPr>
      <w:r>
        <w:rPr>
          <w:rStyle w:val="Codevalue"/>
        </w:rPr>
        <w:t>"brahminDelegate"</w:t>
      </w:r>
      <w:r>
        <w:t xml:space="preserve"> </w:t>
      </w:r>
      <w:r>
        <w:rPr>
          <w:noProof/>
        </w:rPr>
        <w:t>(</w:t>
      </w:r>
      <w:r>
        <w:t xml:space="preserve">e.g. </w:t>
      </w:r>
      <w:r>
        <w:rPr>
          <w:rStyle w:val="Foreign"/>
        </w:rPr>
        <w:t>sabhaiyār</w:t>
      </w:r>
      <w:r>
        <w:t xml:space="preserve">, </w:t>
      </w:r>
      <w:r>
        <w:rPr>
          <w:rStyle w:val="Foreign"/>
        </w:rPr>
        <w:t>sabhaiyōm</w:t>
      </w:r>
      <w:r>
        <w:t>)</w:t>
      </w:r>
    </w:p>
    <w:p>
      <w:pPr>
        <w:pStyle w:val="Lista3"/>
      </w:pPr>
      <w:r>
        <w:rPr>
          <w:rStyle w:val="Codevalue"/>
        </w:rPr>
        <w:t>"regionalDelegate"</w:t>
      </w:r>
      <w:r>
        <w:t xml:space="preserve"> </w:t>
      </w:r>
      <w:r>
        <w:rPr>
          <w:noProof/>
        </w:rPr>
        <w:t>(</w:t>
      </w:r>
      <w:r>
        <w:t xml:space="preserve">e.g. </w:t>
      </w:r>
      <w:r>
        <w:rPr>
          <w:rStyle w:val="Foreign"/>
        </w:rPr>
        <w:t>nāṭṭār</w:t>
      </w:r>
      <w:r>
        <w:t xml:space="preserve">, </w:t>
      </w:r>
      <w:r>
        <w:rPr>
          <w:rStyle w:val="Foreign"/>
        </w:rPr>
        <w:t>nāṭṭōm</w:t>
      </w:r>
      <w:r>
        <w:t>)</w:t>
      </w:r>
    </w:p>
    <w:p>
      <w:pPr>
        <w:pStyle w:val="Lista3"/>
      </w:pPr>
      <w:r>
        <w:rPr>
          <w:rStyle w:val="Codevalue"/>
        </w:rPr>
        <w:t>"officer"</w:t>
      </w:r>
      <w:r>
        <w:t xml:space="preserve"> </w:t>
      </w:r>
      <w:r>
        <w:rPr>
          <w:noProof/>
        </w:rPr>
        <w:t>(</w:t>
      </w:r>
      <w:r>
        <w:t>e.g. temple officer, royal officer)</w:t>
      </w:r>
    </w:p>
    <w:p>
      <w:pPr>
        <w:pStyle w:val="Lista3"/>
        <w:rPr>
          <w:rStyle w:val="Codevalue"/>
        </w:rPr>
      </w:pPr>
      <w:r>
        <w:rPr>
          <w:rStyle w:val="Codevalue"/>
        </w:rPr>
        <w:t>"dancer"</w:t>
      </w:r>
    </w:p>
    <w:p>
      <w:pPr>
        <w:pStyle w:val="Lista3"/>
        <w:rPr>
          <w:rStyle w:val="Codevalue"/>
        </w:rPr>
      </w:pPr>
      <w:r>
        <w:rPr>
          <w:rStyle w:val="Codevalue"/>
        </w:rPr>
        <w:t>"singer"</w:t>
      </w:r>
    </w:p>
    <w:p>
      <w:pPr>
        <w:pStyle w:val="Lista3"/>
        <w:rPr>
          <w:rStyle w:val="Codevalue"/>
        </w:rPr>
      </w:pPr>
      <w:r>
        <w:rPr>
          <w:rStyle w:val="Codevalue"/>
        </w:rPr>
        <w:t>"peasant"</w:t>
      </w:r>
    </w:p>
    <w:p>
      <w:pPr>
        <w:pStyle w:val="Lista3"/>
      </w:pPr>
      <w:r>
        <w:rPr>
          <w:rStyle w:val="Codevalue"/>
        </w:rPr>
        <w:t>"shepherd"</w:t>
      </w:r>
      <w:r>
        <w:t xml:space="preserve"> </w:t>
      </w:r>
      <w:r>
        <w:rPr>
          <w:noProof/>
        </w:rPr>
        <w:t>(</w:t>
      </w:r>
      <w:r>
        <w:rPr>
          <w:rStyle w:val="Foreign"/>
        </w:rPr>
        <w:t>maṉṟāṭi</w:t>
      </w:r>
      <w:r>
        <w:t>)</w:t>
      </w:r>
    </w:p>
    <w:p>
      <w:pPr>
        <w:pStyle w:val="Lista3"/>
      </w:pPr>
      <w:r>
        <w:rPr>
          <w:rStyle w:val="Codevalue"/>
        </w:rPr>
        <w:t>"unknown"</w:t>
      </w:r>
      <w:r>
        <w:t xml:space="preserve"> </w:t>
      </w:r>
      <w:r>
        <w:rPr>
          <w:noProof/>
        </w:rPr>
        <w:t>(</w:t>
      </w:r>
      <w:r>
        <w:t xml:space="preserve">this value is to be used when you do not know the rank/status of the person but want to encode a value for </w:t>
      </w:r>
      <w:r>
        <w:rPr>
          <w:rStyle w:val="Codeattribute"/>
        </w:rPr>
        <w:t>@subtype</w:t>
      </w:r>
      <w:r>
        <w:t>)</w:t>
      </w:r>
    </w:p>
    <w:p>
      <w:pPr>
        <w:pStyle w:val="Lista2"/>
      </w:pPr>
      <w:r>
        <w:t xml:space="preserve">propositions for the value of the attribute </w:t>
      </w:r>
      <w:r>
        <w:rPr>
          <w:rStyle w:val="Codeattribute"/>
        </w:rPr>
        <w:t>@subtype</w:t>
      </w:r>
      <w:r>
        <w:t>:</w:t>
      </w:r>
    </w:p>
    <w:p>
      <w:pPr>
        <w:pStyle w:val="Lista3"/>
        <w:rPr>
          <w:rStyle w:val="Codevalue"/>
        </w:rPr>
      </w:pPr>
      <w:r>
        <w:rPr>
          <w:rStyle w:val="Codevalue"/>
        </w:rPr>
        <w:t>"donor"</w:t>
      </w:r>
    </w:p>
    <w:p>
      <w:pPr>
        <w:pStyle w:val="Lista3"/>
        <w:rPr>
          <w:rStyle w:val="Codevalue"/>
        </w:rPr>
      </w:pPr>
      <w:r>
        <w:rPr>
          <w:rStyle w:val="Codevalue"/>
        </w:rPr>
        <w:t>"donee"</w:t>
      </w:r>
    </w:p>
    <w:p>
      <w:pPr>
        <w:pStyle w:val="Lista3"/>
      </w:pPr>
      <w:r>
        <w:rPr>
          <w:rStyle w:val="Codevalue"/>
        </w:rPr>
        <w:t>"founder"</w:t>
      </w:r>
      <w:r>
        <w:t xml:space="preserve"> </w:t>
      </w:r>
      <w:r>
        <w:rPr>
          <w:noProof/>
        </w:rPr>
        <w:t>(</w:t>
      </w:r>
      <w:r>
        <w:t>of a temple or a monastery)</w:t>
      </w:r>
    </w:p>
    <w:p>
      <w:pPr>
        <w:pStyle w:val="Lista3"/>
      </w:pPr>
      <w:r>
        <w:rPr>
          <w:rStyle w:val="Codevalue"/>
        </w:rPr>
        <w:t>"administrator"</w:t>
      </w:r>
      <w:r>
        <w:t xml:space="preserve"> </w:t>
      </w:r>
      <w:r>
        <w:rPr>
          <w:noProof/>
        </w:rPr>
        <w:t>(</w:t>
      </w:r>
      <w:r>
        <w:t>overseer of donation; e.g. the one who makes sure that the in-charge of a donation supplies what he has to supply).</w:t>
      </w:r>
    </w:p>
    <w:p>
      <w:pPr>
        <w:pStyle w:val="Lista3"/>
      </w:pPr>
      <w:r>
        <w:rPr>
          <w:rStyle w:val="Codevalue"/>
        </w:rPr>
        <w:t>"inChargeDonation"</w:t>
      </w:r>
      <w:r>
        <w:t xml:space="preserve"> </w:t>
      </w:r>
      <w:r>
        <w:rPr>
          <w:noProof/>
        </w:rPr>
        <w:t>(</w:t>
      </w:r>
      <w:r>
        <w:t>e.g. the one who has to supply oil every day)</w:t>
      </w:r>
    </w:p>
    <w:p>
      <w:pPr>
        <w:pStyle w:val="Lista3"/>
        <w:rPr>
          <w:rStyle w:val="Codevalue"/>
        </w:rPr>
      </w:pPr>
      <w:r>
        <w:rPr>
          <w:rStyle w:val="Codevalue"/>
        </w:rPr>
        <w:t>"witness"</w:t>
      </w:r>
    </w:p>
    <w:p>
      <w:pPr>
        <w:pStyle w:val="Lista3"/>
        <w:rPr>
          <w:rStyle w:val="Codevalue"/>
        </w:rPr>
      </w:pPr>
      <w:r>
        <w:rPr>
          <w:rStyle w:val="Codevalue"/>
        </w:rPr>
        <w:t>"orderIssuer"</w:t>
      </w:r>
    </w:p>
    <w:p>
      <w:pPr>
        <w:pStyle w:val="Lista3"/>
        <w:rPr>
          <w:rStyle w:val="Codevalue"/>
        </w:rPr>
      </w:pPr>
      <w:r>
        <w:rPr>
          <w:rStyle w:val="Codevalue"/>
        </w:rPr>
        <w:t>"orderAddressee"</w:t>
      </w:r>
    </w:p>
    <w:p>
      <w:pPr>
        <w:pStyle w:val="Lista3"/>
      </w:pPr>
      <w:r>
        <w:rPr>
          <w:rStyle w:val="Codevalue"/>
        </w:rPr>
        <w:t>"auditor"</w:t>
      </w:r>
      <w:r>
        <w:t xml:space="preserve"> </w:t>
      </w:r>
      <w:r>
        <w:rPr>
          <w:noProof/>
        </w:rPr>
        <w:t>(</w:t>
      </w:r>
      <w:r>
        <w:t>controller of transaction)</w:t>
      </w:r>
    </w:p>
    <w:p>
      <w:pPr>
        <w:pStyle w:val="Lista3"/>
      </w:pPr>
      <w:r>
        <w:rPr>
          <w:rStyle w:val="Codevalue"/>
        </w:rPr>
        <w:t>"beneficiaryMerit"</w:t>
      </w:r>
      <w:r>
        <w:t xml:space="preserve"> </w:t>
      </w:r>
      <w:r>
        <w:rPr>
          <w:noProof/>
        </w:rPr>
        <w:t>(</w:t>
      </w:r>
      <w:r>
        <w:t>e.g. transfer of merit; donation “on behalf of”, “in the name of”)</w:t>
      </w:r>
    </w:p>
    <w:p>
      <w:pPr>
        <w:pStyle w:val="Lista3"/>
      </w:pPr>
      <w:r>
        <w:rPr>
          <w:rStyle w:val="Codevalue"/>
        </w:rPr>
        <w:t>"commemoratedPerson"</w:t>
      </w:r>
      <w:r>
        <w:t xml:space="preserve"> </w:t>
      </w:r>
      <w:r>
        <w:rPr>
          <w:noProof/>
        </w:rPr>
        <w:t>(</w:t>
      </w:r>
      <w:r>
        <w:t xml:space="preserve">e.g. “in the honour of </w:t>
      </w:r>
      <w:r>
        <w:rPr>
          <w:noProof/>
        </w:rPr>
        <w:t>(</w:t>
      </w:r>
      <w:r>
        <w:t>a deceased warrior)”)</w:t>
      </w:r>
    </w:p>
    <w:p>
      <w:pPr>
        <w:pStyle w:val="Lista3"/>
      </w:pPr>
      <w:r>
        <w:rPr>
          <w:rStyle w:val="Codevalue"/>
        </w:rPr>
        <w:t>"scribe"</w:t>
      </w:r>
      <w:r>
        <w:t xml:space="preserve"> </w:t>
      </w:r>
      <w:r>
        <w:rPr>
          <w:noProof/>
        </w:rPr>
        <w:t>(</w:t>
      </w:r>
      <w:r>
        <w:t>exact role undetermined)</w:t>
      </w:r>
    </w:p>
    <w:p>
      <w:pPr>
        <w:pStyle w:val="Lista3"/>
      </w:pPr>
      <w:r>
        <w:rPr>
          <w:rStyle w:val="Codevalue"/>
        </w:rPr>
        <w:t>"composer"</w:t>
      </w:r>
      <w:r>
        <w:t xml:space="preserve"> </w:t>
      </w:r>
      <w:r>
        <w:rPr>
          <w:noProof/>
        </w:rPr>
        <w:t>(</w:t>
      </w:r>
      <w:r>
        <w:t xml:space="preserve">i.e. </w:t>
      </w:r>
      <w:r>
        <w:rPr>
          <w:highlight w:val="white"/>
        </w:rPr>
        <w:t>author of the text or part of the text; e.g. poet of the Sanskrit eulogy).</w:t>
      </w:r>
    </w:p>
    <w:p>
      <w:pPr>
        <w:pStyle w:val="Lista3"/>
      </w:pPr>
      <w:r>
        <w:rPr>
          <w:rStyle w:val="Codevalue"/>
        </w:rPr>
        <w:t>"handwriter"</w:t>
      </w:r>
      <w:r>
        <w:t xml:space="preserve"> </w:t>
      </w:r>
      <w:r>
        <w:rPr>
          <w:noProof/>
        </w:rPr>
        <w:t>(</w:t>
      </w:r>
      <w:r>
        <w:t xml:space="preserve">i.e. </w:t>
      </w:r>
      <w:r>
        <w:rPr>
          <w:highlight w:val="white"/>
        </w:rPr>
        <w:t>the one writing in chalk on the plate/stone for the engraver)</w:t>
      </w:r>
    </w:p>
    <w:p>
      <w:pPr>
        <w:pStyle w:val="Lista3"/>
      </w:pPr>
      <w:r>
        <w:rPr>
          <w:rStyle w:val="Codevalue"/>
        </w:rPr>
        <w:t>"engraver"</w:t>
      </w:r>
      <w:r>
        <w:t xml:space="preserve"> </w:t>
      </w:r>
      <w:r>
        <w:rPr>
          <w:noProof/>
        </w:rPr>
        <w:t>(</w:t>
      </w:r>
      <w:r>
        <w:t>i.e. the artisan who engraved the text on the support)</w:t>
      </w:r>
    </w:p>
    <w:p>
      <w:pPr>
        <w:pStyle w:val="Lista3"/>
      </w:pPr>
      <w:r>
        <w:rPr>
          <w:rStyle w:val="Codevalue"/>
        </w:rPr>
        <w:t>"sealer/solderer"</w:t>
      </w:r>
      <w:r>
        <w:t xml:space="preserve"> </w:t>
      </w:r>
      <w:r>
        <w:rPr>
          <w:noProof/>
        </w:rPr>
        <w:t>(</w:t>
      </w:r>
      <w:r>
        <w:t xml:space="preserve">i.e. </w:t>
      </w:r>
      <w:r>
        <w:rPr>
          <w:highlight w:val="white"/>
        </w:rPr>
        <w:t>the one who fabricated/sealed/soldered the seal)</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694" w:name="_kzswls62u25y" w:colFirst="0" w:colLast="0"/>
            <w:bookmarkEnd w:id="694"/>
            <w:r>
              <w:lastRenderedPageBreak/>
              <w:t xml:space="preserve">Example </w:t>
            </w:r>
            <w:fldSimple w:instr=" STYLEREF 3 \s ">
              <w:r>
                <w:rPr>
                  <w:noProof/>
                </w:rPr>
                <w:t>7.4.2</w:t>
              </w:r>
            </w:fldSimple>
            <w:r>
              <w:t>.</w:t>
            </w:r>
            <w:fldSimple w:instr=" SEQ Example \* ALPHABETIC \s 3 ">
              <w:r>
                <w:rPr>
                  <w:noProof/>
                </w:rPr>
                <w:t>A</w:t>
              </w:r>
            </w:fldSimple>
            <w:r>
              <w:t>: encoding ranks and roles</w:t>
            </w:r>
          </w:p>
        </w:tc>
      </w:tr>
      <w:tr>
        <w:tc>
          <w:tcPr>
            <w:tcW w:w="5000" w:type="pct"/>
          </w:tcPr>
          <w:p>
            <w:pPr>
              <w:pStyle w:val="CodeParagraph"/>
              <w:rPr>
                <w:rStyle w:val="Code"/>
              </w:rPr>
            </w:pP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"coronation"</w:t>
            </w:r>
            <w:r>
              <w:rPr>
                <w:rStyle w:val="Code"/>
              </w:rPr>
              <w:t xml:space="preserve">&gt;&lt;roleName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"donor"</w:t>
            </w:r>
            <w:r>
              <w:rPr>
                <w:rStyle w:val="Code"/>
              </w:rPr>
              <w:t>&gt;</w:t>
            </w:r>
            <w:r>
              <w:rPr>
                <w:rStyle w:val="Codetext"/>
              </w:rPr>
              <w:t>Mahendravarman</w:t>
            </w:r>
            <w:r>
              <w:rPr>
                <w:rStyle w:val="Code"/>
              </w:rPr>
              <w:t>&lt;/roleName&gt;&lt;/persName&gt;</w:t>
            </w:r>
            <w:r>
              <w:rPr>
                <w:rStyle w:val="Codetext"/>
              </w:rPr>
              <w:t xml:space="preserve"> gave 25 gold coins to the </w:t>
            </w:r>
            <w:r>
              <w:rPr>
                <w:rStyle w:val="Code"/>
              </w:rPr>
              <w:t xml:space="preserve">&lt;persName </w:t>
            </w:r>
            <w:r>
              <w:rPr>
                <w:rStyle w:val="Codeattribute"/>
              </w:rPr>
              <w:t>type</w:t>
            </w:r>
            <w:r>
              <w:rPr>
                <w:rStyle w:val="Code"/>
              </w:rPr>
              <w:t>=</w:t>
            </w:r>
            <w:r>
              <w:rPr>
                <w:rStyle w:val="Codevalue"/>
              </w:rPr>
              <w:t>"divine"</w:t>
            </w:r>
            <w:r>
              <w:rPr>
                <w:rStyle w:val="Code"/>
              </w:rPr>
              <w:t xml:space="preserve"> </w:t>
            </w:r>
            <w:r>
              <w:rPr>
                <w:rStyle w:val="Codeattribute"/>
              </w:rPr>
              <w:t>subtype</w:t>
            </w:r>
            <w:r>
              <w:rPr>
                <w:rStyle w:val="Code"/>
              </w:rPr>
              <w:t>=</w:t>
            </w:r>
            <w:r>
              <w:rPr>
                <w:rStyle w:val="Codevalue"/>
              </w:rPr>
              <w:t>"standard"</w:t>
            </w:r>
            <w:r>
              <w:rPr>
                <w:rStyle w:val="Code"/>
              </w:rPr>
              <w:t xml:space="preserve">&gt;&lt;roleName </w:t>
            </w:r>
            <w:r>
              <w:rPr>
                <w:rStyle w:val="Codeattribute"/>
              </w:rPr>
              <w:t>type</w:t>
            </w:r>
            <w:r>
              <w:rPr>
                <w:rStyle w:val="Code"/>
              </w:rPr>
              <w:t>=</w:t>
            </w:r>
            <w:r>
              <w:rPr>
                <w:rStyle w:val="Codevalue"/>
              </w:rPr>
              <w:t>"godTemple"</w:t>
            </w:r>
            <w:r>
              <w:rPr>
                <w:rStyle w:val="Code"/>
              </w:rPr>
              <w:t xml:space="preserve"> </w:t>
            </w:r>
            <w:r>
              <w:rPr>
                <w:rStyle w:val="Codeattribute"/>
              </w:rPr>
              <w:t>subtype</w:t>
            </w:r>
            <w:r>
              <w:rPr>
                <w:rStyle w:val="Code"/>
              </w:rPr>
              <w:t>=</w:t>
            </w:r>
            <w:r>
              <w:rPr>
                <w:rStyle w:val="Codevalue"/>
              </w:rPr>
              <w:t>"donee"</w:t>
            </w:r>
            <w:r>
              <w:rPr>
                <w:rStyle w:val="Code"/>
              </w:rPr>
              <w:t>&gt;</w:t>
            </w:r>
            <w:r>
              <w:rPr>
                <w:rStyle w:val="Codetext"/>
              </w:rPr>
              <w:t>Śiva</w:t>
            </w:r>
            <w:r>
              <w:rPr>
                <w:rStyle w:val="Code"/>
              </w:rPr>
              <w:t>&lt;/roleName&gt;&lt;/persName&gt;</w:t>
            </w:r>
            <w:r>
              <w:rPr>
                <w:rStyle w:val="Codetext"/>
              </w:rPr>
              <w:t xml:space="preserve"> of Tillaisthānam so that </w:t>
            </w:r>
            <w:r>
              <w:rPr>
                <w:rStyle w:val="Code"/>
              </w:rPr>
              <w:t xml:space="preserve">&lt;roleName </w:t>
            </w:r>
            <w:r>
              <w:rPr>
                <w:rStyle w:val="Codeattribute"/>
              </w:rPr>
              <w:t>type</w:t>
            </w:r>
            <w:r>
              <w:rPr>
                <w:rStyle w:val="Code"/>
              </w:rPr>
              <w:t>=</w:t>
            </w:r>
            <w:r>
              <w:rPr>
                <w:rStyle w:val="Codevalue"/>
              </w:rPr>
              <w:t>"shepherds"</w:t>
            </w:r>
            <w:r>
              <w:rPr>
                <w:rStyle w:val="Code"/>
              </w:rPr>
              <w:t xml:space="preserve"> </w:t>
            </w:r>
            <w:r>
              <w:rPr>
                <w:rStyle w:val="Codeattribute"/>
              </w:rPr>
              <w:t>subtype</w:t>
            </w:r>
            <w:r>
              <w:rPr>
                <w:rStyle w:val="Code"/>
              </w:rPr>
              <w:t>=</w:t>
            </w:r>
            <w:r>
              <w:rPr>
                <w:rStyle w:val="Codevalue"/>
              </w:rPr>
              <w:t>"inChargeDonation"</w:t>
            </w:r>
            <w:r>
              <w:rPr>
                <w:rStyle w:val="Code"/>
              </w:rPr>
              <w:t>&gt;</w:t>
            </w:r>
            <w:r>
              <w:rPr>
                <w:rStyle w:val="Codetext"/>
              </w:rPr>
              <w:t>the shepherds</w:t>
            </w:r>
            <w:r>
              <w:rPr>
                <w:rStyle w:val="Code"/>
              </w:rPr>
              <w:t>&lt;/roleName&gt;</w:t>
            </w:r>
            <w:r>
              <w:rPr>
                <w:rStyle w:val="Codetext"/>
              </w:rPr>
              <w:t xml:space="preserve"> supply daily oil for a lamp for </w:t>
            </w:r>
            <w:r>
              <w:rPr>
                <w:rStyle w:val="Code"/>
              </w:rPr>
              <w:t xml:space="preserve">&lt;roleName </w:t>
            </w:r>
            <w:r>
              <w:rPr>
                <w:rStyle w:val="Codeattribute"/>
              </w:rPr>
              <w:t>type</w:t>
            </w:r>
            <w:r>
              <w:rPr>
                <w:rStyle w:val="Code"/>
              </w:rPr>
              <w:t>=</w:t>
            </w:r>
            <w:r>
              <w:rPr>
                <w:rStyle w:val="Codevalue"/>
              </w:rPr>
              <w:t>"king"</w:t>
            </w:r>
            <w:r>
              <w:rPr>
                <w:rStyle w:val="Code"/>
              </w:rPr>
              <w:t xml:space="preserve"> </w:t>
            </w:r>
            <w:r>
              <w:rPr>
                <w:rStyle w:val="Codeattribute"/>
              </w:rPr>
              <w:t>subtype</w:t>
            </w:r>
            <w:r>
              <w:rPr>
                <w:rStyle w:val="Code"/>
              </w:rPr>
              <w:t>=</w:t>
            </w:r>
            <w:r>
              <w:rPr>
                <w:rStyle w:val="Codevalue"/>
              </w:rPr>
              <w:t>"beneficiaryMerit"</w:t>
            </w:r>
            <w:r>
              <w:rPr>
                <w:rStyle w:val="Code"/>
              </w:rPr>
              <w:t>&gt;</w:t>
            </w:r>
            <w:r>
              <w:rPr>
                <w:rStyle w:val="Codetext"/>
              </w:rPr>
              <w:t>his father</w:t>
            </w:r>
            <w:r>
              <w:rPr>
                <w:rStyle w:val="Code"/>
              </w:rPr>
              <w:t>&lt;/roleName&gt;</w:t>
            </w:r>
            <w:r>
              <w:rPr>
                <w:rStyle w:val="Codetext"/>
              </w:rPr>
              <w:t xml:space="preserve"> under the supervision of </w:t>
            </w:r>
            <w:r>
              <w:rPr>
                <w:rStyle w:val="Code"/>
              </w:rPr>
              <w:t xml:space="preserve">&lt;roleName </w:t>
            </w:r>
            <w:r>
              <w:rPr>
                <w:rStyle w:val="Codeattribute"/>
              </w:rPr>
              <w:t>type</w:t>
            </w:r>
            <w:r>
              <w:rPr>
                <w:rStyle w:val="Code"/>
              </w:rPr>
              <w:t>=</w:t>
            </w:r>
            <w:r>
              <w:rPr>
                <w:rStyle w:val="Codevalue"/>
              </w:rPr>
              <w:t>"priest"</w:t>
            </w:r>
            <w:r>
              <w:rPr>
                <w:rStyle w:val="Code"/>
              </w:rPr>
              <w:t xml:space="preserve"> </w:t>
            </w:r>
            <w:r>
              <w:rPr>
                <w:rStyle w:val="Codeattribute"/>
              </w:rPr>
              <w:t>subtype</w:t>
            </w:r>
            <w:r>
              <w:rPr>
                <w:rStyle w:val="Code"/>
              </w:rPr>
              <w:t>=</w:t>
            </w:r>
            <w:r>
              <w:rPr>
                <w:rStyle w:val="Codevalue"/>
              </w:rPr>
              <w:t>"trustee"</w:t>
            </w:r>
            <w:r>
              <w:rPr>
                <w:rStyle w:val="Code"/>
              </w:rPr>
              <w:t>&gt;</w:t>
            </w:r>
            <w:r>
              <w:rPr>
                <w:rStyle w:val="Codetext"/>
              </w:rPr>
              <w:t>the priests</w:t>
            </w:r>
            <w:r>
              <w:rPr>
                <w:rStyle w:val="Code"/>
              </w:rPr>
              <w:t>&lt;/roleName&gt;</w:t>
            </w:r>
            <w:r>
              <w:rPr>
                <w:rStyle w:val="Codetext"/>
              </w:rPr>
              <w:t xml:space="preserve"> of the temple</w:t>
            </w:r>
          </w:p>
        </w:tc>
      </w:tr>
    </w:tbl>
    <w:p>
      <w:pPr>
        <w:pStyle w:val="Cmsor3"/>
      </w:pPr>
      <w:bookmarkStart w:id="695" w:name="_l50o1bs9vq7k" w:colFirst="0" w:colLast="0"/>
      <w:bookmarkStart w:id="696" w:name="_Toc183083864"/>
      <w:bookmarkEnd w:id="695"/>
      <w:r>
        <w:t>Place names</w:t>
      </w:r>
      <w:bookmarkEnd w:id="696"/>
    </w:p>
    <w:p>
      <w:pPr>
        <w:pStyle w:val="Lista"/>
      </w:pPr>
      <w:r>
        <w:t xml:space="preserve">place names </w:t>
      </w:r>
      <w:r>
        <w:rPr>
          <w:noProof/>
        </w:rPr>
        <w:t>(</w:t>
      </w:r>
      <w:r>
        <w:t xml:space="preserve">including territorial and administrative divisions as well as built places) can be encoded using the element </w:t>
      </w:r>
      <w:r>
        <w:rPr>
          <w:rStyle w:val="Code"/>
        </w:rPr>
        <w:t>&lt;placeName&gt;</w:t>
      </w:r>
    </w:p>
    <w:p>
      <w:pPr>
        <w:pStyle w:val="Lista2"/>
      </w:pPr>
      <w:r>
        <w:t xml:space="preserve">we recommend using the attribute </w:t>
      </w:r>
      <w:r>
        <w:rPr>
          <w:rStyle w:val="Codeattribute"/>
        </w:rPr>
        <w:t>@type</w:t>
      </w:r>
      <w:r>
        <w:t xml:space="preserve"> using the values </w:t>
      </w:r>
      <w:r>
        <w:rPr>
          <w:rStyle w:val="Codevalue"/>
        </w:rPr>
        <w:t>"territorialDivision"</w:t>
      </w:r>
      <w:r>
        <w:t xml:space="preserve"> and </w:t>
      </w:r>
      <w:r>
        <w:rPr>
          <w:rStyle w:val="Codevalue"/>
        </w:rPr>
        <w:t>"builtPlace"</w:t>
      </w:r>
    </w:p>
    <w:p>
      <w:pPr>
        <w:pStyle w:val="Lista"/>
      </w:pPr>
      <w:r>
        <w:t xml:space="preserve">places can be described more precisely with the attribute </w:t>
      </w:r>
      <w:r>
        <w:rPr>
          <w:rStyle w:val="Codeattribute"/>
        </w:rPr>
        <w:t>@subtype</w:t>
      </w:r>
      <w:r>
        <w:t>, for which the following values have been proposed by the TF-A:</w:t>
      </w:r>
    </w:p>
    <w:p>
      <w:pPr>
        <w:pStyle w:val="Lista2"/>
      </w:pPr>
      <w:r>
        <w:rPr>
          <w:rStyle w:val="Codeattribute"/>
        </w:rPr>
        <w:t>@subtype</w:t>
      </w:r>
      <w:r>
        <w:t xml:space="preserve"> for territorial and administrative divisions:</w:t>
      </w:r>
    </w:p>
    <w:p>
      <w:pPr>
        <w:pStyle w:val="Lista3"/>
      </w:pPr>
      <w:r>
        <w:rPr>
          <w:rStyle w:val="Codevalue"/>
        </w:rPr>
        <w:t>"province"</w:t>
      </w:r>
      <w:r>
        <w:t xml:space="preserve"> </w:t>
      </w:r>
      <w:r>
        <w:rPr>
          <w:noProof/>
        </w:rPr>
        <w:t>(</w:t>
      </w:r>
      <w:r>
        <w:rPr>
          <w:rStyle w:val="Foreign"/>
        </w:rPr>
        <w:t>kōṭṭam</w:t>
      </w:r>
      <w:r>
        <w:t xml:space="preserve">, </w:t>
      </w:r>
      <w:r>
        <w:rPr>
          <w:rStyle w:val="Foreign"/>
        </w:rPr>
        <w:t>rāṣṭra</w:t>
      </w:r>
      <w:r>
        <w:t xml:space="preserve">, </w:t>
      </w:r>
      <w:r>
        <w:rPr>
          <w:rStyle w:val="Foreign"/>
        </w:rPr>
        <w:t>maṇḍala</w:t>
      </w:r>
      <w:r>
        <w:t xml:space="preserve">, </w:t>
      </w:r>
      <w:r>
        <w:rPr>
          <w:rStyle w:val="Foreign"/>
        </w:rPr>
        <w:t>vaḷanāṭu</w:t>
      </w:r>
      <w:r>
        <w:t>, etc.)</w:t>
      </w:r>
    </w:p>
    <w:p>
      <w:pPr>
        <w:pStyle w:val="Lista3"/>
      </w:pPr>
      <w:r>
        <w:rPr>
          <w:rStyle w:val="Codevalue"/>
        </w:rPr>
        <w:t>"district"</w:t>
      </w:r>
      <w:r>
        <w:t xml:space="preserve"> </w:t>
      </w:r>
      <w:r>
        <w:rPr>
          <w:noProof/>
        </w:rPr>
        <w:t>(</w:t>
      </w:r>
      <w:r>
        <w:rPr>
          <w:rStyle w:val="Foreign"/>
        </w:rPr>
        <w:t>viṣaya</w:t>
      </w:r>
      <w:r>
        <w:t xml:space="preserve">, </w:t>
      </w:r>
      <w:r>
        <w:rPr>
          <w:rStyle w:val="Foreign"/>
        </w:rPr>
        <w:t>nāṭu</w:t>
      </w:r>
      <w:r>
        <w:t xml:space="preserve">, </w:t>
      </w:r>
      <w:r>
        <w:rPr>
          <w:rStyle w:val="Foreign"/>
        </w:rPr>
        <w:t>kūṟṟam</w:t>
      </w:r>
      <w:r>
        <w:t>)</w:t>
      </w:r>
    </w:p>
    <w:p>
      <w:pPr>
        <w:pStyle w:val="Lista3"/>
      </w:pPr>
      <w:r>
        <w:rPr>
          <w:rStyle w:val="Codevalue"/>
        </w:rPr>
        <w:t>"settlement"</w:t>
      </w:r>
      <w:r>
        <w:t xml:space="preserve"> </w:t>
      </w:r>
      <w:r>
        <w:rPr>
          <w:noProof/>
        </w:rPr>
        <w:t>(</w:t>
      </w:r>
      <w:r>
        <w:t>town, village)</w:t>
      </w:r>
    </w:p>
    <w:p>
      <w:pPr>
        <w:pStyle w:val="Lista3"/>
      </w:pPr>
      <w:r>
        <w:rPr>
          <w:rStyle w:val="Codevalue"/>
        </w:rPr>
        <w:t>"sitePart"</w:t>
      </w:r>
      <w:r>
        <w:t xml:space="preserve"> </w:t>
      </w:r>
      <w:r>
        <w:rPr>
          <w:noProof/>
        </w:rPr>
        <w:t>(</w:t>
      </w:r>
      <w:r>
        <w:t xml:space="preserve">e.g. quarter, hamlet, </w:t>
      </w:r>
      <w:r>
        <w:rPr>
          <w:rStyle w:val="Foreign"/>
        </w:rPr>
        <w:t>cēri</w:t>
      </w:r>
      <w:r>
        <w:t>)</w:t>
      </w:r>
    </w:p>
    <w:p>
      <w:pPr>
        <w:pStyle w:val="Lista"/>
      </w:pPr>
      <w:r>
        <w:rPr>
          <w:rStyle w:val="Codeattribute"/>
        </w:rPr>
        <w:t>@subtype</w:t>
      </w:r>
      <w:r>
        <w:t xml:space="preserve"> for built places:</w:t>
      </w:r>
    </w:p>
    <w:p>
      <w:pPr>
        <w:pStyle w:val="Lista3"/>
        <w:rPr>
          <w:rStyle w:val="Codevalue"/>
        </w:rPr>
      </w:pPr>
      <w:r>
        <w:rPr>
          <w:rStyle w:val="Codevalue"/>
        </w:rPr>
        <w:t>"temple"</w:t>
      </w:r>
    </w:p>
    <w:p>
      <w:pPr>
        <w:pStyle w:val="Lista3"/>
      </w:pPr>
      <w:r>
        <w:rPr>
          <w:rStyle w:val="Codevalue"/>
        </w:rPr>
        <w:t>"shrine"</w:t>
      </w:r>
      <w:r>
        <w:t xml:space="preserve"> </w:t>
      </w:r>
      <w:r>
        <w:rPr>
          <w:noProof/>
        </w:rPr>
        <w:t>(</w:t>
      </w:r>
      <w:r>
        <w:t>e.g. for a secondary shrine in a temple complex)</w:t>
      </w:r>
    </w:p>
    <w:p>
      <w:pPr>
        <w:pStyle w:val="Lista3"/>
      </w:pPr>
      <w:r>
        <w:rPr>
          <w:rStyle w:val="Codevalue"/>
        </w:rPr>
        <w:t>"monastery"</w:t>
      </w:r>
      <w:r>
        <w:t xml:space="preserve"> </w:t>
      </w:r>
      <w:r>
        <w:rPr>
          <w:noProof/>
        </w:rPr>
        <w:t>(</w:t>
      </w:r>
      <w:r>
        <w:t xml:space="preserve">e.g. </w:t>
      </w:r>
      <w:r>
        <w:rPr>
          <w:rStyle w:val="Foreign"/>
        </w:rPr>
        <w:t>vihāra</w:t>
      </w:r>
      <w:r>
        <w:t xml:space="preserve">, </w:t>
      </w:r>
      <w:r>
        <w:rPr>
          <w:rStyle w:val="Foreign"/>
        </w:rPr>
        <w:t>maṭha</w:t>
      </w:r>
      <w:r>
        <w:t>)</w:t>
      </w:r>
    </w:p>
    <w:p>
      <w:pPr>
        <w:pStyle w:val="Lista3"/>
      </w:pPr>
      <w:r>
        <w:rPr>
          <w:rStyle w:val="Codevalue"/>
        </w:rPr>
        <w:t>"feedingHall"</w:t>
      </w:r>
      <w:r>
        <w:t xml:space="preserve"> </w:t>
      </w:r>
      <w:r>
        <w:rPr>
          <w:noProof/>
        </w:rPr>
        <w:t>(</w:t>
      </w:r>
      <w:r>
        <w:rPr>
          <w:rStyle w:val="Foreign"/>
        </w:rPr>
        <w:t>cālai</w:t>
      </w:r>
      <w:r>
        <w:t xml:space="preserve">, Skt. </w:t>
      </w:r>
      <w:r>
        <w:rPr>
          <w:rStyle w:val="Foreign"/>
        </w:rPr>
        <w:t>śālā</w:t>
      </w:r>
      <w:r>
        <w:t>, mess for devotee pilgrims)</w:t>
      </w:r>
    </w:p>
    <w:p>
      <w:pPr>
        <w:pStyle w:val="Lista3"/>
      </w:pPr>
      <w:r>
        <w:rPr>
          <w:rStyle w:val="Codevalue"/>
        </w:rPr>
        <w:t>"tank"</w:t>
      </w:r>
      <w:r>
        <w:t xml:space="preserve"> </w:t>
      </w:r>
      <w:r>
        <w:rPr>
          <w:noProof/>
        </w:rPr>
        <w:t>(</w:t>
      </w:r>
      <w:r>
        <w:t>artificial)</w:t>
      </w:r>
    </w:p>
    <w:p>
      <w:pPr>
        <w:pStyle w:val="Lista3"/>
      </w:pPr>
      <w:r>
        <w:rPr>
          <w:rStyle w:val="Codevalue"/>
        </w:rPr>
        <w:t>"pavillion"</w:t>
      </w:r>
      <w:r>
        <w:t xml:space="preserve"> </w:t>
      </w:r>
      <w:r>
        <w:rPr>
          <w:noProof/>
        </w:rPr>
        <w:t>(</w:t>
      </w:r>
      <w:r>
        <w:rPr>
          <w:rStyle w:val="Foreign"/>
        </w:rPr>
        <w:t>maṇḍapa</w:t>
      </w:r>
      <w:r>
        <w:t>)</w:t>
      </w:r>
    </w:p>
    <w:p>
      <w:pPr>
        <w:pStyle w:val="Lista3"/>
      </w:pPr>
      <w:r>
        <w:rPr>
          <w:rStyle w:val="Codevalue"/>
        </w:rPr>
        <w:t>"garden"</w:t>
      </w:r>
      <w:r>
        <w:t xml:space="preserve"> </w:t>
      </w:r>
      <w:r>
        <w:rPr>
          <w:noProof/>
        </w:rPr>
        <w:t>(</w:t>
      </w:r>
      <w:r>
        <w:rPr>
          <w:rStyle w:val="Foreign"/>
        </w:rPr>
        <w:t>nandavaṉam</w:t>
      </w:r>
      <w:r>
        <w:t>)</w:t>
      </w:r>
    </w:p>
    <w:p>
      <w:pPr>
        <w:pStyle w:val="Lista"/>
      </w:pPr>
      <w:r>
        <w:t xml:space="preserve">to indicate that the name in question is an alternative of some other name </w:t>
      </w:r>
      <w:r>
        <w:rPr>
          <w:noProof/>
        </w:rPr>
        <w:t>(</w:t>
      </w:r>
      <w:r>
        <w:t>perceived as a standard form), follow instructions in §</w:t>
      </w:r>
      <w:r>
        <w:fldChar w:fldCharType="begin"/>
      </w:r>
      <w:r>
        <w:instrText xml:space="preserve"> REF _Ref44490073 \r \h </w:instrText>
      </w:r>
      <w:r>
        <w:fldChar w:fldCharType="separate"/>
      </w:r>
      <w:r>
        <w:t>10.6.3</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7.4.3</w:t>
              </w:r>
            </w:fldSimple>
            <w:r>
              <w:t>.</w:t>
            </w:r>
            <w:fldSimple w:instr=" SEQ Example \* ALPHABETIC \s 3 ">
              <w:r>
                <w:rPr>
                  <w:noProof/>
                </w:rPr>
                <w:t>A</w:t>
              </w:r>
            </w:fldSimple>
            <w:r>
              <w:t>: encoding place names</w:t>
            </w:r>
          </w:p>
        </w:tc>
      </w:tr>
      <w:tr>
        <w:tc>
          <w:tcPr>
            <w:tcW w:w="5000" w:type="pct"/>
          </w:tcPr>
          <w:p>
            <w:pPr>
              <w:pStyle w:val="CodeParagraph"/>
              <w:rPr>
                <w:rStyle w:val="Code"/>
              </w:rPr>
            </w:pPr>
            <w:r>
              <w:rPr>
                <w:rStyle w:val="Codetext"/>
              </w:rPr>
              <w:t xml:space="preserve">in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Cārukūr</w:t>
            </w:r>
            <w:r>
              <w:rPr>
                <w:rStyle w:val="Code"/>
              </w:rPr>
              <w:t>&lt;/placeName&gt;</w:t>
            </w:r>
            <w:r>
              <w:rPr>
                <w:rStyle w:val="Codetext"/>
              </w:rPr>
              <w:t xml:space="preserve"> in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"district"</w:t>
            </w:r>
            <w:r>
              <w:rPr>
                <w:rStyle w:val="Code"/>
              </w:rPr>
              <w:t>&gt;</w:t>
            </w:r>
            <w:r>
              <w:rPr>
                <w:rStyle w:val="Codetext"/>
              </w:rPr>
              <w:t>Āṭaiyārunāṭu = province</w:t>
            </w:r>
            <w:r>
              <w:rPr>
                <w:rStyle w:val="Code"/>
              </w:rPr>
              <w:t>&lt;/placeName&gt;</w:t>
            </w:r>
            <w:r>
              <w:rPr>
                <w:rStyle w:val="Codetext"/>
              </w:rPr>
              <w:t xml:space="preserve"> and the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"province"</w:t>
            </w:r>
            <w:r>
              <w:rPr>
                <w:rStyle w:val="Code"/>
              </w:rPr>
              <w:t>&gt;</w:t>
            </w:r>
            <w:r>
              <w:rPr>
                <w:rStyle w:val="Codetext"/>
              </w:rPr>
              <w:t>Paṭuvūrkōṭṭam = district</w:t>
            </w:r>
            <w:r>
              <w:rPr>
                <w:rStyle w:val="Code"/>
              </w:rPr>
              <w:t>&lt;/placeName&gt;</w:t>
            </w:r>
            <w:r>
              <w:rPr>
                <w:rStyle w:val="Codetext"/>
              </w:rPr>
              <w:br/>
              <w:t xml:space="preserve">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"shrine"</w:t>
            </w:r>
            <w:r>
              <w:rPr>
                <w:rStyle w:val="Code"/>
              </w:rPr>
              <w:t>&gt;</w:t>
            </w:r>
            <w:r>
              <w:rPr>
                <w:rStyle w:val="Codetext"/>
              </w:rPr>
              <w:t>the shrine of the Goddess</w:t>
            </w:r>
            <w:r>
              <w:rPr>
                <w:rStyle w:val="Code"/>
              </w:rPr>
              <w:t>&lt;/placeName&gt;</w:t>
            </w:r>
            <w:r>
              <w:rPr>
                <w:rStyle w:val="Codetext"/>
              </w:rPr>
              <w:t xml:space="preserve"> in </w:t>
            </w:r>
            <w:r>
              <w:rPr>
                <w:rStyle w:val="Code"/>
              </w:rPr>
              <w:t xml:space="preserve">&lt;placeName </w:t>
            </w:r>
            <w:r>
              <w:rPr>
                <w:rStyle w:val="Codeattribute"/>
              </w:rPr>
              <w:t>type</w:t>
            </w:r>
            <w:r>
              <w:rPr>
                <w:rStyle w:val="Code"/>
              </w:rPr>
              <w:t>=</w:t>
            </w:r>
            <w:r>
              <w:rPr>
                <w:rStyle w:val="Codevalue"/>
              </w:rPr>
              <w:t>"builtPlace"</w:t>
            </w:r>
            <w:r>
              <w:rPr>
                <w:rStyle w:val="Code"/>
              </w:rPr>
              <w:t xml:space="preserve"> </w:t>
            </w:r>
            <w:r>
              <w:rPr>
                <w:rStyle w:val="Codeattribute"/>
              </w:rPr>
              <w:t>subtype</w:t>
            </w:r>
            <w:r>
              <w:rPr>
                <w:rStyle w:val="Code"/>
              </w:rPr>
              <w:t>=</w:t>
            </w:r>
            <w:r>
              <w:rPr>
                <w:rStyle w:val="Codevalue"/>
              </w:rPr>
              <w:t>"temple"</w:t>
            </w:r>
            <w:r>
              <w:rPr>
                <w:rStyle w:val="Code"/>
              </w:rPr>
              <w:t>&gt;</w:t>
            </w:r>
            <w:r>
              <w:rPr>
                <w:rStyle w:val="Codetext"/>
              </w:rPr>
              <w:t>the temple of Mahādeva</w:t>
            </w:r>
            <w:r>
              <w:rPr>
                <w:rStyle w:val="Code"/>
              </w:rPr>
              <w:t>&lt;/placeName&gt;</w:t>
            </w:r>
            <w:r>
              <w:rPr>
                <w:rStyle w:val="Codetext"/>
              </w:rPr>
              <w:t xml:space="preserve"> at </w:t>
            </w:r>
            <w:r>
              <w:rPr>
                <w:rStyle w:val="Code"/>
              </w:rPr>
              <w:t xml:space="preserve">&lt;placeName </w:t>
            </w:r>
            <w:r>
              <w:rPr>
                <w:rStyle w:val="Codeattribute"/>
              </w:rPr>
              <w:t>type</w:t>
            </w:r>
            <w:r>
              <w:rPr>
                <w:rStyle w:val="Code"/>
              </w:rPr>
              <w:t>=</w:t>
            </w:r>
            <w:r>
              <w:rPr>
                <w:rStyle w:val="Codevalue"/>
              </w:rPr>
              <w:t>"territorialDivision"</w:t>
            </w:r>
            <w:r>
              <w:rPr>
                <w:rStyle w:val="Code"/>
              </w:rPr>
              <w:t xml:space="preserve"> </w:t>
            </w:r>
            <w:r>
              <w:rPr>
                <w:rStyle w:val="Codeattribute"/>
              </w:rPr>
              <w:t>subtype</w:t>
            </w:r>
            <w:r>
              <w:rPr>
                <w:rStyle w:val="Code"/>
              </w:rPr>
              <w:t>=</w:t>
            </w:r>
            <w:r>
              <w:rPr>
                <w:rStyle w:val="Codevalue"/>
              </w:rPr>
              <w:t>"village"</w:t>
            </w:r>
            <w:r>
              <w:rPr>
                <w:rStyle w:val="Code"/>
              </w:rPr>
              <w:t>&gt;</w:t>
            </w:r>
            <w:r>
              <w:rPr>
                <w:rStyle w:val="Codetext"/>
              </w:rPr>
              <w:t>Tillaisthānam</w:t>
            </w:r>
            <w:r>
              <w:rPr>
                <w:rStyle w:val="Code"/>
              </w:rPr>
              <w:t>&lt;/placeName&gt;</w:t>
            </w:r>
          </w:p>
        </w:tc>
      </w:tr>
    </w:tbl>
    <w:p>
      <w:pPr>
        <w:pStyle w:val="Cmsor3"/>
      </w:pPr>
      <w:bookmarkStart w:id="697" w:name="_s4eo5ge9e49x" w:colFirst="0" w:colLast="0"/>
      <w:bookmarkStart w:id="698" w:name="_Toc183083865"/>
      <w:bookmarkEnd w:id="697"/>
      <w:r>
        <w:t>Measurements</w:t>
      </w:r>
      <w:bookmarkEnd w:id="698"/>
    </w:p>
    <w:p>
      <w:pPr>
        <w:pStyle w:val="Lista"/>
      </w:pPr>
      <w:r>
        <w:t xml:space="preserve">when necessary, the tag </w:t>
      </w:r>
      <w:r>
        <w:rPr>
          <w:rStyle w:val="Code"/>
        </w:rPr>
        <w:t>&lt;measure&gt;</w:t>
      </w:r>
      <w:r>
        <w:t xml:space="preserve"> allows encoding references of quantity</w:t>
      </w:r>
    </w:p>
    <w:p>
      <w:pPr>
        <w:pStyle w:val="Lista2"/>
      </w:pPr>
      <w:r>
        <w:t xml:space="preserve">use the attribute </w:t>
      </w:r>
      <w:r>
        <w:rPr>
          <w:rStyle w:val="Codeattribute"/>
        </w:rPr>
        <w:t>@type</w:t>
      </w:r>
      <w:r>
        <w:t xml:space="preserve"> to record the typology used to measure, e.g. volume, weight, currency…</w:t>
      </w:r>
    </w:p>
    <w:p>
      <w:pPr>
        <w:pStyle w:val="Lista2"/>
      </w:pPr>
      <w:r>
        <w:t>usually, measure requires encoding the quantity, the unit used, and possibly the commodity measured</w:t>
      </w:r>
    </w:p>
    <w:p>
      <w:pPr>
        <w:pStyle w:val="Lista2"/>
      </w:pPr>
      <w:r>
        <w:t xml:space="preserve">it can be done using the attributes: </w:t>
      </w:r>
      <w:r>
        <w:rPr>
          <w:rStyle w:val="Codeattribute"/>
        </w:rPr>
        <w:t>@unit</w:t>
      </w:r>
      <w:r>
        <w:t xml:space="preserve">, </w:t>
      </w:r>
      <w:r>
        <w:rPr>
          <w:rStyle w:val="Codeattribute"/>
        </w:rPr>
        <w:t>@quantity</w:t>
      </w:r>
      <w:r>
        <w:t xml:space="preserve"> and </w:t>
      </w:r>
      <w:r>
        <w:rPr>
          <w:rStyle w:val="Codeattribute"/>
        </w:rPr>
        <w:t>@commodity</w:t>
      </w:r>
    </w:p>
    <w:p>
      <w:pPr>
        <w:pStyle w:val="Lista"/>
      </w:pPr>
      <w:r>
        <w:rPr>
          <w:rStyle w:val="Codeattribute"/>
        </w:rPr>
        <w:t>@unit</w:t>
      </w:r>
      <w:r>
        <w:t xml:space="preserve"> indicates the unit used for the measurement expressed by its standard symbol, e.g. cm, m, ml, km, in …</w:t>
      </w:r>
    </w:p>
    <w:p>
      <w:pPr>
        <w:pStyle w:val="Lista"/>
      </w:pPr>
      <w:r>
        <w:rPr>
          <w:rStyle w:val="Codeattribute"/>
        </w:rPr>
        <w:t>@quantity</w:t>
      </w:r>
      <w:r>
        <w:t xml:space="preserve"> records a numeric value</w:t>
      </w:r>
    </w:p>
    <w:p>
      <w:pPr>
        <w:pStyle w:val="Lista"/>
      </w:pPr>
      <w:r>
        <w:rPr>
          <w:rStyle w:val="Codeattribute"/>
        </w:rPr>
        <w:t>@commodity</w:t>
      </w:r>
      <w:r>
        <w:t xml:space="preserve"> for the measured substance</w:t>
      </w:r>
    </w:p>
    <w:p>
      <w:pPr>
        <w:pStyle w:val="Lista"/>
      </w:pPr>
      <w:r>
        <w:t>the numeral values for measurement should be encoded as per §</w:t>
      </w:r>
      <w:r>
        <w:fldChar w:fldCharType="begin"/>
      </w:r>
      <w:r>
        <w:instrText xml:space="preserve"> REF _Ref43980607 \r \h  \* MERGEFORMAT </w:instrText>
      </w:r>
      <w:r>
        <w:fldChar w:fldCharType="separate"/>
      </w:r>
      <w:r>
        <w:t>7.1</w:t>
      </w:r>
      <w:r>
        <w:fldChar w:fldCharType="end"/>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7.4.4</w:t>
              </w:r>
            </w:fldSimple>
            <w:r>
              <w:t>.</w:t>
            </w:r>
            <w:fldSimple w:instr=" SEQ Example \* ALPHABETIC \s 3 ">
              <w:r>
                <w:rPr>
                  <w:noProof/>
                </w:rPr>
                <w:t>A</w:t>
              </w:r>
            </w:fldSimple>
            <w:r>
              <w:t>: encoding measurements</w:t>
            </w:r>
          </w:p>
        </w:tc>
      </w:tr>
      <w:tr>
        <w:tc>
          <w:tcPr>
            <w:tcW w:w="5000" w:type="pct"/>
          </w:tcPr>
          <w:p>
            <w:pPr>
              <w:pStyle w:val="CodeParagraph"/>
              <w:rPr>
                <w:rStyle w:val="Code"/>
              </w:rPr>
            </w:pPr>
            <w:r>
              <w:rPr>
                <w:rStyle w:val="Code"/>
              </w:rPr>
              <w:t xml:space="preserve">&lt;measure </w:t>
            </w:r>
            <w:r>
              <w:rPr>
                <w:rStyle w:val="Codeattribute"/>
              </w:rPr>
              <w:t>unit</w:t>
            </w:r>
            <w:r>
              <w:rPr>
                <w:rStyle w:val="Code"/>
              </w:rPr>
              <w:t>=</w:t>
            </w:r>
            <w:r>
              <w:rPr>
                <w:rStyle w:val="Codevalue"/>
              </w:rPr>
              <w:t>"kaḻañcu"</w:t>
            </w:r>
            <w:r>
              <w:rPr>
                <w:rStyle w:val="Code"/>
              </w:rPr>
              <w:t xml:space="preserve"> </w:t>
            </w:r>
            <w:r>
              <w:rPr>
                <w:rStyle w:val="Codeattribute"/>
              </w:rPr>
              <w:t>quantity</w:t>
            </w:r>
            <w:r>
              <w:rPr>
                <w:rStyle w:val="Code"/>
              </w:rPr>
              <w:t>=</w:t>
            </w:r>
            <w:r>
              <w:rPr>
                <w:rStyle w:val="Codevalue"/>
              </w:rPr>
              <w:t>"100"</w:t>
            </w:r>
            <w:r>
              <w:rPr>
                <w:rStyle w:val="Code"/>
              </w:rPr>
              <w:t xml:space="preserve"> </w:t>
            </w:r>
            <w:r>
              <w:rPr>
                <w:rStyle w:val="Codeattribute"/>
              </w:rPr>
              <w:t>commodity</w:t>
            </w:r>
            <w:r>
              <w:rPr>
                <w:rStyle w:val="Code"/>
              </w:rPr>
              <w:t>=</w:t>
            </w:r>
            <w:r>
              <w:rPr>
                <w:rStyle w:val="Codevalue"/>
              </w:rPr>
              <w:t>"gold"</w:t>
            </w:r>
            <w:r>
              <w:rPr>
                <w:rStyle w:val="Code"/>
              </w:rPr>
              <w:t>&gt;</w:t>
            </w:r>
            <w:r>
              <w:rPr>
                <w:rStyle w:val="Codetext"/>
              </w:rPr>
              <w:t>nūṟṟu-k kaḻañcu poṉṉum</w:t>
            </w:r>
            <w:r>
              <w:rPr>
                <w:rStyle w:val="Code"/>
              </w:rPr>
              <w:t>&lt;/measure&gt;</w:t>
            </w:r>
            <w:r>
              <w:rPr>
                <w:rStyle w:val="Codetext"/>
              </w:rPr>
              <w:t xml:space="preserve"> </w:t>
            </w:r>
            <w:r>
              <w:rPr>
                <w:rStyle w:val="Code"/>
              </w:rPr>
              <w:t xml:space="preserve">&lt;measure </w:t>
            </w:r>
            <w:r>
              <w:rPr>
                <w:rStyle w:val="Codeattribute"/>
              </w:rPr>
              <w:t>unit</w:t>
            </w:r>
            <w:r>
              <w:rPr>
                <w:rStyle w:val="Code"/>
              </w:rPr>
              <w:t>=</w:t>
            </w:r>
            <w:r>
              <w:rPr>
                <w:rStyle w:val="Codevalue"/>
              </w:rPr>
              <w:t>"kāṭi"</w:t>
            </w:r>
            <w:r>
              <w:rPr>
                <w:rStyle w:val="Code"/>
              </w:rPr>
              <w:t xml:space="preserve"> </w:t>
            </w:r>
            <w:r>
              <w:rPr>
                <w:rStyle w:val="Codeattribute"/>
              </w:rPr>
              <w:t>quantity</w:t>
            </w:r>
            <w:r>
              <w:rPr>
                <w:rStyle w:val="Code"/>
              </w:rPr>
              <w:t>=</w:t>
            </w:r>
            <w:r>
              <w:rPr>
                <w:rStyle w:val="Codevalue"/>
              </w:rPr>
              <w:t>"28"</w:t>
            </w:r>
            <w:r>
              <w:rPr>
                <w:rStyle w:val="Code"/>
              </w:rPr>
              <w:t xml:space="preserve"> </w:t>
            </w:r>
            <w:r>
              <w:rPr>
                <w:rStyle w:val="Codeattribute"/>
              </w:rPr>
              <w:t>commodity</w:t>
            </w:r>
            <w:r>
              <w:rPr>
                <w:rStyle w:val="Code"/>
              </w:rPr>
              <w:t>=</w:t>
            </w:r>
            <w:r>
              <w:rPr>
                <w:rStyle w:val="Codevalue"/>
              </w:rPr>
              <w:t>"paddy"</w:t>
            </w:r>
            <w:r>
              <w:rPr>
                <w:rStyle w:val="Code"/>
              </w:rPr>
              <w:t>&gt;</w:t>
            </w:r>
            <w:r>
              <w:rPr>
                <w:rStyle w:val="Codetext"/>
              </w:rPr>
              <w:t>Irupatteṇ kāṭi nellum</w:t>
            </w:r>
            <w:r>
              <w:rPr>
                <w:rStyle w:val="Code"/>
              </w:rPr>
              <w:t>&lt;/measure&gt;</w:t>
            </w:r>
            <w:r>
              <w:rPr>
                <w:rStyle w:val="Codetext"/>
              </w:rPr>
              <w:t xml:space="preserve"> kuṭuttēṉ</w:t>
            </w:r>
            <w:r>
              <w:rPr>
                <w:rStyle w:val="Code"/>
              </w:rPr>
              <w:t>&lt;/p&gt;</w:t>
            </w:r>
          </w:p>
        </w:tc>
      </w:tr>
      <w:tr>
        <w:tc>
          <w:tcPr>
            <w:tcW w:w="5000" w:type="pct"/>
          </w:tcPr>
          <w:p>
            <w:pPr>
              <w:pStyle w:val="TableNote"/>
              <w:rPr>
                <w:rStyle w:val="Codetext"/>
              </w:rPr>
            </w:pPr>
            <w:r>
              <w:lastRenderedPageBreak/>
              <w:t xml:space="preserve">“I have given one hundred </w:t>
            </w:r>
            <w:r>
              <w:rPr>
                <w:rStyle w:val="Foreign"/>
              </w:rPr>
              <w:t xml:space="preserve">kaḻañcu </w:t>
            </w:r>
            <w:r>
              <w:t xml:space="preserve">of gold and twenty-eight </w:t>
            </w:r>
            <w:r>
              <w:rPr>
                <w:rStyle w:val="Foreign"/>
              </w:rPr>
              <w:t xml:space="preserve">kāṭi </w:t>
            </w:r>
            <w:r>
              <w:t>of paddy”</w:t>
            </w:r>
          </w:p>
        </w:tc>
      </w:tr>
    </w:tbl>
    <w:p>
      <w:pPr>
        <w:pStyle w:val="Cmsor3"/>
      </w:pPr>
      <w:bookmarkStart w:id="699" w:name="_j6ih485s14j7" w:colFirst="0" w:colLast="0"/>
      <w:bookmarkStart w:id="700" w:name="_Toc183083866"/>
      <w:bookmarkEnd w:id="699"/>
      <w:r>
        <w:t>Tagged semantic features interacting with text or markup</w:t>
      </w:r>
      <w:bookmarkEnd w:id="700"/>
    </w:p>
    <w:p>
      <w:pPr>
        <w:pStyle w:val="Lista"/>
      </w:pPr>
      <w:r>
        <w:t xml:space="preserve">this subsection applies to each of the elements </w:t>
      </w:r>
      <w:r>
        <w:rPr>
          <w:rStyle w:val="Code"/>
        </w:rPr>
        <w:t>&lt;persName&gt;</w:t>
      </w:r>
      <w:r>
        <w:t xml:space="preserve">, </w:t>
      </w:r>
      <w:r>
        <w:rPr>
          <w:rStyle w:val="Code"/>
        </w:rPr>
        <w:t>&lt;placeName&gt;</w:t>
      </w:r>
      <w:r>
        <w:t xml:space="preserve">, </w:t>
      </w:r>
      <w:r>
        <w:rPr>
          <w:rStyle w:val="Code"/>
        </w:rPr>
        <w:t>&lt;roleName&gt;</w:t>
      </w:r>
      <w:r>
        <w:t xml:space="preserve"> and </w:t>
      </w:r>
      <w:r>
        <w:rPr>
          <w:rStyle w:val="Code"/>
        </w:rPr>
        <w:t>&lt;measure&gt;</w:t>
      </w:r>
    </w:p>
    <w:p>
      <w:pPr>
        <w:pStyle w:val="Lista"/>
      </w:pPr>
      <w:r>
        <w:t xml:space="preserve">for semantic features with </w:t>
      </w:r>
      <w:r>
        <w:rPr>
          <w:b/>
          <w:bCs/>
        </w:rPr>
        <w:t>ends or beginnings merged in sandhi</w:t>
      </w:r>
      <w:r>
        <w:t xml:space="preserve"> to an adjacent word, tag the entire name including the character</w:t>
      </w:r>
      <w:r>
        <w:rPr>
          <w:noProof/>
        </w:rPr>
        <w:t>(</w:t>
      </w:r>
      <w:r>
        <w:t>s) partly belonging to adjacent words</w:t>
      </w:r>
    </w:p>
    <w:p>
      <w:pPr>
        <w:pStyle w:val="Lista"/>
      </w:pPr>
      <w:r>
        <w:t xml:space="preserve">e.g. </w:t>
      </w:r>
      <w:r>
        <w:rPr>
          <w:rStyle w:val="Code"/>
        </w:rPr>
        <w:t>&lt;persName</w:t>
      </w:r>
      <w:r>
        <w:t xml:space="preserve"> </w:t>
      </w:r>
      <w:r>
        <w:rPr>
          <w:rStyle w:val="Codeattribute"/>
        </w:rPr>
        <w:t>type</w:t>
      </w:r>
      <w:r>
        <w:rPr>
          <w:rStyle w:val="Code"/>
        </w:rPr>
        <w:t>=</w:t>
      </w:r>
      <w:r>
        <w:rPr>
          <w:rStyle w:val="Codevalue"/>
        </w:rPr>
        <w:t>"human"</w:t>
      </w:r>
      <w:r>
        <w:t xml:space="preserve"> </w:t>
      </w:r>
      <w:r>
        <w:rPr>
          <w:rStyle w:val="Codeattribute"/>
        </w:rPr>
        <w:t>subtype</w:t>
      </w:r>
      <w:r>
        <w:rPr>
          <w:rStyle w:val="Code"/>
        </w:rPr>
        <w:t>=</w:t>
      </w:r>
      <w:r>
        <w:rPr>
          <w:rStyle w:val="Codevalue"/>
        </w:rPr>
        <w:t>"coronation"</w:t>
      </w:r>
      <w:r>
        <w:rPr>
          <w:rStyle w:val="Code"/>
        </w:rPr>
        <w:t>&gt;</w:t>
      </w:r>
      <w:r>
        <w:rPr>
          <w:rStyle w:val="Codetext"/>
        </w:rPr>
        <w:t>siṁhavarmmā</w:t>
      </w:r>
      <w:r>
        <w:rPr>
          <w:rStyle w:val="Code"/>
        </w:rPr>
        <w:t>&lt;/persName&gt;</w:t>
      </w:r>
      <w:r>
        <w:rPr>
          <w:rStyle w:val="Codetext"/>
        </w:rPr>
        <w:t>dhipāt</w:t>
      </w:r>
    </w:p>
    <w:p>
      <w:pPr>
        <w:pStyle w:val="Lista"/>
      </w:pPr>
      <w:r>
        <w:rPr>
          <w:b/>
          <w:bCs/>
        </w:rPr>
        <w:t>empty elements</w:t>
      </w:r>
      <w:r>
        <w:t xml:space="preserve"> </w:t>
      </w:r>
      <w:r>
        <w:rPr>
          <w:noProof/>
        </w:rPr>
        <w:t>(</w:t>
      </w:r>
      <w:r>
        <w:t xml:space="preserve">such as </w:t>
      </w:r>
      <w:r>
        <w:rPr>
          <w:rStyle w:val="Code"/>
        </w:rPr>
        <w:t>&lt;lb/&gt;</w:t>
      </w:r>
      <w:r>
        <w:t xml:space="preserve"> and </w:t>
      </w:r>
      <w:r>
        <w:rPr>
          <w:rStyle w:val="Code"/>
        </w:rPr>
        <w:t>&lt;milestone/&gt;</w:t>
      </w:r>
      <w:r>
        <w:t>) may be freely included within tags for semantic features</w:t>
      </w:r>
    </w:p>
    <w:p>
      <w:pPr>
        <w:pStyle w:val="Lista"/>
      </w:pPr>
      <w:r>
        <w:rPr>
          <w:b/>
          <w:bCs/>
        </w:rPr>
        <w:t>phrase-level elements overlapping with a semantic tag</w:t>
      </w:r>
      <w:r>
        <w:t xml:space="preserve"> shall be split into two segments, prioritising the semantic tag</w:t>
      </w:r>
    </w:p>
    <w:p>
      <w:pPr>
        <w:pStyle w:val="Lista2"/>
      </w:pPr>
      <w:r>
        <w:t xml:space="preserve">e.g. </w:t>
      </w:r>
      <w:r>
        <w:rPr>
          <w:rStyle w:val="Code"/>
        </w:rPr>
        <w:t>&lt;persName</w:t>
      </w:r>
      <w:r>
        <w:rPr>
          <w:rStyle w:val="Codetext"/>
        </w:rPr>
        <w:t xml:space="preserve"> </w:t>
      </w:r>
      <w:r>
        <w:rPr>
          <w:rStyle w:val="Codeattribute"/>
        </w:rPr>
        <w:t>type</w:t>
      </w:r>
      <w:r>
        <w:rPr>
          <w:rStyle w:val="Code"/>
        </w:rPr>
        <w:t>=</w:t>
      </w:r>
      <w:r>
        <w:rPr>
          <w:rStyle w:val="Codevalue"/>
        </w:rPr>
        <w:t>"human"</w:t>
      </w:r>
      <w:r>
        <w:rPr>
          <w:rStyle w:val="Codetext"/>
        </w:rPr>
        <w:t xml:space="preserve"> </w:t>
      </w:r>
      <w:r>
        <w:rPr>
          <w:rStyle w:val="Codeattribute"/>
        </w:rPr>
        <w:t>subtype</w:t>
      </w:r>
      <w:r>
        <w:rPr>
          <w:rStyle w:val="Code"/>
        </w:rPr>
        <w:t>=</w:t>
      </w:r>
      <w:r>
        <w:rPr>
          <w:rStyle w:val="Codevalue"/>
        </w:rPr>
        <w:t>"coronation"</w:t>
      </w:r>
      <w:r>
        <w:rPr>
          <w:rStyle w:val="Code"/>
        </w:rPr>
        <w:t>&gt;</w:t>
      </w:r>
      <w:r>
        <w:rPr>
          <w:rStyle w:val="Codetext"/>
        </w:rPr>
        <w:t>siṁhavar</w:t>
      </w:r>
      <w:r>
        <w:rPr>
          <w:rStyle w:val="Code"/>
        </w:rPr>
        <w:t>&lt;unclear&gt;</w:t>
      </w:r>
      <w:r>
        <w:rPr>
          <w:rStyle w:val="Codetext"/>
        </w:rPr>
        <w:t>mmā</w:t>
      </w:r>
      <w:r>
        <w:rPr>
          <w:rStyle w:val="Code"/>
        </w:rPr>
        <w:t>&lt;/unclear&gt;&lt;/persName&gt;&lt;unclear&gt;</w:t>
      </w:r>
      <w:r>
        <w:rPr>
          <w:rStyle w:val="Codetext"/>
        </w:rPr>
        <w:t>dhi</w:t>
      </w:r>
      <w:r>
        <w:rPr>
          <w:rStyle w:val="Code"/>
        </w:rPr>
        <w:t>&lt;/unclear&gt;</w:t>
      </w:r>
      <w:r>
        <w:rPr>
          <w:rStyle w:val="Codetext"/>
        </w:rPr>
        <w:t>pāt</w:t>
      </w:r>
    </w:p>
    <w:p>
      <w:pPr>
        <w:pStyle w:val="Lista"/>
      </w:pPr>
      <w:r>
        <w:t xml:space="preserve">in the case of a </w:t>
      </w:r>
      <w:r>
        <w:rPr>
          <w:b/>
          <w:bCs/>
        </w:rPr>
        <w:t>semantic tag interrupted by</w:t>
      </w:r>
      <w:r>
        <w:t xml:space="preserve"> the start or end of a </w:t>
      </w:r>
      <w:r>
        <w:rPr>
          <w:b/>
          <w:bCs/>
        </w:rPr>
        <w:t>block-level element</w:t>
      </w:r>
      <w:r>
        <w:t>, the semantic tag must be split into two segments, prioritising the block-level element</w:t>
      </w:r>
    </w:p>
    <w:p>
      <w:pPr>
        <w:pStyle w:val="Lista2"/>
      </w:pPr>
      <w:r>
        <w:t>in this case, the two parts of the semantic tag will have to be linked as follows:</w:t>
      </w:r>
    </w:p>
    <w:p>
      <w:pPr>
        <w:pStyle w:val="Lista2"/>
      </w:pPr>
      <w:r>
        <w:t xml:space="preserve">add an </w:t>
      </w:r>
      <w:r>
        <w:rPr>
          <w:rStyle w:val="Codeattribute"/>
        </w:rPr>
        <w:t>@xml:id</w:t>
      </w:r>
      <w:r>
        <w:t xml:space="preserve"> </w:t>
      </w:r>
      <w:r>
        <w:rPr>
          <w:noProof/>
        </w:rPr>
        <w:t>(</w:t>
      </w:r>
      <w:r>
        <w:t>§</w:t>
      </w:r>
      <w:r>
        <w:fldChar w:fldCharType="begin"/>
      </w:r>
      <w:r>
        <w:instrText xml:space="preserve"> REF _Ref43988993 \w \h  \* MERGEFORMAT </w:instrText>
      </w:r>
      <w:r>
        <w:fldChar w:fldCharType="separate"/>
      </w:r>
      <w:r>
        <w:t>10.6.4</w:t>
      </w:r>
      <w:r>
        <w:fldChar w:fldCharType="end"/>
      </w:r>
      <w:r>
        <w:t>) to both parts, with a value composed of</w:t>
      </w:r>
    </w:p>
    <w:p>
      <w:pPr>
        <w:pStyle w:val="Lista3"/>
      </w:pPr>
      <w:r>
        <w:t>the filename followed by an underscore</w:t>
      </w:r>
    </w:p>
    <w:p>
      <w:pPr>
        <w:pStyle w:val="Lista3"/>
      </w:pPr>
      <w:r>
        <w:t>followed by “name”, “place”, “role” or “measure” as applicable</w:t>
      </w:r>
    </w:p>
    <w:p>
      <w:pPr>
        <w:pStyle w:val="Lista3"/>
      </w:pPr>
      <w:r>
        <w:t xml:space="preserve">followed by the number “1” </w:t>
      </w:r>
      <w:r>
        <w:rPr>
          <w:noProof/>
        </w:rPr>
        <w:t>(</w:t>
      </w:r>
      <w:r>
        <w:t>or the next higher number, should a single document contain more than one instance of split tags of the same nature)</w:t>
      </w:r>
    </w:p>
    <w:p>
      <w:pPr>
        <w:pStyle w:val="Lista3"/>
      </w:pPr>
      <w:r>
        <w:t>followed by an uppercase A for the first part and an uppercase B for the second part</w:t>
      </w:r>
    </w:p>
    <w:p>
      <w:pPr>
        <w:pStyle w:val="Lista2"/>
      </w:pPr>
      <w:r>
        <w:t xml:space="preserve">to link the two parts, add </w:t>
      </w:r>
      <w:r>
        <w:rPr>
          <w:rStyle w:val="Codeattribute"/>
        </w:rPr>
        <w:t>@next</w:t>
      </w:r>
      <w:r>
        <w:t xml:space="preserve"> to the first part and </w:t>
      </w:r>
      <w:r>
        <w:rPr>
          <w:rStyle w:val="Codeattribute"/>
        </w:rPr>
        <w:t>@prev</w:t>
      </w:r>
      <w:r>
        <w:t xml:space="preserve"> to the second part,</w:t>
      </w:r>
    </w:p>
    <w:p>
      <w:pPr>
        <w:pStyle w:val="Lista3"/>
      </w:pPr>
      <w:r>
        <w:t xml:space="preserve">with the XML ID of the </w:t>
      </w:r>
      <w:r>
        <w:rPr>
          <w:rStyle w:val="Foreign"/>
        </w:rPr>
        <w:t>other</w:t>
      </w:r>
      <w:r>
        <w:t xml:space="preserve"> part </w:t>
      </w:r>
      <w:r>
        <w:rPr>
          <w:noProof/>
        </w:rPr>
        <w:t>(</w:t>
      </w:r>
      <w:r>
        <w:t>prefixed with a # character) as the value of these attributes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7.4.5</w:t>
              </w:r>
            </w:fldSimple>
            <w:r>
              <w:t>.</w:t>
            </w:r>
            <w:fldSimple w:instr=" SEQ Example \* ALPHABETIC \s 3 ">
              <w:r>
                <w:rPr>
                  <w:noProof/>
                </w:rPr>
                <w:t>A</w:t>
              </w:r>
            </w:fldSimple>
            <w:r>
              <w:t>: personal name split across block-level containers</w:t>
            </w:r>
          </w:p>
        </w:tc>
      </w:tr>
      <w:tr>
        <w:tc>
          <w:tcPr>
            <w:tcW w:w="5000" w:type="pct"/>
          </w:tcPr>
          <w:p>
            <w:pPr>
              <w:pStyle w:val="CodeParagraph"/>
              <w:rPr>
                <w:rStyle w:val="Code"/>
              </w:rPr>
            </w:pPr>
            <w:r>
              <w:rPr>
                <w:rStyle w:val="Code"/>
              </w:rPr>
              <w:t>&lt;l&gt;</w:t>
            </w:r>
            <w:r>
              <w:rPr>
                <w:rStyle w:val="Codetext"/>
              </w:rPr>
              <w:t xml:space="preserve"> ...</w:t>
            </w:r>
            <w:r>
              <w:rPr>
                <w:rStyle w:val="Codetext"/>
              </w:rPr>
              <w:br/>
            </w:r>
            <w:r>
              <w:rPr>
                <w:rStyle w:val="Code"/>
              </w:rPr>
              <w:t xml:space="preserve">&lt;persName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"Pallava00001_name1A"</w:t>
            </w:r>
            <w:r>
              <w:rPr>
                <w:rStyle w:val="Code"/>
              </w:rPr>
              <w:t xml:space="preserve"> </w:t>
            </w:r>
            <w:r>
              <w:rPr>
                <w:rStyle w:val="Codeattribute"/>
              </w:rPr>
              <w:t>next</w:t>
            </w:r>
            <w:r>
              <w:rPr>
                <w:rStyle w:val="Code"/>
              </w:rPr>
              <w:t>=</w:t>
            </w:r>
            <w:r>
              <w:rPr>
                <w:rStyle w:val="Codevalue"/>
              </w:rPr>
              <w:t>"#Pallava00001_name1B"</w:t>
            </w:r>
            <w:r>
              <w:rPr>
                <w:rStyle w:val="Code"/>
              </w:rPr>
              <w:t>&gt;</w:t>
            </w:r>
            <w:r>
              <w:rPr>
                <w:rStyle w:val="Codetext"/>
              </w:rPr>
              <w:t>guṇa</w:t>
            </w:r>
            <w:r>
              <w:rPr>
                <w:rStyle w:val="Code"/>
              </w:rPr>
              <w:t>&lt;/persName&gt;&lt;/l&gt;</w:t>
            </w:r>
            <w:r>
              <w:rPr>
                <w:rStyle w:val="Codetext"/>
              </w:rPr>
              <w:br/>
            </w:r>
            <w:r>
              <w:rPr>
                <w:rStyle w:val="Code"/>
              </w:rPr>
              <w:t xml:space="preserve">&lt;l&gt;&lt;persName </w:t>
            </w:r>
            <w:r>
              <w:rPr>
                <w:rStyle w:val="Codeattribute"/>
              </w:rPr>
              <w:t>type</w:t>
            </w:r>
            <w:r>
              <w:rPr>
                <w:rStyle w:val="Code"/>
              </w:rPr>
              <w:t>=</w:t>
            </w:r>
            <w:r>
              <w:rPr>
                <w:rStyle w:val="Codevalue"/>
              </w:rPr>
              <w:t>"human"</w:t>
            </w:r>
            <w:r>
              <w:rPr>
                <w:rStyle w:val="Code"/>
              </w:rPr>
              <w:t xml:space="preserve"> </w:t>
            </w:r>
            <w:r>
              <w:rPr>
                <w:rStyle w:val="Codeattribute"/>
              </w:rPr>
              <w:t>subtype</w:t>
            </w:r>
            <w:r>
              <w:rPr>
                <w:rStyle w:val="Code"/>
              </w:rPr>
              <w:t>=</w:t>
            </w:r>
            <w:r>
              <w:rPr>
                <w:rStyle w:val="Codevalue"/>
              </w:rPr>
              <w:t>"sobriquet"</w:t>
            </w:r>
            <w:r>
              <w:rPr>
                <w:rStyle w:val="Code"/>
              </w:rPr>
              <w:t xml:space="preserve"> </w:t>
            </w:r>
            <w:r>
              <w:rPr>
                <w:rStyle w:val="Codeattribute"/>
              </w:rPr>
              <w:t>xml:id</w:t>
            </w:r>
            <w:r>
              <w:rPr>
                <w:rStyle w:val="Code"/>
              </w:rPr>
              <w:t>=</w:t>
            </w:r>
            <w:r>
              <w:rPr>
                <w:rStyle w:val="Codevalue"/>
              </w:rPr>
              <w:t>"Pallava00001_name1B"</w:t>
            </w:r>
            <w:r>
              <w:rPr>
                <w:rStyle w:val="Code"/>
              </w:rPr>
              <w:t xml:space="preserve"> </w:t>
            </w:r>
            <w:r>
              <w:rPr>
                <w:rStyle w:val="Codeattribute"/>
              </w:rPr>
              <w:t>prev</w:t>
            </w:r>
            <w:r>
              <w:rPr>
                <w:rStyle w:val="Code"/>
              </w:rPr>
              <w:t>=</w:t>
            </w:r>
            <w:r>
              <w:rPr>
                <w:rStyle w:val="Codevalue"/>
              </w:rPr>
              <w:t>"#Pallava0001_name1A"</w:t>
            </w:r>
            <w:r>
              <w:rPr>
                <w:rStyle w:val="Code"/>
              </w:rPr>
              <w:t>&gt;</w:t>
            </w:r>
            <w:r>
              <w:rPr>
                <w:rStyle w:val="Codetext"/>
              </w:rPr>
              <w:t>bharaḥ</w:t>
            </w:r>
            <w:r>
              <w:rPr>
                <w:rStyle w:val="Code"/>
              </w:rPr>
              <w:t>&lt;/persName&gt;</w:t>
            </w:r>
            <w:r>
              <w:rPr>
                <w:rStyle w:val="Codetext"/>
              </w:rPr>
              <w:t>...</w:t>
            </w:r>
            <w:r>
              <w:rPr>
                <w:rStyle w:val="Code"/>
              </w:rPr>
              <w:t>&lt;/l&gt;</w:t>
            </w:r>
          </w:p>
        </w:tc>
      </w:tr>
    </w:tbl>
    <w:p>
      <w:pPr>
        <w:pStyle w:val="Cmsor2"/>
      </w:pPr>
      <w:bookmarkStart w:id="701" w:name="_2s6au4dtqyfr" w:colFirst="0" w:colLast="0"/>
      <w:bookmarkStart w:id="702" w:name="_Ref43990481"/>
      <w:bookmarkStart w:id="703" w:name="_Toc183083867"/>
      <w:bookmarkEnd w:id="701"/>
      <w:r>
        <w:t>Visual features</w:t>
      </w:r>
      <w:bookmarkEnd w:id="702"/>
      <w:bookmarkEnd w:id="703"/>
    </w:p>
    <w:p>
      <w:pPr>
        <w:pStyle w:val="Cmsor3"/>
      </w:pPr>
      <w:bookmarkStart w:id="704" w:name="_lj3p4hxrzblk" w:colFirst="0" w:colLast="0"/>
      <w:bookmarkStart w:id="705" w:name="_Ref43989139"/>
      <w:bookmarkStart w:id="706" w:name="_Toc183083868"/>
      <w:bookmarkStart w:id="707" w:name="_Ref43989046"/>
      <w:bookmarkEnd w:id="704"/>
      <w:commentRangeStart w:id="708"/>
      <w:r>
        <w:t>Scribal Hands</w:t>
      </w:r>
      <w:bookmarkEnd w:id="705"/>
      <w:commentRangeEnd w:id="708"/>
      <w:r>
        <w:rPr>
          <w:rStyle w:val="Jegyzethivatkozs"/>
          <w:rFonts w:ascii="Gentium Plus" w:hAnsi="Gentium Plus" w:cs="Mangal"/>
          <w:kern w:val="0"/>
        </w:rPr>
        <w:commentReference w:id="708"/>
      </w:r>
      <w:bookmarkEnd w:id="706"/>
    </w:p>
    <w:p>
      <w:pPr>
        <w:pStyle w:val="Lista"/>
      </w:pPr>
      <w:r>
        <w:t>in epigraphic parlance, a “hand” means a particular combination of writing features, often indicative of one scribe taking over the work of another</w:t>
      </w:r>
    </w:p>
    <w:p>
      <w:pPr>
        <w:pStyle w:val="Lista"/>
      </w:pPr>
      <w:r>
        <w:rPr>
          <w:b/>
          <w:bCs/>
        </w:rPr>
        <w:t>if your inscription is written in several</w:t>
      </w:r>
      <w:r>
        <w:t xml:space="preserve">, clearly distinguishable </w:t>
      </w:r>
      <w:r>
        <w:rPr>
          <w:b/>
          <w:bCs/>
        </w:rPr>
        <w:t>hands</w:t>
      </w:r>
      <w:r>
        <w:t xml:space="preserve"> </w:t>
      </w:r>
      <w:r>
        <w:rPr>
          <w:noProof/>
        </w:rPr>
        <w:t>(</w:t>
      </w:r>
      <w:r>
        <w:t>as opposed to different scripts or styles, covered in §</w:t>
      </w:r>
      <w:r>
        <w:fldChar w:fldCharType="begin"/>
      </w:r>
      <w:r>
        <w:instrText xml:space="preserve"> REF _Ref43985361 \w \h  \* MERGEFORMAT </w:instrText>
      </w:r>
      <w:r>
        <w:fldChar w:fldCharType="separate"/>
      </w:r>
      <w:r>
        <w:t>7.5.5</w:t>
      </w:r>
      <w:r>
        <w:fldChar w:fldCharType="end"/>
      </w:r>
      <w:r>
        <w:t xml:space="preserve"> and §</w:t>
      </w:r>
      <w:r>
        <w:fldChar w:fldCharType="begin"/>
      </w:r>
      <w:r>
        <w:instrText xml:space="preserve"> REF _Ref43987586 \r \h </w:instrText>
      </w:r>
      <w:r>
        <w:fldChar w:fldCharType="separate"/>
      </w:r>
      <w:r>
        <w:t>7.5.6</w:t>
      </w:r>
      <w:r>
        <w:fldChar w:fldCharType="end"/>
      </w:r>
      <w:r>
        <w:t xml:space="preserve">), first of all you need to create short descriptions of each hand in the </w:t>
      </w:r>
      <w:r>
        <w:rPr>
          <w:rStyle w:val="Code"/>
        </w:rPr>
        <w:t>&lt;handDesc&gt;</w:t>
      </w:r>
      <w:r>
        <w:t xml:space="preserve"> element of the TEI header </w:t>
      </w:r>
      <w:r>
        <w:rPr>
          <w:noProof/>
        </w:rPr>
        <w:t>(</w:t>
      </w:r>
      <w:r>
        <w:t>§</w:t>
      </w:r>
      <w:r>
        <w:fldChar w:fldCharType="begin"/>
      </w:r>
      <w:r>
        <w:instrText xml:space="preserve"> REF _Ref43987455 \w \h  \* MERGEFORMAT </w:instrText>
      </w:r>
      <w:r>
        <w:fldChar w:fldCharType="separate"/>
      </w:r>
      <w:r>
        <w:t>11.2.1</w:t>
      </w:r>
      <w:r>
        <w:fldChar w:fldCharType="end"/>
      </w:r>
      <w:r>
        <w:t>)</w:t>
      </w:r>
    </w:p>
    <w:p>
      <w:pPr>
        <w:pStyle w:val="Lista"/>
      </w:pPr>
      <w:r>
        <w:t xml:space="preserve">within your edition, create the empty element </w:t>
      </w:r>
      <w:r>
        <w:rPr>
          <w:rStyle w:val="Code"/>
        </w:rPr>
        <w:t>&lt;handShift/&gt;</w:t>
      </w:r>
      <w:r>
        <w:t xml:space="preserve"> at each point where the hand changes, including the beginning of the inscription where the first hand appears</w:t>
      </w:r>
    </w:p>
    <w:p>
      <w:pPr>
        <w:pStyle w:val="Lista2"/>
      </w:pPr>
      <w:r>
        <w:t xml:space="preserve">in this element, include the mandatory attribute </w:t>
      </w:r>
      <w:r>
        <w:rPr>
          <w:rStyle w:val="Codeattribute"/>
        </w:rPr>
        <w:t>@new</w:t>
      </w:r>
      <w:r>
        <w:t>,</w:t>
      </w:r>
      <w:r>
        <w:rPr>
          <w:rStyle w:val="Lbjegyzet-hivatkozs"/>
        </w:rPr>
        <w:footnoteReference w:id="46"/>
      </w:r>
      <w:r>
        <w:t xml:space="preserve"> whose value shall be the XML identifier associated in the header with the hand in question, prefixed with a # mark</w:t>
      </w:r>
    </w:p>
    <w:p>
      <w:pPr>
        <w:pStyle w:val="Lista2"/>
      </w:pPr>
      <w:r>
        <w:t xml:space="preserve">e.g. </w:t>
      </w:r>
      <w:r>
        <w:rPr>
          <w:rStyle w:val="Code"/>
        </w:rPr>
        <w:t xml:space="preserve">&lt;handShift </w:t>
      </w:r>
      <w:r>
        <w:rPr>
          <w:rStyle w:val="Codeattribute"/>
        </w:rPr>
        <w:t>new</w:t>
      </w:r>
      <w:r>
        <w:rPr>
          <w:rStyle w:val="Code"/>
        </w:rPr>
        <w:t>=</w:t>
      </w:r>
      <w:r>
        <w:rPr>
          <w:rStyle w:val="Codevalue"/>
        </w:rPr>
        <w:t>"#Pallava00001_hand1"</w:t>
      </w:r>
      <w:r>
        <w:rPr>
          <w:rStyle w:val="Code"/>
        </w:rPr>
        <w:t>/&gt;</w:t>
      </w:r>
    </w:p>
    <w:p>
      <w:pPr>
        <w:pStyle w:val="Cmsor3"/>
      </w:pPr>
      <w:bookmarkStart w:id="709" w:name="_Ref134025629"/>
      <w:bookmarkStart w:id="710" w:name="_Toc183083869"/>
      <w:r>
        <w:lastRenderedPageBreak/>
        <w:t>The scope of visual features encoded in attributes</w:t>
      </w:r>
      <w:bookmarkEnd w:id="707"/>
      <w:bookmarkEnd w:id="709"/>
      <w:bookmarkEnd w:id="710"/>
    </w:p>
    <w:p>
      <w:pPr>
        <w:pStyle w:val="Lista"/>
      </w:pPr>
      <w:r>
        <w:t>the attributes described in the following subsections for encoding visual features may be used with the following phrase-level XML elements as the situation demands:</w:t>
      </w:r>
    </w:p>
    <w:p>
      <w:pPr>
        <w:pStyle w:val="Lista2"/>
      </w:pPr>
      <w:r>
        <w:t xml:space="preserve">structural containers, i.e.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and forme work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t xml:space="preserve">block-level containers, i.e. units of prose </w:t>
      </w:r>
      <w:r>
        <w:rPr>
          <w:noProof/>
        </w:rPr>
        <w:t>(</w:t>
      </w:r>
      <w:r>
        <w:t>§</w:t>
      </w:r>
      <w:r>
        <w:fldChar w:fldCharType="begin"/>
      </w:r>
      <w:r>
        <w:instrText xml:space="preserve"> REF _Ref43978813 \r \h  \* MERGEFORMAT </w:instrText>
      </w:r>
      <w:r>
        <w:fldChar w:fldCharType="separate"/>
      </w:r>
      <w:r>
        <w:t>2.3</w:t>
      </w:r>
      <w:r>
        <w:fldChar w:fldCharType="end"/>
      </w:r>
      <w:r>
        <w:t xml:space="preserve">) and verse </w:t>
      </w:r>
      <w:r>
        <w:rPr>
          <w:noProof/>
        </w:rPr>
        <w:t>(</w:t>
      </w:r>
      <w:r>
        <w:t>§</w:t>
      </w:r>
      <w:r>
        <w:fldChar w:fldCharType="begin"/>
      </w:r>
      <w:r>
        <w:instrText xml:space="preserve"> REF _Ref43978871 \r \h  \* MERGEFORMAT </w:instrText>
      </w:r>
      <w:r>
        <w:fldChar w:fldCharType="separate"/>
      </w:r>
      <w:r>
        <w:t>2.5</w:t>
      </w:r>
      <w:r>
        <w:fldChar w:fldCharType="end"/>
      </w:r>
      <w:r>
        <w:t>)</w:t>
      </w:r>
    </w:p>
    <w:p>
      <w:pPr>
        <w:pStyle w:val="Lista2"/>
      </w:pPr>
      <w:r>
        <w:rPr>
          <w:rStyle w:val="Code"/>
        </w:rPr>
        <w:t>&lt;lb/&gt;</w:t>
      </w:r>
      <w:r>
        <w:t xml:space="preserve"> elements,</w:t>
      </w:r>
      <w:r>
        <w:rPr>
          <w:rStyle w:val="Lbjegyzet-hivatkozs"/>
        </w:rPr>
        <w:footnoteReference w:id="47"/>
      </w:r>
      <w:r>
        <w:t xml:space="preserve"> when a localised feature applies to an entire physical line</w:t>
      </w:r>
    </w:p>
    <w:p>
      <w:pPr>
        <w:pStyle w:val="Lista2"/>
      </w:pPr>
      <w:r>
        <w:t xml:space="preserve">the dedicated phrase-level tag </w:t>
      </w:r>
      <w:r>
        <w:rPr>
          <w:rStyle w:val="Code"/>
        </w:rPr>
        <w:t>&lt;hi&gt;</w:t>
      </w:r>
      <w:r>
        <w:t>,</w:t>
      </w:r>
      <w:r>
        <w:rPr>
          <w:rStyle w:val="Lbjegyzet-hivatkozs"/>
        </w:rPr>
        <w:footnoteReference w:id="48"/>
      </w:r>
      <w:r>
        <w:t xml:space="preserve"> when the scope of a visual feature is not a pre-existing element</w:t>
      </w:r>
    </w:p>
    <w:p>
      <w:pPr>
        <w:pStyle w:val="Lista"/>
      </w:pPr>
      <w:r>
        <w:t xml:space="preserve">it may occasionally be necessary to use </w:t>
      </w:r>
      <w:r>
        <w:rPr>
          <w:b/>
          <w:bCs/>
        </w:rPr>
        <w:t xml:space="preserve">multiple values of the attribute </w:t>
      </w:r>
      <w:r>
        <w:rPr>
          <w:rStyle w:val="Codeattribute"/>
        </w:rPr>
        <w:t>@rend</w:t>
      </w:r>
      <w:r>
        <w:t xml:space="preserve"> on one element</w:t>
      </w:r>
    </w:p>
    <w:p>
      <w:pPr>
        <w:pStyle w:val="Lista2"/>
      </w:pPr>
      <w:r>
        <w:t xml:space="preserve">attributes cannot be iterated, so in such cases, add both </w:t>
      </w:r>
      <w:r>
        <w:rPr>
          <w:noProof/>
        </w:rPr>
        <w:t>(</w:t>
      </w:r>
      <w:r>
        <w:t>or all) applicable values within the same set of quote marks, separated by a space</w:t>
      </w:r>
    </w:p>
    <w:p>
      <w:pPr>
        <w:pStyle w:val="Lista"/>
      </w:pPr>
      <w:r>
        <w:t>in order to reduce the complexity required for processing these, when using multiple values, please observe a strict order as follows</w:t>
      </w:r>
    </w:p>
    <w:p>
      <w:pPr>
        <w:pStyle w:val="Lista2"/>
      </w:pPr>
      <w:r>
        <w:t>1. directionality and orientation</w:t>
      </w:r>
    </w:p>
    <w:p>
      <w:pPr>
        <w:pStyle w:val="Lista2"/>
      </w:pPr>
      <w:r>
        <w:t>2. script</w:t>
      </w:r>
    </w:p>
    <w:p>
      <w:pPr>
        <w:pStyle w:val="Lista2"/>
      </w:pPr>
      <w:r>
        <w:t>3. lettering</w:t>
      </w:r>
    </w:p>
    <w:p>
      <w:pPr>
        <w:pStyle w:val="Lista2"/>
      </w:pPr>
      <w:r>
        <w:t xml:space="preserve">e.g. </w:t>
      </w:r>
      <w:r>
        <w:rPr>
          <w:rStyle w:val="Code"/>
        </w:rPr>
        <w:t xml:space="preserve">&lt;lb </w:t>
      </w:r>
      <w:r>
        <w:rPr>
          <w:rStyle w:val="Codeattribute"/>
        </w:rPr>
        <w:t>n</w:t>
      </w:r>
      <w:r>
        <w:rPr>
          <w:rStyle w:val="Code"/>
        </w:rPr>
        <w:t>=</w:t>
      </w:r>
      <w:r>
        <w:rPr>
          <w:rStyle w:val="Codevalue"/>
        </w:rPr>
        <w:t>"01"</w:t>
      </w:r>
      <w:r>
        <w:rPr>
          <w:rStyle w:val="Code"/>
        </w:rPr>
        <w:t xml:space="preserve"> </w:t>
      </w:r>
      <w:r>
        <w:rPr>
          <w:rStyle w:val="Codeattribute"/>
        </w:rPr>
        <w:t>rend</w:t>
      </w:r>
      <w:r>
        <w:rPr>
          <w:rStyle w:val="Code"/>
        </w:rPr>
        <w:t>=</w:t>
      </w:r>
      <w:r>
        <w:rPr>
          <w:rStyle w:val="Codevalue"/>
        </w:rPr>
        <w:t>"bt-rotated ornate"</w:t>
      </w:r>
      <w:r>
        <w:rPr>
          <w:rStyle w:val="Code"/>
        </w:rPr>
        <w:t>/&gt;</w:t>
      </w:r>
      <w:r>
        <w:rPr>
          <w:rStyle w:val="Codetext"/>
        </w:rPr>
        <w:t>siddham</w:t>
      </w:r>
    </w:p>
    <w:p>
      <w:pPr>
        <w:pStyle w:val="Cmsor3"/>
      </w:pPr>
      <w:bookmarkStart w:id="711" w:name="_c0467s7j2myi" w:colFirst="0" w:colLast="0"/>
      <w:bookmarkStart w:id="712" w:name="_Ref43987598"/>
      <w:bookmarkStart w:id="713" w:name="_Toc183083870"/>
      <w:bookmarkEnd w:id="711"/>
      <w:r>
        <w:t>Alignment</w:t>
      </w:r>
      <w:bookmarkEnd w:id="712"/>
      <w:bookmarkEnd w:id="713"/>
    </w:p>
    <w:p>
      <w:pPr>
        <w:pStyle w:val="Lista"/>
      </w:pPr>
      <w:r>
        <w:t>we assume by default that the lines of an inscription are aligned to the left and more or less justified to the right margin</w:t>
      </w:r>
    </w:p>
    <w:p>
      <w:pPr>
        <w:pStyle w:val="Lista2"/>
      </w:pPr>
      <w:r>
        <w:t>large-scale deviations from this pattern shall not be encoded in the markup but rather discussed in your description of the layout</w:t>
      </w:r>
    </w:p>
    <w:p>
      <w:pPr>
        <w:pStyle w:val="Lista"/>
      </w:pPr>
      <w:r>
        <w:t xml:space="preserve">lines aligned differently than the majority of the lines in an inscription shall be encoded by adding the attribute </w:t>
      </w:r>
      <w:r>
        <w:rPr>
          <w:rStyle w:val="Codeattribute"/>
        </w:rPr>
        <w:t>@style</w:t>
      </w:r>
      <w:r>
        <w:t xml:space="preserve"> to one of the following elements </w:t>
      </w:r>
      <w:r>
        <w:rPr>
          <w:noProof/>
        </w:rPr>
        <w:t>(</w:t>
      </w:r>
      <w:r>
        <w:t>but not to any other element):</w:t>
      </w:r>
    </w:p>
    <w:p>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pPr>
        <w:pStyle w:val="Lista2"/>
      </w:pPr>
      <w:r>
        <w:rPr>
          <w:rStyle w:val="Code"/>
        </w:rPr>
        <w:t>&lt;fw&gt;</w:t>
      </w:r>
      <w:r>
        <w:t xml:space="preserve"> to describe a forme work item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pPr>
        <w:pStyle w:val="Lista"/>
      </w:pPr>
      <w:r>
        <w:rPr>
          <w:b/>
          <w:bCs/>
        </w:rPr>
        <w:t xml:space="preserve">the permitted values of </w:t>
      </w:r>
      <w:r>
        <w:rPr>
          <w:rStyle w:val="Codeattribute"/>
        </w:rPr>
        <w:t>@style</w:t>
      </w:r>
      <w:r>
        <w:t xml:space="preserve"> for encoding alignment are as follows:</w:t>
      </w:r>
    </w:p>
    <w:p>
      <w:pPr>
        <w:pStyle w:val="Lista2"/>
      </w:pPr>
      <w:r>
        <w:rPr>
          <w:rStyle w:val="Codevalue"/>
        </w:rPr>
        <w:t>"text-align: right"</w:t>
      </w:r>
      <w:r>
        <w:t xml:space="preserve"> for right-aligned text</w:t>
      </w:r>
    </w:p>
    <w:p>
      <w:pPr>
        <w:pStyle w:val="Lista2"/>
      </w:pPr>
      <w:r>
        <w:rPr>
          <w:rStyle w:val="Codevalue"/>
        </w:rPr>
        <w:t>"text-align: center"</w:t>
      </w:r>
      <w:r>
        <w:t xml:space="preserve"> [note the mandatory US spelling] for centre-aligned text</w:t>
      </w:r>
    </w:p>
    <w:p>
      <w:pPr>
        <w:pStyle w:val="Lista2"/>
      </w:pPr>
      <w:r>
        <w:rPr>
          <w:rStyle w:val="Codevalue"/>
        </w:rPr>
        <w:t>"text-align: left"</w:t>
      </w:r>
      <w:r>
        <w:t xml:space="preserve"> for left-aligned text</w:t>
      </w:r>
    </w:p>
    <w:p>
      <w:pPr>
        <w:pStyle w:val="Lista3"/>
      </w:pPr>
      <w:r>
        <w:t>to be used only if the majority of the lines are aligned differently and this is mentioned in your layout description or encoded for the enclosing textpart division</w:t>
      </w:r>
    </w:p>
    <w:p>
      <w:pPr>
        <w:pStyle w:val="Lista2"/>
      </w:pPr>
      <w:r>
        <w:rPr>
          <w:rStyle w:val="Codevalue"/>
        </w:rPr>
        <w:t>"text-align: justify"</w:t>
      </w:r>
      <w:r>
        <w:t xml:space="preserve"> for text conspicuously justified to both margins</w:t>
      </w:r>
    </w:p>
    <w:p>
      <w:pPr>
        <w:pStyle w:val="Lista3"/>
      </w:pPr>
      <w:r>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Pr>
          <w:noProof/>
        </w:rPr>
        <w:t>(</w:t>
      </w:r>
      <w:r>
        <w:t>i.e. increased spaces are present between all or most separable words of the line, or between all or most characters as applicable)</w:t>
      </w:r>
    </w:p>
    <w:p>
      <w:pPr>
        <w:pStyle w:val="Lista3"/>
      </w:pPr>
      <w:r>
        <w:t xml:space="preserve">spaces within a line that function as semantic segmentation are better encoded as such </w:t>
      </w:r>
      <w:r>
        <w:rPr>
          <w:noProof/>
        </w:rPr>
        <w:t>(</w:t>
      </w:r>
      <w:r>
        <w:t>§</w:t>
      </w:r>
      <w:r>
        <w:fldChar w:fldCharType="begin"/>
      </w:r>
      <w:r>
        <w:instrText xml:space="preserve"> REF _Ref183011891 \r \h </w:instrText>
      </w:r>
      <w:r>
        <w:fldChar w:fldCharType="separate"/>
      </w:r>
      <w:r>
        <w:t>4.3.2.1</w:t>
      </w:r>
      <w:r>
        <w:fldChar w:fldCharType="end"/>
      </w:r>
      <w:r>
        <w:t>) even if they also happen to serve the justification of a line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7.5.3</w:t>
              </w:r>
            </w:fldSimple>
            <w:r>
              <w:t>.</w:t>
            </w:r>
            <w:fldSimple w:instr=" SEQ Example \* ALPHABETIC \s 3 ">
              <w:r>
                <w:rPr>
                  <w:noProof/>
                </w:rPr>
                <w:t>A</w:t>
              </w:r>
            </w:fldSimple>
            <w:r>
              <w:t>: encoding line alignment</w:t>
            </w:r>
          </w:p>
        </w:tc>
      </w:tr>
      <w:tr>
        <w:tc>
          <w:tcPr>
            <w:tcW w:w="5000" w:type="pct"/>
            <w:vAlign w:val="center"/>
          </w:tcPr>
          <w:p>
            <w:pPr>
              <w:pStyle w:val="Image"/>
              <w:rPr>
                <w:rStyle w:val="Code"/>
              </w:rPr>
            </w:pPr>
            <w:r>
              <w:drawing>
                <wp:inline distT="114300" distB="114300" distL="114300" distR="114300">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059796" cy="1862022"/>
                          </a:xfrm>
                          <a:prstGeom prst="rect">
                            <a:avLst/>
                          </a:prstGeom>
                          <a:ln/>
                        </pic:spPr>
                      </pic:pic>
                    </a:graphicData>
                  </a:graphic>
                </wp:inline>
              </w:drawing>
            </w:r>
          </w:p>
        </w:tc>
      </w:tr>
      <w:tr>
        <w:tc>
          <w:tcPr>
            <w:tcW w:w="5000" w:type="pct"/>
          </w:tcPr>
          <w:p>
            <w:pPr>
              <w:pStyle w:val="CodeParagraph"/>
              <w:rPr>
                <w:rStyle w:val="Code"/>
              </w:rPr>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J. R. R. Tolkien: The Hobbit</w:t>
            </w:r>
            <w:r>
              <w:rPr>
                <w:rStyle w:val="Codetext"/>
              </w:rPr>
              <w:br/>
            </w:r>
            <w:r>
              <w:rPr>
                <w:rStyle w:val="Code"/>
              </w:rPr>
              <w:t xml:space="preserve">&lt;lb </w:t>
            </w:r>
            <w:r>
              <w:rPr>
                <w:rStyle w:val="Codeattribute"/>
              </w:rPr>
              <w:t>n</w:t>
            </w:r>
            <w:r>
              <w:rPr>
                <w:rStyle w:val="Code"/>
              </w:rPr>
              <w:t>=</w:t>
            </w:r>
            <w:r>
              <w:rPr>
                <w:rStyle w:val="Codevalue"/>
              </w:rPr>
              <w:t>"2"</w:t>
            </w:r>
            <w:r>
              <w:rPr>
                <w:rStyle w:val="Code"/>
              </w:rPr>
              <w:t>/&gt;</w:t>
            </w:r>
            <w:r>
              <w:rPr>
                <w:rStyle w:val="Codetext"/>
              </w:rPr>
              <w:t>In a hole in the ground...</w:t>
            </w:r>
            <w:r>
              <w:rPr>
                <w:rStyle w:val="Codetext"/>
              </w:rPr>
              <w:br/>
            </w:r>
            <w:r>
              <w:rPr>
                <w:rStyle w:val="Code"/>
              </w:rPr>
              <w:t>...</w:t>
            </w:r>
          </w:p>
          <w:p>
            <w:pPr>
              <w:pStyle w:val="CodeParagraph"/>
            </w:pPr>
            <w:r>
              <w:rPr>
                <w:rStyle w:val="Code"/>
              </w:rPr>
              <w:t xml:space="preserve">&lt;lb </w:t>
            </w:r>
            <w:r>
              <w:rPr>
                <w:rStyle w:val="Codeattribute"/>
              </w:rPr>
              <w:t>n</w:t>
            </w:r>
            <w:r>
              <w:rPr>
                <w:rStyle w:val="Code"/>
              </w:rPr>
              <w:t>=</w:t>
            </w:r>
            <w:r>
              <w:rPr>
                <w:rStyle w:val="Codevalue"/>
              </w:rPr>
              <w:t>"4"</w:t>
            </w:r>
            <w:r>
              <w:rPr>
                <w:rStyle w:val="Code"/>
              </w:rPr>
              <w:t>/&gt;</w:t>
            </w:r>
            <w:r>
              <w:rPr>
                <w:rStyle w:val="Codetext"/>
              </w:rPr>
              <w:t>hobbit-hole...</w:t>
            </w:r>
            <w:r>
              <w:rPr>
                <w:rStyle w:val="Codetext"/>
              </w:rPr>
              <w:br/>
            </w:r>
            <w:r>
              <w:rPr>
                <w:rStyle w:val="Code"/>
              </w:rPr>
              <w:t xml:space="preserve">&lt;lb </w:t>
            </w:r>
            <w:r>
              <w:rPr>
                <w:rStyle w:val="Codeattribute"/>
              </w:rPr>
              <w:t>n</w:t>
            </w:r>
            <w:r>
              <w:rPr>
                <w:rStyle w:val="Code"/>
              </w:rPr>
              <w:t>=</w:t>
            </w:r>
            <w:r>
              <w:rPr>
                <w:rStyle w:val="Codevalue"/>
              </w:rPr>
              <w:t>"7"</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t>28 September 2019</w:t>
            </w:r>
          </w:p>
        </w:tc>
      </w:tr>
    </w:tbl>
    <w:p>
      <w:pPr>
        <w:pStyle w:val="Cmsor3"/>
      </w:pPr>
      <w:bookmarkStart w:id="714" w:name="_gjt7ggwzx2z5" w:colFirst="0" w:colLast="0"/>
      <w:bookmarkStart w:id="715" w:name="_Ref43984782"/>
      <w:bookmarkStart w:id="716" w:name="_Toc183083871"/>
      <w:bookmarkEnd w:id="714"/>
      <w:r>
        <w:t>Directionality and orientation</w:t>
      </w:r>
      <w:bookmarkEnd w:id="715"/>
      <w:bookmarkEnd w:id="716"/>
    </w:p>
    <w:p>
      <w:pPr>
        <w:pStyle w:val="Lista"/>
      </w:pPr>
      <w:r>
        <w:t xml:space="preserve">the default writing mode for our inscriptions is horizontal top-to-bottom, which means that lines run horizontally </w:t>
      </w:r>
      <w:r>
        <w:rPr>
          <w:noProof/>
        </w:rPr>
        <w:t>(</w:t>
      </w:r>
      <w:r>
        <w:t>and left to right in the scripts we work with), while successive lines are placed one below the other</w:t>
      </w:r>
    </w:p>
    <w:p>
      <w:pPr>
        <w:pStyle w:val="Lista2"/>
      </w:pPr>
      <w:r>
        <w:t xml:space="preserve">some inscriptions may be written throughout in a different writing more </w:t>
      </w:r>
      <w:r>
        <w:rPr>
          <w:noProof/>
        </w:rPr>
        <w:t>(</w:t>
      </w:r>
      <w:r>
        <w:t>e.g. vertically, with lines proceeding left to right; or horizontally, with lines proceeding left to right, but in a bottom to top order); if this is the case, it should be recorded in your metadata</w:t>
      </w:r>
    </w:p>
    <w:p>
      <w:pPr>
        <w:pStyle w:val="Lista"/>
      </w:pPr>
      <w:r>
        <w:t xml:space="preserve">lines oriented differently than the majority of the lines in an inscription may be encoded by adding the attribute </w:t>
      </w:r>
      <w:r>
        <w:rPr>
          <w:rStyle w:val="Codeattribute"/>
        </w:rPr>
        <w:t>@rend</w:t>
      </w:r>
      <w:r>
        <w:rPr>
          <w:rStyle w:val="Lbjegyzet-hivatkozs"/>
        </w:rPr>
        <w:footnoteReference w:id="49"/>
      </w:r>
      <w:r>
        <w:t xml:space="preserve"> to one of the following elements </w:t>
      </w:r>
      <w:r>
        <w:rPr>
          <w:noProof/>
        </w:rPr>
        <w:t>(</w:t>
      </w:r>
      <w:r>
        <w:t>but not to any other element):</w:t>
      </w:r>
    </w:p>
    <w:p>
      <w:pPr>
        <w:pStyle w:val="Lista2"/>
      </w:pPr>
      <w:r>
        <w:rPr>
          <w:rStyle w:val="Code"/>
        </w:rPr>
        <w:t xml:space="preserve">&lt;div </w:t>
      </w:r>
      <w:r>
        <w:rPr>
          <w:rStyle w:val="Codeattribute"/>
        </w:rPr>
        <w:t>type</w:t>
      </w:r>
      <w:r>
        <w:rPr>
          <w:rStyle w:val="Code"/>
        </w:rPr>
        <w:t>=</w:t>
      </w:r>
      <w:r>
        <w:rPr>
          <w:rStyle w:val="Codevalue"/>
        </w:rPr>
        <w:t>"textpart"</w:t>
      </w:r>
      <w:r>
        <w:rPr>
          <w:rStyle w:val="Code"/>
        </w:rPr>
        <w:t>&gt;</w:t>
      </w:r>
      <w:r>
        <w:t xml:space="preserve"> to describe all lines in a textpart </w:t>
      </w:r>
      <w:r>
        <w:rPr>
          <w:noProof/>
        </w:rPr>
        <w:t>(</w:t>
      </w:r>
      <w:r>
        <w:t>§</w:t>
      </w:r>
      <w:r>
        <w:fldChar w:fldCharType="begin"/>
      </w:r>
      <w:r>
        <w:instrText xml:space="preserve"> REF _Ref43978987 \r \h  \* MERGEFORMAT </w:instrText>
      </w:r>
      <w:r>
        <w:fldChar w:fldCharType="separate"/>
      </w:r>
      <w:r>
        <w:t>3.2</w:t>
      </w:r>
      <w:r>
        <w:fldChar w:fldCharType="end"/>
      </w:r>
      <w:r>
        <w:t>)</w:t>
      </w:r>
    </w:p>
    <w:p>
      <w:pPr>
        <w:pStyle w:val="Lista2"/>
      </w:pPr>
      <w:r>
        <w:rPr>
          <w:rStyle w:val="Code"/>
        </w:rPr>
        <w:t>&lt;fw&gt;</w:t>
      </w:r>
      <w:r>
        <w:t xml:space="preserve"> to describe the contents of a forme work item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rPr>
          <w:rStyle w:val="Code"/>
        </w:rPr>
        <w:t>&lt;lb/&gt;</w:t>
      </w:r>
      <w:r>
        <w:t xml:space="preserve"> to describe individual lines </w:t>
      </w:r>
      <w:r>
        <w:rPr>
          <w:noProof/>
        </w:rPr>
        <w:t>(</w:t>
      </w:r>
      <w:r>
        <w:t>see also §</w:t>
      </w:r>
      <w:r>
        <w:fldChar w:fldCharType="begin"/>
      </w:r>
      <w:r>
        <w:instrText xml:space="preserve"> REF _Ref43989046 \w \h  \* MERGEFORMAT </w:instrText>
      </w:r>
      <w:r>
        <w:fldChar w:fldCharType="separate"/>
      </w:r>
      <w:r>
        <w:t>7.5.1</w:t>
      </w:r>
      <w:r>
        <w:fldChar w:fldCharType="end"/>
      </w:r>
      <w:r>
        <w:t>)</w:t>
      </w:r>
    </w:p>
    <w:p>
      <w:pPr>
        <w:pStyle w:val="Lista"/>
      </w:pPr>
      <w:r>
        <w:rPr>
          <w:b/>
          <w:bCs/>
        </w:rPr>
        <w:t xml:space="preserve">the permitted values of </w:t>
      </w:r>
      <w:r>
        <w:rPr>
          <w:rStyle w:val="Codeattribute"/>
        </w:rPr>
        <w:t>@rend</w:t>
      </w:r>
      <w:r>
        <w:t xml:space="preserve"> for encoding directionality and orientation are as follows:</w:t>
      </w:r>
    </w:p>
    <w:p>
      <w:pPr>
        <w:pStyle w:val="Lista2"/>
      </w:pPr>
      <w:r>
        <w:rPr>
          <w:rStyle w:val="Codevalue"/>
        </w:rPr>
        <w:drawing>
          <wp:anchor distT="0" distB="0" distL="114300" distR="114300" simplePos="0" relativeHeight="251688960" behindDoc="0" locked="0" layoutInCell="1" allowOverlap="1">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Codevalue"/>
        </w:rPr>
        <w:t>"bt-rotated"</w:t>
      </w:r>
      <w:r>
        <w:t xml:space="preserve"> – written vertically from bottom to top, with the tops of characters facing left </w:t>
      </w:r>
      <w:r>
        <w:rPr>
          <w:noProof/>
        </w:rPr>
        <w:t>(</w:t>
      </w:r>
      <w:r>
        <w:t>A in the illustration)</w:t>
      </w:r>
    </w:p>
    <w:p>
      <w:pPr>
        <w:pStyle w:val="Lista2"/>
      </w:pPr>
      <w:r>
        <w:rPr>
          <w:rStyle w:val="Codevalue"/>
        </w:rPr>
        <w:t>"tb-rotated"</w:t>
      </w:r>
      <w:r>
        <w:t xml:space="preserve"> – written vertically from top to bottom, with the tops of characters facing right </w:t>
      </w:r>
      <w:r>
        <w:rPr>
          <w:noProof/>
        </w:rPr>
        <w:t>(</w:t>
      </w:r>
      <w:r>
        <w:t>B in the illustration)</w:t>
      </w:r>
    </w:p>
    <w:p>
      <w:pPr>
        <w:pStyle w:val="Lista2"/>
      </w:pPr>
      <w:r>
        <w:rPr>
          <w:rStyle w:val="Codevalue"/>
        </w:rPr>
        <w:t>"bt-upright"</w:t>
      </w:r>
      <w:r>
        <w:t xml:space="preserve"> – written vertically from bottom to top, with the tops of characters facing upward </w:t>
      </w:r>
      <w:r>
        <w:rPr>
          <w:noProof/>
        </w:rPr>
        <w:t>(</w:t>
      </w:r>
      <w:r>
        <w:t>C in the illustration)</w:t>
      </w:r>
    </w:p>
    <w:p>
      <w:pPr>
        <w:pStyle w:val="Lista2"/>
      </w:pPr>
      <w:r>
        <w:rPr>
          <w:rStyle w:val="Codevalue"/>
        </w:rPr>
        <w:t>"tb-upright"</w:t>
      </w:r>
      <w:r>
        <w:t xml:space="preserve"> – written vertically from top to bottom, with the tops of characters facing upward </w:t>
      </w:r>
      <w:r>
        <w:rPr>
          <w:noProof/>
        </w:rPr>
        <w:t>(</w:t>
      </w:r>
      <w:r>
        <w:t>D in the illustration)</w:t>
      </w:r>
    </w:p>
    <w:p>
      <w:pPr>
        <w:pStyle w:val="Lista2"/>
      </w:pPr>
      <w:r>
        <w:rPr>
          <w:rStyle w:val="Codevalue"/>
        </w:rPr>
        <w:t>"rl-upright"</w:t>
      </w:r>
      <w:r>
        <w:t xml:space="preserve"> – written horizontally from right to left, with characters in their regular orientation (E in the illustration)</w:t>
      </w:r>
    </w:p>
    <w:p>
      <w:pPr>
        <w:pStyle w:val="Lista2"/>
      </w:pPr>
      <w:r>
        <w:rPr>
          <w:rStyle w:val="Codevalue"/>
        </w:rPr>
        <w:t>"rl-flipped"</w:t>
      </w:r>
      <w:r>
        <w:t xml:space="preserve"> – written horizontally from right to left, with characters mirrored around their vertical axis as in true boustrophedon (F in the illustration)</w:t>
      </w:r>
    </w:p>
    <w:p>
      <w:pPr>
        <w:pStyle w:val="Lista2"/>
      </w:pPr>
      <w:r>
        <w:rPr>
          <w:rStyle w:val="Codevalue"/>
        </w:rPr>
        <w:t>"rl-rotated"</w:t>
      </w:r>
      <w:r>
        <w:t xml:space="preserve"> – written horizontally from right to left, with the tops of characters facing downward (G in the illustration)</w:t>
      </w:r>
    </w:p>
    <w:p>
      <w:pPr>
        <w:pStyle w:val="Lista2"/>
      </w:pPr>
      <w:r>
        <w:lastRenderedPageBreak/>
        <w:t xml:space="preserve">should you encounter any other combination of directionality and orientation </w:t>
      </w:r>
      <w:r>
        <w:rPr>
          <w:noProof/>
        </w:rPr>
        <w:t>(</w:t>
      </w:r>
      <w:r>
        <w:t>e.g. right to left), contact the authors to agree on a new authorised value</w:t>
      </w:r>
    </w:p>
    <w:p>
      <w:pPr>
        <w:pStyle w:val="Cmsor3"/>
      </w:pPr>
      <w:bookmarkStart w:id="717" w:name="_vj2ep179y4tp" w:colFirst="0" w:colLast="0"/>
      <w:bookmarkStart w:id="718" w:name="_Ref43985361"/>
      <w:bookmarkStart w:id="719" w:name="_Toc183083872"/>
      <w:bookmarkEnd w:id="717"/>
      <w:commentRangeStart w:id="720"/>
      <w:r>
        <w:t>Script</w:t>
      </w:r>
      <w:bookmarkEnd w:id="718"/>
      <w:commentRangeEnd w:id="720"/>
      <w:r>
        <w:rPr>
          <w:rStyle w:val="Jegyzethivatkozs"/>
          <w:rFonts w:ascii="Gentium Plus" w:hAnsi="Gentium Plus" w:cs="Mangal"/>
          <w:kern w:val="0"/>
        </w:rPr>
        <w:commentReference w:id="720"/>
      </w:r>
      <w:bookmarkEnd w:id="719"/>
    </w:p>
    <w:p>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pPr>
        <w:pStyle w:val="Lista"/>
      </w:pPr>
      <w:r>
        <w:t>the instructions in this subsection do not apply the following kinds of script variation:</w:t>
      </w:r>
    </w:p>
    <w:p>
      <w:pPr>
        <w:pStyle w:val="Lista2"/>
      </w:pPr>
      <w:r>
        <w:t>changes in the scribal hand, which are covered in §</w:t>
      </w:r>
      <w:r>
        <w:fldChar w:fldCharType="begin"/>
      </w:r>
      <w:r>
        <w:instrText xml:space="preserve"> REF _Ref43989139 \r \h </w:instrText>
      </w:r>
      <w:r>
        <w:fldChar w:fldCharType="separate"/>
      </w:r>
      <w:r>
        <w:t>7.5.1</w:t>
      </w:r>
      <w:r>
        <w:fldChar w:fldCharType="end"/>
      </w:r>
    </w:p>
    <w:p>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pPr>
        <w:pStyle w:val="Lista"/>
      </w:pPr>
      <w:r>
        <w:t xml:space="preserve">to tag a chunk of text as being written in a specific script, add the attribute </w:t>
      </w:r>
      <w:r>
        <w:rPr>
          <w:rStyle w:val="Codeattribute"/>
        </w:rPr>
        <w:t>@rendition</w:t>
      </w:r>
      <w:r>
        <w:t xml:space="preserve"> to its containing element, with the following pair of values, in this order and separated by a space</w:t>
      </w:r>
    </w:p>
    <w:p>
      <w:pPr>
        <w:pStyle w:val="Lista2"/>
      </w:pPr>
      <w:r>
        <w:t>a code for classification, taken from the project’s vocabulary for Script class</w:t>
      </w:r>
      <w:r>
        <w:rPr>
          <w:rStyle w:val="Lbjegyzet-hivatkozs"/>
        </w:rPr>
        <w:footnoteReference w:id="50"/>
      </w:r>
      <w:r>
        <w:t xml:space="preserve"> and prefixed with </w:t>
      </w:r>
      <w:r>
        <w:rPr>
          <w:rStyle w:val="Codevalue"/>
        </w:rPr>
        <w:t>class:</w:t>
      </w:r>
    </w:p>
    <w:p>
      <w:pPr>
        <w:pStyle w:val="Lista2"/>
      </w:pPr>
      <w:r>
        <w:t>a code for maturity, taken from the project’s vocabulary for Script maturity</w:t>
      </w:r>
      <w:r>
        <w:rPr>
          <w:rStyle w:val="Lbjegyzet-hivatkozs"/>
        </w:rPr>
        <w:footnoteReference w:id="51"/>
      </w:r>
      <w:r>
        <w:t xml:space="preserve"> and prefixed with </w:t>
      </w:r>
      <w:r>
        <w:rPr>
          <w:rStyle w:val="Codevalue"/>
        </w:rPr>
        <w:t>maturity:</w:t>
      </w:r>
    </w:p>
    <w:p>
      <w:pPr>
        <w:pStyle w:val="Lista2"/>
      </w:pPr>
      <w:r>
        <w:t xml:space="preserve">for example, if the script in question is mediaeval Grantha, you must record the codes for “Grantha” and “regional Brāhmī-derived script”, like this: </w:t>
      </w:r>
      <w:r>
        <w:rPr>
          <w:rStyle w:val="Codeattribute"/>
        </w:rPr>
        <w:t>@rendition</w:t>
      </w:r>
      <w:r>
        <w:rPr>
          <w:rStyle w:val="Codetext"/>
        </w:rPr>
        <w:t>=</w:t>
      </w:r>
      <w:r>
        <w:rPr>
          <w:rStyle w:val="Codevalue"/>
        </w:rPr>
        <w:t>"class:36768 maturity:83213"</w:t>
      </w:r>
    </w:p>
    <w:p>
      <w:pPr>
        <w:pStyle w:val="Lista"/>
      </w:pPr>
      <w:r>
        <w:t>the encoding of script is normally mandatory for the edition division as a whole and, for inscriptions written in a single script, not necessary anywhere else</w:t>
      </w:r>
    </w:p>
    <w:p>
      <w:pPr>
        <w:pStyle w:val="Lista2"/>
      </w:pPr>
      <w:r>
        <w:t xml:space="preserve">e.g. </w:t>
      </w:r>
      <w:r>
        <w:rPr>
          <w:rStyle w:val="Code"/>
        </w:rPr>
        <w:t xml:space="preserve">&lt;div </w:t>
      </w:r>
      <w:r>
        <w:rPr>
          <w:rStyle w:val="Codeattribute"/>
        </w:rPr>
        <w:t>type</w:t>
      </w:r>
      <w:r>
        <w:rPr>
          <w:rStyle w:val="Codetext"/>
        </w:rPr>
        <w:t>=</w:t>
      </w:r>
      <w:r>
        <w:rPr>
          <w:rStyle w:val="Codevalue"/>
        </w:rPr>
        <w:t>"edition"</w:t>
      </w:r>
      <w:r>
        <w:rPr>
          <w:rStyle w:val="Code"/>
        </w:rPr>
        <w:t xml:space="preserve"> </w:t>
      </w:r>
      <w:r>
        <w:rPr>
          <w:rStyle w:val="Codeattribute"/>
        </w:rPr>
        <w:t>xml:lang</w:t>
      </w:r>
      <w:r>
        <w:rPr>
          <w:rStyle w:val="Codetext"/>
        </w:rPr>
        <w:t>=</w:t>
      </w:r>
      <w:r>
        <w:rPr>
          <w:rStyle w:val="Codevalue"/>
        </w:rPr>
        <w:t>"san-Latn"</w:t>
      </w:r>
      <w:r>
        <w:rPr>
          <w:rStyle w:val="Code"/>
        </w:rPr>
        <w:t xml:space="preserve"> </w:t>
      </w:r>
      <w:r>
        <w:rPr>
          <w:rStyle w:val="Codeattribute"/>
        </w:rPr>
        <w:t>rendition</w:t>
      </w:r>
      <w:r>
        <w:rPr>
          <w:rStyle w:val="Codetext"/>
        </w:rPr>
        <w:t>=</w:t>
      </w:r>
      <w:r>
        <w:rPr>
          <w:rStyle w:val="Codevalue"/>
        </w:rPr>
        <w:t>"class:83223 maturity:83211"</w:t>
      </w:r>
      <w:r>
        <w:rPr>
          <w:rStyle w:val="Code"/>
        </w:rPr>
        <w:t>&gt;</w:t>
      </w:r>
      <w:r>
        <w:t xml:space="preserve"> for an inscription in late northern Brāhmī</w:t>
      </w:r>
    </w:p>
    <w:p>
      <w:pPr>
        <w:pStyle w:val="Lista"/>
      </w:pPr>
      <w:r>
        <w:t>when an inscription is encoded as two or more textpart divisions (§</w:t>
      </w:r>
      <w:r>
        <w:fldChar w:fldCharType="begin"/>
      </w:r>
      <w:r>
        <w:instrText xml:space="preserve"> REF _Ref43978987 \r \h </w:instrText>
      </w:r>
      <w:r>
        <w:fldChar w:fldCharType="separate"/>
      </w:r>
      <w:r>
        <w:t>3.2</w:t>
      </w:r>
      <w:r>
        <w:fldChar w:fldCharType="end"/>
      </w:r>
      <w:r>
        <w:t xml:space="preserve">), and these divisions are written in different scripts, then add </w:t>
      </w:r>
      <w:r>
        <w:rPr>
          <w:rStyle w:val="Codeattribute"/>
        </w:rPr>
        <w:t>@rendition</w:t>
      </w:r>
      <w:r>
        <w:t xml:space="preserve"> to each </w:t>
      </w:r>
      <w:r>
        <w:rPr>
          <w:rStyle w:val="Code"/>
        </w:rPr>
        <w:t xml:space="preserve">&lt;div </w:t>
      </w:r>
      <w:r>
        <w:rPr>
          <w:rStyle w:val="Codeattribute"/>
        </w:rPr>
        <w:t>type</w:t>
      </w:r>
      <w:r>
        <w:rPr>
          <w:rStyle w:val="Codetext"/>
        </w:rPr>
        <w:t>=</w:t>
      </w:r>
      <w:r>
        <w:rPr>
          <w:rStyle w:val="Codevalue"/>
        </w:rPr>
        <w:t>"textpart"</w:t>
      </w:r>
      <w:r>
        <w:rPr>
          <w:rStyle w:val="Code"/>
        </w:rPr>
        <w:t>&gt;</w:t>
      </w:r>
      <w:r>
        <w:t xml:space="preserve"> element</w:t>
      </w:r>
    </w:p>
    <w:p>
      <w:pPr>
        <w:pStyle w:val="Lista2"/>
      </w:pPr>
      <w:r>
        <w:t xml:space="preserve">in this case only, the edition division should not carry the attribute </w:t>
      </w:r>
      <w:r>
        <w:rPr>
          <w:rStyle w:val="Codeattribute"/>
        </w:rPr>
        <w:t>@xml:lang</w:t>
      </w:r>
    </w:p>
    <w:p>
      <w:pPr>
        <w:pStyle w:val="Lista2"/>
      </w:pPr>
      <w:r>
        <w:t>while if the textparts are in the same script, then script must still be encoded for the edition division, not separately for the textparts</w:t>
      </w:r>
    </w:p>
    <w:p>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3.2.1</w:t>
      </w:r>
      <w:r>
        <w:fldChar w:fldCharType="end"/>
      </w:r>
    </w:p>
    <w:p>
      <w:pPr>
        <w:pStyle w:val="Lista"/>
      </w:pPr>
      <w:r>
        <w:t>when parts of an otherwise coherent inscription are in two (or more) different scripts,</w:t>
      </w:r>
    </w:p>
    <w:p>
      <w:pPr>
        <w:pStyle w:val="Lista2"/>
      </w:pPr>
      <w:r>
        <w:t xml:space="preserve">select a default (primary) script to encode in the </w:t>
      </w:r>
      <w:r>
        <w:rPr>
          <w:rStyle w:val="Codeattribute"/>
        </w:rPr>
        <w:t>@rendition</w:t>
      </w:r>
      <w:r>
        <w:t xml:space="preserve"> of the edition division</w:t>
      </w:r>
    </w:p>
    <w:p>
      <w:pPr>
        <w:pStyle w:val="Lista2"/>
      </w:pPr>
      <w:r>
        <w:t xml:space="preserve">apply </w:t>
      </w:r>
      <w:r>
        <w:rPr>
          <w:rStyle w:val="Codeattribute"/>
        </w:rPr>
        <w:t>@rendition</w:t>
      </w:r>
      <w:r>
        <w:t xml:space="preserve"> to each of the block-level elements (viz. </w:t>
      </w:r>
      <w:r>
        <w:rPr>
          <w:rStyle w:val="Code"/>
        </w:rPr>
        <w:t>&lt;p&gt;</w:t>
      </w:r>
      <w:r>
        <w:t xml:space="preserve">, </w:t>
      </w:r>
      <w:r>
        <w:rPr>
          <w:rStyle w:val="Code"/>
        </w:rPr>
        <w:t>&lt;lg&gt;</w:t>
      </w:r>
      <w:r>
        <w:t xml:space="preserve"> or </w:t>
      </w:r>
      <w:r>
        <w:rPr>
          <w:rStyle w:val="Code"/>
        </w:rPr>
        <w:t>&lt;ab&gt;</w:t>
      </w:r>
      <w:r>
        <w:t>) corresponding to text in a script other than the default one</w:t>
      </w:r>
    </w:p>
    <w:p>
      <w:pPr>
        <w:pStyle w:val="Lista2"/>
      </w:pPr>
      <w:r>
        <w:t>when the chunks of text written in a different script are not coterminous with existing block-level containers, use phrase-level containers in the same way</w:t>
      </w:r>
    </w:p>
    <w:p>
      <w:pPr>
        <w:pStyle w:val="Lista3"/>
      </w:pPr>
      <w:r>
        <w:t xml:space="preserve">if changes in script are concomitant with changes in language, then you will have the chunks written in a different language tagged as </w:t>
      </w:r>
      <w:r>
        <w:rPr>
          <w:rStyle w:val="Code"/>
        </w:rPr>
        <w:t>&lt;term&gt;</w:t>
      </w:r>
      <w:r>
        <w:t xml:space="preserve"> or </w:t>
      </w:r>
      <w:r>
        <w:rPr>
          <w:rStyle w:val="Code"/>
        </w:rPr>
        <w:t>&lt;foreign&gt;</w:t>
      </w:r>
      <w:r>
        <w:t xml:space="preserve"> (§7.2.2), and you must add </w:t>
      </w:r>
      <w:r>
        <w:rPr>
          <w:rStyle w:val="Codeattribute"/>
        </w:rPr>
        <w:t>@rendition</w:t>
      </w:r>
      <w:r>
        <w:t xml:space="preserve"> to these elements</w:t>
      </w:r>
    </w:p>
    <w:p>
      <w:pPr>
        <w:pStyle w:val="Lista3"/>
      </w:pPr>
      <w:r>
        <w:t xml:space="preserve">if script variation does not co-occur with language variation, then create the phrase-level container </w:t>
      </w:r>
      <w:r>
        <w:rPr>
          <w:rStyle w:val="Code"/>
        </w:rPr>
        <w:t>&lt;seg&gt;</w:t>
      </w:r>
      <w:r>
        <w:t xml:space="preserve"> to wrap the chunk of text in a different script, and add </w:t>
      </w:r>
      <w:r>
        <w:rPr>
          <w:rStyle w:val="Codeattribute"/>
        </w:rPr>
        <w:t>@rendition</w:t>
      </w:r>
      <w:r>
        <w:t xml:space="preserve"> to this element</w:t>
      </w:r>
    </w:p>
    <w:p>
      <w:pPr>
        <w:pStyle w:val="Lista2"/>
      </w:pPr>
      <w:r>
        <w:t>when encoding Grantha characters interspersed in Tamil or Vaṭṭeḻuttu script, note that only characters graphically distinct from the default script of the inscription should be marked up in this way</w:t>
      </w:r>
    </w:p>
    <w:p>
      <w:pPr>
        <w:pStyle w:val="Lista2"/>
      </w:pPr>
      <w:r>
        <w:t xml:space="preserve">e.g. </w:t>
      </w:r>
      <w:r>
        <w:rPr>
          <w:rStyle w:val="ForeignTamilGrantha"/>
        </w:rPr>
        <w:t>𑌤𑍍𑌰𑌿𑌭𑍁</w:t>
      </w:r>
      <w:r>
        <w:rPr>
          <w:rStyle w:val="ForeignTamilGrantha"/>
          <w:rFonts w:hint="cs"/>
          <w:cs/>
        </w:rPr>
        <w:t>வ</w:t>
      </w:r>
      <w:r>
        <w:rPr>
          <w:rStyle w:val="ForeignTamilGrantha"/>
          <w:rFonts w:ascii="Nirmala UI" w:hAnsi="Nirmala UI" w:cs="Nirmala UI" w:hint="cs"/>
          <w:cs/>
        </w:rPr>
        <w:t>ன</w:t>
      </w:r>
      <w:r>
        <w:rPr>
          <w:cs/>
          <w:lang w:bidi="ta-IN"/>
        </w:rPr>
        <w:t xml:space="preserve">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w:t>
      </w:r>
      <w:r>
        <w:rPr>
          <w:rStyle w:val="Code"/>
        </w:rPr>
        <w:t>&lt;/seg&gt;vaṉa</w:t>
      </w:r>
      <w:r>
        <w:t xml:space="preserve"> if the default script is Tamil (where the </w:t>
      </w:r>
      <w:r>
        <w:rPr>
          <w:rStyle w:val="Foreign"/>
        </w:rPr>
        <w:t>va</w:t>
      </w:r>
      <w:r>
        <w:t xml:space="preserve"> is considered Tamil, though it has the same form in Grantha);</w:t>
      </w:r>
    </w:p>
    <w:p>
      <w:pPr>
        <w:pStyle w:val="Lista2"/>
      </w:pPr>
      <w:r>
        <w:t xml:space="preserve">but </w:t>
      </w:r>
      <w:r>
        <w:rPr>
          <w:rStyle w:val="Code"/>
        </w:rPr>
        <w:t xml:space="preserve">&lt;seg </w:t>
      </w:r>
      <w:r>
        <w:rPr>
          <w:rStyle w:val="Codeattribute"/>
        </w:rPr>
        <w:t>rendition</w:t>
      </w:r>
      <w:r>
        <w:rPr>
          <w:rStyle w:val="Codetext"/>
        </w:rPr>
        <w:t>=</w:t>
      </w:r>
      <w:r>
        <w:rPr>
          <w:rStyle w:val="Codevalue"/>
        </w:rPr>
        <w:t>"class:36768 maturity:83213"</w:t>
      </w:r>
      <w:r>
        <w:rPr>
          <w:rStyle w:val="Code"/>
        </w:rPr>
        <w:t>&gt;</w:t>
      </w:r>
      <w:r>
        <w:rPr>
          <w:rStyle w:val="Codetext"/>
        </w:rPr>
        <w:t>tribhuva</w:t>
      </w:r>
      <w:r>
        <w:rPr>
          <w:rStyle w:val="Code"/>
        </w:rPr>
        <w:t>&lt;/seg&gt;ṉa</w:t>
      </w:r>
      <w:r>
        <w:t xml:space="preserve"> for the same text if the default script is Vaṭṭeḻuttu (where the </w:t>
      </w:r>
      <w:r>
        <w:rPr>
          <w:rStyle w:val="Foreign"/>
        </w:rPr>
        <w:t>va</w:t>
      </w:r>
      <w:r>
        <w:t xml:space="preserve"> is definitely not Vaṭṭeḻuttu and is thus classified as Grantha; though it could also be classified as Tamil)</w:t>
      </w:r>
    </w:p>
    <w:p>
      <w:pPr>
        <w:pStyle w:val="Cmsor3"/>
      </w:pPr>
      <w:bookmarkStart w:id="721" w:name="_alr4dlls2gjb" w:colFirst="0" w:colLast="0"/>
      <w:bookmarkStart w:id="722" w:name="_Ref43987586"/>
      <w:bookmarkStart w:id="723" w:name="_Toc183083873"/>
      <w:bookmarkEnd w:id="721"/>
      <w:r>
        <w:lastRenderedPageBreak/>
        <w:t>Lettering</w:t>
      </w:r>
      <w:bookmarkEnd w:id="722"/>
      <w:bookmarkEnd w:id="723"/>
    </w:p>
    <w:p>
      <w:pPr>
        <w:pStyle w:val="Lista"/>
      </w:pPr>
      <w:r>
        <w:t>this subsection concerns changes in lettering, i.e. the style in which the glyphs of a particular script are formed</w:t>
      </w:r>
    </w:p>
    <w:p>
      <w:pPr>
        <w:pStyle w:val="Lista"/>
      </w:pPr>
      <w:r>
        <w:t>the following variations are not changes in lettering:</w:t>
      </w:r>
    </w:p>
    <w:p>
      <w:pPr>
        <w:pStyle w:val="Lista2"/>
      </w:pPr>
      <w:r>
        <w:t>change to a different class of script, covered under §</w:t>
      </w:r>
      <w:r>
        <w:fldChar w:fldCharType="begin"/>
      </w:r>
      <w:r>
        <w:instrText xml:space="preserve"> REF _Ref43985361 \w \h  \* MERGEFORMAT </w:instrText>
      </w:r>
      <w:r>
        <w:fldChar w:fldCharType="separate"/>
      </w:r>
      <w:r>
        <w:t>7.5.5</w:t>
      </w:r>
      <w:r>
        <w:fldChar w:fldCharType="end"/>
      </w:r>
      <w:r>
        <w:t xml:space="preserve"> above</w:t>
      </w:r>
    </w:p>
    <w:p>
      <w:pPr>
        <w:pStyle w:val="Lista2"/>
      </w:pPr>
      <w:r>
        <w:t>changes in scribal hand, covered under §</w:t>
      </w:r>
      <w:r>
        <w:fldChar w:fldCharType="begin"/>
      </w:r>
      <w:r>
        <w:instrText xml:space="preserve"> REF _Ref43989139 \w \h  \* MERGEFORMAT </w:instrText>
      </w:r>
      <w:r>
        <w:fldChar w:fldCharType="separate"/>
      </w:r>
      <w:r>
        <w:t>7.5.1</w:t>
      </w:r>
      <w:r>
        <w:fldChar w:fldCharType="end"/>
      </w:r>
    </w:p>
    <w:p>
      <w:pPr>
        <w:pStyle w:val="Lista"/>
      </w:pPr>
      <w:r>
        <w:t xml:space="preserve">to tag a chunk of text as being written in different lettering, add the attribute </w:t>
      </w:r>
      <w:r>
        <w:rPr>
          <w:rStyle w:val="Codeattribute"/>
        </w:rPr>
        <w:t>@rend</w:t>
      </w:r>
      <w:r>
        <w:t xml:space="preserve"> to its containing element or, if not coterminous with an existing block-level container, use </w:t>
      </w:r>
      <w:r>
        <w:rPr>
          <w:rStyle w:val="Code"/>
        </w:rPr>
        <w:t>&lt;hi&gt;</w:t>
      </w:r>
      <w:r>
        <w:t xml:space="preserve"> to wrap the chunk of text concerned and add </w:t>
      </w:r>
      <w:r>
        <w:rPr>
          <w:rStyle w:val="Codeattribute"/>
        </w:rPr>
        <w:t>@rend</w:t>
      </w:r>
      <w:r>
        <w:t xml:space="preserve"> to this element</w:t>
      </w:r>
    </w:p>
    <w:p>
      <w:pPr>
        <w:pStyle w:val="Lista"/>
      </w:pPr>
      <w:r>
        <w:rPr>
          <w:b/>
          <w:bCs/>
        </w:rPr>
        <w:t xml:space="preserve">the permitted values of </w:t>
      </w:r>
      <w:r>
        <w:rPr>
          <w:rStyle w:val="Codeattribute"/>
        </w:rPr>
        <w:t>@rend</w:t>
      </w:r>
      <w:r>
        <w:t xml:space="preserve"> for lettering are at present limited to the following:</w:t>
      </w:r>
    </w:p>
    <w:p>
      <w:pPr>
        <w:pStyle w:val="Lista2"/>
      </w:pPr>
      <w:r>
        <w:rPr>
          <w:rStyle w:val="Codevalue"/>
        </w:rPr>
        <w:t>"ornate"</w:t>
      </w:r>
    </w:p>
    <w:p>
      <w:pPr>
        <w:pStyle w:val="Lista2"/>
      </w:pPr>
      <w:r>
        <w:rPr>
          <w:rStyle w:val="Codevalue"/>
        </w:rPr>
        <w:t>"large"</w:t>
      </w:r>
    </w:p>
    <w:p>
      <w:pPr>
        <w:pStyle w:val="Lista2"/>
      </w:pPr>
      <w:r>
        <w:rPr>
          <w:rStyle w:val="Codevalue"/>
        </w:rPr>
        <w:t>"small"</w:t>
      </w:r>
    </w:p>
    <w:p>
      <w:pPr>
        <w:pStyle w:val="Lista2"/>
      </w:pPr>
      <w:r>
        <w:rPr>
          <w:rStyle w:val="Codevalue"/>
        </w:rPr>
        <w:t>"tall"</w:t>
      </w:r>
    </w:p>
    <w:p>
      <w:pPr>
        <w:pStyle w:val="Lista2"/>
      </w:pPr>
      <w:r>
        <w:rPr>
          <w:rStyle w:val="Codevalue"/>
        </w:rPr>
        <w:t>"wide"</w:t>
      </w:r>
    </w:p>
    <w:p>
      <w:pPr>
        <w:pStyle w:val="Lista2"/>
      </w:pPr>
      <w:r>
        <w:rPr>
          <w:rStyle w:val="Codevalue"/>
        </w:rPr>
        <w:t>"expanded"</w:t>
      </w:r>
      <w:r>
        <w:t xml:space="preserve"> </w:t>
      </w:r>
      <w:r>
        <w:rPr>
          <w:noProof/>
        </w:rPr>
        <w:t>(</w:t>
      </w:r>
      <w:r>
        <w:t>for character spacing)</w:t>
      </w:r>
    </w:p>
    <w:p>
      <w:pPr>
        <w:pStyle w:val="Lista2"/>
      </w:pPr>
      <w:r>
        <w:t>if more than one of the above is definitely relevant for a particular segment of text, encode them in the order of the list above</w:t>
      </w:r>
    </w:p>
    <w:p>
      <w:pPr>
        <w:pStyle w:val="Lista2"/>
      </w:pPr>
      <w:r>
        <w:t>if you wish to encode a different style of lettering, please contact the authors of this Guide to settle on an authorised value</w:t>
      </w:r>
    </w:p>
    <w:p>
      <w:pPr>
        <w:pStyle w:val="Lista"/>
      </w:pPr>
      <w:r>
        <w:t xml:space="preserve">e.g. </w:t>
      </w:r>
      <w:r>
        <w:rPr>
          <w:rStyle w:val="Code"/>
        </w:rPr>
        <w:t xml:space="preserve">&lt;ab </w:t>
      </w:r>
      <w:r>
        <w:rPr>
          <w:rStyle w:val="Codeattribute"/>
        </w:rPr>
        <w:t>rend</w:t>
      </w:r>
      <w:r>
        <w:rPr>
          <w:rStyle w:val="Code"/>
        </w:rPr>
        <w:t>=</w:t>
      </w:r>
      <w:r>
        <w:rPr>
          <w:rStyle w:val="Codevalue"/>
        </w:rPr>
        <w:t>"ornate"</w:t>
      </w:r>
      <w:r>
        <w:rPr>
          <w:rStyle w:val="Code"/>
        </w:rPr>
        <w:t>&gt;</w:t>
      </w:r>
      <w:r>
        <w:rPr>
          <w:rStyle w:val="Codetext"/>
        </w:rPr>
        <w:t>svahasto mama mahārājādhijrāja-śrīharṣasya</w:t>
      </w:r>
      <w:r>
        <w:rPr>
          <w:rStyle w:val="Code"/>
        </w:rPr>
        <w:t>&lt;/ab&gt;</w:t>
      </w:r>
    </w:p>
    <w:p>
      <w:pPr>
        <w:pStyle w:val="Cmsor2"/>
      </w:pPr>
      <w:bookmarkStart w:id="724" w:name="_msv3i980wz4v" w:colFirst="0" w:colLast="0"/>
      <w:bookmarkStart w:id="725" w:name="_Ref122447347"/>
      <w:bookmarkStart w:id="726" w:name="_Toc183083874"/>
      <w:bookmarkStart w:id="727" w:name="_Ref43978966"/>
      <w:bookmarkEnd w:id="724"/>
      <w:r>
        <w:t>Highlighting text for internal review</w:t>
      </w:r>
      <w:bookmarkEnd w:id="725"/>
      <w:bookmarkEnd w:id="726"/>
    </w:p>
    <w:p>
      <w:pPr>
        <w:pStyle w:val="Lista"/>
      </w:pPr>
      <w:r>
        <w:t>you may sometimes want to highlight parts of your texts to which you wish to return later or draw the attention of a colleague reviewing your work</w:t>
      </w:r>
    </w:p>
    <w:p>
      <w:pPr>
        <w:pStyle w:val="Lista"/>
      </w:pPr>
      <w:r>
        <w:t xml:space="preserve">for this purpose, use the attribute </w:t>
      </w:r>
      <w:r>
        <w:rPr>
          <w:rStyle w:val="Codeattribute"/>
        </w:rPr>
        <w:t>@rend</w:t>
      </w:r>
      <w:r>
        <w:t xml:space="preserve"> with the value </w:t>
      </w:r>
      <w:r>
        <w:rPr>
          <w:rStyle w:val="Codevalue"/>
        </w:rPr>
        <w:t>"check"</w:t>
      </w:r>
      <w:r>
        <w:t>, which will be displayed with a yellow highlight</w:t>
      </w:r>
    </w:p>
    <w:p>
      <w:pPr>
        <w:pStyle w:val="Lista2"/>
      </w:pPr>
      <w:r>
        <w:t xml:space="preserve">wherever feasible, add this attribute to existing phrase-level containers such as </w:t>
      </w:r>
      <w:r>
        <w:rPr>
          <w:rStyle w:val="Code"/>
        </w:rPr>
        <w:t>&lt;unclear&gt;</w:t>
      </w:r>
      <w:r>
        <w:t xml:space="preserve"> or </w:t>
      </w:r>
      <w:r>
        <w:rPr>
          <w:rStyle w:val="Code"/>
        </w:rPr>
        <w:t>&lt;corr&gt;</w:t>
      </w:r>
    </w:p>
    <w:p>
      <w:pPr>
        <w:pStyle w:val="Lista3"/>
      </w:pPr>
      <w:r>
        <w:t xml:space="preserve">e.g. </w:t>
      </w:r>
      <w:r>
        <w:rPr>
          <w:rStyle w:val="Codetext"/>
        </w:rPr>
        <w:t>vidvi</w:t>
      </w:r>
      <w:r>
        <w:rPr>
          <w:rStyle w:val="Code"/>
        </w:rPr>
        <w:t xml:space="preserve">&lt;unclear </w:t>
      </w:r>
      <w:r>
        <w:rPr>
          <w:rStyle w:val="Codeattribute"/>
        </w:rPr>
        <w:t>cert</w:t>
      </w:r>
      <w:r>
        <w:rPr>
          <w:rStyle w:val="Codetext"/>
        </w:rPr>
        <w:t>=</w:t>
      </w:r>
      <w:r>
        <w:rPr>
          <w:rStyle w:val="Codevalue"/>
        </w:rPr>
        <w:t>"low"</w:t>
      </w:r>
      <w:r>
        <w:rPr>
          <w:rStyle w:val="Code"/>
        </w:rPr>
        <w:t xml:space="preserve"> </w:t>
      </w:r>
      <w:r>
        <w:rPr>
          <w:rStyle w:val="Codeattribute"/>
        </w:rPr>
        <w:t>rend</w:t>
      </w:r>
      <w:r>
        <w:rPr>
          <w:rStyle w:val="Codetext"/>
        </w:rPr>
        <w:t>=</w:t>
      </w:r>
      <w:r>
        <w:rPr>
          <w:rStyle w:val="Codevalue"/>
        </w:rPr>
        <w:t>"check"</w:t>
      </w:r>
      <w:r>
        <w:rPr>
          <w:rStyle w:val="Code"/>
        </w:rPr>
        <w:t>&gt;</w:t>
      </w:r>
      <w:r>
        <w:rPr>
          <w:rStyle w:val="Codetext"/>
        </w:rPr>
        <w:t>ṭsu</w:t>
      </w:r>
      <w:r>
        <w:rPr>
          <w:rStyle w:val="Code"/>
        </w:rPr>
        <w:t>&lt;/unclear&gt;</w:t>
      </w:r>
    </w:p>
    <w:p>
      <w:pPr>
        <w:pStyle w:val="Lista2"/>
      </w:pPr>
      <w:r>
        <w:t xml:space="preserve">if there is no existing container for the text you need to highlight, wrap the text concerned in the element </w:t>
      </w:r>
      <w:r>
        <w:rPr>
          <w:rStyle w:val="Code"/>
        </w:rPr>
        <w:t>&lt;hi&gt;</w:t>
      </w:r>
      <w:r>
        <w:t xml:space="preserve"> and add </w:t>
      </w:r>
      <w:r>
        <w:rPr>
          <w:rStyle w:val="Codeattribute"/>
        </w:rPr>
        <w:t>@rend</w:t>
      </w:r>
      <w:r>
        <w:t xml:space="preserve">  to that</w:t>
      </w:r>
    </w:p>
    <w:p>
      <w:pPr>
        <w:pStyle w:val="Lista3"/>
      </w:pPr>
      <w:r>
        <w:t xml:space="preserve">e.g. </w:t>
      </w:r>
      <w:r>
        <w:rPr>
          <w:rStyle w:val="Codetext"/>
        </w:rPr>
        <w:t>Uttarataḥ</w:t>
      </w:r>
      <w:r>
        <w:rPr>
          <w:rStyle w:val="Codeattribute"/>
        </w:rPr>
        <w:t xml:space="preserve"> </w:t>
      </w:r>
      <w:r>
        <w:rPr>
          <w:rStyle w:val="Code"/>
        </w:rPr>
        <w:t xml:space="preserve">&lt;hi </w:t>
      </w:r>
      <w:r>
        <w:rPr>
          <w:rStyle w:val="Codeattribute"/>
        </w:rPr>
        <w:t>rend</w:t>
      </w:r>
      <w:r>
        <w:rPr>
          <w:rStyle w:val="Codetext"/>
        </w:rPr>
        <w:t>=</w:t>
      </w:r>
      <w:r>
        <w:rPr>
          <w:rStyle w:val="Codevalue"/>
        </w:rPr>
        <w:t>"check"</w:t>
      </w:r>
      <w:r>
        <w:rPr>
          <w:rStyle w:val="Code"/>
        </w:rPr>
        <w:t>&gt;</w:t>
      </w:r>
      <w:r>
        <w:rPr>
          <w:rStyle w:val="Codetext"/>
        </w:rPr>
        <w:t>koḍu</w:t>
      </w:r>
      <w:r>
        <w:rPr>
          <w:rStyle w:val="Code"/>
        </w:rPr>
        <w:t>&lt;/hi&gt;</w:t>
      </w:r>
    </w:p>
    <w:p>
      <w:pPr>
        <w:pStyle w:val="Lista"/>
      </w:pPr>
      <w:r>
        <w:t xml:space="preserve">this markup does not conform to the TEI guidelines (according to which </w:t>
      </w:r>
      <w:r>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pPr>
        <w:pStyle w:val="Lista2"/>
      </w:pPr>
      <w:r>
        <w:t xml:space="preserve">the attribute </w:t>
      </w:r>
      <w:r>
        <w:rPr>
          <w:rStyle w:val="Codeattribute"/>
        </w:rPr>
        <w:t>@rend</w:t>
      </w:r>
      <w:r>
        <w:t xml:space="preserve">, if its value is nothing but </w:t>
      </w:r>
      <w:r>
        <w:rPr>
          <w:rStyle w:val="Codevalue"/>
        </w:rPr>
        <w:t>"check"</w:t>
      </w:r>
      <w:r>
        <w:t>, will be removed from elements</w:t>
      </w:r>
    </w:p>
    <w:p>
      <w:pPr>
        <w:pStyle w:val="Lista2"/>
      </w:pPr>
      <w:r>
        <w:t xml:space="preserve">elements </w:t>
      </w:r>
      <w:r>
        <w:rPr>
          <w:rStyle w:val="Code"/>
        </w:rPr>
        <w:t xml:space="preserve">&lt;hi </w:t>
      </w:r>
      <w:r>
        <w:rPr>
          <w:rStyle w:val="Codeattribute"/>
        </w:rPr>
        <w:t>rend</w:t>
      </w:r>
      <w:r>
        <w:rPr>
          <w:rStyle w:val="Codetext"/>
        </w:rPr>
        <w:t>=</w:t>
      </w:r>
      <w:r>
        <w:rPr>
          <w:rStyle w:val="Codevalue"/>
        </w:rPr>
        <w:t>"check"</w:t>
      </w:r>
      <w:r>
        <w:rPr>
          <w:rStyle w:val="Code"/>
        </w:rPr>
        <w:t>&gt;</w:t>
      </w:r>
      <w:r>
        <w:t xml:space="preserve"> (with no further attributes) will be deleted altogether</w:t>
      </w:r>
    </w:p>
    <w:p>
      <w:pPr>
        <w:pStyle w:val="Cmsor1"/>
      </w:pPr>
      <w:bookmarkStart w:id="728" w:name="_Toc183083875"/>
      <w:bookmarkEnd w:id="727"/>
      <w:r>
        <w:lastRenderedPageBreak/>
        <w:t>Good practice in encoding</w:t>
      </w:r>
      <w:bookmarkEnd w:id="728"/>
    </w:p>
    <w:p>
      <w:pPr>
        <w:pStyle w:val="Cmsor2"/>
      </w:pPr>
      <w:bookmarkStart w:id="729" w:name="_udlxmxv788yo" w:colFirst="0" w:colLast="0"/>
      <w:bookmarkStart w:id="730" w:name="_Ref43985198"/>
      <w:bookmarkStart w:id="731" w:name="_Toc183083876"/>
      <w:bookmarkEnd w:id="729"/>
      <w:r>
        <w:t>Spaces and new lines in the code</w:t>
      </w:r>
      <w:bookmarkEnd w:id="730"/>
      <w:bookmarkEnd w:id="731"/>
    </w:p>
    <w:p>
      <w:pPr>
        <w:pStyle w:val="Cmsor3"/>
      </w:pPr>
      <w:bookmarkStart w:id="732" w:name="_i3nexhtm21xy" w:colFirst="0" w:colLast="0"/>
      <w:bookmarkStart w:id="733" w:name="_Ref43989206"/>
      <w:bookmarkStart w:id="734" w:name="_Toc183083877"/>
      <w:bookmarkEnd w:id="732"/>
      <w:r>
        <w:t>White space</w:t>
      </w:r>
      <w:bookmarkEnd w:id="733"/>
      <w:bookmarkEnd w:id="734"/>
    </w:p>
    <w:p>
      <w:pPr>
        <w:pStyle w:val="Lista"/>
      </w:pPr>
      <w:r>
        <w:t xml:space="preserve">in coding terminology, </w:t>
      </w:r>
      <w:r>
        <w:rPr>
          <w:b/>
          <w:bCs/>
        </w:rPr>
        <w:t>white space</w:t>
      </w:r>
      <w:r>
        <w:t xml:space="preserve"> </w:t>
      </w:r>
      <w:r>
        <w:rPr>
          <w:noProof/>
        </w:rPr>
        <w:t>(</w:t>
      </w:r>
      <w:r>
        <w:t xml:space="preserve">or whitespace) means a blank space in a document, i.e. any combination of spaces, tabs and new line </w:t>
      </w:r>
      <w:r>
        <w:rPr>
          <w:noProof/>
        </w:rPr>
        <w:t>(</w:t>
      </w:r>
      <w:r>
        <w:t>carriage return) characters</w:t>
      </w:r>
      <w:r>
        <w:rPr>
          <w:rStyle w:val="Lbjegyzet-hivatkozs"/>
        </w:rPr>
        <w:footnoteReference w:id="52"/>
      </w:r>
    </w:p>
    <w:p>
      <w:pPr>
        <w:pStyle w:val="Lista"/>
      </w:pPr>
      <w:r>
        <w:t xml:space="preserve">white space that affects the processing and transformation of an XML document is called </w:t>
      </w:r>
      <w:r>
        <w:rPr>
          <w:b/>
          <w:bCs/>
        </w:rPr>
        <w:t>significant</w:t>
      </w:r>
      <w:r>
        <w:t xml:space="preserve">, while white space that does not is called </w:t>
      </w:r>
      <w:r>
        <w:rPr>
          <w:b/>
          <w:bCs/>
        </w:rPr>
        <w:t>insignificant</w:t>
      </w:r>
    </w:p>
    <w:p>
      <w:pPr>
        <w:pStyle w:val="Lista"/>
      </w:pPr>
      <w:r>
        <w:rPr>
          <w:b/>
          <w:bCs/>
        </w:rPr>
        <w:t>white space inside XML tags</w:t>
      </w:r>
      <w:r>
        <w:t xml:space="preserve"> is as a rule insignificant</w:t>
      </w:r>
    </w:p>
    <w:p>
      <w:pPr>
        <w:pStyle w:val="Lista2"/>
      </w:pPr>
      <w:r>
        <w:t>thus, each of the following are perfectly equivalent:</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w:t>
      </w:r>
      <w:r>
        <w:rPr>
          <w:rStyle w:val="Code"/>
        </w:rPr>
        <w:t>/&gt;</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 xml:space="preserve">break </w:t>
      </w:r>
      <w:r>
        <w:rPr>
          <w:rStyle w:val="Code"/>
        </w:rPr>
        <w:t xml:space="preserve">= </w:t>
      </w:r>
      <w:r>
        <w:rPr>
          <w:rStyle w:val="Codevalue"/>
        </w:rPr>
        <w:t xml:space="preserve">"no" </w:t>
      </w:r>
      <w:r>
        <w:rPr>
          <w:rStyle w:val="Code"/>
        </w:rPr>
        <w:t>/ &gt;</w:t>
      </w:r>
    </w:p>
    <w:p>
      <w:pPr>
        <w:pStyle w:val="Lista3"/>
      </w:pPr>
      <w:r>
        <w:rPr>
          <w:rStyle w:val="Code"/>
        </w:rPr>
        <w:t>&lt;lb</w:t>
      </w:r>
      <w:r>
        <w:rPr>
          <w:rStyle w:val="Code"/>
        </w:rPr>
        <w:br/>
      </w:r>
      <w:r>
        <w:rPr>
          <w:rStyle w:val="Codeattribute"/>
        </w:rPr>
        <w:t>n</w:t>
      </w:r>
      <w:r>
        <w:rPr>
          <w:rStyle w:val="Code"/>
        </w:rPr>
        <w:t>=</w:t>
      </w:r>
      <w:r>
        <w:rPr>
          <w:rStyle w:val="Codevalue"/>
        </w:rPr>
        <w:t>"1"</w:t>
      </w:r>
      <w:r>
        <w:rPr>
          <w:rStyle w:val="Code"/>
        </w:rPr>
        <w:br/>
      </w:r>
      <w:r>
        <w:rPr>
          <w:rStyle w:val="Codeattribute"/>
        </w:rPr>
        <w:t>break</w:t>
      </w:r>
      <w:r>
        <w:rPr>
          <w:rStyle w:val="Code"/>
        </w:rPr>
        <w:t>=</w:t>
      </w:r>
      <w:r>
        <w:rPr>
          <w:rStyle w:val="Codevalue"/>
        </w:rPr>
        <w:t>"no"</w:t>
      </w:r>
      <w:r>
        <w:rPr>
          <w:rStyle w:val="Code"/>
        </w:rPr>
        <w:t>/&gt;</w:t>
      </w:r>
    </w:p>
    <w:p>
      <w:pPr>
        <w:pStyle w:val="Lista2"/>
      </w:pPr>
      <w:r>
        <w:t>some form of white space must, however, be present before all attribute names, so the above are not equivalent to the following:</w:t>
      </w:r>
    </w:p>
    <w:p>
      <w:pPr>
        <w:pStyle w:val="Lista3"/>
      </w:pPr>
      <w:r>
        <w:rPr>
          <w:rStyle w:val="Code"/>
        </w:rPr>
        <w:t xml:space="preserve">&lt;lb </w:t>
      </w:r>
      <w:r>
        <w:rPr>
          <w:rStyle w:val="Codeattribute"/>
        </w:rPr>
        <w:t>n</w:t>
      </w:r>
      <w:r>
        <w:rPr>
          <w:rStyle w:val="Code"/>
        </w:rPr>
        <w:t>=</w:t>
      </w:r>
      <w:r>
        <w:rPr>
          <w:rStyle w:val="Codevalue"/>
        </w:rPr>
        <w:t>"1"</w:t>
      </w:r>
      <w:r>
        <w:rPr>
          <w:rStyle w:val="Codeattribute"/>
        </w:rPr>
        <w:t>break</w:t>
      </w:r>
      <w:r>
        <w:rPr>
          <w:rStyle w:val="Code"/>
        </w:rPr>
        <w:t>=</w:t>
      </w:r>
      <w:r>
        <w:rPr>
          <w:rStyle w:val="Codevalue"/>
        </w:rPr>
        <w:t>"no"</w:t>
      </w:r>
      <w:r>
        <w:rPr>
          <w:rStyle w:val="Code"/>
        </w:rPr>
        <w:t>/&gt;</w:t>
      </w:r>
      <w:r>
        <w:t>, which is incorrect XML</w:t>
      </w:r>
    </w:p>
    <w:p>
      <w:pPr>
        <w:pStyle w:val="Lista2"/>
      </w:pPr>
      <w:r>
        <w:t>white space within attribute values is significant, so the above are also not equivalent to either of the following:</w:t>
      </w:r>
    </w:p>
    <w:p>
      <w:pPr>
        <w:pStyle w:val="Lista3"/>
      </w:pPr>
      <w:r>
        <w:rPr>
          <w:rStyle w:val="Code"/>
        </w:rPr>
        <w:t xml:space="preserve">&lt;lb </w:t>
      </w:r>
      <w:r>
        <w:rPr>
          <w:rStyle w:val="Codeattribute"/>
        </w:rPr>
        <w:t>n</w:t>
      </w:r>
      <w:r>
        <w:rPr>
          <w:rStyle w:val="Code"/>
        </w:rPr>
        <w:t>=</w:t>
      </w:r>
      <w:r>
        <w:rPr>
          <w:rStyle w:val="Codevalue"/>
        </w:rPr>
        <w:t>" 1"</w:t>
      </w:r>
      <w:r>
        <w:rPr>
          <w:rStyle w:val="Code"/>
        </w:rPr>
        <w:t xml:space="preserve"> </w:t>
      </w:r>
      <w:r>
        <w:rPr>
          <w:rStyle w:val="Codeattribute"/>
        </w:rPr>
        <w:t>break</w:t>
      </w:r>
      <w:r>
        <w:rPr>
          <w:rStyle w:val="Code"/>
        </w:rPr>
        <w:t>=</w:t>
      </w:r>
      <w:r>
        <w:rPr>
          <w:rStyle w:val="Codevalue"/>
        </w:rPr>
        <w:t>"no"</w:t>
      </w:r>
      <w:r>
        <w:rPr>
          <w:rStyle w:val="Code"/>
        </w:rPr>
        <w:t>/&gt;</w:t>
      </w:r>
      <w:r>
        <w:t>, which is a different number than “1”</w:t>
      </w:r>
    </w:p>
    <w:p>
      <w:pPr>
        <w:pStyle w:val="Lista3"/>
      </w:pPr>
      <w:r>
        <w:rPr>
          <w:rStyle w:val="Code"/>
        </w:rPr>
        <w:t xml:space="preserve">&lt;lb </w:t>
      </w:r>
      <w:r>
        <w:rPr>
          <w:rStyle w:val="Codeattribute"/>
        </w:rPr>
        <w:t>n</w:t>
      </w:r>
      <w:r>
        <w:rPr>
          <w:rStyle w:val="Code"/>
        </w:rPr>
        <w:t>=</w:t>
      </w:r>
      <w:r>
        <w:rPr>
          <w:rStyle w:val="Codevalue"/>
        </w:rPr>
        <w:t>"1"</w:t>
      </w:r>
      <w:r>
        <w:rPr>
          <w:rStyle w:val="Code"/>
        </w:rPr>
        <w:t xml:space="preserve"> </w:t>
      </w:r>
      <w:r>
        <w:rPr>
          <w:rStyle w:val="Codeattribute"/>
        </w:rPr>
        <w:t>break</w:t>
      </w:r>
      <w:r>
        <w:rPr>
          <w:rStyle w:val="Code"/>
        </w:rPr>
        <w:t>=</w:t>
      </w:r>
      <w:r>
        <w:rPr>
          <w:rStyle w:val="Codevalue"/>
        </w:rPr>
        <w:t>"no "</w:t>
      </w:r>
      <w:r>
        <w:rPr>
          <w:rStyle w:val="Code"/>
        </w:rPr>
        <w:t>/&gt;</w:t>
      </w:r>
      <w:r>
        <w:t>, which is not meaningful in TEI</w:t>
      </w:r>
    </w:p>
    <w:p>
      <w:pPr>
        <w:pStyle w:val="Lista"/>
      </w:pPr>
      <w:r>
        <w:t xml:space="preserve">when </w:t>
      </w:r>
      <w:r>
        <w:rPr>
          <w:b/>
          <w:bCs/>
        </w:rPr>
        <w:t>an element contains only other elements and white space</w:t>
      </w:r>
      <w:r>
        <w:t xml:space="preserve">, this space is as a rule insignificant; thus, </w:t>
      </w:r>
      <w:r>
        <w:rPr>
          <w:rStyle w:val="Code"/>
        </w:rPr>
        <w:t xml:space="preserve">&lt;p&gt;&lt;lb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/&gt;&lt;/p&gt;</w:t>
      </w:r>
      <w:r>
        <w:t xml:space="preserve"> is perfectly equivalent to each of the following:</w:t>
      </w:r>
    </w:p>
    <w:p>
      <w:pPr>
        <w:pStyle w:val="Lista2"/>
      </w:pPr>
      <w:r>
        <w:rPr>
          <w:rStyle w:val="Code"/>
        </w:rPr>
        <w:t xml:space="preserve">&lt;p&gt; &lt;lb </w:t>
      </w:r>
      <w:r>
        <w:rPr>
          <w:rStyle w:val="Codeattribute"/>
        </w:rPr>
        <w:t>n</w:t>
      </w:r>
      <w:r>
        <w:rPr>
          <w:rStyle w:val="Code"/>
        </w:rPr>
        <w:t>=</w:t>
      </w:r>
      <w:r>
        <w:rPr>
          <w:rStyle w:val="Codevalue"/>
        </w:rPr>
        <w:t>"1"</w:t>
      </w:r>
      <w:r>
        <w:rPr>
          <w:rStyle w:val="Code"/>
        </w:rPr>
        <w:t xml:space="preserve">/&gt;      &lt;gap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   &lt;/p&gt;</w:t>
      </w:r>
    </w:p>
    <w:p>
      <w:pPr>
        <w:pStyle w:val="Lista2"/>
      </w:pPr>
      <w:r>
        <w:rPr>
          <w:rStyle w:val="Code"/>
        </w:rPr>
        <w:t>&lt;p&gt;</w:t>
      </w:r>
      <w:r>
        <w:rPr>
          <w:rStyle w:val="Code"/>
        </w:rPr>
        <w:br/>
        <w:t xml:space="preserve">&lt;lb </w:t>
      </w:r>
      <w:r>
        <w:rPr>
          <w:rStyle w:val="Codeattribute"/>
        </w:rPr>
        <w:t>n</w:t>
      </w:r>
      <w:r>
        <w:rPr>
          <w:rStyle w:val="Code"/>
        </w:rPr>
        <w:t>=</w:t>
      </w:r>
      <w:r>
        <w:rPr>
          <w:rStyle w:val="Codevalue"/>
        </w:rPr>
        <w:t>"1"</w:t>
      </w:r>
      <w:r>
        <w:rPr>
          <w:rStyle w:val="Code"/>
        </w:rPr>
        <w:t>/&gt;</w:t>
      </w:r>
      <w:r>
        <w:rPr>
          <w:rStyle w:val="Code"/>
        </w:rPr>
        <w:b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
        </w:rPr>
        <w:br/>
        <w:t>&lt;/p&gt;</w:t>
      </w:r>
    </w:p>
    <w:p>
      <w:pPr>
        <w:pStyle w:val="Lista"/>
      </w:pPr>
      <w:r>
        <w:t xml:space="preserve">the handling of </w:t>
      </w:r>
      <w:r>
        <w:rPr>
          <w:b/>
          <w:bCs/>
        </w:rPr>
        <w:t>white space within text-containing elements</w:t>
      </w:r>
      <w:r>
        <w:t xml:space="preserve"> is a complex matter controlled by the software processing and transforming the XML document; for our purposes</w:t>
      </w:r>
    </w:p>
    <w:p>
      <w:pPr>
        <w:pStyle w:val="Lista2"/>
      </w:pPr>
      <w:r>
        <w:t xml:space="preserve">in general, white space in content is significant, but in the course of processing it is </w:t>
      </w:r>
      <w:r>
        <w:rPr>
          <w:rStyle w:val="Foreign"/>
        </w:rPr>
        <w:t>collapsed</w:t>
      </w:r>
      <w:r>
        <w:t xml:space="preserve"> and </w:t>
      </w:r>
      <w:r>
        <w:rPr>
          <w:rStyle w:val="Foreign"/>
        </w:rPr>
        <w:t>trimmed</w:t>
      </w:r>
    </w:p>
    <w:p>
      <w:pPr>
        <w:pStyle w:val="Lista3"/>
      </w:pPr>
      <w:r>
        <w:rPr>
          <w:b/>
          <w:bCs/>
        </w:rPr>
        <w:t>collapsing</w:t>
      </w:r>
      <w:r>
        <w:t xml:space="preserve"> means that any type and quantity of white space is reduced to a single space character</w:t>
      </w:r>
    </w:p>
    <w:p>
      <w:pPr>
        <w:pStyle w:val="Lista3"/>
      </w:pPr>
      <w:r>
        <w:rPr>
          <w:b/>
          <w:bCs/>
        </w:rPr>
        <w:t>trimming</w:t>
      </w:r>
      <w:r>
        <w:t xml:space="preserve"> means that space is stripped from the beginning and end of the text content of an element</w:t>
      </w:r>
    </w:p>
    <w:p>
      <w:pPr>
        <w:pStyle w:val="Lista2"/>
      </w:pPr>
      <w:r>
        <w:t xml:space="preserve">thus, </w:t>
      </w:r>
      <w:r>
        <w:rPr>
          <w:rStyle w:val="Code"/>
        </w:rPr>
        <w:t>&lt;p&gt;</w:t>
      </w:r>
      <w:r>
        <w:rPr>
          <w:rStyle w:val="Codetext"/>
        </w:rPr>
        <w:t>In a hole in the ground there lived a hobbit.</w:t>
      </w:r>
      <w:r>
        <w:rPr>
          <w:rStyle w:val="Code"/>
        </w:rPr>
        <w:t>&lt;/p&gt;</w:t>
      </w:r>
      <w:r>
        <w:t xml:space="preserve"> will normally produce the same transformed text as any of the following:</w:t>
      </w:r>
    </w:p>
    <w:p>
      <w:pPr>
        <w:pStyle w:val="Lista3"/>
      </w:pPr>
      <w:r>
        <w:rPr>
          <w:rStyle w:val="Code"/>
        </w:rPr>
        <w:t xml:space="preserve">&lt;p&gt; </w:t>
      </w:r>
      <w:r>
        <w:rPr>
          <w:rStyle w:val="Codetext"/>
        </w:rPr>
        <w:t xml:space="preserve">In   a hole in the ground there lived a hobbit.  </w:t>
      </w:r>
      <w:r>
        <w:rPr>
          <w:rStyle w:val="Code"/>
        </w:rPr>
        <w:t>&lt;/p&gt;</w:t>
      </w:r>
    </w:p>
    <w:p>
      <w:pPr>
        <w:pStyle w:val="Lista3"/>
      </w:pPr>
      <w:r>
        <w:rPr>
          <w:rStyle w:val="Code"/>
        </w:rPr>
        <w:t>&lt;p&gt;</w:t>
      </w:r>
      <w:r>
        <w:rPr>
          <w:rStyle w:val="Code"/>
        </w:rPr>
        <w:br/>
      </w:r>
      <w:r>
        <w:rPr>
          <w:rStyle w:val="Codetext"/>
        </w:rPr>
        <w:t xml:space="preserve">In a hole in the ground </w:t>
      </w:r>
      <w:r>
        <w:rPr>
          <w:rStyle w:val="Codetext"/>
        </w:rPr>
        <w:br/>
        <w:t>there lived a hobbit.</w:t>
      </w:r>
      <w:r>
        <w:rPr>
          <w:rStyle w:val="Codetext"/>
        </w:rPr>
        <w:br/>
      </w:r>
      <w:r>
        <w:rPr>
          <w:rStyle w:val="Code"/>
        </w:rPr>
        <w:t>&lt;/p&gt;</w:t>
      </w:r>
    </w:p>
    <w:p>
      <w:pPr>
        <w:pStyle w:val="Lista2"/>
      </w:pPr>
      <w:r>
        <w:t xml:space="preserve">moreover, the transformed text generated from </w:t>
      </w:r>
      <w:r>
        <w:rPr>
          <w:rStyle w:val="Code"/>
        </w:rPr>
        <w:t xml:space="preserve">&lt;p&gt;&lt;lb </w:t>
      </w:r>
      <w:r>
        <w:rPr>
          <w:rStyle w:val="Codeattribute"/>
        </w:rPr>
        <w:t>n</w:t>
      </w:r>
      <w:r>
        <w:rPr>
          <w:rStyle w:val="Code"/>
        </w:rPr>
        <w:t>=</w:t>
      </w:r>
      <w:r>
        <w:rPr>
          <w:rStyle w:val="Codevalue"/>
        </w:rPr>
        <w:t>"1"</w:t>
      </w:r>
      <w:r>
        <w:rPr>
          <w:rStyle w:val="Code"/>
        </w:rPr>
        <w:t>/&gt;</w:t>
      </w:r>
      <w:r>
        <w:rPr>
          <w:rStyle w:val="Codetext"/>
        </w:rPr>
        <w:t xml:space="preserve">In a </w:t>
      </w:r>
      <w:r>
        <w:rPr>
          <w:rStyle w:val="Code"/>
        </w:rPr>
        <w:t>&lt;unclear&gt;</w:t>
      </w:r>
      <w:r>
        <w:rPr>
          <w:rStyle w:val="Codetext"/>
        </w:rPr>
        <w:t>hole</w:t>
      </w:r>
      <w:r>
        <w:rPr>
          <w:rStyle w:val="Code"/>
        </w:rPr>
        <w:t>&lt;/unclear&gt;</w:t>
      </w:r>
      <w:r>
        <w:rPr>
          <w:rStyle w:val="Codetext"/>
        </w:rPr>
        <w:t xml:space="preserve">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 ground there lived a hobbit</w:t>
      </w:r>
      <w:r>
        <w:rPr>
          <w:rStyle w:val="Code"/>
        </w:rPr>
        <w:t xml:space="preserve">&lt;g </w:t>
      </w:r>
      <w:r>
        <w:rPr>
          <w:rStyle w:val="Codeattribute"/>
        </w:rPr>
        <w:t>type</w:t>
      </w:r>
      <w:r>
        <w:rPr>
          <w:rStyle w:val="Code"/>
        </w:rPr>
        <w:t>=</w:t>
      </w:r>
      <w:r>
        <w:rPr>
          <w:rStyle w:val="Codevalue"/>
        </w:rPr>
        <w:t>"floret"</w:t>
      </w:r>
      <w:r>
        <w:rPr>
          <w:rStyle w:val="Code"/>
        </w:rPr>
        <w:t>/&gt;&lt;/p&gt;</w:t>
      </w:r>
      <w:r>
        <w:t xml:space="preserve"> will normally not be affected by any of the following alterations:</w:t>
      </w:r>
    </w:p>
    <w:p>
      <w:pPr>
        <w:pStyle w:val="Lista3"/>
      </w:pPr>
      <w:r>
        <w:rPr>
          <w:rStyle w:val="Code"/>
        </w:rPr>
        <w:lastRenderedPageBreak/>
        <w:t xml:space="preserve">... &lt;unclear&gt;  </w:t>
      </w:r>
      <w:r>
        <w:rPr>
          <w:rStyle w:val="Codetext"/>
        </w:rPr>
        <w:t xml:space="preserve">hole </w:t>
      </w:r>
      <w:r>
        <w:rPr>
          <w:rStyle w:val="Code"/>
        </w:rPr>
        <w:t>&lt;/unclear&gt;</w:t>
      </w:r>
      <w:r>
        <w:rPr>
          <w:rStyle w:val="Codetext"/>
        </w:rPr>
        <w:t xml:space="preserve"> ...</w:t>
      </w:r>
      <w:r>
        <w:t xml:space="preserve"> </w:t>
      </w:r>
      <w:r>
        <w:rPr>
          <w:noProof/>
        </w:rPr>
        <w:t>(</w:t>
      </w:r>
      <w:r>
        <w:t xml:space="preserve">the white space at the beginning and end of the text content of the </w:t>
      </w:r>
      <w:r>
        <w:rPr>
          <w:rStyle w:val="Code"/>
        </w:rPr>
        <w:t>&lt;unclear&gt;</w:t>
      </w:r>
      <w:r>
        <w:t xml:space="preserve"> element is trimmed)</w:t>
      </w:r>
    </w:p>
    <w:p>
      <w:pPr>
        <w:pStyle w:val="Lista3"/>
      </w:pPr>
      <w:r>
        <w:rPr>
          <w:rStyle w:val="Code"/>
        </w:rPr>
        <w:t xml:space="preserve">...&lt;supplied </w:t>
      </w:r>
      <w:r>
        <w:rPr>
          <w:rStyle w:val="Codeattribute"/>
        </w:rPr>
        <w:t>reason</w:t>
      </w:r>
      <w:r>
        <w:rPr>
          <w:rStyle w:val="Code"/>
        </w:rPr>
        <w:t>=</w:t>
      </w:r>
      <w:r>
        <w:rPr>
          <w:rStyle w:val="Codevalue"/>
        </w:rPr>
        <w:t>"omitted"</w:t>
      </w:r>
      <w:r>
        <w:rPr>
          <w:rStyle w:val="Code"/>
        </w:rPr>
        <w:t xml:space="preserve">&gt; </w:t>
      </w:r>
      <w:r>
        <w:rPr>
          <w:rStyle w:val="Codetext"/>
        </w:rPr>
        <w:t xml:space="preserve">i </w:t>
      </w:r>
      <w:r>
        <w:rPr>
          <w:rStyle w:val="Code"/>
        </w:rPr>
        <w:t>&lt;/supplied&gt;</w:t>
      </w:r>
      <w:r>
        <w:rPr>
          <w:rStyle w:val="Codetext"/>
        </w:rPr>
        <w:t>n the...</w:t>
      </w:r>
      <w:r>
        <w:t xml:space="preserve"> </w:t>
      </w:r>
      <w:r>
        <w:rPr>
          <w:noProof/>
        </w:rPr>
        <w:t>(</w:t>
      </w:r>
      <w:r>
        <w:t xml:space="preserve">the white space at the beginning and end of the text content of the </w:t>
      </w:r>
      <w:r>
        <w:rPr>
          <w:rStyle w:val="Code"/>
        </w:rPr>
        <w:t>&lt;supplied&gt;</w:t>
      </w:r>
      <w:r>
        <w:t xml:space="preserve"> element is trimmed)</w:t>
      </w:r>
    </w:p>
    <w:p>
      <w:pPr>
        <w:pStyle w:val="Lista2"/>
      </w:pPr>
      <w:r>
        <w:t xml:space="preserve">however, each of the following alterations </w:t>
      </w:r>
      <w:r>
        <w:rPr>
          <w:b/>
          <w:bCs/>
        </w:rPr>
        <w:t>will</w:t>
      </w:r>
      <w:r>
        <w:t xml:space="preserve"> affect the output:</w:t>
      </w:r>
    </w:p>
    <w:p>
      <w:pPr>
        <w:pStyle w:val="Lista3"/>
      </w:pPr>
      <w:r>
        <w:rPr>
          <w:rStyle w:val="Code"/>
        </w:rPr>
        <w:t xml:space="preserve">&lt;p&gt;&lt;lb </w:t>
      </w:r>
      <w:r>
        <w:rPr>
          <w:rStyle w:val="Codeattribute"/>
        </w:rPr>
        <w:t>n</w:t>
      </w:r>
      <w:r>
        <w:rPr>
          <w:rStyle w:val="Code"/>
        </w:rPr>
        <w:t>=</w:t>
      </w:r>
      <w:r>
        <w:rPr>
          <w:rStyle w:val="Codevalue"/>
        </w:rPr>
        <w:t>"1"</w:t>
      </w:r>
      <w:r>
        <w:rPr>
          <w:rStyle w:val="Code"/>
        </w:rPr>
        <w:t xml:space="preserve">/&gt; </w:t>
      </w:r>
      <w:r>
        <w:rPr>
          <w:rStyle w:val="Codetext"/>
        </w:rPr>
        <w:t>In a …</w:t>
      </w:r>
      <w:r>
        <w:t xml:space="preserve"> </w:t>
      </w:r>
      <w:r>
        <w:rPr>
          <w:noProof/>
        </w:rPr>
        <w:t>(</w:t>
      </w:r>
      <w:r>
        <w:t>the added space before “In” is not the first in the content of any element, so it will not be trimmed)</w:t>
      </w:r>
    </w:p>
    <w:p>
      <w:pPr>
        <w:pStyle w:val="Lista3"/>
      </w:pPr>
      <w:r>
        <w:rPr>
          <w:rStyle w:val="Code"/>
        </w:rPr>
        <w:t xml:space="preserve">&lt;p&gt;&lt;lb </w:t>
      </w:r>
      <w:r>
        <w:rPr>
          <w:rStyle w:val="Codeattribute"/>
        </w:rPr>
        <w:t>n</w:t>
      </w:r>
      <w:r>
        <w:rPr>
          <w:rStyle w:val="Code"/>
        </w:rPr>
        <w:t>=</w:t>
      </w:r>
      <w:r>
        <w:rPr>
          <w:rStyle w:val="Codevalue"/>
        </w:rPr>
        <w:t>"1"</w:t>
      </w:r>
      <w:r>
        <w:rPr>
          <w:rStyle w:val="Code"/>
        </w:rPr>
        <w:t>/&gt;</w:t>
      </w:r>
      <w:r>
        <w:rPr>
          <w:rStyle w:val="Codetext"/>
        </w:rPr>
        <w:t>In a</w:t>
      </w:r>
      <w:r>
        <w:rPr>
          <w:rStyle w:val="Code"/>
        </w:rPr>
        <w:t xml:space="preserve">&lt;unclear&gt; </w:t>
      </w:r>
      <w:r>
        <w:rPr>
          <w:rStyle w:val="Codetext"/>
        </w:rPr>
        <w:t>hole</w:t>
      </w:r>
      <w:r>
        <w:rPr>
          <w:rStyle w:val="Code"/>
        </w:rPr>
        <w:t>&lt;/unclear&gt;</w:t>
      </w:r>
      <w:r>
        <w:t xml:space="preserve"> </w:t>
      </w:r>
      <w:r>
        <w:rPr>
          <w:noProof/>
        </w:rPr>
        <w:t>(</w:t>
      </w:r>
      <w:r>
        <w:t xml:space="preserve">the space moved from a position after “a” to one before “hole” within </w:t>
      </w:r>
      <w:r>
        <w:rPr>
          <w:rStyle w:val="Code"/>
        </w:rPr>
        <w:t>&lt;unclear&gt;</w:t>
      </w:r>
      <w:r>
        <w:t xml:space="preserve"> will be trimmed, since it is now the first in that element)</w:t>
      </w:r>
    </w:p>
    <w:p>
      <w:pPr>
        <w:pStyle w:val="Lista3"/>
      </w:pPr>
      <w:r>
        <w:rPr>
          <w:rStyle w:val="Code"/>
        </w:rPr>
        <w:t>...&lt;unclear&gt;</w:t>
      </w:r>
      <w:r>
        <w:rPr>
          <w:rStyle w:val="Codetext"/>
        </w:rPr>
        <w:t>hole</w:t>
      </w:r>
      <w:r>
        <w:rPr>
          <w:rStyle w:val="Code"/>
        </w:rPr>
        <w:t xml:space="preserve">&lt;/unclear&gt;&lt;supplied </w:t>
      </w:r>
      <w:r>
        <w:rPr>
          <w:rStyle w:val="Codeattribute"/>
        </w:rPr>
        <w:t>reason</w:t>
      </w:r>
      <w:r>
        <w:rPr>
          <w:rStyle w:val="Code"/>
        </w:rPr>
        <w:t>=</w:t>
      </w:r>
      <w:r>
        <w:rPr>
          <w:rStyle w:val="Codevalue"/>
        </w:rPr>
        <w:t>"omitted"</w:t>
      </w:r>
      <w:r>
        <w:rPr>
          <w:rStyle w:val="Code"/>
        </w:rPr>
        <w:t>&gt;</w:t>
      </w:r>
      <w:r>
        <w:rPr>
          <w:rStyle w:val="Codetext"/>
        </w:rPr>
        <w:t>i</w:t>
      </w:r>
      <w:r>
        <w:rPr>
          <w:rStyle w:val="Code"/>
        </w:rPr>
        <w:t>&lt;/supplied&gt;</w:t>
      </w:r>
      <w:r>
        <w:rPr>
          <w:rStyle w:val="Codetext"/>
        </w:rPr>
        <w:t>n the...</w:t>
      </w:r>
      <w:r>
        <w:t xml:space="preserve"> </w:t>
      </w:r>
      <w:r>
        <w:rPr>
          <w:noProof/>
        </w:rPr>
        <w:t>(</w:t>
      </w:r>
      <w:r>
        <w:t xml:space="preserve">the deleted space between </w:t>
      </w:r>
      <w:r>
        <w:rPr>
          <w:rStyle w:val="Code"/>
        </w:rPr>
        <w:t>&lt;/unclear&gt;</w:t>
      </w:r>
      <w:r>
        <w:t xml:space="preserve"> and </w:t>
      </w:r>
      <w:r>
        <w:rPr>
          <w:rStyle w:val="Code"/>
        </w:rPr>
        <w:t>&lt;supplied&gt;</w:t>
      </w:r>
      <w:r>
        <w:t xml:space="preserve"> will not be automatically added in processing)</w:t>
      </w:r>
    </w:p>
    <w:p>
      <w:pPr>
        <w:pStyle w:val="Lista3"/>
      </w:pPr>
      <w:r>
        <w:rPr>
          <w:rStyle w:val="Codetext"/>
        </w:rPr>
        <w:t xml:space="preserve">... there lived a hobbit </w:t>
      </w:r>
      <w:r>
        <w:rPr>
          <w:rStyle w:val="Code"/>
        </w:rPr>
        <w:t xml:space="preserve">&lt;g </w:t>
      </w:r>
      <w:r>
        <w:rPr>
          <w:rStyle w:val="Codeattribute"/>
        </w:rPr>
        <w:t>type</w:t>
      </w:r>
      <w:r>
        <w:rPr>
          <w:rStyle w:val="Code"/>
        </w:rPr>
        <w:t>=</w:t>
      </w:r>
      <w:r>
        <w:rPr>
          <w:rStyle w:val="Codevalue"/>
        </w:rPr>
        <w:t>"floret"</w:t>
      </w:r>
      <w:r>
        <w:rPr>
          <w:rStyle w:val="Code"/>
        </w:rPr>
        <w:t>/&gt;&lt;/p&gt;</w:t>
      </w:r>
      <w:r>
        <w:t xml:space="preserve"> </w:t>
      </w:r>
      <w:r>
        <w:rPr>
          <w:noProof/>
        </w:rPr>
        <w:t>(</w:t>
      </w:r>
      <w:r>
        <w:t>the added space after “hobbit” is not the last in the content of any element, so it will not be trimmed)</w:t>
      </w:r>
    </w:p>
    <w:p>
      <w:pPr>
        <w:pStyle w:val="Cmsor3"/>
      </w:pPr>
      <w:bookmarkStart w:id="735" w:name="_8hshbbqbehg5" w:colFirst="0" w:colLast="0"/>
      <w:bookmarkStart w:id="736" w:name="_Ref43984944"/>
      <w:bookmarkStart w:id="737" w:name="_Toc183083878"/>
      <w:bookmarkEnd w:id="735"/>
      <w:r>
        <w:t>Editorial spaces and markup</w:t>
      </w:r>
      <w:bookmarkEnd w:id="736"/>
      <w:bookmarkEnd w:id="737"/>
    </w:p>
    <w:p>
      <w:pPr>
        <w:pStyle w:val="Lista"/>
      </w:pPr>
      <w:r>
        <w:t xml:space="preserve">see TG §2.6.1 for general guidance about where and how editorial spaces </w:t>
      </w:r>
      <w:r>
        <w:rPr>
          <w:noProof/>
        </w:rPr>
        <w:t>(</w:t>
      </w:r>
      <w:r>
        <w:t>for word separation) should be employed, and §</w:t>
      </w:r>
      <w:r>
        <w:fldChar w:fldCharType="begin"/>
      </w:r>
      <w:r>
        <w:instrText xml:space="preserve"> REF _Ref43989206 \w \h  \* MERGEFORMAT </w:instrText>
      </w:r>
      <w:r>
        <w:fldChar w:fldCharType="separate"/>
      </w:r>
      <w:r>
        <w:t>8.1.1</w:t>
      </w:r>
      <w:r>
        <w:fldChar w:fldCharType="end"/>
      </w:r>
      <w:r>
        <w:t xml:space="preserve"> above about how spaces in your XML document will be processed</w:t>
      </w:r>
    </w:p>
    <w:p>
      <w:pPr>
        <w:pStyle w:val="Lista"/>
      </w:pPr>
      <w:r>
        <w:t>the above summary of white space in the processing of XML documents will not necessarily apply to the processing of our encoded files, chiefly for the following reasons</w:t>
      </w:r>
    </w:p>
    <w:p>
      <w:pPr>
        <w:pStyle w:val="Lista2"/>
      </w:pPr>
      <w:r>
        <w:t xml:space="preserve">the attribute </w:t>
      </w:r>
      <w:r>
        <w:rPr>
          <w:rStyle w:val="Codeattribute"/>
        </w:rPr>
        <w:t>@xml:space</w:t>
      </w:r>
      <w:r>
        <w:rPr>
          <w:rStyle w:val="Codetext"/>
        </w:rPr>
        <w:t>=</w:t>
      </w:r>
      <w:r>
        <w:rPr>
          <w:rStyle w:val="Codevalue"/>
        </w:rPr>
        <w:t>"preserve"</w:t>
      </w:r>
      <w:r>
        <w:t xml:space="preserve"> is added to the </w:t>
      </w:r>
      <w:r>
        <w:rPr>
          <w:rStyle w:val="Code"/>
        </w:rPr>
        <w:t>&lt;text&gt;</w:t>
      </w:r>
      <w:r>
        <w:t xml:space="preserve"> element of our documents in order to tell processing algorithms not to trim white space, but the behaviour of various processing algorithms in complex situations is not entirely predictable</w:t>
      </w:r>
    </w:p>
    <w:p>
      <w:pPr>
        <w:pStyle w:val="Lista2"/>
      </w:pPr>
      <w:r>
        <w:t>as we progress with the development of display transformations, white space may be deliberately added or removed in certain markup contexts</w:t>
      </w:r>
    </w:p>
    <w:p>
      <w:pPr>
        <w:pStyle w:val="Lista"/>
      </w:pPr>
      <w:r>
        <w:t xml:space="preserve">therefore, do not bother memorising the subtleties of whitespace handling theory; instead, </w:t>
      </w:r>
      <w:r>
        <w:rPr>
          <w:b/>
          <w:bCs/>
        </w:rPr>
        <w:t>as a rule of thumb</w:t>
      </w:r>
    </w:p>
    <w:p>
      <w:pPr>
        <w:pStyle w:val="Lista2"/>
      </w:pPr>
      <w:r>
        <w:t>avoid adding spaces to your text except where a space is required for word separation</w:t>
      </w:r>
    </w:p>
    <w:p>
      <w:pPr>
        <w:pStyle w:val="Lista2"/>
      </w:pPr>
      <w:r>
        <w:t>but make sure to add all spaces required for word separation even if an XML element is also present at the same point</w:t>
      </w:r>
    </w:p>
    <w:p>
      <w:pPr>
        <w:pStyle w:val="Lista2"/>
      </w:pPr>
      <w:r>
        <w:t>any kinks appearing due to the presence or absence of space at certain spots can be ironed out later on</w:t>
      </w:r>
    </w:p>
    <w:p>
      <w:pPr>
        <w:pStyle w:val="Lista2"/>
      </w:pPr>
      <w:r>
        <w:t>but to be able to reduce the number of kinks that need to be ironed out, read the specific guidelines below</w:t>
      </w:r>
    </w:p>
    <w:p>
      <w:pPr>
        <w:pStyle w:val="Lista"/>
      </w:pPr>
      <w:r>
        <w:t xml:space="preserve">with </w:t>
      </w:r>
      <w:r>
        <w:rPr>
          <w:b/>
          <w:bCs/>
        </w:rPr>
        <w:t>block-level containers</w:t>
      </w:r>
      <w:r>
        <w:t>, feel free to enter their contents in a new line after the start tag and/or to put the end tag in a new line if that makes your work easier for you</w:t>
      </w:r>
    </w:p>
    <w:p>
      <w:pPr>
        <w:pStyle w:val="Lista"/>
      </w:pPr>
      <w:r>
        <w:rPr>
          <w:b/>
          <w:bCs/>
        </w:rPr>
        <w:t>transition points</w:t>
      </w:r>
      <w:r>
        <w:t xml:space="preserve"> </w:t>
      </w:r>
      <w:r>
        <w:rPr>
          <w:noProof/>
        </w:rPr>
        <w:t>(</w:t>
      </w:r>
      <w:r>
        <w:rPr>
          <w:rStyle w:val="Code"/>
        </w:rPr>
        <w:t>&lt;lb/&gt;</w:t>
      </w:r>
      <w:r>
        <w:t xml:space="preserve">, </w:t>
      </w:r>
      <w:r>
        <w:rPr>
          <w:rStyle w:val="Code"/>
        </w:rPr>
        <w:t>&lt;pb/&gt;</w:t>
      </w:r>
      <w:r>
        <w:t xml:space="preserve"> and </w:t>
      </w:r>
      <w:r>
        <w:rPr>
          <w:rStyle w:val="Code"/>
        </w:rPr>
        <w:t>&lt;milestone/&gt;</w:t>
      </w:r>
      <w:r>
        <w:t xml:space="preserve"> of any kind) are not text containers, so white space after such an element will not be trimmed, therefore pay attention to the following:</w:t>
      </w:r>
    </w:p>
    <w:p>
      <w:pPr>
        <w:pStyle w:val="Lista2"/>
      </w:pPr>
      <w:r>
        <w:t>never add white space after these elements</w:t>
      </w:r>
    </w:p>
    <w:p>
      <w:pPr>
        <w:pStyle w:val="Lista2"/>
      </w:pPr>
      <w:r>
        <w:t xml:space="preserve">it is acceptable to add white space before these elements provided that they occur between words </w:t>
      </w:r>
      <w:r>
        <w:rPr>
          <w:noProof/>
        </w:rPr>
        <w:t>(</w:t>
      </w:r>
      <w:r>
        <w:t xml:space="preserve">and thus do not take </w:t>
      </w:r>
      <w:r>
        <w:rPr>
          <w:rStyle w:val="Codeattribute"/>
        </w:rPr>
        <w:t>@break</w:t>
      </w:r>
      <w:r>
        <w:rPr>
          <w:rStyle w:val="Code"/>
        </w:rPr>
        <w:t>=</w:t>
      </w:r>
      <w:r>
        <w:rPr>
          <w:rStyle w:val="Codevalue"/>
        </w:rPr>
        <w:t>"no"</w:t>
      </w:r>
      <w:r>
        <w:t>)</w:t>
      </w:r>
    </w:p>
    <w:p>
      <w:pPr>
        <w:pStyle w:val="Lista3"/>
      </w:pPr>
      <w:r>
        <w:t xml:space="preserve">but it is not necessary to add white space before them; the applicable space or new line will be created in our transformation if </w:t>
      </w:r>
      <w:r>
        <w:rPr>
          <w:rStyle w:val="Codeattribute"/>
        </w:rPr>
        <w:t>@break</w:t>
      </w:r>
      <w:r>
        <w:rPr>
          <w:rStyle w:val="Code"/>
        </w:rPr>
        <w:t>=</w:t>
      </w:r>
      <w:r>
        <w:rPr>
          <w:rStyle w:val="Codevalue"/>
        </w:rPr>
        <w:t>"no"</w:t>
      </w:r>
      <w:r>
        <w:t xml:space="preserve"> is not present</w:t>
      </w:r>
    </w:p>
    <w:p>
      <w:pPr>
        <w:pStyle w:val="Lista2"/>
      </w:pPr>
      <w:r>
        <w:t xml:space="preserve">to prevent anomalies in processing, avoid adding white space before these elements if they occur within words </w:t>
      </w:r>
      <w:r>
        <w:rPr>
          <w:noProof/>
        </w:rPr>
        <w:t>(</w:t>
      </w:r>
      <w:r>
        <w:t xml:space="preserve">and thus take </w:t>
      </w:r>
      <w:r>
        <w:rPr>
          <w:rStyle w:val="Codeattribute"/>
        </w:rPr>
        <w:t>@break</w:t>
      </w:r>
      <w:r>
        <w:rPr>
          <w:rStyle w:val="Code"/>
        </w:rPr>
        <w:t>=</w:t>
      </w:r>
      <w:r>
        <w:rPr>
          <w:rStyle w:val="Codevalue"/>
        </w:rPr>
        <w:t>"no"</w:t>
      </w:r>
      <w:r>
        <w:t>)</w:t>
      </w:r>
    </w:p>
    <w:p>
      <w:pPr>
        <w:pStyle w:val="Lista3"/>
      </w:pPr>
      <w:r>
        <w:t xml:space="preserve">however, to make your XML file easier to scan, you may use a carriage return </w:t>
      </w:r>
      <w:r>
        <w:rPr>
          <w:rStyle w:val="Foreign"/>
        </w:rPr>
        <w:t>within</w:t>
      </w:r>
      <w:r>
        <w:t xml:space="preserve"> the </w:t>
      </w:r>
      <w:r>
        <w:rPr>
          <w:rStyle w:val="Code"/>
        </w:rPr>
        <w:t>&lt;lb&gt;</w:t>
      </w:r>
      <w:r>
        <w:t xml:space="preserve"> tag </w:t>
      </w:r>
      <w:r>
        <w:rPr>
          <w:noProof/>
        </w:rPr>
        <w:t>(</w:t>
      </w:r>
      <w:r>
        <w:t>at a point where a space is present); this will not interfere with the processing of the code</w:t>
      </w:r>
    </w:p>
    <w:p>
      <w:pPr>
        <w:pStyle w:val="Lista3"/>
      </w:pPr>
      <w:r>
        <w:t>thus both of the following arrangements are permitted and equivalent:</w:t>
      </w:r>
    </w:p>
    <w:p>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t xml:space="preserve"> </w:t>
      </w:r>
      <w:r>
        <w:rPr>
          <w:rStyle w:val="Codeattribute"/>
        </w:rPr>
        <w:t>n</w:t>
      </w:r>
      <w:r>
        <w:rPr>
          <w:rStyle w:val="Code"/>
        </w:rPr>
        <w:t>=</w:t>
      </w:r>
      <w:r>
        <w:rPr>
          <w:rStyle w:val="Codevalue"/>
        </w:rPr>
        <w:t>"2"</w:t>
      </w:r>
      <w:r>
        <w:rPr>
          <w:rStyle w:val="Code"/>
        </w:rPr>
        <w:t>/&gt;</w:t>
      </w:r>
      <w:r>
        <w:rPr>
          <w:rStyle w:val="Codetext"/>
        </w:rPr>
        <w:t>dita-yaśaso</w:t>
      </w:r>
    </w:p>
    <w:p>
      <w:pPr>
        <w:pStyle w:val="Lista4"/>
      </w:pPr>
      <w:r>
        <w:rPr>
          <w:rStyle w:val="Codetext"/>
        </w:rPr>
        <w:t>catur-udadhi-salilāsvā</w:t>
      </w:r>
      <w:r>
        <w:rPr>
          <w:rStyle w:val="Code"/>
        </w:rPr>
        <w:t xml:space="preserve">&lt;lb </w:t>
      </w:r>
      <w:r>
        <w:rPr>
          <w:rStyle w:val="Codeattribute"/>
        </w:rPr>
        <w:t>break</w:t>
      </w:r>
      <w:r>
        <w:rPr>
          <w:rStyle w:val="Code"/>
        </w:rPr>
        <w:t>=</w:t>
      </w:r>
      <w:r>
        <w:rPr>
          <w:rStyle w:val="Codevalue"/>
        </w:rPr>
        <w:t>"no"</w:t>
      </w:r>
      <w:r>
        <w:rPr>
          <w:rStyle w:val="Code"/>
        </w:rPr>
        <w:br/>
      </w:r>
      <w:r>
        <w:rPr>
          <w:rStyle w:val="Codeattribute"/>
        </w:rPr>
        <w:t>n</w:t>
      </w:r>
      <w:r>
        <w:rPr>
          <w:rStyle w:val="Code"/>
        </w:rPr>
        <w:t>=</w:t>
      </w:r>
      <w:r>
        <w:rPr>
          <w:rStyle w:val="Codevalue"/>
        </w:rPr>
        <w:t>"2"</w:t>
      </w:r>
      <w:r>
        <w:rPr>
          <w:rStyle w:val="Code"/>
        </w:rPr>
        <w:t>/&gt;</w:t>
      </w:r>
      <w:r>
        <w:rPr>
          <w:rStyle w:val="Codetext"/>
        </w:rPr>
        <w:t>dita-yaśaso</w:t>
      </w:r>
    </w:p>
    <w:p>
      <w:pPr>
        <w:pStyle w:val="Lista3"/>
      </w:pPr>
      <w:r>
        <w:lastRenderedPageBreak/>
        <w:t>moreover, for transition points not interrupting words, all of the following arrangements are permitted and equivalent:</w:t>
      </w:r>
    </w:p>
    <w:p>
      <w:pPr>
        <w:pStyle w:val="Lista4"/>
      </w:pPr>
      <w:r>
        <w:rPr>
          <w:rStyle w:val="Codetext"/>
        </w:rPr>
        <w:t>saimhaḷakādibhiś ca</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 xml:space="preserve">saimhaḷakādibhiś ca </w:t>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saimhaḷakādibhiś ca</w:t>
      </w:r>
      <w:r>
        <w:rPr>
          <w:rStyle w:val="Codetext"/>
        </w:rPr>
        <w:br/>
      </w:r>
      <w:r>
        <w:rPr>
          <w:rStyle w:val="Code"/>
        </w:rPr>
        <w:t xml:space="preserve">&lt;lb </w:t>
      </w:r>
      <w:r>
        <w:rPr>
          <w:rStyle w:val="Codeattribute"/>
        </w:rPr>
        <w:t>n</w:t>
      </w:r>
      <w:r>
        <w:rPr>
          <w:rStyle w:val="Code"/>
        </w:rPr>
        <w:t>=</w:t>
      </w:r>
      <w:r>
        <w:rPr>
          <w:rStyle w:val="Codevalue"/>
        </w:rPr>
        <w:t>"24"</w:t>
      </w:r>
      <w:r>
        <w:rPr>
          <w:rStyle w:val="Code"/>
        </w:rPr>
        <w:t>/&gt;</w:t>
      </w:r>
      <w:r>
        <w:rPr>
          <w:rStyle w:val="Codetext"/>
        </w:rPr>
        <w:t>sarvva-dvīpa-vāsibhir</w:t>
      </w:r>
    </w:p>
    <w:p>
      <w:pPr>
        <w:pStyle w:val="Lista4"/>
      </w:pPr>
      <w:r>
        <w:rPr>
          <w:rStyle w:val="Codetext"/>
        </w:rPr>
        <w:t>saimhaḷakādibhiś ca</w:t>
      </w:r>
      <w:r>
        <w:rPr>
          <w:rStyle w:val="Code"/>
        </w:rPr>
        <w:t>&lt;lb</w:t>
      </w:r>
      <w:r>
        <w:rPr>
          <w:rStyle w:val="Code"/>
        </w:rPr>
        <w:br/>
      </w:r>
      <w:r>
        <w:rPr>
          <w:rStyle w:val="Codeattribute"/>
        </w:rPr>
        <w:t>n</w:t>
      </w:r>
      <w:r>
        <w:rPr>
          <w:rStyle w:val="Code"/>
        </w:rPr>
        <w:t>=</w:t>
      </w:r>
      <w:r>
        <w:rPr>
          <w:rStyle w:val="Codevalue"/>
        </w:rPr>
        <w:t>"24"</w:t>
      </w:r>
      <w:r>
        <w:rPr>
          <w:rStyle w:val="Code"/>
        </w:rPr>
        <w:t>/&gt;</w:t>
      </w:r>
      <w:r>
        <w:rPr>
          <w:rStyle w:val="Codetext"/>
        </w:rPr>
        <w:t>sarvva-dvīpa-vāsibhir</w:t>
      </w:r>
    </w:p>
    <w:p>
      <w:pPr>
        <w:pStyle w:val="Lista2"/>
      </w:pPr>
      <w:r>
        <w:rPr>
          <w:b/>
          <w:bCs/>
        </w:rPr>
        <w:t>phrase-level elements enclosing text</w:t>
      </w:r>
      <w:r>
        <w:t xml:space="preserve"> </w:t>
      </w:r>
      <w:r>
        <w:rPr>
          <w:noProof/>
        </w:rPr>
        <w:t>(</w:t>
      </w:r>
      <w:r>
        <w:t>e.g. those encoding reading difficulties, editorial intervention and restoration) are text containers, therefore pay attention to the following:</w:t>
      </w:r>
    </w:p>
    <w:p>
      <w:pPr>
        <w:pStyle w:val="Lista2"/>
      </w:pPr>
      <w:r>
        <w:t>spaces outside such elements should be used wherever necessary, i.e. wherever the text within a phrase-level container belongs to a word separate from its neighbour outside the container, e.g.</w:t>
      </w:r>
    </w:p>
    <w:p>
      <w:pPr>
        <w:pStyle w:val="Lista3"/>
      </w:pPr>
      <w:r>
        <w:rPr>
          <w:rStyle w:val="Codetext"/>
        </w:rPr>
        <w:t xml:space="preserve">evam </w:t>
      </w:r>
      <w:r>
        <w:rPr>
          <w:rStyle w:val="Code"/>
        </w:rPr>
        <w:t>&lt;unclear&gt;</w:t>
      </w:r>
      <w:r>
        <w:rPr>
          <w:rStyle w:val="Codetext"/>
        </w:rPr>
        <w:t>etaT</w:t>
      </w:r>
      <w:r>
        <w:rPr>
          <w:rStyle w:val="Code"/>
        </w:rPr>
        <w:t>&lt;/unclear&gt;</w:t>
      </w:r>
      <w:r>
        <w:t xml:space="preserve"> must have a space before the container</w:t>
      </w:r>
    </w:p>
    <w:p>
      <w:pPr>
        <w:pStyle w:val="Lista3"/>
      </w:pPr>
      <w:r>
        <w:rPr>
          <w:rStyle w:val="Codetext"/>
        </w:rPr>
        <w:t>evam e</w:t>
      </w:r>
      <w:r>
        <w:rPr>
          <w:rStyle w:val="Code"/>
        </w:rPr>
        <w:t>&lt;unclear&gt;</w:t>
      </w:r>
      <w:r>
        <w:rPr>
          <w:rStyle w:val="Codetext"/>
        </w:rPr>
        <w:t>taT</w:t>
      </w:r>
      <w:r>
        <w:rPr>
          <w:rStyle w:val="Code"/>
        </w:rPr>
        <w:t>&lt;/unclear&gt;</w:t>
      </w:r>
      <w:r>
        <w:t xml:space="preserve"> must not have a space before the container</w:t>
      </w:r>
    </w:p>
    <w:p>
      <w:pPr>
        <w:pStyle w:val="Lista2"/>
      </w:pPr>
      <w:r>
        <w:t>white space at the inner edges of such containers may be trimmed from their content</w:t>
      </w:r>
    </w:p>
    <w:p>
      <w:pPr>
        <w:pStyle w:val="Lista3"/>
      </w:pPr>
      <w:r>
        <w:t>therefore any necessary spaces must be placed outside these containers, e.g.</w:t>
      </w:r>
    </w:p>
    <w:p>
      <w:pPr>
        <w:pStyle w:val="Lista4"/>
      </w:pPr>
      <w:r>
        <w:rPr>
          <w:rStyle w:val="Codetext"/>
        </w:rPr>
        <w:t>evam</w:t>
      </w:r>
      <w:r>
        <w:rPr>
          <w:rStyle w:val="Code"/>
        </w:rPr>
        <w:t xml:space="preserve">&lt;unclear&gt; </w:t>
      </w:r>
      <w:r>
        <w:rPr>
          <w:rStyle w:val="Codetext"/>
        </w:rPr>
        <w:t>etaT</w:t>
      </w:r>
      <w:r>
        <w:rPr>
          <w:rStyle w:val="Code"/>
        </w:rPr>
        <w:t>&lt;/unclear&gt;</w:t>
      </w:r>
      <w:r>
        <w:t xml:space="preserve"> is incorrectly spaced</w:t>
      </w:r>
    </w:p>
    <w:p>
      <w:pPr>
        <w:pStyle w:val="Lista4"/>
      </w:pPr>
      <w:r>
        <w:t xml:space="preserve">while </w:t>
      </w:r>
      <w:r>
        <w:rPr>
          <w:rStyle w:val="Codetext"/>
        </w:rPr>
        <w:t xml:space="preserve">evam </w:t>
      </w:r>
      <w:r>
        <w:rPr>
          <w:rStyle w:val="Code"/>
        </w:rPr>
        <w:t xml:space="preserve">&lt;unclear&gt; </w:t>
      </w:r>
      <w:r>
        <w:rPr>
          <w:rStyle w:val="Codetext"/>
        </w:rPr>
        <w:t>etaT</w:t>
      </w:r>
      <w:r>
        <w:rPr>
          <w:rStyle w:val="Code"/>
        </w:rPr>
        <w:t>&lt;/unclear&gt;</w:t>
      </w:r>
      <w:r>
        <w:t xml:space="preserve"> is correct, though it contains a superfluous space within the </w:t>
      </w:r>
      <w:r>
        <w:rPr>
          <w:rStyle w:val="Code"/>
        </w:rPr>
        <w:t>&lt;unclear&gt;</w:t>
      </w:r>
      <w:r>
        <w:t xml:space="preserve"> tag</w:t>
      </w:r>
    </w:p>
    <w:p>
      <w:pPr>
        <w:pStyle w:val="Lista2"/>
      </w:pPr>
      <w:r>
        <w:t xml:space="preserve">in elements that encode two </w:t>
      </w:r>
      <w:r>
        <w:rPr>
          <w:noProof/>
        </w:rPr>
        <w:t>(</w:t>
      </w:r>
      <w:r>
        <w:t>or more) alternative readings for a stretch of text, it may be necessary to add a space at the beginning or end of only one of these alternatives</w:t>
      </w:r>
    </w:p>
    <w:p>
      <w:pPr>
        <w:pStyle w:val="Lista3"/>
      </w:pPr>
      <w:r>
        <w:t>to avoid anomalies in processing, in such cases you should increase the scope of the elements so that the space is not at the edge of the content, e.g.</w:t>
      </w:r>
    </w:p>
    <w:p>
      <w:pPr>
        <w:pStyle w:val="Lista4"/>
      </w:pPr>
      <w:r>
        <w:t xml:space="preserve">in an ambiguous reading that may be </w:t>
      </w:r>
      <w:r>
        <w:rPr>
          <w:rStyle w:val="Foreign"/>
        </w:rPr>
        <w:t>tathāpi</w:t>
      </w:r>
      <w:r>
        <w:t xml:space="preserve"> or </w:t>
      </w:r>
      <w:r>
        <w:rPr>
          <w:rStyle w:val="Foreign"/>
        </w:rPr>
        <w:t>tathā hi</w:t>
      </w:r>
      <w:r>
        <w:t>,</w:t>
      </w:r>
    </w:p>
    <w:p>
      <w:pPr>
        <w:pStyle w:val="Lista5"/>
      </w:pPr>
      <w:r>
        <w:rPr>
          <w:rStyle w:val="Codetext"/>
        </w:rPr>
        <w:t>tathā</w:t>
      </w:r>
      <w:r>
        <w:rPr>
          <w:rStyle w:val="Code"/>
        </w:rPr>
        <w:t>&lt;choice&gt;&lt;unclear&gt;</w:t>
      </w:r>
      <w:r>
        <w:rPr>
          <w:rStyle w:val="Codetext"/>
        </w:rPr>
        <w:t>p</w:t>
      </w:r>
      <w:r>
        <w:rPr>
          <w:rStyle w:val="Code"/>
        </w:rPr>
        <w:t xml:space="preserve">&lt;/unclear&gt;&lt;unclear&gt; </w:t>
      </w:r>
      <w:r>
        <w:rPr>
          <w:rStyle w:val="Codetext"/>
        </w:rPr>
        <w:t>h</w:t>
      </w:r>
      <w:r>
        <w:rPr>
          <w:rStyle w:val="Code"/>
        </w:rPr>
        <w:t>&lt;/unclear&gt;&lt;/choice&gt;</w:t>
      </w:r>
      <w:r>
        <w:rPr>
          <w:rStyle w:val="Codetext"/>
        </w:rPr>
        <w:t>i</w:t>
      </w:r>
      <w:r>
        <w:t xml:space="preserve"> is incorrectly spaced </w:t>
      </w:r>
      <w:r>
        <w:rPr>
          <w:noProof/>
        </w:rPr>
        <w:t>(</w:t>
      </w:r>
      <w:r>
        <w:t xml:space="preserve">since the space before </w:t>
      </w:r>
      <w:r>
        <w:rPr>
          <w:rStyle w:val="Foreign"/>
        </w:rPr>
        <w:t>h</w:t>
      </w:r>
      <w:r>
        <w:t xml:space="preserve"> may be trimmed)</w:t>
      </w:r>
    </w:p>
    <w:p>
      <w:pPr>
        <w:pStyle w:val="Lista5"/>
      </w:pPr>
      <w:r>
        <w:t xml:space="preserve">to eliminate the problem, use </w:t>
      </w:r>
      <w:r>
        <w:rPr>
          <w:rStyle w:val="Code"/>
        </w:rPr>
        <w:t>&lt;choice&gt;&lt;unclear&gt;</w:t>
      </w:r>
      <w:r>
        <w:rPr>
          <w:rStyle w:val="Codetext"/>
        </w:rPr>
        <w:t>tathāpi</w:t>
      </w:r>
      <w:r>
        <w:rPr>
          <w:rStyle w:val="Code"/>
        </w:rPr>
        <w:t>&lt;/unclear&gt;&lt;unclear&gt;</w:t>
      </w:r>
      <w:r>
        <w:rPr>
          <w:rStyle w:val="Codetext"/>
        </w:rPr>
        <w:t>tathā hi</w:t>
      </w:r>
      <w:r>
        <w:rPr>
          <w:rStyle w:val="Code"/>
        </w:rPr>
        <w:t>&lt;/unclear&gt;&lt;/choice&gt;</w:t>
      </w:r>
      <w:r>
        <w:t xml:space="preserve"> or </w:t>
      </w:r>
      <w:r>
        <w:rPr>
          <w:rStyle w:val="Codetext"/>
        </w:rPr>
        <w:t>tath</w:t>
      </w:r>
      <w:r>
        <w:rPr>
          <w:rStyle w:val="Code"/>
        </w:rPr>
        <w:t>&lt;choice&gt;&lt;unclear&gt;</w:t>
      </w:r>
      <w:r>
        <w:rPr>
          <w:rStyle w:val="Codetext"/>
        </w:rPr>
        <w:t>āp</w:t>
      </w:r>
      <w:r>
        <w:rPr>
          <w:rStyle w:val="Code"/>
        </w:rPr>
        <w:t>&lt;/unclear&gt;&lt;unclear&gt;</w:t>
      </w:r>
      <w:r>
        <w:rPr>
          <w:rStyle w:val="Codetext"/>
        </w:rPr>
        <w:t>ā h</w:t>
      </w:r>
      <w:r>
        <w:rPr>
          <w:rStyle w:val="Code"/>
        </w:rPr>
        <w:t>&lt;/unclear&gt;&lt;/choice&gt;</w:t>
      </w:r>
      <w:r>
        <w:rPr>
          <w:rStyle w:val="Codetext"/>
        </w:rPr>
        <w:t>i</w:t>
      </w:r>
    </w:p>
    <w:p>
      <w:pPr>
        <w:pStyle w:val="Lista4"/>
      </w:pPr>
      <w:r>
        <w:t xml:space="preserve">in an editorial correction of </w:t>
      </w:r>
      <w:r>
        <w:rPr>
          <w:rStyle w:val="Foreign"/>
        </w:rPr>
        <w:t>gatakāle</w:t>
      </w:r>
      <w:r>
        <w:t xml:space="preserve"> to </w:t>
      </w:r>
      <w:r>
        <w:rPr>
          <w:rStyle w:val="Foreign"/>
        </w:rPr>
        <w:t xml:space="preserve">gate kāle </w:t>
      </w:r>
      <w:r>
        <w:rPr>
          <w:noProof/>
        </w:rPr>
        <w:t>(</w:t>
      </w:r>
      <w:r>
        <w:t xml:space="preserve">assuming that </w:t>
      </w:r>
      <w:r>
        <w:rPr>
          <w:rStyle w:val="Foreign"/>
        </w:rPr>
        <w:t>gatakāle</w:t>
      </w:r>
      <w:r>
        <w:t xml:space="preserve"> is plausible in the context as a compound, but inferior to </w:t>
      </w:r>
      <w:r>
        <w:rPr>
          <w:rStyle w:val="Foreign"/>
        </w:rPr>
        <w:t>gate kāle</w:t>
      </w:r>
      <w:r>
        <w:t>)</w:t>
      </w:r>
    </w:p>
    <w:p>
      <w:pPr>
        <w:pStyle w:val="Lista5"/>
      </w:pPr>
      <w:r>
        <w:rPr>
          <w:rStyle w:val="Codetext"/>
        </w:rPr>
        <w:t>gat</w:t>
      </w:r>
      <w:r>
        <w:rPr>
          <w:rStyle w:val="Code"/>
        </w:rPr>
        <w:t>&lt;choice&gt;&lt;sic&gt;</w:t>
      </w:r>
      <w:r>
        <w:rPr>
          <w:rStyle w:val="Codetext"/>
        </w:rPr>
        <w:t>a</w:t>
      </w:r>
      <w:r>
        <w:rPr>
          <w:rStyle w:val="Code"/>
        </w:rPr>
        <w:t>&lt;/sic&gt;&lt;corr&gt;</w:t>
      </w:r>
      <w:r>
        <w:rPr>
          <w:rStyle w:val="Codetext"/>
        </w:rPr>
        <w:t xml:space="preserve">e </w:t>
      </w:r>
      <w:r>
        <w:rPr>
          <w:rStyle w:val="Code"/>
        </w:rPr>
        <w:t>&lt;/corr&gt;&lt;/choice&gt;</w:t>
      </w:r>
      <w:r>
        <w:rPr>
          <w:rStyle w:val="Codetext"/>
        </w:rPr>
        <w:t>kāle</w:t>
      </w:r>
      <w:r>
        <w:t xml:space="preserve"> is incorrectly spaced </w:t>
      </w:r>
      <w:r>
        <w:rPr>
          <w:noProof/>
        </w:rPr>
        <w:t>(</w:t>
      </w:r>
      <w:r>
        <w:t xml:space="preserve">since the space after </w:t>
      </w:r>
      <w:r>
        <w:rPr>
          <w:rStyle w:val="Foreign"/>
        </w:rPr>
        <w:t>e</w:t>
      </w:r>
      <w:r>
        <w:t xml:space="preserve"> may be trimmed)</w:t>
      </w:r>
    </w:p>
    <w:p>
      <w:pPr>
        <w:pStyle w:val="Lista5"/>
      </w:pPr>
      <w:r>
        <w:t xml:space="preserve">to eliminate the problem, use </w:t>
      </w:r>
      <w:r>
        <w:rPr>
          <w:rStyle w:val="Code"/>
        </w:rPr>
        <w:t>&lt;choice&gt;&lt;sic&gt;</w:t>
      </w:r>
      <w:r>
        <w:rPr>
          <w:rStyle w:val="Codetext"/>
        </w:rPr>
        <w:t>gatakāle</w:t>
      </w:r>
      <w:r>
        <w:rPr>
          <w:rStyle w:val="Code"/>
        </w:rPr>
        <w:t>&lt;/sic&gt;&lt;corr&gt;</w:t>
      </w:r>
      <w:r>
        <w:rPr>
          <w:rStyle w:val="Codetext"/>
        </w:rPr>
        <w:t>gate kāle</w:t>
      </w:r>
      <w:r>
        <w:rPr>
          <w:rStyle w:val="Code"/>
        </w:rPr>
        <w:t>&lt;/corr&gt;&lt;/choice&gt;</w:t>
      </w:r>
      <w:r>
        <w:t xml:space="preserve"> or </w:t>
      </w:r>
      <w:r>
        <w:rPr>
          <w:rStyle w:val="Codetext"/>
        </w:rPr>
        <w:t>gat</w:t>
      </w:r>
      <w:r>
        <w:rPr>
          <w:rStyle w:val="Code"/>
        </w:rPr>
        <w:t>&lt;choice&gt;&lt;sic&gt;</w:t>
      </w:r>
      <w:r>
        <w:rPr>
          <w:rStyle w:val="Codetext"/>
        </w:rPr>
        <w:t>ak</w:t>
      </w:r>
      <w:r>
        <w:rPr>
          <w:rStyle w:val="Code"/>
        </w:rPr>
        <w:t>&lt;/sic&gt;&lt;corr&gt;</w:t>
      </w:r>
      <w:r>
        <w:rPr>
          <w:rStyle w:val="Codetext"/>
        </w:rPr>
        <w:t>e k</w:t>
      </w:r>
      <w:r>
        <w:rPr>
          <w:rStyle w:val="Code"/>
        </w:rPr>
        <w:t>&lt;/corr&gt;&lt;/choice&gt;</w:t>
      </w:r>
      <w:r>
        <w:rPr>
          <w:rStyle w:val="Codetext"/>
        </w:rPr>
        <w:t>āle</w:t>
      </w:r>
    </w:p>
    <w:p>
      <w:pPr>
        <w:pStyle w:val="Lista"/>
      </w:pPr>
      <w:r>
        <w:rPr>
          <w:b/>
          <w:bCs/>
        </w:rPr>
        <w:t>elements representing or enclosing non-alphabetic characters</w:t>
      </w:r>
      <w:r>
        <w:t xml:space="preserve">, i.e. </w:t>
      </w:r>
      <w:r>
        <w:rPr>
          <w:rStyle w:val="Code"/>
        </w:rPr>
        <w:t>&lt;g&gt;</w:t>
      </w:r>
      <w:r>
        <w:t xml:space="preserve"> and </w:t>
      </w:r>
      <w:r>
        <w:rPr>
          <w:rStyle w:val="Code"/>
        </w:rPr>
        <w:t>&lt;num&gt;</w:t>
      </w:r>
    </w:p>
    <w:p>
      <w:pPr>
        <w:pStyle w:val="Lista2"/>
      </w:pPr>
      <w:r>
        <w:t xml:space="preserve">use spaces around </w:t>
      </w:r>
      <w:r>
        <w:rPr>
          <w:noProof/>
        </w:rPr>
        <w:t>(</w:t>
      </w:r>
      <w:r>
        <w:t>and outside) these elements as you would expect to see them in an edition, e.g.</w:t>
      </w:r>
    </w:p>
    <w:p>
      <w:pPr>
        <w:pStyle w:val="Lista3"/>
      </w:pPr>
      <w:r>
        <w:t>between numerals and any preceding or following text</w:t>
      </w:r>
    </w:p>
    <w:p>
      <w:pPr>
        <w:pStyle w:val="Lista3"/>
      </w:pPr>
      <w:r>
        <w:t>between symbols (§</w:t>
      </w:r>
      <w:r>
        <w:fldChar w:fldCharType="begin"/>
      </w:r>
      <w:r>
        <w:instrText xml:space="preserve"> REF _Ref43978591 \r \h </w:instrText>
      </w:r>
      <w:r>
        <w:fldChar w:fldCharType="separate"/>
      </w:r>
      <w:r>
        <w:t>4.2</w:t>
      </w:r>
      <w:r>
        <w:fldChar w:fldCharType="end"/>
      </w:r>
      <w:r>
        <w:t>) of any kind and following text</w:t>
      </w:r>
    </w:p>
    <w:p>
      <w:pPr>
        <w:pStyle w:val="Lista3"/>
      </w:pPr>
      <w:r>
        <w:t>between symbols and preceding text, except for symbols encoded as punctuation marks (§</w:t>
      </w:r>
      <w:r>
        <w:fldChar w:fldCharType="begin"/>
      </w:r>
      <w:r>
        <w:instrText xml:space="preserve"> REF _Ref182580335 \r \h </w:instrText>
      </w:r>
      <w:r>
        <w:fldChar w:fldCharType="separate"/>
      </w:r>
      <w:r>
        <w:t>4.2.4.2</w:t>
      </w:r>
      <w:r>
        <w:fldChar w:fldCharType="end"/>
      </w:r>
      <w:r>
        <w:t>); in other words,</w:t>
      </w:r>
    </w:p>
    <w:p>
      <w:pPr>
        <w:pStyle w:val="Lista4"/>
      </w:pPr>
      <w:r>
        <w:t>punctuation marks should not be preceded by an editorial space, but should be followed by one</w:t>
      </w:r>
    </w:p>
    <w:p>
      <w:pPr>
        <w:pStyle w:val="Lista4"/>
      </w:pPr>
      <w:r>
        <w:t>space fillers and miscellaneous symbols should be preceded and followed by editorial spaces</w:t>
      </w:r>
    </w:p>
    <w:p>
      <w:pPr>
        <w:pStyle w:val="Lista2"/>
      </w:pPr>
      <w:r>
        <w:t>as an exception to the above, should a symbol or numeral interrupt a word, do not add editorial spaces around it</w:t>
      </w:r>
    </w:p>
    <w:p>
      <w:pPr>
        <w:pStyle w:val="Lista2"/>
      </w:pPr>
      <w:r>
        <w:t>the content of these elements, when they have any content at all, should not include spaces</w:t>
      </w:r>
    </w:p>
    <w:p>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pPr>
        <w:pStyle w:val="Lista"/>
      </w:pPr>
      <w:r>
        <w:rPr>
          <w:b/>
          <w:bCs/>
        </w:rPr>
        <w:t>encoded space</w:t>
      </w:r>
      <w:r>
        <w:t xml:space="preserve">, </w:t>
      </w:r>
      <w:r>
        <w:rPr>
          <w:rStyle w:val="Code"/>
        </w:rPr>
        <w:t>&lt;space&gt;</w:t>
      </w:r>
    </w:p>
    <w:p>
      <w:pPr>
        <w:pStyle w:val="Lista2"/>
      </w:pPr>
      <w:r>
        <w:lastRenderedPageBreak/>
        <w:t xml:space="preserve">as a rule, add an editorial space on either or both sides of a </w:t>
      </w:r>
      <w:r>
        <w:rPr>
          <w:rStyle w:val="Code"/>
        </w:rPr>
        <w:t>&lt;space&gt;</w:t>
      </w:r>
      <w:r>
        <w:t xml:space="preserve"> element where it meets text or numerals</w:t>
      </w:r>
    </w:p>
    <w:p>
      <w:pPr>
        <w:pStyle w:val="Lista3"/>
      </w:pPr>
      <w:r>
        <w:t xml:space="preserve">but do not add a space when </w:t>
      </w:r>
      <w:r>
        <w:rPr>
          <w:rStyle w:val="Code"/>
        </w:rPr>
        <w:t>&lt;space&gt;</w:t>
      </w:r>
      <w:r>
        <w:t xml:space="preserve"> interrupts a word, as can happen with </w:t>
      </w:r>
      <w:r>
        <w:rPr>
          <w:rStyle w:val="Code"/>
        </w:rPr>
        <w:t xml:space="preserve">&lt;space </w:t>
      </w:r>
      <w:r>
        <w:rPr>
          <w:rStyle w:val="Codeattribute"/>
        </w:rPr>
        <w:t>type</w:t>
      </w:r>
      <w:r>
        <w:rPr>
          <w:rStyle w:val="Code"/>
        </w:rPr>
        <w:t>=</w:t>
      </w:r>
      <w:r>
        <w:rPr>
          <w:rStyle w:val="Codevalue"/>
        </w:rPr>
        <w:t>"binding-hole"</w:t>
      </w:r>
      <w:r>
        <w:rPr>
          <w:rStyle w:val="Code"/>
        </w:rPr>
        <w:t>&gt;</w:t>
      </w:r>
    </w:p>
    <w:p>
      <w:pPr>
        <w:pStyle w:val="Lista2"/>
      </w:pPr>
      <w:r>
        <w:t>when one of these elements occurs at a point where an editorial space is already required for word spacing, add a space on either side or both sides of the element as you would expect to see spaces in your displayed edition</w:t>
      </w:r>
    </w:p>
    <w:p>
      <w:pPr>
        <w:pStyle w:val="Lista3"/>
      </w:pPr>
      <w:r>
        <w:t>that is to say, add a space on any side where such elements meet text, but not where they meet other elements of this nature</w:t>
      </w:r>
    </w:p>
    <w:p>
      <w:pPr>
        <w:pStyle w:val="Lista2"/>
      </w:pPr>
      <w:r>
        <w:t>the content of these elements, when they have any content at all, should not include spaces</w:t>
      </w:r>
    </w:p>
    <w:p>
      <w:pPr>
        <w:pStyle w:val="Lista3"/>
      </w:pPr>
      <w:r>
        <w:t xml:space="preserve">except when a </w:t>
      </w:r>
      <w:r>
        <w:rPr>
          <w:rStyle w:val="Code"/>
        </w:rPr>
        <w:t>&lt;num&gt;</w:t>
      </w:r>
      <w:r>
        <w:t xml:space="preserve"> element encloses </w:t>
      </w:r>
      <w:r>
        <w:rPr>
          <w:rStyle w:val="Code"/>
        </w:rPr>
        <w:t>&lt;g&gt;</w:t>
      </w:r>
      <w:r>
        <w:t xml:space="preserve"> elements or vulgar fraction signs, which for the sake of consistency should be separated by a space from each other and from any Arabic digits within the same </w:t>
      </w:r>
      <w:r>
        <w:rPr>
          <w:rStyle w:val="Code"/>
        </w:rPr>
        <w:t>&lt;num&gt;</w:t>
      </w:r>
    </w:p>
    <w:p>
      <w:pPr>
        <w:pStyle w:val="Lista"/>
      </w:pPr>
      <w:r>
        <w:rPr>
          <w:b/>
          <w:bCs/>
        </w:rPr>
        <w:t>lacunae</w:t>
      </w:r>
      <w:r>
        <w:t xml:space="preserve"> </w:t>
      </w:r>
      <w:r>
        <w:rPr>
          <w:noProof/>
        </w:rPr>
        <w:t>(</w:t>
      </w:r>
      <w:r>
        <w:t xml:space="preserve">i.e. </w:t>
      </w:r>
      <w:r>
        <w:rPr>
          <w:rStyle w:val="Code"/>
        </w:rPr>
        <w:t>&lt;gap&gt;</w:t>
      </w:r>
      <w:r>
        <w:t xml:space="preserve"> elements), where they are adjacent to extant or restored text, should normally be separated from text by a space</w:t>
      </w:r>
    </w:p>
    <w:p>
      <w:pPr>
        <w:pStyle w:val="Lista2"/>
      </w:pPr>
      <w:r>
        <w:t xml:space="preserve">unless you are reasonably confident that the lacuna included part of a word whose other part is preserved outside the lacuna, in which case the text should precede or follow the </w:t>
      </w:r>
      <w:r>
        <w:rPr>
          <w:rStyle w:val="Code"/>
        </w:rPr>
        <w:t>&lt;gap&gt;</w:t>
      </w:r>
      <w:r>
        <w:t xml:space="preserve"> element without an intervening space</w:t>
      </w:r>
    </w:p>
    <w:p>
      <w:pPr>
        <w:pStyle w:val="Lista2"/>
      </w:pPr>
      <w:r>
        <w:t>by convention we shall take a lacuna encoded without an intervening space as a definite indicator of an editorial hypothesis that the word preserved adjacent to the lacuna is not complete</w:t>
      </w:r>
    </w:p>
    <w:p>
      <w:pPr>
        <w:pStyle w:val="Lista2"/>
      </w:pPr>
      <w:r>
        <w:t>whereas a lacuna encoded with an intervening space will not be regarded to imply any hypothesis about the completeness or incompleteness of the preserved word</w:t>
      </w:r>
    </w:p>
    <w:p>
      <w:pPr>
        <w:pStyle w:val="Lista"/>
      </w:pPr>
      <w:r>
        <w:rPr>
          <w:b/>
          <w:bCs/>
        </w:rPr>
        <w:t>unintelligible text</w:t>
      </w:r>
      <w:r>
        <w:t xml:space="preserve"> </w:t>
      </w:r>
      <w:r>
        <w:rPr>
          <w:noProof/>
        </w:rPr>
        <w:t>(</w:t>
      </w:r>
      <w:r>
        <w:t xml:space="preserve">marked up as </w:t>
      </w:r>
      <w:r>
        <w:rPr>
          <w:rStyle w:val="Code"/>
        </w:rPr>
        <w:t>&lt;unclear&gt;</w:t>
      </w:r>
      <w:r>
        <w:t xml:space="preserve">, or as </w:t>
      </w:r>
      <w:r>
        <w:rPr>
          <w:rStyle w:val="Code"/>
        </w:rPr>
        <w:t>&lt;sic&gt;</w:t>
      </w:r>
      <w:r>
        <w:t xml:space="preserve"> if they are clear but unintelligible), where adjacent to extant or restored text, should be spaced in the same way as lacunae</w:t>
      </w:r>
    </w:p>
    <w:p>
      <w:pPr>
        <w:pStyle w:val="Lista2"/>
      </w:pPr>
      <w:r>
        <w:t xml:space="preserve">in any stretches of text where – due to damage, scribal errors or sub-standard language use – word spacing cannot be allocated definitively but becomes possible after editorial intervention </w:t>
      </w:r>
      <w:r>
        <w:rPr>
          <w:noProof/>
        </w:rPr>
        <w:t>(</w:t>
      </w:r>
      <w:r>
        <w:t>restoration and emendation), feel free to space the text only as required for your editorial text, i.e. do not feel bound to encode all your spaces as parts of your editorial alterations</w:t>
      </w:r>
    </w:p>
    <w:p>
      <w:pPr>
        <w:pStyle w:val="Cmsor3"/>
      </w:pPr>
      <w:bookmarkStart w:id="738" w:name="_xg74xrj1ejbr" w:colFirst="0" w:colLast="0"/>
      <w:bookmarkStart w:id="739" w:name="_Toc183083879"/>
      <w:bookmarkEnd w:id="738"/>
      <w:r>
        <w:t>Editorial hyphens and markup</w:t>
      </w:r>
      <w:bookmarkEnd w:id="739"/>
    </w:p>
    <w:p>
      <w:pPr>
        <w:pStyle w:val="Lista"/>
      </w:pPr>
      <w:r>
        <w:t xml:space="preserve">see TG §2.6.2 for general guidance about editorial hyphens </w:t>
      </w:r>
      <w:r>
        <w:rPr>
          <w:noProof/>
        </w:rPr>
        <w:t>(</w:t>
      </w:r>
      <w:r>
        <w:t>for compound segmentation)</w:t>
      </w:r>
    </w:p>
    <w:p>
      <w:pPr>
        <w:pStyle w:val="Lista"/>
      </w:pPr>
      <w:r>
        <w:t>hyphens should never be used at the ends of epigraphic lines</w:t>
      </w:r>
    </w:p>
    <w:p>
      <w:pPr>
        <w:pStyle w:val="Lista2"/>
      </w:pPr>
      <w:r>
        <w:t xml:space="preserve">if a line beginning interrupts a word, the element encoding the new line must take the attribute </w:t>
      </w:r>
      <w:r>
        <w:rPr>
          <w:rStyle w:val="Codeattribute"/>
        </w:rPr>
        <w:t>@break</w:t>
      </w:r>
      <w:r>
        <w:rPr>
          <w:rStyle w:val="Code"/>
        </w:rPr>
        <w:t>=</w:t>
      </w:r>
      <w:r>
        <w:rPr>
          <w:rStyle w:val="Codevalue"/>
        </w:rPr>
        <w:t>"no"</w:t>
      </w:r>
    </w:p>
    <w:p>
      <w:pPr>
        <w:pStyle w:val="Lista2"/>
      </w:pPr>
      <w:r>
        <w:t xml:space="preserve">the same applies to </w:t>
      </w:r>
      <w:r>
        <w:rPr>
          <w:rStyle w:val="Code"/>
        </w:rPr>
        <w:t>&lt;pb/&gt;</w:t>
      </w:r>
      <w:r>
        <w:t xml:space="preserve"> and </w:t>
      </w:r>
      <w:r>
        <w:rPr>
          <w:rStyle w:val="Code"/>
        </w:rPr>
        <w:t>&lt;milestone/&gt;</w:t>
      </w:r>
      <w:r>
        <w:t xml:space="preserve"> elements</w:t>
      </w:r>
    </w:p>
    <w:p>
      <w:pPr>
        <w:pStyle w:val="Lista"/>
      </w:pPr>
      <w:r>
        <w:t xml:space="preserve">when an editorial hyphen </w:t>
      </w:r>
      <w:r>
        <w:rPr>
          <w:noProof/>
        </w:rPr>
        <w:t>(</w:t>
      </w:r>
      <w:r>
        <w:t xml:space="preserve">marking an in-compound word boundary) coincides with one of the above elements or with a </w:t>
      </w:r>
      <w:r>
        <w:rPr>
          <w:rStyle w:val="Code"/>
        </w:rPr>
        <w:t>&lt;space/&gt;</w:t>
      </w:r>
      <w:r>
        <w:t>, the hyphen shall be placed at the beginning of the text after the intervening element</w:t>
      </w:r>
      <w:r>
        <w:rPr>
          <w:noProof/>
        </w:rPr>
        <w:t>(</w:t>
      </w:r>
      <w:r>
        <w:t>s)</w:t>
      </w:r>
    </w:p>
    <w:p>
      <w:pPr>
        <w:pStyle w:val="Lista"/>
      </w:pPr>
      <w:r>
        <w:t>for other cases where editorial hyphenation interacts with markup, follow the directions for editorial spaces in §</w:t>
      </w:r>
      <w:r>
        <w:fldChar w:fldCharType="begin"/>
      </w:r>
      <w:r>
        <w:instrText xml:space="preserve"> REF _Ref43984944 \w \h  \* MERGEFORMAT </w:instrText>
      </w:r>
      <w:r>
        <w:fldChar w:fldCharType="separate"/>
      </w:r>
      <w:r>
        <w:t>8.1.2</w:t>
      </w:r>
      <w:r>
        <w:fldChar w:fldCharType="end"/>
      </w:r>
      <w:r>
        <w:t xml:space="preserve"> above</w:t>
      </w:r>
    </w:p>
    <w:p>
      <w:pPr>
        <w:pStyle w:val="Lista2"/>
      </w:pPr>
      <w:r>
        <w:t>unlike space, hyphens may be used without technical worries at the beginning or end of text-containing elements; however, since our hyphens are editorial additions to the text, they should, where practicable, not be included in markup that concerns the inscribed text, e.g.</w:t>
      </w:r>
    </w:p>
    <w:p>
      <w:pPr>
        <w:pStyle w:val="Lista3"/>
      </w:pPr>
      <w:r>
        <w:rPr>
          <w:rStyle w:val="Codetext"/>
        </w:rPr>
        <w:t>sarva-</w:t>
      </w:r>
      <w:r>
        <w:rPr>
          <w:rStyle w:val="Code"/>
        </w:rPr>
        <w:t>&lt;unclear&gt;</w:t>
      </w:r>
      <w:r>
        <w:rPr>
          <w:rStyle w:val="Codetext"/>
        </w:rPr>
        <w:t>lokā</w:t>
      </w:r>
      <w:r>
        <w:rPr>
          <w:rStyle w:val="Code"/>
        </w:rPr>
        <w:t>&lt;/unclear&gt;</w:t>
      </w:r>
      <w:r>
        <w:rPr>
          <w:rStyle w:val="Codetext"/>
        </w:rPr>
        <w:t>nām</w:t>
      </w:r>
      <w:r>
        <w:t xml:space="preserve"> is preferable to </w:t>
      </w:r>
      <w:r>
        <w:rPr>
          <w:rStyle w:val="Codetext"/>
        </w:rPr>
        <w:t>sarva</w:t>
      </w:r>
      <w:r>
        <w:rPr>
          <w:rStyle w:val="Code"/>
        </w:rPr>
        <w:t>&lt;unclear&gt;</w:t>
      </w:r>
      <w:r>
        <w:rPr>
          <w:rStyle w:val="Codetext"/>
        </w:rPr>
        <w:t>-lokā</w:t>
      </w:r>
      <w:r>
        <w:rPr>
          <w:rStyle w:val="Code"/>
        </w:rPr>
        <w:t>&lt;/unclear&gt;</w:t>
      </w:r>
      <w:r>
        <w:rPr>
          <w:rStyle w:val="Codetext"/>
        </w:rPr>
        <w:t>nām</w:t>
      </w:r>
      <w:r>
        <w:t>, since the hyphen is not present in the text and therefore not unclear</w:t>
      </w:r>
    </w:p>
    <w:p>
      <w:pPr>
        <w:pStyle w:val="Lista3"/>
      </w:pPr>
      <w:r>
        <w:rPr>
          <w:rStyle w:val="Codetext"/>
        </w:rPr>
        <w:t>viṣaya-</w:t>
      </w:r>
      <w:r>
        <w:rPr>
          <w:rStyle w:val="Code"/>
        </w:rPr>
        <w:t>&lt;abbr&gt;</w:t>
      </w:r>
      <w:r>
        <w:rPr>
          <w:rStyle w:val="Codetext"/>
        </w:rPr>
        <w:t>saṁ</w:t>
      </w:r>
      <w:r>
        <w:rPr>
          <w:rStyle w:val="Code"/>
        </w:rPr>
        <w:t>&lt;/abbr&gt;</w:t>
      </w:r>
      <w:r>
        <w:t xml:space="preserve"> is likewise preferable to </w:t>
      </w:r>
      <w:r>
        <w:rPr>
          <w:rStyle w:val="Codetext"/>
        </w:rPr>
        <w:t>viṣaya</w:t>
      </w:r>
      <w:r>
        <w:rPr>
          <w:rStyle w:val="Code"/>
        </w:rPr>
        <w:t>&lt;abbr&gt;</w:t>
      </w:r>
      <w:r>
        <w:rPr>
          <w:rStyle w:val="Codetext"/>
        </w:rPr>
        <w:t>-saṁ</w:t>
      </w:r>
      <w:r>
        <w:rPr>
          <w:rStyle w:val="Code"/>
        </w:rPr>
        <w:t>&lt;/abbr&gt;</w:t>
      </w:r>
      <w:r>
        <w:t xml:space="preserve">, since the hyphen, not being there, is not part of the abbreviation (where </w:t>
      </w:r>
      <w:r>
        <w:rPr>
          <w:rStyle w:val="Foreign"/>
        </w:rPr>
        <w:t>saṁ</w:t>
      </w:r>
      <w:r>
        <w:t xml:space="preserve"> is understood to stand for </w:t>
      </w:r>
      <w:r>
        <w:rPr>
          <w:rStyle w:val="Foreign"/>
        </w:rPr>
        <w:t>saṁbaddha</w:t>
      </w:r>
      <w:r>
        <w:t>)</w:t>
      </w:r>
    </w:p>
    <w:p>
      <w:pPr>
        <w:pStyle w:val="Lista2"/>
      </w:pPr>
      <w:r>
        <w:t>however, there is no need to split phrase-level elements around an editorial hyphen even if, strictly speaking, the editorial hyphen is not qualified by the element, e.g.</w:t>
      </w:r>
    </w:p>
    <w:p>
      <w:pPr>
        <w:pStyle w:val="Lista3"/>
      </w:pPr>
      <w:r>
        <w:rPr>
          <w:rStyle w:val="Codetext"/>
        </w:rPr>
        <w:lastRenderedPageBreak/>
        <w:t>sar</w:t>
      </w:r>
      <w:r>
        <w:rPr>
          <w:rStyle w:val="Code"/>
        </w:rPr>
        <w:t>&lt;unclear&gt;</w:t>
      </w:r>
      <w:r>
        <w:rPr>
          <w:rStyle w:val="Codetext"/>
        </w:rPr>
        <w:t>va-lokā</w:t>
      </w:r>
      <w:r>
        <w:rPr>
          <w:rStyle w:val="Code"/>
        </w:rPr>
        <w:t>&lt;/unclear&gt;</w:t>
      </w:r>
      <w:r>
        <w:rPr>
          <w:rStyle w:val="Codetext"/>
        </w:rPr>
        <w:t>nām</w:t>
      </w:r>
      <w:r>
        <w:t xml:space="preserve"> is the preferred encoding, though the hyphen, not being present in the text, is not unclear, so a more accurate but less practicable encoding would be </w:t>
      </w:r>
      <w:r>
        <w:rPr>
          <w:rStyle w:val="Codetext"/>
        </w:rPr>
        <w:t>sar</w:t>
      </w:r>
      <w:r>
        <w:rPr>
          <w:rStyle w:val="Code"/>
        </w:rPr>
        <w:t>&lt;unclear&gt;</w:t>
      </w:r>
      <w:r>
        <w:rPr>
          <w:rStyle w:val="Codetext"/>
        </w:rPr>
        <w:t>va</w:t>
      </w:r>
      <w:r>
        <w:rPr>
          <w:rStyle w:val="Code"/>
        </w:rPr>
        <w:t>&lt;/unclear&gt;-&lt;unclear&gt;</w:t>
      </w:r>
      <w:r>
        <w:rPr>
          <w:rStyle w:val="Codetext"/>
        </w:rPr>
        <w:t>lokā</w:t>
      </w:r>
      <w:r>
        <w:rPr>
          <w:rStyle w:val="Code"/>
        </w:rPr>
        <w:t>&lt;/unclear&gt;</w:t>
      </w:r>
      <w:r>
        <w:rPr>
          <w:rStyle w:val="Codetext"/>
        </w:rPr>
        <w:t>nām</w:t>
      </w:r>
    </w:p>
    <w:p>
      <w:pPr>
        <w:pStyle w:val="Cmsor2"/>
      </w:pPr>
      <w:bookmarkStart w:id="740" w:name="_7ept2hrl5gak" w:colFirst="0" w:colLast="0"/>
      <w:bookmarkStart w:id="741" w:name="_Ref43978660"/>
      <w:bookmarkStart w:id="742" w:name="_Toc183083880"/>
      <w:bookmarkEnd w:id="740"/>
      <w:r>
        <w:t>Top to bottom hierarchy</w:t>
      </w:r>
      <w:bookmarkEnd w:id="741"/>
      <w:bookmarkEnd w:id="742"/>
    </w:p>
    <w:p>
      <w:pPr>
        <w:pStyle w:val="Lista"/>
      </w:pPr>
      <w:r>
        <w:t>while applying markup to encode various features, it is useful to keep in mind the rough hierarchy outlined below</w:t>
      </w:r>
    </w:p>
    <w:p>
      <w:pPr>
        <w:pStyle w:val="Lista2"/>
      </w:pPr>
      <w:r>
        <w:t>the tiers presented below comprise an arbitrary hierarchy practical for our purposes, which does not wholly coincide with the XML hierarchy of TEI documents in general</w:t>
      </w:r>
    </w:p>
    <w:p>
      <w:pPr>
        <w:pStyle w:val="Lista2"/>
      </w:pPr>
      <w:r>
        <w:t>any element of a particular tier may contain elements of a lower tier and in many cases also elements of the same tier, but may not contain elements of a higher tier</w:t>
      </w:r>
    </w:p>
    <w:p>
      <w:pPr>
        <w:pStyle w:val="Lista2"/>
      </w:pPr>
      <w:r>
        <w:t xml:space="preserve">in case of overlap, elements lower in the hierarchy must give way to higher-tier elements, i.e. the lower-tier element must be split into two parts across the boundary of the higher-tier element </w:t>
      </w:r>
      <w:r>
        <w:rPr>
          <w:noProof/>
        </w:rPr>
        <w:t>(</w:t>
      </w:r>
      <w:r>
        <w:t>examples below)</w:t>
      </w:r>
    </w:p>
    <w:p>
      <w:pPr>
        <w:pStyle w:val="Cmsor3"/>
      </w:pPr>
      <w:bookmarkStart w:id="743" w:name="_oo0c5sndse6h" w:colFirst="0" w:colLast="0"/>
      <w:bookmarkStart w:id="744" w:name="_Ref43979443"/>
      <w:bookmarkStart w:id="745" w:name="_Toc183083881"/>
      <w:bookmarkEnd w:id="743"/>
      <w:r>
        <w:t>Tier 1, block-level elements representing XML structure and extrinsic structure</w:t>
      </w:r>
      <w:bookmarkEnd w:id="744"/>
      <w:bookmarkEnd w:id="745"/>
    </w:p>
    <w:p>
      <w:pPr>
        <w:pStyle w:val="Lista"/>
      </w:pPr>
      <w:r>
        <w:t xml:space="preserve">text divisions: the edition </w:t>
      </w:r>
      <w:r>
        <w:rPr>
          <w:rStyle w:val="Code"/>
        </w:rPr>
        <w:t>&lt;div&gt;</w:t>
      </w:r>
      <w:r>
        <w:t xml:space="preserve"> wraps everything within your edition</w:t>
      </w:r>
    </w:p>
    <w:p>
      <w:pPr>
        <w:pStyle w:val="Lista"/>
      </w:pPr>
      <w:r>
        <w:t xml:space="preserve">if textpart divisions </w:t>
      </w:r>
      <w:r>
        <w:rPr>
          <w:noProof/>
        </w:rPr>
        <w:t>(</w:t>
      </w:r>
      <w:r>
        <w:t>§</w:t>
      </w:r>
      <w:r>
        <w:fldChar w:fldCharType="begin"/>
      </w:r>
      <w:r>
        <w:instrText xml:space="preserve"> REF _Ref43978987 \r \h  \* MERGEFORMAT </w:instrText>
      </w:r>
      <w:r>
        <w:fldChar w:fldCharType="separate"/>
      </w:r>
      <w:r>
        <w:t>3.2</w:t>
      </w:r>
      <w:r>
        <w:fldChar w:fldCharType="end"/>
      </w:r>
      <w:r>
        <w:t xml:space="preserve">) are present, then these are the direct children of the edition </w:t>
      </w:r>
      <w:r>
        <w:rPr>
          <w:rStyle w:val="Code"/>
        </w:rPr>
        <w:t>&lt;div&gt;</w:t>
      </w:r>
      <w:r>
        <w:t xml:space="preserve"> and wrap everything else</w:t>
      </w:r>
    </w:p>
    <w:p>
      <w:pPr>
        <w:pStyle w:val="Cmsor3"/>
      </w:pPr>
      <w:bookmarkStart w:id="746" w:name="_avslxtgod3of" w:colFirst="0" w:colLast="0"/>
      <w:bookmarkStart w:id="747" w:name="_Toc183083882"/>
      <w:bookmarkEnd w:id="746"/>
      <w:r>
        <w:t>Tier 2, block-level elements representing intrinsic structure</w:t>
      </w:r>
      <w:bookmarkEnd w:id="747"/>
    </w:p>
    <w:p>
      <w:pPr>
        <w:pStyle w:val="Lista"/>
      </w:pPr>
      <w:r>
        <w:t xml:space="preserve">all text in your edition must be contained in one of the block-level elements representing intrinsic structure: </w:t>
      </w:r>
      <w:r>
        <w:rPr>
          <w:rStyle w:val="Code"/>
        </w:rPr>
        <w:t>&lt;p&gt;</w:t>
      </w:r>
      <w:r>
        <w:t xml:space="preserve">, </w:t>
      </w:r>
      <w:r>
        <w:rPr>
          <w:rStyle w:val="Code"/>
        </w:rPr>
        <w:t>&lt;ab&gt;</w:t>
      </w:r>
      <w:r>
        <w:t xml:space="preserve">, or </w:t>
      </w:r>
      <w:r>
        <w:rPr>
          <w:rStyle w:val="Code"/>
        </w:rPr>
        <w:t>&lt;lg&gt;</w:t>
      </w:r>
      <w:r>
        <w:t xml:space="preserve"> and </w:t>
      </w:r>
      <w:r>
        <w:rPr>
          <w:rStyle w:val="Code"/>
        </w:rPr>
        <w:t>&lt;l&gt;</w:t>
      </w:r>
    </w:p>
    <w:p>
      <w:pPr>
        <w:pStyle w:val="Lista"/>
      </w:pPr>
      <w:r>
        <w:t>these elements must appear directly within the divisions, never outside them</w:t>
      </w:r>
    </w:p>
    <w:p>
      <w:pPr>
        <w:pStyle w:val="Lista"/>
      </w:pPr>
      <w:r>
        <w:t xml:space="preserve">these elements must never be nested inside another element of this tier, except that </w:t>
      </w:r>
      <w:r>
        <w:rPr>
          <w:rStyle w:val="Code"/>
        </w:rPr>
        <w:t>&lt;l&gt;</w:t>
      </w:r>
      <w:r>
        <w:t xml:space="preserve"> elements must always be nested in </w:t>
      </w:r>
      <w:r>
        <w:rPr>
          <w:rStyle w:val="Code"/>
        </w:rPr>
        <w:t>&lt;lg&gt;</w:t>
      </w:r>
      <w:r>
        <w:t xml:space="preserve"> elements</w:t>
      </w:r>
    </w:p>
    <w:p>
      <w:pPr>
        <w:pStyle w:val="Lista"/>
      </w:pPr>
      <w:r>
        <w:t xml:space="preserve">as a special block-level container, </w:t>
      </w:r>
      <w:r>
        <w:rPr>
          <w:rStyle w:val="Code"/>
        </w:rPr>
        <w:t>&lt;fw&gt;</w:t>
      </w:r>
      <w:r>
        <w:t xml:space="preserve"> will normally be nested within one of the above regular block-level containers, but may in some unlikely cases be outside them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
      </w:pPr>
      <w:r>
        <w:t xml:space="preserve">as a special block-level container, </w:t>
      </w:r>
      <w:r>
        <w:rPr>
          <w:rStyle w:val="Code"/>
        </w:rPr>
        <w:t>&lt;list&gt;</w:t>
      </w:r>
      <w:r>
        <w:t xml:space="preserve"> will always be nested within </w:t>
      </w:r>
      <w:r>
        <w:rPr>
          <w:rStyle w:val="Code"/>
        </w:rPr>
        <w:t>&lt;p&gt;</w:t>
      </w:r>
    </w:p>
    <w:p>
      <w:pPr>
        <w:pStyle w:val="Cmsor3"/>
      </w:pPr>
      <w:bookmarkStart w:id="748" w:name="_b4084bcsknv2" w:colFirst="0" w:colLast="0"/>
      <w:bookmarkStart w:id="749" w:name="_Ref43979552"/>
      <w:bookmarkStart w:id="750" w:name="_Toc183083883"/>
      <w:bookmarkEnd w:id="748"/>
      <w:r>
        <w:t>Tier 3, empty elements representing extrinsic structure</w:t>
      </w:r>
      <w:bookmarkEnd w:id="749"/>
      <w:bookmarkEnd w:id="750"/>
    </w:p>
    <w:p>
      <w:pPr>
        <w:pStyle w:val="Lista"/>
      </w:pPr>
      <w:r>
        <w:t xml:space="preserve">elements marking transition points, namely line beginnings </w:t>
      </w:r>
      <w:r>
        <w:rPr>
          <w:noProof/>
        </w:rPr>
        <w:t>(</w:t>
      </w:r>
      <w:r>
        <w:t>§</w:t>
      </w:r>
      <w:r>
        <w:fldChar w:fldCharType="begin"/>
      </w:r>
      <w:r>
        <w:instrText xml:space="preserve"> REF _Ref43980100 \r \h  \* MERGEFORMAT </w:instrText>
      </w:r>
      <w:r>
        <w:fldChar w:fldCharType="separate"/>
      </w:r>
      <w:r>
        <w:t>3.5.2</w:t>
      </w:r>
      <w:r>
        <w:fldChar w:fldCharType="end"/>
      </w:r>
      <w:r>
        <w:t xml:space="preserve">), page beginnings </w:t>
      </w:r>
      <w:r>
        <w:rPr>
          <w:noProof/>
        </w:rPr>
        <w:t>(</w:t>
      </w:r>
      <w:r>
        <w:t>§</w:t>
      </w:r>
      <w:r>
        <w:fldChar w:fldCharType="begin"/>
      </w:r>
      <w:r>
        <w:instrText xml:space="preserve"> REF _Ref183083980 \r \h </w:instrText>
      </w:r>
      <w:r>
        <w:fldChar w:fldCharType="separate"/>
      </w:r>
      <w:r>
        <w:t>3.4.2</w:t>
      </w:r>
      <w:r>
        <w:fldChar w:fldCharType="end"/>
      </w:r>
      <w:r>
        <w:t xml:space="preserve">) and pagelike milestones </w:t>
      </w:r>
      <w:r>
        <w:rPr>
          <w:noProof/>
        </w:rPr>
        <w:t>(</w:t>
      </w:r>
      <w:r>
        <w:t>§</w:t>
      </w:r>
      <w:r>
        <w:fldChar w:fldCharType="begin"/>
      </w:r>
      <w:r>
        <w:instrText xml:space="preserve"> REF _Ref43986679 \w \h  \* MERGEFORMAT </w:instrText>
      </w:r>
      <w:r>
        <w:fldChar w:fldCharType="separate"/>
      </w:r>
      <w:r>
        <w:t>3.4.3</w:t>
      </w:r>
      <w:r>
        <w:fldChar w:fldCharType="end"/>
      </w:r>
      <w:r>
        <w:t>), must normally be placed within tier-2 elements</w:t>
      </w:r>
      <w:r>
        <w:rPr>
          <w:rStyle w:val="Lbjegyzet-hivatkozs"/>
        </w:rPr>
        <w:footnoteReference w:id="53"/>
      </w:r>
    </w:p>
    <w:p>
      <w:pPr>
        <w:pStyle w:val="Lista2"/>
      </w:pPr>
      <w:r>
        <w:rPr>
          <w:rStyle w:val="Foreign"/>
        </w:rPr>
        <w:t>except</w:t>
      </w:r>
      <w:r>
        <w:t xml:space="preserve"> special cases where such transition points cannot be integrated into the text following them, namely</w:t>
      </w:r>
    </w:p>
    <w:p>
      <w:pPr>
        <w:pStyle w:val="Lista3"/>
      </w:pPr>
      <w:r>
        <w:t xml:space="preserve">page beginnings for the first and last blank pages of a set of copper plates </w:t>
      </w:r>
      <w:r>
        <w:rPr>
          <w:noProof/>
        </w:rPr>
        <w:t>(</w:t>
      </w:r>
      <w:r>
        <w:t>§</w:t>
      </w:r>
      <w:r>
        <w:fldChar w:fldCharType="begin"/>
      </w:r>
      <w:r>
        <w:instrText xml:space="preserve"> REF _Ref182318940 \r \h </w:instrText>
      </w:r>
      <w:r>
        <w:fldChar w:fldCharType="separate"/>
      </w:r>
      <w:r>
        <w:t>3.4.2.1</w:t>
      </w:r>
      <w:r>
        <w:fldChar w:fldCharType="end"/>
      </w:r>
      <w:r>
        <w:t>), which have no associated text</w:t>
      </w:r>
    </w:p>
    <w:p>
      <w:pPr>
        <w:pStyle w:val="Lista3"/>
      </w:pPr>
      <w:r>
        <w:t xml:space="preserve">reconstructed transition points </w:t>
      </w:r>
      <w:r>
        <w:rPr>
          <w:noProof/>
        </w:rPr>
        <w:t>(</w:t>
      </w:r>
      <w:r>
        <w:t xml:space="preserve">of any kind) in massive initial or medial lacunae </w:t>
      </w:r>
      <w:r>
        <w:rPr>
          <w:noProof/>
        </w:rPr>
        <w:t>(</w:t>
      </w:r>
      <w:r>
        <w:t>§</w:t>
      </w:r>
      <w:r>
        <w:fldChar w:fldCharType="begin"/>
      </w:r>
      <w:r>
        <w:instrText xml:space="preserve"> REF _Ref43981711 \w \h  \* MERGEFORMAT </w:instrText>
      </w:r>
      <w:r>
        <w:fldChar w:fldCharType="separate"/>
      </w:r>
      <w:r>
        <w:t>5.4.7</w:t>
      </w:r>
      <w:r>
        <w:fldChar w:fldCharType="end"/>
      </w:r>
      <w:r>
        <w:t>)</w:t>
      </w:r>
    </w:p>
    <w:p>
      <w:pPr>
        <w:pStyle w:val="Cmsor3"/>
      </w:pPr>
      <w:bookmarkStart w:id="751" w:name="_6kukm0ycu92" w:colFirst="0" w:colLast="0"/>
      <w:bookmarkStart w:id="752" w:name="_Ref43979566"/>
      <w:bookmarkStart w:id="753" w:name="_Toc183083884"/>
      <w:bookmarkEnd w:id="751"/>
      <w:r>
        <w:t>Tier 4, empty elements representing local features</w:t>
      </w:r>
      <w:bookmarkEnd w:id="752"/>
      <w:bookmarkEnd w:id="753"/>
    </w:p>
    <w:p>
      <w:pPr>
        <w:pStyle w:val="Lista"/>
      </w:pPr>
      <w:r>
        <w:t xml:space="preserve">elements belonging to this tier are spaces </w:t>
      </w:r>
      <w:r>
        <w:rPr>
          <w:noProof/>
        </w:rPr>
        <w:t>(</w:t>
      </w:r>
      <w:r>
        <w:t>§</w:t>
      </w:r>
      <w:r>
        <w:fldChar w:fldCharType="begin"/>
      </w:r>
      <w:r>
        <w:instrText xml:space="preserve"> REF _Ref43989284 \w \h  \* MERGEFORMAT </w:instrText>
      </w:r>
      <w:r>
        <w:fldChar w:fldCharType="separate"/>
      </w:r>
      <w:r>
        <w:t>4.3</w:t>
      </w:r>
      <w:r>
        <w:fldChar w:fldCharType="end"/>
      </w:r>
      <w:r>
        <w:t xml:space="preserve">) and unrestored lacunae </w:t>
      </w:r>
      <w:r>
        <w:rPr>
          <w:noProof/>
        </w:rPr>
        <w:t>(</w:t>
      </w:r>
      <w:r>
        <w:t>§</w:t>
      </w:r>
      <w:r>
        <w:fldChar w:fldCharType="begin"/>
      </w:r>
      <w:r>
        <w:instrText xml:space="preserve"> REF _Ref43979611 \r \h  \* MERGEFORMAT </w:instrText>
      </w:r>
      <w:r>
        <w:fldChar w:fldCharType="separate"/>
      </w:r>
      <w:r>
        <w:t>5.4</w:t>
      </w:r>
      <w:r>
        <w:fldChar w:fldCharType="end"/>
      </w:r>
      <w:r>
        <w:t xml:space="preserve">) including lacunae with known metre </w:t>
      </w:r>
      <w:r>
        <w:rPr>
          <w:noProof/>
        </w:rPr>
        <w:t>(</w:t>
      </w:r>
      <w:r>
        <w:t>§</w:t>
      </w:r>
      <w:r>
        <w:fldChar w:fldCharType="begin"/>
      </w:r>
      <w:r>
        <w:instrText xml:space="preserve"> REF _Ref43981586 \w \h  \* MERGEFORMAT </w:instrText>
      </w:r>
      <w:r>
        <w:fldChar w:fldCharType="separate"/>
      </w:r>
      <w:r>
        <w:t>5.4.4</w:t>
      </w:r>
      <w:r>
        <w:fldChar w:fldCharType="end"/>
      </w:r>
      <w:r>
        <w:t>)</w:t>
      </w:r>
    </w:p>
    <w:p>
      <w:pPr>
        <w:pStyle w:val="Lista"/>
      </w:pPr>
      <w:r>
        <w:t>these empty elements with a spatial extent must by default be contained within tier-2 elements and must not be placed before the first tier-3 element of a document</w:t>
      </w:r>
    </w:p>
    <w:p>
      <w:pPr>
        <w:pStyle w:val="Lista2"/>
      </w:pPr>
      <w:r>
        <w:rPr>
          <w:rStyle w:val="Foreign"/>
        </w:rPr>
        <w:t>except</w:t>
      </w:r>
      <w:r>
        <w:t xml:space="preserve"> that when necessary, lacuna markup may appear outside an element of intrinsic structure and before the first tier-3 element  </w:t>
      </w:r>
      <w:r>
        <w:rPr>
          <w:noProof/>
        </w:rPr>
        <w:t>(</w:t>
      </w:r>
      <w:r>
        <w:t>§</w:t>
      </w:r>
      <w:r>
        <w:fldChar w:fldCharType="begin"/>
      </w:r>
      <w:r>
        <w:instrText xml:space="preserve"> REF _Ref43981711 \w \h  \* MERGEFORMAT </w:instrText>
      </w:r>
      <w:r>
        <w:fldChar w:fldCharType="separate"/>
      </w:r>
      <w:r>
        <w:t>5.4.7</w:t>
      </w:r>
      <w:r>
        <w:fldChar w:fldCharType="end"/>
      </w:r>
      <w:r>
        <w:t>)</w:t>
      </w:r>
    </w:p>
    <w:p>
      <w:pPr>
        <w:pStyle w:val="Lista"/>
      </w:pPr>
      <w:r>
        <w:lastRenderedPageBreak/>
        <w:t>these empty elements with a spatial extent must give way to elements of tier 3 and above in case of conflict</w:t>
      </w:r>
    </w:p>
    <w:p>
      <w:pPr>
        <w:pStyle w:val="Lista2"/>
      </w:pPr>
      <w:r>
        <w:t xml:space="preserve">thus, a space or lacuna interrupted by the start-tag or end-tag of any element of intrinsic structure </w:t>
      </w:r>
      <w:r>
        <w:rPr>
          <w:noProof/>
        </w:rPr>
        <w:t>(</w:t>
      </w:r>
      <w:r>
        <w:t xml:space="preserve">e.g. a verse line) or by an element of extrinsic structure </w:t>
      </w:r>
      <w:r>
        <w:rPr>
          <w:noProof/>
        </w:rPr>
        <w:t>(</w:t>
      </w:r>
      <w:r>
        <w:t>e.g. a line break) must be encoded as two separate instances</w:t>
      </w:r>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8.2.4</w:t>
              </w:r>
            </w:fldSimple>
            <w:r>
              <w:t>.</w:t>
            </w:r>
            <w:fldSimple w:instr=" SEQ Example \* ALPHABETIC \s 3 ">
              <w:r>
                <w:rPr>
                  <w:noProof/>
                </w:rPr>
                <w:t>A</w:t>
              </w:r>
            </w:fldSimple>
            <w:r>
              <w:t>: lacuna split across line break</w:t>
            </w:r>
          </w:p>
        </w:tc>
      </w:tr>
      <w:tr>
        <w:tc>
          <w:tcPr>
            <w:tcW w:w="5000" w:type="pct"/>
          </w:tcPr>
          <w:p>
            <w:pPr>
              <w:pStyle w:val="CodeParagraph"/>
              <w:keepNext/>
            </w:pPr>
            <w:r>
              <w:rPr>
                <w:rStyle w:val="Code"/>
              </w:rPr>
              <w:t xml:space="preserve">&lt;lb </w:t>
            </w:r>
            <w:r>
              <w:rPr>
                <w:rStyle w:val="Codeattribute"/>
              </w:rPr>
              <w:t>n</w:t>
            </w:r>
            <w:r>
              <w:rPr>
                <w:rStyle w:val="Code"/>
              </w:rPr>
              <w:t>=</w:t>
            </w:r>
            <w:r>
              <w:rPr>
                <w:rStyle w:val="Codevalue"/>
              </w:rPr>
              <w:t>"1"</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devyām utpanna</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 xml:space="preserve">/&gt;&lt;lb </w:t>
            </w:r>
            <w:r>
              <w:rPr>
                <w:rStyle w:val="Codeattribute"/>
              </w:rPr>
              <w:t>n</w:t>
            </w:r>
            <w:r>
              <w:rPr>
                <w:rStyle w:val="Code"/>
              </w:rPr>
              <w:t>=</w:t>
            </w:r>
            <w:r>
              <w:rPr>
                <w:rStyle w:val="Codevalue"/>
              </w:rPr>
              <w:t>"2"</w:t>
            </w:r>
            <w:r>
              <w:rPr>
                <w:rStyle w:val="Code"/>
              </w:rPr>
              <w:t xml:space="preserve">/&gt;&lt;gap </w:t>
            </w:r>
            <w:r>
              <w:rPr>
                <w:rStyle w:val="Codeattribute"/>
              </w:rPr>
              <w:t>reason</w:t>
            </w:r>
            <w:r>
              <w:rPr>
                <w:rStyle w:val="Code"/>
              </w:rPr>
              <w:t>=</w:t>
            </w:r>
            <w:r>
              <w:rPr>
                <w:rStyle w:val="Codevalue"/>
              </w:rPr>
              <w:t>"lost"</w:t>
            </w:r>
            <w:r>
              <w:rPr>
                <w:rStyle w:val="Code"/>
              </w:rPr>
              <w:t xml:space="preserve"> </w:t>
            </w:r>
            <w:r>
              <w:rPr>
                <w:rStyle w:val="Codeattribute"/>
              </w:rPr>
              <w:t>extent</w:t>
            </w:r>
            <w:r>
              <w:rPr>
                <w:rStyle w:val="Code"/>
              </w:rPr>
              <w:t>=</w:t>
            </w:r>
            <w:r>
              <w:rPr>
                <w:rStyle w:val="Codevalue"/>
              </w:rPr>
              <w:t>"unknown"</w:t>
            </w:r>
            <w:r>
              <w:rPr>
                <w:rStyle w:val="Code"/>
              </w:rPr>
              <w:t>/&gt;</w:t>
            </w:r>
            <w:r>
              <w:rPr>
                <w:rStyle w:val="Codetext"/>
              </w:rPr>
              <w:t>ṭṭārikā-devyām utpannaḥ śrī-mahārājeśvaravarmmā...</w:t>
            </w:r>
          </w:p>
        </w:tc>
      </w:tr>
      <w:tr>
        <w:tc>
          <w:tcPr>
            <w:tcW w:w="5000" w:type="pct"/>
          </w:tcPr>
          <w:p>
            <w:pPr>
              <w:pStyle w:val="TableNote"/>
              <w:rPr>
                <w:rStyle w:val="Code"/>
              </w:rPr>
            </w:pPr>
            <w:r>
              <w:t xml:space="preserve">here, the lacuna between </w:t>
            </w:r>
            <w:r>
              <w:rPr>
                <w:rStyle w:val="Foreign"/>
              </w:rPr>
              <w:t>utpanna</w:t>
            </w:r>
            <w:r>
              <w:t xml:space="preserve"> and </w:t>
            </w:r>
            <w:r>
              <w:rPr>
                <w:rStyle w:val="Foreign"/>
              </w:rPr>
              <w:t>ṭṭārikā</w:t>
            </w:r>
            <w:r>
              <w:t xml:space="preserve"> is encoded as two separate lacunae, one at the end of line 1, and another at the beginning of line 2; the line beginning element stands between these two</w:t>
            </w:r>
          </w:p>
        </w:tc>
      </w:tr>
    </w:tbl>
    <w:p>
      <w:pPr>
        <w:pStyle w:val="Cmsor3"/>
      </w:pPr>
      <w:bookmarkStart w:id="754" w:name="_jr9td4xsvig6" w:colFirst="0" w:colLast="0"/>
      <w:bookmarkStart w:id="755" w:name="_Ref43987901"/>
      <w:bookmarkStart w:id="756" w:name="_Toc183083885"/>
      <w:bookmarkEnd w:id="754"/>
      <w:r>
        <w:t>Tier 5, phrase-level elements</w:t>
      </w:r>
      <w:bookmarkEnd w:id="755"/>
      <w:bookmarkEnd w:id="756"/>
    </w:p>
    <w:p>
      <w:pPr>
        <w:pStyle w:val="Lista"/>
      </w:pPr>
      <w:r>
        <w:t>elements belonging to this tier include:</w:t>
      </w:r>
    </w:p>
    <w:p>
      <w:pPr>
        <w:pStyle w:val="Lista2"/>
      </w:pPr>
      <w:r>
        <w:t xml:space="preserve">feature markup, e.g. for reading difficulties </w:t>
      </w:r>
      <w:r>
        <w:rPr>
          <w:noProof/>
        </w:rPr>
        <w:t>(</w:t>
      </w:r>
      <w:r>
        <w:t>§</w:t>
      </w:r>
      <w:r>
        <w:fldChar w:fldCharType="begin"/>
      </w:r>
      <w:r>
        <w:instrText xml:space="preserve"> REF _Ref43981505 \w \h  \* MERGEFORMAT </w:instrText>
      </w:r>
      <w:r>
        <w:fldChar w:fldCharType="separate"/>
      </w:r>
      <w:r>
        <w:t>5.3</w:t>
      </w:r>
      <w:r>
        <w:fldChar w:fldCharType="end"/>
      </w:r>
      <w:r>
        <w:t xml:space="preserve">) and script </w:t>
      </w:r>
      <w:r>
        <w:rPr>
          <w:noProof/>
        </w:rPr>
        <w:t>(</w:t>
      </w:r>
      <w:r>
        <w:t>§</w:t>
      </w:r>
      <w:r>
        <w:fldChar w:fldCharType="begin"/>
      </w:r>
      <w:r>
        <w:instrText xml:space="preserve"> REF _Ref43985361 \w \h  \* MERGEFORMAT </w:instrText>
      </w:r>
      <w:r>
        <w:fldChar w:fldCharType="separate"/>
      </w:r>
      <w:r>
        <w:t>7.5.5</w:t>
      </w:r>
      <w:r>
        <w:fldChar w:fldCharType="end"/>
      </w:r>
      <w:r>
        <w:t>)</w:t>
      </w:r>
    </w:p>
    <w:p>
      <w:pPr>
        <w:pStyle w:val="Lista2"/>
      </w:pPr>
      <w:r>
        <w:t xml:space="preserve">semantic markup, e.g. for numerals </w:t>
      </w:r>
      <w:r>
        <w:rPr>
          <w:noProof/>
        </w:rPr>
        <w:t>(</w:t>
      </w:r>
      <w:r>
        <w:t>§</w:t>
      </w:r>
      <w:r>
        <w:fldChar w:fldCharType="begin"/>
      </w:r>
      <w:r>
        <w:instrText xml:space="preserve"> REF _Ref43980607 \r \h  \* MERGEFORMAT </w:instrText>
      </w:r>
      <w:r>
        <w:fldChar w:fldCharType="separate"/>
      </w:r>
      <w:r>
        <w:t>7.1</w:t>
      </w:r>
      <w:r>
        <w:fldChar w:fldCharType="end"/>
      </w:r>
      <w:r>
        <w:t xml:space="preserve">), abbreviations </w:t>
      </w:r>
      <w:r>
        <w:rPr>
          <w:noProof/>
        </w:rPr>
        <w:t>(</w:t>
      </w:r>
      <w:r>
        <w:t>§</w:t>
      </w:r>
      <w:r>
        <w:fldChar w:fldCharType="begin"/>
      </w:r>
      <w:r>
        <w:instrText xml:space="preserve"> REF _Ref43989327 \w \h  \* MERGEFORMAT </w:instrText>
      </w:r>
      <w:r>
        <w:fldChar w:fldCharType="separate"/>
      </w:r>
      <w:r>
        <w:t>7.3</w:t>
      </w:r>
      <w:r>
        <w:fldChar w:fldCharType="end"/>
      </w:r>
      <w:r>
        <w:t xml:space="preserve">) and language </w:t>
      </w:r>
      <w:r>
        <w:rPr>
          <w:noProof/>
        </w:rPr>
        <w:t>(</w:t>
      </w:r>
      <w:r>
        <w:t>§</w:t>
      </w:r>
      <w:r>
        <w:fldChar w:fldCharType="begin"/>
      </w:r>
      <w:r>
        <w:instrText xml:space="preserve"> REF _Ref148532549 \r \h </w:instrText>
      </w:r>
      <w:r>
        <w:fldChar w:fldCharType="separate"/>
      </w:r>
      <w:r>
        <w:t>7.2</w:t>
      </w:r>
      <w:r>
        <w:fldChar w:fldCharType="end"/>
      </w:r>
      <w:r>
        <w:t>)</w:t>
      </w:r>
    </w:p>
    <w:p>
      <w:pPr>
        <w:pStyle w:val="Lista2"/>
      </w:pPr>
      <w:r>
        <w:t xml:space="preserve">editorial intervention, e.g. restoration </w:t>
      </w:r>
      <w:r>
        <w:rPr>
          <w:noProof/>
        </w:rPr>
        <w:t>(</w:t>
      </w:r>
      <w:r>
        <w:t>§</w:t>
      </w:r>
      <w:r>
        <w:fldChar w:fldCharType="begin"/>
      </w:r>
      <w:r>
        <w:instrText xml:space="preserve"> REF _Ref43984912 \w \h  \* MERGEFORMAT </w:instrText>
      </w:r>
      <w:r>
        <w:fldChar w:fldCharType="separate"/>
      </w:r>
      <w:r>
        <w:t>5.5</w:t>
      </w:r>
      <w:r>
        <w:fldChar w:fldCharType="end"/>
      </w:r>
      <w:r>
        <w:t xml:space="preserve">), correction </w:t>
      </w:r>
      <w:r>
        <w:rPr>
          <w:noProof/>
        </w:rPr>
        <w:t>(</w:t>
      </w:r>
      <w:r>
        <w:t>§</w:t>
      </w:r>
      <w:r>
        <w:fldChar w:fldCharType="begin"/>
      </w:r>
      <w:r>
        <w:instrText xml:space="preserve"> REF _Ref43981070 \r \h  \* MERGEFORMAT </w:instrText>
      </w:r>
      <w:r>
        <w:fldChar w:fldCharType="separate"/>
      </w:r>
      <w:r>
        <w:t>6.1.4.1</w:t>
      </w:r>
      <w:r>
        <w:fldChar w:fldCharType="end"/>
      </w:r>
      <w:r>
        <w:t xml:space="preserve">) and normalisation </w:t>
      </w:r>
      <w:r>
        <w:rPr>
          <w:noProof/>
        </w:rPr>
        <w:t>(</w:t>
      </w:r>
      <w:r>
        <w:t>§</w:t>
      </w:r>
      <w:r>
        <w:fldChar w:fldCharType="begin"/>
      </w:r>
      <w:r>
        <w:instrText xml:space="preserve"> REF _Ref43979756 \r \h  \* MERGEFORMAT </w:instrText>
      </w:r>
      <w:r>
        <w:fldChar w:fldCharType="separate"/>
      </w:r>
      <w:r>
        <w:t>6.3</w:t>
      </w:r>
      <w:r>
        <w:fldChar w:fldCharType="end"/>
      </w:r>
      <w:r>
        <w:t>)</w:t>
      </w:r>
    </w:p>
    <w:p>
      <w:pPr>
        <w:pStyle w:val="Lista"/>
      </w:pPr>
      <w:r>
        <w:t>such phrase-level markup encoding semantic or descriptive information about specific characters must</w:t>
      </w:r>
    </w:p>
    <w:p>
      <w:pPr>
        <w:pStyle w:val="Lista2"/>
      </w:pPr>
      <w:r>
        <w:t>always be contained within tier-2 elements</w:t>
      </w:r>
    </w:p>
    <w:p>
      <w:pPr>
        <w:pStyle w:val="Lista2"/>
      </w:pPr>
      <w:r>
        <w:t>in case of conflict give way to elements of tier 4 and above</w:t>
      </w:r>
    </w:p>
    <w:p>
      <w:pPr>
        <w:pStyle w:val="Lista"/>
      </w:pPr>
      <w:r>
        <w:t>thus, a phrase-level element interrupted by the start-tag or end-tag of any element of intrinsic structure or by an element of extrinsic structure must be encoded as two separate instances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8.2.5</w:t>
              </w:r>
            </w:fldSimple>
            <w:r>
              <w:t>.</w:t>
            </w:r>
            <w:fldSimple w:instr=" SEQ Example \* ALPHABETIC \s 3 ">
              <w:r>
                <w:rPr>
                  <w:noProof/>
                </w:rPr>
                <w:t>A</w:t>
              </w:r>
            </w:fldSimple>
            <w:r>
              <w:t>: editorial restoration split across verse lines</w:t>
            </w:r>
          </w:p>
        </w:tc>
      </w:tr>
      <w:tr>
        <w:tc>
          <w:tcPr>
            <w:tcW w:w="5000" w:type="pct"/>
          </w:tcPr>
          <w:p>
            <w:pPr>
              <w:pStyle w:val="CodeParagraph"/>
              <w:keepNext/>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"anuṣṭubh"</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&gt;</w:t>
            </w:r>
            <w:r>
              <w:rPr>
                <w:rStyle w:val="Codetext"/>
              </w:rPr>
              <w:t>svadattām para-dattām vā</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&gt;</w:t>
            </w:r>
            <w:r>
              <w:rPr>
                <w:rStyle w:val="Codetext"/>
              </w:rPr>
              <w:t>yo hareta va</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sundharām</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sa viṣṭhāyāṁ kr̥mir bhūtvā</w:t>
            </w:r>
            <w:r>
              <w:rPr>
                <w:rStyle w:val="Code"/>
              </w:rPr>
              <w:t>&lt;/supplied&gt;&lt;/l&gt;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pitr̥</w:t>
            </w:r>
            <w:r>
              <w:rPr>
                <w:rStyle w:val="Code"/>
              </w:rPr>
              <w:t>&lt;/supplied&gt;</w:t>
            </w:r>
            <w:r>
              <w:rPr>
                <w:rStyle w:val="Codetext"/>
              </w:rPr>
              <w:t>bhiḥ saha pacyate</w:t>
            </w:r>
            <w:r>
              <w:rPr>
                <w:rStyle w:val="Code"/>
              </w:rPr>
              <w:t>&lt;/l&gt;</w:t>
            </w:r>
            <w:r>
              <w:rPr>
                <w:rStyle w:val="Codetext"/>
              </w:rPr>
              <w:br/>
            </w:r>
            <w:r>
              <w:rPr>
                <w:rStyle w:val="Code"/>
              </w:rPr>
              <w:t>&lt;/lg&gt;</w:t>
            </w:r>
          </w:p>
        </w:tc>
      </w:tr>
      <w:tr>
        <w:tc>
          <w:tcPr>
            <w:tcW w:w="5000" w:type="pct"/>
          </w:tcPr>
          <w:p>
            <w:pPr>
              <w:pStyle w:val="TableNote"/>
              <w:rPr>
                <w:rStyle w:val="Code"/>
              </w:rPr>
            </w:pPr>
            <w:r>
              <w:t xml:space="preserve">the lost and supplied text in the middle of the stanza is encoded as three separate instances of supplied text: the end of </w:t>
            </w:r>
            <w:r>
              <w:rPr>
                <w:rStyle w:val="Foreign"/>
              </w:rPr>
              <w:t>pāda</w:t>
            </w:r>
            <w:r>
              <w:t xml:space="preserve">s </w:t>
            </w:r>
            <w:r>
              <w:rPr>
                <w:rStyle w:val="Foreign"/>
              </w:rPr>
              <w:t>b</w:t>
            </w:r>
            <w:r>
              <w:t xml:space="preserve">, all of </w:t>
            </w:r>
            <w:r>
              <w:rPr>
                <w:rStyle w:val="Foreign"/>
              </w:rPr>
              <w:t>pāda</w:t>
            </w:r>
            <w:r>
              <w:t xml:space="preserve"> </w:t>
            </w:r>
            <w:r>
              <w:rPr>
                <w:rStyle w:val="Foreign"/>
              </w:rPr>
              <w:t>c</w:t>
            </w:r>
            <w:r>
              <w:t xml:space="preserve">, and the beginning of </w:t>
            </w:r>
            <w:r>
              <w:rPr>
                <w:rStyle w:val="Foreign"/>
              </w:rPr>
              <w:t>pāda</w:t>
            </w:r>
            <w:r>
              <w:t xml:space="preserve"> d</w:t>
            </w:r>
          </w:p>
        </w:tc>
      </w:tr>
    </w:tbl>
    <w:p/>
    <w:p>
      <w:pPr>
        <w:pStyle w:val="Lista"/>
      </w:pPr>
      <w:r>
        <w:t xml:space="preserve">phrase-level elements may usually be nested inside others except for </w:t>
      </w:r>
      <w:r>
        <w:rPr>
          <w:rStyle w:val="Code"/>
        </w:rPr>
        <w:t>&lt;unclear&gt;</w:t>
      </w:r>
      <w:r>
        <w:t>, for which see below</w:t>
      </w:r>
    </w:p>
    <w:p>
      <w:pPr>
        <w:pStyle w:val="Lista2"/>
      </w:pPr>
      <w:r>
        <w:t>otherwise, you may nest phrase-level markup as logic dictates, so long as you avoid overlaps, which must be eliminated by creating separate instances of interrupted markup elements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757" w:name="_Ref44072089"/>
            <w:r>
              <w:t xml:space="preserve">Example </w:t>
            </w:r>
            <w:fldSimple w:instr=" STYLEREF 3 \s ">
              <w:r>
                <w:rPr>
                  <w:noProof/>
                </w:rPr>
                <w:t>8.2.5</w:t>
              </w:r>
            </w:fldSimple>
            <w:r>
              <w:t>.</w:t>
            </w:r>
            <w:fldSimple w:instr=" SEQ Example \* ALPHABETIC \s 3 ">
              <w:r>
                <w:rPr>
                  <w:noProof/>
                </w:rPr>
                <w:t>B</w:t>
              </w:r>
            </w:fldSimple>
            <w:bookmarkEnd w:id="757"/>
            <w:r>
              <w:t>: overlapping phrase-level elements</w:t>
            </w:r>
          </w:p>
        </w:tc>
      </w:tr>
      <w:tr>
        <w:tc>
          <w:tcPr>
            <w:tcW w:w="5000" w:type="pct"/>
          </w:tcPr>
          <w:p>
            <w:pPr>
              <w:jc w:val="center"/>
              <w:rPr>
                <w:rStyle w:val="Codetext"/>
              </w:rPr>
            </w:pPr>
            <w:r>
              <w:rPr>
                <w:rStyle w:val="Foreign"/>
              </w:rPr>
              <w:t>uktañ ca bhagavatā ve</w:t>
            </w:r>
            <w:r>
              <w:rPr>
                <w:rStyle w:val="Foreign"/>
                <w:dstrike/>
              </w:rPr>
              <w:t>da-vyāsena vyāsena vyā</w:t>
            </w:r>
            <w:r>
              <w:rPr>
                <w:rStyle w:val="Foreign"/>
              </w:rPr>
              <w:t>sena</w:t>
            </w:r>
          </w:p>
        </w:tc>
      </w:tr>
      <w:tr>
        <w:tc>
          <w:tcPr>
            <w:tcW w:w="5000" w:type="pct"/>
          </w:tcPr>
          <w:p>
            <w:pPr>
              <w:pStyle w:val="TableNote"/>
              <w:keepNext/>
            </w:pPr>
            <w:r>
              <w:t>the stretch struck out in the text above represents unclear text in the original</w:t>
            </w:r>
          </w:p>
          <w:p>
            <w:pPr>
              <w:pStyle w:val="TableNote"/>
              <w:keepNext/>
            </w:pPr>
            <w:r>
              <w:t xml:space="preserve">the last iteration of </w:t>
            </w:r>
            <w:r>
              <w:rPr>
                <w:rStyle w:val="Foreign"/>
              </w:rPr>
              <w:t>vyāsena</w:t>
            </w:r>
            <w:r>
              <w:t xml:space="preserve"> is scribal dittography, which you as editor suppress</w:t>
            </w:r>
          </w:p>
        </w:tc>
      </w:tr>
      <w:tr>
        <w:tc>
          <w:tcPr>
            <w:tcW w:w="5000" w:type="pct"/>
          </w:tcPr>
          <w:p>
            <w:pPr>
              <w:pStyle w:val="CodeParagraph"/>
              <w:keepNext/>
            </w:pPr>
            <w:r>
              <w:rPr>
                <w:rStyle w:val="Codetext"/>
              </w:rPr>
              <w:t>uktañ ca bhagavatā ve</w:t>
            </w:r>
            <w:r>
              <w:rPr>
                <w:rStyle w:val="Code"/>
              </w:rPr>
              <w:t>&lt;unclear&gt;</w:t>
            </w:r>
            <w:r>
              <w:rPr>
                <w:rStyle w:val="Codetext"/>
              </w:rPr>
              <w:t>da-vyāsena vyāsena</w:t>
            </w:r>
            <w:r>
              <w:rPr>
                <w:rStyle w:val="Code"/>
              </w:rPr>
              <w:t>&lt;/unclear&gt;</w:t>
            </w:r>
            <w:r>
              <w:rPr>
                <w:rStyle w:val="Codetext"/>
              </w:rPr>
              <w:t xml:space="preserve"> </w:t>
            </w:r>
            <w:r>
              <w:rPr>
                <w:rStyle w:val="Code"/>
              </w:rPr>
              <w:t>&lt;surplus&gt;&lt;unclear&gt;</w:t>
            </w:r>
            <w:r>
              <w:rPr>
                <w:rStyle w:val="Codetext"/>
              </w:rPr>
              <w:t>vyā</w:t>
            </w:r>
            <w:r>
              <w:rPr>
                <w:rStyle w:val="Code"/>
              </w:rPr>
              <w:t>&lt;/unclear&gt;</w:t>
            </w:r>
            <w:r>
              <w:rPr>
                <w:rStyle w:val="Codetext"/>
              </w:rPr>
              <w:t>sena</w:t>
            </w:r>
            <w:r>
              <w:rPr>
                <w:rStyle w:val="Code"/>
              </w:rPr>
              <w:t>&lt;/surplus&gt;</w:t>
            </w:r>
          </w:p>
        </w:tc>
      </w:tr>
      <w:tr>
        <w:tc>
          <w:tcPr>
            <w:tcW w:w="5000" w:type="pct"/>
          </w:tcPr>
          <w:p>
            <w:pPr>
              <w:pStyle w:val="TableNote"/>
              <w:rPr>
                <w:rStyle w:val="Code"/>
              </w:rPr>
            </w:pPr>
            <w:r>
              <w:t xml:space="preserve">the </w:t>
            </w:r>
            <w:r>
              <w:rPr>
                <w:rStyle w:val="Code"/>
              </w:rPr>
              <w:t>&lt;unclear&gt;</w:t>
            </w:r>
            <w:r>
              <w:t xml:space="preserve"> element is split into two parts, one in the retained text and one in the suppressed segment</w:t>
            </w:r>
          </w:p>
        </w:tc>
      </w:tr>
    </w:tbl>
    <w:p/>
    <w:p>
      <w:pPr>
        <w:pStyle w:val="Lista"/>
      </w:pPr>
      <w:r>
        <w:t xml:space="preserve">the element </w:t>
      </w:r>
      <w:r>
        <w:rPr>
          <w:rStyle w:val="Code"/>
        </w:rPr>
        <w:t>&lt;unclear&gt;</w:t>
      </w:r>
      <w:r>
        <w:t xml:space="preserve"> must, by EpiDoc rules, contain only text and may never contain any markup elements except </w:t>
      </w:r>
      <w:r>
        <w:rPr>
          <w:rStyle w:val="Code"/>
        </w:rPr>
        <w:t>&lt;g&gt;</w:t>
      </w:r>
      <w:r>
        <w:t>; thus,</w:t>
      </w:r>
    </w:p>
    <w:p>
      <w:pPr>
        <w:pStyle w:val="Lista2"/>
      </w:pPr>
      <w:r>
        <w:t xml:space="preserve">when </w:t>
      </w:r>
      <w:r>
        <w:rPr>
          <w:rStyle w:val="Code"/>
        </w:rPr>
        <w:t>&lt;unclear&gt;</w:t>
      </w:r>
      <w:r>
        <w:t xml:space="preserve"> overlaps with another markup element, it is always </w:t>
      </w:r>
      <w:r>
        <w:rPr>
          <w:rStyle w:val="Code"/>
        </w:rPr>
        <w:t>&lt;unclear&gt;</w:t>
      </w:r>
      <w:r>
        <w:t xml:space="preserve"> that must be split into separate parts inside and outside the other element, as in </w:t>
      </w:r>
      <w:r>
        <w:fldChar w:fldCharType="begin"/>
      </w:r>
      <w:r>
        <w:instrText xml:space="preserve"> REF _Ref44072089 \h  \* MERGEFORMAT </w:instrText>
      </w:r>
      <w:r>
        <w:fldChar w:fldCharType="separate"/>
      </w:r>
      <w:r>
        <w:t xml:space="preserve">Example </w:t>
      </w:r>
      <w:r>
        <w:rPr>
          <w:noProof/>
        </w:rPr>
        <w:t>8.2.5.B</w:t>
      </w:r>
      <w:r>
        <w:fldChar w:fldCharType="end"/>
      </w:r>
      <w:r>
        <w:t xml:space="preserve"> above</w:t>
      </w:r>
    </w:p>
    <w:p>
      <w:pPr>
        <w:pStyle w:val="Lista2"/>
      </w:pPr>
      <w:r>
        <w:t xml:space="preserve">when a different element </w:t>
      </w:r>
      <w:r>
        <w:rPr>
          <w:noProof/>
        </w:rPr>
        <w:t>(</w:t>
      </w:r>
      <w:r>
        <w:t xml:space="preserve">other than </w:t>
      </w:r>
      <w:r>
        <w:rPr>
          <w:rStyle w:val="Code"/>
        </w:rPr>
        <w:t>&lt;g&gt;</w:t>
      </w:r>
      <w:r>
        <w:t xml:space="preserve">) needs to be nested inside </w:t>
      </w:r>
      <w:r>
        <w:rPr>
          <w:rStyle w:val="Code"/>
        </w:rPr>
        <w:t>&lt;unclear&gt;</w:t>
      </w:r>
      <w:r>
        <w:t xml:space="preserve">, then again, </w:t>
      </w:r>
      <w:r>
        <w:rPr>
          <w:rStyle w:val="Code"/>
        </w:rPr>
        <w:t>&lt;unclear&gt;</w:t>
      </w:r>
      <w:r>
        <w:t xml:space="preserve"> must be split into separate parts as in </w:t>
      </w:r>
      <w:r>
        <w:fldChar w:fldCharType="begin"/>
      </w:r>
      <w:r>
        <w:instrText xml:space="preserve"> REF _Ref44072159 \h  \* MERGEFORMAT </w:instrText>
      </w:r>
      <w:r>
        <w:fldChar w:fldCharType="separate"/>
      </w:r>
      <w:r>
        <w:t xml:space="preserve">Example </w:t>
      </w:r>
      <w:r>
        <w:rPr>
          <w:noProof/>
        </w:rPr>
        <w:t>8.2.5.C</w:t>
      </w:r>
      <w:r>
        <w:fldChar w:fldCharType="end"/>
      </w:r>
      <w:r>
        <w:t xml:space="preserve"> below, to allow the nesting of </w:t>
      </w:r>
      <w:r>
        <w:rPr>
          <w:rStyle w:val="Code"/>
        </w:rPr>
        <w:t>&lt;unclear&gt;</w:t>
      </w:r>
      <w:r>
        <w:t xml:space="preserve"> within the other element instead of the other way round</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758" w:name="_Ref44072159"/>
            <w:r>
              <w:lastRenderedPageBreak/>
              <w:t xml:space="preserve">Example </w:t>
            </w:r>
            <w:fldSimple w:instr=" STYLEREF 3 \s ">
              <w:r>
                <w:rPr>
                  <w:noProof/>
                </w:rPr>
                <w:t>8.2.5</w:t>
              </w:r>
            </w:fldSimple>
            <w:r>
              <w:t>.</w:t>
            </w:r>
            <w:fldSimple w:instr=" SEQ Example \* ALPHABETIC \s 3 ">
              <w:r>
                <w:rPr>
                  <w:noProof/>
                </w:rPr>
                <w:t>C</w:t>
              </w:r>
            </w:fldSimple>
            <w:bookmarkEnd w:id="758"/>
            <w:r>
              <w:t>: overlapping phrase-level elements</w:t>
            </w:r>
          </w:p>
        </w:tc>
      </w:tr>
      <w:tr>
        <w:tc>
          <w:tcPr>
            <w:tcW w:w="5000" w:type="pct"/>
          </w:tcPr>
          <w:p>
            <w:pPr>
              <w:jc w:val="center"/>
              <w:rPr>
                <w:rStyle w:val="Codetext"/>
              </w:rPr>
            </w:pPr>
            <w:r>
              <w:rPr>
                <w:rStyle w:val="Foreign"/>
              </w:rPr>
              <w:t>puṇyābhi</w:t>
            </w:r>
            <w:r>
              <w:rPr>
                <w:rStyle w:val="Foreign"/>
                <w:dstrike/>
              </w:rPr>
              <w:t>vriddhaye</w:t>
            </w:r>
          </w:p>
        </w:tc>
      </w:tr>
      <w:tr>
        <w:tc>
          <w:tcPr>
            <w:tcW w:w="5000" w:type="pct"/>
          </w:tcPr>
          <w:p>
            <w:pPr>
              <w:pStyle w:val="TableNote"/>
              <w:keepNext/>
            </w:pPr>
            <w:r>
              <w:t>the stretch struck out in the text above represents unclear text in the original</w:t>
            </w:r>
          </w:p>
          <w:p>
            <w:pPr>
              <w:pStyle w:val="TableNote"/>
              <w:keepNext/>
            </w:pPr>
            <w:r>
              <w:t xml:space="preserve">the spelling </w:t>
            </w:r>
            <w:r>
              <w:rPr>
                <w:rStyle w:val="Foreign"/>
              </w:rPr>
              <w:t>ri</w:t>
            </w:r>
            <w:r>
              <w:t xml:space="preserve"> is non-standard and you, as editor, flag it as such</w:t>
            </w:r>
          </w:p>
        </w:tc>
      </w:tr>
      <w:tr>
        <w:tc>
          <w:tcPr>
            <w:tcW w:w="5000" w:type="pct"/>
          </w:tcPr>
          <w:p>
            <w:pPr>
              <w:pStyle w:val="CodeParagraph"/>
              <w:keepNext/>
            </w:pPr>
            <w:r>
              <w:rPr>
                <w:rStyle w:val="Codetext"/>
              </w:rPr>
              <w:t>puṇyābhi</w:t>
            </w:r>
            <w:r>
              <w:rPr>
                <w:rStyle w:val="Code"/>
              </w:rPr>
              <w:t>&lt;unclear&gt;</w:t>
            </w:r>
            <w:r>
              <w:rPr>
                <w:rStyle w:val="Codetext"/>
              </w:rPr>
              <w:t>v</w:t>
            </w:r>
            <w:r>
              <w:rPr>
                <w:rStyle w:val="Code"/>
              </w:rPr>
              <w:t>&lt;/unclear&gt;&lt;orig&gt;&lt;unclear&gt;</w:t>
            </w:r>
            <w:r>
              <w:rPr>
                <w:rStyle w:val="Codetext"/>
              </w:rPr>
              <w:t>ri</w:t>
            </w:r>
            <w:r>
              <w:rPr>
                <w:rStyle w:val="Code"/>
              </w:rPr>
              <w:t>&lt;/unclear&gt;&lt;/orig&gt;&lt;unclear&gt;</w:t>
            </w:r>
            <w:r>
              <w:rPr>
                <w:rStyle w:val="Codetext"/>
              </w:rPr>
              <w:t>ddhaye</w:t>
            </w:r>
            <w:r>
              <w:rPr>
                <w:rStyle w:val="Code"/>
              </w:rPr>
              <w:t>&lt;/unclear&gt;</w:t>
            </w:r>
          </w:p>
        </w:tc>
      </w:tr>
      <w:tr>
        <w:tc>
          <w:tcPr>
            <w:tcW w:w="5000" w:type="pct"/>
          </w:tcPr>
          <w:p>
            <w:pPr>
              <w:pStyle w:val="TableNote"/>
              <w:rPr>
                <w:rStyle w:val="Codetext"/>
                <w:i/>
              </w:rPr>
            </w:pPr>
            <w:r>
              <w:t xml:space="preserve">the </w:t>
            </w:r>
            <w:r>
              <w:rPr>
                <w:rStyle w:val="Code"/>
              </w:rPr>
              <w:t>&lt;unclear&gt;</w:t>
            </w:r>
            <w:r>
              <w:t xml:space="preserve"> element is split into three parts, one before the flag, one for the flagged segment within the </w:t>
            </w:r>
            <w:r>
              <w:rPr>
                <w:rStyle w:val="Code"/>
              </w:rPr>
              <w:t>&lt;orig&gt;</w:t>
            </w:r>
            <w:r>
              <w:t xml:space="preserve"> tag, and one after it</w:t>
            </w:r>
          </w:p>
        </w:tc>
      </w:tr>
    </w:tbl>
    <w:p>
      <w:pPr>
        <w:pStyle w:val="Cmsor2"/>
      </w:pPr>
      <w:bookmarkStart w:id="759" w:name="_k7hidbku03us" w:colFirst="0" w:colLast="0"/>
      <w:bookmarkStart w:id="760" w:name="_Toc183083886"/>
      <w:bookmarkStart w:id="761" w:name="_Ref43990429"/>
      <w:bookmarkEnd w:id="759"/>
      <w:r>
        <w:t>Logical characters and the granularity of encoding</w:t>
      </w:r>
      <w:bookmarkEnd w:id="760"/>
    </w:p>
    <w:p>
      <w:r>
        <w:t xml:space="preserve">Our original inscriptions are written in a complex script where most physical characters correspond to more than one </w:t>
      </w:r>
      <w:commentRangeStart w:id="762"/>
      <w:r>
        <w:t>logical character</w:t>
      </w:r>
      <w:commentRangeEnd w:id="762"/>
      <w:r>
        <w:rPr>
          <w:rStyle w:val="Jegyzethivatkozs"/>
          <w:rFonts w:cs="Murty Sanskrit"/>
        </w:rPr>
        <w:commentReference w:id="762"/>
      </w:r>
      <w:r>
        <w:t>,</w:t>
      </w:r>
      <w:r>
        <w:rPr>
          <w:rStyle w:val="Lbjegyzet-hivatkozs"/>
        </w:rPr>
        <w:footnoteReference w:id="54"/>
      </w:r>
      <w:r>
        <w:t xml:space="preserve"> while our editions are in Romanised transliteration where some logical characters are represented by two physical characters. This situation has the potential to create confusion in our encoding, which must always be applied on the plane of logical characters. This section addresses that confusion in order to pre-empt it.</w:t>
      </w:r>
    </w:p>
    <w:p>
      <w:pPr>
        <w:pStyle w:val="Lista"/>
      </w:pPr>
      <w:r>
        <w:t>list of markup elements where granularity is an issue</w:t>
      </w:r>
    </w:p>
    <w:p>
      <w:pPr>
        <w:pStyle w:val="Lista2"/>
      </w:pPr>
      <w:r>
        <w:t>block-level elements for intrinsic structure (move the instructions over here or keep where they are and refer from here?)</w:t>
      </w:r>
    </w:p>
    <w:p>
      <w:pPr>
        <w:pStyle w:val="Lista2"/>
      </w:pPr>
      <w:r>
        <w:t>milestones for extrinsic structure (move over here or keep where they are?)</w:t>
      </w:r>
    </w:p>
    <w:p>
      <w:pPr>
        <w:pStyle w:val="Lista2"/>
      </w:pPr>
      <w:r>
        <w:t>phrase-level elements for</w:t>
      </w:r>
    </w:p>
    <w:p>
      <w:pPr>
        <w:pStyle w:val="Lista3"/>
      </w:pPr>
      <w:r>
        <w:t>scribal intervention</w:t>
      </w:r>
    </w:p>
    <w:p>
      <w:pPr>
        <w:pStyle w:val="Lista3"/>
      </w:pPr>
      <w:r>
        <w:t>reading difficulties</w:t>
      </w:r>
    </w:p>
    <w:p>
      <w:pPr>
        <w:pStyle w:val="Lista3"/>
      </w:pPr>
      <w:r>
        <w:t>editorial intervention</w:t>
      </w:r>
    </w:p>
    <w:p>
      <w:pPr>
        <w:pStyle w:val="Lista"/>
      </w:pPr>
      <w:r>
        <w:t>list of situations where the choice of encoding solution is an issue</w:t>
      </w:r>
    </w:p>
    <w:p>
      <w:pPr>
        <w:pStyle w:val="Lista2"/>
      </w:pPr>
      <w:r>
        <w:t>scribal intervention</w:t>
      </w:r>
    </w:p>
    <w:p>
      <w:pPr>
        <w:pStyle w:val="Lista2"/>
      </w:pPr>
      <w:r>
        <w:t>editorial intervention</w:t>
      </w:r>
    </w:p>
    <w:p>
      <w:pPr>
        <w:pStyle w:val="Cmsor1"/>
      </w:pPr>
      <w:bookmarkStart w:id="763" w:name="_Toc183083887"/>
      <w:bookmarkStart w:id="764" w:name="_Ref183087700"/>
      <w:r>
        <w:lastRenderedPageBreak/>
        <w:t>Additional content divisions</w:t>
      </w:r>
      <w:bookmarkEnd w:id="761"/>
      <w:bookmarkEnd w:id="763"/>
      <w:bookmarkEnd w:id="764"/>
    </w:p>
    <w:p>
      <w:pPr>
        <w:pStyle w:val="Cmsor2"/>
      </w:pPr>
      <w:bookmarkStart w:id="765" w:name="_c4m58vl65n98" w:colFirst="0" w:colLast="0"/>
      <w:bookmarkStart w:id="766" w:name="_Ref43978773"/>
      <w:bookmarkStart w:id="767" w:name="_Toc183083888"/>
      <w:bookmarkEnd w:id="765"/>
      <w:r>
        <w:t>The critical apparatus</w:t>
      </w:r>
      <w:bookmarkEnd w:id="766"/>
      <w:bookmarkEnd w:id="767"/>
    </w:p>
    <w:p>
      <w:pPr>
        <w:pStyle w:val="Cmsor3"/>
      </w:pPr>
      <w:bookmarkStart w:id="768" w:name="_wvqmcsurv552" w:colFirst="0" w:colLast="0"/>
      <w:bookmarkStart w:id="769" w:name="_Ref43989643"/>
      <w:bookmarkStart w:id="770" w:name="_Toc183083889"/>
      <w:bookmarkEnd w:id="768"/>
      <w:r>
        <w:t>Overview</w:t>
      </w:r>
      <w:bookmarkEnd w:id="769"/>
      <w:bookmarkEnd w:id="770"/>
    </w:p>
    <w:p>
      <w:pPr>
        <w:pStyle w:val="Lista"/>
      </w:pPr>
      <w:r>
        <w:t>the primary purpose of an apparatus in our project’s diplomatic editions is to record significant alternative readings, restorations and emendations by previous editors</w:t>
      </w:r>
    </w:p>
    <w:p>
      <w:pPr>
        <w:pStyle w:val="Lista2"/>
      </w:pPr>
      <w:r>
        <w:t xml:space="preserve">unless a specific sub-corpus or a particular text requires this, a complete record of minor differences </w:t>
      </w:r>
      <w:r>
        <w:rPr>
          <w:noProof/>
        </w:rPr>
        <w:t>(</w:t>
      </w:r>
      <w:r>
        <w:t>e.g. typing and printing errors, orthographic normalisation or whether a reading is shown as unclear or tentatively read/reconstructed) is not desirable</w:t>
      </w:r>
    </w:p>
    <w:p>
      <w:pPr>
        <w:pStyle w:val="Lista2"/>
      </w:pPr>
      <w:r>
        <w:t>the apparatus is not normally the place to record your own editorial choices such as preferred readings, restorations, emendations, and flagging of any original text as unexpected or inappropriate</w:t>
      </w:r>
    </w:p>
    <w:p>
      <w:pPr>
        <w:pStyle w:val="Lista3"/>
      </w:pPr>
      <w:r>
        <w:t xml:space="preserve">all of these must be encoded in the inline markup within your </w:t>
      </w:r>
      <w:r>
        <w:rPr>
          <w:rStyle w:val="Code"/>
        </w:rPr>
        <w:t xml:space="preserve">&lt;div </w:t>
      </w:r>
      <w:r>
        <w:rPr>
          <w:rStyle w:val="Codeattribute"/>
        </w:rPr>
        <w:t>type</w:t>
      </w:r>
      <w:r>
        <w:rPr>
          <w:rStyle w:val="Code"/>
        </w:rPr>
        <w:t>=</w:t>
      </w:r>
      <w:r>
        <w:rPr>
          <w:rStyle w:val="Codevalue"/>
        </w:rPr>
        <w:t>"edition"</w:t>
      </w:r>
      <w:r>
        <w:rPr>
          <w:rStyle w:val="Code"/>
        </w:rPr>
        <w:t>&gt;</w:t>
      </w:r>
      <w:r>
        <w:t xml:space="preserve"> wherever possible</w:t>
      </w:r>
    </w:p>
    <w:p>
      <w:pPr>
        <w:pStyle w:val="Lista3"/>
      </w:pPr>
      <w:r>
        <w:t>however, apparatus notes may be used to add details or reasoning to such choices, and to record highly tentative proposals you are not confident enough to include in the edition itself</w:t>
      </w:r>
    </w:p>
    <w:p>
      <w:pPr>
        <w:pStyle w:val="Lista"/>
      </w:pPr>
      <w:r>
        <w:t xml:space="preserve">TEI and EpiDoc allow a variety of ways to encode a critical apparatus for a scholarly edition; within the DHARMA project we shall limit ourselves for epigraphical work to an </w:t>
      </w:r>
      <w:r>
        <w:rPr>
          <w:b/>
          <w:bCs/>
        </w:rPr>
        <w:t>external apparatus criticus</w:t>
      </w:r>
    </w:p>
    <w:p>
      <w:pPr>
        <w:pStyle w:val="Lista2"/>
      </w:pPr>
      <w:r>
        <w:t xml:space="preserve">this means that the apparatus entries are encoded in a section separate from the edition </w:t>
      </w:r>
      <w:r>
        <w:rPr>
          <w:noProof/>
        </w:rPr>
        <w:t>(</w:t>
      </w:r>
      <w:r>
        <w:t xml:space="preserve">namely, within the </w:t>
      </w:r>
      <w:r>
        <w:rPr>
          <w:rStyle w:val="Code"/>
        </w:rPr>
        <w:t xml:space="preserve">&lt;div </w:t>
      </w:r>
      <w:r>
        <w:rPr>
          <w:rStyle w:val="Codeattribute"/>
        </w:rPr>
        <w:t>type</w:t>
      </w:r>
      <w:r>
        <w:rPr>
          <w:rStyle w:val="Code"/>
        </w:rPr>
        <w:t>=</w:t>
      </w:r>
      <w:r>
        <w:rPr>
          <w:rStyle w:val="Codevalue"/>
        </w:rPr>
        <w:t>"apparatus"</w:t>
      </w:r>
      <w:r>
        <w:rPr>
          <w:rStyle w:val="Code"/>
        </w:rPr>
        <w:t>&gt;</w:t>
      </w:r>
      <w:r>
        <w:t>) and referenced to locations within the text</w:t>
      </w:r>
    </w:p>
    <w:p>
      <w:pPr>
        <w:pStyle w:val="Lista"/>
      </w:pPr>
      <w:r>
        <w:t>for the sake of project-wide consistency and ease of processing, the external apparatus shall be encoded as follows</w:t>
      </w:r>
    </w:p>
    <w:p>
      <w:pPr>
        <w:pStyle w:val="Lista2"/>
      </w:pPr>
      <w:r>
        <w:t xml:space="preserve">after your </w:t>
      </w:r>
      <w:r>
        <w:rPr>
          <w:rStyle w:val="Code"/>
        </w:rPr>
        <w:t xml:space="preserve">&lt;div </w:t>
      </w:r>
      <w:r>
        <w:rPr>
          <w:rStyle w:val="Codeattribute"/>
        </w:rPr>
        <w:t>type</w:t>
      </w:r>
      <w:r>
        <w:rPr>
          <w:rStyle w:val="Code"/>
        </w:rPr>
        <w:t>=</w:t>
      </w:r>
      <w:r>
        <w:rPr>
          <w:rStyle w:val="Codevalue"/>
        </w:rPr>
        <w:t>"edition"</w:t>
      </w:r>
      <w:r>
        <w:rPr>
          <w:rStyle w:val="Code"/>
        </w:rPr>
        <w:t>&gt;</w:t>
      </w:r>
      <w:r>
        <w:t xml:space="preserve"> element, your document shall include a </w:t>
      </w:r>
      <w:r>
        <w:rPr>
          <w:rStyle w:val="Code"/>
        </w:rPr>
        <w:t xml:space="preserve">&lt;div </w:t>
      </w:r>
      <w:r>
        <w:rPr>
          <w:rStyle w:val="Codeattribute"/>
        </w:rPr>
        <w:t>type</w:t>
      </w:r>
      <w:r>
        <w:rPr>
          <w:rStyle w:val="Code"/>
        </w:rPr>
        <w:t>=</w:t>
      </w:r>
      <w:r>
        <w:rPr>
          <w:rStyle w:val="Codevalue"/>
        </w:rPr>
        <w:t>"apparatus"</w:t>
      </w:r>
      <w:r>
        <w:rPr>
          <w:rStyle w:val="Code"/>
        </w:rPr>
        <w:t>&gt;</w:t>
      </w:r>
      <w:r>
        <w:t xml:space="preserve"> containing the element  </w:t>
      </w:r>
      <w:r>
        <w:rPr>
          <w:rStyle w:val="Code"/>
        </w:rPr>
        <w:t>&lt;listApp&gt;</w:t>
      </w:r>
    </w:p>
    <w:p>
      <w:pPr>
        <w:pStyle w:val="Lista2"/>
      </w:pPr>
      <w:r>
        <w:t xml:space="preserve">within </w:t>
      </w:r>
      <w:r>
        <w:rPr>
          <w:rStyle w:val="Code"/>
        </w:rPr>
        <w:t>&lt;listApp&gt;</w:t>
      </w:r>
      <w:r>
        <w:t xml:space="preserve">, each apparatus entry must be individually wrapped in the element </w:t>
      </w:r>
      <w:r>
        <w:rPr>
          <w:rStyle w:val="Code"/>
        </w:rPr>
        <w:t>&lt;app&gt;</w:t>
      </w:r>
      <w:r>
        <w:t>, which</w:t>
      </w:r>
    </w:p>
    <w:p>
      <w:pPr>
        <w:pStyle w:val="Lista3"/>
      </w:pPr>
      <w:r>
        <w:t xml:space="preserve">must </w:t>
      </w:r>
      <w:r>
        <w:rPr>
          <w:b/>
          <w:bCs/>
        </w:rPr>
        <w:t>mandatorily</w:t>
      </w:r>
      <w:r>
        <w:t xml:space="preserve"> have the attribute </w:t>
      </w:r>
      <w:r>
        <w:rPr>
          <w:rStyle w:val="Codeattribute"/>
        </w:rPr>
        <w:t>@loc</w:t>
      </w:r>
      <w:r>
        <w:t xml:space="preserve"> to indicate the location </w:t>
      </w:r>
      <w:r>
        <w:rPr>
          <w:noProof/>
        </w:rPr>
        <w:t>(</w:t>
      </w:r>
      <w:r>
        <w:t>epigraphic line) to which your entry pertains, as per §</w:t>
      </w:r>
      <w:r>
        <w:fldChar w:fldCharType="begin"/>
      </w:r>
      <w:r>
        <w:instrText xml:space="preserve"> REF _Ref43978538 \w \h  \* MERGEFORMAT </w:instrText>
      </w:r>
      <w:r>
        <w:fldChar w:fldCharType="separate"/>
      </w:r>
      <w:r>
        <w:t>9.1.2</w:t>
      </w:r>
      <w:r>
        <w:fldChar w:fldCharType="end"/>
      </w:r>
      <w:r>
        <w:t xml:space="preserve"> below</w:t>
      </w:r>
    </w:p>
    <w:p>
      <w:pPr>
        <w:pStyle w:val="Lista3"/>
      </w:pPr>
      <w:r>
        <w:t xml:space="preserve">must </w:t>
      </w:r>
      <w:r>
        <w:rPr>
          <w:b/>
          <w:bCs/>
        </w:rPr>
        <w:t>mandatorily</w:t>
      </w:r>
      <w:r>
        <w:t xml:space="preserve"> contain </w:t>
      </w:r>
      <w:r>
        <w:rPr>
          <w:rStyle w:val="Code"/>
        </w:rPr>
        <w:t>&lt;lem&gt;</w:t>
      </w:r>
      <w:r>
        <w:t xml:space="preserve"> as its first child element, containing a lemma as per §</w:t>
      </w:r>
      <w:r>
        <w:fldChar w:fldCharType="begin"/>
      </w:r>
      <w:r>
        <w:instrText xml:space="preserve"> REF _Ref61250887 \r \h </w:instrText>
      </w:r>
      <w:r>
        <w:fldChar w:fldCharType="separate"/>
      </w:r>
      <w:r>
        <w:t>9.1.3</w:t>
      </w:r>
      <w:r>
        <w:fldChar w:fldCharType="end"/>
      </w:r>
      <w:r>
        <w:t xml:space="preserve"> below</w:t>
      </w:r>
    </w:p>
    <w:p>
      <w:pPr>
        <w:pStyle w:val="Lista3"/>
      </w:pPr>
      <w:r>
        <w:t xml:space="preserve">may contain one or more </w:t>
      </w:r>
      <w:r>
        <w:rPr>
          <w:rStyle w:val="Code"/>
        </w:rPr>
        <w:t>&lt;rdg&gt;</w:t>
      </w:r>
      <w:r>
        <w:t xml:space="preserve"> elements </w:t>
      </w:r>
      <w:r>
        <w:rPr>
          <w:noProof/>
        </w:rPr>
        <w:t>(</w:t>
      </w:r>
      <w:r>
        <w:t>one for each alternative reading/restoration/emendation), as per §</w:t>
      </w:r>
      <w:r>
        <w:fldChar w:fldCharType="begin"/>
      </w:r>
      <w:r>
        <w:instrText xml:space="preserve"> REF _Ref43989425 \w \h  \* MERGEFORMAT </w:instrText>
      </w:r>
      <w:r>
        <w:fldChar w:fldCharType="separate"/>
      </w:r>
      <w:r>
        <w:t>9.1.4</w:t>
      </w:r>
      <w:r>
        <w:fldChar w:fldCharType="end"/>
      </w:r>
      <w:r>
        <w:t xml:space="preserve"> below</w:t>
      </w:r>
    </w:p>
    <w:p>
      <w:pPr>
        <w:pStyle w:val="Lista3"/>
      </w:pPr>
      <w:r>
        <w:t xml:space="preserve">may contain one or more </w:t>
      </w:r>
      <w:r>
        <w:rPr>
          <w:rStyle w:val="Code"/>
        </w:rPr>
        <w:t>&lt;note&gt;</w:t>
      </w:r>
      <w:r>
        <w:t xml:space="preserve"> elements containing a human-readable note in freeform text pertaining to that particular lemma, as per §</w:t>
      </w:r>
      <w:r>
        <w:fldChar w:fldCharType="begin"/>
      </w:r>
      <w:r>
        <w:instrText xml:space="preserve"> REF _Ref43988104 \w \h  \* MERGEFORMAT </w:instrText>
      </w:r>
      <w:r>
        <w:fldChar w:fldCharType="separate"/>
      </w:r>
      <w:r>
        <w:t>9.1.7</w:t>
      </w:r>
      <w:r>
        <w:fldChar w:fldCharType="end"/>
      </w:r>
      <w:r>
        <w:t xml:space="preserve"> below</w:t>
      </w:r>
    </w:p>
    <w:p>
      <w:pPr>
        <w:pStyle w:val="Lista"/>
      </w:pPr>
      <w:r>
        <w:t xml:space="preserve">if your edition division includes </w:t>
      </w:r>
      <w:r>
        <w:rPr>
          <w:b/>
          <w:bCs/>
        </w:rPr>
        <w:t>boxlike partitions</w:t>
      </w:r>
      <w:r>
        <w:t xml:space="preserve"> </w:t>
      </w:r>
      <w:r>
        <w:rPr>
          <w:noProof/>
        </w:rPr>
        <w:t>(</w:t>
      </w:r>
      <w:r>
        <w:t>§</w:t>
      </w:r>
      <w:r>
        <w:fldChar w:fldCharType="begin"/>
      </w:r>
      <w:r>
        <w:instrText xml:space="preserve"> REF _Ref43978987 \r \h  \* MERGEFORMAT </w:instrText>
      </w:r>
      <w:r>
        <w:fldChar w:fldCharType="separate"/>
      </w:r>
      <w:r>
        <w:t>3.2</w:t>
      </w:r>
      <w:r>
        <w:fldChar w:fldCharType="end"/>
      </w:r>
      <w:r>
        <w:t xml:space="preserve">), then mandatorily </w:t>
      </w:r>
      <w:r>
        <w:rPr>
          <w:b/>
          <w:bCs/>
        </w:rPr>
        <w:t>replicate</w:t>
      </w:r>
      <w:r>
        <w:t xml:space="preserve"> those </w:t>
      </w:r>
      <w:r>
        <w:rPr>
          <w:b/>
          <w:bCs/>
        </w:rPr>
        <w:t>textpart divisions</w:t>
      </w:r>
      <w:r>
        <w:t xml:space="preserve"> within the </w:t>
      </w:r>
      <w:r>
        <w:rPr>
          <w:rStyle w:val="Code"/>
        </w:rPr>
        <w:t xml:space="preserve">&lt;div </w:t>
      </w:r>
      <w:r>
        <w:rPr>
          <w:rStyle w:val="Codeattribute"/>
        </w:rPr>
        <w:t>type</w:t>
      </w:r>
      <w:r>
        <w:rPr>
          <w:rStyle w:val="Code"/>
        </w:rPr>
        <w:t>=</w:t>
      </w:r>
      <w:r>
        <w:rPr>
          <w:rStyle w:val="Codevalue"/>
        </w:rPr>
        <w:t>"apparatus"</w:t>
      </w:r>
      <w:r>
        <w:rPr>
          <w:rStyle w:val="Code"/>
        </w:rPr>
        <w:t>&gt;</w:t>
      </w:r>
    </w:p>
    <w:p>
      <w:pPr>
        <w:pStyle w:val="Lista2"/>
      </w:pPr>
      <w:r>
        <w:t>see §</w:t>
      </w:r>
      <w:r>
        <w:fldChar w:fldCharType="begin"/>
      </w:r>
      <w:r>
        <w:instrText xml:space="preserve"> REF _Ref43989464 \w \h  \* MERGEFORMAT </w:instrText>
      </w:r>
      <w:r>
        <w:fldChar w:fldCharType="separate"/>
      </w:r>
      <w:r>
        <w:t>9.1.8</w:t>
      </w:r>
      <w:r>
        <w:fldChar w:fldCharType="end"/>
      </w:r>
      <w:r>
        <w:t xml:space="preserve"> below for details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9.1.1</w:t>
              </w:r>
            </w:fldSimple>
            <w:r>
              <w:t>.</w:t>
            </w:r>
            <w:fldSimple w:instr=" SEQ Example \* ALPHABETIC \s 3 ">
              <w:r>
                <w:rPr>
                  <w:noProof/>
                </w:rPr>
                <w:t>A</w:t>
              </w:r>
            </w:fldSimple>
            <w:r>
              <w:t>: critical apparatus</w:t>
            </w:r>
          </w:p>
        </w:tc>
      </w:tr>
      <w:tr>
        <w:tc>
          <w:tcPr>
            <w:tcW w:w="5000" w:type="pct"/>
          </w:tcPr>
          <w:p>
            <w:pPr>
              <w:pStyle w:val="TableNote"/>
              <w:keepNext/>
              <w:rPr>
                <w:rStyle w:val="Code"/>
              </w:rPr>
            </w:pPr>
            <w:r>
              <w:t xml:space="preserve">a snippet from the edition </w:t>
            </w:r>
            <w:r>
              <w:rPr>
                <w:rStyle w:val="Code"/>
              </w:rPr>
              <w:t>&lt;div&gt;</w:t>
            </w:r>
            <w:r>
              <w:t xml:space="preserve"> of the Allahabad </w:t>
            </w:r>
            <w:r>
              <w:rPr>
                <w:rStyle w:val="Foreign"/>
              </w:rPr>
              <w:t>praśasti</w:t>
            </w:r>
            <w:r>
              <w:t xml:space="preserve"> of Samudragupta</w:t>
            </w:r>
          </w:p>
        </w:tc>
      </w:tr>
      <w:tr>
        <w:tc>
          <w:tcPr>
            <w:tcW w:w="5000" w:type="pct"/>
          </w:tcPr>
          <w:p>
            <w:pPr>
              <w:pStyle w:val="CodeParagraph"/>
              <w:keepNext/>
            </w:pPr>
            <w:r>
              <w:rPr>
                <w:rStyle w:val="Code"/>
              </w:rPr>
              <w:t xml:space="preserve">&lt;div </w:t>
            </w:r>
            <w:r>
              <w:rPr>
                <w:rStyle w:val="Codeattribute"/>
              </w:rPr>
              <w:t>type</w:t>
            </w:r>
            <w:r>
              <w:rPr>
                <w:rStyle w:val="Code"/>
              </w:rPr>
              <w:t>=</w:t>
            </w:r>
            <w:r>
              <w:rPr>
                <w:rStyle w:val="Codevalue"/>
              </w:rPr>
              <w:t xml:space="preserve">"edition" </w:t>
            </w:r>
            <w:r>
              <w:rPr>
                <w:rStyle w:val="Codeattribute"/>
              </w:rPr>
              <w:t>xml:lang</w:t>
            </w:r>
            <w:r>
              <w:rPr>
                <w:rStyle w:val="Code"/>
              </w:rPr>
              <w:t>=</w:t>
            </w:r>
            <w:r>
              <w:rPr>
                <w:rStyle w:val="Codevalue"/>
              </w:rPr>
              <w:t>"san-Latn"</w:t>
            </w:r>
            <w:r>
              <w:rPr>
                <w:rStyle w:val="Code"/>
              </w:rPr>
              <w:t>&gt;</w:t>
            </w:r>
            <w:r>
              <w:rPr>
                <w:rStyle w:val="Codetext"/>
              </w:rPr>
              <w:br/>
              <w:t xml:space="preserve">  [...]</w:t>
            </w:r>
            <w:r>
              <w:rPr>
                <w:rStyle w:val="Codetext"/>
              </w:rPr>
              <w:br/>
            </w:r>
            <w:r>
              <w:rPr>
                <w:rStyle w:val="Code"/>
              </w:rPr>
              <w:t xml:space="preserve">  &lt;lg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"śārdūlavikrīḍita"</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"7"</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 upaguhya bhāva-piśunair utkarṇṇitai romabhiḥ</w:t>
            </w:r>
            <w:r>
              <w:rPr>
                <w:rStyle w:val="Code"/>
              </w:rPr>
              <w:t>&lt;/l&gt;</w:t>
            </w:r>
            <w:r>
              <w:rPr>
                <w:rStyle w:val="Codetext"/>
              </w:rPr>
              <w:br/>
              <w:t xml:space="preserve">    [...]</w:t>
            </w:r>
            <w:r>
              <w:rPr>
                <w:rStyle w:val="Codetext"/>
              </w:rPr>
              <w:br/>
            </w:r>
            <w:r>
              <w:rPr>
                <w:rStyle w:val="Code"/>
              </w:rPr>
              <w:t xml:space="preserve">  &lt;/lg&gt;</w:t>
            </w:r>
            <w:r>
              <w:rPr>
                <w:rStyle w:val="Codetext"/>
              </w:rPr>
              <w:br/>
              <w:t xml:space="preserve">  [...]</w:t>
            </w:r>
            <w:r>
              <w:rPr>
                <w:rStyle w:val="Codetext"/>
              </w:rPr>
              <w:br/>
            </w:r>
            <w:r>
              <w:rPr>
                <w:rStyle w:val="Code"/>
              </w:rPr>
              <w:t>&lt;/div&gt;</w:t>
            </w:r>
          </w:p>
        </w:tc>
      </w:tr>
      <w:tr>
        <w:tc>
          <w:tcPr>
            <w:tcW w:w="5000" w:type="pct"/>
          </w:tcPr>
          <w:p>
            <w:pPr>
              <w:pStyle w:val="TableNote"/>
              <w:keepNext/>
              <w:rPr>
                <w:rStyle w:val="Code"/>
              </w:rPr>
            </w:pPr>
            <w:r>
              <w:t>and from the corresponding apparatus</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text"/>
              </w:rPr>
              <w:br/>
            </w:r>
            <w:r>
              <w:rPr>
                <w:rStyle w:val="Code"/>
              </w:rPr>
              <w:t xml:space="preserve">  &lt;app </w:t>
            </w:r>
            <w:r>
              <w:rPr>
                <w:rStyle w:val="Codeattribute"/>
              </w:rPr>
              <w:t>loc</w:t>
            </w:r>
            <w:r>
              <w:rPr>
                <w:rStyle w:val="Code"/>
              </w:rPr>
              <w:t>=</w:t>
            </w:r>
            <w:r>
              <w:rPr>
                <w:rStyle w:val="Codevalue"/>
              </w:rPr>
              <w:t>"7"</w:t>
            </w:r>
            <w:r>
              <w:rPr>
                <w:rStyle w:val="Code"/>
              </w:rPr>
              <w:t>&gt;</w:t>
            </w:r>
            <w:r>
              <w:rPr>
                <w:rStyle w:val="Codetext"/>
              </w:rPr>
              <w:br/>
            </w:r>
            <w:r>
              <w:rPr>
                <w:rStyle w:val="Code"/>
              </w:rPr>
              <w:t xml:space="preserve">    &lt;lem </w:t>
            </w:r>
            <w:r>
              <w:rPr>
                <w:rStyle w:val="Codeattribute"/>
              </w:rPr>
              <w:t>source</w:t>
            </w:r>
            <w:r>
              <w:rPr>
                <w:rStyle w:val="Code"/>
              </w:rPr>
              <w:t>=</w:t>
            </w:r>
            <w:r>
              <w:rPr>
                <w:rStyle w:val="Codevalue"/>
              </w:rPr>
              <w:t>"bib:Bhandarkar1981_01"</w:t>
            </w:r>
            <w:r>
              <w:rPr>
                <w:rStyle w:val="Code"/>
              </w:rPr>
              <w:t xml:space="preserve">&gt;&lt;supplied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 xml:space="preserve"> </w:t>
            </w:r>
            <w:r>
              <w:rPr>
                <w:rStyle w:val="Codeattribute"/>
              </w:rPr>
              <w:t>cert</w:t>
            </w:r>
            <w:r>
              <w:rPr>
                <w:rStyle w:val="Code"/>
              </w:rPr>
              <w:t>=</w:t>
            </w:r>
            <w:r>
              <w:rPr>
                <w:rStyle w:val="Codevalue"/>
              </w:rPr>
              <w:t>"low"</w:t>
            </w:r>
            <w:r>
              <w:rPr>
                <w:rStyle w:val="Code"/>
              </w:rPr>
              <w:t>&gt;</w:t>
            </w:r>
            <w:r>
              <w:rPr>
                <w:rStyle w:val="Codetext"/>
              </w:rPr>
              <w:t>ai</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&lt;/lem&gt;</w:t>
            </w:r>
            <w:r>
              <w:rPr>
                <w:rStyle w:val="Codetext"/>
              </w:rPr>
              <w:br/>
            </w:r>
            <w:r>
              <w:rPr>
                <w:rStyle w:val="Code"/>
              </w:rPr>
              <w:t xml:space="preserve">    &lt;rdg </w:t>
            </w:r>
            <w:r>
              <w:rPr>
                <w:rStyle w:val="Codeattribute"/>
              </w:rPr>
              <w:t>source</w:t>
            </w:r>
            <w:r>
              <w:rPr>
                <w:rStyle w:val="Code"/>
              </w:rPr>
              <w:t>=</w:t>
            </w:r>
            <w:r>
              <w:rPr>
                <w:rStyle w:val="Codevalue"/>
              </w:rPr>
              <w:t>"bib:Fleet1888_01"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ā</w:t>
            </w:r>
            <w:r>
              <w:rPr>
                <w:rStyle w:val="Code"/>
              </w:rPr>
              <w:t>&lt;/supplied&gt;&lt;unclear&gt;</w:t>
            </w:r>
            <w:r>
              <w:rPr>
                <w:rStyle w:val="Codetext"/>
              </w:rPr>
              <w:t>ry</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"bib:Goyal1967_01"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a</w:t>
            </w:r>
            <w:r>
              <w:rPr>
                <w:rStyle w:val="Code"/>
              </w:rPr>
              <w:t>&lt;/supplied&gt;&lt;unclear&gt;</w:t>
            </w:r>
            <w:r>
              <w:rPr>
                <w:rStyle w:val="Codetext"/>
              </w:rPr>
              <w:t>rh</w:t>
            </w:r>
            <w:r>
              <w:rPr>
                <w:rStyle w:val="Code"/>
              </w:rPr>
              <w:t>&lt;/unclear&gt;</w:t>
            </w:r>
            <w:r>
              <w:rPr>
                <w:rStyle w:val="Codetext"/>
              </w:rPr>
              <w:t>y</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o</w:t>
            </w:r>
            <w:r>
              <w:rPr>
                <w:rStyle w:val="Code"/>
              </w:rPr>
              <w:t>&lt;/supplied&gt;</w:t>
            </w:r>
            <w:r>
              <w:rPr>
                <w:rStyle w:val="Codetext"/>
              </w:rPr>
              <w:t xml:space="preserve"> </w:t>
            </w:r>
            <w:r>
              <w:rPr>
                <w:rStyle w:val="Code"/>
              </w:rPr>
              <w: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&lt;rdg </w:t>
            </w:r>
            <w:r>
              <w:rPr>
                <w:rStyle w:val="Codeattribute"/>
              </w:rPr>
              <w:t>source</w:t>
            </w:r>
            <w:r>
              <w:rPr>
                <w:rStyle w:val="Code"/>
              </w:rPr>
              <w:t>=</w:t>
            </w:r>
            <w:r>
              <w:rPr>
                <w:rStyle w:val="Codevalue"/>
              </w:rPr>
              <w:t>"bib:Agrawala1983_01"</w:t>
            </w:r>
            <w:r>
              <w:rPr>
                <w:rStyle w:val="Code"/>
              </w:rPr>
              <w:t xml:space="preserve">&gt;&lt;supplied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 xml:space="preserve">y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e</w:t>
            </w:r>
            <w:r>
              <w:rPr>
                <w:rStyle w:val="Code"/>
              </w:rPr>
              <w:t>&lt;/supplied&gt;&lt;unclear&gt;</w:t>
            </w:r>
            <w:r>
              <w:rPr>
                <w:rStyle w:val="Codetext"/>
              </w:rPr>
              <w:t>h</w:t>
            </w:r>
            <w:r>
              <w:rPr>
                <w:rStyle w:val="Code"/>
              </w:rPr>
              <w:t>&lt;unclear&gt;</w:t>
            </w:r>
            <w:r>
              <w:rPr>
                <w:rStyle w:val="Codetext"/>
              </w:rPr>
              <w:t>īty</w:t>
            </w:r>
            <w:r>
              <w:rPr>
                <w:rStyle w:val="Codetext"/>
              </w:rPr>
              <w:br/>
            </w:r>
            <w:r>
              <w:rPr>
                <w:rStyle w:val="Code"/>
              </w:rPr>
              <w:t xml:space="preserve">    &lt;/rdg&gt;</w:t>
            </w:r>
            <w:r>
              <w:rPr>
                <w:rStyle w:val="Codetext"/>
              </w:rPr>
              <w:br/>
            </w:r>
            <w:r>
              <w:rPr>
                <w:rStyle w:val="Code"/>
              </w:rPr>
              <w:t xml:space="preserve">  &lt;/app&gt;</w:t>
            </w:r>
            <w:r>
              <w:rPr>
                <w:rStyle w:val="Codetext"/>
              </w:rPr>
              <w:br/>
              <w:t xml:space="preserve">  [...]</w:t>
            </w:r>
            <w:r>
              <w:rPr>
                <w:rStyle w:val="Codetext"/>
              </w:rPr>
              <w:br/>
            </w:r>
            <w:r>
              <w:rPr>
                <w:rStyle w:val="Code"/>
              </w:rPr>
              <w:t>&lt;/div&gt;</w:t>
            </w:r>
          </w:p>
        </w:tc>
      </w:tr>
    </w:tbl>
    <w:p>
      <w:pPr>
        <w:pStyle w:val="Cmsor3"/>
      </w:pPr>
      <w:bookmarkStart w:id="771" w:name="_ylrtvcd6yrbu" w:colFirst="0" w:colLast="0"/>
      <w:bookmarkStart w:id="772" w:name="_Ref43978538"/>
      <w:bookmarkStart w:id="773" w:name="_Toc183083890"/>
      <w:bookmarkEnd w:id="771"/>
      <w:r>
        <w:t>Indicating location</w:t>
      </w:r>
      <w:bookmarkEnd w:id="772"/>
      <w:bookmarkEnd w:id="773"/>
    </w:p>
    <w:p>
      <w:pPr>
        <w:pStyle w:val="Lista"/>
      </w:pPr>
      <w:r>
        <w:t xml:space="preserve">the value of the attribute </w:t>
      </w:r>
      <w:r>
        <w:rPr>
          <w:rStyle w:val="Codeattribute"/>
        </w:rPr>
        <w:t>@loc</w:t>
      </w:r>
      <w:r>
        <w:t xml:space="preserve"> must unambiguously specify the location to which the apparatus entry pertains</w:t>
      </w:r>
    </w:p>
    <w:p>
      <w:pPr>
        <w:pStyle w:val="Lista2"/>
      </w:pPr>
      <w:r>
        <w:t>the primary purpose of this value is to be intelligible to a human reader, but we may wish to make it machine-actionable in the future and therefore adopt rigorous rules from the beginning</w:t>
      </w:r>
    </w:p>
    <w:p>
      <w:pPr>
        <w:pStyle w:val="Lista"/>
      </w:pPr>
      <w:r>
        <w:t xml:space="preserve">locations shall normally be identified as epigraphic lines, using line numbers as reference, because they are </w:t>
      </w:r>
      <w:r>
        <w:rPr>
          <w:noProof/>
        </w:rPr>
        <w:t>(</w:t>
      </w:r>
      <w:r>
        <w:t>almost) ubiquitous and unique in our editions</w:t>
      </w:r>
    </w:p>
    <w:p>
      <w:pPr>
        <w:pStyle w:val="Lista2"/>
      </w:pPr>
      <w:r>
        <w:t xml:space="preserve">therefore, the value of </w:t>
      </w:r>
      <w:r>
        <w:rPr>
          <w:rStyle w:val="Codeattribute"/>
        </w:rPr>
        <w:t>@loc</w:t>
      </w:r>
      <w:r>
        <w:t xml:space="preserve"> shall normally be the line number, i.e. the </w:t>
      </w:r>
      <w:r>
        <w:rPr>
          <w:rStyle w:val="Codeattribute"/>
        </w:rPr>
        <w:t>@n</w:t>
      </w:r>
      <w:r>
        <w:t xml:space="preserve"> attribute of the </w:t>
      </w:r>
      <w:r>
        <w:rPr>
          <w:rStyle w:val="Code"/>
        </w:rPr>
        <w:t>&lt;lb/&gt;</w:t>
      </w:r>
      <w:r>
        <w:t xml:space="preserve"> element representing the beginning of the target line</w:t>
      </w:r>
    </w:p>
    <w:p>
      <w:pPr>
        <w:pStyle w:val="Lista3"/>
      </w:pPr>
      <w:r>
        <w:t xml:space="preserve">if the entry refers to a segment of text that extends across a line break, then </w:t>
      </w:r>
      <w:r>
        <w:rPr>
          <w:rStyle w:val="Codeattribute"/>
        </w:rPr>
        <w:t>@loc</w:t>
      </w:r>
      <w:r>
        <w:t xml:space="preserve"> shall be the number of the first line where the segment begins; see also §</w:t>
      </w:r>
      <w:r>
        <w:fldChar w:fldCharType="begin"/>
      </w:r>
      <w:r>
        <w:instrText xml:space="preserve"> REF _Ref43989517 \w \h  \* MERGEFORMAT </w:instrText>
      </w:r>
      <w:r>
        <w:fldChar w:fldCharType="separate"/>
      </w:r>
      <w:r>
        <w:t>9.1.6</w:t>
      </w:r>
      <w:r>
        <w:fldChar w:fldCharType="end"/>
      </w:r>
      <w:r>
        <w:t xml:space="preserve"> below about the inclusion of line </w:t>
      </w:r>
      <w:r>
        <w:rPr>
          <w:noProof/>
        </w:rPr>
        <w:t>(</w:t>
      </w:r>
      <w:r>
        <w:t>and other) beginning tags in a lemma</w:t>
      </w:r>
    </w:p>
    <w:p>
      <w:pPr>
        <w:pStyle w:val="Lista"/>
      </w:pPr>
      <w:r>
        <w:t xml:space="preserve">the sole exception to the ubiquitous presence of line numbers in our editions is forme work </w:t>
      </w:r>
      <w:r>
        <w:rPr>
          <w:noProof/>
        </w:rPr>
        <w:t>(</w:t>
      </w:r>
      <w:r>
        <w:t>§</w:t>
      </w:r>
      <w:r>
        <w:fldChar w:fldCharType="begin"/>
      </w:r>
      <w:r>
        <w:instrText xml:space="preserve"> REF _Ref43984607 \w \h  \* MERGEFORMAT </w:instrText>
      </w:r>
      <w:r>
        <w:fldChar w:fldCharType="separate"/>
      </w:r>
      <w:r>
        <w:t>3.8.4</w:t>
      </w:r>
      <w:r>
        <w:fldChar w:fldCharType="end"/>
      </w:r>
      <w:r>
        <w:t>)</w:t>
      </w:r>
    </w:p>
    <w:p>
      <w:pPr>
        <w:pStyle w:val="Lista2"/>
      </w:pPr>
      <w:r>
        <w:t>it is therefore not possible to refer to the contents of forme work using line numbers</w:t>
      </w:r>
    </w:p>
    <w:p>
      <w:pPr>
        <w:pStyle w:val="Lista2"/>
      </w:pPr>
      <w:r>
        <w:t xml:space="preserve">should you need to add an apparatus entry for a forme work item, the value of </w:t>
      </w:r>
      <w:r>
        <w:rPr>
          <w:rStyle w:val="Codeattribute"/>
        </w:rPr>
        <w:t>@loc</w:t>
      </w:r>
      <w:r>
        <w:t xml:space="preserve"> shall be the number of the forme work item prefixed with the letters “fw”, e.g. </w:t>
      </w:r>
      <w:r>
        <w:rPr>
          <w:rStyle w:val="Code"/>
        </w:rPr>
        <w:t xml:space="preserve">&lt;app </w:t>
      </w:r>
      <w:r>
        <w:rPr>
          <w:rStyle w:val="Codeattribute"/>
        </w:rPr>
        <w:t>loc</w:t>
      </w:r>
      <w:r>
        <w:rPr>
          <w:rStyle w:val="Code"/>
        </w:rPr>
        <w:t>=</w:t>
      </w:r>
      <w:r>
        <w:rPr>
          <w:rStyle w:val="Codevalue"/>
        </w:rPr>
        <w:t>"fw2r"</w:t>
      </w:r>
      <w:r>
        <w:rPr>
          <w:rStyle w:val="Code"/>
        </w:rPr>
        <w:t>&gt;</w:t>
      </w:r>
      <w:r>
        <w:t xml:space="preserve"> to refer to the forme work element with the number 2r</w:t>
      </w:r>
    </w:p>
    <w:p>
      <w:pPr>
        <w:pStyle w:val="Lista"/>
      </w:pPr>
      <w:r>
        <w:t xml:space="preserve">the sole exceptions to the uniqueness of line numbers are </w:t>
      </w:r>
      <w:r>
        <w:rPr>
          <w:b/>
          <w:bCs/>
        </w:rPr>
        <w:t>editions comprised of textpart divisions</w:t>
      </w:r>
      <w:r>
        <w:t xml:space="preserve"> </w:t>
      </w:r>
      <w:r>
        <w:rPr>
          <w:noProof/>
        </w:rPr>
        <w:t>(</w:t>
      </w:r>
      <w:r>
        <w:t>§</w:t>
      </w:r>
      <w:r>
        <w:fldChar w:fldCharType="begin"/>
      </w:r>
      <w:r>
        <w:instrText xml:space="preserve"> REF _Ref43978987 \r \h  \* MERGEFORMAT </w:instrText>
      </w:r>
      <w:r>
        <w:fldChar w:fldCharType="separate"/>
      </w:r>
      <w:r>
        <w:t>3.2</w:t>
      </w:r>
      <w:r>
        <w:fldChar w:fldCharType="end"/>
      </w:r>
      <w:r>
        <w:t>), where line numbers will be restarted in each division</w:t>
      </w:r>
    </w:p>
    <w:p>
      <w:pPr>
        <w:pStyle w:val="Lista2"/>
      </w:pPr>
      <w:r>
        <w:t xml:space="preserve">however, since the apparatus division of the document must replicate the textpart divisions of the edition division, </w:t>
      </w:r>
      <w:r>
        <w:rPr>
          <w:rStyle w:val="Codeattribute"/>
        </w:rPr>
        <w:t>@loc</w:t>
      </w:r>
      <w:r>
        <w:t xml:space="preserve"> references in the apparatus still only need to include the </w:t>
      </w:r>
      <w:r>
        <w:rPr>
          <w:rStyle w:val="Codeattribute"/>
        </w:rPr>
        <w:t>@n</w:t>
      </w:r>
      <w:r>
        <w:t xml:space="preserve"> of the target line and will remain unambiguous</w:t>
      </w:r>
    </w:p>
    <w:p>
      <w:pPr>
        <w:pStyle w:val="Lista"/>
      </w:pPr>
      <w:r>
        <w:lastRenderedPageBreak/>
        <w:t>although some of us may be used to referring to stanza numbers in apparatus entries, we have chosen not to allow this in order to reduce the complexity of referencing</w:t>
      </w:r>
    </w:p>
    <w:p>
      <w:pPr>
        <w:pStyle w:val="Lista2"/>
      </w:pPr>
      <w:r>
        <w:t>apparatus entries for lemmas in verse shall be referred to by line number like those in prose</w:t>
      </w:r>
    </w:p>
    <w:p>
      <w:pPr>
        <w:pStyle w:val="Lista2"/>
      </w:pPr>
      <w:r>
        <w:t>notes concerning entire stanzas shall be added to the commentary, not to the apparatus</w:t>
      </w:r>
    </w:p>
    <w:p>
      <w:pPr>
        <w:pStyle w:val="Cmsor3"/>
      </w:pPr>
      <w:bookmarkStart w:id="774" w:name="_h4ndd3ziflyd" w:colFirst="0" w:colLast="0"/>
      <w:bookmarkStart w:id="775" w:name="_Ref61250887"/>
      <w:bookmarkStart w:id="776" w:name="_Toc183083891"/>
      <w:bookmarkEnd w:id="774"/>
      <w:r>
        <w:t>Lemmas</w:t>
      </w:r>
      <w:bookmarkEnd w:id="775"/>
      <w:bookmarkEnd w:id="776"/>
    </w:p>
    <w:p>
      <w:pPr>
        <w:pStyle w:val="Lista"/>
      </w:pPr>
      <w:r>
        <w:t xml:space="preserve">the exact spot </w:t>
      </w:r>
      <w:r>
        <w:rPr>
          <w:noProof/>
        </w:rPr>
        <w:t>(</w:t>
      </w:r>
      <w:r>
        <w:t xml:space="preserve">locus) to which an apparatus entry pertains is specified by a lemma, tagged with the XML element </w:t>
      </w:r>
      <w:r>
        <w:rPr>
          <w:rStyle w:val="Code"/>
        </w:rPr>
        <w:t>&lt;lem&gt;</w:t>
      </w:r>
    </w:p>
    <w:p>
      <w:pPr>
        <w:pStyle w:val="Lista"/>
      </w:pPr>
      <w:r>
        <w:t xml:space="preserve">there are no strict rules for the </w:t>
      </w:r>
      <w:r>
        <w:rPr>
          <w:b/>
          <w:bCs/>
        </w:rPr>
        <w:t>extent of your lemmas</w:t>
      </w:r>
      <w:r>
        <w:t xml:space="preserve">; as with any critical apparatus, lemmas should be large enough to make them unambiguous within the line referred to in the </w:t>
      </w:r>
      <w:r>
        <w:rPr>
          <w:rStyle w:val="Codeattribute"/>
        </w:rPr>
        <w:t>@loc</w:t>
      </w:r>
      <w:r>
        <w:t xml:space="preserve"> attribute and small enough to remain concise</w:t>
      </w:r>
    </w:p>
    <w:p>
      <w:pPr>
        <w:pStyle w:val="Lista2"/>
      </w:pPr>
      <w:r>
        <w:t>lemmas should preferably consist of whole words, which may be members of compounds in the text</w:t>
      </w:r>
    </w:p>
    <w:p>
      <w:pPr>
        <w:pStyle w:val="Lista2"/>
      </w:pPr>
      <w:r>
        <w:t xml:space="preserve">when the lemma boundary does not coincide with a word boundary </w:t>
      </w:r>
      <w:r>
        <w:rPr>
          <w:noProof/>
        </w:rPr>
        <w:t>(</w:t>
      </w:r>
      <w:r>
        <w:t>i.e. an editorial space) in the text, indicate this in the lemma as follows:</w:t>
      </w:r>
    </w:p>
    <w:p>
      <w:pPr>
        <w:pStyle w:val="Lista3"/>
      </w:pPr>
      <w:r>
        <w:t xml:space="preserve">when a lemma cuts a non-compound word, use the character ° </w:t>
      </w:r>
      <w:r>
        <w:rPr>
          <w:noProof/>
        </w:rPr>
        <w:t>(</w:t>
      </w:r>
      <w:r>
        <w:t>but preferably use a whole word as a lemma), e.g.</w:t>
      </w:r>
    </w:p>
    <w:p>
      <w:pPr>
        <w:pStyle w:val="Lista4"/>
      </w:pPr>
      <w:r>
        <w:t xml:space="preserve">text </w:t>
      </w:r>
      <w:r>
        <w:rPr>
          <w:rStyle w:val="Foreign"/>
        </w:rPr>
        <w:t>puṇyābhivr̥ddhaye</w:t>
      </w:r>
      <w:r>
        <w:t xml:space="preserve">; lemma </w:t>
      </w:r>
      <w:r>
        <w:rPr>
          <w:rStyle w:val="Foreign"/>
        </w:rPr>
        <w:t>°vr̥ddhaye</w:t>
      </w:r>
      <w:r>
        <w:t xml:space="preserve"> </w:t>
      </w:r>
      <w:r>
        <w:rPr>
          <w:noProof/>
        </w:rPr>
        <w:t>(</w:t>
      </w:r>
      <w:r>
        <w:t xml:space="preserve">where </w:t>
      </w:r>
      <w:r>
        <w:rPr>
          <w:rStyle w:val="Foreign"/>
        </w:rPr>
        <w:t>abhivr̥ddhaye</w:t>
      </w:r>
      <w:r>
        <w:t xml:space="preserve"> is not a compound word)</w:t>
      </w:r>
    </w:p>
    <w:p>
      <w:pPr>
        <w:pStyle w:val="Lista3"/>
      </w:pPr>
      <w:r>
        <w:t>when a boundary between independent words or compound members is obscured by sandhi, use the character °, e.g.</w:t>
      </w:r>
    </w:p>
    <w:p>
      <w:pPr>
        <w:pStyle w:val="Lista4"/>
      </w:pPr>
      <w:r>
        <w:t xml:space="preserve">text </w:t>
      </w:r>
      <w:r>
        <w:rPr>
          <w:rStyle w:val="Foreign"/>
        </w:rPr>
        <w:t>puṇyābhivr̥ddhaye</w:t>
      </w:r>
      <w:r>
        <w:t xml:space="preserve">; lemmas </w:t>
      </w:r>
      <w:r>
        <w:rPr>
          <w:rStyle w:val="Foreign"/>
        </w:rPr>
        <w:t>puṇyā°</w:t>
      </w:r>
      <w:r>
        <w:t xml:space="preserve"> and </w:t>
      </w:r>
      <w:r>
        <w:rPr>
          <w:rStyle w:val="Foreign"/>
        </w:rPr>
        <w:t>°ābhivr̥ddhaye</w:t>
      </w:r>
      <w:r>
        <w:t xml:space="preserve"> </w:t>
      </w:r>
      <w:r>
        <w:rPr>
          <w:noProof/>
        </w:rPr>
        <w:t>(</w:t>
      </w:r>
      <w:r>
        <w:rPr>
          <w:b/>
          <w:bCs/>
        </w:rPr>
        <w:t>not</w:t>
      </w:r>
      <w:r>
        <w:t xml:space="preserve"> </w:t>
      </w:r>
      <w:r>
        <w:rPr>
          <w:rStyle w:val="Foreign"/>
        </w:rPr>
        <w:t>puṇya°</w:t>
      </w:r>
      <w:r>
        <w:t xml:space="preserve"> and </w:t>
      </w:r>
      <w:r>
        <w:rPr>
          <w:rStyle w:val="Foreign"/>
        </w:rPr>
        <w:t>°abhivr̥ddhaye</w:t>
      </w:r>
      <w:r>
        <w:t>)</w:t>
      </w:r>
    </w:p>
    <w:p>
      <w:pPr>
        <w:pStyle w:val="Lista4"/>
      </w:pPr>
      <w:r>
        <w:t xml:space="preserve">text </w:t>
      </w:r>
      <w:r>
        <w:rPr>
          <w:rStyle w:val="Foreign"/>
        </w:rPr>
        <w:t>yathāsmābhiḥ</w:t>
      </w:r>
      <w:r>
        <w:t xml:space="preserve">; lemmas </w:t>
      </w:r>
      <w:r>
        <w:rPr>
          <w:rStyle w:val="Foreign"/>
        </w:rPr>
        <w:t>yathā°</w:t>
      </w:r>
      <w:r>
        <w:t xml:space="preserve"> or </w:t>
      </w:r>
      <w:r>
        <w:rPr>
          <w:rStyle w:val="Foreign"/>
        </w:rPr>
        <w:t>°āsmābhiḥ</w:t>
      </w:r>
      <w:r>
        <w:t xml:space="preserve"> </w:t>
      </w:r>
      <w:r>
        <w:rPr>
          <w:noProof/>
        </w:rPr>
        <w:t>(</w:t>
      </w:r>
      <w:r>
        <w:rPr>
          <w:b/>
          <w:bCs/>
        </w:rPr>
        <w:t>not</w:t>
      </w:r>
      <w:r>
        <w:t xml:space="preserve"> </w:t>
      </w:r>
      <w:r>
        <w:rPr>
          <w:rStyle w:val="Foreign"/>
        </w:rPr>
        <w:t>°asmābhiḥ</w:t>
      </w:r>
      <w:r>
        <w:t>)</w:t>
      </w:r>
    </w:p>
    <w:p>
      <w:pPr>
        <w:pStyle w:val="Lista4"/>
      </w:pPr>
      <w:r>
        <w:t xml:space="preserve">text </w:t>
      </w:r>
      <w:r>
        <w:rPr>
          <w:rStyle w:val="Foreign"/>
        </w:rPr>
        <w:t>maharṣi</w:t>
      </w:r>
      <w:r>
        <w:t xml:space="preserve">; lemmas </w:t>
      </w:r>
      <w:r>
        <w:rPr>
          <w:rStyle w:val="Foreign"/>
        </w:rPr>
        <w:t>maha°</w:t>
      </w:r>
      <w:r>
        <w:t xml:space="preserve"> or </w:t>
      </w:r>
      <w:r>
        <w:rPr>
          <w:rStyle w:val="Foreign"/>
        </w:rPr>
        <w:t>°rṣi</w:t>
      </w:r>
    </w:p>
    <w:p>
      <w:pPr>
        <w:pStyle w:val="Lista3"/>
      </w:pPr>
      <w:r>
        <w:t>when a boundary between compound members is not obscured by sandhi, then depending on whether or not you hyphenate that word in your edition, use</w:t>
      </w:r>
    </w:p>
    <w:p>
      <w:pPr>
        <w:pStyle w:val="Lista4"/>
      </w:pPr>
      <w:r>
        <w:t>the character ° if you do not hyphenate, e.g.</w:t>
      </w:r>
    </w:p>
    <w:p>
      <w:pPr>
        <w:pStyle w:val="Lista5"/>
      </w:pPr>
      <w:r>
        <w:t xml:space="preserve">text </w:t>
      </w:r>
      <w:r>
        <w:rPr>
          <w:rStyle w:val="Foreign"/>
        </w:rPr>
        <w:t>śrīpolekeśivallabhasya</w:t>
      </w:r>
      <w:r>
        <w:t xml:space="preserve">; lemmas </w:t>
      </w:r>
      <w:r>
        <w:rPr>
          <w:rStyle w:val="Foreign"/>
        </w:rPr>
        <w:t>śrī°</w:t>
      </w:r>
      <w:r>
        <w:t xml:space="preserve"> or </w:t>
      </w:r>
      <w:r>
        <w:rPr>
          <w:rStyle w:val="Foreign"/>
        </w:rPr>
        <w:t xml:space="preserve">°polekeśi° </w:t>
      </w:r>
      <w:r>
        <w:t xml:space="preserve"> or </w:t>
      </w:r>
      <w:r>
        <w:rPr>
          <w:rStyle w:val="Foreign"/>
        </w:rPr>
        <w:t>°vallabhasya</w:t>
      </w:r>
    </w:p>
    <w:p>
      <w:pPr>
        <w:pStyle w:val="Lista4"/>
      </w:pPr>
      <w:r>
        <w:t>a hyphen if you do hyphenate, e.g.</w:t>
      </w:r>
    </w:p>
    <w:p>
      <w:pPr>
        <w:pStyle w:val="Lista5"/>
      </w:pPr>
      <w:r>
        <w:t xml:space="preserve">text </w:t>
      </w:r>
      <w:r>
        <w:rPr>
          <w:rStyle w:val="Foreign"/>
        </w:rPr>
        <w:t>śrī-polekeśi-vallabhasya</w:t>
      </w:r>
      <w:r>
        <w:t xml:space="preserve">; lemmas </w:t>
      </w:r>
      <w:r>
        <w:rPr>
          <w:rStyle w:val="Foreign"/>
        </w:rPr>
        <w:t>śrī-</w:t>
      </w:r>
      <w:r>
        <w:t xml:space="preserve"> or </w:t>
      </w:r>
      <w:r>
        <w:rPr>
          <w:rStyle w:val="Foreign"/>
        </w:rPr>
        <w:t>-polekeśi-</w:t>
      </w:r>
      <w:r>
        <w:t xml:space="preserve"> or </w:t>
      </w:r>
      <w:r>
        <w:rPr>
          <w:rStyle w:val="Foreign"/>
        </w:rPr>
        <w:t>-vallabhasya</w:t>
      </w:r>
    </w:p>
    <w:p>
      <w:pPr>
        <w:pStyle w:val="Lista5"/>
      </w:pPr>
      <w:r>
        <w:t>if in such a case your lemma happens to be at the end of a line, then (as per §</w:t>
      </w:r>
      <w:r>
        <w:fldChar w:fldCharType="begin"/>
      </w:r>
      <w:r>
        <w:instrText xml:space="preserve"> REF _Ref43984995 \r \h </w:instrText>
      </w:r>
      <w:r>
        <w:fldChar w:fldCharType="separate"/>
      </w:r>
      <w:r>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(which must, however, be included in lemmas that stretch across a line beginning, as per §</w:t>
      </w:r>
      <w:r>
        <w:fldChar w:fldCharType="begin"/>
      </w:r>
      <w:r>
        <w:instrText xml:space="preserve"> REF _Ref43989517 \r \h </w:instrText>
      </w:r>
      <w:r>
        <w:fldChar w:fldCharType="separate"/>
      </w:r>
      <w:r>
        <w:t>9.1.6</w:t>
      </w:r>
      <w:r>
        <w:fldChar w:fldCharType="end"/>
      </w:r>
      <w:r>
        <w:t>)</w:t>
      </w:r>
    </w:p>
    <w:p>
      <w:pPr>
        <w:pStyle w:val="Lista2"/>
      </w:pPr>
      <w:r>
        <w:t>avoid very long lemmas, if possible, by breaking them up into several smaller ones</w:t>
      </w:r>
    </w:p>
    <w:p>
      <w:pPr>
        <w:pStyle w:val="Lista2"/>
      </w:pPr>
      <w:r>
        <w:t xml:space="preserve">long lemmas that cannot be split up in this way may be shortened by replacing a section of them with </w:t>
      </w:r>
      <w:r>
        <w:rPr>
          <w:rStyle w:val="Code"/>
        </w:rPr>
        <w:t xml:space="preserve">&lt;gap </w:t>
      </w:r>
      <w:r>
        <w:rPr>
          <w:rStyle w:val="Codeattribute"/>
        </w:rPr>
        <w:t>reason</w:t>
      </w:r>
      <w:r>
        <w:rPr>
          <w:rStyle w:val="Code"/>
        </w:rPr>
        <w:t>=</w:t>
      </w:r>
      <w:r>
        <w:rPr>
          <w:rStyle w:val="Codevalue"/>
        </w:rPr>
        <w:t>"ellipsis"</w:t>
      </w:r>
      <w:r>
        <w:rPr>
          <w:rStyle w:val="Code"/>
        </w:rPr>
        <w:t>/&gt;</w:t>
      </w:r>
      <w:r>
        <w:t xml:space="preserve"> </w:t>
      </w:r>
      <w:r>
        <w:rPr>
          <w:noProof/>
        </w:rPr>
        <w:t>(</w:t>
      </w:r>
      <w:r>
        <w:t>which will be displayed as “…”)</w:t>
      </w:r>
    </w:p>
    <w:p>
      <w:pPr>
        <w:pStyle w:val="Lista"/>
      </w:pPr>
      <w:r>
        <w:t xml:space="preserve">the text within your lemma should appear </w:t>
      </w:r>
      <w:r>
        <w:rPr>
          <w:b/>
          <w:bCs/>
        </w:rPr>
        <w:t>as it appears in your digital edition</w:t>
      </w:r>
      <w:r>
        <w:t>; thus,</w:t>
      </w:r>
    </w:p>
    <w:p>
      <w:pPr>
        <w:pStyle w:val="Lista2"/>
      </w:pPr>
      <w:r>
        <w:t>retain in your lemma any markup that encodes information about reading difficulties and editorial intervention</w:t>
      </w:r>
    </w:p>
    <w:p>
      <w:pPr>
        <w:pStyle w:val="Lista3"/>
      </w:pPr>
      <w:r>
        <w:t>but see §</w:t>
      </w:r>
      <w:r>
        <w:fldChar w:fldCharType="begin"/>
      </w:r>
      <w:r>
        <w:instrText xml:space="preserve"> REF _Ref43989517 \w \h  \* MERGEFORMAT </w:instrText>
      </w:r>
      <w:r>
        <w:fldChar w:fldCharType="separate"/>
      </w:r>
      <w:r>
        <w:t>9.1.6</w:t>
      </w:r>
      <w:r>
        <w:fldChar w:fldCharType="end"/>
      </w:r>
      <w:r>
        <w:t xml:space="preserve"> for some concerns pertaining to the use of markup in lemmas</w:t>
      </w:r>
    </w:p>
    <w:p>
      <w:pPr>
        <w:pStyle w:val="Lista2"/>
      </w:pPr>
      <w:r>
        <w:t>do not add any markup to the lemma that is not present in the edition</w:t>
      </w:r>
    </w:p>
    <w:p>
      <w:pPr>
        <w:pStyle w:val="Lista2"/>
      </w:pPr>
      <w:r>
        <w:t>take care to revise the contents of a lemma when you revise a reading in your edition</w:t>
      </w:r>
    </w:p>
    <w:p>
      <w:pPr>
        <w:pStyle w:val="Lista"/>
      </w:pPr>
      <w:r>
        <w:rPr>
          <w:rStyle w:val="Code"/>
        </w:rPr>
        <w:t>&lt;lem&gt;</w:t>
      </w:r>
      <w:r>
        <w:t xml:space="preserve"> may take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xml:space="preserve">) to show that </w:t>
      </w:r>
      <w:r>
        <w:rPr>
          <w:b/>
          <w:bCs/>
        </w:rPr>
        <w:t>a previous edition supports the reading adopted in your edition</w:t>
      </w:r>
    </w:p>
    <w:p>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a reading supports yours</w:t>
      </w:r>
    </w:p>
    <w:p>
      <w:pPr>
        <w:pStyle w:val="Lista2"/>
      </w:pPr>
      <w:r>
        <w:t xml:space="preserve">if your apparatus entry consists only of a lemma </w:t>
      </w:r>
      <w:r>
        <w:rPr>
          <w:noProof/>
        </w:rPr>
        <w:t>(</w:t>
      </w:r>
      <w:r>
        <w:t xml:space="preserve">without either </w:t>
      </w:r>
      <w:r>
        <w:rPr>
          <w:rStyle w:val="Code"/>
        </w:rPr>
        <w:t>&lt;rdg&gt;</w:t>
      </w:r>
      <w:r>
        <w:t xml:space="preserve"> nor </w:t>
      </w:r>
      <w:r>
        <w:rPr>
          <w:rStyle w:val="Code"/>
        </w:rPr>
        <w:t>&lt;note&gt;</w:t>
      </w:r>
      <w:r>
        <w:t xml:space="preserve">), then </w:t>
      </w:r>
      <w:r>
        <w:rPr>
          <w:rStyle w:val="Codeattribute"/>
        </w:rPr>
        <w:t>@source</w:t>
      </w:r>
      <w:r>
        <w:t xml:space="preserve"> must be present on the lemma, since the sole purpose of such an entry is to credit a previous editor for a difficult reading or ingenuous restoration</w:t>
      </w:r>
    </w:p>
    <w:p>
      <w:pPr>
        <w:pStyle w:val="Lista3"/>
      </w:pPr>
      <w:r>
        <w:t>such apparatus entries will be rare; only create them if you feel they are necessary</w:t>
      </w:r>
    </w:p>
    <w:p>
      <w:pPr>
        <w:pStyle w:val="Lista2"/>
      </w:pPr>
      <w:r>
        <w:lastRenderedPageBreak/>
        <w:t xml:space="preserve">if your apparatus entry contains a </w:t>
      </w:r>
      <w:r>
        <w:rPr>
          <w:rStyle w:val="Code"/>
        </w:rPr>
        <w:t>&lt;note&gt;</w:t>
      </w:r>
      <w:r>
        <w:t xml:space="preserve"> but no alternative readings, then there is no need to credit the lemma to a source unless credit is particularly due to a previous editor for an ingenious reading adopted in your edition</w:t>
      </w:r>
    </w:p>
    <w:p>
      <w:pPr>
        <w:pStyle w:val="Lista2"/>
      </w:pPr>
      <w:r>
        <w:t xml:space="preserve">if your apparatus entry contains alternative readings, then </w:t>
      </w:r>
      <w:r>
        <w:rPr>
          <w:noProof/>
        </w:rPr>
        <w:t>(</w:t>
      </w:r>
      <w:r>
        <w:t xml:space="preserve">whether or not it also contains a </w:t>
      </w:r>
      <w:r>
        <w:rPr>
          <w:rStyle w:val="Code"/>
        </w:rPr>
        <w:t>&lt;note&gt;</w:t>
      </w:r>
      <w:r>
        <w:t xml:space="preserve">), any previous editors who agree with the lemma must be credited with </w:t>
      </w:r>
      <w:r>
        <w:rPr>
          <w:rStyle w:val="Codeattribute"/>
        </w:rPr>
        <w:t>@source</w:t>
      </w:r>
    </w:p>
    <w:p>
      <w:pPr>
        <w:pStyle w:val="Lista2"/>
      </w:pPr>
      <w:r>
        <w:t xml:space="preserve">keep in mind that whenever you use </w:t>
      </w:r>
      <w:r>
        <w:rPr>
          <w:rStyle w:val="Codeattribute"/>
        </w:rPr>
        <w:t>@source</w:t>
      </w:r>
      <w:r>
        <w:t xml:space="preserve"> on a lemma,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pPr>
        <w:pStyle w:val="Cmsor3"/>
      </w:pPr>
      <w:bookmarkStart w:id="777" w:name="_b7x6ivkmyvqo" w:colFirst="0" w:colLast="0"/>
      <w:bookmarkStart w:id="778" w:name="_Ref43989425"/>
      <w:bookmarkStart w:id="779" w:name="_Toc183083892"/>
      <w:bookmarkEnd w:id="777"/>
      <w:r>
        <w:t>Alternative readings, restorations and emendations</w:t>
      </w:r>
      <w:bookmarkEnd w:id="778"/>
      <w:bookmarkEnd w:id="779"/>
    </w:p>
    <w:p>
      <w:pPr>
        <w:pStyle w:val="Lista"/>
      </w:pPr>
      <w:r>
        <w:t xml:space="preserve">alternatives to your edited text offered by other editors should be recorded as the contents of an </w:t>
      </w:r>
      <w:r>
        <w:rPr>
          <w:rStyle w:val="Code"/>
        </w:rPr>
        <w:t>&lt;rdg&gt;</w:t>
      </w:r>
      <w:r>
        <w:t xml:space="preserve"> element</w:t>
      </w:r>
    </w:p>
    <w:p>
      <w:pPr>
        <w:pStyle w:val="Lista2"/>
      </w:pPr>
      <w:r>
        <w:t>text within this element must be Romanised according to the DHARMA transliteration scheme regardless of what transliteration system or script the cited edition employed</w:t>
      </w:r>
    </w:p>
    <w:p>
      <w:pPr>
        <w:pStyle w:val="Lista3"/>
      </w:pPr>
      <w:r>
        <w:t xml:space="preserve">if an earlier editor uses </w:t>
      </w:r>
      <w:r>
        <w:rPr>
          <w:rStyle w:val="Foreign"/>
        </w:rPr>
        <w:t>ś</w:t>
      </w:r>
      <w:r>
        <w:t xml:space="preserve"> to transliterate both Grantha </w:t>
      </w:r>
      <w:r>
        <w:rPr>
          <w:rStyle w:val="Foreign"/>
        </w:rPr>
        <w:t>ś</w:t>
      </w:r>
      <w:r>
        <w:t xml:space="preserve"> and Tamil </w:t>
      </w:r>
      <w:r>
        <w:rPr>
          <w:rStyle w:val="Foreign"/>
        </w:rPr>
        <w:t>c</w:t>
      </w:r>
      <w:r>
        <w:t xml:space="preserve">, and you are unable to determine which is meant, choose in </w:t>
      </w:r>
      <w:r>
        <w:rPr>
          <w:rStyle w:val="Code"/>
        </w:rPr>
        <w:t>&lt;lem&gt;</w:t>
      </w:r>
      <w:r>
        <w:t xml:space="preserve"> the interpretation you favour and add a </w:t>
      </w:r>
      <w:r>
        <w:rPr>
          <w:rStyle w:val="Code"/>
        </w:rPr>
        <w:t>&lt;note&gt;</w:t>
      </w:r>
      <w:r>
        <w:t xml:space="preserve"> to the </w:t>
      </w:r>
      <w:r>
        <w:rPr>
          <w:rStyle w:val="Code"/>
        </w:rPr>
        <w:t>&lt;app&gt;</w:t>
      </w:r>
      <w:r>
        <w:t xml:space="preserve">, such as “The original editor’s reading could also be interpreted as …” (specifying the original editor by name if the </w:t>
      </w:r>
      <w:r>
        <w:rPr>
          <w:rStyle w:val="Code"/>
        </w:rPr>
        <w:t>&lt;app&gt;</w:t>
      </w:r>
      <w:r>
        <w:t xml:space="preserve"> contains several </w:t>
      </w:r>
      <w:r>
        <w:rPr>
          <w:rStyle w:val="Code"/>
        </w:rPr>
        <w:t>&lt;rdg&gt;</w:t>
      </w:r>
      <w:r>
        <w:t>)</w:t>
      </w:r>
    </w:p>
    <w:p>
      <w:pPr>
        <w:pStyle w:val="Lista3"/>
      </w:pPr>
      <w:r>
        <w:t>if an earlier editor’s transliteration scheme represents certain details of the script less accurately than ours, feel free to normalise their reading to the more accurate DHARMA system, e.g.</w:t>
      </w:r>
    </w:p>
    <w:p>
      <w:pPr>
        <w:pStyle w:val="Lista4"/>
      </w:pPr>
      <w:r>
        <w:rPr>
          <w:rStyle w:val="Foreign"/>
        </w:rPr>
        <w:t>ḥ</w:t>
      </w:r>
      <w:r>
        <w:t xml:space="preserve"> to </w:t>
      </w:r>
      <w:r>
        <w:rPr>
          <w:rStyle w:val="Foreign"/>
        </w:rPr>
        <w:t>ḫ</w:t>
      </w:r>
      <w:r>
        <w:t xml:space="preserve"> or </w:t>
      </w:r>
      <w:r>
        <w:rPr>
          <w:rStyle w:val="Foreign"/>
        </w:rPr>
        <w:t>ẖ</w:t>
      </w:r>
      <w:r>
        <w:t xml:space="preserve"> as applicable, if an earlier editor does not (consistently) distinguish </w:t>
      </w:r>
      <w:r>
        <w:rPr>
          <w:rStyle w:val="Foreign"/>
        </w:rPr>
        <w:t>upadhmānīya</w:t>
      </w:r>
      <w:r>
        <w:t xml:space="preserve"> and </w:t>
      </w:r>
      <w:r>
        <w:rPr>
          <w:rStyle w:val="Foreign"/>
        </w:rPr>
        <w:t>jihvāmūlīya</w:t>
      </w:r>
      <w:r>
        <w:t xml:space="preserve"> from </w:t>
      </w:r>
      <w:r>
        <w:rPr>
          <w:rStyle w:val="Foreign"/>
        </w:rPr>
        <w:t>visarga</w:t>
      </w:r>
    </w:p>
    <w:p>
      <w:pPr>
        <w:pStyle w:val="Lista4"/>
      </w:pPr>
      <w:r>
        <w:t>initial vowels and final consonants to the uppercase letters used in our transliteration, even if the earlier editor does not indicate these in any way (e.g. by using = adjacent to non-initial vowels and non-final consonants)</w:t>
      </w:r>
    </w:p>
    <w:p>
      <w:pPr>
        <w:pStyle w:val="Lista2"/>
      </w:pPr>
      <w:r>
        <w:t>text within this element should be marked up with XML tags to clearly indicate what the cited editor deemed unclear, emended or supplied</w:t>
      </w:r>
    </w:p>
    <w:p>
      <w:pPr>
        <w:pStyle w:val="Lista3"/>
      </w:pPr>
      <w:r>
        <w:t>that is to say, convert the original editor’s markup and/or additional explanation into XML tags endorsed by this guide as best possible</w:t>
      </w:r>
    </w:p>
    <w:p>
      <w:pPr>
        <w:pStyle w:val="Lista3"/>
      </w:pPr>
      <w:r>
        <w:t>since the markup found in many printed editions is less expressive and/or less rigorously consistent than our EpiDoc conventions, you may need to interpret the intention of the original editor and mark up alternatives accordingly</w:t>
      </w:r>
    </w:p>
    <w:p>
      <w:pPr>
        <w:pStyle w:val="Lista3"/>
      </w:pPr>
      <w:r>
        <w:t>we deem this method to be preferable to the disadvantages inherent in the alternative, namely recreating all brackets etc. precisely as observed in the previous edition</w:t>
      </w:r>
    </w:p>
    <w:p>
      <w:pPr>
        <w:pStyle w:val="Lista2"/>
      </w:pPr>
      <w:r>
        <w:t xml:space="preserve">never retain any traditional editorial markup </w:t>
      </w:r>
      <w:r>
        <w:rPr>
          <w:noProof/>
        </w:rPr>
        <w:t>(</w:t>
      </w:r>
      <w:r>
        <w:t>such as brackets or asterisks)</w:t>
      </w:r>
    </w:p>
    <w:p>
      <w:pPr>
        <w:pStyle w:val="Lista3"/>
      </w:pPr>
      <w:r>
        <w:t>if you are unable to interpret the intent of an earlier editor, discuss it in an apparatus note instead of citing it as a reading</w:t>
      </w:r>
    </w:p>
    <w:p>
      <w:pPr>
        <w:pStyle w:val="Lista3"/>
      </w:pPr>
      <w:r>
        <w:t>see also §</w:t>
      </w:r>
      <w:r>
        <w:fldChar w:fldCharType="begin"/>
      </w:r>
      <w:r>
        <w:instrText xml:space="preserve"> REF _Ref43989517 \w \h  \* MERGEFORMAT </w:instrText>
      </w:r>
      <w:r>
        <w:fldChar w:fldCharType="separate"/>
      </w:r>
      <w:r>
        <w:t>9.1.6</w:t>
      </w:r>
      <w:r>
        <w:fldChar w:fldCharType="end"/>
      </w:r>
      <w:r>
        <w:t xml:space="preserve"> for some concerns pertaining to the use of XML tags in readings, in particular about the encoding of line breaks within a reading</w:t>
      </w:r>
    </w:p>
    <w:p>
      <w:pPr>
        <w:pStyle w:val="Lista2"/>
      </w:pPr>
      <w:r>
        <w:t>feel free to silently correct obvious typographic errors when citing an earlier editor’s reading, but when there is any doubt as to whether you are dealing with a typo or an erroneous reading, it is better to assume the latter</w:t>
      </w:r>
    </w:p>
    <w:p>
      <w:pPr>
        <w:pStyle w:val="Lista"/>
      </w:pPr>
      <w:r>
        <w:t xml:space="preserve">the </w:t>
      </w:r>
      <w:r>
        <w:rPr>
          <w:b/>
          <w:bCs/>
        </w:rPr>
        <w:t>extent of an alternative text segment</w:t>
      </w:r>
      <w:r>
        <w:t xml:space="preserve"> should always correspond exactly to the extent of its lemma</w:t>
      </w:r>
    </w:p>
    <w:p>
      <w:pPr>
        <w:pStyle w:val="Lista2"/>
      </w:pPr>
      <w:r>
        <w:t>as in lemmas, use ° or a hyphen at the beginning or end of an alternative if its boundary does not coincide with the boundary of an independent word of the text</w:t>
      </w:r>
    </w:p>
    <w:p>
      <w:pPr>
        <w:pStyle w:val="Lista3"/>
      </w:pPr>
      <w:r>
        <w:t>see §</w:t>
      </w:r>
      <w:r>
        <w:fldChar w:fldCharType="begin"/>
      </w:r>
      <w:r>
        <w:instrText xml:space="preserve"> REF _Ref61250887 \r \h </w:instrText>
      </w:r>
      <w:r>
        <w:fldChar w:fldCharType="separate"/>
      </w:r>
      <w:r>
        <w:t>9.1.3</w:t>
      </w:r>
      <w:r>
        <w:fldChar w:fldCharType="end"/>
      </w:r>
      <w:r>
        <w:t xml:space="preserve"> for details and examples</w:t>
      </w:r>
    </w:p>
    <w:p>
      <w:pPr>
        <w:pStyle w:val="Lista2"/>
      </w:pPr>
      <w:r>
        <w:t xml:space="preserve">if a printed edition shows nothing </w:t>
      </w:r>
      <w:r>
        <w:rPr>
          <w:noProof/>
        </w:rPr>
        <w:t>(</w:t>
      </w:r>
      <w:r>
        <w:t xml:space="preserve">i.e. not even a lacuna) at a locus where your edition has content </w:t>
      </w:r>
      <w:r>
        <w:rPr>
          <w:noProof/>
        </w:rPr>
        <w:t>(</w:t>
      </w:r>
      <w:r>
        <w:t>including a tentative reading or a lacuna), the reading of the edition in question may be represented by an empty element, e.g.</w:t>
      </w:r>
    </w:p>
    <w:p>
      <w:pPr>
        <w:pStyle w:val="Lista3"/>
      </w:pPr>
      <w:r>
        <w:rPr>
          <w:rStyle w:val="Code"/>
        </w:rPr>
        <w:t xml:space="preserve">&lt;rdg </w:t>
      </w:r>
      <w:r>
        <w:rPr>
          <w:rStyle w:val="Codeattribute"/>
        </w:rPr>
        <w:t>source</w:t>
      </w:r>
      <w:r>
        <w:rPr>
          <w:rStyle w:val="Code"/>
        </w:rPr>
        <w:t>=</w:t>
      </w:r>
      <w:r>
        <w:rPr>
          <w:rStyle w:val="Codevalue"/>
        </w:rPr>
        <w:t>"bib:VenkatasubbaAyyar1943_01"</w:t>
      </w:r>
      <w:r>
        <w:rPr>
          <w:rStyle w:val="Code"/>
        </w:rPr>
        <w:t>/&gt;</w:t>
      </w:r>
    </w:p>
    <w:p>
      <w:pPr>
        <w:pStyle w:val="Lista"/>
      </w:pPr>
      <w:r>
        <w:lastRenderedPageBreak/>
        <w:t xml:space="preserve">keep in mind that all markup within </w:t>
      </w:r>
      <w:r>
        <w:rPr>
          <w:rStyle w:val="Code"/>
        </w:rPr>
        <w:t>&lt;rdg&gt;</w:t>
      </w:r>
      <w:r>
        <w:t xml:space="preserve"> </w:t>
      </w:r>
      <w:r>
        <w:rPr>
          <w:b/>
          <w:bCs/>
        </w:rPr>
        <w:t>represents the cited editor’s markup</w:t>
      </w:r>
      <w:r>
        <w:t>, not your markup pertaining to the cited edition; thus,</w:t>
      </w:r>
    </w:p>
    <w:p>
      <w:pPr>
        <w:pStyle w:val="Lista2"/>
      </w:pPr>
      <w:r>
        <w:t>if your copy of the edition is unclear or illegible, this can be indicated in a note, but not with XML markup for unclear text or a lacuna</w:t>
      </w:r>
    </w:p>
    <w:p>
      <w:pPr>
        <w:pStyle w:val="Lista2"/>
      </w:pPr>
      <w:r>
        <w:t xml:space="preserve">if the previous editor omits some text, this can be indicated by an empty </w:t>
      </w:r>
      <w:r>
        <w:rPr>
          <w:rStyle w:val="Code"/>
        </w:rPr>
        <w:t>&lt;rdg&gt;</w:t>
      </w:r>
      <w:r>
        <w:t xml:space="preserve"> as above, or by choosing a broader lemma that includes some text adjacent to the omission</w:t>
      </w:r>
    </w:p>
    <w:p>
      <w:pPr>
        <w:pStyle w:val="Lista"/>
      </w:pPr>
      <w:r>
        <w:t xml:space="preserve">alternatives </w:t>
      </w:r>
      <w:r>
        <w:rPr>
          <w:b/>
          <w:bCs/>
        </w:rPr>
        <w:t>must always be credited</w:t>
      </w:r>
      <w:r>
        <w:t xml:space="preserve"> to the editor</w:t>
      </w:r>
      <w:r>
        <w:rPr>
          <w:noProof/>
        </w:rPr>
        <w:t>(</w:t>
      </w:r>
      <w:r>
        <w:t xml:space="preserve">s) who proposed or endorsed them, using the attribute </w:t>
      </w:r>
      <w:r>
        <w:rPr>
          <w:rStyle w:val="Codeattribute"/>
        </w:rPr>
        <w:t>@source</w:t>
      </w:r>
      <w:r>
        <w:t xml:space="preserve"> in </w:t>
      </w:r>
      <w:r>
        <w:rPr>
          <w:rStyle w:val="Code"/>
        </w:rPr>
        <w:t>&lt;rdg&gt;</w:t>
      </w:r>
      <w:r>
        <w:t>; see §</w:t>
      </w:r>
      <w:r>
        <w:fldChar w:fldCharType="begin"/>
      </w:r>
      <w:r>
        <w:instrText xml:space="preserve"> REF _Ref43989551 \w \h  \* MERGEFORMAT </w:instrText>
      </w:r>
      <w:r>
        <w:fldChar w:fldCharType="separate"/>
      </w:r>
      <w:r>
        <w:t>10.6.2</w:t>
      </w:r>
      <w:r>
        <w:fldChar w:fldCharType="end"/>
      </w:r>
      <w:r>
        <w:t xml:space="preserve"> for details</w:t>
      </w:r>
    </w:p>
    <w:p>
      <w:pPr>
        <w:pStyle w:val="Lista2"/>
      </w:pPr>
      <w:r>
        <w:t>see §</w:t>
      </w:r>
      <w:r>
        <w:fldChar w:fldCharType="begin"/>
      </w:r>
      <w:r>
        <w:instrText xml:space="preserve"> REF _Ref43989583 \w \h  \* MERGEFORMAT </w:instrText>
      </w:r>
      <w:r>
        <w:fldChar w:fldCharType="separate"/>
      </w:r>
      <w:r>
        <w:t>9.1.5</w:t>
      </w:r>
      <w:r>
        <w:fldChar w:fldCharType="end"/>
      </w:r>
      <w:r>
        <w:t xml:space="preserve"> below for guidance on deciding whether two editors’ readings may be deemed identical</w:t>
      </w:r>
    </w:p>
    <w:p>
      <w:pPr>
        <w:pStyle w:val="Lista2"/>
      </w:pPr>
      <w:r>
        <w:t xml:space="preserve">if your apparatus includes at least one lemma with alternative readings </w:t>
      </w:r>
      <w:r>
        <w:rPr>
          <w:rStyle w:val="Foreign"/>
        </w:rPr>
        <w:t>and</w:t>
      </w:r>
      <w:r>
        <w:t xml:space="preserve"> you cite more than one previous editor, your apparatus entries should always be formulated in a </w:t>
      </w:r>
      <w:r>
        <w:rPr>
          <w:b/>
          <w:bCs/>
        </w:rPr>
        <w:t xml:space="preserve">“positive” </w:t>
      </w:r>
      <w:r>
        <w:t xml:space="preserve">manner: for any lemma with one or more alternative readings, clearly indicate </w:t>
      </w:r>
      <w:r>
        <w:rPr>
          <w:noProof/>
        </w:rPr>
        <w:t>(</w:t>
      </w:r>
      <w:r>
        <w:t xml:space="preserve">either under the lemma or under one of the alternative readings) what the readings of </w:t>
      </w:r>
      <w:r>
        <w:rPr>
          <w:b/>
          <w:bCs/>
        </w:rPr>
        <w:t>all</w:t>
      </w:r>
      <w:r>
        <w:t xml:space="preserve"> previous editors were</w:t>
      </w:r>
    </w:p>
    <w:p>
      <w:pPr>
        <w:pStyle w:val="Lista3"/>
      </w:pPr>
      <w:r>
        <w:t xml:space="preserve">however, keep in mind that your apparatus does not have to list every minor divergence from previous editions </w:t>
      </w:r>
      <w:r>
        <w:rPr>
          <w:noProof/>
        </w:rPr>
        <w:t>(</w:t>
      </w:r>
      <w:r>
        <w:t>see §</w:t>
      </w:r>
      <w:r>
        <w:fldChar w:fldCharType="begin"/>
      </w:r>
      <w:r>
        <w:instrText xml:space="preserve"> REF _Ref43989643 \w \h  \* MERGEFORMAT </w:instrText>
      </w:r>
      <w:r>
        <w:fldChar w:fldCharType="separate"/>
      </w:r>
      <w:r>
        <w:t>9.1.1</w:t>
      </w:r>
      <w:r>
        <w:fldChar w:fldCharType="end"/>
      </w:r>
      <w:r>
        <w:t>)</w:t>
      </w:r>
    </w:p>
    <w:p>
      <w:pPr>
        <w:pStyle w:val="Lista2"/>
      </w:pPr>
      <w:r>
        <w:t xml:space="preserve">also keep in mind that whenever you use </w:t>
      </w:r>
      <w:r>
        <w:rPr>
          <w:rStyle w:val="Codeattribute"/>
        </w:rPr>
        <w:t>@source</w:t>
      </w:r>
      <w:r>
        <w:t xml:space="preserve"> on a cite a reading from a publication, the bibliographic citation of that publication in your bibliography division must include an encoded siglum for use in the apparatus, as per §</w:t>
      </w:r>
      <w:r>
        <w:fldChar w:fldCharType="begin"/>
      </w:r>
      <w:r>
        <w:instrText xml:space="preserve"> REF _Ref43989610 \w \h  \* MERGEFORMAT </w:instrText>
      </w:r>
      <w:r>
        <w:fldChar w:fldCharType="separate"/>
      </w:r>
      <w:r>
        <w:t>9.4.3</w:t>
      </w:r>
      <w:r>
        <w:fldChar w:fldCharType="end"/>
      </w:r>
    </w:p>
    <w:p>
      <w:pPr>
        <w:pStyle w:val="Cmsor3"/>
      </w:pPr>
      <w:bookmarkStart w:id="780" w:name="_wlnr5yx14afg" w:colFirst="0" w:colLast="0"/>
      <w:bookmarkStart w:id="781" w:name="_Ref43989583"/>
      <w:bookmarkStart w:id="782" w:name="_Toc183083893"/>
      <w:bookmarkEnd w:id="780"/>
      <w:r>
        <w:t>Identical lemmas, identical readings</w:t>
      </w:r>
      <w:bookmarkEnd w:id="781"/>
      <w:bookmarkEnd w:id="782"/>
    </w:p>
    <w:p>
      <w:pPr>
        <w:pStyle w:val="Lista"/>
      </w:pPr>
      <w:r>
        <w:t xml:space="preserve">when </w:t>
      </w:r>
      <w:r>
        <w:rPr>
          <w:b/>
          <w:bCs/>
        </w:rPr>
        <w:t>deciding whether two readings may be deemed identical</w:t>
      </w:r>
      <w:r>
        <w:t>, i.e. whether a certain previous edition’s reading agrees with your lemma or with the reading cited from another previous editor, you should normally consider only the actual received text shown in each edition; thus,</w:t>
      </w:r>
    </w:p>
    <w:p>
      <w:pPr>
        <w:pStyle w:val="Lista2"/>
      </w:pPr>
      <w:r>
        <w:t>ignore differences limited to the transliteration system (see also §</w:t>
      </w:r>
      <w:r>
        <w:fldChar w:fldCharType="begin"/>
      </w:r>
      <w:r>
        <w:instrText xml:space="preserve"> REF _Ref74728619 \r \h </w:instrText>
      </w:r>
      <w:r>
        <w:fldChar w:fldCharType="separate"/>
      </w:r>
      <w:r>
        <w:t>9.4.1</w:t>
      </w:r>
      <w:r>
        <w:fldChar w:fldCharType="end"/>
      </w:r>
      <w:r>
        <w:t xml:space="preserve"> above)</w:t>
      </w:r>
    </w:p>
    <w:p>
      <w:pPr>
        <w:pStyle w:val="Lista3"/>
      </w:pPr>
      <w:r>
        <w:t>if an earlier editor does not distinguish initial vowels from dependent, or final consonant from those in conjuncts, you should still consider the readings identical</w:t>
      </w:r>
    </w:p>
    <w:p>
      <w:pPr>
        <w:pStyle w:val="Lista2"/>
      </w:pPr>
      <w:r>
        <w:t>ignore differences that consist only in the presence or absence of markup for unclear or restored characters</w:t>
      </w:r>
    </w:p>
    <w:p>
      <w:pPr>
        <w:pStyle w:val="Lista3"/>
      </w:pPr>
      <w:r>
        <w:t xml:space="preserve">e.g. if one reading is </w:t>
      </w:r>
      <w:r>
        <w:rPr>
          <w:rStyle w:val="Codetext"/>
        </w:rPr>
        <w:t>ya</w:t>
      </w:r>
      <w:r>
        <w:rPr>
          <w:rStyle w:val="Code"/>
        </w:rPr>
        <w:t>&lt;unclear&gt;</w:t>
      </w:r>
      <w:r>
        <w:rPr>
          <w:rStyle w:val="Codetext"/>
        </w:rPr>
        <w:t>thā</w:t>
      </w:r>
      <w:r>
        <w:rPr>
          <w:rStyle w:val="Code"/>
        </w:rPr>
        <w:t xml:space="preserve">&lt;/unclear&gt;&lt;supplied </w:t>
      </w:r>
      <w:r>
        <w:rPr>
          <w:rStyle w:val="Codeattribute"/>
        </w:rPr>
        <w:t>reason</w:t>
      </w:r>
      <w:r>
        <w:rPr>
          <w:rStyle w:val="Code"/>
        </w:rPr>
        <w:t>=</w:t>
      </w:r>
      <w:r>
        <w:rPr>
          <w:rStyle w:val="Codevalue"/>
        </w:rPr>
        <w:t>"lost"</w:t>
      </w:r>
      <w:r>
        <w:rPr>
          <w:rStyle w:val="Code"/>
        </w:rPr>
        <w:t>&gt;</w:t>
      </w:r>
      <w:r>
        <w:rPr>
          <w:rStyle w:val="Codetext"/>
        </w:rPr>
        <w:t>smābhiḥ</w:t>
      </w:r>
      <w:r>
        <w:rPr>
          <w:rStyle w:val="Code"/>
        </w:rPr>
        <w:t>&lt;/supplied&gt;</w:t>
      </w:r>
      <w:r>
        <w:t xml:space="preserve"> and another is </w:t>
      </w:r>
      <w:r>
        <w:rPr>
          <w:rStyle w:val="Foreign"/>
        </w:rPr>
        <w:t>yathāsmābhiḥ</w:t>
      </w:r>
      <w:r>
        <w:t xml:space="preserve"> without any markup, then the two readings are to be deemed identical</w:t>
      </w:r>
    </w:p>
    <w:p>
      <w:pPr>
        <w:pStyle w:val="Lista2"/>
      </w:pPr>
      <w:r>
        <w:t>if a previous edition does not indicate a space left blank on the support where your XML edition does, ignore this difference</w:t>
      </w:r>
    </w:p>
    <w:p>
      <w:pPr>
        <w:pStyle w:val="Lista2"/>
      </w:pPr>
      <w:r>
        <w:t xml:space="preserve">ignore previous editors’ emendations or normalisations if they do not affect the interpretation of the text, i.e. if you </w:t>
      </w:r>
      <w:r>
        <w:rPr>
          <w:noProof/>
        </w:rPr>
        <w:t>(</w:t>
      </w:r>
      <w:r>
        <w:t>or another editor) have chosen only to flag a phenomenon as erroneous or non-standard, or chosen to ignore one, whereas a previous editor reads the same but emends or normalises it, then the readings are still to be deemed as identical</w:t>
      </w:r>
    </w:p>
    <w:p>
      <w:pPr>
        <w:pStyle w:val="Lista2"/>
      </w:pPr>
      <w:r>
        <w:t xml:space="preserve">if a previous edition contains a minor orthographic mistake that does not affect the meaning and that may well be a typographic error in that edition, feel free to ignore it if their reading is otherwise identical to yours </w:t>
      </w:r>
      <w:r>
        <w:rPr>
          <w:noProof/>
        </w:rPr>
        <w:t>(</w:t>
      </w:r>
      <w:r>
        <w:t>or to another previous edition’s)</w:t>
      </w:r>
    </w:p>
    <w:p>
      <w:pPr>
        <w:pStyle w:val="Lista2"/>
      </w:pPr>
      <w:r>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pPr>
        <w:pStyle w:val="Lista2"/>
      </w:pPr>
      <w:r>
        <w:t>in all of the above cases, the recommendation of ignoring such differences may be overridden for highly problematic spots of text, where you may find it best to faithfully reproduce each previous editor’s reading down to the last detail</w:t>
      </w:r>
    </w:p>
    <w:p>
      <w:pPr>
        <w:pStyle w:val="Lista"/>
      </w:pPr>
      <w:r>
        <w:t xml:space="preserve">whenever </w:t>
      </w:r>
      <w:r>
        <w:rPr>
          <w:b/>
          <w:bCs/>
        </w:rPr>
        <w:t>multiple editions</w:t>
      </w:r>
      <w:r>
        <w:t xml:space="preserve"> are </w:t>
      </w:r>
      <w:r>
        <w:rPr>
          <w:b/>
          <w:bCs/>
        </w:rPr>
        <w:t>cited</w:t>
      </w:r>
      <w:r>
        <w:t xml:space="preserve"> for a lemma or reading, remember that their citations must be listed </w:t>
      </w:r>
      <w:r>
        <w:rPr>
          <w:b/>
          <w:bCs/>
        </w:rPr>
        <w:t xml:space="preserve">within a single </w:t>
      </w:r>
      <w:r>
        <w:rPr>
          <w:rStyle w:val="Codeattribute"/>
        </w:rPr>
        <w:t>@source</w:t>
      </w:r>
      <w:r>
        <w:t xml:space="preserve"> </w:t>
      </w:r>
      <w:r>
        <w:rPr>
          <w:b/>
          <w:bCs/>
        </w:rPr>
        <w:t>attribute</w:t>
      </w:r>
      <w:r>
        <w:t xml:space="preserve"> in chronological order </w:t>
      </w:r>
      <w:r>
        <w:rPr>
          <w:noProof/>
        </w:rPr>
        <w:t>(§</w:t>
      </w:r>
      <w:r>
        <w:rPr>
          <w:noProof/>
        </w:rPr>
        <w:fldChar w:fldCharType="begin"/>
      </w:r>
      <w:r>
        <w:rPr>
          <w:noProof/>
        </w:rPr>
        <w:instrText xml:space="preserve"> REF _Ref44490119 \r \h </w:instrText>
      </w:r>
      <w:r>
        <w:rPr>
          <w:noProof/>
        </w:rPr>
      </w:r>
      <w:r>
        <w:rPr>
          <w:noProof/>
        </w:rPr>
        <w:fldChar w:fldCharType="separate"/>
      </w:r>
      <w:r>
        <w:rPr>
          <w:noProof/>
        </w:rPr>
        <w:t>10.6.2</w:t>
      </w:r>
      <w:r>
        <w:rPr>
          <w:noProof/>
        </w:rPr>
        <w:fldChar w:fldCharType="end"/>
      </w:r>
      <w:r>
        <w:t>)</w:t>
      </w:r>
    </w:p>
    <w:p>
      <w:pPr>
        <w:pStyle w:val="Lista"/>
      </w:pPr>
      <w:r>
        <w:lastRenderedPageBreak/>
        <w:t xml:space="preserve">when more than one previous editor supports a reading, but the </w:t>
      </w:r>
      <w:r>
        <w:rPr>
          <w:b/>
          <w:bCs/>
        </w:rPr>
        <w:t>readings of these editors differ from one another in minor details</w:t>
      </w:r>
      <w:r>
        <w:t xml:space="preserve"> you ignore as per the above guidelines, by preference show the reading as featured in the first of the cited editions</w:t>
      </w:r>
    </w:p>
    <w:p>
      <w:pPr>
        <w:pStyle w:val="Cmsor3"/>
      </w:pPr>
      <w:bookmarkStart w:id="783" w:name="_qb0qotwuz8be" w:colFirst="0" w:colLast="0"/>
      <w:bookmarkStart w:id="784" w:name="_Ref43989517"/>
      <w:bookmarkStart w:id="785" w:name="_Toc183083894"/>
      <w:bookmarkEnd w:id="783"/>
      <w:r>
        <w:t>XML tags in lemmas and readings</w:t>
      </w:r>
      <w:bookmarkEnd w:id="784"/>
      <w:bookmarkEnd w:id="785"/>
    </w:p>
    <w:p>
      <w:pPr>
        <w:pStyle w:val="Lista"/>
      </w:pPr>
      <w:r>
        <w:t>pay attention to the following, especially when you copy and paste the marked-up text of a lemma, but also when adding markup to a reading:</w:t>
      </w:r>
    </w:p>
    <w:p>
      <w:pPr>
        <w:pStyle w:val="Lista"/>
      </w:pPr>
      <w:r>
        <w:rPr>
          <w:b/>
          <w:bCs/>
        </w:rPr>
        <w:t>tags for block-level containers</w:t>
      </w:r>
      <w:r>
        <w:t xml:space="preserve">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never be included in lemmas or readings</w:t>
      </w:r>
    </w:p>
    <w:p>
      <w:pPr>
        <w:pStyle w:val="Lista2"/>
      </w:pPr>
      <w:r>
        <w:t>for a problematic locus extending across a boundary between such containers, preferably create separate lemmas</w:t>
      </w:r>
    </w:p>
    <w:p>
      <w:pPr>
        <w:pStyle w:val="Lista2"/>
      </w:pPr>
      <w:r>
        <w:t xml:space="preserve">if separate lemmas do not seem appropriate, then simply delete from your lemma the </w:t>
      </w:r>
      <w:r>
        <w:rPr>
          <w:noProof/>
        </w:rPr>
        <w:t>(</w:t>
      </w:r>
      <w:r>
        <w:t>start and end) tags belonging to such an element</w:t>
      </w:r>
    </w:p>
    <w:p>
      <w:pPr>
        <w:pStyle w:val="Lista"/>
      </w:pPr>
      <w:r>
        <w:rPr>
          <w:b/>
          <w:bCs/>
        </w:rPr>
        <w:t>empty elements</w:t>
      </w:r>
      <w:r>
        <w:t xml:space="preserve">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shall, however, be included in both lemmas and readings</w:t>
      </w:r>
    </w:p>
    <w:p>
      <w:pPr>
        <w:pStyle w:val="Lista2"/>
      </w:pPr>
      <w:r>
        <w:t xml:space="preserve">the purpose of this is primarily to show the fact that such a transition is present </w:t>
      </w:r>
      <w:r>
        <w:rPr>
          <w:noProof/>
        </w:rPr>
        <w:t>(</w:t>
      </w:r>
      <w:r>
        <w:t>or was indicated as present, not necessarily always in the right place, by a previous edition)</w:t>
      </w:r>
    </w:p>
    <w:p>
      <w:pPr>
        <w:pStyle w:val="Lista2"/>
      </w:pPr>
      <w:r>
        <w:t>any attributes of these elements present in the edition must mandatorily be retained in the lemma (contrary to the suggestion of the first release version of this EGD)</w:t>
      </w:r>
    </w:p>
    <w:p>
      <w:pPr>
        <w:pStyle w:val="Lista2"/>
      </w:pPr>
      <w:r>
        <w:t xml:space="preserve">we foresee that all of these elements will be displayed as a simple / character when they appear as a lemma </w:t>
      </w:r>
      <w:r>
        <w:rPr>
          <w:noProof/>
        </w:rPr>
        <w:t>(</w:t>
      </w:r>
      <w:r>
        <w:t>thus, since a pagelike partition will always be followed by a line beginning, these together will display as //)</w:t>
      </w:r>
    </w:p>
    <w:p>
      <w:pPr>
        <w:pStyle w:val="Lista3"/>
      </w:pPr>
      <w:r>
        <w:t xml:space="preserve">the / character will be displayed contiguously with the surrounding text if the element in question has </w:t>
      </w:r>
      <w:r>
        <w:rPr>
          <w:rStyle w:val="Codeattribute"/>
        </w:rPr>
        <w:t>@break</w:t>
      </w:r>
      <w:r>
        <w:rPr>
          <w:rStyle w:val="Code"/>
        </w:rPr>
        <w:t>=</w:t>
      </w:r>
      <w:r>
        <w:rPr>
          <w:rStyle w:val="Codevalue"/>
        </w:rPr>
        <w:t>"no"</w:t>
      </w:r>
      <w:r>
        <w:t xml:space="preserve">, and with spaces on both sides if the element does not have </w:t>
      </w:r>
      <w:r>
        <w:rPr>
          <w:rStyle w:val="Codeattribute"/>
        </w:rPr>
        <w:t>@break</w:t>
      </w:r>
      <w:r>
        <w:rPr>
          <w:rStyle w:val="Code"/>
        </w:rPr>
        <w:t>=</w:t>
      </w:r>
      <w:r>
        <w:rPr>
          <w:rStyle w:val="Codevalue"/>
        </w:rPr>
        <w:t>"no"</w:t>
      </w:r>
    </w:p>
    <w:p>
      <w:pPr>
        <w:pStyle w:val="Lista2"/>
      </w:pPr>
      <w:r>
        <w:t xml:space="preserve">remember that when a lemma extends across such a boundary, the </w:t>
      </w:r>
      <w:r>
        <w:rPr>
          <w:rStyle w:val="Codeattribute"/>
        </w:rPr>
        <w:t>@loc</w:t>
      </w:r>
      <w:r>
        <w:t xml:space="preserve"> of the apparatus entry must be the number of the line where the lemma begins</w:t>
      </w:r>
    </w:p>
    <w:p>
      <w:pPr>
        <w:pStyle w:val="Lista3"/>
      </w:pPr>
      <w:r>
        <w:t xml:space="preserve">in display, an indication that the lemma extends into the next line will probably be added automatically if an </w:t>
      </w:r>
      <w:r>
        <w:rPr>
          <w:rStyle w:val="Code"/>
        </w:rPr>
        <w:t>&lt;lb/&gt;</w:t>
      </w:r>
      <w:r>
        <w:t xml:space="preserve"> element is present within the lemma</w:t>
      </w:r>
    </w:p>
    <w:p>
      <w:pPr>
        <w:pStyle w:val="Lista"/>
      </w:pPr>
      <w:r>
        <w:rPr>
          <w:b/>
          <w:bCs/>
        </w:rPr>
        <w:t>forme work must not be included in lemmas</w:t>
      </w:r>
    </w:p>
    <w:p>
      <w:pPr>
        <w:pStyle w:val="Lista2"/>
      </w:pPr>
      <w:r>
        <w:t xml:space="preserve">if an </w:t>
      </w:r>
      <w:r>
        <w:rPr>
          <w:rStyle w:val="Code"/>
        </w:rPr>
        <w:t>&lt;fw&gt;</w:t>
      </w:r>
      <w:r>
        <w:t xml:space="preserve"> element (§</w:t>
      </w:r>
      <w:r>
        <w:fldChar w:fldCharType="begin"/>
      </w:r>
      <w:r>
        <w:instrText xml:space="preserve"> REF _Ref43984607 \r \h </w:instrText>
      </w:r>
      <w:r>
        <w:fldChar w:fldCharType="separate"/>
      </w:r>
      <w:r>
        <w:t>3.8.4</w:t>
      </w:r>
      <w:r>
        <w:fldChar w:fldCharType="end"/>
      </w:r>
      <w:r>
        <w:t>) is present after a page break that intervenes in your lemma, then delete it (along with its contents) from the contents of the lemma pasted from your edition</w:t>
      </w:r>
    </w:p>
    <w:p>
      <w:pPr>
        <w:pStyle w:val="Lista2"/>
      </w:pPr>
      <w:r>
        <w:t xml:space="preserve">for lemmas </w:t>
      </w:r>
      <w:r>
        <w:rPr>
          <w:i/>
          <w:iCs/>
        </w:rPr>
        <w:t>within</w:t>
      </w:r>
      <w:r>
        <w:t xml:space="preserve"> forme work, see §</w:t>
      </w:r>
      <w:r>
        <w:fldChar w:fldCharType="begin"/>
      </w:r>
      <w:r>
        <w:instrText xml:space="preserve"> REF _Ref43978538 \r \h </w:instrText>
      </w:r>
      <w:r>
        <w:fldChar w:fldCharType="separate"/>
      </w:r>
      <w:r>
        <w:t>9.1.2</w:t>
      </w:r>
      <w:r>
        <w:fldChar w:fldCharType="end"/>
      </w:r>
    </w:p>
    <w:p>
      <w:pPr>
        <w:pStyle w:val="Lista"/>
      </w:pPr>
      <w:r>
        <w:rPr>
          <w:b/>
          <w:bCs/>
        </w:rPr>
        <w:t>phrase-level markup that concerns the text</w:t>
      </w:r>
      <w:r>
        <w:t>, its execution, and its editorial alteration (§</w:t>
      </w:r>
      <w:r>
        <w:fldChar w:fldCharType="begin"/>
      </w:r>
      <w:r>
        <w:instrText xml:space="preserve"> REF _Ref43990458 \r \h </w:instrText>
      </w:r>
      <w:r>
        <w:fldChar w:fldCharType="separate"/>
      </w:r>
      <w:r>
        <w:t>3.7</w:t>
      </w:r>
      <w:r>
        <w:fldChar w:fldCharType="end"/>
      </w:r>
      <w:r>
        <w:t xml:space="preserve"> to §</w:t>
      </w:r>
      <w:r>
        <w:fldChar w:fldCharType="begin"/>
      </w:r>
      <w:r>
        <w:instrText xml:space="preserve"> REF _Ref43978565 \r \h </w:instrText>
      </w:r>
      <w:r>
        <w:fldChar w:fldCharType="separate"/>
      </w:r>
      <w:r>
        <w:t>5.5</w:t>
      </w:r>
      <w:r>
        <w:fldChar w:fldCharType="end"/>
      </w:r>
      <w:r>
        <w:t>, except §</w:t>
      </w:r>
      <w:r>
        <w:fldChar w:fldCharType="begin"/>
      </w:r>
      <w:r>
        <w:instrText xml:space="preserve"> REF _Ref43989139 \r \h </w:instrText>
      </w:r>
      <w:r>
        <w:fldChar w:fldCharType="separate"/>
      </w:r>
      <w:r>
        <w:t>7.5.1</w:t>
      </w:r>
      <w:r>
        <w:fldChar w:fldCharType="end"/>
      </w:r>
      <w:r>
        <w:t>) must, as a rule, be retained in lemmas as it appears in your edition, and created in readings to represent the intent of the editor cited as far as possible</w:t>
      </w:r>
    </w:p>
    <w:p>
      <w:pPr>
        <w:pStyle w:val="Lista2"/>
      </w:pPr>
      <w:r>
        <w:t>when copying and pasting the content of a lemma from your edition, pay attention to start-tags and end-tags, which may be outside the copied range, so within your lemma,</w:t>
      </w:r>
    </w:p>
    <w:p>
      <w:pPr>
        <w:pStyle w:val="Lista3"/>
      </w:pPr>
      <w:r>
        <w:t>add the start-tag for retained markup commencing before and ending inside your lemma</w:t>
      </w:r>
    </w:p>
    <w:p>
      <w:pPr>
        <w:pStyle w:val="Lista3"/>
      </w:pPr>
      <w:r>
        <w:t>add the end-tag for retained markup commencing inside your lemma and ending after it</w:t>
      </w:r>
    </w:p>
    <w:p>
      <w:pPr>
        <w:pStyle w:val="Lista3"/>
      </w:pPr>
      <w:r>
        <w:t>add start and end-tags for a lemma snipped from within a longer stretch of phrase-level markup</w:t>
      </w:r>
    </w:p>
    <w:p>
      <w:pPr>
        <w:pStyle w:val="Lista"/>
      </w:pPr>
      <w:r>
        <w:rPr>
          <w:b/>
          <w:bCs/>
        </w:rPr>
        <w:t>phrase-level markup that encodes additional information</w:t>
      </w:r>
      <w:r>
        <w:t xml:space="preserve"> (§</w:t>
      </w:r>
      <w:r>
        <w:fldChar w:fldCharType="begin"/>
      </w:r>
      <w:r>
        <w:instrText xml:space="preserve"> REF _Ref43978756 \r \h </w:instrText>
      </w:r>
      <w:r>
        <w:fldChar w:fldCharType="separate"/>
      </w:r>
      <w:r>
        <w:t>6.4</w:t>
      </w:r>
      <w:r>
        <w:fldChar w:fldCharType="end"/>
      </w:r>
      <w:r>
        <w:t xml:space="preserve"> and §</w:t>
      </w:r>
      <w:r>
        <w:fldChar w:fldCharType="begin"/>
      </w:r>
      <w:r>
        <w:instrText xml:space="preserve"> REF _Ref43989139 \r \h </w:instrText>
      </w:r>
      <w:r>
        <w:fldChar w:fldCharType="separate"/>
      </w:r>
      <w:r>
        <w:t>7.5.1</w:t>
      </w:r>
      <w:r>
        <w:fldChar w:fldCharType="end"/>
      </w:r>
      <w:r>
        <w:t>) is indifferent for the purposes of the apparatus and will not affect the display or machine processing of lemmas or readings; thus:</w:t>
      </w:r>
    </w:p>
    <w:p>
      <w:pPr>
        <w:pStyle w:val="Lista2"/>
      </w:pPr>
      <w:r>
        <w:t>it is recommended that you delete any such markup from your lemma in order to reduce code clutter</w:t>
      </w:r>
    </w:p>
    <w:p>
      <w:pPr>
        <w:pStyle w:val="Lista2"/>
      </w:pPr>
      <w:r>
        <w:t>but feel free to leave such markup in a copied and pasted lemma if this is more convenient for you, provided that you pay attention to start-tags and end-tags as above</w:t>
      </w:r>
    </w:p>
    <w:p>
      <w:pPr>
        <w:pStyle w:val="Cmsor3"/>
      </w:pPr>
      <w:bookmarkStart w:id="786" w:name="_1khg88862vrq" w:colFirst="0" w:colLast="0"/>
      <w:bookmarkStart w:id="787" w:name="_Ref43988104"/>
      <w:bookmarkStart w:id="788" w:name="_Toc183083895"/>
      <w:bookmarkEnd w:id="786"/>
      <w:r>
        <w:t>Freeform apparatus notes</w:t>
      </w:r>
      <w:bookmarkEnd w:id="787"/>
      <w:bookmarkEnd w:id="788"/>
    </w:p>
    <w:p>
      <w:pPr>
        <w:pStyle w:val="Lista"/>
      </w:pPr>
      <w:r>
        <w:t xml:space="preserve">if you find the encoding within </w:t>
      </w:r>
      <w:r>
        <w:rPr>
          <w:rStyle w:val="Code"/>
        </w:rPr>
        <w:t>&lt;lem&gt;</w:t>
      </w:r>
      <w:r>
        <w:t xml:space="preserve"> and/or </w:t>
      </w:r>
      <w:r>
        <w:rPr>
          <w:rStyle w:val="Code"/>
        </w:rPr>
        <w:t>&lt;rdg&gt;</w:t>
      </w:r>
      <w:r>
        <w:t xml:space="preserve"> insufficient for recording certain details about your base reading or a cited alternative, add a </w:t>
      </w:r>
      <w:r>
        <w:rPr>
          <w:rStyle w:val="Code"/>
        </w:rPr>
        <w:t>&lt;note&gt;</w:t>
      </w:r>
      <w:r>
        <w:t xml:space="preserve"> element as the last child element of the relevant </w:t>
      </w:r>
      <w:r>
        <w:rPr>
          <w:rStyle w:val="Code"/>
        </w:rPr>
        <w:t>&lt;app&gt;</w:t>
      </w:r>
      <w:r>
        <w:t xml:space="preserve"> entry</w:t>
      </w:r>
    </w:p>
    <w:p>
      <w:pPr>
        <w:pStyle w:val="Lista2"/>
      </w:pPr>
      <w:r>
        <w:lastRenderedPageBreak/>
        <w:t>see §</w:t>
      </w:r>
      <w:r>
        <w:fldChar w:fldCharType="begin"/>
      </w:r>
      <w:r>
        <w:instrText xml:space="preserve"> REF _Ref43989684 \w \h  \* MERGEFORMAT </w:instrText>
      </w:r>
      <w:r>
        <w:fldChar w:fldCharType="separate"/>
      </w:r>
      <w:r>
        <w:t>10.4.1</w:t>
      </w:r>
      <w:r>
        <w:fldChar w:fldCharType="end"/>
      </w:r>
      <w:r>
        <w:t xml:space="preserve"> for general guidance on notes, and the examples below for an illustration</w:t>
      </w:r>
    </w:p>
    <w:p>
      <w:pPr>
        <w:pStyle w:val="Lista"/>
      </w:pPr>
      <w:r>
        <w:t>any editorial notes concerning a segment of text that cannot be conveniently identified by a line number and lemma should be placed in the commentary, not the apparatus</w:t>
      </w:r>
    </w:p>
    <w:p>
      <w:pPr>
        <w:pStyle w:val="Cmsor3"/>
      </w:pPr>
      <w:bookmarkStart w:id="789" w:name="_1vsssow7ypzu" w:colFirst="0" w:colLast="0"/>
      <w:bookmarkStart w:id="790" w:name="_pn0gltowrfhw" w:colFirst="0" w:colLast="0"/>
      <w:bookmarkStart w:id="791" w:name="_Ref43989464"/>
      <w:bookmarkStart w:id="792" w:name="_Toc183083896"/>
      <w:bookmarkEnd w:id="789"/>
      <w:bookmarkEnd w:id="790"/>
      <w:r>
        <w:t>Textpart divisions in the apparatus</w:t>
      </w:r>
      <w:bookmarkEnd w:id="791"/>
      <w:bookmarkEnd w:id="792"/>
    </w:p>
    <w:p>
      <w:pPr>
        <w:pStyle w:val="Lista"/>
      </w:pPr>
      <w:r>
        <w:t xml:space="preserve">as stated in the Overview above, 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then these divisions must be replicated within the apparatus</w:t>
      </w:r>
    </w:p>
    <w:p>
      <w:pPr>
        <w:pStyle w:val="Lista"/>
      </w:pPr>
      <w:r>
        <w:t xml:space="preserve">in this case, inside </w:t>
      </w:r>
      <w:r>
        <w:rPr>
          <w:rStyle w:val="Code"/>
        </w:rPr>
        <w:t xml:space="preserve">&lt;div </w:t>
      </w:r>
      <w:r>
        <w:rPr>
          <w:rStyle w:val="Codeattribute"/>
        </w:rPr>
        <w:t>type</w:t>
      </w:r>
      <w:r>
        <w:rPr>
          <w:rStyle w:val="Code"/>
        </w:rPr>
        <w:t>=</w:t>
      </w:r>
      <w:r>
        <w:rPr>
          <w:rStyle w:val="Codevalue"/>
        </w:rPr>
        <w:t>"apparatus"</w:t>
      </w:r>
      <w:r>
        <w:rPr>
          <w:rStyle w:val="Code"/>
        </w:rPr>
        <w:t>&gt;</w:t>
      </w:r>
      <w:r>
        <w:t xml:space="preserve">, create as many </w:t>
      </w:r>
      <w:r>
        <w:rPr>
          <w:rStyle w:val="Code"/>
        </w:rPr>
        <w:t xml:space="preserve">&lt;div </w:t>
      </w:r>
      <w:r>
        <w:rPr>
          <w:rStyle w:val="Codeattribute"/>
        </w:rPr>
        <w:t>type</w:t>
      </w:r>
      <w:r>
        <w:rPr>
          <w:rStyle w:val="Code"/>
        </w:rPr>
        <w:t>=</w:t>
      </w:r>
      <w:r>
        <w:rPr>
          <w:rStyle w:val="Codevalue"/>
        </w:rPr>
        <w:t>"textpart"</w:t>
      </w:r>
      <w:r>
        <w:rPr>
          <w:rStyle w:val="Code"/>
        </w:rPr>
        <w:t>&gt;</w:t>
      </w:r>
      <w:r>
        <w:t xml:space="preserve"> elements as there are in the </w:t>
      </w:r>
      <w:r>
        <w:rPr>
          <w:rStyle w:val="Code"/>
        </w:rPr>
        <w:t xml:space="preserve">&lt;div </w:t>
      </w:r>
      <w:r>
        <w:rPr>
          <w:rStyle w:val="Codeattribute"/>
        </w:rPr>
        <w:t>type</w:t>
      </w:r>
      <w:r>
        <w:rPr>
          <w:rStyle w:val="Code"/>
        </w:rPr>
        <w:t>=</w:t>
      </w:r>
      <w:r>
        <w:rPr>
          <w:rStyle w:val="Codevalue"/>
        </w:rPr>
        <w:t>"edition"</w:t>
      </w:r>
      <w:r>
        <w:rPr>
          <w:rStyle w:val="Code"/>
        </w:rPr>
        <w:t>&gt;</w:t>
      </w:r>
    </w:p>
    <w:p>
      <w:pPr>
        <w:pStyle w:val="Lista2"/>
      </w:pPr>
      <w:r>
        <w:t xml:space="preserve">in the start-tag of these replicated divisions, include all attributes </w:t>
      </w:r>
      <w:r>
        <w:rPr>
          <w:noProof/>
        </w:rPr>
        <w:t>(</w:t>
      </w:r>
      <w:r>
        <w:rPr>
          <w:rStyle w:val="Codeattribute"/>
        </w:rPr>
        <w:t>@subtype</w:t>
      </w:r>
      <w:r>
        <w:t xml:space="preserve"> and </w:t>
      </w:r>
      <w:r>
        <w:rPr>
          <w:rStyle w:val="Codeattribute"/>
        </w:rPr>
        <w:t>@n</w:t>
      </w:r>
      <w:r>
        <w:t>) with the same value that they have in the edition division</w:t>
      </w:r>
    </w:p>
    <w:p>
      <w:pPr>
        <w:pStyle w:val="Lista2"/>
      </w:pPr>
      <w:r>
        <w:t xml:space="preserve">if your edition’s textpart divisions have </w:t>
      </w:r>
      <w:r>
        <w:rPr>
          <w:rStyle w:val="Code"/>
        </w:rPr>
        <w:t>&lt;head&gt;</w:t>
      </w:r>
      <w:r>
        <w:t xml:space="preserve"> elements, these should likewise be replicated in the apparatus, immediately after the start-tag of each textpart division</w:t>
      </w:r>
    </w:p>
    <w:p>
      <w:pPr>
        <w:pStyle w:val="Lista"/>
      </w:pPr>
      <w:r>
        <w:t xml:space="preserve">the apparatus container </w:t>
      </w:r>
      <w:r>
        <w:rPr>
          <w:rStyle w:val="Code"/>
        </w:rPr>
        <w:t>&lt;listApp&gt;</w:t>
      </w:r>
      <w:r>
        <w:t xml:space="preserve"> must in this case be enclosed within </w:t>
      </w:r>
      <w:r>
        <w:rPr>
          <w:rStyle w:val="Code"/>
        </w:rPr>
        <w:t xml:space="preserve">&lt;div </w:t>
      </w:r>
      <w:r>
        <w:rPr>
          <w:rStyle w:val="Codeattribute"/>
        </w:rPr>
        <w:t>type</w:t>
      </w:r>
      <w:r>
        <w:rPr>
          <w:rStyle w:val="Code"/>
        </w:rPr>
        <w:t>=</w:t>
      </w:r>
      <w:r>
        <w:rPr>
          <w:rStyle w:val="Codevalue"/>
        </w:rPr>
        <w:t>"textpart"</w:t>
      </w:r>
      <w:r>
        <w:rPr>
          <w:rStyle w:val="Code"/>
        </w:rPr>
        <w:t>&gt;</w:t>
      </w:r>
    </w:p>
    <w:p>
      <w:pPr>
        <w:pStyle w:val="Lista2"/>
      </w:pPr>
      <w:r>
        <w:t xml:space="preserve">if you have apparatus entries for more than one textpart, then create a </w:t>
      </w:r>
      <w:r>
        <w:rPr>
          <w:rStyle w:val="Code"/>
        </w:rPr>
        <w:t>&lt;listApp&gt;</w:t>
      </w:r>
      <w:r>
        <w:t xml:space="preserve"> within each textpart to wrap the </w:t>
      </w:r>
      <w:r>
        <w:rPr>
          <w:rStyle w:val="Code"/>
        </w:rPr>
        <w:t>&lt;app&gt;</w:t>
      </w:r>
      <w:r>
        <w:t xml:space="preserve"> elements belonging to that textpart</w:t>
      </w:r>
    </w:p>
    <w:p>
      <w:pPr>
        <w:pStyle w:val="Lista2"/>
      </w:pPr>
      <w:r>
        <w:t xml:space="preserve">if one or more textparts have no pertaining apparatus entries, then the textpart division </w:t>
      </w:r>
      <w:r>
        <w:rPr>
          <w:noProof/>
        </w:rPr>
        <w:t>(</w:t>
      </w:r>
      <w:r>
        <w:t xml:space="preserve">with attributes) must still be created for these in the apparatus, but that division shall not contain anything </w:t>
      </w:r>
      <w:r>
        <w:rPr>
          <w:noProof/>
        </w:rPr>
        <w:t>(</w:t>
      </w:r>
      <w:r>
        <w:t xml:space="preserve">except, if applicable, </w:t>
      </w:r>
      <w:r>
        <w:rPr>
          <w:rStyle w:val="Code"/>
        </w:rPr>
        <w:t>&lt;head&gt;</w:t>
      </w:r>
      <w:r>
        <w:t xml:space="preserve">), i.e. there should not be a </w:t>
      </w:r>
      <w:r>
        <w:rPr>
          <w:rStyle w:val="Code"/>
        </w:rPr>
        <w:t>&lt;listApp&gt;</w:t>
      </w:r>
      <w:r>
        <w:t xml:space="preserve"> wrapper, nor any </w:t>
      </w:r>
      <w:r>
        <w:rPr>
          <w:rStyle w:val="Code"/>
        </w:rPr>
        <w:t>&lt;app&gt;</w:t>
      </w:r>
      <w:r>
        <w:t xml:space="preserve"> items there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9.1.8</w:t>
              </w:r>
            </w:fldSimple>
            <w:r>
              <w:t>.</w:t>
            </w:r>
            <w:fldSimple w:instr=" SEQ Example \* ALPHABETIC \s 3 ">
              <w:r>
                <w:rPr>
                  <w:noProof/>
                </w:rPr>
                <w:t>A</w:t>
              </w:r>
            </w:fldSimple>
            <w:r>
              <w:t>: critical apparatus with more than one textpart, each with content</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"1"</w:t>
            </w:r>
            <w:r>
              <w:rPr>
                <w:rStyle w:val="Code"/>
              </w:rPr>
              <w:t>&gt;</w:t>
            </w:r>
            <w:r>
              <w:rPr>
                <w:rStyle w:val="Codetext"/>
              </w:rPr>
              <w:br/>
              <w:t xml:space="preserve">    </w:t>
            </w:r>
            <w:r>
              <w:rPr>
                <w:rStyle w:val="Code"/>
              </w:rPr>
              <w:t>&lt;lem&gt;</w:t>
            </w:r>
            <w:r>
              <w:rPr>
                <w:rStyle w:val="Codetext"/>
              </w:rPr>
              <w:t>ku</w:t>
            </w:r>
            <w:r>
              <w:rPr>
                <w:rStyle w:val="Code"/>
              </w:rPr>
              <w:t>&lt;unclear&gt;</w:t>
            </w:r>
            <w:r>
              <w:rPr>
                <w:rStyle w:val="Codetext"/>
              </w:rPr>
              <w:t>mā</w:t>
            </w:r>
            <w:r>
              <w:rPr>
                <w:rStyle w:val="Code"/>
              </w:rPr>
              <w:t>&lt;/unclear&gt;</w:t>
            </w:r>
            <w:r>
              <w:rPr>
                <w:rStyle w:val="Codetext"/>
              </w:rPr>
              <w:t>rāmātyādhikaraṇasya</w:t>
            </w:r>
            <w:r>
              <w:rPr>
                <w:rStyle w:val="Code"/>
              </w:rPr>
              <w:t>&lt;/lem&gt;</w:t>
            </w:r>
            <w:r>
              <w:rPr>
                <w:rStyle w:val="Codetext"/>
              </w:rPr>
              <w:br/>
              <w:t xml:space="preserve">    </w:t>
            </w:r>
            <w:r>
              <w:rPr>
                <w:rStyle w:val="Code"/>
              </w:rPr>
              <w:t>&lt;note&gt;</w:t>
            </w:r>
            <w:r>
              <w:rPr>
                <w:rStyle w:val="Codetext"/>
              </w:rPr>
              <w:t xml:space="preserve">Our restitution ... </w:t>
            </w:r>
            <w:r>
              <w:rPr>
                <w:rStyle w:val="Code"/>
              </w:rPr>
              <w:t>&lt;/note&gt;</w:t>
            </w:r>
            <w:r>
              <w:rPr>
                <w:rStyle w:val="Codetext"/>
              </w:rPr>
              <w:br/>
              <w:t xml:space="preserve">   </w:t>
            </w:r>
            <w:r>
              <w:rPr>
                <w:rStyle w:val="Code"/>
              </w:rPr>
              <w:t>&lt;/app&gt;</w:t>
            </w:r>
            <w:r>
              <w:rPr>
                <w:rStyle w:val="Codetext"/>
              </w:rPr>
              <w:br/>
              <w:t xml:space="preserve">  </w:t>
            </w:r>
            <w:r>
              <w:rPr>
                <w:rStyle w:val="Code"/>
              </w:rPr>
              <w:t>&lt;/listApp&gt;</w:t>
            </w:r>
            <w:r>
              <w:rPr>
                <w:rStyle w:val="Codetext"/>
              </w:rPr>
              <w:br/>
              <w:t xml:space="preserve"> </w:t>
            </w:r>
            <w:r>
              <w:rPr>
                <w:rStyle w:val="Code"/>
              </w:rPr>
              <w:t>&lt;/div&gt;</w:t>
            </w:r>
            <w:r>
              <w:rPr>
                <w:rStyle w:val="Codetext"/>
              </w:rPr>
              <w:t xml:space="preserve">        </w:t>
            </w:r>
            <w:r>
              <w:rPr>
                <w:rStyle w:val="Codetext"/>
              </w:rPr>
              <w:tab/>
              <w:t xml:space="preserve"> </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&lt;head </w:t>
            </w:r>
            <w:r>
              <w:rPr>
                <w:rStyle w:val="Codeattribute"/>
              </w:rPr>
              <w:t>xml:lang</w:t>
            </w:r>
            <w:r>
              <w:rPr>
                <w:rStyle w:val="Code"/>
              </w:rPr>
              <w:t>=</w:t>
            </w:r>
            <w:r>
              <w:rPr>
                <w:rStyle w:val="Codevalue"/>
              </w:rPr>
              <w:t>"eng"</w:t>
            </w:r>
            <w:r>
              <w:rPr>
                <w:rStyle w:val="Code"/>
              </w:rPr>
              <w:t>&gt;</w:t>
            </w:r>
            <w:r>
              <w:rPr>
                <w:rStyle w:val="Codetext"/>
              </w:rPr>
              <w:t>Plate</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"2"</w:t>
            </w:r>
            <w:r>
              <w:rPr>
                <w:rStyle w:val="Code"/>
              </w:rPr>
              <w:t>&gt;</w:t>
            </w:r>
            <w:r>
              <w:rPr>
                <w:rStyle w:val="Codetext"/>
              </w:rPr>
              <w:br/>
              <w:t xml:space="preserve">    </w:t>
            </w:r>
            <w:r>
              <w:rPr>
                <w:rStyle w:val="Code"/>
              </w:rPr>
              <w:t>&lt;lem&gt;</w:t>
            </w:r>
            <w:r>
              <w:rPr>
                <w:rStyle w:val="Codetext"/>
              </w:rPr>
              <w:t>°bhi</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ḥ</w:t>
            </w:r>
            <w:r>
              <w:rPr>
                <w:rStyle w:val="Code"/>
              </w:rPr>
              <w:t>&lt;/supplied&gt;</w:t>
            </w:r>
            <w:r>
              <w:rPr>
                <w:rStyle w:val="Codetext"/>
              </w:rPr>
              <w:t xml:space="preserve"> mekhalayā</w:t>
            </w:r>
            <w:r>
              <w:rPr>
                <w:rStyle w:val="Code"/>
              </w:rPr>
              <w:t>&lt;/lem&gt;</w:t>
            </w:r>
            <w:r>
              <w:rPr>
                <w:rStyle w:val="Codetext"/>
              </w:rPr>
              <w:br/>
              <w:t xml:space="preserve">    </w:t>
            </w:r>
            <w:r>
              <w:rPr>
                <w:rStyle w:val="Code"/>
              </w:rPr>
              <w:t>&lt;note&gt;</w:t>
            </w:r>
            <w:r>
              <w:rPr>
                <w:rStyle w:val="Codetext"/>
              </w:rPr>
              <w:t xml:space="preserve">Absence of doubling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r>
              <w:rPr>
                <w:rStyle w:val="Codetext"/>
              </w:rPr>
              <w:br/>
            </w:r>
            <w:r>
              <w:rPr>
                <w:rStyle w:val="Code"/>
              </w:rPr>
              <w:t>&lt;/div&gt;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9.1.8</w:t>
              </w:r>
            </w:fldSimple>
            <w:r>
              <w:t>.</w:t>
            </w:r>
            <w:fldSimple w:instr=" SEQ Example \* ALPHABETIC \s 3 ">
              <w:r>
                <w:rPr>
                  <w:noProof/>
                </w:rPr>
                <w:t>B</w:t>
              </w:r>
            </w:fldSimple>
            <w:r>
              <w:t>: critical apparatus with more than one textpart, one without content</w:t>
            </w:r>
          </w:p>
        </w:tc>
      </w:tr>
      <w:tr>
        <w:tc>
          <w:tcPr>
            <w:tcW w:w="5000" w:type="pct"/>
          </w:tcPr>
          <w:p>
            <w:pPr>
              <w:pStyle w:val="CodeParagraph"/>
              <w:rPr>
                <w:rStyle w:val="Code"/>
              </w:rPr>
            </w:pPr>
            <w:r>
              <w:rPr>
                <w:rStyle w:val="Code"/>
              </w:rPr>
              <w:t xml:space="preserve">&lt;div </w:t>
            </w:r>
            <w:r>
              <w:rPr>
                <w:rStyle w:val="Codeattribute"/>
              </w:rPr>
              <w:t>type</w:t>
            </w:r>
            <w:r>
              <w:rPr>
                <w:rStyle w:val="Code"/>
              </w:rPr>
              <w:t>=</w:t>
            </w:r>
            <w:r>
              <w:rPr>
                <w:rStyle w:val="Codevalue"/>
              </w:rPr>
              <w:t>"apparatus"</w:t>
            </w:r>
            <w:r>
              <w:rPr>
                <w:rStyle w:val="Code"/>
              </w:rPr>
              <w:t>&gt;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&gt;</w:t>
            </w:r>
          </w:p>
          <w:p>
            <w:pPr>
              <w:pStyle w:val="CodeParagraph"/>
              <w:rPr>
                <w:rStyle w:val="Codetext"/>
              </w:rPr>
            </w:pPr>
            <w:r>
              <w:rPr>
                <w:rStyle w:val="Code"/>
              </w:rPr>
              <w:t xml:space="preserve">  &lt;head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&lt;!--Empty textpart.--&gt;</w:t>
            </w:r>
            <w:r>
              <w:rPr>
                <w:rStyle w:val="Codetext"/>
              </w:rPr>
              <w:br/>
              <w:t xml:space="preserve"> </w:t>
            </w:r>
            <w:r>
              <w:rPr>
                <w:rStyle w:val="Code"/>
              </w:rPr>
              <w:t>&lt;/div&gt;</w:t>
            </w:r>
            <w:r>
              <w:rPr>
                <w:rStyle w:val="Codetext"/>
              </w:rPr>
              <w:br/>
              <w:t xml:space="preserve"> </w:t>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&lt;listApp&gt;</w:t>
            </w:r>
            <w:r>
              <w:rPr>
                <w:rStyle w:val="Codetext"/>
              </w:rPr>
              <w:br/>
              <w:t xml:space="preserve">   </w:t>
            </w:r>
            <w:r>
              <w:rPr>
                <w:rStyle w:val="Code"/>
              </w:rPr>
              <w:t xml:space="preserve">&lt;app </w:t>
            </w:r>
            <w:r>
              <w:rPr>
                <w:rStyle w:val="Codeattribute"/>
              </w:rPr>
              <w:t>loc</w:t>
            </w:r>
            <w:r>
              <w:rPr>
                <w:rStyle w:val="Code"/>
              </w:rPr>
              <w:t>=</w:t>
            </w:r>
            <w:r>
              <w:rPr>
                <w:rStyle w:val="Codevalue"/>
              </w:rPr>
              <w:t>"6"</w:t>
            </w:r>
            <w:r>
              <w:rPr>
                <w:rStyle w:val="Code"/>
              </w:rPr>
              <w:t>&gt;</w:t>
            </w:r>
            <w:r>
              <w:rPr>
                <w:rStyle w:val="Codetext"/>
              </w:rPr>
              <w:br/>
              <w:t xml:space="preserve">    </w:t>
            </w:r>
            <w:r>
              <w:rPr>
                <w:rStyle w:val="Code"/>
              </w:rPr>
              <w:t>&lt;lem&gt;</w:t>
            </w:r>
            <w:r>
              <w:rPr>
                <w:rStyle w:val="Codetext"/>
              </w:rPr>
              <w:t>-pu</w:t>
            </w:r>
            <w:r>
              <w:rPr>
                <w:rStyle w:val="Code"/>
              </w:rPr>
              <w:t xml:space="preserve">&lt;unclear </w:t>
            </w:r>
            <w:r>
              <w:rPr>
                <w:rStyle w:val="Codeattribute"/>
              </w:rPr>
              <w:t>reason</w:t>
            </w:r>
            <w:r>
              <w:rPr>
                <w:rStyle w:val="Code"/>
              </w:rPr>
              <w:t>=</w:t>
            </w:r>
            <w:r>
              <w:rPr>
                <w:rStyle w:val="Codevalue"/>
              </w:rPr>
              <w:t>"eccentric_ductus"</w:t>
            </w:r>
            <w:r>
              <w:rPr>
                <w:rStyle w:val="Code"/>
              </w:rPr>
              <w:t>&gt;</w:t>
            </w:r>
            <w:r>
              <w:rPr>
                <w:rStyle w:val="Codetext"/>
              </w:rPr>
              <w:t>ñja</w:t>
            </w:r>
            <w:r>
              <w:rPr>
                <w:rStyle w:val="Code"/>
              </w:rPr>
              <w:t>&lt;/unclear&gt;&lt;/lem&gt;</w:t>
            </w:r>
            <w:r>
              <w:rPr>
                <w:rStyle w:val="Codetext"/>
              </w:rPr>
              <w:br/>
              <w:t xml:space="preserve">    </w:t>
            </w:r>
            <w:r>
              <w:rPr>
                <w:rStyle w:val="Code"/>
              </w:rPr>
              <w:t>&lt;note&gt;</w:t>
            </w:r>
            <w:r>
              <w:rPr>
                <w:rStyle w:val="Codetext"/>
              </w:rPr>
              <w:t xml:space="preserve">While </w:t>
            </w:r>
            <w:r>
              <w:rPr>
                <w:rStyle w:val="Code"/>
              </w:rPr>
              <w:t>&lt;foreign&gt;</w:t>
            </w:r>
            <w:r>
              <w:rPr>
                <w:rStyle w:val="Codetext"/>
              </w:rPr>
              <w:t>puñja</w:t>
            </w:r>
            <w:r>
              <w:rPr>
                <w:rStyle w:val="Code"/>
              </w:rPr>
              <w:t>&lt;/foreign&gt;</w:t>
            </w:r>
            <w:r>
              <w:rPr>
                <w:rStyle w:val="Codetext"/>
              </w:rPr>
              <w:t xml:space="preserve"> must have been intended ... </w:t>
            </w:r>
            <w:r>
              <w:rPr>
                <w:rStyle w:val="Code"/>
              </w:rPr>
              <w:t>&lt;/note&gt;</w:t>
            </w:r>
            <w:r>
              <w:rPr>
                <w:rStyle w:val="Codetext"/>
              </w:rPr>
              <w:br/>
              <w:t xml:space="preserve">   </w:t>
            </w:r>
            <w:r>
              <w:rPr>
                <w:rStyle w:val="Code"/>
              </w:rPr>
              <w:t>&lt;/app&gt;</w:t>
            </w:r>
            <w:r>
              <w:rPr>
                <w:rStyle w:val="Codetext"/>
              </w:rPr>
              <w:br/>
              <w:t xml:space="preserve">   ...</w:t>
            </w:r>
            <w:r>
              <w:rPr>
                <w:rStyle w:val="Codetext"/>
              </w:rPr>
              <w:br/>
              <w:t xml:space="preserve">  </w:t>
            </w:r>
            <w:r>
              <w:rPr>
                <w:rStyle w:val="Code"/>
              </w:rPr>
              <w:t>&lt;/listApp&gt;</w:t>
            </w:r>
            <w:r>
              <w:rPr>
                <w:rStyle w:val="Codetext"/>
              </w:rPr>
              <w:br/>
              <w:t xml:space="preserve"> </w:t>
            </w:r>
            <w:r>
              <w:rPr>
                <w:rStyle w:val="Code"/>
              </w:rPr>
              <w:t>&lt;/div&gt;</w:t>
            </w:r>
          </w:p>
          <w:p>
            <w:pPr>
              <w:pStyle w:val="CodeParagraph"/>
            </w:pPr>
            <w:r>
              <w:rPr>
                <w:rStyle w:val="Code"/>
              </w:rPr>
              <w:t>&lt;/div&gt;</w:t>
            </w:r>
          </w:p>
        </w:tc>
      </w:tr>
    </w:tbl>
    <w:p>
      <w:pPr>
        <w:pStyle w:val="Cmsor2"/>
      </w:pPr>
      <w:bookmarkStart w:id="793" w:name="_95bkq7g4grjl" w:colFirst="0" w:colLast="0"/>
      <w:bookmarkStart w:id="794" w:name="_Ref43978780"/>
      <w:bookmarkStart w:id="795" w:name="_Toc183083897"/>
      <w:bookmarkEnd w:id="793"/>
      <w:r>
        <w:lastRenderedPageBreak/>
        <w:t>The translation</w:t>
      </w:r>
      <w:bookmarkEnd w:id="794"/>
      <w:bookmarkEnd w:id="795"/>
    </w:p>
    <w:p>
      <w:pPr>
        <w:pStyle w:val="Cmsor3"/>
      </w:pPr>
      <w:bookmarkStart w:id="796" w:name="_pvxrutfvtymm" w:colFirst="0" w:colLast="0"/>
      <w:bookmarkStart w:id="797" w:name="_Ref43990036"/>
      <w:bookmarkStart w:id="798" w:name="_Toc183083898"/>
      <w:bookmarkEnd w:id="796"/>
      <w:r>
        <w:t>Overview</w:t>
      </w:r>
      <w:bookmarkEnd w:id="797"/>
      <w:bookmarkEnd w:id="798"/>
    </w:p>
    <w:p>
      <w:pPr>
        <w:pStyle w:val="Lista"/>
      </w:pPr>
      <w:r>
        <w:t>whenever possible, a translation should be included in your XML document along with your edition</w:t>
      </w:r>
    </w:p>
    <w:p>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t>9.2.7</w:t>
      </w:r>
      <w:r>
        <w:fldChar w:fldCharType="end"/>
      </w:r>
      <w:r>
        <w:t>,</w:t>
      </w:r>
    </w:p>
    <w:p>
      <w:pPr>
        <w:pStyle w:val="Lista3"/>
      </w:pPr>
      <w:r>
        <w:t>in addition to a new translation, when a previous translation is of particular interest for some reason, e.g. because of its relevance to the history of the scholarly understanding of the text</w:t>
      </w:r>
    </w:p>
    <w:p>
      <w:pPr>
        <w:pStyle w:val="Lista3"/>
      </w:pPr>
      <w:r>
        <w:t>instead of a new translation, when your edition is not a significant improvement on an earlier edition on which a satisfactory published translation is based</w:t>
      </w:r>
    </w:p>
    <w:p>
      <w:pPr>
        <w:pStyle w:val="Lista"/>
      </w:pPr>
      <w:r>
        <w:t>a new translation created for DHARMA</w:t>
      </w:r>
    </w:p>
    <w:p>
      <w:pPr>
        <w:pStyle w:val="Lista2"/>
      </w:pPr>
      <w:r>
        <w:t>should be a convenient representation of the intent of the original, hence it should be as literal as seems useful, but as free as seems necessary</w:t>
      </w:r>
    </w:p>
    <w:p>
      <w:pPr>
        <w:pStyle w:val="Lista2"/>
      </w:pPr>
      <w:r>
        <w:t>should correspond to the text as you have edited it, including restorations and emendations</w:t>
      </w:r>
    </w:p>
    <w:p>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pPr>
        <w:pStyle w:val="Lista3"/>
      </w:pPr>
      <w:r>
        <w:t>in particular, normalise the spelling of original personal names, toponyms and terms retained from the original, as suggested for “loose transliteration” in TG §2.2.2</w:t>
      </w:r>
    </w:p>
    <w:p>
      <w:pPr>
        <w:pStyle w:val="Lista"/>
      </w:pPr>
      <w:r>
        <w:t xml:space="preserve">the translation must be wrapped in </w:t>
      </w:r>
      <w:r>
        <w:rPr>
          <w:rStyle w:val="Code"/>
        </w:rPr>
        <w:t xml:space="preserve">&lt;div </w:t>
      </w:r>
      <w:r>
        <w:rPr>
          <w:rStyle w:val="Codeattribute"/>
        </w:rPr>
        <w:t>type</w:t>
      </w:r>
      <w:r>
        <w:rPr>
          <w:rStyle w:val="Code"/>
        </w:rPr>
        <w:t>=</w:t>
      </w:r>
      <w:r>
        <w:rPr>
          <w:rStyle w:val="Codevalue"/>
        </w:rPr>
        <w:t>"translation"</w:t>
      </w:r>
      <w:r>
        <w:rPr>
          <w:rStyle w:val="Code"/>
        </w:rPr>
        <w:t>&gt;</w:t>
      </w:r>
    </w:p>
    <w:p>
      <w:pPr>
        <w:pStyle w:val="Lista2"/>
      </w:pPr>
      <w:r>
        <w:t>this division follows the edition division and the apparatus division</w:t>
      </w:r>
    </w:p>
    <w:p>
      <w:pPr>
        <w:pStyle w:val="Lista2"/>
      </w:pPr>
      <w:r>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t>9.2.6</w:t>
      </w:r>
      <w:r>
        <w:fldChar w:fldCharType="end"/>
      </w:r>
    </w:p>
    <w:p>
      <w:pPr>
        <w:pStyle w:val="Lista"/>
      </w:pPr>
      <w:r>
        <w:t xml:space="preserve">use the following attributes for </w:t>
      </w:r>
      <w:r>
        <w:rPr>
          <w:rStyle w:val="Code"/>
        </w:rPr>
        <w:t xml:space="preserve">&lt;div </w:t>
      </w:r>
      <w:r>
        <w:rPr>
          <w:rStyle w:val="Codeattribute"/>
        </w:rPr>
        <w:t>type</w:t>
      </w:r>
      <w:r>
        <w:rPr>
          <w:rStyle w:val="Code"/>
        </w:rPr>
        <w:t>=</w:t>
      </w:r>
      <w:r>
        <w:rPr>
          <w:rStyle w:val="Codevalue"/>
        </w:rPr>
        <w:t>"translation"</w:t>
      </w:r>
      <w:r>
        <w:rPr>
          <w:rStyle w:val="Code"/>
        </w:rPr>
        <w:t>&gt;</w:t>
      </w:r>
      <w:r>
        <w:t>, as and when necessary</w:t>
      </w:r>
    </w:p>
    <w:p>
      <w:pPr>
        <w:pStyle w:val="Lista2"/>
      </w:pPr>
      <w:r>
        <w:rPr>
          <w:rStyle w:val="Codeattribute"/>
        </w:rPr>
        <w:t>@xml:lang</w:t>
      </w:r>
      <w:r>
        <w:t xml:space="preserve"> to encode the target language if it is not English </w:t>
      </w:r>
      <w:r>
        <w:rPr>
          <w:noProof/>
        </w:rPr>
        <w:t>(</w:t>
      </w:r>
      <w:r>
        <w:t xml:space="preserve">see </w:t>
      </w:r>
      <w:r>
        <w:fldChar w:fldCharType="begin"/>
      </w:r>
      <w:r>
        <w:instrText xml:space="preserve"> REF _Ref43989726 \w \h  \* MERGEFORMAT </w:instrText>
      </w:r>
      <w:r>
        <w:fldChar w:fldCharType="separate"/>
      </w:r>
      <w:r>
        <w:t>0</w:t>
      </w:r>
      <w:r>
        <w:fldChar w:fldCharType="end"/>
      </w:r>
      <w:r>
        <w:t xml:space="preserve"> for a list of language tags permitted as values for this attribute)</w:t>
      </w:r>
    </w:p>
    <w:p>
      <w:pPr>
        <w:pStyle w:val="Lista3"/>
      </w:pPr>
      <w:r>
        <w:t xml:space="preserve">translations into English do not need and should not have this attribute, since they by default inherit the English language from the </w:t>
      </w:r>
      <w:r>
        <w:rPr>
          <w:rStyle w:val="Codevalue"/>
        </w:rPr>
        <w:t>&lt;TEI&gt;</w:t>
      </w:r>
      <w:r>
        <w:t xml:space="preserve"> root element (as per §</w:t>
      </w:r>
      <w:r>
        <w:fldChar w:fldCharType="begin"/>
      </w:r>
      <w:r>
        <w:instrText xml:space="preserve"> REF _Ref43990600 \r \h </w:instrText>
      </w:r>
      <w:r>
        <w:fldChar w:fldCharType="separate"/>
      </w:r>
      <w:r>
        <w:t>10.3.2</w:t>
      </w:r>
      <w:r>
        <w:fldChar w:fldCharType="end"/>
      </w:r>
      <w:r>
        <w:t>)</w:t>
      </w:r>
    </w:p>
    <w:p>
      <w:pPr>
        <w:pStyle w:val="Lista2"/>
      </w:pP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a published translation is adopted verbatim as per §</w:t>
      </w:r>
      <w:r>
        <w:fldChar w:fldCharType="begin"/>
      </w:r>
      <w:r>
        <w:instrText xml:space="preserve"> REF _Ref43990725 \r \h </w:instrText>
      </w:r>
      <w:r>
        <w:fldChar w:fldCharType="separate"/>
      </w:r>
      <w:r>
        <w:t>9.2.7</w:t>
      </w:r>
      <w:r>
        <w:fldChar w:fldCharType="end"/>
      </w:r>
    </w:p>
    <w:p>
      <w:pPr>
        <w:pStyle w:val="Lista2"/>
      </w:pP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translation is by you and/or another project member</w:t>
      </w:r>
    </w:p>
    <w:p>
      <w:pPr>
        <w:pStyle w:val="Lista"/>
      </w:pPr>
      <w:r>
        <w:t xml:space="preserve">when you feel that credit for a translation cannot be allocated correctly or fairly by using </w:t>
      </w:r>
      <w:r>
        <w:rPr>
          <w:rStyle w:val="Codeattribute"/>
        </w:rPr>
        <w:t>@source</w:t>
      </w:r>
      <w:r>
        <w:t xml:space="preserve"> and </w:t>
      </w:r>
      <w:r>
        <w:rPr>
          <w:rStyle w:val="Codeattribute"/>
        </w:rPr>
        <w:t>@resp</w:t>
      </w:r>
      <w:r>
        <w:t xml:space="preserve"> as above, you may add a </w:t>
      </w:r>
      <w:r>
        <w:rPr>
          <w:b/>
          <w:bCs/>
        </w:rPr>
        <w:t>credit note</w:t>
      </w:r>
      <w:r>
        <w:t xml:space="preserve"> at the beginning of a translation</w:t>
      </w:r>
    </w:p>
    <w:p>
      <w:pPr>
        <w:pStyle w:val="Lista2"/>
      </w:pPr>
      <w:r>
        <w:t xml:space="preserve">to create a credit note, create the element </w:t>
      </w:r>
      <w:r>
        <w:rPr>
          <w:rStyle w:val="Code"/>
        </w:rPr>
        <w:t xml:space="preserve">&lt;note </w:t>
      </w:r>
      <w:r>
        <w:rPr>
          <w:rStyle w:val="Codeattribute"/>
        </w:rPr>
        <w:t>type</w:t>
      </w:r>
      <w:r>
        <w:rPr>
          <w:rStyle w:val="Codetext"/>
        </w:rPr>
        <w:t>=</w:t>
      </w:r>
      <w:r>
        <w:rPr>
          <w:rStyle w:val="Codevalue"/>
        </w:rPr>
        <w:t>"credit"</w:t>
      </w:r>
      <w:r>
        <w:rPr>
          <w:rStyle w:val="Code"/>
        </w:rPr>
        <w:t>&gt;</w:t>
      </w:r>
      <w:r>
        <w:t xml:space="preserve"> as the first item within </w:t>
      </w:r>
      <w:r>
        <w:rPr>
          <w:rStyle w:val="Code"/>
        </w:rPr>
        <w:t xml:space="preserve">&lt;div </w:t>
      </w:r>
      <w:r>
        <w:rPr>
          <w:rStyle w:val="Codeattribute"/>
        </w:rPr>
        <w:t>type</w:t>
      </w:r>
      <w:r>
        <w:rPr>
          <w:rStyle w:val="Codetext"/>
        </w:rPr>
        <w:t>=</w:t>
      </w:r>
      <w:r>
        <w:rPr>
          <w:rStyle w:val="Codevalue"/>
        </w:rPr>
        <w:t>"translation"</w:t>
      </w:r>
      <w:r>
        <w:rPr>
          <w:rStyle w:val="Code"/>
        </w:rPr>
        <w:t>&gt;</w:t>
      </w:r>
      <w:r>
        <w:t>, before any textpart divisions, if such are present</w:t>
      </w:r>
    </w:p>
    <w:p>
      <w:pPr>
        <w:pStyle w:val="Lista3"/>
      </w:pPr>
      <w:r>
        <w:t xml:space="preserve">or as the second item, immediately after the custom </w:t>
      </w:r>
      <w:r>
        <w:rPr>
          <w:rStyle w:val="Code"/>
        </w:rPr>
        <w:t>&lt;head&gt;</w:t>
      </w:r>
      <w:r>
        <w:t xml:space="preserve"> if one is used as per §</w:t>
      </w:r>
      <w:r>
        <w:fldChar w:fldCharType="begin"/>
      </w:r>
      <w:r>
        <w:instrText xml:space="preserve"> REF _Ref43989787 \r \h </w:instrText>
      </w:r>
      <w:r>
        <w:fldChar w:fldCharType="separate"/>
      </w:r>
      <w:r>
        <w:t>9.2.3</w:t>
      </w:r>
      <w:r>
        <w:fldChar w:fldCharType="end"/>
      </w:r>
      <w:r>
        <w:t xml:space="preserve"> </w:t>
      </w:r>
    </w:p>
    <w:p>
      <w:pPr>
        <w:pStyle w:val="Lista2"/>
      </w:pPr>
      <w:r>
        <w:t xml:space="preserve">this </w:t>
      </w:r>
      <w:r>
        <w:rPr>
          <w:rStyle w:val="Codeattribute"/>
        </w:rPr>
        <w:t>@type</w:t>
      </w:r>
      <w:r>
        <w:t xml:space="preserve"> of </w:t>
      </w:r>
      <w:r>
        <w:rPr>
          <w:rStyle w:val="Code"/>
        </w:rPr>
        <w:t>&lt;note&gt;</w:t>
      </w:r>
      <w:r>
        <w:t xml:space="preserve"> will only be used in the translation division, for this particular purpose</w:t>
      </w:r>
    </w:p>
    <w:p>
      <w:pPr>
        <w:pStyle w:val="Lista2"/>
      </w:pPr>
      <w:r>
        <w:t>the contents of a credit note shall be free text consisting of one or more complete sentences (with a capital initial and final punctuation), clarifying the authorship of the translation in situations such as</w:t>
      </w:r>
    </w:p>
    <w:p>
      <w:pPr>
        <w:pStyle w:val="Lista3"/>
      </w:pPr>
      <w:r>
        <w:t>collaborative translation involving people outside DHARMA</w:t>
      </w:r>
    </w:p>
    <w:p>
      <w:pPr>
        <w:pStyle w:val="Lista3"/>
      </w:pPr>
      <w:r>
        <w:t>the partial revision of a previously published translation by you or other DHARMA members</w:t>
      </w:r>
    </w:p>
    <w:p>
      <w:pPr>
        <w:pStyle w:val="Lista4"/>
      </w:pPr>
      <w:r>
        <w:t>the revised previous translation should in this case be properly cited (§</w:t>
      </w:r>
      <w:r>
        <w:fldChar w:fldCharType="begin"/>
      </w:r>
      <w:r>
        <w:instrText xml:space="preserve"> REF _Ref43989849 \r \h </w:instrText>
      </w:r>
      <w:r>
        <w:fldChar w:fldCharType="separate"/>
      </w:r>
      <w:r>
        <w:t>10.4.5</w:t>
      </w:r>
      <w:r>
        <w:fldChar w:fldCharType="end"/>
      </w:r>
      <w:r>
        <w:t>) in the credit note</w:t>
      </w:r>
    </w:p>
    <w:p>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pPr>
        <w:pStyle w:val="Lista3"/>
      </w:pPr>
      <w:r>
        <w:t>the use of an unpublished translation by a person outside DHARMA</w:t>
      </w:r>
    </w:p>
    <w:p>
      <w:pPr>
        <w:pStyle w:val="Cmsor3"/>
      </w:pPr>
      <w:bookmarkStart w:id="799" w:name="_l9hrq46lm8f5" w:colFirst="0" w:colLast="0"/>
      <w:bookmarkStart w:id="800" w:name="_jki9tbn1nzqo" w:colFirst="0" w:colLast="0"/>
      <w:bookmarkStart w:id="801" w:name="_ikyv2ushnpo2" w:colFirst="0" w:colLast="0"/>
      <w:bookmarkStart w:id="802" w:name="_8oa8esure61" w:colFirst="0" w:colLast="0"/>
      <w:bookmarkStart w:id="803" w:name="_Ref63675776"/>
      <w:bookmarkStart w:id="804" w:name="_Toc183083899"/>
      <w:bookmarkEnd w:id="799"/>
      <w:bookmarkEnd w:id="800"/>
      <w:bookmarkEnd w:id="801"/>
      <w:bookmarkEnd w:id="802"/>
      <w:r>
        <w:lastRenderedPageBreak/>
        <w:t>Structural markup in translation</w:t>
      </w:r>
      <w:bookmarkEnd w:id="803"/>
      <w:bookmarkEnd w:id="804"/>
    </w:p>
    <w:p>
      <w:pPr>
        <w:pStyle w:val="Lista"/>
      </w:pPr>
      <w:r>
        <w:t>the overall structure of a translation should, as far as practicable, imitate the structure of the original inscription, in the following manner</w:t>
      </w:r>
    </w:p>
    <w:p>
      <w:pPr>
        <w:pStyle w:val="Lista"/>
      </w:pPr>
      <w:r>
        <w:t xml:space="preserve">if your edition includes boxlike partitions </w:t>
      </w:r>
      <w:r>
        <w:rPr>
          <w:noProof/>
        </w:rPr>
        <w:t>(</w:t>
      </w:r>
      <w:r>
        <w:t>§</w:t>
      </w:r>
      <w:r>
        <w:fldChar w:fldCharType="begin"/>
      </w:r>
      <w:r>
        <w:instrText xml:space="preserve"> REF _Ref43978987 \r \h  \* MERGEFORMAT </w:instrText>
      </w:r>
      <w:r>
        <w:fldChar w:fldCharType="separate"/>
      </w:r>
      <w:r>
        <w:t>3.2</w:t>
      </w:r>
      <w:r>
        <w:fldChar w:fldCharType="end"/>
      </w:r>
      <w:r>
        <w:t xml:space="preserve">), the textpart divisions of your edition must be mandatorily replicated in your translation </w:t>
      </w:r>
      <w:r>
        <w:rPr>
          <w:noProof/>
        </w:rPr>
        <w:t>(</w:t>
      </w:r>
      <w:r>
        <w:t xml:space="preserve">with the same attributes and, if applicable, </w:t>
      </w:r>
      <w:r>
        <w:rPr>
          <w:rStyle w:val="Code"/>
        </w:rPr>
        <w:t>&lt;head&gt;</w:t>
      </w:r>
      <w:r>
        <w:t xml:space="preserve"> elements)</w:t>
      </w:r>
    </w:p>
    <w:p>
      <w:pPr>
        <w:pStyle w:val="Lista2"/>
      </w:pPr>
      <w:r>
        <w:t xml:space="preserve">the </w:t>
      </w:r>
      <w:r>
        <w:rPr>
          <w:rStyle w:val="Codeattribute"/>
        </w:rPr>
        <w:t>@xml:lang</w:t>
      </w:r>
      <w:r>
        <w:t xml:space="preserve"> attribute of the </w:t>
      </w:r>
      <w:r>
        <w:rPr>
          <w:rStyle w:val="Code"/>
        </w:rPr>
        <w:t>&lt;head&gt;</w:t>
      </w:r>
      <w:r>
        <w:t xml:space="preserve"> element does not need to be present if the heading is in the same language as that of the translation as a whole</w:t>
      </w:r>
    </w:p>
    <w:p>
      <w:pPr>
        <w:pStyle w:val="Lista"/>
      </w:pPr>
      <w:r>
        <w:t xml:space="preserve">pagelike partitions </w:t>
      </w:r>
      <w:r>
        <w:rPr>
          <w:noProof/>
        </w:rPr>
        <w:t>(</w:t>
      </w:r>
      <w:r>
        <w:t>§</w:t>
      </w:r>
      <w:r>
        <w:fldChar w:fldCharType="begin"/>
      </w:r>
      <w:r>
        <w:instrText xml:space="preserve"> REF _Ref43979481 \r \h  \* MERGEFORMAT </w:instrText>
      </w:r>
      <w:r>
        <w:fldChar w:fldCharType="separate"/>
      </w:r>
      <w:r>
        <w:t>3.4</w:t>
      </w:r>
      <w:r>
        <w:fldChar w:fldCharType="end"/>
      </w:r>
      <w:r>
        <w:t>), if present, may be replicated or omitted from the translation as you see fit</w:t>
      </w:r>
    </w:p>
    <w:p>
      <w:pPr>
        <w:pStyle w:val="Lista2"/>
      </w:pPr>
      <w:r>
        <w:t xml:space="preserve">for replication, use the same element with the same attributes as that used in your edition, and include the </w:t>
      </w:r>
      <w:r>
        <w:rPr>
          <w:rStyle w:val="Code"/>
        </w:rPr>
        <w:t>&lt;label&gt;</w:t>
      </w:r>
      <w:r>
        <w:t xml:space="preserve"> elements if applicable</w:t>
      </w:r>
    </w:p>
    <w:p>
      <w:pPr>
        <w:pStyle w:val="Lista3"/>
      </w:pPr>
      <w:r>
        <w:t xml:space="preserve">the </w:t>
      </w:r>
      <w:r>
        <w:rPr>
          <w:rStyle w:val="Codeattribute"/>
        </w:rPr>
        <w:t>@xml:lang</w:t>
      </w:r>
      <w:r>
        <w:t xml:space="preserve"> attribute of the </w:t>
      </w:r>
      <w:r>
        <w:rPr>
          <w:rStyle w:val="Code"/>
        </w:rPr>
        <w:t>&lt;label&gt;</w:t>
      </w:r>
      <w:r>
        <w:t xml:space="preserve"> element does not need to be present if the label is in the same language as that of the translation as a whole</w:t>
      </w:r>
    </w:p>
    <w:p>
      <w:pPr>
        <w:pStyle w:val="Lista"/>
      </w:pPr>
      <w:r>
        <w:t xml:space="preserve">gridlike partitions </w:t>
      </w:r>
      <w:r>
        <w:rPr>
          <w:noProof/>
        </w:rPr>
        <w:t>(</w:t>
      </w:r>
      <w:r>
        <w:t>§</w:t>
      </w:r>
      <w:r>
        <w:fldChar w:fldCharType="begin"/>
      </w:r>
      <w:r>
        <w:instrText xml:space="preserve"> REF _Ref43984651 \w \h  \* MERGEFORMAT </w:instrText>
      </w:r>
      <w:r>
        <w:fldChar w:fldCharType="separate"/>
      </w:r>
      <w:r>
        <w:t>3.6</w:t>
      </w:r>
      <w:r>
        <w:fldChar w:fldCharType="end"/>
      </w:r>
      <w:r>
        <w:t xml:space="preserve">) and quasi-partitions </w:t>
      </w:r>
      <w:r>
        <w:rPr>
          <w:noProof/>
        </w:rPr>
        <w:t>(</w:t>
      </w:r>
      <w:r>
        <w:t>§</w:t>
      </w:r>
      <w:r>
        <w:fldChar w:fldCharType="begin"/>
      </w:r>
      <w:r>
        <w:instrText xml:space="preserve"> REF _Ref182210491 \r \h </w:instrText>
      </w:r>
      <w:r>
        <w:fldChar w:fldCharType="separate"/>
      </w:r>
      <w:r>
        <w:t>3.8</w:t>
      </w:r>
      <w:r>
        <w:fldChar w:fldCharType="end"/>
      </w:r>
      <w:r>
        <w:t xml:space="preserve">) including forme work </w:t>
      </w:r>
      <w:r>
        <w:rPr>
          <w:noProof/>
        </w:rPr>
        <w:t>(</w:t>
      </w:r>
      <w:r>
        <w:t>§</w:t>
      </w:r>
      <w:r>
        <w:fldChar w:fldCharType="begin"/>
      </w:r>
      <w:r>
        <w:instrText xml:space="preserve"> REF _Ref43984607 \w \h  \* MERGEFORMAT </w:instrText>
      </w:r>
      <w:r>
        <w:fldChar w:fldCharType="separate"/>
      </w:r>
      <w:r>
        <w:t>3.8.4</w:t>
      </w:r>
      <w:r>
        <w:fldChar w:fldCharType="end"/>
      </w:r>
      <w:r>
        <w:t>) shall not be replicated in the translation</w:t>
      </w:r>
    </w:p>
    <w:p>
      <w:pPr>
        <w:pStyle w:val="Lista"/>
      </w:pPr>
      <w:r>
        <w:t>line beginnings shall not be replicated, but line numbers may be indicated as per §</w:t>
      </w:r>
      <w:r>
        <w:fldChar w:fldCharType="begin"/>
      </w:r>
      <w:r>
        <w:instrText xml:space="preserve"> REF _Ref43990179 \w \h  \* MERGEFORMAT </w:instrText>
      </w:r>
      <w:r>
        <w:fldChar w:fldCharType="separate"/>
      </w:r>
      <w:r>
        <w:t>9.2.3</w:t>
      </w:r>
      <w:r>
        <w:fldChar w:fldCharType="end"/>
      </w:r>
      <w:r>
        <w:t xml:space="preserve"> below</w:t>
      </w:r>
    </w:p>
    <w:p>
      <w:pPr>
        <w:pStyle w:val="Lista"/>
      </w:pPr>
      <w:r>
        <w:t>the basic block-level container for translated text is the paragraph (</w:t>
      </w:r>
      <w:r>
        <w:rPr>
          <w:rStyle w:val="Code"/>
        </w:rPr>
        <w:t>&lt;p&gt;</w:t>
      </w:r>
      <w:r>
        <w:t xml:space="preserve"> element) </w:t>
      </w:r>
    </w:p>
    <w:p>
      <w:pPr>
        <w:pStyle w:val="Lista2"/>
      </w:pPr>
      <w:r>
        <w:t xml:space="preserve">each block-level containers in the original edition (i.e. </w:t>
      </w:r>
      <w:r>
        <w:rPr>
          <w:rStyle w:val="Code"/>
        </w:rPr>
        <w:t>&lt;p&gt;</w:t>
      </w:r>
      <w:r>
        <w:t xml:space="preserve">, </w:t>
      </w:r>
      <w:r>
        <w:rPr>
          <w:rStyle w:val="Code"/>
        </w:rPr>
        <w:t>&lt;ab&gt;</w:t>
      </w:r>
      <w:r>
        <w:t xml:space="preserve"> and </w:t>
      </w:r>
      <w:r>
        <w:rPr>
          <w:rStyle w:val="Code"/>
        </w:rPr>
        <w:t>&lt;lg&gt;</w:t>
      </w:r>
      <w:r>
        <w:t>) shall be normally replicated as a corresponding paragraph (</w:t>
      </w:r>
      <w:r>
        <w:rPr>
          <w:rStyle w:val="Code"/>
        </w:rPr>
        <w:t>&lt;p&gt;</w:t>
      </w:r>
      <w:r>
        <w:t xml:space="preserve"> element) in the translation, </w:t>
      </w:r>
    </w:p>
    <w:p>
      <w:pPr>
        <w:pStyle w:val="Lista3"/>
      </w:pPr>
      <w:r>
        <w:t xml:space="preserve">but feel free to use a smaller or larger number of </w:t>
      </w:r>
      <w:r>
        <w:rPr>
          <w:rStyle w:val="Code"/>
        </w:rPr>
        <w:t>&lt;p&gt;</w:t>
      </w:r>
      <w:r>
        <w:t xml:space="preserve"> elements at your discretion</w:t>
      </w:r>
    </w:p>
    <w:p>
      <w:pPr>
        <w:pStyle w:val="Lista2"/>
      </w:pPr>
      <w:r>
        <w:t xml:space="preserve">for paragraphs translating verse, add the attribute </w:t>
      </w:r>
      <w:r>
        <w:rPr>
          <w:rStyle w:val="Codeattribute"/>
        </w:rPr>
        <w:t>@rend</w:t>
      </w:r>
      <w:r>
        <w:t xml:space="preserve"> with the value </w:t>
      </w:r>
      <w:r>
        <w:rPr>
          <w:rStyle w:val="Codevalue"/>
        </w:rPr>
        <w:t>"stanza"</w:t>
      </w:r>
      <w:r>
        <w:t xml:space="preserve"> to the </w:t>
      </w:r>
      <w:r>
        <w:rPr>
          <w:rStyle w:val="Code"/>
        </w:rPr>
        <w:t>&lt;p&gt;</w:t>
      </w:r>
      <w:r>
        <w:t xml:space="preserve"> element</w:t>
      </w:r>
    </w:p>
    <w:p>
      <w:pPr>
        <w:pStyle w:val="Lista3"/>
      </w:pPr>
      <w:r>
        <w:t xml:space="preserve">should your translation of a stanza consist of verselike lines that will need to be displayed as separate typographic lines, you may wrap each of these in an </w:t>
      </w:r>
      <w:r>
        <w:rPr>
          <w:rStyle w:val="Code"/>
        </w:rPr>
        <w:t>&lt;l&gt;</w:t>
      </w:r>
      <w:r>
        <w:t xml:space="preserve"> element within the </w:t>
      </w:r>
      <w:r>
        <w:rPr>
          <w:rStyle w:val="Code"/>
        </w:rPr>
        <w:t>&lt;p&gt;</w:t>
      </w:r>
      <w:r>
        <w:t xml:space="preserve"> element corresponding to a stanza</w:t>
      </w:r>
    </w:p>
    <w:p>
      <w:pPr>
        <w:pStyle w:val="Lista2"/>
      </w:pPr>
      <w:r>
        <w:t xml:space="preserve">if a paragraph of the original text is, or contains, a list (such as a list of donees or boundaries), you may at your discretion use a </w:t>
      </w:r>
      <w:r>
        <w:rPr>
          <w:rStyle w:val="Code"/>
        </w:rPr>
        <w:t>&lt;list&gt;</w:t>
      </w:r>
      <w:r>
        <w:t xml:space="preserve"> element with </w:t>
      </w:r>
      <w:r>
        <w:rPr>
          <w:rStyle w:val="Code"/>
        </w:rPr>
        <w:t>&lt;item&gt;</w:t>
      </w:r>
      <w:r>
        <w:t xml:space="preserve">s within the corresponding </w:t>
      </w:r>
      <w:r>
        <w:rPr>
          <w:rStyle w:val="Code"/>
        </w:rPr>
        <w:t>&lt;p&gt;</w:t>
      </w:r>
      <w:r>
        <w:t xml:space="preserve"> element of your translation as described in §</w:t>
      </w:r>
      <w:r>
        <w:fldChar w:fldCharType="begin"/>
      </w:r>
      <w:r>
        <w:instrText xml:space="preserve"> REF _Ref56419954 \r \h </w:instrText>
      </w:r>
      <w:r>
        <w:fldChar w:fldCharType="separate"/>
      </w:r>
      <w:r>
        <w:t>10.2.2</w:t>
      </w:r>
      <w:r>
        <w:fldChar w:fldCharType="end"/>
      </w:r>
    </w:p>
    <w:p>
      <w:pPr>
        <w:pStyle w:val="Lista3"/>
      </w:pPr>
      <w:r>
        <w:t>translating lists as continuous prose is acceptable and in fact preferable for short lists, but segmenting them in this way is recommended for long lists</w:t>
      </w:r>
    </w:p>
    <w:p>
      <w:pPr>
        <w:pStyle w:val="Lista3"/>
      </w:pPr>
      <w:r>
        <w:t>note that this element must not be used in the edition itself</w:t>
      </w:r>
    </w:p>
    <w:p>
      <w:pPr>
        <w:pStyle w:val="Cmsor3"/>
      </w:pPr>
      <w:bookmarkStart w:id="805" w:name="_tofxidp3cso" w:colFirst="0" w:colLast="0"/>
      <w:bookmarkStart w:id="806" w:name="_Ref43989787"/>
      <w:bookmarkStart w:id="807" w:name="_Ref151372539"/>
      <w:bookmarkStart w:id="808" w:name="_Toc183083900"/>
      <w:bookmarkStart w:id="809" w:name="_Ref43990179"/>
      <w:bookmarkEnd w:id="805"/>
      <w:r>
        <w:t>Headings in translation</w:t>
      </w:r>
      <w:bookmarkEnd w:id="806"/>
      <w:r>
        <w:t>s</w:t>
      </w:r>
      <w:bookmarkEnd w:id="807"/>
      <w:bookmarkEnd w:id="808"/>
    </w:p>
    <w:p>
      <w:pPr>
        <w:pStyle w:val="Lista"/>
      </w:pPr>
      <w:r>
        <w:t xml:space="preserve">we foresee that </w:t>
      </w:r>
      <w:r>
        <w:rPr>
          <w:b/>
          <w:bCs/>
        </w:rPr>
        <w:t>headings for translations as a whole</w:t>
      </w:r>
      <w:r>
        <w:t xml:space="preserve"> will be generated automatically on the basis of the </w:t>
      </w:r>
      <w:r>
        <w:rPr>
          <w:rStyle w:val="Codeattribute"/>
        </w:rPr>
        <w:t>@xml:lang</w:t>
      </w:r>
      <w:r>
        <w:t xml:space="preserve"> and </w:t>
      </w:r>
      <w:r>
        <w:rPr>
          <w:rStyle w:val="Codeattribute"/>
        </w:rPr>
        <w:t>@source</w:t>
      </w:r>
      <w:r>
        <w:t xml:space="preserve"> or </w:t>
      </w:r>
      <w:r>
        <w:rPr>
          <w:rStyle w:val="Codeattribute"/>
        </w:rPr>
        <w:t>@resp</w:t>
      </w:r>
      <w:r>
        <w:t xml:space="preserve"> attributes of the translation division, thus</w:t>
      </w:r>
    </w:p>
    <w:p>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resp</w:t>
      </w:r>
      <w:r>
        <w:rPr>
          <w:rStyle w:val="Code"/>
        </w:rPr>
        <w:t>=</w:t>
      </w:r>
      <w:r>
        <w:rPr>
          <w:rStyle w:val="Codevalue"/>
        </w:rPr>
        <w:t>"part:daba"</w:t>
      </w:r>
      <w:r>
        <w:rPr>
          <w:rStyle w:val="Code"/>
        </w:rPr>
        <w:t>&gt;</w:t>
      </w:r>
      <w:r>
        <w:t xml:space="preserve"> will be displayed as a heading “Translation into English by Dániel Balogh”</w:t>
      </w:r>
    </w:p>
    <w:p>
      <w:pPr>
        <w:pStyle w:val="Lista2"/>
      </w:pP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 xml:space="preserve"> </w:t>
      </w:r>
      <w:r>
        <w:rPr>
          <w:rStyle w:val="Codeattribute"/>
        </w:rPr>
        <w:t>resp</w:t>
      </w:r>
      <w:r>
        <w:rPr>
          <w:rStyle w:val="Code"/>
        </w:rPr>
        <w:t>=</w:t>
      </w:r>
      <w:r>
        <w:rPr>
          <w:rStyle w:val="Codevalue"/>
        </w:rPr>
        <w:t>"part:emfr"</w:t>
      </w:r>
      <w:r>
        <w:rPr>
          <w:rStyle w:val="Code"/>
        </w:rPr>
        <w:t>&gt;</w:t>
      </w:r>
      <w:r>
        <w:t xml:space="preserve"> will be displayed as a heading “Translation into French by Emmanuel Francis”</w:t>
      </w:r>
    </w:p>
    <w:p>
      <w:pPr>
        <w:pStyle w:val="Lista"/>
      </w:pPr>
      <w:r>
        <w:t xml:space="preserve">to create a </w:t>
      </w:r>
      <w:r>
        <w:rPr>
          <w:b/>
          <w:bCs/>
        </w:rPr>
        <w:t xml:space="preserve">custom header </w:t>
      </w:r>
      <w:r>
        <w:t>for a translation where the above is insufficient,</w:t>
      </w:r>
    </w:p>
    <w:p>
      <w:pPr>
        <w:pStyle w:val="Lista3"/>
      </w:pPr>
      <w:r>
        <w:t xml:space="preserve">include the element </w:t>
      </w:r>
      <w:r>
        <w:rPr>
          <w:rStyle w:val="Code"/>
        </w:rPr>
        <w:t>&lt;head&gt;</w:t>
      </w:r>
      <w:r>
        <w:t xml:space="preserve"> as the first item within </w:t>
      </w:r>
      <w:r>
        <w:rPr>
          <w:rStyle w:val="Code"/>
        </w:rPr>
        <w:t xml:space="preserve">&lt;div </w:t>
      </w:r>
      <w:r>
        <w:rPr>
          <w:rStyle w:val="Codeattribute"/>
        </w:rPr>
        <w:t>type</w:t>
      </w:r>
      <w:r>
        <w:rPr>
          <w:rStyle w:val="Code"/>
        </w:rPr>
        <w:t>=</w:t>
      </w:r>
      <w:r>
        <w:rPr>
          <w:rStyle w:val="Codevalue"/>
        </w:rPr>
        <w:t>"translation"</w:t>
      </w:r>
      <w:r>
        <w:rPr>
          <w:rStyle w:val="Code"/>
        </w:rPr>
        <w:t>&gt;</w:t>
      </w:r>
    </w:p>
    <w:p>
      <w:pPr>
        <w:pStyle w:val="Lista4"/>
      </w:pPr>
      <w:r>
        <w:t>containing free text that is to be displayed as a heading above the translation</w:t>
      </w:r>
    </w:p>
    <w:p>
      <w:pPr>
        <w:pStyle w:val="Lista3"/>
      </w:pPr>
      <w:r>
        <w:t>such headers, if used, will replace the auto-generated header, so it is recommended that you include the word “Translation” and a specification of the target language</w:t>
      </w:r>
    </w:p>
    <w:p>
      <w:pPr>
        <w:pStyle w:val="Lista"/>
      </w:pPr>
      <w:r>
        <w:t>the structural parts of the translation that correspond to those of the edition (§</w:t>
      </w:r>
      <w:r>
        <w:fldChar w:fldCharType="begin"/>
      </w:r>
      <w:r>
        <w:instrText xml:space="preserve"> REF _Ref63675776 \r \h </w:instrText>
      </w:r>
      <w:r>
        <w:fldChar w:fldCharType="separate"/>
      </w:r>
      <w:r>
        <w:t>9.2.2</w:t>
      </w:r>
      <w:r>
        <w:fldChar w:fldCharType="end"/>
      </w:r>
      <w:r>
        <w:t xml:space="preserve">) will have headers auto-generated as in the edition, and/or encoded as </w:t>
      </w:r>
      <w:r>
        <w:rPr>
          <w:rStyle w:val="Code"/>
        </w:rPr>
        <w:t>&lt;head&gt;</w:t>
      </w:r>
      <w:r>
        <w:t xml:space="preserve"> or </w:t>
      </w:r>
      <w:r>
        <w:rPr>
          <w:rStyle w:val="Code"/>
        </w:rPr>
        <w:t>&lt;label&gt;</w:t>
      </w:r>
      <w:r>
        <w:t xml:space="preserve"> elements</w:t>
      </w:r>
    </w:p>
    <w:p>
      <w:pPr>
        <w:pStyle w:val="Lista"/>
      </w:pPr>
      <w:r>
        <w:t xml:space="preserve">to add secondary headers to parts of a translation that do not correspond to a structural part of the edition, you may use the </w:t>
      </w:r>
      <w:r>
        <w:rPr>
          <w:rStyle w:val="Code"/>
        </w:rPr>
        <w:t>&lt;label&gt;</w:t>
      </w:r>
      <w:r>
        <w:t xml:space="preserve"> element at any arbitrary point between two </w:t>
      </w:r>
      <w:r>
        <w:rPr>
          <w:rStyle w:val="Code"/>
        </w:rPr>
        <w:t>&lt;p&gt;</w:t>
      </w:r>
      <w:r>
        <w:t xml:space="preserve"> elements (or before the first </w:t>
      </w:r>
      <w:r>
        <w:rPr>
          <w:rStyle w:val="Code"/>
        </w:rPr>
        <w:t>&lt;p&gt;</w:t>
      </w:r>
      <w:r>
        <w:t xml:space="preserve"> element) of the translation</w:t>
      </w:r>
    </w:p>
    <w:p>
      <w:pPr>
        <w:pStyle w:val="Lista2"/>
      </w:pPr>
      <w:r>
        <w:t>these will be displayed as headers</w:t>
      </w:r>
    </w:p>
    <w:p>
      <w:pPr>
        <w:pStyle w:val="Lista2"/>
      </w:pPr>
      <w:r>
        <w:lastRenderedPageBreak/>
        <w:t xml:space="preserve">the attribute </w:t>
      </w:r>
      <w:r>
        <w:rPr>
          <w:rStyle w:val="Codeattribute"/>
        </w:rPr>
        <w:t>@xml:lang</w:t>
      </w:r>
      <w:r>
        <w:t xml:space="preserve"> should only be added to this </w:t>
      </w:r>
      <w:r>
        <w:rPr>
          <w:rStyle w:val="Code"/>
        </w:rPr>
        <w:t>&lt;label&gt;</w:t>
      </w:r>
      <w:r>
        <w:t xml:space="preserve"> element if the label is in a different language than of translation as a whole</w:t>
      </w:r>
    </w:p>
    <w:p>
      <w:pPr>
        <w:pStyle w:val="Cmsor3"/>
      </w:pPr>
      <w:bookmarkStart w:id="810" w:name="_Ref182309743"/>
      <w:bookmarkStart w:id="811" w:name="_Toc183083901"/>
      <w:r>
        <w:t>Indicating correspondence to the original</w:t>
      </w:r>
      <w:bookmarkEnd w:id="809"/>
      <w:bookmarkEnd w:id="810"/>
      <w:bookmarkEnd w:id="811"/>
    </w:p>
    <w:p>
      <w:pPr>
        <w:pStyle w:val="Lista"/>
      </w:pPr>
      <w:r>
        <w:t xml:space="preserve">to indicate how block-level translation elements correspond to parts of the original text, you should normally add the attribute </w:t>
      </w:r>
      <w:r>
        <w:rPr>
          <w:rStyle w:val="Codeattribute"/>
        </w:rPr>
        <w:t>@n</w:t>
      </w:r>
      <w:r>
        <w:t xml:space="preserve"> to each block-level container in the translation as reference to either a line number or a stanza number in the original</w:t>
      </w:r>
    </w:p>
    <w:p>
      <w:pPr>
        <w:pStyle w:val="Lista2"/>
      </w:pPr>
      <w:r>
        <w:t>for short inscriptions best translated as a single paragraph of prose, such referencing may be omitted</w:t>
      </w:r>
    </w:p>
    <w:p>
      <w:pPr>
        <w:pStyle w:val="Lista2"/>
      </w:pPr>
      <w:r>
        <w:t xml:space="preserve">in </w:t>
      </w:r>
      <w:r>
        <w:rPr>
          <w:rStyle w:val="Code"/>
        </w:rPr>
        <w:t>&lt;p&gt;</w:t>
      </w:r>
      <w:r>
        <w:t xml:space="preserve"> elements translating regular prose, use the value(s) of </w:t>
      </w:r>
      <w:r>
        <w:rPr>
          <w:rStyle w:val="Codeattribute"/>
        </w:rPr>
        <w:t>@n</w:t>
      </w:r>
      <w:r>
        <w:t xml:space="preserve"> from the </w:t>
      </w:r>
      <w:r>
        <w:rPr>
          <w:rStyle w:val="Code"/>
        </w:rPr>
        <w:t>&lt;lb/&gt;</w:t>
      </w:r>
      <w:r>
        <w:t xml:space="preserve"> element(s) of the corresponding line(s) in the original</w:t>
      </w:r>
    </w:p>
    <w:p>
      <w:pPr>
        <w:pStyle w:val="Lista3"/>
      </w:pPr>
      <w:r>
        <w:t>this will be shown in display as a line number</w:t>
      </w:r>
    </w:p>
    <w:p>
      <w:pPr>
        <w:pStyle w:val="Lista2"/>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use the value(s) of </w:t>
      </w:r>
      <w:r>
        <w:rPr>
          <w:rStyle w:val="Codeattribute"/>
        </w:rPr>
        <w:t>@n</w:t>
      </w:r>
      <w:r>
        <w:t xml:space="preserve"> from the </w:t>
      </w:r>
      <w:r>
        <w:rPr>
          <w:rStyle w:val="Code"/>
        </w:rPr>
        <w:t>&lt;lg/&gt;</w:t>
      </w:r>
      <w:r>
        <w:t xml:space="preserve"> element(s) of the corresponding stanza(s) in the original</w:t>
      </w:r>
    </w:p>
    <w:p>
      <w:pPr>
        <w:pStyle w:val="Lista3"/>
      </w:pPr>
      <w:r>
        <w:t>this will be shown in display as a stanza number</w:t>
      </w:r>
    </w:p>
    <w:p>
      <w:pPr>
        <w:pStyle w:val="Lista2"/>
      </w:pPr>
      <w:r>
        <w:t xml:space="preserve">in </w:t>
      </w:r>
      <w:r>
        <w:rPr>
          <w:rStyle w:val="Code"/>
        </w:rPr>
        <w:t>&lt;item&gt;</w:t>
      </w:r>
      <w:r>
        <w:t xml:space="preserve"> elements translating list items, use the value(s) of </w:t>
      </w:r>
      <w:r>
        <w:rPr>
          <w:rStyle w:val="Codeattribute"/>
        </w:rPr>
        <w:t>@n</w:t>
      </w:r>
      <w:r>
        <w:t xml:space="preserve"> from the </w:t>
      </w:r>
      <w:r>
        <w:rPr>
          <w:rStyle w:val="Code"/>
        </w:rPr>
        <w:t>&lt;lb/&gt;</w:t>
      </w:r>
      <w:r>
        <w:t xml:space="preserve"> element(s) of the corresponding line(s) in the original</w:t>
      </w:r>
    </w:p>
    <w:p>
      <w:pPr>
        <w:pStyle w:val="Lista3"/>
      </w:pPr>
      <w:r>
        <w:t>this will be shown in display as a line number</w:t>
      </w:r>
    </w:p>
    <w:p>
      <w:pPr>
        <w:pStyle w:val="Lista3"/>
      </w:pPr>
      <w:r>
        <w:t>as stated in §9.2.5 above, marking up lists in the translation is optional; and even if you choose to do so, adding line numbers to each list item is not mandatory</w:t>
      </w:r>
    </w:p>
    <w:p>
      <w:pPr>
        <w:pStyle w:val="Lista3"/>
      </w:pPr>
      <w:r>
        <w:t xml:space="preserve">feel free to omit numbering in short lists (instead, number only the </w:t>
      </w:r>
      <w:r>
        <w:rPr>
          <w:rStyle w:val="Code"/>
        </w:rPr>
        <w:t>&lt;p&gt;</w:t>
      </w:r>
      <w:r>
        <w:t xml:space="preserve"> elements containing the list), and in long lists, feel free to number only some of the items, or to use the milestone method described below</w:t>
      </w:r>
    </w:p>
    <w:p>
      <w:pPr>
        <w:pStyle w:val="Lista3"/>
      </w:pPr>
      <w:r>
        <w:t xml:space="preserve">to indicate a line or stanza in the original, simply use the value of </w:t>
      </w:r>
      <w:r>
        <w:rPr>
          <w:rStyle w:val="Codeattribute"/>
        </w:rPr>
        <w:t>@n</w:t>
      </w:r>
      <w:r>
        <w:t xml:space="preserve"> from the appropriate </w:t>
      </w:r>
      <w:r>
        <w:rPr>
          <w:rStyle w:val="Code"/>
        </w:rPr>
        <w:t>&lt;lb/&gt;</w:t>
      </w:r>
      <w:r>
        <w:t xml:space="preserve"> or </w:t>
      </w:r>
      <w:r>
        <w:rPr>
          <w:rStyle w:val="Code"/>
        </w:rPr>
        <w:t>&lt;lg&gt;</w:t>
      </w:r>
      <w:r>
        <w:t xml:space="preserve"> element of the original</w:t>
      </w:r>
    </w:p>
    <w:p>
      <w:pPr>
        <w:pStyle w:val="Lista3"/>
      </w:pPr>
      <w:r>
        <w:t xml:space="preserve">in </w:t>
      </w:r>
      <w:r>
        <w:rPr>
          <w:rStyle w:val="Code"/>
        </w:rPr>
        <w:t>&lt;p&gt;</w:t>
      </w:r>
      <w:r>
        <w:t xml:space="preserve"> elements translating verse (and thus carrying the attribute </w:t>
      </w:r>
      <w:r>
        <w:rPr>
          <w:rStyle w:val="Codeattribute"/>
        </w:rPr>
        <w:t>@rend</w:t>
      </w:r>
      <w:r>
        <w:rPr>
          <w:rStyle w:val="Codetext"/>
        </w:rPr>
        <w:t>=</w:t>
      </w:r>
      <w:r>
        <w:rPr>
          <w:rStyle w:val="Codevalue"/>
        </w:rPr>
        <w:t>"stanza"</w:t>
      </w:r>
      <w:r>
        <w:t xml:space="preserve">), this </w:t>
      </w:r>
      <w:r>
        <w:rPr>
          <w:rStyle w:val="Codeattribute"/>
        </w:rPr>
        <w:t>@n</w:t>
      </w:r>
      <w:r>
        <w:t xml:space="preserve"> will be interpreted as a stanza number, while in </w:t>
      </w:r>
      <w:r>
        <w:rPr>
          <w:rStyle w:val="Code"/>
        </w:rPr>
        <w:t>&lt;p&gt;</w:t>
      </w:r>
      <w:r>
        <w:t xml:space="preserve"> elements translating prose (and thus without the </w:t>
      </w:r>
      <w:r>
        <w:rPr>
          <w:rStyle w:val="Codeattribute"/>
        </w:rPr>
        <w:t>@rend</w:t>
      </w:r>
      <w:r>
        <w:t xml:space="preserve"> attribute) it will be interpreted as a line number</w:t>
      </w:r>
    </w:p>
    <w:p>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pPr>
        <w:pStyle w:val="Lista2"/>
      </w:pPr>
      <w:r>
        <w:t xml:space="preserve">in such cases, you may optionally use a </w:t>
      </w:r>
      <w:r>
        <w:rPr>
          <w:rStyle w:val="Code"/>
        </w:rPr>
        <w:t>&lt;milestone/&gt;</w:t>
      </w:r>
      <w:r>
        <w:t xml:space="preserve"> element at any point where you wish to show a reference to a line (or stanza) number</w:t>
      </w:r>
    </w:p>
    <w:p>
      <w:pPr>
        <w:pStyle w:val="Lista2"/>
      </w:pPr>
      <w:r>
        <w:t>see §3.5.3 for an introduction to the concept of milestones</w:t>
      </w:r>
    </w:p>
    <w:p>
      <w:pPr>
        <w:pStyle w:val="Lista2"/>
      </w:pPr>
      <w:r>
        <w:rPr>
          <w:rStyle w:val="Code"/>
        </w:rPr>
        <w:t>&lt;milestone/&gt;</w:t>
      </w:r>
      <w:r>
        <w:t xml:space="preserve"> elements used for this purpose must always carry the attribute </w:t>
      </w:r>
      <w:r>
        <w:rPr>
          <w:rStyle w:val="Codeattribute"/>
        </w:rPr>
        <w:t>@type</w:t>
      </w:r>
      <w:r>
        <w:rPr>
          <w:rStyle w:val="Codetext"/>
        </w:rPr>
        <w:t>=</w:t>
      </w:r>
      <w:r>
        <w:rPr>
          <w:rStyle w:val="Codevalue"/>
        </w:rPr>
        <w:t>"ref"</w:t>
      </w:r>
    </w:p>
    <w:p>
      <w:pPr>
        <w:pStyle w:val="Lista2"/>
      </w:pPr>
      <w:r>
        <w:t xml:space="preserve">in addition, the mandatory attribute </w:t>
      </w:r>
      <w:r>
        <w:rPr>
          <w:rStyle w:val="Codeattribute"/>
        </w:rPr>
        <w:t>@unit</w:t>
      </w:r>
      <w:r>
        <w:t xml:space="preserve"> shall have one of the following values:</w:t>
      </w:r>
    </w:p>
    <w:p>
      <w:pPr>
        <w:pStyle w:val="Lista3"/>
      </w:pPr>
      <w:r>
        <w:rPr>
          <w:rStyle w:val="Codevalue"/>
        </w:rPr>
        <w:t>"line"</w:t>
      </w:r>
      <w:r>
        <w:t xml:space="preserve"> when referring to a line number</w:t>
      </w:r>
    </w:p>
    <w:p>
      <w:pPr>
        <w:pStyle w:val="Lista3"/>
      </w:pPr>
      <w:r>
        <w:rPr>
          <w:rStyle w:val="Codevalue"/>
        </w:rPr>
        <w:t>"stanza"</w:t>
      </w:r>
      <w:r>
        <w:t xml:space="preserve"> when referring to a stanza number</w:t>
      </w:r>
    </w:p>
    <w:p>
      <w:pPr>
        <w:pStyle w:val="Lista2"/>
      </w:pPr>
      <w:r>
        <w:t xml:space="preserve">for example, </w:t>
      </w:r>
      <w:r>
        <w:rPr>
          <w:rStyle w:val="Code"/>
        </w:rPr>
        <w:t>&lt;milestone type=</w:t>
      </w:r>
      <w:r>
        <w:rPr>
          <w:rStyle w:val="Codevalue"/>
        </w:rPr>
        <w:t>"ref"</w:t>
      </w:r>
      <w:r>
        <w:rPr>
          <w:rStyle w:val="Code"/>
        </w:rPr>
        <w:t xml:space="preserve"> unit=</w:t>
      </w:r>
      <w:r>
        <w:rPr>
          <w:rStyle w:val="Codevalue"/>
        </w:rPr>
        <w:t>"line"</w:t>
      </w:r>
      <w:r>
        <w:rPr>
          <w:rStyle w:val="Code"/>
        </w:rPr>
        <w:t xml:space="preserve"> n=</w:t>
      </w:r>
      <w:r>
        <w:rPr>
          <w:rStyle w:val="Codevalue"/>
        </w:rPr>
        <w:t>"21"</w:t>
      </w:r>
      <w:r>
        <w:rPr>
          <w:rStyle w:val="Code"/>
        </w:rPr>
        <w:t>/&gt;</w:t>
      </w:r>
      <w:r>
        <w:t xml:space="preserve"> will be shown as a reference to line number 21</w:t>
      </w:r>
    </w:p>
    <w:p>
      <w:pPr>
        <w:pStyle w:val="Lista2"/>
      </w:pPr>
      <w:r>
        <w:t xml:space="preserve">do not forget that </w:t>
      </w:r>
      <w:r>
        <w:rPr>
          <w:rStyle w:val="Code"/>
        </w:rPr>
        <w:t>&lt;milestone/&gt;</w:t>
      </w:r>
      <w:r>
        <w:t xml:space="preserve"> is an empty element, not a container</w:t>
      </w:r>
    </w:p>
    <w:p>
      <w:pPr>
        <w:pStyle w:val="Lista"/>
      </w:pPr>
      <w:r>
        <w:t>in all of the above methods, ranges and sets of numbers may be used freely whenever necessary</w:t>
      </w:r>
    </w:p>
    <w:p>
      <w:pPr>
        <w:pStyle w:val="Lista2"/>
      </w:pPr>
      <w:r>
        <w:t>to refer to a range of lines or stanzas, use a hyphen between two values, e.g.</w:t>
      </w:r>
    </w:p>
    <w:p>
      <w:pPr>
        <w:pStyle w:val="Lista3"/>
      </w:pPr>
      <w:r>
        <w:rPr>
          <w:rStyle w:val="Code"/>
        </w:rPr>
        <w:t xml:space="preserve">&lt;p </w:t>
      </w:r>
      <w:r>
        <w:rPr>
          <w:rStyle w:val="Codeattribute"/>
        </w:rPr>
        <w:t>n</w:t>
      </w:r>
      <w:r>
        <w:rPr>
          <w:rStyle w:val="Codetext"/>
        </w:rPr>
        <w:t>=</w:t>
      </w:r>
      <w:r>
        <w:rPr>
          <w:rStyle w:val="Codevalue"/>
        </w:rPr>
        <w:t>"1-3"</w:t>
      </w:r>
      <w:r>
        <w:rPr>
          <w:rStyle w:val="Code"/>
        </w:rPr>
        <w:t>&gt;</w:t>
      </w:r>
      <w:r>
        <w:t xml:space="preserve"> a paragraph translating prose in lines 1 to 3</w:t>
      </w:r>
    </w:p>
    <w:p>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"8-9"</w:t>
      </w:r>
      <w:r>
        <w:rPr>
          <w:rStyle w:val="Code"/>
        </w:rPr>
        <w:t>&gt;</w:t>
      </w:r>
      <w:r>
        <w:t xml:space="preserve"> a single paragraph translating stanzas 8 and 9 together</w:t>
      </w:r>
    </w:p>
    <w:p>
      <w:pPr>
        <w:pStyle w:val="Lista2"/>
      </w:pPr>
      <w:r>
        <w:t>to refer to a set of non-contiguous lines or stanzas, use a comma and a space between two values, e.g.</w:t>
      </w:r>
    </w:p>
    <w:p>
      <w:pPr>
        <w:pStyle w:val="Lista3"/>
      </w:pPr>
      <w:r>
        <w:rPr>
          <w:rStyle w:val="Code"/>
        </w:rPr>
        <w:t xml:space="preserve">&lt;p </w:t>
      </w:r>
      <w:r>
        <w:rPr>
          <w:rStyle w:val="Codeattribute"/>
        </w:rPr>
        <w:t>n</w:t>
      </w:r>
      <w:r>
        <w:rPr>
          <w:rStyle w:val="Codetext"/>
        </w:rPr>
        <w:t>=</w:t>
      </w:r>
      <w:r>
        <w:rPr>
          <w:rStyle w:val="Codevalue"/>
        </w:rPr>
        <w:t>"1, 3"</w:t>
      </w:r>
      <w:r>
        <w:rPr>
          <w:rStyle w:val="Code"/>
        </w:rPr>
        <w:t>&gt;</w:t>
      </w:r>
      <w:r>
        <w:t xml:space="preserve"> a paragraph translating prose from lines 1 and 3 </w:t>
      </w:r>
      <w:r>
        <w:rPr>
          <w:noProof/>
        </w:rPr>
        <w:t>(</w:t>
      </w:r>
      <w:r>
        <w:t>but not 2)</w:t>
      </w:r>
    </w:p>
    <w:p>
      <w:pPr>
        <w:pStyle w:val="Lista3"/>
      </w:pPr>
      <w:r>
        <w:rPr>
          <w:rStyle w:val="Code"/>
        </w:rPr>
        <w:t xml:space="preserve">&lt;p </w:t>
      </w:r>
      <w:r>
        <w:rPr>
          <w:rStyle w:val="Codeattribute"/>
        </w:rPr>
        <w:t>rend</w:t>
      </w:r>
      <w:r>
        <w:rPr>
          <w:rStyle w:val="Codetext"/>
        </w:rPr>
        <w:t>=</w:t>
      </w:r>
      <w:r>
        <w:rPr>
          <w:rStyle w:val="Codevalue"/>
        </w:rPr>
        <w:t>"stanza"</w:t>
      </w:r>
      <w:r>
        <w:rPr>
          <w:rStyle w:val="Code"/>
        </w:rPr>
        <w:t xml:space="preserve"> </w:t>
      </w:r>
      <w:r>
        <w:rPr>
          <w:rStyle w:val="Codeattribute"/>
        </w:rPr>
        <w:t>n</w:t>
      </w:r>
      <w:r>
        <w:rPr>
          <w:rStyle w:val="Codetext"/>
        </w:rPr>
        <w:t>=</w:t>
      </w:r>
      <w:r>
        <w:rPr>
          <w:rStyle w:val="Codevalue"/>
        </w:rPr>
        <w:t>"8, 10"</w:t>
      </w:r>
      <w:r>
        <w:rPr>
          <w:rStyle w:val="Code"/>
        </w:rPr>
        <w:t>&gt;</w:t>
      </w:r>
      <w:r>
        <w:t xml:space="preserve"> a paragraph translating </w:t>
      </w:r>
      <w:r>
        <w:rPr>
          <w:noProof/>
        </w:rPr>
        <w:t>(</w:t>
      </w:r>
      <w:r>
        <w:t>parts of) stanzas 8 and 10 together</w:t>
      </w:r>
    </w:p>
    <w:p>
      <w:pPr>
        <w:pStyle w:val="Lista"/>
      </w:pPr>
      <w:r>
        <w:t>the above indicators are for human readers and are not meant to be machine-actionable, therefore</w:t>
      </w:r>
    </w:p>
    <w:p>
      <w:pPr>
        <w:pStyle w:val="Lista2"/>
      </w:pPr>
      <w:r>
        <w:t>feel free to refer to larger ranges of lines or to several stanzas for passages best translated in larger chunks</w:t>
      </w:r>
    </w:p>
    <w:p>
      <w:pPr>
        <w:pStyle w:val="Lista2"/>
      </w:pPr>
      <w:r>
        <w:lastRenderedPageBreak/>
        <w:t>feel free to refer to the same line or stanza number in several translation elements, each of which includes parts of a single line or stanza of the original</w:t>
      </w:r>
    </w:p>
    <w:p>
      <w:pPr>
        <w:pStyle w:val="Lista2"/>
      </w:pPr>
      <w:r>
        <w:t>should the intelligibility of the translation demand it, feel free to translate items in a different order than that in which they appear in the original</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9.2.4</w:t>
              </w:r>
            </w:fldSimple>
            <w:r>
              <w:t>.</w:t>
            </w:r>
            <w:fldSimple w:instr=" SEQ Example \* ALPHABETIC \s 3 ">
              <w:r>
                <w:rPr>
                  <w:noProof/>
                </w:rPr>
                <w:t>A</w:t>
              </w:r>
            </w:fldSimple>
            <w:r>
              <w:t>: numbering in translation to indicate correspondence to the original</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r>
              <w:rPr>
                <w:rStyle w:val="Code"/>
              </w:rPr>
              <w:t xml:space="preserve">&lt;p </w:t>
            </w:r>
            <w:r>
              <w:rPr>
                <w:rStyle w:val="Codeattribute"/>
              </w:rPr>
              <w:t>n</w:t>
            </w:r>
            <w:r>
              <w:rPr>
                <w:rStyle w:val="Code"/>
              </w:rPr>
              <w:t>=</w:t>
            </w:r>
            <w:r>
              <w:rPr>
                <w:rStyle w:val="Codevalue"/>
              </w:rPr>
              <w:t>"1-9"</w:t>
            </w:r>
            <w:r>
              <w:rPr>
                <w:rStyle w:val="Code"/>
              </w:rPr>
              <w:t>&gt;</w:t>
            </w:r>
            <w:r>
              <w:rPr>
                <w:rStyle w:val="Codetext"/>
              </w:rPr>
              <w:t xml:space="preserve">Hail! From the victorious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"9-15"</w:t>
            </w:r>
            <w:r>
              <w:rPr>
                <w:rStyle w:val="Code"/>
              </w:rPr>
              <w:t>&gt;</w:t>
            </w:r>
            <w:r>
              <w:rPr>
                <w:rStyle w:val="Codetext"/>
              </w:rPr>
              <w:t xml:space="preserve">There is this village [...] </w:t>
            </w:r>
            <w:r>
              <w:rPr>
                <w:rStyle w:val="Code"/>
              </w:rPr>
              <w:t>&lt;/p&gt;</w:t>
            </w:r>
            <w:r>
              <w:rPr>
                <w:rStyle w:val="Codetext"/>
              </w:rPr>
              <w:br/>
              <w:t xml:space="preserve">  </w:t>
            </w:r>
            <w:r>
              <w:rPr>
                <w:rStyle w:val="Code"/>
              </w:rPr>
              <w:t xml:space="preserve">&lt;p </w:t>
            </w:r>
            <w:r>
              <w:rPr>
                <w:rStyle w:val="Codeattribute"/>
              </w:rPr>
              <w:t>n</w:t>
            </w:r>
            <w:r>
              <w:rPr>
                <w:rStyle w:val="Code"/>
              </w:rPr>
              <w:t>=</w:t>
            </w:r>
            <w:r>
              <w:rPr>
                <w:rStyle w:val="Codevalue"/>
              </w:rPr>
              <w:t>"15-17"</w:t>
            </w:r>
            <w:r>
              <w:rPr>
                <w:rStyle w:val="Code"/>
              </w:rPr>
              <w:t>&gt;</w:t>
            </w:r>
            <w:r>
              <w:rPr>
                <w:rStyle w:val="Codetext"/>
              </w:rPr>
              <w:t xml:space="preserve">In the first year [...] </w:t>
            </w:r>
            <w:r>
              <w:rPr>
                <w:rStyle w:val="Code"/>
              </w:rPr>
              <w:t>&lt;/p&gt;</w:t>
            </w:r>
            <w:r>
              <w:rPr>
                <w:rStyle w:val="Codetext"/>
              </w:rPr>
              <w:t xml:space="preserve"> </w:t>
            </w:r>
            <w:r>
              <w:rPr>
                <w:rStyle w:val="Codetext"/>
              </w:rPr>
              <w:br/>
              <w:t xml:space="preserve">  </w:t>
            </w:r>
            <w:r>
              <w:rPr>
                <w:rStyle w:val="Code"/>
              </w:rPr>
              <w:t xml:space="preserve">&lt;p </w:t>
            </w:r>
            <w:r>
              <w:rPr>
                <w:rStyle w:val="Codeattribute"/>
              </w:rPr>
              <w:t>rend</w:t>
            </w:r>
            <w:r>
              <w:rPr>
                <w:rStyle w:val="Code"/>
              </w:rPr>
              <w:t>=</w:t>
            </w:r>
            <w:r>
              <w:rPr>
                <w:rStyle w:val="Codevalue"/>
              </w:rPr>
              <w:t>"stanza"</w:t>
            </w:r>
            <w:r>
              <w:rPr>
                <w:rStyle w:val="Code"/>
              </w:rPr>
              <w:t xml:space="preserve"> </w:t>
            </w:r>
            <w:r>
              <w:rPr>
                <w:rStyle w:val="Codeattribute"/>
              </w:rPr>
              <w:t>n</w:t>
            </w:r>
            <w:r>
              <w:rPr>
                <w:rStyle w:val="Code"/>
              </w:rPr>
              <w:t>=</w:t>
            </w:r>
            <w:r>
              <w:rPr>
                <w:rStyle w:val="Codevalue"/>
              </w:rPr>
              <w:t>"1"</w:t>
            </w:r>
            <w:r>
              <w:rPr>
                <w:rStyle w:val="Code"/>
              </w:rPr>
              <w:t>&gt;</w:t>
            </w:r>
            <w:r>
              <w:rPr>
                <w:rStyle w:val="Codetext"/>
              </w:rPr>
              <w:t>By numerous kings, many times land has been given. Whoever holds land at a given moment, to him does the fruit then belong.</w:t>
            </w:r>
            <w:r>
              <w:rPr>
                <w:rStyle w:val="Code"/>
              </w:rPr>
              <w:t>&lt;/p&gt;</w:t>
            </w:r>
            <w:r>
              <w:rPr>
                <w:rStyle w:val="Codetext"/>
              </w:rPr>
              <w:br/>
            </w:r>
            <w:r>
              <w:rPr>
                <w:rStyle w:val="Code"/>
              </w:rPr>
              <w:t>&lt;/div&gt;</w:t>
            </w:r>
          </w:p>
        </w:tc>
      </w:tr>
    </w:tbl>
    <w:p>
      <w:pPr>
        <w:pStyle w:val="Cmsor3"/>
      </w:pPr>
      <w:bookmarkStart w:id="812" w:name="_1959vvmyvc8" w:colFirst="0" w:colLast="0"/>
      <w:bookmarkStart w:id="813" w:name="_Ref151371819"/>
      <w:bookmarkStart w:id="814" w:name="_Toc183083902"/>
      <w:bookmarkEnd w:id="812"/>
      <w:r>
        <w:t>Phrase-level markup in translations</w:t>
      </w:r>
      <w:bookmarkEnd w:id="813"/>
      <w:bookmarkEnd w:id="814"/>
    </w:p>
    <w:p>
      <w:pPr>
        <w:pStyle w:val="Lista"/>
      </w:pPr>
      <w:r>
        <w:t xml:space="preserve">in addition to plain English </w:t>
      </w:r>
      <w:r>
        <w:rPr>
          <w:noProof/>
        </w:rPr>
        <w:t>(</w:t>
      </w:r>
      <w:r>
        <w:t>or other modern-language) text, the translation division may contain phrase-level markup of the following kinds</w:t>
      </w:r>
    </w:p>
    <w:p>
      <w:pPr>
        <w:pStyle w:val="Lista2"/>
      </w:pPr>
      <w:r>
        <w:t>globally permitted miscellaneous markup as per §</w:t>
      </w:r>
      <w:r>
        <w:fldChar w:fldCharType="begin"/>
      </w:r>
      <w:r>
        <w:instrText xml:space="preserve"> REF _Ref43990225 \w \h  \* MERGEFORMAT </w:instrText>
      </w:r>
      <w:r>
        <w:fldChar w:fldCharType="separate"/>
      </w:r>
      <w:r>
        <w:t>10</w:t>
      </w:r>
      <w:r>
        <w:fldChar w:fldCharType="end"/>
      </w:r>
    </w:p>
    <w:p>
      <w:pPr>
        <w:pStyle w:val="Lista2"/>
      </w:pPr>
      <w:r>
        <w:t>additional encoding solutions specific translations, as outlined in the subsections of the present §</w:t>
      </w:r>
      <w:r>
        <w:fldChar w:fldCharType="begin"/>
      </w:r>
      <w:r>
        <w:instrText xml:space="preserve"> REF _Ref151371819 \r \h </w:instrText>
      </w:r>
      <w:r>
        <w:fldChar w:fldCharType="separate"/>
      </w:r>
      <w:r>
        <w:t>9.2.5</w:t>
      </w:r>
      <w:r>
        <w:fldChar w:fldCharType="end"/>
      </w:r>
    </w:p>
    <w:p>
      <w:pPr>
        <w:pStyle w:val="Lista"/>
      </w:pPr>
      <w:r>
        <w:t>no other markup should appear in translations,</w:t>
      </w:r>
      <w:r>
        <w:rPr>
          <w:rStyle w:val="Lbjegyzet-hivatkozs"/>
        </w:rPr>
        <w:footnoteReference w:id="55"/>
      </w:r>
      <w:r>
        <w:t xml:space="preserve"> and this applies also to the use of non-XML markup such as brackets, asterisks and other signs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A</w:t>
              </w:r>
            </w:fldSimple>
            <w:r>
              <w:t>: phrase-level markup in translation</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r>
            <w:r>
              <w:rPr>
                <w:rStyle w:val="Code"/>
              </w:rPr>
              <w:t xml:space="preserve">  &lt;p&gt;</w:t>
            </w:r>
            <w:r>
              <w:rPr>
                <w:rStyle w:val="Codetext"/>
              </w:rPr>
              <w:t xml:space="preserve">Indeed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asti</w:t>
            </w:r>
            <w:r>
              <w:rPr>
                <w:rStyle w:val="Code"/>
              </w:rPr>
              <w:t>&lt;/foreign&gt;&lt;/supplied&gt;</w:t>
            </w:r>
            <w:r>
              <w:rPr>
                <w:rStyle w:val="Codetext"/>
              </w:rPr>
              <w:t xml:space="preserve">, with respect to vendible properties in this division, the sale of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 xml:space="preserve">a </w:t>
            </w:r>
            <w:r>
              <w:rPr>
                <w:rStyle w:val="Code"/>
              </w:rPr>
              <w:t>&lt;foreign&gt;</w:t>
            </w:r>
            <w:r>
              <w:rPr>
                <w:rStyle w:val="Codetext"/>
              </w:rPr>
              <w:t>kulyavāpa</w:t>
            </w:r>
            <w:r>
              <w:rPr>
                <w:rStyle w:val="Code"/>
              </w:rPr>
              <w:t>&lt;/foreign&gt;</w:t>
            </w:r>
            <w:r>
              <w:rPr>
                <w:rStyle w:val="Codetext"/>
              </w:rPr>
              <w:t xml:space="preserve"> of</w:t>
            </w:r>
            <w:r>
              <w:rPr>
                <w:rStyle w:val="Code"/>
              </w:rPr>
              <w:t>&lt;/supplied&gt;</w:t>
            </w:r>
            <w:r>
              <w:rPr>
                <w:rStyle w:val="Codetext"/>
              </w:rPr>
              <w:t xml:space="preserve"> waste land that is without revenue charges and yields no tax, to be enjoyed in perpetuity in accordance with the law on permanent endowments, is customary for one hundred </w:t>
            </w:r>
            <w:r>
              <w:rPr>
                <w:rStyle w:val="Code"/>
              </w:rPr>
              <w:t>&lt;foreign&gt;</w:t>
            </w:r>
            <w:r>
              <w:rPr>
                <w:rStyle w:val="Codetext"/>
              </w:rPr>
              <w:t>kārṣāpaṇa</w:t>
            </w:r>
            <w:r>
              <w:rPr>
                <w:rStyle w:val="Code"/>
              </w:rPr>
              <w:t>&lt;/foreign&gt;</w:t>
            </w:r>
            <w:r>
              <w:rPr>
                <w:rStyle w:val="Codetext"/>
              </w:rPr>
              <w:t xml:space="preserve">s. And no conflict of interest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virodha</w:t>
            </w:r>
            <w:r>
              <w:rPr>
                <w:rStyle w:val="Code"/>
              </w:rPr>
              <w:t>&lt;/foreign&gt;&lt;/supplied&gt;</w:t>
            </w:r>
            <w:r>
              <w:rPr>
                <w:rStyle w:val="Codetext"/>
              </w:rPr>
              <w:t xml:space="preserve"> whatsoever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will result</w:t>
            </w:r>
            <w:r>
              <w:rPr>
                <w:rStyle w:val="Code"/>
              </w:rPr>
              <w:t>&lt;/supplied&gt;</w:t>
            </w:r>
            <w:r>
              <w:rPr>
                <w:rStyle w:val="Codetext"/>
              </w:rPr>
              <w:t xml:space="preserve"> through its sale: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on the contrary,</w:t>
            </w:r>
            <w:r>
              <w:rPr>
                <w:rStyle w:val="Code"/>
              </w:rPr>
              <w:t>&lt;/supplied&gt;</w:t>
            </w:r>
            <w:r>
              <w:rPr>
                <w:rStyle w:val="Codetext"/>
              </w:rPr>
              <w:t xml:space="preserve"> for His Majesty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 will be</w:t>
            </w:r>
            <w:r>
              <w:rPr>
                <w:rStyle w:val="Code"/>
              </w:rPr>
              <w:t>&lt;/supplied&gt;</w:t>
            </w:r>
            <w:r>
              <w:rPr>
                <w:rStyle w:val="Codetext"/>
              </w:rPr>
              <w:t xml:space="preserve"> increase of wealth and attainment of one sixth of the merit.</w:t>
            </w:r>
            <w:r>
              <w:rPr>
                <w:rStyle w:val="Code"/>
              </w:rPr>
              <w:t>&lt;/p&gt;</w:t>
            </w:r>
            <w:r>
              <w:rPr>
                <w:rStyle w:val="Codetext"/>
              </w:rPr>
              <w:br/>
            </w:r>
            <w:r>
              <w:rPr>
                <w:rStyle w:val="Code"/>
              </w:rPr>
              <w:t>&lt;/div&gt;</w:t>
            </w:r>
          </w:p>
        </w:tc>
      </w:tr>
    </w:tbl>
    <w:p>
      <w:pPr>
        <w:pStyle w:val="Cmsor4"/>
      </w:pPr>
      <w:bookmarkStart w:id="815" w:name="_13vab39mftla" w:colFirst="0" w:colLast="0"/>
      <w:bookmarkStart w:id="816" w:name="_Toc183083903"/>
      <w:bookmarkEnd w:id="815"/>
      <w:r>
        <w:t>Foreign words</w:t>
      </w:r>
      <w:bookmarkEnd w:id="816"/>
    </w:p>
    <w:p>
      <w:pPr>
        <w:pStyle w:val="Lista"/>
      </w:pPr>
      <w:r>
        <w:t xml:space="preserve">words in a language other than the language of the translation must be tagged as </w:t>
      </w:r>
      <w:r>
        <w:rPr>
          <w:rStyle w:val="Code"/>
        </w:rPr>
        <w:t>&lt;foreign&gt;</w:t>
      </w:r>
      <w:r>
        <w:t xml:space="preserve"> as per §</w:t>
      </w:r>
      <w:r>
        <w:fldChar w:fldCharType="begin"/>
      </w:r>
      <w:r>
        <w:instrText xml:space="preserve"> REF _Ref43986658 \w \h  \* MERGEFORMAT </w:instrText>
      </w:r>
      <w:r>
        <w:fldChar w:fldCharType="separate"/>
      </w:r>
      <w:r>
        <w:t>10.3.3</w:t>
      </w:r>
      <w:r>
        <w:fldChar w:fldCharType="end"/>
      </w:r>
    </w:p>
    <w:p>
      <w:pPr>
        <w:pStyle w:val="Lista2"/>
      </w:pPr>
      <w:r>
        <w:t>there are no special rules or methods applicable to translations, and this subsection only exists to make it explicit that this encoding can and must be used in translations</w:t>
      </w:r>
    </w:p>
    <w:p>
      <w:pPr>
        <w:pStyle w:val="Lista"/>
      </w:pPr>
      <w:r>
        <w:t>as per §</w:t>
      </w:r>
      <w:r>
        <w:fldChar w:fldCharType="begin"/>
      </w:r>
      <w:r>
        <w:instrText xml:space="preserve"> REF _Ref43986658 \w \h  \* MERGEFORMAT </w:instrText>
      </w:r>
      <w:r>
        <w:fldChar w:fldCharType="separate"/>
      </w:r>
      <w:r>
        <w:t>10.3.3</w:t>
      </w:r>
      <w:r>
        <w:fldChar w:fldCharType="end"/>
      </w:r>
      <w:r>
        <w:t xml:space="preserve">, words in the inscription’s language or Sanskrit do not require the attribute </w:t>
      </w:r>
      <w:r>
        <w:rPr>
          <w:rStyle w:val="Codeattribute"/>
        </w:rPr>
        <w:t>@xml:lang</w:t>
      </w:r>
      <w:r>
        <w:t>, including</w:t>
      </w:r>
    </w:p>
    <w:p>
      <w:pPr>
        <w:pStyle w:val="Lista2"/>
      </w:pPr>
      <w:r>
        <w:t>such words appearing in the text without any other markup, e.g.</w:t>
      </w:r>
    </w:p>
    <w:p>
      <w:pPr>
        <w:pStyle w:val="Lista3"/>
      </w:pPr>
      <w:r>
        <w:t xml:space="preserve">technical terms </w:t>
      </w:r>
      <w:r>
        <w:rPr>
          <w:noProof/>
        </w:rPr>
        <w:t>(</w:t>
      </w:r>
      <w:r>
        <w:t xml:space="preserve">e.g. one </w:t>
      </w:r>
      <w:r>
        <w:rPr>
          <w:rStyle w:val="Code"/>
        </w:rPr>
        <w:t>&lt;foreign&gt;</w:t>
      </w:r>
      <w:r>
        <w:rPr>
          <w:rStyle w:val="Codetext"/>
        </w:rPr>
        <w:t>kulyavāpa</w:t>
      </w:r>
      <w:r>
        <w:rPr>
          <w:rStyle w:val="Code"/>
        </w:rPr>
        <w:t>&lt;/foreign&gt;</w:t>
      </w:r>
      <w:r>
        <w:rPr>
          <w:rStyle w:val="Codetext"/>
        </w:rPr>
        <w:t xml:space="preserve"> of land</w:t>
      </w:r>
      <w:r>
        <w:t>)</w:t>
      </w:r>
    </w:p>
    <w:p>
      <w:pPr>
        <w:pStyle w:val="Lista3"/>
      </w:pPr>
      <w:r>
        <w:t>unintelligible text that is not translated as per §</w:t>
      </w:r>
      <w:r>
        <w:fldChar w:fldCharType="begin"/>
      </w:r>
      <w:r>
        <w:instrText xml:space="preserve"> REF _Ref43990112 \w \h  \* MERGEFORMAT </w:instrText>
      </w:r>
      <w:r>
        <w:fldChar w:fldCharType="separate"/>
      </w:r>
      <w:r>
        <w:t>9.2.5.5</w:t>
      </w:r>
      <w:r>
        <w:fldChar w:fldCharType="end"/>
      </w:r>
    </w:p>
    <w:p>
      <w:pPr>
        <w:pStyle w:val="Lista2"/>
      </w:pPr>
      <w:r>
        <w:t>such words inserted into the translation as explanation, as per §</w:t>
      </w:r>
      <w:r>
        <w:fldChar w:fldCharType="begin"/>
      </w:r>
      <w:r>
        <w:instrText xml:space="preserve"> REF _Ref43990269 \w \h  \* MERGEFORMAT </w:instrText>
      </w:r>
      <w:r>
        <w:fldChar w:fldCharType="separate"/>
      </w:r>
      <w:r>
        <w:t>9.2.5.2</w:t>
      </w:r>
      <w:r>
        <w:fldChar w:fldCharType="end"/>
      </w:r>
    </w:p>
    <w:p>
      <w:pPr>
        <w:pStyle w:val="Lista"/>
      </w:pPr>
      <w:r>
        <w:t>as per §</w:t>
      </w:r>
      <w:r>
        <w:fldChar w:fldCharType="begin"/>
      </w:r>
      <w:r>
        <w:instrText xml:space="preserve"> REF _Ref43986658 \w \h  \* MERGEFORMAT </w:instrText>
      </w:r>
      <w:r>
        <w:fldChar w:fldCharType="separate"/>
      </w:r>
      <w:r>
        <w:t>10.3.3</w:t>
      </w:r>
      <w:r>
        <w:fldChar w:fldCharType="end"/>
      </w:r>
      <w:r>
        <w:t xml:space="preserve">, when words in another modern language are encoded as </w:t>
      </w:r>
      <w:r>
        <w:rPr>
          <w:rStyle w:val="Code"/>
        </w:rPr>
        <w:t>&lt;foreign&gt;</w:t>
      </w:r>
      <w:r>
        <w:t xml:space="preserve">, the attribute </w:t>
      </w:r>
      <w:r>
        <w:rPr>
          <w:rStyle w:val="Codeattribute"/>
        </w:rPr>
        <w:t>@xml:lang</w:t>
      </w:r>
      <w:r>
        <w:t xml:space="preserve"> must always be present</w:t>
      </w:r>
    </w:p>
    <w:p>
      <w:pPr>
        <w:pStyle w:val="Cmsor4"/>
      </w:pPr>
      <w:bookmarkStart w:id="817" w:name="_ch9cnmcz0pvb" w:colFirst="0" w:colLast="0"/>
      <w:bookmarkStart w:id="818" w:name="_Ref43990269"/>
      <w:bookmarkStart w:id="819" w:name="_Toc183083904"/>
      <w:bookmarkEnd w:id="817"/>
      <w:r>
        <w:t>Additions to the translation</w:t>
      </w:r>
      <w:bookmarkEnd w:id="818"/>
      <w:bookmarkEnd w:id="819"/>
    </w:p>
    <w:p>
      <w:pPr>
        <w:pStyle w:val="Lista"/>
      </w:pPr>
      <w:r>
        <w:t xml:space="preserve">words in the translation that do not correspond to anything in the extant original text shall be tagged as </w:t>
      </w:r>
      <w:r>
        <w:rPr>
          <w:rStyle w:val="Code"/>
        </w:rPr>
        <w:t>&lt;supplied&gt;</w:t>
      </w:r>
      <w:r>
        <w:t>, as outlined below</w:t>
      </w:r>
    </w:p>
    <w:p>
      <w:pPr>
        <w:pStyle w:val="Lista2"/>
      </w:pPr>
      <w:r>
        <w:lastRenderedPageBreak/>
        <w:t xml:space="preserve">in each of these cases, </w:t>
      </w:r>
      <w:r>
        <w:rPr>
          <w:rStyle w:val="Codeattribute"/>
        </w:rPr>
        <w:t>@cert</w:t>
      </w:r>
      <w:r>
        <w:rPr>
          <w:rStyle w:val="Code"/>
        </w:rPr>
        <w:t>=</w:t>
      </w:r>
      <w:r>
        <w:rPr>
          <w:rStyle w:val="Codevalue"/>
        </w:rPr>
        <w:t>"low"</w:t>
      </w:r>
      <w:r>
        <w:t xml:space="preserve"> may be added to this element to indicate tentativeness; see §</w:t>
      </w:r>
      <w:r>
        <w:fldChar w:fldCharType="begin"/>
      </w:r>
      <w:r>
        <w:instrText xml:space="preserve"> REF _Ref43990290 \r \h  \* MERGEFORMAT </w:instrText>
      </w:r>
      <w:r>
        <w:fldChar w:fldCharType="separate"/>
      </w:r>
      <w:r>
        <w:t>9.2.5.3</w:t>
      </w:r>
      <w:r>
        <w:fldChar w:fldCharType="end"/>
      </w:r>
      <w:r>
        <w:t xml:space="preserve"> below</w:t>
      </w:r>
    </w:p>
    <w:p>
      <w:pPr>
        <w:pStyle w:val="Lista"/>
      </w:pPr>
      <w:r>
        <w:t xml:space="preserve">words </w:t>
      </w:r>
      <w:r>
        <w:rPr>
          <w:b/>
          <w:bCs/>
        </w:rPr>
        <w:t xml:space="preserve">added to the translation for the sake of target language syntax </w:t>
      </w:r>
      <w:r>
        <w:t xml:space="preserve">shall be marked up as </w:t>
      </w:r>
      <w:r>
        <w:rPr>
          <w:rStyle w:val="Code"/>
        </w:rPr>
        <w:t xml:space="preserve">&lt;supplied </w:t>
      </w:r>
      <w:r>
        <w:rPr>
          <w:rStyle w:val="Codeattribute"/>
        </w:rPr>
        <w:t>reason</w:t>
      </w:r>
      <w:r>
        <w:rPr>
          <w:rStyle w:val="Code"/>
        </w:rPr>
        <w:t>=</w:t>
      </w:r>
      <w:r>
        <w:rPr>
          <w:rStyle w:val="Codevalue"/>
        </w:rPr>
        <w:t>"subaudible"</w:t>
      </w:r>
      <w:r>
        <w:rPr>
          <w:rStyle w:val="Code"/>
        </w:rPr>
        <w:t>&gt;</w:t>
      </w:r>
    </w:p>
    <w:p>
      <w:pPr>
        <w:pStyle w:val="Lista2"/>
      </w:pPr>
      <w:r>
        <w:t>this markup method is to be used for words that, though not explicitly present in the original, need to be read to get a proper translated sentence; see the next point about additions that are not required for completing the syntax in the target language</w:t>
      </w:r>
    </w:p>
    <w:p>
      <w:pPr>
        <w:pStyle w:val="Lista2"/>
      </w:pPr>
      <w:r>
        <w:t xml:space="preserve">e.g. </w:t>
      </w:r>
      <w:r>
        <w:rPr>
          <w:rStyle w:val="Code"/>
        </w:rPr>
        <w:t>&lt;p&gt;</w:t>
      </w:r>
      <w:r>
        <w:rPr>
          <w:rStyle w:val="Codetext"/>
        </w:rPr>
        <w:t xml:space="preserve">He was generous to his subjects and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therefore</w:t>
      </w:r>
      <w:r>
        <w:rPr>
          <w:rStyle w:val="Code"/>
        </w:rPr>
        <w:t>&lt;/supplied&gt;</w:t>
      </w:r>
      <w:r>
        <w:rPr>
          <w:rStyle w:val="Codetext"/>
        </w:rPr>
        <w:t xml:space="preserve"> loved </w:t>
      </w:r>
      <w:r>
        <w:rPr>
          <w:rStyle w:val="Code"/>
        </w:rPr>
        <w:t xml:space="preserve">&lt;supplied </w:t>
      </w:r>
      <w:r>
        <w:rPr>
          <w:rStyle w:val="Codeattribute"/>
        </w:rPr>
        <w:t>reason</w:t>
      </w:r>
      <w:r>
        <w:rPr>
          <w:rStyle w:val="Code"/>
        </w:rPr>
        <w:t>=</w:t>
      </w:r>
      <w:r>
        <w:rPr>
          <w:rStyle w:val="Codevalue"/>
        </w:rPr>
        <w:t>"subaudible"</w:t>
      </w:r>
      <w:r>
        <w:rPr>
          <w:rStyle w:val="Code"/>
        </w:rPr>
        <w:t>&gt;</w:t>
      </w:r>
      <w:r>
        <w:rPr>
          <w:rStyle w:val="Codetext"/>
        </w:rPr>
        <w:t>by them</w:t>
      </w:r>
      <w:r>
        <w:rPr>
          <w:rStyle w:val="Code"/>
        </w:rPr>
        <w:t xml:space="preserve">&lt;/supplied&gt; </w:t>
      </w:r>
      <w:r>
        <w:rPr>
          <w:rStyle w:val="Codetext"/>
        </w:rPr>
        <w:t xml:space="preserve">… </w:t>
      </w:r>
      <w:r>
        <w:rPr>
          <w:rStyle w:val="Code"/>
        </w:rPr>
        <w:t>&lt;/p&gt;</w:t>
      </w:r>
    </w:p>
    <w:p>
      <w:pPr>
        <w:pStyle w:val="Lista2"/>
      </w:pPr>
      <w:r>
        <w:t>we foresee that this markup will be displayed as square brackets, e.g. “He was generous to his subjects and [therefore] loved [by them].”</w:t>
      </w:r>
    </w:p>
    <w:p>
      <w:pPr>
        <w:pStyle w:val="Lista2"/>
      </w:pPr>
      <w:r>
        <w:t>do not clutter a translation with such tags unless you find that such accuracy is essential: depending on how free or literal your translation is, you may prefer to avoid the use of this element</w:t>
      </w:r>
    </w:p>
    <w:p>
      <w:pPr>
        <w:pStyle w:val="Lista"/>
      </w:pPr>
      <w:r>
        <w:t xml:space="preserve">segments of translation corresponding to text </w:t>
      </w:r>
      <w:r>
        <w:rPr>
          <w:b/>
          <w:bCs/>
        </w:rPr>
        <w:t xml:space="preserve">restored by the editor in the original </w:t>
      </w:r>
      <w:r>
        <w:t xml:space="preserve"> shall be indicated in the translation using the same elements as in the edition, namely</w:t>
      </w:r>
    </w:p>
    <w:p>
      <w:pPr>
        <w:pStyle w:val="Lista2"/>
      </w:pPr>
      <w:r>
        <w:t xml:space="preserve">lost text, e.g. </w:t>
      </w:r>
      <w:r>
        <w:rPr>
          <w:rStyle w:val="Codetext"/>
        </w:rPr>
        <w:t xml:space="preserve">The truest of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nr̥pa</w:t>
      </w:r>
      <w:r>
        <w:rPr>
          <w:rStyle w:val="Code"/>
        </w:rPr>
        <w:t>&lt;/supplied&gt;</w:t>
      </w:r>
      <w:r>
        <w:rPr>
          <w:rStyle w:val="Codetext"/>
        </w:rPr>
        <w:t>-sattamaḥ</w:t>
      </w:r>
      <w:r>
        <w:t xml:space="preserve"> in the edition</w:t>
      </w:r>
    </w:p>
    <w:p>
      <w:pPr>
        <w:pStyle w:val="Lista2"/>
      </w:pPr>
      <w:r>
        <w:t xml:space="preserve">text omitted by the scribe, e.g. </w:t>
      </w:r>
      <w:r>
        <w:rPr>
          <w:rStyle w:val="Codetext"/>
        </w:rPr>
        <w:t xml:space="preserve">The truest of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kings</w:t>
      </w:r>
      <w:r>
        <w:rPr>
          <w:rStyle w:val="Code"/>
        </w:rPr>
        <w:t>&lt;/supplied&gt;</w:t>
      </w:r>
      <w:r>
        <w:rPr>
          <w:rStyle w:val="Codetext"/>
        </w:rPr>
        <w:t>...</w:t>
      </w:r>
      <w:r>
        <w:t xml:space="preserve"> corresponding to </w:t>
      </w:r>
      <w:r>
        <w:rPr>
          <w:rStyle w:val="Code"/>
        </w:rPr>
        <w:t xml:space="preserve">&lt;supplied </w:t>
      </w:r>
      <w:r>
        <w:rPr>
          <w:rStyle w:val="Codeattribute"/>
        </w:rPr>
        <w:t>reason</w:t>
      </w:r>
      <w:r>
        <w:rPr>
          <w:rStyle w:val="Code"/>
        </w:rPr>
        <w:t>=</w:t>
      </w:r>
      <w:r>
        <w:rPr>
          <w:rStyle w:val="Codevalue"/>
        </w:rPr>
        <w:t>"omitted"</w:t>
      </w:r>
      <w:r>
        <w:rPr>
          <w:rStyle w:val="Code"/>
        </w:rPr>
        <w:t>&gt;</w:t>
      </w:r>
      <w:r>
        <w:rPr>
          <w:rStyle w:val="Codetext"/>
        </w:rPr>
        <w:t>nr̥pa</w:t>
      </w:r>
      <w:r>
        <w:rPr>
          <w:rStyle w:val="Code"/>
        </w:rPr>
        <w:t>&lt;/supplied&gt;</w:t>
      </w:r>
      <w:r>
        <w:rPr>
          <w:rStyle w:val="Codetext"/>
        </w:rPr>
        <w:t>-sattamaḥ</w:t>
      </w:r>
      <w:r>
        <w:t xml:space="preserve"> in the edition</w:t>
      </w:r>
    </w:p>
    <w:p>
      <w:pPr>
        <w:pStyle w:val="Lista2"/>
      </w:pPr>
      <w:r>
        <w:t xml:space="preserve">use the same encoding for concepts presumed to have been present in a larger lacuna of the text, even if they have not been restored in the edition </w:t>
      </w:r>
      <w:r>
        <w:rPr>
          <w:noProof/>
        </w:rPr>
        <w:t>(</w:t>
      </w:r>
      <w:r>
        <w:t>because there is no way to know what synonym was used or where a word was located within a lacuna)</w:t>
      </w:r>
    </w:p>
    <w:p>
      <w:pPr>
        <w:pStyle w:val="Lista4"/>
      </w:pPr>
      <w:r>
        <w:t xml:space="preserve">e.g. </w:t>
      </w:r>
      <w:r>
        <w:rPr>
          <w:rStyle w:val="Codetext"/>
        </w:rPr>
        <w:t xml:space="preserve">The village named X </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was granted</w:t>
      </w:r>
      <w:r>
        <w:rPr>
          <w:rStyle w:val="Code"/>
        </w:rPr>
        <w:t>&lt;/supplied&gt;</w:t>
      </w:r>
      <w:r>
        <w:rPr>
          <w:rStyle w:val="Codetext"/>
        </w:rPr>
        <w:t>...</w:t>
      </w:r>
      <w:r>
        <w:t xml:space="preserve"> for </w:t>
      </w:r>
      <w:r>
        <w:rPr>
          <w:rStyle w:val="Codetext"/>
        </w:rPr>
        <w:t xml:space="preserve">...X nāmo grāmaḥ </w:t>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"12"</w:t>
      </w:r>
      <w:r>
        <w:rPr>
          <w:rStyle w:val="Code"/>
        </w:rPr>
        <w:t xml:space="preserve"> </w:t>
      </w:r>
      <w:r>
        <w:rPr>
          <w:rStyle w:val="Codeattribute"/>
        </w:rPr>
        <w:t>unit</w:t>
      </w:r>
      <w:r>
        <w:rPr>
          <w:rStyle w:val="Code"/>
        </w:rPr>
        <w:t>=</w:t>
      </w:r>
      <w:r>
        <w:rPr>
          <w:rStyle w:val="Codevalue"/>
        </w:rPr>
        <w:t>"character"</w:t>
      </w:r>
      <w:r>
        <w:rPr>
          <w:rStyle w:val="Code"/>
        </w:rPr>
        <w:t>/&gt;</w:t>
      </w:r>
    </w:p>
    <w:p>
      <w:pPr>
        <w:pStyle w:val="Lista4"/>
      </w:pPr>
      <w:r>
        <w:t xml:space="preserve">note that in this case you will have to use </w:t>
      </w:r>
      <w:r>
        <w:rPr>
          <w:rStyle w:val="Codeattribute"/>
        </w:rPr>
        <w:t>@reason</w:t>
      </w:r>
      <w:r>
        <w:rPr>
          <w:rStyle w:val="Code"/>
        </w:rPr>
        <w:t>=</w:t>
      </w:r>
      <w:r>
        <w:rPr>
          <w:rStyle w:val="Codevalue"/>
        </w:rPr>
        <w:t>"lost"</w:t>
      </w:r>
      <w:r>
        <w:t xml:space="preserve"> in the </w:t>
      </w:r>
      <w:r>
        <w:rPr>
          <w:rStyle w:val="Code"/>
        </w:rPr>
        <w:t>&lt;supplied&gt;</w:t>
      </w:r>
      <w:r>
        <w:t xml:space="preserve"> element even if the corresponding </w:t>
      </w:r>
      <w:r>
        <w:rPr>
          <w:rStyle w:val="Code"/>
        </w:rPr>
        <w:t>&lt;gap&gt;</w:t>
      </w:r>
      <w:r>
        <w:t xml:space="preserve"> element in the edition has </w:t>
      </w:r>
      <w:r>
        <w:rPr>
          <w:rStyle w:val="Codeattribute"/>
        </w:rPr>
        <w:t>@reason</w:t>
      </w:r>
      <w:r>
        <w:rPr>
          <w:rStyle w:val="Code"/>
        </w:rPr>
        <w:t>=</w:t>
      </w:r>
      <w:r>
        <w:rPr>
          <w:rStyle w:val="Codevalue"/>
        </w:rPr>
        <w:t>"illegible"</w:t>
      </w:r>
      <w:r>
        <w:t xml:space="preserve"> </w:t>
      </w:r>
      <w:r>
        <w:rPr>
          <w:noProof/>
        </w:rPr>
        <w:t>(</w:t>
      </w:r>
      <w:r>
        <w:t>§</w:t>
      </w:r>
      <w:r>
        <w:fldChar w:fldCharType="begin"/>
      </w:r>
      <w:r>
        <w:instrText xml:space="preserve"> REF _Ref43988606 \w \h  \* MERGEFORMAT </w:instrText>
      </w:r>
      <w:r>
        <w:fldChar w:fldCharType="separate"/>
      </w:r>
      <w:r>
        <w:t>5.1</w:t>
      </w:r>
      <w:r>
        <w:fldChar w:fldCharType="end"/>
      </w:r>
      <w:r>
        <w:t>)</w:t>
      </w:r>
    </w:p>
    <w:p>
      <w:pPr>
        <w:pStyle w:val="Lista4"/>
      </w:pPr>
      <w:r>
        <w:t>such restorations will usually not cover the whole of a lacuna and will thus need to be used in conjunction with lacuna markup as per §</w:t>
      </w:r>
      <w:r>
        <w:fldChar w:fldCharType="begin"/>
      </w:r>
      <w:r>
        <w:instrText xml:space="preserve"> REF _Ref43990112 \w \h  \* MERGEFORMAT </w:instrText>
      </w:r>
      <w:r>
        <w:fldChar w:fldCharType="separate"/>
      </w:r>
      <w:r>
        <w:t>9.2.5.5</w:t>
      </w:r>
      <w:r>
        <w:fldChar w:fldCharType="end"/>
      </w:r>
    </w:p>
    <w:p>
      <w:pPr>
        <w:pStyle w:val="Lista2"/>
      </w:pPr>
      <w:r>
        <w:t>we foresee that this markup will be displayed as square brackets, without distinction from words added for the sake of target language syntax, e.g. “The truest of [kings]...”</w:t>
      </w:r>
    </w:p>
    <w:p>
      <w:pPr>
        <w:pStyle w:val="Lista2"/>
      </w:pPr>
      <w:r>
        <w:t>do not clutter a translation with such tags unless you find that such accuracy is essential: as a rule, lost or omitted text shorter than a full word and confidently restored by you in the edition should not be marked up as supplied in the translation</w:t>
      </w:r>
    </w:p>
    <w:p>
      <w:pPr>
        <w:pStyle w:val="Lista"/>
      </w:pPr>
      <w:r>
        <w:t xml:space="preserve">words implied by the context and </w:t>
      </w:r>
      <w:r>
        <w:rPr>
          <w:b/>
          <w:bCs/>
        </w:rPr>
        <w:t>added to the translation for the sake of clarification or disambiguation</w:t>
      </w:r>
      <w:r>
        <w:t xml:space="preserve"> shall be marked up as </w:t>
      </w:r>
      <w:r>
        <w:rPr>
          <w:rStyle w:val="Code"/>
        </w:rPr>
        <w:t xml:space="preserve">&lt;supplied </w:t>
      </w:r>
      <w:r>
        <w:rPr>
          <w:rStyle w:val="Codeattribute"/>
        </w:rPr>
        <w:t>reason</w:t>
      </w:r>
      <w:r>
        <w:rPr>
          <w:rStyle w:val="Code"/>
        </w:rPr>
        <w:t>=</w:t>
      </w:r>
      <w:r>
        <w:rPr>
          <w:rStyle w:val="Codevalue"/>
        </w:rPr>
        <w:t>"explanation"</w:t>
      </w:r>
      <w:r>
        <w:rPr>
          <w:rStyle w:val="Code"/>
        </w:rPr>
        <w:t>&gt;</w:t>
      </w:r>
    </w:p>
    <w:p>
      <w:pPr>
        <w:pStyle w:val="Lista2"/>
      </w:pPr>
      <w:r>
        <w:t>this markup method is to be used for supplementary words that are not required for completing the syntax in the target language or may even interrupt the sentence; see the previous point about words that need to be read to get a proper translated sentence</w:t>
      </w:r>
    </w:p>
    <w:p>
      <w:pPr>
        <w:pStyle w:val="Lista3"/>
      </w:pPr>
      <w:r>
        <w:t xml:space="preserve">e.g. </w:t>
      </w:r>
      <w:r>
        <w:rPr>
          <w:rStyle w:val="Code"/>
        </w:rPr>
        <w:t>&lt;p&gt;</w:t>
      </w:r>
      <w:r>
        <w:rPr>
          <w:rStyle w:val="Codetext"/>
        </w:rPr>
        <w:t xml:space="preserve">... devotion to </w:t>
      </w:r>
      <w:r>
        <w:rPr>
          <w:rStyle w:val="Code"/>
        </w:rPr>
        <w:t xml:space="preserve">&lt;supplied </w:t>
      </w:r>
      <w:r>
        <w:rPr>
          <w:rStyle w:val="Codeattribute"/>
        </w:rPr>
        <w:t>reason</w:t>
      </w:r>
      <w:r>
        <w:rPr>
          <w:rStyle w:val="Code"/>
        </w:rPr>
        <w:t>=</w:t>
      </w:r>
      <w:r>
        <w:rPr>
          <w:rStyle w:val="Codevalue"/>
        </w:rPr>
        <w:t>"explanation"</w:t>
      </w:r>
      <w:r>
        <w:rPr>
          <w:rStyle w:val="Code"/>
        </w:rPr>
        <w:t>&gt;</w:t>
      </w:r>
      <w:r>
        <w:rPr>
          <w:rStyle w:val="Codetext"/>
        </w:rPr>
        <w:t>Viṣṇu</w:t>
      </w:r>
      <w:r>
        <w:rPr>
          <w:rStyle w:val="Code"/>
        </w:rPr>
        <w:t>&lt;/supplied&gt;</w:t>
      </w:r>
      <w:r>
        <w:rPr>
          <w:rStyle w:val="Codetext"/>
        </w:rPr>
        <w:t xml:space="preserve"> the bearer of the discus and the mace ... </w:t>
      </w:r>
      <w:r>
        <w:rPr>
          <w:rStyle w:val="Code"/>
        </w:rPr>
        <w:t>&lt;/p&gt;</w:t>
      </w:r>
    </w:p>
    <w:p>
      <w:pPr>
        <w:pStyle w:val="Lista2"/>
      </w:pPr>
      <w:r>
        <w:t xml:space="preserve">we foresee that this markup will be displayed as parentheses, e.g. “... devotion to </w:t>
      </w:r>
      <w:r>
        <w:rPr>
          <w:noProof/>
        </w:rPr>
        <w:t>(</w:t>
      </w:r>
      <w:r>
        <w:t>Viṣṇu) the bearer of the discus and the mace ...”</w:t>
      </w:r>
    </w:p>
    <w:p>
      <w:pPr>
        <w:pStyle w:val="Lista2"/>
      </w:pPr>
      <w:r>
        <w:t xml:space="preserve">to </w:t>
      </w:r>
      <w:r>
        <w:rPr>
          <w:b/>
          <w:bCs/>
        </w:rPr>
        <w:t>add words of the original</w:t>
      </w:r>
      <w:r>
        <w:t xml:space="preserve"> </w:t>
      </w:r>
      <w:r>
        <w:rPr>
          <w:noProof/>
        </w:rPr>
        <w:t>(</w:t>
      </w:r>
      <w:r>
        <w:t xml:space="preserve">or equivalents in Sanskrit or another applicable major language) next to translated words, in order to make your translation more transparent, enclose these in </w:t>
      </w:r>
      <w:r>
        <w:rPr>
          <w:rStyle w:val="Code"/>
        </w:rPr>
        <w:t xml:space="preserve">&lt;supplied </w:t>
      </w:r>
      <w:r>
        <w:rPr>
          <w:rStyle w:val="Codeattribute"/>
        </w:rPr>
        <w:t>reason</w:t>
      </w:r>
      <w:r>
        <w:rPr>
          <w:rStyle w:val="Code"/>
        </w:rPr>
        <w:t>=</w:t>
      </w:r>
      <w:r>
        <w:rPr>
          <w:rStyle w:val="Codevalue"/>
        </w:rPr>
        <w:t>"explanation"</w:t>
      </w:r>
      <w:r>
        <w:rPr>
          <w:rStyle w:val="Code"/>
        </w:rPr>
        <w:t>&gt;</w:t>
      </w:r>
      <w:r>
        <w:t xml:space="preserve"> as above, and within that tag, use </w:t>
      </w:r>
      <w:r>
        <w:rPr>
          <w:rStyle w:val="Code"/>
        </w:rPr>
        <w:t>&lt;foreign&gt;</w:t>
      </w:r>
    </w:p>
    <w:p>
      <w:pPr>
        <w:pStyle w:val="Lista3"/>
      </w:pPr>
      <w:r>
        <w:t xml:space="preserve">e.g. </w:t>
      </w:r>
      <w:r>
        <w:rPr>
          <w:rStyle w:val="Code"/>
        </w:rPr>
        <w:t>&lt;p&gt;</w:t>
      </w:r>
      <w:r>
        <w:rPr>
          <w:rStyle w:val="Codetext"/>
        </w:rPr>
        <w:t xml:space="preserve">Homage to that thousand-headed Person </w:t>
      </w:r>
      <w:r>
        <w:rPr>
          <w:rStyle w:val="Code"/>
        </w:rPr>
        <w:t xml:space="preserve">&lt;supplied </w:t>
      </w:r>
      <w:r>
        <w:rPr>
          <w:rStyle w:val="Codeattribute"/>
        </w:rPr>
        <w:t>reason</w:t>
      </w:r>
      <w:r>
        <w:rPr>
          <w:rStyle w:val="Code"/>
        </w:rPr>
        <w:t>=</w:t>
      </w:r>
      <w:r>
        <w:rPr>
          <w:rStyle w:val="Codevalue"/>
        </w:rPr>
        <w:t>"explanation"</w:t>
      </w:r>
      <w:r>
        <w:rPr>
          <w:rStyle w:val="Code"/>
        </w:rPr>
        <w:t>&gt;&lt;foreign&gt;</w:t>
      </w:r>
      <w:r>
        <w:rPr>
          <w:rStyle w:val="Codetext"/>
        </w:rPr>
        <w:t>puruṣa</w:t>
      </w:r>
      <w:r>
        <w:rPr>
          <w:rStyle w:val="Code"/>
        </w:rPr>
        <w:t>&lt;/foreign&gt;&lt;/supplied&gt;</w:t>
      </w:r>
      <w:r>
        <w:rPr>
          <w:rStyle w:val="Codetext"/>
        </w:rPr>
        <w:t xml:space="preserve"> ... </w:t>
      </w:r>
      <w:r>
        <w:rPr>
          <w:rStyle w:val="Code"/>
        </w:rPr>
        <w:t>&lt;/p&gt;</w:t>
      </w:r>
    </w:p>
    <w:p>
      <w:pPr>
        <w:pStyle w:val="Lista4"/>
      </w:pPr>
      <w:r>
        <w:t xml:space="preserve">foreseeably displayed as “Homage to that thousand-headed Person </w:t>
      </w:r>
      <w:r>
        <w:rPr>
          <w:noProof/>
        </w:rPr>
        <w:t>(</w:t>
      </w:r>
      <w:r>
        <w:rPr>
          <w:rStyle w:val="Foreign"/>
        </w:rPr>
        <w:t>puruṣa</w:t>
      </w:r>
      <w:r>
        <w:t>)”</w:t>
      </w:r>
    </w:p>
    <w:p>
      <w:pPr>
        <w:pStyle w:val="Lista3"/>
      </w:pPr>
      <w:r>
        <w:t>as per §</w:t>
      </w:r>
      <w:r>
        <w:fldChar w:fldCharType="begin"/>
      </w:r>
      <w:r>
        <w:instrText xml:space="preserve"> REF _Ref43986658 \w \h  \* MERGEFORMAT </w:instrText>
      </w:r>
      <w:r>
        <w:fldChar w:fldCharType="separate"/>
      </w:r>
      <w:r>
        <w:t>10.3.3</w:t>
      </w:r>
      <w:r>
        <w:fldChar w:fldCharType="end"/>
      </w:r>
      <w:r>
        <w:t xml:space="preserve">, the attribute </w:t>
      </w:r>
      <w:r>
        <w:rPr>
          <w:rStyle w:val="Codeattribute"/>
        </w:rPr>
        <w:t>@xml:lang</w:t>
      </w:r>
      <w:r>
        <w:t xml:space="preserve"> need not be used in this case</w:t>
      </w:r>
    </w:p>
    <w:p>
      <w:pPr>
        <w:pStyle w:val="Cmsor4"/>
      </w:pPr>
      <w:bookmarkStart w:id="820" w:name="_lqyt4grwngxw" w:colFirst="0" w:colLast="0"/>
      <w:bookmarkStart w:id="821" w:name="_Ref43990290"/>
      <w:bookmarkStart w:id="822" w:name="_Toc183083905"/>
      <w:bookmarkEnd w:id="820"/>
      <w:r>
        <w:lastRenderedPageBreak/>
        <w:t>Indicating uncertainty</w:t>
      </w:r>
      <w:bookmarkEnd w:id="821"/>
      <w:bookmarkEnd w:id="822"/>
    </w:p>
    <w:p>
      <w:pPr>
        <w:pStyle w:val="Lista"/>
      </w:pPr>
      <w:r>
        <w:t xml:space="preserve">to indicate the uncertainty or tentativeness </w:t>
      </w:r>
      <w:r>
        <w:rPr>
          <w:b/>
          <w:bCs/>
        </w:rPr>
        <w:t>of a translated word or phrase</w:t>
      </w:r>
      <w:r>
        <w:t xml:space="preserve">, wrap a segment of translation in </w:t>
      </w:r>
      <w:r>
        <w:rPr>
          <w:rStyle w:val="Code"/>
        </w:rPr>
        <w:t xml:space="preserve">&lt;seg </w:t>
      </w:r>
      <w:r>
        <w:rPr>
          <w:rStyle w:val="Codeattribute"/>
        </w:rPr>
        <w:t>cert</w:t>
      </w:r>
      <w:r>
        <w:rPr>
          <w:rStyle w:val="Code"/>
        </w:rPr>
        <w:t>=</w:t>
      </w:r>
      <w:r>
        <w:rPr>
          <w:rStyle w:val="Codevalue"/>
        </w:rPr>
        <w:t>"low"</w:t>
      </w:r>
      <w:r>
        <w:rPr>
          <w:rStyle w:val="Code"/>
        </w:rPr>
        <w:t>&gt;</w:t>
      </w:r>
    </w:p>
    <w:p>
      <w:pPr>
        <w:pStyle w:val="Lista2"/>
      </w:pPr>
      <w:r>
        <w:t xml:space="preserve">e.g.  </w:t>
      </w:r>
      <w:r>
        <w:rPr>
          <w:rStyle w:val="Code"/>
        </w:rPr>
        <w:t>&lt;p&gt;</w:t>
      </w:r>
      <w:r>
        <w:rPr>
          <w:rStyle w:val="Codetext"/>
        </w:rPr>
        <w:t xml:space="preserve">Out of the hundred and </w:t>
      </w:r>
      <w:r>
        <w:rPr>
          <w:rStyle w:val="Code"/>
        </w:rPr>
        <w:t xml:space="preserve">&lt;seg </w:t>
      </w:r>
      <w:r>
        <w:rPr>
          <w:rStyle w:val="Codeattribute"/>
        </w:rPr>
        <w:t>cert</w:t>
      </w:r>
      <w:r>
        <w:rPr>
          <w:rStyle w:val="Code"/>
        </w:rPr>
        <w:t>=</w:t>
      </w:r>
      <w:r>
        <w:rPr>
          <w:rStyle w:val="Codevalue"/>
        </w:rPr>
        <w:t>"low"</w:t>
      </w:r>
      <w:r>
        <w:rPr>
          <w:rStyle w:val="Code"/>
        </w:rPr>
        <w:t>&gt;</w:t>
      </w:r>
      <w:r>
        <w:rPr>
          <w:rStyle w:val="Codetext"/>
        </w:rPr>
        <w:t>twenty</w:t>
      </w:r>
      <w:r>
        <w:rPr>
          <w:rStyle w:val="Code"/>
        </w:rPr>
        <w:t>&lt;/seg&gt;</w:t>
      </w:r>
      <w:r>
        <w:rPr>
          <w:rStyle w:val="Codetext"/>
        </w:rPr>
        <w:t xml:space="preserve"> shares comprising this village ... </w:t>
      </w:r>
      <w:r>
        <w:rPr>
          <w:rStyle w:val="Code"/>
        </w:rPr>
        <w:t>&lt;/p&gt;</w:t>
      </w:r>
    </w:p>
    <w:p>
      <w:pPr>
        <w:pStyle w:val="Lista2"/>
      </w:pPr>
      <w:r>
        <w:t xml:space="preserve">use this method regardless of whether the tentativeness of your translation stems from the condition of the original </w:t>
      </w:r>
      <w:r>
        <w:rPr>
          <w:noProof/>
        </w:rPr>
        <w:t>(</w:t>
      </w:r>
      <w:r>
        <w:t>e.g. partly or wholly unclear, illegible or restored) or from the obscurity of its language</w:t>
      </w:r>
    </w:p>
    <w:p>
      <w:pPr>
        <w:pStyle w:val="Lista2"/>
      </w:pPr>
      <w:r>
        <w:t xml:space="preserve">this will probably be displayed wrapped in a pair of question marks </w:t>
      </w:r>
      <w:r>
        <w:rPr>
          <w:noProof/>
        </w:rPr>
        <w:t>(</w:t>
      </w:r>
      <w:r>
        <w:t>inverted and regular), e.g. In the great and renowned city ¿named? two ¿times?&gt; five ...</w:t>
      </w:r>
    </w:p>
    <w:p>
      <w:pPr>
        <w:pStyle w:val="Lista"/>
      </w:pPr>
      <w:r>
        <w:t xml:space="preserve">to indicate the uncertainty or tentativeness </w:t>
      </w:r>
      <w:r>
        <w:rPr>
          <w:b/>
          <w:bCs/>
        </w:rPr>
        <w:t>of a word added to the translation</w:t>
      </w:r>
      <w:r>
        <w:t xml:space="preserve">, add </w:t>
      </w:r>
      <w:r>
        <w:rPr>
          <w:rStyle w:val="Codeattribute"/>
        </w:rPr>
        <w:t>@cert</w:t>
      </w:r>
      <w:r>
        <w:rPr>
          <w:rStyle w:val="Code"/>
        </w:rPr>
        <w:t>=</w:t>
      </w:r>
      <w:r>
        <w:rPr>
          <w:rStyle w:val="Codevalue"/>
        </w:rPr>
        <w:t>"low"</w:t>
      </w:r>
      <w:r>
        <w:t xml:space="preserve"> to any </w:t>
      </w:r>
      <w:r>
        <w:rPr>
          <w:rStyle w:val="Code"/>
        </w:rPr>
        <w:t>&lt;supplied&gt;</w:t>
      </w:r>
      <w:r>
        <w:t xml:space="preserve"> element used as per §</w:t>
      </w:r>
      <w:r>
        <w:fldChar w:fldCharType="begin"/>
      </w:r>
      <w:r>
        <w:instrText xml:space="preserve"> REF _Ref43990269 \w \h  \* MERGEFORMAT </w:instrText>
      </w:r>
      <w:r>
        <w:fldChar w:fldCharType="separate"/>
      </w:r>
      <w:r>
        <w:t>9.2.5.2</w:t>
      </w:r>
      <w:r>
        <w:fldChar w:fldCharType="end"/>
      </w:r>
      <w:r>
        <w:t xml:space="preserve"> above</w:t>
      </w:r>
    </w:p>
    <w:p>
      <w:pPr>
        <w:pStyle w:val="Lista2"/>
      </w:pPr>
      <w:r>
        <w:t xml:space="preserve">e.g. </w:t>
      </w:r>
      <w:r>
        <w:rPr>
          <w:rStyle w:val="Code"/>
        </w:rPr>
        <w:t>&lt;p&gt;</w:t>
      </w:r>
      <w:r>
        <w:rPr>
          <w:rStyle w:val="Codetext"/>
        </w:rPr>
        <w:t xml:space="preserve">On this day he </w:t>
      </w:r>
      <w:r>
        <w:rPr>
          <w:rStyle w:val="Code"/>
        </w:rPr>
        <w:t xml:space="preserve">&lt;supplied </w:t>
      </w:r>
      <w:r>
        <w:rPr>
          <w:rStyle w:val="Codeattribute"/>
        </w:rPr>
        <w:t>reason</w:t>
      </w:r>
      <w:r>
        <w:rPr>
          <w:rStyle w:val="Code"/>
        </w:rPr>
        <w:t>=</w:t>
      </w:r>
      <w:r>
        <w:rPr>
          <w:rStyle w:val="Codevalue"/>
        </w:rPr>
        <w:t>"explanation"</w:t>
      </w:r>
      <w:r>
        <w:rPr>
          <w:rStyle w:val="Code"/>
        </w:rPr>
        <w:t xml:space="preserve"> </w:t>
      </w:r>
      <w:r>
        <w:rPr>
          <w:rStyle w:val="Codeattribute"/>
        </w:rPr>
        <w:t>cert</w:t>
      </w:r>
      <w:r>
        <w:rPr>
          <w:rStyle w:val="Code"/>
        </w:rPr>
        <w:t>=</w:t>
      </w:r>
      <w:r>
        <w:rPr>
          <w:rStyle w:val="Codevalue"/>
        </w:rPr>
        <w:t>"low"</w:t>
      </w:r>
      <w:r>
        <w:rPr>
          <w:rStyle w:val="Code"/>
        </w:rPr>
        <w:t>&gt;</w:t>
      </w:r>
      <w:r>
        <w:rPr>
          <w:rStyle w:val="Codetext"/>
        </w:rPr>
        <w:t>Viṣṇuvardhana</w:t>
      </w:r>
      <w:r>
        <w:rPr>
          <w:rStyle w:val="Code"/>
        </w:rPr>
        <w:t>&lt;/supplied&gt;</w:t>
      </w:r>
      <w:r>
        <w:rPr>
          <w:rStyle w:val="Codetext"/>
        </w:rPr>
        <w:t xml:space="preserve"> donated … </w:t>
      </w:r>
      <w:r>
        <w:rPr>
          <w:rStyle w:val="Code"/>
        </w:rPr>
        <w:t>&lt;/p&gt;</w:t>
      </w:r>
    </w:p>
    <w:p>
      <w:pPr>
        <w:pStyle w:val="Lista2"/>
      </w:pPr>
      <w:r>
        <w:t xml:space="preserve">this will be displayed with a ? added inside the brackets corresponding to </w:t>
      </w:r>
      <w:r>
        <w:rPr>
          <w:rStyle w:val="Codeattribute"/>
        </w:rPr>
        <w:t>@reason</w:t>
      </w:r>
      <w:r>
        <w:t xml:space="preserve"> as above, e.g. On this day he </w:t>
      </w:r>
      <w:r>
        <w:rPr>
          <w:noProof/>
        </w:rPr>
        <w:t>(</w:t>
      </w:r>
      <w:r>
        <w:t>Viṣṇuvardhana?) donated ...</w:t>
      </w:r>
    </w:p>
    <w:p>
      <w:pPr>
        <w:pStyle w:val="Cmsor4"/>
      </w:pPr>
      <w:bookmarkStart w:id="823" w:name="_7koll7kvgjet" w:colFirst="0" w:colLast="0"/>
      <w:bookmarkStart w:id="824" w:name="_Ref43990147"/>
      <w:bookmarkStart w:id="825" w:name="_Toc183083906"/>
      <w:bookmarkEnd w:id="823"/>
      <w:r>
        <w:t>Indicating incorrect or unexpected text</w:t>
      </w:r>
      <w:bookmarkEnd w:id="824"/>
      <w:bookmarkEnd w:id="825"/>
    </w:p>
    <w:p>
      <w:pPr>
        <w:pStyle w:val="Lista"/>
      </w:pPr>
      <w:r>
        <w:t xml:space="preserve">the element </w:t>
      </w:r>
      <w:r>
        <w:rPr>
          <w:rStyle w:val="Code"/>
        </w:rPr>
        <w:t>&lt;sic&gt;</w:t>
      </w:r>
      <w:r>
        <w:t xml:space="preserve"> may be used in translations in either of the following circumstances</w:t>
      </w:r>
    </w:p>
    <w:p>
      <w:pPr>
        <w:pStyle w:val="Lista"/>
      </w:pPr>
      <w:r>
        <w:t xml:space="preserve">in your own translation, you may deploy </w:t>
      </w:r>
      <w:r>
        <w:rPr>
          <w:rStyle w:val="Code"/>
        </w:rPr>
        <w:t>&lt;sic&gt;</w:t>
      </w:r>
      <w:r>
        <w:t xml:space="preserve"> to highlight words or stretches of translation corresponding to an original that seems inappropriate in context</w:t>
      </w:r>
    </w:p>
    <w:p>
      <w:pPr>
        <w:pStyle w:val="Lista"/>
      </w:pPr>
      <w:r>
        <w:t xml:space="preserve">when reproducing a published translation, </w:t>
      </w:r>
      <w:r>
        <w:rPr>
          <w:rStyle w:val="Code"/>
        </w:rPr>
        <w:t>&lt;sic&gt;</w:t>
      </w:r>
      <w:r>
        <w:t xml:space="preserve"> may be used to highlight points where the original translator’s usage or transliteration practice is wrong or unexpected</w:t>
      </w:r>
    </w:p>
    <w:p>
      <w:pPr>
        <w:pStyle w:val="Cmsor4"/>
      </w:pPr>
      <w:bookmarkStart w:id="826" w:name="_nmj09iowt53z" w:colFirst="0" w:colLast="0"/>
      <w:bookmarkStart w:id="827" w:name="_Ref43990112"/>
      <w:bookmarkStart w:id="828" w:name="_Toc183083907"/>
      <w:bookmarkEnd w:id="826"/>
      <w:r>
        <w:t>Gaps in the translation</w:t>
      </w:r>
      <w:bookmarkEnd w:id="827"/>
      <w:bookmarkEnd w:id="828"/>
    </w:p>
    <w:p>
      <w:pPr>
        <w:pStyle w:val="Lista"/>
      </w:pPr>
      <w:r>
        <w:rPr>
          <w:b/>
          <w:bCs/>
        </w:rPr>
        <w:t>lacunae</w:t>
      </w:r>
      <w:r>
        <w:t xml:space="preserve"> in the original shall be indicated in the translation using the same element as in the edition, namely, </w:t>
      </w:r>
      <w:r>
        <w:rPr>
          <w:rStyle w:val="Code"/>
        </w:rPr>
        <w:t>&lt;gap&gt;</w:t>
      </w:r>
      <w:r>
        <w:t xml:space="preserve"> with </w:t>
      </w:r>
      <w:r>
        <w:rPr>
          <w:rStyle w:val="Codeattribute"/>
        </w:rPr>
        <w:t>@reason</w:t>
      </w:r>
      <w:r>
        <w:t xml:space="preserve"> as per §</w:t>
      </w:r>
      <w:r>
        <w:fldChar w:fldCharType="begin"/>
      </w:r>
      <w:r>
        <w:instrText xml:space="preserve"> REF _Ref43987758 \w \h  \* MERGEFORMAT </w:instrText>
      </w:r>
      <w:r>
        <w:fldChar w:fldCharType="separate"/>
      </w:r>
      <w:r>
        <w:t>5.4.2</w:t>
      </w:r>
      <w:r>
        <w:fldChar w:fldCharType="end"/>
      </w:r>
    </w:p>
    <w:p>
      <w:pPr>
        <w:pStyle w:val="Lista2"/>
      </w:pPr>
      <w:r>
        <w:t>normally, this element may be used in a translation without any further attributes</w:t>
      </w:r>
    </w:p>
    <w:p>
      <w:pPr>
        <w:pStyle w:val="Lista3"/>
      </w:pPr>
      <w:r>
        <w:t xml:space="preserve">gaps encoded in this way will probably be displayed as </w:t>
      </w:r>
      <w:r>
        <w:rPr>
          <w:rStyle w:val="Foreign"/>
        </w:rPr>
        <w:t>[...]</w:t>
      </w:r>
      <w:r>
        <w:t xml:space="preserve"> </w:t>
      </w:r>
      <w:r>
        <w:rPr>
          <w:noProof/>
        </w:rPr>
        <w:t>(</w:t>
      </w:r>
      <w:r>
        <w:t xml:space="preserve">regardless of the value of </w:t>
      </w:r>
      <w:r>
        <w:rPr>
          <w:rStyle w:val="Codeattribute"/>
        </w:rPr>
        <w:t>@reason</w:t>
      </w:r>
      <w:r>
        <w:t>) and will be sufficient for most lacunae in most translations</w:t>
      </w:r>
    </w:p>
    <w:p>
      <w:pPr>
        <w:pStyle w:val="Lista2"/>
      </w:pPr>
      <w:r>
        <w:t xml:space="preserve">however, when you deem it essential to present accurate details of a lacuna in the translated text, you may optionally use the attributes </w:t>
      </w:r>
      <w:r>
        <w:rPr>
          <w:rStyle w:val="Codeattribute"/>
        </w:rPr>
        <w:t>@unit</w:t>
      </w:r>
      <w:r>
        <w:t xml:space="preserve">, </w:t>
      </w:r>
      <w:r>
        <w:rPr>
          <w:rStyle w:val="Codeattribute"/>
        </w:rPr>
        <w:t>@quantity</w:t>
      </w:r>
      <w:r>
        <w:t xml:space="preserve"> and </w:t>
      </w:r>
      <w:r>
        <w:rPr>
          <w:rStyle w:val="Codeattribute"/>
        </w:rPr>
        <w:t>@precision</w:t>
      </w:r>
      <w:r>
        <w:t xml:space="preserve"> as set out in §</w:t>
      </w:r>
      <w:r>
        <w:fldChar w:fldCharType="begin"/>
      </w:r>
      <w:r>
        <w:instrText xml:space="preserve"> REF _Ref43988016 \w \h  \* MERGEFORMAT </w:instrText>
      </w:r>
      <w:r>
        <w:fldChar w:fldCharType="separate"/>
      </w:r>
      <w:r>
        <w:t>5.4.3</w:t>
      </w:r>
      <w:r>
        <w:fldChar w:fldCharType="end"/>
      </w:r>
      <w:r>
        <w:t xml:space="preserve"> and §</w:t>
      </w:r>
      <w:r>
        <w:fldChar w:fldCharType="begin"/>
      </w:r>
      <w:r>
        <w:instrText xml:space="preserve"> REF _Ref43987920 \w \h  \* MERGEFORMAT </w:instrText>
      </w:r>
      <w:r>
        <w:fldChar w:fldCharType="separate"/>
      </w:r>
      <w:r>
        <w:t>5.4.6</w:t>
      </w:r>
      <w:r>
        <w:fldChar w:fldCharType="end"/>
      </w:r>
      <w:r>
        <w:t>, with the following additional options:</w:t>
      </w:r>
    </w:p>
    <w:p>
      <w:pPr>
        <w:pStyle w:val="Lista4"/>
      </w:pPr>
      <w:r>
        <w:t xml:space="preserve">fractional numbers </w:t>
      </w:r>
      <w:r>
        <w:rPr>
          <w:noProof/>
        </w:rPr>
        <w:t>(</w:t>
      </w:r>
      <w:r>
        <w:t xml:space="preserve">decimal fractions) for </w:t>
      </w:r>
      <w:r>
        <w:rPr>
          <w:rStyle w:val="Codeattribute"/>
        </w:rPr>
        <w:t>@quantity</w:t>
      </w:r>
      <w:r>
        <w:t xml:space="preserve"> are permitted in this case, even though they cannot be used in the edition</w:t>
      </w:r>
    </w:p>
    <w:p>
      <w:pPr>
        <w:pStyle w:val="Lista4"/>
      </w:pPr>
      <w:r>
        <w:rPr>
          <w:rStyle w:val="Codeattribute"/>
        </w:rPr>
        <w:t>@unit</w:t>
      </w:r>
      <w:r>
        <w:t xml:space="preserve"> may be </w:t>
      </w:r>
      <w:r>
        <w:rPr>
          <w:rStyle w:val="Codevalue"/>
        </w:rPr>
        <w:t>"line"</w:t>
      </w:r>
      <w:r>
        <w:t xml:space="preserve"> even if a multiline lacuna is represented in the edition as a series of inline lacunae</w:t>
      </w:r>
    </w:p>
    <w:p>
      <w:pPr>
        <w:pStyle w:val="Lista3"/>
      </w:pPr>
      <w:r>
        <w:t>such gaps will probably be displayed as text, e.g.</w:t>
      </w:r>
    </w:p>
    <w:p>
      <w:pPr>
        <w:pStyle w:val="Lista4"/>
      </w:pP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"3.5"</w:t>
      </w:r>
      <w:r>
        <w:rPr>
          <w:rStyle w:val="Code"/>
        </w:rPr>
        <w:t xml:space="preserve"> </w:t>
      </w:r>
      <w:r>
        <w:rPr>
          <w:rStyle w:val="Codeattribute"/>
        </w:rPr>
        <w:t>unit</w:t>
      </w:r>
      <w:r>
        <w:rPr>
          <w:rStyle w:val="Code"/>
        </w:rPr>
        <w:t>=</w:t>
      </w:r>
      <w:r>
        <w:rPr>
          <w:rStyle w:val="Codevalue"/>
        </w:rPr>
        <w:t>"line"</w:t>
      </w:r>
      <w:r>
        <w:rPr>
          <w:rStyle w:val="Code"/>
        </w:rPr>
        <w:t>/&gt;</w:t>
      </w:r>
      <w:r>
        <w:t xml:space="preserve"> displayed as </w:t>
      </w:r>
      <w:r>
        <w:rPr>
          <w:rStyle w:val="Foreign"/>
        </w:rPr>
        <w:t>[3.5 lines lost]</w:t>
      </w:r>
    </w:p>
    <w:p>
      <w:pPr>
        <w:pStyle w:val="Lista4"/>
        <w:rPr>
          <w:rStyle w:val="Foreign"/>
        </w:rPr>
      </w:pPr>
      <w:r>
        <w:rPr>
          <w:rStyle w:val="Code"/>
        </w:rPr>
        <w:t xml:space="preserve">&lt;gap </w:t>
      </w:r>
      <w:r>
        <w:rPr>
          <w:rStyle w:val="Codeattribute"/>
        </w:rPr>
        <w:t>reason</w:t>
      </w:r>
      <w:r>
        <w:rPr>
          <w:rStyle w:val="Code"/>
        </w:rPr>
        <w:t>=</w:t>
      </w:r>
      <w:r>
        <w:rPr>
          <w:rStyle w:val="Codevalue"/>
        </w:rPr>
        <w:t>"illegible"</w:t>
      </w:r>
      <w:r>
        <w:rPr>
          <w:rStyle w:val="Code"/>
        </w:rPr>
        <w:t xml:space="preserve"> </w:t>
      </w:r>
      <w:r>
        <w:rPr>
          <w:rStyle w:val="Codeattribute"/>
        </w:rPr>
        <w:t>quantity</w:t>
      </w:r>
      <w:r>
        <w:rPr>
          <w:rStyle w:val="Code"/>
        </w:rPr>
        <w:t>=</w:t>
      </w:r>
      <w:r>
        <w:rPr>
          <w:rStyle w:val="Codevalue"/>
        </w:rPr>
        <w:t>"10"</w:t>
      </w:r>
      <w:r>
        <w:rPr>
          <w:rStyle w:val="Code"/>
        </w:rPr>
        <w:t xml:space="preserve"> </w:t>
      </w:r>
      <w:r>
        <w:rPr>
          <w:rStyle w:val="Codeattribute"/>
        </w:rPr>
        <w:t>unit</w:t>
      </w:r>
      <w:r>
        <w:rPr>
          <w:rStyle w:val="Code"/>
        </w:rPr>
        <w:t>=</w:t>
      </w:r>
      <w:r>
        <w:rPr>
          <w:rStyle w:val="Codevalue"/>
        </w:rPr>
        <w:t xml:space="preserve">"character" </w:t>
      </w:r>
      <w:r>
        <w:rPr>
          <w:rStyle w:val="Codeattribute"/>
        </w:rPr>
        <w:t>precision</w:t>
      </w:r>
      <w:r>
        <w:rPr>
          <w:rStyle w:val="Code"/>
        </w:rPr>
        <w:t>=</w:t>
      </w:r>
      <w:r>
        <w:rPr>
          <w:rStyle w:val="Codevalue"/>
        </w:rPr>
        <w:t>"low"</w:t>
      </w:r>
      <w:r>
        <w:rPr>
          <w:rStyle w:val="Code"/>
        </w:rPr>
        <w:t>/&gt;</w:t>
      </w:r>
      <w:r>
        <w:t xml:space="preserve"> displayed as </w:t>
      </w:r>
      <w:r>
        <w:rPr>
          <w:rStyle w:val="Foreign"/>
        </w:rPr>
        <w:t>[ca. 10 characters illegible]</w:t>
      </w:r>
    </w:p>
    <w:p>
      <w:pPr>
        <w:pStyle w:val="Lista2"/>
      </w:pPr>
      <w:r>
        <w:t xml:space="preserve">no other methods of lacuna markup shall be used in translations, i.e. avoid the use of </w:t>
      </w:r>
      <w:r>
        <w:rPr>
          <w:rStyle w:val="Codeattribute"/>
        </w:rPr>
        <w:t>@extent</w:t>
      </w:r>
      <w:r>
        <w:t xml:space="preserve"> and the encoding of sub-</w:t>
      </w:r>
      <w:r>
        <w:rPr>
          <w:rStyle w:val="Foreign"/>
        </w:rPr>
        <w:t>akṣara</w:t>
      </w:r>
      <w:r>
        <w:t xml:space="preserve"> lacunae</w:t>
      </w:r>
    </w:p>
    <w:p>
      <w:pPr>
        <w:pStyle w:val="Lista"/>
      </w:pPr>
      <w:r>
        <w:t xml:space="preserve">when </w:t>
      </w:r>
      <w:r>
        <w:rPr>
          <w:b/>
          <w:bCs/>
        </w:rPr>
        <w:t>a segment of extant text is not translated because it is not intelligible</w:t>
      </w:r>
      <w:r>
        <w:t>, this shall be indicated in the following way</w:t>
      </w:r>
    </w:p>
    <w:p>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pPr>
        <w:pStyle w:val="Lista3"/>
      </w:pPr>
      <w:r>
        <w:t>such a gap element in a translation will be displayed as ...</w:t>
      </w:r>
    </w:p>
    <w:p>
      <w:pPr>
        <w:pStyle w:val="Lista2"/>
      </w:pPr>
      <w:r>
        <w:t xml:space="preserve">after </w:t>
      </w:r>
      <w:r>
        <w:rPr>
          <w:rStyle w:val="Code"/>
        </w:rPr>
        <w:t xml:space="preserve">&lt;gap </w:t>
      </w:r>
      <w:r>
        <w:rPr>
          <w:rStyle w:val="Codeattribute"/>
        </w:rPr>
        <w:t>reason</w:t>
      </w:r>
      <w:r>
        <w:rPr>
          <w:rStyle w:val="Code"/>
        </w:rPr>
        <w:t>=</w:t>
      </w:r>
      <w:r>
        <w:rPr>
          <w:rStyle w:val="Codevalue"/>
        </w:rPr>
        <w:t>"ellipsis"</w:t>
      </w:r>
      <w:r>
        <w:rPr>
          <w:rStyle w:val="Code"/>
        </w:rPr>
        <w:t>/&gt;</w:t>
      </w:r>
      <w:r>
        <w:t xml:space="preserve">, as a rule replicate the unintelligible text wrapped in the element </w:t>
      </w:r>
      <w:r>
        <w:rPr>
          <w:rStyle w:val="Code"/>
        </w:rPr>
        <w:t>&lt;foreign&gt;</w:t>
      </w:r>
      <w:r>
        <w:t xml:space="preserve"> which is in turn wrapped in </w:t>
      </w:r>
      <w:r>
        <w:rPr>
          <w:rStyle w:val="Code"/>
        </w:rPr>
        <w:t xml:space="preserve">&lt;supplied </w:t>
      </w:r>
      <w:r>
        <w:rPr>
          <w:rStyle w:val="Codeattribute"/>
        </w:rPr>
        <w:t>reason</w:t>
      </w:r>
      <w:r>
        <w:rPr>
          <w:rStyle w:val="Code"/>
        </w:rPr>
        <w:t>=</w:t>
      </w:r>
      <w:r>
        <w:rPr>
          <w:rStyle w:val="Codevalue"/>
        </w:rPr>
        <w:t>"explanation"</w:t>
      </w:r>
      <w:r>
        <w:rPr>
          <w:rStyle w:val="Code"/>
        </w:rPr>
        <w:t>&gt;</w:t>
      </w:r>
    </w:p>
    <w:p>
      <w:pPr>
        <w:pStyle w:val="Lista3"/>
      </w:pPr>
      <w:r>
        <w:t>markup pertaining to the replicated text may be used as per §</w:t>
      </w:r>
      <w:r>
        <w:fldChar w:fldCharType="begin"/>
      </w:r>
      <w:r>
        <w:instrText xml:space="preserve"> REF _Ref43990337 \r \h  \* MERGEFORMAT </w:instrText>
      </w:r>
      <w:r>
        <w:fldChar w:fldCharType="separate"/>
      </w:r>
      <w:r>
        <w:t>10.1</w:t>
      </w:r>
      <w:r>
        <w:fldChar w:fldCharType="end"/>
      </w:r>
    </w:p>
    <w:p>
      <w:pPr>
        <w:pStyle w:val="Lista3"/>
      </w:pPr>
      <w:r>
        <w:lastRenderedPageBreak/>
        <w:t xml:space="preserve">if the unintelligible text is very long </w:t>
      </w:r>
      <w:r>
        <w:rPr>
          <w:noProof/>
        </w:rPr>
        <w:t>(</w:t>
      </w:r>
      <w:r>
        <w:t xml:space="preserve">e.g. an entire paragraph), you may optionally forego replicating it; in this case the </w:t>
      </w:r>
      <w:r>
        <w:rPr>
          <w:rStyle w:val="Code"/>
        </w:rPr>
        <w:t>&lt;note&gt;</w:t>
      </w:r>
      <w:r>
        <w:t xml:space="preserve"> element mentioned in the next point is mandatory</w:t>
      </w:r>
    </w:p>
    <w:p>
      <w:pPr>
        <w:pStyle w:val="Lista2"/>
      </w:pPr>
      <w:r>
        <w:t xml:space="preserve">optionally, after the </w:t>
      </w:r>
      <w:r>
        <w:rPr>
          <w:rStyle w:val="Code"/>
        </w:rPr>
        <w:t>&lt;supplied&gt;</w:t>
      </w:r>
      <w:r>
        <w:t xml:space="preserve"> element, add a </w:t>
      </w:r>
      <w:r>
        <w:rPr>
          <w:rStyle w:val="Code"/>
        </w:rPr>
        <w:t>&lt;note&gt;</w:t>
      </w:r>
      <w:r>
        <w:t xml:space="preserve"> with any explanation you deem appropriate</w:t>
      </w:r>
    </w:p>
    <w:p>
      <w:pPr>
        <w:pStyle w:val="Lista"/>
      </w:pPr>
      <w:r>
        <w:t xml:space="preserve">when </w:t>
      </w:r>
      <w:r>
        <w:rPr>
          <w:b/>
          <w:bCs/>
        </w:rPr>
        <w:t>a segment of extant text is not translated for any other reason</w:t>
      </w:r>
      <w:r>
        <w:t xml:space="preserve"> </w:t>
      </w:r>
      <w:r>
        <w:rPr>
          <w:noProof/>
        </w:rPr>
        <w:t>(</w:t>
      </w:r>
      <w:r>
        <w:t>for instance because it is considered too trivial to translate), this shall be indicated in the following way</w:t>
      </w:r>
    </w:p>
    <w:p>
      <w:pPr>
        <w:pStyle w:val="Lista2"/>
      </w:pPr>
      <w:r>
        <w:t xml:space="preserve">mandatorily create </w:t>
      </w:r>
      <w:r>
        <w:rPr>
          <w:rStyle w:val="Code"/>
        </w:rPr>
        <w:t xml:space="preserve">&lt;gap </w:t>
      </w:r>
      <w:r>
        <w:rPr>
          <w:rStyle w:val="Codeattribute"/>
        </w:rPr>
        <w:t>reason</w:t>
      </w:r>
      <w:r>
        <w:rPr>
          <w:rStyle w:val="Code"/>
        </w:rPr>
        <w:t>=</w:t>
      </w:r>
      <w:r>
        <w:rPr>
          <w:rStyle w:val="Codevalue"/>
        </w:rPr>
        <w:t>"ellipsis"</w:t>
      </w:r>
      <w:r>
        <w:rPr>
          <w:rStyle w:val="Code"/>
        </w:rPr>
        <w:t>/&gt;</w:t>
      </w:r>
      <w:r>
        <w:t xml:space="preserve"> without any further attributes to indicate the place in the translation where text is skipped</w:t>
      </w:r>
    </w:p>
    <w:p>
      <w:pPr>
        <w:pStyle w:val="Lista3"/>
      </w:pPr>
      <w:r>
        <w:t xml:space="preserve">such a gap element in a translation will be displayed as … </w:t>
      </w:r>
      <w:r>
        <w:rPr>
          <w:noProof/>
        </w:rPr>
        <w:t>(</w:t>
      </w:r>
      <w:r>
        <w:t>in the same way as for unintelligible text, but not followed by the text in the original language)</w:t>
      </w:r>
    </w:p>
    <w:p>
      <w:pPr>
        <w:pStyle w:val="Lista2"/>
      </w:pPr>
      <w:r>
        <w:t xml:space="preserve">preferably, after the </w:t>
      </w:r>
      <w:r>
        <w:rPr>
          <w:rStyle w:val="Code"/>
        </w:rPr>
        <w:t>&lt;supplied&gt;</w:t>
      </w:r>
      <w:r>
        <w:t xml:space="preserve"> element, add a </w:t>
      </w:r>
      <w:r>
        <w:rPr>
          <w:rStyle w:val="Code"/>
        </w:rPr>
        <w:t>&lt;note&gt;</w:t>
      </w:r>
      <w:r>
        <w:t xml:space="preserve"> with an explanation of why the text has not been translated</w:t>
      </w:r>
    </w:p>
    <w:p>
      <w:pPr>
        <w:pStyle w:val="Cmsor4"/>
      </w:pPr>
      <w:bookmarkStart w:id="829" w:name="_Toc183083908"/>
      <w:r>
        <w:t>Blank space in the translation</w:t>
      </w:r>
      <w:bookmarkEnd w:id="829"/>
    </w:p>
    <w:p>
      <w:pPr>
        <w:pStyle w:val="Lista"/>
      </w:pPr>
      <w:r>
        <w:t>in general, spaces encoded in the edition (§</w:t>
      </w:r>
      <w:r>
        <w:fldChar w:fldCharType="begin"/>
      </w:r>
      <w:r>
        <w:instrText xml:space="preserve"> REF _Ref43989284 \r \h </w:instrText>
      </w:r>
      <w:r>
        <w:fldChar w:fldCharType="separate"/>
      </w:r>
      <w:r>
        <w:t>4.3</w:t>
      </w:r>
      <w:r>
        <w:fldChar w:fldCharType="end"/>
      </w:r>
      <w:r>
        <w:t>) should not be preserved in the translation</w:t>
      </w:r>
    </w:p>
    <w:p>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t>4.3.2.2</w:t>
      </w:r>
      <w:r>
        <w:fldChar w:fldCharType="end"/>
      </w:r>
      <w:r>
        <w:t>) may be preserved in the translation if you feel that this serves a useful purpose</w:t>
      </w:r>
    </w:p>
    <w:p>
      <w:pPr>
        <w:pStyle w:val="Lista"/>
      </w:pPr>
      <w:r>
        <w:t xml:space="preserve">in this case, use the </w:t>
      </w:r>
      <w:r>
        <w:rPr>
          <w:rStyle w:val="Code"/>
        </w:rPr>
        <w:t>&lt;space/&gt;</w:t>
      </w:r>
      <w:r>
        <w:t xml:space="preserve"> element exactly as in the edition division, e.g. </w:t>
      </w:r>
      <w:r>
        <w:rPr>
          <w:rStyle w:val="Code"/>
        </w:rPr>
        <w:t xml:space="preserve">&lt;space </w:t>
      </w:r>
      <w:r>
        <w:rPr>
          <w:rStyle w:val="Codeattribute"/>
        </w:rPr>
        <w:t>type</w:t>
      </w:r>
      <w:r>
        <w:rPr>
          <w:rStyle w:val="Code"/>
        </w:rPr>
        <w:t>=</w:t>
      </w:r>
      <w:r>
        <w:rPr>
          <w:rStyle w:val="Codevalue"/>
        </w:rPr>
        <w:t>"vacat"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"character"</w:t>
      </w:r>
      <w:r>
        <w:rPr>
          <w:rStyle w:val="Code"/>
        </w:rPr>
        <w:t>/&gt;</w:t>
      </w:r>
    </w:p>
    <w:p>
      <w:pPr>
        <w:pStyle w:val="Lista2"/>
      </w:pPr>
      <w:r>
        <w:t xml:space="preserve">this will probably be displayed as text in square brackets, e.g. </w:t>
      </w:r>
      <w:r>
        <w:rPr>
          <w:rStyle w:val="Foreign"/>
        </w:rPr>
        <w:t>[space of ca. 3 characters left blank]</w:t>
      </w:r>
    </w:p>
    <w:p>
      <w:pPr>
        <w:pStyle w:val="Cmsor4"/>
      </w:pPr>
      <w:bookmarkStart w:id="830" w:name="_uuedk8qhkcii" w:colFirst="0" w:colLast="0"/>
      <w:bookmarkStart w:id="831" w:name="_Toc183083909"/>
      <w:bookmarkEnd w:id="830"/>
      <w:r>
        <w:t>Indicating bitextuality</w:t>
      </w:r>
      <w:bookmarkEnd w:id="831"/>
    </w:p>
    <w:p>
      <w:pPr>
        <w:pStyle w:val="Lista"/>
      </w:pPr>
      <w:r>
        <w:t xml:space="preserve">to </w:t>
      </w:r>
      <w:r>
        <w:rPr>
          <w:b/>
          <w:bCs/>
        </w:rPr>
        <w:t>indicate bitextuality</w:t>
      </w:r>
      <w:r>
        <w:t xml:space="preserve"> </w:t>
      </w:r>
      <w:r>
        <w:rPr>
          <w:noProof/>
        </w:rPr>
        <w:t>(</w:t>
      </w:r>
      <w:r>
        <w:rPr>
          <w:rStyle w:val="Foreign"/>
        </w:rPr>
        <w:t>śleṣa</w:t>
      </w:r>
      <w:r>
        <w:t xml:space="preserve">) in your translation, select one translation of the double entendre as the primary or more literal one </w:t>
      </w:r>
      <w:r>
        <w:rPr>
          <w:noProof/>
        </w:rPr>
        <w:t>(</w:t>
      </w:r>
      <w:r>
        <w:t xml:space="preserve">to leave without markup), and wrap the translation of the secondary or less literal meaning in </w:t>
      </w:r>
      <w:r>
        <w:rPr>
          <w:rStyle w:val="Code"/>
        </w:rPr>
        <w:t xml:space="preserve">&lt;seg </w:t>
      </w:r>
      <w:r>
        <w:rPr>
          <w:rStyle w:val="Codeattribute"/>
        </w:rPr>
        <w:t>rend</w:t>
      </w:r>
      <w:r>
        <w:rPr>
          <w:rStyle w:val="Code"/>
        </w:rPr>
        <w:t>=</w:t>
      </w:r>
      <w:r>
        <w:rPr>
          <w:rStyle w:val="Codevalue"/>
        </w:rPr>
        <w:t>"pun"</w:t>
      </w:r>
      <w:r>
        <w:rPr>
          <w:rStyle w:val="Code"/>
        </w:rPr>
        <w:t>&gt;</w:t>
      </w:r>
    </w:p>
    <w:p>
      <w:pPr>
        <w:pStyle w:val="Lista2"/>
      </w:pPr>
      <w:r>
        <w:t>this will be displayed as {} curly braces around the segment thus tagged</w:t>
      </w:r>
    </w:p>
    <w:p>
      <w:pPr>
        <w:pStyle w:val="Lista2"/>
      </w:pPr>
      <w:r>
        <w:t xml:space="preserve">this encoding will not be machine-actionable and will in many cases leave some ambiguity that will have to be resolved by the reader, but we do not perceive a need for a more rigorous </w:t>
      </w:r>
      <w:r>
        <w:rPr>
          <w:noProof/>
        </w:rPr>
        <w:t>(</w:t>
      </w:r>
      <w:r>
        <w:t>and thus more complex) encoding scheme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B</w:t>
              </w:r>
            </w:fldSimple>
            <w:r>
              <w:t>: translation with bitextual words dispersed across a stretch of text</w:t>
            </w:r>
          </w:p>
        </w:tc>
      </w:tr>
      <w:tr>
        <w:tc>
          <w:tcPr>
            <w:tcW w:w="5000" w:type="pct"/>
          </w:tcPr>
          <w:p>
            <w:pPr>
              <w:pStyle w:val="CodeParagraph"/>
            </w:pPr>
            <w:r>
              <w:rPr>
                <w:rStyle w:val="Codetext"/>
              </w:rPr>
              <w:t xml:space="preserve">... who make the ocean heave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the treasured water burst forth</w:t>
            </w:r>
            <w:r>
              <w:rPr>
                <w:rStyle w:val="Code"/>
              </w:rPr>
              <w:t>&lt;/seg&gt;</w:t>
            </w:r>
            <w:r>
              <w:rPr>
                <w:rStyle w:val="Codetext"/>
              </w:rPr>
              <w:t xml:space="preserve"> with the powerful wind </w:t>
            </w:r>
            <w:r>
              <w:rPr>
                <w:rStyle w:val="Code"/>
              </w:rPr>
              <w:t xml:space="preserve">&lt;seg </w:t>
            </w:r>
            <w:r>
              <w:rPr>
                <w:rStyle w:val="Codeattribute"/>
              </w:rPr>
              <w:t>rend</w:t>
            </w:r>
            <w:r>
              <w:rPr>
                <w:rStyle w:val="Code"/>
              </w:rPr>
              <w:t>=</w:t>
            </w:r>
            <w:r>
              <w:rPr>
                <w:rStyle w:val="Codevalue"/>
              </w:rPr>
              <w:t>"pun"</w:t>
            </w:r>
            <w:r>
              <w:rPr>
                <w:rStyle w:val="Code"/>
              </w:rPr>
              <w:t>&gt;</w:t>
            </w:r>
            <w:r>
              <w:rPr>
                <w:rStyle w:val="Codetext"/>
              </w:rPr>
              <w:t>vital breath</w:t>
            </w:r>
            <w:r>
              <w:rPr>
                <w:rStyle w:val="Code"/>
              </w:rPr>
              <w:t>&lt;/seg&gt;</w:t>
            </w:r>
            <w:r>
              <w:rPr>
                <w:rStyle w:val="Codetext"/>
              </w:rPr>
              <w:t xml:space="preserve"> arising from the lute </w:t>
            </w:r>
            <w:r>
              <w:rPr>
                <w:rStyle w:val="Code"/>
              </w:rPr>
              <w:t xml:space="preserve">&lt;seg </w:t>
            </w:r>
            <w:r>
              <w:rPr>
                <w:rStyle w:val="Codeattribute"/>
              </w:rPr>
              <w:t>rend</w:t>
            </w:r>
            <w:r>
              <w:rPr>
                <w:rStyle w:val="Code"/>
              </w:rPr>
              <w:t>=</w:t>
            </w:r>
            <w:r>
              <w:rPr>
                <w:rStyle w:val="Codevalue"/>
              </w:rPr>
              <w:t>"pun"</w:t>
            </w:r>
            <w:r>
              <w:rPr>
                <w:rStyle w:val="Code"/>
              </w:rPr>
              <w:t>&gt;</w:t>
            </w:r>
            <w:r>
              <w:rPr>
                <w:rStyle w:val="Codetext"/>
              </w:rPr>
              <w:t>ritual procedure</w:t>
            </w:r>
            <w:r>
              <w:rPr>
                <w:rStyle w:val="Code"/>
              </w:rPr>
              <w:t>&lt;/seg&gt;</w:t>
            </w:r>
            <w:r>
              <w:rPr>
                <w:rStyle w:val="Codetext"/>
              </w:rPr>
              <w:t xml:space="preserve"> ...</w:t>
            </w:r>
          </w:p>
        </w:tc>
      </w:tr>
      <w:tr>
        <w:tc>
          <w:tcPr>
            <w:tcW w:w="5000" w:type="pct"/>
          </w:tcPr>
          <w:p>
            <w:pPr>
              <w:pStyle w:val="TableNote"/>
            </w:pPr>
            <w:r>
              <w:t>display: … who make the ocean heave {the treasured water burst forth} with the powerful wind {vital breath} arising from the lute {ritual procedure} …</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9.2.5</w:t>
              </w:r>
            </w:fldSimple>
            <w:r>
              <w:t>.</w:t>
            </w:r>
            <w:fldSimple w:instr=" SEQ Example \* ALPHABETIC \s 3 ">
              <w:r>
                <w:rPr>
                  <w:noProof/>
                </w:rPr>
                <w:t>C</w:t>
              </w:r>
            </w:fldSimple>
            <w:r>
              <w:t>: translation with bitextual interpretation integrated into one sentence</w:t>
            </w:r>
          </w:p>
        </w:tc>
      </w:tr>
      <w:tr>
        <w:tc>
          <w:tcPr>
            <w:tcW w:w="5000" w:type="pct"/>
          </w:tcPr>
          <w:p>
            <w:pPr>
              <w:pStyle w:val="CodeParagraph"/>
              <w:keepNext/>
            </w:pPr>
            <w:r>
              <w:rPr>
                <w:rStyle w:val="Codetext"/>
              </w:rPr>
              <w:t xml:space="preserve">May this reservoir of water, which is eternally festive because it is surrounded by the bodies of many riverlike women, never become exhausted just as the great ocean </w:t>
            </w:r>
            <w:r>
              <w:rPr>
                <w:rStyle w:val="Code"/>
              </w:rPr>
              <w:t xml:space="preserve">&lt;seg </w:t>
            </w:r>
            <w:r>
              <w:rPr>
                <w:rStyle w:val="Codeattribute"/>
              </w:rPr>
              <w:t>rend</w:t>
            </w:r>
            <w:r>
              <w:rPr>
                <w:rStyle w:val="Code"/>
              </w:rPr>
              <w:t>=</w:t>
            </w:r>
            <w:r>
              <w:rPr>
                <w:rStyle w:val="Codevalue"/>
              </w:rPr>
              <w:t>"pun"</w:t>
            </w:r>
            <w:r>
              <w:rPr>
                <w:rStyle w:val="Code"/>
              </w:rPr>
              <w:t>&gt;</w:t>
            </w:r>
            <w:r>
              <w:rPr>
                <w:rStyle w:val="Codetext"/>
              </w:rPr>
              <w:t>which eternally revels in bodily union with many women who are rivers, yet never contracts the clap</w:t>
            </w:r>
            <w:r>
              <w:rPr>
                <w:rStyle w:val="Code"/>
              </w:rPr>
              <w:t>&lt;/seg&gt;</w:t>
            </w:r>
            <w:r>
              <w:rPr>
                <w:rStyle w:val="Codetext"/>
              </w:rPr>
              <w:t>.</w:t>
            </w:r>
          </w:p>
        </w:tc>
      </w:tr>
      <w:tr>
        <w:tc>
          <w:tcPr>
            <w:tcW w:w="5000" w:type="pct"/>
          </w:tcPr>
          <w:p>
            <w:pPr>
              <w:pStyle w:val="TableNote"/>
            </w:pPr>
            <w:r>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pPr>
        <w:pStyle w:val="Cmsor3"/>
      </w:pPr>
      <w:bookmarkStart w:id="832" w:name="_r5nlq6s8z4nw" w:colFirst="0" w:colLast="0"/>
      <w:bookmarkStart w:id="833" w:name="_Ref53128241"/>
      <w:bookmarkStart w:id="834" w:name="_Toc183083910"/>
      <w:bookmarkStart w:id="835" w:name="_Ref43978788"/>
      <w:bookmarkEnd w:id="832"/>
      <w:r>
        <w:t>Attaching multiple translations</w:t>
      </w:r>
      <w:bookmarkEnd w:id="833"/>
      <w:bookmarkEnd w:id="834"/>
    </w:p>
    <w:p>
      <w:pPr>
        <w:pStyle w:val="Lista"/>
      </w:pPr>
      <w:r>
        <w:t xml:space="preserve">if you wish to include more than one translation (e.g. by different persons or to different languages), simply repeat </w:t>
      </w:r>
      <w:r>
        <w:rPr>
          <w:rStyle w:val="Code"/>
        </w:rPr>
        <w:t xml:space="preserve">&lt;div </w:t>
      </w:r>
      <w:r>
        <w:rPr>
          <w:rStyle w:val="Codeattribute"/>
        </w:rPr>
        <w:t>type</w:t>
      </w:r>
      <w:r>
        <w:rPr>
          <w:rStyle w:val="Code"/>
        </w:rPr>
        <w:t>=</w:t>
      </w:r>
      <w:r>
        <w:rPr>
          <w:rStyle w:val="Codevalue"/>
        </w:rPr>
        <w:t>"translation"</w:t>
      </w:r>
      <w:r>
        <w:rPr>
          <w:rStyle w:val="Code"/>
        </w:rPr>
        <w:t>&gt;</w:t>
      </w:r>
      <w:r>
        <w:t xml:space="preserve"> for each of them, with attributes applied as above</w:t>
      </w:r>
    </w:p>
    <w:p>
      <w:pPr>
        <w:pStyle w:val="Lista"/>
      </w:pPr>
      <w:r>
        <w:t>there is no requirement to include multiple translations just because they are available; see §</w:t>
      </w:r>
      <w:r>
        <w:fldChar w:fldCharType="begin"/>
      </w:r>
      <w:r>
        <w:instrText xml:space="preserve"> REF _Ref43989643 \r \h </w:instrText>
      </w:r>
      <w:r>
        <w:fldChar w:fldCharType="separate"/>
      </w:r>
      <w:r>
        <w:t>9.1.1</w:t>
      </w:r>
      <w:r>
        <w:fldChar w:fldCharType="end"/>
      </w:r>
      <w:r>
        <w:t xml:space="preserve"> above</w:t>
      </w:r>
    </w:p>
    <w:p>
      <w:pPr>
        <w:pStyle w:val="Lista"/>
      </w:pPr>
      <w:r>
        <w:t>when you include more than one translation in your XML document, these should be presented in an order of decreasing usefulness, prioritising those which are more recent, more accurate, and in more widely spoken languages</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9.2.6</w:t>
              </w:r>
            </w:fldSimple>
            <w:r>
              <w:t>.</w:t>
            </w:r>
            <w:fldSimple w:instr=" SEQ Example \* ALPHABETIC \s 3 ">
              <w:r>
                <w:rPr>
                  <w:noProof/>
                </w:rPr>
                <w:t>A</w:t>
              </w:r>
            </w:fldSimple>
            <w:r>
              <w:t>: multiple translations</w:t>
            </w:r>
          </w:p>
        </w:tc>
      </w:tr>
      <w:tr>
        <w:tc>
          <w:tcPr>
            <w:tcW w:w="5000" w:type="pct"/>
          </w:tcPr>
          <w:p>
            <w:pPr>
              <w:pStyle w:val="CodeParagraph"/>
              <w:rPr>
                <w:rStyle w:val="Codetext"/>
              </w:rPr>
            </w:pPr>
            <w:r>
              <w:rPr>
                <w:rStyle w:val="Code"/>
              </w:rPr>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"ocm-Latn"</w:t>
            </w:r>
            <w:r>
              <w:rPr>
                <w:rStyle w:val="Code"/>
              </w:rPr>
              <w:t>&gt;</w:t>
            </w:r>
            <w:r>
              <w:rPr>
                <w:rStyle w:val="Codetext"/>
              </w:rPr>
              <w:br/>
              <w:t xml:space="preserve">  ...</w:t>
            </w:r>
            <w:r>
              <w:rPr>
                <w:rStyle w:val="Codetext"/>
              </w:rPr>
              <w:br/>
              <w:t xml:space="preserve">  </w:t>
            </w:r>
            <w:r>
              <w:rPr>
                <w:rStyle w:val="Code"/>
              </w:rPr>
              <w:t>&lt;ab&gt;</w:t>
            </w:r>
            <w:r>
              <w:rPr>
                <w:rStyle w:val="Codetext"/>
              </w:rPr>
              <w:t>pu vyā</w:t>
            </w:r>
            <w:r>
              <w:rPr>
                <w:rStyle w:val="Code"/>
              </w:rPr>
              <w:t>&lt;/ab&gt;</w:t>
            </w:r>
            <w:r>
              <w:rPr>
                <w:rStyle w:val="Codetext"/>
              </w:rPr>
              <w:br/>
              <w:t xml:space="preserve">  ...</w:t>
            </w:r>
            <w:r>
              <w:rPr>
                <w:rStyle w:val="Codetext"/>
              </w:rPr>
              <w:br/>
            </w:r>
            <w:r>
              <w:rPr>
                <w:rStyle w:val="Code"/>
              </w:rPr>
              <w:t>&lt;/div&gt;</w:t>
            </w:r>
            <w:r>
              <w:rPr>
                <w:rStyle w:val="Codetext"/>
              </w:rPr>
              <w:br/>
              <w: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&gt;</w:t>
            </w:r>
            <w:r>
              <w:rPr>
                <w:rStyle w:val="Codetext"/>
              </w:rPr>
              <w:br/>
              <w:t xml:space="preserve">  ...</w:t>
            </w:r>
          </w:p>
          <w:p>
            <w:pPr>
              <w:pStyle w:val="CodeParagraph"/>
            </w:pPr>
            <w:r>
              <w:rPr>
                <w:rStyle w:val="Codetext"/>
              </w:rPr>
              <w:t xml:space="preserve">  </w:t>
            </w:r>
            <w:r>
              <w:rPr>
                <w:rStyle w:val="Code"/>
              </w:rPr>
              <w:t>&lt;p&gt;</w:t>
            </w:r>
            <w:r>
              <w:rPr>
                <w:rStyle w:val="Codetext"/>
              </w:rPr>
              <w:t>Her majesty the queen</w:t>
            </w:r>
            <w:r>
              <w:rPr>
                <w:rStyle w:val="Code"/>
              </w:rPr>
              <w:t>&lt;/p&gt;</w:t>
            </w:r>
            <w:r>
              <w:rPr>
                <w:rStyle w:val="Codetext"/>
              </w:rPr>
              <w:br/>
              <w:t xml:space="preserve">  ...</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"translation"</w:t>
            </w:r>
            <w:r>
              <w:rPr>
                <w:rStyle w:val="Code"/>
              </w:rPr>
              <w:t xml:space="preserve"> </w:t>
            </w:r>
            <w:r>
              <w:rPr>
                <w:rStyle w:val="Codeattribute"/>
              </w:rPr>
              <w:t>xml:lang</w:t>
            </w:r>
            <w:r>
              <w:rPr>
                <w:rStyle w:val="Code"/>
              </w:rPr>
              <w:t>=</w:t>
            </w:r>
            <w:r>
              <w:rPr>
                <w:rStyle w:val="Codevalue"/>
              </w:rPr>
              <w:t>"fra"</w:t>
            </w:r>
            <w:r>
              <w:rPr>
                <w:rStyle w:val="Code"/>
              </w:rPr>
              <w:t>&gt;</w:t>
            </w:r>
            <w:r>
              <w:rPr>
                <w:rStyle w:val="Codetext"/>
              </w:rPr>
              <w:br/>
              <w:t xml:space="preserve">  ...</w:t>
            </w:r>
            <w:r>
              <w:rPr>
                <w:rStyle w:val="Codetext"/>
              </w:rPr>
              <w:br/>
              <w:t xml:space="preserve">  </w:t>
            </w:r>
            <w:r>
              <w:rPr>
                <w:rStyle w:val="Code"/>
              </w:rPr>
              <w:t>&lt;p&gt;</w:t>
            </w:r>
            <w:r>
              <w:rPr>
                <w:rStyle w:val="Codetext"/>
              </w:rPr>
              <w:t>Sa majesté la reine</w:t>
            </w:r>
            <w:r>
              <w:rPr>
                <w:rStyle w:val="Code"/>
              </w:rPr>
              <w:t>&lt;/p&gt;</w:t>
            </w:r>
            <w:r>
              <w:rPr>
                <w:rStyle w:val="Codetext"/>
              </w:rPr>
              <w:br/>
              <w:t xml:space="preserve">  ...</w:t>
            </w:r>
            <w:r>
              <w:rPr>
                <w:rStyle w:val="Codetext"/>
              </w:rPr>
              <w:br/>
            </w:r>
            <w:r>
              <w:rPr>
                <w:rStyle w:val="Code"/>
              </w:rPr>
              <w:t>&lt;/div&gt;</w:t>
            </w:r>
          </w:p>
        </w:tc>
      </w:tr>
    </w:tbl>
    <w:p>
      <w:pPr>
        <w:pStyle w:val="Cmsor3"/>
      </w:pPr>
      <w:bookmarkStart w:id="836" w:name="_Ref43990725"/>
      <w:bookmarkStart w:id="837" w:name="_Toc183083911"/>
      <w:r>
        <w:t>Reproducing a published translation</w:t>
      </w:r>
      <w:bookmarkEnd w:id="836"/>
      <w:bookmarkEnd w:id="837"/>
    </w:p>
    <w:p>
      <w:pPr>
        <w:pStyle w:val="Lista"/>
      </w:pPr>
      <w:r>
        <w:t xml:space="preserve">when encoding a previously published translation without changes, the </w:t>
      </w:r>
      <w:r>
        <w:rPr>
          <w:b/>
          <w:bCs/>
        </w:rPr>
        <w:t xml:space="preserve">author </w:t>
      </w:r>
      <w:r>
        <w:t xml:space="preserve">of that translation </w:t>
      </w:r>
      <w:r>
        <w:rPr>
          <w:b/>
          <w:bCs/>
        </w:rPr>
        <w:t>must be credited</w:t>
      </w:r>
      <w:r>
        <w:t xml:space="preserve"> using the attribute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w:t>
      </w:r>
    </w:p>
    <w:p>
      <w:pPr>
        <w:pStyle w:val="Lista2"/>
      </w:pPr>
      <w:r>
        <w:t xml:space="preserve">to credit a contributor other than the author of a published translation, or to indicate the author of a published translation that you have improved on, attach a credit note </w:t>
      </w:r>
      <w:r>
        <w:rPr>
          <w:noProof/>
        </w:rPr>
        <w:t>(</w:t>
      </w:r>
      <w:r>
        <w:t>§</w:t>
      </w:r>
      <w:r>
        <w:fldChar w:fldCharType="begin"/>
      </w:r>
      <w:r>
        <w:instrText xml:space="preserve"> REF _Ref43990036 \r \h </w:instrText>
      </w:r>
      <w:r>
        <w:fldChar w:fldCharType="separate"/>
      </w:r>
      <w:r>
        <w:t>9.2.1</w:t>
      </w:r>
      <w:r>
        <w:fldChar w:fldCharType="end"/>
      </w:r>
      <w:r>
        <w:t>) to the beginning of the translation</w:t>
      </w:r>
    </w:p>
    <w:p>
      <w:pPr>
        <w:pStyle w:val="Lista"/>
      </w:pPr>
      <w:r>
        <w:t xml:space="preserve">as far as feasible, </w:t>
      </w:r>
      <w:r>
        <w:rPr>
          <w:b/>
          <w:bCs/>
        </w:rPr>
        <w:t>convert</w:t>
      </w:r>
      <w:r>
        <w:t xml:space="preserve"> any character-based </w:t>
      </w:r>
      <w:r>
        <w:rPr>
          <w:b/>
          <w:bCs/>
        </w:rPr>
        <w:t xml:space="preserve">markup </w:t>
      </w:r>
      <w:r>
        <w:t>used by the original translator to XML-based markup</w:t>
      </w:r>
    </w:p>
    <w:p>
      <w:pPr>
        <w:pStyle w:val="Lista2"/>
      </w:pPr>
      <w:r>
        <w:t xml:space="preserve">translator’s marks that cannot be converted to XML equivalents may be retained </w:t>
      </w:r>
      <w:r>
        <w:rPr>
          <w:noProof/>
        </w:rPr>
        <w:t>(</w:t>
      </w:r>
      <w:r>
        <w:t>as an exception to the rule of not using non-XML markup)</w:t>
      </w:r>
    </w:p>
    <w:p>
      <w:pPr>
        <w:pStyle w:val="Lista3"/>
      </w:pPr>
      <w:r>
        <w:t>clarify any such markup within the credit note</w:t>
      </w:r>
    </w:p>
    <w:p>
      <w:pPr>
        <w:pStyle w:val="Lista"/>
      </w:pPr>
      <w:r>
        <w:t xml:space="preserve">any </w:t>
      </w:r>
      <w:r>
        <w:rPr>
          <w:b/>
          <w:bCs/>
        </w:rPr>
        <w:t>words</w:t>
      </w:r>
      <w:r>
        <w:t xml:space="preserve"> </w:t>
      </w:r>
      <w:r>
        <w:rPr>
          <w:b/>
          <w:bCs/>
        </w:rPr>
        <w:t xml:space="preserve">transliterated </w:t>
      </w:r>
      <w:r>
        <w:t>from an Indic script appearing in a translation you adopt, or the notes attached to it, should be silently converted to our transliteration system whenever feasible</w:t>
      </w:r>
    </w:p>
    <w:p>
      <w:pPr>
        <w:pStyle w:val="Lista2"/>
      </w:pPr>
      <w:r>
        <w:t xml:space="preserve">however, when the element </w:t>
      </w:r>
      <w:r>
        <w:rPr>
          <w:rStyle w:val="Code"/>
        </w:rPr>
        <w:t>&lt;quote&gt;</w:t>
      </w:r>
      <w:r>
        <w:t xml:space="preserve"> </w:t>
      </w:r>
      <w:r>
        <w:rPr>
          <w:noProof/>
        </w:rPr>
        <w:t>(</w:t>
      </w:r>
      <w:r>
        <w:t>§</w:t>
      </w:r>
      <w:r>
        <w:fldChar w:fldCharType="begin"/>
      </w:r>
      <w:r>
        <w:instrText xml:space="preserve"> REF _Ref43990078 \w \h  \* MERGEFORMAT </w:instrText>
      </w:r>
      <w:r>
        <w:fldChar w:fldCharType="separate"/>
      </w:r>
      <w:r>
        <w:t>10.4.4</w:t>
      </w:r>
      <w:r>
        <w:fldChar w:fldCharType="end"/>
      </w:r>
      <w:r>
        <w:t>) is used to cite parts of a translation, the original transliteration should be preserved</w:t>
      </w:r>
    </w:p>
    <w:p>
      <w:pPr>
        <w:pStyle w:val="Lista"/>
      </w:pPr>
      <w:r>
        <w:rPr>
          <w:b/>
          <w:bCs/>
        </w:rPr>
        <w:t>notes attached to a published translation</w:t>
      </w:r>
      <w:r>
        <w:t xml:space="preserve"> do not have to be reproduced verbatim or in their entirety</w:t>
      </w:r>
    </w:p>
    <w:p>
      <w:pPr>
        <w:pStyle w:val="Lista2"/>
      </w:pPr>
      <w:r>
        <w:t xml:space="preserve">however, any notes attached to a translation will by default be assumed to be by the author credited in the attributes of the translation as a whole </w:t>
      </w:r>
      <w:r>
        <w:rPr>
          <w:noProof/>
        </w:rPr>
        <w:t>(</w:t>
      </w:r>
      <w:r>
        <w:t>as per §</w:t>
      </w:r>
      <w:r>
        <w:fldChar w:fldCharType="begin"/>
      </w:r>
      <w:r>
        <w:instrText xml:space="preserve"> REF _Ref43990036 \w \h  \* MERGEFORMAT </w:instrText>
      </w:r>
      <w:r>
        <w:fldChar w:fldCharType="separate"/>
      </w:r>
      <w:r>
        <w:t>9.2.1</w:t>
      </w:r>
      <w:r>
        <w:fldChar w:fldCharType="end"/>
      </w:r>
      <w:r>
        <w:t>), therefore any notes that are not reproduced verbatim from the published translation must be attributed explicitly as follows:</w:t>
      </w:r>
    </w:p>
    <w:p>
      <w:pPr>
        <w:pStyle w:val="Lista3"/>
      </w:pPr>
      <w:r>
        <w:t xml:space="preserve">when adding notes of your own,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on each such note to encode your authorship</w:t>
      </w:r>
    </w:p>
    <w:p>
      <w:pPr>
        <w:pStyle w:val="Lista3"/>
      </w:pPr>
      <w:r>
        <w:t xml:space="preserve">when supplementing a published translation with notes from another source,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xml:space="preserve">) or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to assign credit to a project member or to a publication, as applicable</w:t>
      </w:r>
    </w:p>
    <w:p>
      <w:pPr>
        <w:pStyle w:val="Lista3"/>
      </w:pPr>
      <w:r>
        <w:t xml:space="preserve">when paraphrasing notes that are not your own, likewise use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to encode your authorship, and include in your paraphrase an attribution to the original author of the note</w:t>
      </w:r>
    </w:p>
    <w:p>
      <w:pPr>
        <w:pStyle w:val="Lista5"/>
      </w:pPr>
      <w:r>
        <w:t>if that original author is the person to whom the translation as a whole is credited, then this attribution need not include an encoded reference, e.g. “Fleet observes that…”</w:t>
      </w:r>
    </w:p>
    <w:p>
      <w:pPr>
        <w:pStyle w:val="Lista"/>
      </w:pPr>
      <w:r>
        <w:t xml:space="preserve">if a published translation is </w:t>
      </w:r>
      <w:r>
        <w:rPr>
          <w:b/>
          <w:bCs/>
        </w:rPr>
        <w:t>based on a reading</w:t>
      </w:r>
      <w:r>
        <w:t xml:space="preserve">, restoration or emendation </w:t>
      </w:r>
      <w:r>
        <w:rPr>
          <w:b/>
          <w:bCs/>
        </w:rPr>
        <w:t>other than what you adopt in your edition</w:t>
      </w:r>
      <w:r>
        <w:t>, it is highly recommended that you point this out in a note of your own, attached to the spot where the translation is based on divergent text</w:t>
      </w:r>
    </w:p>
    <w:p>
      <w:pPr>
        <w:pStyle w:val="Lista"/>
      </w:pPr>
      <w:r>
        <w:t xml:space="preserve">when a published translation you are encoding </w:t>
      </w:r>
      <w:r>
        <w:rPr>
          <w:b/>
          <w:bCs/>
        </w:rPr>
        <w:t>omits a stretch of the text</w:t>
      </w:r>
      <w:r>
        <w:t xml:space="preserve"> </w:t>
      </w:r>
      <w:r>
        <w:rPr>
          <w:noProof/>
        </w:rPr>
        <w:t>(</w:t>
      </w:r>
      <w:r>
        <w:t>for example because it is unintelligible or because the original publisher considered a part of the text not worthy of attention), this shall be indicated in your encoding as per §</w:t>
      </w:r>
      <w:r>
        <w:fldChar w:fldCharType="begin"/>
      </w:r>
      <w:r>
        <w:instrText xml:space="preserve"> REF _Ref43990112 \w \h  \* MERGEFORMAT </w:instrText>
      </w:r>
      <w:r>
        <w:fldChar w:fldCharType="separate"/>
      </w:r>
      <w:r>
        <w:t>9.2.5.5</w:t>
      </w:r>
      <w:r>
        <w:fldChar w:fldCharType="end"/>
      </w:r>
      <w:r>
        <w:t>)</w:t>
      </w:r>
    </w:p>
    <w:p>
      <w:pPr>
        <w:pStyle w:val="Lista"/>
      </w:pPr>
      <w:r>
        <w:t xml:space="preserve">handling </w:t>
      </w:r>
      <w:r>
        <w:rPr>
          <w:b/>
          <w:bCs/>
        </w:rPr>
        <w:t>mistakes in a published translation</w:t>
      </w:r>
    </w:p>
    <w:p>
      <w:pPr>
        <w:pStyle w:val="Lista2"/>
      </w:pPr>
      <w:r>
        <w:t>it is recommended that you silently correct any obvious typographic errors in a published translation you are reproducing</w:t>
      </w:r>
    </w:p>
    <w:p>
      <w:pPr>
        <w:pStyle w:val="Lista2"/>
      </w:pPr>
      <w:r>
        <w:lastRenderedPageBreak/>
        <w:t xml:space="preserve">unusual or incorrect interpretation and unexpected transliteration/normalisation found in published translations may be flagged with </w:t>
      </w:r>
      <w:r>
        <w:rPr>
          <w:rStyle w:val="Code"/>
        </w:rPr>
        <w:t>&lt;sic&gt;</w:t>
      </w:r>
      <w:r>
        <w:t xml:space="preserve"> as per §</w:t>
      </w:r>
      <w:r>
        <w:fldChar w:fldCharType="begin"/>
      </w:r>
      <w:r>
        <w:instrText xml:space="preserve"> REF _Ref43990147 \w \h  \* MERGEFORMAT </w:instrText>
      </w:r>
      <w:r>
        <w:fldChar w:fldCharType="separate"/>
      </w:r>
      <w:r>
        <w:t>9.2.5.4</w:t>
      </w:r>
      <w:r>
        <w:fldChar w:fldCharType="end"/>
      </w:r>
    </w:p>
    <w:p>
      <w:pPr>
        <w:pStyle w:val="Cmsor2"/>
      </w:pPr>
      <w:bookmarkStart w:id="838" w:name="_Ref181352286"/>
      <w:bookmarkStart w:id="839" w:name="_Toc183083912"/>
      <w:r>
        <w:t>The commentary</w:t>
      </w:r>
      <w:bookmarkEnd w:id="835"/>
      <w:bookmarkEnd w:id="838"/>
      <w:bookmarkEnd w:id="839"/>
    </w:p>
    <w:p>
      <w:pPr>
        <w:pStyle w:val="Cmsor3"/>
      </w:pPr>
      <w:bookmarkStart w:id="840" w:name="_5cjqjha8yozn" w:colFirst="0" w:colLast="0"/>
      <w:bookmarkStart w:id="841" w:name="_Toc183083913"/>
      <w:bookmarkEnd w:id="840"/>
      <w:r>
        <w:t>Overview</w:t>
      </w:r>
      <w:bookmarkEnd w:id="841"/>
    </w:p>
    <w:p>
      <w:pPr>
        <w:pStyle w:val="Lista"/>
      </w:pPr>
      <w:r>
        <w:t xml:space="preserve">the commentary to your text shall be wrapped in </w:t>
      </w:r>
      <w:r>
        <w:rPr>
          <w:rStyle w:val="Code"/>
        </w:rPr>
        <w:t xml:space="preserve">&lt;div </w:t>
      </w:r>
      <w:r>
        <w:rPr>
          <w:rStyle w:val="Codeattribute"/>
        </w:rPr>
        <w:t>type</w:t>
      </w:r>
      <w:r>
        <w:rPr>
          <w:rStyle w:val="Code"/>
        </w:rPr>
        <w:t>=</w:t>
      </w:r>
      <w:r>
        <w:rPr>
          <w:rStyle w:val="Codevalue"/>
        </w:rPr>
        <w:t>"commentary"</w:t>
      </w:r>
      <w:r>
        <w:rPr>
          <w:rStyle w:val="Code"/>
        </w:rPr>
        <w:t>&gt;</w:t>
      </w:r>
    </w:p>
    <w:p>
      <w:pPr>
        <w:pStyle w:val="Lista2"/>
      </w:pPr>
      <w:r>
        <w:t>this division follows the edition division containing the translation</w:t>
      </w:r>
      <w:r>
        <w:rPr>
          <w:noProof/>
        </w:rPr>
        <w:t>(</w:t>
      </w:r>
      <w:r>
        <w:t>s)</w:t>
      </w:r>
    </w:p>
    <w:p>
      <w:pPr>
        <w:pStyle w:val="Lista"/>
      </w:pPr>
      <w:r>
        <w:t xml:space="preserve">the contents of the commentary division shall be freeform discursive English text, wrapped in one or more </w:t>
      </w:r>
      <w:r>
        <w:rPr>
          <w:rStyle w:val="Code"/>
        </w:rPr>
        <w:t>&lt;p&gt;</w:t>
      </w:r>
      <w:r>
        <w:t xml:space="preserve"> elements, which may include globally permitted miscellaneous markup </w:t>
      </w:r>
      <w:r>
        <w:rPr>
          <w:noProof/>
        </w:rPr>
        <w:t>(</w:t>
      </w:r>
      <w:r>
        <w:t>§</w:t>
      </w:r>
      <w:r>
        <w:fldChar w:fldCharType="begin"/>
      </w:r>
      <w:r>
        <w:instrText xml:space="preserve"> REF _Ref43990225 \w \h  \* MERGEFORMAT </w:instrText>
      </w:r>
      <w:r>
        <w:fldChar w:fldCharType="separate"/>
      </w:r>
      <w:r>
        <w:t>10</w:t>
      </w:r>
      <w:r>
        <w:fldChar w:fldCharType="end"/>
      </w:r>
      <w:r>
        <w:t xml:space="preserve">), but </w:t>
      </w:r>
      <w:commentRangeStart w:id="842"/>
      <w:r>
        <w:t xml:space="preserve">no other markup </w:t>
      </w:r>
      <w:commentRangeEnd w:id="842"/>
      <w:r>
        <w:rPr>
          <w:rStyle w:val="Jegyzethivatkozs"/>
          <w:rFonts w:cs="Murty Sanskrit"/>
        </w:rPr>
        <w:commentReference w:id="842"/>
      </w:r>
      <w:r>
        <w:t>including non-XML markup such as brackets, asterisks and other signs</w:t>
      </w:r>
    </w:p>
    <w:p>
      <w:pPr>
        <w:pStyle w:val="Lista"/>
      </w:pPr>
      <w:r>
        <w:t>possible topics of the commentary include:</w:t>
      </w:r>
    </w:p>
    <w:p>
      <w:pPr>
        <w:pStyle w:val="Lista2"/>
      </w:pPr>
      <w:r>
        <w:t>discussion of the readings chosen for your edition, along with any details that could not be encoded within the edition or the apparatus, including</w:t>
      </w:r>
    </w:p>
    <w:p>
      <w:pPr>
        <w:pStyle w:val="Lista3"/>
      </w:pPr>
      <w:r>
        <w:t>alternative readings too nebulous to encode in the edition</w:t>
      </w:r>
    </w:p>
    <w:p>
      <w:pPr>
        <w:pStyle w:val="Lista3"/>
      </w:pPr>
      <w:r>
        <w:t xml:space="preserve">uncertainty about the location of a break in extrinsic structure with respect to restored text </w:t>
      </w:r>
      <w:r>
        <w:rPr>
          <w:noProof/>
        </w:rPr>
        <w:t>(</w:t>
      </w:r>
      <w:r>
        <w:t>§</w:t>
      </w:r>
      <w:r>
        <w:fldChar w:fldCharType="begin"/>
      </w:r>
      <w:r>
        <w:instrText xml:space="preserve"> REF _Ref182580257 \r \h </w:instrText>
      </w:r>
      <w:r>
        <w:fldChar w:fldCharType="separate"/>
      </w:r>
      <w:r>
        <w:t>3.3.3.1</w:t>
      </w:r>
      <w:r>
        <w:fldChar w:fldCharType="end"/>
      </w:r>
      <w:r>
        <w:t>)</w:t>
      </w:r>
    </w:p>
    <w:p>
      <w:pPr>
        <w:pStyle w:val="Lista2"/>
      </w:pPr>
      <w:r>
        <w:t>discussion of metrical phenomena and uncertainty about verse metres</w:t>
      </w:r>
    </w:p>
    <w:p>
      <w:pPr>
        <w:pStyle w:val="Lista2"/>
      </w:pPr>
      <w:r>
        <w:t>discussion of the interpretation as reflected in your translation and any alternatives</w:t>
      </w:r>
    </w:p>
    <w:p>
      <w:pPr>
        <w:pStyle w:val="Lista2"/>
      </w:pPr>
      <w:r>
        <w:t>literal translations of phrases more elegantly translated in your translation, but for this reason, possibly obscure</w:t>
      </w:r>
    </w:p>
    <w:p>
      <w:pPr>
        <w:pStyle w:val="Lista2"/>
      </w:pPr>
      <w:r>
        <w:t>pointing out parallel passages in other sources, especially if these are used as the basis of restoration in the present text</w:t>
      </w:r>
    </w:p>
    <w:p>
      <w:pPr>
        <w:pStyle w:val="Lista2"/>
      </w:pPr>
      <w:r>
        <w:t>note that palaeographic observations should not go into the commentary; rather,</w:t>
      </w:r>
    </w:p>
    <w:p>
      <w:pPr>
        <w:pStyle w:val="Lista3"/>
      </w:pPr>
      <w:r>
        <w:t xml:space="preserve">those pertaining to the inscription as a whole belong in the </w:t>
      </w:r>
      <w:r>
        <w:rPr>
          <w:rStyle w:val="Code"/>
        </w:rPr>
        <w:t>&lt;handDesc&gt;</w:t>
      </w:r>
      <w:r>
        <w:t xml:space="preserve"> section of the TEI header, see §</w:t>
      </w:r>
      <w:r>
        <w:fldChar w:fldCharType="begin"/>
      </w:r>
      <w:r>
        <w:instrText xml:space="preserve"> REF _Ref43987455 \w \h  \* MERGEFORMAT </w:instrText>
      </w:r>
      <w:r>
        <w:fldChar w:fldCharType="separate"/>
      </w:r>
      <w:r>
        <w:t>11.2.1</w:t>
      </w:r>
      <w:r>
        <w:fldChar w:fldCharType="end"/>
      </w:r>
    </w:p>
    <w:p>
      <w:pPr>
        <w:pStyle w:val="Lista3"/>
      </w:pPr>
      <w:r>
        <w:t xml:space="preserve">those pertaining to specific loci should be recorded in the apparatus as notes </w:t>
      </w:r>
      <w:r>
        <w:rPr>
          <w:noProof/>
        </w:rPr>
        <w:t>(</w:t>
      </w:r>
      <w:r>
        <w:t>§</w:t>
      </w:r>
      <w:r>
        <w:fldChar w:fldCharType="begin"/>
      </w:r>
      <w:r>
        <w:instrText xml:space="preserve"> REF _Ref43988104 \w \h  \* MERGEFORMAT </w:instrText>
      </w:r>
      <w:r>
        <w:fldChar w:fldCharType="separate"/>
      </w:r>
      <w:r>
        <w:t>9.1.7</w:t>
      </w:r>
      <w:r>
        <w:fldChar w:fldCharType="end"/>
      </w:r>
      <w:r>
        <w:t>)</w:t>
      </w:r>
    </w:p>
    <w:p>
      <w:pPr>
        <w:pStyle w:val="Cmsor3"/>
      </w:pPr>
      <w:bookmarkStart w:id="843" w:name="_lvf2agfolatw" w:colFirst="0" w:colLast="0"/>
      <w:bookmarkStart w:id="844" w:name="_Toc183083914"/>
      <w:bookmarkEnd w:id="843"/>
      <w:r>
        <w:t>Structure of the commentary and correspondence to the text</w:t>
      </w:r>
      <w:bookmarkEnd w:id="844"/>
    </w:p>
    <w:p>
      <w:pPr>
        <w:pStyle w:val="Lista"/>
      </w:pPr>
      <w:r>
        <w:t xml:space="preserve">commentarial </w:t>
      </w:r>
      <w:r>
        <w:rPr>
          <w:b/>
          <w:bCs/>
        </w:rPr>
        <w:t>paragraphs will not be linked</w:t>
      </w:r>
      <w:r>
        <w:t xml:space="preserve"> in a machine-actionable way </w:t>
      </w:r>
      <w:r>
        <w:rPr>
          <w:b/>
          <w:bCs/>
        </w:rPr>
        <w:t>to the text</w:t>
      </w:r>
    </w:p>
    <w:p>
      <w:pPr>
        <w:pStyle w:val="Lista2"/>
      </w:pPr>
      <w:r>
        <w:t xml:space="preserve">as in any written commentary, refer to lines, stanzas, </w:t>
      </w:r>
      <w:r>
        <w:rPr>
          <w:rStyle w:val="Foreign"/>
        </w:rPr>
        <w:t>pāda</w:t>
      </w:r>
      <w:r>
        <w:t>s or particular words/phrases as and when necessary, spelling out such references in a clear human-readable manner</w:t>
      </w:r>
    </w:p>
    <w:p>
      <w:pPr>
        <w:pStyle w:val="Lista2"/>
      </w:pPr>
      <w:r>
        <w:t>however, should you wish to create a structured commentary with entries referred to particular sections of the text, you may employ the human-readable linking method described for translations in §</w:t>
      </w:r>
      <w:r>
        <w:fldChar w:fldCharType="begin"/>
      </w:r>
      <w:r>
        <w:instrText xml:space="preserve"> REF _Ref43990179 \w \h  \* MERGEFORMAT </w:instrText>
      </w:r>
      <w:r>
        <w:fldChar w:fldCharType="separate"/>
      </w:r>
      <w:r>
        <w:t>9.2.3</w:t>
      </w:r>
      <w:r>
        <w:fldChar w:fldCharType="end"/>
      </w:r>
      <w:r>
        <w:t xml:space="preserve"> above, i.e.</w:t>
      </w:r>
    </w:p>
    <w:p>
      <w:pPr>
        <w:pStyle w:val="Lista3"/>
      </w:pPr>
      <w:r>
        <w:t xml:space="preserve">add to any </w:t>
      </w:r>
      <w:r>
        <w:rPr>
          <w:rStyle w:val="Code"/>
        </w:rPr>
        <w:t>&lt;p&gt;</w:t>
      </w:r>
      <w:r>
        <w:t xml:space="preserve"> element in the commentary the attribute </w:t>
      </w:r>
      <w:r>
        <w:rPr>
          <w:rStyle w:val="Codeattribute"/>
        </w:rPr>
        <w:t>@n</w:t>
      </w:r>
      <w:r>
        <w:t>, corresponding to a line number, a range of line numbers, or a set of non-contiguous line numbers in the text</w:t>
      </w:r>
    </w:p>
    <w:p>
      <w:pPr>
        <w:pStyle w:val="Lista3"/>
      </w:pPr>
      <w:r>
        <w:t xml:space="preserve">add to any </w:t>
      </w:r>
      <w:r>
        <w:rPr>
          <w:rStyle w:val="Code"/>
        </w:rPr>
        <w:t>&lt;p&gt;</w:t>
      </w:r>
      <w:r>
        <w:t xml:space="preserve"> element in the commentary the attribute </w:t>
      </w:r>
      <w:r>
        <w:rPr>
          <w:rStyle w:val="Codeattribute"/>
        </w:rPr>
        <w:t>@rend</w:t>
      </w:r>
      <w:r>
        <w:t xml:space="preserve"> with the value </w:t>
      </w:r>
      <w:r>
        <w:rPr>
          <w:rStyle w:val="Codevalue"/>
        </w:rPr>
        <w:t>"stanza"</w:t>
      </w:r>
      <w:r>
        <w:t xml:space="preserve"> and the attribute </w:t>
      </w:r>
      <w:r>
        <w:rPr>
          <w:rStyle w:val="Codeattribute"/>
        </w:rPr>
        <w:t>@n</w:t>
      </w:r>
      <w:r>
        <w:t>, corresponding to a stanza number, a range of stanza numbers, or a set of non-contiguous stanza numbers in the text</w:t>
      </w:r>
    </w:p>
    <w:p>
      <w:pPr>
        <w:pStyle w:val="Lista3"/>
      </w:pPr>
      <w:r>
        <w:t>see §</w:t>
      </w:r>
      <w:r>
        <w:fldChar w:fldCharType="begin"/>
      </w:r>
      <w:r>
        <w:instrText xml:space="preserve"> REF _Ref43990179 \w \h  \* MERGEFORMAT </w:instrText>
      </w:r>
      <w:r>
        <w:fldChar w:fldCharType="separate"/>
      </w:r>
      <w:r>
        <w:t>9.2.3</w:t>
      </w:r>
      <w:r>
        <w:fldChar w:fldCharType="end"/>
      </w:r>
      <w:r>
        <w:t xml:space="preserve"> for details and examples of this method</w:t>
      </w:r>
    </w:p>
    <w:p>
      <w:pPr>
        <w:pStyle w:val="Lista"/>
      </w:pPr>
      <w:r>
        <w:rPr>
          <w:b/>
          <w:bCs/>
        </w:rPr>
        <w:t>textpart divisions</w:t>
      </w:r>
      <w:r>
        <w:t xml:space="preserve"> </w:t>
      </w:r>
      <w:r>
        <w:rPr>
          <w:noProof/>
        </w:rPr>
        <w:t>(</w:t>
      </w:r>
      <w:r>
        <w:rPr>
          <w:rStyle w:val="Code"/>
        </w:rPr>
        <w:t xml:space="preserve">&lt;div </w:t>
      </w:r>
      <w:r>
        <w:rPr>
          <w:rStyle w:val="Codeattribute"/>
        </w:rPr>
        <w:t>type</w:t>
      </w:r>
      <w:r>
        <w:rPr>
          <w:rStyle w:val="Code"/>
        </w:rPr>
        <w:t>=</w:t>
      </w:r>
      <w:r>
        <w:rPr>
          <w:rStyle w:val="Codevalue"/>
        </w:rPr>
        <w:t>"textpart"</w:t>
      </w:r>
      <w:r>
        <w:rPr>
          <w:rStyle w:val="Code"/>
        </w:rPr>
        <w:t>&gt;</w:t>
      </w:r>
      <w:r>
        <w:t xml:space="preserve">) may be created to break up a long commentary into </w:t>
      </w:r>
      <w:r>
        <w:rPr>
          <w:b/>
          <w:bCs/>
        </w:rPr>
        <w:t>sections</w:t>
      </w:r>
      <w:r>
        <w:t xml:space="preserve"> </w:t>
      </w:r>
      <w:r>
        <w:rPr>
          <w:noProof/>
        </w:rPr>
        <w:t>(</w:t>
      </w:r>
      <w:r>
        <w:t>chapters), but there is no obligation to reproduce the textparts of the edition in the commentary and no facility of linking such divisions to any divisions of the text</w:t>
      </w:r>
    </w:p>
    <w:p>
      <w:pPr>
        <w:pStyle w:val="Lista2"/>
      </w:pPr>
      <w:r>
        <w:t>use any arbitrary number of textpart divs</w:t>
      </w:r>
    </w:p>
    <w:p>
      <w:pPr>
        <w:pStyle w:val="Lista3"/>
      </w:pPr>
      <w:r>
        <w:t xml:space="preserve">keeping in mind the requirement of tessellation </w:t>
      </w:r>
      <w:r>
        <w:rPr>
          <w:noProof/>
        </w:rPr>
        <w:t>(</w:t>
      </w:r>
      <w:r>
        <w:t>§</w:t>
      </w:r>
      <w:r>
        <w:fldChar w:fldCharType="begin"/>
      </w:r>
      <w:r>
        <w:instrText xml:space="preserve"> REF _Ref43990385 \r \h  \* MERGEFORMAT </w:instrText>
      </w:r>
      <w:r>
        <w:fldChar w:fldCharType="separate"/>
      </w:r>
      <w:r>
        <w:t>3.2.2</w:t>
      </w:r>
      <w:r>
        <w:fldChar w:fldCharType="end"/>
      </w:r>
      <w:r>
        <w:t>), i.e. that if a textpart division is present within your commentary, then all your commentarial text must be contained within textpart divisions</w:t>
      </w:r>
    </w:p>
    <w:p>
      <w:pPr>
        <w:pStyle w:val="Lista2"/>
      </w:pPr>
      <w:r>
        <w:t xml:space="preserve">always add the attribute </w:t>
      </w:r>
      <w:r>
        <w:rPr>
          <w:rStyle w:val="Codeattribute"/>
        </w:rPr>
        <w:t>@n</w:t>
      </w:r>
      <w:r>
        <w:t xml:space="preserve"> to number commentarial textparts, using plain Arabic numerals as values, which shall only be used for internal reference if at all</w:t>
      </w:r>
    </w:p>
    <w:p>
      <w:pPr>
        <w:pStyle w:val="Lista2"/>
      </w:pPr>
      <w:r>
        <w:lastRenderedPageBreak/>
        <w:t xml:space="preserve">always add a header to commentarial textparts, by creating the element </w:t>
      </w:r>
      <w:r>
        <w:rPr>
          <w:rStyle w:val="Code"/>
        </w:rPr>
        <w:t>&lt;head&gt;</w:t>
      </w:r>
      <w:r>
        <w:t xml:space="preserve"> </w:t>
      </w:r>
      <w:r>
        <w:rPr>
          <w:noProof/>
        </w:rPr>
        <w:t>(</w:t>
      </w:r>
      <w:r>
        <w:t>containing free text to be displayed as a heading) as the first item within each textpart division</w:t>
      </w:r>
    </w:p>
    <w:p>
      <w:pPr>
        <w:pStyle w:val="Cmsor2"/>
      </w:pPr>
      <w:bookmarkStart w:id="845" w:name="_l90e8jlwm99j" w:colFirst="0" w:colLast="0"/>
      <w:bookmarkStart w:id="846" w:name="_Ref43978796"/>
      <w:bookmarkStart w:id="847" w:name="_Toc183083915"/>
      <w:bookmarkEnd w:id="845"/>
      <w:r>
        <w:t>The bibliography</w:t>
      </w:r>
      <w:bookmarkEnd w:id="846"/>
      <w:bookmarkEnd w:id="847"/>
    </w:p>
    <w:p>
      <w:pPr>
        <w:pStyle w:val="Cmsor3"/>
      </w:pPr>
      <w:bookmarkStart w:id="848" w:name="_h2xigwi2bqlf" w:colFirst="0" w:colLast="0"/>
      <w:bookmarkStart w:id="849" w:name="_Ref74728619"/>
      <w:bookmarkStart w:id="850" w:name="_Toc183083916"/>
      <w:bookmarkEnd w:id="848"/>
      <w:r>
        <w:t>Overview</w:t>
      </w:r>
      <w:bookmarkEnd w:id="849"/>
      <w:bookmarkEnd w:id="850"/>
    </w:p>
    <w:p>
      <w:pPr>
        <w:pStyle w:val="Lista"/>
      </w:pPr>
      <w:r>
        <w:t>this Guide section is about the bibliography division in your XML editions</w:t>
      </w:r>
    </w:p>
    <w:p>
      <w:pPr>
        <w:pStyle w:val="Lista2"/>
      </w:pPr>
      <w:r>
        <w:t>the method for citing bibliographic references is discussed in §</w:t>
      </w:r>
      <w:r>
        <w:fldChar w:fldCharType="begin"/>
      </w:r>
      <w:r>
        <w:instrText xml:space="preserve"> REF _Ref43989849 \r \h </w:instrText>
      </w:r>
      <w:r>
        <w:fldChar w:fldCharType="separate"/>
      </w:r>
      <w:r>
        <w:t>10.4.5</w:t>
      </w:r>
      <w:r>
        <w:fldChar w:fldCharType="end"/>
      </w:r>
    </w:p>
    <w:p>
      <w:pPr>
        <w:pStyle w:val="Lista"/>
      </w:pPr>
      <w:r>
        <w:t>the project will maintain a master bibliography in Zotero</w:t>
      </w:r>
    </w:p>
    <w:p>
      <w:pPr>
        <w:pStyle w:val="Lista2"/>
      </w:pPr>
      <w:r>
        <w:t>consult the ZG about adding entries to this bibliography, and if you do not yet have access to the group Library DHARMA, ask for it</w:t>
      </w:r>
    </w:p>
    <w:p>
      <w:pPr>
        <w:pStyle w:val="Lista2"/>
      </w:pPr>
      <w:r>
        <w:t>in this system, each reference will be known by a unique internal identifier in the form of the Short Title assigned to any Zotero item</w:t>
      </w:r>
    </w:p>
    <w:p>
      <w:pPr>
        <w:pStyle w:val="Lista"/>
      </w:pPr>
      <w:r>
        <w:t>the bibliography division of an XML document in our project serves a twofold purpose</w:t>
      </w:r>
    </w:p>
    <w:p>
      <w:pPr>
        <w:pStyle w:val="Lista2"/>
      </w:pPr>
      <w:r>
        <w:t>to present what specialists of Greek and Roman epigraphy call the “epigraphic lemma”, i.e. a paragraph which explains the history of research leading up the edition encoded in your file</w:t>
      </w:r>
    </w:p>
    <w:p>
      <w:pPr>
        <w:pStyle w:val="Lista2"/>
      </w:pPr>
      <w:r>
        <w:t>to collect all bibliographic references pertaining to the inscription edited in your document and the artefact bearing it</w:t>
      </w:r>
    </w:p>
    <w:p>
      <w:pPr>
        <w:pStyle w:val="Lista"/>
      </w:pPr>
      <w:r>
        <w:t xml:space="preserve">the XML shall be created within </w:t>
      </w:r>
      <w:r>
        <w:rPr>
          <w:rStyle w:val="Code"/>
        </w:rPr>
        <w:t xml:space="preserve">&lt;div </w:t>
      </w:r>
      <w:r>
        <w:rPr>
          <w:rStyle w:val="Codeattribute"/>
        </w:rPr>
        <w:t>type</w:t>
      </w:r>
      <w:r>
        <w:rPr>
          <w:rStyle w:val="Code"/>
        </w:rPr>
        <w:t>=</w:t>
      </w:r>
      <w:r>
        <w:rPr>
          <w:rStyle w:val="Codevalue"/>
        </w:rPr>
        <w:t>"bibliography"</w:t>
      </w:r>
      <w:r>
        <w:rPr>
          <w:rStyle w:val="Code"/>
        </w:rPr>
        <w:t>&gt;</w:t>
      </w:r>
    </w:p>
    <w:p>
      <w:pPr>
        <w:pStyle w:val="Lista2"/>
      </w:pPr>
      <w:r>
        <w:t xml:space="preserve">this division is the last element within the </w:t>
      </w:r>
      <w:r>
        <w:rPr>
          <w:rStyle w:val="Code"/>
        </w:rPr>
        <w:t>&lt;body&gt;</w:t>
      </w:r>
      <w:r>
        <w:t xml:space="preserve"> of your document, appearing after the commentary</w:t>
      </w:r>
    </w:p>
    <w:p>
      <w:pPr>
        <w:pStyle w:val="Lista"/>
        <w:rPr>
          <w:rFonts w:ascii="Arial" w:hAnsi="Arial" w:cs="Arial"/>
        </w:rPr>
      </w:pPr>
      <w:r>
        <w:t>all citations in all parts of the bibliography should include page ranges only if the publication is not entirely or mostly about the text being edited</w:t>
      </w:r>
    </w:p>
    <w:p>
      <w:pPr>
        <w:pStyle w:val="Lista2"/>
        <w:rPr>
          <w:rFonts w:ascii="Arial" w:hAnsi="Arial" w:cs="Arial"/>
        </w:rPr>
      </w:pPr>
      <w:r>
        <w:t>for instance, when citing a journal article primarily concerned with the text, refer to the article as a whole and not specifically to the page range containing the edited text</w:t>
      </w:r>
    </w:p>
    <w:p>
      <w:pPr>
        <w:pStyle w:val="Cmsor3"/>
      </w:pPr>
      <w:bookmarkStart w:id="851" w:name="_hp16ctxmuxyv" w:colFirst="0" w:colLast="0"/>
      <w:bookmarkStart w:id="852" w:name="_Ref63676627"/>
      <w:bookmarkStart w:id="853" w:name="_Toc183083917"/>
      <w:bookmarkEnd w:id="851"/>
      <w:r>
        <w:t>The structured bibliography</w:t>
      </w:r>
      <w:bookmarkEnd w:id="852"/>
      <w:bookmarkEnd w:id="853"/>
    </w:p>
    <w:p>
      <w:pPr>
        <w:pStyle w:val="Lista"/>
      </w:pPr>
      <w:r>
        <w:t>the structured bibliography will be divided in our editions into two sections, a primary and a secondary bibliography</w:t>
      </w:r>
    </w:p>
    <w:p>
      <w:pPr>
        <w:pStyle w:val="Lista"/>
      </w:pPr>
      <w:r>
        <w:t>the primary bibliography shall include only independent integral editions</w:t>
      </w:r>
    </w:p>
    <w:p>
      <w:pPr>
        <w:pStyle w:val="Lista"/>
      </w:pPr>
      <w:r>
        <w:t>the secondary bibliography shall contain all other publications relevant to the inscription, such as</w:t>
      </w:r>
    </w:p>
    <w:p>
      <w:pPr>
        <w:pStyle w:val="Lista2"/>
      </w:pPr>
      <w:r>
        <w:t xml:space="preserve">re-publications of previous editions </w:t>
      </w:r>
      <w:r>
        <w:rPr>
          <w:noProof/>
        </w:rPr>
        <w:t>(</w:t>
      </w:r>
      <w:r>
        <w:t>without new insights)</w:t>
      </w:r>
    </w:p>
    <w:p>
      <w:pPr>
        <w:pStyle w:val="Lista2"/>
      </w:pPr>
      <w:r>
        <w:t xml:space="preserve">reports </w:t>
      </w:r>
      <w:r>
        <w:rPr>
          <w:noProof/>
        </w:rPr>
        <w:t>(</w:t>
      </w:r>
      <w:r>
        <w:t>ARIE, etc.)</w:t>
      </w:r>
    </w:p>
    <w:p>
      <w:pPr>
        <w:pStyle w:val="Lista2"/>
      </w:pPr>
      <w:r>
        <w:t>partial readings or translations</w:t>
      </w:r>
    </w:p>
    <w:p>
      <w:pPr>
        <w:pStyle w:val="Lista2"/>
      </w:pPr>
      <w:r>
        <w:t>descriptions/discussions of the inscription’s content, the support, specific readings, etc.</w:t>
      </w:r>
    </w:p>
    <w:p>
      <w:pPr>
        <w:pStyle w:val="Lista"/>
      </w:pPr>
      <w:r>
        <w:t xml:space="preserve">the encoding of these two bibliographies consists of the containers </w:t>
      </w:r>
      <w:r>
        <w:rPr>
          <w:rStyle w:val="Code"/>
        </w:rPr>
        <w:t xml:space="preserve">&lt;listBibl </w:t>
      </w:r>
      <w:r>
        <w:rPr>
          <w:rStyle w:val="Codeattribute"/>
        </w:rPr>
        <w:t>type</w:t>
      </w:r>
      <w:r>
        <w:rPr>
          <w:rStyle w:val="Code"/>
        </w:rPr>
        <w:t>=</w:t>
      </w:r>
      <w:r>
        <w:rPr>
          <w:rStyle w:val="Codevalue"/>
        </w:rPr>
        <w:t>"primary"</w:t>
      </w:r>
      <w:r>
        <w:rPr>
          <w:rStyle w:val="Code"/>
        </w:rPr>
        <w:t>&gt;</w:t>
      </w:r>
      <w:r>
        <w:t xml:space="preserve"> and </w:t>
      </w:r>
      <w:r>
        <w:rPr>
          <w:rStyle w:val="Code"/>
        </w:rPr>
        <w:t xml:space="preserve">&lt;listBibl </w:t>
      </w:r>
      <w:r>
        <w:rPr>
          <w:rStyle w:val="Codeattribute"/>
        </w:rPr>
        <w:t>type</w:t>
      </w:r>
      <w:r>
        <w:rPr>
          <w:rStyle w:val="Code"/>
        </w:rPr>
        <w:t>=</w:t>
      </w:r>
      <w:r>
        <w:rPr>
          <w:rStyle w:val="Codevalue"/>
        </w:rPr>
        <w:t>"secondary"</w:t>
      </w:r>
      <w:r>
        <w:rPr>
          <w:rStyle w:val="Code"/>
        </w:rPr>
        <w:t>&gt;</w:t>
      </w:r>
      <w:r>
        <w:t>,</w:t>
      </w:r>
    </w:p>
    <w:p>
      <w:pPr>
        <w:pStyle w:val="Lista2"/>
      </w:pPr>
      <w:r>
        <w:t xml:space="preserve">and within each of these, one </w:t>
      </w:r>
      <w:r>
        <w:rPr>
          <w:rStyle w:val="Code"/>
        </w:rPr>
        <w:t>&lt;bibl&gt;</w:t>
      </w:r>
      <w:r>
        <w:t xml:space="preserve"> element for each bibliographic entry, encoding a regular citation as per §</w:t>
      </w:r>
      <w:r>
        <w:fldChar w:fldCharType="begin"/>
      </w:r>
      <w:r>
        <w:instrText xml:space="preserve"> REF _Ref43989849 \w \h  \* MERGEFORMAT </w:instrText>
      </w:r>
      <w:r>
        <w:fldChar w:fldCharType="separate"/>
      </w:r>
      <w:r>
        <w:t>10.4.5</w:t>
      </w:r>
      <w:r>
        <w:fldChar w:fldCharType="end"/>
      </w:r>
    </w:p>
    <w:p>
      <w:pPr>
        <w:pStyle w:val="Lista"/>
      </w:pPr>
      <w:r>
        <w:t>if you wish to add notes to your structured bibliography, keep in mind that as per §</w:t>
      </w:r>
      <w:r>
        <w:fldChar w:fldCharType="begin"/>
      </w:r>
      <w:r>
        <w:instrText xml:space="preserve"> REF _Ref43989684 \r \h </w:instrText>
      </w:r>
      <w:r>
        <w:fldChar w:fldCharType="separate"/>
      </w:r>
      <w:r>
        <w:t>10.4.1</w:t>
      </w:r>
      <w:r>
        <w:fldChar w:fldCharType="end"/>
      </w:r>
      <w:r>
        <w:t xml:space="preserve">, a </w:t>
      </w:r>
      <w:r>
        <w:rPr>
          <w:rStyle w:val="Code"/>
        </w:rPr>
        <w:t>&lt;note&gt;</w:t>
      </w:r>
      <w:r>
        <w:t xml:space="preserve"> may only appear as the last child of a </w:t>
      </w:r>
      <w:r>
        <w:rPr>
          <w:rStyle w:val="Code"/>
        </w:rPr>
        <w:t>&lt;bibl&gt;</w:t>
      </w:r>
      <w:r>
        <w:t xml:space="preserve"> element, i.e. neither between </w:t>
      </w:r>
      <w:r>
        <w:rPr>
          <w:rStyle w:val="Code"/>
        </w:rPr>
        <w:t>&lt;bibl&gt;</w:t>
      </w:r>
      <w:r>
        <w:t xml:space="preserve"> elements, nor at a non-ultimate position within a </w:t>
      </w:r>
      <w:r>
        <w:rPr>
          <w:rStyle w:val="Code"/>
        </w:rPr>
        <w:t>&lt;bibl&gt;</w:t>
      </w:r>
      <w:r>
        <w:t xml:space="preserve"> element</w:t>
      </w:r>
    </w:p>
    <w:p>
      <w:pPr>
        <w:pStyle w:val="Lista"/>
      </w:pPr>
      <w:r>
        <w:t>these lists will be populated automatically from your metadata spreadsheets, but will require your attention on the following points:</w:t>
      </w:r>
    </w:p>
    <w:p>
      <w:pPr>
        <w:pStyle w:val="Lista2"/>
      </w:pPr>
      <w:r>
        <w:t>check them and correct where necessary</w:t>
      </w:r>
    </w:p>
    <w:p>
      <w:pPr>
        <w:pStyle w:val="Lista2"/>
      </w:pPr>
      <w:r>
        <w:t>arrange them in an alphabetical order</w:t>
      </w:r>
    </w:p>
    <w:p>
      <w:pPr>
        <w:pStyle w:val="Cmsor3"/>
      </w:pPr>
      <w:bookmarkStart w:id="854" w:name="_80cu70li1mlm" w:colFirst="0" w:colLast="0"/>
      <w:bookmarkStart w:id="855" w:name="_Ref43989610"/>
      <w:bookmarkStart w:id="856" w:name="_Toc183083918"/>
      <w:bookmarkEnd w:id="854"/>
      <w:r>
        <w:t>Bibliographic sigla</w:t>
      </w:r>
      <w:bookmarkEnd w:id="855"/>
      <w:bookmarkEnd w:id="856"/>
    </w:p>
    <w:p>
      <w:pPr>
        <w:pStyle w:val="Lista"/>
      </w:pPr>
      <w:r>
        <w:t xml:space="preserve">if your apparatus cites lemmas or readings from previous editors using </w:t>
      </w:r>
      <w:r>
        <w:rPr>
          <w:rStyle w:val="Codeattribute"/>
        </w:rPr>
        <w:t>@source</w:t>
      </w:r>
      <w:r>
        <w:t xml:space="preserve"> (as per §</w:t>
      </w:r>
      <w:r>
        <w:fldChar w:fldCharType="begin"/>
      </w:r>
      <w:r>
        <w:instrText xml:space="preserve"> REF _Ref61250887 \r \h </w:instrText>
      </w:r>
      <w:r>
        <w:fldChar w:fldCharType="separate"/>
      </w:r>
      <w:r>
        <w:t>9.1.3</w:t>
      </w:r>
      <w:r>
        <w:fldChar w:fldCharType="end"/>
      </w:r>
      <w:r>
        <w:t xml:space="preserve"> and §</w:t>
      </w:r>
      <w:r>
        <w:fldChar w:fldCharType="begin"/>
      </w:r>
      <w:r>
        <w:instrText xml:space="preserve"> REF _Ref43989425 \r \h </w:instrText>
      </w:r>
      <w:r>
        <w:fldChar w:fldCharType="separate"/>
      </w:r>
      <w:r>
        <w:t>9.1.4</w:t>
      </w:r>
      <w:r>
        <w:fldChar w:fldCharType="end"/>
      </w:r>
      <w:r>
        <w:t xml:space="preserve">),  the full citation of each of those editions in your bibliography division must include a manually encoded siglum </w:t>
      </w:r>
      <w:r>
        <w:rPr>
          <w:noProof/>
        </w:rPr>
        <w:t>(</w:t>
      </w:r>
      <w:r>
        <w:t>an abbreviation by which they will be shown in the apparatus)</w:t>
      </w:r>
    </w:p>
    <w:p>
      <w:pPr>
        <w:pStyle w:val="Lista2"/>
      </w:pPr>
      <w:r>
        <w:lastRenderedPageBreak/>
        <w:t>this applies regardless of whether the full citation is in your primary bibliography or the secondary one</w:t>
      </w:r>
    </w:p>
    <w:p>
      <w:pPr>
        <w:pStyle w:val="Lista"/>
      </w:pPr>
      <w:r>
        <w:t xml:space="preserve">encode the siglum as the attribute </w:t>
      </w:r>
      <w:r>
        <w:rPr>
          <w:rStyle w:val="Codeattribute"/>
        </w:rPr>
        <w:t>@n</w:t>
      </w:r>
      <w:r>
        <w:t xml:space="preserve"> on the relevant </w:t>
      </w:r>
      <w:r>
        <w:rPr>
          <w:rStyle w:val="Code"/>
        </w:rPr>
        <w:t>&lt;bibl&gt;</w:t>
      </w:r>
      <w:r>
        <w:t xml:space="preserve"> item</w:t>
      </w:r>
    </w:p>
    <w:p>
      <w:pPr>
        <w:pStyle w:val="Lista"/>
      </w:pPr>
      <w:r>
        <w:t>sigla should be kept as short and simple as feasible provided that they are unique within an XML document and reasonably straightforward for the reader to understand</w:t>
      </w:r>
    </w:p>
    <w:p>
      <w:pPr>
        <w:pStyle w:val="Lista2"/>
      </w:pPr>
      <w:r>
        <w:t>for the sake of clarity, letters of the English alphabet and numbers are preferred in sigla, but symbol characters and letters with diacritics may be used whenever you feel they are necessary</w:t>
      </w:r>
    </w:p>
    <w:p>
      <w:pPr>
        <w:pStyle w:val="Lista3"/>
      </w:pPr>
      <w:r>
        <w:t xml:space="preserve">except that the characters </w:t>
      </w:r>
      <w:r>
        <w:rPr>
          <w:rStyle w:val="Codetext"/>
        </w:rPr>
        <w:t>&amp;</w:t>
      </w:r>
      <w:r>
        <w:t xml:space="preserve">, </w:t>
      </w:r>
      <w:r>
        <w:rPr>
          <w:rStyle w:val="Codetext"/>
        </w:rPr>
        <w:t>&lt;</w:t>
      </w:r>
      <w:r>
        <w:t xml:space="preserve"> and </w:t>
      </w:r>
      <w:r>
        <w:rPr>
          <w:rStyle w:val="Codetext"/>
        </w:rPr>
        <w:t>&gt;</w:t>
      </w:r>
      <w:r>
        <w:t xml:space="preserve"> must be avoided to avoid error-prone situations (§</w:t>
      </w:r>
      <w:r>
        <w:fldChar w:fldCharType="begin"/>
      </w:r>
      <w:r>
        <w:instrText xml:space="preserve"> REF _Ref43978696 \r \h </w:instrText>
      </w:r>
      <w:r>
        <w:fldChar w:fldCharType="separate"/>
      </w:r>
      <w:r>
        <w:t>1.3.3</w:t>
      </w:r>
      <w:r>
        <w:fldChar w:fldCharType="end"/>
      </w:r>
      <w:r>
        <w:t>)</w:t>
      </w:r>
    </w:p>
    <w:p>
      <w:pPr>
        <w:pStyle w:val="Lista3"/>
      </w:pPr>
      <w:r>
        <w:t xml:space="preserve">the character </w:t>
      </w:r>
      <w:r>
        <w:rPr>
          <w:rStyle w:val="Codetext"/>
        </w:rPr>
        <w:t>+</w:t>
      </w:r>
      <w:r>
        <w:t xml:space="preserve"> will be transformed to “&amp;” in the display of sigla, and is recommended for the sigla of multi-author editions</w:t>
      </w:r>
    </w:p>
    <w:p>
      <w:pPr>
        <w:pStyle w:val="Lista"/>
      </w:pPr>
      <w:r>
        <w:t>here follow some guidelines for creating sigla, but feel free to deviate from these whenever you feel you have good reason to</w:t>
      </w:r>
    </w:p>
    <w:p>
      <w:pPr>
        <w:pStyle w:val="Lista2"/>
      </w:pPr>
      <w:r>
        <w:t>generally, use only the initial of the surname of the author</w:t>
      </w:r>
    </w:p>
    <w:p>
      <w:pPr>
        <w:pStyle w:val="Lista3"/>
      </w:pPr>
      <w:r>
        <w:t>e.g. “F” for “Fleet”</w:t>
      </w:r>
    </w:p>
    <w:p>
      <w:pPr>
        <w:pStyle w:val="Lista2"/>
      </w:pPr>
      <w:r>
        <w:t>for names beginning with Sh, Ch and aspirates, use only the first initial unless you find this disturbing</w:t>
      </w:r>
    </w:p>
    <w:p>
      <w:pPr>
        <w:pStyle w:val="Lista3"/>
      </w:pPr>
      <w:r>
        <w:t>e.g. “C” for “Chhabra”</w:t>
      </w:r>
    </w:p>
    <w:p>
      <w:pPr>
        <w:pStyle w:val="Lista2"/>
      </w:pPr>
      <w:r>
        <w:t>for publications with more than one author, use the initial of the surname of each author</w:t>
      </w:r>
    </w:p>
    <w:p>
      <w:pPr>
        <w:pStyle w:val="Lista3"/>
      </w:pPr>
      <w:r>
        <w:t>it is recommended that you use a + sign between these initials, which will be rendered in display as an &amp; sign</w:t>
      </w:r>
    </w:p>
    <w:p>
      <w:pPr>
        <w:pStyle w:val="Lista3"/>
      </w:pPr>
      <w:r>
        <w:t>e.g. “S+G” for “Sircar and Gai”, displayed as “S&amp;G”</w:t>
      </w:r>
    </w:p>
    <w:p>
      <w:pPr>
        <w:pStyle w:val="Lista2"/>
      </w:pPr>
      <w:r>
        <w:t>feel free to use more than one initial whenever you find this desirable</w:t>
      </w:r>
    </w:p>
    <w:p>
      <w:pPr>
        <w:pStyle w:val="Lista2"/>
      </w:pPr>
      <w:r>
        <w:t>additional initials are required (instead of optional) when this serves the purpose of disambiguation</w:t>
      </w:r>
    </w:p>
    <w:p>
      <w:pPr>
        <w:pStyle w:val="Lista3"/>
      </w:pPr>
      <w:r>
        <w:t>e.g. “DRB” and “RGB” to distinguish “Devadatta Ramakrishna Bhandarkar” from “Ramakrishna Gopal Bhandarkar”</w:t>
      </w:r>
    </w:p>
    <w:p>
      <w:pPr>
        <w:pStyle w:val="Lista3"/>
      </w:pPr>
      <w:r>
        <w:t>if initials are not sufficient for disambiguation, include part or whole of the authors’ last names in sigla, as most practicable</w:t>
      </w:r>
    </w:p>
    <w:p>
      <w:pPr>
        <w:pStyle w:val="Lista2"/>
      </w:pPr>
      <w:r>
        <w:t>should you need sigla for two or more publications of a single author (or the same combination of authors), add disambiguation to the sigla in the form of a serial number (e.g. “C1”, “C2”) or the year of publication (e.g. “C1911”, “C1913”)</w:t>
      </w:r>
    </w:p>
    <w:p>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9.4.3</w:t>
              </w:r>
            </w:fldSimple>
            <w:r>
              <w:t>.</w:t>
            </w:r>
            <w:fldSimple w:instr=" SEQ Example \* ALPHABETIC \s 3 ">
              <w:r>
                <w:rPr>
                  <w:noProof/>
                </w:rPr>
                <w:t>A</w:t>
              </w:r>
            </w:fldSimple>
            <w:r>
              <w:t>: bibliographic citation with a siglum, within the primary bibliography</w:t>
            </w:r>
          </w:p>
        </w:tc>
      </w:tr>
      <w:tr>
        <w:tc>
          <w:tcPr>
            <w:tcW w:w="5000" w:type="pct"/>
          </w:tcPr>
          <w:p>
            <w:pPr>
              <w:pStyle w:val="CodeParagraph"/>
              <w:rPr>
                <w:rStyle w:val="Code"/>
              </w:rPr>
            </w:pPr>
            <w:r>
              <w:rPr>
                <w:rStyle w:val="Code"/>
              </w:rPr>
              <w:t xml:space="preserve">&lt;bibl </w:t>
            </w:r>
            <w:r>
              <w:rPr>
                <w:rStyle w:val="Codeattribute"/>
              </w:rPr>
              <w:t>n</w:t>
            </w:r>
            <w:r>
              <w:rPr>
                <w:rStyle w:val="Code"/>
              </w:rPr>
              <w:t>=</w:t>
            </w:r>
            <w:r>
              <w:rPr>
                <w:rStyle w:val="Codevalue"/>
              </w:rPr>
              <w:t>"H"</w:t>
            </w:r>
            <w:r>
              <w:rPr>
                <w:rStyle w:val="Code"/>
              </w:rPr>
              <w:t>&gt;</w:t>
            </w:r>
          </w:p>
          <w:p>
            <w:pPr>
              <w:pStyle w:val="CodeParagraph"/>
              <w:rPr>
                <w:rStyle w:val="Code"/>
              </w:rPr>
            </w:pPr>
            <w:r>
              <w:rPr>
                <w:rStyle w:val="Code"/>
              </w:rPr>
              <w:t xml:space="preserve">  &lt;ptr </w:t>
            </w:r>
            <w:r>
              <w:rPr>
                <w:rStyle w:val="Codeattribute"/>
              </w:rPr>
              <w:t>target</w:t>
            </w:r>
            <w:r>
              <w:rPr>
                <w:rStyle w:val="Code"/>
              </w:rPr>
              <w:t>=</w:t>
            </w:r>
            <w:r>
              <w:rPr>
                <w:rStyle w:val="Codevalue"/>
              </w:rPr>
              <w:t>"bib:Hultzsch1913-1914_01"</w:t>
            </w:r>
            <w:r>
              <w:rPr>
                <w:rStyle w:val="Code"/>
              </w:rPr>
              <w:t>/&gt;</w:t>
            </w:r>
          </w:p>
          <w:p>
            <w:pPr>
              <w:pStyle w:val="CodeParagraph"/>
              <w:rPr>
                <w:rStyle w:val="Code"/>
              </w:rPr>
            </w:pPr>
            <w:r>
              <w:rPr>
                <w:rStyle w:val="Code"/>
              </w:rPr>
              <w:t xml:space="preserve">  &lt;citedRange </w:t>
            </w:r>
            <w:r>
              <w:rPr>
                <w:rStyle w:val="Codeattribute"/>
              </w:rPr>
              <w:t>unit</w:t>
            </w:r>
            <w:r>
              <w:rPr>
                <w:rStyle w:val="Code"/>
              </w:rPr>
              <w:t>=</w:t>
            </w:r>
            <w:r>
              <w:rPr>
                <w:rStyle w:val="Codevalue"/>
              </w:rPr>
              <w:t>"page"</w:t>
            </w:r>
            <w:r>
              <w:rPr>
                <w:rStyle w:val="Code"/>
              </w:rPr>
              <w:t>&gt;</w:t>
            </w:r>
            <w:r>
              <w:rPr>
                <w:rStyle w:val="Codetext"/>
              </w:rPr>
              <w:t>225-226</w:t>
            </w:r>
            <w:r>
              <w:rPr>
                <w:rStyle w:val="Code"/>
              </w:rPr>
              <w:t>&lt;/citedRange&gt;</w:t>
            </w:r>
          </w:p>
          <w:p>
            <w:pPr>
              <w:pStyle w:val="CodeParagraph"/>
              <w:rPr>
                <w:rStyle w:val="Code"/>
              </w:rPr>
            </w:pPr>
            <w:r>
              <w:rPr>
                <w:rStyle w:val="Code"/>
              </w:rPr>
              <w:t xml:space="preserve">  &lt;citedRange </w:t>
            </w:r>
            <w:r>
              <w:rPr>
                <w:rStyle w:val="Codeattribute"/>
              </w:rPr>
              <w:t>unit</w:t>
            </w:r>
            <w:r>
              <w:rPr>
                <w:rStyle w:val="Code"/>
              </w:rPr>
              <w:t>=</w:t>
            </w:r>
            <w:r>
              <w:rPr>
                <w:rStyle w:val="Codevalue"/>
              </w:rPr>
              <w:t>"item"</w:t>
            </w:r>
            <w:r>
              <w:rPr>
                <w:rStyle w:val="Code"/>
              </w:rPr>
              <w:t>&gt;</w:t>
            </w:r>
            <w:r>
              <w:rPr>
                <w:rStyle w:val="Codetext"/>
              </w:rPr>
              <w:t>B</w:t>
            </w:r>
            <w:r>
              <w:rPr>
                <w:rStyle w:val="Code"/>
              </w:rPr>
              <w:t>&lt;/citedRange&gt;</w:t>
            </w:r>
          </w:p>
          <w:p>
            <w:pPr>
              <w:pStyle w:val="CodeParagraph"/>
              <w:rPr>
                <w:rFonts w:ascii="Consolas" w:hAnsi="Consolas" w:cs="Consolas"/>
                <w:noProof/>
                <w:color w:val="002060"/>
                <w:shd w:val="clear" w:color="auto" w:fill="F2F2F2" w:themeFill="background1" w:themeFillShade="F2"/>
              </w:rPr>
            </w:pPr>
            <w:r>
              <w:rPr>
                <w:rStyle w:val="Code"/>
              </w:rPr>
              <w:t>&lt;/bibl&gt;</w:t>
            </w:r>
          </w:p>
        </w:tc>
      </w:tr>
    </w:tbl>
    <w:p>
      <w:bookmarkStart w:id="857" w:name="_mjrrg3ve8nta" w:colFirst="0" w:colLast="0"/>
      <w:bookmarkEnd w:id="857"/>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9.4.3</w:t>
              </w:r>
            </w:fldSimple>
            <w:r>
              <w:t>.</w:t>
            </w:r>
            <w:fldSimple w:instr=" SEQ Example \* ALPHABETIC \s 3 ">
              <w:r>
                <w:rPr>
                  <w:noProof/>
                </w:rPr>
                <w:t>B</w:t>
              </w:r>
            </w:fldSimple>
            <w:r>
              <w:t>: bibliographic citation of ARIE with a siglum, within the primary bibliography</w:t>
            </w:r>
          </w:p>
        </w:tc>
      </w:tr>
      <w:tr>
        <w:tc>
          <w:tcPr>
            <w:tcW w:w="5000" w:type="pct"/>
          </w:tcPr>
          <w:p>
            <w:pPr>
              <w:pStyle w:val="CodeParagraph"/>
              <w:rPr>
                <w:rStyle w:val="Code"/>
              </w:rPr>
            </w:pPr>
            <w:r>
              <w:rPr>
                <w:rStyle w:val="Code"/>
              </w:rPr>
              <w:t xml:space="preserve">&lt;bibl </w:t>
            </w:r>
            <w:r>
              <w:rPr>
                <w:rStyle w:val="Codeattribute"/>
              </w:rPr>
              <w:t>n</w:t>
            </w:r>
            <w:r>
              <w:rPr>
                <w:rStyle w:val="Code"/>
              </w:rPr>
              <w:t>="ARIE"&gt;</w:t>
            </w:r>
            <w:r>
              <w:rPr>
                <w:rStyle w:val="Code"/>
              </w:rPr>
              <w:br/>
              <w:t xml:space="preserve">  &lt;ptr </w:t>
            </w:r>
            <w:r>
              <w:rPr>
                <w:rStyle w:val="Codeattribute"/>
              </w:rPr>
              <w:t>target</w:t>
            </w:r>
            <w:r>
              <w:rPr>
                <w:rStyle w:val="Code"/>
              </w:rPr>
              <w:t>=</w:t>
            </w:r>
            <w:r>
              <w:rPr>
                <w:rStyle w:val="Codevalue"/>
              </w:rPr>
              <w:t>"bib:ARIE1904-1905"</w:t>
            </w:r>
            <w:r>
              <w:rPr>
                <w:rStyle w:val="Code"/>
              </w:rPr>
              <w:t>/&gt;</w:t>
            </w:r>
            <w:r>
              <w:rPr>
                <w:rStyle w:val="Code"/>
              </w:rPr>
              <w:br/>
              <w:t xml:space="preserve">  &lt;citedRange </w:t>
            </w:r>
            <w:r>
              <w:rPr>
                <w:rStyle w:val="Codeattribute"/>
              </w:rPr>
              <w:t>unit</w:t>
            </w:r>
            <w:r>
              <w:rPr>
                <w:rStyle w:val="Code"/>
              </w:rPr>
              <w:t>=</w:t>
            </w:r>
            <w:r>
              <w:rPr>
                <w:rStyle w:val="Codevalue"/>
              </w:rPr>
              <w:t>"page"</w:t>
            </w:r>
            <w:r>
              <w:rPr>
                <w:rStyle w:val="Code"/>
              </w:rPr>
              <w:t>&gt;</w:t>
            </w:r>
            <w:r>
              <w:rPr>
                <w:rStyle w:val="Codetext"/>
              </w:rPr>
              <w:t>33, 39</w:t>
            </w:r>
            <w:r>
              <w:rPr>
                <w:rStyle w:val="Code"/>
              </w:rPr>
              <w:t>&lt;/citedRange&gt;</w:t>
            </w:r>
            <w:r>
              <w:rPr>
                <w:rStyle w:val="Code"/>
              </w:rPr>
              <w:br/>
              <w:t xml:space="preserve">  &lt;citedRange </w:t>
            </w:r>
            <w:r>
              <w:rPr>
                <w:rStyle w:val="Codeattribute"/>
              </w:rPr>
              <w:t>unit</w:t>
            </w:r>
            <w:r>
              <w:rPr>
                <w:rStyle w:val="Code"/>
              </w:rPr>
              <w:t>=</w:t>
            </w:r>
            <w:r>
              <w:rPr>
                <w:rStyle w:val="Codevalue"/>
              </w:rPr>
              <w:t>"appendix"</w:t>
            </w:r>
            <w:r>
              <w:rPr>
                <w:rStyle w:val="Code"/>
              </w:rPr>
              <w:t>&gt;</w:t>
            </w:r>
            <w:r>
              <w:rPr>
                <w:rStyle w:val="Codetext"/>
              </w:rPr>
              <w:t>B/1905</w:t>
            </w:r>
            <w:r>
              <w:rPr>
                <w:rStyle w:val="Code"/>
              </w:rPr>
              <w:t>&lt;/citedRange&gt;</w:t>
            </w:r>
            <w:r>
              <w:rPr>
                <w:rStyle w:val="Code"/>
              </w:rPr>
              <w:br/>
              <w:t xml:space="preserve">  &lt;citedRange </w:t>
            </w:r>
            <w:r>
              <w:rPr>
                <w:rStyle w:val="Codeattribute"/>
              </w:rPr>
              <w:t>unit</w:t>
            </w:r>
            <w:r>
              <w:rPr>
                <w:rStyle w:val="Code"/>
              </w:rPr>
              <w:t>=</w:t>
            </w:r>
            <w:r>
              <w:rPr>
                <w:rStyle w:val="Codevalue"/>
              </w:rPr>
              <w:t>"item"</w:t>
            </w:r>
            <w:r>
              <w:rPr>
                <w:rStyle w:val="Code"/>
              </w:rPr>
              <w:t>&gt;</w:t>
            </w:r>
            <w:r>
              <w:rPr>
                <w:rStyle w:val="Codetext"/>
              </w:rPr>
              <w:t>56</w:t>
            </w:r>
            <w:r>
              <w:rPr>
                <w:rStyle w:val="Code"/>
              </w:rPr>
              <w:t>&lt;/citedRange&gt;</w:t>
            </w:r>
            <w:r>
              <w:rPr>
                <w:rStyle w:val="Code"/>
              </w:rPr>
              <w:br/>
              <w:t>&lt;/bibl&gt;</w:t>
            </w:r>
          </w:p>
        </w:tc>
      </w:tr>
    </w:tbl>
    <w:p>
      <w:pPr>
        <w:pStyle w:val="Cmsor3"/>
      </w:pPr>
      <w:bookmarkStart w:id="858" w:name="_Ref63676587"/>
      <w:bookmarkStart w:id="859" w:name="_Toc183083919"/>
      <w:r>
        <w:t>The epigraphic lemma</w:t>
      </w:r>
      <w:bookmarkEnd w:id="858"/>
      <w:bookmarkEnd w:id="859"/>
    </w:p>
    <w:p>
      <w:pPr>
        <w:pStyle w:val="Lista"/>
      </w:pPr>
      <w:r>
        <w:t>in addition to the structured bibliographies, you will need to create an epigraphic lemma</w:t>
      </w:r>
    </w:p>
    <w:p>
      <w:pPr>
        <w:pStyle w:val="Lista"/>
      </w:pPr>
      <w:r>
        <w:t xml:space="preserve">this shall take the form of a single </w:t>
      </w:r>
      <w:r>
        <w:rPr>
          <w:rStyle w:val="Code"/>
        </w:rPr>
        <w:t>&lt;p&gt;</w:t>
      </w:r>
      <w:r>
        <w:t xml:space="preserve"> element located within the bibliography division and before the primary bibliographic list, containing freeform discursive English text</w:t>
      </w:r>
    </w:p>
    <w:p>
      <w:pPr>
        <w:pStyle w:val="Lista2"/>
      </w:pPr>
      <w:r>
        <w:lastRenderedPageBreak/>
        <w:t xml:space="preserve">your freeform text should contain bibliographic citations </w:t>
      </w:r>
      <w:r>
        <w:rPr>
          <w:noProof/>
        </w:rPr>
        <w:t>(</w:t>
      </w:r>
      <w:r>
        <w:t>encoded as per §</w:t>
      </w:r>
      <w:r>
        <w:fldChar w:fldCharType="begin"/>
      </w:r>
      <w:r>
        <w:instrText xml:space="preserve"> REF _Ref43989849 \w \h  \* MERGEFORMAT </w:instrText>
      </w:r>
      <w:r>
        <w:fldChar w:fldCharType="separate"/>
      </w:r>
      <w:r>
        <w:t>10.4.5</w:t>
      </w:r>
      <w:r>
        <w:fldChar w:fldCharType="end"/>
      </w:r>
      <w:r>
        <w:t>) for entries pertaining to the study of the text and its translation</w:t>
      </w:r>
    </w:p>
    <w:p>
      <w:pPr>
        <w:pStyle w:val="Lista3"/>
      </w:pPr>
      <w:r>
        <w:t>these can be copied and pasted from the structured bibliography, then edited as needed and expanded with explanatory text</w:t>
      </w:r>
    </w:p>
    <w:p>
      <w:pPr>
        <w:pStyle w:val="Lista2"/>
      </w:pPr>
      <w:r>
        <w:t>notes (§</w:t>
      </w:r>
      <w:r>
        <w:fldChar w:fldCharType="begin"/>
      </w:r>
      <w:r>
        <w:instrText xml:space="preserve"> REF _Ref43989684 \r \h </w:instrText>
      </w:r>
      <w:r>
        <w:fldChar w:fldCharType="separate"/>
      </w:r>
      <w:r>
        <w:t>10.4.1</w:t>
      </w:r>
      <w:r>
        <w:fldChar w:fldCharType="end"/>
      </w:r>
      <w:r>
        <w:t xml:space="preserve">) may be used in the epigraphic lemma wherever desired, but if you wish to add a note to a particular bibliographic citation, remember to place the </w:t>
      </w:r>
      <w:r>
        <w:rPr>
          <w:rStyle w:val="Code"/>
        </w:rPr>
        <w:t>&lt;note&gt;</w:t>
      </w:r>
      <w:r>
        <w:t xml:space="preserve"> element outside, and immediately after, the </w:t>
      </w:r>
      <w:r>
        <w:rPr>
          <w:rStyle w:val="Code"/>
        </w:rPr>
        <w:t>&lt;bibl&gt;</w:t>
      </w:r>
      <w:r>
        <w:t xml:space="preserve"> element</w:t>
      </w:r>
    </w:p>
    <w:p>
      <w:pPr>
        <w:pStyle w:val="Lista"/>
      </w:pPr>
      <w:r>
        <w:t>the epigraphic lemma should mostly consist of items of the primary bibliography, but early reports, facsimiles and translations without an accompanying edition may also be mentioned here</w:t>
      </w:r>
    </w:p>
    <w:p>
      <w:pPr>
        <w:pStyle w:val="Lista"/>
      </w:pPr>
      <w:r>
        <w:t>it is recommended that you present the principal publications in ascending chronological order up to the one that most immediately precedes the present edition</w:t>
      </w:r>
    </w:p>
    <w:p>
      <w:pPr>
        <w:pStyle w:val="Lista"/>
      </w:pPr>
      <w:r>
        <w:t>each item referred to should be accompanied by brief information on why each bibliographic item is relevant and on whether it includes an edition, a facsimile or a translation of the text</w:t>
      </w:r>
    </w:p>
    <w:p>
      <w:pPr>
        <w:pStyle w:val="Lista2"/>
      </w:pPr>
      <w:r>
        <w:t>for any publication that includes visual documentation, give a full account of such documentation in the epigraphic lemma (reproduction method, print quality, missing parts, etc.)</w:t>
      </w:r>
    </w:p>
    <w:p>
      <w:pPr>
        <w:pStyle w:val="Lista"/>
      </w:pPr>
      <w:r>
        <w:t>if it is known from a publication, or if you are the author of the present edition, include a brief statement of the principal visual documentation on which an edition was based</w:t>
      </w:r>
    </w:p>
    <w:p>
      <w:pPr>
        <w:pStyle w:val="Lista"/>
      </w:pPr>
      <w:r>
        <w:t>note that you must identify the author of the present edition in the epigraphic lemma, even if no previous publication exists</w:t>
      </w:r>
    </w:p>
    <w:p>
      <w:pPr>
        <w:pStyle w:val="Lista2"/>
      </w:pPr>
      <w:r>
        <w:t xml:space="preserve">the same author must also be identified in </w:t>
      </w:r>
      <w:r>
        <w:rPr>
          <w:rStyle w:val="Code"/>
        </w:rPr>
        <w:t>&lt;respStmt&gt;</w:t>
      </w:r>
      <w:r>
        <w:t>, see §</w:t>
      </w:r>
      <w:r>
        <w:fldChar w:fldCharType="begin"/>
      </w:r>
      <w:r>
        <w:instrText xml:space="preserve"> REF _Ref43990001 \w \h  \* MERGEFORMAT </w:instrText>
      </w:r>
      <w:r>
        <w:fldChar w:fldCharType="separate"/>
      </w:r>
      <w:r>
        <w:t>11.1.2</w:t>
      </w:r>
      <w:r>
        <w:fldChar w:fldCharType="end"/>
      </w:r>
    </w:p>
    <w:p>
      <w:pPr>
        <w:pStyle w:val="Cmsor3"/>
      </w:pPr>
      <w:bookmarkStart w:id="860" w:name="_v37b3rvxgvz" w:colFirst="0" w:colLast="0"/>
      <w:bookmarkStart w:id="861" w:name="_Toc183083920"/>
      <w:bookmarkEnd w:id="860"/>
      <w:r>
        <w:t>Full markup example for the bibliography</w:t>
      </w:r>
      <w:bookmarkEnd w:id="861"/>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9.4.5</w:t>
              </w:r>
            </w:fldSimple>
            <w:r>
              <w:t>.</w:t>
            </w:r>
            <w:fldSimple w:instr=" SEQ Example \* ALPHABETIC \s 3 ">
              <w:r>
                <w:rPr>
                  <w:noProof/>
                </w:rPr>
                <w:t>A</w:t>
              </w:r>
            </w:fldSimple>
            <w:r>
              <w:t>: the bibliography division</w:t>
            </w:r>
          </w:p>
        </w:tc>
      </w:tr>
      <w:tr>
        <w:tc>
          <w:tcPr>
            <w:tcW w:w="5000" w:type="pct"/>
          </w:tcPr>
          <w:p>
            <w:pPr>
              <w:pStyle w:val="CodeParagraph"/>
            </w:pPr>
            <w:r>
              <w:rPr>
                <w:rStyle w:val="Code"/>
              </w:rPr>
              <w:t xml:space="preserve">&lt;div </w:t>
            </w:r>
            <w:r>
              <w:rPr>
                <w:rStyle w:val="Codeattribute"/>
              </w:rPr>
              <w:t>type</w:t>
            </w:r>
            <w:r>
              <w:rPr>
                <w:rStyle w:val="Code"/>
              </w:rPr>
              <w:t>=</w:t>
            </w:r>
            <w:r>
              <w:rPr>
                <w:rStyle w:val="Codevalue"/>
              </w:rPr>
              <w:t>"bibliography"</w:t>
            </w:r>
            <w:r>
              <w:rPr>
                <w:rStyle w:val="Code"/>
              </w:rPr>
              <w:t>&gt;</w:t>
            </w:r>
            <w:r>
              <w:rPr>
                <w:rStyle w:val="Codetext"/>
              </w:rPr>
              <w:br/>
              <w:t xml:space="preserve">  </w:t>
            </w:r>
            <w:r>
              <w:rPr>
                <w:rStyle w:val="Code"/>
              </w:rPr>
              <w:t>&lt;p&gt;</w:t>
            </w:r>
            <w:r>
              <w:rPr>
                <w:rStyle w:val="Codetext"/>
              </w:rPr>
              <w:t xml:space="preserve">First edited by Cohen Stuart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"bib:CohenStuart1875_01"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23</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&lt;/citedRange&gt;&lt;/bibl&gt;</w:t>
            </w:r>
            <w:r>
              <w:rPr>
                <w:rStyle w:val="Codetext"/>
              </w:rPr>
              <w:t xml:space="preserve"> with a lithographic reproduction in the accompanying volume of plates </w:t>
            </w:r>
            <w:r>
              <w:rPr>
                <w:rStyle w:val="Code"/>
              </w:rPr>
              <w:t xml:space="preserve">&lt;bibl&gt;&lt;ptr </w:t>
            </w:r>
            <w:r>
              <w:rPr>
                <w:rStyle w:val="Codeattribute"/>
              </w:rPr>
              <w:t>target</w:t>
            </w:r>
            <w:r>
              <w:rPr>
                <w:rStyle w:val="Code"/>
              </w:rPr>
              <w:t>=</w:t>
            </w:r>
            <w:r>
              <w:rPr>
                <w:rStyle w:val="Codevalue"/>
              </w:rPr>
              <w:t>"bib:Huart+Hooiberg1875_01"</w:t>
            </w:r>
            <w:r>
              <w:rPr>
                <w:rStyle w:val="Code"/>
              </w:rPr>
              <w:t>/&gt;&lt;/bibl&gt;</w:t>
            </w:r>
            <w:r>
              <w:rPr>
                <w:rStyle w:val="Codetext"/>
              </w:rPr>
              <w:t xml:space="preserve">; edited again by Boechari </w:t>
            </w:r>
            <w:r>
              <w:rPr>
                <w:rStyle w:val="Code"/>
              </w:rPr>
              <w:t xml:space="preserve">&lt;bibl </w:t>
            </w:r>
            <w:r>
              <w:rPr>
                <w:rStyle w:val="Codeattribute"/>
              </w:rPr>
              <w:t>rend</w:t>
            </w:r>
            <w:r>
              <w:rPr>
                <w:rStyle w:val="Code"/>
              </w:rPr>
              <w:t>=</w:t>
            </w:r>
            <w:r>
              <w:rPr>
                <w:rStyle w:val="Codevalue"/>
              </w:rPr>
              <w:t>"omitname"</w:t>
            </w:r>
            <w:r>
              <w:rPr>
                <w:rStyle w:val="Code"/>
              </w:rPr>
              <w:t xml:space="preserve">&gt;&lt;ptr </w:t>
            </w:r>
            <w:r>
              <w:rPr>
                <w:rStyle w:val="Codeattribute"/>
              </w:rPr>
              <w:t>target</w:t>
            </w:r>
            <w:r>
              <w:rPr>
                <w:rStyle w:val="Code"/>
              </w:rPr>
              <w:t>=</w:t>
            </w:r>
            <w:r>
              <w:rPr>
                <w:rStyle w:val="Codevalue"/>
              </w:rPr>
              <w:t>"bib:Boechari1985-1986_01"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&lt;/citedRange&gt;&lt;/bibl&gt;</w:t>
            </w:r>
            <w:r>
              <w:rPr>
                <w:rStyle w:val="Codetext"/>
              </w:rPr>
              <w:t>; re-edited here by Arlo Griffiths from the Leiden estampage of the plate.</w:t>
            </w:r>
            <w:r>
              <w:rPr>
                <w:rStyle w:val="Codetext"/>
              </w:rPr>
              <w:br/>
              <w:t xml:space="preserve">  </w:t>
            </w:r>
            <w:r>
              <w:rPr>
                <w:rStyle w:val="Code"/>
              </w:rPr>
              <w:t>&lt;/p&gt;</w:t>
            </w:r>
            <w:r>
              <w:rPr>
                <w:rStyle w:val="Codetext"/>
              </w:rPr>
              <w:br/>
              <w:t xml:space="preserve">  </w:t>
            </w:r>
            <w:r>
              <w:rPr>
                <w:rStyle w:val="Code"/>
              </w:rPr>
              <w:t xml:space="preserve">&lt;listBibl </w:t>
            </w:r>
            <w:r>
              <w:rPr>
                <w:rStyle w:val="Codeattribute"/>
              </w:rPr>
              <w:t>type</w:t>
            </w:r>
            <w:r>
              <w:rPr>
                <w:rStyle w:val="Code"/>
              </w:rPr>
              <w:t>=</w:t>
            </w:r>
            <w:r>
              <w:rPr>
                <w:rStyle w:val="Codevalue"/>
              </w:rPr>
              <w:t>"primary"</w:t>
            </w:r>
            <w:r>
              <w:rPr>
                <w:rStyle w:val="Code"/>
              </w:rPr>
              <w:t>&gt;</w:t>
            </w:r>
            <w:r>
              <w:rPr>
                <w:rStyle w:val="Codetext"/>
              </w:rPr>
              <w:br/>
              <w:t xml:space="preserve">    </w:t>
            </w:r>
            <w:r>
              <w:rPr>
                <w:rStyle w:val="Code"/>
              </w:rPr>
              <w:t xml:space="preserve">&lt;bibl </w:t>
            </w:r>
            <w:r>
              <w:rPr>
                <w:rStyle w:val="Codeattribute"/>
              </w:rPr>
              <w:t>n</w:t>
            </w:r>
            <w:r>
              <w:rPr>
                <w:rStyle w:val="Code"/>
              </w:rPr>
              <w:t>=</w:t>
            </w:r>
            <w:r>
              <w:rPr>
                <w:rStyle w:val="Codevalue"/>
              </w:rPr>
              <w:t>"B"</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"bib:Boechari1985-1986_01"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53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E.16</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"CS"</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"bib:CohenStuart1875_01"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XIII</w:t>
            </w:r>
            <w:r>
              <w:rPr>
                <w:rStyle w:val="Code"/>
              </w:rPr>
              <w:t>&lt;/citedRange&gt;</w:t>
            </w:r>
            <w:r>
              <w:rPr>
                <w:rStyle w:val="Codetext"/>
              </w:rPr>
              <w:br/>
              <w:t xml:space="preserve">    </w:t>
            </w:r>
            <w:r>
              <w:rPr>
                <w:rStyle w:val="Code"/>
              </w:rPr>
              <w:t>&lt;/bibl&gt;</w:t>
            </w:r>
            <w:r>
              <w:rPr>
                <w:rStyle w:val="Codetext"/>
              </w:rPr>
              <w:br/>
              <w:t xml:space="preserve">    </w:t>
            </w:r>
            <w:r>
              <w:rPr>
                <w:rStyle w:val="Code"/>
              </w:rPr>
              <w:t xml:space="preserve">&lt;bibl </w:t>
            </w:r>
            <w:r>
              <w:rPr>
                <w:rStyle w:val="Codeattribute"/>
              </w:rPr>
              <w:t>n</w:t>
            </w:r>
            <w:r>
              <w:rPr>
                <w:rStyle w:val="Code"/>
              </w:rPr>
              <w:t>=</w:t>
            </w:r>
            <w:r>
              <w:rPr>
                <w:rStyle w:val="Codevalue"/>
              </w:rPr>
              <w:t>"HH"</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"bib:Huart+Hooiberg1875_01"</w:t>
            </w:r>
            <w:r>
              <w:rPr>
                <w:rStyle w:val="Code"/>
              </w:rPr>
              <w:t>/&gt;</w:t>
            </w:r>
            <w:r>
              <w:rPr>
                <w:rStyle w:val="Codetext"/>
              </w:rPr>
              <w:br/>
              <w:t xml:space="preserve">    </w:t>
            </w:r>
            <w:r>
              <w:rPr>
                <w:rStyle w:val="Code"/>
              </w:rPr>
              <w:t>&lt;/bibl&gt;</w:t>
            </w:r>
            <w:r>
              <w:rPr>
                <w:rStyle w:val="Codetext"/>
              </w:rPr>
              <w:br/>
              <w:t xml:space="preserve">  </w:t>
            </w:r>
            <w:r>
              <w:rPr>
                <w:rStyle w:val="Code"/>
              </w:rPr>
              <w:t>&lt;/listBibl&gt;</w:t>
            </w:r>
            <w:r>
              <w:rPr>
                <w:rStyle w:val="Codetext"/>
              </w:rPr>
              <w:br/>
              <w:t xml:space="preserve">  </w:t>
            </w:r>
            <w:r>
              <w:rPr>
                <w:rStyle w:val="Code"/>
              </w:rPr>
              <w:t xml:space="preserve">&lt;listBibl </w:t>
            </w:r>
            <w:r>
              <w:rPr>
                <w:rStyle w:val="Codeattribute"/>
              </w:rPr>
              <w:t>type</w:t>
            </w:r>
            <w:r>
              <w:rPr>
                <w:rStyle w:val="Code"/>
              </w:rPr>
              <w:t>=</w:t>
            </w:r>
            <w:r>
              <w:rPr>
                <w:rStyle w:val="Codevalue"/>
              </w:rPr>
              <w:t>"secondary"</w:t>
            </w:r>
            <w:r>
              <w:rPr>
                <w:rStyle w:val="Code"/>
              </w:rPr>
              <w:t>&gt;</w:t>
            </w:r>
            <w:r>
              <w:rPr>
                <w:rStyle w:val="Codetext"/>
              </w:rPr>
              <w:br/>
              <w:t xml:space="preserve">    </w:t>
            </w:r>
            <w:r>
              <w:rPr>
                <w:rStyle w:val="Code"/>
              </w:rPr>
              <w:t xml:space="preserve">&lt;bibl&gt;&lt;ptr </w:t>
            </w:r>
            <w:r>
              <w:rPr>
                <w:rStyle w:val="Codeattribute"/>
              </w:rPr>
              <w:t>target</w:t>
            </w:r>
            <w:r>
              <w:rPr>
                <w:rStyle w:val="Code"/>
              </w:rPr>
              <w:t>=</w:t>
            </w:r>
            <w:r>
              <w:rPr>
                <w:rStyle w:val="Codevalue"/>
              </w:rPr>
              <w:t>"bib:NBG08_1870"</w:t>
            </w:r>
            <w:r>
              <w:rPr>
                <w:rStyle w:val="Code"/>
              </w:rPr>
              <w:t>/&gt;&lt;date&gt;</w:t>
            </w:r>
            <w:r>
              <w:rPr>
                <w:rStyle w:val="Codetext"/>
              </w:rPr>
              <w:t>1870</w:t>
            </w:r>
            <w:r>
              <w:rPr>
                <w:rStyle w:val="Code"/>
              </w:rPr>
              <w:t>&lt;/date&gt;&lt;citedRange&gt;</w:t>
            </w:r>
            <w:r>
              <w:rPr>
                <w:rStyle w:val="Codetext"/>
              </w:rPr>
              <w:t>72, 78</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"bib:Verbeek1891_01"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149-150</w:t>
            </w:r>
            <w:r>
              <w:rPr>
                <w:rStyle w:val="Code"/>
              </w:rPr>
              <w:t>&lt;/citedRange&gt;</w:t>
            </w:r>
            <w:r>
              <w:rPr>
                <w:rStyle w:val="Codetext"/>
              </w:rP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276</w:t>
            </w:r>
            <w:r>
              <w:rPr>
                <w:rStyle w:val="Code"/>
              </w:rPr>
              <w:t>&lt;/citedRange&gt;&lt;/bibl&gt;</w:t>
            </w:r>
            <w:r>
              <w:rPr>
                <w:rStyle w:val="Codetext"/>
              </w:rPr>
              <w:br/>
              <w:t xml:space="preserve">    </w:t>
            </w:r>
            <w:r>
              <w:rPr>
                <w:rStyle w:val="Code"/>
              </w:rPr>
              <w:t xml:space="preserve">&lt;bibl&gt;&lt;ptr </w:t>
            </w:r>
            <w:r>
              <w:rPr>
                <w:rStyle w:val="Codeattribute"/>
              </w:rPr>
              <w:t>target</w:t>
            </w:r>
            <w:r>
              <w:rPr>
                <w:rStyle w:val="Code"/>
              </w:rPr>
              <w:t>=</w:t>
            </w:r>
            <w:r>
              <w:rPr>
                <w:rStyle w:val="Codevalue"/>
              </w:rPr>
              <w:t>"bib:Damais1970_01"</w:t>
            </w:r>
            <w:r>
              <w:rPr>
                <w:rStyle w:val="Code"/>
              </w:rPr>
              <w:t xml:space="preserve">/&gt;&lt;citedRange </w:t>
            </w:r>
            <w:r>
              <w:rPr>
                <w:rStyle w:val="Codeattribute"/>
              </w:rPr>
              <w:t>unit</w:t>
            </w:r>
            <w:r>
              <w:rPr>
                <w:rStyle w:val="Code"/>
              </w:rPr>
              <w:t>=</w:t>
            </w:r>
            <w:r>
              <w:rPr>
                <w:rStyle w:val="Codevalue"/>
              </w:rPr>
              <w:t>"page"</w:t>
            </w:r>
            <w:r>
              <w:rPr>
                <w:rStyle w:val="Code"/>
              </w:rPr>
              <w:t>&gt;</w:t>
            </w:r>
            <w:r>
              <w:rPr>
                <w:rStyle w:val="Codetext"/>
              </w:rPr>
              <w:t>48</w:t>
            </w:r>
            <w:r>
              <w:rPr>
                <w:rStyle w:val="Code"/>
              </w:rPr>
              <w:t xml:space="preserve">&lt;/citedRange&gt;&lt;citedRange </w:t>
            </w:r>
            <w:r>
              <w:rPr>
                <w:rStyle w:val="Codeattribute"/>
              </w:rPr>
              <w:t>unit</w:t>
            </w:r>
            <w:r>
              <w:rPr>
                <w:rStyle w:val="Code"/>
              </w:rPr>
              <w:t>=</w:t>
            </w:r>
            <w:r>
              <w:rPr>
                <w:rStyle w:val="Codevalue"/>
              </w:rPr>
              <w:t>"item"</w:t>
            </w:r>
            <w:r>
              <w:rPr>
                <w:rStyle w:val="Code"/>
              </w:rPr>
              <w:t>&gt;</w:t>
            </w:r>
            <w:r>
              <w:rPr>
                <w:rStyle w:val="Codetext"/>
              </w:rPr>
              <w:t>86</w:t>
            </w:r>
            <w:r>
              <w:rPr>
                <w:rStyle w:val="Code"/>
              </w:rPr>
              <w:t xml:space="preserve">&lt;/citedRange&gt;&lt;citedRange </w:t>
            </w:r>
            <w:r>
              <w:rPr>
                <w:rStyle w:val="Codeattribute"/>
              </w:rPr>
              <w:t>unit</w:t>
            </w:r>
            <w:r>
              <w:rPr>
                <w:rStyle w:val="Code"/>
              </w:rPr>
              <w:t>=</w:t>
            </w:r>
            <w:r>
              <w:rPr>
                <w:rStyle w:val="Codevalue"/>
              </w:rPr>
              <w:t>"note"</w:t>
            </w:r>
            <w:r>
              <w:rPr>
                <w:rStyle w:val="Code"/>
              </w:rPr>
              <w:t>&gt;</w:t>
            </w:r>
            <w:r>
              <w:rPr>
                <w:rStyle w:val="Codetext"/>
              </w:rPr>
              <w:t>13</w:t>
            </w:r>
            <w:r>
              <w:rPr>
                <w:rStyle w:val="Code"/>
              </w:rPr>
              <w:t>&lt;/citedRange&gt;&lt;/bibl&gt;</w:t>
            </w:r>
          </w:p>
          <w:p>
            <w:pPr>
              <w:pStyle w:val="CodeParagraph"/>
            </w:pPr>
            <w:r>
              <w:rPr>
                <w:rStyle w:val="Codetext"/>
              </w:rPr>
              <w:t xml:space="preserve">  </w:t>
            </w:r>
            <w:r>
              <w:rPr>
                <w:rStyle w:val="Code"/>
              </w:rPr>
              <w:t>&lt;/listBibl&gt;</w:t>
            </w:r>
            <w:r>
              <w:rPr>
                <w:rStyle w:val="Codetext"/>
              </w:rPr>
              <w:br/>
            </w:r>
            <w:r>
              <w:rPr>
                <w:rStyle w:val="Code"/>
              </w:rPr>
              <w:t>&lt;/div&gt;</w:t>
            </w:r>
          </w:p>
        </w:tc>
      </w:tr>
    </w:tbl>
    <w:p/>
    <w:p>
      <w:pPr>
        <w:pStyle w:val="Cmsor1"/>
      </w:pPr>
      <w:bookmarkStart w:id="862" w:name="_s2c4wh2r29fy" w:colFirst="0" w:colLast="0"/>
      <w:bookmarkStart w:id="863" w:name="_Ref43990225"/>
      <w:bookmarkStart w:id="864" w:name="_Toc183083921"/>
      <w:bookmarkEnd w:id="862"/>
      <w:r>
        <w:lastRenderedPageBreak/>
        <w:t>Globally available markup outside the edition</w:t>
      </w:r>
      <w:bookmarkEnd w:id="863"/>
      <w:bookmarkEnd w:id="864"/>
    </w:p>
    <w:p>
      <w:pPr>
        <w:pStyle w:val="Cmsor2"/>
      </w:pPr>
      <w:bookmarkStart w:id="865" w:name="_vn3bfilgag1u" w:colFirst="0" w:colLast="0"/>
      <w:bookmarkStart w:id="866" w:name="_Ref43990337"/>
      <w:bookmarkStart w:id="867" w:name="_Toc183083922"/>
      <w:bookmarkEnd w:id="865"/>
      <w:r>
        <w:t>Editorial markup outside the edition</w:t>
      </w:r>
      <w:bookmarkEnd w:id="866"/>
      <w:bookmarkEnd w:id="867"/>
    </w:p>
    <w:p>
      <w:pPr>
        <w:pStyle w:val="Lista"/>
      </w:pPr>
      <w:r>
        <w:t xml:space="preserve">as a rule, the XML elements pertaining to the text edition </w:t>
      </w:r>
      <w:r>
        <w:rPr>
          <w:noProof/>
        </w:rPr>
        <w:t>(</w:t>
      </w:r>
      <w:r>
        <w:t>§</w:t>
      </w:r>
      <w:r>
        <w:fldChar w:fldCharType="begin"/>
      </w:r>
      <w:r>
        <w:instrText xml:space="preserve"> REF _Ref43978632 \r \h  \* MERGEFORMAT </w:instrText>
      </w:r>
      <w:r>
        <w:fldChar w:fldCharType="separate"/>
      </w:r>
      <w:r>
        <w:t>2</w:t>
      </w:r>
      <w:r>
        <w:fldChar w:fldCharType="end"/>
      </w:r>
      <w:r>
        <w:t xml:space="preserve"> to §</w:t>
      </w:r>
      <w:r>
        <w:fldChar w:fldCharType="begin"/>
      </w:r>
      <w:r>
        <w:instrText xml:space="preserve"> REF _Ref43978756 \r \h  \* MERGEFORMAT </w:instrText>
      </w:r>
      <w:r>
        <w:fldChar w:fldCharType="separate"/>
      </w:r>
      <w:r>
        <w:t>6.4</w:t>
      </w:r>
      <w:r>
        <w:fldChar w:fldCharType="end"/>
      </w:r>
      <w:r>
        <w:t>) should be avoided outside the edition division of your XML file, except as explicitly endorsed in the following sections of §</w:t>
      </w:r>
      <w:r>
        <w:fldChar w:fldCharType="begin"/>
      </w:r>
      <w:r>
        <w:instrText xml:space="preserve"> REF _Ref43990225 \w \h  \* MERGEFORMAT </w:instrText>
      </w:r>
      <w:r>
        <w:fldChar w:fldCharType="separate"/>
      </w:r>
      <w:r>
        <w:t>10</w:t>
      </w:r>
      <w:r>
        <w:fldChar w:fldCharType="end"/>
      </w:r>
      <w:r>
        <w:t xml:space="preserve"> and, for specific divisions of the XML file </w:t>
      </w:r>
      <w:r>
        <w:rPr>
          <w:noProof/>
        </w:rPr>
        <w:t>(</w:t>
      </w:r>
      <w:r>
        <w:t>viz. the apparatus and the translation), in the relevant sections of §</w:t>
      </w:r>
      <w:r>
        <w:fldChar w:fldCharType="begin"/>
      </w:r>
      <w:r>
        <w:instrText xml:space="preserve"> REF _Ref183087700 \r \h </w:instrText>
      </w:r>
      <w:r>
        <w:fldChar w:fldCharType="separate"/>
      </w:r>
      <w:r>
        <w:t>9</w:t>
      </w:r>
      <w:r>
        <w:fldChar w:fldCharType="end"/>
      </w:r>
    </w:p>
    <w:p>
      <w:pPr>
        <w:pStyle w:val="Lista"/>
      </w:pPr>
      <w:r>
        <w:t>when citing something from the text edited in your file or from another text, it is generally recommended that you omit editorial markup from that citation</w:t>
      </w:r>
    </w:p>
    <w:p>
      <w:pPr>
        <w:pStyle w:val="Lista"/>
      </w:pPr>
      <w:r>
        <w:t>however, sometimes you may deem it essential to cite a diplomatic reading with all its intricacies, particularly</w:t>
      </w:r>
    </w:p>
    <w:p>
      <w:pPr>
        <w:pStyle w:val="Lista2"/>
      </w:pPr>
      <w:r>
        <w:t>in a note or commentary section discussing the editorial difficulties connected to a reading, or</w:t>
      </w:r>
    </w:p>
    <w:p>
      <w:pPr>
        <w:pStyle w:val="Lista2"/>
      </w:pPr>
      <w:r>
        <w:t xml:space="preserve">in a translation when replicating an unintelligible stretch of text </w:t>
      </w:r>
      <w:r>
        <w:rPr>
          <w:noProof/>
        </w:rPr>
        <w:t>(</w:t>
      </w:r>
      <w:r>
        <w:t>§</w:t>
      </w:r>
      <w:r>
        <w:fldChar w:fldCharType="begin"/>
      </w:r>
      <w:r>
        <w:instrText xml:space="preserve"> REF _Ref43990112 \w \h  \* MERGEFORMAT </w:instrText>
      </w:r>
      <w:r>
        <w:fldChar w:fldCharType="separate"/>
      </w:r>
      <w:r>
        <w:t>9.2.5.5</w:t>
      </w:r>
      <w:r>
        <w:fldChar w:fldCharType="end"/>
      </w:r>
      <w:r>
        <w:t>),</w:t>
      </w:r>
    </w:p>
    <w:p>
      <w:pPr>
        <w:pStyle w:val="Lista"/>
      </w:pPr>
      <w:r>
        <w:t xml:space="preserve">in such cases, you may use the following elements of editorial markup outside the edition division, limited to features whose replication is deemed essential in the context </w:t>
      </w:r>
      <w:r>
        <w:rPr>
          <w:noProof/>
        </w:rPr>
        <w:t>(</w:t>
      </w:r>
      <w:r>
        <w:t>i.e. without an obligation to replicate all editorial markup)</w:t>
      </w:r>
    </w:p>
    <w:p>
      <w:pPr>
        <w:pStyle w:val="Lista2"/>
      </w:pPr>
      <w:r>
        <w:t xml:space="preserve">empty elements representing transition points </w:t>
      </w:r>
      <w:r>
        <w:rPr>
          <w:noProof/>
        </w:rPr>
        <w:t>(</w:t>
      </w:r>
      <w:r>
        <w:rPr>
          <w:rStyle w:val="Code"/>
        </w:rPr>
        <w:t>&lt;lb/&gt;</w:t>
      </w:r>
      <w:r>
        <w:t xml:space="preserve">, </w:t>
      </w:r>
      <w:r>
        <w:rPr>
          <w:rStyle w:val="Code"/>
        </w:rPr>
        <w:t>&lt;pb/&gt;</w:t>
      </w:r>
      <w:r>
        <w:t xml:space="preserve"> and </w:t>
      </w:r>
      <w:r>
        <w:rPr>
          <w:rStyle w:val="Code"/>
        </w:rPr>
        <w:t>&lt;milestone/&gt;</w:t>
      </w:r>
      <w:r>
        <w:t xml:space="preserve"> of any kind; §</w:t>
      </w:r>
      <w:r>
        <w:fldChar w:fldCharType="begin"/>
      </w:r>
      <w:r>
        <w:instrText xml:space="preserve"> REF _Ref182923700 \r \h </w:instrText>
      </w:r>
      <w:r>
        <w:fldChar w:fldCharType="separate"/>
      </w:r>
      <w:r>
        <w:t>3.3</w:t>
      </w:r>
      <w:r>
        <w:fldChar w:fldCharType="end"/>
      </w:r>
      <w:r>
        <w:t>)</w:t>
      </w:r>
    </w:p>
    <w:p>
      <w:pPr>
        <w:pStyle w:val="Lista3"/>
      </w:pPr>
      <w:r>
        <w:t>to reduce code clutter, feel free to remove all attributes from these elements</w:t>
      </w:r>
    </w:p>
    <w:p>
      <w:pPr>
        <w:pStyle w:val="Lista2"/>
      </w:pPr>
      <w:r>
        <w:t xml:space="preserve">any markup pertaining to the originally inscribed text </w:t>
      </w:r>
      <w:r>
        <w:rPr>
          <w:noProof/>
        </w:rPr>
        <w:t>(</w:t>
      </w:r>
      <w:r>
        <w:t>§</w:t>
      </w:r>
      <w:r>
        <w:fldChar w:fldCharType="begin"/>
      </w:r>
      <w:r>
        <w:instrText xml:space="preserve"> REF _Ref43990458 \r \h  \* MERGEFORMAT </w:instrText>
      </w:r>
      <w:r>
        <w:fldChar w:fldCharType="separate"/>
      </w:r>
      <w:r>
        <w:t>3.7</w:t>
      </w:r>
      <w:r>
        <w:fldChar w:fldCharType="end"/>
      </w:r>
      <w:r>
        <w:t>)</w:t>
      </w:r>
    </w:p>
    <w:p>
      <w:pPr>
        <w:pStyle w:val="Lista2"/>
      </w:pPr>
      <w:r>
        <w:t xml:space="preserve">any markup pertaining to physical condition and reading difficulties </w:t>
      </w:r>
      <w:r>
        <w:rPr>
          <w:noProof/>
        </w:rPr>
        <w:t>(</w:t>
      </w:r>
      <w:r>
        <w:t>§</w:t>
      </w:r>
      <w:r>
        <w:fldChar w:fldCharType="begin"/>
      </w:r>
      <w:r>
        <w:instrText xml:space="preserve"> REF _Ref43988752 \r \h  \* MERGEFORMAT </w:instrText>
      </w:r>
      <w:r>
        <w:fldChar w:fldCharType="separate"/>
      </w:r>
      <w:r>
        <w:t>5</w:t>
      </w:r>
      <w:r>
        <w:fldChar w:fldCharType="end"/>
      </w:r>
      <w:r>
        <w:t>)</w:t>
      </w:r>
    </w:p>
    <w:p>
      <w:pPr>
        <w:pStyle w:val="Lista2"/>
      </w:pPr>
      <w:r>
        <w:t xml:space="preserve">any markup pertaining to modern editorial intervention </w:t>
      </w:r>
      <w:r>
        <w:rPr>
          <w:noProof/>
        </w:rPr>
        <w:t>(</w:t>
      </w:r>
      <w:r>
        <w:t>§</w:t>
      </w:r>
      <w:r>
        <w:fldChar w:fldCharType="begin"/>
      </w:r>
      <w:r>
        <w:instrText xml:space="preserve"> REF _Ref43978565 \r \h  \* MERGEFORMAT </w:instrText>
      </w:r>
      <w:r>
        <w:fldChar w:fldCharType="separate"/>
      </w:r>
      <w:r>
        <w:t>5.5</w:t>
      </w:r>
      <w:r>
        <w:fldChar w:fldCharType="end"/>
      </w:r>
      <w:r>
        <w:t>)</w:t>
      </w:r>
    </w:p>
    <w:p>
      <w:pPr>
        <w:pStyle w:val="Lista2"/>
      </w:pPr>
      <w:r>
        <w:t xml:space="preserve">any markup pertaining to visual features </w:t>
      </w:r>
      <w:r>
        <w:rPr>
          <w:noProof/>
        </w:rPr>
        <w:t>(</w:t>
      </w:r>
      <w:r>
        <w:t>§</w:t>
      </w:r>
      <w:r>
        <w:fldChar w:fldCharType="begin"/>
      </w:r>
      <w:r>
        <w:instrText xml:space="preserve"> REF _Ref43990481 \r \h  \* MERGEFORMAT </w:instrText>
      </w:r>
      <w:r>
        <w:fldChar w:fldCharType="separate"/>
      </w:r>
      <w:r>
        <w:t>7.5</w:t>
      </w:r>
      <w:r>
        <w:fldChar w:fldCharType="end"/>
      </w:r>
      <w:r>
        <w:t>)</w:t>
      </w:r>
    </w:p>
    <w:p>
      <w:pPr>
        <w:pStyle w:val="Lista"/>
      </w:pPr>
      <w:r>
        <w:t>when citing primary text with editorial markup as above, keep in mind that</w:t>
      </w:r>
    </w:p>
    <w:p>
      <w:pPr>
        <w:pStyle w:val="Lista2"/>
      </w:pPr>
      <w:r>
        <w:t xml:space="preserve">tags for block-level containers </w:t>
      </w:r>
      <w:r>
        <w:rPr>
          <w:noProof/>
        </w:rPr>
        <w:t>(</w:t>
      </w:r>
      <w:r>
        <w:rPr>
          <w:rStyle w:val="Code"/>
        </w:rPr>
        <w:t>&lt;p&gt;</w:t>
      </w:r>
      <w:r>
        <w:t xml:space="preserve">, </w:t>
      </w:r>
      <w:r>
        <w:rPr>
          <w:rStyle w:val="Code"/>
        </w:rPr>
        <w:t>&lt;ab&gt;</w:t>
      </w:r>
      <w:r>
        <w:t xml:space="preserve">, </w:t>
      </w:r>
      <w:r>
        <w:rPr>
          <w:rStyle w:val="Code"/>
        </w:rPr>
        <w:t>&lt;lg&gt;</w:t>
      </w:r>
      <w:r>
        <w:t xml:space="preserve"> and </w:t>
      </w:r>
      <w:r>
        <w:rPr>
          <w:rStyle w:val="Code"/>
        </w:rPr>
        <w:t>&lt;l&gt;</w:t>
      </w:r>
      <w:r>
        <w:t>) must not be included in citations</w:t>
      </w:r>
    </w:p>
    <w:p>
      <w:pPr>
        <w:pStyle w:val="Lista2"/>
      </w:pPr>
      <w:r>
        <w:t xml:space="preserve">foreign-language citations within a stretch of modern-language text must always be tagged as </w:t>
      </w:r>
      <w:r>
        <w:rPr>
          <w:rStyle w:val="Code"/>
        </w:rPr>
        <w:t>&lt;foreign&gt;</w:t>
      </w:r>
      <w:r>
        <w:t xml:space="preserve"> </w:t>
      </w:r>
      <w:r>
        <w:rPr>
          <w:noProof/>
        </w:rPr>
        <w:t>(</w:t>
      </w:r>
      <w:r>
        <w:t>§</w:t>
      </w:r>
      <w:r>
        <w:fldChar w:fldCharType="begin"/>
      </w:r>
      <w:r>
        <w:instrText xml:space="preserve"> REF _Ref43986658 \w \h  \* MERGEFORMAT </w:instrText>
      </w:r>
      <w:r>
        <w:fldChar w:fldCharType="separate"/>
      </w:r>
      <w:r>
        <w:t>10.3.3</w:t>
      </w:r>
      <w:r>
        <w:fldChar w:fldCharType="end"/>
      </w:r>
      <w:r>
        <w:t>), so all markup pertaining to the citation must be within these tags</w:t>
      </w:r>
    </w:p>
    <w:p>
      <w:pPr>
        <w:pStyle w:val="Lista2"/>
      </w:pPr>
      <w:r>
        <w:t>XML elements must always have a start-tag and an end-tag, so when copying and pasting from your edition, make sure that these tags are present in your citation even if one end of the segment tagged in your edition is outside the copied string, i.e.</w:t>
      </w:r>
    </w:p>
    <w:p>
      <w:pPr>
        <w:pStyle w:val="Lista3"/>
      </w:pPr>
      <w:r>
        <w:t>add the start-tag for retained markup commencing before and ending inside your citation</w:t>
      </w:r>
    </w:p>
    <w:p>
      <w:pPr>
        <w:pStyle w:val="Lista3"/>
      </w:pPr>
      <w:r>
        <w:t>add the end-tag for retained markup commencing inside your citation and ending after it</w:t>
      </w:r>
    </w:p>
    <w:p>
      <w:pPr>
        <w:pStyle w:val="Lista3"/>
      </w:pPr>
      <w:r>
        <w:t>add start and end-tags for a citation snipped from within a longer stretch of phrase-level markup</w:t>
      </w:r>
    </w:p>
    <w:p>
      <w:pPr>
        <w:pStyle w:val="Cmsor2"/>
      </w:pPr>
      <w:bookmarkStart w:id="868" w:name="_a0ie3m4iw2wx" w:colFirst="0" w:colLast="0"/>
      <w:bookmarkStart w:id="869" w:name="_Toc183083923"/>
      <w:bookmarkEnd w:id="868"/>
      <w:r>
        <w:t>Formatting</w:t>
      </w:r>
      <w:bookmarkEnd w:id="869"/>
    </w:p>
    <w:p>
      <w:pPr>
        <w:pStyle w:val="Cmsor3"/>
      </w:pPr>
      <w:bookmarkStart w:id="870" w:name="_79u3x92o5v7r" w:colFirst="0" w:colLast="0"/>
      <w:bookmarkStart w:id="871" w:name="_Toc183083924"/>
      <w:bookmarkEnd w:id="870"/>
      <w:r>
        <w:t>Character formatting</w:t>
      </w:r>
      <w:bookmarkEnd w:id="871"/>
    </w:p>
    <w:p>
      <w:pPr>
        <w:pStyle w:val="Lista"/>
      </w:pPr>
      <w:r>
        <w:t xml:space="preserve">given the principle of conceptual markup </w:t>
      </w:r>
      <w:r>
        <w:rPr>
          <w:noProof/>
        </w:rPr>
        <w:t>(</w:t>
      </w:r>
      <w:r>
        <w:t>§</w:t>
      </w:r>
      <w:r>
        <w:fldChar w:fldCharType="begin"/>
      </w:r>
      <w:r>
        <w:instrText xml:space="preserve"> REF _Ref43990537 \r \h  \* MERGEFORMAT </w:instrText>
      </w:r>
      <w:r>
        <w:fldChar w:fldCharType="separate"/>
      </w:r>
      <w:r>
        <w:t>1.3.4</w:t>
      </w:r>
      <w:r>
        <w:fldChar w:fldCharType="end"/>
      </w:r>
      <w:r>
        <w:t>), it will not normally be necessary for you to apply character formatting as such: all essential formatting will be handled globally through external stylesheets and governed by the XML tags you create,</w:t>
      </w:r>
    </w:p>
    <w:p>
      <w:pPr>
        <w:pStyle w:val="Lista2"/>
      </w:pPr>
      <w:r>
        <w:t xml:space="preserve">so for instance instead of italicising foreign words and titles, you tag them as </w:t>
      </w:r>
      <w:r>
        <w:rPr>
          <w:rStyle w:val="Code"/>
        </w:rPr>
        <w:t>&lt;foreign&gt;</w:t>
      </w:r>
      <w:r>
        <w:rPr>
          <w:rStyle w:val="Lbjegyzet-hivatkozs"/>
        </w:rPr>
        <w:footnoteReference w:id="56"/>
      </w:r>
      <w:r>
        <w:t xml:space="preserve"> or </w:t>
      </w:r>
      <w:r>
        <w:rPr>
          <w:rStyle w:val="Code"/>
        </w:rPr>
        <w:t>&lt;title&gt;</w:t>
      </w:r>
      <w:r>
        <w:t xml:space="preserve"> respectively</w:t>
      </w:r>
    </w:p>
    <w:p>
      <w:pPr>
        <w:pStyle w:val="Lista"/>
      </w:pPr>
      <w:r>
        <w:t>that said, you may occasionally find it useful to encode simple formatting instructions without any specific semantic classification</w:t>
      </w:r>
    </w:p>
    <w:p>
      <w:pPr>
        <w:pStyle w:val="Lista"/>
      </w:pPr>
      <w:r>
        <w:t>for this purpose, only outside the edition</w:t>
      </w:r>
      <w:r>
        <w:rPr>
          <w:rStyle w:val="Lbjegyzet-hivatkozs"/>
        </w:rPr>
        <w:footnoteReference w:id="57"/>
      </w:r>
      <w:r>
        <w:t xml:space="preserve"> and mainly within the commentary division, you may use the element </w:t>
      </w:r>
      <w:r>
        <w:rPr>
          <w:rStyle w:val="Code"/>
        </w:rPr>
        <w:t>&lt;hi&gt;</w:t>
      </w:r>
      <w:r>
        <w:t xml:space="preserve"> </w:t>
      </w:r>
      <w:r>
        <w:rPr>
          <w:noProof/>
        </w:rPr>
        <w:t>(</w:t>
      </w:r>
      <w:r>
        <w:t xml:space="preserve">signifying typographic highlighting) with the attribute </w:t>
      </w:r>
      <w:r>
        <w:rPr>
          <w:rStyle w:val="Codeattribute"/>
        </w:rPr>
        <w:t>@rend</w:t>
      </w:r>
      <w:r>
        <w:t xml:space="preserve"> taking on one of the following values:</w:t>
      </w:r>
    </w:p>
    <w:p>
      <w:pPr>
        <w:pStyle w:val="Lista2"/>
      </w:pPr>
      <w:r>
        <w:rPr>
          <w:rStyle w:val="Codevalue"/>
        </w:rPr>
        <w:lastRenderedPageBreak/>
        <w:t>"italic"</w:t>
      </w:r>
    </w:p>
    <w:p>
      <w:pPr>
        <w:pStyle w:val="Lista2"/>
      </w:pPr>
      <w:r>
        <w:rPr>
          <w:rStyle w:val="Codevalue"/>
        </w:rPr>
        <w:t>"bold"</w:t>
      </w:r>
    </w:p>
    <w:p>
      <w:pPr>
        <w:pStyle w:val="Lista2"/>
      </w:pPr>
      <w:r>
        <w:rPr>
          <w:rStyle w:val="Codevalue"/>
        </w:rPr>
        <w:t>"subscript"</w:t>
      </w:r>
    </w:p>
    <w:p>
      <w:pPr>
        <w:pStyle w:val="Lista2"/>
      </w:pPr>
      <w:r>
        <w:rPr>
          <w:rStyle w:val="Codevalue"/>
        </w:rPr>
        <w:t>"superscript"</w:t>
      </w:r>
    </w:p>
    <w:p>
      <w:pPr>
        <w:pStyle w:val="Lista"/>
      </w:pPr>
      <w:r>
        <w:t xml:space="preserve">in addition to the above, the use of </w:t>
      </w:r>
      <w:r>
        <w:rPr>
          <w:rStyle w:val="Code"/>
        </w:rPr>
        <w:t xml:space="preserve">&lt;hi </w:t>
      </w:r>
      <w:r>
        <w:rPr>
          <w:rStyle w:val="Codeattribute"/>
        </w:rPr>
        <w:t>rend</w:t>
      </w:r>
      <w:r>
        <w:rPr>
          <w:rStyle w:val="Code"/>
        </w:rPr>
        <w:t>=</w:t>
      </w:r>
      <w:r>
        <w:rPr>
          <w:rStyle w:val="Codevalue"/>
        </w:rPr>
        <w:t>"grantha"</w:t>
      </w:r>
      <w:r>
        <w:rPr>
          <w:rStyle w:val="Code"/>
        </w:rPr>
        <w:t>&gt;</w:t>
      </w:r>
      <w:r>
        <w:t xml:space="preserve"> is permitted outside the edition in text cited from the inscription </w:t>
      </w:r>
      <w:r>
        <w:rPr>
          <w:noProof/>
        </w:rPr>
        <w:t>(</w:t>
      </w:r>
      <w:r>
        <w:t>or another primary text), for the purpose of highlighting characters originally written in Grantha</w:t>
      </w:r>
    </w:p>
    <w:p>
      <w:pPr>
        <w:pStyle w:val="Lista2"/>
      </w:pPr>
      <w:r>
        <w:t xml:space="preserve">note that this does not replace the </w:t>
      </w:r>
      <w:r>
        <w:rPr>
          <w:rStyle w:val="Code"/>
        </w:rPr>
        <w:t>&lt;foreign&gt;</w:t>
      </w:r>
      <w:r>
        <w:t xml:space="preserve"> tag </w:t>
      </w:r>
      <w:r>
        <w:rPr>
          <w:noProof/>
        </w:rPr>
        <w:t>(</w:t>
      </w:r>
      <w:r>
        <w:t>§</w:t>
      </w:r>
      <w:r>
        <w:fldChar w:fldCharType="begin"/>
      </w:r>
      <w:r>
        <w:instrText xml:space="preserve"> REF _Ref43986658 \w \h  \* MERGEFORMAT </w:instrText>
      </w:r>
      <w:r>
        <w:fldChar w:fldCharType="separate"/>
      </w:r>
      <w:r>
        <w:t>10.3.3</w:t>
      </w:r>
      <w:r>
        <w:fldChar w:fldCharType="end"/>
      </w:r>
      <w:r>
        <w:t>) required for such text outside the edition</w:t>
      </w:r>
    </w:p>
    <w:p>
      <w:pPr>
        <w:pStyle w:val="Cmsor3"/>
      </w:pPr>
      <w:bookmarkStart w:id="872" w:name="_w8m7jrrw5g8k" w:colFirst="0" w:colLast="0"/>
      <w:bookmarkStart w:id="873" w:name="_Ref56419954"/>
      <w:bookmarkStart w:id="874" w:name="_Toc183083925"/>
      <w:bookmarkEnd w:id="872"/>
      <w:r>
        <w:t>Lists</w:t>
      </w:r>
      <w:bookmarkEnd w:id="873"/>
      <w:bookmarkEnd w:id="874"/>
    </w:p>
    <w:p>
      <w:pPr>
        <w:pStyle w:val="Lista"/>
      </w:pPr>
      <w:r>
        <w:t xml:space="preserve">should you need to format some text as a structured list, the following markup  may be used at any point where a </w:t>
      </w:r>
      <w:r>
        <w:rPr>
          <w:rStyle w:val="Code"/>
        </w:rPr>
        <w:t>&lt;p&gt;</w:t>
      </w:r>
      <w:r>
        <w:t xml:space="preserve"> element is present, particularly in the commentary, translation or certain parts of the TEI header such as the hand description (§</w:t>
      </w:r>
      <w:r>
        <w:fldChar w:fldCharType="begin"/>
      </w:r>
      <w:r>
        <w:instrText xml:space="preserve"> REF _Ref43987455 \r \h </w:instrText>
      </w:r>
      <w:r>
        <w:fldChar w:fldCharType="separate"/>
      </w:r>
      <w:r>
        <w:t>11.2.1</w:t>
      </w:r>
      <w:r>
        <w:fldChar w:fldCharType="end"/>
      </w:r>
      <w:r>
        <w:t>)</w:t>
      </w:r>
    </w:p>
    <w:p>
      <w:pPr>
        <w:pStyle w:val="Lista2"/>
      </w:pPr>
      <w:r>
        <w:t>special considerations for the use of lists in the edition division are given in §</w:t>
      </w:r>
      <w:r>
        <w:fldChar w:fldCharType="begin"/>
      </w:r>
      <w:r>
        <w:instrText xml:space="preserve"> REF _Ref168563127 \r \h </w:instrText>
      </w:r>
      <w:r>
        <w:fldChar w:fldCharType="separate"/>
      </w:r>
      <w:r>
        <w:t>2.6</w:t>
      </w:r>
      <w:r>
        <w:fldChar w:fldCharType="end"/>
      </w:r>
    </w:p>
    <w:p>
      <w:pPr>
        <w:pStyle w:val="Lista"/>
      </w:pPr>
      <w:r>
        <w:t xml:space="preserve">within the </w:t>
      </w:r>
      <w:r>
        <w:rPr>
          <w:rStyle w:val="Code"/>
        </w:rPr>
        <w:t>&lt;p&gt;</w:t>
      </w:r>
      <w:r>
        <w:t xml:space="preserve"> element enclosing your text, create the container </w:t>
      </w:r>
      <w:r>
        <w:rPr>
          <w:rStyle w:val="Code"/>
        </w:rPr>
        <w:t>&lt;list&gt;</w:t>
      </w:r>
      <w:r>
        <w:t xml:space="preserve"> without any attributes to produce a plain list </w:t>
      </w:r>
      <w:r>
        <w:rPr>
          <w:noProof/>
        </w:rPr>
        <w:t>(</w:t>
      </w:r>
      <w:r>
        <w:t>displayed with each item in a new line and indented)</w:t>
      </w:r>
    </w:p>
    <w:p>
      <w:pPr>
        <w:pStyle w:val="Lista2"/>
      </w:pPr>
      <w:r>
        <w:t xml:space="preserve">within </w:t>
      </w:r>
      <w:r>
        <w:rPr>
          <w:rStyle w:val="Code"/>
        </w:rPr>
        <w:t>&lt;list&gt;</w:t>
      </w:r>
      <w:r>
        <w:t xml:space="preserve">, create an </w:t>
      </w:r>
      <w:r>
        <w:rPr>
          <w:rStyle w:val="Code"/>
        </w:rPr>
        <w:t>&lt;item&gt;</w:t>
      </w:r>
      <w:r>
        <w:t xml:space="preserve"> element as a container for each list item</w:t>
      </w:r>
    </w:p>
    <w:p>
      <w:pPr>
        <w:pStyle w:val="Lista"/>
      </w:pPr>
      <w:r>
        <w:t>at present, in addition to the plain list described above, we permit (and can display) the following list variations</w:t>
      </w:r>
    </w:p>
    <w:p>
      <w:pPr>
        <w:pStyle w:val="Lista2"/>
      </w:pPr>
      <w:r>
        <w:t xml:space="preserve">to create a bulleted list, add </w:t>
      </w:r>
      <w:r>
        <w:rPr>
          <w:rStyle w:val="Codeattribute"/>
        </w:rPr>
        <w:t>@rend</w:t>
      </w:r>
      <w:r>
        <w:rPr>
          <w:rStyle w:val="Codetext"/>
        </w:rPr>
        <w:t>=</w:t>
      </w:r>
      <w:r>
        <w:rPr>
          <w:rStyle w:val="Codevalue"/>
        </w:rPr>
        <w:t>"bulleted"</w:t>
      </w:r>
      <w:r>
        <w:t xml:space="preserve"> to the </w:t>
      </w:r>
      <w:r>
        <w:rPr>
          <w:rStyle w:val="Code"/>
        </w:rPr>
        <w:t>&lt;list&gt;</w:t>
      </w:r>
      <w:r>
        <w:t xml:space="preserve"> element</w:t>
      </w:r>
    </w:p>
    <w:p>
      <w:pPr>
        <w:pStyle w:val="Lista2"/>
      </w:pPr>
      <w:r>
        <w:t xml:space="preserve">to create an auto-numbered list, add </w:t>
      </w:r>
      <w:r>
        <w:rPr>
          <w:rStyle w:val="Codeattribute"/>
        </w:rPr>
        <w:t>@rend</w:t>
      </w:r>
      <w:r>
        <w:rPr>
          <w:rStyle w:val="Codetext"/>
        </w:rPr>
        <w:t>=</w:t>
      </w:r>
      <w:r>
        <w:rPr>
          <w:rStyle w:val="Codevalue"/>
        </w:rPr>
        <w:t>"numbered"</w:t>
      </w:r>
      <w:r>
        <w:t xml:space="preserve"> to the </w:t>
      </w:r>
      <w:r>
        <w:rPr>
          <w:rStyle w:val="Code"/>
        </w:rPr>
        <w:t>&lt;list&gt;</w:t>
      </w:r>
      <w:r>
        <w:t xml:space="preserve"> element</w:t>
      </w:r>
    </w:p>
    <w:p>
      <w:pPr>
        <w:pStyle w:val="Lista2"/>
      </w:pPr>
      <w:r>
        <w:t xml:space="preserve">to create a list with headwords and descriptions (short headwords displayed in bold, each followed by a description or definition displayed in plain face and with a hanging indent), wrap each item in the element </w:t>
      </w:r>
      <w:r>
        <w:rPr>
          <w:rStyle w:val="Code"/>
        </w:rPr>
        <w:t>&lt;label&gt;</w:t>
      </w:r>
      <w:r>
        <w:t xml:space="preserve"> and each description in the element </w:t>
      </w:r>
      <w:r>
        <w:rPr>
          <w:rStyle w:val="Code"/>
        </w:rPr>
        <w:t>&lt;item&gt;</w:t>
      </w:r>
      <w:r>
        <w:t xml:space="preserve">, populating your </w:t>
      </w:r>
      <w:r>
        <w:rPr>
          <w:rStyle w:val="Code"/>
        </w:rPr>
        <w:t>&lt;list&gt;</w:t>
      </w:r>
      <w:r>
        <w:t xml:space="preserve"> container with an alternating sequence of these two elements</w:t>
      </w:r>
    </w:p>
    <w:p>
      <w:pPr>
        <w:pStyle w:val="Lista"/>
      </w:pPr>
      <w:r>
        <w:t xml:space="preserve">to create a multi-level list, </w:t>
      </w:r>
      <w:r>
        <w:rPr>
          <w:rStyle w:val="Code"/>
        </w:rPr>
        <w:t>&lt;list&gt;</w:t>
      </w:r>
      <w:r>
        <w:t xml:space="preserve"> elements may be nested in one another, but this is not recommended </w:t>
      </w:r>
      <w:r>
        <w:rPr>
          <w:noProof/>
        </w:rPr>
        <w:t>(</w:t>
      </w:r>
      <w:r>
        <w:t>especially not for numbered lists) because of potential display complications</w:t>
      </w:r>
    </w:p>
    <w:p>
      <w:pPr>
        <w:pStyle w:val="Lista2"/>
      </w:pPr>
      <w:r>
        <w:t>please contact the authors and the TEI manager if you feel this, or the use of a different flavour of list, is essential for you</w:t>
      </w:r>
    </w:p>
    <w:p>
      <w:pPr>
        <w:pStyle w:val="Cmsor2"/>
      </w:pPr>
      <w:bookmarkStart w:id="875" w:name="_4euu8urmvkq9" w:colFirst="0" w:colLast="0"/>
      <w:bookmarkStart w:id="876" w:name="_Ref43988770"/>
      <w:bookmarkStart w:id="877" w:name="_Toc183083926"/>
      <w:bookmarkEnd w:id="875"/>
      <w:r>
        <w:t>Encoding language</w:t>
      </w:r>
      <w:bookmarkEnd w:id="876"/>
      <w:bookmarkEnd w:id="877"/>
    </w:p>
    <w:p>
      <w:pPr>
        <w:pStyle w:val="Cmsor3"/>
      </w:pPr>
      <w:bookmarkStart w:id="878" w:name="_wp8hx3ov5ccr" w:colFirst="0" w:colLast="0"/>
      <w:bookmarkStart w:id="879" w:name="_Ref43988969"/>
      <w:bookmarkStart w:id="880" w:name="_Toc183083927"/>
      <w:bookmarkEnd w:id="878"/>
      <w:r>
        <w:t xml:space="preserve">Tagging language with </w:t>
      </w:r>
      <w:r>
        <w:rPr>
          <w:rStyle w:val="Codeattribute"/>
        </w:rPr>
        <w:t>@xml:lang</w:t>
      </w:r>
      <w:bookmarkEnd w:id="879"/>
      <w:bookmarkEnd w:id="880"/>
    </w:p>
    <w:p>
      <w:pPr>
        <w:pStyle w:val="Lista"/>
      </w:pPr>
      <w:r>
        <w:t xml:space="preserve">the language of the contents of an XML element may be specified using the attribute </w:t>
      </w:r>
      <w:r>
        <w:rPr>
          <w:rStyle w:val="Codeattribute"/>
        </w:rPr>
        <w:t>@xml:lang</w:t>
      </w:r>
    </w:p>
    <w:p>
      <w:pPr>
        <w:pStyle w:val="Lista"/>
      </w:pPr>
      <w:r>
        <w:t xml:space="preserve">the permitted value of this attribute shall in our practice be </w:t>
      </w:r>
      <w:r>
        <w:rPr>
          <w:b/>
          <w:bCs/>
        </w:rPr>
        <w:t>language tags</w:t>
      </w:r>
      <w:r>
        <w:t xml:space="preserve"> defined by the ISO standard 639-3</w:t>
      </w:r>
      <w:r>
        <w:rPr>
          <w:rStyle w:val="Lbjegyzet-hivatkozs"/>
        </w:rPr>
        <w:footnoteReference w:id="58"/>
      </w:r>
    </w:p>
    <w:p>
      <w:pPr>
        <w:pStyle w:val="Lista2"/>
      </w:pPr>
      <w:r>
        <w:t xml:space="preserve">the codes relevant to our project are listed in </w:t>
      </w:r>
      <w:r>
        <w:fldChar w:fldCharType="begin"/>
      </w:r>
      <w:r>
        <w:instrText xml:space="preserve"> REF _Ref43989726 \w \h  \* MERGEFORMAT </w:instrText>
      </w:r>
      <w:r>
        <w:fldChar w:fldCharType="separate"/>
      </w:r>
      <w:r>
        <w:t>0</w:t>
      </w:r>
      <w:r>
        <w:fldChar w:fldCharType="end"/>
      </w:r>
      <w:r>
        <w:t xml:space="preserve"> of this guide</w:t>
      </w:r>
    </w:p>
    <w:p>
      <w:pPr>
        <w:pStyle w:val="Lista"/>
      </w:pPr>
      <w:r>
        <w:rPr>
          <w:b/>
          <w:bCs/>
        </w:rPr>
        <w:t>script subtags</w:t>
      </w:r>
      <w:r>
        <w:t xml:space="preserve"> defined by ISO 15924</w:t>
      </w:r>
      <w:r>
        <w:rPr>
          <w:rStyle w:val="Lbjegyzet-hivatkozs"/>
        </w:rPr>
        <w:footnoteReference w:id="59"/>
      </w:r>
      <w:r>
        <w:t xml:space="preserve"> are often conjoined to language tags </w:t>
      </w:r>
      <w:r>
        <w:rPr>
          <w:noProof/>
        </w:rPr>
        <w:t>(</w:t>
      </w:r>
      <w:r>
        <w:t>using a hyphen between the two), but in our practice, this shall be limited to the following:</w:t>
      </w:r>
    </w:p>
    <w:p>
      <w:pPr>
        <w:pStyle w:val="Lista2"/>
      </w:pPr>
      <w:r>
        <w:t xml:space="preserve">the language tag of text originally written in an Indic script and edited in Romanised transliteration shall mandatorily be suffixed with </w:t>
      </w:r>
      <w:r>
        <w:rPr>
          <w:rStyle w:val="Codevalue"/>
        </w:rPr>
        <w:t>-Latn</w:t>
      </w:r>
    </w:p>
    <w:p>
      <w:pPr>
        <w:pStyle w:val="Lista"/>
      </w:pPr>
      <w:r>
        <w:t>language tags without a script subtag are by default assumed to be in a script typical for the language</w:t>
      </w:r>
    </w:p>
    <w:p>
      <w:pPr>
        <w:pStyle w:val="Lista2"/>
      </w:pPr>
      <w:r>
        <w:t>thus, in our practice, modern languages shall be encoded without a script subtag, including</w:t>
      </w:r>
    </w:p>
    <w:p>
      <w:pPr>
        <w:pStyle w:val="Lista3"/>
      </w:pPr>
      <w:r>
        <w:t>modern languages written in some form of the Latin alphabet, such as English and French</w:t>
      </w:r>
    </w:p>
    <w:p>
      <w:pPr>
        <w:pStyle w:val="Lista3"/>
      </w:pPr>
      <w:r>
        <w:t>modern south and southeast Asian languages, when cited in the script typically used for that language</w:t>
      </w:r>
    </w:p>
    <w:p>
      <w:pPr>
        <w:pStyle w:val="Lista2"/>
      </w:pPr>
      <w:r>
        <w:lastRenderedPageBreak/>
        <w:t xml:space="preserve">note well that script subtags in the value of </w:t>
      </w:r>
      <w:r>
        <w:rPr>
          <w:rStyle w:val="Codeattribute"/>
        </w:rPr>
        <w:t>@xml:lang</w:t>
      </w:r>
      <w:r>
        <w:t xml:space="preserve"> encode the script of the </w:t>
      </w:r>
      <w:r>
        <w:rPr>
          <w:b/>
          <w:bCs/>
        </w:rPr>
        <w:t>contents of the element</w:t>
      </w:r>
      <w:r>
        <w:t xml:space="preserve"> bearing this attribute, and </w:t>
      </w:r>
      <w:r>
        <w:rPr>
          <w:b/>
          <w:bCs/>
        </w:rPr>
        <w:t>not the original script</w:t>
      </w:r>
      <w:r>
        <w:t xml:space="preserve"> in which transliterated text was written</w:t>
      </w:r>
    </w:p>
    <w:p>
      <w:pPr>
        <w:pStyle w:val="Lista3"/>
      </w:pPr>
      <w:r>
        <w:t>the encoding of the original script, applicable only to the edition division, is covered in §</w:t>
      </w:r>
      <w:r>
        <w:fldChar w:fldCharType="begin"/>
      </w:r>
      <w:r>
        <w:instrText xml:space="preserve"> REF _Ref43985361 \r \h </w:instrText>
      </w:r>
      <w:r>
        <w:fldChar w:fldCharType="separate"/>
      </w:r>
      <w:r>
        <w:t>7.5.5</w:t>
      </w:r>
      <w:r>
        <w:fldChar w:fldCharType="end"/>
      </w:r>
    </w:p>
    <w:p>
      <w:pPr>
        <w:pStyle w:val="Cmsor3"/>
      </w:pPr>
      <w:bookmarkStart w:id="881" w:name="_xs33sh2oghy" w:colFirst="0" w:colLast="0"/>
      <w:bookmarkStart w:id="882" w:name="_Ref43990600"/>
      <w:bookmarkStart w:id="883" w:name="_Toc183083928"/>
      <w:bookmarkEnd w:id="881"/>
      <w:r>
        <w:t>Tagging language in pre-existing containers</w:t>
      </w:r>
      <w:bookmarkEnd w:id="882"/>
      <w:bookmarkEnd w:id="883"/>
    </w:p>
    <w:p>
      <w:pPr>
        <w:pStyle w:val="Lista"/>
      </w:pPr>
      <w:r>
        <w:t xml:space="preserve">the </w:t>
      </w:r>
      <w:r>
        <w:rPr>
          <w:rStyle w:val="Code"/>
        </w:rPr>
        <w:t>&lt;TEI&gt;</w:t>
      </w:r>
      <w:r>
        <w:t xml:space="preserve"> container </w:t>
      </w:r>
      <w:r>
        <w:rPr>
          <w:noProof/>
        </w:rPr>
        <w:t>(</w:t>
      </w:r>
      <w:r>
        <w:t>§</w:t>
      </w:r>
      <w:r>
        <w:fldChar w:fldCharType="begin"/>
      </w:r>
      <w:r>
        <w:instrText xml:space="preserve"> REF _Ref43990558 \r \h  \* MERGEFORMAT </w:instrText>
      </w:r>
      <w:r>
        <w:fldChar w:fldCharType="separate"/>
      </w:r>
      <w:r>
        <w:t>1.4</w:t>
      </w:r>
      <w:r>
        <w:fldChar w:fldCharType="end"/>
      </w:r>
      <w:r>
        <w:t>) of the entire XML document specifies English as the language of the document, and this is understood to apply to all descendant elements unless otherwise specified</w:t>
      </w:r>
    </w:p>
    <w:p>
      <w:pPr>
        <w:pStyle w:val="Lista"/>
      </w:pPr>
      <w:r>
        <w:t xml:space="preserve">when </w:t>
      </w:r>
      <w:r>
        <w:rPr>
          <w:b/>
          <w:bCs/>
        </w:rPr>
        <w:t>a structural unit</w:t>
      </w:r>
      <w:r>
        <w:t xml:space="preserve"> of the document is in another language, the attribute </w:t>
      </w:r>
      <w:r>
        <w:rPr>
          <w:rStyle w:val="Codeattribute"/>
        </w:rPr>
        <w:t>@xml:lang</w:t>
      </w:r>
      <w:r>
        <w:t xml:space="preserve"> must be added to the start-tag of the corresponding structural element to specify the language:</w:t>
      </w:r>
    </w:p>
    <w:p>
      <w:pPr>
        <w:pStyle w:val="Lista2"/>
      </w:pPr>
      <w:r>
        <w:t>the edition division must normally be set to the language of the original text</w:t>
      </w:r>
    </w:p>
    <w:p>
      <w:pPr>
        <w:pStyle w:val="Lista3"/>
      </w:pPr>
      <w:r>
        <w:t>see §</w:t>
      </w:r>
      <w:r>
        <w:fldChar w:fldCharType="begin"/>
      </w:r>
      <w:r>
        <w:instrText xml:space="preserve"> REF _Ref148532549 \r \h </w:instrText>
      </w:r>
      <w:r>
        <w:fldChar w:fldCharType="separate"/>
      </w:r>
      <w:r>
        <w:t>7.2</w:t>
      </w:r>
      <w:r>
        <w:fldChar w:fldCharType="end"/>
      </w:r>
      <w:r>
        <w:t xml:space="preserve"> for detailed instructions on language encoding within the edition</w:t>
      </w:r>
    </w:p>
    <w:p>
      <w:pPr>
        <w:pStyle w:val="Lista2"/>
      </w:pPr>
      <w:r>
        <w:t xml:space="preserve">translation divisions must explicitly indicate their language </w:t>
      </w:r>
      <w:r>
        <w:rPr>
          <w:noProof/>
        </w:rPr>
        <w:t>(</w:t>
      </w:r>
      <w:r>
        <w:t>§</w:t>
      </w:r>
      <w:r>
        <w:fldChar w:fldCharType="begin"/>
      </w:r>
      <w:r>
        <w:instrText xml:space="preserve"> REF _Ref43990036 \w \h  \* MERGEFORMAT </w:instrText>
      </w:r>
      <w:r>
        <w:fldChar w:fldCharType="separate"/>
      </w:r>
      <w:r>
        <w:t>9.2.1</w:t>
      </w:r>
      <w:r>
        <w:fldChar w:fldCharType="end"/>
      </w:r>
      <w:r>
        <w:t>) unless it is English, in which case no language attribute should be added to the translation division</w:t>
      </w:r>
    </w:p>
    <w:p>
      <w:pPr>
        <w:pStyle w:val="Lista2"/>
      </w:pPr>
      <w:r>
        <w:t xml:space="preserve">similarly, smaller structural units </w:t>
      </w:r>
      <w:r>
        <w:rPr>
          <w:noProof/>
        </w:rPr>
        <w:t>(</w:t>
      </w:r>
      <w:r>
        <w:t xml:space="preserve">e.g. </w:t>
      </w:r>
      <w:r>
        <w:rPr>
          <w:rStyle w:val="Code"/>
        </w:rPr>
        <w:t>&lt;note&gt;</w:t>
      </w:r>
      <w:r>
        <w:t xml:space="preserve">, </w:t>
      </w:r>
      <w:r>
        <w:rPr>
          <w:rStyle w:val="Code"/>
        </w:rPr>
        <w:t>&lt;p&gt;</w:t>
      </w:r>
      <w:r>
        <w:t xml:space="preserve"> and </w:t>
      </w:r>
      <w:r>
        <w:rPr>
          <w:rStyle w:val="Code"/>
        </w:rPr>
        <w:t>&lt;q&gt;</w:t>
      </w:r>
      <w:r>
        <w:t>) may be set to a particular language as and when applicable</w:t>
      </w:r>
    </w:p>
    <w:p>
      <w:pPr>
        <w:pStyle w:val="Cmsor3"/>
      </w:pPr>
      <w:bookmarkStart w:id="884" w:name="_6pkkdwn5pxyn" w:colFirst="0" w:colLast="0"/>
      <w:bookmarkStart w:id="885" w:name="_Ref43986658"/>
      <w:bookmarkStart w:id="886" w:name="_Toc183083929"/>
      <w:bookmarkEnd w:id="884"/>
      <w:r>
        <w:t>Tagging foreign languages outside the edition</w:t>
      </w:r>
      <w:bookmarkEnd w:id="885"/>
      <w:bookmarkEnd w:id="886"/>
    </w:p>
    <w:p>
      <w:pPr>
        <w:pStyle w:val="Lista"/>
      </w:pPr>
      <w:r>
        <w:t xml:space="preserve">this subsection concerns short stretches of a language different from that of the surrounding English </w:t>
      </w:r>
      <w:r>
        <w:rPr>
          <w:noProof/>
        </w:rPr>
        <w:t>(</w:t>
      </w:r>
      <w:r>
        <w:t xml:space="preserve">or other modern-language) text </w:t>
      </w:r>
      <w:r>
        <w:rPr>
          <w:noProof/>
        </w:rPr>
        <w:t>(</w:t>
      </w:r>
      <w:r>
        <w:t>for the sake of simplicity referred to here as a “foreign” language) in parts of the XML file outside the edition division</w:t>
      </w:r>
    </w:p>
    <w:p>
      <w:pPr>
        <w:pStyle w:val="Lista2"/>
      </w:pPr>
      <w:r>
        <w:t>see §</w:t>
      </w:r>
      <w:r>
        <w:fldChar w:fldCharType="begin"/>
      </w:r>
      <w:r>
        <w:instrText xml:space="preserve"> REF _Ref148532549 \r \h </w:instrText>
      </w:r>
      <w:r>
        <w:fldChar w:fldCharType="separate"/>
      </w:r>
      <w:r>
        <w:t>7.2</w:t>
      </w:r>
      <w:r>
        <w:fldChar w:fldCharType="end"/>
      </w:r>
      <w:r>
        <w:t xml:space="preserve"> about tagging language within the edition</w:t>
      </w:r>
    </w:p>
    <w:p>
      <w:pPr>
        <w:pStyle w:val="Lista2"/>
      </w:pPr>
      <w:r>
        <w:t>stretches of foreign language that coincide with an already existing XML container should be handled as per §</w:t>
      </w:r>
      <w:r>
        <w:fldChar w:fldCharType="begin"/>
      </w:r>
      <w:r>
        <w:instrText xml:space="preserve"> REF _Ref43990600 \r \h  \* MERGEFORMAT </w:instrText>
      </w:r>
      <w:r>
        <w:fldChar w:fldCharType="separate"/>
      </w:r>
      <w:r>
        <w:t>10.3.2</w:t>
      </w:r>
      <w:r>
        <w:fldChar w:fldCharType="end"/>
      </w:r>
      <w:r>
        <w:t xml:space="preserve"> above</w:t>
      </w:r>
    </w:p>
    <w:p>
      <w:pPr>
        <w:pStyle w:val="Lista"/>
      </w:pPr>
      <w:r>
        <w:t xml:space="preserve">text in a foreign language shall be wrapped in the element </w:t>
      </w:r>
      <w:r>
        <w:rPr>
          <w:rStyle w:val="Code"/>
        </w:rPr>
        <w:t>&lt;foreign&gt;</w:t>
      </w:r>
      <w:r>
        <w:t>, and will be displayed in italics</w:t>
      </w:r>
    </w:p>
    <w:p>
      <w:pPr>
        <w:pStyle w:val="Lista"/>
      </w:pPr>
      <w:r>
        <w:rPr>
          <w:rStyle w:val="Codeattribute"/>
        </w:rPr>
        <w:t>@xml:lang</w:t>
      </w:r>
      <w:r>
        <w:t xml:space="preserve"> (with the appropriate language tag as its value) </w:t>
      </w:r>
      <w:r>
        <w:rPr>
          <w:b/>
          <w:bCs/>
        </w:rPr>
        <w:t>is mandatory</w:t>
      </w:r>
      <w:r>
        <w:t xml:space="preserve"> for words or phrases cited </w:t>
      </w:r>
      <w:r>
        <w:rPr>
          <w:b/>
          <w:bCs/>
        </w:rPr>
        <w:t>in a modern language</w:t>
      </w:r>
      <w:r>
        <w:t xml:space="preserve"> other than that of the surrounding text (e.g. a French quotation in an English commentary)</w:t>
      </w:r>
    </w:p>
    <w:p>
      <w:pPr>
        <w:pStyle w:val="Lista2"/>
      </w:pPr>
      <w:r>
        <w:t xml:space="preserve">however, do not overdo the tagging of modern foreign words: e.g. French or Latin loanwords commonly used in English should not be tagged as </w:t>
      </w:r>
      <w:r>
        <w:rPr>
          <w:rStyle w:val="Code"/>
        </w:rPr>
        <w:t>&lt;foreign&gt;</w:t>
      </w:r>
      <w:r>
        <w:t xml:space="preserve"> at all</w:t>
      </w:r>
    </w:p>
    <w:p>
      <w:pPr>
        <w:pStyle w:val="Lista2"/>
      </w:pPr>
      <w:r>
        <w:t xml:space="preserve">if you use transliteration to cite a modern language that normally uses a non-Latin script, the subtag </w:t>
      </w:r>
      <w:r>
        <w:rPr>
          <w:rStyle w:val="Codevalue"/>
        </w:rPr>
        <w:t>-Latn</w:t>
      </w:r>
      <w:r>
        <w:t xml:space="preserve"> must be added to the language tag as per §</w:t>
      </w:r>
      <w:r>
        <w:fldChar w:fldCharType="begin"/>
      </w:r>
      <w:r>
        <w:instrText xml:space="preserve"> REF _Ref43988969 \r \h </w:instrText>
      </w:r>
      <w:r>
        <w:fldChar w:fldCharType="separate"/>
      </w:r>
      <w:r>
        <w:t>10.3.1</w:t>
      </w:r>
      <w:r>
        <w:fldChar w:fldCharType="end"/>
      </w:r>
    </w:p>
    <w:p>
      <w:pPr>
        <w:pStyle w:val="Lista"/>
      </w:pPr>
      <w:r>
        <w:rPr>
          <w:rStyle w:val="Codeattribute"/>
        </w:rPr>
        <w:t>@xml:lang</w:t>
      </w:r>
      <w:r>
        <w:t xml:space="preserve"> </w:t>
      </w:r>
      <w:r>
        <w:rPr>
          <w:b/>
          <w:bCs/>
        </w:rPr>
        <w:t>is not mandatory</w:t>
      </w:r>
      <w:r>
        <w:t xml:space="preserve"> for words or phrases </w:t>
      </w:r>
      <w:r>
        <w:rPr>
          <w:b/>
          <w:bCs/>
        </w:rPr>
        <w:t>in a language of study</w:t>
      </w:r>
      <w:r>
        <w:t xml:space="preserve"> cited (tagged as </w:t>
      </w:r>
      <w:r>
        <w:rPr>
          <w:rStyle w:val="Code"/>
        </w:rPr>
        <w:t>&lt;foreign&gt;</w:t>
      </w:r>
      <w:r>
        <w:t>) in a modern-language context</w:t>
      </w:r>
    </w:p>
    <w:p>
      <w:pPr>
        <w:pStyle w:val="Lista2"/>
      </w:pPr>
      <w:r>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pPr>
        <w:pStyle w:val="Lista3"/>
      </w:pPr>
      <w:r>
        <w:t xml:space="preserve">citations from the inscription in a translation, commentary or note (including apparatus notes), e.g. </w:t>
      </w:r>
      <w:r>
        <w:rPr>
          <w:rStyle w:val="Codetext"/>
        </w:rPr>
        <w:t xml:space="preserve">Two </w:t>
      </w:r>
      <w:r>
        <w:rPr>
          <w:rStyle w:val="Code"/>
        </w:rPr>
        <w:t>&lt;foreign&gt;</w:t>
      </w:r>
      <w:r>
        <w:rPr>
          <w:rStyle w:val="Codetext"/>
        </w:rPr>
        <w:t>kulyavāpa</w:t>
      </w:r>
      <w:r>
        <w:rPr>
          <w:rStyle w:val="Code"/>
        </w:rPr>
        <w:t>&lt;/foreign&gt;</w:t>
      </w:r>
      <w:r>
        <w:rPr>
          <w:rStyle w:val="Codetext"/>
        </w:rPr>
        <w:t>s of land</w:t>
      </w:r>
    </w:p>
    <w:p>
      <w:pPr>
        <w:pStyle w:val="Lista3"/>
      </w:pPr>
      <w:r>
        <w:t>strings of text that are not meaningful in and of themselves, such as</w:t>
      </w:r>
    </w:p>
    <w:p>
      <w:pPr>
        <w:pStyle w:val="Lista4"/>
      </w:pPr>
      <w:r>
        <w:t xml:space="preserve">single (transliterated) characters mentioned in a palaeographic description, e.g. </w:t>
      </w:r>
      <w:r>
        <w:rPr>
          <w:rStyle w:val="Codetext"/>
        </w:rPr>
        <w:t xml:space="preserve">The scribe tends to use </w:t>
      </w:r>
      <w:r>
        <w:rPr>
          <w:rStyle w:val="Code"/>
        </w:rPr>
        <w:t>&lt;foreign&gt;</w:t>
      </w:r>
      <w:r>
        <w:rPr>
          <w:rStyle w:val="Codetext"/>
        </w:rPr>
        <w:t>ṅh</w:t>
      </w:r>
      <w:r>
        <w:rPr>
          <w:rStyle w:val="Code"/>
        </w:rPr>
        <w:t>&lt;/foreign&gt;</w:t>
      </w:r>
      <w:r>
        <w:rPr>
          <w:rStyle w:val="Codetext"/>
        </w:rPr>
        <w:t xml:space="preserve"> instead of </w:t>
      </w:r>
      <w:r>
        <w:rPr>
          <w:rStyle w:val="Code"/>
        </w:rPr>
        <w:t>&lt;foreign&gt;</w:t>
      </w:r>
      <w:r>
        <w:rPr>
          <w:rStyle w:val="Codetext"/>
        </w:rPr>
        <w:t>ṁh</w:t>
      </w:r>
      <w:r>
        <w:rPr>
          <w:rStyle w:val="Code"/>
        </w:rPr>
        <w:t>&lt;/foreign&gt;</w:t>
      </w:r>
    </w:p>
    <w:p>
      <w:pPr>
        <w:pStyle w:val="Lista4"/>
      </w:pPr>
      <w:r>
        <w:t xml:space="preserve">morphological components or unintelligible segments mentioned in a discussion, e.g. </w:t>
      </w:r>
      <w:r>
        <w:rPr>
          <w:rStyle w:val="Codetext"/>
        </w:rPr>
        <w:t xml:space="preserve">The suffix </w:t>
      </w:r>
      <w:r>
        <w:rPr>
          <w:rStyle w:val="Code"/>
        </w:rPr>
        <w:t>&lt;foreign&gt;</w:t>
      </w:r>
      <w:r>
        <w:rPr>
          <w:rStyle w:val="Codetext"/>
        </w:rPr>
        <w:t>-vat</w:t>
      </w:r>
      <w:r>
        <w:rPr>
          <w:rStyle w:val="Code"/>
        </w:rPr>
        <w:t>&lt;/foreign&gt;</w:t>
      </w:r>
    </w:p>
    <w:p>
      <w:pPr>
        <w:pStyle w:val="Lista3"/>
      </w:pPr>
      <w:r>
        <w:t xml:space="preserve">in each of these cases, using </w:t>
      </w:r>
      <w:r>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pPr>
        <w:pStyle w:val="Lista2"/>
      </w:pPr>
      <w:r>
        <w:rPr>
          <w:rStyle w:val="Codeattribute"/>
        </w:rPr>
        <w:t>@xml:lang</w:t>
      </w:r>
      <w:r>
        <w:rPr>
          <w:b/>
          <w:bCs/>
        </w:rPr>
        <w:t xml:space="preserve"> is optional</w:t>
      </w:r>
      <w:r>
        <w:t xml:space="preserve"> </w:t>
      </w:r>
      <w:r>
        <w:rPr>
          <w:noProof/>
        </w:rPr>
        <w:t>(</w:t>
      </w:r>
      <w:r>
        <w:t>to be used or avoided on a case-by-case basis)</w:t>
      </w:r>
    </w:p>
    <w:p>
      <w:pPr>
        <w:pStyle w:val="Lista3"/>
      </w:pPr>
      <w:r>
        <w:t xml:space="preserve">for technical terms in Sanskrit or another major language applicable to the inscription’s context, e.g. </w:t>
      </w:r>
      <w:r>
        <w:rPr>
          <w:rStyle w:val="Codetext"/>
        </w:rPr>
        <w:t xml:space="preserve">a </w:t>
      </w:r>
      <w:r>
        <w:rPr>
          <w:rStyle w:val="Code"/>
        </w:rPr>
        <w:t>&lt;foreign&gt;</w:t>
      </w:r>
      <w:r>
        <w:rPr>
          <w:rStyle w:val="Codetext"/>
        </w:rPr>
        <w:t>bahuvrīhi</w:t>
      </w:r>
      <w:r>
        <w:rPr>
          <w:rStyle w:val="Code"/>
        </w:rPr>
        <w:t>&lt;/foreign&gt;</w:t>
      </w:r>
      <w:r>
        <w:rPr>
          <w:rStyle w:val="Codetext"/>
        </w:rPr>
        <w:t xml:space="preserve"> compound</w:t>
      </w:r>
    </w:p>
    <w:p>
      <w:pPr>
        <w:pStyle w:val="Lista3"/>
      </w:pPr>
      <w:r>
        <w:t xml:space="preserve">for text cited in one of the languages of a multilingual inscription </w:t>
      </w:r>
      <w:r>
        <w:rPr>
          <w:noProof/>
        </w:rPr>
        <w:t>(</w:t>
      </w:r>
      <w:r>
        <w:t>i.e. those encoded for certain textpart divisions or smaller sections of the edition)</w:t>
      </w:r>
    </w:p>
    <w:p>
      <w:pPr>
        <w:pStyle w:val="Lista3"/>
      </w:pPr>
      <w:r>
        <w:lastRenderedPageBreak/>
        <w:t>for terms cited in a dictionary reference (§</w:t>
      </w:r>
      <w:r>
        <w:fldChar w:fldCharType="begin"/>
      </w:r>
      <w:r>
        <w:instrText xml:space="preserve"> REF _Ref43989849 \r \h </w:instrText>
      </w:r>
      <w:r>
        <w:fldChar w:fldCharType="separate"/>
      </w:r>
      <w:r>
        <w:t>10.4.5</w:t>
      </w:r>
      <w:r>
        <w:fldChar w:fldCharType="end"/>
      </w:r>
      <w:r>
        <w:t>)</w:t>
      </w:r>
    </w:p>
    <w:p>
      <w:pPr>
        <w:pStyle w:val="Lista2"/>
      </w:pPr>
      <w:r>
        <w:t xml:space="preserve">when you choose to use </w:t>
      </w:r>
      <w:r>
        <w:rPr>
          <w:rStyle w:val="Codeattribute"/>
        </w:rPr>
        <w:t>@xml:lang</w:t>
      </w:r>
      <w:r>
        <w:t xml:space="preserve"> in any of these non-mandatory cases, do not forget to include the subtag </w:t>
      </w:r>
      <w:r>
        <w:rPr>
          <w:rStyle w:val="Codevalue"/>
        </w:rPr>
        <w:t>-Latn</w:t>
      </w:r>
      <w:r>
        <w:t xml:space="preserve"> as per §</w:t>
      </w:r>
      <w:r>
        <w:fldChar w:fldCharType="begin"/>
      </w:r>
      <w:r>
        <w:instrText xml:space="preserve"> REF _Ref43988969 \r \h </w:instrText>
      </w:r>
      <w:r>
        <w:fldChar w:fldCharType="separate"/>
      </w:r>
      <w:r>
        <w:t>10.3.1</w:t>
      </w:r>
      <w:r>
        <w:fldChar w:fldCharType="end"/>
      </w:r>
    </w:p>
    <w:p>
      <w:pPr>
        <w:pStyle w:val="Lista"/>
      </w:pPr>
      <w:r>
        <w:t xml:space="preserve">the encoding of the original script with </w:t>
      </w:r>
      <w:r>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pPr>
        <w:pStyle w:val="Cmsor2"/>
      </w:pPr>
      <w:bookmarkStart w:id="887" w:name="_yj9mfyez22i9" w:colFirst="0" w:colLast="0"/>
      <w:bookmarkStart w:id="888" w:name="_Toc183083930"/>
      <w:bookmarkEnd w:id="887"/>
      <w:r>
        <w:t>Notes, quotations and references</w:t>
      </w:r>
      <w:bookmarkEnd w:id="888"/>
    </w:p>
    <w:p>
      <w:pPr>
        <w:pStyle w:val="Cmsor3"/>
      </w:pPr>
      <w:bookmarkStart w:id="889" w:name="_awz2oua7qthd" w:colFirst="0" w:colLast="0"/>
      <w:bookmarkStart w:id="890" w:name="_Ref43989684"/>
      <w:bookmarkStart w:id="891" w:name="_Toc183083931"/>
      <w:bookmarkEnd w:id="889"/>
      <w:r>
        <w:t>Encoding notes</w:t>
      </w:r>
      <w:bookmarkEnd w:id="890"/>
      <w:bookmarkEnd w:id="891"/>
    </w:p>
    <w:p>
      <w:pPr>
        <w:pStyle w:val="Lista"/>
      </w:pPr>
      <w:r>
        <w:t>in our project’s XML files, notes may only be used in the following contexts:</w:t>
      </w:r>
    </w:p>
    <w:p>
      <w:pPr>
        <w:pStyle w:val="Lista2"/>
      </w:pPr>
      <w:r>
        <w:t xml:space="preserve">in parts of the </w:t>
      </w:r>
      <w:r>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t>9.4.4</w:t>
      </w:r>
      <w:r>
        <w:fldChar w:fldCharType="end"/>
      </w:r>
      <w:r>
        <w:t>) within the bibliography</w:t>
      </w:r>
    </w:p>
    <w:p>
      <w:pPr>
        <w:pStyle w:val="Lista2"/>
      </w:pPr>
      <w:r>
        <w:t xml:space="preserve">in the critical apparatus, notes may appear as the last child element of an </w:t>
      </w:r>
      <w:r>
        <w:rPr>
          <w:rStyle w:val="Code"/>
        </w:rPr>
        <w:t>&lt;app&gt;</w:t>
      </w:r>
      <w:r>
        <w:t xml:space="preserve"> element (§</w:t>
      </w:r>
      <w:r>
        <w:fldChar w:fldCharType="begin"/>
      </w:r>
      <w:r>
        <w:instrText xml:space="preserve"> REF _Ref43988104 \r \h </w:instrText>
      </w:r>
      <w:r>
        <w:fldChar w:fldCharType="separate"/>
      </w:r>
      <w:r>
        <w:t>9.1.7</w:t>
      </w:r>
      <w:r>
        <w:fldChar w:fldCharType="end"/>
      </w:r>
      <w:r>
        <w:t>), but not at any other place, for instance within the lemma or a particular reading</w:t>
      </w:r>
    </w:p>
    <w:p>
      <w:pPr>
        <w:pStyle w:val="Lista2"/>
      </w:pPr>
      <w:r>
        <w:t xml:space="preserve">in the structured bibliography, notes may appear as the last child element of a </w:t>
      </w:r>
      <w:r>
        <w:rPr>
          <w:rStyle w:val="Code"/>
        </w:rPr>
        <w:t>&lt;bibl&gt;</w:t>
      </w:r>
      <w:r>
        <w:t xml:space="preserve"> element (§</w:t>
      </w:r>
      <w:r>
        <w:fldChar w:fldCharType="begin"/>
      </w:r>
      <w:r>
        <w:instrText xml:space="preserve"> REF _Ref63676627 \r \h </w:instrText>
      </w:r>
      <w:r>
        <w:fldChar w:fldCharType="separate"/>
      </w:r>
      <w:r>
        <w:t>9.4.2</w:t>
      </w:r>
      <w:r>
        <w:fldChar w:fldCharType="end"/>
      </w:r>
      <w:r>
        <w:t xml:space="preserve">), but not at any other place, for instance before a </w:t>
      </w:r>
      <w:r>
        <w:rPr>
          <w:rStyle w:val="Code"/>
        </w:rPr>
        <w:t>&lt;citedRange&gt;</w:t>
      </w:r>
      <w:r>
        <w:t xml:space="preserve"> element </w:t>
      </w:r>
    </w:p>
    <w:p>
      <w:pPr>
        <w:pStyle w:val="Lista3"/>
      </w:pPr>
      <w:r>
        <w:t xml:space="preserve">please note that, to avoid complications of interpretation and display, notes must not be used within a </w:t>
      </w:r>
      <w:r>
        <w:rPr>
          <w:rStyle w:val="Code"/>
        </w:rPr>
        <w:t>&lt;bibl&gt;</w:t>
      </w:r>
      <w:r>
        <w:t xml:space="preserve"> element outside the structured bibliography (e.g. in the epigraphic lemma or the commentary); if you wish to attach a note to a bibliographic citation in such contexts, place the </w:t>
      </w:r>
      <w:r>
        <w:rPr>
          <w:rStyle w:val="Code"/>
        </w:rPr>
        <w:t>&lt;note&gt;</w:t>
      </w:r>
      <w:r>
        <w:t xml:space="preserve"> element right after the end-tag </w:t>
      </w:r>
      <w:r>
        <w:rPr>
          <w:rStyle w:val="Code"/>
        </w:rPr>
        <w:t>&lt;/bibl&gt;</w:t>
      </w:r>
    </w:p>
    <w:p>
      <w:pPr>
        <w:pStyle w:val="Lista2"/>
      </w:pPr>
      <w:r>
        <w:t>if you feel an overwhelming need to add a note to any other part of your document, please first discuss this with the authors of this Guide</w:t>
      </w:r>
    </w:p>
    <w:p>
      <w:pPr>
        <w:pStyle w:val="Lista"/>
      </w:pPr>
      <w:r>
        <w:t xml:space="preserve">to create a note, add the element </w:t>
      </w:r>
      <w:r>
        <w:rPr>
          <w:rStyle w:val="Code"/>
        </w:rPr>
        <w:t>&lt;note&gt;</w:t>
      </w:r>
      <w:r>
        <w:t xml:space="preserve"> at the point where the note should be anchored</w:t>
      </w:r>
    </w:p>
    <w:p>
      <w:pPr>
        <w:pStyle w:val="Lista2"/>
      </w:pPr>
      <w:r>
        <w:t xml:space="preserve">notes may be rendered as footnotes, endnotes or tooltips </w:t>
      </w:r>
      <w:r>
        <w:rPr>
          <w:noProof/>
        </w:rPr>
        <w:t>(</w:t>
      </w:r>
      <w:r>
        <w:t>attached to a note anchor on the spot), depending on display decisions which will be made later</w:t>
      </w:r>
    </w:p>
    <w:p>
      <w:pPr>
        <w:pStyle w:val="Lista2"/>
      </w:pPr>
      <w:r>
        <w:rPr>
          <w:rStyle w:val="Code"/>
        </w:rPr>
        <w:t>&lt;note&gt;</w:t>
      </w:r>
      <w:r>
        <w:t xml:space="preserve"> elements must always be within the structural containers applicable to the division, i.e. within </w:t>
      </w:r>
      <w:r>
        <w:rPr>
          <w:rStyle w:val="Code"/>
        </w:rPr>
        <w:t>&lt;p&gt;</w:t>
      </w:r>
      <w:r>
        <w:t xml:space="preserve"> in a translation or commentary, within </w:t>
      </w:r>
      <w:r>
        <w:rPr>
          <w:rStyle w:val="Code"/>
        </w:rPr>
        <w:t>&lt;app&gt;</w:t>
      </w:r>
      <w:r>
        <w:t xml:space="preserve"> in the apparatus, and within </w:t>
      </w:r>
      <w:r>
        <w:rPr>
          <w:rStyle w:val="Code"/>
        </w:rPr>
        <w:t>&lt;bibl&gt;</w:t>
      </w:r>
      <w:r>
        <w:t xml:space="preserve"> in the structured bibliography</w:t>
      </w:r>
    </w:p>
    <w:p>
      <w:pPr>
        <w:pStyle w:val="Lista2"/>
      </w:pPr>
      <w:r>
        <w:t xml:space="preserve">in freeform text </w:t>
      </w:r>
      <w:r>
        <w:rPr>
          <w:noProof/>
        </w:rPr>
        <w:t>(</w:t>
      </w:r>
      <w:r>
        <w:t xml:space="preserve">i.e. in a translation or commentary), place the </w:t>
      </w:r>
      <w:r>
        <w:rPr>
          <w:rStyle w:val="Code"/>
        </w:rPr>
        <w:t>&lt;note&gt;</w:t>
      </w:r>
      <w:r>
        <w:t xml:space="preserve"> element after any adjacent punctuation mark, not before it</w:t>
      </w:r>
    </w:p>
    <w:p>
      <w:pPr>
        <w:pStyle w:val="Lista"/>
      </w:pPr>
      <w:r>
        <w:t xml:space="preserve">if the author of a note is not the same as the author encoded in the </w:t>
      </w:r>
      <w:r>
        <w:rPr>
          <w:rStyle w:val="Codeattribute"/>
        </w:rPr>
        <w:t>@resp</w:t>
      </w:r>
      <w:r>
        <w:t xml:space="preserve"> or </w:t>
      </w:r>
      <w:r>
        <w:rPr>
          <w:rStyle w:val="Codeattribute"/>
        </w:rPr>
        <w:t>@source</w:t>
      </w:r>
      <w:r>
        <w:t xml:space="preserve"> attribute of the note’s ancestor element </w:t>
      </w:r>
      <w:r>
        <w:rPr>
          <w:noProof/>
        </w:rPr>
        <w:t>(</w:t>
      </w:r>
      <w:r>
        <w:t>e.g. the translation division), then authorship must be encoded for the note as follows:</w:t>
      </w:r>
    </w:p>
    <w:p>
      <w:pPr>
        <w:pStyle w:val="Lista2"/>
      </w:pPr>
      <w:r>
        <w:t xml:space="preserve">using </w:t>
      </w:r>
      <w:r>
        <w:rPr>
          <w:rStyle w:val="Codeattribute"/>
        </w:rPr>
        <w:t>@resp</w:t>
      </w:r>
      <w:r>
        <w:t xml:space="preserve"> </w:t>
      </w:r>
      <w:r>
        <w:rPr>
          <w:noProof/>
        </w:rPr>
        <w:t>(</w:t>
      </w:r>
      <w:r>
        <w:t>§</w:t>
      </w:r>
      <w:r>
        <w:fldChar w:fldCharType="begin"/>
      </w:r>
      <w:r>
        <w:instrText xml:space="preserve"> REF _Ref43989765 \w \h  \* MERGEFORMAT </w:instrText>
      </w:r>
      <w:r>
        <w:fldChar w:fldCharType="separate"/>
      </w:r>
      <w:r>
        <w:t>10.6.1</w:t>
      </w:r>
      <w:r>
        <w:fldChar w:fldCharType="end"/>
      </w:r>
      <w:r>
        <w:t>) if the note is by you and/or another project member</w:t>
      </w:r>
    </w:p>
    <w:p>
      <w:pPr>
        <w:pStyle w:val="Lista2"/>
      </w:pPr>
      <w:r>
        <w:t xml:space="preserve">using </w:t>
      </w:r>
      <w:r>
        <w:rPr>
          <w:rStyle w:val="Codeattribute"/>
        </w:rPr>
        <w:t>@source</w:t>
      </w:r>
      <w:r>
        <w:t xml:space="preserve"> </w:t>
      </w:r>
      <w:r>
        <w:rPr>
          <w:noProof/>
        </w:rPr>
        <w:t>(</w:t>
      </w:r>
      <w:r>
        <w:t>§</w:t>
      </w:r>
      <w:r>
        <w:fldChar w:fldCharType="begin"/>
      </w:r>
      <w:r>
        <w:instrText xml:space="preserve"> REF _Ref43989551 \w \h  \* MERGEFORMAT </w:instrText>
      </w:r>
      <w:r>
        <w:fldChar w:fldCharType="separate"/>
      </w:r>
      <w:r>
        <w:t>10.6.2</w:t>
      </w:r>
      <w:r>
        <w:fldChar w:fldCharType="end"/>
      </w:r>
      <w:r>
        <w:t>) if the note is adopted verbatim from a publication</w:t>
      </w:r>
    </w:p>
    <w:p>
      <w:pPr>
        <w:pStyle w:val="Lista3"/>
      </w:pPr>
      <w:r>
        <w:t xml:space="preserve">paraphrased notes are in this respect regarded as the product of the person doing the paraphrasing; the author of the original note shall be credited by including a regular citation </w:t>
      </w:r>
      <w:r>
        <w:rPr>
          <w:noProof/>
        </w:rPr>
        <w:t>(</w:t>
      </w:r>
      <w:r>
        <w:t>§</w:t>
      </w:r>
      <w:r>
        <w:fldChar w:fldCharType="begin"/>
      </w:r>
      <w:r>
        <w:instrText xml:space="preserve"> REF _Ref43989849 \w \h  \* MERGEFORMAT </w:instrText>
      </w:r>
      <w:r>
        <w:fldChar w:fldCharType="separate"/>
      </w:r>
      <w:r>
        <w:t>10.4.5</w:t>
      </w:r>
      <w:r>
        <w:fldChar w:fldCharType="end"/>
      </w:r>
      <w:r>
        <w:t>) in the paraphrase or, if the reference is obvious from the context, simply by referring to the original author by name</w:t>
      </w:r>
    </w:p>
    <w:p>
      <w:pPr>
        <w:pStyle w:val="Lista"/>
      </w:pPr>
      <w:r>
        <w:t xml:space="preserve">the </w:t>
      </w:r>
      <w:r>
        <w:rPr>
          <w:b/>
          <w:bCs/>
        </w:rPr>
        <w:t>content of notes</w:t>
      </w:r>
      <w:r>
        <w:t xml:space="preserve"> shall be freeform text, preferably consisting of complete sentences in English, starting with a capital letter and ending with punctuation</w:t>
      </w:r>
    </w:p>
    <w:p>
      <w:pPr>
        <w:pStyle w:val="Lista2"/>
      </w:pPr>
      <w:r>
        <w:t>notes may contain any phrase-level markup permitted in freeform text, including in particular bibliographic citations, which should be added wherever you refer to a published opinion</w:t>
      </w:r>
    </w:p>
    <w:p>
      <w:pPr>
        <w:pStyle w:val="Lista2"/>
      </w:pPr>
      <w:r>
        <w:t xml:space="preserve">notes may also contain markup used in the edition division, such as </w:t>
      </w:r>
      <w:r>
        <w:rPr>
          <w:rStyle w:val="Code"/>
        </w:rPr>
        <w:t>&lt;unclear&gt;</w:t>
      </w:r>
      <w:r>
        <w:t xml:space="preserve"> and </w:t>
      </w:r>
      <w:r>
        <w:rPr>
          <w:rStyle w:val="Code"/>
        </w:rPr>
        <w:t>&lt;gap&gt;</w:t>
      </w:r>
      <w:r>
        <w:t xml:space="preserve"> (etc.), to be used where necessary in citing and discussing primary text in a diplomatic form</w:t>
      </w:r>
    </w:p>
    <w:p>
      <w:pPr>
        <w:pStyle w:val="Lista2"/>
      </w:pPr>
      <w:r>
        <w:t>notes may not contain further notes (this is not a technical requirement but a convention we shall observe to reduce complication)</w:t>
      </w:r>
    </w:p>
    <w:p>
      <w:pPr>
        <w:pStyle w:val="Lista2"/>
      </w:pPr>
      <w:r>
        <w:lastRenderedPageBreak/>
        <w:t xml:space="preserve">it is recommended that you keep your notes short, but should you find it absolutely necessary, the contents of notes may be structured into paragraphs by creating </w:t>
      </w:r>
      <w:r>
        <w:rPr>
          <w:rStyle w:val="Code"/>
        </w:rPr>
        <w:t>&lt;p&gt;</w:t>
      </w:r>
      <w:r>
        <w:t xml:space="preserve"> elements within </w:t>
      </w:r>
      <w:r>
        <w:rPr>
          <w:rStyle w:val="Code"/>
        </w:rPr>
        <w:t>&lt;note&gt;</w:t>
      </w:r>
      <w:r>
        <w:tab/>
      </w:r>
    </w:p>
    <w:p>
      <w:pPr>
        <w:pStyle w:val="Lista3"/>
      </w:pPr>
      <w:r>
        <w:t xml:space="preserve">in this case, the entirety of your note text should be contained in </w:t>
      </w:r>
      <w:r>
        <w:rPr>
          <w:rStyle w:val="Code"/>
        </w:rPr>
        <w:t>&lt;p&gt;</w:t>
      </w:r>
      <w:r>
        <w:t xml:space="preserve"> elements</w:t>
      </w:r>
    </w:p>
    <w:p>
      <w:pPr>
        <w:pStyle w:val="Cmsor3"/>
      </w:pPr>
      <w:bookmarkStart w:id="892" w:name="_wsjjvbttqmtg" w:colFirst="0" w:colLast="0"/>
      <w:bookmarkStart w:id="893" w:name="_Toc183083932"/>
      <w:bookmarkEnd w:id="892"/>
      <w:r>
        <w:t>Encoding titles</w:t>
      </w:r>
      <w:bookmarkEnd w:id="893"/>
    </w:p>
    <w:p>
      <w:pPr>
        <w:pStyle w:val="Lista"/>
      </w:pPr>
      <w:r>
        <w:t xml:space="preserve">outside the edition division </w:t>
      </w:r>
      <w:r>
        <w:rPr>
          <w:noProof/>
        </w:rPr>
        <w:t>(</w:t>
      </w:r>
      <w:r>
        <w:t xml:space="preserve">e.g. in notes, commentary, etc.), any titles you mention shall be tagged with the element </w:t>
      </w:r>
      <w:r>
        <w:rPr>
          <w:rStyle w:val="Code"/>
        </w:rPr>
        <w:t>&lt;title&gt;</w:t>
      </w:r>
    </w:p>
    <w:p>
      <w:pPr>
        <w:pStyle w:val="Lista"/>
      </w:pPr>
      <w:r>
        <w:t>titles to be tagged in this way</w:t>
      </w:r>
    </w:p>
    <w:p>
      <w:pPr>
        <w:pStyle w:val="Lista2"/>
      </w:pPr>
      <w:r>
        <w:t xml:space="preserve">include non-epigraphic primary sources </w:t>
      </w:r>
      <w:r>
        <w:rPr>
          <w:noProof/>
        </w:rPr>
        <w:t>(</w:t>
      </w:r>
      <w:r>
        <w:t xml:space="preserve">literary texts), e.g. </w:t>
      </w:r>
      <w:r>
        <w:rPr>
          <w:rStyle w:val="Code"/>
        </w:rPr>
        <w:t>&lt;title&gt;</w:t>
      </w:r>
      <w:r>
        <w:rPr>
          <w:rStyle w:val="Codetext"/>
        </w:rPr>
        <w:t>Harivaṁśa</w:t>
      </w:r>
      <w:r>
        <w:rPr>
          <w:rStyle w:val="Code"/>
        </w:rPr>
        <w:t>&lt;/title&gt;</w:t>
      </w:r>
    </w:p>
    <w:p>
      <w:pPr>
        <w:pStyle w:val="Lista2"/>
      </w:pPr>
      <w:r>
        <w:t xml:space="preserve">include secondary sources </w:t>
      </w:r>
      <w:r>
        <w:rPr>
          <w:noProof/>
        </w:rPr>
        <w:t>(</w:t>
      </w:r>
      <w:r>
        <w:t>technical literature, where you mention a title outside a citation encoded as per §</w:t>
      </w:r>
      <w:r>
        <w:fldChar w:fldCharType="begin"/>
      </w:r>
      <w:r>
        <w:instrText xml:space="preserve"> REF _Ref43989849 \w \h  \* MERGEFORMAT </w:instrText>
      </w:r>
      <w:r>
        <w:fldChar w:fldCharType="separate"/>
      </w:r>
      <w:r>
        <w:t>10.4.5</w:t>
      </w:r>
      <w:r>
        <w:fldChar w:fldCharType="end"/>
      </w:r>
      <w:r>
        <w:t>), regardless of whether the title is cited</w:t>
      </w:r>
    </w:p>
    <w:p>
      <w:pPr>
        <w:pStyle w:val="Lista3"/>
      </w:pPr>
      <w:r>
        <w:t xml:space="preserve">in full, e.g. </w:t>
      </w:r>
      <w:r>
        <w:rPr>
          <w:rStyle w:val="Code"/>
        </w:rPr>
        <w:t>&lt;title&gt;</w:t>
      </w:r>
      <w:r>
        <w:rPr>
          <w:rStyle w:val="Codetext"/>
        </w:rPr>
        <w:t>Early History of the Deccan</w:t>
      </w:r>
      <w:r>
        <w:rPr>
          <w:rStyle w:val="Code"/>
        </w:rPr>
        <w:t>&lt;/title&gt;</w:t>
      </w:r>
      <w:r>
        <w:t>,</w:t>
      </w:r>
    </w:p>
    <w:p>
      <w:pPr>
        <w:pStyle w:val="Lista3"/>
      </w:pPr>
      <w:r>
        <w:t xml:space="preserve">in abbreviated form, e.g. </w:t>
      </w:r>
      <w:r>
        <w:rPr>
          <w:rStyle w:val="Code"/>
        </w:rPr>
        <w:t>&lt;title&gt;</w:t>
      </w:r>
      <w:r>
        <w:rPr>
          <w:rStyle w:val="Codetext"/>
        </w:rPr>
        <w:t>Mahâbodhi</w:t>
      </w:r>
      <w:r>
        <w:rPr>
          <w:rStyle w:val="Code"/>
        </w:rPr>
        <w:t>&lt;/title&gt;</w:t>
      </w:r>
      <w:r>
        <w:t xml:space="preserve"> for the title </w:t>
      </w:r>
      <w:r>
        <w:rPr>
          <w:rStyle w:val="Foreign"/>
        </w:rPr>
        <w:t>Mahâbodhi, or the great Buddhist temple under the Bodhi tree at Buddha-Gaya</w:t>
      </w:r>
      <w:r>
        <w:t>, or</w:t>
      </w:r>
    </w:p>
    <w:p>
      <w:pPr>
        <w:pStyle w:val="Lista3"/>
      </w:pPr>
      <w:r>
        <w:t xml:space="preserve">as a widely known acronym, e.g. </w:t>
      </w:r>
      <w:r>
        <w:rPr>
          <w:rStyle w:val="Code"/>
        </w:rPr>
        <w:t>&lt;title&gt;</w:t>
      </w:r>
      <w:r>
        <w:rPr>
          <w:rStyle w:val="Codetext"/>
        </w:rPr>
        <w:t>OJED</w:t>
      </w:r>
      <w:r>
        <w:rPr>
          <w:rStyle w:val="Code"/>
        </w:rPr>
        <w:t>&lt;/title&gt;</w:t>
      </w:r>
      <w:r>
        <w:t xml:space="preserve"> for the title </w:t>
      </w:r>
      <w:r>
        <w:rPr>
          <w:rStyle w:val="Foreign"/>
        </w:rPr>
        <w:t>Old Javanese-English dictionary</w:t>
      </w:r>
    </w:p>
    <w:p>
      <w:pPr>
        <w:pStyle w:val="Lista2"/>
      </w:pPr>
      <w:r>
        <w:t xml:space="preserve">do not include the titles of inscriptions </w:t>
      </w:r>
      <w:r>
        <w:rPr>
          <w:noProof/>
        </w:rPr>
        <w:t>(</w:t>
      </w:r>
      <w:r>
        <w:t>in secondary literature or the DHARMABase), which are to be encoded as per §</w:t>
      </w:r>
      <w:r>
        <w:fldChar w:fldCharType="begin"/>
      </w:r>
      <w:r>
        <w:instrText xml:space="preserve"> REF _Ref148531705 \r \h </w:instrText>
      </w:r>
      <w:r>
        <w:fldChar w:fldCharType="separate"/>
      </w:r>
      <w:r>
        <w:t>10.4.6</w:t>
      </w:r>
      <w:r>
        <w:fldChar w:fldCharType="end"/>
      </w:r>
    </w:p>
    <w:p>
      <w:pPr>
        <w:pStyle w:val="Lista"/>
      </w:pPr>
      <w:r>
        <w:t>by default, all titles tagged in this way will be displayed in italics; when this is not desired, do the following</w:t>
      </w:r>
    </w:p>
    <w:p>
      <w:pPr>
        <w:pStyle w:val="Lista2"/>
      </w:pPr>
      <w:r>
        <w:t xml:space="preserve">for titles of chapters </w:t>
      </w:r>
      <w:r>
        <w:rPr>
          <w:noProof/>
        </w:rPr>
        <w:t>(</w:t>
      </w:r>
      <w:r>
        <w:t xml:space="preserve">e.g. in a multi-author book) and articles </w:t>
      </w:r>
      <w:r>
        <w:rPr>
          <w:noProof/>
        </w:rPr>
        <w:t>(</w:t>
      </w:r>
      <w:r>
        <w:t>e.g. in a journal)</w:t>
      </w:r>
    </w:p>
    <w:p>
      <w:pPr>
        <w:pStyle w:val="Lista3"/>
      </w:pPr>
      <w:r>
        <w:t xml:space="preserve">add the attribute </w:t>
      </w:r>
      <w:r>
        <w:rPr>
          <w:rStyle w:val="Codeattribute"/>
        </w:rPr>
        <w:t>@level</w:t>
      </w:r>
      <w:r>
        <w:t xml:space="preserve"> with the value </w:t>
      </w:r>
      <w:r>
        <w:rPr>
          <w:rStyle w:val="Codevalue"/>
        </w:rPr>
        <w:t>"a"</w:t>
      </w:r>
      <w:r>
        <w:t xml:space="preserve"> </w:t>
      </w:r>
      <w:r>
        <w:rPr>
          <w:noProof/>
        </w:rPr>
        <w:t>(</w:t>
      </w:r>
      <w:r>
        <w:t>for “analytic”)</w:t>
      </w:r>
    </w:p>
    <w:p>
      <w:pPr>
        <w:pStyle w:val="Lista4"/>
      </w:pPr>
      <w:r>
        <w:t xml:space="preserve">e.g. </w:t>
      </w:r>
      <w:r>
        <w:rPr>
          <w:rStyle w:val="Code"/>
        </w:rPr>
        <w:t xml:space="preserve">&lt;title </w:t>
      </w:r>
      <w:r>
        <w:rPr>
          <w:rStyle w:val="Codeattribute"/>
        </w:rPr>
        <w:t>level</w:t>
      </w:r>
      <w:r>
        <w:rPr>
          <w:rStyle w:val="Code"/>
        </w:rPr>
        <w:t>=</w:t>
      </w:r>
      <w:r>
        <w:rPr>
          <w:rStyle w:val="Codevalue"/>
        </w:rPr>
        <w:t>"a"</w:t>
      </w:r>
      <w:r>
        <w:rPr>
          <w:rStyle w:val="Code"/>
        </w:rPr>
        <w:t>&gt;</w:t>
      </w:r>
      <w:r>
        <w:rPr>
          <w:rStyle w:val="Codetext"/>
        </w:rPr>
        <w:t>Grants from Valabhî</w:t>
      </w:r>
      <w:r>
        <w:rPr>
          <w:rStyle w:val="Code"/>
        </w:rPr>
        <w:t>&lt;/title&gt;</w:t>
      </w:r>
    </w:p>
    <w:p>
      <w:pPr>
        <w:pStyle w:val="Lista3"/>
      </w:pPr>
      <w:r>
        <w:t>titles tagged in this way will be displayed in regular type, but with quote marks added around them</w:t>
      </w:r>
    </w:p>
    <w:p>
      <w:pPr>
        <w:pStyle w:val="Lista2"/>
      </w:pPr>
      <w:r>
        <w:t>for any titles that you wish to display without italics and that are not chapters or articles</w:t>
      </w:r>
    </w:p>
    <w:p>
      <w:pPr>
        <w:pStyle w:val="Lista3"/>
      </w:pPr>
      <w:r>
        <w:t xml:space="preserve">add the attribute </w:t>
      </w:r>
      <w:r>
        <w:rPr>
          <w:rStyle w:val="Codeattribute"/>
        </w:rPr>
        <w:t>@rend</w:t>
      </w:r>
      <w:r>
        <w:t xml:space="preserve"> with the value </w:t>
      </w:r>
      <w:r>
        <w:rPr>
          <w:rStyle w:val="Codevalue"/>
        </w:rPr>
        <w:t>"plain"</w:t>
      </w:r>
    </w:p>
    <w:p>
      <w:pPr>
        <w:pStyle w:val="Lista3"/>
      </w:pPr>
      <w:r>
        <w:t>titles tagged in this way will be displayed without any typographic distinction from the surrounding text</w:t>
      </w:r>
    </w:p>
    <w:p>
      <w:pPr>
        <w:pStyle w:val="Cmsor3"/>
      </w:pPr>
      <w:bookmarkStart w:id="894" w:name="_57tiei7g7b2r" w:colFirst="0" w:colLast="0"/>
      <w:bookmarkStart w:id="895" w:name="_Toc183083933"/>
      <w:bookmarkEnd w:id="894"/>
      <w:r>
        <w:t>Quotations without an encoded reference</w:t>
      </w:r>
      <w:bookmarkEnd w:id="895"/>
    </w:p>
    <w:p>
      <w:pPr>
        <w:pStyle w:val="Lista"/>
      </w:pPr>
      <w:r>
        <w:rPr>
          <w:b/>
          <w:bCs/>
        </w:rPr>
        <w:t>quoted text not attributed to a published source</w:t>
      </w:r>
      <w:r>
        <w:t xml:space="preserve"> shall be wrapped in the element </w:t>
      </w:r>
      <w:r>
        <w:rPr>
          <w:rStyle w:val="Code"/>
        </w:rPr>
        <w:t>&lt;q&gt;</w:t>
      </w:r>
    </w:p>
    <w:p>
      <w:pPr>
        <w:pStyle w:val="Lista2"/>
      </w:pPr>
      <w:r>
        <w:t>do not add quotation marks to the text, as these will be automatically produced in display in the correct form</w:t>
      </w:r>
    </w:p>
    <w:p>
      <w:pPr>
        <w:pStyle w:val="Lista2"/>
      </w:pPr>
      <w:r>
        <w:t>however, to exercise more control over the type of quote marks displayed, you may choose to omit the tag and add marks manually</w:t>
      </w:r>
    </w:p>
    <w:p>
      <w:pPr>
        <w:pStyle w:val="Lista3"/>
      </w:pPr>
      <w:r>
        <w:t xml:space="preserve">in this case take care to use the desired characters </w:t>
      </w:r>
      <w:r>
        <w:rPr>
          <w:noProof/>
        </w:rPr>
        <w:t>(</w:t>
      </w:r>
      <w:r>
        <w:t>„...” “...” ‘...’ «...») rather than generic typewriter quotes or apostrophes</w:t>
      </w:r>
    </w:p>
    <w:p>
      <w:pPr>
        <w:pStyle w:val="Lista"/>
      </w:pPr>
      <w:r>
        <w:t>this encoding method applies primarily to quotations in the same language as the surrounding text, such as</w:t>
      </w:r>
    </w:p>
    <w:p>
      <w:pPr>
        <w:pStyle w:val="Lista2"/>
      </w:pPr>
      <w:r>
        <w:t xml:space="preserve">translations of phrases or sentences of the edited text or another text </w:t>
      </w:r>
      <w:r>
        <w:rPr>
          <w:noProof/>
        </w:rPr>
        <w:t>(</w:t>
      </w:r>
      <w:r>
        <w:t>appearing in a commentary or apparatus)</w:t>
      </w:r>
    </w:p>
    <w:p>
      <w:pPr>
        <w:pStyle w:val="Lista2"/>
      </w:pPr>
      <w:r>
        <w:t xml:space="preserve">your translation of text quoted as direct speech </w:t>
      </w:r>
      <w:r>
        <w:rPr>
          <w:noProof/>
        </w:rPr>
        <w:t>(</w:t>
      </w:r>
      <w:r>
        <w:t xml:space="preserve">e.g. with </w:t>
      </w:r>
      <w:r>
        <w:rPr>
          <w:rStyle w:val="Foreign"/>
        </w:rPr>
        <w:t>iti</w:t>
      </w:r>
      <w:r>
        <w:t xml:space="preserve">) in an inscription </w:t>
      </w:r>
      <w:r>
        <w:rPr>
          <w:noProof/>
        </w:rPr>
        <w:t>(</w:t>
      </w:r>
      <w:r>
        <w:t>within the translation)</w:t>
      </w:r>
    </w:p>
    <w:p>
      <w:pPr>
        <w:pStyle w:val="Lista"/>
      </w:pPr>
      <w:r>
        <w:t xml:space="preserve">text quoted from a primary source in the original language, to be displayed in italics without quotation marks, shall not be marked up in this way, but must be tagged as </w:t>
      </w:r>
      <w:r>
        <w:rPr>
          <w:rStyle w:val="Code"/>
        </w:rPr>
        <w:t>&lt;foreign&gt;</w:t>
      </w:r>
      <w:r>
        <w:t xml:space="preserve"> as per §</w:t>
      </w:r>
      <w:r>
        <w:fldChar w:fldCharType="begin"/>
      </w:r>
      <w:r>
        <w:instrText xml:space="preserve"> REF _Ref43986658 \r \h </w:instrText>
      </w:r>
      <w:r>
        <w:fldChar w:fldCharType="separate"/>
      </w:r>
      <w:r>
        <w:t>10.3.3</w:t>
      </w:r>
      <w:r>
        <w:fldChar w:fldCharType="end"/>
      </w:r>
    </w:p>
    <w:p>
      <w:pPr>
        <w:pStyle w:val="Lista"/>
      </w:pPr>
      <w:r>
        <w:t xml:space="preserve"> if you use </w:t>
      </w:r>
      <w:r>
        <w:rPr>
          <w:rStyle w:val="Code"/>
        </w:rPr>
        <w:t>&lt;q&gt;</w:t>
      </w:r>
      <w:r>
        <w:t xml:space="preserve"> to quote text in a modern language other than that of the surrounding text, use </w:t>
      </w:r>
      <w:r>
        <w:rPr>
          <w:rStyle w:val="Codeattribute"/>
        </w:rPr>
        <w:t>@xml:lang</w:t>
      </w:r>
      <w:r>
        <w:t xml:space="preserve"> on the </w:t>
      </w:r>
      <w:r>
        <w:rPr>
          <w:rStyle w:val="Code"/>
        </w:rPr>
        <w:t>&lt;q&gt;</w:t>
      </w:r>
      <w:r>
        <w:t xml:space="preserve"> element, as per §</w:t>
      </w:r>
      <w:r>
        <w:fldChar w:fldCharType="begin"/>
      </w:r>
      <w:r>
        <w:instrText xml:space="preserve"> REF _Ref43990600 \r \h  \* MERGEFORMAT </w:instrText>
      </w:r>
      <w:r>
        <w:fldChar w:fldCharType="separate"/>
      </w:r>
      <w:r>
        <w:t>10.3.2</w:t>
      </w:r>
      <w:r>
        <w:fldChar w:fldCharType="end"/>
      </w:r>
    </w:p>
    <w:p>
      <w:pPr>
        <w:pStyle w:val="Lista"/>
      </w:pPr>
      <w:r>
        <w:t xml:space="preserve">to create a </w:t>
      </w:r>
      <w:commentRangeStart w:id="896"/>
      <w:r>
        <w:rPr>
          <w:b/>
          <w:bCs/>
        </w:rPr>
        <w:t>block quote</w:t>
      </w:r>
      <w:commentRangeEnd w:id="896"/>
      <w:r>
        <w:rPr>
          <w:rStyle w:val="Jegyzethivatkozs"/>
          <w:rFonts w:cs="Mangal"/>
        </w:rPr>
        <w:commentReference w:id="896"/>
      </w:r>
      <w:r>
        <w:t xml:space="preserve">, proceed as above but add </w:t>
      </w:r>
      <w:r>
        <w:rPr>
          <w:rStyle w:val="Codeattribute"/>
        </w:rPr>
        <w:t>@rend</w:t>
      </w:r>
      <w:r>
        <w:rPr>
          <w:rStyle w:val="Codetext"/>
        </w:rPr>
        <w:t>=</w:t>
      </w:r>
      <w:r>
        <w:rPr>
          <w:rStyle w:val="Codevalue"/>
        </w:rPr>
        <w:t>"block"</w:t>
      </w:r>
      <w:r>
        <w:t xml:space="preserve"> to the </w:t>
      </w:r>
      <w:r>
        <w:rPr>
          <w:rStyle w:val="Code"/>
        </w:rPr>
        <w:t>&lt;q&gt;</w:t>
      </w:r>
      <w:r>
        <w:t xml:space="preserve"> element</w:t>
      </w:r>
    </w:p>
    <w:p>
      <w:pPr>
        <w:pStyle w:val="Lista2"/>
      </w:pPr>
      <w:r>
        <w:t>text quoted in this way will be displayed as a separate indented paragraph without quotation marks</w:t>
      </w:r>
    </w:p>
    <w:p>
      <w:pPr>
        <w:pStyle w:val="Cmsor3"/>
      </w:pPr>
      <w:bookmarkStart w:id="897" w:name="_oux10a9n6xn3" w:colFirst="0" w:colLast="0"/>
      <w:bookmarkStart w:id="898" w:name="_Ref43990078"/>
      <w:bookmarkStart w:id="899" w:name="_Toc183083934"/>
      <w:bookmarkEnd w:id="897"/>
      <w:r>
        <w:t>Quoting published material</w:t>
      </w:r>
      <w:bookmarkEnd w:id="898"/>
      <w:bookmarkEnd w:id="899"/>
    </w:p>
    <w:p>
      <w:pPr>
        <w:pStyle w:val="Lista"/>
      </w:pPr>
      <w:r>
        <w:t xml:space="preserve">to encode </w:t>
      </w:r>
      <w:r>
        <w:rPr>
          <w:b/>
          <w:bCs/>
        </w:rPr>
        <w:t>direct quotations from a published source</w:t>
      </w:r>
      <w:r>
        <w:t>, proceed as follows</w:t>
      </w:r>
    </w:p>
    <w:p>
      <w:pPr>
        <w:pStyle w:val="Lista2"/>
      </w:pPr>
      <w:r>
        <w:t xml:space="preserve">within the </w:t>
      </w:r>
      <w:r>
        <w:rPr>
          <w:rStyle w:val="Code"/>
        </w:rPr>
        <w:t>&lt;p&gt;</w:t>
      </w:r>
      <w:r>
        <w:t xml:space="preserve"> element in which you quote some text, create the wrapper </w:t>
      </w:r>
      <w:r>
        <w:rPr>
          <w:rStyle w:val="Code"/>
        </w:rPr>
        <w:t>&lt;cit&gt;</w:t>
      </w:r>
    </w:p>
    <w:p>
      <w:pPr>
        <w:pStyle w:val="Lista2"/>
      </w:pPr>
      <w:r>
        <w:lastRenderedPageBreak/>
        <w:t xml:space="preserve">within </w:t>
      </w:r>
      <w:r>
        <w:rPr>
          <w:rStyle w:val="Code"/>
        </w:rPr>
        <w:t>&lt;cit&gt;</w:t>
      </w:r>
      <w:r>
        <w:t xml:space="preserve">, wrap the quoted text in the element </w:t>
      </w:r>
      <w:r>
        <w:rPr>
          <w:rStyle w:val="Code"/>
        </w:rPr>
        <w:t>&lt;quote&gt;</w:t>
      </w:r>
    </w:p>
    <w:p>
      <w:pPr>
        <w:pStyle w:val="Lista2"/>
      </w:pPr>
      <w:r>
        <w:t xml:space="preserve">also within </w:t>
      </w:r>
      <w:r>
        <w:rPr>
          <w:rStyle w:val="Code"/>
        </w:rPr>
        <w:t>&lt;cit&gt;</w:t>
      </w:r>
      <w:r>
        <w:t xml:space="preserve">, but outside </w:t>
      </w:r>
      <w:r>
        <w:rPr>
          <w:noProof/>
        </w:rPr>
        <w:t>(</w:t>
      </w:r>
      <w:r>
        <w:t xml:space="preserve">and immediately after) </w:t>
      </w:r>
      <w:r>
        <w:rPr>
          <w:rStyle w:val="Code"/>
        </w:rPr>
        <w:t>&lt;quote&gt;</w:t>
      </w:r>
      <w:r>
        <w:t>, add a bibliographic citation as per §</w:t>
      </w:r>
      <w:r>
        <w:fldChar w:fldCharType="begin"/>
      </w:r>
      <w:r>
        <w:instrText xml:space="preserve"> REF _Ref43989849 \w \h  \* MERGEFORMAT </w:instrText>
      </w:r>
      <w:r>
        <w:fldChar w:fldCharType="separate"/>
      </w:r>
      <w:r>
        <w:t>10.4.5</w:t>
      </w:r>
      <w:r>
        <w:fldChar w:fldCharType="end"/>
      </w:r>
      <w:r>
        <w:t xml:space="preserve"> to specify the source of the quotation</w:t>
      </w:r>
      <w:r>
        <w:rPr>
          <w:rStyle w:val="Lbjegyzet-hivatkozs"/>
        </w:rPr>
        <w:footnoteReference w:id="60"/>
      </w:r>
    </w:p>
    <w:p>
      <w:pPr>
        <w:pStyle w:val="Lista"/>
      </w:pPr>
      <w:r>
        <w:t>do not add quotation marks to the text, as these will be automatically produced in display in the correct form</w:t>
      </w:r>
    </w:p>
    <w:p>
      <w:pPr>
        <w:pStyle w:val="Lista"/>
      </w:pPr>
      <w:r>
        <w:t xml:space="preserve">to create a </w:t>
      </w:r>
      <w:r>
        <w:rPr>
          <w:b/>
          <w:bCs/>
        </w:rPr>
        <w:t>block quote</w:t>
      </w:r>
      <w:r>
        <w:t xml:space="preserve">, proceed as above but add </w:t>
      </w:r>
      <w:r>
        <w:rPr>
          <w:rStyle w:val="Codeattribute"/>
        </w:rPr>
        <w:t>@rend</w:t>
      </w:r>
      <w:r>
        <w:rPr>
          <w:rStyle w:val="Code"/>
        </w:rPr>
        <w:t>=</w:t>
      </w:r>
      <w:r>
        <w:rPr>
          <w:rStyle w:val="Codevalue"/>
        </w:rPr>
        <w:t>"block"</w:t>
      </w:r>
      <w:r>
        <w:t xml:space="preserve"> to the </w:t>
      </w:r>
      <w:r>
        <w:rPr>
          <w:rStyle w:val="Code"/>
        </w:rPr>
        <w:t>&lt;quote&gt;</w:t>
      </w:r>
      <w:r>
        <w:t xml:space="preserve"> element</w:t>
      </w:r>
    </w:p>
    <w:p>
      <w:pPr>
        <w:pStyle w:val="Lista2"/>
      </w:pPr>
      <w:r>
        <w:t>text quoted in this way will be displayed as a separate indented paragraph without quotation marks</w:t>
      </w:r>
    </w:p>
    <w:p>
      <w:pPr>
        <w:pStyle w:val="Lista"/>
      </w:pPr>
      <w:r>
        <w:t xml:space="preserve">when citing text from a publication with </w:t>
      </w:r>
      <w:r>
        <w:rPr>
          <w:rStyle w:val="Code"/>
        </w:rPr>
        <w:t>&lt;quote&gt;</w:t>
      </w:r>
      <w:r>
        <w:t xml:space="preserve">, any </w:t>
      </w:r>
      <w:r>
        <w:rPr>
          <w:b/>
          <w:bCs/>
        </w:rPr>
        <w:t>transliterated words</w:t>
      </w:r>
      <w:r>
        <w:t xml:space="preserve"> in the cited text shall be retained </w:t>
      </w:r>
      <w:r>
        <w:rPr>
          <w:b/>
          <w:bCs/>
        </w:rPr>
        <w:t>in their original form</w:t>
      </w:r>
      <w:r>
        <w:t xml:space="preserve"> rather than being converted to our transliteration system</w:t>
      </w:r>
    </w:p>
    <w:p>
      <w:pPr>
        <w:pStyle w:val="Lista2"/>
      </w:pPr>
      <w:r>
        <w:t xml:space="preserve">but any text adopted without </w:t>
      </w:r>
      <w:r>
        <w:rPr>
          <w:rStyle w:val="Code"/>
        </w:rPr>
        <w:t>&lt;quote&gt;</w:t>
      </w:r>
      <w:r>
        <w:t>, for example in apparatus readings, translations and paraphrased/summarised opinions, should be converted to our transliteration system</w:t>
      </w:r>
    </w:p>
    <w:p>
      <w:pPr>
        <w:pStyle w:val="Cmsor3"/>
      </w:pPr>
      <w:bookmarkStart w:id="900" w:name="_dx7skv6pu8qf" w:colFirst="0" w:colLast="0"/>
      <w:bookmarkStart w:id="901" w:name="_Ref43989849"/>
      <w:bookmarkStart w:id="902" w:name="_Toc183083935"/>
      <w:bookmarkEnd w:id="900"/>
      <w:r>
        <w:t>Bibliographic citations</w:t>
      </w:r>
      <w:bookmarkEnd w:id="901"/>
      <w:bookmarkEnd w:id="902"/>
    </w:p>
    <w:p>
      <w:pPr>
        <w:pStyle w:val="Lista"/>
      </w:pPr>
      <w:r>
        <w:t>bibliographic citations may be used in any part of your XML document where modern-language text is permitted, and must be mandatorily listed in the bibliography as discussed under §</w:t>
      </w:r>
      <w:r>
        <w:fldChar w:fldCharType="begin"/>
      </w:r>
      <w:r>
        <w:instrText xml:space="preserve"> REF _Ref43978796 \r \h  \* MERGEFORMAT </w:instrText>
      </w:r>
      <w:r>
        <w:fldChar w:fldCharType="separate"/>
      </w:r>
      <w:r>
        <w:t>9.4</w:t>
      </w:r>
      <w:r>
        <w:fldChar w:fldCharType="end"/>
      </w:r>
    </w:p>
    <w:p>
      <w:pPr>
        <w:pStyle w:val="Lista"/>
      </w:pPr>
      <w:r>
        <w:t xml:space="preserve">a citation is encoded in the form of the element </w:t>
      </w:r>
      <w:r>
        <w:rPr>
          <w:rStyle w:val="Code"/>
        </w:rPr>
        <w:t>&lt;bibl&gt;</w:t>
      </w:r>
    </w:p>
    <w:p>
      <w:pPr>
        <w:pStyle w:val="Lista"/>
      </w:pPr>
      <w:r>
        <w:t xml:space="preserve">the empty element </w:t>
      </w:r>
      <w:r>
        <w:rPr>
          <w:rStyle w:val="Code"/>
        </w:rPr>
        <w:t>&lt;ptr/&gt;</w:t>
      </w:r>
      <w:r>
        <w:t xml:space="preserve"> </w:t>
      </w:r>
      <w:r>
        <w:rPr>
          <w:noProof/>
        </w:rPr>
        <w:t>(</w:t>
      </w:r>
      <w:r>
        <w:t xml:space="preserve">pointer) must mandatorily appear as the first element within </w:t>
      </w:r>
      <w:r>
        <w:rPr>
          <w:rStyle w:val="Code"/>
        </w:rPr>
        <w:t>&lt;bibl&gt;</w:t>
      </w:r>
    </w:p>
    <w:p>
      <w:pPr>
        <w:pStyle w:val="Lista2"/>
      </w:pPr>
      <w:r>
        <w:t xml:space="preserve">with the mandatory attribute </w:t>
      </w:r>
      <w:r>
        <w:rPr>
          <w:rStyle w:val="Codeattribute"/>
        </w:rPr>
        <w:t>@target</w:t>
      </w:r>
      <w:r>
        <w:t>, whose value shall be the Zotero Short Title of the cited publication, prefixed with the string “bib:”</w:t>
      </w:r>
    </w:p>
    <w:p>
      <w:pPr>
        <w:pStyle w:val="Lista3"/>
      </w:pPr>
      <w:r>
        <w:t xml:space="preserve">e.g. </w:t>
      </w:r>
      <w:r>
        <w:rPr>
          <w:rStyle w:val="Code"/>
        </w:rPr>
        <w:t xml:space="preserve">&lt;bibl&gt;&lt;ptr </w:t>
      </w:r>
      <w:r>
        <w:rPr>
          <w:rStyle w:val="Codeattribute"/>
        </w:rPr>
        <w:t>target</w:t>
      </w:r>
      <w:r>
        <w:rPr>
          <w:rStyle w:val="Code"/>
        </w:rPr>
        <w:t>=</w:t>
      </w:r>
      <w:r>
        <w:rPr>
          <w:rStyle w:val="Codevalue"/>
        </w:rPr>
        <w:t>"bib:Agrawala1983_01"</w:t>
      </w:r>
      <w:r>
        <w:rPr>
          <w:rStyle w:val="Code"/>
        </w:rPr>
        <w:t>/&gt;&lt;/bibl&gt;</w:t>
      </w:r>
    </w:p>
    <w:p>
      <w:pPr>
        <w:pStyle w:val="Lista"/>
      </w:pPr>
      <w:r>
        <w:rPr>
          <w:b/>
          <w:bCs/>
        </w:rPr>
        <w:t>to limit the citation</w:t>
      </w:r>
      <w:r>
        <w:t xml:space="preserve"> to a specific part of the publication, add the element </w:t>
      </w:r>
      <w:r>
        <w:rPr>
          <w:rStyle w:val="Code"/>
        </w:rPr>
        <w:t>&lt;citedRange&gt;</w:t>
      </w:r>
      <w:r>
        <w:t xml:space="preserve"> after the </w:t>
      </w:r>
      <w:r>
        <w:rPr>
          <w:rStyle w:val="Code"/>
        </w:rPr>
        <w:t>&lt;ptr/&gt;</w:t>
      </w:r>
      <w:r>
        <w:t xml:space="preserve"> element but within the </w:t>
      </w:r>
      <w:r>
        <w:rPr>
          <w:rStyle w:val="Code"/>
        </w:rPr>
        <w:t>&lt;bibl&gt;</w:t>
      </w:r>
      <w:r>
        <w:t xml:space="preserve"> element, wrapping the details of the citation in the following manner</w:t>
      </w:r>
    </w:p>
    <w:p>
      <w:pPr>
        <w:pStyle w:val="Lista2"/>
      </w:pPr>
      <w:r>
        <w:t xml:space="preserve">by default, </w:t>
      </w:r>
      <w:r>
        <w:rPr>
          <w:rStyle w:val="Code"/>
        </w:rPr>
        <w:t>&lt;citedRange&gt;</w:t>
      </w:r>
      <w:r>
        <w:t xml:space="preserve"> will be understood to </w:t>
      </w:r>
      <w:r>
        <w:rPr>
          <w:b/>
          <w:bCs/>
        </w:rPr>
        <w:t>refer to page numbers</w:t>
      </w:r>
      <w:r>
        <w:t xml:space="preserve">, so references to pages without additional detail can simply be added as the content of this element, e.g. </w:t>
      </w:r>
      <w:r>
        <w:rPr>
          <w:rStyle w:val="Code"/>
        </w:rPr>
        <w:t>&lt;citedRange&gt;</w:t>
      </w:r>
      <w:r>
        <w:rPr>
          <w:rStyle w:val="Codetext"/>
        </w:rPr>
        <w:t>12</w:t>
      </w:r>
      <w:r>
        <w:rPr>
          <w:rStyle w:val="Code"/>
        </w:rPr>
        <w:t>&lt;/citedRange&gt;</w:t>
      </w:r>
    </w:p>
    <w:p>
      <w:pPr>
        <w:pStyle w:val="Lista3"/>
      </w:pPr>
      <w:r>
        <w:t xml:space="preserve">use a hyphen to record a range of pages, e.g. </w:t>
      </w:r>
      <w:r>
        <w:rPr>
          <w:rStyle w:val="Code"/>
        </w:rPr>
        <w:t>&lt;citedRange&gt;</w:t>
      </w:r>
      <w:r>
        <w:rPr>
          <w:rStyle w:val="Codetext"/>
        </w:rPr>
        <w:t>12-21</w:t>
      </w:r>
      <w:r>
        <w:rPr>
          <w:rStyle w:val="Code"/>
        </w:rPr>
        <w:t>&lt;/citedRange&gt;</w:t>
      </w:r>
    </w:p>
    <w:p>
      <w:pPr>
        <w:pStyle w:val="Lista4"/>
      </w:pPr>
      <w:r>
        <w:t xml:space="preserve">the number of the last page should always be recorded in full, e.g. </w:t>
      </w:r>
      <w:r>
        <w:rPr>
          <w:rStyle w:val="Code"/>
        </w:rPr>
        <w:t>&lt;citedRange&gt;</w:t>
      </w:r>
      <w:r>
        <w:rPr>
          <w:rStyle w:val="Codetext"/>
        </w:rPr>
        <w:t>123-124</w:t>
      </w:r>
      <w:r>
        <w:rPr>
          <w:rStyle w:val="Code"/>
        </w:rPr>
        <w:t>&lt;/citedRange&gt;</w:t>
      </w:r>
      <w:r>
        <w:t xml:space="preserve"> </w:t>
      </w:r>
      <w:r>
        <w:rPr>
          <w:noProof/>
        </w:rPr>
        <w:t>(</w:t>
      </w:r>
      <w:r>
        <w:t>not 123-4 or 123-24)</w:t>
      </w:r>
    </w:p>
    <w:p>
      <w:pPr>
        <w:pStyle w:val="Lista3"/>
      </w:pPr>
      <w:r>
        <w:t xml:space="preserve">use a comma </w:t>
      </w:r>
      <w:r>
        <w:rPr>
          <w:noProof/>
        </w:rPr>
        <w:t>(</w:t>
      </w:r>
      <w:r>
        <w:t xml:space="preserve">followed by a space) to list non-adjacent pages, e.g. </w:t>
      </w:r>
      <w:r>
        <w:rPr>
          <w:rStyle w:val="Code"/>
        </w:rPr>
        <w:t>&lt;citedRange&gt;</w:t>
      </w:r>
      <w:r>
        <w:rPr>
          <w:rStyle w:val="Codetext"/>
        </w:rPr>
        <w:t>12, 24</w:t>
      </w:r>
      <w:r>
        <w:rPr>
          <w:rStyle w:val="Code"/>
        </w:rPr>
        <w:t>&lt;/citedRange&gt;</w:t>
      </w:r>
    </w:p>
    <w:p>
      <w:pPr>
        <w:pStyle w:val="Lista2"/>
      </w:pPr>
      <w:r>
        <w:t xml:space="preserve">unless an entire publication is being referred to, </w:t>
      </w:r>
      <w:r>
        <w:rPr>
          <w:b/>
          <w:bCs/>
        </w:rPr>
        <w:t>specifying a page number or range is mandatory</w:t>
      </w:r>
      <w:r>
        <w:t xml:space="preserve"> except for</w:t>
      </w:r>
    </w:p>
    <w:p>
      <w:pPr>
        <w:pStyle w:val="Lista3"/>
      </w:pPr>
      <w:r>
        <w:t>references that do not involve a numbered page</w:t>
      </w:r>
    </w:p>
    <w:p>
      <w:pPr>
        <w:pStyle w:val="Lista3"/>
      </w:pPr>
      <w:r>
        <w:t>references that, by general scholarly convention, do not include a page range, such as dictionary entries, sections from grammars, and some anthologies of inscriptions</w:t>
      </w:r>
    </w:p>
    <w:p>
      <w:pPr>
        <w:pStyle w:val="Lista4"/>
      </w:pPr>
      <w:r>
        <w:t>in such cases, any unique set of one or more relevant identifiers (listed below) should be used instead of or in addition to a page range</w:t>
      </w:r>
    </w:p>
    <w:p>
      <w:pPr>
        <w:pStyle w:val="Lista3"/>
      </w:pPr>
      <w:r>
        <w:t>other identifiers may always be used in addition to, but not instead of, a page range</w:t>
      </w:r>
    </w:p>
    <w:p>
      <w:pPr>
        <w:pStyle w:val="Lista2"/>
      </w:pPr>
      <w:r>
        <w:t xml:space="preserve">to </w:t>
      </w:r>
      <w:r>
        <w:rPr>
          <w:b/>
          <w:bCs/>
        </w:rPr>
        <w:t>refer to an identifier other than a page</w:t>
      </w:r>
      <w:r>
        <w:t xml:space="preserve">, add the attribute </w:t>
      </w:r>
      <w:r>
        <w:rPr>
          <w:rStyle w:val="Codeattribute"/>
        </w:rPr>
        <w:t>@unit</w:t>
      </w:r>
      <w:r>
        <w:t xml:space="preserve"> to </w:t>
      </w:r>
      <w:r>
        <w:rPr>
          <w:rStyle w:val="Code"/>
        </w:rPr>
        <w:t>&lt;citedRange&gt;</w:t>
      </w:r>
      <w:r>
        <w:t xml:space="preserve"> with one of the following values, and formulate the contents of the element accordingly</w:t>
      </w:r>
    </w:p>
    <w:p>
      <w:pPr>
        <w:pStyle w:val="Lista3"/>
      </w:pPr>
      <w:r>
        <w:rPr>
          <w:rStyle w:val="Codevalue"/>
        </w:rPr>
        <w:t>"page"</w:t>
      </w:r>
      <w:r>
        <w:t xml:space="preserve"> for page numbers where this needs to be made explicit </w:t>
      </w:r>
      <w:r>
        <w:rPr>
          <w:noProof/>
        </w:rPr>
        <w:t>(</w:t>
      </w:r>
      <w:r>
        <w:t>see below), with contents as described above for the default</w:t>
      </w:r>
    </w:p>
    <w:p>
      <w:pPr>
        <w:pStyle w:val="Lista3"/>
      </w:pPr>
      <w:r>
        <w:rPr>
          <w:rStyle w:val="Codevalue"/>
        </w:rPr>
        <w:t>"volume"</w:t>
      </w:r>
      <w:r>
        <w:t xml:space="preserve"> for multi-volume publications, @@@this and below values: pending decision on which units will have plural displays</w:t>
      </w:r>
    </w:p>
    <w:p>
      <w:pPr>
        <w:pStyle w:val="Lista3"/>
      </w:pPr>
      <w:r>
        <w:rPr>
          <w:rStyle w:val="Codevalue"/>
        </w:rPr>
        <w:t>"book"</w:t>
      </w:r>
      <w:r>
        <w:t xml:space="preserve"> where a single-volume publication is divided into “books” within each of which a reference system is restarted (such as Sircar’s </w:t>
      </w:r>
      <w:r>
        <w:rPr>
          <w:i/>
          <w:iCs/>
        </w:rPr>
        <w:t>Indian Inscriptions</w:t>
      </w:r>
      <w:r>
        <w:t>, where item numbers are restarted in each “book” of both volumes)</w:t>
      </w:r>
    </w:p>
    <w:p>
      <w:pPr>
        <w:pStyle w:val="Lista3"/>
      </w:pPr>
      <w:r>
        <w:rPr>
          <w:rStyle w:val="Codevalue"/>
        </w:rPr>
        <w:lastRenderedPageBreak/>
        <w:t>"part"</w:t>
      </w:r>
      <w:r>
        <w:t xml:space="preserve"> to distinguish sections of publications where identical page numbers re-occur within a single volume </w:t>
      </w:r>
      <w:r>
        <w:rPr>
          <w:noProof/>
        </w:rPr>
        <w:t>(</w:t>
      </w:r>
      <w:r>
        <w:t>such as Epigraphia Carnatica)</w:t>
      </w:r>
    </w:p>
    <w:p>
      <w:pPr>
        <w:pStyle w:val="Lista3"/>
      </w:pPr>
      <w:r>
        <w:rPr>
          <w:rStyle w:val="Codevalue"/>
        </w:rPr>
        <w:t>"section"</w:t>
      </w:r>
      <w:r>
        <w:t xml:space="preserve"> for one of many </w:t>
      </w:r>
      <w:commentRangeStart w:id="903"/>
      <w:r>
        <w:t xml:space="preserve">numbered paragraphs </w:t>
      </w:r>
      <w:commentRangeEnd w:id="903"/>
      <w:r>
        <w:rPr>
          <w:rStyle w:val="Jegyzethivatkozs"/>
          <w:rFonts w:cs="Mangal"/>
        </w:rPr>
        <w:commentReference w:id="903"/>
      </w:r>
      <w:r>
        <w:t>or short sections where this form of citation is practicable, such as many grammars</w:t>
      </w:r>
    </w:p>
    <w:p>
      <w:pPr>
        <w:pStyle w:val="Lista3"/>
      </w:pPr>
      <w:r>
        <w:rPr>
          <w:rStyle w:val="Codevalue"/>
        </w:rPr>
        <w:t>"note"</w:t>
      </w:r>
      <w:r>
        <w:t xml:space="preserve"> for a numbered </w:t>
      </w:r>
      <w:r>
        <w:rPr>
          <w:noProof/>
        </w:rPr>
        <w:t>(</w:t>
      </w:r>
      <w:r>
        <w:t>foot or end) note</w:t>
      </w:r>
    </w:p>
    <w:p>
      <w:pPr>
        <w:pStyle w:val="Lista3"/>
      </w:pPr>
      <w:r>
        <w:rPr>
          <w:rStyle w:val="Codevalue"/>
        </w:rPr>
        <w:t>"line"</w:t>
      </w:r>
      <w:r>
        <w:t xml:space="preserve"> for a lineated work where citations are conventionally identified by line number</w:t>
      </w:r>
    </w:p>
    <w:p>
      <w:pPr>
        <w:pStyle w:val="Lista3"/>
      </w:pPr>
      <w:r>
        <w:rPr>
          <w:rStyle w:val="Codevalue"/>
        </w:rPr>
        <w:t>"item"</w:t>
      </w:r>
      <w:r>
        <w:t xml:space="preserve"> for a number in an anthology of editions, or an item in a numbered list </w:t>
      </w:r>
      <w:r>
        <w:rPr>
          <w:noProof/>
        </w:rPr>
        <w:t>(</w:t>
      </w:r>
      <w:r>
        <w:t>to be displayed as №)</w:t>
      </w:r>
    </w:p>
    <w:p>
      <w:pPr>
        <w:pStyle w:val="Lista3"/>
      </w:pPr>
      <w:r>
        <w:rPr>
          <w:rStyle w:val="Codevalue"/>
        </w:rPr>
        <w:t>"entry"</w:t>
      </w:r>
      <w:r>
        <w:t xml:space="preserve"> for an entry in a dictionary or encyclopaedia </w:t>
      </w:r>
      <w:r>
        <w:rPr>
          <w:noProof/>
        </w:rPr>
        <w:t>(</w:t>
      </w:r>
      <w:r>
        <w:t>to be displayed as s.v.)</w:t>
      </w:r>
    </w:p>
    <w:p>
      <w:pPr>
        <w:pStyle w:val="Lista4"/>
      </w:pPr>
      <w:r>
        <w:t>the contents will not be italicised in display by default</w:t>
      </w:r>
    </w:p>
    <w:p>
      <w:pPr>
        <w:pStyle w:val="Lista4"/>
      </w:pPr>
      <w:r>
        <w:t xml:space="preserve">if you wish a dictionary entry cited in this way to appear in italics (but this is not required), then enclose the contents of </w:t>
      </w:r>
      <w:r>
        <w:rPr>
          <w:rStyle w:val="Code"/>
        </w:rPr>
        <w:t>&lt;citedRange&gt;</w:t>
      </w:r>
      <w:r>
        <w:t xml:space="preserve"> in </w:t>
      </w:r>
      <w:r>
        <w:rPr>
          <w:rStyle w:val="Code"/>
        </w:rPr>
        <w:t>&lt;foreign&gt;</w:t>
      </w:r>
      <w:r>
        <w:t xml:space="preserve"> (as per §</w:t>
      </w:r>
      <w:r>
        <w:fldChar w:fldCharType="begin"/>
      </w:r>
      <w:r>
        <w:instrText xml:space="preserve"> REF _Ref43986658 \r \h </w:instrText>
      </w:r>
      <w:r>
        <w:fldChar w:fldCharType="separate"/>
      </w:r>
      <w:r>
        <w:t>10.3.3</w:t>
      </w:r>
      <w:r>
        <w:fldChar w:fldCharType="end"/>
      </w:r>
      <w:r>
        <w:t>)</w:t>
      </w:r>
    </w:p>
    <w:p>
      <w:pPr>
        <w:pStyle w:val="Lista3"/>
      </w:pPr>
      <w:r>
        <w:rPr>
          <w:rStyle w:val="Codevalue"/>
        </w:rPr>
        <w:t>"figure"</w:t>
      </w:r>
      <w:r>
        <w:t xml:space="preserve">, </w:t>
      </w:r>
      <w:r>
        <w:rPr>
          <w:rStyle w:val="Codevalue"/>
        </w:rPr>
        <w:t>"plate"</w:t>
      </w:r>
      <w:r>
        <w:t xml:space="preserve">, </w:t>
      </w:r>
      <w:r>
        <w:rPr>
          <w:rStyle w:val="Codevalue"/>
        </w:rPr>
        <w:t>"table"</w:t>
      </w:r>
      <w:r>
        <w:t xml:space="preserve">, </w:t>
      </w:r>
      <w:r>
        <w:rPr>
          <w:rStyle w:val="Codevalue"/>
        </w:rPr>
        <w:t>"appendix"</w:t>
      </w:r>
      <w:r>
        <w:t xml:space="preserve"> etc. as applicable, for visual material</w:t>
      </w:r>
    </w:p>
    <w:p>
      <w:pPr>
        <w:pStyle w:val="Lista3"/>
      </w:pPr>
      <w:r>
        <w:t xml:space="preserve">note that the values of </w:t>
      </w:r>
      <w:r>
        <w:rPr>
          <w:rStyle w:val="Codeattribute"/>
        </w:rPr>
        <w:t>@unit</w:t>
      </w:r>
      <w:r>
        <w:t xml:space="preserve"> should always be English regardless of the language of the publication, e.g. use </w:t>
      </w:r>
      <w:r>
        <w:rPr>
          <w:rStyle w:val="Codevalue"/>
        </w:rPr>
        <w:t>"appendix"</w:t>
      </w:r>
      <w:r>
        <w:t xml:space="preserve"> for an original </w:t>
      </w:r>
      <w:r>
        <w:rPr>
          <w:rStyle w:val="Foreign"/>
        </w:rPr>
        <w:t>bijlage</w:t>
      </w:r>
    </w:p>
    <w:p>
      <w:pPr>
        <w:pStyle w:val="Lista3"/>
      </w:pPr>
      <w:r>
        <w:t>should you feel the need to use a different value, please contact the authors to discuss the matter</w:t>
      </w:r>
    </w:p>
    <w:p>
      <w:pPr>
        <w:pStyle w:val="Lista3"/>
      </w:pPr>
      <w:r>
        <w:t xml:space="preserve">as per ZG §4.4 and §4.6, numerals other than Arabic ones </w:t>
      </w:r>
      <w:r>
        <w:rPr>
          <w:noProof/>
        </w:rPr>
        <w:t>(</w:t>
      </w:r>
      <w:r>
        <w:t xml:space="preserve">e.g. Roman and Devanagari) should be converted in your citations to Arabic numbers unless this results in an ambiguity </w:t>
      </w:r>
      <w:r>
        <w:rPr>
          <w:noProof/>
        </w:rPr>
        <w:t>(</w:t>
      </w:r>
      <w:r>
        <w:t>because Arabic and non-Arabic numerals are both used within a publication, for the same unit of citation, e.g. Roman page numbers in the front matter and Arabic page numbers in the main text)</w:t>
      </w:r>
    </w:p>
    <w:p>
      <w:pPr>
        <w:pStyle w:val="Lista2"/>
      </w:pPr>
      <w:r>
        <w:t xml:space="preserve">to </w:t>
      </w:r>
      <w:r>
        <w:rPr>
          <w:b/>
          <w:bCs/>
        </w:rPr>
        <w:t>refer to a point identified by a combination of entities</w:t>
      </w:r>
      <w:r>
        <w:t xml:space="preserve">, it is possible to add more than one </w:t>
      </w:r>
      <w:r>
        <w:rPr>
          <w:rStyle w:val="Code"/>
        </w:rPr>
        <w:t>&lt;citedRange&gt;</w:t>
      </w:r>
      <w:r>
        <w:t xml:space="preserve"> element </w:t>
      </w:r>
      <w:r>
        <w:rPr>
          <w:noProof/>
        </w:rPr>
        <w:t>(</w:t>
      </w:r>
      <w:r>
        <w:t>e.g. to encode a reference to a certain figure on a certain page)</w:t>
      </w:r>
    </w:p>
    <w:p>
      <w:pPr>
        <w:pStyle w:val="Lista3"/>
      </w:pPr>
      <w:r>
        <w:t xml:space="preserve">in this case, page references must be explicitly encoded with </w:t>
      </w:r>
      <w:r>
        <w:rPr>
          <w:rStyle w:val="Codeattribute"/>
        </w:rPr>
        <w:t>@unit</w:t>
      </w:r>
      <w:r>
        <w:rPr>
          <w:rStyle w:val="Code"/>
        </w:rPr>
        <w:t>=</w:t>
      </w:r>
      <w:r>
        <w:rPr>
          <w:rStyle w:val="Codevalue"/>
        </w:rPr>
        <w:t>"page"</w:t>
      </w:r>
    </w:p>
    <w:p>
      <w:pPr>
        <w:pStyle w:val="Lista3"/>
      </w:pPr>
      <w:r>
        <w:t xml:space="preserve">the </w:t>
      </w:r>
      <w:r>
        <w:rPr>
          <w:rStyle w:val="Code"/>
        </w:rPr>
        <w:t>&lt;citedRange&gt;</w:t>
      </w:r>
      <w:r>
        <w:t xml:space="preserve"> elements must appear in the order in which they are eventually to be displayed, e.g. a volume number must precede a page number, and a page number must precede a note number</w:t>
      </w:r>
    </w:p>
    <w:p>
      <w:pPr>
        <w:pStyle w:val="Lista2"/>
      </w:pPr>
      <w:r>
        <w:t xml:space="preserve">a consistent display for the reference will be automatically generated from the values of </w:t>
      </w:r>
      <w:r>
        <w:rPr>
          <w:rStyle w:val="Codeattribute"/>
        </w:rPr>
        <w:t>@unit</w:t>
      </w:r>
      <w:r>
        <w:t xml:space="preserve"> and the contents of </w:t>
      </w:r>
      <w:r>
        <w:rPr>
          <w:rStyle w:val="Code"/>
        </w:rPr>
        <w:t>&lt;citedRange&gt;</w:t>
      </w:r>
      <w:r>
        <w:t xml:space="preserve"> @@@integrate with display explanation below</w:t>
      </w:r>
    </w:p>
    <w:p>
      <w:pPr>
        <w:pStyle w:val="Lista3"/>
      </w:pPr>
      <w:r>
        <w:t xml:space="preserve">see the examples below for the use of </w:t>
      </w:r>
      <w:r>
        <w:rPr>
          <w:rStyle w:val="Code"/>
        </w:rPr>
        <w:t>&lt;citedRange&gt;</w:t>
      </w:r>
      <w:r>
        <w:t xml:space="preserve"> in various combinations, and the display generated from these</w:t>
      </w:r>
    </w:p>
    <w:p>
      <w:pPr>
        <w:pStyle w:val="Lista2"/>
      </w:pPr>
      <w:r>
        <w:t xml:space="preserve">for </w:t>
      </w:r>
      <w:r>
        <w:rPr>
          <w:b/>
          <w:bCs/>
        </w:rPr>
        <w:t>complex references</w:t>
      </w:r>
      <w:r>
        <w:t xml:space="preserve"> which cannot be generated automatically, especially which involve multiple points identified by different (combinations of) entities (e.g. “notes 9 and 10 on page 291 and the body text on page 320”, “page 15 and appendix A”,  or “pages 216–217 of Part I and Plate XI in Part II”)</w:t>
      </w:r>
    </w:p>
    <w:p>
      <w:pPr>
        <w:pStyle w:val="Lista3"/>
      </w:pPr>
      <w:r>
        <w:t xml:space="preserve">use </w:t>
      </w:r>
      <w:r>
        <w:rPr>
          <w:rStyle w:val="Code"/>
        </w:rPr>
        <w:t>&lt;citedRange&gt;</w:t>
      </w:r>
      <w:r>
        <w:t xml:space="preserve"> with </w:t>
      </w:r>
      <w:r>
        <w:rPr>
          <w:rStyle w:val="Codeattribute"/>
        </w:rPr>
        <w:t>@unit</w:t>
      </w:r>
      <w:r>
        <w:rPr>
          <w:rStyle w:val="Code"/>
        </w:rPr>
        <w:t>=</w:t>
      </w:r>
      <w:r>
        <w:rPr>
          <w:rStyle w:val="Codevalue"/>
        </w:rPr>
        <w:t>"mixed"</w:t>
      </w:r>
      <w:r>
        <w:t xml:space="preserve">, containing a non-rigorous but unambiguous conventional indication of the target of your citation (e.g. </w:t>
      </w:r>
      <w:r>
        <w:rPr>
          <w:rStyle w:val="Codetext"/>
        </w:rPr>
        <w:t>"p. 291 nn. 9, 10; p. 320"</w:t>
      </w:r>
      <w:r>
        <w:t>,</w:t>
      </w:r>
      <w:r>
        <w:rPr>
          <w:rStyle w:val="Codetext"/>
        </w:rPr>
        <w:t xml:space="preserve"> "p. 15, App. A"</w:t>
      </w:r>
      <w:r>
        <w:t xml:space="preserve">, or </w:t>
      </w:r>
      <w:r>
        <w:rPr>
          <w:rStyle w:val="Codetext"/>
        </w:rPr>
        <w:t>"part I, pp. 216–217; part II, pl. XI"</w:t>
      </w:r>
      <w:r>
        <w:t>)</w:t>
      </w:r>
    </w:p>
    <w:p>
      <w:pPr>
        <w:pStyle w:val="Lista3"/>
      </w:pPr>
      <w:r>
        <w:t>note that it will not be possible for such references to be interpreted accurately by a computer and where feasible, avoid references of this kind @@@deprecate or weaken? we don’t really want computer action anyway</w:t>
      </w:r>
    </w:p>
    <w:p>
      <w:pPr>
        <w:pStyle w:val="Lista2"/>
      </w:pPr>
      <w:r>
        <w:t xml:space="preserve">see the examples below for the use of </w:t>
      </w:r>
      <w:r>
        <w:rPr>
          <w:rStyle w:val="Code"/>
        </w:rPr>
        <w:t>&lt;citedRange&gt;</w:t>
      </w:r>
      <w:r>
        <w:t xml:space="preserve"> in various combinations</w:t>
      </w:r>
    </w:p>
    <w:p>
      <w:pPr>
        <w:pStyle w:val="Lista"/>
      </w:pPr>
      <w:r>
        <w:t xml:space="preserve">a citation encoded in this way will be ultimately </w:t>
      </w:r>
      <w:r>
        <w:rPr>
          <w:b/>
          <w:bCs/>
        </w:rPr>
        <w:t>displayed</w:t>
      </w:r>
      <w:r>
        <w:t xml:space="preserve"> as a human-readable author-date citation</w:t>
      </w:r>
    </w:p>
    <w:p>
      <w:pPr>
        <w:pStyle w:val="Lista2"/>
      </w:pPr>
      <w:r>
        <w:t xml:space="preserve">the internal details of citations will be automatically styled according to project conventions </w:t>
      </w:r>
      <w:r>
        <w:rPr>
          <w:noProof/>
        </w:rPr>
        <w:t>(</w:t>
      </w:r>
      <w:r>
        <w:t>with some details yet to be finalised)</w:t>
      </w:r>
    </w:p>
    <w:p>
      <w:pPr>
        <w:pStyle w:val="Lista2"/>
      </w:pPr>
      <w:r>
        <w:rPr>
          <w:b/>
          <w:bCs/>
        </w:rPr>
        <w:t>parentheses will not be automatically produced around citations</w:t>
      </w:r>
      <w:r>
        <w:t xml:space="preserve"> and will have to be added in the surrounding text wherever you need them</w:t>
      </w:r>
    </w:p>
    <w:p>
      <w:pPr>
        <w:pStyle w:val="Lista2"/>
      </w:pPr>
      <w:r>
        <w:t xml:space="preserve">if </w:t>
      </w:r>
      <w:r>
        <w:rPr>
          <w:b/>
          <w:bCs/>
        </w:rPr>
        <w:t>the name of the author</w:t>
      </w:r>
      <w:r>
        <w:rPr>
          <w:b/>
          <w:bCs/>
          <w:noProof/>
        </w:rPr>
        <w:t>(</w:t>
      </w:r>
      <w:r>
        <w:rPr>
          <w:b/>
          <w:bCs/>
        </w:rPr>
        <w:t>s)</w:t>
      </w:r>
      <w:r>
        <w:t xml:space="preserve"> is an integral part of your text and must thus appear </w:t>
      </w:r>
      <w:r>
        <w:rPr>
          <w:b/>
          <w:bCs/>
        </w:rPr>
        <w:t>independently of the citation</w:t>
      </w:r>
      <w:r>
        <w:t>:</w:t>
      </w:r>
    </w:p>
    <w:p>
      <w:pPr>
        <w:pStyle w:val="Lista3"/>
      </w:pPr>
      <w:r>
        <w:t xml:space="preserve">add the attribute </w:t>
      </w:r>
      <w:r>
        <w:rPr>
          <w:rStyle w:val="Codeattribute"/>
        </w:rPr>
        <w:t>@rend</w:t>
      </w:r>
      <w:r>
        <w:t xml:space="preserve"> with the value </w:t>
      </w:r>
      <w:r>
        <w:rPr>
          <w:rStyle w:val="Codevalue"/>
        </w:rPr>
        <w:t>"omitname"</w:t>
      </w:r>
      <w:r>
        <w:t xml:space="preserve"> to the </w:t>
      </w:r>
      <w:r>
        <w:rPr>
          <w:rStyle w:val="Code"/>
        </w:rPr>
        <w:t>&lt;bibl&gt;</w:t>
      </w:r>
      <w:r>
        <w:t xml:space="preserve"> element, which will cause the pointer to display without the name</w:t>
      </w:r>
    </w:p>
    <w:p>
      <w:pPr>
        <w:pStyle w:val="Lista3"/>
      </w:pPr>
      <w:r>
        <w:t xml:space="preserve">add the author’s name wherever you require in the text outside the </w:t>
      </w:r>
      <w:r>
        <w:rPr>
          <w:rStyle w:val="Code"/>
        </w:rPr>
        <w:t>&lt;bibl&gt;</w:t>
      </w:r>
      <w:r>
        <w:t xml:space="preserve"> element</w:t>
      </w:r>
    </w:p>
    <w:p>
      <w:pPr>
        <w:pStyle w:val="Lista3"/>
      </w:pPr>
      <w:r>
        <w:t>in this case too, any parentheses you wish to see around the citation will need to be added manually</w:t>
      </w:r>
    </w:p>
    <w:p>
      <w:pPr>
        <w:pStyle w:val="Lista3"/>
      </w:pPr>
      <w:r>
        <w:t xml:space="preserve">see </w:t>
      </w:r>
      <w:r>
        <w:fldChar w:fldCharType="begin"/>
      </w:r>
      <w:r>
        <w:instrText xml:space="preserve"> REF _Ref44079069 \h  \* MERGEFORMAT </w:instrText>
      </w:r>
      <w:r>
        <w:fldChar w:fldCharType="separate"/>
      </w:r>
      <w:r>
        <w:t xml:space="preserve">Example </w:t>
      </w:r>
      <w:r>
        <w:rPr>
          <w:noProof/>
        </w:rPr>
        <w:t>10.4.5.D</w:t>
      </w:r>
      <w:r>
        <w:fldChar w:fldCharType="end"/>
      </w:r>
      <w:r>
        <w:t xml:space="preserve"> below for an illustration</w:t>
      </w:r>
    </w:p>
    <w:p>
      <w:pPr>
        <w:pStyle w:val="Lista2"/>
      </w:pPr>
      <w:r>
        <w:t xml:space="preserve">if you wish to </w:t>
      </w:r>
      <w:r>
        <w:rPr>
          <w:b/>
          <w:bCs/>
        </w:rPr>
        <w:t>show “ibid.” instead of the name of the author</w:t>
      </w:r>
      <w:r>
        <w:rPr>
          <w:b/>
          <w:bCs/>
          <w:noProof/>
        </w:rPr>
        <w:t>(</w:t>
      </w:r>
      <w:r>
        <w:rPr>
          <w:b/>
          <w:bCs/>
        </w:rPr>
        <w:t>s)</w:t>
      </w:r>
      <w:r>
        <w:t>:</w:t>
      </w:r>
    </w:p>
    <w:p>
      <w:pPr>
        <w:pStyle w:val="Lista3"/>
      </w:pPr>
      <w:r>
        <w:lastRenderedPageBreak/>
        <w:t xml:space="preserve">add the attribute </w:t>
      </w:r>
      <w:r>
        <w:rPr>
          <w:rStyle w:val="Codeattribute"/>
        </w:rPr>
        <w:t>@rend</w:t>
      </w:r>
      <w:r>
        <w:t xml:space="preserve"> with the value </w:t>
      </w:r>
      <w:r>
        <w:rPr>
          <w:rStyle w:val="Codevalue"/>
        </w:rPr>
        <w:t>"ibid"</w:t>
      </w:r>
      <w:r>
        <w:t xml:space="preserve"> to the </w:t>
      </w:r>
      <w:r>
        <w:rPr>
          <w:rStyle w:val="Code"/>
        </w:rPr>
        <w:t>&lt;bibl&gt;</w:t>
      </w:r>
      <w:r>
        <w:t xml:space="preserve"> element, which will display “ibid.” instead of the name and will not use parentheses</w:t>
      </w:r>
    </w:p>
    <w:p>
      <w:pPr>
        <w:pStyle w:val="Lista3"/>
      </w:pPr>
      <w:r>
        <w:t>depending on your context, parentheses may be avoided altogether or used further away from the citation</w:t>
      </w:r>
    </w:p>
    <w:p>
      <w:pPr>
        <w:pStyle w:val="Lista3"/>
      </w:pPr>
      <w:r>
        <w:t xml:space="preserve">see </w:t>
      </w:r>
      <w:r>
        <w:fldChar w:fldCharType="begin"/>
      </w:r>
      <w:r>
        <w:instrText xml:space="preserve"> REF _Ref44079082 \h  \* MERGEFORMAT </w:instrText>
      </w:r>
      <w:r>
        <w:fldChar w:fldCharType="separate"/>
      </w:r>
      <w:r>
        <w:t xml:space="preserve">Example </w:t>
      </w:r>
      <w:r>
        <w:rPr>
          <w:noProof/>
        </w:rPr>
        <w:t>10.4.5.E</w:t>
      </w:r>
      <w:r>
        <w:fldChar w:fldCharType="end"/>
      </w:r>
      <w:r>
        <w:t xml:space="preserve"> below for an illustration</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A</w:t>
              </w:r>
            </w:fldSimple>
            <w:r>
              <w:t>: encoding a basic citation</w:t>
            </w:r>
          </w:p>
        </w:tc>
      </w:tr>
      <w:tr>
        <w:tc>
          <w:tcPr>
            <w:tcW w:w="5000" w:type="pct"/>
          </w:tcPr>
          <w:p>
            <w:pPr>
              <w:pStyle w:val="TableNote"/>
              <w:keepNext/>
            </w:pPr>
            <w:r>
              <w:t>Majumdar 1943: 23–28</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B</w:t>
              </w:r>
            </w:fldSimple>
            <w:r>
              <w:t>: encoding a citation with a page and a figure number</w:t>
            </w:r>
          </w:p>
        </w:tc>
      </w:tr>
      <w:tr>
        <w:tc>
          <w:tcPr>
            <w:tcW w:w="5000" w:type="pct"/>
          </w:tcPr>
          <w:p>
            <w:pPr>
              <w:pStyle w:val="TableNote"/>
              <w:keepNext/>
            </w:pPr>
            <w:r>
              <w:t>Majumdar 1943: 23–28, fig. 12</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"figure"</w:t>
            </w:r>
            <w:r>
              <w:rPr>
                <w:rStyle w:val="Code"/>
              </w:rPr>
              <w:t>&gt;</w:t>
            </w:r>
            <w:r>
              <w:rPr>
                <w:rStyle w:val="Codetext"/>
              </w:rPr>
              <w:t>12</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10.4.5</w:t>
              </w:r>
            </w:fldSimple>
            <w:r>
              <w:t>.</w:t>
            </w:r>
            <w:fldSimple w:instr=" SEQ Example \* ALPHABETIC \s 3 ">
              <w:r>
                <w:rPr>
                  <w:noProof/>
                </w:rPr>
                <w:t>C</w:t>
              </w:r>
            </w:fldSimple>
            <w:r>
              <w:t>: encoding a citation with a volume and page number</w:t>
            </w:r>
          </w:p>
        </w:tc>
      </w:tr>
      <w:tr>
        <w:tc>
          <w:tcPr>
            <w:tcW w:w="5000" w:type="pct"/>
          </w:tcPr>
          <w:p>
            <w:pPr>
              <w:pStyle w:val="TableNote"/>
              <w:keepNext/>
            </w:pPr>
            <w:r>
              <w:t>Majumdar 1943, vol. 1: 23–28</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04" w:name="_Ref44079069"/>
            <w:r>
              <w:t xml:space="preserve">Example </w:t>
            </w:r>
            <w:fldSimple w:instr=" STYLEREF 3 \s ">
              <w:r>
                <w:rPr>
                  <w:noProof/>
                </w:rPr>
                <w:t>10.4.5</w:t>
              </w:r>
            </w:fldSimple>
            <w:r>
              <w:t>.</w:t>
            </w:r>
            <w:fldSimple w:instr=" SEQ Example \* ALPHABETIC \s 3 ">
              <w:r>
                <w:rPr>
                  <w:noProof/>
                </w:rPr>
                <w:t>D</w:t>
              </w:r>
            </w:fldSimple>
            <w:bookmarkEnd w:id="904"/>
            <w:r>
              <w:t>: encoding a citation with parentheses only around the year and pages</w:t>
            </w:r>
          </w:p>
        </w:tc>
      </w:tr>
      <w:tr>
        <w:tc>
          <w:tcPr>
            <w:tcW w:w="5000" w:type="pct"/>
          </w:tcPr>
          <w:p>
            <w:pPr>
              <w:pStyle w:val="TableNote"/>
              <w:keepNext/>
            </w:pPr>
            <w:r>
              <w:t xml:space="preserve">Majumdar </w:t>
            </w:r>
            <w:r>
              <w:rPr>
                <w:noProof/>
              </w:rPr>
              <w:t>(</w:t>
            </w:r>
            <w:r>
              <w:t>1943: 23–28)</w:t>
            </w:r>
          </w:p>
          <w:p>
            <w:pPr>
              <w:pStyle w:val="TableNote"/>
              <w:keepNext/>
            </w:pPr>
            <w:r>
              <w:t xml:space="preserve">note that the parentheses are added manually around the </w:t>
            </w:r>
            <w:r>
              <w:rPr>
                <w:rStyle w:val="Code"/>
              </w:rPr>
              <w:t>&lt;bibl&gt;</w:t>
            </w:r>
            <w:r>
              <w:t xml:space="preserve"> element</w:t>
            </w:r>
          </w:p>
        </w:tc>
      </w:tr>
      <w:tr>
        <w:tc>
          <w:tcPr>
            <w:tcW w:w="5000" w:type="pct"/>
          </w:tcPr>
          <w:p>
            <w:pPr>
              <w:pStyle w:val="CodeParagraph"/>
              <w:rPr>
                <w:rStyle w:val="Code"/>
              </w:rPr>
            </w:pPr>
            <w:r>
              <w:rPr>
                <w:rStyle w:val="Codetext"/>
              </w:rPr>
              <w:t>Majumdar (</w:t>
            </w:r>
            <w:r>
              <w:rPr>
                <w:rStyle w:val="Code"/>
              </w:rPr>
              <w:t xml:space="preserve">&lt;bibl </w:t>
            </w:r>
            <w:r>
              <w:rPr>
                <w:rStyle w:val="Codeattribute"/>
              </w:rPr>
              <w:t>rend</w:t>
            </w:r>
            <w:r>
              <w:rPr>
                <w:rStyle w:val="Code"/>
              </w:rPr>
              <w:t>=</w:t>
            </w:r>
            <w:r>
              <w:rPr>
                <w:rStyle w:val="Codevalue"/>
              </w:rPr>
              <w:t>"omitname"</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r>
              <w: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05" w:name="_Ref44079082"/>
            <w:r>
              <w:t xml:space="preserve">Example </w:t>
            </w:r>
            <w:fldSimple w:instr=" STYLEREF 3 \s ">
              <w:r>
                <w:rPr>
                  <w:noProof/>
                </w:rPr>
                <w:t>10.4.5</w:t>
              </w:r>
            </w:fldSimple>
            <w:r>
              <w:t>.</w:t>
            </w:r>
            <w:fldSimple w:instr=" SEQ Example \* ALPHABETIC \s 3 ">
              <w:r>
                <w:rPr>
                  <w:noProof/>
                </w:rPr>
                <w:t>E</w:t>
              </w:r>
            </w:fldSimple>
            <w:bookmarkEnd w:id="905"/>
            <w:r>
              <w:t>: encoding a citation with ibid.</w:t>
            </w:r>
          </w:p>
        </w:tc>
      </w:tr>
      <w:tr>
        <w:tc>
          <w:tcPr>
            <w:tcW w:w="5000" w:type="pct"/>
          </w:tcPr>
          <w:p>
            <w:pPr>
              <w:pStyle w:val="TableNote"/>
              <w:keepNext/>
            </w:pPr>
            <w:r>
              <w:rPr>
                <w:i/>
                <w:iCs/>
              </w:rPr>
              <w:t>ibid.</w:t>
            </w:r>
            <w:r>
              <w:t>: 23–28</w:t>
            </w:r>
          </w:p>
        </w:tc>
      </w:tr>
      <w:tr>
        <w:tc>
          <w:tcPr>
            <w:tcW w:w="5000" w:type="pct"/>
          </w:tcPr>
          <w:p>
            <w:pPr>
              <w:pStyle w:val="CodeParagraph"/>
              <w:rPr>
                <w:rStyle w:val="Code"/>
              </w:rPr>
            </w:pPr>
            <w:r>
              <w:rPr>
                <w:rStyle w:val="Code"/>
              </w:rPr>
              <w:t xml:space="preserve">&lt;bibl </w:t>
            </w:r>
            <w:r>
              <w:rPr>
                <w:rStyle w:val="Codeattribute"/>
              </w:rPr>
              <w:t>rend</w:t>
            </w:r>
            <w:r>
              <w:rPr>
                <w:rStyle w:val="Code"/>
              </w:rPr>
              <w:t>=</w:t>
            </w:r>
            <w:r>
              <w:rPr>
                <w:rStyle w:val="Codevalue"/>
              </w:rPr>
              <w:t>"ibid"</w:t>
            </w:r>
            <w:r>
              <w:rPr>
                <w:rStyle w:val="Code"/>
              </w:rPr>
              <w:t>&gt;</w:t>
            </w:r>
            <w:r>
              <w:rPr>
                <w:rStyle w:val="Codetext"/>
              </w:rPr>
              <w:br/>
              <w:t xml:space="preserve">  </w:t>
            </w:r>
            <w:r>
              <w:rPr>
                <w:rStyle w:val="Code"/>
              </w:rPr>
              <w:t xml:space="preserve">&lt;ptr </w:t>
            </w:r>
            <w:r>
              <w:rPr>
                <w:rStyle w:val="Codeattribute"/>
              </w:rPr>
              <w:t>target</w:t>
            </w:r>
            <w:r>
              <w:rPr>
                <w:rStyle w:val="Code"/>
              </w:rPr>
              <w:t>=</w:t>
            </w:r>
            <w:r>
              <w:rPr>
                <w:rStyle w:val="Codevalue"/>
              </w:rPr>
              <w:t>"bib:Majumdar1943_01"</w:t>
            </w:r>
            <w:r>
              <w:rPr>
                <w:rStyle w:val="Code"/>
              </w:rPr>
              <w:t>/&gt;</w:t>
            </w:r>
            <w:r>
              <w:rPr>
                <w:rStyle w:val="Codetext"/>
              </w:rPr>
              <w:br/>
              <w:t xml:space="preserve">  </w:t>
            </w:r>
            <w:r>
              <w:rPr>
                <w:rStyle w:val="Code"/>
              </w:rPr>
              <w:t>&lt;citedRange&gt;</w:t>
            </w:r>
            <w:r>
              <w:rPr>
                <w:rStyle w:val="Codetext"/>
              </w:rPr>
              <w:t>23-28</w:t>
            </w:r>
            <w:r>
              <w:rPr>
                <w:rStyle w:val="Code"/>
              </w:rPr>
              <w:t>&lt;/citedRange&gt;</w:t>
            </w:r>
            <w:r>
              <w:rPr>
                <w:rStyle w:val="Codetext"/>
              </w:rPr>
              <w:br/>
            </w:r>
            <w:r>
              <w:rPr>
                <w:rStyle w:val="Code"/>
              </w:rPr>
              <w:t>&lt;/bibl&gt;</w:t>
            </w:r>
          </w:p>
        </w:tc>
      </w:tr>
    </w:tbl>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bookmarkStart w:id="906" w:name="_Ref44079042"/>
            <w:r>
              <w:t xml:space="preserve">Example </w:t>
            </w:r>
            <w:fldSimple w:instr=" STYLEREF 3 \s ">
              <w:r>
                <w:rPr>
                  <w:noProof/>
                </w:rPr>
                <w:t>10.4.5</w:t>
              </w:r>
            </w:fldSimple>
            <w:r>
              <w:t>.</w:t>
            </w:r>
            <w:fldSimple w:instr=" SEQ Example \* ALPHABETIC \s 3 ">
              <w:r>
                <w:rPr>
                  <w:noProof/>
                </w:rPr>
                <w:t>F</w:t>
              </w:r>
            </w:fldSimple>
            <w:bookmarkEnd w:id="906"/>
            <w:r>
              <w:t>: encoding a citation of the Annual Report on Indian Epigraphy</w:t>
            </w:r>
          </w:p>
        </w:tc>
      </w:tr>
      <w:tr>
        <w:tc>
          <w:tcPr>
            <w:tcW w:w="5000" w:type="pct"/>
          </w:tcPr>
          <w:p>
            <w:pPr>
              <w:pStyle w:val="CodeParagraph"/>
              <w:keepNext/>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"bib:ARIE1962-1963"</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"page"</w:t>
            </w:r>
            <w:r>
              <w:rPr>
                <w:rStyle w:val="Code"/>
              </w:rPr>
              <w:t>&gt;</w:t>
            </w:r>
            <w:r>
              <w:rPr>
                <w:rStyle w:val="Codetext"/>
              </w:rPr>
              <w:t>157</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"appendix"</w:t>
            </w:r>
            <w:r>
              <w:rPr>
                <w:rStyle w:val="Code"/>
              </w:rPr>
              <w:t>&gt;</w:t>
            </w:r>
            <w:r>
              <w:rPr>
                <w:rStyle w:val="Codetext"/>
              </w:rPr>
              <w:t>C/1945-1946</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"item"</w:t>
            </w:r>
            <w:r>
              <w:rPr>
                <w:rStyle w:val="Code"/>
              </w:rPr>
              <w:t>&gt;</w:t>
            </w:r>
            <w:r>
              <w:rPr>
                <w:rStyle w:val="Codetext"/>
              </w:rPr>
              <w:t>1</w:t>
            </w:r>
            <w:r>
              <w:rPr>
                <w:rStyle w:val="Code"/>
              </w:rPr>
              <w:t>&lt;/citedRange&gt;</w:t>
            </w:r>
            <w:r>
              <w:rPr>
                <w:rStyle w:val="Codetext"/>
              </w:rPr>
              <w:br/>
            </w:r>
            <w:r>
              <w:rPr>
                <w:rStyle w:val="Code"/>
              </w:rPr>
              <w:t>&lt;/bibl&gt;</w:t>
            </w:r>
          </w:p>
        </w:tc>
      </w:tr>
      <w:tr>
        <w:tc>
          <w:tcPr>
            <w:tcW w:w="5000" w:type="pct"/>
          </w:tcPr>
          <w:p>
            <w:pPr>
              <w:pStyle w:val="TableNote"/>
            </w:pPr>
            <w:r>
              <w:t xml:space="preserve">please always follow this example </w:t>
            </w:r>
            <w:commentRangeStart w:id="907"/>
            <w:r>
              <w:t>when citing the ARIE appendices</w:t>
            </w:r>
            <w:commentRangeEnd w:id="907"/>
            <w:r>
              <w:rPr>
                <w:rStyle w:val="Jegyzethivatkozs"/>
                <w:rFonts w:ascii="Gentium Plus" w:hAnsi="Gentium Plus" w:cs="Mangal"/>
              </w:rPr>
              <w:commentReference w:id="907"/>
            </w:r>
            <w:r>
              <w:t xml:space="preserve">, i.e. always include the year </w:t>
            </w:r>
            <w:r>
              <w:rPr>
                <w:noProof/>
              </w:rPr>
              <w:t>(</w:t>
            </w:r>
            <w:r>
              <w:t>or range of years written out in full) mentioned in the title of the appendix, separated with a slash from the letter of the appendix</w:t>
            </w:r>
          </w:p>
        </w:tc>
      </w:tr>
    </w:tbl>
    <w:p>
      <w:bookmarkStart w:id="908" w:name="_7sk1okht0w4v" w:colFirst="0" w:colLast="0"/>
      <w:bookmarkStart w:id="909" w:name="_Ref43988648"/>
      <w:bookmarkEnd w:id="908"/>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10.4.5</w:t>
              </w:r>
            </w:fldSimple>
            <w:r>
              <w:t>.</w:t>
            </w:r>
            <w:fldSimple w:instr=" SEQ Example \* ALPHABETIC \s 3 ">
              <w:r>
                <w:rPr>
                  <w:noProof/>
                </w:rPr>
                <w:t>G</w:t>
              </w:r>
            </w:fldSimple>
            <w:r>
              <w:t>: encoding a citation with a volume and section number</w:t>
            </w:r>
          </w:p>
        </w:tc>
      </w:tr>
      <w:tr>
        <w:tc>
          <w:tcPr>
            <w:tcW w:w="5000" w:type="pct"/>
          </w:tcPr>
          <w:p>
            <w:pPr>
              <w:pStyle w:val="TableNote"/>
              <w:keepNext/>
            </w:pPr>
            <w:r>
              <w:t>Edgerton 1953, vol. 1: §§34-36</w:t>
            </w:r>
          </w:p>
        </w:tc>
      </w:tr>
      <w:tr>
        <w:tc>
          <w:tcPr>
            <w:tcW w:w="5000" w:type="pct"/>
          </w:tcPr>
          <w:p>
            <w:pPr>
              <w:pStyle w:val="CodeParagraph"/>
              <w:rPr>
                <w:rStyle w:val="Code"/>
              </w:rPr>
            </w:pPr>
            <w:r>
              <w:rPr>
                <w:rStyle w:val="Code"/>
              </w:rPr>
              <w:t>&lt;bibl&gt;</w:t>
            </w:r>
            <w:r>
              <w:rPr>
                <w:rStyle w:val="Codetext"/>
              </w:rPr>
              <w:br/>
              <w:t xml:space="preserve">  </w:t>
            </w:r>
            <w:r>
              <w:rPr>
                <w:rStyle w:val="Code"/>
              </w:rPr>
              <w:t xml:space="preserve">&lt;ptr </w:t>
            </w:r>
            <w:r>
              <w:rPr>
                <w:rStyle w:val="Codeattribute"/>
              </w:rPr>
              <w:t>target</w:t>
            </w:r>
            <w:r>
              <w:rPr>
                <w:rStyle w:val="Code"/>
              </w:rPr>
              <w:t>=</w:t>
            </w:r>
            <w:r>
              <w:rPr>
                <w:rStyle w:val="Codevalue"/>
              </w:rPr>
              <w:t>"bib:Edgerton1953_01"</w:t>
            </w:r>
            <w:r>
              <w:rPr>
                <w:rStyle w:val="Code"/>
              </w:rPr>
              <w:t>/&gt;</w:t>
            </w:r>
            <w:r>
              <w:rPr>
                <w:rStyle w:val="Codetext"/>
              </w:rPr>
              <w:br/>
              <w:t xml:space="preserve">  </w:t>
            </w:r>
            <w:r>
              <w:rPr>
                <w:rStyle w:val="Code"/>
              </w:rPr>
              <w:t xml:space="preserve">&lt;citedRange </w:t>
            </w:r>
            <w:r>
              <w:rPr>
                <w:rStyle w:val="Codeattribute"/>
              </w:rPr>
              <w:t>unit</w:t>
            </w:r>
            <w:r>
              <w:rPr>
                <w:rStyle w:val="Code"/>
              </w:rPr>
              <w:t>=</w:t>
            </w:r>
            <w:r>
              <w:rPr>
                <w:rStyle w:val="Codevalue"/>
              </w:rPr>
              <w:t>"volume"</w:t>
            </w:r>
            <w:r>
              <w:rPr>
                <w:rStyle w:val="Code"/>
              </w:rPr>
              <w:t>&gt;</w:t>
            </w:r>
            <w:r>
              <w:rPr>
                <w:rStyle w:val="Codetext"/>
              </w:rPr>
              <w:t>1</w:t>
            </w:r>
            <w:r>
              <w:rPr>
                <w:rStyle w:val="Code"/>
              </w:rPr>
              <w:t>&lt;/citedRange&gt;</w:t>
            </w:r>
            <w:r>
              <w:rPr>
                <w:rStyle w:val="Codetext"/>
              </w:rPr>
              <w:br/>
              <w:t xml:space="preserve">  </w:t>
            </w:r>
            <w:r>
              <w:rPr>
                <w:rStyle w:val="Code"/>
              </w:rPr>
              <w:t xml:space="preserve">&lt;citedRange </w:t>
            </w:r>
            <w:r>
              <w:rPr>
                <w:rStyle w:val="Codeattribute"/>
              </w:rPr>
              <w:t>unit</w:t>
            </w:r>
            <w:r>
              <w:rPr>
                <w:rStyle w:val="Code"/>
              </w:rPr>
              <w:t>=</w:t>
            </w:r>
            <w:r>
              <w:rPr>
                <w:rStyle w:val="Codevalue"/>
              </w:rPr>
              <w:t>"section"</w:t>
            </w:r>
            <w:r>
              <w:rPr>
                <w:rStyle w:val="Code"/>
              </w:rPr>
              <w:t>&gt;</w:t>
            </w:r>
            <w:r>
              <w:rPr>
                <w:rStyle w:val="Codetext"/>
              </w:rPr>
              <w:t>34-36</w:t>
            </w:r>
            <w:r>
              <w:rPr>
                <w:rStyle w:val="Code"/>
              </w:rPr>
              <w:t>&lt;/citedRange&gt;</w:t>
            </w:r>
            <w:r>
              <w:rPr>
                <w:rStyle w:val="Codetext"/>
              </w:rPr>
              <w:br/>
            </w:r>
            <w:r>
              <w:rPr>
                <w:rStyle w:val="Code"/>
              </w:rPr>
              <w:t>&lt;/bibl&gt;</w:t>
            </w:r>
          </w:p>
        </w:tc>
      </w:tr>
    </w:tbl>
    <w:p>
      <w:pPr>
        <w:pStyle w:val="Cmsor3"/>
      </w:pPr>
      <w:bookmarkStart w:id="910" w:name="_Ref148531705"/>
      <w:bookmarkStart w:id="911" w:name="_Toc183083936"/>
      <w:r>
        <w:t>Referring to inscriptions in the DHARMABase</w:t>
      </w:r>
      <w:bookmarkEnd w:id="909"/>
      <w:bookmarkEnd w:id="910"/>
      <w:bookmarkEnd w:id="911"/>
    </w:p>
    <w:p>
      <w:pPr>
        <w:pStyle w:val="Lista"/>
      </w:pPr>
      <w:r>
        <w:t xml:space="preserve">to refer to another inscription in the DHARMABase, use the element </w:t>
      </w:r>
      <w:r>
        <w:rPr>
          <w:rStyle w:val="Code"/>
        </w:rPr>
        <w:t>&lt;ref&gt;</w:t>
      </w:r>
    </w:p>
    <w:p>
      <w:pPr>
        <w:pStyle w:val="Lista"/>
      </w:pPr>
      <w:r>
        <w:t xml:space="preserve">such references may be included in any freeform text, but will at the present stage most likely to be used in an apparatus note or inside a </w:t>
      </w:r>
      <w:r>
        <w:rPr>
          <w:rStyle w:val="Code"/>
        </w:rPr>
        <w:t>&lt;p&gt;</w:t>
      </w:r>
      <w:r>
        <w:t xml:space="preserve"> element in the </w:t>
      </w:r>
      <w:r>
        <w:rPr>
          <w:rStyle w:val="Code"/>
        </w:rPr>
        <w:t xml:space="preserve">&lt;div </w:t>
      </w:r>
      <w:r>
        <w:rPr>
          <w:rStyle w:val="Codeattribute"/>
        </w:rPr>
        <w:t>type</w:t>
      </w:r>
      <w:r>
        <w:rPr>
          <w:rStyle w:val="Code"/>
        </w:rPr>
        <w:t>=</w:t>
      </w:r>
      <w:r>
        <w:rPr>
          <w:rStyle w:val="Codevalue"/>
        </w:rPr>
        <w:t>"commentary"</w:t>
      </w:r>
      <w:r>
        <w:rPr>
          <w:rStyle w:val="Code"/>
        </w:rPr>
        <w:t>&gt;</w:t>
      </w:r>
    </w:p>
    <w:p>
      <w:pPr>
        <w:pStyle w:val="Lista"/>
      </w:pPr>
      <w:r>
        <w:t xml:space="preserve">unlike the </w:t>
      </w:r>
      <w:r>
        <w:rPr>
          <w:rStyle w:val="Code"/>
        </w:rPr>
        <w:t>&lt;ptr/&gt;</w:t>
      </w:r>
      <w:r>
        <w:t xml:space="preserve"> element used in bibliographic citations </w:t>
      </w:r>
      <w:r>
        <w:rPr>
          <w:noProof/>
        </w:rPr>
        <w:t>(</w:t>
      </w:r>
      <w:r>
        <w:t>§</w:t>
      </w:r>
      <w:r>
        <w:fldChar w:fldCharType="begin"/>
      </w:r>
      <w:r>
        <w:instrText xml:space="preserve"> REF _Ref43989849 \w \h  \* MERGEFORMAT </w:instrText>
      </w:r>
      <w:r>
        <w:fldChar w:fldCharType="separate"/>
      </w:r>
      <w:r>
        <w:t>10.4.5</w:t>
      </w:r>
      <w:r>
        <w:fldChar w:fldCharType="end"/>
      </w:r>
      <w:r>
        <w:t xml:space="preserve">), </w:t>
      </w:r>
      <w:r>
        <w:rPr>
          <w:rStyle w:val="Code"/>
        </w:rPr>
        <w:t>&lt;ref&gt;</w:t>
      </w:r>
      <w:r>
        <w:t xml:space="preserve"> is not an empty element: it must contain a human-readable reference</w:t>
      </w:r>
    </w:p>
    <w:p>
      <w:pPr>
        <w:pStyle w:val="Lista2"/>
      </w:pPr>
      <w:r>
        <w:t>we recommend keeping the contents limited to the identifier of the inscription you want to quote</w:t>
      </w:r>
    </w:p>
    <w:p>
      <w:pPr>
        <w:pStyle w:val="Lista2"/>
      </w:pPr>
      <w:r>
        <w:t xml:space="preserve">any specification of the line </w:t>
      </w:r>
      <w:r>
        <w:rPr>
          <w:noProof/>
        </w:rPr>
        <w:t>(</w:t>
      </w:r>
      <w:r>
        <w:t xml:space="preserve">or other details) to which you are referring may be added after the </w:t>
      </w:r>
      <w:r>
        <w:rPr>
          <w:rStyle w:val="Code"/>
        </w:rPr>
        <w:t>&lt;ref&gt;</w:t>
      </w:r>
      <w:r>
        <w:t xml:space="preserve"> element, e.g. </w:t>
      </w:r>
      <w:r>
        <w:rPr>
          <w:rStyle w:val="Code"/>
        </w:rPr>
        <w:t>&lt;ref&gt;</w:t>
      </w:r>
      <w:r>
        <w:rPr>
          <w:rStyle w:val="Codetext"/>
        </w:rPr>
        <w:t>C. 7</w:t>
      </w:r>
      <w:r>
        <w:rPr>
          <w:rStyle w:val="Code"/>
        </w:rPr>
        <w:t>&lt;/ref&gt;</w:t>
      </w:r>
      <w:r>
        <w:rPr>
          <w:rStyle w:val="Codetext"/>
        </w:rPr>
        <w:t>, line 5</w:t>
      </w:r>
    </w:p>
    <w:p>
      <w:pPr>
        <w:pStyle w:val="Lista"/>
      </w:pPr>
      <w:r>
        <w:t xml:space="preserve">in order for this markup to allow us to generate a hyperlink to the intended edition in the online presentation of the DHARMABase, the attribute </w:t>
      </w:r>
      <w:r>
        <w:rPr>
          <w:rStyle w:val="Codeattribute"/>
        </w:rPr>
        <w:t>@target</w:t>
      </w:r>
      <w:r>
        <w:t xml:space="preserve"> has to be used to establish the link to the relevant xml file</w:t>
      </w:r>
    </w:p>
    <w:p>
      <w:pPr>
        <w:pStyle w:val="Lista2"/>
      </w:pPr>
      <w:r>
        <w:t xml:space="preserve">for files kept in the same repository, the value of this attribute shall be the filename of the inscription, e.g. </w:t>
      </w:r>
      <w:r>
        <w:rPr>
          <w:rStyle w:val="Code"/>
        </w:rPr>
        <w:t xml:space="preserve">&lt;ref </w:t>
      </w:r>
      <w:r>
        <w:rPr>
          <w:rStyle w:val="Codeattribute"/>
        </w:rPr>
        <w:t>target</w:t>
      </w:r>
      <w:r>
        <w:rPr>
          <w:rStyle w:val="Code"/>
        </w:rPr>
        <w:t>=</w:t>
      </w:r>
      <w:r>
        <w:rPr>
          <w:rStyle w:val="Codevalue"/>
        </w:rPr>
        <w:t>"C00007.xml"</w:t>
      </w:r>
      <w:r>
        <w:rPr>
          <w:rStyle w:val="Code"/>
        </w:rPr>
        <w:t>&gt;</w:t>
      </w:r>
      <w:r>
        <w:rPr>
          <w:rStyle w:val="Codetext"/>
        </w:rPr>
        <w:t>C. 7</w:t>
      </w:r>
      <w:r>
        <w:rPr>
          <w:rStyle w:val="Code"/>
        </w:rPr>
        <w:t>&lt;/ref&gt;</w:t>
      </w:r>
    </w:p>
    <w:p>
      <w:pPr>
        <w:pStyle w:val="Lista2"/>
      </w:pPr>
      <w:r>
        <w:t xml:space="preserve">for files kept in different repositories, </w:t>
      </w:r>
      <w:commentRangeStart w:id="912"/>
      <w:commentRangeStart w:id="913"/>
      <w:r>
        <w:t xml:space="preserve">add a further attribute </w:t>
      </w:r>
      <w:r>
        <w:rPr>
          <w:rStyle w:val="Codeattribute"/>
        </w:rPr>
        <w:t>@n</w:t>
      </w:r>
      <w:commentRangeEnd w:id="912"/>
      <w:r>
        <w:rPr>
          <w:rStyle w:val="Jegyzethivatkozs"/>
          <w:rFonts w:cs="Mangal"/>
        </w:rPr>
        <w:commentReference w:id="912"/>
      </w:r>
      <w:commentRangeEnd w:id="913"/>
      <w:r>
        <w:rPr>
          <w:rStyle w:val="Jegyzethivatkozs"/>
          <w:rFonts w:cs="Mangal"/>
        </w:rPr>
        <w:commentReference w:id="913"/>
      </w:r>
      <w:r>
        <w:t xml:space="preserve">, containing the name of the GitHub repository where the file is located, e.g. </w:t>
      </w:r>
      <w:r>
        <w:rPr>
          <w:rStyle w:val="Code"/>
        </w:rPr>
        <w:t xml:space="preserve">&lt;ref </w:t>
      </w:r>
      <w:r>
        <w:rPr>
          <w:rStyle w:val="Codeattribute"/>
        </w:rPr>
        <w:t>n</w:t>
      </w:r>
      <w:r>
        <w:rPr>
          <w:rStyle w:val="Code"/>
        </w:rPr>
        <w:t>=</w:t>
      </w:r>
      <w:r>
        <w:rPr>
          <w:rStyle w:val="Codevalue"/>
        </w:rPr>
        <w:t>"tfa-pallava-epigraphy"</w:t>
      </w:r>
      <w:r>
        <w:rPr>
          <w:rStyle w:val="Code"/>
        </w:rPr>
        <w:t xml:space="preserve"> </w:t>
      </w:r>
      <w:r>
        <w:rPr>
          <w:rStyle w:val="Codeattribute"/>
        </w:rPr>
        <w:t>target</w:t>
      </w:r>
      <w:r>
        <w:rPr>
          <w:rStyle w:val="Code"/>
        </w:rPr>
        <w:t>=</w:t>
      </w:r>
      <w:r>
        <w:rPr>
          <w:rStyle w:val="Codevalue"/>
        </w:rPr>
        <w:t>"Pallava00001.xml"</w:t>
      </w:r>
      <w:r>
        <w:rPr>
          <w:rStyle w:val="Code"/>
        </w:rPr>
        <w:t>&gt;</w:t>
      </w:r>
      <w:r>
        <w:rPr>
          <w:rStyle w:val="Codetext"/>
        </w:rPr>
        <w:t>Pallava 1</w:t>
      </w:r>
      <w:r>
        <w:rPr>
          <w:rStyle w:val="Code"/>
        </w:rPr>
        <w:t>&lt;/ref&gt;</w:t>
      </w:r>
    </w:p>
    <w:p>
      <w:pPr>
        <w:pStyle w:val="Lista"/>
      </w:pPr>
      <w:r>
        <w:t>the same method can also be used to create a link toward an external database</w:t>
      </w:r>
    </w:p>
    <w:p>
      <w:pPr>
        <w:pStyle w:val="Lista2"/>
      </w:pPr>
      <w:r>
        <w:t xml:space="preserve">in this case, the value of the </w:t>
      </w:r>
      <w:r>
        <w:rPr>
          <w:rStyle w:val="Codeattribute"/>
        </w:rPr>
        <w:t>@target</w:t>
      </w:r>
      <w:r>
        <w:t xml:space="preserve"> element should contain a permanent URL</w:t>
      </w:r>
    </w:p>
    <w:p>
      <w:pPr>
        <w:pStyle w:val="Cmsor3"/>
      </w:pPr>
      <w:bookmarkStart w:id="914" w:name="_Ref155689459"/>
      <w:bookmarkStart w:id="915" w:name="_Toc183083937"/>
      <w:r>
        <w:t>Referring to websites</w:t>
      </w:r>
      <w:bookmarkEnd w:id="914"/>
      <w:bookmarkEnd w:id="915"/>
    </w:p>
    <w:p>
      <w:pPr>
        <w:pStyle w:val="Lista"/>
      </w:pPr>
      <w:r>
        <w:t xml:space="preserve">to refer to a website with an URL, use the element </w:t>
      </w:r>
      <w:r>
        <w:rPr>
          <w:rStyle w:val="Code"/>
        </w:rPr>
        <w:t>&lt;ref&gt;</w:t>
      </w:r>
      <w:r>
        <w:t xml:space="preserve"> with the URL encoded as the attribute </w:t>
      </w:r>
      <w:r>
        <w:rPr>
          <w:rStyle w:val="Codeattribute"/>
        </w:rPr>
        <w:t>@target</w:t>
      </w:r>
      <w:r>
        <w:t xml:space="preserve"> on this element, and the text to display) as its contents</w:t>
      </w:r>
    </w:p>
    <w:p>
      <w:pPr>
        <w:pStyle w:val="Lista2"/>
      </w:pPr>
      <w:r>
        <w:t xml:space="preserve">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http://museumsofindia.gov.in/repository/record/im_kol-A20050-9085-18</w:t>
      </w:r>
      <w:r>
        <w:rPr>
          <w:rStyle w:val="Codetext"/>
        </w:rPr>
        <w:t>"&gt;Baigram fragment&lt;/</w:t>
      </w:r>
      <w:r>
        <w:rPr>
          <w:rStyle w:val="Code"/>
        </w:rPr>
        <w:t>ref</w:t>
      </w:r>
      <w:r>
        <w:rPr>
          <w:rStyle w:val="Codetext"/>
        </w:rPr>
        <w:t>&gt;</w:t>
      </w:r>
    </w:p>
    <w:p>
      <w:pPr>
        <w:pStyle w:val="Lista2"/>
      </w:pPr>
      <w:r>
        <w:t xml:space="preserve">the contents may also be a repetition of the URL if it is to be visible to the reader, e.g. </w:t>
      </w:r>
      <w:r>
        <w:rPr>
          <w:rStyle w:val="Codetext"/>
        </w:rPr>
        <w:t>&lt;</w:t>
      </w:r>
      <w:r>
        <w:rPr>
          <w:rStyle w:val="Code"/>
        </w:rPr>
        <w:t>ref</w:t>
      </w:r>
      <w:r>
        <w:rPr>
          <w:rStyle w:val="Codetext"/>
        </w:rPr>
        <w:t xml:space="preserve"> </w:t>
      </w:r>
      <w:r>
        <w:rPr>
          <w:rStyle w:val="Codeattribute"/>
        </w:rPr>
        <w:t>target</w:t>
      </w:r>
      <w:r>
        <w:rPr>
          <w:rStyle w:val="Codetext"/>
        </w:rPr>
        <w:t>="</w:t>
      </w:r>
      <w:r>
        <w:rPr>
          <w:rStyle w:val="Codevalue"/>
        </w:rPr>
        <w:t>https://tei-c.org/</w:t>
      </w:r>
      <w:r>
        <w:rPr>
          <w:rStyle w:val="Codetext"/>
        </w:rPr>
        <w:t>"&gt;https://tei-c.org/&lt;/</w:t>
      </w:r>
      <w:r>
        <w:rPr>
          <w:rStyle w:val="Code"/>
        </w:rPr>
        <w:t>ref</w:t>
      </w:r>
      <w:r>
        <w:rPr>
          <w:rStyle w:val="Codetext"/>
        </w:rPr>
        <w:t>&gt;</w:t>
      </w:r>
    </w:p>
    <w:p>
      <w:pPr>
        <w:pStyle w:val="Cmsor2"/>
      </w:pPr>
      <w:bookmarkStart w:id="916" w:name="_m34hlz9vjuhp" w:colFirst="0" w:colLast="0"/>
      <w:bookmarkStart w:id="917" w:name="_Toc183083938"/>
      <w:bookmarkEnd w:id="916"/>
      <w:r>
        <w:t>Encoding names</w:t>
      </w:r>
      <w:bookmarkEnd w:id="917"/>
    </w:p>
    <w:p>
      <w:pPr>
        <w:pStyle w:val="Lista"/>
      </w:pPr>
      <w:r>
        <w:t>see §</w:t>
      </w:r>
      <w:r>
        <w:fldChar w:fldCharType="begin"/>
      </w:r>
      <w:r>
        <w:instrText xml:space="preserve"> REF _Ref43978612 \r \h  \* MERGEFORMAT </w:instrText>
      </w:r>
      <w:r>
        <w:fldChar w:fldCharType="separate"/>
      </w:r>
      <w:r>
        <w:t>7.4</w:t>
      </w:r>
      <w:r>
        <w:fldChar w:fldCharType="end"/>
      </w:r>
      <w:r>
        <w:t xml:space="preserve"> about the optional encoding of names within the edition</w:t>
      </w:r>
    </w:p>
    <w:p>
      <w:pPr>
        <w:pStyle w:val="Lista"/>
      </w:pPr>
      <w:r>
        <w:t xml:space="preserve">names </w:t>
      </w:r>
      <w:r>
        <w:rPr>
          <w:noProof/>
        </w:rPr>
        <w:t>(</w:t>
      </w:r>
      <w:r>
        <w:t>contemporary or pre-modern) may, in principle, be tagged anywhere in a document, but we do not recommend doing so in any content except where explicitly called for in another section of this guide</w:t>
      </w:r>
    </w:p>
    <w:p>
      <w:pPr>
        <w:pStyle w:val="Lista2"/>
      </w:pPr>
      <w:r>
        <w:t xml:space="preserve">at present the Responsibility Statement </w:t>
      </w:r>
      <w:r>
        <w:rPr>
          <w:noProof/>
        </w:rPr>
        <w:t>(</w:t>
      </w:r>
      <w:r>
        <w:t>§</w:t>
      </w:r>
      <w:r>
        <w:fldChar w:fldCharType="begin"/>
      </w:r>
      <w:r>
        <w:instrText xml:space="preserve"> REF _Ref43990001 \r \h  \* MERGEFORMAT </w:instrText>
      </w:r>
      <w:r>
        <w:fldChar w:fldCharType="separate"/>
      </w:r>
      <w:r>
        <w:t>11.1.2</w:t>
      </w:r>
      <w:r>
        <w:fldChar w:fldCharType="end"/>
      </w:r>
      <w:r>
        <w:t>) is the only section which calls for name markup outside the edition</w:t>
      </w:r>
    </w:p>
    <w:p>
      <w:pPr>
        <w:pStyle w:val="Cmsor3"/>
      </w:pPr>
      <w:bookmarkStart w:id="918" w:name="_5n8o6akv2b3b" w:colFirst="0" w:colLast="0"/>
      <w:bookmarkStart w:id="919" w:name="_Ref43989951"/>
      <w:bookmarkStart w:id="920" w:name="_Toc183083939"/>
      <w:bookmarkEnd w:id="918"/>
      <w:r>
        <w:t>Tagging contemporary names</w:t>
      </w:r>
      <w:bookmarkEnd w:id="919"/>
      <w:bookmarkEnd w:id="920"/>
    </w:p>
    <w:p>
      <w:pPr>
        <w:pStyle w:val="Lista"/>
      </w:pPr>
      <w:r>
        <w:t xml:space="preserve">when a contemporary name requires a tag, wrap the entire name in the element </w:t>
      </w:r>
      <w:r>
        <w:rPr>
          <w:rStyle w:val="Code"/>
        </w:rPr>
        <w:t>&lt;persName&gt;</w:t>
      </w:r>
    </w:p>
    <w:p>
      <w:pPr>
        <w:pStyle w:val="Lista2"/>
      </w:pPr>
      <w:r>
        <w:t xml:space="preserve">if the name is that of a DHARMA project participant </w:t>
      </w:r>
      <w:r>
        <w:rPr>
          <w:noProof/>
        </w:rPr>
        <w:t>(</w:t>
      </w:r>
      <w:r>
        <w:t xml:space="preserve">such as your own name), add the attribute </w:t>
      </w:r>
      <w:r>
        <w:rPr>
          <w:rStyle w:val="Codeattribute"/>
        </w:rPr>
        <w:t>@ref</w:t>
      </w:r>
    </w:p>
    <w:p>
      <w:pPr>
        <w:pStyle w:val="Lista3"/>
      </w:pPr>
      <w:r>
        <w:lastRenderedPageBreak/>
        <w:t>the value of this attribute shall be the personal identifier</w:t>
      </w:r>
      <w:r>
        <w:rPr>
          <w:rStyle w:val="Lbjegyzet-hivatkozs"/>
        </w:rPr>
        <w:footnoteReference w:id="61"/>
      </w:r>
      <w:r>
        <w:t xml:space="preserve"> of the participant, with the prefix “part:” </w:t>
      </w:r>
      <w:r>
        <w:rPr>
          <w:noProof/>
        </w:rPr>
        <w:t>(</w:t>
      </w:r>
      <w:r>
        <w:t>as an abbreviated reference to the file listing participants of the project)</w:t>
      </w:r>
    </w:p>
    <w:p>
      <w:pPr>
        <w:pStyle w:val="Lista"/>
      </w:pPr>
      <w:r>
        <w:t>within this element</w:t>
      </w:r>
    </w:p>
    <w:p>
      <w:pPr>
        <w:pStyle w:val="Lista2"/>
      </w:pPr>
      <w:r>
        <w:t xml:space="preserve">either apply the tags </w:t>
      </w:r>
      <w:r>
        <w:rPr>
          <w:rStyle w:val="Code"/>
        </w:rPr>
        <w:t>&lt;forename&gt;</w:t>
      </w:r>
      <w:r>
        <w:t xml:space="preserve"> and </w:t>
      </w:r>
      <w:r>
        <w:rPr>
          <w:rStyle w:val="Code"/>
        </w:rPr>
        <w:t>&lt;surname&gt;</w:t>
      </w:r>
      <w:r>
        <w:t xml:space="preserve"> to the respective components of the name</w:t>
      </w:r>
    </w:p>
    <w:p>
      <w:pPr>
        <w:pStyle w:val="Lista2"/>
      </w:pPr>
      <w:r>
        <w:t xml:space="preserve">or apply </w:t>
      </w:r>
      <w:r>
        <w:rPr>
          <w:rStyle w:val="Code"/>
        </w:rPr>
        <w:t>&lt;name&gt;</w:t>
      </w:r>
      <w:r>
        <w:t xml:space="preserve"> to the whole of a name if it cannot be broken down in this way</w:t>
      </w:r>
    </w:p>
    <w:p>
      <w:pPr>
        <w:pStyle w:val="Lista3"/>
      </w:pPr>
      <w:r>
        <w:t xml:space="preserve">note that in this case </w:t>
      </w:r>
      <w:r>
        <w:rPr>
          <w:rStyle w:val="Code"/>
        </w:rPr>
        <w:t>&lt;persName&gt;</w:t>
      </w:r>
      <w:r>
        <w:t xml:space="preserve"> must still wrap </w:t>
      </w:r>
      <w:r>
        <w:rPr>
          <w:rStyle w:val="Code"/>
        </w:rPr>
        <w:t>&lt;name&gt;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10.5.1</w:t>
              </w:r>
            </w:fldSimple>
            <w:r>
              <w:t>.</w:t>
            </w:r>
            <w:fldSimple w:instr=" SEQ Example \* ALPHABETIC \s 3 ">
              <w:r>
                <w:rPr>
                  <w:noProof/>
                </w:rPr>
                <w:t>A</w:t>
              </w:r>
            </w:fldSimple>
            <w:r>
              <w:t>: encoding the name of a project participant</w:t>
            </w:r>
          </w:p>
        </w:tc>
      </w:tr>
      <w:tr>
        <w:tc>
          <w:tcPr>
            <w:tcW w:w="5000" w:type="pct"/>
          </w:tcPr>
          <w:p>
            <w:pPr>
              <w:pStyle w:val="CodeParagraph"/>
              <w:rPr>
                <w:rStyle w:val="Code"/>
              </w:rPr>
            </w:pPr>
            <w:r>
              <w:rPr>
                <w:rStyle w:val="Code"/>
              </w:rPr>
              <w:t xml:space="preserve">&lt;persName </w:t>
            </w:r>
            <w:r>
              <w:rPr>
                <w:rStyle w:val="Codeattribute"/>
              </w:rPr>
              <w:t>ref</w:t>
            </w:r>
            <w:r>
              <w:rPr>
                <w:rStyle w:val="Code"/>
              </w:rPr>
              <w:t>=</w:t>
            </w:r>
            <w:r>
              <w:rPr>
                <w:rStyle w:val="Codevalue"/>
              </w:rPr>
              <w:t>"part:argr"</w:t>
            </w:r>
            <w:r>
              <w:rPr>
                <w:rStyle w:val="Code"/>
              </w:rPr>
              <w:t>&gt;</w:t>
            </w:r>
            <w:r>
              <w:rPr>
                <w:rStyle w:val="Codetext"/>
              </w:rPr>
              <w:br/>
              <w:t xml:space="preserve">  </w:t>
            </w:r>
            <w:r>
              <w:rPr>
                <w:rStyle w:val="Code"/>
              </w:rPr>
              <w:t>&lt;forename&gt;</w:t>
            </w:r>
            <w:r>
              <w:rPr>
                <w:rStyle w:val="Codetext"/>
              </w:rPr>
              <w:t>Arlo</w:t>
            </w:r>
            <w:r>
              <w:rPr>
                <w:rStyle w:val="Code"/>
              </w:rPr>
              <w:t>&lt;/forename&gt;</w:t>
            </w:r>
            <w:r>
              <w:rPr>
                <w:rStyle w:val="Codetext"/>
              </w:rPr>
              <w:br/>
              <w:t xml:space="preserve">  </w:t>
            </w:r>
            <w:r>
              <w:rPr>
                <w:rStyle w:val="Code"/>
              </w:rPr>
              <w:t>&lt;surname&gt;</w:t>
            </w:r>
            <w:r>
              <w:rPr>
                <w:rStyle w:val="Codetext"/>
              </w:rPr>
              <w:t>Griffiths</w:t>
            </w:r>
            <w:r>
              <w:rPr>
                <w:rStyle w:val="Code"/>
              </w:rPr>
              <w:t>&lt;/surname&gt;</w:t>
            </w:r>
            <w:r>
              <w:rPr>
                <w:rStyle w:val="Codetext"/>
              </w:rPr>
              <w:br/>
            </w:r>
            <w:r>
              <w:rPr>
                <w:rStyle w:val="Code"/>
              </w:rPr>
              <w:t>&lt;/persName&gt;</w:t>
            </w:r>
          </w:p>
        </w:tc>
      </w:tr>
    </w:tbl>
    <w:p>
      <w:pPr>
        <w:pStyle w:val="Cmsor2"/>
      </w:pPr>
      <w:bookmarkStart w:id="921" w:name="_yz32t9xtry6d" w:colFirst="0" w:colLast="0"/>
      <w:bookmarkStart w:id="922" w:name="_Toc183083940"/>
      <w:bookmarkEnd w:id="921"/>
      <w:r>
        <w:t>Attributes as referencing systems</w:t>
      </w:r>
      <w:bookmarkEnd w:id="922"/>
    </w:p>
    <w:p>
      <w:pPr>
        <w:pStyle w:val="Cmsor3"/>
      </w:pPr>
      <w:bookmarkStart w:id="923" w:name="_g75gsrc5lpm1" w:colFirst="0" w:colLast="0"/>
      <w:bookmarkStart w:id="924" w:name="_Ref43989765"/>
      <w:bookmarkStart w:id="925" w:name="_Toc183083941"/>
      <w:bookmarkEnd w:id="923"/>
      <w:r>
        <w:t xml:space="preserve">Encoding authorship with </w:t>
      </w:r>
      <w:bookmarkEnd w:id="924"/>
      <w:r>
        <w:rPr>
          <w:rStyle w:val="Codeattribute"/>
        </w:rPr>
        <w:t>@resp</w:t>
      </w:r>
      <w:bookmarkEnd w:id="925"/>
    </w:p>
    <w:p>
      <w:pPr>
        <w:pStyle w:val="Lista"/>
      </w:pPr>
      <w:r>
        <w:t xml:space="preserve">the attribute </w:t>
      </w:r>
      <w:r>
        <w:rPr>
          <w:rStyle w:val="Codeattribute"/>
        </w:rPr>
        <w:t>@resp</w:t>
      </w:r>
      <w:r>
        <w:t xml:space="preserve"> </w:t>
      </w:r>
      <w:r>
        <w:rPr>
          <w:noProof/>
        </w:rPr>
        <w:t>(</w:t>
      </w:r>
      <w:r>
        <w:t xml:space="preserve">for “responsibility”) may be added to any XML element to encode the fact that a particular project participant is the author of that particular item, without explicitly writing their name in the text </w:t>
      </w:r>
      <w:r>
        <w:rPr>
          <w:noProof/>
        </w:rPr>
        <w:t>(</w:t>
      </w:r>
      <w:r>
        <w:t>for which see §</w:t>
      </w:r>
      <w:r>
        <w:fldChar w:fldCharType="begin"/>
      </w:r>
      <w:r>
        <w:instrText xml:space="preserve"> REF _Ref43989951 \w \h  \* MERGEFORMAT </w:instrText>
      </w:r>
      <w:r>
        <w:fldChar w:fldCharType="separate"/>
      </w:r>
      <w:r>
        <w:t>10.5.1</w:t>
      </w:r>
      <w:r>
        <w:fldChar w:fldCharType="end"/>
      </w:r>
      <w:r>
        <w:t>)</w:t>
      </w:r>
    </w:p>
    <w:p>
      <w:pPr>
        <w:pStyle w:val="Lista"/>
      </w:pPr>
      <w:r>
        <w:t xml:space="preserve">in the initial stages of our project, most of our XML documents will be the products of a single individual or a small number of people, who will be recorded as authors in the TEI header </w:t>
      </w:r>
      <w:r>
        <w:rPr>
          <w:noProof/>
        </w:rPr>
        <w:t>(</w:t>
      </w:r>
      <w:r>
        <w:t>§</w:t>
      </w:r>
      <w:r>
        <w:fldChar w:fldCharType="begin"/>
      </w:r>
      <w:r>
        <w:instrText xml:space="preserve"> REF _Ref43990001 \w \h  \* MERGEFORMAT </w:instrText>
      </w:r>
      <w:r>
        <w:fldChar w:fldCharType="separate"/>
      </w:r>
      <w:r>
        <w:t>11.1.2</w:t>
      </w:r>
      <w:r>
        <w:fldChar w:fldCharType="end"/>
      </w:r>
      <w:r>
        <w:t>) of each file</w:t>
      </w:r>
    </w:p>
    <w:p>
      <w:pPr>
        <w:pStyle w:val="Lista2"/>
      </w:pPr>
      <w:r>
        <w:t>therefore, this attribute will only be necessary where specifically called for in this guide, namely</w:t>
      </w:r>
    </w:p>
    <w:p>
      <w:pPr>
        <w:pStyle w:val="Lista3"/>
      </w:pPr>
      <w:r>
        <w:t xml:space="preserve">to explicitly encode your authorship for translations </w:t>
      </w:r>
      <w:r>
        <w:rPr>
          <w:noProof/>
        </w:rPr>
        <w:t>(</w:t>
      </w:r>
      <w:r>
        <w:t>§</w:t>
      </w:r>
      <w:r>
        <w:fldChar w:fldCharType="begin"/>
      </w:r>
      <w:r>
        <w:instrText xml:space="preserve"> REF _Ref43990036 \w \h  \* MERGEFORMAT </w:instrText>
      </w:r>
      <w:r>
        <w:fldChar w:fldCharType="separate"/>
      </w:r>
      <w:r>
        <w:t>9.2.1</w:t>
      </w:r>
      <w:r>
        <w:fldChar w:fldCharType="end"/>
      </w:r>
      <w:r>
        <w:t>)</w:t>
      </w:r>
    </w:p>
    <w:p>
      <w:pPr>
        <w:pStyle w:val="Lista3"/>
      </w:pPr>
      <w:r>
        <w:t xml:space="preserve">to encode the authorship of individual notes in a translation by someone other than the author of the note </w:t>
      </w:r>
      <w:r>
        <w:rPr>
          <w:noProof/>
        </w:rPr>
        <w:t>(</w:t>
      </w:r>
      <w:r>
        <w:t>§</w:t>
      </w:r>
      <w:r>
        <w:fldChar w:fldCharType="begin"/>
      </w:r>
      <w:r>
        <w:instrText xml:space="preserve"> REF _Ref43990725 \r \h  \* MERGEFORMAT </w:instrText>
      </w:r>
      <w:r>
        <w:fldChar w:fldCharType="separate"/>
      </w:r>
      <w:r>
        <w:t>9.2.7</w:t>
      </w:r>
      <w:r>
        <w:fldChar w:fldCharType="end"/>
      </w:r>
      <w:r>
        <w:t>)</w:t>
      </w:r>
    </w:p>
    <w:p>
      <w:pPr>
        <w:pStyle w:val="Lista"/>
      </w:pPr>
      <w:r>
        <w:t>later on, however, many of our documents will probably be revised and improved by other project members</w:t>
      </w:r>
    </w:p>
    <w:p>
      <w:pPr>
        <w:pStyle w:val="Lista2"/>
      </w:pPr>
      <w:r>
        <w:t xml:space="preserve">to facilitate the tracking of such revisions and to have a record of credit, </w:t>
      </w:r>
      <w:r>
        <w:rPr>
          <w:rStyle w:val="Codeattribute"/>
        </w:rPr>
        <w:t>@resp</w:t>
      </w:r>
      <w:r>
        <w:t xml:space="preserve"> may be added to any element</w:t>
      </w:r>
    </w:p>
    <w:p>
      <w:pPr>
        <w:pStyle w:val="Lista"/>
      </w:pPr>
      <w:r>
        <w:t xml:space="preserve">the value of </w:t>
      </w:r>
      <w:r>
        <w:rPr>
          <w:rStyle w:val="Codeattribute"/>
        </w:rPr>
        <w:t>@resp</w:t>
      </w:r>
      <w:r>
        <w:t xml:space="preserve"> shall be the personal identifier of a project participant</w:t>
      </w:r>
      <w:r>
        <w:rPr>
          <w:rStyle w:val="Lbjegyzet-hivatkozs"/>
        </w:rPr>
        <w:footnoteReference w:id="62"/>
      </w:r>
      <w:r>
        <w:t xml:space="preserve"> with the prefix “part:”</w:t>
      </w:r>
    </w:p>
    <w:p>
      <w:pPr>
        <w:pStyle w:val="Lista2"/>
      </w:pPr>
      <w:r>
        <w:t xml:space="preserve">to credit more than one participant, simply include several personal identifiers </w:t>
      </w:r>
      <w:r>
        <w:rPr>
          <w:noProof/>
        </w:rPr>
        <w:t>(</w:t>
      </w:r>
      <w:r>
        <w:t xml:space="preserve">each prefixed as above) within a single </w:t>
      </w:r>
      <w:r>
        <w:rPr>
          <w:rStyle w:val="Codeattribute"/>
        </w:rPr>
        <w:t>@resp</w:t>
      </w:r>
      <w:r>
        <w:t xml:space="preserve"> attribute, separating them with nothing but a space</w:t>
      </w:r>
    </w:p>
    <w:p>
      <w:pPr>
        <w:pStyle w:val="Cmsor3"/>
      </w:pPr>
      <w:bookmarkStart w:id="926" w:name="_5hzh3m6qj48r" w:colFirst="0" w:colLast="0"/>
      <w:bookmarkStart w:id="927" w:name="_Ref43989551"/>
      <w:bookmarkStart w:id="928" w:name="_Ref44490119"/>
      <w:bookmarkStart w:id="929" w:name="_Toc183083942"/>
      <w:bookmarkEnd w:id="926"/>
      <w:r>
        <w:t xml:space="preserve">Crediting publications with </w:t>
      </w:r>
      <w:bookmarkEnd w:id="927"/>
      <w:r>
        <w:rPr>
          <w:rStyle w:val="Codeattribute"/>
        </w:rPr>
        <w:t>@source</w:t>
      </w:r>
      <w:bookmarkEnd w:id="928"/>
      <w:bookmarkEnd w:id="929"/>
    </w:p>
    <w:p>
      <w:pPr>
        <w:pStyle w:val="Lista"/>
      </w:pPr>
      <w:r>
        <w:t>the contents of certain markup elements as a whole may need to be credited to a publication, including in particular</w:t>
      </w:r>
    </w:p>
    <w:p>
      <w:pPr>
        <w:pStyle w:val="Lista2"/>
      </w:pPr>
      <w:r>
        <w:t xml:space="preserve">lemmas and/or readings in a critical apparatus </w:t>
      </w:r>
      <w:r>
        <w:rPr>
          <w:noProof/>
        </w:rPr>
        <w:t>(</w:t>
      </w:r>
      <w:r>
        <w:t>§</w:t>
      </w:r>
      <w:r>
        <w:fldChar w:fldCharType="begin"/>
      </w:r>
      <w:r>
        <w:instrText xml:space="preserve"> REF _Ref61250887 \r \h </w:instrText>
      </w:r>
      <w:r>
        <w:fldChar w:fldCharType="separate"/>
      </w:r>
      <w:r>
        <w:t>9.1.3</w:t>
      </w:r>
      <w:r>
        <w:fldChar w:fldCharType="end"/>
      </w:r>
      <w:r>
        <w:t>, §</w:t>
      </w:r>
      <w:r>
        <w:fldChar w:fldCharType="begin"/>
      </w:r>
      <w:r>
        <w:instrText xml:space="preserve"> REF _Ref43989425 \w \h  \* MERGEFORMAT </w:instrText>
      </w:r>
      <w:r>
        <w:fldChar w:fldCharType="separate"/>
      </w:r>
      <w:r>
        <w:t>9.1.4</w:t>
      </w:r>
      <w:r>
        <w:fldChar w:fldCharType="end"/>
      </w:r>
      <w:r>
        <w:t>)</w:t>
      </w:r>
    </w:p>
    <w:p>
      <w:pPr>
        <w:pStyle w:val="Lista2"/>
      </w:pPr>
      <w:r>
        <w:t xml:space="preserve">notes </w:t>
      </w:r>
      <w:r>
        <w:rPr>
          <w:noProof/>
        </w:rPr>
        <w:t>(</w:t>
      </w:r>
      <w:r>
        <w:t>§</w:t>
      </w:r>
      <w:r>
        <w:fldChar w:fldCharType="begin"/>
      </w:r>
      <w:r>
        <w:instrText xml:space="preserve"> REF _Ref43989684 \w \h  \* MERGEFORMAT </w:instrText>
      </w:r>
      <w:r>
        <w:fldChar w:fldCharType="separate"/>
      </w:r>
      <w:r>
        <w:t>10.4.1</w:t>
      </w:r>
      <w:r>
        <w:fldChar w:fldCharType="end"/>
      </w:r>
      <w:r>
        <w:t>)</w:t>
      </w:r>
    </w:p>
    <w:p>
      <w:pPr>
        <w:pStyle w:val="Lista2"/>
      </w:pPr>
      <w:r>
        <w:t xml:space="preserve">translations as a whole </w:t>
      </w:r>
      <w:r>
        <w:rPr>
          <w:noProof/>
        </w:rPr>
        <w:t>(</w:t>
      </w:r>
      <w:r>
        <w:t>§</w:t>
      </w:r>
      <w:r>
        <w:fldChar w:fldCharType="begin"/>
      </w:r>
      <w:r>
        <w:instrText xml:space="preserve"> REF _Ref43990036 \w \h  \* MERGEFORMAT </w:instrText>
      </w:r>
      <w:r>
        <w:fldChar w:fldCharType="separate"/>
      </w:r>
      <w:r>
        <w:t>9.2.1</w:t>
      </w:r>
      <w:r>
        <w:fldChar w:fldCharType="end"/>
      </w:r>
      <w:r>
        <w:t>)</w:t>
      </w:r>
    </w:p>
    <w:p>
      <w:pPr>
        <w:pStyle w:val="Lista"/>
      </w:pPr>
      <w:r>
        <w:t xml:space="preserve">to credit a previous publication, the attribute </w:t>
      </w:r>
      <w:r>
        <w:rPr>
          <w:rStyle w:val="Codeattribute"/>
        </w:rPr>
        <w:t>@source</w:t>
      </w:r>
      <w:r>
        <w:t xml:space="preserve"> must be added to the XML entity representing the item you wish to credit</w:t>
      </w:r>
    </w:p>
    <w:p>
      <w:pPr>
        <w:pStyle w:val="Lista"/>
      </w:pPr>
      <w:r>
        <w:t xml:space="preserve">the value of </w:t>
      </w:r>
      <w:r>
        <w:rPr>
          <w:rStyle w:val="Codeattribute"/>
        </w:rPr>
        <w:t>@source</w:t>
      </w:r>
      <w:r>
        <w:t xml:space="preserve"> shall be the Zotero Short Title of the publication containing the reading you are crediting, prefixed with the string “bib:”</w:t>
      </w:r>
    </w:p>
    <w:p>
      <w:pPr>
        <w:pStyle w:val="Lista2"/>
      </w:pPr>
      <w:r>
        <w:t>do not include additional reference details such as a page number or an item number in a compilation: this cannot be done in this referencing system</w:t>
      </w:r>
    </w:p>
    <w:p>
      <w:pPr>
        <w:pStyle w:val="Lista2"/>
      </w:pPr>
      <w:r>
        <w:lastRenderedPageBreak/>
        <w:t xml:space="preserve">wherever a page or item number is essential </w:t>
      </w:r>
      <w:r>
        <w:rPr>
          <w:noProof/>
        </w:rPr>
        <w:t>(</w:t>
      </w:r>
      <w:r>
        <w:t xml:space="preserve">because your XML document does not include a full citation of the publication concerned), you will need to use a full citation </w:t>
      </w:r>
      <w:r>
        <w:rPr>
          <w:noProof/>
        </w:rPr>
        <w:t>(</w:t>
      </w:r>
      <w:r>
        <w:t>§</w:t>
      </w:r>
      <w:r>
        <w:fldChar w:fldCharType="begin"/>
      </w:r>
      <w:r>
        <w:instrText xml:space="preserve"> REF _Ref43989849 \r \h  \* MERGEFORMAT </w:instrText>
      </w:r>
      <w:r>
        <w:fldChar w:fldCharType="separate"/>
      </w:r>
      <w:r>
        <w:t>10.4.5</w:t>
      </w:r>
      <w:r>
        <w:fldChar w:fldCharType="end"/>
      </w:r>
      <w:r>
        <w:t xml:space="preserve">) in your text instead of the attribute </w:t>
      </w:r>
      <w:r>
        <w:rPr>
          <w:rStyle w:val="Codeattribute"/>
        </w:rPr>
        <w:t>@source</w:t>
      </w:r>
    </w:p>
    <w:p>
      <w:pPr>
        <w:pStyle w:val="Lista"/>
      </w:pPr>
      <w:r>
        <w:t xml:space="preserve">to credit more than one publication </w:t>
      </w:r>
      <w:r>
        <w:rPr>
          <w:noProof/>
        </w:rPr>
        <w:t>(</w:t>
      </w:r>
      <w:r>
        <w:t>e.g. because more than one scholar has suggested or endorsed a certain reading, or because a note was published in several publications)</w:t>
      </w:r>
    </w:p>
    <w:p>
      <w:pPr>
        <w:pStyle w:val="Lista2"/>
      </w:pPr>
      <w:r>
        <w:t xml:space="preserve">the relevant prefixed short titles must appear, in chronological sequence </w:t>
      </w:r>
      <w:r>
        <w:rPr>
          <w:noProof/>
        </w:rPr>
        <w:t>(</w:t>
      </w:r>
      <w:r>
        <w:t xml:space="preserve">earlier publications precede later ones), within a single </w:t>
      </w:r>
      <w:r>
        <w:rPr>
          <w:rStyle w:val="Codeattribute"/>
        </w:rPr>
        <w:t>@source</w:t>
      </w:r>
      <w:r>
        <w:t xml:space="preserve"> attribute, separated by nothing but a space, e.g. </w:t>
      </w:r>
      <w:r>
        <w:rPr>
          <w:rStyle w:val="Code"/>
        </w:rPr>
        <w:t xml:space="preserve">&lt;rdg </w:t>
      </w:r>
      <w:r>
        <w:rPr>
          <w:rStyle w:val="Codeattribute"/>
        </w:rPr>
        <w:t>source</w:t>
      </w:r>
      <w:r>
        <w:rPr>
          <w:rStyle w:val="Code"/>
        </w:rPr>
        <w:t>=</w:t>
      </w:r>
      <w:r>
        <w:rPr>
          <w:rStyle w:val="Codevalue"/>
        </w:rPr>
        <w:t>"bib:Devadatta1863_01 bib:Doe2019_01"</w:t>
      </w:r>
      <w:r>
        <w:rPr>
          <w:rStyle w:val="Code"/>
        </w:rPr>
        <w:t>&gt;</w:t>
      </w:r>
    </w:p>
    <w:p>
      <w:pPr>
        <w:pStyle w:val="Cmsor3"/>
      </w:pPr>
      <w:bookmarkStart w:id="930" w:name="_u75429ibco3" w:colFirst="0" w:colLast="0"/>
      <w:bookmarkStart w:id="931" w:name="_Ref44490073"/>
      <w:bookmarkStart w:id="932" w:name="_Toc183083943"/>
      <w:bookmarkEnd w:id="930"/>
      <w:r>
        <w:t xml:space="preserve">Identifying persons and places with </w:t>
      </w:r>
      <w:r>
        <w:rPr>
          <w:rStyle w:val="Codeattribute"/>
        </w:rPr>
        <w:t>@key</w:t>
      </w:r>
      <w:bookmarkEnd w:id="931"/>
      <w:bookmarkEnd w:id="932"/>
    </w:p>
    <w:p>
      <w:pPr>
        <w:pStyle w:val="Lista"/>
      </w:pPr>
      <w:r>
        <w:t xml:space="preserve">to encode the common </w:t>
      </w:r>
      <w:r>
        <w:rPr>
          <w:noProof/>
        </w:rPr>
        <w:t>(</w:t>
      </w:r>
      <w:r>
        <w:t xml:space="preserve">standard) name of a person or place designated in your text by an alternative name, add the optional attribute </w:t>
      </w:r>
      <w:r>
        <w:rPr>
          <w:rStyle w:val="Codeattribute"/>
        </w:rPr>
        <w:t>@key</w:t>
      </w:r>
      <w:r>
        <w:t xml:space="preserve"> to the </w:t>
      </w:r>
      <w:r>
        <w:rPr>
          <w:rStyle w:val="Code"/>
        </w:rPr>
        <w:t>&lt;persName&gt;</w:t>
      </w:r>
      <w:r>
        <w:t xml:space="preserve"> or </w:t>
      </w:r>
      <w:r>
        <w:rPr>
          <w:rStyle w:val="Code"/>
        </w:rPr>
        <w:t>&lt;placeName&gt;</w:t>
      </w:r>
      <w:r>
        <w:t xml:space="preserve"> element, recording the standard name as the value of this attribute, e.g.</w:t>
      </w:r>
    </w:p>
    <w:p>
      <w:pPr>
        <w:pStyle w:val="Lista2"/>
      </w:pPr>
      <w:r>
        <w:rPr>
          <w:rStyle w:val="Code"/>
        </w:rPr>
        <w:t xml:space="preserve">&lt;persName </w:t>
      </w:r>
      <w:r>
        <w:rPr>
          <w:rStyle w:val="Codeattribute"/>
        </w:rPr>
        <w:t>key</w:t>
      </w:r>
      <w:r>
        <w:rPr>
          <w:rStyle w:val="Code"/>
        </w:rPr>
        <w:t>=</w:t>
      </w:r>
      <w:r>
        <w:rPr>
          <w:rStyle w:val="Codevalue"/>
        </w:rPr>
        <w:t>"Śiva"</w:t>
      </w:r>
      <w:r>
        <w:rPr>
          <w:rStyle w:val="Code"/>
        </w:rPr>
        <w:t>&gt;</w:t>
      </w:r>
      <w:r>
        <w:rPr>
          <w:rStyle w:val="Codetext"/>
        </w:rPr>
        <w:t>Pinākin</w:t>
      </w:r>
      <w:r>
        <w:rPr>
          <w:rStyle w:val="Code"/>
        </w:rPr>
        <w:t>&lt;/persName&gt;</w:t>
      </w:r>
    </w:p>
    <w:p>
      <w:pPr>
        <w:pStyle w:val="Lista2"/>
      </w:pPr>
      <w:r>
        <w:rPr>
          <w:rStyle w:val="Code"/>
        </w:rPr>
        <w:t xml:space="preserve">&lt;placeName </w:t>
      </w:r>
      <w:r>
        <w:rPr>
          <w:rStyle w:val="Codeattribute"/>
        </w:rPr>
        <w:t>key</w:t>
      </w:r>
      <w:r>
        <w:rPr>
          <w:rStyle w:val="Code"/>
        </w:rPr>
        <w:t>=</w:t>
      </w:r>
      <w:r>
        <w:rPr>
          <w:rStyle w:val="Codevalue"/>
        </w:rPr>
        <w:t>"Pāṭaliputra"</w:t>
      </w:r>
      <w:r>
        <w:rPr>
          <w:rStyle w:val="Code"/>
        </w:rPr>
        <w:t>&gt;</w:t>
      </w:r>
      <w:r>
        <w:rPr>
          <w:rStyle w:val="Codetext"/>
        </w:rPr>
        <w:t>Kusumapura</w:t>
      </w:r>
      <w:r>
        <w:rPr>
          <w:rStyle w:val="Code"/>
        </w:rPr>
        <w:t>&lt;/placeName&gt;</w:t>
      </w:r>
    </w:p>
    <w:p>
      <w:pPr>
        <w:pStyle w:val="Lista"/>
      </w:pPr>
      <w:r>
        <w:t>this attribute may be used whenever you feel that a name needs identification or disambiguation,</w:t>
      </w:r>
    </w:p>
    <w:p>
      <w:pPr>
        <w:pStyle w:val="Lista2"/>
      </w:pPr>
      <w:r>
        <w:t>in conjunction with the attributes for classifying names discussed above; or</w:t>
      </w:r>
    </w:p>
    <w:p>
      <w:pPr>
        <w:pStyle w:val="Lista2"/>
      </w:pPr>
      <w:r>
        <w:t xml:space="preserve">with a </w:t>
      </w:r>
      <w:r>
        <w:rPr>
          <w:rStyle w:val="Code"/>
        </w:rPr>
        <w:t>&lt;persName&gt;</w:t>
      </w:r>
      <w:r>
        <w:t xml:space="preserve"> or </w:t>
      </w:r>
      <w:r>
        <w:rPr>
          <w:rStyle w:val="Code"/>
        </w:rPr>
        <w:t>&lt;placeName&gt;</w:t>
      </w:r>
      <w:r>
        <w:t xml:space="preserve"> element created solely for the purpose of adding this attribute</w:t>
      </w:r>
    </w:p>
    <w:p>
      <w:pPr>
        <w:pStyle w:val="Lista"/>
      </w:pPr>
      <w:r>
        <w:t>the use of this attribute does not produce a fully machine-actionable encoding and is intended as a first step toward the possible eventual creation of a prosopography and gazetteer</w:t>
      </w:r>
    </w:p>
    <w:p>
      <w:pPr>
        <w:pStyle w:val="Lista2"/>
      </w:pPr>
      <w:r>
        <w:t>to this end, the values used in the corpus may be harvested at a later time for standardisation and verification, which may be followed by replacing this attribute with a fully machine-actionable linking mechanism</w:t>
      </w:r>
    </w:p>
    <w:p>
      <w:pPr>
        <w:pStyle w:val="Cmsor3"/>
      </w:pPr>
      <w:bookmarkStart w:id="933" w:name="_ydxlcq8ogmtp" w:colFirst="0" w:colLast="0"/>
      <w:bookmarkStart w:id="934" w:name="_Ref43988993"/>
      <w:bookmarkStart w:id="935" w:name="_Toc183083944"/>
      <w:bookmarkEnd w:id="933"/>
      <w:r>
        <w:t xml:space="preserve">Identifying elements with </w:t>
      </w:r>
      <w:r>
        <w:rPr>
          <w:rStyle w:val="Codeattribute"/>
        </w:rPr>
        <w:t>@xml:id</w:t>
      </w:r>
      <w:bookmarkEnd w:id="934"/>
      <w:bookmarkEnd w:id="935"/>
    </w:p>
    <w:p>
      <w:pPr>
        <w:pStyle w:val="Lista"/>
      </w:pPr>
      <w:r>
        <w:t xml:space="preserve">the attribute </w:t>
      </w:r>
      <w:r>
        <w:rPr>
          <w:rStyle w:val="Codeattribute"/>
        </w:rPr>
        <w:t>@xml:id</w:t>
      </w:r>
      <w:r>
        <w:t xml:space="preserve"> may be used to assign a unique identifier to any XML element</w:t>
      </w:r>
    </w:p>
    <w:p>
      <w:pPr>
        <w:pStyle w:val="Lista"/>
      </w:pPr>
      <w:r>
        <w:t xml:space="preserve">at the present stage, the use of </w:t>
      </w:r>
      <w:r>
        <w:rPr>
          <w:rStyle w:val="Codeattribute"/>
        </w:rPr>
        <w:t>@xml:id</w:t>
      </w:r>
      <w:r>
        <w:t xml:space="preserve"> is prescribed by this guide only for a few situations, but we shall probably use this attribute more extensively in the future</w:t>
      </w:r>
    </w:p>
    <w:p>
      <w:pPr>
        <w:pStyle w:val="Lista"/>
      </w:pPr>
      <w:r>
        <w:t xml:space="preserve">with this in mind, we prefer to make all our XML identifiers unique </w:t>
      </w:r>
      <w:r>
        <w:rPr>
          <w:rStyle w:val="Foreign"/>
        </w:rPr>
        <w:t>across the project’s corpus</w:t>
      </w:r>
      <w:r>
        <w:t>, even though many practical applications of this identifier require only that it be unique within a particular document</w:t>
      </w:r>
    </w:p>
    <w:p>
      <w:pPr>
        <w:pStyle w:val="Lista"/>
      </w:pPr>
      <w:r>
        <w:t xml:space="preserve">to achieve this, an </w:t>
      </w:r>
      <w:r>
        <w:rPr>
          <w:rStyle w:val="Codeattribute"/>
        </w:rPr>
        <w:t>@xml:id</w:t>
      </w:r>
      <w:r>
        <w:t xml:space="preserve"> shall in our project always begin with the </w:t>
      </w:r>
      <w:r>
        <w:rPr>
          <w:b/>
          <w:bCs/>
        </w:rPr>
        <w:t>filename</w:t>
      </w:r>
      <w:r>
        <w:t xml:space="preserve"> </w:t>
      </w:r>
      <w:r>
        <w:rPr>
          <w:noProof/>
        </w:rPr>
        <w:t>(</w:t>
      </w:r>
      <w:r>
        <w:t>without extension) of the document, and be followed by the specific identifier of the item in question, with an underscore character separating the two</w:t>
      </w:r>
    </w:p>
    <w:p>
      <w:pPr>
        <w:pStyle w:val="Lista"/>
      </w:pPr>
      <w:r>
        <w:t>for example, to create XML identifiers for hands numbered “hand1” and “hand2” in the file Pallava00001.xml, use “Pallava00001_hand1” and “Pallava00001_hand2”</w:t>
      </w:r>
    </w:p>
    <w:p>
      <w:pPr>
        <w:pStyle w:val="Cmsor2"/>
      </w:pPr>
      <w:bookmarkStart w:id="936" w:name="_ulwrsat15v9f" w:colFirst="0" w:colLast="0"/>
      <w:bookmarkStart w:id="937" w:name="_Toc183083945"/>
      <w:bookmarkEnd w:id="936"/>
      <w:r>
        <w:t>Punctuation and style in modern languages</w:t>
      </w:r>
      <w:bookmarkEnd w:id="937"/>
    </w:p>
    <w:p>
      <w:pPr>
        <w:pStyle w:val="Lista"/>
      </w:pPr>
      <w:r>
        <w:t>in general, observe the conventions of whichever modern language you are writing in and avoid imposing the conventions of another language</w:t>
      </w:r>
    </w:p>
    <w:p>
      <w:pPr>
        <w:pStyle w:val="Lista"/>
      </w:pPr>
      <w:r>
        <w:t xml:space="preserve">when writing in French, it is not necessary to create the </w:t>
      </w:r>
      <w:r>
        <w:rPr>
          <w:rStyle w:val="Foreign"/>
        </w:rPr>
        <w:t>espace insécable devant ponctuation</w:t>
      </w:r>
      <w:r>
        <w:t>, which can be added automatically later on</w:t>
      </w:r>
    </w:p>
    <w:p>
      <w:pPr>
        <w:pStyle w:val="Cmsor1"/>
      </w:pPr>
      <w:bookmarkStart w:id="938" w:name="_k9hfjcx1f0k3" w:colFirst="0" w:colLast="0"/>
      <w:bookmarkStart w:id="939" w:name="_Ref43978719"/>
      <w:bookmarkStart w:id="940" w:name="_Toc183083946"/>
      <w:bookmarkEnd w:id="938"/>
      <w:r>
        <w:lastRenderedPageBreak/>
        <w:t>The TEI Header</w:t>
      </w:r>
      <w:bookmarkEnd w:id="939"/>
      <w:bookmarkEnd w:id="940"/>
    </w:p>
    <w:p>
      <w:pPr>
        <w:pStyle w:val="Lista"/>
      </w:pPr>
      <w:r>
        <w:t>the TEI header presents marked-up metadata about the XML document and about the inscription and artefact</w:t>
      </w:r>
      <w:r>
        <w:rPr>
          <w:noProof/>
        </w:rPr>
        <w:t>(</w:t>
      </w:r>
      <w:r>
        <w:t>s) it concerns</w:t>
      </w:r>
    </w:p>
    <w:p>
      <w:pPr>
        <w:pStyle w:val="Lista"/>
      </w:pPr>
      <w:r>
        <w:t>the header may be composed of several high-level elements, the most prominent of which is the File Description</w:t>
      </w:r>
    </w:p>
    <w:p>
      <w:pPr>
        <w:pStyle w:val="Lista"/>
      </w:pPr>
      <w:r>
        <w:t>the sections below outline the header elements used in our project and their contents</w:t>
      </w:r>
    </w:p>
    <w:p>
      <w:pPr>
        <w:pStyle w:val="Lista"/>
      </w:pPr>
      <w:r>
        <w:t xml:space="preserve">at the present stage (as of July 2021), for </w:t>
      </w:r>
      <w:r>
        <w:rPr>
          <w:b/>
          <w:bCs/>
        </w:rPr>
        <w:t>epigraphic editions</w:t>
      </w:r>
      <w:r>
        <w:t xml:space="preserve"> we encode only a bare minimum of data directly within the TEI header</w:t>
      </w:r>
    </w:p>
    <w:p>
      <w:pPr>
        <w:pStyle w:val="Lista2"/>
      </w:pPr>
      <w:r>
        <w:t>the guidelines below are intended to help you understand the functions and structure of the TEI header, but you need not be able to create such a header from scratch</w:t>
      </w:r>
    </w:p>
    <w:p>
      <w:pPr>
        <w:pStyle w:val="Lista2"/>
      </w:pPr>
      <w:r>
        <w:t>instead, rely on the most recent version of the project’s EpiDoc template</w:t>
      </w:r>
      <w:r>
        <w:rPr>
          <w:rStyle w:val="Lbjegyzet-hivatkozs"/>
        </w:rPr>
        <w:footnoteReference w:id="63"/>
      </w:r>
      <w:r>
        <w:t xml:space="preserve"> and add data to the header only where comments in the template instruct you to do so</w:t>
      </w:r>
    </w:p>
    <w:p>
      <w:pPr>
        <w:pStyle w:val="Lista"/>
      </w:pPr>
      <w:r>
        <w:t xml:space="preserve">when creating the </w:t>
      </w:r>
      <w:r>
        <w:rPr>
          <w:b/>
          <w:bCs/>
        </w:rPr>
        <w:t>diplomatic edition of a manuscript</w:t>
      </w:r>
      <w:r>
        <w:t>, the TEI header must be completed in more detail, as our metadata management system is not designed for manuscripts</w:t>
      </w:r>
    </w:p>
    <w:p>
      <w:pPr>
        <w:pStyle w:val="Lista2"/>
      </w:pPr>
      <w:r>
        <w:t>in this case, follow the relevant sections of the EGC for describing a manuscript (and any multiplicity of hands found in it) for a diplomatic edition of a manuscript</w:t>
      </w:r>
    </w:p>
    <w:p>
      <w:pPr>
        <w:pStyle w:val="Cmsor2"/>
      </w:pPr>
      <w:bookmarkStart w:id="941" w:name="_23j65vxuxzj5" w:colFirst="0" w:colLast="0"/>
      <w:bookmarkStart w:id="942" w:name="_Toc183083947"/>
      <w:bookmarkEnd w:id="941"/>
      <w:r>
        <w:t>Describing the XML document</w:t>
      </w:r>
      <w:bookmarkEnd w:id="942"/>
    </w:p>
    <w:p>
      <w:pPr>
        <w:pStyle w:val="Lista"/>
      </w:pPr>
      <w:r>
        <w:t xml:space="preserve">the mandatory File Description is enclosed in the element </w:t>
      </w:r>
      <w:r>
        <w:rPr>
          <w:rStyle w:val="Code"/>
        </w:rPr>
        <w:t>&lt;fileDesc&gt;</w:t>
      </w:r>
      <w:r>
        <w:t>, which precedes a description of the original document</w:t>
      </w:r>
    </w:p>
    <w:p>
      <w:pPr>
        <w:pStyle w:val="Lista"/>
      </w:pPr>
      <w:r>
        <w:t>in our practice, the mandatory contents of the File Description shall be as follows</w:t>
      </w:r>
    </w:p>
    <w:p>
      <w:pPr>
        <w:pStyle w:val="Lista2"/>
      </w:pPr>
      <w:r>
        <w:t xml:space="preserve">a Title Statement, wrapped in the element </w:t>
      </w:r>
      <w:r>
        <w:rPr>
          <w:rStyle w:val="Code"/>
        </w:rPr>
        <w:t>&lt;titleStmt&gt;</w:t>
      </w:r>
      <w:r>
        <w:t>, with the following items</w:t>
      </w:r>
    </w:p>
    <w:p>
      <w:pPr>
        <w:pStyle w:val="Lista3"/>
      </w:pPr>
      <w:r>
        <w:t>information about the title of the digital document</w:t>
      </w:r>
    </w:p>
    <w:p>
      <w:pPr>
        <w:pStyle w:val="Lista3"/>
      </w:pPr>
      <w:r>
        <w:t>information about the persons responsible for its content</w:t>
      </w:r>
    </w:p>
    <w:p>
      <w:pPr>
        <w:pStyle w:val="Lista2"/>
      </w:pPr>
      <w:r>
        <w:t xml:space="preserve">a Publication Statement, tagged as </w:t>
      </w:r>
      <w:r>
        <w:rPr>
          <w:rStyle w:val="Code"/>
        </w:rPr>
        <w:t>&lt;publicationStmt&gt;</w:t>
      </w:r>
      <w:r>
        <w:t xml:space="preserve"> and serving to group together information concerning the publication of the digital document</w:t>
      </w:r>
    </w:p>
    <w:p>
      <w:pPr>
        <w:pStyle w:val="Cmsor3"/>
      </w:pPr>
      <w:bookmarkStart w:id="943" w:name="_2jfs86ft37ax" w:colFirst="0" w:colLast="0"/>
      <w:bookmarkStart w:id="944" w:name="_Toc183083948"/>
      <w:bookmarkEnd w:id="943"/>
      <w:r>
        <w:t>The title</w:t>
      </w:r>
      <w:bookmarkEnd w:id="944"/>
    </w:p>
    <w:p>
      <w:pPr>
        <w:pStyle w:val="Lista"/>
      </w:pPr>
      <w:r>
        <w:t xml:space="preserve">the contents of the </w:t>
      </w:r>
      <w:r>
        <w:rPr>
          <w:rStyle w:val="Code"/>
        </w:rPr>
        <w:t>&lt;title&gt;</w:t>
      </w:r>
      <w:r>
        <w:t xml:space="preserve"> element shall be plain text in English, without any additional markup</w:t>
      </w:r>
    </w:p>
    <w:p>
      <w:pPr>
        <w:pStyle w:val="Lista"/>
      </w:pPr>
      <w:r>
        <w:t>this title will also be used in the web publication of the digital edition</w:t>
      </w:r>
    </w:p>
    <w:p>
      <w:pPr>
        <w:pStyle w:val="Lista"/>
      </w:pPr>
      <w:r>
        <w:t>use a title that clearly and unambiguously identifies the inscription</w:t>
      </w:r>
    </w:p>
    <w:p>
      <w:pPr>
        <w:pStyle w:val="Lista2"/>
      </w:pPr>
      <w:r>
        <w:t xml:space="preserve">see </w:t>
      </w:r>
      <w:r>
        <w:fldChar w:fldCharType="begin"/>
      </w:r>
      <w:r>
        <w:instrText xml:space="preserve"> REF _Ref43990834 \r \h  \* MERGEFORMAT </w:instrText>
      </w:r>
      <w:r>
        <w:fldChar w:fldCharType="separate"/>
      </w:r>
      <w:r>
        <w:t>Appendix E</w:t>
      </w:r>
      <w:r>
        <w:fldChar w:fldCharType="end"/>
      </w:r>
      <w:r>
        <w:t xml:space="preserve"> for guidance concerning title creation</w:t>
      </w:r>
    </w:p>
    <w:p>
      <w:pPr>
        <w:pStyle w:val="Lista"/>
      </w:pPr>
      <w:r>
        <w:t xml:space="preserve">variant names applied to the inscription in question in previous publications shall be recorded in the metadata spreadsheet </w:t>
      </w:r>
      <w:r>
        <w:rPr>
          <w:noProof/>
        </w:rPr>
        <w:t>(</w:t>
      </w:r>
      <w:r>
        <w:t>and will be made searchable once imported from there into our TEI headers)</w:t>
      </w:r>
    </w:p>
    <w:p>
      <w:pPr>
        <w:pStyle w:val="Cmsor3"/>
      </w:pPr>
      <w:bookmarkStart w:id="945" w:name="_r3zbaj6a07eq" w:colFirst="0" w:colLast="0"/>
      <w:bookmarkStart w:id="946" w:name="_Ref43990001"/>
      <w:bookmarkStart w:id="947" w:name="_Toc183083949"/>
      <w:bookmarkEnd w:id="945"/>
      <w:r>
        <w:t>The responsibility statement</w:t>
      </w:r>
      <w:bookmarkEnd w:id="946"/>
      <w:bookmarkEnd w:id="947"/>
    </w:p>
    <w:p>
      <w:pPr>
        <w:pStyle w:val="Lista"/>
      </w:pPr>
      <w:r>
        <w:t xml:space="preserve">after the title but still within </w:t>
      </w:r>
      <w:r>
        <w:rPr>
          <w:rStyle w:val="Code"/>
        </w:rPr>
        <w:t>&lt;titleStmt&gt;</w:t>
      </w:r>
      <w:r>
        <w:t xml:space="preserve"> the wrapper </w:t>
      </w:r>
      <w:r>
        <w:rPr>
          <w:rStyle w:val="Code"/>
        </w:rPr>
        <w:t>&lt;respStmt&gt;</w:t>
      </w:r>
      <w:r>
        <w:t xml:space="preserve"> is used for crediting contributors</w:t>
      </w:r>
    </w:p>
    <w:p>
      <w:pPr>
        <w:pStyle w:val="Lista"/>
      </w:pPr>
      <w:r>
        <w:t xml:space="preserve">short descriptions of the principal roles that we wish to record are wrapped in the tag </w:t>
      </w:r>
      <w:r>
        <w:rPr>
          <w:rStyle w:val="Code"/>
        </w:rPr>
        <w:t>&lt;resp&gt;</w:t>
      </w:r>
    </w:p>
    <w:p>
      <w:pPr>
        <w:pStyle w:val="Lista"/>
      </w:pPr>
      <w:r>
        <w:t>the names of the contributors are encoded with the markup introduced in §</w:t>
      </w:r>
      <w:r>
        <w:fldChar w:fldCharType="begin"/>
      </w:r>
      <w:r>
        <w:instrText xml:space="preserve"> REF _Ref43989951 \r \h  \* MERGEFORMAT </w:instrText>
      </w:r>
      <w:r>
        <w:fldChar w:fldCharType="separate"/>
      </w:r>
      <w:r>
        <w:t>10.5.1</w:t>
      </w:r>
      <w:r>
        <w:fldChar w:fldCharType="end"/>
      </w:r>
    </w:p>
    <w:p>
      <w:pPr>
        <w:pStyle w:val="Lista"/>
      </w:pPr>
      <w:r>
        <w:t>follow the instructions found in the current template to fill out the contents of this statement</w:t>
      </w:r>
      <w:r>
        <w:rPr>
          <w:rStyle w:val="Lbjegyzet-hivatkozs"/>
        </w:rPr>
        <w:footnoteReference w:id="64"/>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lastRenderedPageBreak/>
              <w:t xml:space="preserve">Example </w:t>
            </w:r>
            <w:fldSimple w:instr=" STYLEREF 3 \s ">
              <w:r>
                <w:rPr>
                  <w:noProof/>
                </w:rPr>
                <w:t>11.1.2</w:t>
              </w:r>
            </w:fldSimple>
            <w:r>
              <w:t>.</w:t>
            </w:r>
            <w:fldSimple w:instr=" SEQ Example \* ALPHABETIC \s 3 ">
              <w:r>
                <w:rPr>
                  <w:noProof/>
                </w:rPr>
                <w:t>A</w:t>
              </w:r>
            </w:fldSimple>
            <w:r>
              <w:t>: the responsibility statement</w:t>
            </w:r>
          </w:p>
        </w:tc>
      </w:tr>
      <w:tr>
        <w:tc>
          <w:tcPr>
            <w:tcW w:w="5000" w:type="pct"/>
          </w:tcPr>
          <w:p>
            <w:pPr>
              <w:pStyle w:val="CodeParagraph"/>
              <w:rPr>
                <w:rStyle w:val="Code"/>
              </w:rPr>
            </w:pPr>
            <w:r>
              <w:rPr>
                <w:rStyle w:val="Code"/>
              </w:rPr>
              <w:t>&lt;respStmt&gt;</w:t>
            </w:r>
            <w:r>
              <w:rPr>
                <w:rStyle w:val="Codetext"/>
              </w:rPr>
              <w:br/>
              <w:t xml:space="preserve">  </w:t>
            </w:r>
            <w:r>
              <w:rPr>
                <w:rStyle w:val="Code"/>
              </w:rPr>
              <w:t>&lt;resp&gt;</w:t>
            </w:r>
            <w:r>
              <w:rPr>
                <w:rStyle w:val="Codetext"/>
              </w:rPr>
              <w:t>EpiDoc encoding</w:t>
            </w:r>
            <w:r>
              <w:rPr>
                <w:rStyle w:val="Code"/>
              </w:rPr>
              <w:t>&lt;/resp&gt;</w:t>
            </w:r>
            <w:r>
              <w:rPr>
                <w:rStyle w:val="Codetext"/>
              </w:rPr>
              <w:br/>
              <w:t xml:space="preserve">  </w:t>
            </w:r>
            <w:r>
              <w:rPr>
                <w:rStyle w:val="Code"/>
              </w:rPr>
              <w:t xml:space="preserve">&lt;persName </w:t>
            </w:r>
            <w:r>
              <w:rPr>
                <w:rStyle w:val="Codeattribute"/>
              </w:rPr>
              <w:t>ref</w:t>
            </w:r>
            <w:r>
              <w:rPr>
                <w:rStyle w:val="Code"/>
              </w:rPr>
              <w:t>=</w:t>
            </w:r>
            <w:r>
              <w:rPr>
                <w:rStyle w:val="Codevalue"/>
              </w:rPr>
              <w:t>"part:jodo"</w:t>
            </w:r>
            <w:r>
              <w:rPr>
                <w:rStyle w:val="Code"/>
              </w:rPr>
              <w:t>&gt;</w:t>
            </w:r>
            <w:r>
              <w:rPr>
                <w:rStyle w:val="Codetext"/>
              </w:rPr>
              <w:br/>
              <w:t xml:space="preserve">    </w:t>
            </w:r>
            <w:r>
              <w:rPr>
                <w:rStyle w:val="Code"/>
              </w:rPr>
              <w:t>&lt;forename&gt;</w:t>
            </w:r>
            <w:r>
              <w:rPr>
                <w:rStyle w:val="Codetext"/>
              </w:rPr>
              <w:t>John</w:t>
            </w:r>
            <w:r>
              <w:rPr>
                <w:rStyle w:val="Code"/>
              </w:rPr>
              <w:t>&lt;/forename&gt;</w:t>
            </w:r>
            <w:r>
              <w:rPr>
                <w:rStyle w:val="Codetext"/>
              </w:rPr>
              <w:br/>
              <w:t xml:space="preserve">    </w:t>
            </w:r>
            <w:r>
              <w:rPr>
                <w:rStyle w:val="Code"/>
              </w:rPr>
              <w:t>&lt;surname&gt;</w:t>
            </w:r>
            <w:r>
              <w:rPr>
                <w:rStyle w:val="Codetext"/>
              </w:rPr>
              <w:t>Doe</w:t>
            </w:r>
            <w:r>
              <w:rPr>
                <w:rStyle w:val="Code"/>
              </w:rPr>
              <w:t>&lt;/surname&gt;</w:t>
            </w:r>
          </w:p>
          <w:p>
            <w:pPr>
              <w:pStyle w:val="CodeParagraph"/>
              <w:rPr>
                <w:rStyle w:val="Code"/>
              </w:rPr>
            </w:pPr>
            <w:r>
              <w:rPr>
                <w:rStyle w:val="Code"/>
              </w:rPr>
              <w:t>&lt;/persName&gt;</w:t>
            </w:r>
          </w:p>
          <w:p>
            <w:pPr>
              <w:pStyle w:val="CodeParagraph"/>
              <w:rPr>
                <w:rStyle w:val="Code"/>
              </w:rPr>
            </w:pPr>
            <w:r>
              <w:rPr>
                <w:rStyle w:val="Code"/>
              </w:rPr>
              <w:t>&lt;/respStmt&gt;</w:t>
            </w:r>
          </w:p>
        </w:tc>
      </w:tr>
    </w:tbl>
    <w:p>
      <w:pPr>
        <w:pStyle w:val="Cmsor3"/>
      </w:pPr>
      <w:bookmarkStart w:id="948" w:name="_vner4ocywhk7" w:colFirst="0" w:colLast="0"/>
      <w:bookmarkStart w:id="949" w:name="_Toc183083950"/>
      <w:bookmarkEnd w:id="948"/>
      <w:r>
        <w:t>The publication statement</w:t>
      </w:r>
      <w:bookmarkEnd w:id="949"/>
    </w:p>
    <w:p>
      <w:pPr>
        <w:pStyle w:val="Lista"/>
      </w:pPr>
      <w:r>
        <w:t>the structure and most of the contents of this statement will be provided in our template, but you will have to add the following data as instructed by comments in the template</w:t>
      </w:r>
    </w:p>
    <w:p>
      <w:pPr>
        <w:pStyle w:val="Lista2"/>
      </w:pPr>
      <w:r>
        <w:t xml:space="preserve">the place where you work in </w:t>
      </w:r>
      <w:r>
        <w:rPr>
          <w:rStyle w:val="Code"/>
        </w:rPr>
        <w:t>&lt;pubPlace&gt;</w:t>
      </w:r>
    </w:p>
    <w:p>
      <w:pPr>
        <w:pStyle w:val="Lista2"/>
      </w:pPr>
      <w:r>
        <w:t xml:space="preserve">the name of the file itself, encoded as an identification number in the element </w:t>
      </w:r>
      <w:r>
        <w:rPr>
          <w:rStyle w:val="Code"/>
        </w:rPr>
        <w:t>&lt;idno&gt;</w:t>
      </w:r>
      <w:r>
        <w:t xml:space="preserve"> with the attribute </w:t>
      </w:r>
      <w:r>
        <w:rPr>
          <w:rStyle w:val="Codeattribute"/>
        </w:rPr>
        <w:t>@type</w:t>
      </w:r>
      <w:r>
        <w:t xml:space="preserve"> bearing the value </w:t>
      </w:r>
      <w:r>
        <w:rPr>
          <w:rStyle w:val="Codevalue"/>
        </w:rPr>
        <w:t>"filename"</w:t>
      </w:r>
    </w:p>
    <w:p>
      <w:pPr>
        <w:pStyle w:val="Lista2"/>
      </w:pPr>
      <w:r>
        <w:t>the name of the copyright holder</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11.1.3</w:t>
              </w:r>
            </w:fldSimple>
            <w:r>
              <w:t>.</w:t>
            </w:r>
            <w:fldSimple w:instr=" SEQ Example \* ALPHABETIC \s 3 ">
              <w:r>
                <w:rPr>
                  <w:noProof/>
                </w:rPr>
                <w:t>A</w:t>
              </w:r>
            </w:fldSimple>
            <w:r>
              <w:t>: the publication statement</w:t>
            </w:r>
          </w:p>
        </w:tc>
      </w:tr>
      <w:tr>
        <w:tc>
          <w:tcPr>
            <w:tcW w:w="5000" w:type="pct"/>
          </w:tcPr>
          <w:p>
            <w:pPr>
              <w:pStyle w:val="CodeParagraph"/>
              <w:rPr>
                <w:rStyle w:val="Codetext"/>
              </w:rPr>
            </w:pPr>
            <w:r>
              <w:rPr>
                <w:rStyle w:val="Code"/>
              </w:rPr>
              <w:t>&lt;publicationStmt&gt;</w:t>
            </w:r>
            <w:r>
              <w:rPr>
                <w:rStyle w:val="Codetext"/>
              </w:rPr>
              <w:br/>
              <w:t xml:space="preserve">  </w:t>
            </w:r>
            <w:r>
              <w:rPr>
                <w:rStyle w:val="Code"/>
              </w:rPr>
              <w:t>&lt;authority&gt;</w:t>
            </w:r>
            <w:r>
              <w:rPr>
                <w:rStyle w:val="Codetext"/>
              </w:rPr>
              <w:t>DHARMA</w:t>
            </w:r>
          </w:p>
          <w:p>
            <w:pPr>
              <w:pStyle w:val="CodeParagraph"/>
              <w:rPr>
                <w:rStyle w:val="Codetext"/>
              </w:rPr>
            </w:pPr>
            <w:r>
              <w:rPr>
                <w:rStyle w:val="Code"/>
              </w:rPr>
              <w:t xml:space="preserve">       &lt;note&gt;</w:t>
            </w:r>
            <w:r>
              <w:rPr>
                <w:rStyle w:val="Codetext"/>
              </w:rPr>
              <w:t>This project has received funding from the European Research Council ERC under the European Union's Horizon 2020 research and innovation programme grant agreement no 809994.</w:t>
            </w:r>
          </w:p>
          <w:p>
            <w:pPr>
              <w:pStyle w:val="CodeParagraph"/>
              <w:rPr>
                <w:rStyle w:val="Code"/>
              </w:rPr>
            </w:pPr>
            <w:r>
              <w:rPr>
                <w:rStyle w:val="Code"/>
              </w:rPr>
              <w:t xml:space="preserve">       &lt;/note&gt;</w:t>
            </w:r>
          </w:p>
          <w:p>
            <w:pPr>
              <w:pStyle w:val="CodeParagraph"/>
              <w:rPr>
                <w:rStyle w:val="Code"/>
              </w:rPr>
            </w:pPr>
            <w:r>
              <w:rPr>
                <w:rStyle w:val="Code"/>
              </w:rPr>
              <w:t xml:space="preserve">  &lt;/authority&gt;</w:t>
            </w:r>
          </w:p>
          <w:p>
            <w:pPr>
              <w:pStyle w:val="CodeParagraph"/>
              <w:rPr>
                <w:rStyle w:val="Code"/>
              </w:rPr>
            </w:pPr>
            <w:r>
              <w:rPr>
                <w:rStyle w:val="Code"/>
              </w:rPr>
              <w:t xml:space="preserve">  &lt;pubPlace&gt;</w:t>
            </w:r>
            <w:r>
              <w:rPr>
                <w:rStyle w:val="Codetext"/>
              </w:rPr>
              <w:t>Paris</w:t>
            </w:r>
            <w:r>
              <w:rPr>
                <w:rStyle w:val="Code"/>
              </w:rPr>
              <w:t>&lt;/pubPlace&gt;</w:t>
            </w:r>
            <w:r>
              <w:rPr>
                <w:rStyle w:val="Codetext"/>
              </w:rPr>
              <w:br/>
              <w:t xml:space="preserve">  </w:t>
            </w:r>
            <w:r>
              <w:rPr>
                <w:rStyle w:val="Code"/>
              </w:rPr>
              <w:t xml:space="preserve">&lt;idno </w:t>
            </w:r>
            <w:r>
              <w:rPr>
                <w:rStyle w:val="Codeattribute"/>
              </w:rPr>
              <w:t>type</w:t>
            </w:r>
            <w:r>
              <w:rPr>
                <w:rStyle w:val="Code"/>
              </w:rPr>
              <w:t>=</w:t>
            </w:r>
            <w:r>
              <w:rPr>
                <w:rStyle w:val="Codevalue"/>
              </w:rPr>
              <w:t>"filename"</w:t>
            </w:r>
            <w:r>
              <w:rPr>
                <w:rStyle w:val="Code"/>
              </w:rPr>
              <w:t>&gt;</w:t>
            </w:r>
            <w:r>
              <w:rPr>
                <w:rStyle w:val="Codetext"/>
              </w:rPr>
              <w:t>Pallava00001</w:t>
            </w:r>
            <w:r>
              <w:rPr>
                <w:rStyle w:val="Code"/>
              </w:rPr>
              <w:t>&lt;/idno&gt;</w:t>
            </w:r>
            <w:r>
              <w:rPr>
                <w:rStyle w:val="Codetext"/>
              </w:rPr>
              <w:br/>
              <w:t xml:space="preserve">  </w:t>
            </w:r>
            <w:r>
              <w:rPr>
                <w:rStyle w:val="Code"/>
              </w:rPr>
              <w:t>&lt;availability&gt;</w:t>
            </w:r>
            <w:r>
              <w:rPr>
                <w:rStyle w:val="Codetext"/>
              </w:rPr>
              <w:br/>
              <w:t xml:space="preserve">    </w:t>
            </w:r>
            <w:r>
              <w:rPr>
                <w:rStyle w:val="Code"/>
              </w:rPr>
              <w:t xml:space="preserve">&lt;licence </w:t>
            </w:r>
            <w:r>
              <w:rPr>
                <w:rStyle w:val="Codeattribute"/>
              </w:rPr>
              <w:t>target</w:t>
            </w:r>
            <w:r>
              <w:rPr>
                <w:rStyle w:val="Code"/>
              </w:rPr>
              <w:t>=</w:t>
            </w:r>
            <w:r>
              <w:rPr>
                <w:rStyle w:val="Codevalue"/>
              </w:rPr>
              <w:t>"https://creativecommons.org/licenses/by/4.0/"</w:t>
            </w:r>
            <w:r>
              <w:rPr>
                <w:rStyle w:val="Code"/>
              </w:rPr>
              <w:t>&gt;</w:t>
            </w:r>
            <w:r>
              <w:rPr>
                <w:rStyle w:val="Codetext"/>
              </w:rPr>
              <w:br/>
              <w:t xml:space="preserve">     </w:t>
            </w:r>
            <w:r>
              <w:rPr>
                <w:rStyle w:val="Code"/>
              </w:rPr>
              <w:t>&lt;p&gt;</w:t>
            </w:r>
            <w:r>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Pr>
                <w:rStyle w:val="Code"/>
              </w:rPr>
              <w:t>&lt;/p&gt;</w:t>
            </w:r>
            <w:r>
              <w:rPr>
                <w:rStyle w:val="Codetext"/>
              </w:rPr>
              <w:br/>
              <w:t xml:space="preserve">    </w:t>
            </w:r>
            <w:r>
              <w:rPr>
                <w:rStyle w:val="Code"/>
              </w:rPr>
              <w:t>&lt;p&gt;</w:t>
            </w:r>
            <w:r>
              <w:rPr>
                <w:rStyle w:val="Codetext"/>
              </w:rPr>
              <w:t>Copyright c 2019-2025 by Emmanuel Francis.</w:t>
            </w:r>
            <w:r>
              <w:rPr>
                <w:rStyle w:val="Code"/>
              </w:rPr>
              <w:t>&lt;/p&gt;</w:t>
            </w:r>
            <w:r>
              <w:rPr>
                <w:rStyle w:val="Codetext"/>
              </w:rPr>
              <w:br/>
              <w:t xml:space="preserve">    </w:t>
            </w:r>
            <w:r>
              <w:rPr>
                <w:rStyle w:val="Code"/>
              </w:rPr>
              <w:t>&lt;/licence&gt;</w:t>
            </w:r>
            <w:r>
              <w:rPr>
                <w:rStyle w:val="Codetext"/>
              </w:rPr>
              <w:br/>
              <w:t xml:space="preserve">  </w:t>
            </w:r>
            <w:r>
              <w:rPr>
                <w:rStyle w:val="Code"/>
              </w:rPr>
              <w:t>&lt;/availability&gt;</w:t>
            </w:r>
          </w:p>
          <w:p>
            <w:pPr>
              <w:pStyle w:val="CodeParagraph"/>
              <w:rPr>
                <w:rStyle w:val="Code"/>
              </w:rPr>
            </w:pPr>
            <w:r>
              <w:rPr>
                <w:rStyle w:val="Code"/>
              </w:rPr>
              <w:t xml:space="preserve"> &lt;date </w:t>
            </w:r>
            <w:r>
              <w:rPr>
                <w:rStyle w:val="Codeattribute"/>
              </w:rPr>
              <w:t>from</w:t>
            </w:r>
            <w:r>
              <w:rPr>
                <w:rStyle w:val="Code"/>
              </w:rPr>
              <w:t>=</w:t>
            </w:r>
            <w:r>
              <w:rPr>
                <w:rStyle w:val="Codevalue"/>
              </w:rPr>
              <w:t xml:space="preserve">"2019" </w:t>
            </w:r>
            <w:r>
              <w:rPr>
                <w:rStyle w:val="Codeattribute"/>
              </w:rPr>
              <w:t>to</w:t>
            </w:r>
            <w:r>
              <w:rPr>
                <w:rStyle w:val="Code"/>
              </w:rPr>
              <w:t>=</w:t>
            </w:r>
            <w:r>
              <w:rPr>
                <w:rStyle w:val="Codevalue"/>
              </w:rPr>
              <w:t>"2025"</w:t>
            </w:r>
            <w:r>
              <w:rPr>
                <w:rStyle w:val="Code"/>
              </w:rPr>
              <w:t>&gt;</w:t>
            </w:r>
            <w:r>
              <w:rPr>
                <w:rStyle w:val="Codetext"/>
              </w:rPr>
              <w:t>2019-2025</w:t>
            </w:r>
            <w:r>
              <w:rPr>
                <w:rStyle w:val="Code"/>
              </w:rPr>
              <w:t>&lt;/date&gt;</w:t>
            </w:r>
            <w:r>
              <w:rPr>
                <w:rStyle w:val="Codetext"/>
              </w:rPr>
              <w:br/>
            </w:r>
            <w:r>
              <w:rPr>
                <w:rStyle w:val="Code"/>
              </w:rPr>
              <w:t>&lt;/publicationStmt&gt;</w:t>
            </w:r>
          </w:p>
        </w:tc>
      </w:tr>
    </w:tbl>
    <w:p>
      <w:pPr>
        <w:pStyle w:val="Cmsor2"/>
      </w:pPr>
      <w:bookmarkStart w:id="950" w:name="_hettlvg4peby" w:colFirst="0" w:colLast="0"/>
      <w:bookmarkStart w:id="951" w:name="_Ref43978731"/>
      <w:bookmarkStart w:id="952" w:name="_Toc183083951"/>
      <w:bookmarkEnd w:id="950"/>
      <w:r>
        <w:t>Describing the original document</w:t>
      </w:r>
      <w:bookmarkEnd w:id="951"/>
      <w:bookmarkEnd w:id="952"/>
    </w:p>
    <w:p>
      <w:pPr>
        <w:pStyle w:val="Lista"/>
      </w:pPr>
      <w:r>
        <w:t xml:space="preserve">the final element of the </w:t>
      </w:r>
      <w:r>
        <w:rPr>
          <w:rStyle w:val="Code"/>
        </w:rPr>
        <w:t>&lt;fileDesc&gt;</w:t>
      </w:r>
      <w:r>
        <w:t xml:space="preserve"> is the source description, </w:t>
      </w:r>
      <w:r>
        <w:rPr>
          <w:rStyle w:val="Code"/>
        </w:rPr>
        <w:t>&lt;sourceDesc&gt;</w:t>
      </w:r>
    </w:p>
    <w:p>
      <w:pPr>
        <w:pStyle w:val="Lista2"/>
      </w:pPr>
      <w:r>
        <w:t>this mandatory element records details of the original from which the digital text is derived</w:t>
      </w:r>
    </w:p>
    <w:p>
      <w:pPr>
        <w:pStyle w:val="Lista"/>
      </w:pPr>
      <w:r>
        <w:t xml:space="preserve">TEI permits the use of various elements in a source description, but in the case of epigraphic documents its only child element is </w:t>
      </w:r>
      <w:r>
        <w:rPr>
          <w:rStyle w:val="Code"/>
        </w:rPr>
        <w:t>&lt;msDesc&gt;</w:t>
      </w:r>
      <w:r>
        <w:t>, signifying “manuscript description” and applicable to any text-bearing object besides manuscripts in the strict sense</w:t>
      </w:r>
    </w:p>
    <w:p>
      <w:pPr>
        <w:pStyle w:val="Lista"/>
      </w:pPr>
      <w:r>
        <w:t>at present, you only need to encode the data explicitly called for in the subsections below</w:t>
      </w:r>
    </w:p>
    <w:p>
      <w:pPr>
        <w:pStyle w:val="Lista2"/>
      </w:pPr>
      <w:r>
        <w:t>other metadata shall be recorded in spreadsheets for the time being and they will, at a later stage, be integrated with the TEI header through a largely automated process</w:t>
      </w:r>
    </w:p>
    <w:p>
      <w:pPr>
        <w:pStyle w:val="Lista"/>
      </w:pPr>
      <w:r>
        <w:t>however, this Guide does frequently recommend that you discuss this or that matter ‘in your metadata’</w:t>
      </w:r>
    </w:p>
    <w:p>
      <w:pPr>
        <w:pStyle w:val="Lista2"/>
      </w:pPr>
      <w:r>
        <w:t xml:space="preserve">whenever there is no evident way to do so in a metadata spreadsheet, or if you do not have access to such a spreadsheet, or if for any other reason it is more convenient, we suggest that you insert a </w:t>
      </w:r>
      <w:r>
        <w:rPr>
          <w:rStyle w:val="Codecomment"/>
        </w:rPr>
        <w:t>&lt;!--comment--&gt;</w:t>
      </w:r>
      <w:r>
        <w:t xml:space="preserve"> at the very bottom of your file and fill it with any content that will eventually need to find its place in the TEI header of that file</w:t>
      </w:r>
    </w:p>
    <w:p>
      <w:pPr>
        <w:pStyle w:val="Lista2"/>
      </w:pPr>
      <w:r>
        <w:t>please be aware that data stored in such comments will not be automatically moved to a spreadsheet or to a TEI header: at some point they will have to be moved manually to their proper place</w:t>
      </w:r>
    </w:p>
    <w:p>
      <w:pPr>
        <w:pStyle w:val="Cmsor3"/>
      </w:pPr>
      <w:bookmarkStart w:id="953" w:name="_l88w6yddwwcn" w:colFirst="0" w:colLast="0"/>
      <w:bookmarkStart w:id="954" w:name="_Ref43987455"/>
      <w:bookmarkStart w:id="955" w:name="_Toc183083952"/>
      <w:bookmarkEnd w:id="953"/>
      <w:r>
        <w:lastRenderedPageBreak/>
        <w:t>The hand description</w:t>
      </w:r>
      <w:bookmarkEnd w:id="954"/>
      <w:bookmarkEnd w:id="955"/>
    </w:p>
    <w:p>
      <w:pPr>
        <w:pStyle w:val="Lista"/>
      </w:pPr>
      <w:commentRangeStart w:id="956"/>
      <w:r>
        <w:t xml:space="preserve">basic designations of script names </w:t>
      </w:r>
      <w:commentRangeEnd w:id="956"/>
      <w:r>
        <w:rPr>
          <w:rStyle w:val="Jegyzethivatkozs"/>
          <w:rFonts w:cs="Mangal"/>
        </w:rPr>
        <w:commentReference w:id="956"/>
      </w:r>
      <w:r>
        <w:rPr>
          <w:noProof/>
        </w:rPr>
        <w:t>(</w:t>
      </w:r>
      <w:r>
        <w:t>Gupta Brahmi, Tamil, Grantha, Khmer, Kawi, etc.) will be recorded in our metadata spreadsheets and imported from there into our TEI Headers in due course</w:t>
      </w:r>
    </w:p>
    <w:p>
      <w:pPr>
        <w:pStyle w:val="Lista"/>
      </w:pPr>
      <w:r>
        <w:t xml:space="preserve">if you wish to record any further </w:t>
      </w:r>
      <w:r>
        <w:rPr>
          <w:b/>
          <w:bCs/>
        </w:rPr>
        <w:t>palaeographic observations</w:t>
      </w:r>
      <w:r>
        <w:t xml:space="preserve"> pertaining to the inscription as a whole </w:t>
      </w:r>
      <w:r>
        <w:rPr>
          <w:noProof/>
        </w:rPr>
        <w:t>(</w:t>
      </w:r>
      <w:r>
        <w:t xml:space="preserve">rather than to a specific locus), you may do so in the </w:t>
      </w:r>
      <w:r>
        <w:rPr>
          <w:rStyle w:val="Code"/>
        </w:rPr>
        <w:t>&lt;handDesc&gt;</w:t>
      </w:r>
      <w:r>
        <w:t xml:space="preserve"> section of the TEI header</w:t>
      </w:r>
    </w:p>
    <w:p>
      <w:pPr>
        <w:pStyle w:val="Lista2"/>
      </w:pPr>
      <w:r>
        <w:t xml:space="preserve">to record your observations, use the element </w:t>
      </w:r>
      <w:r>
        <w:rPr>
          <w:rStyle w:val="Code"/>
        </w:rPr>
        <w:t>&lt;p&gt;</w:t>
      </w:r>
      <w:r>
        <w:t xml:space="preserve"> within </w:t>
      </w:r>
      <w:r>
        <w:rPr>
          <w:rStyle w:val="Code"/>
        </w:rPr>
        <w:t>&lt;handDesc&gt;</w:t>
      </w:r>
      <w:r>
        <w:t>, filing it with free prose</w:t>
      </w:r>
    </w:p>
    <w:p>
      <w:pPr>
        <w:pStyle w:val="Lista3"/>
      </w:pPr>
      <w:r>
        <w:t xml:space="preserve">you may create additional </w:t>
      </w:r>
      <w:r>
        <w:rPr>
          <w:rStyle w:val="Code"/>
        </w:rPr>
        <w:t>&lt;p&gt;</w:t>
      </w:r>
      <w:r>
        <w:t xml:space="preserve"> elements for a longer description</w:t>
      </w:r>
    </w:p>
    <w:p>
      <w:pPr>
        <w:pStyle w:val="Lista2"/>
      </w:pPr>
      <w:r>
        <w:t xml:space="preserve">it is not mandatory to create content in </w:t>
      </w:r>
      <w:r>
        <w:rPr>
          <w:rStyle w:val="Code"/>
        </w:rPr>
        <w:t>&lt;handDesc&gt;</w:t>
      </w:r>
      <w:r>
        <w:t>, but if you have such information to record, do it here</w:t>
      </w:r>
    </w:p>
    <w:p>
      <w:pPr>
        <w:pStyle w:val="Lista2"/>
      </w:pPr>
      <w:r>
        <w:t>it will normally be necessary to discuss only those elements that seem uncommon/exceptional given the general knowledge that the informed reader may be assumed to have of the script</w:t>
      </w:r>
      <w:r>
        <w:rPr>
          <w:noProof/>
        </w:rPr>
        <w:t>(</w:t>
      </w:r>
      <w:r>
        <w:t>s) in question</w:t>
      </w:r>
    </w:p>
    <w:p>
      <w:pPr>
        <w:pStyle w:val="Lista3"/>
      </w:pPr>
      <w:r>
        <w:t>subjects that are of projectwide interest and should in general be recorded include:</w:t>
      </w:r>
    </w:p>
    <w:p>
      <w:pPr>
        <w:pStyle w:val="Lista4"/>
      </w:pPr>
      <w:r>
        <w:t xml:space="preserve">the use of any other type of vowel killer than the ‘normal’ </w:t>
      </w:r>
      <w:r>
        <w:rPr>
          <w:rStyle w:val="Foreign"/>
        </w:rPr>
        <w:t>virāma/puḷḷi</w:t>
      </w:r>
      <w:r>
        <w:t xml:space="preserve"> </w:t>
      </w:r>
      <w:r>
        <w:rPr>
          <w:noProof/>
        </w:rPr>
        <w:t>(</w:t>
      </w:r>
      <w:r>
        <w:t>e.g., miniature/subscript consonants, see TG §3.3.1)</w:t>
      </w:r>
    </w:p>
    <w:p>
      <w:pPr>
        <w:pStyle w:val="Lista4"/>
      </w:pPr>
      <w:r>
        <w:t>the use of ornamental lettering in whole or part of the text</w:t>
      </w:r>
    </w:p>
    <w:p>
      <w:pPr>
        <w:pStyle w:val="Lista3"/>
      </w:pPr>
      <w:r>
        <w:t xml:space="preserve">you may cite examples of every phenomenon with free-text reference to the line or lines where they are found, e.g. </w:t>
      </w:r>
      <w:r>
        <w:rPr>
          <w:rStyle w:val="Code"/>
        </w:rPr>
        <w:t>&lt;p&gt;</w:t>
      </w:r>
      <w:r>
        <w:rPr>
          <w:rStyle w:val="Codetext"/>
        </w:rPr>
        <w:t xml:space="preserve"> ... Final consonants </w:t>
      </w:r>
      <w:r>
        <w:rPr>
          <w:rStyle w:val="Code"/>
        </w:rPr>
        <w:t>&lt;foreign&gt;</w:t>
      </w:r>
      <w:r>
        <w:rPr>
          <w:rStyle w:val="Codetext"/>
        </w:rPr>
        <w:t>K</w:t>
      </w:r>
      <w:r>
        <w:rPr>
          <w:rStyle w:val="Code"/>
        </w:rPr>
        <w:t>&lt;/foreign&gt;</w:t>
      </w:r>
      <w:r>
        <w:rPr>
          <w:rStyle w:val="Codetext"/>
        </w:rPr>
        <w:t xml:space="preserve"> and </w:t>
      </w:r>
      <w:r>
        <w:rPr>
          <w:rStyle w:val="Code"/>
        </w:rPr>
        <w:t>&lt;foreign&gt;</w:t>
      </w:r>
      <w:r>
        <w:rPr>
          <w:rStyle w:val="Codetext"/>
        </w:rPr>
        <w:t>T</w:t>
      </w:r>
      <w:r>
        <w:rPr>
          <w:rStyle w:val="Code"/>
        </w:rPr>
        <w:t>&lt;/foreign&gt;</w:t>
      </w:r>
      <w:r>
        <w:rPr>
          <w:rStyle w:val="Codetext"/>
        </w:rPr>
        <w:t xml:space="preserve"> are found in lines 3 and 8. ...</w:t>
      </w:r>
      <w:r>
        <w:rPr>
          <w:rStyle w:val="Code"/>
        </w:rPr>
        <w:t>&lt;/p&gt;</w:t>
      </w:r>
    </w:p>
    <w:p>
      <w:pPr>
        <w:pStyle w:val="Lista2"/>
      </w:pPr>
      <w:r>
        <w:t xml:space="preserve">also mention here any perceived similarity to hands seen in other inscriptions </w:t>
      </w:r>
      <w:r>
        <w:rPr>
          <w:noProof/>
        </w:rPr>
        <w:t>(</w:t>
      </w:r>
      <w:r>
        <w:t>using the mode of reference to other inscriptions prescribed in §</w:t>
      </w:r>
      <w:r>
        <w:fldChar w:fldCharType="begin"/>
      </w:r>
      <w:r>
        <w:instrText xml:space="preserve"> REF _Ref148531705 \r \h </w:instrText>
      </w:r>
      <w:r>
        <w:fldChar w:fldCharType="separate"/>
      </w:r>
      <w:r>
        <w:t>10.4.6</w:t>
      </w:r>
      <w:r>
        <w:fldChar w:fldCharType="end"/>
      </w:r>
      <w:r>
        <w:t>)</w:t>
      </w:r>
    </w:p>
    <w:p>
      <w:pPr>
        <w:pStyle w:val="Lista"/>
      </w:pPr>
      <w:r>
        <w:t xml:space="preserve">in addition to a </w:t>
      </w:r>
      <w:r>
        <w:rPr>
          <w:rStyle w:val="Code"/>
        </w:rPr>
        <w:t>&lt;p&gt;</w:t>
      </w:r>
      <w:r>
        <w:t xml:space="preserve"> element with free text, the </w:t>
      </w:r>
      <w:r>
        <w:rPr>
          <w:rStyle w:val="Code"/>
        </w:rPr>
        <w:t>&lt;handDesc&gt;</w:t>
      </w:r>
      <w:r>
        <w:t xml:space="preserve"> element may include a </w:t>
      </w:r>
      <w:r>
        <w:rPr>
          <w:b/>
          <w:bCs/>
        </w:rPr>
        <w:t>structured description of multiple hands</w:t>
      </w:r>
    </w:p>
    <w:p>
      <w:pPr>
        <w:pStyle w:val="Lista2"/>
      </w:pPr>
      <w:r>
        <w:t>we shall only use this method when more than one hand can be clearly identified within a single document</w:t>
      </w:r>
    </w:p>
    <w:p>
      <w:pPr>
        <w:pStyle w:val="Lista2"/>
      </w:pPr>
      <w:r>
        <w:t>in this case, you will need to take the following steps:</w:t>
      </w:r>
    </w:p>
    <w:p>
      <w:pPr>
        <w:pStyle w:val="Lista3"/>
      </w:pPr>
      <w:r>
        <w:t xml:space="preserve">within </w:t>
      </w:r>
      <w:r>
        <w:rPr>
          <w:rStyle w:val="Code"/>
        </w:rPr>
        <w:t>&lt;handDesc&gt;</w:t>
      </w:r>
      <w:r>
        <w:t xml:space="preserve">, wrap the </w:t>
      </w:r>
      <w:r>
        <w:rPr>
          <w:rStyle w:val="Code"/>
        </w:rPr>
        <w:t>&lt;p&gt;</w:t>
      </w:r>
      <w:r>
        <w:t xml:space="preserve"> element pre-built into your template in the element </w:t>
      </w:r>
      <w:r>
        <w:rPr>
          <w:rStyle w:val="Code"/>
        </w:rPr>
        <w:t>&lt;summary&gt;</w:t>
      </w:r>
      <w:r>
        <w:t xml:space="preserve">, whether or not you have added any content inside this </w:t>
      </w:r>
      <w:r>
        <w:rPr>
          <w:rStyle w:val="Code"/>
        </w:rPr>
        <w:t>&lt;p&gt;</w:t>
      </w:r>
    </w:p>
    <w:p>
      <w:pPr>
        <w:pStyle w:val="Lista4"/>
      </w:pPr>
      <w:r>
        <w:t xml:space="preserve">if you have created more than one </w:t>
      </w:r>
      <w:r>
        <w:rPr>
          <w:rStyle w:val="Code"/>
        </w:rPr>
        <w:t>&lt;p&gt;</w:t>
      </w:r>
      <w:r>
        <w:t xml:space="preserve"> element here, wrap all of them together in a single </w:t>
      </w:r>
      <w:r>
        <w:rPr>
          <w:rStyle w:val="Code"/>
        </w:rPr>
        <w:t>&lt;summary&gt;</w:t>
      </w:r>
    </w:p>
    <w:p>
      <w:pPr>
        <w:pStyle w:val="Lista3"/>
      </w:pPr>
      <w:r>
        <w:t xml:space="preserve">after the </w:t>
      </w:r>
      <w:r>
        <w:rPr>
          <w:rStyle w:val="Code"/>
        </w:rPr>
        <w:t>&lt;summary&gt;</w:t>
      </w:r>
      <w:r>
        <w:t xml:space="preserve"> element, create one </w:t>
      </w:r>
      <w:r>
        <w:rPr>
          <w:rStyle w:val="Code"/>
        </w:rPr>
        <w:t>&lt;handNote&gt;</w:t>
      </w:r>
      <w:r>
        <w:t xml:space="preserve"> element for each hand, with the mandatory attribute </w:t>
      </w:r>
      <w:r>
        <w:rPr>
          <w:rStyle w:val="Codeattribute"/>
        </w:rPr>
        <w:t>@xml:id</w:t>
      </w:r>
      <w:r>
        <w:t xml:space="preserve"> to serve as a unique identifier for each hand </w:t>
      </w:r>
      <w:r>
        <w:rPr>
          <w:noProof/>
        </w:rPr>
        <w:t>(</w:t>
      </w:r>
      <w:r>
        <w:t>see also §</w:t>
      </w:r>
      <w:r>
        <w:fldChar w:fldCharType="begin"/>
      </w:r>
      <w:r>
        <w:instrText xml:space="preserve"> REF _Ref43988993 \w \h  \* MERGEFORMAT </w:instrText>
      </w:r>
      <w:r>
        <w:fldChar w:fldCharType="separate"/>
      </w:r>
      <w:r>
        <w:t>10.6.4</w:t>
      </w:r>
      <w:r>
        <w:fldChar w:fldCharType="end"/>
      </w:r>
      <w:r>
        <w:t xml:space="preserve"> about XML identifiers)</w:t>
      </w:r>
    </w:p>
    <w:p>
      <w:pPr>
        <w:pStyle w:val="Lista3"/>
      </w:pPr>
      <w:r>
        <w:t xml:space="preserve">the values of this attribute shall be </w:t>
      </w:r>
      <w:r>
        <w:rPr>
          <w:rStyle w:val="Codevalue"/>
        </w:rPr>
        <w:t>"hand1"</w:t>
      </w:r>
      <w:r>
        <w:t xml:space="preserve">, </w:t>
      </w:r>
      <w:r>
        <w:rPr>
          <w:rStyle w:val="Codevalue"/>
        </w:rPr>
        <w:t>"hand2"</w:t>
      </w:r>
      <w:r>
        <w:t xml:space="preserve"> and so on for the required number of hands, prefixed with the filename </w:t>
      </w:r>
      <w:r>
        <w:rPr>
          <w:noProof/>
        </w:rPr>
        <w:t>(</w:t>
      </w:r>
      <w:r>
        <w:t>without extension) and an underscore _ character</w:t>
      </w:r>
    </w:p>
    <w:p>
      <w:pPr>
        <w:pStyle w:val="Lista2"/>
      </w:pPr>
      <w:r>
        <w:t xml:space="preserve">in the contents of the </w:t>
      </w:r>
      <w:r>
        <w:rPr>
          <w:rStyle w:val="Code"/>
        </w:rPr>
        <w:t>&lt;handNote&gt;</w:t>
      </w:r>
      <w:r>
        <w:t xml:space="preserve"> element, write a concise, freeform description of the hand</w:t>
      </w:r>
    </w:p>
    <w:p>
      <w:pPr>
        <w:pStyle w:val="Lista2"/>
      </w:pPr>
      <w:r>
        <w:t xml:space="preserve">e.g. </w:t>
      </w:r>
      <w:r>
        <w:rPr>
          <w:rStyle w:val="Code"/>
        </w:rPr>
        <w:t xml:space="preserve">&lt;handNote </w:t>
      </w:r>
      <w:r>
        <w:rPr>
          <w:rStyle w:val="Codeattribute"/>
        </w:rPr>
        <w:t>xml:id</w:t>
      </w:r>
      <w:r>
        <w:rPr>
          <w:rStyle w:val="Code"/>
        </w:rPr>
        <w:t>=</w:t>
      </w:r>
      <w:r>
        <w:rPr>
          <w:rStyle w:val="Codevalue"/>
        </w:rPr>
        <w:t>"Pallava00001_hand1"</w:t>
      </w:r>
      <w:r>
        <w:rPr>
          <w:rStyle w:val="Code"/>
        </w:rPr>
        <w:t>&gt;</w:t>
      </w:r>
      <w:r>
        <w:rPr>
          <w:rStyle w:val="Codetext"/>
        </w:rPr>
        <w:t>A neat hand with a tendency to use northern character forms.</w:t>
      </w:r>
      <w:r>
        <w:rPr>
          <w:rStyle w:val="Code"/>
        </w:rPr>
        <w:t>&lt;/handNote&gt;</w:t>
      </w:r>
    </w:p>
    <w:p>
      <w:pPr>
        <w:pStyle w:val="Lista2"/>
      </w:pPr>
      <w:r>
        <w:t xml:space="preserve">once the hands have been encoded in the header as above, use </w:t>
      </w:r>
      <w:r>
        <w:rPr>
          <w:rStyle w:val="Code"/>
        </w:rPr>
        <w:t>&lt;handShift/&gt;</w:t>
      </w:r>
      <w:r>
        <w:t xml:space="preserve"> within your edition to indicate hands, as described in §</w:t>
      </w:r>
      <w:r>
        <w:fldChar w:fldCharType="begin"/>
      </w:r>
      <w:r>
        <w:instrText xml:space="preserve"> REF _Ref43989139 \w \h  \* MERGEFORMAT </w:instrText>
      </w:r>
      <w:r>
        <w:fldChar w:fldCharType="separate"/>
      </w:r>
      <w:r>
        <w:t>7.5.1</w:t>
      </w:r>
      <w:r>
        <w:fldChar w:fldCharType="end"/>
      </w:r>
    </w:p>
    <w:p>
      <w:pPr>
        <w:pStyle w:val="Cmsor2"/>
      </w:pPr>
      <w:bookmarkStart w:id="957" w:name="_wnsvz48xieus" w:colFirst="0" w:colLast="0"/>
      <w:bookmarkStart w:id="958" w:name="_Toc183083953"/>
      <w:bookmarkEnd w:id="957"/>
      <w:r>
        <w:t>Keeping track of file history</w:t>
      </w:r>
      <w:bookmarkEnd w:id="958"/>
    </w:p>
    <w:p>
      <w:pPr>
        <w:pStyle w:val="Lista"/>
      </w:pPr>
      <w:r>
        <w:t>from the moment it is created, the life-cycle of any xml file is liable to include any number of events, such as additions, updates, corrections, or transformations</w:t>
      </w:r>
    </w:p>
    <w:p>
      <w:pPr>
        <w:pStyle w:val="Lista2"/>
      </w:pPr>
      <w:r>
        <w:t xml:space="preserve">the history of the file is to be recorded in the Revision Description, encoded in </w:t>
      </w:r>
      <w:r>
        <w:rPr>
          <w:rStyle w:val="Code"/>
        </w:rPr>
        <w:t>&lt;revisionDesc&gt;</w:t>
      </w:r>
      <w:r>
        <w:t xml:space="preserve"> as the final high-level element in the TEI header</w:t>
      </w:r>
    </w:p>
    <w:p>
      <w:pPr>
        <w:pStyle w:val="Lista"/>
      </w:pPr>
      <w:r>
        <w:t>once basic encoding has reached the first significant milestone, no further significant changes should be made in the file without a notification in the revision description</w:t>
      </w:r>
    </w:p>
    <w:p>
      <w:pPr>
        <w:pStyle w:val="Lista"/>
      </w:pPr>
      <w:r>
        <w:t>recording changes at a manageable yet still meaningful level of detail can become an asset for the management and control of the files, for instance by helping</w:t>
      </w:r>
    </w:p>
    <w:p>
      <w:pPr>
        <w:pStyle w:val="Lista2"/>
      </w:pPr>
      <w:r>
        <w:lastRenderedPageBreak/>
        <w:t>to resolve issues regarding the encoding choices that can arise when files are being edited by multiple team members</w:t>
      </w:r>
    </w:p>
    <w:p>
      <w:pPr>
        <w:pStyle w:val="Lista2"/>
      </w:pPr>
      <w:r>
        <w:t>to gain a quick overview of the latest changes made when you return to work on a file after some time</w:t>
      </w:r>
    </w:p>
    <w:p>
      <w:pPr>
        <w:pStyle w:val="Lista"/>
      </w:pPr>
      <w:r>
        <w:t>we therefore recommend that you always check this part of the file before resuming your work to be sure that you have a clear understanding of the state of the encoding and avoid deleting changes made by others</w:t>
      </w:r>
    </w:p>
    <w:p>
      <w:pPr>
        <w:pStyle w:val="Lista"/>
      </w:pPr>
      <w:r>
        <w:t xml:space="preserve">within </w:t>
      </w:r>
      <w:r>
        <w:rPr>
          <w:rStyle w:val="Code"/>
        </w:rPr>
        <w:t>&lt;revisionDesc&gt;</w:t>
      </w:r>
      <w:r>
        <w:t xml:space="preserve">, create one </w:t>
      </w:r>
      <w:r>
        <w:rPr>
          <w:rStyle w:val="Code"/>
        </w:rPr>
        <w:t>&lt;change&gt;</w:t>
      </w:r>
      <w:r>
        <w:t xml:space="preserve"> element for each significant change, with the following attributes:</w:t>
      </w:r>
    </w:p>
    <w:p>
      <w:pPr>
        <w:pStyle w:val="Lista2"/>
      </w:pPr>
      <w:r>
        <w:t xml:space="preserve">mandatorily, </w:t>
      </w:r>
      <w:r>
        <w:rPr>
          <w:rStyle w:val="Codeattribute"/>
        </w:rPr>
        <w:t>@who</w:t>
      </w:r>
      <w:r>
        <w:t>, the value of which shall be the personal identifier</w:t>
      </w:r>
      <w:r>
        <w:rPr>
          <w:rStyle w:val="Lbjegyzet-hivatkozs"/>
        </w:rPr>
        <w:footnoteReference w:id="65"/>
      </w:r>
      <w:r>
        <w:t xml:space="preserve"> of the person</w:t>
      </w:r>
      <w:r>
        <w:rPr>
          <w:noProof/>
        </w:rPr>
        <w:t>(</w:t>
      </w:r>
      <w:r>
        <w:t xml:space="preserve">s) making the change, i.e. normally yours, with the prefix “part:” </w:t>
      </w:r>
      <w:r>
        <w:rPr>
          <w:noProof/>
        </w:rPr>
        <w:t>(</w:t>
      </w:r>
      <w:r>
        <w:t>as an abbreviated reference to the file listing participants of the project)</w:t>
      </w:r>
    </w:p>
    <w:p>
      <w:pPr>
        <w:pStyle w:val="Lista3"/>
      </w:pPr>
      <w:r>
        <w:t>to record multiple identifiers, prefix each as above and separate them by a space</w:t>
      </w:r>
    </w:p>
    <w:p>
      <w:pPr>
        <w:pStyle w:val="Lista2"/>
      </w:pPr>
      <w:r>
        <w:t xml:space="preserve">mandatorily, </w:t>
      </w:r>
      <w:r>
        <w:rPr>
          <w:rStyle w:val="Codeattribute"/>
        </w:rPr>
        <w:t>@when</w:t>
      </w:r>
      <w:r>
        <w:t>, the value of which shall be the date of the change in ISO format, i.e. YYYY-MM-DD</w:t>
      </w:r>
    </w:p>
    <w:p>
      <w:pPr>
        <w:pStyle w:val="Lista2"/>
      </w:pPr>
      <w:r>
        <w:t xml:space="preserve">optionally as needed, </w:t>
      </w:r>
      <w:r>
        <w:rPr>
          <w:rStyle w:val="Codeattribute"/>
        </w:rPr>
        <w:t>@status</w:t>
      </w:r>
      <w:r>
        <w:t>, to help keep track of significant milestones in the history of the file, with one of the following values</w:t>
      </w:r>
    </w:p>
    <w:p>
      <w:pPr>
        <w:pStyle w:val="Lista3"/>
      </w:pPr>
      <w:r>
        <w:rPr>
          <w:rStyle w:val="Codevalue"/>
        </w:rPr>
        <w:t>"draft"</w:t>
      </w:r>
    </w:p>
    <w:p>
      <w:pPr>
        <w:pStyle w:val="Lista3"/>
      </w:pPr>
      <w:r>
        <w:rPr>
          <w:rStyle w:val="Codevalue"/>
        </w:rPr>
        <w:t>"candidate"</w:t>
      </w:r>
    </w:p>
    <w:p>
      <w:pPr>
        <w:pStyle w:val="Lista3"/>
      </w:pPr>
      <w:r>
        <w:rPr>
          <w:rStyle w:val="Codevalue"/>
        </w:rPr>
        <w:t>"approved"</w:t>
      </w:r>
    </w:p>
    <w:p>
      <w:pPr>
        <w:pStyle w:val="Lista3"/>
      </w:pPr>
      <w:r>
        <w:rPr>
          <w:rStyle w:val="Codevalue"/>
        </w:rPr>
        <w:t>"published"</w:t>
      </w:r>
    </w:p>
    <w:p>
      <w:pPr>
        <w:pStyle w:val="Lista3"/>
      </w:pPr>
      <w:r>
        <w:rPr>
          <w:rStyle w:val="Codevalue"/>
        </w:rPr>
        <w:t>"withdrawn"</w:t>
      </w:r>
    </w:p>
    <w:p>
      <w:pPr>
        <w:pStyle w:val="Lista"/>
      </w:pPr>
      <w:r>
        <w:t xml:space="preserve">the contents of </w:t>
      </w:r>
      <w:r>
        <w:rPr>
          <w:rStyle w:val="Code"/>
        </w:rPr>
        <w:t>&lt;change&gt;</w:t>
      </w:r>
      <w:r>
        <w:t xml:space="preserve"> shall be a freeform description of the modification</w:t>
      </w:r>
    </w:p>
    <w:p>
      <w:pPr>
        <w:pStyle w:val="Lista2"/>
      </w:pPr>
      <w:r>
        <w:t>please be concise, but avoid generic formulations and favour precise ones</w:t>
      </w:r>
    </w:p>
    <w:p>
      <w:pPr>
        <w:pStyle w:val="Lista"/>
      </w:pPr>
      <w:r>
        <w:t>keep in mind that changes should be logged in reverse order, i.e. the most recent change should appear at the top of the list</w:t>
      </w:r>
    </w:p>
    <w:p/>
    <w:tbl>
      <w:tblPr>
        <w:tblStyle w:val="CodeSampleTable"/>
        <w:tblW w:w="5000" w:type="pct"/>
        <w:tblLook w:val="04A0" w:firstRow="1" w:lastRow="0" w:firstColumn="1" w:lastColumn="0" w:noHBand="0" w:noVBand="1"/>
      </w:tblPr>
      <w:tblGrid>
        <w:gridCol w:w="9628"/>
      </w:tblGrid>
      <w:tr>
        <w:trPr>
          <w:cnfStyle w:val="100000000000" w:firstRow="1" w:lastRow="0" w:firstColumn="0" w:lastColumn="0" w:oddVBand="0" w:evenVBand="0" w:oddHBand="0" w:evenHBand="0" w:firstRowFirstColumn="0" w:firstRowLastColumn="0" w:lastRowFirstColumn="0" w:lastRowLastColumn="0"/>
        </w:trPr>
        <w:tc>
          <w:tcPr>
            <w:tcW w:w="5000" w:type="pct"/>
          </w:tcPr>
          <w:p>
            <w:pPr>
              <w:pStyle w:val="Kpalrs"/>
            </w:pPr>
            <w:r>
              <w:t xml:space="preserve">Example </w:t>
            </w:r>
            <w:fldSimple w:instr=" STYLEREF 3 \s ">
              <w:r>
                <w:rPr>
                  <w:noProof/>
                </w:rPr>
                <w:t>11.2.1</w:t>
              </w:r>
            </w:fldSimple>
            <w:r>
              <w:t>.</w:t>
            </w:r>
            <w:fldSimple w:instr=" SEQ Example \* ALPHABETIC \s 3 ">
              <w:r>
                <w:rPr>
                  <w:noProof/>
                </w:rPr>
                <w:t>A</w:t>
              </w:r>
            </w:fldSimple>
            <w:r>
              <w:t>: the revision description</w:t>
            </w:r>
          </w:p>
        </w:tc>
      </w:tr>
      <w:tr>
        <w:tc>
          <w:tcPr>
            <w:tcW w:w="5000" w:type="pct"/>
          </w:tcPr>
          <w:p>
            <w:pPr>
              <w:pStyle w:val="CodeParagraph"/>
              <w:rPr>
                <w:rStyle w:val="Code"/>
              </w:rPr>
            </w:pPr>
            <w:r>
              <w:rPr>
                <w:rStyle w:val="Code"/>
              </w:rPr>
              <w:t>&lt;revisionDesc&gt;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"2019-12-10" </w:t>
            </w:r>
            <w:r>
              <w:rPr>
                <w:rStyle w:val="Codeattribute"/>
              </w:rPr>
              <w:t>status</w:t>
            </w:r>
            <w:r>
              <w:rPr>
                <w:rStyle w:val="Code"/>
              </w:rPr>
              <w:t>=</w:t>
            </w:r>
            <w:r>
              <w:rPr>
                <w:rStyle w:val="Codevalue"/>
              </w:rPr>
              <w:t>"draft"</w:t>
            </w:r>
            <w:r>
              <w:rPr>
                <w:rStyle w:val="Code"/>
              </w:rPr>
              <w:t>&gt;</w:t>
            </w:r>
            <w:r>
              <w:rPr>
                <w:rStyle w:val="Codetext"/>
              </w:rPr>
              <w:t>Encoding of the translation</w:t>
            </w:r>
            <w:r>
              <w:rPr>
                <w:rStyle w:val="Code"/>
              </w:rPr>
              <w:t>&lt;/change&gt;</w:t>
            </w:r>
            <w:r>
              <w:rPr>
                <w:rStyle w:val="Codetext"/>
              </w:rPr>
              <w:br/>
              <w:t xml:space="preserve">  </w:t>
            </w:r>
            <w:r>
              <w:rPr>
                <w:rStyle w:val="Code"/>
              </w:rPr>
              <w:t xml:space="preserve">&lt;change </w:t>
            </w:r>
            <w:r>
              <w:rPr>
                <w:rStyle w:val="Codeattribute"/>
              </w:rPr>
              <w:t>who</w:t>
            </w:r>
            <w:r>
              <w:rPr>
                <w:rStyle w:val="Code"/>
              </w:rPr>
              <w:t>=</w:t>
            </w:r>
            <w:r>
              <w:rPr>
                <w:rStyle w:val="Codevalue"/>
              </w:rPr>
              <w:t>"part:daba"</w:t>
            </w:r>
            <w:r>
              <w:rPr>
                <w:rStyle w:val="Code"/>
              </w:rPr>
              <w:t xml:space="preserve"> </w:t>
            </w:r>
            <w:r>
              <w:rPr>
                <w:rStyle w:val="Codeattribute"/>
              </w:rPr>
              <w:t>when</w:t>
            </w:r>
            <w:r>
              <w:rPr>
                <w:rStyle w:val="Code"/>
              </w:rPr>
              <w:t>=</w:t>
            </w:r>
            <w:r>
              <w:rPr>
                <w:rStyle w:val="Codevalue"/>
              </w:rPr>
              <w:t xml:space="preserve">"2019-12-01" </w:t>
            </w:r>
            <w:r>
              <w:rPr>
                <w:rStyle w:val="Codeattribute"/>
              </w:rPr>
              <w:t>status</w:t>
            </w:r>
            <w:r>
              <w:rPr>
                <w:rStyle w:val="Code"/>
              </w:rPr>
              <w:t>=</w:t>
            </w:r>
            <w:r>
              <w:rPr>
                <w:rStyle w:val="Codevalue"/>
              </w:rPr>
              <w:t>"draft"</w:t>
            </w:r>
            <w:r>
              <w:rPr>
                <w:rStyle w:val="Code"/>
              </w:rPr>
              <w:t>&gt;</w:t>
            </w:r>
            <w:r>
              <w:rPr>
                <w:rStyle w:val="Codetext"/>
              </w:rPr>
              <w:t>Creation of the file and basic structural encoding of the inscription</w:t>
            </w:r>
            <w:r>
              <w:rPr>
                <w:rStyle w:val="Code"/>
              </w:rPr>
              <w:t>&lt;/change&gt;</w:t>
            </w:r>
            <w:r>
              <w:rPr>
                <w:rStyle w:val="Codetext"/>
              </w:rPr>
              <w:br/>
            </w:r>
            <w:r>
              <w:rPr>
                <w:rStyle w:val="Code"/>
              </w:rPr>
              <w:t>&lt;/revisionDesc&gt;</w:t>
            </w:r>
          </w:p>
        </w:tc>
      </w:tr>
    </w:tbl>
    <w:p>
      <w:pPr>
        <w:pStyle w:val="Cm"/>
      </w:pPr>
      <w:bookmarkStart w:id="959" w:name="_m394n9pgjwwz" w:colFirst="0" w:colLast="0"/>
      <w:bookmarkEnd w:id="959"/>
      <w:r>
        <w:lastRenderedPageBreak/>
        <w:t>Appendices</w:t>
      </w:r>
    </w:p>
    <w:p>
      <w:pPr>
        <w:pStyle w:val="Cmsor1"/>
        <w:numPr>
          <w:ilvl w:val="0"/>
          <w:numId w:val="7"/>
        </w:numPr>
      </w:pPr>
      <w:bookmarkStart w:id="960" w:name="_qidxc825gutk" w:colFirst="0" w:colLast="0"/>
      <w:bookmarkStart w:id="961" w:name="_Toc183083954"/>
      <w:bookmarkEnd w:id="960"/>
      <w:r>
        <w:lastRenderedPageBreak/>
        <w:t>Converting CII/EI markup conventions to EpiDoc</w:t>
      </w:r>
      <w:bookmarkEnd w:id="961"/>
    </w:p>
    <w:p>
      <w:pPr>
        <w:pStyle w:val="Lista"/>
      </w:pPr>
      <w:r>
        <w:t>word segmentation</w:t>
      </w:r>
    </w:p>
    <w:p>
      <w:pPr>
        <w:pStyle w:val="Lista2"/>
      </w:pPr>
      <w:r>
        <w:rPr>
          <w:b/>
          <w:bCs/>
        </w:rPr>
        <w:t>spaces</w:t>
      </w:r>
      <w:r>
        <w:t xml:space="preserve"> </w:t>
      </w:r>
      <w:r>
        <w:rPr>
          <w:noProof/>
        </w:rPr>
        <w:t>(</w:t>
      </w:r>
      <w:r>
        <w:t>indicating non-compound word separation) remain spaces</w:t>
      </w:r>
    </w:p>
    <w:p>
      <w:pPr>
        <w:pStyle w:val="Lista2"/>
      </w:pPr>
      <w:r>
        <w:t>hyphens</w:t>
      </w:r>
    </w:p>
    <w:p>
      <w:pPr>
        <w:pStyle w:val="Lista3"/>
      </w:pPr>
      <w:r>
        <w:t xml:space="preserve">used for compound segmentation between words fused in vowel sandhi </w:t>
      </w:r>
      <w:r>
        <w:rPr>
          <w:noProof/>
        </w:rPr>
        <w:t>(</w:t>
      </w:r>
      <w:r>
        <w:t xml:space="preserve">e.g. </w:t>
      </w:r>
      <w:r>
        <w:rPr>
          <w:rStyle w:val="Foreign"/>
        </w:rPr>
        <w:t>parākkram-āṅka</w:t>
      </w:r>
      <w:r>
        <w:t xml:space="preserve"> = </w:t>
      </w:r>
      <w:r>
        <w:rPr>
          <w:rStyle w:val="Foreign"/>
        </w:rPr>
        <w:t>parākkrama</w:t>
      </w:r>
      <w:r>
        <w:t>+</w:t>
      </w:r>
      <w:r>
        <w:rPr>
          <w:rStyle w:val="Foreign"/>
        </w:rPr>
        <w:t>aṅka</w:t>
      </w:r>
      <w:r>
        <w:t xml:space="preserve">) are discarded </w:t>
      </w:r>
      <w:r>
        <w:rPr>
          <w:noProof/>
        </w:rPr>
        <w:t>(</w:t>
      </w:r>
      <w:r>
        <w:rPr>
          <w:rStyle w:val="Foreign"/>
        </w:rPr>
        <w:t>parākkramāṅka</w:t>
      </w:r>
      <w:r>
        <w:t>)</w:t>
      </w:r>
    </w:p>
    <w:p>
      <w:pPr>
        <w:pStyle w:val="Lista3"/>
      </w:pPr>
      <w:r>
        <w:t>used for compound segmentation and not affected by sandhi fusion are optionally retained as per TG §2.6.2</w:t>
      </w:r>
    </w:p>
    <w:p>
      <w:pPr>
        <w:pStyle w:val="Lista3"/>
      </w:pPr>
      <w:r>
        <w:t xml:space="preserve">inserted at the ends of printed lines </w:t>
      </w:r>
      <w:r>
        <w:rPr>
          <w:noProof/>
        </w:rPr>
        <w:t>(</w:t>
      </w:r>
      <w:r>
        <w:t>when an epigraphic line is too long to fit in one printed line) are normally discarded</w:t>
      </w:r>
    </w:p>
    <w:p>
      <w:pPr>
        <w:pStyle w:val="Lista4"/>
      </w:pPr>
      <w:r>
        <w:t>if they also serve for compound segmentation, they may be optionally retained as above</w:t>
      </w:r>
    </w:p>
    <w:p>
      <w:pPr>
        <w:pStyle w:val="Lista3"/>
      </w:pPr>
      <w:r>
        <w:t xml:space="preserve">inserted at the ends of epigraphic lines </w:t>
      </w:r>
      <w:r>
        <w:rPr>
          <w:noProof/>
        </w:rPr>
        <w:t>(</w:t>
      </w:r>
      <w:r>
        <w:t xml:space="preserve">when a line end is not the end of a word) are to be converted into markup by adding </w:t>
      </w:r>
      <w:r>
        <w:rPr>
          <w:rStyle w:val="Codeattribute"/>
        </w:rPr>
        <w:t>@break</w:t>
      </w:r>
      <w:r>
        <w:rPr>
          <w:rStyle w:val="Code"/>
        </w:rPr>
        <w:t>=</w:t>
      </w:r>
      <w:r>
        <w:rPr>
          <w:rStyle w:val="Codevalue"/>
        </w:rPr>
        <w:t>"no"</w:t>
      </w:r>
      <w:r>
        <w:t xml:space="preserve"> to the following </w:t>
      </w:r>
      <w:r>
        <w:rPr>
          <w:rStyle w:val="Code"/>
        </w:rPr>
        <w:t>&lt;lb&gt;</w:t>
      </w:r>
      <w:r>
        <w:t xml:space="preserve"> element </w:t>
      </w:r>
      <w:r>
        <w:rPr>
          <w:noProof/>
        </w:rPr>
        <w:t>(</w:t>
      </w:r>
      <w:r>
        <w:t>see §</w:t>
      </w:r>
      <w:r>
        <w:fldChar w:fldCharType="begin"/>
      </w:r>
      <w:r>
        <w:instrText xml:space="preserve"> REF _Ref43984995 \w \h  \* MERGEFORMAT </w:instrText>
      </w:r>
      <w:r>
        <w:fldChar w:fldCharType="separate"/>
      </w:r>
      <w:r>
        <w:t>3.5.4</w:t>
      </w:r>
      <w:r>
        <w:fldChar w:fldCharType="end"/>
      </w:r>
      <w:r>
        <w:t>)</w:t>
      </w:r>
    </w:p>
    <w:p>
      <w:pPr>
        <w:pStyle w:val="Lista4"/>
      </w:pPr>
      <w:r>
        <w:t>if such a hyphen also serves for compound segmentation, optionally retain the hyphen, but move it after the line beginning tag</w:t>
      </w:r>
    </w:p>
    <w:p>
      <w:pPr>
        <w:pStyle w:val="Lista2"/>
      </w:pPr>
      <w:r>
        <w:rPr>
          <w:b/>
          <w:bCs/>
        </w:rPr>
        <w:t>double hyphens</w:t>
      </w:r>
      <w:r>
        <w:t xml:space="preserve"> </w:t>
      </w:r>
      <w:r>
        <w:rPr>
          <w:noProof/>
        </w:rPr>
        <w:t>(</w:t>
      </w:r>
      <w:r>
        <w:t>or equal signs)</w:t>
      </w:r>
      <w:r>
        <w:rPr>
          <w:rStyle w:val="Lbjegyzet-hivatkozs"/>
        </w:rPr>
        <w:footnoteReference w:id="66"/>
      </w:r>
      <w:r>
        <w:t xml:space="preserve"> normally become spaces</w:t>
      </w:r>
    </w:p>
    <w:p>
      <w:pPr>
        <w:pStyle w:val="Lista3"/>
      </w:pPr>
      <w:r>
        <w:t xml:space="preserve">but when used between words fused in vowel </w:t>
      </w:r>
      <w:r>
        <w:rPr>
          <w:rStyle w:val="Foreign"/>
        </w:rPr>
        <w:t>saṁdhi</w:t>
      </w:r>
      <w:r>
        <w:t xml:space="preserve"> </w:t>
      </w:r>
      <w:r>
        <w:rPr>
          <w:noProof/>
        </w:rPr>
        <w:t>(</w:t>
      </w:r>
      <w:r>
        <w:t xml:space="preserve">e.g. </w:t>
      </w:r>
      <w:r>
        <w:rPr>
          <w:rStyle w:val="Foreign"/>
        </w:rPr>
        <w:t>c=āpi</w:t>
      </w:r>
      <w:r>
        <w:t>), they are discarded</w:t>
      </w:r>
    </w:p>
    <w:p>
      <w:pPr>
        <w:pStyle w:val="Lista"/>
      </w:pPr>
      <w:r>
        <w:rPr>
          <w:b/>
          <w:bCs/>
        </w:rPr>
        <w:t xml:space="preserve">round parentheses </w:t>
      </w:r>
      <w:r>
        <w:rPr>
          <w:b/>
          <w:bCs/>
          <w:noProof/>
        </w:rPr>
        <w:t>(</w:t>
      </w:r>
      <w:r>
        <w:rPr>
          <w:b/>
          <w:bCs/>
        </w:rPr>
        <w:t>)</w:t>
      </w:r>
      <w:r>
        <w:t xml:space="preserve"> are used in two ways:</w:t>
      </w:r>
    </w:p>
    <w:p>
      <w:pPr>
        <w:pStyle w:val="Lista2"/>
      </w:pPr>
      <w:r>
        <w:t xml:space="preserve">with text inside, e.g. </w:t>
      </w:r>
      <w:r>
        <w:rPr>
          <w:rStyle w:val="Foreign"/>
        </w:rPr>
        <w:t>sa</w:t>
      </w:r>
      <w:r>
        <w:t xml:space="preserve"> to mark an editorial correction of the text preceding the parenthetical text</w:t>
      </w:r>
    </w:p>
    <w:p>
      <w:pPr>
        <w:pStyle w:val="Lista3"/>
      </w:pPr>
      <w:r>
        <w:t xml:space="preserve">the scope is normally the same number of </w:t>
      </w:r>
      <w:r>
        <w:rPr>
          <w:rStyle w:val="Foreign"/>
        </w:rPr>
        <w:t>akṣara</w:t>
      </w:r>
      <w:r>
        <w:t xml:space="preserve">s as there are within the parentheses </w:t>
      </w:r>
      <w:r>
        <w:rPr>
          <w:noProof/>
        </w:rPr>
        <w:t>(</w:t>
      </w:r>
      <w:r>
        <w:t xml:space="preserve">in most cases, exactly one </w:t>
      </w:r>
      <w:r>
        <w:rPr>
          <w:rStyle w:val="Foreign"/>
        </w:rPr>
        <w:t>akṣara</w:t>
      </w:r>
      <w:r>
        <w:t>)</w:t>
      </w:r>
    </w:p>
    <w:p>
      <w:pPr>
        <w:pStyle w:val="Lista3"/>
      </w:pPr>
      <w:r>
        <w:t xml:space="preserve">the corresponding markup in EpiDoc is correction or normalisation by substitution </w:t>
      </w:r>
      <w:r>
        <w:rPr>
          <w:noProof/>
        </w:rPr>
        <w:t>(</w:t>
      </w:r>
      <w:r>
        <w:t>§</w:t>
      </w:r>
      <w:r>
        <w:fldChar w:fldCharType="begin"/>
      </w:r>
      <w:r>
        <w:instrText xml:space="preserve"> REF _Ref43988258 \w \h  \* MERGEFORMAT </w:instrText>
      </w:r>
      <w:r>
        <w:fldChar w:fldCharType="separate"/>
      </w:r>
      <w:r>
        <w:t>6.2.2</w:t>
      </w:r>
      <w:r>
        <w:fldChar w:fldCharType="end"/>
      </w:r>
      <w:r>
        <w:t>, §</w:t>
      </w:r>
      <w:r>
        <w:fldChar w:fldCharType="begin"/>
      </w:r>
      <w:r>
        <w:instrText xml:space="preserve"> REF _Ref43979886 \r \h  \* MERGEFORMAT </w:instrText>
      </w:r>
      <w:r>
        <w:fldChar w:fldCharType="separate"/>
      </w:r>
      <w:r>
        <w:t>6.3.2</w:t>
      </w:r>
      <w:r>
        <w:fldChar w:fldCharType="end"/>
      </w:r>
      <w:r>
        <w:t>), which we can apply to any segment, from a single phoneme to a longer string</w:t>
      </w:r>
    </w:p>
    <w:p>
      <w:pPr>
        <w:pStyle w:val="Lista2"/>
      </w:pPr>
      <w:r>
        <w:t xml:space="preserve">with a question mark inside, </w:t>
      </w:r>
      <w:r>
        <w:rPr>
          <w:noProof/>
        </w:rPr>
        <w:t>(</w:t>
      </w:r>
      <w:r>
        <w:t xml:space="preserve">?) to flag the preceding text </w:t>
      </w:r>
      <w:r>
        <w:rPr>
          <w:noProof/>
        </w:rPr>
        <w:t>(</w:t>
      </w:r>
      <w:r>
        <w:t xml:space="preserve">usually one </w:t>
      </w:r>
      <w:r>
        <w:rPr>
          <w:rStyle w:val="Foreign"/>
        </w:rPr>
        <w:t>akṣara</w:t>
      </w:r>
      <w:r>
        <w:t>) as very uncertainly read</w:t>
      </w:r>
    </w:p>
    <w:p>
      <w:pPr>
        <w:pStyle w:val="Lista3"/>
      </w:pPr>
      <w:r>
        <w:t xml:space="preserve">in our terms, this is “unclear” with low certainty </w:t>
      </w:r>
      <w:r>
        <w:rPr>
          <w:noProof/>
        </w:rPr>
        <w:t>(</w:t>
      </w:r>
      <w:r>
        <w:t>§</w:t>
      </w:r>
      <w:r>
        <w:fldChar w:fldCharType="begin"/>
      </w:r>
      <w:r>
        <w:instrText xml:space="preserve"> REF _Ref43987867 \w \h  \* MERGEFORMAT </w:instrText>
      </w:r>
      <w:r>
        <w:fldChar w:fldCharType="separate"/>
      </w:r>
      <w:r>
        <w:t>5.3.2</w:t>
      </w:r>
      <w:r>
        <w:fldChar w:fldCharType="end"/>
      </w:r>
      <w:r>
        <w:t>)</w:t>
      </w:r>
    </w:p>
    <w:p>
      <w:pPr>
        <w:pStyle w:val="Lista2"/>
      </w:pPr>
      <w:r>
        <w:t>with text and a question mark inside, used in some publications as follows:</w:t>
      </w:r>
    </w:p>
    <w:p>
      <w:pPr>
        <w:pStyle w:val="Lista3"/>
      </w:pPr>
      <w:r>
        <w:rPr>
          <w:noProof/>
        </w:rPr>
        <w:t>(</w:t>
      </w:r>
      <w:r>
        <w:t xml:space="preserve">?abc), with the question mark before the text, to indicate a possible alternative reading </w:t>
      </w:r>
      <w:r>
        <w:rPr>
          <w:noProof/>
        </w:rPr>
        <w:t>(</w:t>
      </w:r>
      <w:r>
        <w:t>§</w:t>
      </w:r>
      <w:r>
        <w:fldChar w:fldCharType="begin"/>
      </w:r>
      <w:r>
        <w:instrText xml:space="preserve"> REF _Ref43987339 \w \h  \* MERGEFORMAT </w:instrText>
      </w:r>
      <w:r>
        <w:fldChar w:fldCharType="separate"/>
      </w:r>
      <w:r>
        <w:t>5.3.3</w:t>
      </w:r>
      <w:r>
        <w:fldChar w:fldCharType="end"/>
      </w:r>
      <w:r>
        <w:t>)</w:t>
      </w:r>
    </w:p>
    <w:p>
      <w:pPr>
        <w:pStyle w:val="Lista3"/>
      </w:pPr>
      <w:r>
        <w:rPr>
          <w:noProof/>
        </w:rPr>
        <w:t>(</w:t>
      </w:r>
      <w:r>
        <w:t xml:space="preserve">abc?), with the question mark after the text, to indicate a tentative emendation </w:t>
      </w:r>
      <w:r>
        <w:rPr>
          <w:noProof/>
        </w:rPr>
        <w:t>(</w:t>
      </w:r>
      <w:r>
        <w:t>which we do not encode as such; the tentativeness of an emendation encoded as per §</w:t>
      </w:r>
      <w:r>
        <w:fldChar w:fldCharType="begin"/>
      </w:r>
      <w:r>
        <w:instrText xml:space="preserve"> REF _Ref43978565 \r \h  \* MERGEFORMAT </w:instrText>
      </w:r>
      <w:r>
        <w:fldChar w:fldCharType="separate"/>
      </w:r>
      <w:r>
        <w:t>5.5</w:t>
      </w:r>
      <w:r>
        <w:fldChar w:fldCharType="end"/>
      </w:r>
      <w:r>
        <w:t xml:space="preserve"> may be indicated in an apparatus note)</w:t>
      </w:r>
    </w:p>
    <w:p>
      <w:pPr>
        <w:pStyle w:val="Lista"/>
      </w:pPr>
      <w:r>
        <w:rPr>
          <w:b/>
          <w:bCs/>
        </w:rPr>
        <w:t>square brackets []</w:t>
      </w:r>
      <w:r>
        <w:t xml:space="preserve"> are used for no less than four functions</w:t>
      </w:r>
    </w:p>
    <w:p>
      <w:pPr>
        <w:pStyle w:val="Lista2"/>
      </w:pPr>
      <w:r>
        <w:t>1. to wrap “letters which are much damaged and nearly illegible in the original”</w:t>
      </w:r>
    </w:p>
    <w:p>
      <w:pPr>
        <w:pStyle w:val="Lista3"/>
      </w:pPr>
      <w:r>
        <w:t xml:space="preserve">this normally corresponds to our “unclear” category </w:t>
      </w:r>
      <w:r>
        <w:rPr>
          <w:noProof/>
        </w:rPr>
        <w:t>(</w:t>
      </w:r>
      <w:r>
        <w:t>§</w:t>
      </w:r>
      <w:r>
        <w:fldChar w:fldCharType="begin"/>
      </w:r>
      <w:r>
        <w:instrText xml:space="preserve"> REF _Ref43987289 \w \h  \* MERGEFORMAT </w:instrText>
      </w:r>
      <w:r>
        <w:fldChar w:fldCharType="separate"/>
      </w:r>
      <w:r>
        <w:t>5.3.1</w:t>
      </w:r>
      <w:r>
        <w:fldChar w:fldCharType="end"/>
      </w:r>
      <w:r>
        <w:t>), in some cases with low certainty</w:t>
      </w:r>
    </w:p>
    <w:p>
      <w:pPr>
        <w:pStyle w:val="Lista2"/>
      </w:pPr>
      <w:r>
        <w:t>2. to wrap “letters … which, being wholly illegible, can be supplied with certainty”</w:t>
      </w:r>
    </w:p>
    <w:p>
      <w:pPr>
        <w:pStyle w:val="Lista3"/>
      </w:pPr>
      <w:r>
        <w:t xml:space="preserve">i.e. normally “supplied” in our terminology </w:t>
      </w:r>
      <w:r>
        <w:rPr>
          <w:noProof/>
        </w:rPr>
        <w:t>(</w:t>
      </w:r>
      <w:r>
        <w:t>§</w:t>
      </w:r>
      <w:r>
        <w:fldChar w:fldCharType="begin"/>
      </w:r>
      <w:r>
        <w:instrText xml:space="preserve"> REF _Ref43984912 \w \h  \* MERGEFORMAT </w:instrText>
      </w:r>
      <w:r>
        <w:fldChar w:fldCharType="separate"/>
      </w:r>
      <w:r>
        <w:t>5.5</w:t>
      </w:r>
      <w:r>
        <w:fldChar w:fldCharType="end"/>
      </w:r>
      <w:r>
        <w:t>)</w:t>
      </w:r>
    </w:p>
    <w:p>
      <w:pPr>
        <w:pStyle w:val="Lista3"/>
      </w:pPr>
      <w:r>
        <w:t>it is usually not possible to distinguish 2 from 1 without studying a facsimile of the inscription; if you cannot do this and you are only transcribing a printed edition to EpiDoc, use “unclear” for both</w:t>
      </w:r>
    </w:p>
    <w:p>
      <w:pPr>
        <w:pStyle w:val="Lista2"/>
      </w:pPr>
      <w:r>
        <w:t>3. text followed by a question mark in square brackets, [abc?] is used by some editors to indicate tentatively or conjecturally read text</w:t>
      </w:r>
    </w:p>
    <w:p>
      <w:pPr>
        <w:pStyle w:val="Lista3"/>
      </w:pPr>
      <w:r>
        <w:t xml:space="preserve">this usually corresponds to “unclear” with low certainty </w:t>
      </w:r>
      <w:r>
        <w:rPr>
          <w:noProof/>
        </w:rPr>
        <w:t>(</w:t>
      </w:r>
      <w:r>
        <w:t>§</w:t>
      </w:r>
      <w:r>
        <w:fldChar w:fldCharType="begin"/>
      </w:r>
      <w:r>
        <w:instrText xml:space="preserve"> REF _Ref43987867 \r \h  \* MERGEFORMAT </w:instrText>
      </w:r>
      <w:r>
        <w:fldChar w:fldCharType="separate"/>
      </w:r>
      <w:r>
        <w:t>5.3.2</w:t>
      </w:r>
      <w:r>
        <w:fldChar w:fldCharType="end"/>
      </w:r>
      <w:r>
        <w:t>)</w:t>
      </w:r>
    </w:p>
    <w:p>
      <w:pPr>
        <w:pStyle w:val="Lista2"/>
      </w:pPr>
      <w:r>
        <w:t>4. text followed by an asterisk in square brackets, [abc*] in principle means editorial restoration of characters omitted by the original scribe, but in the actual practice of some editors it seems to be used for function 2 above</w:t>
      </w:r>
    </w:p>
    <w:p>
      <w:pPr>
        <w:pStyle w:val="Lista3"/>
      </w:pPr>
      <w:r>
        <w:t>for editorial correction of omissions, see §</w:t>
      </w:r>
      <w:r>
        <w:fldChar w:fldCharType="begin"/>
      </w:r>
      <w:r>
        <w:instrText xml:space="preserve"> REF _Ref43988316 \w \h  \* MERGEFORMAT </w:instrText>
      </w:r>
      <w:r>
        <w:fldChar w:fldCharType="separate"/>
      </w:r>
      <w:r>
        <w:t>6.2.4</w:t>
      </w:r>
      <w:r>
        <w:fldChar w:fldCharType="end"/>
      </w:r>
    </w:p>
    <w:p>
      <w:pPr>
        <w:pStyle w:val="Lista4"/>
      </w:pPr>
      <w:r>
        <w:lastRenderedPageBreak/>
        <w:t xml:space="preserve">note that earlier editors usually supply punctuation marks and numbers in stanzas, which you should not do </w:t>
      </w:r>
      <w:r>
        <w:rPr>
          <w:noProof/>
        </w:rPr>
        <w:t>(</w:t>
      </w:r>
      <w:r>
        <w:t>see §</w:t>
      </w:r>
      <w:r>
        <w:fldChar w:fldCharType="begin"/>
      </w:r>
      <w:r>
        <w:instrText xml:space="preserve"> REF _Ref43991017 \r \h  \* MERGEFORMAT </w:instrText>
      </w:r>
      <w:r>
        <w:fldChar w:fldCharType="separate"/>
      </w:r>
      <w:r>
        <w:t>6.1.3</w:t>
      </w:r>
      <w:r>
        <w:fldChar w:fldCharType="end"/>
      </w:r>
      <w:r>
        <w:t>)</w:t>
      </w:r>
    </w:p>
    <w:p>
      <w:pPr>
        <w:pStyle w:val="Lista3"/>
      </w:pPr>
      <w:r>
        <w:t>if possible, look at a facsimile to check whether this editorial markup stands for a scribal omission or for lost and supplied text; if this is not possible, assume that square brackets with an asterisk stand for scribal omission</w:t>
      </w:r>
    </w:p>
    <w:p>
      <w:pPr>
        <w:pStyle w:val="Lista2"/>
      </w:pPr>
      <w:r>
        <w:t>5. prosodic notation in square brackets indicates a lacuna of known metre, to be marked up as per §</w:t>
      </w:r>
      <w:r>
        <w:fldChar w:fldCharType="begin"/>
      </w:r>
      <w:r>
        <w:instrText xml:space="preserve"> REF _Ref43981586 \w \h  \* MERGEFORMAT </w:instrText>
      </w:r>
      <w:r>
        <w:fldChar w:fldCharType="separate"/>
      </w:r>
      <w:r>
        <w:t>5.4.4</w:t>
      </w:r>
      <w:r>
        <w:fldChar w:fldCharType="end"/>
      </w:r>
    </w:p>
    <w:p>
      <w:pPr>
        <w:pStyle w:val="Lista"/>
      </w:pPr>
      <w:r>
        <w:t>plain transliterated text</w:t>
      </w:r>
    </w:p>
    <w:p>
      <w:pPr>
        <w:pStyle w:val="Lista2"/>
      </w:pPr>
      <w:r>
        <w:t>bear in mind that unclear markup in EpiDoc should be used when the interpretation of a character would be ambiguous without its context, i.e. more frequently than in most earlier printed editions</w:t>
      </w:r>
    </w:p>
    <w:p>
      <w:pPr>
        <w:pStyle w:val="Lista2"/>
      </w:pPr>
      <w:r>
        <w:t xml:space="preserve">the same applies, to a lesser degree, to restorations: if a character </w:t>
      </w:r>
      <w:r>
        <w:rPr>
          <w:noProof/>
        </w:rPr>
        <w:t>(</w:t>
      </w:r>
      <w:r>
        <w:t>or component) is completely indistinct in a good facsimile or the original support, feel free to mark it up as supplied even if the print edition shows it as merely unclear or even as clearly read</w:t>
      </w:r>
    </w:p>
    <w:p>
      <w:pPr>
        <w:pStyle w:val="Lista"/>
      </w:pPr>
      <w:r>
        <w:rPr>
          <w:b/>
          <w:bCs/>
        </w:rPr>
        <w:t>dots</w:t>
      </w:r>
      <w:r>
        <w:t xml:space="preserve"> or other signs indicating lacunae</w:t>
      </w:r>
    </w:p>
    <w:p>
      <w:pPr>
        <w:pStyle w:val="Lista2"/>
      </w:pPr>
      <w:r>
        <w:t xml:space="preserve">CII normally uses dots for lacunae, roughly indicating their size by the rule of “two dots correspond to one </w:t>
      </w:r>
      <w:r>
        <w:rPr>
          <w:rStyle w:val="Foreign"/>
        </w:rPr>
        <w:t>akṣara</w:t>
      </w:r>
      <w:r>
        <w:t xml:space="preserve">” </w:t>
      </w:r>
      <w:r>
        <w:rPr>
          <w:noProof/>
        </w:rPr>
        <w:t>(</w:t>
      </w:r>
      <w:r>
        <w:t>single dots may mean a lost vowel or a lost consonant)</w:t>
      </w:r>
    </w:p>
    <w:p>
      <w:pPr>
        <w:pStyle w:val="Lista2"/>
      </w:pPr>
      <w:r>
        <w:t xml:space="preserve">other editors may use asterisks or underscores, each corresponding to an </w:t>
      </w:r>
      <w:r>
        <w:rPr>
          <w:rStyle w:val="Foreign"/>
        </w:rPr>
        <w:t>akṣara</w:t>
      </w:r>
      <w:r>
        <w:t>, though this correspondence may be extremely inaccurate in some editions</w:t>
      </w:r>
    </w:p>
    <w:p>
      <w:pPr>
        <w:pStyle w:val="Lista2"/>
      </w:pPr>
      <w:r>
        <w:t>see §</w:t>
      </w:r>
      <w:r>
        <w:fldChar w:fldCharType="begin"/>
      </w:r>
      <w:r>
        <w:instrText xml:space="preserve"> REF _Ref43979611 \r \h  \* MERGEFORMAT </w:instrText>
      </w:r>
      <w:r>
        <w:fldChar w:fldCharType="separate"/>
      </w:r>
      <w:r>
        <w:t>5.4</w:t>
      </w:r>
      <w:r>
        <w:fldChar w:fldCharType="end"/>
      </w:r>
      <w:r>
        <w:t xml:space="preserve"> about handling lacunae in EpiDoc</w:t>
      </w:r>
    </w:p>
    <w:p>
      <w:pPr>
        <w:pStyle w:val="Cmsor1"/>
        <w:numPr>
          <w:ilvl w:val="0"/>
          <w:numId w:val="7"/>
        </w:numPr>
      </w:pPr>
      <w:bookmarkStart w:id="962" w:name="_qgilsms4nw42" w:colFirst="0" w:colLast="0"/>
      <w:bookmarkStart w:id="963" w:name="_Ref43980968"/>
      <w:bookmarkStart w:id="964" w:name="_Toc183083955"/>
      <w:bookmarkEnd w:id="962"/>
      <w:r>
        <w:lastRenderedPageBreak/>
        <w:t xml:space="preserve">Metre </w:t>
      </w:r>
      <w:r>
        <w:rPr>
          <w:noProof/>
        </w:rPr>
        <w:t>(</w:t>
      </w:r>
      <w:r>
        <w:t>prosody)</w:t>
      </w:r>
      <w:bookmarkEnd w:id="963"/>
      <w:bookmarkEnd w:id="964"/>
    </w:p>
    <w:p>
      <w:bookmarkStart w:id="965" w:name="_3ig9fb4xl00q" w:colFirst="0" w:colLast="0"/>
      <w:bookmarkEnd w:id="965"/>
      <w:r>
        <w:t>This appendix will be deprecated in a future edition of the EGD. Its place will be taken over by the Prosodic Patterns xml file (</w:t>
      </w:r>
      <w:hyperlink r:id="rId66" w:history="1">
        <w:r>
          <w:rPr>
            <w:rStyle w:val="Hiperhivatkozs"/>
          </w:rPr>
          <w:t>https://github.com/erc-dharma/project-documentation/blob/master/DHARMA_prosodicPatterns_v01.xml</w:t>
        </w:r>
      </w:hyperlink>
      <w:r>
        <w:t xml:space="preserve">) which can be displayed in a human-friendly way at </w:t>
      </w:r>
      <w:hyperlink r:id="rId67" w:history="1">
        <w:r>
          <w:rPr>
            <w:rStyle w:val="Hiperhivatkozs"/>
          </w:rPr>
          <w:t>https://erc-dharma.github.io/output-prosody/display-prosody.html</w:t>
        </w:r>
      </w:hyperlink>
      <w:r>
        <w:t xml:space="preserve"> and will be documented and discussed in the Prosody and Verse Forms Guide (</w:t>
      </w:r>
      <w:hyperlink r:id="rId68" w:history="1">
        <w:r>
          <w:rPr>
            <w:rStyle w:val="Hiperhivatkozs"/>
          </w:rPr>
          <w:t>https://docs.google.com/document/d/16AZYeI_OyfUgtLhXpFG_-UloPlzv1p9wMykBrklKyHE</w:t>
        </w:r>
      </w:hyperlink>
      <w:r>
        <w:t>), currently a raw draft.</w:t>
      </w:r>
    </w:p>
    <w:p>
      <w:pPr>
        <w:pStyle w:val="Cmsor2"/>
        <w:numPr>
          <w:ilvl w:val="1"/>
          <w:numId w:val="7"/>
        </w:numPr>
      </w:pPr>
      <w:bookmarkStart w:id="966" w:name="_Toc183083956"/>
      <w:r>
        <w:t>Looking up Sanskrit metres</w:t>
      </w:r>
      <w:bookmarkEnd w:id="966"/>
    </w:p>
    <w:p>
      <w:pPr>
        <w:pStyle w:val="Lista"/>
      </w:pPr>
      <w:r>
        <w:t xml:space="preserve">to identify the metre of a Sanskrit stanza, check the lists of syllabic and moraic metres below and use Apte’s </w:t>
      </w:r>
      <w:r>
        <w:rPr>
          <w:noProof/>
        </w:rPr>
        <w:t>(</w:t>
      </w:r>
      <w:r>
        <w:t>1957) Appendix A to identify metres not listed here</w:t>
      </w:r>
    </w:p>
    <w:p>
      <w:pPr>
        <w:pStyle w:val="Lista"/>
      </w:pPr>
      <w:r>
        <w:t>to accelerate your identification, you can try one of these online tools:</w:t>
      </w:r>
    </w:p>
    <w:p>
      <w:pPr>
        <w:pStyle w:val="Lista2"/>
      </w:pPr>
      <w:hyperlink r:id="rId69" w:history="1">
        <w:r>
          <w:rPr>
            <w:rStyle w:val="Hiperhivatkozs"/>
          </w:rPr>
          <w:t>https://sanskritmetres.appspot.com/</w:t>
        </w:r>
      </w:hyperlink>
      <w:r>
        <w:t xml:space="preserve"> requires a full stanza as input but will tolerate mistakes and lacunae and produce an approximate match</w:t>
      </w:r>
    </w:p>
    <w:p>
      <w:pPr>
        <w:pStyle w:val="Lista2"/>
      </w:pPr>
      <w:hyperlink r:id="rId70" w:history="1">
        <w:r>
          <w:rPr>
            <w:rStyle w:val="Hiperhivatkozs"/>
          </w:rPr>
          <w:t>http://sanskritlibrary.org:8080/MeterIdentification/</w:t>
        </w:r>
      </w:hyperlink>
      <w:r>
        <w:t xml:space="preserve"> recognises a very large number of metres and accepts half or quarter stanzas as input </w:t>
      </w:r>
      <w:r>
        <w:rPr>
          <w:noProof/>
        </w:rPr>
        <w:t>(</w:t>
      </w:r>
      <w:r>
        <w:t>but does not tolerate errors); it accepts several transliteration schemes but these need to be selected manually instead of being recognised automatically</w:t>
      </w:r>
    </w:p>
    <w:p>
      <w:pPr>
        <w:pStyle w:val="Lista2"/>
      </w:pPr>
      <w:hyperlink r:id="rId71" w:history="1">
        <w:r>
          <w:rPr>
            <w:rStyle w:val="Hiperhivatkozs"/>
          </w:rPr>
          <w:t>https://www.skrutable.info/</w:t>
        </w:r>
      </w:hyperlink>
      <w:r>
        <w:t xml:space="preserve"> requires full stanzas but can automatically split these into quarters and tolerates mistakes to some extent; it can identify moraic metres in addition to syllabic ones and includes sound recordings of the recitation of many metres</w:t>
      </w:r>
    </w:p>
    <w:p>
      <w:pPr>
        <w:pStyle w:val="Lista"/>
      </w:pPr>
      <w:r>
        <w:t>if you have identified a metre not already listed in this appendix, please get in touch with the authors of this guide to add its name and template</w:t>
      </w:r>
    </w:p>
    <w:p>
      <w:pPr>
        <w:pStyle w:val="Cmsor2"/>
        <w:numPr>
          <w:ilvl w:val="1"/>
          <w:numId w:val="7"/>
        </w:numPr>
      </w:pPr>
      <w:bookmarkStart w:id="967" w:name="_orz8fxvyzur0" w:colFirst="0" w:colLast="0"/>
      <w:bookmarkStart w:id="968" w:name="_Toc183083957"/>
      <w:bookmarkEnd w:id="967"/>
      <w:r>
        <w:t>Syllable length</w:t>
      </w:r>
      <w:bookmarkEnd w:id="968"/>
    </w:p>
    <w:p>
      <w:pPr>
        <w:pStyle w:val="Lista"/>
      </w:pPr>
      <w:r>
        <w:t xml:space="preserve">quantitative and syllabo-quantitative verse in the languages we work with relies on the distinction of short and long syllables for producing rhythm in verse, therefore we prefer the terms “length”, “long” and “short” to the corresponding triad “weight” </w:t>
      </w:r>
      <w:r>
        <w:rPr>
          <w:noProof/>
        </w:rPr>
        <w:t>(</w:t>
      </w:r>
      <w:r>
        <w:t>or “quantity”), “heavy” and “light” often used in discussions of verse in other languages</w:t>
      </w:r>
    </w:p>
    <w:p>
      <w:pPr>
        <w:pStyle w:val="Lista"/>
      </w:pPr>
      <w:r>
        <w:t xml:space="preserve">a </w:t>
      </w:r>
      <w:r>
        <w:rPr>
          <w:rStyle w:val="Foreign"/>
        </w:rPr>
        <w:t>mora</w:t>
      </w:r>
      <w:r>
        <w:t xml:space="preserve"> is defined as the duration of a short syllable, and a long syllable is always equivalent to two morae</w:t>
      </w:r>
    </w:p>
    <w:p>
      <w:pPr>
        <w:pStyle w:val="Lista"/>
      </w:pPr>
      <w:r>
        <w:t>as a reminder, syllable length is essentially determined as follows:</w:t>
      </w:r>
    </w:p>
    <w:p>
      <w:pPr>
        <w:pStyle w:val="Lista2"/>
      </w:pPr>
      <w:r>
        <w:t xml:space="preserve">a </w:t>
      </w:r>
      <w:r>
        <w:rPr>
          <w:b/>
          <w:bCs/>
        </w:rPr>
        <w:t>short syllable</w:t>
      </w:r>
      <w:r>
        <w:t xml:space="preserve"> is one whose vowel is short </w:t>
      </w:r>
      <w:r>
        <w:rPr>
          <w:noProof/>
        </w:rPr>
        <w:t>(</w:t>
      </w:r>
      <w:r>
        <w:t xml:space="preserve">in Sanskrit: </w:t>
      </w:r>
      <w:r>
        <w:rPr>
          <w:rStyle w:val="Foreign"/>
        </w:rPr>
        <w:t>a</w:t>
      </w:r>
      <w:r>
        <w:t xml:space="preserve">, </w:t>
      </w:r>
      <w:r>
        <w:rPr>
          <w:rStyle w:val="Foreign"/>
        </w:rPr>
        <w:t>i</w:t>
      </w:r>
      <w:r>
        <w:t xml:space="preserve">, </w:t>
      </w:r>
      <w:r>
        <w:rPr>
          <w:rStyle w:val="Foreign"/>
        </w:rPr>
        <w:t>u</w:t>
      </w:r>
      <w:r>
        <w:t xml:space="preserve">, </w:t>
      </w:r>
      <w:r>
        <w:rPr>
          <w:rStyle w:val="Foreign"/>
        </w:rPr>
        <w:t>r̥</w:t>
      </w:r>
      <w:r>
        <w:t xml:space="preserve">, </w:t>
      </w:r>
      <w:r>
        <w:rPr>
          <w:rStyle w:val="Foreign"/>
        </w:rPr>
        <w:t>l̥</w:t>
      </w:r>
      <w:r>
        <w:t xml:space="preserve">) and is followed by no more than one consonant </w:t>
      </w:r>
      <w:r>
        <w:rPr>
          <w:noProof/>
        </w:rPr>
        <w:t>(</w:t>
      </w:r>
      <w:r>
        <w:t>without regard to whether a word boundary is also present)</w:t>
      </w:r>
    </w:p>
    <w:p>
      <w:pPr>
        <w:pStyle w:val="Lista2"/>
      </w:pPr>
      <w:r>
        <w:t xml:space="preserve">a </w:t>
      </w:r>
      <w:r>
        <w:rPr>
          <w:b/>
          <w:bCs/>
        </w:rPr>
        <w:t>long syllable</w:t>
      </w:r>
      <w:r>
        <w:t xml:space="preserve"> is one that does not meet both of the above conditions for a short syllable; specifically, a syllable is called</w:t>
      </w:r>
    </w:p>
    <w:p>
      <w:pPr>
        <w:pStyle w:val="Lista3"/>
      </w:pPr>
      <w:r>
        <w:t xml:space="preserve">long by nature, if its vowel is long </w:t>
      </w:r>
      <w:r>
        <w:rPr>
          <w:noProof/>
        </w:rPr>
        <w:t>(</w:t>
      </w:r>
      <w:r>
        <w:t xml:space="preserve">in Sanskrit: </w:t>
      </w:r>
      <w:r>
        <w:rPr>
          <w:rStyle w:val="Foreign"/>
        </w:rPr>
        <w:t>ā</w:t>
      </w:r>
      <w:r>
        <w:t xml:space="preserve">, </w:t>
      </w:r>
      <w:r>
        <w:rPr>
          <w:rStyle w:val="Foreign"/>
        </w:rPr>
        <w:t>ī</w:t>
      </w:r>
      <w:r>
        <w:t xml:space="preserve">, </w:t>
      </w:r>
      <w:r>
        <w:rPr>
          <w:rStyle w:val="Foreign"/>
        </w:rPr>
        <w:t>ū</w:t>
      </w:r>
      <w:r>
        <w:t xml:space="preserve">, </w:t>
      </w:r>
      <w:r>
        <w:rPr>
          <w:rStyle w:val="Foreign"/>
        </w:rPr>
        <w:t>r̥̄</w:t>
      </w:r>
      <w:r>
        <w:t xml:space="preserve">, </w:t>
      </w:r>
      <w:r>
        <w:rPr>
          <w:rStyle w:val="Foreign"/>
        </w:rPr>
        <w:t>e</w:t>
      </w:r>
      <w:r>
        <w:t xml:space="preserve">, </w:t>
      </w:r>
      <w:r>
        <w:rPr>
          <w:rStyle w:val="Foreign"/>
        </w:rPr>
        <w:t>ai</w:t>
      </w:r>
      <w:r>
        <w:t xml:space="preserve">, </w:t>
      </w:r>
      <w:r>
        <w:rPr>
          <w:rStyle w:val="Foreign"/>
        </w:rPr>
        <w:t>o</w:t>
      </w:r>
      <w:r>
        <w:t xml:space="preserve">, </w:t>
      </w:r>
      <w:r>
        <w:rPr>
          <w:rStyle w:val="Foreign"/>
        </w:rPr>
        <w:t>au</w:t>
      </w:r>
      <w:r>
        <w:t>)</w:t>
      </w:r>
    </w:p>
    <w:p>
      <w:pPr>
        <w:pStyle w:val="Lista3"/>
      </w:pPr>
      <w:r>
        <w:t>long by position, if its vowel is short but is followed by two or more consonants</w:t>
      </w:r>
    </w:p>
    <w:p>
      <w:pPr>
        <w:pStyle w:val="Lista"/>
      </w:pPr>
      <w:r>
        <w:rPr>
          <w:rStyle w:val="Foreign"/>
        </w:rPr>
        <w:t>anusvāra</w:t>
      </w:r>
      <w:r>
        <w:t xml:space="preserve"> and </w:t>
      </w:r>
      <w:r>
        <w:rPr>
          <w:rStyle w:val="Foreign"/>
        </w:rPr>
        <w:t>visarga</w:t>
      </w:r>
      <w:r>
        <w:t xml:space="preserve"> normally count as consonants in determining syllable length, but</w:t>
      </w:r>
    </w:p>
    <w:p>
      <w:pPr>
        <w:pStyle w:val="Lista2"/>
      </w:pPr>
      <w:r>
        <w:t xml:space="preserve">in Prakrit languages, </w:t>
      </w:r>
      <w:r>
        <w:rPr>
          <w:rStyle w:val="Foreign"/>
        </w:rPr>
        <w:t>anunāsika</w:t>
      </w:r>
      <w:r>
        <w:t xml:space="preserve"> </w:t>
      </w:r>
      <w:r>
        <w:rPr>
          <w:noProof/>
        </w:rPr>
        <w:t>(</w:t>
      </w:r>
      <w:r>
        <w:t xml:space="preserve">usually not distinguished in writing from </w:t>
      </w:r>
      <w:r>
        <w:rPr>
          <w:rStyle w:val="Foreign"/>
        </w:rPr>
        <w:t>anusvāra</w:t>
      </w:r>
      <w:r>
        <w:t>) indicates the nasalisation of a vowel rather than a nasal consonant following the vowel, and a nasal vowel followed by a single consonant may still count as short</w:t>
      </w:r>
    </w:p>
    <w:p>
      <w:pPr>
        <w:pStyle w:val="Lista3"/>
      </w:pPr>
      <w:r>
        <w:t xml:space="preserve">should you encounter this phenomenon, accept the metre as legitimate, and preferably encode a normalisation </w:t>
      </w:r>
      <w:r>
        <w:rPr>
          <w:noProof/>
        </w:rPr>
        <w:t>(</w:t>
      </w:r>
      <w:r>
        <w:t>§</w:t>
      </w:r>
      <w:r>
        <w:fldChar w:fldCharType="begin"/>
      </w:r>
      <w:r>
        <w:instrText xml:space="preserve"> REF _Ref43979886 \r \h  \* MERGEFORMAT </w:instrText>
      </w:r>
      <w:r>
        <w:fldChar w:fldCharType="separate"/>
      </w:r>
      <w:r>
        <w:t>6.3.2</w:t>
      </w:r>
      <w:r>
        <w:fldChar w:fldCharType="end"/>
      </w:r>
      <w:r>
        <w:t xml:space="preserve">) of </w:t>
      </w:r>
      <w:r>
        <w:rPr>
          <w:rStyle w:val="Foreign"/>
        </w:rPr>
        <w:t>anusvāra</w:t>
      </w:r>
      <w:r>
        <w:t xml:space="preserve"> to </w:t>
      </w:r>
      <w:r>
        <w:rPr>
          <w:rStyle w:val="Foreign"/>
        </w:rPr>
        <w:t>anunāsika</w:t>
      </w:r>
    </w:p>
    <w:p>
      <w:pPr>
        <w:pStyle w:val="Lista2"/>
      </w:pPr>
      <w:r>
        <w:t xml:space="preserve">in Sanskrit verse </w:t>
      </w:r>
      <w:r>
        <w:rPr>
          <w:noProof/>
        </w:rPr>
        <w:t>(</w:t>
      </w:r>
      <w:r>
        <w:t xml:space="preserve">though generally only in pre-classical Sanskrit), </w:t>
      </w:r>
      <w:r>
        <w:rPr>
          <w:rStyle w:val="Foreign"/>
        </w:rPr>
        <w:t>anusvāra</w:t>
      </w:r>
      <w:r>
        <w:t xml:space="preserve"> may cause the preceding vowel to be long even when followed by another vowel</w:t>
      </w:r>
    </w:p>
    <w:p>
      <w:pPr>
        <w:pStyle w:val="Lista3"/>
      </w:pPr>
      <w:r>
        <w:t xml:space="preserve">should you encounter this phenomenon in a classical metre, treat it as a metrical anomaly and add </w:t>
      </w:r>
      <w:r>
        <w:rPr>
          <w:rStyle w:val="Codeattribute"/>
        </w:rPr>
        <w:t>@real</w:t>
      </w:r>
      <w:r>
        <w:t xml:space="preserve"> to the encoding of verse lines that exhibit it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
      </w:pPr>
      <w:r>
        <w:lastRenderedPageBreak/>
        <w:t xml:space="preserve">certain schools of versification permit some kinds of licence in determining syllable length, the most common licence being that a short vowel followed by a voiceless stop and an </w:t>
      </w:r>
      <w:r>
        <w:rPr>
          <w:rStyle w:val="Foreign"/>
        </w:rPr>
        <w:t>r</w:t>
      </w:r>
      <w:r>
        <w:t xml:space="preserve"> or </w:t>
      </w:r>
      <w:r>
        <w:rPr>
          <w:rStyle w:val="Foreign"/>
        </w:rPr>
        <w:t>l</w:t>
      </w:r>
      <w:r>
        <w:t xml:space="preserve"> may count as a short syllable</w:t>
      </w:r>
    </w:p>
    <w:p>
      <w:pPr>
        <w:pStyle w:val="Lista2"/>
      </w:pPr>
      <w:r>
        <w:t>our strategy is to encode the use of such licence as a metrical anomaly in order to facilitate research</w:t>
      </w:r>
    </w:p>
    <w:p>
      <w:pPr>
        <w:pStyle w:val="Lista3"/>
      </w:pPr>
      <w:r>
        <w:t xml:space="preserve">thus, </w:t>
      </w:r>
      <w:r>
        <w:rPr>
          <w:rStyle w:val="Codeattribute"/>
        </w:rPr>
        <w:t>@real</w:t>
      </w:r>
      <w:r>
        <w:t xml:space="preserve"> must be added to the encoding of verse lines that employ it </w:t>
      </w:r>
      <w:r>
        <w:rPr>
          <w:noProof/>
        </w:rPr>
        <w:t>(</w:t>
      </w:r>
      <w:r>
        <w:t>§</w:t>
      </w:r>
      <w:r>
        <w:fldChar w:fldCharType="begin"/>
      </w:r>
      <w:r>
        <w:instrText xml:space="preserve"> REF _Ref43980303 \r \h  \* MERGEFORMAT </w:instrText>
      </w:r>
      <w:r>
        <w:fldChar w:fldCharType="separate"/>
      </w:r>
      <w:r>
        <w:t>2.5.4.4</w:t>
      </w:r>
      <w:r>
        <w:fldChar w:fldCharType="end"/>
      </w:r>
      <w:r>
        <w:t>)</w:t>
      </w:r>
    </w:p>
    <w:p>
      <w:pPr>
        <w:pStyle w:val="Cmsor2"/>
        <w:numPr>
          <w:ilvl w:val="1"/>
          <w:numId w:val="7"/>
        </w:numPr>
      </w:pPr>
      <w:bookmarkStart w:id="969" w:name="_uiwqp6i2kceu" w:colFirst="0" w:colLast="0"/>
      <w:bookmarkStart w:id="970" w:name="_Ref43991811"/>
      <w:bookmarkStart w:id="971" w:name="_Toc183083958"/>
      <w:bookmarkEnd w:id="969"/>
      <w:r>
        <w:t>Prosodic code</w:t>
      </w:r>
      <w:bookmarkEnd w:id="970"/>
      <w:bookmarkEnd w:id="971"/>
    </w:p>
    <w:p>
      <w:pPr>
        <w:pStyle w:val="Lista"/>
      </w:pPr>
      <w:r>
        <w:t>the signs set out below are to be used in values of XML attributes that require prosodic notation, namely in the following contexts</w:t>
      </w:r>
    </w:p>
    <w:p>
      <w:pPr>
        <w:pStyle w:val="Lista2"/>
      </w:pPr>
      <w:r>
        <w:t xml:space="preserve">1, </w:t>
      </w:r>
      <w:r>
        <w:rPr>
          <w:rStyle w:val="Codeattribute"/>
        </w:rPr>
        <w:t>@met</w:t>
      </w:r>
      <w:r>
        <w:t xml:space="preserve"> used in </w:t>
      </w:r>
      <w:r>
        <w:rPr>
          <w:rStyle w:val="Code"/>
        </w:rPr>
        <w:t>&lt;lg&gt;</w:t>
      </w:r>
      <w:r>
        <w:t xml:space="preserve"> (or, rarely, </w:t>
      </w:r>
      <w:r>
        <w:rPr>
          <w:rStyle w:val="Code"/>
        </w:rPr>
        <w:t>&lt;l&gt;</w:t>
      </w:r>
      <w:r>
        <w:t xml:space="preserve">) to encode the metre for which a conventional name is not available </w:t>
      </w:r>
      <w:r>
        <w:rPr>
          <w:noProof/>
        </w:rPr>
        <w:t>(</w:t>
      </w:r>
      <w:r>
        <w:t>see §</w:t>
      </w:r>
      <w:r>
        <w:fldChar w:fldCharType="begin"/>
      </w:r>
      <w:r>
        <w:instrText xml:space="preserve"> REF _Ref181699020 \r \h </w:instrText>
      </w:r>
      <w:r>
        <w:fldChar w:fldCharType="separate"/>
      </w:r>
      <w:r>
        <w:t>2.5.4.1</w:t>
      </w:r>
      <w:r>
        <w:fldChar w:fldCharType="end"/>
      </w:r>
      <w:r>
        <w:t xml:space="preserve"> and §</w:t>
      </w:r>
      <w:r>
        <w:fldChar w:fldCharType="begin"/>
      </w:r>
      <w:r>
        <w:instrText xml:space="preserve"> REF _Ref181706290 \r \h </w:instrText>
      </w:r>
      <w:r>
        <w:fldChar w:fldCharType="separate"/>
      </w:r>
      <w:r>
        <w:t>2.5.4.3</w:t>
      </w:r>
      <w:r>
        <w:fldChar w:fldCharType="end"/>
      </w:r>
      <w:r>
        <w:t>)</w:t>
      </w:r>
    </w:p>
    <w:p>
      <w:pPr>
        <w:pStyle w:val="Lista2"/>
      </w:pPr>
      <w:r>
        <w:t xml:space="preserve">2, </w:t>
      </w:r>
      <w:r>
        <w:rPr>
          <w:rStyle w:val="Codeattribute"/>
        </w:rPr>
        <w:t>@met</w:t>
      </w:r>
      <w:r>
        <w:t xml:space="preserve"> used in </w:t>
      </w:r>
      <w:r>
        <w:rPr>
          <w:rStyle w:val="Code"/>
        </w:rPr>
        <w:t>&lt;seg&gt;</w:t>
      </w:r>
      <w:r>
        <w:t xml:space="preserve"> to encode the prosody of a lacuna </w:t>
      </w:r>
      <w:r>
        <w:rPr>
          <w:noProof/>
        </w:rPr>
        <w:t>(</w:t>
      </w:r>
      <w:r>
        <w:t>see §</w:t>
      </w:r>
      <w:r>
        <w:fldChar w:fldCharType="begin"/>
      </w:r>
      <w:r>
        <w:instrText xml:space="preserve"> REF _Ref43981586 \w \h  \* MERGEFORMAT </w:instrText>
      </w:r>
      <w:r>
        <w:fldChar w:fldCharType="separate"/>
      </w:r>
      <w:r>
        <w:t>5.4.4</w:t>
      </w:r>
      <w:r>
        <w:fldChar w:fldCharType="end"/>
      </w:r>
      <w:r>
        <w:t xml:space="preserve"> and §</w:t>
      </w:r>
      <w:r>
        <w:fldChar w:fldCharType="begin"/>
      </w:r>
      <w:r>
        <w:instrText xml:space="preserve"> REF _Ref43987049 \w \h  \* MERGEFORMAT </w:instrText>
      </w:r>
      <w:r>
        <w:fldChar w:fldCharType="separate"/>
      </w:r>
      <w:r>
        <w:t>5.4.5</w:t>
      </w:r>
      <w:r>
        <w:fldChar w:fldCharType="end"/>
      </w:r>
      <w:r>
        <w:t>)</w:t>
      </w:r>
    </w:p>
    <w:p>
      <w:pPr>
        <w:pStyle w:val="Lista2"/>
      </w:pPr>
      <w:r>
        <w:t xml:space="preserve">3, </w:t>
      </w:r>
      <w:r>
        <w:rPr>
          <w:rStyle w:val="Codeattribute"/>
        </w:rPr>
        <w:t>@real</w:t>
      </w:r>
      <w:r>
        <w:t xml:space="preserve"> used in </w:t>
      </w:r>
      <w:r>
        <w:rPr>
          <w:rStyle w:val="Code"/>
        </w:rPr>
        <w:t>&lt;l&gt;</w:t>
      </w:r>
      <w:r>
        <w:t xml:space="preserve"> to encode the actual prosody of a metrically deviant verse line </w:t>
      </w:r>
      <w:r>
        <w:rPr>
          <w:noProof/>
        </w:rPr>
        <w:t>(</w:t>
      </w:r>
      <w:r>
        <w:t>see §</w:t>
      </w:r>
      <w:r>
        <w:fldChar w:fldCharType="begin"/>
      </w:r>
      <w:r>
        <w:instrText xml:space="preserve"> REF _Ref181701741 \r \h </w:instrText>
      </w:r>
      <w:r>
        <w:fldChar w:fldCharType="separate"/>
      </w:r>
      <w:r>
        <w:t>2.5.4.2</w:t>
      </w:r>
      <w:r>
        <w:fldChar w:fldCharType="end"/>
      </w:r>
      <w:r>
        <w:t xml:space="preserve"> and §</w:t>
      </w:r>
      <w:r>
        <w:fldChar w:fldCharType="begin"/>
      </w:r>
      <w:r>
        <w:instrText xml:space="preserve"> REF _Ref43980303 \r \h  \* MERGEFORMAT </w:instrText>
      </w:r>
      <w:r>
        <w:fldChar w:fldCharType="separate"/>
      </w:r>
      <w:r>
        <w:t>2.5.4.4</w:t>
      </w:r>
      <w:r>
        <w:fldChar w:fldCharType="end"/>
      </w:r>
      <w:r>
        <w:t>)</w:t>
      </w:r>
    </w:p>
    <w:p>
      <w:pPr>
        <w:pStyle w:val="Lista2"/>
      </w:pPr>
      <w:r>
        <w:t>the final column of the table shows which of these contexts permit the use of each particular sign; the general rules are as follows</w:t>
      </w:r>
    </w:p>
    <w:p>
      <w:pPr>
        <w:pStyle w:val="Lista3"/>
      </w:pPr>
      <w:r>
        <w:t xml:space="preserve">in the attribute </w:t>
      </w:r>
      <w:r>
        <w:rPr>
          <w:rStyle w:val="Codeattribute"/>
        </w:rPr>
        <w:t>@real</w:t>
      </w:r>
      <w:r>
        <w:t>, use only the signs + and - to encode the exact prosody of a metrical realisation</w:t>
      </w:r>
    </w:p>
    <w:p>
      <w:pPr>
        <w:pStyle w:val="Lista4"/>
      </w:pPr>
      <w:r>
        <w:t xml:space="preserve">exceptionally, anceps or moraic notation is permitted in </w:t>
      </w:r>
      <w:r>
        <w:rPr>
          <w:rStyle w:val="Codeattribute"/>
        </w:rPr>
        <w:t>@real</w:t>
      </w:r>
      <w:r>
        <w:t xml:space="preserve"> when necessitated by partial lacunae for which only the template, not the actual realisation, is known</w:t>
      </w:r>
    </w:p>
    <w:p>
      <w:pPr>
        <w:pStyle w:val="Lista3"/>
      </w:pPr>
      <w:r>
        <w:t xml:space="preserve">in </w:t>
      </w:r>
      <w:r>
        <w:rPr>
          <w:rStyle w:val="Codeattribute"/>
        </w:rPr>
        <w:t>@met</w:t>
      </w:r>
      <w:r>
        <w:t xml:space="preserve">, use the notation for anceps </w:t>
      </w:r>
      <w:r>
        <w:rPr>
          <w:noProof/>
        </w:rPr>
        <w:t>(</w:t>
      </w:r>
      <w:r>
        <w:t>rather than for a long syllable) at the end of each line of syllabic verse</w:t>
      </w:r>
    </w:p>
    <w:p>
      <w:pPr>
        <w:pStyle w:val="Lista3"/>
      </w:pPr>
      <w:r>
        <w:t xml:space="preserve">caesurae and odd/even quarter boundaries shall only be noted in context 1, and the latter only when the metre has a different template for odd and even lines </w:t>
      </w:r>
      <w:r>
        <w:rPr>
          <w:noProof/>
        </w:rPr>
        <w:t>(</w:t>
      </w:r>
      <w:r>
        <w:rPr>
          <w:rStyle w:val="Foreign"/>
        </w:rPr>
        <w:t>ardhasamavr̥tta</w:t>
      </w:r>
      <w:r>
        <w:t>)</w:t>
      </w:r>
    </w:p>
    <w:p>
      <w:pPr>
        <w:pStyle w:val="Lista"/>
      </w:pPr>
      <w:r>
        <w:t>prosodic code must not contain spaces</w:t>
      </w:r>
    </w:p>
    <w:p>
      <w:pPr>
        <w:pStyle w:val="Lista"/>
      </w:pPr>
      <w:r>
        <w:t xml:space="preserve">the table also shows the equivalent conventional signs </w:t>
      </w:r>
      <w:r>
        <w:rPr>
          <w:noProof/>
        </w:rPr>
        <w:t>(</w:t>
      </w:r>
      <w:r>
        <w:t>where available), which will be used for displaying metrical notation</w:t>
      </w:r>
    </w:p>
    <w:p>
      <w:pPr>
        <w:pStyle w:val="Lista"/>
      </w:pPr>
      <w:r>
        <w:t xml:space="preserve">when using </w:t>
      </w:r>
      <w:r>
        <w:rPr>
          <w:b/>
          <w:bCs/>
        </w:rPr>
        <w:t>numbers to encode moraic feet or cola</w:t>
      </w:r>
      <w:r>
        <w:t>, be aware of the following</w:t>
      </w:r>
    </w:p>
    <w:p>
      <w:pPr>
        <w:pStyle w:val="Lista2"/>
      </w:pPr>
      <w:r>
        <w:t xml:space="preserve">numbers used in prosodic code </w:t>
      </w:r>
      <w:r>
        <w:rPr>
          <w:noProof/>
        </w:rPr>
        <w:t>(</w:t>
      </w:r>
      <w:r>
        <w:t>for moraic metre) must always be separated by the foot boundary sign |, but this sign should not be used after the last (complete or partial) foot within a lacuna</w:t>
      </w:r>
    </w:p>
    <w:p>
      <w:pPr>
        <w:pStyle w:val="Lista3"/>
      </w:pPr>
      <w:r>
        <w:t>this allows multi-digit numbers to be used when necessary; however, consider whether large moraic units can be analysed into combinations of smaller feet</w:t>
      </w:r>
    </w:p>
    <w:p>
      <w:pPr>
        <w:pStyle w:val="Lista2"/>
      </w:pPr>
      <w:r>
        <w:t>for partially lacunose feet, show only the number of lost morae</w:t>
      </w:r>
    </w:p>
    <w:p>
      <w:pPr>
        <w:pStyle w:val="Lista3"/>
      </w:pPr>
      <w:r>
        <w:t xml:space="preserve">e.g. to encode the prosody of a partially lost tetramoraic foot of which one light syllable is extant at the end, use </w:t>
      </w:r>
      <w:r>
        <w:rPr>
          <w:rStyle w:val="Codevalue"/>
        </w:rPr>
        <w:t>“3-”</w:t>
      </w:r>
    </w:p>
    <w:p>
      <w:pPr>
        <w:pStyle w:val="Lista2"/>
      </w:pPr>
      <w:r>
        <w:t>for example,</w:t>
      </w:r>
    </w:p>
    <w:p>
      <w:pPr>
        <w:pStyle w:val="Lista3"/>
      </w:pPr>
      <w:r>
        <w:rPr>
          <w:rStyle w:val="Code"/>
        </w:rPr>
        <w:t xml:space="preserve">&lt;seg </w:t>
      </w:r>
      <w:r>
        <w:rPr>
          <w:rStyle w:val="Codeattribute"/>
        </w:rPr>
        <w:t>met</w:t>
      </w:r>
      <w:r>
        <w:rPr>
          <w:rStyle w:val="Codetext"/>
        </w:rPr>
        <w:t>=</w:t>
      </w:r>
      <w:r>
        <w:rPr>
          <w:rStyle w:val="Codevalue"/>
        </w:rPr>
        <w:t>"4|4"</w:t>
      </w:r>
      <w:r>
        <w:rPr>
          <w:rStyle w:val="Code"/>
        </w:rPr>
        <w:t>&gt;</w:t>
      </w:r>
      <w:r>
        <w:t xml:space="preserve"> to wrap a lacuna of two complete </w:t>
      </w:r>
      <w:r>
        <w:rPr>
          <w:rStyle w:val="Foreign"/>
        </w:rPr>
        <w:t>āryā</w:t>
      </w:r>
      <w:r>
        <w:t xml:space="preserve"> feet</w:t>
      </w:r>
    </w:p>
    <w:p>
      <w:pPr>
        <w:pStyle w:val="Lista3"/>
      </w:pPr>
      <w:r>
        <w:rPr>
          <w:rStyle w:val="Code"/>
        </w:rPr>
        <w:t xml:space="preserve">&lt;seg </w:t>
      </w:r>
      <w:r>
        <w:rPr>
          <w:rStyle w:val="Codeattribute"/>
        </w:rPr>
        <w:t>met</w:t>
      </w:r>
      <w:r>
        <w:rPr>
          <w:rStyle w:val="Codetext"/>
        </w:rPr>
        <w:t>=</w:t>
      </w:r>
      <w:r>
        <w:rPr>
          <w:rStyle w:val="Codevalue"/>
        </w:rPr>
        <w:t>"4|4|2"</w:t>
      </w:r>
      <w:r>
        <w:rPr>
          <w:rStyle w:val="Code"/>
        </w:rPr>
        <w:t>&gt;</w:t>
      </w:r>
      <w:r>
        <w:t xml:space="preserve"> to wrap a lacuna of two complete </w:t>
      </w:r>
      <w:r>
        <w:rPr>
          <w:rStyle w:val="Foreign"/>
        </w:rPr>
        <w:t>āryā</w:t>
      </w:r>
      <w:r>
        <w:t xml:space="preserve"> feet and an incomplete foot of which the last two morae are extant and are thus represented as text</w:t>
      </w:r>
    </w:p>
    <w:p>
      <w:pPr>
        <w:pStyle w:val="Lista3"/>
      </w:pPr>
      <w:r>
        <w:rPr>
          <w:rStyle w:val="Code"/>
        </w:rPr>
        <w:t xml:space="preserve">&lt;seg </w:t>
      </w:r>
      <w:r>
        <w:rPr>
          <w:rStyle w:val="Codeattribute"/>
        </w:rPr>
        <w:t>met</w:t>
      </w:r>
      <w:r>
        <w:rPr>
          <w:rStyle w:val="Codetext"/>
        </w:rPr>
        <w:t>=</w:t>
      </w:r>
      <w:r>
        <w:rPr>
          <w:rStyle w:val="Codevalue"/>
        </w:rPr>
        <w:t>"4"</w:t>
      </w:r>
      <w:r>
        <w:rPr>
          <w:rStyle w:val="Code"/>
        </w:rPr>
        <w:t>&gt;</w:t>
      </w:r>
      <w:r>
        <w:t xml:space="preserve"> to wrap a lacuna of a single complete </w:t>
      </w:r>
      <w:r>
        <w:rPr>
          <w:rStyle w:val="Foreign"/>
        </w:rPr>
        <w:t>āryā</w:t>
      </w:r>
      <w:r>
        <w:t xml:space="preserve"> foot</w:t>
      </w:r>
    </w:p>
    <w:p>
      <w:pPr>
        <w:pStyle w:val="Lista3"/>
      </w:pPr>
      <w:r>
        <w:rPr>
          <w:rStyle w:val="Code"/>
        </w:rPr>
        <w:t xml:space="preserve">&lt;seg </w:t>
      </w:r>
      <w:r>
        <w:rPr>
          <w:rStyle w:val="Codeattribute"/>
        </w:rPr>
        <w:t>met</w:t>
      </w:r>
      <w:r>
        <w:rPr>
          <w:rStyle w:val="Codetext"/>
        </w:rPr>
        <w:t>=</w:t>
      </w:r>
      <w:r>
        <w:rPr>
          <w:rStyle w:val="Codevalue"/>
        </w:rPr>
        <w:t>"16|4"</w:t>
      </w:r>
      <w:r>
        <w:rPr>
          <w:rStyle w:val="Code"/>
        </w:rPr>
        <w:t>&gt;</w:t>
      </w:r>
      <w:r>
        <w:t xml:space="preserve"> to wrap a lacuna in a hypothetical case known to consist of a unit of 16 morae without further prosodic constraint, followed by another unit of 4 morae</w:t>
      </w:r>
    </w:p>
    <w:p>
      <w:pPr>
        <w:pStyle w:val="Lista2"/>
      </w:pPr>
      <w:r>
        <w:t>in the example used in §5.4.4 (</w:t>
      </w:r>
      <w:r>
        <w:rPr>
          <w:rStyle w:val="Codetext"/>
        </w:rPr>
        <w:t xml:space="preserve">yo vīkṣya </w:t>
      </w:r>
      <w:r>
        <w:rPr>
          <w:rStyle w:val="Code"/>
        </w:rPr>
        <w:t xml:space="preserve">&lt;seg </w:t>
      </w:r>
      <w:r>
        <w:rPr>
          <w:rStyle w:val="Codeattribute"/>
        </w:rPr>
        <w:t>met</w:t>
      </w:r>
      <w:r>
        <w:rPr>
          <w:rStyle w:val="Codetext"/>
        </w:rPr>
        <w:t>=</w:t>
      </w:r>
      <w:r>
        <w:rPr>
          <w:rStyle w:val="Codevalue"/>
        </w:rPr>
        <w:t>"3|4|4|4|-"</w:t>
      </w:r>
      <w:r>
        <w:rPr>
          <w:rStyle w:val="Code"/>
        </w:rPr>
        <w:t xml:space="preserve">&gt;&lt;gap </w:t>
      </w:r>
      <w:r>
        <w:rPr>
          <w:rStyle w:val="Codeattribute"/>
        </w:rPr>
        <w:t>reason</w:t>
      </w:r>
      <w:r>
        <w:rPr>
          <w:rStyle w:val="Codetext"/>
        </w:rPr>
        <w:t>=</w:t>
      </w:r>
      <w:r>
        <w:rPr>
          <w:rStyle w:val="Codevalue"/>
        </w:rPr>
        <w:t>"lost"</w:t>
      </w:r>
      <w:r>
        <w:rPr>
          <w:rStyle w:val="Code"/>
        </w:rPr>
        <w:t xml:space="preserve"> </w:t>
      </w:r>
      <w:r>
        <w:rPr>
          <w:rStyle w:val="Codeattribute"/>
        </w:rPr>
        <w:t>quantity</w:t>
      </w:r>
      <w:r>
        <w:rPr>
          <w:rStyle w:val="Codetext"/>
        </w:rPr>
        <w:t>=</w:t>
      </w:r>
      <w:r>
        <w:rPr>
          <w:rStyle w:val="Codevalue"/>
        </w:rPr>
        <w:t>"12"</w:t>
      </w:r>
      <w:r>
        <w:rPr>
          <w:rStyle w:val="Code"/>
        </w:rPr>
        <w:t xml:space="preserve"> </w:t>
      </w:r>
      <w:r>
        <w:rPr>
          <w:rStyle w:val="Codeattribute"/>
        </w:rPr>
        <w:t>unit</w:t>
      </w:r>
      <w:r>
        <w:rPr>
          <w:rStyle w:val="Codetext"/>
        </w:rPr>
        <w:t>=</w:t>
      </w:r>
      <w:r>
        <w:rPr>
          <w:rStyle w:val="Codevalue"/>
        </w:rPr>
        <w:t>"character"</w:t>
      </w:r>
      <w:r>
        <w:rPr>
          <w:rStyle w:val="Code"/>
        </w:rPr>
        <w:t xml:space="preserve"> </w:t>
      </w:r>
      <w:r>
        <w:rPr>
          <w:rStyle w:val="Codeattribute"/>
        </w:rPr>
        <w:t>precision</w:t>
      </w:r>
      <w:r>
        <w:rPr>
          <w:rStyle w:val="Codetext"/>
        </w:rPr>
        <w:t>=</w:t>
      </w:r>
      <w:r>
        <w:rPr>
          <w:rStyle w:val="Codevalue"/>
        </w:rPr>
        <w:t>"low"</w:t>
      </w:r>
      <w:r>
        <w:rPr>
          <w:rStyle w:val="Code"/>
        </w:rPr>
        <w:t>/&gt;&lt;/seg&gt;</w:t>
      </w:r>
      <w:r>
        <w:rPr>
          <w:rStyle w:val="Codetext"/>
        </w:rPr>
        <w:t xml:space="preserve"> bandhana-niruddhaM</w:t>
      </w:r>
      <w:r>
        <w:t>),</w:t>
      </w:r>
    </w:p>
    <w:p>
      <w:pPr>
        <w:pStyle w:val="Lista3"/>
      </w:pPr>
      <w:r>
        <w:t xml:space="preserve">the extant text covers the first foot of an </w:t>
      </w:r>
      <w:r>
        <w:rPr>
          <w:rStyle w:val="Foreign"/>
        </w:rPr>
        <w:t>āryā</w:t>
      </w:r>
      <w:r>
        <w:t xml:space="preserve"> line and one mora of the second foot</w:t>
      </w:r>
    </w:p>
    <w:p>
      <w:pPr>
        <w:pStyle w:val="Lista3"/>
      </w:pPr>
      <w:r>
        <w:t>this is followed by a lacuna corresponding to three morae of the second foot, the whole of the third to fifth feet, one mora of the sixth foot</w:t>
      </w:r>
    </w:p>
    <w:p>
      <w:pPr>
        <w:pStyle w:val="Lista3"/>
      </w:pPr>
      <w:r>
        <w:t>followed by extant text comprising three morae of the sixth foot and the complete seventh and eighth foot</w:t>
      </w:r>
    </w:p>
    <w:p>
      <w:pPr>
        <w:pStyle w:val="Lista3"/>
      </w:pPr>
      <w:r>
        <w:lastRenderedPageBreak/>
        <w:t xml:space="preserve">the part of the lacuna comprising the beginning of the sixth foot was one mora, and is therefore encoded in the example as </w:t>
      </w:r>
      <w:r>
        <w:rPr>
          <w:rStyle w:val="Codevalue"/>
        </w:rPr>
        <w:t>"-"</w:t>
      </w:r>
      <w:r>
        <w:t xml:space="preserve">, i.e. a single short syllable; but the equivalent alternative with </w:t>
      </w:r>
      <w:r>
        <w:rPr>
          <w:rStyle w:val="Codeattribute"/>
        </w:rPr>
        <w:t>@met</w:t>
      </w:r>
      <w:r>
        <w:rPr>
          <w:rStyle w:val="Codetext"/>
        </w:rPr>
        <w:t>=</w:t>
      </w:r>
      <w:r>
        <w:rPr>
          <w:rStyle w:val="Codevalue"/>
        </w:rPr>
        <w:t>"3|4|4|4|1"</w:t>
      </w:r>
      <w:r>
        <w:t xml:space="preserve"> could also have been used</w:t>
      </w:r>
    </w:p>
    <w:p>
      <w:pPr>
        <w:pStyle w:val="Lista2"/>
      </w:pPr>
      <w:r>
        <w:t xml:space="preserve">moraic feet may be constrained </w:t>
      </w:r>
      <w:r>
        <w:rPr>
          <w:noProof/>
        </w:rPr>
        <w:t>(</w:t>
      </w:r>
      <w:r>
        <w:t xml:space="preserve">e.g. the pattern </w:t>
      </w:r>
      <w:r>
        <w:rPr>
          <w:rStyle w:val="MetreCode"/>
        </w:rPr>
        <w:t>⏑–⏑</w:t>
      </w:r>
      <w:r>
        <w:t xml:space="preserve"> is prohibited in many tetramoraic feet), but this depth of prosodic analysis is not desirable in our encoding of metre: simply encode all tetramoraic feet as 4 regardless of whether or not they exclude certain patterns</w:t>
      </w:r>
    </w:p>
    <w:p>
      <w:pPr>
        <w:pStyle w:val="Kpalrs"/>
      </w:pPr>
      <w:bookmarkStart w:id="972" w:name="_Ref44134408"/>
      <w:bookmarkStart w:id="973" w:name="_Ref48034861"/>
      <w:r>
        <w:t xml:space="preserve">Table </w:t>
      </w:r>
      <w:fldSimple w:instr=" SEQ Table \* ARABIC ">
        <w:r>
          <w:rPr>
            <w:noProof/>
          </w:rPr>
          <w:t>2</w:t>
        </w:r>
      </w:fldSimple>
      <w:bookmarkEnd w:id="972"/>
      <w:r>
        <w:t>. Prosodic notation</w:t>
      </w:r>
      <w:bookmarkEnd w:id="973"/>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tc>
          <w:tcPr>
            <w:tcW w:w="2679" w:type="pct"/>
            <w:shd w:val="clear" w:color="auto" w:fill="EAF1DD"/>
            <w:tcMar>
              <w:top w:w="100" w:type="dxa"/>
              <w:left w:w="100" w:type="dxa"/>
              <w:bottom w:w="100" w:type="dxa"/>
              <w:right w:w="100" w:type="dxa"/>
            </w:tcMar>
          </w:tcPr>
          <w:p>
            <w:pPr>
              <w:pStyle w:val="Tabletext"/>
              <w:keepNext/>
            </w:pPr>
            <w:r>
              <w:t>Description</w:t>
            </w:r>
          </w:p>
        </w:tc>
        <w:tc>
          <w:tcPr>
            <w:tcW w:w="783" w:type="pct"/>
            <w:shd w:val="clear" w:color="auto" w:fill="EAF1DD"/>
            <w:tcMar>
              <w:top w:w="100" w:type="dxa"/>
              <w:left w:w="100" w:type="dxa"/>
              <w:bottom w:w="100" w:type="dxa"/>
              <w:right w:w="100" w:type="dxa"/>
            </w:tcMar>
          </w:tcPr>
          <w:p>
            <w:pPr>
              <w:pStyle w:val="Tabletext"/>
              <w:keepNext/>
            </w:pPr>
            <w:r>
              <w:t>Code</w:t>
            </w:r>
          </w:p>
        </w:tc>
        <w:tc>
          <w:tcPr>
            <w:tcW w:w="769" w:type="pct"/>
            <w:shd w:val="clear" w:color="auto" w:fill="EAF1DD"/>
            <w:tcMar>
              <w:top w:w="100" w:type="dxa"/>
              <w:left w:w="100" w:type="dxa"/>
              <w:bottom w:w="100" w:type="dxa"/>
              <w:right w:w="100" w:type="dxa"/>
            </w:tcMar>
          </w:tcPr>
          <w:p>
            <w:pPr>
              <w:pStyle w:val="Tabletext"/>
              <w:keepNext/>
            </w:pPr>
            <w:r>
              <w:t>Conventional</w:t>
            </w:r>
          </w:p>
          <w:p>
            <w:pPr>
              <w:pStyle w:val="Tabletext"/>
              <w:keepNext/>
            </w:pPr>
            <w:r>
              <w:t>notation</w:t>
            </w:r>
          </w:p>
        </w:tc>
        <w:tc>
          <w:tcPr>
            <w:tcW w:w="769" w:type="pct"/>
            <w:shd w:val="clear" w:color="auto" w:fill="EAF1DD"/>
            <w:tcMar>
              <w:top w:w="100" w:type="dxa"/>
              <w:left w:w="100" w:type="dxa"/>
              <w:bottom w:w="100" w:type="dxa"/>
              <w:right w:w="100" w:type="dxa"/>
            </w:tcMar>
          </w:tcPr>
          <w:p>
            <w:pPr>
              <w:pStyle w:val="Tabletext"/>
              <w:keepNext/>
            </w:pPr>
            <w:r>
              <w:t>Context</w:t>
            </w:r>
          </w:p>
        </w:tc>
      </w:tr>
      <w:tr>
        <w:tc>
          <w:tcPr>
            <w:tcW w:w="2679" w:type="pct"/>
            <w:shd w:val="clear" w:color="auto" w:fill="EAF1DD"/>
            <w:tcMar>
              <w:top w:w="100" w:type="dxa"/>
              <w:left w:w="100" w:type="dxa"/>
              <w:bottom w:w="100" w:type="dxa"/>
              <w:right w:w="100" w:type="dxa"/>
            </w:tcMar>
          </w:tcPr>
          <w:p>
            <w:pPr>
              <w:pStyle w:val="Tabletext"/>
              <w:keepNext/>
            </w:pPr>
            <w:r>
              <w:t>one short/light syllable</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1, 2, 3</w:t>
            </w:r>
          </w:p>
        </w:tc>
      </w:tr>
      <w:tr>
        <w:tc>
          <w:tcPr>
            <w:tcW w:w="2679" w:type="pct"/>
            <w:shd w:val="clear" w:color="auto" w:fill="EAF1DD"/>
            <w:tcMar>
              <w:top w:w="100" w:type="dxa"/>
              <w:left w:w="100" w:type="dxa"/>
              <w:bottom w:w="100" w:type="dxa"/>
              <w:right w:w="100" w:type="dxa"/>
            </w:tcMar>
          </w:tcPr>
          <w:p>
            <w:pPr>
              <w:pStyle w:val="Tabletext"/>
              <w:keepNext/>
            </w:pPr>
            <w:r>
              <w:t>one long/heavy syllable</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1, 2, 3</w:t>
            </w:r>
          </w:p>
        </w:tc>
      </w:tr>
      <w:tr>
        <w:tc>
          <w:tcPr>
            <w:tcW w:w="2679" w:type="pct"/>
            <w:shd w:val="clear" w:color="auto" w:fill="EAF1DD"/>
            <w:tcMar>
              <w:top w:w="100" w:type="dxa"/>
              <w:left w:w="100" w:type="dxa"/>
              <w:bottom w:w="100" w:type="dxa"/>
              <w:right w:w="100" w:type="dxa"/>
            </w:tcMar>
          </w:tcPr>
          <w:p>
            <w:pPr>
              <w:pStyle w:val="Tabletext"/>
              <w:keepNext/>
            </w:pPr>
            <w:r>
              <w:t xml:space="preserve">one syllable of indeterminate length </w:t>
            </w:r>
            <w:r>
              <w:rPr>
                <w:noProof/>
              </w:rPr>
              <w:t>(</w:t>
            </w:r>
            <w:r>
              <w:t>anceps)</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 xml:space="preserve">two morae </w:t>
            </w:r>
            <w:r>
              <w:rPr>
                <w:noProof/>
              </w:rPr>
              <w:t>(</w:t>
            </w:r>
            <w:r>
              <w:t>one long or two short syllables)</w:t>
            </w:r>
          </w:p>
        </w:tc>
        <w:tc>
          <w:tcPr>
            <w:tcW w:w="783" w:type="pct"/>
            <w:shd w:val="clear" w:color="auto" w:fill="auto"/>
            <w:tcMar>
              <w:top w:w="100" w:type="dxa"/>
              <w:left w:w="100" w:type="dxa"/>
              <w:bottom w:w="100" w:type="dxa"/>
              <w:right w:w="100" w:type="dxa"/>
            </w:tcMar>
          </w:tcPr>
          <w:p>
            <w:pPr>
              <w:pStyle w:val="Tabletext"/>
              <w:keepNext/>
            </w:pPr>
            <w:r>
              <w:t>2</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larger moraic foot or colon</w:t>
            </w:r>
          </w:p>
        </w:tc>
        <w:tc>
          <w:tcPr>
            <w:tcW w:w="783" w:type="pct"/>
            <w:shd w:val="clear" w:color="auto" w:fill="auto"/>
            <w:tcMar>
              <w:top w:w="100" w:type="dxa"/>
              <w:left w:w="100" w:type="dxa"/>
              <w:bottom w:w="100" w:type="dxa"/>
              <w:right w:w="100" w:type="dxa"/>
            </w:tcMar>
          </w:tcPr>
          <w:p>
            <w:pPr>
              <w:pStyle w:val="Tabletext"/>
              <w:keepNext/>
            </w:pPr>
            <w:r>
              <w:t>numeral</w:t>
            </w:r>
            <w:r>
              <w:rPr>
                <w:noProof/>
              </w:rPr>
              <w:t>(</w:t>
            </w:r>
            <w:r>
              <w:t>s)</w:t>
            </w:r>
          </w:p>
        </w:tc>
        <w:tc>
          <w:tcPr>
            <w:tcW w:w="769" w:type="pct"/>
            <w:shd w:val="clear" w:color="auto" w:fill="auto"/>
            <w:tcMar>
              <w:top w:w="100" w:type="dxa"/>
              <w:left w:w="100" w:type="dxa"/>
              <w:bottom w:w="100" w:type="dxa"/>
              <w:right w:w="100" w:type="dxa"/>
            </w:tcMar>
          </w:tcPr>
          <w:p>
            <w:pPr>
              <w:pStyle w:val="Tabletext"/>
              <w:keepNext/>
              <w:rPr>
                <w:rStyle w:val="MetreCode"/>
              </w:rPr>
            </w:pP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foot boundary</w:t>
            </w:r>
          </w:p>
        </w:tc>
        <w:tc>
          <w:tcPr>
            <w:tcW w:w="783" w:type="pct"/>
            <w:shd w:val="clear" w:color="auto" w:fill="auto"/>
            <w:tcMar>
              <w:top w:w="100" w:type="dxa"/>
              <w:left w:w="100" w:type="dxa"/>
              <w:bottom w:w="100" w:type="dxa"/>
              <w:right w:w="100" w:type="dxa"/>
            </w:tcMar>
          </w:tcPr>
          <w:p>
            <w:pPr>
              <w:pStyle w:val="Tabletext"/>
              <w:keepNext/>
            </w:pPr>
            <w:r>
              <w:t>|</w:t>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 xml:space="preserve">1, 2, </w:t>
            </w:r>
            <w:r>
              <w:rPr>
                <w:noProof/>
              </w:rPr>
              <w:t>(</w:t>
            </w:r>
            <w:r>
              <w:t>3)</w:t>
            </w:r>
          </w:p>
        </w:tc>
      </w:tr>
      <w:tr>
        <w:tc>
          <w:tcPr>
            <w:tcW w:w="2679" w:type="pct"/>
            <w:shd w:val="clear" w:color="auto" w:fill="EAF1DD"/>
            <w:tcMar>
              <w:top w:w="100" w:type="dxa"/>
              <w:left w:w="100" w:type="dxa"/>
              <w:bottom w:w="100" w:type="dxa"/>
              <w:right w:w="100" w:type="dxa"/>
            </w:tcMar>
          </w:tcPr>
          <w:p>
            <w:pPr>
              <w:pStyle w:val="Tabletext"/>
              <w:keepNext/>
            </w:pPr>
            <w:r>
              <w:t>caesura</w:t>
            </w:r>
          </w:p>
        </w:tc>
        <w:tc>
          <w:tcPr>
            <w:tcW w:w="783" w:type="pct"/>
            <w:shd w:val="clear" w:color="auto" w:fill="auto"/>
            <w:tcMar>
              <w:top w:w="100" w:type="dxa"/>
              <w:left w:w="100" w:type="dxa"/>
              <w:bottom w:w="100" w:type="dxa"/>
              <w:right w:w="100" w:type="dxa"/>
            </w:tcMar>
          </w:tcPr>
          <w:p>
            <w:pPr>
              <w:pStyle w:val="Tabletext"/>
              <w:keepNext/>
            </w:pPr>
            <w:r>
              <w:t>||</w:t>
            </w:r>
            <w:r>
              <w:rPr>
                <w:rStyle w:val="Lbjegyzet-hivatkozs"/>
              </w:rPr>
              <w:footnoteReference w:id="67"/>
            </w:r>
          </w:p>
        </w:tc>
        <w:tc>
          <w:tcPr>
            <w:tcW w:w="769" w:type="pct"/>
            <w:shd w:val="clear" w:color="auto" w:fill="auto"/>
            <w:tcMar>
              <w:top w:w="100" w:type="dxa"/>
              <w:left w:w="100" w:type="dxa"/>
              <w:bottom w:w="100" w:type="dxa"/>
              <w:right w:w="100" w:type="dxa"/>
            </w:tcMar>
          </w:tcPr>
          <w:p>
            <w:pPr>
              <w:pStyle w:val="Tabletext"/>
              <w:keepNext/>
              <w:rPr>
                <w:rStyle w:val="MetreCode"/>
              </w:rPr>
            </w:pPr>
            <w:r>
              <w:rPr>
                <w:rStyle w:val="MetreCode"/>
              </w:rPr>
              <w:t>||</w:t>
            </w:r>
          </w:p>
        </w:tc>
        <w:tc>
          <w:tcPr>
            <w:tcW w:w="769" w:type="pct"/>
            <w:shd w:val="clear" w:color="auto" w:fill="auto"/>
            <w:tcMar>
              <w:top w:w="100" w:type="dxa"/>
              <w:left w:w="100" w:type="dxa"/>
              <w:bottom w:w="100" w:type="dxa"/>
              <w:right w:w="100" w:type="dxa"/>
            </w:tcMar>
          </w:tcPr>
          <w:p>
            <w:pPr>
              <w:pStyle w:val="Tabletext"/>
              <w:keepNext/>
            </w:pPr>
            <w:r>
              <w:t>1</w:t>
            </w:r>
          </w:p>
        </w:tc>
      </w:tr>
      <w:tr>
        <w:tc>
          <w:tcPr>
            <w:tcW w:w="2679" w:type="pct"/>
            <w:shd w:val="clear" w:color="auto" w:fill="EAF1DD"/>
            <w:tcMar>
              <w:top w:w="100" w:type="dxa"/>
              <w:left w:w="100" w:type="dxa"/>
              <w:bottom w:w="100" w:type="dxa"/>
              <w:right w:w="100" w:type="dxa"/>
            </w:tcMar>
          </w:tcPr>
          <w:p>
            <w:pPr>
              <w:pStyle w:val="Tabletext"/>
            </w:pPr>
            <w:r>
              <w:t>boundary of odd and even quarter</w:t>
            </w:r>
          </w:p>
        </w:tc>
        <w:tc>
          <w:tcPr>
            <w:tcW w:w="783" w:type="pct"/>
            <w:shd w:val="clear" w:color="auto" w:fill="auto"/>
            <w:tcMar>
              <w:top w:w="100" w:type="dxa"/>
              <w:left w:w="100" w:type="dxa"/>
              <w:bottom w:w="100" w:type="dxa"/>
              <w:right w:w="100" w:type="dxa"/>
            </w:tcMar>
          </w:tcPr>
          <w:p>
            <w:pPr>
              <w:pStyle w:val="Tabletext"/>
            </w:pPr>
            <w:r>
              <w:t>/</w:t>
            </w:r>
          </w:p>
        </w:tc>
        <w:tc>
          <w:tcPr>
            <w:tcW w:w="769" w:type="pct"/>
            <w:shd w:val="clear" w:color="auto" w:fill="auto"/>
            <w:tcMar>
              <w:top w:w="100" w:type="dxa"/>
              <w:left w:w="100" w:type="dxa"/>
              <w:bottom w:w="100" w:type="dxa"/>
              <w:right w:w="100" w:type="dxa"/>
            </w:tcMar>
          </w:tcPr>
          <w:p>
            <w:pPr>
              <w:pStyle w:val="Tabletext"/>
              <w:rPr>
                <w:rStyle w:val="MetreCode"/>
              </w:rPr>
            </w:pPr>
          </w:p>
        </w:tc>
        <w:tc>
          <w:tcPr>
            <w:tcW w:w="769" w:type="pct"/>
            <w:shd w:val="clear" w:color="auto" w:fill="auto"/>
            <w:tcMar>
              <w:top w:w="100" w:type="dxa"/>
              <w:left w:w="100" w:type="dxa"/>
              <w:bottom w:w="100" w:type="dxa"/>
              <w:right w:w="100" w:type="dxa"/>
            </w:tcMar>
          </w:tcPr>
          <w:p>
            <w:pPr>
              <w:pStyle w:val="Tabletext"/>
            </w:pPr>
            <w:r>
              <w:t>1</w:t>
            </w:r>
            <w:r>
              <w:rPr>
                <w:rStyle w:val="Lbjegyzet-hivatkozs"/>
              </w:rPr>
              <w:footnoteReference w:id="68"/>
            </w:r>
          </w:p>
        </w:tc>
      </w:tr>
    </w:tbl>
    <w:p>
      <w:pPr>
        <w:pStyle w:val="Cmsor2"/>
        <w:numPr>
          <w:ilvl w:val="1"/>
          <w:numId w:val="7"/>
        </w:numPr>
      </w:pPr>
      <w:bookmarkStart w:id="974" w:name="_g11y2ljnx9av" w:colFirst="0" w:colLast="0"/>
      <w:bookmarkStart w:id="975" w:name="_Toc183083959"/>
      <w:bookmarkEnd w:id="974"/>
      <w:r>
        <w:t>Sanskrit, Prakrit and Sanskrit-based metres</w:t>
      </w:r>
      <w:bookmarkEnd w:id="975"/>
    </w:p>
    <w:p>
      <w:pPr>
        <w:pStyle w:val="Cmsor3"/>
        <w:numPr>
          <w:ilvl w:val="2"/>
          <w:numId w:val="7"/>
        </w:numPr>
      </w:pPr>
      <w:bookmarkStart w:id="976" w:name="_Ref48034402"/>
      <w:bookmarkStart w:id="977" w:name="_Toc183083960"/>
      <w:r>
        <w:t>Syllabic metres (</w:t>
      </w:r>
      <w:r>
        <w:rPr>
          <w:rStyle w:val="Foreign"/>
        </w:rPr>
        <w:t>varṇavr̥tta</w:t>
      </w:r>
      <w:r>
        <w:t>)</w:t>
      </w:r>
      <w:bookmarkEnd w:id="976"/>
      <w:bookmarkEnd w:id="977"/>
    </w:p>
    <w:p>
      <w:pPr>
        <w:pStyle w:val="Lista"/>
      </w:pPr>
      <w:r>
        <w:t xml:space="preserve">the names listed below are to be used as values of </w:t>
      </w:r>
      <w:r>
        <w:rPr>
          <w:rStyle w:val="Codeattribute"/>
        </w:rPr>
        <w:t>@met</w:t>
      </w:r>
      <w:r>
        <w:t xml:space="preserve"> in </w:t>
      </w:r>
      <w:r>
        <w:rPr>
          <w:rStyle w:val="Code"/>
        </w:rPr>
        <w:t>&lt;lg&gt;</w:t>
      </w:r>
    </w:p>
    <w:p>
      <w:pPr>
        <w:pStyle w:val="Lista2"/>
      </w:pPr>
      <w:r>
        <w:t xml:space="preserve">always use metre names exactly in the form shown there </w:t>
      </w:r>
      <w:r>
        <w:rPr>
          <w:noProof/>
        </w:rPr>
        <w:t>(</w:t>
      </w:r>
      <w:r>
        <w:t>rather than legitimate variant or alternative names)</w:t>
      </w:r>
    </w:p>
    <w:p>
      <w:pPr>
        <w:pStyle w:val="Lista"/>
      </w:pPr>
      <w:r>
        <w:t xml:space="preserve">the XML notation shown below uses the prosodic code introduced on page </w:t>
      </w:r>
      <w:r>
        <w:fldChar w:fldCharType="begin"/>
      </w:r>
      <w:r>
        <w:instrText xml:space="preserve"> PAGEREF _Ref43991811 \h </w:instrText>
      </w:r>
      <w:r>
        <w:fldChar w:fldCharType="separate"/>
      </w:r>
      <w:r>
        <w:rPr>
          <w:noProof/>
        </w:rPr>
        <w:t>163</w:t>
      </w:r>
      <w:r>
        <w:fldChar w:fldCharType="end"/>
      </w:r>
      <w:r>
        <w:t xml:space="preserve"> above</w:t>
      </w:r>
    </w:p>
    <w:p>
      <w:pPr>
        <w:pStyle w:val="Lista2"/>
      </w:pPr>
      <w:r>
        <w:t xml:space="preserve">caesurae are indicated in conventional notation for the sake of accuracy and to help you in metre identification, but are not shown in the XML notation, so if you wish, you can copy and paste segments of this notation for use in the </w:t>
      </w:r>
      <w:r>
        <w:rPr>
          <w:rStyle w:val="Codeattribute"/>
        </w:rPr>
        <w:t>@met</w:t>
      </w:r>
      <w:r>
        <w:t xml:space="preserve"> attribute of lost text </w:t>
      </w:r>
      <w:r>
        <w:rPr>
          <w:noProof/>
        </w:rPr>
        <w:t>(</w:t>
      </w:r>
      <w:r>
        <w:t>encoded as per §</w:t>
      </w:r>
      <w:r>
        <w:fldChar w:fldCharType="begin"/>
      </w:r>
      <w:r>
        <w:instrText xml:space="preserve"> REF _Ref43981586 \w \h  \* MERGEFORMAT </w:instrText>
      </w:r>
      <w:r>
        <w:fldChar w:fldCharType="separate"/>
      </w:r>
      <w:r>
        <w:t>5.4.4</w:t>
      </w:r>
      <w:r>
        <w:fldChar w:fldCharType="end"/>
      </w:r>
      <w:r>
        <w:t>)</w:t>
      </w:r>
    </w:p>
    <w:p>
      <w:pPr>
        <w:pStyle w:val="Kpalrs"/>
      </w:pPr>
      <w:bookmarkStart w:id="978" w:name="_Ref44134196"/>
      <w:bookmarkStart w:id="979" w:name="_Ref48035097"/>
      <w:r>
        <w:t xml:space="preserve">Table </w:t>
      </w:r>
      <w:fldSimple w:instr=" SEQ Table \* ARABIC ">
        <w:r>
          <w:rPr>
            <w:noProof/>
          </w:rPr>
          <w:t>3</w:t>
        </w:r>
      </w:fldSimple>
      <w:bookmarkEnd w:id="978"/>
      <w:r>
        <w:t>. Sanskrit syllabic metres</w:t>
      </w:r>
      <w:bookmarkEnd w:id="979"/>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pPr>
              <w:pStyle w:val="Tabletext"/>
            </w:pPr>
            <w:r>
              <w:t>Syllables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pPr>
              <w:pStyle w:val="Tabletext"/>
              <w:rPr>
                <w:noProof/>
              </w:rPr>
            </w:pPr>
            <w:r>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pPr>
              <w:pStyle w:val="Tabletext"/>
            </w:pPr>
            <w:commentRangeStart w:id="980"/>
            <w:r>
              <w:t>XML notation</w:t>
            </w:r>
            <w:commentRangeEnd w:id="980"/>
            <w:r>
              <w:rPr>
                <w:rStyle w:val="Jegyzethivatkozs"/>
                <w:rFonts w:ascii="Gentium Plus" w:hAnsi="Gentium Plus" w:cs="Mangal"/>
              </w:rPr>
              <w:commentReference w:id="980"/>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pPr>
              <w:pStyle w:val="Tabletext"/>
            </w:pPr>
            <w:r>
              <w:t>Conventional notation</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sumānikā</w:t>
            </w:r>
            <w:r>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8/8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anuṣṭubh</w:t>
            </w:r>
            <w:r>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lastRenderedPageBreak/>
              <w:t>⏓⏓⏓⏓⏑––⏓/</w:t>
            </w:r>
          </w:p>
          <w:p>
            <w:pPr>
              <w:pStyle w:val="Tabletext"/>
              <w:rPr>
                <w:rStyle w:val="MetreCode"/>
              </w:rPr>
            </w:pPr>
            <w:r>
              <w:rPr>
                <w:rStyle w:val="MetreCode"/>
              </w:rPr>
              <w:lastRenderedPageBreak/>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10/11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viyoginī</w:t>
            </w:r>
            <w:r>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triṣṭubh</w:t>
            </w:r>
            <w:r>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upajāti</w:t>
            </w:r>
            <w:r>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11/11</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upacitra</w:t>
            </w:r>
            <w:r>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hariṇaplutā</w:t>
            </w:r>
            <w:r>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11/12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mālabhāriṇī</w:t>
            </w:r>
            <w:r>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jagatī</w:t>
            </w:r>
            <w:r>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vaṁśamālā</w:t>
            </w:r>
            <w:r>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vaṁśastha</w:t>
            </w:r>
            <w:r>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tāmarasa</w:t>
            </w:r>
            <w:r>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12/13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13</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asaṁbādhā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14</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vasantatilakā</w:t>
            </w:r>
            <w:r>
              <w:rPr>
                <w:rStyle w:val="Lbjegyzet-hivatkozs"/>
              </w:rPr>
              <w:footnoteReference w:id="81"/>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15</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r>
              <w:rPr>
                <w:rStyle w:val="Lbjegyzet-hivatkozs"/>
              </w:rPr>
              <w:footnoteReference w:id="82"/>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śikhariṇī</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vilāsinī</w:t>
            </w:r>
            <w:r>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mr̥dukomala</w:t>
            </w:r>
            <w:r>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navaharṣa</w:t>
            </w:r>
            <w:r>
              <w:rPr>
                <w:rStyle w:val="Lbjegyzet-hivatkozs"/>
              </w:rPr>
              <w:footnoteReference w:id="85"/>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20</w:t>
            </w:r>
          </w:p>
        </w:tc>
        <w:tc>
          <w:tcPr>
            <w:tcW w:w="865" w:type="pct"/>
            <w:tcBorders>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campakamālā</w:t>
            </w:r>
            <w:r>
              <w:rPr>
                <w:rStyle w:val="Lbjegyzet-hivatkozs"/>
              </w:rPr>
              <w:footnoteReference w:id="86"/>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noProof/>
              </w:rPr>
            </w:pPr>
            <w:r>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r>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pPr>
              <w:pStyle w:val="Tabletext"/>
              <w:rPr>
                <w:noProof/>
              </w:rPr>
            </w:pPr>
            <w:r>
              <w:rPr>
                <w:noProof/>
              </w:rPr>
              <w:t>jagaddhita</w:t>
            </w:r>
            <w:r>
              <w:rPr>
                <w:rStyle w:val="Lbjegyzet-hivatkozs"/>
              </w:rPr>
              <w:footnoteReference w:id="87"/>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pPr>
              <w:pStyle w:val="Tabletext"/>
              <w:rPr>
                <w:rStyle w:val="MetreCode"/>
              </w:rPr>
            </w:pPr>
            <w:r>
              <w:rPr>
                <w:rStyle w:val="MetreCode"/>
              </w:rPr>
              <w:t>–––⏑⏑–⏑–⏑⏑⏑–⏑⏑⏑⏑⏑⏑–⏑–⏑–</w:t>
            </w:r>
          </w:p>
        </w:tc>
      </w:tr>
    </w:tbl>
    <w:p>
      <w:pPr>
        <w:pStyle w:val="Cmsor3"/>
        <w:numPr>
          <w:ilvl w:val="2"/>
          <w:numId w:val="7"/>
        </w:numPr>
      </w:pPr>
      <w:bookmarkStart w:id="981" w:name="_2qn1tcnogd7u" w:colFirst="0" w:colLast="0"/>
      <w:bookmarkStart w:id="982" w:name="_Ref56418748"/>
      <w:bookmarkStart w:id="983" w:name="_Toc183083961"/>
      <w:bookmarkStart w:id="984" w:name="_Ref43991783"/>
      <w:bookmarkEnd w:id="981"/>
      <w:r>
        <w:t>Moraic metres</w:t>
      </w:r>
      <w:bookmarkEnd w:id="982"/>
      <w:bookmarkEnd w:id="983"/>
    </w:p>
    <w:p>
      <w:pPr>
        <w:pStyle w:val="Lista"/>
      </w:pPr>
      <w:r>
        <w:t xml:space="preserve">the metres of the </w:t>
      </w:r>
      <w:r>
        <w:rPr>
          <w:rStyle w:val="Foreign"/>
        </w:rPr>
        <w:t xml:space="preserve">āryā </w:t>
      </w:r>
      <w:r>
        <w:t xml:space="preserve">or </w:t>
      </w:r>
      <w:r>
        <w:rPr>
          <w:rStyle w:val="Foreign"/>
        </w:rPr>
        <w:t xml:space="preserve">gāthā </w:t>
      </w:r>
      <w:r>
        <w:t>family consist of two hemistichs, each comprised of eight feet</w:t>
      </w:r>
    </w:p>
    <w:p>
      <w:pPr>
        <w:pStyle w:val="Lista"/>
      </w:pPr>
      <w:r>
        <w:t>in the basic form of these hemistichs, the first seven feet are tetramoraic (consist of 4 morae) and the eighth is bimoraic (consists of two morae), which means that a hemistich consists by default of 30 morae</w:t>
      </w:r>
    </w:p>
    <w:p>
      <w:pPr>
        <w:pStyle w:val="Lista2"/>
      </w:pPr>
      <w:r>
        <w:t>in one alternative form of the standard hemistich, the sixth foot is reduced to a single mora, resulting in a hemistich of 27 morae</w:t>
      </w:r>
    </w:p>
    <w:p>
      <w:pPr>
        <w:pStyle w:val="Lista2"/>
      </w:pPr>
      <w:r>
        <w:t>in another alternative form, the eighth foot is extended to four morae, resulting in a hemistich of 32 morae</w:t>
      </w:r>
    </w:p>
    <w:p>
      <w:pPr>
        <w:pStyle w:val="Lista2"/>
      </w:pPr>
      <w:r>
        <w:t xml:space="preserve">the full detail of permitted prosodic patterns for these three hemistich forms is shown in </w:t>
      </w:r>
      <w:r>
        <w:fldChar w:fldCharType="begin"/>
      </w:r>
      <w:r>
        <w:instrText xml:space="preserve"> REF _Ref48034862 \h </w:instrText>
      </w:r>
      <w:r>
        <w:fldChar w:fldCharType="separate"/>
      </w:r>
      <w:r>
        <w:t xml:space="preserve">Table </w:t>
      </w:r>
      <w:r>
        <w:rPr>
          <w:noProof/>
        </w:rPr>
        <w:t>5</w:t>
      </w:r>
      <w:r>
        <w:fldChar w:fldCharType="end"/>
      </w:r>
      <w:r>
        <w:t xml:space="preserve"> below</w:t>
      </w:r>
    </w:p>
    <w:p>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t xml:space="preserve">Table </w:t>
      </w:r>
      <w:r>
        <w:rPr>
          <w:noProof/>
        </w:rPr>
        <w:t>5</w:t>
      </w:r>
      <w:r>
        <w:fldChar w:fldCharType="end"/>
      </w:r>
    </w:p>
    <w:p>
      <w:pPr>
        <w:pStyle w:val="Lista3"/>
      </w:pPr>
      <w:r>
        <w:t xml:space="preserve">a hemistich without such a variation is called a </w:t>
      </w:r>
      <w:r>
        <w:rPr>
          <w:rStyle w:val="Foreign"/>
        </w:rPr>
        <w:t>pathyā</w:t>
      </w:r>
      <w:r>
        <w:t xml:space="preserve"> hemistich and is never encoded in any special way</w:t>
      </w:r>
    </w:p>
    <w:p>
      <w:pPr>
        <w:pStyle w:val="Lista3"/>
      </w:pPr>
      <w:r>
        <w:t xml:space="preserve">a hemistich in which the caesura after the third foot is ignored or displaced is called a </w:t>
      </w:r>
      <w:r>
        <w:rPr>
          <w:rStyle w:val="Foreign"/>
        </w:rPr>
        <w:t>vipulā</w:t>
      </w:r>
      <w:r>
        <w:t xml:space="preserve">, which may be marked up as an unobserved caesura </w:t>
      </w:r>
      <w:r>
        <w:rPr>
          <w:noProof/>
        </w:rPr>
        <w:t>(</w:t>
      </w:r>
      <w:r>
        <w:t>§</w:t>
      </w:r>
      <w:r>
        <w:fldChar w:fldCharType="begin"/>
      </w:r>
      <w:r>
        <w:instrText xml:space="preserve"> REF _Ref181706946 \r \h </w:instrText>
      </w:r>
      <w:r>
        <w:fldChar w:fldCharType="separate"/>
      </w:r>
      <w:r>
        <w:t>2.5.4.5</w:t>
      </w:r>
      <w:r>
        <w:fldChar w:fldCharType="end"/>
      </w:r>
      <w:r>
        <w:t>)</w:t>
      </w:r>
    </w:p>
    <w:p>
      <w:pPr>
        <w:pStyle w:val="Lista3"/>
      </w:pPr>
      <w:r>
        <w:t xml:space="preserve">a hemistich with a special constraint applied to the first 5 feet is called a </w:t>
      </w:r>
      <w:r>
        <w:rPr>
          <w:rStyle w:val="Foreign"/>
        </w:rPr>
        <w:t>capalā</w:t>
      </w:r>
      <w:r>
        <w:t xml:space="preserve"> and may be marked up by adding </w:t>
      </w:r>
      <w:r>
        <w:rPr>
          <w:rStyle w:val="Codeattribute"/>
        </w:rPr>
        <w:t>@real</w:t>
      </w:r>
      <w:r>
        <w:t xml:space="preserve"> to the corresponding </w:t>
      </w:r>
      <w:r>
        <w:rPr>
          <w:rStyle w:val="Code"/>
        </w:rPr>
        <w:t>&lt;l&gt;</w:t>
      </w:r>
      <w:r>
        <w:t xml:space="preserve"> element (§</w:t>
      </w:r>
      <w:r>
        <w:fldChar w:fldCharType="begin"/>
      </w:r>
      <w:r>
        <w:instrText xml:space="preserve"> REF _Ref43980303 \r \h </w:instrText>
      </w:r>
      <w:r>
        <w:fldChar w:fldCharType="separate"/>
      </w:r>
      <w:r>
        <w:t>2.5.4.4</w:t>
      </w:r>
      <w:r>
        <w:fldChar w:fldCharType="end"/>
      </w:r>
      <w:r>
        <w:t>)</w:t>
      </w:r>
    </w:p>
    <w:p>
      <w:pPr>
        <w:pStyle w:val="Lista"/>
      </w:pPr>
      <w:r>
        <w:t>metres of this family bear different names depending on which combination of the three above variations is found in their hemistichs</w:t>
      </w:r>
    </w:p>
    <w:p>
      <w:pPr>
        <w:pStyle w:val="Lista2"/>
      </w:pPr>
      <w:r>
        <w:t xml:space="preserve">the metre names pertaining to the combinations known to occur are listed in </w:t>
      </w:r>
      <w:r>
        <w:fldChar w:fldCharType="begin"/>
      </w:r>
      <w:r>
        <w:instrText xml:space="preserve"> REF _Ref48034870 \h </w:instrText>
      </w:r>
      <w:r>
        <w:fldChar w:fldCharType="separate"/>
      </w:r>
      <w:r>
        <w:t xml:space="preserve">Table </w:t>
      </w:r>
      <w:r>
        <w:rPr>
          <w:noProof/>
        </w:rPr>
        <w:t>4</w:t>
      </w:r>
      <w:r>
        <w:fldChar w:fldCharType="end"/>
      </w:r>
      <w:r>
        <w:t xml:space="preserve"> below</w:t>
      </w:r>
    </w:p>
    <w:p>
      <w:pPr>
        <w:pStyle w:val="Lista3"/>
      </w:pPr>
      <w:r>
        <w:lastRenderedPageBreak/>
        <w:t xml:space="preserve">the names listed there are to be used as values of </w:t>
      </w:r>
      <w:r>
        <w:rPr>
          <w:rStyle w:val="Codeattribute"/>
        </w:rPr>
        <w:t>@met</w:t>
      </w:r>
      <w:r>
        <w:t xml:space="preserve"> in </w:t>
      </w:r>
      <w:r>
        <w:rPr>
          <w:rStyle w:val="Code"/>
        </w:rPr>
        <w:t>&lt;lg&gt;</w:t>
      </w:r>
    </w:p>
    <w:p>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pPr>
        <w:pStyle w:val="Lista3"/>
      </w:pPr>
      <w:r>
        <w:t xml:space="preserve">the other combinations with such a variant are shown in </w:t>
      </w:r>
      <w:r>
        <w:fldChar w:fldCharType="begin"/>
      </w:r>
      <w:r>
        <w:instrText xml:space="preserve"> REF _Ref48034870 \h </w:instrText>
      </w:r>
      <w:r>
        <w:fldChar w:fldCharType="separate"/>
      </w:r>
      <w:r>
        <w:t xml:space="preserve">Table </w:t>
      </w:r>
      <w:r>
        <w:rPr>
          <w:noProof/>
        </w:rPr>
        <w:t>4</w:t>
      </w:r>
      <w:r>
        <w:fldChar w:fldCharType="end"/>
      </w:r>
      <w:r>
        <w:t xml:space="preserve"> (on the basis of Warder 1967: 143) for the sake of completeness, and because some do have sporadic attestation in epigraphy, but you should not, as a rule, expect to encounter them</w:t>
      </w:r>
    </w:p>
    <w:p>
      <w:pPr>
        <w:pStyle w:val="Lista"/>
      </w:pPr>
      <w:r>
        <w:t xml:space="preserve">keep in mind that by our encoding convention, a hemistich in such a metre is encoded as one </w:t>
      </w:r>
      <w:r>
        <w:rPr>
          <w:rStyle w:val="Code"/>
        </w:rPr>
        <w:t>&lt;l&gt;</w:t>
      </w:r>
      <w:r>
        <w:t xml:space="preserve"> element </w:t>
      </w:r>
      <w:r>
        <w:rPr>
          <w:noProof/>
        </w:rPr>
        <w:t>(</w:t>
      </w:r>
      <w:r>
        <w:t>definition of “line” in §</w:t>
      </w:r>
      <w:r>
        <w:fldChar w:fldCharType="begin"/>
      </w:r>
      <w:r>
        <w:instrText xml:space="preserve"> REF _Ref43984700 \r \h  \* MERGEFORMAT </w:instrText>
      </w:r>
      <w:r>
        <w:fldChar w:fldCharType="separate"/>
      </w:r>
      <w:r>
        <w:t>2.5.1</w:t>
      </w:r>
      <w:r>
        <w:fldChar w:fldCharType="end"/>
      </w:r>
      <w:r>
        <w:t xml:space="preserve">), with the number </w:t>
      </w:r>
      <w:r>
        <w:rPr>
          <w:rStyle w:val="Codevalue"/>
        </w:rPr>
        <w:t>"ab"</w:t>
      </w:r>
      <w:r>
        <w:t xml:space="preserve"> or </w:t>
      </w:r>
      <w:r>
        <w:rPr>
          <w:rStyle w:val="Codevalue"/>
        </w:rPr>
        <w:t>"cd"</w:t>
      </w:r>
      <w:r>
        <w:t xml:space="preserve"> </w:t>
      </w:r>
      <w:r>
        <w:rPr>
          <w:noProof/>
        </w:rPr>
        <w:t>(</w:t>
      </w:r>
      <w:r>
        <w:t>§</w:t>
      </w:r>
      <w:r>
        <w:fldChar w:fldCharType="begin"/>
      </w:r>
      <w:r>
        <w:instrText xml:space="preserve"> REF _Ref181609101 \r \h </w:instrText>
      </w:r>
      <w:r>
        <w:fldChar w:fldCharType="separate"/>
      </w:r>
      <w:r>
        <w:t>2.5.3.1</w:t>
      </w:r>
      <w:r>
        <w:fldChar w:fldCharType="end"/>
      </w:r>
      <w:r>
        <w:t>)</w:t>
      </w:r>
    </w:p>
    <w:p>
      <w:pPr>
        <w:pStyle w:val="Lista"/>
      </w:pPr>
      <w:r>
        <w:t xml:space="preserve">if you are encoding verse of this type with lacunae, it is not necessary to encode the prosody of lacunae more accurately than the generic template shown in </w:t>
      </w:r>
      <w:r>
        <w:fldChar w:fldCharType="begin"/>
      </w:r>
      <w:r>
        <w:instrText xml:space="preserve"> REF _Ref48034870 \h </w:instrText>
      </w:r>
      <w:r>
        <w:fldChar w:fldCharType="separate"/>
      </w:r>
      <w:r>
        <w:t xml:space="preserve">Table </w:t>
      </w:r>
      <w:r>
        <w:rPr>
          <w:noProof/>
        </w:rPr>
        <w:t>4</w:t>
      </w:r>
      <w:r>
        <w:fldChar w:fldCharType="end"/>
      </w:r>
      <w:r>
        <w:t xml:space="preserve"> below </w:t>
      </w:r>
      <w:r>
        <w:rPr>
          <w:noProof/>
        </w:rPr>
        <w:t>(</w:t>
      </w:r>
      <w:r>
        <w:t>but feel free to do so where you can)</w:t>
      </w:r>
    </w:p>
    <w:p>
      <w:pPr>
        <w:pStyle w:val="Lista2"/>
      </w:pPr>
      <w:r>
        <w:t>keep in mind the encoding instructions given for moraic metres under Prosodic code above</w:t>
      </w:r>
    </w:p>
    <w:p>
      <w:pPr>
        <w:pStyle w:val="Kpalrs"/>
      </w:pPr>
      <w:bookmarkStart w:id="985" w:name="_Ref48034870"/>
      <w:r>
        <w:t xml:space="preserve">Table </w:t>
      </w:r>
      <w:fldSimple w:instr=" SEQ Table \* ARABIC ">
        <w:r>
          <w:rPr>
            <w:noProof/>
          </w:rPr>
          <w:t>4</w:t>
        </w:r>
      </w:fldSimple>
      <w:bookmarkEnd w:id="985"/>
      <w:r>
        <w:t>. 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pPr>
              <w:pStyle w:val="Tabletext"/>
              <w:keepNext/>
              <w:rPr>
                <w:noProof/>
              </w:rPr>
            </w:pPr>
            <w:r>
              <w:rPr>
                <w:noProof/>
              </w:rPr>
              <w:t xml:space="preserve"> </w:t>
            </w:r>
          </w:p>
        </w:tc>
        <w:tc>
          <w:tcPr>
            <w:tcW w:w="2148" w:type="pct"/>
            <w:tcBorders>
              <w:top w:val="single" w:sz="8" w:space="0" w:color="000000"/>
              <w:bottom w:val="single" w:sz="8" w:space="0" w:color="000000"/>
            </w:tcBorders>
            <w:shd w:val="clear" w:color="auto" w:fill="EAF1DD"/>
          </w:tcPr>
          <w:p>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pPr>
              <w:pStyle w:val="Tabletext"/>
              <w:keepNext/>
            </w:pPr>
            <w:r>
              <w:t xml:space="preserve">Moraic feet </w:t>
            </w:r>
            <w:r>
              <w:rPr>
                <w:noProof/>
              </w:rPr>
              <w:t>(</w:t>
            </w:r>
            <w:r>
              <w:t xml:space="preserve">detailed template in </w:t>
            </w:r>
            <w:r>
              <w:fldChar w:fldCharType="begin"/>
            </w:r>
            <w:r>
              <w:instrText xml:space="preserve"> REF _Ref48034862 \h </w:instrText>
            </w:r>
            <w:r>
              <w:fldChar w:fldCharType="separate"/>
            </w:r>
            <w:r>
              <w:t xml:space="preserve">Table </w:t>
            </w:r>
            <w:r>
              <w:rPr>
                <w:noProof/>
              </w:rPr>
              <w:t>5</w:t>
            </w:r>
            <w:r>
              <w:fldChar w:fldCharType="end"/>
            </w:r>
            <w:r>
              <w:t>)</w:t>
            </w:r>
          </w:p>
        </w:tc>
      </w:tr>
      <w:tr>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jc w:val="center"/>
            </w:pPr>
            <w:r>
              <w:t>common combinations</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āryā</w:t>
            </w:r>
          </w:p>
        </w:tc>
        <w:tc>
          <w:tcPr>
            <w:tcW w:w="2148" w:type="pct"/>
            <w:tcBorders>
              <w:bottom w:val="single" w:sz="8" w:space="0" w:color="000000"/>
            </w:tcBorders>
          </w:tcPr>
          <w:p>
            <w:pPr>
              <w:pStyle w:val="Tabletext"/>
              <w:keepNext/>
            </w:pPr>
            <w:r>
              <w:t>30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gīti</w:t>
            </w:r>
          </w:p>
        </w:tc>
        <w:tc>
          <w:tcPr>
            <w:tcW w:w="2148" w:type="pct"/>
            <w:tcBorders>
              <w:bottom w:val="single" w:sz="8" w:space="0" w:color="000000"/>
            </w:tcBorders>
          </w:tcPr>
          <w:p>
            <w:pPr>
              <w:pStyle w:val="Tabletext"/>
              <w:keepNext/>
            </w:pPr>
            <w:r>
              <w:t>30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4|4|4|4|4|4|4|2/</w:t>
            </w:r>
          </w:p>
          <w:p>
            <w:pPr>
              <w:pStyle w:val="Tabletext"/>
              <w:keepNext/>
              <w:rPr>
                <w:rStyle w:val="MetreCode"/>
                <w:rFonts w:ascii="Calibri" w:hAnsi="Calibri"/>
              </w:rPr>
            </w:pPr>
            <w:r>
              <w:t>4|4|4|4|4|4|4|2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upagīti</w:t>
            </w:r>
          </w:p>
        </w:tc>
        <w:tc>
          <w:tcPr>
            <w:tcW w:w="2148" w:type="pct"/>
            <w:tcBorders>
              <w:bottom w:val="single" w:sz="8" w:space="0" w:color="000000"/>
            </w:tcBorders>
          </w:tcPr>
          <w:p>
            <w:pPr>
              <w:pStyle w:val="Tabletext"/>
              <w:keepNext/>
            </w:pPr>
            <w:r>
              <w:t>27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udgīti</w:t>
            </w:r>
          </w:p>
        </w:tc>
        <w:tc>
          <w:tcPr>
            <w:tcW w:w="2148" w:type="pct"/>
            <w:tcBorders>
              <w:bottom w:val="single" w:sz="8" w:space="0" w:color="000000"/>
            </w:tcBorders>
          </w:tcPr>
          <w:p>
            <w:pPr>
              <w:pStyle w:val="Tabletext"/>
              <w:keepNext/>
            </w:pPr>
            <w:r>
              <w:t>27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rPr>
                <w:rStyle w:val="MetreCode"/>
                <w:rFonts w:ascii="Calibri" w:hAnsi="Calibri"/>
              </w:rPr>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āryāgīti</w:t>
            </w:r>
          </w:p>
        </w:tc>
        <w:tc>
          <w:tcPr>
            <w:tcW w:w="2148" w:type="pct"/>
            <w:tcBorders>
              <w:bottom w:val="single" w:sz="8" w:space="0" w:color="000000"/>
            </w:tcBorders>
          </w:tcPr>
          <w:p>
            <w:pPr>
              <w:pStyle w:val="Tabletext"/>
              <w:keepNext/>
            </w:pPr>
            <w:r>
              <w:t>32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4|4|4|4|4|4|4|4</w:t>
            </w:r>
          </w:p>
        </w:tc>
      </w:tr>
      <w:tr>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jc w:val="center"/>
            </w:pPr>
            <w:r>
              <w:t>uncommon combinations</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sugīti</w:t>
            </w:r>
          </w:p>
        </w:tc>
        <w:tc>
          <w:tcPr>
            <w:tcW w:w="2148" w:type="pct"/>
            <w:tcBorders>
              <w:bottom w:val="single" w:sz="8" w:space="0" w:color="000000"/>
            </w:tcBorders>
          </w:tcPr>
          <w:p>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4|4|4|4|4|1|4|2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anugīti</w:t>
            </w:r>
          </w:p>
        </w:tc>
        <w:tc>
          <w:tcPr>
            <w:tcW w:w="2148" w:type="pct"/>
            <w:tcBorders>
              <w:bottom w:val="single" w:sz="8" w:space="0" w:color="000000"/>
            </w:tcBorders>
          </w:tcPr>
          <w:p>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4|4|4|4|4|1|4|2/</w:t>
            </w:r>
          </w:p>
          <w:p>
            <w:pPr>
              <w:pStyle w:val="Tabletext"/>
              <w:keepNext/>
            </w:pPr>
            <w:r>
              <w:t>4|4|4|4|4|4|4|4</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keepNext/>
              <w:rPr>
                <w:noProof/>
              </w:rPr>
            </w:pPr>
            <w:r>
              <w:rPr>
                <w:noProof/>
              </w:rPr>
              <w:t>vallarī</w:t>
            </w:r>
          </w:p>
        </w:tc>
        <w:tc>
          <w:tcPr>
            <w:tcW w:w="2148" w:type="pct"/>
            <w:tcBorders>
              <w:bottom w:val="single" w:sz="8" w:space="0" w:color="000000"/>
            </w:tcBorders>
          </w:tcPr>
          <w:p>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keepNext/>
            </w:pPr>
            <w:r>
              <w:t>4|4|4|4|4|4|4|4/</w:t>
            </w:r>
          </w:p>
          <w:p>
            <w:pPr>
              <w:pStyle w:val="Tabletext"/>
              <w:keepNext/>
            </w:pPr>
            <w:r>
              <w:t>4|4|4|4|4|4|4|2</w:t>
            </w:r>
          </w:p>
        </w:tc>
      </w:tr>
      <w:tr>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pPr>
              <w:pStyle w:val="Tabletext"/>
              <w:rPr>
                <w:noProof/>
              </w:rPr>
            </w:pPr>
            <w:r>
              <w:rPr>
                <w:noProof/>
              </w:rPr>
              <w:t>lalitā</w:t>
            </w:r>
          </w:p>
        </w:tc>
        <w:tc>
          <w:tcPr>
            <w:tcW w:w="2148" w:type="pct"/>
            <w:tcBorders>
              <w:bottom w:val="single" w:sz="8" w:space="0" w:color="000000"/>
            </w:tcBorders>
          </w:tcPr>
          <w:p>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pPr>
              <w:pStyle w:val="Tabletext"/>
              <w:rPr>
                <w:rStyle w:val="MetreCode"/>
                <w:rFonts w:ascii="Calibri" w:hAnsi="Calibri"/>
              </w:rPr>
            </w:pPr>
            <w:r>
              <w:t>4|4|4|4|4|4|4|2</w:t>
            </w:r>
          </w:p>
          <w:p>
            <w:pPr>
              <w:pStyle w:val="Tabletext"/>
              <w:rPr>
                <w:rStyle w:val="MetreCode"/>
                <w:rFonts w:ascii="Calibri" w:hAnsi="Calibri"/>
              </w:rPr>
            </w:pPr>
            <w:r>
              <w:t>4|4|4|4|4|4|4|4</w:t>
            </w:r>
          </w:p>
        </w:tc>
      </w:tr>
    </w:tbl>
    <w:p>
      <w:bookmarkStart w:id="986" w:name="_Ref44134646"/>
    </w:p>
    <w:p>
      <w:pPr>
        <w:pStyle w:val="Kpalrs"/>
      </w:pPr>
      <w:bookmarkStart w:id="987" w:name="_Ref48034862"/>
      <w:r>
        <w:lastRenderedPageBreak/>
        <w:t xml:space="preserve">Table </w:t>
      </w:r>
      <w:fldSimple w:instr=" SEQ Table \* ARABIC ">
        <w:r>
          <w:rPr>
            <w:noProof/>
          </w:rPr>
          <w:t>5</w:t>
        </w:r>
      </w:fldSimple>
      <w:bookmarkEnd w:id="986"/>
      <w:bookmarkEnd w:id="987"/>
      <w:r>
        <w:t>. 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 xml:space="preserve"> 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8</w:t>
            </w:r>
          </w:p>
        </w:tc>
      </w:tr>
      <w:tr>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center"/>
            </w:pPr>
            <w:r>
              <w:t>generic templates</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jc w:val="center"/>
            </w:pPr>
            <w:r>
              <w:t>variations and constraints</w:t>
            </w: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p>
        </w:tc>
      </w:tr>
      <w:tr>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rPr>
                <w:noProof/>
              </w:rPr>
            </w:pPr>
            <w:r>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p>
            <w:pPr>
              <w:pStyle w:val="Tabletext"/>
              <w:jc w:val="center"/>
              <w:rPr>
                <w:rStyle w:val="MetreCode"/>
              </w:rPr>
            </w:pPr>
            <w:r>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pPr>
              <w:pStyle w:val="Tabletext"/>
              <w:jc w:val="center"/>
              <w:rPr>
                <w:rStyle w:val="MetreCode"/>
              </w:rPr>
            </w:pPr>
          </w:p>
        </w:tc>
      </w:tr>
    </w:tbl>
    <w:p>
      <w:pPr>
        <w:pStyle w:val="Cmsor3"/>
        <w:numPr>
          <w:ilvl w:val="2"/>
          <w:numId w:val="7"/>
        </w:numPr>
      </w:pPr>
      <w:bookmarkStart w:id="988" w:name="_Ref48034509"/>
      <w:bookmarkStart w:id="989" w:name="_Toc183083962"/>
      <w:r>
        <w:rPr>
          <w:rStyle w:val="Foreign"/>
        </w:rPr>
        <w:t>Anuṣṭubh</w:t>
      </w:r>
      <w:bookmarkEnd w:id="984"/>
      <w:r>
        <w:t xml:space="preserve"> details</w:t>
      </w:r>
      <w:bookmarkEnd w:id="988"/>
      <w:bookmarkEnd w:id="989"/>
    </w:p>
    <w:p>
      <w:pPr>
        <w:pStyle w:val="Lista"/>
      </w:pPr>
      <w:r>
        <w:t xml:space="preserve">we use </w:t>
      </w:r>
      <w:r>
        <w:rPr>
          <w:rStyle w:val="Foreign"/>
        </w:rPr>
        <w:t>anuṣṭubh</w:t>
      </w:r>
      <w:r>
        <w:t xml:space="preserve"> as an umbrella term and shall not make a distinction between Vedic </w:t>
      </w:r>
      <w:r>
        <w:rPr>
          <w:rStyle w:val="Foreign"/>
        </w:rPr>
        <w:t>anuṣṭubh</w:t>
      </w:r>
      <w:r>
        <w:t xml:space="preserve">, and classical </w:t>
      </w:r>
      <w:r>
        <w:rPr>
          <w:rStyle w:val="Foreign"/>
        </w:rPr>
        <w:t>vaktra</w:t>
      </w:r>
      <w:r>
        <w:t>/</w:t>
      </w:r>
      <w:r>
        <w:rPr>
          <w:rStyle w:val="Foreign"/>
        </w:rPr>
        <w:t>śloka</w:t>
      </w:r>
      <w:r>
        <w:t xml:space="preserve"> in our classification</w:t>
      </w:r>
    </w:p>
    <w:p>
      <w:pPr>
        <w:pStyle w:val="Lista"/>
      </w:pPr>
      <w:r>
        <w:t xml:space="preserve">when encoding the prosody of lost text </w:t>
      </w:r>
      <w:r>
        <w:rPr>
          <w:noProof/>
        </w:rPr>
        <w:t>(</w:t>
      </w:r>
      <w:r>
        <w:t>§</w:t>
      </w:r>
      <w:r>
        <w:fldChar w:fldCharType="begin"/>
      </w:r>
      <w:r>
        <w:instrText xml:space="preserve"> REF _Ref43981586 \w \h  \* MERGEFORMAT </w:instrText>
      </w:r>
      <w:r>
        <w:fldChar w:fldCharType="separate"/>
      </w:r>
      <w:r>
        <w:t>5.4.4</w:t>
      </w:r>
      <w:r>
        <w:fldChar w:fldCharType="end"/>
      </w:r>
      <w:r>
        <w:t xml:space="preserve">), apply the XML notation for the generic </w:t>
      </w:r>
      <w:r>
        <w:rPr>
          <w:rStyle w:val="Foreign"/>
        </w:rPr>
        <w:t>anuṣṭubh</w:t>
      </w:r>
      <w:r>
        <w:t xml:space="preserve"> template shown in </w:t>
      </w:r>
      <w:r>
        <w:fldChar w:fldCharType="begin"/>
      </w:r>
      <w:r>
        <w:instrText xml:space="preserve"> REF _Ref44134196 \h </w:instrText>
      </w:r>
      <w:r>
        <w:fldChar w:fldCharType="separate"/>
      </w:r>
      <w:r>
        <w:t xml:space="preserve">Table </w:t>
      </w:r>
      <w:r>
        <w:rPr>
          <w:noProof/>
        </w:rPr>
        <w:t>3</w:t>
      </w:r>
      <w:r>
        <w:fldChar w:fldCharType="end"/>
      </w:r>
      <w:r>
        <w:t xml:space="preserve"> above, i.e. ignore the possibility of </w:t>
      </w:r>
      <w:r>
        <w:rPr>
          <w:rStyle w:val="Foreign"/>
        </w:rPr>
        <w:t>vipulā</w:t>
      </w:r>
      <w:r>
        <w:t xml:space="preserve"> variation and encode the first four syllables as indeterminate, and the latter four as per the </w:t>
      </w:r>
      <w:r>
        <w:rPr>
          <w:rStyle w:val="Foreign"/>
        </w:rPr>
        <w:t>pathyā</w:t>
      </w:r>
      <w:r>
        <w:t xml:space="preserve"> pattern for odd or even quarters as applicable</w:t>
      </w:r>
    </w:p>
    <w:p>
      <w:pPr>
        <w:pStyle w:val="Lista"/>
      </w:pPr>
      <w:r>
        <w:t xml:space="preserve">there are in fact some additional restrictions for these syllables, set out in </w:t>
      </w:r>
      <w:r>
        <w:fldChar w:fldCharType="begin"/>
      </w:r>
      <w:r>
        <w:instrText xml:space="preserve"> REF _Ref44134600 \h </w:instrText>
      </w:r>
      <w:r>
        <w:fldChar w:fldCharType="separate"/>
      </w:r>
      <w:r>
        <w:t xml:space="preserve">Table </w:t>
      </w:r>
      <w:r>
        <w:rPr>
          <w:noProof/>
        </w:rPr>
        <w:t>6</w:t>
      </w:r>
      <w:r>
        <w:fldChar w:fldCharType="end"/>
      </w:r>
      <w:r>
        <w:t xml:space="preserve"> below</w:t>
      </w:r>
    </w:p>
    <w:p>
      <w:pPr>
        <w:pStyle w:val="Lista2"/>
      </w:pPr>
      <w:r>
        <w:t xml:space="preserve">if you wish, feel free to mark up any non-conformant lines as metrically deviant </w:t>
      </w:r>
      <w:r>
        <w:rPr>
          <w:noProof/>
        </w:rPr>
        <w:t>(</w:t>
      </w:r>
      <w:r>
        <w:t>§</w:t>
      </w:r>
      <w:r>
        <w:fldChar w:fldCharType="begin"/>
      </w:r>
      <w:r>
        <w:instrText xml:space="preserve"> REF _Ref43980303 \r \h  \* MERGEFORMAT </w:instrText>
      </w:r>
      <w:r>
        <w:fldChar w:fldCharType="separate"/>
      </w:r>
      <w:r>
        <w:t>2.5.4.4</w:t>
      </w:r>
      <w:r>
        <w:fldChar w:fldCharType="end"/>
      </w:r>
      <w:r>
        <w:t>)</w:t>
      </w:r>
    </w:p>
    <w:p>
      <w:pPr>
        <w:pStyle w:val="Lista"/>
      </w:pPr>
      <w:r>
        <w:t xml:space="preserve">note that </w:t>
      </w:r>
      <w:r>
        <w:rPr>
          <w:rStyle w:val="Foreign"/>
        </w:rPr>
        <w:t>vipulā</w:t>
      </w:r>
      <w:r>
        <w:t xml:space="preserve"> variations </w:t>
      </w:r>
      <w:r>
        <w:rPr>
          <w:noProof/>
        </w:rPr>
        <w:t>(</w:t>
      </w:r>
      <w:r>
        <w:t xml:space="preserve">alternative cadences in the odd quarters, listed in </w:t>
      </w:r>
      <w:r>
        <w:fldChar w:fldCharType="begin"/>
      </w:r>
      <w:r>
        <w:instrText xml:space="preserve"> REF _Ref48034860 \h </w:instrText>
      </w:r>
      <w:r>
        <w:fldChar w:fldCharType="separate"/>
      </w:r>
      <w:r>
        <w:t xml:space="preserve">Table </w:t>
      </w:r>
      <w:r>
        <w:rPr>
          <w:noProof/>
        </w:rPr>
        <w:t>7</w:t>
      </w:r>
      <w:r>
        <w:fldChar w:fldCharType="end"/>
      </w:r>
      <w:r>
        <w:t xml:space="preserve"> below) do not require any explicit markup but may be encoded as metrically deviant lines </w:t>
      </w:r>
      <w:r>
        <w:rPr>
          <w:noProof/>
        </w:rPr>
        <w:t>(</w:t>
      </w:r>
      <w:r>
        <w:t>§</w:t>
      </w:r>
      <w:r>
        <w:fldChar w:fldCharType="begin"/>
      </w:r>
      <w:r>
        <w:instrText xml:space="preserve"> REF _Ref43980303 \r \h  \* MERGEFORMAT </w:instrText>
      </w:r>
      <w:r>
        <w:fldChar w:fldCharType="separate"/>
      </w:r>
      <w:r>
        <w:t>2.5.4.4</w:t>
      </w:r>
      <w:r>
        <w:fldChar w:fldCharType="end"/>
      </w:r>
      <w:r>
        <w:t>)</w:t>
      </w:r>
    </w:p>
    <w:p>
      <w:pPr>
        <w:pStyle w:val="Kpalrs"/>
      </w:pPr>
      <w:bookmarkStart w:id="990" w:name="_Ref44134600"/>
      <w:r>
        <w:t xml:space="preserve">Table </w:t>
      </w:r>
      <w:fldSimple w:instr=" SEQ Table \* ARABIC ">
        <w:r>
          <w:rPr>
            <w:noProof/>
          </w:rPr>
          <w:t>6</w:t>
        </w:r>
      </w:fldSimple>
      <w:bookmarkEnd w:id="990"/>
      <w:r>
        <w:t xml:space="preserve">. Permitted patterns in </w:t>
      </w:r>
      <w:r>
        <w:rPr>
          <w:rStyle w:val="Foreign"/>
        </w:rPr>
        <w:t>pathyā</w:t>
      </w:r>
      <w:r>
        <w:t xml:space="preserve"> </w:t>
      </w:r>
      <w:r>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pPr>
            <w:r>
              <w:t>8</w:t>
            </w:r>
          </w:p>
        </w:tc>
      </w:tr>
      <w:tr>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pPr>
            <w:r>
              <w:t>even</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bl>
    <w:p/>
    <w:p>
      <w:pPr>
        <w:pStyle w:val="Kpalrs"/>
      </w:pPr>
      <w:bookmarkStart w:id="991" w:name="_Ref48034860"/>
      <w:bookmarkStart w:id="992" w:name="_Ref48034859"/>
      <w:r>
        <w:lastRenderedPageBreak/>
        <w:t xml:space="preserve">Table </w:t>
      </w:r>
      <w:fldSimple w:instr=" SEQ Table \* ARABIC ">
        <w:r>
          <w:rPr>
            <w:noProof/>
          </w:rPr>
          <w:t>7</w:t>
        </w:r>
      </w:fldSimple>
      <w:bookmarkEnd w:id="991"/>
      <w:r>
        <w:t xml:space="preserve">. Recognised </w:t>
      </w:r>
      <w:r>
        <w:rPr>
          <w:rStyle w:val="Foreign"/>
        </w:rPr>
        <w:t>vipulā anuṣṭubh</w:t>
      </w:r>
      <w:r>
        <w:t xml:space="preserve"> patterns (even lines only)</w:t>
      </w:r>
      <w:bookmarkEnd w:id="992"/>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1</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2–4</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5</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6</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7</w:t>
            </w:r>
          </w:p>
        </w:tc>
        <w:tc>
          <w:tcPr>
            <w:tcW w:w="714" w:type="pct"/>
            <w:tcBorders>
              <w:right w:val="single" w:sz="8" w:space="0" w:color="000000"/>
            </w:tcBorders>
            <w:shd w:val="clear" w:color="auto" w:fill="EAF1DD"/>
            <w:tcMar>
              <w:top w:w="100" w:type="dxa"/>
              <w:left w:w="100" w:type="dxa"/>
              <w:bottom w:w="100" w:type="dxa"/>
              <w:right w:w="100" w:type="dxa"/>
            </w:tcMar>
          </w:tcPr>
          <w:p>
            <w:pPr>
              <w:pStyle w:val="Tabletext"/>
              <w:keepNext/>
            </w:pPr>
            <w:r>
              <w:t>8</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na-vipulā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p>
            <w:pPr>
              <w:pStyle w:val="Tabletext"/>
              <w:keepNext/>
              <w:jc w:val="center"/>
              <w:rPr>
                <w:rStyle w:val="MetreCode"/>
              </w:rPr>
            </w:pPr>
            <w:r>
              <w:rPr>
                <w:rStyle w:val="MetreCode"/>
              </w:rPr>
              <w:t>⏑––</w:t>
            </w:r>
          </w:p>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bha-vipulā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keepNext/>
              <w:rPr>
                <w:noProof/>
              </w:rPr>
            </w:pPr>
            <w:r>
              <w:rPr>
                <w:noProof/>
              </w:rPr>
              <w:t>ma-vipulā</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keepNext/>
              <w:jc w:val="center"/>
              <w:rPr>
                <w:rStyle w:val="MetreCode"/>
              </w:rPr>
            </w:pPr>
            <w:r>
              <w:rPr>
                <w:rStyle w:val="MetreCode"/>
              </w:rPr>
              <w:t>⏓</w:t>
            </w:r>
          </w:p>
        </w:tc>
      </w:tr>
      <w:tr>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pPr>
              <w:pStyle w:val="Tabletext"/>
              <w:rPr>
                <w:noProof/>
              </w:rPr>
            </w:pPr>
            <w:r>
              <w:rPr>
                <w:noProof/>
              </w:rPr>
              <w:t>ra-vipulā</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p>
            <w:pPr>
              <w:pStyle w:val="Tabletext"/>
              <w:jc w:val="center"/>
              <w:rPr>
                <w:rStyle w:val="MetreCode"/>
              </w:rPr>
            </w:pPr>
            <w:r>
              <w:rPr>
                <w:rStyle w:val="MetreCode"/>
              </w:rPr>
              <w:t>⏑––</w:t>
            </w:r>
          </w:p>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c>
          <w:tcPr>
            <w:tcW w:w="714" w:type="pct"/>
            <w:tcBorders>
              <w:right w:val="single" w:sz="8" w:space="0" w:color="000000"/>
            </w:tcBorders>
            <w:tcMar>
              <w:top w:w="100" w:type="dxa"/>
              <w:left w:w="100" w:type="dxa"/>
              <w:bottom w:w="100" w:type="dxa"/>
              <w:right w:w="100" w:type="dxa"/>
            </w:tcMar>
            <w:vAlign w:val="center"/>
          </w:tcPr>
          <w:p>
            <w:pPr>
              <w:pStyle w:val="Tabletext"/>
              <w:jc w:val="center"/>
              <w:rPr>
                <w:rStyle w:val="MetreCode"/>
              </w:rPr>
            </w:pPr>
            <w:r>
              <w:rPr>
                <w:rStyle w:val="MetreCode"/>
              </w:rPr>
              <w:t>⏓</w:t>
            </w:r>
          </w:p>
        </w:tc>
      </w:tr>
    </w:tbl>
    <w:p>
      <w:pPr>
        <w:pStyle w:val="Cmsor3"/>
        <w:numPr>
          <w:ilvl w:val="2"/>
          <w:numId w:val="7"/>
        </w:numPr>
      </w:pPr>
      <w:bookmarkStart w:id="993" w:name="_n2qlg5gxi1qw" w:colFirst="0" w:colLast="0"/>
      <w:bookmarkStart w:id="994" w:name="_Ref43991920"/>
      <w:bookmarkStart w:id="995" w:name="_Toc183083963"/>
      <w:bookmarkEnd w:id="993"/>
      <w:r>
        <w:t xml:space="preserve">The </w:t>
      </w:r>
      <w:r>
        <w:rPr>
          <w:rStyle w:val="Foreign"/>
        </w:rPr>
        <w:t>upajāti</w:t>
      </w:r>
      <w:r>
        <w:t xml:space="preserve"> family</w:t>
      </w:r>
      <w:bookmarkEnd w:id="994"/>
      <w:bookmarkEnd w:id="995"/>
    </w:p>
    <w:p>
      <w:pPr>
        <w:pStyle w:val="Lista"/>
      </w:pPr>
      <w:r>
        <w:t>this family of metres includes 11 and 12-syllable metres which vary in the length of the first syllable and thus give rise to ambiguities concerning classification</w:t>
      </w:r>
    </w:p>
    <w:p>
      <w:pPr>
        <w:pStyle w:val="Lista2"/>
      </w:pPr>
      <w:r>
        <w:rPr>
          <w:rStyle w:val="Foreign"/>
        </w:rPr>
        <w:t>upajāti</w:t>
      </w:r>
      <w:r>
        <w:t xml:space="preserve"> or </w:t>
      </w:r>
      <w:r>
        <w:rPr>
          <w:rStyle w:val="Foreign"/>
        </w:rPr>
        <w:t>triṣṭubh upajāti</w:t>
      </w:r>
      <w:r>
        <w:t xml:space="preserve">, a free mix of </w:t>
      </w:r>
      <w:r>
        <w:rPr>
          <w:rStyle w:val="Foreign"/>
        </w:rPr>
        <w:t>indravajrā</w:t>
      </w:r>
      <w:r>
        <w:t xml:space="preserve"> and </w:t>
      </w:r>
      <w:r>
        <w:rPr>
          <w:rStyle w:val="Foreign"/>
        </w:rPr>
        <w:t>upendravajrā</w:t>
      </w:r>
    </w:p>
    <w:p>
      <w:pPr>
        <w:pStyle w:val="Lista2"/>
      </w:pPr>
      <w:r>
        <w:rPr>
          <w:rStyle w:val="Foreign"/>
        </w:rPr>
        <w:t>vaṁśamālā</w:t>
      </w:r>
      <w:r>
        <w:t xml:space="preserve"> or </w:t>
      </w:r>
      <w:r>
        <w:rPr>
          <w:rStyle w:val="Foreign"/>
        </w:rPr>
        <w:t>jagatī upajāti</w:t>
      </w:r>
      <w:r>
        <w:t xml:space="preserve">, a free mix of </w:t>
      </w:r>
      <w:r>
        <w:rPr>
          <w:rStyle w:val="Foreign"/>
        </w:rPr>
        <w:t>indravaṁśā</w:t>
      </w:r>
      <w:r>
        <w:t xml:space="preserve"> and </w:t>
      </w:r>
      <w:r>
        <w:rPr>
          <w:rStyle w:val="Foreign"/>
        </w:rPr>
        <w:t>vaṁśastha</w:t>
      </w:r>
    </w:p>
    <w:p>
      <w:pPr>
        <w:pStyle w:val="Lista"/>
      </w:pPr>
      <w:r>
        <w:t xml:space="preserve">when every line of a stanza is in one of the “pure” metres </w:t>
      </w:r>
      <w:r>
        <w:rPr>
          <w:noProof/>
        </w:rPr>
        <w:t>(</w:t>
      </w:r>
      <w:r>
        <w:t xml:space="preserve">e.g. </w:t>
      </w:r>
      <w:r>
        <w:rPr>
          <w:rStyle w:val="Foreign"/>
        </w:rPr>
        <w:t>indravajrā</w:t>
      </w:r>
      <w:r>
        <w:t xml:space="preserve">), that stanza should normally be classified as that pure metre, whereas stanzas with one or more lines in the other child metre should be classified as the “mixed metre” </w:t>
      </w:r>
      <w:r>
        <w:rPr>
          <w:noProof/>
        </w:rPr>
        <w:t>(</w:t>
      </w:r>
      <w:r>
        <w:t xml:space="preserve">e.g. </w:t>
      </w:r>
      <w:r>
        <w:rPr>
          <w:rStyle w:val="Foreign"/>
        </w:rPr>
        <w:t>upajāti</w:t>
      </w:r>
      <w:r>
        <w:t>)</w:t>
      </w:r>
    </w:p>
    <w:p>
      <w:pPr>
        <w:pStyle w:val="Lista"/>
      </w:pPr>
      <w:r>
        <w:t>however, the mixed metres are more widely used than the pure ones, therefore</w:t>
      </w:r>
    </w:p>
    <w:p>
      <w:pPr>
        <w:pStyle w:val="Lista2"/>
      </w:pPr>
      <w:r>
        <w:t>if an inscription includes several successive stanzas of a mixed metre among which one or a few stanzas are in a pure metre, then it makes better sense to classify the pure stanza</w:t>
      </w:r>
      <w:r>
        <w:rPr>
          <w:noProof/>
        </w:rPr>
        <w:t>(</w:t>
      </w:r>
      <w:r>
        <w:t xml:space="preserve">s) as being also of the mixed metre </w:t>
      </w:r>
      <w:r>
        <w:rPr>
          <w:noProof/>
        </w:rPr>
        <w:t>(</w:t>
      </w:r>
      <w:r>
        <w:t>assuming that the poet was composing in the mixed metre and by chance all lines of that particular stanza turned out in one of the pure metres)</w:t>
      </w:r>
    </w:p>
    <w:p>
      <w:pPr>
        <w:pStyle w:val="Lista2"/>
      </w:pPr>
      <w:r>
        <w:t>if an inscription includes a stanza in one of these metres with at least one line-initial syllable lost, then it is better to assume the stanza to be in the mixed metre even if all the fully extant lines are in one of the pure metres</w:t>
      </w:r>
    </w:p>
    <w:p>
      <w:pPr>
        <w:pStyle w:val="Lista2"/>
      </w:pPr>
      <w:r>
        <w:t>there may always be cases where the above considerations do not apply; for example when a composer shows off his skill by employing a wide variety of metres</w:t>
      </w:r>
    </w:p>
    <w:p>
      <w:pPr>
        <w:pStyle w:val="Cmsor3"/>
        <w:numPr>
          <w:ilvl w:val="2"/>
          <w:numId w:val="7"/>
        </w:numPr>
      </w:pPr>
      <w:bookmarkStart w:id="996" w:name="_n8vla59yhjha" w:colFirst="0" w:colLast="0"/>
      <w:bookmarkStart w:id="997" w:name="_Ref43991854"/>
      <w:bookmarkStart w:id="998" w:name="_Toc183083964"/>
      <w:bookmarkEnd w:id="996"/>
      <w:r>
        <w:t xml:space="preserve">The </w:t>
      </w:r>
      <w:r>
        <w:rPr>
          <w:rStyle w:val="Foreign"/>
        </w:rPr>
        <w:t>vaitālīya</w:t>
      </w:r>
      <w:r>
        <w:t xml:space="preserve"> family</w:t>
      </w:r>
      <w:bookmarkEnd w:id="997"/>
      <w:bookmarkEnd w:id="998"/>
    </w:p>
    <w:p>
      <w:pPr>
        <w:pStyle w:val="Lista"/>
      </w:pPr>
      <w:r>
        <w:t xml:space="preserve">this family of </w:t>
      </w:r>
      <w:r>
        <w:rPr>
          <w:rStyle w:val="Foreign"/>
        </w:rPr>
        <w:t>ardhasama</w:t>
      </w:r>
      <w:r>
        <w:t xml:space="preserve"> metres also gives rise to ambiguities of classification because it uses a loose moraic template for the first part of each line and a syllabic template for the cadence </w:t>
      </w:r>
      <w:r>
        <w:rPr>
          <w:noProof/>
        </w:rPr>
        <w:t>(</w:t>
      </w:r>
      <w:r>
        <w:t>final part) of each line:</w:t>
      </w:r>
    </w:p>
    <w:p>
      <w:pPr>
        <w:pStyle w:val="Lista2"/>
      </w:pPr>
      <w:r>
        <w:rPr>
          <w:rStyle w:val="Foreign"/>
        </w:rPr>
        <w:t>vaitālīya</w:t>
      </w:r>
      <w:r>
        <w:t xml:space="preserve">, with the pattern </w:t>
      </w:r>
      <w:r>
        <w:rPr>
          <w:rStyle w:val="MetreCode"/>
        </w:rPr>
        <w:t>⏕⏕⏕–⏑–⏑⏓/⏕⏕⏕⏕–⏑–⏑⏓</w:t>
      </w:r>
    </w:p>
    <w:p>
      <w:pPr>
        <w:pStyle w:val="Lista2"/>
      </w:pPr>
      <w:r>
        <w:rPr>
          <w:rStyle w:val="Foreign"/>
        </w:rPr>
        <w:t>aupacchandasika</w:t>
      </w:r>
      <w:r>
        <w:t xml:space="preserve">, with the pattern </w:t>
      </w:r>
      <w:r>
        <w:rPr>
          <w:rStyle w:val="MetreCode"/>
        </w:rPr>
        <w:t>⏕⏕⏕–⏑–⏑–⏓/⏕⏕⏕⏕–⏑–⏑–⏓</w:t>
      </w:r>
    </w:p>
    <w:p>
      <w:pPr>
        <w:pStyle w:val="Lista2"/>
      </w:pPr>
      <w:r>
        <w:t xml:space="preserve">and the much rarer </w:t>
      </w:r>
      <w:r>
        <w:rPr>
          <w:rStyle w:val="Foreign"/>
        </w:rPr>
        <w:t>āpātalikā</w:t>
      </w:r>
      <w:r>
        <w:t xml:space="preserve">, with the pattern </w:t>
      </w:r>
      <w:r>
        <w:rPr>
          <w:rStyle w:val="MetreCode"/>
        </w:rPr>
        <w:t>⏕⏕⏕–⏑⏑–⏓/⏕⏕⏕⏕–⏑⏑–⏓</w:t>
      </w:r>
    </w:p>
    <w:p>
      <w:pPr>
        <w:pStyle w:val="Lista"/>
      </w:pPr>
      <w:r>
        <w:t>in addition, there exist a small number of fully syllabic templates which are specific, constrained instantiations of the above, partly moraic templates:</w:t>
      </w:r>
    </w:p>
    <w:p>
      <w:pPr>
        <w:pStyle w:val="Lista2"/>
      </w:pPr>
      <w:r>
        <w:rPr>
          <w:rStyle w:val="Foreign"/>
        </w:rPr>
        <w:t>vaitālīya</w:t>
      </w:r>
      <w:r>
        <w:t xml:space="preserve"> may be realised as </w:t>
      </w:r>
      <w:r>
        <w:rPr>
          <w:rStyle w:val="Foreign"/>
        </w:rPr>
        <w:t>viyoginī</w:t>
      </w:r>
      <w:r>
        <w:t xml:space="preserve"> or </w:t>
      </w:r>
      <w:r>
        <w:rPr>
          <w:rStyle w:val="Foreign"/>
        </w:rPr>
        <w:t>aparavaktra</w:t>
      </w:r>
      <w:r>
        <w:t xml:space="preserve"> </w:t>
      </w:r>
      <w:r>
        <w:rPr>
          <w:noProof/>
        </w:rPr>
        <w:t>(</w:t>
      </w:r>
      <w:r>
        <w:t xml:space="preserve">see </w:t>
      </w:r>
      <w:r>
        <w:fldChar w:fldCharType="begin"/>
      </w:r>
      <w:r>
        <w:instrText xml:space="preserve"> REF _Ref44134196 \h </w:instrText>
      </w:r>
      <w:r>
        <w:fldChar w:fldCharType="separate"/>
      </w:r>
      <w:r>
        <w:t xml:space="preserve">Table </w:t>
      </w:r>
      <w:r>
        <w:rPr>
          <w:noProof/>
        </w:rPr>
        <w:t>3</w:t>
      </w:r>
      <w:r>
        <w:fldChar w:fldCharType="end"/>
      </w:r>
      <w:r>
        <w:t xml:space="preserve"> for the templates)</w:t>
      </w:r>
    </w:p>
    <w:p>
      <w:pPr>
        <w:pStyle w:val="Lista2"/>
      </w:pPr>
      <w:r>
        <w:rPr>
          <w:rStyle w:val="Foreign"/>
        </w:rPr>
        <w:t>aupacchandasika</w:t>
      </w:r>
      <w:r>
        <w:t xml:space="preserve"> may be realised as </w:t>
      </w:r>
      <w:r>
        <w:rPr>
          <w:rStyle w:val="Foreign"/>
        </w:rPr>
        <w:t>mālabhāriṇī</w:t>
      </w:r>
      <w:r>
        <w:t xml:space="preserve"> or </w:t>
      </w:r>
      <w:r>
        <w:rPr>
          <w:rStyle w:val="Foreign"/>
        </w:rPr>
        <w:t>puṣpitāgrā</w:t>
      </w:r>
    </w:p>
    <w:p>
      <w:pPr>
        <w:pStyle w:val="Lista2"/>
      </w:pPr>
      <w:r>
        <w:rPr>
          <w:rStyle w:val="Foreign"/>
        </w:rPr>
        <w:t>āpātalikā</w:t>
      </w:r>
      <w:r>
        <w:t xml:space="preserve"> may be realised as </w:t>
      </w:r>
      <w:r>
        <w:rPr>
          <w:rStyle w:val="Foreign"/>
        </w:rPr>
        <w:t>vegavatī</w:t>
      </w:r>
    </w:p>
    <w:p>
      <w:pPr>
        <w:pStyle w:val="Lista"/>
      </w:pPr>
      <w:r>
        <w:t>in actual poetic practice, these fully syllabic instantiations are much more common than the less constrained moraic templates</w:t>
      </w:r>
    </w:p>
    <w:p>
      <w:pPr>
        <w:pStyle w:val="Lista"/>
      </w:pPr>
      <w:r>
        <w:t>nonetheless, many editors of Indic texts prefer to classify such stanzas by the generic metre and not by the specific instantiation</w:t>
      </w:r>
    </w:p>
    <w:p>
      <w:pPr>
        <w:pStyle w:val="Lista"/>
      </w:pPr>
      <w:r>
        <w:lastRenderedPageBreak/>
        <w:t>you should avoid this and, if a previous edition identifies a stanza as one of these generic metres or if you are editing a previously unedited text, check whether the stanza in fact conforms to one of the specific metres, and if it does, mark it up as such</w:t>
      </w:r>
    </w:p>
    <w:p>
      <w:pPr>
        <w:pStyle w:val="Cmsor3"/>
        <w:numPr>
          <w:ilvl w:val="2"/>
          <w:numId w:val="7"/>
        </w:numPr>
      </w:pPr>
      <w:bookmarkStart w:id="999" w:name="_4rj5tl9kxhaa" w:colFirst="0" w:colLast="0"/>
      <w:bookmarkStart w:id="1000" w:name="_Ref43991879"/>
      <w:bookmarkStart w:id="1001" w:name="_Toc183083965"/>
      <w:bookmarkEnd w:id="999"/>
      <w:r>
        <w:t>Vedic trimeter</w:t>
      </w:r>
      <w:bookmarkEnd w:id="1000"/>
      <w:bookmarkEnd w:id="1001"/>
    </w:p>
    <w:p>
      <w:pPr>
        <w:pStyle w:val="Lista"/>
      </w:pPr>
      <w:r>
        <w:t xml:space="preserve">though rare in our epigraphic corpus, some stanzas may be composed in lines of 11 or 12 syllables that do not observe any of the strict schemes named in </w:t>
      </w:r>
      <w:r>
        <w:fldChar w:fldCharType="begin"/>
      </w:r>
      <w:r>
        <w:instrText xml:space="preserve"> REF _Ref44134196 \h </w:instrText>
      </w:r>
      <w:r>
        <w:fldChar w:fldCharType="separate"/>
      </w:r>
      <w:r>
        <w:t xml:space="preserve">Table </w:t>
      </w:r>
      <w:r>
        <w:rPr>
          <w:noProof/>
        </w:rPr>
        <w:t>3</w:t>
      </w:r>
      <w:r>
        <w:fldChar w:fldCharType="end"/>
      </w:r>
      <w:r>
        <w:t xml:space="preserve"> above; instead,</w:t>
      </w:r>
    </w:p>
    <w:p>
      <w:pPr>
        <w:pStyle w:val="Lista2"/>
      </w:pPr>
      <w:r>
        <w:t>lines consist of 11±1 or 12±1 syllables, with varying line number permitted within a stanza</w:t>
      </w:r>
    </w:p>
    <w:p>
      <w:pPr>
        <w:pStyle w:val="Lista2"/>
      </w:pPr>
      <w:r>
        <w:t xml:space="preserve">the initial colon </w:t>
      </w:r>
      <w:r>
        <w:rPr>
          <w:noProof/>
        </w:rPr>
        <w:t>(</w:t>
      </w:r>
      <w:r>
        <w:t>the “opening”, before a more or less clear caesura) is relatively free, but predominantly trochaic</w:t>
      </w:r>
    </w:p>
    <w:p>
      <w:pPr>
        <w:pStyle w:val="Lista2"/>
      </w:pPr>
      <w:r>
        <w:t xml:space="preserve">the caesura is generally followed by a pair of short syllables </w:t>
      </w:r>
      <w:r>
        <w:rPr>
          <w:noProof/>
        </w:rPr>
        <w:t>(</w:t>
      </w:r>
      <w:r>
        <w:t>“break”)</w:t>
      </w:r>
    </w:p>
    <w:p>
      <w:pPr>
        <w:pStyle w:val="Lista2"/>
      </w:pPr>
      <w:r>
        <w:t xml:space="preserve">the final colon </w:t>
      </w:r>
      <w:r>
        <w:rPr>
          <w:noProof/>
        </w:rPr>
        <w:t>(</w:t>
      </w:r>
      <w:r>
        <w:t>cadence) of each line is relatively fixed in a trochaic pattern</w:t>
      </w:r>
    </w:p>
    <w:p>
      <w:pPr>
        <w:pStyle w:val="Lista"/>
      </w:pPr>
      <w:r>
        <w:t xml:space="preserve">such metres shall be collectively referred to as trimeter, following Arnold </w:t>
      </w:r>
      <w:r>
        <w:rPr>
          <w:noProof/>
        </w:rPr>
        <w:t>(</w:t>
      </w:r>
      <w:r>
        <w:t>1905:7, 11-14)</w:t>
      </w:r>
    </w:p>
    <w:p>
      <w:pPr>
        <w:pStyle w:val="Lista"/>
      </w:pPr>
      <w:r>
        <w:t>we judge that a rough typology of metrical patterns serves our needs better than a detailed encoding that could give due consideration to the intricacies of these metres</w:t>
      </w:r>
    </w:p>
    <w:p>
      <w:pPr>
        <w:pStyle w:val="Lista"/>
      </w:pPr>
      <w:r>
        <w:t xml:space="preserve">therefore, use the following values of </w:t>
      </w:r>
      <w:r>
        <w:rPr>
          <w:rStyle w:val="Codeattribute"/>
        </w:rPr>
        <w:t>@met</w:t>
      </w:r>
      <w:r>
        <w:t xml:space="preserve"> for stanzas in such metres</w:t>
      </w:r>
    </w:p>
    <w:p>
      <w:pPr>
        <w:pStyle w:val="Lista2"/>
      </w:pPr>
      <w:r>
        <w:rPr>
          <w:rStyle w:val="Codevalue"/>
        </w:rPr>
        <w:t>"triṣṭubh"</w:t>
      </w:r>
      <w:r>
        <w:t xml:space="preserve"> for stanzas of predominantly 11-syllable lines which predominantly conform to either of the following patterns</w:t>
      </w:r>
    </w:p>
    <w:p>
      <w:pPr>
        <w:pStyle w:val="Lista3"/>
        <w:rPr>
          <w:rStyle w:val="MetreCode"/>
        </w:rPr>
      </w:pPr>
      <w:r>
        <w:rPr>
          <w:rStyle w:val="MetreCode"/>
        </w:rPr>
        <w:t>⏓–⏓–||⏑⏑–|–⏑–⏓</w:t>
      </w:r>
    </w:p>
    <w:p>
      <w:pPr>
        <w:pStyle w:val="Lista3"/>
        <w:rPr>
          <w:rStyle w:val="MetreCode"/>
        </w:rPr>
      </w:pPr>
      <w:r>
        <w:rPr>
          <w:rStyle w:val="MetreCode"/>
        </w:rPr>
        <w:t>⏓–⏓–⏓||⏑⏑|–⏑–⏓</w:t>
      </w:r>
    </w:p>
    <w:p>
      <w:pPr>
        <w:pStyle w:val="Lista2"/>
      </w:pPr>
      <w:r>
        <w:rPr>
          <w:rStyle w:val="Codevalue"/>
        </w:rPr>
        <w:t>"jagatī"</w:t>
      </w:r>
      <w:r>
        <w:t xml:space="preserve"> for stanzas of predominantly 12-syllable lines which predominantly conform to either of the following patterns</w:t>
      </w:r>
    </w:p>
    <w:p>
      <w:pPr>
        <w:pStyle w:val="Lista3"/>
        <w:rPr>
          <w:rStyle w:val="MetreCode"/>
        </w:rPr>
      </w:pPr>
      <w:r>
        <w:rPr>
          <w:rStyle w:val="MetreCode"/>
        </w:rPr>
        <w:t>⏓–⏓–||⏑⏑–|–⏑–⏑⏓</w:t>
      </w:r>
    </w:p>
    <w:p>
      <w:pPr>
        <w:pStyle w:val="Lista3"/>
        <w:rPr>
          <w:rStyle w:val="MetreCode"/>
        </w:rPr>
      </w:pPr>
      <w:r>
        <w:rPr>
          <w:rStyle w:val="MetreCode"/>
        </w:rPr>
        <w:t>⏓–⏓–⏓||⏑⏑|–⏑–⏑⏓</w:t>
      </w:r>
    </w:p>
    <w:p>
      <w:pPr>
        <w:pStyle w:val="Lista2"/>
      </w:pPr>
      <w:r>
        <w:rPr>
          <w:rStyle w:val="Codevalue"/>
        </w:rPr>
        <w:t>"trimeter"</w:t>
      </w:r>
      <w:r>
        <w:t xml:space="preserve"> as a general token for stanzas where the metrical pattern and/or length of the lines varies more than in the more specific metres named above</w:t>
      </w:r>
    </w:p>
    <w:p>
      <w:pPr>
        <w:pStyle w:val="Lista"/>
        <w:rPr>
          <w:rStyle w:val="Codeattribute"/>
          <w:rFonts w:ascii="Gentium Plus" w:hAnsi="Gentium Plus" w:cs="Arial Unicode MS"/>
          <w:noProof w:val="0"/>
          <w:color w:val="auto"/>
          <w:shd w:val="clear" w:color="auto" w:fill="auto"/>
        </w:rPr>
      </w:pPr>
      <w:r>
        <w:t xml:space="preserve">depending on the level of your interest in metrical studies, feel free to encode the actual prosody of each line in </w:t>
      </w:r>
      <w:r>
        <w:rPr>
          <w:rStyle w:val="Codeattribute"/>
        </w:rPr>
        <w:t>@real</w:t>
      </w:r>
      <w:bookmarkStart w:id="1002" w:name="_uk4ukgks9biu" w:colFirst="0" w:colLast="0"/>
      <w:bookmarkEnd w:id="1002"/>
    </w:p>
    <w:p>
      <w:pPr>
        <w:pStyle w:val="Cmsor3"/>
        <w:numPr>
          <w:ilvl w:val="2"/>
          <w:numId w:val="7"/>
        </w:numPr>
      </w:pPr>
      <w:bookmarkStart w:id="1003" w:name="_Toc183083966"/>
      <w:r>
        <w:t>Other semi-syllabic metres</w:t>
      </w:r>
      <w:bookmarkEnd w:id="1003"/>
    </w:p>
    <w:p>
      <w:pPr>
        <w:pStyle w:val="Lista"/>
      </w:pPr>
      <w:r>
        <w:t xml:space="preserve">a rare epigraphic metre provisionally named </w:t>
      </w:r>
      <w:bookmarkStart w:id="1004" w:name="_Hlk47542365"/>
      <w:r>
        <w:rPr>
          <w:rStyle w:val="Foreign"/>
        </w:rPr>
        <w:t>gītikā</w:t>
      </w:r>
      <w:bookmarkEnd w:id="1004"/>
      <w:r>
        <w:t xml:space="preserve"> consists of four lines, each consisting of nine units, which include a combination of syllables of a set quantity, anceps syllables and bimoraic units that may be two short syllables or a long one, set to the following template:</w:t>
      </w:r>
    </w:p>
    <w:p>
      <w:pPr>
        <w:pStyle w:val="Lista2"/>
      </w:pPr>
      <w:r>
        <w:t xml:space="preserve">odd lines: </w:t>
      </w:r>
      <w:r>
        <w:rPr>
          <w:rStyle w:val="MetreCode"/>
        </w:rPr>
        <w:t>⏕⏑–⏓⏕⏑–⏕⏓</w:t>
      </w:r>
      <w:r>
        <w:t xml:space="preserve"> (where units 4-5 are never </w:t>
      </w:r>
      <w:r>
        <w:rPr>
          <w:rStyle w:val="MetreCode"/>
        </w:rPr>
        <w:t>⏑⏑⏑</w:t>
      </w:r>
      <w:r>
        <w:t xml:space="preserve">, and 5 is usually </w:t>
      </w:r>
      <w:r>
        <w:rPr>
          <w:rStyle w:val="MetreCode"/>
        </w:rPr>
        <w:t>–</w:t>
      </w:r>
      <w:r>
        <w:t xml:space="preserve">) </w:t>
      </w:r>
    </w:p>
    <w:p>
      <w:pPr>
        <w:pStyle w:val="Lista2"/>
      </w:pPr>
      <w:r>
        <w:t xml:space="preserve">even lines: </w:t>
      </w:r>
      <w:r>
        <w:rPr>
          <w:rStyle w:val="MetreCode"/>
        </w:rPr>
        <w:t>⏕–⏑––⏑–⏑⏓</w:t>
      </w:r>
      <w:r>
        <w:t xml:space="preserve"> (where unit 2 may, very rarely, be </w:t>
      </w:r>
      <w:r>
        <w:rPr>
          <w:rStyle w:val="MetreCode"/>
        </w:rPr>
        <w:t>⏑⏑</w:t>
      </w:r>
      <w:r>
        <w:t xml:space="preserve"> instead of </w:t>
      </w:r>
      <w:r>
        <w:rPr>
          <w:rStyle w:val="MetreCode"/>
        </w:rPr>
        <w:t>–</w:t>
      </w:r>
      <w:r>
        <w:t>)</w:t>
      </w:r>
    </w:p>
    <w:p>
      <w:pPr>
        <w:pStyle w:val="Cmsor2"/>
        <w:numPr>
          <w:ilvl w:val="1"/>
          <w:numId w:val="7"/>
        </w:numPr>
      </w:pPr>
      <w:bookmarkStart w:id="1005" w:name="_zhjmnze98hpp" w:colFirst="0" w:colLast="0"/>
      <w:bookmarkStart w:id="1006" w:name="_Toc183083967"/>
      <w:bookmarkEnd w:id="1005"/>
      <w:r>
        <w:t>Tamil metres</w:t>
      </w:r>
      <w:bookmarkEnd w:id="1006"/>
    </w:p>
    <w:p>
      <w:pPr>
        <w:pStyle w:val="Lista"/>
      </w:pPr>
      <w:r>
        <w:t xml:space="preserve">due to practical considerations, Tamil metre shall be classified only by major types </w:t>
      </w:r>
      <w:r>
        <w:rPr>
          <w:noProof/>
        </w:rPr>
        <w:t>(</w:t>
      </w:r>
      <w:r>
        <w:rPr>
          <w:rStyle w:val="Foreign"/>
        </w:rPr>
        <w:t>pā</w:t>
      </w:r>
      <w:r>
        <w:t xml:space="preserve">), as shown in </w:t>
      </w:r>
      <w:r>
        <w:fldChar w:fldCharType="begin"/>
      </w:r>
      <w:r>
        <w:instrText xml:space="preserve"> REF _Ref44134715 \h </w:instrText>
      </w:r>
      <w:r>
        <w:fldChar w:fldCharType="separate"/>
      </w:r>
      <w:r>
        <w:t xml:space="preserve">Table </w:t>
      </w:r>
      <w:r>
        <w:rPr>
          <w:noProof/>
        </w:rPr>
        <w:t>8</w:t>
      </w:r>
      <w:r>
        <w:fldChar w:fldCharType="end"/>
      </w:r>
      <w:r>
        <w:t xml:space="preserve"> below</w:t>
      </w:r>
    </w:p>
    <w:p>
      <w:pPr>
        <w:pStyle w:val="Lista"/>
      </w:pPr>
      <w:r>
        <w:t xml:space="preserve">the names in the first column are to be used as values of </w:t>
      </w:r>
      <w:r>
        <w:rPr>
          <w:rStyle w:val="Codeattribute"/>
        </w:rPr>
        <w:t>@met</w:t>
      </w:r>
      <w:r>
        <w:t xml:space="preserve"> in </w:t>
      </w:r>
      <w:r>
        <w:rPr>
          <w:rStyle w:val="Code"/>
        </w:rPr>
        <w:t>&lt;lg&gt;</w:t>
      </w:r>
    </w:p>
    <w:p>
      <w:pPr>
        <w:pStyle w:val="Kpalrs"/>
      </w:pPr>
      <w:bookmarkStart w:id="1007" w:name="_Ref44134715"/>
      <w:r>
        <w:lastRenderedPageBreak/>
        <w:t xml:space="preserve">Table </w:t>
      </w:r>
      <w:fldSimple w:instr=" SEQ Table \* ARABIC ">
        <w:r>
          <w:rPr>
            <w:noProof/>
          </w:rPr>
          <w:t>8</w:t>
        </w:r>
      </w:fldSimple>
      <w:bookmarkEnd w:id="1007"/>
      <w:r>
        <w:t>. Tamil 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tc>
          <w:tcPr>
            <w:tcW w:w="909" w:type="pct"/>
            <w:shd w:val="clear" w:color="auto" w:fill="EAF1DD"/>
            <w:tcMar>
              <w:top w:w="100" w:type="dxa"/>
              <w:left w:w="100" w:type="dxa"/>
              <w:bottom w:w="100" w:type="dxa"/>
              <w:right w:w="100" w:type="dxa"/>
            </w:tcMar>
          </w:tcPr>
          <w:p>
            <w:pPr>
              <w:pStyle w:val="Tabletext"/>
              <w:keepNext/>
              <w:rPr>
                <w:noProof/>
              </w:rPr>
            </w:pPr>
            <w:r>
              <w:rPr>
                <w:noProof/>
              </w:rPr>
              <w:t>Major type</w:t>
            </w:r>
          </w:p>
        </w:tc>
        <w:tc>
          <w:tcPr>
            <w:tcW w:w="2099" w:type="pct"/>
            <w:shd w:val="clear" w:color="auto" w:fill="EAF1DD"/>
            <w:tcMar>
              <w:top w:w="100" w:type="dxa"/>
              <w:left w:w="100" w:type="dxa"/>
              <w:bottom w:w="100" w:type="dxa"/>
              <w:right w:w="100" w:type="dxa"/>
            </w:tcMar>
          </w:tcPr>
          <w:p>
            <w:pPr>
              <w:pStyle w:val="Tabletext"/>
              <w:keepNext/>
              <w:rPr>
                <w:noProof/>
              </w:rPr>
            </w:pPr>
            <w:r>
              <w:rPr>
                <w:noProof/>
              </w:rPr>
              <w:t>Included forms</w:t>
            </w:r>
          </w:p>
        </w:tc>
        <w:tc>
          <w:tcPr>
            <w:tcW w:w="1992" w:type="pct"/>
            <w:shd w:val="clear" w:color="auto" w:fill="EAF1DD"/>
            <w:tcMar>
              <w:top w:w="100" w:type="dxa"/>
              <w:left w:w="100" w:type="dxa"/>
              <w:bottom w:w="100" w:type="dxa"/>
              <w:right w:w="100" w:type="dxa"/>
            </w:tcMar>
          </w:tcPr>
          <w:p>
            <w:pPr>
              <w:pStyle w:val="Tabletext"/>
              <w:keepNext/>
              <w:rPr>
                <w:noProof/>
              </w:rPr>
            </w:pPr>
            <w:r>
              <w:rPr>
                <w:noProof/>
              </w:rPr>
              <w:t>Included subtypes (</w:t>
            </w:r>
            <w:r>
              <w:rPr>
                <w:rStyle w:val="Foreign"/>
              </w:rPr>
              <w:t>pāviṉam</w:t>
            </w:r>
            <w:r>
              <w:rPr>
                <w:noProof/>
              </w:rPr>
              <w:t>)</w:t>
            </w:r>
          </w:p>
        </w:tc>
      </w:tr>
      <w:tr>
        <w:tc>
          <w:tcPr>
            <w:tcW w:w="909" w:type="pct"/>
            <w:shd w:val="clear" w:color="auto" w:fill="EAF1DD"/>
            <w:tcMar>
              <w:top w:w="100" w:type="dxa"/>
              <w:left w:w="100" w:type="dxa"/>
              <w:bottom w:w="100" w:type="dxa"/>
              <w:right w:w="100" w:type="dxa"/>
            </w:tcMar>
          </w:tcPr>
          <w:p>
            <w:pPr>
              <w:pStyle w:val="Tabletext"/>
              <w:keepNext/>
              <w:rPr>
                <w:rFonts w:ascii="Tahoma" w:hAnsi="Tahoma" w:cs="Tahoma"/>
                <w:noProof/>
              </w:rPr>
            </w:pPr>
            <w:r>
              <w:rPr>
                <w:noProof/>
              </w:rPr>
              <w:t>veṇpā</w:t>
            </w:r>
          </w:p>
        </w:tc>
        <w:tc>
          <w:tcPr>
            <w:tcW w:w="2099" w:type="pct"/>
            <w:shd w:val="clear" w:color="auto" w:fill="auto"/>
            <w:tcMar>
              <w:top w:w="100" w:type="dxa"/>
              <w:left w:w="100" w:type="dxa"/>
              <w:bottom w:w="100" w:type="dxa"/>
              <w:right w:w="100" w:type="dxa"/>
            </w:tcMar>
          </w:tcPr>
          <w:p>
            <w:pPr>
              <w:pStyle w:val="Tabletext"/>
              <w:keepNext/>
              <w:rPr>
                <w:noProof/>
              </w:rPr>
            </w:pPr>
            <w:r>
              <w:rPr>
                <w:noProof/>
              </w:rPr>
              <w:t xml:space="preserve">kuṟaḷ-veṇpā (2 </w:t>
            </w:r>
            <w:r>
              <w:rPr>
                <w:rStyle w:val="Foreign"/>
              </w:rPr>
              <w:t>aṭi</w:t>
            </w:r>
            <w:r>
              <w:rPr>
                <w:noProof/>
              </w:rPr>
              <w:t>s)</w:t>
            </w:r>
          </w:p>
          <w:p>
            <w:pPr>
              <w:pStyle w:val="Tabletext"/>
              <w:keepNext/>
              <w:rPr>
                <w:noProof/>
              </w:rPr>
            </w:pPr>
            <w:r>
              <w:rPr>
                <w:noProof/>
              </w:rPr>
              <w:t xml:space="preserve">nēricai-veṇpā (4 </w:t>
            </w:r>
            <w:r>
              <w:rPr>
                <w:rStyle w:val="Foreign"/>
              </w:rPr>
              <w:t>aṭi</w:t>
            </w:r>
            <w:r>
              <w:rPr>
                <w:noProof/>
              </w:rPr>
              <w:t>s)</w:t>
            </w:r>
          </w:p>
          <w:p>
            <w:pPr>
              <w:pStyle w:val="Tabletext"/>
              <w:keepNext/>
              <w:rPr>
                <w:noProof/>
              </w:rPr>
            </w:pPr>
            <w:r>
              <w:rPr>
                <w:noProof/>
              </w:rPr>
              <w:t xml:space="preserve">iṉṉicai-veṇpā (4 </w:t>
            </w:r>
            <w:r>
              <w:rPr>
                <w:rStyle w:val="Foreign"/>
              </w:rPr>
              <w:t>aṭi</w:t>
            </w:r>
            <w:r>
              <w:rPr>
                <w:noProof/>
              </w:rPr>
              <w:t>s)</w:t>
            </w:r>
          </w:p>
          <w:p>
            <w:pPr>
              <w:pStyle w:val="Tabletext"/>
              <w:keepNext/>
              <w:rPr>
                <w:noProof/>
              </w:rPr>
            </w:pPr>
            <w:r>
              <w:rPr>
                <w:noProof/>
              </w:rPr>
              <w:t xml:space="preserve">cintiyal-veṇpā (3 </w:t>
            </w:r>
            <w:r>
              <w:rPr>
                <w:rStyle w:val="Foreign"/>
              </w:rPr>
              <w:t>aṭi</w:t>
            </w:r>
            <w:r>
              <w:rPr>
                <w:noProof/>
              </w:rPr>
              <w:t>s)</w:t>
            </w:r>
          </w:p>
          <w:p>
            <w:pPr>
              <w:pStyle w:val="Tabletext"/>
              <w:keepNext/>
              <w:rPr>
                <w:rFonts w:ascii="Tahoma" w:hAnsi="Tahoma" w:cs="Tahoma"/>
                <w:noProof/>
              </w:rPr>
            </w:pPr>
            <w:r>
              <w:rPr>
                <w:noProof/>
              </w:rPr>
              <w:t xml:space="preserve">paḵṟoṭai-veṇpā (5 to 12 </w:t>
            </w:r>
            <w:r>
              <w:rPr>
                <w:rStyle w:val="Foreign"/>
              </w:rPr>
              <w:t>aṭi</w:t>
            </w:r>
            <w:r>
              <w:rPr>
                <w:noProof/>
              </w:rPr>
              <w:t>s)</w:t>
            </w:r>
          </w:p>
        </w:tc>
        <w:tc>
          <w:tcPr>
            <w:tcW w:w="1992" w:type="pct"/>
            <w:shd w:val="clear" w:color="auto" w:fill="auto"/>
            <w:tcMar>
              <w:top w:w="100" w:type="dxa"/>
              <w:left w:w="100" w:type="dxa"/>
              <w:bottom w:w="100" w:type="dxa"/>
              <w:right w:w="100" w:type="dxa"/>
            </w:tcMar>
          </w:tcPr>
          <w:p>
            <w:pPr>
              <w:pStyle w:val="Tabletext"/>
              <w:keepNext/>
              <w:rPr>
                <w:noProof/>
              </w:rPr>
            </w:pPr>
            <w:r>
              <w:rPr>
                <w:noProof/>
              </w:rPr>
              <w:t>kuṟaḷ-veṇcentuṟai</w:t>
            </w:r>
          </w:p>
          <w:p>
            <w:pPr>
              <w:pStyle w:val="Tabletext"/>
              <w:keepNext/>
              <w:rPr>
                <w:noProof/>
              </w:rPr>
            </w:pPr>
            <w:r>
              <w:rPr>
                <w:noProof/>
              </w:rPr>
              <w:t>kuṟaḷ-tāḻicai</w:t>
            </w:r>
          </w:p>
          <w:p>
            <w:pPr>
              <w:pStyle w:val="Tabletext"/>
              <w:keepNext/>
              <w:rPr>
                <w:noProof/>
              </w:rPr>
            </w:pPr>
            <w:r>
              <w:rPr>
                <w:noProof/>
              </w:rPr>
              <w:t>veṇ-tāḻicai</w:t>
            </w:r>
          </w:p>
          <w:p>
            <w:pPr>
              <w:pStyle w:val="Tabletext"/>
              <w:keepNext/>
              <w:rPr>
                <w:noProof/>
              </w:rPr>
            </w:pPr>
            <w:r>
              <w:rPr>
                <w:noProof/>
              </w:rPr>
              <w:t>veṇ-tuṟai</w:t>
            </w:r>
          </w:p>
          <w:p>
            <w:pPr>
              <w:pStyle w:val="Tabletext"/>
              <w:keepNext/>
              <w:rPr>
                <w:noProof/>
              </w:rPr>
            </w:pPr>
            <w:r>
              <w:rPr>
                <w:noProof/>
              </w:rPr>
              <w:t>veḷi-viruttam</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āciriyappā</w:t>
            </w:r>
          </w:p>
          <w:p>
            <w:pPr>
              <w:pStyle w:val="Tabletext"/>
              <w:keepNext/>
              <w:rPr>
                <w:noProof/>
              </w:rPr>
            </w:pPr>
            <w:r>
              <w:rPr>
                <w:noProof/>
              </w:rPr>
              <w:t xml:space="preserve">(3 to 1000 </w:t>
            </w:r>
            <w:r>
              <w:rPr>
                <w:rStyle w:val="Foreign"/>
              </w:rPr>
              <w:t>aṭi</w:t>
            </w:r>
            <w:r>
              <w:rPr>
                <w:noProof/>
              </w:rPr>
              <w:t>s)</w:t>
            </w:r>
          </w:p>
        </w:tc>
        <w:tc>
          <w:tcPr>
            <w:tcW w:w="2099" w:type="pct"/>
            <w:shd w:val="clear" w:color="auto" w:fill="auto"/>
            <w:tcMar>
              <w:top w:w="100" w:type="dxa"/>
              <w:left w:w="100" w:type="dxa"/>
              <w:bottom w:w="100" w:type="dxa"/>
              <w:right w:w="100" w:type="dxa"/>
            </w:tcMar>
          </w:tcPr>
          <w:p>
            <w:pPr>
              <w:pStyle w:val="Tabletext"/>
              <w:keepNext/>
              <w:rPr>
                <w:noProof/>
              </w:rPr>
            </w:pPr>
            <w:r>
              <w:rPr>
                <w:noProof/>
              </w:rPr>
              <w:t>nēricai-āciriyappā</w:t>
            </w:r>
          </w:p>
          <w:p>
            <w:pPr>
              <w:pStyle w:val="Tabletext"/>
              <w:keepNext/>
              <w:rPr>
                <w:noProof/>
              </w:rPr>
            </w:pPr>
            <w:r>
              <w:rPr>
                <w:noProof/>
              </w:rPr>
              <w:t>iṇaikkuṟal-āciriyappā</w:t>
            </w:r>
          </w:p>
          <w:p>
            <w:pPr>
              <w:pStyle w:val="Tabletext"/>
              <w:keepNext/>
              <w:rPr>
                <w:noProof/>
              </w:rPr>
            </w:pPr>
            <w:r>
              <w:rPr>
                <w:noProof/>
              </w:rPr>
              <w:t>nilaimaṇṭila-āciriyappā</w:t>
            </w:r>
          </w:p>
          <w:p>
            <w:pPr>
              <w:pStyle w:val="Tabletext"/>
              <w:keepNext/>
              <w:rPr>
                <w:noProof/>
              </w:rPr>
            </w:pPr>
            <w:r>
              <w:rPr>
                <w:noProof/>
              </w:rPr>
              <w:t>aṭimaṟimaṇṭila-āciriyappā</w:t>
            </w:r>
          </w:p>
        </w:tc>
        <w:tc>
          <w:tcPr>
            <w:tcW w:w="1992" w:type="pct"/>
            <w:shd w:val="clear" w:color="auto" w:fill="auto"/>
            <w:tcMar>
              <w:top w:w="100" w:type="dxa"/>
              <w:left w:w="100" w:type="dxa"/>
              <w:bottom w:w="100" w:type="dxa"/>
              <w:right w:w="100" w:type="dxa"/>
            </w:tcMar>
          </w:tcPr>
          <w:p>
            <w:pPr>
              <w:pStyle w:val="Tabletext"/>
              <w:keepNext/>
              <w:rPr>
                <w:noProof/>
              </w:rPr>
            </w:pPr>
            <w:r>
              <w:rPr>
                <w:noProof/>
              </w:rPr>
              <w:t>āciriya-tāḻicai</w:t>
            </w:r>
          </w:p>
          <w:p>
            <w:pPr>
              <w:pStyle w:val="Tabletext"/>
              <w:keepNext/>
              <w:rPr>
                <w:noProof/>
              </w:rPr>
            </w:pPr>
            <w:r>
              <w:rPr>
                <w:noProof/>
              </w:rPr>
              <w:t>āciriya-tuṟai</w:t>
            </w:r>
          </w:p>
          <w:p>
            <w:pPr>
              <w:pStyle w:val="Tabletext"/>
              <w:keepNext/>
              <w:rPr>
                <w:noProof/>
              </w:rPr>
            </w:pPr>
            <w:r>
              <w:rPr>
                <w:noProof/>
              </w:rPr>
              <w:t>āciriya-viruttam</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kalippā</w:t>
            </w:r>
            <w:r>
              <w:rPr>
                <w:rStyle w:val="Lbjegyzet-hivatkozs"/>
              </w:rPr>
              <w:footnoteReference w:id="88"/>
            </w:r>
          </w:p>
        </w:tc>
        <w:tc>
          <w:tcPr>
            <w:tcW w:w="2099" w:type="pct"/>
            <w:shd w:val="clear" w:color="auto" w:fill="auto"/>
            <w:tcMar>
              <w:top w:w="100" w:type="dxa"/>
              <w:left w:w="100" w:type="dxa"/>
              <w:bottom w:w="100" w:type="dxa"/>
              <w:right w:w="100" w:type="dxa"/>
            </w:tcMar>
          </w:tcPr>
          <w:p>
            <w:pPr>
              <w:pStyle w:val="Tabletext"/>
              <w:keepNext/>
              <w:rPr>
                <w:noProof/>
              </w:rPr>
            </w:pPr>
            <w:r>
              <w:rPr>
                <w:noProof/>
              </w:rPr>
              <w:t>ottāḻicai-kalippā (with 3 subforms)</w:t>
            </w:r>
          </w:p>
          <w:p>
            <w:pPr>
              <w:pStyle w:val="Tabletext"/>
              <w:keepNext/>
              <w:rPr>
                <w:noProof/>
              </w:rPr>
            </w:pPr>
            <w:r>
              <w:rPr>
                <w:noProof/>
              </w:rPr>
              <w:t>veṇ-kalippā</w:t>
            </w:r>
          </w:p>
          <w:p>
            <w:pPr>
              <w:pStyle w:val="Tabletext"/>
              <w:keepNext/>
              <w:rPr>
                <w:noProof/>
              </w:rPr>
            </w:pPr>
            <w:r>
              <w:rPr>
                <w:noProof/>
              </w:rPr>
              <w:t>koccaka (with 5 subforms, the 5th one having 3 subsubforms)</w:t>
            </w:r>
          </w:p>
        </w:tc>
        <w:tc>
          <w:tcPr>
            <w:tcW w:w="1992" w:type="pct"/>
            <w:shd w:val="clear" w:color="auto" w:fill="auto"/>
            <w:tcMar>
              <w:top w:w="100" w:type="dxa"/>
              <w:left w:w="100" w:type="dxa"/>
              <w:bottom w:w="100" w:type="dxa"/>
              <w:right w:w="100" w:type="dxa"/>
            </w:tcMar>
          </w:tcPr>
          <w:p>
            <w:pPr>
              <w:pStyle w:val="Tabletext"/>
              <w:keepNext/>
              <w:rPr>
                <w:noProof/>
              </w:rPr>
            </w:pPr>
            <w:r>
              <w:rPr>
                <w:noProof/>
              </w:rPr>
              <w:t>kali-tāḻicai</w:t>
            </w:r>
          </w:p>
          <w:p>
            <w:pPr>
              <w:pStyle w:val="Tabletext"/>
              <w:keepNext/>
              <w:rPr>
                <w:noProof/>
              </w:rPr>
            </w:pPr>
            <w:r>
              <w:rPr>
                <w:noProof/>
              </w:rPr>
              <w:t>kali-tuṟai</w:t>
            </w:r>
          </w:p>
          <w:p>
            <w:pPr>
              <w:pStyle w:val="Tabletext"/>
              <w:keepNext/>
              <w:rPr>
                <w:noProof/>
              </w:rPr>
            </w:pPr>
            <w:r>
              <w:rPr>
                <w:noProof/>
              </w:rPr>
              <w:t>kali-viruttam</w:t>
            </w:r>
          </w:p>
          <w:p>
            <w:pPr>
              <w:pStyle w:val="Tabletext"/>
              <w:keepNext/>
              <w:rPr>
                <w:noProof/>
              </w:rPr>
            </w:pPr>
            <w:r>
              <w:rPr>
                <w:noProof/>
              </w:rPr>
              <w:t>kaṭṭalai-kalittuṟai</w:t>
            </w:r>
          </w:p>
          <w:p>
            <w:pPr>
              <w:pStyle w:val="Tabletext"/>
              <w:keepNext/>
              <w:rPr>
                <w:noProof/>
              </w:rPr>
            </w:pPr>
            <w:r>
              <w:rPr>
                <w:noProof/>
              </w:rPr>
              <w:t>kaṭṭalai-kalippā</w:t>
            </w:r>
          </w:p>
        </w:tc>
      </w:tr>
      <w:tr>
        <w:tc>
          <w:tcPr>
            <w:tcW w:w="909" w:type="pct"/>
            <w:shd w:val="clear" w:color="auto" w:fill="EAF1DD"/>
            <w:tcMar>
              <w:top w:w="100" w:type="dxa"/>
              <w:left w:w="100" w:type="dxa"/>
              <w:bottom w:w="100" w:type="dxa"/>
              <w:right w:w="100" w:type="dxa"/>
            </w:tcMar>
          </w:tcPr>
          <w:p>
            <w:pPr>
              <w:pStyle w:val="Tabletext"/>
              <w:keepNext/>
              <w:rPr>
                <w:noProof/>
              </w:rPr>
            </w:pPr>
            <w:r>
              <w:rPr>
                <w:noProof/>
              </w:rPr>
              <w:t>vañcippā</w:t>
            </w:r>
            <w:r>
              <w:rPr>
                <w:rStyle w:val="Lbjegyzet-hivatkozs"/>
              </w:rPr>
              <w:footnoteReference w:id="89"/>
            </w:r>
          </w:p>
        </w:tc>
        <w:tc>
          <w:tcPr>
            <w:tcW w:w="2099" w:type="pct"/>
            <w:shd w:val="clear" w:color="auto" w:fill="auto"/>
            <w:tcMar>
              <w:top w:w="100" w:type="dxa"/>
              <w:left w:w="100" w:type="dxa"/>
              <w:bottom w:w="100" w:type="dxa"/>
              <w:right w:w="100" w:type="dxa"/>
            </w:tcMar>
          </w:tcPr>
          <w:p>
            <w:pPr>
              <w:pStyle w:val="Tabletext"/>
              <w:keepNext/>
              <w:rPr>
                <w:noProof/>
              </w:rPr>
            </w:pPr>
            <w:r>
              <w:rPr>
                <w:noProof/>
              </w:rPr>
              <w:t>(no forms)</w:t>
            </w:r>
          </w:p>
        </w:tc>
        <w:tc>
          <w:tcPr>
            <w:tcW w:w="1992" w:type="pct"/>
            <w:shd w:val="clear" w:color="auto" w:fill="auto"/>
            <w:tcMar>
              <w:top w:w="100" w:type="dxa"/>
              <w:left w:w="100" w:type="dxa"/>
              <w:bottom w:w="100" w:type="dxa"/>
              <w:right w:w="100" w:type="dxa"/>
            </w:tcMar>
          </w:tcPr>
          <w:p>
            <w:pPr>
              <w:pStyle w:val="Tabletext"/>
              <w:keepNext/>
              <w:rPr>
                <w:noProof/>
              </w:rPr>
            </w:pPr>
            <w:r>
              <w:rPr>
                <w:noProof/>
              </w:rPr>
              <w:t>vañci-tāḻicai</w:t>
            </w:r>
          </w:p>
          <w:p>
            <w:pPr>
              <w:pStyle w:val="Tabletext"/>
              <w:keepNext/>
              <w:rPr>
                <w:noProof/>
              </w:rPr>
            </w:pPr>
            <w:r>
              <w:rPr>
                <w:noProof/>
              </w:rPr>
              <w:t>vañci-tuṟai</w:t>
            </w:r>
          </w:p>
          <w:p>
            <w:pPr>
              <w:pStyle w:val="Tabletext"/>
              <w:keepNext/>
              <w:rPr>
                <w:noProof/>
              </w:rPr>
            </w:pPr>
            <w:r>
              <w:rPr>
                <w:noProof/>
              </w:rPr>
              <w:t>vañci-viruttam</w:t>
            </w:r>
          </w:p>
        </w:tc>
      </w:tr>
      <w:tr>
        <w:tc>
          <w:tcPr>
            <w:tcW w:w="909" w:type="pct"/>
            <w:shd w:val="clear" w:color="auto" w:fill="EAF1DD"/>
            <w:tcMar>
              <w:top w:w="100" w:type="dxa"/>
              <w:left w:w="100" w:type="dxa"/>
              <w:bottom w:w="100" w:type="dxa"/>
              <w:right w:w="100" w:type="dxa"/>
            </w:tcMar>
          </w:tcPr>
          <w:p>
            <w:pPr>
              <w:pStyle w:val="Tabletext"/>
              <w:rPr>
                <w:noProof/>
              </w:rPr>
            </w:pPr>
            <w:r>
              <w:rPr>
                <w:noProof/>
              </w:rPr>
              <w:t>maruṭpā</w:t>
            </w:r>
          </w:p>
        </w:tc>
        <w:tc>
          <w:tcPr>
            <w:tcW w:w="2099" w:type="pct"/>
            <w:shd w:val="clear" w:color="auto" w:fill="auto"/>
            <w:tcMar>
              <w:top w:w="100" w:type="dxa"/>
              <w:left w:w="100" w:type="dxa"/>
              <w:bottom w:w="100" w:type="dxa"/>
              <w:right w:w="100" w:type="dxa"/>
            </w:tcMar>
          </w:tcPr>
          <w:p>
            <w:pPr>
              <w:pStyle w:val="Tabletext"/>
              <w:rPr>
                <w:noProof/>
              </w:rPr>
            </w:pPr>
            <w:r>
              <w:rPr>
                <w:noProof/>
              </w:rPr>
              <w:t>composed of elements of veṇpā and āciriyappā</w:t>
            </w:r>
          </w:p>
        </w:tc>
        <w:tc>
          <w:tcPr>
            <w:tcW w:w="1992" w:type="pct"/>
            <w:shd w:val="clear" w:color="auto" w:fill="auto"/>
            <w:tcMar>
              <w:top w:w="100" w:type="dxa"/>
              <w:left w:w="100" w:type="dxa"/>
              <w:bottom w:w="100" w:type="dxa"/>
              <w:right w:w="100" w:type="dxa"/>
            </w:tcMar>
          </w:tcPr>
          <w:p>
            <w:pPr>
              <w:pStyle w:val="Tabletext"/>
              <w:rPr>
                <w:noProof/>
              </w:rPr>
            </w:pPr>
          </w:p>
        </w:tc>
      </w:tr>
    </w:tbl>
    <w:p>
      <w:pPr>
        <w:pStyle w:val="Tabletext"/>
      </w:pPr>
    </w:p>
    <w:p>
      <w:pPr>
        <w:pStyle w:val="Cmsor1"/>
        <w:numPr>
          <w:ilvl w:val="0"/>
          <w:numId w:val="8"/>
        </w:numPr>
      </w:pPr>
      <w:bookmarkStart w:id="1008" w:name="_9d8e21ca9gia" w:colFirst="0" w:colLast="0"/>
      <w:bookmarkStart w:id="1009" w:name="_Ref43985466"/>
      <w:bookmarkStart w:id="1010" w:name="_Toc183083968"/>
      <w:bookmarkEnd w:id="1008"/>
      <w:r>
        <w:lastRenderedPageBreak/>
        <w:t>“Case Studies” in encoding complex layout</w:t>
      </w:r>
      <w:bookmarkEnd w:id="1009"/>
      <w:bookmarkEnd w:id="1010"/>
    </w:p>
    <w:p>
      <w:pPr>
        <w:pStyle w:val="Cmsor2"/>
        <w:numPr>
          <w:ilvl w:val="0"/>
          <w:numId w:val="0"/>
        </w:numPr>
      </w:pPr>
      <w:bookmarkStart w:id="1011" w:name="_fxhw8prafv6z" w:colFirst="0" w:colLast="0"/>
      <w:bookmarkStart w:id="1012" w:name="_Toc183083969"/>
      <w:bookmarkEnd w:id="1011"/>
      <w:r>
        <w:rPr>
          <w:noProof/>
        </w:rPr>
        <w:drawing>
          <wp:anchor distT="0" distB="0" distL="114300" distR="114300" simplePos="0" relativeHeight="251674624" behindDoc="0" locked="0" layoutInCell="1" allowOverlap="1">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t>Case study 1: four-faced stele</w:t>
      </w:r>
      <w:bookmarkEnd w:id="1012"/>
    </w:p>
    <w:p>
      <w:pPr>
        <w:pStyle w:val="Lista"/>
      </w:pPr>
      <w:r>
        <w:t>this imaginary stele is an oblong quadrangle in cross-section</w:t>
      </w:r>
    </w:p>
    <w:p>
      <w:pPr>
        <w:pStyle w:val="Lista"/>
      </w:pPr>
      <w:r>
        <w:t>all four sides are inscribed, with text starting on one of the broad faces</w:t>
      </w:r>
    </w:p>
    <w:p>
      <w:pPr>
        <w:pStyle w:val="Lista2"/>
      </w:pPr>
      <w:r>
        <w:t>each line of the text runs across one edge, onto the adjacent narrow face</w:t>
      </w:r>
    </w:p>
    <w:p>
      <w:pPr>
        <w:pStyle w:val="Lista2"/>
      </w:pPr>
      <w:r>
        <w:t>subsequent lines fill up the inscribed field of this pair of faces</w:t>
      </w:r>
    </w:p>
    <w:p>
      <w:pPr>
        <w:pStyle w:val="Lista2"/>
      </w:pPr>
      <w:r>
        <w:t>the text then flows on to the top of the next broad face and proceeds to fill up that face and the adjacent narrow face in the same way as the first pair of faces</w:t>
      </w:r>
    </w:p>
    <w:p>
      <w:pPr>
        <w:pStyle w:val="Lista"/>
      </w:pPr>
      <w:r>
        <w:t xml:space="preserve">thus, the partition between the two pairs is pagelike </w:t>
      </w:r>
      <w:r>
        <w:rPr>
          <w:noProof/>
        </w:rPr>
        <w:t>(</w:t>
      </w:r>
      <w:r>
        <w:t>§</w:t>
      </w:r>
      <w:r>
        <w:fldChar w:fldCharType="begin"/>
      </w:r>
      <w:r>
        <w:instrText xml:space="preserve"> REF _Ref43979481 \r \h  \* MERGEFORMAT </w:instrText>
      </w:r>
      <w:r>
        <w:fldChar w:fldCharType="separate"/>
      </w:r>
      <w:r>
        <w:t>3.4</w:t>
      </w:r>
      <w:r>
        <w:fldChar w:fldCharType="end"/>
      </w:r>
      <w:r>
        <w:t xml:space="preserve">), therefore the virtual zones must be marked up using pagelike milestone elements </w:t>
      </w:r>
      <w:r>
        <w:rPr>
          <w:noProof/>
        </w:rPr>
        <w:t>(</w:t>
      </w:r>
      <w:r>
        <w:t>§</w:t>
      </w:r>
      <w:r>
        <w:fldChar w:fldCharType="begin"/>
      </w:r>
      <w:r>
        <w:instrText xml:space="preserve"> REF _Ref43986679 \w \h  \* MERGEFORMAT </w:instrText>
      </w:r>
      <w:r>
        <w:fldChar w:fldCharType="separate"/>
      </w:r>
      <w:r>
        <w:t>3.4.3</w:t>
      </w:r>
      <w:r>
        <w:fldChar w:fldCharType="end"/>
      </w:r>
      <w:r>
        <w:t>)</w:t>
      </w:r>
    </w:p>
    <w:p>
      <w:pPr>
        <w:pStyle w:val="Lista"/>
      </w:pPr>
      <w:r>
        <w:t>the boundary between a wide face and the adjacent narrow face comprises a gridlike partition, since the text disregards the physical transition to a new surface</w:t>
      </w:r>
    </w:p>
    <w:p>
      <w:pPr>
        <w:pStyle w:val="Lista2"/>
      </w:pPr>
      <w:r>
        <w:t xml:space="preserve">such a pair of faces thus constitutes a single virtual zone, whose partition into two physical surfaces may be ignored in the markup or may be encoded by means of a gridlike milestone element </w:t>
      </w:r>
      <w:r>
        <w:rPr>
          <w:noProof/>
        </w:rPr>
        <w:t>(</w:t>
      </w:r>
      <w:r>
        <w:t>§</w:t>
      </w:r>
      <w:r>
        <w:fldChar w:fldCharType="begin"/>
      </w:r>
      <w:r>
        <w:instrText xml:space="preserve"> REF _Ref43984651 \w \h  \* MERGEFORMAT </w:instrText>
      </w:r>
      <w:r>
        <w:fldChar w:fldCharType="separate"/>
      </w:r>
      <w:r>
        <w:t>3.6</w:t>
      </w:r>
      <w:r>
        <w:fldChar w:fldCharType="end"/>
      </w:r>
      <w:r>
        <w:t>)</w:t>
      </w:r>
    </w:p>
    <w:p/>
    <w:p>
      <w:pPr>
        <w:pStyle w:val="CodeParagraph"/>
        <w:rPr>
          <w:rStyle w:val="Code"/>
        </w:rPr>
      </w:pPr>
      <w:r>
        <w:rPr>
          <w:rStyle w:val="Code"/>
        </w:rPr>
        <w:t>&lt;p&gt;</w:t>
      </w:r>
      <w:r>
        <w:rPr>
          <w:rStyle w:val="Codecomment"/>
        </w:rPr>
        <w:t>&lt;!--All milestones come within paragraphs.--&gt;</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"Ab"</w:t>
      </w:r>
      <w:r>
        <w:rPr>
          <w:rStyle w:val="Code"/>
        </w:rPr>
        <w:t>/&gt;</w:t>
      </w:r>
      <w:r>
        <w:rPr>
          <w:rStyle w:val="Codecomment"/>
        </w:rPr>
        <w:t>&lt;!--An optional &lt;label&gt; could have been added at this point and for the second facepair, as per §</w:t>
      </w:r>
      <w:r>
        <w:rPr>
          <w:rStyle w:val="Codecomment"/>
        </w:rPr>
        <w:fldChar w:fldCharType="begin"/>
      </w:r>
      <w:r>
        <w:rPr>
          <w:rStyle w:val="Codecomment"/>
        </w:rPr>
        <w:instrText xml:space="preserve"> REF _Ref182299869 \r \h </w:instrText>
      </w:r>
      <w:r>
        <w:rPr>
          <w:rStyle w:val="Codecomment"/>
        </w:rPr>
      </w:r>
      <w:r>
        <w:rPr>
          <w:rStyle w:val="Codecomment"/>
        </w:rPr>
        <w:fldChar w:fldCharType="separate"/>
      </w:r>
      <w:r>
        <w:rPr>
          <w:rStyle w:val="Codecomment"/>
        </w:rPr>
        <w:t>3.4.4.3</w:t>
      </w:r>
      <w:r>
        <w:rPr>
          <w:rStyle w:val="Codecomment"/>
        </w:rPr>
        <w:fldChar w:fldCharType="end"/>
      </w:r>
      <w:r>
        <w:rPr>
          <w:rStyle w:val="Codecomment"/>
        </w:rPr>
        <w:t>. --&gt;</w:t>
      </w:r>
      <w:r>
        <w:rPr>
          <w:rStyle w:val="Codetext"/>
        </w:rPr>
        <w:br/>
      </w:r>
      <w:r>
        <w:rPr>
          <w:rStyle w:val="Code"/>
        </w:rPr>
        <w:t xml:space="preserve">&lt;lb </w:t>
      </w:r>
      <w:r>
        <w:rPr>
          <w:rStyle w:val="Codeattribute"/>
        </w:rPr>
        <w:t>n</w:t>
      </w:r>
      <w:r>
        <w:rPr>
          <w:rStyle w:val="Code"/>
        </w:rPr>
        <w:t>=</w:t>
      </w:r>
      <w:r>
        <w:rPr>
          <w:rStyle w:val="Codevalue"/>
        </w:rPr>
        <w:t>"Ab1"</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In a hole in the ground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there lived</w:t>
      </w:r>
      <w:r>
        <w:rPr>
          <w:rStyle w:val="Codetext"/>
        </w:rPr>
        <w:br/>
      </w:r>
      <w:r>
        <w:rPr>
          <w:rStyle w:val="Code"/>
        </w:rPr>
        <w:t xml:space="preserve">&lt;lb </w:t>
      </w:r>
      <w:r>
        <w:rPr>
          <w:rStyle w:val="Codeattribute"/>
        </w:rPr>
        <w:t>n</w:t>
      </w:r>
      <w:r>
        <w:rPr>
          <w:rStyle w:val="Code"/>
        </w:rPr>
        <w:t>=</w:t>
      </w:r>
      <w:r>
        <w:rPr>
          <w:rStyle w:val="Codevalue"/>
        </w:rPr>
        <w:t>"Ab2"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 hobbit. Not a nasty, dirty,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wet hole,</w:t>
      </w:r>
      <w:r>
        <w:rPr>
          <w:rStyle w:val="Codetext"/>
        </w:rPr>
        <w:br/>
      </w:r>
      <w:r>
        <w:rPr>
          <w:rStyle w:val="Code"/>
        </w:rPr>
        <w:t xml:space="preserve">&lt;lb </w:t>
      </w:r>
      <w:r>
        <w:rPr>
          <w:rStyle w:val="Codeattribute"/>
        </w:rPr>
        <w:t>n</w:t>
      </w:r>
      <w:r>
        <w:rPr>
          <w:rStyle w:val="Code"/>
        </w:rPr>
        <w:t>=</w:t>
      </w:r>
      <w:r>
        <w:rPr>
          <w:rStyle w:val="Codevalue"/>
        </w:rPr>
        <w:t>"Ab3"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filled with the ends of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worms and</w:t>
      </w:r>
      <w:r>
        <w:rPr>
          <w:rStyle w:val="Codetext"/>
        </w:rPr>
        <w:br/>
      </w:r>
      <w:r>
        <w:rPr>
          <w:rStyle w:val="Code"/>
        </w:rPr>
        <w:t xml:space="preserve">&lt;lb </w:t>
      </w:r>
      <w:r>
        <w:rPr>
          <w:rStyle w:val="Codeattribute"/>
        </w:rPr>
        <w:t>n</w:t>
      </w:r>
      <w:r>
        <w:rPr>
          <w:rStyle w:val="Code"/>
        </w:rPr>
        <w:t>=</w:t>
      </w:r>
      <w:r>
        <w:rPr>
          <w:rStyle w:val="Codevalue"/>
        </w:rPr>
        <w:t>"Ab4"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an oozy smell, nor yet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dry, bare,</w:t>
      </w:r>
      <w:r>
        <w:rPr>
          <w:rStyle w:val="Codetext"/>
        </w:rPr>
        <w:br/>
      </w:r>
      <w:r>
        <w:rPr>
          <w:rStyle w:val="Code"/>
        </w:rPr>
        <w:t xml:space="preserve">&lt;lb </w:t>
      </w:r>
      <w:r>
        <w:rPr>
          <w:rStyle w:val="Codeattribute"/>
        </w:rPr>
        <w:t>n</w:t>
      </w:r>
      <w:r>
        <w:rPr>
          <w:rStyle w:val="Code"/>
        </w:rPr>
        <w:t>=</w:t>
      </w:r>
      <w:r>
        <w:rPr>
          <w:rStyle w:val="Codevalue"/>
        </w:rPr>
        <w:t>"Ab5"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sandy hole with nothing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in it to</w:t>
      </w:r>
      <w:r>
        <w:rPr>
          <w:rStyle w:val="Codetext"/>
        </w:rPr>
        <w:br/>
      </w:r>
      <w:r>
        <w:rPr>
          <w:rStyle w:val="Code"/>
        </w:rPr>
        <w:t xml:space="preserve">&lt;lb </w:t>
      </w:r>
      <w:r>
        <w:rPr>
          <w:rStyle w:val="Codeattribute"/>
        </w:rPr>
        <w:t>n</w:t>
      </w:r>
      <w:r>
        <w:rPr>
          <w:rStyle w:val="Code"/>
        </w:rPr>
        <w:t>=</w:t>
      </w:r>
      <w:r>
        <w:rPr>
          <w:rStyle w:val="Codevalue"/>
        </w:rPr>
        <w:t>"Ab6"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sit down on or to eat: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it was a</w:t>
      </w:r>
      <w:r>
        <w:rPr>
          <w:rStyle w:val="Codetext"/>
        </w:rPr>
        <w:br/>
      </w:r>
      <w:r>
        <w:rPr>
          <w:rStyle w:val="Code"/>
        </w:rPr>
        <w:t xml:space="preserve">&lt;lb </w:t>
      </w:r>
      <w:r>
        <w:rPr>
          <w:rStyle w:val="Codeattribute"/>
        </w:rPr>
        <w:t>n</w:t>
      </w:r>
      <w:r>
        <w:rPr>
          <w:rStyle w:val="Code"/>
        </w:rPr>
        <w:t>=</w:t>
      </w:r>
      <w:r>
        <w:rPr>
          <w:rStyle w:val="Codevalue"/>
        </w:rPr>
        <w:t>"Ab7"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/&gt;</w:t>
      </w:r>
      <w:r>
        <w:rPr>
          <w:rStyle w:val="Codetext"/>
        </w:rPr>
        <w:t xml:space="preserve">hobbit-hole, and that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/&gt;</w:t>
      </w:r>
      <w:r>
        <w:rPr>
          <w:rStyle w:val="Codetext"/>
        </w:rPr>
        <w:t>means</w:t>
      </w:r>
      <w:r>
        <w:rPr>
          <w:rStyle w:val="Codetext"/>
        </w:rPr>
        <w:br/>
      </w:r>
      <w:r>
        <w:rPr>
          <w:rStyle w:val="Code"/>
        </w:rPr>
        <w:t xml:space="preserve">&lt;milestone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"faces"</w:t>
      </w:r>
      <w:r>
        <w:rPr>
          <w:rStyle w:val="Code"/>
        </w:rPr>
        <w:t xml:space="preserve"> </w:t>
      </w:r>
      <w:r>
        <w:rPr>
          <w:rStyle w:val="Codeattribute"/>
        </w:rPr>
        <w:t>n</w:t>
      </w:r>
      <w:r>
        <w:rPr>
          <w:rStyle w:val="Code"/>
        </w:rPr>
        <w:t>=</w:t>
      </w:r>
      <w:r>
        <w:rPr>
          <w:rStyle w:val="Codevalue"/>
        </w:rPr>
        <w:t>"Cd"</w:t>
      </w:r>
      <w:r>
        <w:rPr>
          <w:rStyle w:val="Code"/>
        </w:rPr>
        <w:t>/&gt;</w:t>
      </w:r>
    </w:p>
    <w:p>
      <w:pPr>
        <w:pStyle w:val="CodeParagraph"/>
        <w:rPr>
          <w:rStyle w:val="Codetext"/>
        </w:rPr>
      </w:pPr>
      <w:r>
        <w:rPr>
          <w:rStyle w:val="Code"/>
        </w:rPr>
        <w:t xml:space="preserve">&lt;lb </w:t>
      </w:r>
      <w:r>
        <w:rPr>
          <w:rStyle w:val="Codeattribute"/>
        </w:rPr>
        <w:t>n</w:t>
      </w:r>
      <w:r>
        <w:rPr>
          <w:rStyle w:val="Code"/>
        </w:rPr>
        <w:t>=</w:t>
      </w:r>
      <w:r>
        <w:rPr>
          <w:rStyle w:val="Codevalue"/>
        </w:rPr>
        <w:t>"Cd1"</w:t>
      </w:r>
      <w:r>
        <w:rPr>
          <w:rStyle w:val="Code"/>
        </w:rPr>
        <w:t>/&gt;</w:t>
      </w:r>
      <w:r>
        <w:rPr>
          <w:rStyle w:val="Codecomment"/>
        </w:rPr>
        <w:t>&lt;!-- This encoding example uses the repetitive scheme of line numbering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xml:space="preserve">, in accordance with SE Asian epigraphic conventions. Alternatively, lines could have been numbered </w:t>
      </w:r>
      <w:r>
        <w:rPr>
          <w:rStyle w:val="Codecomment"/>
        </w:rPr>
        <w:lastRenderedPageBreak/>
        <w:t>starting from 1 and continuing from 8 on face Cd.--&gt;</w:t>
      </w:r>
      <w:r>
        <w:rPr>
          <w:rStyle w:val="Codetext"/>
        </w:rPr>
        <w:br/>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comfort.</w:t>
      </w:r>
    </w:p>
    <w:p>
      <w:pPr>
        <w:pStyle w:val="CodeParagraph"/>
        <w:rPr>
          <w:rStyle w:val="Code"/>
        </w:rPr>
      </w:pPr>
      <w:r>
        <w:rPr>
          <w:rStyle w:val="Code"/>
        </w:rPr>
        <w:t>&lt;/p&gt;</w:t>
      </w:r>
      <w:r>
        <w:rPr>
          <w:rStyle w:val="Codecomment"/>
        </w:rPr>
        <w:t>&lt;!-- The text has been broken up into two semantic paragraphs §</w:t>
      </w:r>
      <w:r>
        <w:rPr>
          <w:rStyle w:val="Codecomment"/>
          <w:rFonts w:eastAsia="Arial Unicode MS"/>
        </w:rPr>
        <w:fldChar w:fldCharType="begin"/>
      </w:r>
      <w:r>
        <w:rPr>
          <w:rStyle w:val="Codecomment"/>
          <w:rFonts w:eastAsia="Arial Unicode MS"/>
        </w:rPr>
        <w:instrText xml:space="preserve"> REF _Ref43991413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2.4.1</w:t>
      </w:r>
      <w:r>
        <w:rPr>
          <w:rStyle w:val="Codecomment"/>
          <w:rFonts w:eastAsia="Arial Unicode MS"/>
        </w:rPr>
        <w:fldChar w:fldCharType="end"/>
      </w:r>
      <w:r>
        <w:rPr>
          <w:rStyle w:val="Codecomment"/>
        </w:rPr>
        <w:t xml:space="preserve"> for the sake of this illustration.--&gt;</w:t>
      </w:r>
    </w:p>
    <w:p>
      <w:pPr>
        <w:pStyle w:val="CodeParagraph"/>
      </w:pPr>
      <w:r>
        <w:rPr>
          <w:rStyle w:val="Code"/>
        </w:rPr>
        <w:t>&lt;p&gt;</w:t>
      </w:r>
      <w:r>
        <w:rPr>
          <w:rStyle w:val="Codetext"/>
        </w:rPr>
        <w:t xml:space="preserve">It had a perfectly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round door</w:t>
      </w:r>
      <w:r>
        <w:rPr>
          <w:rStyle w:val="Codetext"/>
        </w:rPr>
        <w:br/>
      </w:r>
      <w:r>
        <w:rPr>
          <w:rStyle w:val="Code"/>
        </w:rPr>
        <w:t xml:space="preserve">&lt;lb </w:t>
      </w:r>
      <w:r>
        <w:rPr>
          <w:rStyle w:val="Codeattribute"/>
        </w:rPr>
        <w:t>n</w:t>
      </w:r>
      <w:r>
        <w:rPr>
          <w:rStyle w:val="Code"/>
        </w:rPr>
        <w:t>=</w:t>
      </w:r>
      <w:r>
        <w:rPr>
          <w:rStyle w:val="Codevalue"/>
        </w:rPr>
        <w:t>"Cd2"</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like a porthole, painted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green, with</w:t>
      </w:r>
      <w:r>
        <w:rPr>
          <w:rStyle w:val="Codetext"/>
        </w:rPr>
        <w:br/>
      </w:r>
      <w:r>
        <w:rPr>
          <w:rStyle w:val="Code"/>
        </w:rPr>
        <w:t xml:space="preserve">&lt;lb </w:t>
      </w:r>
      <w:r>
        <w:rPr>
          <w:rStyle w:val="Codeattribute"/>
        </w:rPr>
        <w:t>n</w:t>
      </w:r>
      <w:r>
        <w:rPr>
          <w:rStyle w:val="Code"/>
        </w:rPr>
        <w:t>=</w:t>
      </w:r>
      <w:r>
        <w:rPr>
          <w:rStyle w:val="Codevalue"/>
        </w:rPr>
        <w:t>"Cd3"</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a shiny yellow brass knob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in the exact</w:t>
      </w:r>
      <w:r>
        <w:rPr>
          <w:rStyle w:val="Codetext"/>
        </w:rPr>
        <w:br/>
      </w:r>
      <w:r>
        <w:rPr>
          <w:rStyle w:val="Code"/>
        </w:rPr>
        <w:t xml:space="preserve">&lt;lb </w:t>
      </w:r>
      <w:r>
        <w:rPr>
          <w:rStyle w:val="Codeattribute"/>
        </w:rPr>
        <w:t>n</w:t>
      </w:r>
      <w:r>
        <w:rPr>
          <w:rStyle w:val="Code"/>
        </w:rPr>
        <w:t>=</w:t>
      </w:r>
      <w:r>
        <w:rPr>
          <w:rStyle w:val="Codevalue"/>
        </w:rPr>
        <w:t>"Cd4"</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middle. The door opened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on to a</w:t>
      </w:r>
      <w:r>
        <w:rPr>
          <w:rStyle w:val="Codetext"/>
        </w:rPr>
        <w:br/>
      </w:r>
      <w:r>
        <w:rPr>
          <w:rStyle w:val="Code"/>
        </w:rPr>
        <w:t xml:space="preserve">&lt;lb </w:t>
      </w:r>
      <w:r>
        <w:rPr>
          <w:rStyle w:val="Codeattribute"/>
        </w:rPr>
        <w:t>n</w:t>
      </w:r>
      <w:r>
        <w:rPr>
          <w:rStyle w:val="Code"/>
        </w:rPr>
        <w:t>=</w:t>
      </w:r>
      <w:r>
        <w:rPr>
          <w:rStyle w:val="Codevalue"/>
        </w:rPr>
        <w:t>"Cd5"</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tube-shaped hall like a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tunnel: a</w:t>
      </w:r>
      <w:r>
        <w:rPr>
          <w:rStyle w:val="Codetext"/>
        </w:rPr>
        <w:br/>
      </w:r>
      <w:r>
        <w:rPr>
          <w:rStyle w:val="Code"/>
        </w:rPr>
        <w:t xml:space="preserve">&lt;lb </w:t>
      </w:r>
      <w:r>
        <w:rPr>
          <w:rStyle w:val="Codeattribute"/>
        </w:rPr>
        <w:t>n</w:t>
      </w:r>
      <w:r>
        <w:rPr>
          <w:rStyle w:val="Code"/>
        </w:rPr>
        <w:t>=</w:t>
      </w:r>
      <w:r>
        <w:rPr>
          <w:rStyle w:val="Codevalue"/>
        </w:rPr>
        <w:t>"Cd6"</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 xml:space="preserve">very comfortable tunnel </w:t>
      </w:r>
      <w:r>
        <w:rPr>
          <w:rStyle w:val="Code"/>
        </w:rPr>
        <w:t xml:space="preserve">&lt;milestone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"d"</w:t>
      </w:r>
      <w:r>
        <w:rPr>
          <w:rStyle w:val="Code"/>
        </w:rPr>
        <w:t>/&gt;</w:t>
      </w:r>
      <w:r>
        <w:rPr>
          <w:rStyle w:val="Codetext"/>
        </w:rPr>
        <w:t>without</w:t>
      </w:r>
      <w:r>
        <w:rPr>
          <w:rStyle w:val="Codetext"/>
        </w:rPr>
        <w:br/>
      </w:r>
      <w:r>
        <w:rPr>
          <w:rStyle w:val="Code"/>
        </w:rPr>
        <w:t xml:space="preserve">&lt;lb </w:t>
      </w:r>
      <w:r>
        <w:rPr>
          <w:rStyle w:val="Codeattribute"/>
        </w:rPr>
        <w:t>n</w:t>
      </w:r>
      <w:r>
        <w:rPr>
          <w:rStyle w:val="Code"/>
        </w:rPr>
        <w:t>=</w:t>
      </w:r>
      <w:r>
        <w:rPr>
          <w:rStyle w:val="Codevalue"/>
        </w:rPr>
        <w:t>"Cd7"</w:t>
      </w:r>
      <w:r>
        <w:rPr>
          <w:rStyle w:val="Code"/>
        </w:rPr>
        <w:t xml:space="preserve">/&gt;&lt;milestone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"C"</w:t>
      </w:r>
      <w:r>
        <w:rPr>
          <w:rStyle w:val="Code"/>
        </w:rPr>
        <w:t>/&gt;</w:t>
      </w:r>
      <w:r>
        <w:rPr>
          <w:rStyle w:val="Codetext"/>
        </w:rPr>
        <w:t>smoke.</w:t>
      </w:r>
      <w:r>
        <w:rPr>
          <w:rStyle w:val="Codetext"/>
        </w:rPr>
        <w:br/>
      </w:r>
      <w:r>
        <w:rPr>
          <w:rStyle w:val="Code"/>
        </w:rPr>
        <w:t>&lt;/p&gt;</w:t>
      </w:r>
    </w:p>
    <w:p>
      <w:pPr>
        <w:pStyle w:val="Cmsor2"/>
        <w:numPr>
          <w:ilvl w:val="0"/>
          <w:numId w:val="0"/>
        </w:numPr>
      </w:pPr>
      <w:bookmarkStart w:id="1013" w:name="_mqsd94x1tblc" w:colFirst="0" w:colLast="0"/>
      <w:bookmarkStart w:id="1014" w:name="_Toc183083970"/>
      <w:bookmarkEnd w:id="1013"/>
      <w:r>
        <w:t>Case study 2A: copperplate charter with seal and other goodies</w:t>
      </w:r>
      <w:bookmarkEnd w:id="1014"/>
    </w:p>
    <w:p>
      <w:pPr>
        <w:pStyle w:val="Image"/>
      </w:pPr>
      <w:r>
        <w:drawing>
          <wp:inline distT="0" distB="0" distL="0" distR="0">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pPr>
        <w:pStyle w:val="Lista"/>
      </w:pPr>
      <w:r>
        <w:t>this imaginary set of copper plates consists of</w:t>
      </w:r>
    </w:p>
    <w:p>
      <w:pPr>
        <w:pStyle w:val="Lista2"/>
      </w:pPr>
      <w:r>
        <w:t>an inscribed seal</w:t>
      </w:r>
    </w:p>
    <w:p>
      <w:pPr>
        <w:pStyle w:val="Lista2"/>
      </w:pPr>
      <w:r>
        <w:t>three plates, the first and the last inscribed only on their inner faces</w:t>
      </w:r>
    </w:p>
    <w:p>
      <w:pPr>
        <w:pStyle w:val="Lista3"/>
      </w:pPr>
      <w:r>
        <w:lastRenderedPageBreak/>
        <w:t>with foliation marks on the recto faces of the second and third plate</w:t>
      </w:r>
    </w:p>
    <w:p>
      <w:pPr>
        <w:pStyle w:val="Lista3"/>
      </w:pPr>
      <w:r>
        <w:t>with an inset initial text on the first page</w:t>
      </w:r>
    </w:p>
    <w:p>
      <w:pPr>
        <w:pStyle w:val="Lista3"/>
      </w:pPr>
      <w:r>
        <w:t>with a visually separated colophon on the last page</w:t>
      </w:r>
    </w:p>
    <w:p>
      <w:pPr>
        <w:pStyle w:val="Lista"/>
      </w:pPr>
      <w:r>
        <w:t xml:space="preserve">the seal and the plates comprise a boxlike partition that must be encoded as two textpart divisions </w:t>
      </w:r>
      <w:r>
        <w:rPr>
          <w:noProof/>
        </w:rPr>
        <w:t>(</w:t>
      </w:r>
      <w:r>
        <w:t>§</w:t>
      </w:r>
      <w:r>
        <w:fldChar w:fldCharType="begin"/>
      </w:r>
      <w:r>
        <w:instrText xml:space="preserve"> REF _Ref43978987 \r \h  \* MERGEFORMAT </w:instrText>
      </w:r>
      <w:r>
        <w:fldChar w:fldCharType="separate"/>
      </w:r>
      <w:r>
        <w:t>3.2</w:t>
      </w:r>
      <w:r>
        <w:fldChar w:fldCharType="end"/>
      </w:r>
      <w:r>
        <w:t>)</w:t>
      </w:r>
    </w:p>
    <w:p>
      <w:pPr>
        <w:pStyle w:val="Lista"/>
      </w:pPr>
      <w:r>
        <w:t xml:space="preserve">the second division is a virtual zone subdivided into pagelike partitions </w:t>
      </w:r>
      <w:r>
        <w:rPr>
          <w:noProof/>
        </w:rPr>
        <w:t>(</w:t>
      </w:r>
      <w:r>
        <w:t>§</w:t>
      </w:r>
      <w:r>
        <w:fldChar w:fldCharType="begin"/>
      </w:r>
      <w:r>
        <w:instrText xml:space="preserve"> REF _Ref43979481 \r \h  \* MERGEFORMAT </w:instrText>
      </w:r>
      <w:r>
        <w:fldChar w:fldCharType="separate"/>
      </w:r>
      <w:r>
        <w:t>3.4</w:t>
      </w:r>
      <w:r>
        <w:fldChar w:fldCharType="end"/>
      </w:r>
      <w:r>
        <w:t xml:space="preserve">), which are actual pages and must thus be encoded as </w:t>
      </w:r>
      <w:r>
        <w:rPr>
          <w:rStyle w:val="Code"/>
        </w:rPr>
        <w:t>&lt;pb&gt;</w:t>
      </w:r>
      <w:r>
        <w:t xml:space="preserve"> elements</w:t>
      </w:r>
    </w:p>
    <w:p>
      <w:pPr>
        <w:pStyle w:val="Lista2"/>
      </w:pPr>
      <w:r>
        <w:t xml:space="preserve">the blank outer pages must also be encoded </w:t>
      </w:r>
      <w:r>
        <w:rPr>
          <w:noProof/>
        </w:rPr>
        <w:t>(</w:t>
      </w:r>
      <w:r>
        <w:t>§</w:t>
      </w:r>
      <w:r>
        <w:fldChar w:fldCharType="begin"/>
      </w:r>
      <w:r>
        <w:instrText xml:space="preserve"> REF _Ref182318940 \r \h </w:instrText>
      </w:r>
      <w:r>
        <w:fldChar w:fldCharType="separate"/>
      </w:r>
      <w:r>
        <w:t>3.4.2.1</w:t>
      </w:r>
      <w:r>
        <w:fldChar w:fldCharType="end"/>
      </w:r>
      <w:r>
        <w:t>)</w:t>
      </w:r>
    </w:p>
    <w:p>
      <w:pPr>
        <w:pStyle w:val="Lista"/>
      </w:pPr>
      <w:r>
        <w:t>within the second division,</w:t>
      </w:r>
    </w:p>
    <w:p>
      <w:pPr>
        <w:pStyle w:val="Lista2"/>
      </w:pPr>
      <w:r>
        <w:t xml:space="preserve">text begins with a floating incipit, which must be marked up as a special line </w:t>
      </w:r>
      <w:r>
        <w:rPr>
          <w:noProof/>
        </w:rPr>
        <w:t>(</w:t>
      </w:r>
      <w:r>
        <w:t>§</w:t>
      </w:r>
      <w:r>
        <w:fldChar w:fldCharType="begin"/>
      </w:r>
      <w:r>
        <w:instrText xml:space="preserve"> REF _Ref43978135 \r \h  \* MERGEFORMAT </w:instrText>
      </w:r>
      <w:r>
        <w:fldChar w:fldCharType="separate"/>
      </w:r>
      <w:r>
        <w:t>3.8.2</w:t>
      </w:r>
      <w:r>
        <w:fldChar w:fldCharType="end"/>
      </w:r>
      <w:r>
        <w:t>)</w:t>
      </w:r>
    </w:p>
    <w:p>
      <w:pPr>
        <w:pStyle w:val="Lista2"/>
      </w:pPr>
      <w:r>
        <w:t xml:space="preserve">the foliation numbers comprise forme work </w:t>
      </w:r>
      <w:r>
        <w:rPr>
          <w:noProof/>
        </w:rPr>
        <w:t>(</w:t>
      </w:r>
      <w:r>
        <w:t>§</w:t>
      </w:r>
      <w:r>
        <w:fldChar w:fldCharType="begin"/>
      </w:r>
      <w:r>
        <w:instrText xml:space="preserve"> REF _Ref43984607 \w \h  \* MERGEFORMAT </w:instrText>
      </w:r>
      <w:r>
        <w:fldChar w:fldCharType="separate"/>
      </w:r>
      <w:r>
        <w:t>3.8.4</w:t>
      </w:r>
      <w:r>
        <w:fldChar w:fldCharType="end"/>
      </w:r>
      <w:r>
        <w:t>), each attached to the relevant page</w:t>
      </w:r>
    </w:p>
    <w:p>
      <w:pPr>
        <w:pStyle w:val="Lista2"/>
      </w:pPr>
      <w:r>
        <w:t xml:space="preserve">the special alignment of the colophon may optionally be encoded </w:t>
      </w:r>
      <w:r>
        <w:rPr>
          <w:noProof/>
        </w:rPr>
        <w:t>(</w:t>
      </w:r>
      <w:r>
        <w:t>§</w:t>
      </w:r>
      <w:r>
        <w:fldChar w:fldCharType="begin"/>
      </w:r>
      <w:r>
        <w:instrText xml:space="preserve"> REF _Ref43987598 \r \h  \* MERGEFORMAT </w:instrText>
      </w:r>
      <w:r>
        <w:fldChar w:fldCharType="separate"/>
      </w:r>
      <w:r>
        <w:t>7.5.3</w:t>
      </w:r>
      <w:r>
        <w:fldChar w:fldCharType="end"/>
      </w:r>
      <w:r>
        <w:t>)</w:t>
      </w:r>
    </w:p>
    <w:p/>
    <w:p>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comment"/>
        </w:rPr>
        <w:t>&lt;!--Seal as a division. Since the two divisions are different in nature, @subtype is not used, but a &lt;head&gt; is added for identification §</w:t>
      </w:r>
      <w:r>
        <w:rPr>
          <w:rStyle w:val="Codecomment"/>
        </w:rPr>
        <w:fldChar w:fldCharType="begin"/>
      </w:r>
      <w:r>
        <w:rPr>
          <w:rStyle w:val="Codecomment"/>
        </w:rPr>
        <w:instrText xml:space="preserve"> REF _Ref182236925 \r \h </w:instrText>
      </w:r>
      <w:r>
        <w:rPr>
          <w:rStyle w:val="Codecomment"/>
        </w:rPr>
      </w:r>
      <w:r>
        <w:rPr>
          <w:rStyle w:val="Codecomment"/>
        </w:rPr>
        <w:fldChar w:fldCharType="separate"/>
      </w:r>
      <w:r>
        <w:rPr>
          <w:rStyle w:val="Codecomment"/>
        </w:rPr>
        <w:t>3.2.3.3</w:t>
      </w:r>
      <w:r>
        <w:rPr>
          <w:rStyle w:val="Codecomment"/>
        </w:rPr>
        <w:fldChar w:fldCharType="end"/>
      </w:r>
      <w:r>
        <w:rPr>
          <w:rStyle w:val="Codecomment"/>
        </w:rPr>
        <w:t>.--&gt;&lt;!--By project convention, the seal is encoded before the text of the plates.--&gt;</w:t>
      </w:r>
      <w:r>
        <w:rPr>
          <w:rStyle w:val="Codetext"/>
        </w:rPr>
        <w:br/>
        <w:t xml:space="preserve">  </w:t>
      </w:r>
      <w:r>
        <w:rPr>
          <w:rStyle w:val="Code"/>
        </w:rPr>
        <w:t>&lt;ab&gt;</w:t>
      </w:r>
      <w:r>
        <w:rPr>
          <w:rStyle w:val="Codecomment"/>
        </w:rPr>
        <w:t>&lt;!--Seal text wrapped in a block-level element, in this case &lt;ab&gt; because it does not qualify as a paragraph §</w:t>
      </w:r>
      <w:r>
        <w:rPr>
          <w:rStyle w:val="Codecomment"/>
          <w:rFonts w:eastAsia="Arial Unicode MS"/>
        </w:rPr>
        <w:fldChar w:fldCharType="begin"/>
      </w:r>
      <w:r>
        <w:rPr>
          <w:rStyle w:val="Codecomment"/>
          <w:rFonts w:eastAsia="Arial Unicode MS"/>
        </w:rPr>
        <w:instrText xml:space="preserve"> REF _Ref43981028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2.4.2</w:t>
      </w:r>
      <w:r>
        <w:rPr>
          <w:rStyle w:val="Codecomment"/>
          <w:rFonts w:eastAsia="Arial Unicode MS"/>
        </w:rPr>
        <w:fldChar w:fldCharType="end"/>
      </w:r>
      <w:r>
        <w:rPr>
          <w:rStyle w:val="Codecomment"/>
        </w:rPr>
        <w: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Plates</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comment"/>
        </w:rPr>
        <w:t>&lt;!--Blank outer page; the page beginning is not inside a block-level element §</w:t>
      </w:r>
      <w:r>
        <w:rPr>
          <w:rStyle w:val="Codecomment"/>
        </w:rPr>
        <w:fldChar w:fldCharType="begin"/>
      </w:r>
      <w:r>
        <w:rPr>
          <w:rStyle w:val="Codecomment"/>
        </w:rPr>
        <w:instrText xml:space="preserve"> REF _Ref182318940 \r \h </w:instrText>
      </w:r>
      <w:r>
        <w:rPr>
          <w:rStyle w:val="Codecomment"/>
        </w:rPr>
      </w:r>
      <w:r>
        <w:rPr>
          <w:rStyle w:val="Codecomment"/>
        </w:rPr>
        <w:fldChar w:fldCharType="separate"/>
      </w:r>
      <w:r>
        <w:rPr>
          <w:rStyle w:val="Codecomment"/>
        </w:rPr>
        <w:t>3.4.2.1</w:t>
      </w:r>
      <w:r>
        <w:rPr>
          <w:rStyle w:val="Codecomment"/>
        </w:rPr>
        <w:fldChar w:fldCharType="end"/>
      </w:r>
      <w:r>
        <w:rPr>
          <w:rStyle w:val="Codecomment"/>
        </w:rPr>
        <w:t>.--&gt;</w:t>
      </w:r>
      <w:r>
        <w:rPr>
          <w:rStyle w:val="Codetext"/>
        </w:rPr>
        <w:br/>
        <w:t xml:space="preserve">  </w:t>
      </w:r>
      <w:r>
        <w:rPr>
          <w:rStyle w:val="Code"/>
        </w:rPr>
        <w:t>&lt;ab&gt;</w:t>
      </w:r>
    </w:p>
    <w:p>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comment"/>
        </w:rPr>
        <w:t>&lt;!--This page beginning is inside the first block-level container of the text, which happens to be the &lt;ab&gt; wrapper for the incipit. This does not imply that the page break is part of that &lt;ab&gt;.--&gt;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comment"/>
        </w:rPr>
        <w:t>&lt;!--Line numbers are mandatorily restarted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The specially positioned incipit has the line number 01 §</w:t>
      </w:r>
      <w:r>
        <w:rPr>
          <w:rStyle w:val="Codecomment"/>
          <w:rFonts w:eastAsia="Arial Unicode MS"/>
        </w:rPr>
        <w:fldChar w:fldCharType="begin"/>
      </w:r>
      <w:r>
        <w:rPr>
          <w:rStyle w:val="Codecomment"/>
          <w:rFonts w:eastAsia="Arial Unicode MS"/>
        </w:rPr>
        <w:instrText xml:space="preserve"> REF _Ref43978135 \r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3.8.2</w:t>
      </w:r>
      <w:r>
        <w:rPr>
          <w:rStyle w:val="Codecomment"/>
          <w:rFonts w:eastAsia="Arial Unicode MS"/>
        </w:rPr>
        <w:fldChar w:fldCharType="end"/>
      </w:r>
      <w:r>
        <w:rPr>
          <w:rStyle w:val="Codecomment"/>
        </w:rPr>
        <w:t>.--&gt;</w:t>
      </w:r>
      <w:r>
        <w:rPr>
          <w:rStyle w:val="Codetext"/>
        </w:rPr>
        <w:br/>
        <w:t xml:space="preserve">  </w:t>
      </w:r>
      <w:r>
        <w:rPr>
          <w:rStyle w:val="Code"/>
        </w:rPr>
        <w:t>&lt;/ab&gt;</w:t>
      </w:r>
      <w:r>
        <w:rPr>
          <w:rStyle w:val="Codetext"/>
        </w:rPr>
        <w:br/>
        <w:t xml:space="preserve">  </w:t>
      </w:r>
      <w:r>
        <w:rPr>
          <w:rStyle w:val="Code"/>
        </w:rPr>
        <w:t>&lt;p&gt;</w:t>
      </w:r>
      <w:r>
        <w:rPr>
          <w:rStyle w:val="Codecomment"/>
        </w:rPr>
        <w:t>&lt;!--First semantic paragraph of the text.--&gt;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r>
        <w:rPr>
          <w:rStyle w:val="Codetext"/>
        </w:rPr>
        <w:br/>
        <w:t xml:space="preserve">  </w:t>
      </w:r>
      <w:r>
        <w:rPr>
          <w:rStyle w:val="Code"/>
        </w:rPr>
        <w:t xml:space="preserve">&lt;pb </w:t>
      </w:r>
      <w:r>
        <w:rPr>
          <w:rStyle w:val="Codeattribute"/>
        </w:rPr>
        <w:t>n</w:t>
      </w:r>
      <w:r>
        <w:rPr>
          <w:rStyle w:val="Code"/>
        </w:rPr>
        <w:t>=</w:t>
      </w:r>
      <w:r>
        <w:rPr>
          <w:rStyle w:val="Codevalue"/>
        </w:rPr>
        <w:t>"2r"</w:t>
      </w:r>
      <w:r>
        <w:rPr>
          <w:rStyle w:val="Code"/>
        </w:rPr>
        <w:t>/&gt;</w:t>
      </w:r>
      <w:r>
        <w:rPr>
          <w:rStyle w:val="Codetext"/>
        </w:rPr>
        <w:br/>
        <w:t xml:space="preserve">  </w:t>
      </w:r>
      <w:r>
        <w:rPr>
          <w:rStyle w:val="Codecomment"/>
        </w:rPr>
        <w:t>&lt;!--Within a textpart, line numbers are continued on subsequent pages as recommended under §</w:t>
      </w:r>
      <w:r>
        <w:rPr>
          <w:rStyle w:val="Codecomment"/>
        </w:rPr>
        <w:fldChar w:fldCharType="begin"/>
      </w:r>
      <w:r>
        <w:rPr>
          <w:rStyle w:val="Codecomment"/>
        </w:rPr>
        <w:instrText xml:space="preserve"> REF _Ref182229490 \n \h </w:instrText>
      </w:r>
      <w:r>
        <w:rPr>
          <w:rStyle w:val="Codecomment"/>
        </w:rPr>
      </w:r>
      <w:r>
        <w:rPr>
          <w:rStyle w:val="Codecomment"/>
        </w:rPr>
        <w:fldChar w:fldCharType="separate"/>
      </w:r>
      <w:r>
        <w:rPr>
          <w:rStyle w:val="Codecomment"/>
        </w:rPr>
        <w:t>3.5.3</w:t>
      </w:r>
      <w:r>
        <w:rPr>
          <w:rStyle w:val="Codecomment"/>
        </w:rPr>
        <w:fldChar w:fldCharType="end"/>
      </w:r>
      <w:r>
        <w:rPr>
          <w:rStyle w:val="Codecomment"/>
        </w:rPr>
        <w:t>. Alternatively, they could be reset to 1 on each page, provided that the number of the current page is incorporated into each line number to maintain uniqueness.--&gt;</w:t>
      </w:r>
    </w:p>
    <w:p>
      <w:pPr>
        <w:pStyle w:val="CodeParagraph"/>
        <w:rPr>
          <w:rStyle w:val="Code"/>
        </w:rPr>
      </w:pPr>
      <w:r>
        <w:rPr>
          <w:rStyle w:val="Codetext"/>
        </w:rP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"2r"</w:t>
      </w:r>
      <w:r>
        <w:rPr>
          <w:rStyle w:val="Code"/>
        </w:rPr>
        <w:t>&gt;</w:t>
      </w:r>
    </w:p>
    <w:p>
      <w:pPr>
        <w:pStyle w:val="CodeParagraph"/>
      </w:pPr>
      <w:r>
        <w:rPr>
          <w:rStyle w:val="Codecomment"/>
        </w:rPr>
        <w:t xml:space="preserve">    &lt;!--Foliation encoded right after the page beginning, §</w:t>
      </w:r>
      <w:r>
        <w:rPr>
          <w:rStyle w:val="Codecomment"/>
          <w:rFonts w:eastAsia="Arial Unicode MS"/>
        </w:rPr>
        <w:fldChar w:fldCharType="begin"/>
      </w:r>
      <w:r>
        <w:rPr>
          <w:rStyle w:val="Codecomment"/>
          <w:rFonts w:eastAsia="Arial Unicode MS"/>
        </w:rPr>
        <w:instrText xml:space="preserve"> REF _Ref43984607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3.8.4</w:t>
      </w:r>
      <w:r>
        <w:rPr>
          <w:rStyle w:val="Codecomment"/>
          <w:rFonts w:eastAsia="Arial Unicode MS"/>
        </w:rPr>
        <w:fldChar w:fldCharType="end"/>
      </w:r>
      <w:r>
        <w:rPr>
          <w:rStyle w:val="Codecomment"/>
        </w:rPr>
        <w:t>.--&gt;</w:t>
      </w:r>
      <w:r>
        <w:rPr>
          <w:rStyle w:val="Codetext"/>
        </w:rPr>
        <w:br/>
        <w:t xml:space="preserve">    </w:t>
      </w:r>
      <w:r>
        <w:rPr>
          <w:rStyle w:val="Code"/>
        </w:rPr>
        <w:t xml:space="preserve">&lt;num </w:t>
      </w:r>
      <w:r>
        <w:rPr>
          <w:rStyle w:val="Codeattribute"/>
        </w:rPr>
        <w:t>value</w:t>
      </w:r>
      <w:r>
        <w:rPr>
          <w:rStyle w:val="Code"/>
        </w:rPr>
        <w:t>=</w:t>
      </w:r>
      <w:r>
        <w:rPr>
          <w:rStyle w:val="Codevalue"/>
        </w:rPr>
        <w:t>"2"</w:t>
      </w:r>
      <w:r>
        <w:rPr>
          <w:rStyle w:val="Code"/>
        </w:rPr>
        <w:t>&gt;</w:t>
      </w:r>
      <w:r>
        <w:rPr>
          <w:rStyle w:val="Codetext"/>
        </w:rPr>
        <w:t>2</w:t>
      </w:r>
      <w:r>
        <w:rPr>
          <w:rStyle w:val="Code"/>
        </w:rPr>
        <w:t>&lt;/num&gt;</w:t>
      </w:r>
      <w:r>
        <w:rPr>
          <w:rStyle w:val="Codetext"/>
        </w:rPr>
        <w:br/>
        <w:t xml:space="preserve">  </w:t>
      </w:r>
      <w:r>
        <w:rPr>
          <w:rStyle w:val="Code"/>
        </w:rPr>
        <w:t>&lt;/fw&gt;</w:t>
      </w:r>
      <w:r>
        <w:rPr>
          <w:rStyle w:val="Codetext"/>
        </w:rPr>
        <w:t xml:space="preserve">  </w:t>
      </w:r>
      <w:r>
        <w:rPr>
          <w:rStyle w:val="Codetext"/>
        </w:rPr>
        <w:br/>
        <w:t xml:space="preserve">  </w:t>
      </w:r>
      <w:r>
        <w:rPr>
          <w:rStyle w:val="Code"/>
        </w:rPr>
        <w:t xml:space="preserve">&lt;lb </w:t>
      </w:r>
      <w:r>
        <w:rPr>
          <w:rStyle w:val="Codeattribute"/>
        </w:rPr>
        <w:t>n</w:t>
      </w:r>
      <w:r>
        <w:rPr>
          <w:rStyle w:val="Code"/>
        </w:rPr>
        <w:t>=</w:t>
      </w:r>
      <w:r>
        <w:rPr>
          <w:rStyle w:val="Codevalue"/>
        </w:rPr>
        <w:t>"4"</w:t>
      </w:r>
      <w:r>
        <w:rPr>
          <w:rStyle w:val="Code"/>
        </w:rPr>
        <w:t>/&gt;</w:t>
      </w:r>
      <w:r>
        <w:rPr>
          <w:rStyle w:val="Codetext"/>
        </w:rPr>
        <w:t>nothing in it to sit down on or to eat: it was a</w:t>
      </w:r>
      <w:r>
        <w:rPr>
          <w:rStyle w:val="Codetext"/>
        </w:rPr>
        <w:br/>
        <w:t xml:space="preserve">  </w:t>
      </w:r>
      <w:r>
        <w:rPr>
          <w:rStyle w:val="Code"/>
        </w:rPr>
        <w:t xml:space="preserve">&lt;lb </w:t>
      </w:r>
      <w:r>
        <w:rPr>
          <w:rStyle w:val="Codeattribute"/>
        </w:rPr>
        <w:t>n</w:t>
      </w:r>
      <w:r>
        <w:rPr>
          <w:rStyle w:val="Code"/>
        </w:rPr>
        <w:t>=</w:t>
      </w:r>
      <w:r>
        <w:rPr>
          <w:rStyle w:val="Codevalue"/>
        </w:rPr>
        <w:t>"5"</w:t>
      </w:r>
      <w:r>
        <w:rPr>
          <w:rStyle w:val="Code"/>
        </w:rPr>
        <w:t>/&gt;</w:t>
      </w:r>
      <w:r>
        <w:rPr>
          <w:rStyle w:val="Codetext"/>
        </w:rPr>
        <w:t>hobbit-hole, and that means comfort.</w:t>
      </w:r>
      <w:r>
        <w:rPr>
          <w:rStyle w:val="Codetext"/>
        </w:rPr>
        <w:br/>
        <w:t xml:space="preserve">  </w:t>
      </w:r>
      <w:r>
        <w:rPr>
          <w:rStyle w:val="Code"/>
        </w:rPr>
        <w:t>&lt;/p&gt;</w:t>
      </w:r>
      <w:r>
        <w:rPr>
          <w:rStyle w:val="Codecomment"/>
        </w:rPr>
        <w:t>&lt;!--Ending a semantic paragraph here and starting a new one.--&gt;</w:t>
      </w:r>
      <w:r>
        <w:rPr>
          <w:rStyle w:val="Codetext"/>
        </w:rPr>
        <w:br/>
        <w:t xml:space="preserve">  </w:t>
      </w:r>
      <w:r>
        <w:rPr>
          <w:rStyle w:val="Code"/>
        </w:rPr>
        <w:t>&lt;p&gt;</w:t>
      </w:r>
      <w:r>
        <w:rPr>
          <w:rStyle w:val="Codetext"/>
        </w:rPr>
        <w:t>It had a perfectly</w:t>
      </w:r>
      <w:r>
        <w:rPr>
          <w:rStyle w:val="Codetext"/>
        </w:rPr>
        <w:br/>
        <w:t xml:space="preserve">  </w:t>
      </w:r>
      <w:r>
        <w:rPr>
          <w:rStyle w:val="Code"/>
        </w:rPr>
        <w:t xml:space="preserve">&lt;lb </w:t>
      </w:r>
      <w:r>
        <w:rPr>
          <w:rStyle w:val="Codeattribute"/>
        </w:rPr>
        <w:t>n</w:t>
      </w:r>
      <w:r>
        <w:rPr>
          <w:rStyle w:val="Code"/>
        </w:rPr>
        <w:t>=</w:t>
      </w:r>
      <w:r>
        <w:rPr>
          <w:rStyle w:val="Codevalue"/>
        </w:rPr>
        <w:t>"6"</w:t>
      </w:r>
      <w:r>
        <w:rPr>
          <w:rStyle w:val="Code"/>
        </w:rPr>
        <w:t>/&gt;</w:t>
      </w:r>
      <w:r>
        <w:rPr>
          <w:rStyle w:val="Codetext"/>
        </w:rPr>
        <w:t>round door like a porthole, painted green, with a shiny</w:t>
      </w:r>
      <w:r>
        <w:rPr>
          <w:rStyle w:val="Codetext"/>
        </w:rPr>
        <w:br/>
        <w:t xml:space="preserve">  </w:t>
      </w:r>
      <w:r>
        <w:rPr>
          <w:rStyle w:val="Code"/>
        </w:rPr>
        <w:t xml:space="preserve">&lt;pb </w:t>
      </w:r>
      <w:r>
        <w:rPr>
          <w:rStyle w:val="Codeattribute"/>
        </w:rPr>
        <w:t>n</w:t>
      </w:r>
      <w:r>
        <w:rPr>
          <w:rStyle w:val="Code"/>
        </w:rPr>
        <w:t>=</w:t>
      </w:r>
      <w:r>
        <w:rPr>
          <w:rStyle w:val="Codevalue"/>
        </w:rPr>
        <w:t>"2v"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"7"</w:t>
      </w:r>
      <w:r>
        <w:rPr>
          <w:rStyle w:val="Code"/>
        </w:rPr>
        <w:t>/&gt;</w:t>
      </w:r>
      <w:r>
        <w:rPr>
          <w:rStyle w:val="Codetext"/>
        </w:rPr>
        <w:t>yellow brass knob in the exact middle. The door opened</w:t>
      </w:r>
      <w:r>
        <w:rPr>
          <w:rStyle w:val="Codetext"/>
        </w:rPr>
        <w:br/>
        <w:t xml:space="preserve">  </w:t>
      </w:r>
      <w:r>
        <w:rPr>
          <w:rStyle w:val="Code"/>
        </w:rPr>
        <w:t xml:space="preserve">&lt;lb </w:t>
      </w:r>
      <w:r>
        <w:rPr>
          <w:rStyle w:val="Codeattribute"/>
        </w:rPr>
        <w:t>n</w:t>
      </w:r>
      <w:r>
        <w:rPr>
          <w:rStyle w:val="Code"/>
        </w:rPr>
        <w:t>=</w:t>
      </w:r>
      <w:r>
        <w:rPr>
          <w:rStyle w:val="Codevalue"/>
        </w:rPr>
        <w:t>"8"</w:t>
      </w:r>
      <w:r>
        <w:rPr>
          <w:rStyle w:val="Code"/>
        </w:rPr>
        <w:t>/&gt;</w:t>
      </w:r>
      <w:r>
        <w:rPr>
          <w:rStyle w:val="Codetext"/>
        </w:rPr>
        <w:t>on to a tube-shaped hall like a tunnel: a very</w:t>
      </w:r>
      <w:r>
        <w:rPr>
          <w:rStyle w:val="Codetext"/>
        </w:rPr>
        <w:br/>
        <w:t xml:space="preserve">  </w:t>
      </w:r>
      <w:r>
        <w:rPr>
          <w:rStyle w:val="Code"/>
        </w:rPr>
        <w:t xml:space="preserve">&lt;lb </w:t>
      </w:r>
      <w:r>
        <w:rPr>
          <w:rStyle w:val="Codeattribute"/>
        </w:rPr>
        <w:t>n</w:t>
      </w:r>
      <w:r>
        <w:rPr>
          <w:rStyle w:val="Code"/>
        </w:rPr>
        <w:t>=</w:t>
      </w:r>
      <w:r>
        <w:rPr>
          <w:rStyle w:val="Codevalue"/>
        </w:rPr>
        <w:t>"9"</w:t>
      </w:r>
      <w:r>
        <w:rPr>
          <w:rStyle w:val="Code"/>
        </w:rPr>
        <w:t>/&gt;</w:t>
      </w:r>
      <w:r>
        <w:rPr>
          <w:rStyle w:val="Codetext"/>
        </w:rPr>
        <w:t>comfortable tunnel without smoke, with panelled walls,</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comment"/>
        </w:rPr>
        <w:t>&lt;!--Foliation right after the page beginning.--&gt;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"10"</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"11"</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comment"/>
        </w:rPr>
        <w:t>&lt;!--The colophon is an incomplete sentence, so it gets an &lt;ab&gt; wrapper.--&gt;</w:t>
      </w:r>
      <w:r>
        <w:rPr>
          <w:rStyle w:val="Codetext"/>
        </w:rPr>
        <w:br/>
        <w:t xml:space="preserve">  </w:t>
      </w:r>
      <w:r>
        <w:rPr>
          <w:rStyle w:val="Code"/>
        </w:rPr>
        <w:t xml:space="preserve">&lt;lb </w:t>
      </w:r>
      <w:r>
        <w:rPr>
          <w:rStyle w:val="Codeattribute"/>
        </w:rPr>
        <w:t>n</w:t>
      </w:r>
      <w:r>
        <w:rPr>
          <w:rStyle w:val="Code"/>
        </w:rPr>
        <w:t>=</w:t>
      </w:r>
      <w:r>
        <w:rPr>
          <w:rStyle w:val="Codevalue"/>
        </w:rPr>
        <w:t>"12"</w:t>
      </w:r>
      <w:r>
        <w:rPr>
          <w:rStyle w:val="Code"/>
        </w:rPr>
        <w:t xml:space="preserve"> </w:t>
      </w:r>
      <w:r>
        <w:rPr>
          <w:rStyle w:val="Codeattribute"/>
        </w:rPr>
        <w:t>style</w:t>
      </w:r>
      <w:r>
        <w:rPr>
          <w:rStyle w:val="Code"/>
        </w:rPr>
        <w:t>=</w:t>
      </w:r>
      <w:r>
        <w:rPr>
          <w:rStyle w:val="Codevalue"/>
        </w:rPr>
        <w:t>"text-align: right"</w:t>
      </w:r>
      <w:r>
        <w:rPr>
          <w:rStyle w:val="Code"/>
        </w:rPr>
        <w:t>/&gt;</w:t>
      </w:r>
      <w:r>
        <w:rPr>
          <w:rStyle w:val="Codecomment"/>
        </w:rPr>
        <w:t>&lt;!--Optionally marking up right-aligned line.--&gt;</w:t>
      </w:r>
      <w:r>
        <w:rPr>
          <w:rStyle w:val="Codetext"/>
        </w:rPr>
        <w:br/>
      </w:r>
      <w:r>
        <w:rPr>
          <w:rStyle w:val="Codetext"/>
        </w:rPr>
        <w:lastRenderedPageBreak/>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"3v"</w:t>
      </w:r>
      <w:r>
        <w:rPr>
          <w:rStyle w:val="Code"/>
        </w:rPr>
        <w:t>/&gt;</w:t>
      </w:r>
      <w:r>
        <w:rPr>
          <w:rStyle w:val="Codecomment"/>
        </w:rPr>
        <w:t>&lt;!--Blank outer page; the &lt;pb/&gt; element is not inside a block-level container.--&gt;</w:t>
      </w:r>
      <w:r>
        <w:rPr>
          <w:rStyle w:val="Codetext"/>
        </w:rPr>
        <w:br/>
      </w:r>
      <w:r>
        <w:rPr>
          <w:rStyle w:val="Code"/>
        </w:rPr>
        <w:t>&lt;/div&gt;</w:t>
      </w:r>
    </w:p>
    <w:p>
      <w:pPr>
        <w:pStyle w:val="Cmsor2"/>
        <w:numPr>
          <w:ilvl w:val="0"/>
          <w:numId w:val="0"/>
        </w:numPr>
      </w:pPr>
      <w:bookmarkStart w:id="1015" w:name="_q8mje15sbli5" w:colFirst="0" w:colLast="0"/>
      <w:bookmarkStart w:id="1016" w:name="_Toc183083971"/>
      <w:bookmarkEnd w:id="1015"/>
      <w:r>
        <w:t>Case study 2B: copperplate charter with a lost plate reconstructed</w:t>
      </w:r>
      <w:bookmarkEnd w:id="1016"/>
    </w:p>
    <w:p>
      <w:pPr>
        <w:pStyle w:val="Image"/>
      </w:pPr>
      <w:r>
        <w:drawing>
          <wp:inline distT="0" distB="0" distL="0" distR="0">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pPr>
        <w:pStyle w:val="Lista"/>
      </w:pPr>
      <w:r>
        <w:t>as a variation on Case study 2A, we now have a partial set of plates where the middle plate is missing along with the seal</w:t>
      </w:r>
    </w:p>
    <w:p>
      <w:pPr>
        <w:pStyle w:val="Lista"/>
      </w:pPr>
      <w:r>
        <w:t xml:space="preserve">from the presence of foliation marks </w:t>
      </w:r>
      <w:r>
        <w:rPr>
          <w:noProof/>
        </w:rPr>
        <w:t>(</w:t>
      </w:r>
      <w:r>
        <w:t xml:space="preserve">and from our intimate knowledge of the Middle Earth copper plate corpus) we can infer that exactly one plate was lost, therefore we include the lost plate in our edition instead of creating textpart divisions </w:t>
      </w:r>
      <w:r>
        <w:rPr>
          <w:noProof/>
        </w:rPr>
        <w:t>(</w:t>
      </w:r>
      <w:r>
        <w:t>§</w:t>
      </w:r>
      <w:r>
        <w:fldChar w:fldCharType="begin"/>
      </w:r>
      <w:r>
        <w:instrText xml:space="preserve"> REF _Ref149918878 \r \h </w:instrText>
      </w:r>
      <w:r>
        <w:fldChar w:fldCharType="separate"/>
      </w:r>
      <w:r>
        <w:t>5.4.8.3</w:t>
      </w:r>
      <w:r>
        <w:fldChar w:fldCharType="end"/>
      </w:r>
      <w:r>
        <w:t>)</w:t>
      </w:r>
    </w:p>
    <w:p>
      <w:pPr>
        <w:pStyle w:val="Lista2"/>
      </w:pPr>
      <w:r>
        <w:t>we can also infer that the lost plate would have been inscribed with exactly three lines on both faces, so this is also encoded in the edition</w:t>
      </w:r>
    </w:p>
    <w:p>
      <w:pPr>
        <w:pStyle w:val="Lista"/>
      </w:pPr>
      <w:r>
        <w:t>extant details are encoded as in Case study 2A above</w:t>
      </w:r>
    </w:p>
    <w:p/>
    <w:p>
      <w:pPr>
        <w:pStyle w:val="CodeParagraph"/>
      </w:pPr>
      <w:r>
        <w:rPr>
          <w:rStyle w:val="Code"/>
        </w:rPr>
        <w:t xml:space="preserve">&lt;pb </w:t>
      </w:r>
      <w:r>
        <w:rPr>
          <w:rStyle w:val="Codeattribute"/>
        </w:rPr>
        <w:t>n</w:t>
      </w:r>
      <w:r>
        <w:rPr>
          <w:rStyle w:val="Code"/>
        </w:rPr>
        <w:t>=</w:t>
      </w:r>
      <w:r>
        <w:rPr>
          <w:rStyle w:val="Codevalue"/>
        </w:rPr>
        <w:t>"1r"</w:t>
      </w:r>
      <w:r>
        <w:rPr>
          <w:rStyle w:val="Code"/>
        </w:rPr>
        <w:t>/&gt;</w:t>
      </w:r>
      <w:r>
        <w:rPr>
          <w:rStyle w:val="Codetext"/>
        </w:rPr>
        <w:br/>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"1v0"</w:t>
      </w:r>
      <w:r>
        <w:rPr>
          <w:rStyle w:val="Code"/>
        </w:rPr>
        <w:t>/&gt;</w:t>
      </w:r>
      <w:r>
        <w:rPr>
          <w:rStyle w:val="Codetext"/>
        </w:rPr>
        <w:t>The Hobbit</w:t>
      </w:r>
      <w:r>
        <w:rPr>
          <w:rStyle w:val="Codetext"/>
        </w:rPr>
        <w:br/>
      </w:r>
      <w:r>
        <w:rPr>
          <w:rStyle w:val="Code"/>
        </w:rPr>
        <w:t>&lt;/ab&gt;</w:t>
      </w:r>
      <w:r>
        <w:rPr>
          <w:rStyle w:val="Codetext"/>
        </w:rPr>
        <w:br/>
      </w:r>
      <w:r>
        <w:rPr>
          <w:rStyle w:val="Codecomment"/>
        </w:rPr>
        <w:t>&lt;!--In this edition, line numbering is restarted on each page, and page numbers are incorporated in line numbers as per §</w:t>
      </w:r>
      <w:r>
        <w:rPr>
          <w:rStyle w:val="Codecomment"/>
        </w:rPr>
        <w:fldChar w:fldCharType="begin"/>
      </w:r>
      <w:r>
        <w:rPr>
          <w:rStyle w:val="Codecomment"/>
        </w:rPr>
        <w:instrText xml:space="preserve"> REF _Ref182228380 \r \h </w:instrText>
      </w:r>
      <w:r>
        <w:rPr>
          <w:rStyle w:val="Codecomment"/>
        </w:rPr>
      </w:r>
      <w:r>
        <w:rPr>
          <w:rStyle w:val="Codecomment"/>
        </w:rPr>
        <w:fldChar w:fldCharType="separate"/>
      </w:r>
      <w:r>
        <w:rPr>
          <w:rStyle w:val="Codecomment"/>
        </w:rPr>
        <w:t>3.5.3.1</w:t>
      </w:r>
      <w:r>
        <w:rPr>
          <w:rStyle w:val="Codecomment"/>
        </w:rPr>
        <w:fldChar w:fldCharType="end"/>
      </w:r>
      <w:r>
        <w:rPr>
          <w:rStyle w:val="Codecomment"/>
        </w:rPr>
        <w:t>. Since the number of lines per page is known, we could have opted to number lines consecutively, logically continuing line numbers after the lacuna §</w:t>
      </w:r>
      <w:r>
        <w:rPr>
          <w:rStyle w:val="Codecomment"/>
        </w:rPr>
        <w:fldChar w:fldCharType="begin"/>
      </w:r>
      <w:r>
        <w:rPr>
          <w:rStyle w:val="Codecomment"/>
        </w:rPr>
        <w:instrText xml:space="preserve"> REF _Ref149918878 \r \h  \* MERGEFORMAT </w:instrText>
      </w:r>
      <w:r>
        <w:rPr>
          <w:rStyle w:val="Codecomment"/>
        </w:rPr>
      </w:r>
      <w:r>
        <w:rPr>
          <w:rStyle w:val="Codecomment"/>
        </w:rPr>
        <w:fldChar w:fldCharType="separate"/>
      </w:r>
      <w:r>
        <w:rPr>
          <w:rStyle w:val="Codecomment"/>
        </w:rPr>
        <w:t>5.4.8.3</w:t>
      </w:r>
      <w:r>
        <w:rPr>
          <w:rStyle w:val="Codecomment"/>
        </w:rPr>
        <w:fldChar w:fldCharType="end"/>
      </w:r>
      <w:r>
        <w:rPr>
          <w:rStyle w:val="Codecomment"/>
        </w:rPr>
        <w:t>.--&gt;</w:t>
      </w:r>
      <w:r>
        <w:rPr>
          <w:rStyle w:val="Codetext"/>
        </w:rPr>
        <w:br/>
      </w:r>
      <w:r>
        <w:rPr>
          <w:rStyle w:val="Code"/>
        </w:rPr>
        <w:t xml:space="preserve">&lt;p </w:t>
      </w:r>
      <w:r>
        <w:rPr>
          <w:rStyle w:val="Codeattribute"/>
        </w:rPr>
        <w:t>part</w:t>
      </w:r>
      <w:r>
        <w:rPr>
          <w:rStyle w:val="Code"/>
        </w:rPr>
        <w:t>=</w:t>
      </w:r>
      <w:r>
        <w:rPr>
          <w:rStyle w:val="Codevalue"/>
        </w:rPr>
        <w:t>"I"</w:t>
      </w:r>
      <w:r>
        <w:rPr>
          <w:rStyle w:val="Code"/>
        </w:rPr>
        <w:t>&gt;</w:t>
      </w:r>
      <w:r>
        <w:rPr>
          <w:rStyle w:val="Codecomment"/>
        </w:rPr>
        <w:t>&lt;!--The incomplete paragraph is marked as an initial part.--&gt;</w:t>
      </w:r>
      <w:r>
        <w:rPr>
          <w:rStyle w:val="Codetext"/>
        </w:rPr>
        <w:br/>
        <w:t xml:space="preserve">  </w:t>
      </w:r>
      <w:r>
        <w:rPr>
          <w:rStyle w:val="Code"/>
        </w:rPr>
        <w:t xml:space="preserve">&lt;lb </w:t>
      </w:r>
      <w:r>
        <w:rPr>
          <w:rStyle w:val="Codeattribute"/>
        </w:rPr>
        <w:t>n</w:t>
      </w:r>
      <w:r>
        <w:rPr>
          <w:rStyle w:val="Code"/>
        </w:rPr>
        <w:t>=</w:t>
      </w:r>
      <w:r>
        <w:rPr>
          <w:rStyle w:val="Codevalue"/>
        </w:rPr>
        <w:t>"1v1"</w:t>
      </w:r>
      <w:r>
        <w:rPr>
          <w:rStyle w:val="Code"/>
        </w:rPr>
        <w:t>/&gt;</w:t>
      </w:r>
      <w:r>
        <w:rPr>
          <w:rStyle w:val="Codetext"/>
        </w:rPr>
        <w:t>In a hole in the ground there lived a hobbit. Not</w:t>
      </w:r>
      <w:r>
        <w:rPr>
          <w:rStyle w:val="Codetext"/>
        </w:rPr>
        <w:br/>
        <w:t xml:space="preserve">  </w:t>
      </w:r>
      <w:r>
        <w:rPr>
          <w:rStyle w:val="Code"/>
        </w:rPr>
        <w:t xml:space="preserve">&lt;lb </w:t>
      </w:r>
      <w:r>
        <w:rPr>
          <w:rStyle w:val="Codeattribute"/>
        </w:rPr>
        <w:t>n</w:t>
      </w:r>
      <w:r>
        <w:rPr>
          <w:rStyle w:val="Code"/>
        </w:rPr>
        <w:t>=</w:t>
      </w:r>
      <w:r>
        <w:rPr>
          <w:rStyle w:val="Codevalue"/>
        </w:rPr>
        <w:t>"1v2"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"1v3"</w:t>
      </w:r>
      <w:r>
        <w:rPr>
          <w:rStyle w:val="Code"/>
        </w:rPr>
        <w:t>/&gt;</w:t>
      </w:r>
      <w:r>
        <w:rPr>
          <w:rStyle w:val="Codetext"/>
        </w:rPr>
        <w:t>and an oozy smell, nor yet a dry, bare, sandy hole with</w:t>
      </w:r>
      <w:r>
        <w:rPr>
          <w:rStyle w:val="Codetext"/>
        </w:rPr>
        <w:br/>
      </w:r>
      <w:r>
        <w:rPr>
          <w:rStyle w:val="Code"/>
        </w:rPr>
        <w:t>&lt;/p&gt;</w:t>
      </w:r>
      <w:r>
        <w:rPr>
          <w:rStyle w:val="Codecomment"/>
        </w:rPr>
        <w:t>&lt;!--The open block-level container is closed before the lacuna.--&gt;</w:t>
      </w:r>
      <w:r>
        <w:rPr>
          <w:rStyle w:val="Codetext"/>
        </w:rPr>
        <w:br/>
      </w:r>
      <w:r>
        <w:rPr>
          <w:rStyle w:val="Code"/>
        </w:rPr>
        <w:t xml:space="preserve">&lt;pb </w:t>
      </w:r>
      <w:r>
        <w:rPr>
          <w:rStyle w:val="Codeattribute"/>
        </w:rPr>
        <w:t>n</w:t>
      </w:r>
      <w:r>
        <w:rPr>
          <w:rStyle w:val="Code"/>
        </w:rPr>
        <w:t>=</w:t>
      </w:r>
      <w:r>
        <w:rPr>
          <w:rStyle w:val="Codevalue"/>
        </w:rPr>
        <w:t>"2r"</w:t>
      </w:r>
      <w:r>
        <w:rPr>
          <w:rStyle w:val="Code"/>
        </w:rPr>
        <w:t>/&gt;</w:t>
      </w:r>
      <w:r>
        <w:rPr>
          <w:rStyle w:val="Codecomment"/>
        </w:rPr>
        <w:t>&lt;!--Although a foliation mark was in all probability present on the lost plate, we do not restore one.--&gt;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comment"/>
        </w:rPr>
        <w:t>&lt;!--Individual line beginnings are not reconstructed on a lost page, only recorded as a lacuna of known size. --&gt;</w:t>
      </w:r>
      <w:r>
        <w:rPr>
          <w:rStyle w:val="Codetext"/>
        </w:rPr>
        <w:br/>
      </w:r>
      <w:r>
        <w:rPr>
          <w:rStyle w:val="Code"/>
        </w:rPr>
        <w:t xml:space="preserve">&lt;pb </w:t>
      </w:r>
      <w:r>
        <w:rPr>
          <w:rStyle w:val="Codeattribute"/>
        </w:rPr>
        <w:t>n</w:t>
      </w:r>
      <w:r>
        <w:rPr>
          <w:rStyle w:val="Code"/>
        </w:rPr>
        <w:t>=</w:t>
      </w:r>
      <w:r>
        <w:rPr>
          <w:rStyle w:val="Codevalue"/>
        </w:rPr>
        <w:t>"2v"</w:t>
      </w:r>
      <w:r>
        <w:rPr>
          <w:rStyle w:val="Code"/>
        </w:rPr>
        <w:t>/&gt;</w:t>
      </w:r>
      <w:r>
        <w:rPr>
          <w:rStyle w:val="Codetext"/>
        </w:rPr>
        <w:br/>
      </w:r>
      <w:r>
        <w:rPr>
          <w:rStyle w:val="Code"/>
        </w:rPr>
        <w:t xml:space="preserve">&lt;gap </w:t>
      </w:r>
      <w:r>
        <w:rPr>
          <w:rStyle w:val="Codeattribute"/>
        </w:rPr>
        <w:t>reason</w:t>
      </w:r>
      <w:r>
        <w:rPr>
          <w:rStyle w:val="Code"/>
        </w:rPr>
        <w:t>=</w:t>
      </w:r>
      <w:r>
        <w:rPr>
          <w:rStyle w:val="Codevalue"/>
        </w:rPr>
        <w:t>"lost"</w:t>
      </w:r>
      <w:r>
        <w:rPr>
          <w:rStyle w:val="Code"/>
        </w:rPr>
        <w:t xml:space="preserve"> </w:t>
      </w:r>
      <w:r>
        <w:rPr>
          <w:rStyle w:val="Codeattribute"/>
        </w:rPr>
        <w:t>quantity</w:t>
      </w:r>
      <w:r>
        <w:rPr>
          <w:rStyle w:val="Code"/>
        </w:rPr>
        <w:t>=</w:t>
      </w:r>
      <w:r>
        <w:rPr>
          <w:rStyle w:val="Codevalue"/>
        </w:rPr>
        <w:t>"3"</w:t>
      </w:r>
      <w:r>
        <w:rPr>
          <w:rStyle w:val="Code"/>
        </w:rPr>
        <w:t xml:space="preserve"> </w:t>
      </w:r>
      <w:r>
        <w:rPr>
          <w:rStyle w:val="Codeattribute"/>
        </w:rPr>
        <w:t>unit</w:t>
      </w:r>
      <w:r>
        <w:rPr>
          <w:rStyle w:val="Code"/>
        </w:rPr>
        <w:t>=</w:t>
      </w:r>
      <w:r>
        <w:rPr>
          <w:rStyle w:val="Codevalue"/>
        </w:rPr>
        <w:t>"line"</w:t>
      </w:r>
      <w:r>
        <w:rPr>
          <w:rStyle w:val="Code"/>
        </w:rPr>
        <w:t>/&gt;</w:t>
      </w:r>
      <w:r>
        <w:rPr>
          <w:rStyle w:val="Codetext"/>
        </w:rPr>
        <w:br/>
      </w:r>
      <w:r>
        <w:rPr>
          <w:rStyle w:val="Code"/>
        </w:rPr>
        <w:t xml:space="preserve">&lt;p </w:t>
      </w:r>
      <w:r>
        <w:rPr>
          <w:rStyle w:val="Codeattribute"/>
        </w:rPr>
        <w:t>part</w:t>
      </w:r>
      <w:r>
        <w:rPr>
          <w:rStyle w:val="Code"/>
        </w:rPr>
        <w:t>=</w:t>
      </w:r>
      <w:r>
        <w:rPr>
          <w:rStyle w:val="Codevalue"/>
        </w:rPr>
        <w:t>"F"</w:t>
      </w:r>
      <w:r>
        <w:rPr>
          <w:rStyle w:val="Code"/>
        </w:rPr>
        <w:t>&gt;</w:t>
      </w:r>
      <w:r>
        <w:rPr>
          <w:rStyle w:val="Codecomment"/>
        </w:rPr>
        <w:t>&lt;!--A new block-level container, marked as a final part, is opened after the lacuna, before the next extant page beginning.--&gt;</w:t>
      </w:r>
      <w:r>
        <w:rPr>
          <w:rStyle w:val="Codetext"/>
        </w:rPr>
        <w:br/>
        <w:t xml:space="preserve">  </w:t>
      </w:r>
      <w:r>
        <w:rPr>
          <w:rStyle w:val="Code"/>
        </w:rPr>
        <w:t xml:space="preserve">&lt;pb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&lt;fw </w:t>
      </w:r>
      <w:r>
        <w:rPr>
          <w:rStyle w:val="Codeattribute"/>
        </w:rPr>
        <w:t>place</w:t>
      </w:r>
      <w:r>
        <w:rPr>
          <w:rStyle w:val="Code"/>
        </w:rPr>
        <w:t>=</w:t>
      </w:r>
      <w:r>
        <w:rPr>
          <w:rStyle w:val="Codevalue"/>
        </w:rPr>
        <w:t>"bot-left"</w:t>
      </w:r>
      <w:r>
        <w:rPr>
          <w:rStyle w:val="Code"/>
        </w:rPr>
        <w:t xml:space="preserve"> </w:t>
      </w:r>
      <w:r>
        <w:rPr>
          <w:rStyle w:val="Codeattribute"/>
        </w:rPr>
        <w:t>n</w:t>
      </w:r>
      <w:r>
        <w:rPr>
          <w:rStyle w:val="Code"/>
        </w:rPr>
        <w:t>=</w:t>
      </w:r>
      <w:r>
        <w:rPr>
          <w:rStyle w:val="Codevalue"/>
        </w:rPr>
        <w:t>"3r"</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"3"</w:t>
      </w:r>
      <w:r>
        <w:rPr>
          <w:rStyle w:val="Code"/>
        </w:rPr>
        <w:t>&gt;</w:t>
      </w:r>
      <w:r>
        <w:rPr>
          <w:rStyle w:val="Codetext"/>
        </w:rPr>
        <w:t>3</w:t>
      </w:r>
      <w:r>
        <w:rPr>
          <w:rStyle w:val="Code"/>
        </w:rPr>
        <w:t>&lt;/num&gt;</w:t>
      </w:r>
      <w:r>
        <w:rPr>
          <w:rStyle w:val="Codetext"/>
        </w:rPr>
        <w:br/>
        <w:t xml:space="preserve">  </w:t>
      </w:r>
      <w:r>
        <w:rPr>
          <w:rStyle w:val="Code"/>
        </w:rPr>
        <w:t>&lt;/fw&gt;</w:t>
      </w:r>
      <w:r>
        <w:rPr>
          <w:rStyle w:val="Codetext"/>
        </w:rPr>
        <w:br/>
        <w:t xml:space="preserve">  </w:t>
      </w:r>
      <w:r>
        <w:rPr>
          <w:rStyle w:val="Code"/>
        </w:rPr>
        <w:t xml:space="preserve">&lt;lb </w:t>
      </w:r>
      <w:r>
        <w:rPr>
          <w:rStyle w:val="Codeattribute"/>
        </w:rPr>
        <w:t>n</w:t>
      </w:r>
      <w:r>
        <w:rPr>
          <w:rStyle w:val="Code"/>
        </w:rPr>
        <w:t>=</w:t>
      </w:r>
      <w:r>
        <w:rPr>
          <w:rStyle w:val="Codevalue"/>
        </w:rPr>
        <w:t>"3r1"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"3r2"</w:t>
      </w:r>
      <w:r>
        <w:rPr>
          <w:rStyle w:val="Code"/>
        </w:rPr>
        <w:t>/&gt;</w:t>
      </w:r>
      <w:r>
        <w:rPr>
          <w:rStyle w:val="Codetext"/>
        </w:rPr>
        <w:t>chairs, and lots and lots of pegs for hats and coats.</w:t>
      </w:r>
      <w:r>
        <w:rPr>
          <w:rStyle w:val="Codetext"/>
        </w:rPr>
        <w:br/>
      </w:r>
      <w:r>
        <w:rPr>
          <w:rStyle w:val="Code"/>
        </w:rPr>
        <w:t>&lt;/p&gt;</w:t>
      </w:r>
      <w:r>
        <w:rPr>
          <w:rStyle w:val="Codetext"/>
        </w:rPr>
        <w:br/>
      </w:r>
      <w:r>
        <w:rPr>
          <w:rStyle w:val="Code"/>
        </w:rPr>
        <w:lastRenderedPageBreak/>
        <w:t>&lt;ab&gt;</w:t>
      </w:r>
      <w:r>
        <w:rPr>
          <w:rStyle w:val="Codetext"/>
        </w:rPr>
        <w:br/>
        <w:t xml:space="preserve">  </w:t>
      </w:r>
      <w:r>
        <w:rPr>
          <w:rStyle w:val="Code"/>
        </w:rPr>
        <w:t xml:space="preserve">&lt;lb </w:t>
      </w:r>
      <w:r>
        <w:rPr>
          <w:rStyle w:val="Codeattribute"/>
        </w:rPr>
        <w:t>n</w:t>
      </w:r>
      <w:r>
        <w:rPr>
          <w:rStyle w:val="Code"/>
        </w:rPr>
        <w:t>=</w:t>
      </w:r>
      <w:r>
        <w:rPr>
          <w:rStyle w:val="Codevalue"/>
        </w:rPr>
        <w:t>"3r3"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r>
      <w:r>
        <w:rPr>
          <w:rStyle w:val="Code"/>
        </w:rPr>
        <w:t>&lt;/ab&gt;</w:t>
      </w:r>
      <w:r>
        <w:rPr>
          <w:rStyle w:val="Codetext"/>
        </w:rPr>
        <w:br/>
      </w:r>
      <w:r>
        <w:rPr>
          <w:rStyle w:val="Code"/>
        </w:rPr>
        <w:t xml:space="preserve">&lt;pb </w:t>
      </w:r>
      <w:r>
        <w:rPr>
          <w:rStyle w:val="Codeattribute"/>
        </w:rPr>
        <w:t>n</w:t>
      </w:r>
      <w:r>
        <w:rPr>
          <w:rStyle w:val="Code"/>
        </w:rPr>
        <w:t>=</w:t>
      </w:r>
      <w:r>
        <w:rPr>
          <w:rStyle w:val="Codevalue"/>
        </w:rPr>
        <w:t>"3v"</w:t>
      </w:r>
      <w:r>
        <w:rPr>
          <w:rStyle w:val="Code"/>
        </w:rPr>
        <w:t>/&gt;</w:t>
      </w:r>
    </w:p>
    <w:p>
      <w:pPr>
        <w:pStyle w:val="Cmsor2"/>
        <w:numPr>
          <w:ilvl w:val="0"/>
          <w:numId w:val="0"/>
        </w:numPr>
      </w:pPr>
      <w:bookmarkStart w:id="1017" w:name="_91l5g3c4663p" w:colFirst="0" w:colLast="0"/>
      <w:bookmarkStart w:id="1018" w:name="_Toc183083972"/>
      <w:bookmarkEnd w:id="1017"/>
      <w:r>
        <w:t>Case study 2C: copperplate charter with a lost plate not reconstructed</w:t>
      </w:r>
      <w:bookmarkEnd w:id="1018"/>
    </w:p>
    <w:p>
      <w:pPr>
        <w:pStyle w:val="Image"/>
      </w:pPr>
      <w:r>
        <w:drawing>
          <wp:inline distT="0" distB="0" distL="0" distR="0">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pPr>
        <w:pStyle w:val="Lista"/>
      </w:pPr>
      <w:r>
        <w:t>as another variation on Case study 2A, we again have a partial set of plates where the middle plate is missing</w:t>
      </w:r>
    </w:p>
    <w:p>
      <w:pPr>
        <w:pStyle w:val="Lista"/>
      </w:pPr>
      <w:r>
        <w:t>this time, however, the seal is extant and there are no foliation marks, nor are we sufficiently familiar with any other Middle Earth plates, so we cannot confidently reconstruct the structure of the lost section</w:t>
      </w:r>
    </w:p>
    <w:p>
      <w:pPr>
        <w:pStyle w:val="Lista"/>
      </w:pPr>
      <w:r>
        <w:t xml:space="preserve">our edition must therefore be divided into three textparts: one for the seal, one for the initial plate, and one for the final plate </w:t>
      </w:r>
      <w:r>
        <w:rPr>
          <w:noProof/>
        </w:rPr>
        <w:t>(</w:t>
      </w:r>
      <w:r>
        <w:t>§</w:t>
      </w:r>
      <w:r>
        <w:fldChar w:fldCharType="begin"/>
      </w:r>
      <w:r>
        <w:instrText xml:space="preserve"> REF _Ref149918878 \r \h </w:instrText>
      </w:r>
      <w:r>
        <w:fldChar w:fldCharType="separate"/>
      </w:r>
      <w:r>
        <w:t>5.4.8.3</w:t>
      </w:r>
      <w:r>
        <w:fldChar w:fldCharType="end"/>
      </w:r>
      <w:r>
        <w:t>)</w:t>
      </w:r>
    </w:p>
    <w:p>
      <w:pPr>
        <w:pStyle w:val="Lista"/>
      </w:pPr>
      <w:r>
        <w:t>extant details are encoded as in Case study 2A above</w:t>
      </w:r>
    </w:p>
    <w:p/>
    <w:p>
      <w:pPr>
        <w:pStyle w:val="CodeParagraph"/>
        <w:rPr>
          <w:rStyle w:val="Code"/>
        </w:rPr>
      </w:pP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"A"</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Seal</w:t>
      </w:r>
      <w:r>
        <w:rPr>
          <w:rStyle w:val="Code"/>
        </w:rPr>
        <w:t>&lt;/head&gt;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J R R</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Tolkien</w:t>
      </w:r>
      <w:r>
        <w:rPr>
          <w:rStyle w:val="Codetext"/>
        </w:rPr>
        <w:br/>
        <w:t xml:space="preserve">  </w:t>
      </w:r>
      <w:r>
        <w:rPr>
          <w:rStyle w:val="Code"/>
        </w:rPr>
        <w:t>&lt;/ab&gt;</w:t>
      </w:r>
      <w:r>
        <w:rPr>
          <w:rStyle w:val="Codetext"/>
        </w:rPr>
        <w:br/>
      </w:r>
      <w:r>
        <w:rPr>
          <w:rStyle w:val="Code"/>
        </w:rPr>
        <w:t>&lt;/div&gt;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"B"</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Initial plate</w:t>
      </w:r>
      <w:r>
        <w:rPr>
          <w:rStyle w:val="Code"/>
        </w:rPr>
        <w:t>&lt;/head&gt;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r>
        <w:rPr>
          <w:rStyle w:val="Codetext"/>
        </w:rPr>
        <w:br/>
        <w:t xml:space="preserve">  </w:t>
      </w:r>
      <w:r>
        <w:rPr>
          <w:rStyle w:val="Code"/>
        </w:rPr>
        <w:t>&lt;ab&gt;</w:t>
      </w:r>
    </w:p>
    <w:p>
      <w:pPr>
        <w:pStyle w:val="CodeParagraph"/>
        <w:rPr>
          <w:rStyle w:val="Codetext"/>
        </w:rPr>
      </w:pPr>
      <w:r>
        <w:rPr>
          <w:rStyle w:val="Codetext"/>
        </w:rP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t xml:space="preserve">    </w:t>
      </w:r>
      <w:r>
        <w:rPr>
          <w:rStyle w:val="Code"/>
        </w:rPr>
        <w:t xml:space="preserve">&lt;lb </w:t>
      </w:r>
      <w:r>
        <w:rPr>
          <w:rStyle w:val="Codeattribute"/>
        </w:rPr>
        <w:t>n</w:t>
      </w:r>
      <w:r>
        <w:rPr>
          <w:rStyle w:val="Code"/>
        </w:rPr>
        <w:t>=</w:t>
      </w:r>
      <w:r>
        <w:rPr>
          <w:rStyle w:val="Codevalue"/>
        </w:rPr>
        <w:t>"01"</w:t>
      </w:r>
      <w:r>
        <w:rPr>
          <w:rStyle w:val="Code"/>
        </w:rPr>
        <w:t>/&gt;</w:t>
      </w:r>
      <w:r>
        <w:rPr>
          <w:rStyle w:val="Codetext"/>
        </w:rPr>
        <w:t>The Hobbit</w:t>
      </w:r>
      <w:r>
        <w:rPr>
          <w:rStyle w:val="Codetext"/>
        </w:rPr>
        <w:br/>
        <w:t xml:space="preserve">  </w:t>
      </w:r>
      <w:r>
        <w:rPr>
          <w:rStyle w:val="Code"/>
        </w:rPr>
        <w:t>&lt;/ab&gt;</w:t>
      </w:r>
      <w:r>
        <w:rPr>
          <w:rStyle w:val="Codetext"/>
        </w:rPr>
        <w:br/>
        <w:t xml:space="preserve">  </w:t>
      </w:r>
      <w:r>
        <w:rPr>
          <w:rStyle w:val="Code"/>
        </w:rPr>
        <w:t xml:space="preserve">&lt;p </w:t>
      </w:r>
      <w:r>
        <w:rPr>
          <w:rStyle w:val="Codeattribute"/>
        </w:rPr>
        <w:t>part</w:t>
      </w:r>
      <w:r>
        <w:rPr>
          <w:rStyle w:val="Code"/>
        </w:rPr>
        <w:t>=</w:t>
      </w:r>
      <w:r>
        <w:rPr>
          <w:rStyle w:val="Codevalue"/>
        </w:rPr>
        <w:t>"I"</w:t>
      </w:r>
      <w:r>
        <w:rPr>
          <w:rStyle w:val="Code"/>
        </w:rPr>
        <w:t>&gt;</w:t>
      </w:r>
      <w:r>
        <w:rPr>
          <w:rStyle w:val="Codecomment"/>
        </w:rPr>
        <w:t>&lt;!--Incomplete paragraph marked as an initial part.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In a hole in the ground there lived a hobbit. Not</w:t>
      </w:r>
      <w:r>
        <w:rPr>
          <w:rStyle w:val="Codetext"/>
        </w:rPr>
        <w:br/>
      </w:r>
      <w:r>
        <w:rPr>
          <w:rStyle w:val="Codetext"/>
        </w:rPr>
        <w:lastRenderedPageBreak/>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a nasty, dirty, wet hole, filled with the ends of worm</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/&gt;</w:t>
      </w:r>
      <w:r>
        <w:rPr>
          <w:rStyle w:val="Codetext"/>
        </w:rPr>
        <w:t>and an oozy smell, nor yet a dry, bare, sandy hole with</w:t>
      </w:r>
    </w:p>
    <w:p>
      <w:pPr>
        <w:pStyle w:val="CodeParagraph"/>
        <w:rPr>
          <w:rStyle w:val="Code"/>
        </w:rPr>
      </w:pPr>
      <w:r>
        <w:rPr>
          <w:rStyle w:val="Codetext"/>
        </w:rPr>
        <w:t xml:space="preserve">  </w:t>
      </w:r>
      <w:r>
        <w:rPr>
          <w:rStyle w:val="Code"/>
        </w:rPr>
        <w:t>&lt;/p&gt;</w:t>
      </w:r>
    </w:p>
    <w:p>
      <w:pPr>
        <w:pStyle w:val="CodeParagraph"/>
        <w:rPr>
          <w:rStyle w:val="Code"/>
        </w:rPr>
      </w:pPr>
      <w:r>
        <w:rPr>
          <w:rStyle w:val="Code"/>
        </w:rPr>
        <w:t>&lt;/div&gt;</w:t>
      </w:r>
      <w:r>
        <w:rPr>
          <w:rStyle w:val="Codetext"/>
        </w:rPr>
        <w:br/>
      </w:r>
      <w:r>
        <w:rPr>
          <w:rStyle w:val="Codecomment"/>
        </w:rPr>
        <w:t>&lt;!--Nothing is encoded for the lacuna itself, since the use of textparts makes it clear that text is lost between the two; details go in the layout description and the commentary. --&gt;</w:t>
      </w:r>
      <w:r>
        <w:rPr>
          <w:rStyle w:val="Codetext"/>
        </w:rPr>
        <w:br/>
      </w:r>
      <w:r>
        <w:rPr>
          <w:rStyle w:val="Code"/>
        </w:rPr>
        <w:t xml:space="preserve">&lt;div </w:t>
      </w:r>
      <w:r>
        <w:rPr>
          <w:rStyle w:val="Codeattribute"/>
        </w:rPr>
        <w:t>type</w:t>
      </w:r>
      <w:r>
        <w:rPr>
          <w:rStyle w:val="Code"/>
        </w:rPr>
        <w:t>=</w:t>
      </w:r>
      <w:r>
        <w:rPr>
          <w:rStyle w:val="Codevalue"/>
        </w:rPr>
        <w:t>"textpart"</w:t>
      </w:r>
      <w:r>
        <w:rPr>
          <w:rStyle w:val="Code"/>
        </w:rPr>
        <w:t xml:space="preserve"> </w:t>
      </w:r>
      <w:r>
        <w:rPr>
          <w:rStyle w:val="Codeattribute"/>
        </w:rPr>
        <w:t>n</w:t>
      </w:r>
      <w:r>
        <w:rPr>
          <w:rStyle w:val="Code"/>
        </w:rPr>
        <w:t>=</w:t>
      </w:r>
      <w:r>
        <w:rPr>
          <w:rStyle w:val="Codevalue"/>
        </w:rPr>
        <w:t>"C"</w:t>
      </w:r>
      <w:r>
        <w:rPr>
          <w:rStyle w:val="Code"/>
        </w:rPr>
        <w:t xml:space="preserve">&gt;&lt;head </w:t>
      </w:r>
      <w:r>
        <w:rPr>
          <w:rStyle w:val="Codeattribute"/>
        </w:rPr>
        <w:t>xml:lang</w:t>
      </w:r>
      <w:r>
        <w:rPr>
          <w:rStyle w:val="Code"/>
        </w:rPr>
        <w:t>=</w:t>
      </w:r>
      <w:r>
        <w:rPr>
          <w:rStyle w:val="Codevalue"/>
        </w:rPr>
        <w:t>"eng"</w:t>
      </w:r>
      <w:r>
        <w:rPr>
          <w:rStyle w:val="Code"/>
        </w:rPr>
        <w:t>&gt;</w:t>
      </w:r>
      <w:r>
        <w:rPr>
          <w:rStyle w:val="Codetext"/>
        </w:rPr>
        <w:t>Final plate</w:t>
      </w:r>
      <w:r>
        <w:rPr>
          <w:rStyle w:val="Code"/>
        </w:rPr>
        <w:t>&lt;/head&gt;</w:t>
      </w:r>
      <w:r>
        <w:rPr>
          <w:rStyle w:val="Codetext"/>
        </w:rPr>
        <w:br/>
        <w:t xml:space="preserve">  </w:t>
      </w:r>
      <w:r>
        <w:rPr>
          <w:rStyle w:val="Code"/>
        </w:rPr>
        <w:t xml:space="preserve">&lt;p </w:t>
      </w:r>
      <w:r>
        <w:rPr>
          <w:rStyle w:val="Codeattribute"/>
        </w:rPr>
        <w:t>part</w:t>
      </w:r>
      <w:r>
        <w:rPr>
          <w:rStyle w:val="Code"/>
        </w:rPr>
        <w:t>=</w:t>
      </w:r>
      <w:r>
        <w:rPr>
          <w:rStyle w:val="Codevalue"/>
        </w:rPr>
        <w:t>"F"</w:t>
      </w:r>
      <w:r>
        <w:rPr>
          <w:rStyle w:val="Code"/>
        </w:rPr>
        <w:t>&gt;</w:t>
      </w:r>
      <w:r>
        <w:rPr>
          <w:rStyle w:val="Codecomment"/>
        </w:rPr>
        <w:t>&lt;!--Incomplete paragraph marked as a final part. --&gt;</w:t>
      </w:r>
      <w:r>
        <w:rPr>
          <w:rStyle w:val="Codetext"/>
        </w:rPr>
        <w:br/>
        <w:t xml:space="preserve">  </w:t>
      </w:r>
      <w:r>
        <w:rPr>
          <w:rStyle w:val="Code"/>
        </w:rPr>
        <w:t xml:space="preserve">&lt;pb </w:t>
      </w:r>
      <w:r>
        <w:rPr>
          <w:rStyle w:val="Codeattribute"/>
        </w:rPr>
        <w:t>n</w:t>
      </w:r>
      <w:r>
        <w:rPr>
          <w:rStyle w:val="Code"/>
        </w:rPr>
        <w:t>=</w:t>
      </w:r>
      <w:r>
        <w:rPr>
          <w:rStyle w:val="Codevalue"/>
        </w:rPr>
        <w:t>"1r"</w:t>
      </w:r>
      <w:r>
        <w:rPr>
          <w:rStyle w:val="Code"/>
        </w:rPr>
        <w:t>/&gt;</w:t>
      </w:r>
    </w:p>
    <w:p>
      <w:pPr>
        <w:pStyle w:val="CodeParagraph"/>
      </w:pPr>
      <w:r>
        <w:rPr>
          <w:rStyle w:val="Codetext"/>
        </w:rPr>
        <w:t xml:space="preserve">  </w:t>
      </w:r>
      <w:r>
        <w:rPr>
          <w:rStyle w:val="Codecomment"/>
        </w:rPr>
        <w:t>&lt;!--Page and line numbering are reset to 1 in the second textpart §</w:t>
      </w:r>
      <w:r>
        <w:rPr>
          <w:rStyle w:val="Codecomment"/>
          <w:rFonts w:eastAsia="Arial Unicode MS"/>
        </w:rPr>
        <w:fldChar w:fldCharType="begin"/>
      </w:r>
      <w:r>
        <w:rPr>
          <w:rStyle w:val="Codecomment"/>
          <w:rFonts w:eastAsia="Arial Unicode MS"/>
        </w:rPr>
        <w:instrText xml:space="preserve"> REF _Ref43986747 \w \h  \* MERGEFORMAT </w:instrText>
      </w:r>
      <w:r>
        <w:rPr>
          <w:rStyle w:val="Codecomment"/>
          <w:rFonts w:eastAsia="Arial Unicode MS"/>
        </w:rPr>
      </w:r>
      <w:r>
        <w:rPr>
          <w:rStyle w:val="Codecomment"/>
          <w:rFonts w:eastAsia="Arial Unicode MS"/>
        </w:rPr>
        <w:fldChar w:fldCharType="separate"/>
      </w:r>
      <w:r>
        <w:rPr>
          <w:rStyle w:val="Codecomment"/>
          <w:rFonts w:eastAsia="Arial Unicode MS"/>
        </w:rPr>
        <w:t>3.2.4</w:t>
      </w:r>
      <w:r>
        <w:rPr>
          <w:rStyle w:val="Codecomment"/>
          <w:rFonts w:eastAsia="Arial Unicode MS"/>
        </w:rPr>
        <w:fldChar w:fldCharType="end"/>
      </w:r>
      <w:r>
        <w:rPr>
          <w:rStyle w:val="Codecomment"/>
        </w:rPr>
        <w:t>. --&gt;</w:t>
      </w:r>
      <w:r>
        <w:rPr>
          <w:rStyle w:val="Codetext"/>
        </w:rPr>
        <w:br/>
        <w:t xml:space="preserve">  </w:t>
      </w:r>
      <w:r>
        <w:rPr>
          <w:rStyle w:val="Code"/>
        </w:rPr>
        <w:t xml:space="preserve">&lt;lb </w:t>
      </w:r>
      <w:r>
        <w:rPr>
          <w:rStyle w:val="Codeattribute"/>
        </w:rPr>
        <w:t>n</w:t>
      </w:r>
      <w:r>
        <w:rPr>
          <w:rStyle w:val="Code"/>
        </w:rPr>
        <w:t>=</w:t>
      </w:r>
      <w:r>
        <w:rPr>
          <w:rStyle w:val="Codevalue"/>
        </w:rPr>
        <w:t>"1"</w:t>
      </w:r>
      <w:r>
        <w:rPr>
          <w:rStyle w:val="Code"/>
        </w:rPr>
        <w:t>/&gt;</w:t>
      </w:r>
      <w:r>
        <w:rPr>
          <w:rStyle w:val="Codetext"/>
        </w:rPr>
        <w:t>and floors tiled and carpeted, provided with polished</w:t>
      </w:r>
      <w:r>
        <w:rPr>
          <w:rStyle w:val="Codetext"/>
        </w:rPr>
        <w:br/>
        <w:t xml:space="preserve">  </w:t>
      </w:r>
      <w:r>
        <w:rPr>
          <w:rStyle w:val="Code"/>
        </w:rPr>
        <w:t xml:space="preserve">&lt;lb </w:t>
      </w:r>
      <w:r>
        <w:rPr>
          <w:rStyle w:val="Codeattribute"/>
        </w:rPr>
        <w:t>n</w:t>
      </w:r>
      <w:r>
        <w:rPr>
          <w:rStyle w:val="Code"/>
        </w:rPr>
        <w:t>=</w:t>
      </w:r>
      <w:r>
        <w:rPr>
          <w:rStyle w:val="Codevalue"/>
        </w:rPr>
        <w:t>"2"</w:t>
      </w:r>
      <w:r>
        <w:rPr>
          <w:rStyle w:val="Code"/>
        </w:rPr>
        <w:t>/&gt;</w:t>
      </w:r>
      <w:r>
        <w:rPr>
          <w:rStyle w:val="Codetext"/>
        </w:rPr>
        <w:t>chairs, and lots and lots of pegs for hats and coats.</w:t>
      </w:r>
      <w:r>
        <w:rPr>
          <w:rStyle w:val="Codetext"/>
        </w:rPr>
        <w:br/>
        <w:t xml:space="preserve">  </w:t>
      </w:r>
      <w:r>
        <w:rPr>
          <w:rStyle w:val="Code"/>
        </w:rPr>
        <w:t>&lt;/p&gt;</w:t>
      </w:r>
      <w:r>
        <w:rPr>
          <w:rStyle w:val="Codetext"/>
        </w:rPr>
        <w:br/>
        <w:t xml:space="preserve">  </w:t>
      </w:r>
      <w:r>
        <w:rPr>
          <w:rStyle w:val="Code"/>
        </w:rPr>
        <w:t>&lt;ab&gt;</w:t>
      </w:r>
      <w:r>
        <w:rPr>
          <w:rStyle w:val="Codetext"/>
        </w:rPr>
        <w:br/>
        <w:t xml:space="preserve">  </w:t>
      </w:r>
      <w:r>
        <w:rPr>
          <w:rStyle w:val="Code"/>
        </w:rPr>
        <w:t xml:space="preserve">&lt;lb </w:t>
      </w:r>
      <w:r>
        <w:rPr>
          <w:rStyle w:val="Codeattribute"/>
        </w:rPr>
        <w:t>n</w:t>
      </w:r>
      <w:r>
        <w:rPr>
          <w:rStyle w:val="Code"/>
        </w:rPr>
        <w:t>=</w:t>
      </w:r>
      <w:r>
        <w:rPr>
          <w:rStyle w:val="Codevalue"/>
        </w:rPr>
        <w:t>"3"</w:t>
      </w:r>
      <w:r>
        <w:rPr>
          <w:rStyle w:val="Code"/>
        </w:rPr>
        <w:t xml:space="preserve"> </w:t>
      </w:r>
      <w:r>
        <w:rPr>
          <w:rStyle w:val="Codeattribute"/>
        </w:rPr>
        <w:t>style</w:t>
      </w:r>
      <w:r>
        <w:rPr>
          <w:rStyle w:val="Code"/>
        </w:rPr>
        <w:t>=</w:t>
      </w:r>
      <w:r>
        <w:rPr>
          <w:rStyle w:val="Codevalue"/>
        </w:rPr>
        <w:t>"text-align: right"</w:t>
      </w:r>
      <w:r>
        <w:rPr>
          <w:rStyle w:val="Code"/>
        </w:rPr>
        <w:t>/&gt;</w:t>
      </w:r>
      <w:r>
        <w:rPr>
          <w:rStyle w:val="Codetext"/>
        </w:rPr>
        <w:br/>
        <w:t xml:space="preserve">  </w:t>
      </w:r>
      <w:r>
        <w:rPr>
          <w:rStyle w:val="Code"/>
        </w:rPr>
        <w:t xml:space="preserve">&lt;num </w:t>
      </w:r>
      <w:r>
        <w:rPr>
          <w:rStyle w:val="Codeattribute"/>
        </w:rPr>
        <w:t>value</w:t>
      </w:r>
      <w:r>
        <w:rPr>
          <w:rStyle w:val="Code"/>
        </w:rPr>
        <w:t>=</w:t>
      </w:r>
      <w:r>
        <w:rPr>
          <w:rStyle w:val="Codevalue"/>
        </w:rPr>
        <w:t>"29"</w:t>
      </w:r>
      <w:r>
        <w:rPr>
          <w:rStyle w:val="Code"/>
        </w:rPr>
        <w:t>&gt;</w:t>
      </w:r>
      <w:r>
        <w:rPr>
          <w:rStyle w:val="Codetext"/>
        </w:rPr>
        <w:t>29</w:t>
      </w:r>
      <w:r>
        <w:rPr>
          <w:rStyle w:val="Code"/>
        </w:rPr>
        <w:t>&lt;/num&gt;</w:t>
      </w:r>
      <w:r>
        <w:rPr>
          <w:rStyle w:val="Codetext"/>
        </w:rPr>
        <w:t xml:space="preserve"> September </w:t>
      </w:r>
      <w:r>
        <w:rPr>
          <w:rStyle w:val="Code"/>
        </w:rPr>
        <w:t xml:space="preserve">&lt;num </w:t>
      </w:r>
      <w:r>
        <w:rPr>
          <w:rStyle w:val="Codeattribute"/>
        </w:rPr>
        <w:t>value</w:t>
      </w:r>
      <w:r>
        <w:rPr>
          <w:rStyle w:val="Code"/>
        </w:rPr>
        <w:t>=</w:t>
      </w:r>
      <w:r>
        <w:rPr>
          <w:rStyle w:val="Codevalue"/>
        </w:rPr>
        <w:t>"2019"</w:t>
      </w:r>
      <w:r>
        <w:rPr>
          <w:rStyle w:val="Code"/>
        </w:rPr>
        <w:t>&gt;</w:t>
      </w:r>
      <w:r>
        <w:rPr>
          <w:rStyle w:val="Codetext"/>
        </w:rPr>
        <w:t>2019</w:t>
      </w:r>
      <w:r>
        <w:rPr>
          <w:rStyle w:val="Code"/>
        </w:rPr>
        <w:t>&lt;/num&gt;</w:t>
      </w:r>
      <w:r>
        <w:rPr>
          <w:rStyle w:val="Codetext"/>
        </w:rPr>
        <w:br/>
        <w:t xml:space="preserve">  </w:t>
      </w:r>
      <w:r>
        <w:rPr>
          <w:rStyle w:val="Code"/>
        </w:rPr>
        <w:t>&lt;/ab&gt;</w:t>
      </w:r>
      <w:r>
        <w:rPr>
          <w:rStyle w:val="Codetext"/>
        </w:rPr>
        <w:br/>
        <w:t xml:space="preserve">  </w:t>
      </w:r>
      <w:r>
        <w:rPr>
          <w:rStyle w:val="Code"/>
        </w:rPr>
        <w:t xml:space="preserve">&lt;pb </w:t>
      </w:r>
      <w:r>
        <w:rPr>
          <w:rStyle w:val="Codeattribute"/>
        </w:rPr>
        <w:t>n</w:t>
      </w:r>
      <w:r>
        <w:rPr>
          <w:rStyle w:val="Code"/>
        </w:rPr>
        <w:t>=</w:t>
      </w:r>
      <w:r>
        <w:rPr>
          <w:rStyle w:val="Codevalue"/>
        </w:rPr>
        <w:t>"1v"</w:t>
      </w:r>
      <w:r>
        <w:rPr>
          <w:rStyle w:val="Code"/>
        </w:rPr>
        <w:t>/&gt;</w:t>
      </w:r>
      <w:r>
        <w:rPr>
          <w:rStyle w:val="Codetext"/>
        </w:rPr>
        <w:br/>
      </w:r>
      <w:r>
        <w:rPr>
          <w:rStyle w:val="Code"/>
        </w:rPr>
        <w:t>&lt;/div&gt;</w:t>
      </w:r>
    </w:p>
    <w:p>
      <w:pPr>
        <w:pStyle w:val="Cmsor2"/>
        <w:numPr>
          <w:ilvl w:val="0"/>
          <w:numId w:val="0"/>
        </w:numPr>
      </w:pPr>
      <w:bookmarkStart w:id="1019" w:name="_1h8zsds4qdsf" w:colFirst="0" w:colLast="0"/>
      <w:bookmarkStart w:id="1020" w:name="_Toc183083973"/>
      <w:bookmarkStart w:id="1021" w:name="_Ref43989726"/>
      <w:bookmarkEnd w:id="1019"/>
      <w:r>
        <w:t>Case study 3: stele with two inscribed faces, an incipit and quasi-columns</w:t>
      </w:r>
      <w:bookmarkEnd w:id="1020"/>
    </w:p>
    <w:p>
      <w:pPr>
        <w:pStyle w:val="Image"/>
      </w:pPr>
      <w:r>
        <w:drawing>
          <wp:inline distT="0" distB="0" distL="0" distR="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pPr>
        <w:pStyle w:val="Lista"/>
      </w:pPr>
      <w:r>
        <w:t>this is the inscription DHARMA_INSCIK00191, the Phnom Sandak inscription, Preah Vihear province (K. 191, 1032 śaka)</w:t>
      </w:r>
    </w:p>
    <w:p>
      <w:pPr>
        <w:pStyle w:val="Lista2"/>
      </w:pPr>
      <w:r>
        <w:t>this is a stele inscribed on two faces; the image above shows the upper portion of each face</w:t>
      </w:r>
    </w:p>
    <w:p>
      <w:pPr>
        <w:pStyle w:val="Lista2"/>
      </w:pPr>
      <w:r>
        <w:t>each face begins with an invocatory syllable offset from the main body of text</w:t>
      </w:r>
    </w:p>
    <w:p>
      <w:pPr>
        <w:pStyle w:val="Lista2"/>
      </w:pPr>
      <w:r>
        <w:t>the text is in verse, laid out in quasi-columns where each line must be read all the way from left to right across both columns</w:t>
      </w:r>
    </w:p>
    <w:p>
      <w:pPr>
        <w:pStyle w:val="Lista2"/>
      </w:pPr>
      <w:r>
        <w:t>after reading all of face A, the reader is expected to continue on face B</w:t>
      </w:r>
    </w:p>
    <w:p>
      <w:pPr>
        <w:pStyle w:val="Lista2"/>
      </w:pPr>
      <w:r>
        <w:t>a fly in the soup is the invocatory syllable at the top of face B, which does not truly belong in the sequence of text between the two faces</w:t>
      </w:r>
    </w:p>
    <w:p>
      <w:pPr>
        <w:pStyle w:val="Lista"/>
      </w:pPr>
      <w:r>
        <w:lastRenderedPageBreak/>
        <w:t>encoding the physical and logical arrangement with complete accuracy would be very complex without any tangible gain, so it has been decided that</w:t>
      </w:r>
    </w:p>
    <w:p>
      <w:pPr>
        <w:pStyle w:val="Lista2"/>
      </w:pPr>
      <w:r>
        <w:t>the two faces will be encoded as a pagelike partition (§</w:t>
      </w:r>
      <w:r>
        <w:fldChar w:fldCharType="begin"/>
      </w:r>
      <w:r>
        <w:instrText xml:space="preserve"> REF _Ref43979481 \r \h </w:instrText>
      </w:r>
      <w:r>
        <w:fldChar w:fldCharType="separate"/>
      </w:r>
      <w:r>
        <w:t>3.4</w:t>
      </w:r>
      <w:r>
        <w:fldChar w:fldCharType="end"/>
      </w:r>
      <w:r>
        <w:t>), as for similar stelae without an incipit on the second face</w:t>
      </w:r>
    </w:p>
    <w:p>
      <w:pPr>
        <w:pStyle w:val="Lista2"/>
      </w:pPr>
      <w:r>
        <w:t>the incipits will be handled as usual, i.e. as visually offset opening lines (§</w:t>
      </w:r>
      <w:r>
        <w:fldChar w:fldCharType="begin"/>
      </w:r>
      <w:r>
        <w:instrText xml:space="preserve"> REF _Ref43978135 \r \h </w:instrText>
      </w:r>
      <w:r>
        <w:fldChar w:fldCharType="separate"/>
      </w:r>
      <w:r>
        <w:t>3.8.2</w:t>
      </w:r>
      <w:r>
        <w:fldChar w:fldCharType="end"/>
      </w:r>
      <w:r>
        <w:t>), without regard for the fact that the second incipit is not part of the logical flow</w:t>
      </w:r>
    </w:p>
    <w:p>
      <w:pPr>
        <w:pStyle w:val="Lista2"/>
      </w:pPr>
      <w:r>
        <w:t>the lines will, as a matter of course, be encoded as a gridlike partition (§</w:t>
      </w:r>
      <w:r>
        <w:fldChar w:fldCharType="begin"/>
      </w:r>
      <w:r>
        <w:instrText xml:space="preserve"> REF _Ref43984651 \r \h </w:instrText>
      </w:r>
      <w:r>
        <w:fldChar w:fldCharType="separate"/>
      </w:r>
      <w:r>
        <w:t>3.6</w:t>
      </w:r>
      <w:r>
        <w:fldChar w:fldCharType="end"/>
      </w:r>
      <w:r>
        <w:t>), as recommended for text laid out in this fashion</w:t>
      </w:r>
    </w:p>
    <w:p>
      <w:r>
        <w:br w:type="page"/>
      </w:r>
    </w:p>
    <w:p>
      <w:pPr>
        <w:pStyle w:val="CodeParagraph"/>
        <w:rPr>
          <w:rStyle w:val="Code"/>
        </w:rPr>
      </w:pPr>
      <w:r>
        <w:rPr>
          <w:rStyle w:val="Code"/>
        </w:rPr>
        <w:lastRenderedPageBreak/>
        <w:t xml:space="preserve">&lt;div </w:t>
      </w:r>
      <w:r>
        <w:rPr>
          <w:rStyle w:val="Codeattribute"/>
        </w:rPr>
        <w:t>type</w:t>
      </w:r>
      <w:r>
        <w:rPr>
          <w:rStyle w:val="Code"/>
        </w:rPr>
        <w:t>=</w:t>
      </w:r>
      <w:r>
        <w:rPr>
          <w:rStyle w:val="Codevalue"/>
        </w:rPr>
        <w:t>"edition"</w:t>
      </w:r>
      <w:r>
        <w:rPr>
          <w:rStyle w:val="Code"/>
        </w:rPr>
        <w:t xml:space="preserve"> </w:t>
      </w:r>
      <w:r>
        <w:rPr>
          <w:rStyle w:val="Codeattribute"/>
        </w:rPr>
        <w:t>xml:lang</w:t>
      </w:r>
      <w:r>
        <w:rPr>
          <w:rStyle w:val="Code"/>
        </w:rPr>
        <w:t>=</w:t>
      </w:r>
      <w:r>
        <w:rPr>
          <w:rStyle w:val="Codevalue"/>
        </w:rPr>
        <w:t>"san-Latn"</w:t>
      </w:r>
      <w:r>
        <w:rPr>
          <w:rStyle w:val="Code"/>
        </w:rPr>
        <w:t>&gt;</w:t>
      </w:r>
      <w:r>
        <w:rPr>
          <w:rStyle w:val="Codetext"/>
        </w:rPr>
        <w:br/>
      </w:r>
      <w:r>
        <w:rPr>
          <w:rStyle w:val="Code"/>
        </w:rPr>
        <w:t>&lt;ab&gt;</w:t>
      </w:r>
    </w:p>
    <w:p>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"A"</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A</w:t>
      </w:r>
      <w:r>
        <w:rPr>
          <w:rStyle w:val="Code"/>
        </w:rPr>
        <w:t>&lt;/label&gt;</w:t>
      </w:r>
    </w:p>
    <w:p>
      <w:pPr>
        <w:pStyle w:val="CodeParagraph"/>
        <w:rPr>
          <w:rStyle w:val="Codetext"/>
        </w:rPr>
      </w:pPr>
      <w:r>
        <w:rPr>
          <w:rStyle w:val="Code"/>
        </w:rPr>
        <w:t xml:space="preserve">  &lt;lb </w:t>
      </w:r>
      <w:r>
        <w:rPr>
          <w:rStyle w:val="Codeattribute"/>
        </w:rPr>
        <w:t>n</w:t>
      </w:r>
      <w:r>
        <w:rPr>
          <w:rStyle w:val="Code"/>
        </w:rPr>
        <w:t>=</w:t>
      </w:r>
      <w:r>
        <w:rPr>
          <w:rStyle w:val="Codevalue"/>
        </w:rPr>
        <w:t>"A0"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Oṁ</w:t>
      </w:r>
    </w:p>
    <w:p>
      <w:pPr>
        <w:pStyle w:val="CodeParagraph"/>
        <w:rPr>
          <w:rStyle w:val="Codetext"/>
        </w:rPr>
      </w:pP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"1"</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 xml:space="preserve">/&gt;&lt;g </w:t>
      </w:r>
      <w:r>
        <w:rPr>
          <w:rStyle w:val="Codeattribute"/>
        </w:rPr>
        <w:t>type</w:t>
      </w:r>
      <w:r>
        <w:rPr>
          <w:rStyle w:val="Code"/>
        </w:rPr>
        <w:t>=</w:t>
      </w:r>
      <w:r>
        <w:rPr>
          <w:rStyle w:val="Codevalue"/>
        </w:rPr>
        <w:t>"gomutraInitial"</w:t>
      </w:r>
      <w:r>
        <w:rPr>
          <w:rStyle w:val="Code"/>
        </w:rPr>
        <w:t>&gt;</w:t>
      </w:r>
      <w:r>
        <w:rPr>
          <w:rStyle w:val="Codetext"/>
        </w:rPr>
        <w:t>.</w:t>
      </w:r>
      <w:r>
        <w:rPr>
          <w:rStyle w:val="Code"/>
        </w:rPr>
        <w:t>&lt;/g&gt;</w:t>
      </w:r>
      <w:r>
        <w:rPr>
          <w:rStyle w:val="Codetext"/>
        </w:rPr>
        <w:t xml:space="preserve"> namaś śivāyāstu ya Eka Eva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jñānakriyārūpatayā dvibhedaḥ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bhūyo py anugrāhitayāṇuvr̥ṇde</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 xml:space="preserve">vāmādibhedād vahudhā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vikīrṇaḥ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w:t>
      </w:r>
      <w:r>
        <w:rPr>
          <w:rStyle w:val="Code"/>
        </w:rPr>
        <w:t xml:space="preserve"> </w:t>
      </w:r>
      <w:r>
        <w:rPr>
          <w:rStyle w:val="Codeattribute"/>
        </w:rPr>
        <w:t>met</w:t>
      </w:r>
      <w:r>
        <w:rPr>
          <w:rStyle w:val="Code"/>
        </w:rPr>
        <w:t>=</w:t>
      </w:r>
      <w:r>
        <w:rPr>
          <w:rStyle w:val="Codevalue"/>
        </w:rPr>
        <w:t>"upajāti"</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"A3"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yasyāḥ prasāde jagatāṁ vimuktir</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vāllabhyataḥ patyur anādivandhāt·</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"A4"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bhāvānyatāyām api vandhavr̥</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ddhir·</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vi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dyaiva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sā vo </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 xml:space="preserve"> vatu viśvarūpā</w:t>
      </w:r>
      <w:r>
        <w:rPr>
          <w:rStyle w:val="Code"/>
        </w:rPr>
        <w:t>&lt;/l&gt;</w:t>
      </w:r>
      <w:r>
        <w:rPr>
          <w:rStyle w:val="Codetext"/>
        </w:rPr>
        <w:br/>
      </w:r>
      <w:r>
        <w:rPr>
          <w:rStyle w:val="Code"/>
        </w:rPr>
        <w:t>&lt;/lg&gt;</w:t>
      </w:r>
      <w:r>
        <w:rPr>
          <w:rStyle w:val="Codetext"/>
        </w:rPr>
        <w:br/>
        <w:t>...</w:t>
      </w:r>
      <w:r>
        <w:rPr>
          <w:rStyle w:val="Codetext"/>
        </w:rPr>
        <w:br/>
      </w:r>
      <w:r>
        <w:rPr>
          <w:rStyle w:val="Code"/>
        </w:rPr>
        <w:t>&lt;ab&gt;</w:t>
      </w:r>
    </w:p>
    <w:p>
      <w:pPr>
        <w:pStyle w:val="CodeParagraph"/>
        <w:rPr>
          <w:rStyle w:val="Code"/>
        </w:rPr>
      </w:pPr>
      <w:r>
        <w:rPr>
          <w:rStyle w:val="Code"/>
        </w:rPr>
        <w:t xml:space="preserve">  &lt;milestone </w:t>
      </w:r>
      <w:r>
        <w:rPr>
          <w:rStyle w:val="Codeattribute"/>
        </w:rPr>
        <w:t>type</w:t>
      </w:r>
      <w:r>
        <w:rPr>
          <w:rStyle w:val="Code"/>
        </w:rPr>
        <w:t>=</w:t>
      </w:r>
      <w:r>
        <w:rPr>
          <w:rStyle w:val="Codevalue"/>
        </w:rPr>
        <w:t>"pagelike"</w:t>
      </w:r>
      <w:r>
        <w:rPr>
          <w:rStyle w:val="Code"/>
        </w:rPr>
        <w:t xml:space="preserve"> </w:t>
      </w:r>
      <w:r>
        <w:rPr>
          <w:rStyle w:val="Codeattribute"/>
        </w:rPr>
        <w:t>unit</w:t>
      </w:r>
      <w:r>
        <w:rPr>
          <w:rStyle w:val="Code"/>
        </w:rPr>
        <w:t>=</w:t>
      </w:r>
      <w:r>
        <w:rPr>
          <w:rStyle w:val="Codevalue"/>
        </w:rPr>
        <w:t>"face"</w:t>
      </w:r>
      <w:r>
        <w:rPr>
          <w:rStyle w:val="Code"/>
        </w:rPr>
        <w:t xml:space="preserve"> </w:t>
      </w:r>
      <w:r>
        <w:rPr>
          <w:rStyle w:val="Codeattribute"/>
        </w:rPr>
        <w:t>n</w:t>
      </w:r>
      <w:r>
        <w:rPr>
          <w:rStyle w:val="Code"/>
        </w:rPr>
        <w:t>=</w:t>
      </w:r>
      <w:r>
        <w:rPr>
          <w:rStyle w:val="Codevalue"/>
        </w:rPr>
        <w:t>"B"</w:t>
      </w:r>
      <w:r>
        <w:rPr>
          <w:rStyle w:val="Code"/>
        </w:rPr>
        <w:t xml:space="preserve">/&gt;&lt;label </w:t>
      </w:r>
      <w:r>
        <w:rPr>
          <w:rStyle w:val="Codeattribute"/>
        </w:rPr>
        <w:t>xml:lang</w:t>
      </w:r>
      <w:r>
        <w:rPr>
          <w:rStyle w:val="Code"/>
        </w:rPr>
        <w:t>=</w:t>
      </w:r>
      <w:r>
        <w:rPr>
          <w:rStyle w:val="Codevalue"/>
        </w:rPr>
        <w:t>"eng"</w:t>
      </w:r>
      <w:r>
        <w:rPr>
          <w:rStyle w:val="Code"/>
        </w:rPr>
        <w:t>&gt;</w:t>
      </w:r>
      <w:r>
        <w:rPr>
          <w:rStyle w:val="Codetext"/>
        </w:rPr>
        <w:t>Face B</w:t>
      </w:r>
      <w:r>
        <w:rPr>
          <w:rStyle w:val="Code"/>
        </w:rPr>
        <w:t>&lt;/label&gt;</w:t>
      </w:r>
    </w:p>
    <w:p>
      <w:pPr>
        <w:pStyle w:val="CodeParagraph"/>
        <w:rPr>
          <w:rStyle w:val="Codetext"/>
        </w:rPr>
      </w:pPr>
      <w:r>
        <w:rPr>
          <w:rStyle w:val="Code"/>
        </w:rPr>
        <w:t xml:space="preserve">  &lt;lb </w:t>
      </w:r>
      <w:r>
        <w:rPr>
          <w:rStyle w:val="Codeattribute"/>
        </w:rPr>
        <w:t>n</w:t>
      </w:r>
      <w:r>
        <w:rPr>
          <w:rStyle w:val="Code"/>
        </w:rPr>
        <w:t>=</w:t>
      </w:r>
      <w:r>
        <w:rPr>
          <w:rStyle w:val="Codevalue"/>
        </w:rPr>
        <w:t>"B0"</w:t>
      </w:r>
      <w:r>
        <w:rPr>
          <w:rStyle w:val="Code"/>
        </w:rPr>
        <w:t xml:space="preserve"> </w:t>
      </w:r>
      <w:r>
        <w:rPr>
          <w:rStyle w:val="Codeattribute"/>
        </w:rPr>
        <w:t>style</w:t>
      </w:r>
      <w:r>
        <w:rPr>
          <w:rStyle w:val="Code"/>
        </w:rPr>
        <w:t>=</w:t>
      </w:r>
      <w:r>
        <w:rPr>
          <w:rStyle w:val="Codevalue"/>
        </w:rPr>
        <w:t>"text-align: center"</w:t>
      </w:r>
      <w:r>
        <w:rPr>
          <w:rStyle w:val="Code"/>
        </w:rPr>
        <w:t>/&gt;</w:t>
      </w:r>
      <w:r>
        <w:rPr>
          <w:rStyle w:val="Codetext"/>
        </w:rPr>
        <w:t>hūṁ</w:t>
      </w:r>
    </w:p>
    <w:p>
      <w:pPr>
        <w:pStyle w:val="CodeParagraph"/>
        <w:rPr>
          <w:rStyle w:val="Code"/>
        </w:rPr>
      </w:pPr>
      <w:r>
        <w:rPr>
          <w:rStyle w:val="Code"/>
        </w:rPr>
        <w:t>&lt;/ab&gt;</w:t>
      </w:r>
    </w:p>
    <w:p>
      <w:pPr>
        <w:pStyle w:val="CodeParagraph"/>
        <w:rPr>
          <w:rStyle w:val="Code"/>
        </w:rPr>
      </w:pPr>
      <w:r>
        <w:rPr>
          <w:rStyle w:val="Code"/>
        </w:rPr>
        <w:t xml:space="preserve">&lt;lg </w:t>
      </w:r>
      <w:r>
        <w:rPr>
          <w:rStyle w:val="Codeattribute"/>
        </w:rPr>
        <w:t>n</w:t>
      </w:r>
      <w:r>
        <w:rPr>
          <w:rStyle w:val="Code"/>
        </w:rPr>
        <w:t>=</w:t>
      </w:r>
      <w:r>
        <w:rPr>
          <w:rStyle w:val="Codevalue"/>
        </w:rPr>
        <w:t>"25"</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"B1"</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hr</w:t>
      </w:r>
      <w:r>
        <w:rPr>
          <w:rStyle w:val="Code"/>
        </w:rPr>
        <w:t xml:space="preserve">&lt;supplied </w:t>
      </w:r>
      <w:r>
        <w:rPr>
          <w:rStyle w:val="Codeattribute"/>
        </w:rPr>
        <w:t>reason</w:t>
      </w:r>
      <w:r>
        <w:rPr>
          <w:rStyle w:val="Code"/>
        </w:rPr>
        <w:t>=</w:t>
      </w:r>
      <w:r>
        <w:rPr>
          <w:rStyle w:val="Codevalue"/>
        </w:rPr>
        <w:t>"lost"</w:t>
      </w:r>
      <w:r>
        <w:rPr>
          <w:rStyle w:val="Code"/>
        </w:rPr>
        <w:t>&gt;</w:t>
      </w:r>
      <w:r>
        <w:rPr>
          <w:rStyle w:val="Codetext"/>
        </w:rPr>
        <w:t>ī</w:t>
      </w:r>
      <w:r>
        <w:rPr>
          <w:rStyle w:val="Code"/>
        </w:rPr>
        <w:t>&lt;/supplied&gt;</w:t>
      </w:r>
      <w:r>
        <w:rPr>
          <w:rStyle w:val="Codetext"/>
        </w:rPr>
        <w:t>kāntikīrttikamalābhir ajasrayuktas</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sastrīkatām adhigato pi tapasvivr̥ttiḥ</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 </w:t>
      </w:r>
      <w:r>
        <w:rPr>
          <w:rStyle w:val="Codeattribute"/>
        </w:rPr>
        <w:t>enjamb</w:t>
      </w:r>
      <w:r>
        <w:rPr>
          <w:rStyle w:val="Code"/>
        </w:rPr>
        <w:t>=</w:t>
      </w:r>
      <w:r>
        <w:rPr>
          <w:rStyle w:val="Codevalue"/>
        </w:rPr>
        <w:t>"yes"</w:t>
      </w:r>
      <w:r>
        <w:rPr>
          <w:rStyle w:val="Code"/>
        </w:rPr>
        <w:t xml:space="preserve">&gt;&lt;lb </w:t>
      </w:r>
      <w:r>
        <w:rPr>
          <w:rStyle w:val="Codeattribute"/>
        </w:rPr>
        <w:t>n</w:t>
      </w:r>
      <w:r>
        <w:rPr>
          <w:rStyle w:val="Code"/>
        </w:rPr>
        <w:t>=</w:t>
      </w:r>
      <w:r>
        <w:rPr>
          <w:rStyle w:val="Codevalue"/>
        </w:rPr>
        <w:t>"B2"</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bhūbhr̥cchironi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hitapādatalo dyugāmi</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dr̥ṣṭi</w:t>
      </w:r>
      <w:r>
        <w:rPr>
          <w:rStyle w:val="Code"/>
        </w:rPr>
        <w:t xml:space="preserve">&lt;space </w:t>
      </w:r>
      <w:r>
        <w:rPr>
          <w:rStyle w:val="Codeattribute"/>
        </w:rPr>
        <w:t>type</w:t>
      </w:r>
      <w:r>
        <w:rPr>
          <w:rStyle w:val="Code"/>
        </w:rPr>
        <w:t>=</w:t>
      </w:r>
      <w:r>
        <w:rPr>
          <w:rStyle w:val="Codevalue"/>
        </w:rPr>
        <w:t>"descender"</w:t>
      </w:r>
      <w:r>
        <w:rPr>
          <w:rStyle w:val="Code"/>
        </w:rPr>
        <w:t>/&gt;</w:t>
      </w:r>
      <w:r>
        <w:rPr>
          <w:rStyle w:val="Codetext"/>
        </w:rPr>
        <w:t>r vvisandhir apareṇa karodyato yaḥ</w:t>
      </w:r>
      <w:r>
        <w:rPr>
          <w:rStyle w:val="Code"/>
        </w:rPr>
        <w:t>&lt;/l&gt;</w:t>
      </w:r>
      <w:r>
        <w:rPr>
          <w:rStyle w:val="Codetext"/>
        </w:rPr>
        <w:br/>
      </w:r>
      <w:r>
        <w:rPr>
          <w:rStyle w:val="Code"/>
        </w:rPr>
        <w:t>&lt;/lg&gt;</w:t>
      </w:r>
      <w:r>
        <w:rPr>
          <w:rStyle w:val="Codetext"/>
        </w:rPr>
        <w:br/>
      </w:r>
      <w:r>
        <w:rPr>
          <w:rStyle w:val="Code"/>
        </w:rPr>
        <w:t xml:space="preserve">&lt;lg </w:t>
      </w:r>
      <w:r>
        <w:rPr>
          <w:rStyle w:val="Codeattribute"/>
        </w:rPr>
        <w:t>n</w:t>
      </w:r>
      <w:r>
        <w:rPr>
          <w:rStyle w:val="Code"/>
        </w:rPr>
        <w:t>=</w:t>
      </w:r>
      <w:r>
        <w:rPr>
          <w:rStyle w:val="Codevalue"/>
        </w:rPr>
        <w:t>"26"</w:t>
      </w:r>
      <w:r>
        <w:rPr>
          <w:rStyle w:val="Code"/>
        </w:rPr>
        <w:t xml:space="preserve"> </w:t>
      </w:r>
      <w:r>
        <w:rPr>
          <w:rStyle w:val="Codeattribute"/>
        </w:rPr>
        <w:t>met</w:t>
      </w:r>
      <w:r>
        <w:rPr>
          <w:rStyle w:val="Code"/>
        </w:rPr>
        <w:t>=</w:t>
      </w:r>
      <w:r>
        <w:rPr>
          <w:rStyle w:val="Codevalue"/>
        </w:rPr>
        <w:t>"vasantatilakā"</w:t>
      </w:r>
      <w:r>
        <w:rPr>
          <w:rStyle w:val="Code"/>
        </w:rPr>
        <w:t>&gt;</w:t>
      </w:r>
      <w:r>
        <w:rPr>
          <w:rStyle w:val="Codetext"/>
        </w:rPr>
        <w:br/>
      </w:r>
      <w:r>
        <w:rPr>
          <w:rStyle w:val="Code"/>
        </w:rPr>
        <w:t xml:space="preserve">  &lt;l </w:t>
      </w:r>
      <w:r>
        <w:rPr>
          <w:rStyle w:val="Codeattribute"/>
        </w:rPr>
        <w:t>n</w:t>
      </w:r>
      <w:r>
        <w:rPr>
          <w:rStyle w:val="Code"/>
        </w:rPr>
        <w:t>=</w:t>
      </w:r>
      <w:r>
        <w:rPr>
          <w:rStyle w:val="Codevalue"/>
        </w:rPr>
        <w:t>"a"</w:t>
      </w:r>
      <w:r>
        <w:rPr>
          <w:rStyle w:val="Code"/>
        </w:rPr>
        <w:t xml:space="preserve">&gt;&lt;lb </w:t>
      </w:r>
      <w:r>
        <w:rPr>
          <w:rStyle w:val="Codeattribute"/>
        </w:rPr>
        <w:t>n</w:t>
      </w:r>
      <w:r>
        <w:rPr>
          <w:rStyle w:val="Code"/>
        </w:rPr>
        <w:t>=</w:t>
      </w:r>
      <w:r>
        <w:rPr>
          <w:rStyle w:val="Codevalue"/>
        </w:rPr>
        <w:t>"B3"</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Aurvvānalo janitatāpatayā nu yasya</w:t>
      </w:r>
      <w:r>
        <w:rPr>
          <w:rStyle w:val="Code"/>
        </w:rPr>
        <w:t>&lt;/l&gt;</w:t>
      </w:r>
      <w:r>
        <w:rPr>
          <w:rStyle w:val="Codetext"/>
        </w:rPr>
        <w:br/>
      </w:r>
      <w:r>
        <w:rPr>
          <w:rStyle w:val="Code"/>
        </w:rPr>
        <w:t xml:space="preserve">  &lt;l </w:t>
      </w:r>
      <w:r>
        <w:rPr>
          <w:rStyle w:val="Codeattribute"/>
        </w:rPr>
        <w:t>n</w:t>
      </w:r>
      <w:r>
        <w:rPr>
          <w:rStyle w:val="Code"/>
        </w:rPr>
        <w:t>=</w:t>
      </w:r>
      <w:r>
        <w:rPr>
          <w:rStyle w:val="Codevalue"/>
        </w:rPr>
        <w:t>"b"</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tejonalena hr̥daye ripumāninīnām·</w:t>
      </w:r>
      <w:r>
        <w:rPr>
          <w:rStyle w:val="Code"/>
        </w:rPr>
        <w:t>&lt;/l&gt;</w:t>
      </w:r>
      <w:r>
        <w:rPr>
          <w:rStyle w:val="Codetext"/>
        </w:rPr>
        <w:br/>
      </w:r>
      <w:r>
        <w:rPr>
          <w:rStyle w:val="Code"/>
        </w:rPr>
        <w:t xml:space="preserve">  &lt;l </w:t>
      </w:r>
      <w:r>
        <w:rPr>
          <w:rStyle w:val="Codeattribute"/>
        </w:rPr>
        <w:t>n</w:t>
      </w:r>
      <w:r>
        <w:rPr>
          <w:rStyle w:val="Code"/>
        </w:rPr>
        <w:t>=</w:t>
      </w:r>
      <w:r>
        <w:rPr>
          <w:rStyle w:val="Codevalue"/>
        </w:rPr>
        <w:t>"c"</w:t>
      </w:r>
      <w:r>
        <w:rPr>
          <w:rStyle w:val="Code"/>
        </w:rPr>
        <w:t xml:space="preserve">&gt;&lt;lb </w:t>
      </w:r>
      <w:r>
        <w:rPr>
          <w:rStyle w:val="Codeattribute"/>
        </w:rPr>
        <w:t>n</w:t>
      </w:r>
      <w:r>
        <w:rPr>
          <w:rStyle w:val="Code"/>
        </w:rPr>
        <w:t>=</w:t>
      </w:r>
      <w:r>
        <w:rPr>
          <w:rStyle w:val="Codevalue"/>
        </w:rPr>
        <w:t>"B4"</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"a"</w:t>
      </w:r>
      <w:r>
        <w:rPr>
          <w:rStyle w:val="Code"/>
        </w:rPr>
        <w:t>/&gt;</w:t>
      </w:r>
      <w:r>
        <w:rPr>
          <w:rStyle w:val="Codetext"/>
        </w:rPr>
        <w:t>śokātigāḍhajaladhau nitarān nimajjya</w:t>
      </w:r>
      <w:r>
        <w:rPr>
          <w:rStyle w:val="Code"/>
        </w:rPr>
        <w:t>&lt;/l&gt;</w:t>
      </w:r>
      <w:r>
        <w:rPr>
          <w:rStyle w:val="Codetext"/>
        </w:rPr>
        <w:br/>
      </w:r>
      <w:r>
        <w:rPr>
          <w:rStyle w:val="Code"/>
        </w:rPr>
        <w:t xml:space="preserve">  &lt;l </w:t>
      </w:r>
      <w:r>
        <w:rPr>
          <w:rStyle w:val="Codeattribute"/>
        </w:rPr>
        <w:t>n</w:t>
      </w:r>
      <w:r>
        <w:rPr>
          <w:rStyle w:val="Code"/>
        </w:rPr>
        <w:t>=</w:t>
      </w:r>
      <w:r>
        <w:rPr>
          <w:rStyle w:val="Codevalue"/>
        </w:rPr>
        <w:t>"d"</w:t>
      </w:r>
      <w:r>
        <w:rPr>
          <w:rStyle w:val="Code"/>
        </w:rPr>
        <w:t xml:space="preserve">&gt;&lt;milestone </w:t>
      </w:r>
      <w:r>
        <w:rPr>
          <w:rStyle w:val="Codeattribute"/>
        </w:rPr>
        <w:t>unit</w:t>
      </w:r>
      <w:r>
        <w:rPr>
          <w:rStyle w:val="Code"/>
        </w:rPr>
        <w:t>=</w:t>
      </w:r>
      <w:r>
        <w:rPr>
          <w:rStyle w:val="Codevalue"/>
        </w:rPr>
        <w:t>"column"</w:t>
      </w:r>
      <w:r>
        <w:rPr>
          <w:rStyle w:val="Code"/>
        </w:rPr>
        <w:t xml:space="preserve"> </w:t>
      </w:r>
      <w:r>
        <w:rPr>
          <w:rStyle w:val="Codeattribute"/>
        </w:rPr>
        <w:t>n</w:t>
      </w:r>
      <w:r>
        <w:rPr>
          <w:rStyle w:val="Code"/>
        </w:rPr>
        <w:t>=</w:t>
      </w:r>
      <w:r>
        <w:rPr>
          <w:rStyle w:val="Codevalue"/>
        </w:rPr>
        <w:t>"b"</w:t>
      </w:r>
      <w:r>
        <w:rPr>
          <w:rStyle w:val="Code"/>
        </w:rPr>
        <w:t>/&gt;</w:t>
      </w:r>
      <w:r>
        <w:rPr>
          <w:rStyle w:val="Codetext"/>
        </w:rPr>
        <w:t>netrair amocayad anantaraphenilāmbhaḥ</w:t>
      </w:r>
      <w:r>
        <w:rPr>
          <w:rStyle w:val="Code"/>
        </w:rPr>
        <w:t>&lt;/l&gt;</w:t>
      </w:r>
      <w:r>
        <w:rPr>
          <w:rStyle w:val="Codetext"/>
        </w:rPr>
        <w:br/>
      </w:r>
      <w:r>
        <w:rPr>
          <w:rStyle w:val="Code"/>
        </w:rPr>
        <w:t>&lt;/lg&gt;</w:t>
      </w:r>
    </w:p>
    <w:p>
      <w:pPr>
        <w:pStyle w:val="Cmsor1"/>
        <w:numPr>
          <w:ilvl w:val="0"/>
          <w:numId w:val="8"/>
        </w:numPr>
      </w:pPr>
      <w:r>
        <w:rPr>
          <w:rStyle w:val="Codetext"/>
        </w:rPr>
        <w:lastRenderedPageBreak/>
        <w:br/>
      </w:r>
      <w:bookmarkStart w:id="1022" w:name="_Toc183083974"/>
      <w:r>
        <w:t xml:space="preserve">Language </w:t>
      </w:r>
      <w:bookmarkEnd w:id="1021"/>
      <w:r>
        <w:t>tags</w:t>
      </w:r>
      <w:bookmarkEnd w:id="1022"/>
    </w:p>
    <w:p>
      <w:pPr>
        <w:pStyle w:val="Lista"/>
      </w:pPr>
      <w:r>
        <w:t xml:space="preserve">@@@the language codes list is now maintained at </w:t>
      </w:r>
      <w:hyperlink r:id="rId77" w:history="1">
        <w:r>
          <w:rPr>
            <w:rStyle w:val="Hiperhivatkozs"/>
          </w:rPr>
          <w:t>https://github.com/erc-dharma/project-documentation/blob/master/DHARMA_languages.tsv</w:t>
        </w:r>
      </w:hyperlink>
      <w:r>
        <w:t>, replacing this appendix</w:t>
      </w:r>
    </w:p>
    <w:p>
      <w:pPr>
        <w:pStyle w:val="Lista"/>
      </w:pPr>
      <w:r>
        <w:t>one of the languages that concern us does not yet have a language tag</w:t>
      </w:r>
    </w:p>
    <w:p>
      <w:pPr>
        <w:pStyle w:val="Lista2"/>
      </w:pPr>
      <w:r>
        <w:t xml:space="preserve">for this we must use a provisional tag </w:t>
      </w:r>
      <w:r>
        <w:rPr>
          <w:noProof/>
        </w:rPr>
        <w:t>(</w:t>
      </w:r>
      <w:r>
        <w:t>starting with x)</w:t>
      </w:r>
    </w:p>
    <w:p>
      <w:pPr>
        <w:pStyle w:val="Lista"/>
      </w:pPr>
      <w:r>
        <w:t>note that for Dravidian languages, we do not make a distinction between “Old” and “Modern” varieties</w:t>
      </w:r>
    </w:p>
    <w:p>
      <w:pPr>
        <w:pStyle w:val="Lista2"/>
      </w:pPr>
      <w:r>
        <w:t>by contrast, in the case of all vernacular languages of Southeast Asia, you must make this distinction, although we expect you will only very rarely have the need to use codes for modern Burmese, modern Cam, modern Javanese modern Khmer, or Malay</w:t>
      </w:r>
      <w:r>
        <w:rPr>
          <w:noProof/>
        </w:rPr>
        <w:t>(</w:t>
      </w:r>
      <w:r>
        <w:t>sian)/Indonesian.</w:t>
      </w:r>
    </w:p>
    <w:p>
      <w:pPr>
        <w:pStyle w:val="Kpalrs"/>
      </w:pPr>
      <w:r>
        <w:t xml:space="preserve">Table </w:t>
      </w:r>
      <w:fldSimple w:instr=" SEQ Table \* ARABIC ">
        <w:r>
          <w:rPr>
            <w:noProof/>
          </w:rPr>
          <w:t>9</w:t>
        </w:r>
      </w:fldSimple>
      <w:r>
        <w:t>. ISO 639-3 language 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pPr>
              <w:pStyle w:val="Tabletext"/>
            </w:pPr>
            <w:r>
              <w:t xml:space="preserve">Language </w:t>
            </w:r>
            <w:r>
              <w:rPr>
                <w:noProof/>
              </w:rPr>
              <w:t>(</w:t>
            </w:r>
            <w:r>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pPr>
              <w:pStyle w:val="Tabletext"/>
              <w:rPr>
                <w:noProof/>
              </w:rPr>
            </w:pPr>
            <w:r>
              <w:rPr>
                <w:noProof/>
              </w:rPr>
              <w:t>code</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rPr>
                <w:i/>
                <w:iCs/>
              </w:rPr>
            </w:pPr>
            <w:r>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unknown</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ara</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ban</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x-oldbalinese</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btk</w:t>
            </w:r>
          </w:p>
        </w:tc>
      </w:tr>
      <w:tr>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mya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obr</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modern </w:t>
            </w:r>
            <w:r>
              <w:rPr>
                <w:noProof/>
              </w:rPr>
              <w:t>(</w:t>
            </w:r>
            <w:r>
              <w:t>of Cambodia)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cja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modern </w:t>
            </w:r>
            <w:r>
              <w:rPr>
                <w:noProof/>
              </w:rPr>
              <w:t>(</w:t>
            </w:r>
            <w:r>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cjm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Cham, old </w:t>
            </w:r>
            <w:r>
              <w:rPr>
                <w:noProof/>
              </w:rPr>
              <w:t>(</w:t>
            </w:r>
            <w:r>
              <w:t>also known as “Old 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ocm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nld</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eng</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fra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deu</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ind</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jpn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jav</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kaw</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Kannada,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kan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xhm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khm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okz</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 xml:space="preserve">Malay, modern </w:t>
            </w:r>
            <w:r>
              <w:rPr>
                <w:noProof/>
              </w:rPr>
              <w:t>(</w:t>
            </w:r>
            <w:r>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zlm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omy</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omx</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pli</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pra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pyx</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san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sas</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osn</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tgl</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Tamil,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tam</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Telugu,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tel</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tha</w:t>
            </w:r>
          </w:p>
        </w:tc>
      </w:tr>
      <w:tr>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pPr>
              <w:pStyle w:val="Tabletext"/>
            </w:pPr>
            <w:r>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pPr>
              <w:pStyle w:val="Tabletext"/>
              <w:rPr>
                <w:noProof/>
              </w:rPr>
            </w:pPr>
            <w:r>
              <w:rPr>
                <w:noProof/>
              </w:rPr>
              <w:t>vie</w:t>
            </w:r>
          </w:p>
        </w:tc>
      </w:tr>
    </w:tbl>
    <w:p>
      <w:pPr>
        <w:pStyle w:val="Cmsor1"/>
        <w:numPr>
          <w:ilvl w:val="0"/>
          <w:numId w:val="8"/>
        </w:numPr>
      </w:pPr>
      <w:bookmarkStart w:id="1023" w:name="_jalh6cgsei8" w:colFirst="0" w:colLast="0"/>
      <w:bookmarkStart w:id="1024" w:name="_Ref43990834"/>
      <w:bookmarkStart w:id="1025" w:name="_Toc183083975"/>
      <w:bookmarkEnd w:id="1023"/>
      <w:r>
        <w:lastRenderedPageBreak/>
        <w:t>Titling conventions</w:t>
      </w:r>
      <w:bookmarkEnd w:id="1024"/>
      <w:bookmarkEnd w:id="1025"/>
    </w:p>
    <w:p>
      <w:pPr>
        <w:pStyle w:val="Lista"/>
      </w:pPr>
      <w:r>
        <w:t>when assigning a title to the inscription you are encoding, it is in general recommended that you try to remain faithful to established names for inscriptions that have been edited before</w:t>
      </w:r>
    </w:p>
    <w:p>
      <w:pPr>
        <w:pStyle w:val="Lista2"/>
      </w:pPr>
      <w:r>
        <w:t>in cases where established names in a corpus follow significantly varying models, so that the need for some harmonisation is felt, the team member</w:t>
      </w:r>
      <w:r>
        <w:rPr>
          <w:noProof/>
        </w:rPr>
        <w:t>(</w:t>
      </w:r>
      <w:r>
        <w:t>s) responsible for the corpus in question has/have the option to design a new system and apply it rigorously to all members of the corpus in question</w:t>
      </w:r>
    </w:p>
    <w:p>
      <w:pPr>
        <w:pStyle w:val="Lista"/>
      </w:pPr>
      <w:r>
        <w:t>new inscriptions should, as a rule, be named on the analogy of established names within the same corpus</w:t>
      </w:r>
    </w:p>
    <w:p>
      <w:pPr>
        <w:pStyle w:val="Lista"/>
      </w:pPr>
      <w:r>
        <w:t xml:space="preserve">in all cases, variant names applied to the inscription in question in previous publications shall be recorded in the metadata spreadsheet </w:t>
      </w:r>
      <w:r>
        <w:rPr>
          <w:noProof/>
        </w:rPr>
        <w:t>(</w:t>
      </w:r>
      <w:r>
        <w:t>and will be made searchable once imported from there into our TEI headers)</w:t>
      </w:r>
    </w:p>
    <w:p>
      <w:pPr>
        <w:pStyle w:val="Lista"/>
      </w:pPr>
      <w:r>
        <w:t xml:space="preserve">when creating new titles, it is recommended </w:t>
      </w:r>
      <w:r>
        <w:rPr>
          <w:noProof/>
        </w:rPr>
        <w:t>(</w:t>
      </w:r>
      <w:r>
        <w:t>but not mandatory) that you compose your title by combining the following elements, in this order</w:t>
      </w:r>
    </w:p>
    <w:p>
      <w:pPr>
        <w:numPr>
          <w:ilvl w:val="0"/>
          <w:numId w:val="5"/>
        </w:numPr>
        <w:ind w:left="284" w:hanging="284"/>
      </w:pPr>
      <w:r>
        <w:rPr>
          <w:b/>
          <w:bCs/>
        </w:rPr>
        <w:t>place</w:t>
      </w:r>
      <w:r>
        <w:t xml:space="preserve">: start your title with a place name, using </w:t>
      </w:r>
      <w:r>
        <w:rPr>
          <w:noProof/>
        </w:rPr>
        <w:t>(</w:t>
      </w:r>
      <w:r>
        <w:t>if possible) one of the following options</w:t>
      </w:r>
    </w:p>
    <w:p>
      <w:pPr>
        <w:numPr>
          <w:ilvl w:val="1"/>
          <w:numId w:val="6"/>
        </w:numPr>
        <w:ind w:left="567" w:hanging="283"/>
      </w:pPr>
      <w:r>
        <w:t>internal: attempt to identify the name of the place</w:t>
      </w:r>
      <w:r>
        <w:rPr>
          <w:noProof/>
        </w:rPr>
        <w:t>(</w:t>
      </w:r>
      <w:r>
        <w:t xml:space="preserve">s) that is </w:t>
      </w:r>
      <w:r>
        <w:rPr>
          <w:noProof/>
        </w:rPr>
        <w:t>(</w:t>
      </w:r>
      <w:r>
        <w:t>or are) most fundamentally concerned by the transaction recorded in the inscription</w:t>
      </w:r>
    </w:p>
    <w:p>
      <w:pPr>
        <w:pStyle w:val="Lista4"/>
      </w:pPr>
      <w:r>
        <w:t>resort to a less important but more distinctive internal toponym if the toponym resulting from the above test is insufficiently distinctive</w:t>
      </w:r>
    </w:p>
    <w:p>
      <w:pPr>
        <w:pStyle w:val="Lista4"/>
      </w:pPr>
      <w:r>
        <w:t xml:space="preserve">if you are dealing with Indonesian inscriptions, represent the internal toponym free of diacritics, in EYD spelling </w:t>
      </w:r>
      <w:r>
        <w:rPr>
          <w:noProof/>
        </w:rPr>
        <w:t>(</w:t>
      </w:r>
      <w:r>
        <w:t xml:space="preserve">e.g., Sobhamerta for </w:t>
      </w:r>
      <w:r>
        <w:rPr>
          <w:rStyle w:val="Foreign"/>
        </w:rPr>
        <w:t>śobhāmr̥ta</w:t>
      </w:r>
      <w:r>
        <w:t>), and for further guidance, see Damais 1952: 6-9</w:t>
      </w:r>
    </w:p>
    <w:p>
      <w:pPr>
        <w:numPr>
          <w:ilvl w:val="1"/>
          <w:numId w:val="6"/>
        </w:numPr>
        <w:ind w:left="567" w:hanging="283"/>
      </w:pPr>
      <w:r>
        <w:t>based on provenance: use the name of the findspot, e.g. “Nalanda”</w:t>
      </w:r>
    </w:p>
    <w:p>
      <w:pPr>
        <w:pStyle w:val="Lista4"/>
      </w:pPr>
      <w:r>
        <w:t>provenance-based places may, if necessary, include the specification of a topographic feature or a monument, e.g. “rock”, “cliff”, “victory pillar”, “Cave 16”, “Vedānteśvara temple pillars”, etc.</w:t>
      </w:r>
    </w:p>
    <w:p>
      <w:pPr>
        <w:numPr>
          <w:ilvl w:val="1"/>
          <w:numId w:val="6"/>
        </w:numPr>
        <w:ind w:left="567" w:hanging="283"/>
      </w:pPr>
      <w:r>
        <w:t>based on custody: a reference to the place or institution where the support is currently kept. E.g. BBRAS plates of Dhruvasena I, year 210</w:t>
      </w:r>
    </w:p>
    <w:p>
      <w:pPr>
        <w:pStyle w:val="Lista4"/>
      </w:pPr>
      <w:r>
        <w:t>place names based on custody should only be employed if neither a provenance-based, nor an internal place name is available</w:t>
      </w:r>
    </w:p>
    <w:p>
      <w:pPr>
        <w:numPr>
          <w:ilvl w:val="0"/>
          <w:numId w:val="5"/>
        </w:numPr>
        <w:ind w:left="284" w:hanging="284"/>
      </w:pPr>
      <w:r>
        <w:rPr>
          <w:b/>
          <w:bCs/>
        </w:rPr>
        <w:t>artifact type or document type</w:t>
      </w:r>
      <w:r>
        <w:t>: add a word or two describing the nature of the support or the text, using the cover term “inscription” only if no more satisfactory term can be found.</w:t>
      </w:r>
    </w:p>
    <w:p>
      <w:pPr>
        <w:pStyle w:val="Lista3"/>
      </w:pPr>
      <w:r>
        <w:t xml:space="preserve">use document type </w:t>
      </w:r>
      <w:r>
        <w:rPr>
          <w:noProof/>
        </w:rPr>
        <w:t>(</w:t>
      </w:r>
      <w:r>
        <w:t>e.g., “grant”, “dedication” or “dedicatory inscription”, “foundation”, “label”, “graffito”, “eulogy”) if the place name used in the title is an internal toponym</w:t>
      </w:r>
    </w:p>
    <w:p>
      <w:pPr>
        <w:pStyle w:val="Lista4"/>
      </w:pPr>
      <w:r>
        <w:t>e.g. “Raktamālā grant”</w:t>
      </w:r>
    </w:p>
    <w:p>
      <w:pPr>
        <w:pStyle w:val="Lista3"/>
      </w:pPr>
      <w:r>
        <w:t xml:space="preserve">use artifact type </w:t>
      </w:r>
      <w:r>
        <w:rPr>
          <w:noProof/>
        </w:rPr>
        <w:t>(</w:t>
      </w:r>
      <w:r>
        <w:t>e.g., “plate”, “stele”, “slab”, “pillar”, etc.) if the place name used in the title is based on provenance or custody</w:t>
      </w:r>
    </w:p>
    <w:p>
      <w:pPr>
        <w:pStyle w:val="Lista4"/>
      </w:pPr>
      <w:r>
        <w:t>e.g. “Nalanda plates”, “British Museum pillar”</w:t>
      </w:r>
    </w:p>
    <w:p>
      <w:pPr>
        <w:numPr>
          <w:ilvl w:val="0"/>
          <w:numId w:val="5"/>
        </w:numPr>
        <w:ind w:left="284" w:hanging="284"/>
      </w:pPr>
      <w:r>
        <w:rPr>
          <w:b/>
          <w:bCs/>
        </w:rPr>
        <w:t>the principal protagonist</w:t>
      </w:r>
      <w:r>
        <w:t xml:space="preserve"> of the inscription, if named in the text</w:t>
      </w:r>
    </w:p>
    <w:p>
      <w:pPr>
        <w:pStyle w:val="Lista3"/>
      </w:pPr>
      <w:r>
        <w:t>this is usually the person who issued/commissioned the inscription and/or the work commemorated in it, but may be another named person, such as the reigning ruler if the commissioner is another person who is not named</w:t>
      </w:r>
    </w:p>
    <w:p>
      <w:pPr>
        <w:pStyle w:val="Lista3"/>
      </w:pPr>
      <w:r>
        <w:t>preferably, use “of” before the name of the issuer</w:t>
      </w:r>
    </w:p>
    <w:p>
      <w:pPr>
        <w:pStyle w:val="Lista3"/>
      </w:pPr>
      <w:r>
        <w:t>preferably, use “of the time of” before the name of a reigning ruler who is not the protagonist</w:t>
      </w:r>
    </w:p>
    <w:p>
      <w:pPr>
        <w:numPr>
          <w:ilvl w:val="0"/>
          <w:numId w:val="5"/>
        </w:numPr>
        <w:ind w:left="284" w:hanging="284"/>
      </w:pPr>
      <w:r>
        <w:rPr>
          <w:b/>
          <w:bCs/>
        </w:rPr>
        <w:t>supplementary details</w:t>
      </w:r>
      <w:r>
        <w:t>: after the above elements, add further information whenever necessary for disambiguation, potentially including:</w:t>
      </w:r>
    </w:p>
    <w:p>
      <w:pPr>
        <w:pStyle w:val="Lista3"/>
      </w:pPr>
      <w:r>
        <w:t>calendrical or regnal year, if mentioned within the text</w:t>
      </w:r>
    </w:p>
    <w:p>
      <w:pPr>
        <w:pStyle w:val="Lista4"/>
      </w:pPr>
      <w:r>
        <w:t>optionally including further dating specifics noted in the text, if necessary for disambiguation, e.g. month and day in the case of several charters of the same provenance, same king, same year, and where a title based on the content does not work</w:t>
      </w:r>
    </w:p>
    <w:p>
      <w:pPr>
        <w:pStyle w:val="Lista4"/>
      </w:pPr>
      <w:r>
        <w:t>optionally using “undetermined year” if a year is mentioned in the text, but is lost or illegible</w:t>
      </w:r>
    </w:p>
    <w:p>
      <w:pPr>
        <w:pStyle w:val="Lista3"/>
      </w:pPr>
      <w:r>
        <w:t>any additional distinction, e.g.</w:t>
      </w:r>
    </w:p>
    <w:p>
      <w:pPr>
        <w:pStyle w:val="Lista4"/>
      </w:pPr>
      <w:r>
        <w:t>“Set 1” and “Set 2” to distinguish two sets of copper plates with the same provenance, issued by the same ruler on the same date</w:t>
      </w:r>
    </w:p>
    <w:p>
      <w:pPr>
        <w:pStyle w:val="Lista4"/>
      </w:pPr>
      <w:r>
        <w:lastRenderedPageBreak/>
        <w:t>“north column” and “south column” to distinguish two copies of an inscription engraved in duplicate</w:t>
      </w:r>
    </w:p>
    <w:p>
      <w:pPr>
        <w:pStyle w:val="Lista"/>
      </w:pPr>
      <w:r>
        <w:t>the above items may be listed with commas or connected to one another by short English phrases as seems most suitable</w:t>
      </w:r>
    </w:p>
    <w:p>
      <w:pPr>
        <w:pStyle w:val="Lista"/>
      </w:pPr>
      <w:r>
        <w:t>some examples of titles composed or elaborated along the above lines:</w:t>
      </w:r>
    </w:p>
    <w:p>
      <w:pPr>
        <w:pStyle w:val="Lista2"/>
      </w:pPr>
      <w:r>
        <w:t xml:space="preserve">Nalanda plate of Samudragupta </w:t>
      </w:r>
      <w:r>
        <w:rPr>
          <w:noProof/>
        </w:rPr>
        <w:t>(</w:t>
      </w:r>
      <w:r>
        <w:t>provenance, type and issuing ruler)</w:t>
      </w:r>
    </w:p>
    <w:p>
      <w:pPr>
        <w:pStyle w:val="Lista2"/>
      </w:pPr>
      <w:r>
        <w:t xml:space="preserve">Raktamālā grant of the time of Budhagupta, year 159 </w:t>
      </w:r>
      <w:r>
        <w:rPr>
          <w:noProof/>
        </w:rPr>
        <w:t>(</w:t>
      </w:r>
      <w:r>
        <w:t>internal place, type, reigning ruler, date)</w:t>
      </w:r>
    </w:p>
    <w:p>
      <w:pPr>
        <w:pStyle w:val="Lista2"/>
      </w:pPr>
      <w:r>
        <w:t xml:space="preserve">Vallam, Vedānteśvara temple pillars, foundation by Kantacēṉaṉ of the time of Mahendravarman I </w:t>
      </w:r>
      <w:r>
        <w:rPr>
          <w:noProof/>
        </w:rPr>
        <w:t>(</w:t>
      </w:r>
      <w:r>
        <w:t>provenance with monument details, type of inscription, issuing person, reigning ruler)</w:t>
      </w:r>
    </w:p>
    <w:p>
      <w:pPr>
        <w:pStyle w:val="Lista2"/>
      </w:pPr>
      <w:r>
        <w:t xml:space="preserve">Uttiramērūr, Sundaravaradaperumāḷ temple, southern wall of </w:t>
      </w:r>
      <w:r>
        <w:rPr>
          <w:rStyle w:val="Foreign"/>
        </w:rPr>
        <w:t>vimāna</w:t>
      </w:r>
      <w:r>
        <w:t xml:space="preserve">, donation of the time of Nandivarman II, year 16 </w:t>
      </w:r>
      <w:r>
        <w:rPr>
          <w:noProof/>
        </w:rPr>
        <w:t>(</w:t>
      </w:r>
      <w:r>
        <w:t>provenance with monument details, additional specification of location, type, reigning ruler, regnal year)</w:t>
      </w:r>
    </w:p>
    <w:p>
      <w:pPr>
        <w:pStyle w:val="Lista2"/>
      </w:pPr>
      <w:r>
        <w:t xml:space="preserve">Uttiramērūr, Vaikuṇṭhaperumāḷ temple, larger platform, southern base, inscription of the time of Dantivarman, year 8, larger platform, southern base </w:t>
      </w:r>
      <w:r>
        <w:rPr>
          <w:noProof/>
        </w:rPr>
        <w:t>(</w:t>
      </w:r>
      <w:r>
        <w:t>provenance with monument details, additional specification of location, no clear text type, reigning ruler, regnal year)</w:t>
      </w:r>
    </w:p>
    <w:p>
      <w:pPr>
        <w:pStyle w:val="Lista2"/>
      </w:pPr>
      <w:r>
        <w:t>Gunung Wukir stele of Sañjaya</w:t>
      </w:r>
    </w:p>
    <w:p>
      <w:pPr>
        <w:pStyle w:val="Lista2"/>
      </w:pPr>
      <w:r>
        <w:t>Hampran dedication of Bhānu</w:t>
      </w:r>
    </w:p>
    <w:p>
      <w:pPr>
        <w:pStyle w:val="Cmsor1"/>
        <w:numPr>
          <w:ilvl w:val="0"/>
          <w:numId w:val="8"/>
        </w:numPr>
      </w:pPr>
      <w:bookmarkStart w:id="1026" w:name="_fkfiw4gv3nvf" w:colFirst="0" w:colLast="0"/>
      <w:bookmarkStart w:id="1027" w:name="_Ref43988536"/>
      <w:bookmarkStart w:id="1028" w:name="_Toc183083976"/>
      <w:bookmarkEnd w:id="1026"/>
      <w:r>
        <w:lastRenderedPageBreak/>
        <w:t xml:space="preserve">Normalisation </w:t>
      </w:r>
      <w:bookmarkEnd w:id="1027"/>
      <w:r>
        <w:t>suggestions</w:t>
      </w:r>
      <w:bookmarkEnd w:id="1028"/>
    </w:p>
    <w:p>
      <w:pPr>
        <w:pStyle w:val="Lista"/>
      </w:pPr>
      <w:r>
        <w:t>this appendix contains some specific suggestions for encoding non-standard usage in various languages</w:t>
      </w:r>
    </w:p>
    <w:p>
      <w:pPr>
        <w:pStyle w:val="Lista"/>
      </w:pPr>
      <w:r>
        <w:t>all of these are to be understood as no more than suggestions: when encoding any particular text, feel free to apply a stricter or more lenient approach to any phenomenon depending on what seems to be normal in that given text and in related texts</w:t>
      </w:r>
    </w:p>
    <w:p>
      <w:pPr>
        <w:pStyle w:val="Lista"/>
      </w:pPr>
      <w:r>
        <w:t xml:space="preserve">if the prosody of metrical verse is affected </w:t>
      </w:r>
      <w:r>
        <w:rPr>
          <w:noProof/>
        </w:rPr>
        <w:t>(</w:t>
      </w:r>
      <w:r>
        <w:t>either spoiled or corrected) by normalisation, then the considerations outlined in §</w:t>
      </w:r>
      <w:r>
        <w:fldChar w:fldCharType="begin"/>
      </w:r>
      <w:r>
        <w:instrText xml:space="preserve"> REF _Ref43981233 \r \h  \* MERGEFORMAT </w:instrText>
      </w:r>
      <w:r>
        <w:fldChar w:fldCharType="separate"/>
      </w:r>
      <w:r>
        <w:t>6.1.4</w:t>
      </w:r>
      <w:r>
        <w:fldChar w:fldCharType="end"/>
      </w:r>
      <w:r>
        <w:t xml:space="preserve"> overrule the suggestions listed below</w:t>
      </w:r>
    </w:p>
    <w:p>
      <w:pPr>
        <w:pStyle w:val="Kpalrs"/>
      </w:pPr>
      <w:r>
        <w:t xml:space="preserve">Table </w:t>
      </w:r>
      <w:fldSimple w:instr=" SEQ Table \* ARABIC ">
        <w:r>
          <w:rPr>
            <w:noProof/>
          </w:rPr>
          <w:t>10</w:t>
        </w:r>
      </w:fldSimple>
      <w:r>
        <w:t>. Normalisation 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trPr>
          <w:tblHeader/>
        </w:trPr>
        <w:tc>
          <w:tcPr>
            <w:tcW w:w="876" w:type="pct"/>
            <w:shd w:val="clear" w:color="auto" w:fill="EAF1DD"/>
            <w:tcMar>
              <w:top w:w="100" w:type="dxa"/>
              <w:left w:w="100" w:type="dxa"/>
              <w:bottom w:w="100" w:type="dxa"/>
              <w:right w:w="100" w:type="dxa"/>
            </w:tcMar>
          </w:tcPr>
          <w:p>
            <w:pPr>
              <w:pStyle w:val="Tabletext"/>
            </w:pPr>
            <w:r>
              <w:t>language</w:t>
            </w:r>
          </w:p>
        </w:tc>
        <w:tc>
          <w:tcPr>
            <w:tcW w:w="3107" w:type="pct"/>
            <w:shd w:val="clear" w:color="auto" w:fill="EAF1DD"/>
            <w:tcMar>
              <w:top w:w="100" w:type="dxa"/>
              <w:left w:w="100" w:type="dxa"/>
              <w:bottom w:w="100" w:type="dxa"/>
              <w:right w:w="100" w:type="dxa"/>
            </w:tcMar>
          </w:tcPr>
          <w:p>
            <w:pPr>
              <w:pStyle w:val="Tabletext"/>
            </w:pPr>
            <w:r>
              <w:t>phenomenon</w:t>
            </w:r>
          </w:p>
        </w:tc>
        <w:tc>
          <w:tcPr>
            <w:tcW w:w="1017" w:type="pct"/>
            <w:shd w:val="clear" w:color="auto" w:fill="EAF1DD"/>
            <w:tcMar>
              <w:top w:w="100" w:type="dxa"/>
              <w:left w:w="100" w:type="dxa"/>
              <w:bottom w:w="100" w:type="dxa"/>
              <w:right w:w="100" w:type="dxa"/>
            </w:tcMar>
          </w:tcPr>
          <w:p>
            <w:pPr>
              <w:pStyle w:val="Tabletext"/>
            </w:pPr>
            <w:r>
              <w:t>action</w:t>
            </w:r>
          </w:p>
        </w:tc>
      </w:tr>
      <w:tr>
        <w:tc>
          <w:tcPr>
            <w:tcW w:w="876" w:type="pct"/>
            <w:shd w:val="clear" w:color="auto" w:fill="EAF1DD"/>
            <w:tcMar>
              <w:top w:w="100" w:type="dxa"/>
              <w:left w:w="100" w:type="dxa"/>
              <w:bottom w:w="100" w:type="dxa"/>
              <w:right w:w="100" w:type="dxa"/>
            </w:tcMar>
          </w:tcPr>
          <w:p>
            <w:pPr>
              <w:pStyle w:val="Tabletext"/>
            </w:pPr>
            <w:r>
              <w:t>Sanskrit in Cambodia</w:t>
            </w:r>
          </w:p>
        </w:tc>
        <w:tc>
          <w:tcPr>
            <w:tcW w:w="3107" w:type="pct"/>
            <w:shd w:val="clear" w:color="auto" w:fill="auto"/>
            <w:tcMar>
              <w:top w:w="100" w:type="dxa"/>
              <w:left w:w="100" w:type="dxa"/>
              <w:bottom w:w="100" w:type="dxa"/>
              <w:right w:w="100" w:type="dxa"/>
            </w:tcMar>
          </w:tcPr>
          <w:p>
            <w:pPr>
              <w:pStyle w:val="Tabletext"/>
            </w:pPr>
            <w:r>
              <w:t xml:space="preserve">mismatch of dentals with retroflexes in conjuncts </w:t>
            </w:r>
            <w:r>
              <w:rPr>
                <w:noProof/>
              </w:rPr>
              <w:t>(</w:t>
            </w:r>
            <w:r>
              <w:t xml:space="preserve">e.g., </w:t>
            </w:r>
            <w:r>
              <w:rPr>
                <w:rStyle w:val="Foreign"/>
              </w:rPr>
              <w:t>ṇd</w:t>
            </w:r>
            <w:r>
              <w:t xml:space="preserve">, </w:t>
            </w:r>
            <w:r>
              <w:rPr>
                <w:rStyle w:val="Foreign"/>
              </w:rPr>
              <w:t>ṣth</w:t>
            </w:r>
            <w:r>
              <w:t>)</w:t>
            </w:r>
            <w:r>
              <w:tab/>
            </w:r>
            <w:r>
              <w:tab/>
            </w:r>
          </w:p>
        </w:tc>
        <w:tc>
          <w:tcPr>
            <w:tcW w:w="1017" w:type="pct"/>
            <w:shd w:val="clear" w:color="auto" w:fill="auto"/>
            <w:tcMar>
              <w:top w:w="100" w:type="dxa"/>
              <w:left w:w="100" w:type="dxa"/>
              <w:bottom w:w="100" w:type="dxa"/>
              <w:right w:w="100" w:type="dxa"/>
            </w:tcMar>
          </w:tcPr>
          <w:p>
            <w:pPr>
              <w:pStyle w:val="Tabletext"/>
            </w:pPr>
            <w:r>
              <w:t>flag or normalise</w:t>
            </w:r>
          </w:p>
        </w:tc>
      </w:tr>
      <w:tr>
        <w:tc>
          <w:tcPr>
            <w:tcW w:w="876" w:type="pct"/>
            <w:shd w:val="clear" w:color="auto" w:fill="EAF1DD"/>
            <w:tcMar>
              <w:top w:w="100" w:type="dxa"/>
              <w:left w:w="100" w:type="dxa"/>
              <w:bottom w:w="100" w:type="dxa"/>
              <w:right w:w="100" w:type="dxa"/>
            </w:tcMar>
          </w:tcPr>
          <w:p>
            <w:pPr>
              <w:pStyle w:val="Tabletext"/>
            </w:pPr>
            <w:r>
              <w:t>Old Javanese</w:t>
            </w:r>
          </w:p>
        </w:tc>
        <w:tc>
          <w:tcPr>
            <w:tcW w:w="3107" w:type="pct"/>
            <w:shd w:val="clear" w:color="auto" w:fill="auto"/>
            <w:tcMar>
              <w:top w:w="100" w:type="dxa"/>
              <w:left w:w="100" w:type="dxa"/>
              <w:bottom w:w="100" w:type="dxa"/>
              <w:right w:w="100" w:type="dxa"/>
            </w:tcMar>
          </w:tcPr>
          <w:p>
            <w:pPr>
              <w:pStyle w:val="Tabletext"/>
            </w:pPr>
            <w:r>
              <w:t xml:space="preserve">spelling of long </w:t>
            </w:r>
            <w:r>
              <w:rPr>
                <w:rStyle w:val="Foreign"/>
              </w:rPr>
              <w:t>pepet</w:t>
            </w:r>
            <w:r>
              <w:t xml:space="preserve"> with </w:t>
            </w:r>
            <w:r>
              <w:rPr>
                <w:rStyle w:val="Foreign"/>
              </w:rPr>
              <w:t>ǝ</w:t>
            </w:r>
            <w:r>
              <w:t xml:space="preserve"> plus length mark</w:t>
            </w:r>
            <w:r>
              <w:rPr>
                <w:rStyle w:val="Lbjegyzet-hivatkozs"/>
              </w:rPr>
              <w:footnoteReference w:id="90"/>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Javanese</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R̥</w:t>
            </w:r>
            <w:r>
              <w:t xml:space="preserve"> or </w:t>
            </w:r>
            <w:r>
              <w:rPr>
                <w:rStyle w:val="Foreign"/>
              </w:rPr>
              <w:t>L̥</w:t>
            </w:r>
            <w:r>
              <w:t xml:space="preserve"> </w:t>
            </w:r>
            <w:r>
              <w:rPr>
                <w:noProof/>
              </w:rPr>
              <w:t>(</w:t>
            </w:r>
            <w:r>
              <w:t xml:space="preserve">and </w:t>
            </w:r>
            <w:r>
              <w:rPr>
                <w:rStyle w:val="Foreign"/>
              </w:rPr>
              <w:t>R̥̄</w:t>
            </w:r>
            <w:r>
              <w:t xml:space="preserve"> or </w:t>
            </w:r>
            <w:r>
              <w:rPr>
                <w:rStyle w:val="Foreign"/>
              </w:rPr>
              <w:t>L̥̄</w:t>
            </w:r>
            <w:r>
              <w:t xml:space="preserve">) in words whose dictionary spelling has </w:t>
            </w:r>
            <w:r>
              <w:rPr>
                <w:rStyle w:val="Foreign"/>
              </w:rPr>
              <w:t>rǝ</w:t>
            </w:r>
            <w:r>
              <w:t xml:space="preserve"> or </w:t>
            </w:r>
            <w:r>
              <w:rPr>
                <w:rStyle w:val="Foreign"/>
              </w:rPr>
              <w:t>lǝ</w:t>
            </w:r>
            <w:r>
              <w:t xml:space="preserve"> </w:t>
            </w:r>
            <w:r>
              <w:rPr>
                <w:noProof/>
              </w:rPr>
              <w:t>(</w:t>
            </w:r>
            <w:r>
              <w:t xml:space="preserve">or </w:t>
            </w:r>
            <w:r>
              <w:rPr>
                <w:rStyle w:val="Foreign"/>
              </w:rPr>
              <w:t>rə̄</w:t>
            </w:r>
            <w:r>
              <w:t xml:space="preserve"> or </w:t>
            </w:r>
            <w:r>
              <w:rPr>
                <w:rStyle w:val="Foreign"/>
              </w:rPr>
              <w:t>lə̄</w:t>
            </w:r>
            <w:r>
              <w:t>)</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Khmer</w:t>
            </w:r>
          </w:p>
        </w:tc>
        <w:tc>
          <w:tcPr>
            <w:tcW w:w="3107" w:type="pct"/>
            <w:shd w:val="clear" w:color="auto" w:fill="auto"/>
            <w:tcMar>
              <w:top w:w="100" w:type="dxa"/>
              <w:left w:w="100" w:type="dxa"/>
              <w:bottom w:w="100" w:type="dxa"/>
              <w:right w:w="100" w:type="dxa"/>
            </w:tcMar>
          </w:tcPr>
          <w:p>
            <w:pPr>
              <w:pStyle w:val="Tabletext"/>
            </w:pPr>
            <w:r>
              <w:t xml:space="preserve">absence of </w:t>
            </w:r>
            <w:r>
              <w:rPr>
                <w:rStyle w:val="Foreign"/>
              </w:rPr>
              <w:t>virāma</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Old Khmer</w:t>
            </w:r>
          </w:p>
        </w:tc>
        <w:tc>
          <w:tcPr>
            <w:tcW w:w="3107" w:type="pct"/>
            <w:shd w:val="clear" w:color="auto" w:fill="auto"/>
            <w:tcMar>
              <w:top w:w="100" w:type="dxa"/>
              <w:left w:w="100" w:type="dxa"/>
              <w:bottom w:w="100" w:type="dxa"/>
              <w:right w:w="100" w:type="dxa"/>
            </w:tcMar>
          </w:tcPr>
          <w:p>
            <w:pPr>
              <w:pStyle w:val="Tabletext"/>
            </w:pPr>
            <w:r>
              <w:t xml:space="preserve">representation of final consonant </w:t>
            </w:r>
            <w:r>
              <w:rPr>
                <w:rStyle w:val="Foreign"/>
              </w:rPr>
              <w:t>C</w:t>
            </w:r>
            <w:r>
              <w:t xml:space="preserve"> by the spelling </w:t>
            </w:r>
            <w:r>
              <w:rPr>
                <w:rStyle w:val="Foreign"/>
              </w:rPr>
              <w:t>CCa</w:t>
            </w:r>
            <w:r>
              <w:t xml:space="preserve">, including final /h/ represented as </w:t>
            </w:r>
            <w:r>
              <w:rPr>
                <w:rStyle w:val="Foreign"/>
              </w:rPr>
              <w:t>ḥha</w:t>
            </w:r>
          </w:p>
        </w:tc>
        <w:tc>
          <w:tcPr>
            <w:tcW w:w="1017" w:type="pct"/>
            <w:shd w:val="clear" w:color="auto" w:fill="auto"/>
            <w:tcMar>
              <w:top w:w="100" w:type="dxa"/>
              <w:left w:w="100" w:type="dxa"/>
              <w:bottom w:w="100" w:type="dxa"/>
              <w:right w:w="100" w:type="dxa"/>
            </w:tcMar>
          </w:tcPr>
          <w:p>
            <w:pPr>
              <w:pStyle w:val="Tabletext"/>
            </w:pPr>
            <w:r>
              <w:t>ignore</w:t>
            </w:r>
          </w:p>
        </w:tc>
      </w:tr>
      <w:tr>
        <w:tc>
          <w:tcPr>
            <w:tcW w:w="876" w:type="pct"/>
            <w:shd w:val="clear" w:color="auto" w:fill="EAF1DD"/>
            <w:tcMar>
              <w:top w:w="100" w:type="dxa"/>
              <w:left w:w="100" w:type="dxa"/>
              <w:bottom w:w="100" w:type="dxa"/>
              <w:right w:w="100" w:type="dxa"/>
            </w:tcMar>
          </w:tcPr>
          <w:p>
            <w:pPr>
              <w:pStyle w:val="Tabletext"/>
            </w:pPr>
            <w:r>
              <w:t>Sundanese and Javanese</w:t>
            </w:r>
          </w:p>
        </w:tc>
        <w:tc>
          <w:tcPr>
            <w:tcW w:w="3107" w:type="pct"/>
            <w:shd w:val="clear" w:color="auto" w:fill="auto"/>
            <w:tcMar>
              <w:top w:w="100" w:type="dxa"/>
              <w:left w:w="100" w:type="dxa"/>
              <w:bottom w:w="100" w:type="dxa"/>
              <w:right w:w="100" w:type="dxa"/>
            </w:tcMar>
          </w:tcPr>
          <w:p>
            <w:pPr>
              <w:pStyle w:val="Tabletext"/>
            </w:pPr>
            <w:r>
              <w:t>expected nasal+stop cluster spelt with only the stop</w:t>
            </w:r>
          </w:p>
        </w:tc>
        <w:tc>
          <w:tcPr>
            <w:tcW w:w="1017" w:type="pct"/>
            <w:shd w:val="clear" w:color="auto" w:fill="auto"/>
            <w:tcMar>
              <w:top w:w="100" w:type="dxa"/>
              <w:left w:w="100" w:type="dxa"/>
              <w:bottom w:w="100" w:type="dxa"/>
              <w:right w:w="100" w:type="dxa"/>
            </w:tcMar>
          </w:tcPr>
          <w:p>
            <w:pPr>
              <w:pStyle w:val="Tabletext"/>
            </w:pPr>
            <w:r>
              <w:t>normalise</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rPr>
                <w:i/>
              </w:rPr>
            </w:pPr>
            <w:r>
              <w:t xml:space="preserve">sibilant doubled after </w:t>
            </w:r>
            <w:r>
              <w:rPr>
                <w:rStyle w:val="Foreign"/>
              </w:rPr>
              <w:t>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pPr>
            <w:r>
              <w:t xml:space="preserve">any consonant doubled before </w:t>
            </w:r>
            <w:r>
              <w:rPr>
                <w:rStyle w:val="Foreign"/>
              </w:rPr>
              <w:t>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Sanskrit</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tv</w:t>
            </w:r>
            <w:r>
              <w:t xml:space="preserve"> where </w:t>
            </w:r>
            <w:r>
              <w:rPr>
                <w:rStyle w:val="Foreign"/>
              </w:rPr>
              <w:t>ttv</w:t>
            </w:r>
            <w:r>
              <w:t xml:space="preserve"> is expected</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b</w:t>
            </w:r>
            <w:r>
              <w:t xml:space="preserve"> where </w:t>
            </w:r>
            <w:r>
              <w:rPr>
                <w:rStyle w:val="Foreign"/>
              </w:rPr>
              <w:t>v</w:t>
            </w:r>
            <w:r>
              <w:t xml:space="preserve"> is expected, or vice versa</w:t>
            </w:r>
          </w:p>
        </w:tc>
        <w:tc>
          <w:tcPr>
            <w:tcW w:w="1017" w:type="pct"/>
            <w:shd w:val="clear" w:color="auto" w:fill="auto"/>
            <w:tcMar>
              <w:top w:w="100" w:type="dxa"/>
              <w:left w:w="100" w:type="dxa"/>
              <w:bottom w:w="100" w:type="dxa"/>
              <w:right w:w="100" w:type="dxa"/>
            </w:tcMar>
          </w:tcPr>
          <w:p>
            <w:pPr>
              <w:pStyle w:val="Tabletext"/>
            </w:pPr>
            <w:r>
              <w:t>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infidelity to the correct length of vowels in words borrowed from Sanskrit</w:t>
            </w:r>
            <w:r>
              <w:rPr>
                <w:rStyle w:val="Lbjegyzet-hivatkozs"/>
              </w:rPr>
              <w:footnoteReference w:id="91"/>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w:t>
            </w:r>
            <w:r>
              <w:rPr>
                <w:rStyle w:val="Foreign"/>
              </w:rPr>
              <w:t>anusvāra</w:t>
            </w:r>
            <w:r>
              <w:t xml:space="preserve"> in place of a final </w:t>
            </w:r>
            <w:r>
              <w:rPr>
                <w:rStyle w:val="Foreign"/>
              </w:rPr>
              <w:t>m·</w:t>
            </w:r>
            <w:r>
              <w:t xml:space="preserve"> or </w:t>
            </w:r>
            <w:r>
              <w:rPr>
                <w:rStyle w:val="Foreign"/>
              </w:rPr>
              <w:t>M</w:t>
            </w:r>
            <w:r>
              <w:t xml:space="preserve">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 xml:space="preserve">use of a nasal consonant in place of an </w:t>
            </w:r>
            <w:r>
              <w:rPr>
                <w:rStyle w:val="Foreign"/>
              </w:rPr>
              <w:t>anusvāra</w:t>
            </w:r>
            <w:r>
              <w:t xml:space="preserve"> before a sibilant or </w:t>
            </w:r>
            <w:r>
              <w:rPr>
                <w:rStyle w:val="Foreign"/>
              </w:rPr>
              <w:t>h</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one nasal instead of another</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an aspirated consonant instead of its unaspirated counterpart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a dental consonant instead of its retroflex counterpart or vice versa</w:t>
            </w:r>
          </w:p>
        </w:tc>
        <w:tc>
          <w:tcPr>
            <w:tcW w:w="1017" w:type="pct"/>
            <w:shd w:val="clear" w:color="auto" w:fill="auto"/>
            <w:tcMar>
              <w:top w:w="100" w:type="dxa"/>
              <w:left w:w="100" w:type="dxa"/>
              <w:bottom w:w="100" w:type="dxa"/>
              <w:right w:w="100" w:type="dxa"/>
            </w:tcMar>
          </w:tcPr>
          <w:p>
            <w:pPr>
              <w:pStyle w:val="Tabletext"/>
            </w:pPr>
            <w:r>
              <w:t>ignore or flag</w:t>
            </w:r>
          </w:p>
        </w:tc>
      </w:tr>
      <w:tr>
        <w:tc>
          <w:tcPr>
            <w:tcW w:w="876" w:type="pct"/>
            <w:shd w:val="clear" w:color="auto" w:fill="EAF1DD"/>
            <w:tcMar>
              <w:top w:w="100" w:type="dxa"/>
              <w:left w:w="100" w:type="dxa"/>
              <w:bottom w:w="100" w:type="dxa"/>
              <w:right w:w="100" w:type="dxa"/>
            </w:tcMar>
          </w:tcPr>
          <w:p>
            <w:pPr>
              <w:pStyle w:val="Tabletext"/>
            </w:pPr>
            <w:r>
              <w:t>any</w:t>
            </w:r>
          </w:p>
        </w:tc>
        <w:tc>
          <w:tcPr>
            <w:tcW w:w="3107" w:type="pct"/>
            <w:shd w:val="clear" w:color="auto" w:fill="auto"/>
            <w:tcMar>
              <w:top w:w="100" w:type="dxa"/>
              <w:left w:w="100" w:type="dxa"/>
              <w:bottom w:w="100" w:type="dxa"/>
              <w:right w:w="100" w:type="dxa"/>
            </w:tcMar>
          </w:tcPr>
          <w:p>
            <w:pPr>
              <w:pStyle w:val="Tabletext"/>
            </w:pPr>
            <w:r>
              <w:t>use of one sibilant instead of another</w:t>
            </w:r>
          </w:p>
        </w:tc>
        <w:tc>
          <w:tcPr>
            <w:tcW w:w="1017" w:type="pct"/>
            <w:shd w:val="clear" w:color="auto" w:fill="auto"/>
            <w:tcMar>
              <w:top w:w="100" w:type="dxa"/>
              <w:left w:w="100" w:type="dxa"/>
              <w:bottom w:w="100" w:type="dxa"/>
              <w:right w:w="100" w:type="dxa"/>
            </w:tcMar>
          </w:tcPr>
          <w:p>
            <w:pPr>
              <w:pStyle w:val="Tabletext"/>
            </w:pPr>
            <w:r>
              <w:t>ignore or flag</w:t>
            </w:r>
          </w:p>
        </w:tc>
      </w:tr>
    </w:tbl>
    <w:p>
      <w:pPr>
        <w:pStyle w:val="Cmsor1"/>
        <w:numPr>
          <w:ilvl w:val="0"/>
          <w:numId w:val="8"/>
        </w:numPr>
      </w:pPr>
      <w:bookmarkStart w:id="1029" w:name="_Toc183083977"/>
      <w:r>
        <w:lastRenderedPageBreak/>
        <w:t>Creating DHARMA editions from other editions</w:t>
      </w:r>
      <w:bookmarkEnd w:id="1029"/>
    </w:p>
    <w:p>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p>
      <w:pPr>
        <w:pStyle w:val="Cmsor1"/>
        <w:numPr>
          <w:ilvl w:val="0"/>
          <w:numId w:val="0"/>
        </w:numPr>
      </w:pPr>
      <w:bookmarkStart w:id="1030" w:name="_td0xcb1s1fvx" w:colFirst="0" w:colLast="0"/>
      <w:bookmarkStart w:id="1031" w:name="_Toc183083978"/>
      <w:bookmarkEnd w:id="1030"/>
      <w:r>
        <w:lastRenderedPageBreak/>
        <w:t>References</w:t>
      </w:r>
      <w:bookmarkEnd w:id="1031"/>
    </w:p>
    <w:p>
      <w:pPr>
        <w:pStyle w:val="Irodalomjegyzk"/>
      </w:pPr>
      <w:r>
        <w:t xml:space="preserve">Apte, Vaman Shivaram. 1957. </w:t>
      </w:r>
      <w:r>
        <w:rPr>
          <w:rStyle w:val="Foreign"/>
        </w:rPr>
        <w:t>Revised and enlarged edition of Prin. V. S. Apte's The practical Sanskrit-English dictionary</w:t>
      </w:r>
      <w:r>
        <w:t>. Edited by P. K. Gode and C. G. Karve. Poona: Prasad Prakashan.</w:t>
      </w:r>
    </w:p>
    <w:p>
      <w:pPr>
        <w:pStyle w:val="Irodalomjegyzk"/>
      </w:pPr>
      <w:r>
        <w:t xml:space="preserve">Arnold, Edward Vernon. 1905. </w:t>
      </w:r>
      <w:r>
        <w:rPr>
          <w:rStyle w:val="Foreign"/>
        </w:rPr>
        <w:t>Vedic Metre in Its Historical Development</w:t>
      </w:r>
      <w:r>
        <w:t>. Cambridge: Cambridge University Press.</w:t>
      </w:r>
    </w:p>
    <w:p>
      <w:pPr>
        <w:pStyle w:val="Irodalomjegyzk"/>
      </w:pPr>
      <w:r>
        <w:t>Balogh, Dániel, and Arlo Griffiths. 2020a. ‘DHARMA Transliteration Guide’. Project documentation. Paris; Berlin: Centre d’Études de l’Inde et de l’Asie du Sud; École française d’Extrême-Orient; Humboldt-Universität.</w:t>
      </w:r>
    </w:p>
    <w:p>
      <w:pPr>
        <w:pStyle w:val="Irodalomjegyzk"/>
      </w:pPr>
      <w:r>
        <w:t>Balogh, Dániel, and Arlo Griffiths. 2020b. ‘DHARMA Encoding Guide for Diplomatic Editions’. Project documentation version 1. Paris, Berlin: Centre d’Études de l’Inde et de l’Asie du Sud; École française d’Extrême-Orient; Humboldt-Universität.</w:t>
      </w:r>
    </w:p>
    <w:p>
      <w:pPr>
        <w:pStyle w:val="Irodalomjegyzk"/>
      </w:pPr>
      <w:r>
        <w:t xml:space="preserve">Birnbaum, David J. 2015. </w:t>
      </w:r>
      <w:r>
        <w:rPr>
          <w:rStyle w:val="Foreign"/>
        </w:rPr>
        <w:t>What is XML and why should humanists care? An even gentler introduction to XML</w:t>
      </w:r>
      <w:r>
        <w:t xml:space="preserve">. </w:t>
      </w:r>
      <w:hyperlink r:id="rId78" w:history="1">
        <w:r>
          <w:t>http://dh.obdurodon.org/what-is-xml.xhtml</w:t>
        </w:r>
      </w:hyperlink>
      <w:r>
        <w:t xml:space="preserve"> </w:t>
      </w:r>
    </w:p>
    <w:p>
      <w:pPr>
        <w:pStyle w:val="Irodalomjegyzk"/>
      </w:pPr>
      <w:r>
        <w:t xml:space="preserve">Bodard, Gabriel. 2010. ‘EpiDoc: Epigraphic Documents in XML for Publication and Interchange’. In </w:t>
      </w:r>
      <w:r>
        <w:rPr>
          <w:rStyle w:val="Foreign"/>
        </w:rPr>
        <w:t>Latin on Stone: Epigraphic Research and Electronic Archives</w:t>
      </w:r>
      <w:r>
        <w:t xml:space="preserve">, edited by Francisca Feraudi-Gruénais, 101–18. Lanham: Lexington Books. </w:t>
      </w:r>
      <w:hyperlink r:id="rId79">
        <w:r>
          <w:t>http://www.stoa.org/wordpress/wp-content/uploads/2010/09/Chapter05_EpiDoc_Bodard.pdf</w:t>
        </w:r>
      </w:hyperlink>
    </w:p>
    <w:p>
      <w:pPr>
        <w:pStyle w:val="Irodalomjegyzk"/>
      </w:pPr>
      <w:r>
        <w:t xml:space="preserve">Colebrooke, Henry Thomas. 1873. </w:t>
      </w:r>
      <w:r>
        <w:rPr>
          <w:rStyle w:val="Foreign"/>
        </w:rPr>
        <w:t>Miscellaneous Essays</w:t>
      </w:r>
      <w:r>
        <w:t>. Vol. 3. London: Trübner.</w:t>
      </w:r>
    </w:p>
    <w:p>
      <w:pPr>
        <w:pStyle w:val="Irodalomjegyzk"/>
      </w:pPr>
      <w:r>
        <w:t xml:space="preserve">Damais, Louis-Charles. 1952. ‘Études d’épigraphie indonésienne, III: liste des principales inscriptions datées de l’Indonésie’. Bulletin de l’École française d’Extrême-Orient 46 </w:t>
      </w:r>
      <w:r>
        <w:rPr>
          <w:noProof/>
        </w:rPr>
        <w:t>(</w:t>
      </w:r>
      <w:r>
        <w:t>1): 1–105.</w:t>
      </w:r>
    </w:p>
    <w:p>
      <w:pPr>
        <w:pStyle w:val="Irodalomjegyzk"/>
      </w:pPr>
      <w:r>
        <w:t xml:space="preserve">Fleet, John Faithfull. 1888. </w:t>
      </w:r>
      <w:r>
        <w:rPr>
          <w:rStyle w:val="Foreign"/>
        </w:rPr>
        <w:t>Inscriptions of the Early Gupta Kings and Their Successors</w:t>
      </w:r>
      <w:r>
        <w:t>. Corpus Inscriptionum Indicarum, III. Calcutta: Superintendent of Government Printing.</w:t>
      </w:r>
    </w:p>
    <w:p>
      <w:pPr>
        <w:pStyle w:val="Irodalomjegyzk"/>
      </w:pPr>
      <w:r>
        <w:t>Griffiths, Arlo, and Axelle Janiak. 2023. ‘DHARMA Encoding Guide for Critical Editions’. Paris: École française d’Extrême-Orient ; CASE - Centre Asie du Sud-Est ; CESAH - Centre d’études sud asiatiques et himalayennes.</w:t>
      </w:r>
    </w:p>
    <w:p>
      <w:pPr>
        <w:pStyle w:val="Irodalomjegyzk"/>
      </w:pPr>
      <w:r>
        <w:t xml:space="preserve">Pollock, Sheldon Ivan. 1977. </w:t>
      </w:r>
      <w:r>
        <w:rPr>
          <w:rStyle w:val="Foreign"/>
        </w:rPr>
        <w:t>Aspects of Versification in Sanskrit Lyric Poetry</w:t>
      </w:r>
      <w:r>
        <w:t>. American Oriental Society.</w:t>
      </w:r>
    </w:p>
    <w:p>
      <w:pPr>
        <w:pStyle w:val="Irodalomjegyzk"/>
      </w:pPr>
      <w:r>
        <w:t xml:space="preserve">Roueché, Charlotte and Julia Flanders. </w:t>
      </w:r>
      <w:r>
        <w:rPr>
          <w:rStyle w:val="Foreign"/>
        </w:rPr>
        <w:t>The Gentle Introduction to Mark-up for Epigraphers</w:t>
      </w:r>
      <w:r>
        <w:t xml:space="preserve">, </w:t>
      </w:r>
      <w:hyperlink r:id="rId80">
        <w:r>
          <w:t>http://www.stoa.org/epidoc/gl/latest/intro-eps.html</w:t>
        </w:r>
      </w:hyperlink>
    </w:p>
    <w:p>
      <w:pPr>
        <w:pStyle w:val="Irodalomjegyzk"/>
      </w:pPr>
      <w:r>
        <w:t xml:space="preserve">Salomon, Richard. 1998. </w:t>
      </w:r>
      <w:r>
        <w:rPr>
          <w:rStyle w:val="Foreign"/>
        </w:rPr>
        <w:t>Indian Epigraphy: A Guide to the Study of Inscriptions in Sanskrit, Prakrit, and the Other Indo-Aryan Languages.</w:t>
      </w:r>
      <w:r>
        <w:t xml:space="preserve"> New York, Oxford: Oxford University Press.</w:t>
      </w:r>
    </w:p>
    <w:p>
      <w:pPr>
        <w:pStyle w:val="Irodalomjegyzk"/>
      </w:pPr>
      <w:r>
        <w:t xml:space="preserve">TEI Consortium, eds. 2023. </w:t>
      </w:r>
      <w:r>
        <w:rPr>
          <w:i/>
          <w:iCs/>
        </w:rPr>
        <w:t>TEI P5: Guidelines for Electronic Text Encoding and Interchange.</w:t>
      </w:r>
      <w:r>
        <w:t xml:space="preserve"> Version 4.6.0, last updated 4 April 2023, accessed November-December 2023. TEI Consortium. </w:t>
      </w:r>
      <w:hyperlink r:id="rId81" w:history="1">
        <w:r>
          <w:t>http://www.tei-c.org/Guidelines/P5/</w:t>
        </w:r>
      </w:hyperlink>
      <w:r>
        <w:t xml:space="preserve"> </w:t>
      </w:r>
    </w:p>
    <w:p>
      <w:pPr>
        <w:pStyle w:val="Irodalomjegyzk"/>
      </w:pPr>
      <w:r>
        <w:t xml:space="preserve">Velankar, Hari Damodar. 1949. </w:t>
      </w:r>
      <w:r>
        <w:rPr>
          <w:rStyle w:val="Foreign"/>
        </w:rPr>
        <w:t>Jayadāman A Collection of Ancient Texts on Sanskrit Prosody and a Classified List of Sanskrit Metres with an Alphabetical Index</w:t>
      </w:r>
      <w:r>
        <w:t>. Haritoṣamālā 1. Bombay: Haritosha Samiti.</w:t>
      </w:r>
    </w:p>
    <w:p>
      <w:pPr>
        <w:pStyle w:val="Irodalomjegyzk"/>
      </w:pPr>
      <w:r>
        <w:t xml:space="preserve">Warder, Anthony Kennedy. 1967. </w:t>
      </w:r>
      <w:r>
        <w:rPr>
          <w:i/>
          <w:iCs/>
        </w:rPr>
        <w:t>Pali Metre: A Contribution to the History of Indian Literature.</w:t>
      </w:r>
      <w:r>
        <w:t xml:space="preserve"> London: The Pali Text Society.</w:t>
      </w:r>
    </w:p>
    <w:sectPr>
      <w:footerReference w:type="even" r:id="rId82"/>
      <w:footerReference w:type="default" r:id="rId83"/>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Dániel Balogh [2]" w:date="2024-11-01T11:23:00Z" w:initials="DB">
    <w:p>
      <w:pPr>
        <w:pStyle w:val="Jegyzetszveg"/>
      </w:pPr>
      <w:r>
        <w:rPr>
          <w:rStyle w:val="Jegyzethivatkozs"/>
        </w:rPr>
        <w:annotationRef/>
      </w:r>
      <w:r>
        <w:t>check, is that still so?</w:t>
      </w:r>
    </w:p>
  </w:comment>
  <w:comment w:id="39" w:author="Dániel Balogh" w:date="2023-10-31T17:03:00Z" w:initials="DB">
    <w:p>
      <w:pPr>
        <w:pStyle w:val="Jegyzetszveg"/>
      </w:pPr>
      <w:r>
        <w:rPr>
          <w:rStyle w:val="Jegyzethivatkozs"/>
        </w:rPr>
        <w:annotationRef/>
      </w:r>
      <w:r>
        <w:t>Do we want to retain this for the next release? Does anyone read this? We’ve already referred to XML introductory literature from the most basic to pretty advanced.</w:t>
      </w:r>
    </w:p>
    <w:p>
      <w:pPr>
        <w:pStyle w:val="Jegyzetszveg"/>
      </w:pPr>
      <w:r>
        <w:t>If retain, ask Michaël to read and improve?</w:t>
      </w:r>
    </w:p>
  </w:comment>
  <w:comment w:id="44" w:author="Dániel Balogh [2]" w:date="2023-11-03T15:35:00Z" w:initials="DB">
    <w:p>
      <w:pPr>
        <w:pStyle w:val="Jegyzetszveg"/>
      </w:pPr>
      <w:r>
        <w:rPr>
          <w:rStyle w:val="Jegyzethivatkozs"/>
        </w:rPr>
        <w:annotationRef/>
      </w:r>
      <w:r>
        <w:t>As for 1.3.3: do we want to retain this or can we now assume that participants have the basic idea?</w:t>
      </w:r>
    </w:p>
  </w:comment>
  <w:comment w:id="67" w:author="Dániel Balogh" w:date="2024-11-21T11:13:00Z" w:initials="DB">
    <w:p>
      <w:pPr>
        <w:pStyle w:val="Jegyzetszveg"/>
      </w:pPr>
      <w:r>
        <w:rPr>
          <w:rStyle w:val="Jegyzethivatkozs"/>
        </w:rPr>
        <w:annotationRef/>
      </w:r>
      <w:r>
        <w:t>Shouldn’t this be mandatorily correction, and not normalisation, as per our rules for correction in verse? OK, not the actual example, but it could conceivably be impossible to cut off iti and get a metrically correct pre-normalisation text, e.g. if the text were majjatu instead of majjati, and the inscribed text were majjatviti. So at least note that the encoding must be correction in that case.</w:t>
      </w:r>
    </w:p>
  </w:comment>
  <w:comment w:id="82" w:author="Dániel Balogh [2]" w:date="2023-11-03T16:44:00Z" w:initials="DB">
    <w:p>
      <w:pPr>
        <w:pStyle w:val="Jegyzetszveg"/>
      </w:pPr>
      <w:r>
        <w:rPr>
          <w:rStyle w:val="Jegyzethivatkozs"/>
        </w:rPr>
        <w:annotationRef/>
      </w:r>
      <w:r>
        <w:t>Reconsider getting rid of &lt;ab&gt; altogether and just using &lt;p&gt; all the time?</w:t>
      </w:r>
    </w:p>
  </w:comment>
  <w:comment w:id="97" w:author="Dániel Balogh [2]" w:date="2024-11-04T11:26:00Z" w:initials="DB">
    <w:p>
      <w:pPr>
        <w:pStyle w:val="Jegyzetszveg"/>
      </w:pPr>
      <w:r>
        <w:rPr>
          <w:rStyle w:val="Jegyzethivatkozs"/>
        </w:rPr>
        <w:annotationRef/>
      </w:r>
      <w:r>
        <w:t xml:space="preserve">Get rid of this? </w:t>
      </w:r>
    </w:p>
    <w:p>
      <w:pPr>
        <w:pStyle w:val="Jegyzetszveg"/>
      </w:pPr>
      <w:hyperlink r:id="rId1" w:history="1">
        <w:r>
          <w:rPr>
            <w:rStyle w:val="Hiperhivatkozs"/>
          </w:rPr>
          <w:t>https://github.com/erc-dharma/project-documentation/issues/335</w:t>
        </w:r>
      </w:hyperlink>
      <w:r>
        <w:t xml:space="preserve"> </w:t>
      </w:r>
    </w:p>
    <w:p>
      <w:pPr>
        <w:pStyle w:val="Jegyzetszveg"/>
      </w:pPr>
      <w:r>
        <w:t>don’t forget changelog if deleting</w:t>
      </w:r>
    </w:p>
  </w:comment>
  <w:comment w:id="108" w:author="Dániel Balogh [2]" w:date="2024-11-04T11:43:00Z" w:initials="DB">
    <w:p>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pPr>
        <w:pStyle w:val="Jegyzetszveg"/>
      </w:pPr>
      <w:r>
        <w:rPr>
          <w:rStyle w:val="Jegyzethivatkozs"/>
        </w:rPr>
        <w:annotationRef/>
      </w:r>
      <w:r>
        <w:t>revise if needed</w:t>
      </w:r>
    </w:p>
  </w:comment>
  <w:comment w:id="284" w:author="Dániel Balogh" w:date="2024-11-05T13:35:00Z" w:initials="DB">
    <w:p>
      <w:pPr>
        <w:pStyle w:val="Jegyzetszveg"/>
      </w:pPr>
      <w:r>
        <w:rPr>
          <w:rStyle w:val="Jegyzethivatkozs"/>
        </w:rPr>
        <w:annotationRef/>
      </w:r>
      <w:r>
        <w:t>forbid?</w:t>
      </w:r>
    </w:p>
  </w:comment>
  <w:comment w:id="359" w:author="Dániel Balogh [2]" w:date="2024-11-13T10:40:00Z" w:initials="DB">
    <w:p>
      <w:pPr>
        <w:pStyle w:val="Jegyzetszveg"/>
      </w:pPr>
      <w:r>
        <w:rPr>
          <w:rStyle w:val="Jegyzethivatkozs"/>
        </w:rPr>
        <w:annotationRef/>
      </w:r>
      <w:r>
        <w:t xml:space="preserve">May need revision pending </w:t>
      </w:r>
      <w:hyperlink r:id="rId2" w:history="1">
        <w:r>
          <w:rPr>
            <w:rStyle w:val="Hiperhivatkozs"/>
          </w:rPr>
          <w:t>https://github.com/erc-dharma/project-documentation/issues/336</w:t>
        </w:r>
      </w:hyperlink>
      <w:r>
        <w:t xml:space="preserve"> </w:t>
      </w:r>
    </w:p>
    <w:p>
      <w:pPr>
        <w:pStyle w:val="Jegyzetszveg"/>
      </w:pPr>
      <w:r>
        <w:t>If harmonising all sub-akṣara details to @part, then probably delete this section, write it all up in the section on sub-akṣara markup, and refer to it from here and from the section on gridlike milestones.</w:t>
      </w:r>
    </w:p>
  </w:comment>
  <w:comment w:id="374" w:author="Dániel Balogh [2]" w:date="2024-11-11T15:37:00Z" w:initials="DB">
    <w:p>
      <w:pPr>
        <w:pStyle w:val="Jegyzetszveg"/>
      </w:pPr>
      <w:r>
        <w:rPr>
          <w:rStyle w:val="Jegyzethivatkozs"/>
        </w:rPr>
        <w:annotationRef/>
      </w:r>
      <w:r>
        <w:t xml:space="preserve">See  </w:t>
      </w:r>
      <w:hyperlink r:id="rId3" w:history="1">
        <w:r>
          <w:rPr>
            <w:rStyle w:val="Hiperhivatkozs"/>
          </w:rPr>
          <w:t>https://github.com/erc-dharma/project-documentation/issues/315</w:t>
        </w:r>
      </w:hyperlink>
    </w:p>
    <w:p>
      <w:pPr>
        <w:pStyle w:val="Jegyzetszveg"/>
      </w:pPr>
      <w:r>
        <w:t>and ask Manu, when he is back (December?) for the encoding</w:t>
      </w:r>
    </w:p>
  </w:comment>
  <w:comment w:id="391" w:author="Dániel Balogh [2]" w:date="2024-11-13T14:58:00Z" w:initials="DB">
    <w:p>
      <w:pPr>
        <w:pStyle w:val="Jegyzetszveg"/>
      </w:pPr>
      <w:r>
        <w:rPr>
          <w:rStyle w:val="Jegyzethivatkozs"/>
        </w:rPr>
        <w:annotationRef/>
      </w:r>
      <w:r>
        <w:t>remove shorthand recommendations from EGD?</w:t>
      </w:r>
    </w:p>
  </w:comment>
  <w:comment w:id="395" w:author="Dániel Balogh" w:date="2024-11-14T10:28:00Z" w:initials="DB">
    <w:p>
      <w:pPr>
        <w:pStyle w:val="Jegyzetszveg"/>
      </w:pPr>
      <w:r>
        <w:rPr>
          <w:rStyle w:val="Jegyzethivatkozs"/>
        </w:rPr>
        <w:annotationRef/>
      </w:r>
      <w:r>
        <w:t>Section not yet revised.</w:t>
      </w:r>
    </w:p>
    <w:p>
      <w:pPr>
        <w:pStyle w:val="Jegyzetszveg"/>
      </w:pPr>
      <w:r>
        <w:t xml:space="preserve">I’m inclined to discard all this and simplify as per </w:t>
      </w:r>
      <w:hyperlink r:id="rId4" w:history="1">
        <w:r>
          <w:rPr>
            <w:rStyle w:val="Hiperhivatkozs"/>
          </w:rPr>
          <w:t>https://github.com/erc-dharma/project-documentation/issues/336</w:t>
        </w:r>
      </w:hyperlink>
      <w:r>
        <w:t xml:space="preserve"> to using seg type aksara with part i/m/f.</w:t>
      </w:r>
    </w:p>
    <w:p>
      <w:pPr>
        <w:pStyle w:val="Jegyzetszveg"/>
      </w:pPr>
      <w:r>
        <w:t>But then again, leaving it in place doesn’t hurt much so long as it is not mandatory, and if we discard it, then the tagging of unusual spatial arrangement with the same labels must also go.</w:t>
      </w:r>
    </w:p>
  </w:comment>
  <w:comment w:id="399" w:author="Dániel Balogh" w:date="2024-11-14T10:31:00Z" w:initials="DB">
    <w:p>
      <w:pPr>
        <w:pStyle w:val="Jegyzetszveg"/>
      </w:pPr>
      <w:r>
        <w:rPr>
          <w:rStyle w:val="Jegyzethivatkozs"/>
        </w:rPr>
        <w:annotationRef/>
      </w:r>
      <w:r>
        <w:t>Section not yet revised, see comment on previous section.</w:t>
      </w:r>
    </w:p>
  </w:comment>
  <w:comment w:id="403" w:author="Dániel Balogh" w:date="2024-11-14T10:32:00Z" w:initials="DB">
    <w:p>
      <w:pPr>
        <w:pStyle w:val="Jegyzetszveg"/>
      </w:pPr>
      <w:r>
        <w:rPr>
          <w:rStyle w:val="Jegyzethivatkozs"/>
        </w:rPr>
        <w:annotationRef/>
      </w:r>
      <w:r>
        <w:t>Section not revised.</w:t>
      </w:r>
    </w:p>
    <w:p>
      <w:pPr>
        <w:pStyle w:val="Jegyzetszveg"/>
      </w:pPr>
      <w:r>
        <w:t xml:space="preserve">Pending discussion of </w:t>
      </w:r>
      <w:hyperlink r:id="rId5" w:history="1">
        <w:r>
          <w:rPr>
            <w:rStyle w:val="Hiperhivatkozs"/>
          </w:rPr>
          <w:t>https://github.com/erc-dharma/project-documentation/issues/336</w:t>
        </w:r>
      </w:hyperlink>
      <w:r>
        <w:t xml:space="preserve"> </w:t>
      </w:r>
    </w:p>
  </w:comment>
  <w:comment w:id="404" w:author="Dániel Balogh [2]" w:date="2024-04-15T09:00:00Z" w:initials="DB">
    <w:p>
      <w:pPr>
        <w:pStyle w:val="Jegyzetszveg"/>
      </w:pPr>
      <w:r>
        <w:rPr>
          <w:rStyle w:val="Jegyzethivatkozs"/>
        </w:rPr>
        <w:annotationRef/>
      </w:r>
      <w:r>
        <w:t xml:space="preserve">possibly add </w:t>
      </w:r>
      <w:hyperlink r:id="rId6" w:history="1">
        <w:r>
          <w:rPr>
            <w:rStyle w:val="Hiperhivatkozs"/>
          </w:rPr>
          <w:t>https://github.com/erc-dharma/project-documentation/issues/284</w:t>
        </w:r>
      </w:hyperlink>
      <w:r>
        <w:t xml:space="preserve"> about the consonant body itself broken across lines</w:t>
      </w:r>
    </w:p>
    <w:p>
      <w:pPr>
        <w:pStyle w:val="Jegyzetszveg"/>
      </w:pPr>
      <w:r>
        <w:t>See also Arlo’s email to me on 17 Jan 2025 with some good examples.</w:t>
      </w:r>
    </w:p>
    <w:p>
      <w:pPr>
        <w:pStyle w:val="Jegyzetszveg"/>
      </w:pPr>
    </w:p>
    <w:p>
      <w:pPr>
        <w:pStyle w:val="Jegyzetszveg"/>
      </w:pPr>
      <w:r>
        <w:t>Also add note that this is about characters deliberately inscribed as split, and not about parts of characters in different fragments, which are to be treated as explained there.</w:t>
      </w:r>
    </w:p>
  </w:comment>
  <w:comment w:id="412" w:author="Dániel Balogh [2]" w:date="2024-11-15T09:09:00Z" w:initials="DB">
    <w:p>
      <w:pPr>
        <w:pStyle w:val="Jegyzetszveg"/>
      </w:pPr>
      <w:r>
        <w:rPr>
          <w:rStyle w:val="Jegyzethivatkozs"/>
        </w:rPr>
        <w:annotationRef/>
      </w:r>
      <w:r>
        <w:t>and subtype?</w:t>
      </w:r>
    </w:p>
  </w:comment>
  <w:comment w:id="416" w:author="Dániel Balogh" w:date="2024-11-21T13:11:00Z" w:initials="DB">
    <w:p>
      <w:pPr>
        <w:pStyle w:val="Jegyzetszveg"/>
      </w:pPr>
      <w:r>
        <w:rPr>
          <w:rStyle w:val="Jegyzethivatkozs"/>
        </w:rPr>
        <w:annotationRef/>
      </w:r>
      <w:r>
        <w:t>Should all or most of this be rather moved to the TG section on editorial space? There is already quite a bit of overlap.</w:t>
      </w:r>
    </w:p>
  </w:comment>
  <w:comment w:id="418" w:author="Dániel Balogh [2]" w:date="2024-11-15T11:36:00Z" w:initials="DB">
    <w:p>
      <w:pPr>
        <w:pStyle w:val="Jegyzetszveg"/>
      </w:pPr>
      <w:r>
        <w:rPr>
          <w:rStyle w:val="Jegyzethivatkozs"/>
        </w:rPr>
        <w:annotationRef/>
      </w:r>
      <w:r>
        <w:t>Here and in all examples involving | marks: change to g markup?</w:t>
      </w:r>
    </w:p>
  </w:comment>
  <w:comment w:id="420" w:author="Dániel Balogh [2]" w:date="2024-11-15T09:16:00Z" w:initials="DB">
    <w:p>
      <w:pPr>
        <w:pStyle w:val="Jegyzetszveg"/>
      </w:pPr>
      <w:r>
        <w:rPr>
          <w:rStyle w:val="Jegyzethivatkozs"/>
        </w:rPr>
        <w:annotationRef/>
      </w:r>
      <w:r>
        <w:t>remove discussion of shorthand?</w:t>
      </w:r>
    </w:p>
    <w:p>
      <w:pPr>
        <w:pStyle w:val="Jegyzetszveg"/>
      </w:pPr>
      <w:r>
        <w:t>part not revised</w:t>
      </w:r>
    </w:p>
    <w:p>
      <w:pPr>
        <w:pStyle w:val="Jegyzetszveg"/>
      </w:pPr>
      <w:r>
        <w:t>also remove shorthand references from the rest of this subsection</w:t>
      </w:r>
    </w:p>
  </w:comment>
  <w:comment w:id="432" w:author="Dániel Balogh [2]" w:date="2024-11-15T11:39:00Z" w:initials="DB">
    <w:p>
      <w:pPr>
        <w:pStyle w:val="Jegyzetszveg"/>
      </w:pPr>
      <w:r>
        <w:rPr>
          <w:rStyle w:val="Jegyzethivatkozs"/>
        </w:rPr>
        <w:annotationRef/>
      </w:r>
      <w:r>
        <w:t>Revise after finalising Taxonomy.</w:t>
      </w:r>
    </w:p>
  </w:comment>
  <w:comment w:id="464" w:author="Dániel Balogh [2]" w:date="2024-11-20T14:54:00Z" w:initials="DB">
    <w:p>
      <w:pPr>
        <w:pStyle w:val="Jegyzetszveg"/>
      </w:pPr>
      <w:r>
        <w:rPr>
          <w:rStyle w:val="Jegyzethivatkozs"/>
        </w:rPr>
        <w:annotationRef/>
      </w:r>
      <w:r>
        <w:t>Retain?</w:t>
      </w:r>
    </w:p>
  </w:comment>
  <w:comment w:id="682" w:author="Dániel Balogh" w:date="2024-05-16T15:19:00Z" w:initials="DB">
    <w:p>
      <w:pPr>
        <w:pStyle w:val="Jegyzetszveg"/>
      </w:pPr>
      <w:r>
        <w:rPr>
          <w:rStyle w:val="Jegyzethivatkozs"/>
        </w:rPr>
        <w:annotationRef/>
      </w:r>
      <w:r>
        <w:t>Arlo dislikes this because a compound is one word. Revise the phrasing here. Also add below a resolved example of the same string.</w:t>
      </w:r>
    </w:p>
    <w:p>
      <w:pPr>
        <w:pStyle w:val="Jegyzetszveg"/>
      </w:pPr>
      <w:r>
        <w:t xml:space="preserve">But revise the Javanese māsu example as per </w:t>
      </w:r>
      <w:hyperlink r:id="rId7" w:history="1">
        <w:r>
          <w:rPr>
            <w:rStyle w:val="Hiperhivatkozs"/>
          </w:rPr>
          <w:t>https://github.com/erc-dharma/tfc-nusantara-epigraphy/issues/68</w:t>
        </w:r>
      </w:hyperlink>
      <w:r>
        <w:t xml:space="preserve"> </w:t>
      </w:r>
    </w:p>
  </w:comment>
  <w:comment w:id="686" w:author="Dániel Balogh" w:date="2025-01-28T14:38:00Z" w:initials="DB">
    <w:p>
      <w:pPr>
        <w:pStyle w:val="Jegyzetszveg"/>
      </w:pPr>
      <w:r>
        <w:rPr>
          <w:rStyle w:val="Jegyzethivatkozs"/>
        </w:rPr>
        <w:annotationRef/>
      </w:r>
      <w:r>
        <w:t xml:space="preserve">Add, depending on outcome of </w:t>
      </w:r>
      <w:hyperlink r:id="rId8" w:history="1">
        <w:r>
          <w:rPr>
            <w:rStyle w:val="Hiperhivatkozs"/>
          </w:rPr>
          <w:t>https://github.com/erc-dharma/project-documentation/issues/342</w:t>
        </w:r>
      </w:hyperlink>
      <w:r>
        <w:t xml:space="preserve"> </w:t>
      </w:r>
    </w:p>
  </w:comment>
  <w:comment w:id="708" w:author="Dániel Balogh [2]" w:date="2023-11-03T15:22:00Z" w:initials="DB">
    <w:p>
      <w:pPr>
        <w:pStyle w:val="Jegyzetszveg"/>
      </w:pPr>
      <w:r>
        <w:rPr>
          <w:rStyle w:val="Jegyzethivatkozs"/>
        </w:rPr>
        <w:annotationRef/>
      </w:r>
      <w:r>
        <w:rPr>
          <w:rStyle w:val="Jegyzethivatkozs"/>
        </w:rPr>
        <w:t>Change to a higher-level section next to Script?</w:t>
      </w:r>
    </w:p>
  </w:comment>
  <w:comment w:id="720" w:author="Dániel Balogh [2]" w:date="2023-11-03T15:23:00Z" w:initials="DB">
    <w:p>
      <w:pPr>
        <w:pStyle w:val="Jegyzetszveg"/>
      </w:pPr>
      <w:r>
        <w:rPr>
          <w:rStyle w:val="Jegyzethivatkozs"/>
        </w:rPr>
        <w:annotationRef/>
      </w:r>
      <w:r>
        <w:t>For the next release of the EGD I intend to move the revised "Script" section out of "Visual features" and move it to a higher level, presented as 7.3 right after 7.2 on language. Then create subsection “Multi-script inscriptions” from this point onward.</w:t>
      </w:r>
    </w:p>
  </w:comment>
  <w:comment w:id="762" w:author="Dániel Balogh" w:date="2024-11-21T10:45:00Z" w:initials="DB">
    <w:p>
      <w:pPr>
        <w:pStyle w:val="Jegyzetszveg"/>
      </w:pPr>
      <w:r>
        <w:rPr>
          <w:rStyle w:val="Jegyzethivatkozs"/>
        </w:rPr>
        <w:annotationRef/>
      </w:r>
      <w:r>
        <w:t>Need decision whether to use this term; if yes, define in new TG and replace “phoneme” and “transliterated character” to it. Ditto for physical character.</w:t>
      </w:r>
    </w:p>
  </w:comment>
  <w:comment w:id="842" w:author="Dániel Balogh [2]" w:date="2024-12-09T10:00:00Z" w:initials="DB">
    <w:p>
      <w:pPr>
        <w:pStyle w:val="Jegyzetszveg"/>
      </w:pPr>
      <w:r>
        <w:rPr>
          <w:rStyle w:val="Jegyzethivatkozs"/>
        </w:rPr>
        <w:annotationRef/>
      </w:r>
      <w:r>
        <w:t>Verse quotations as per https://github.com/erc-dharma/project-documentation/issues/301</w:t>
      </w:r>
    </w:p>
  </w:comment>
  <w:comment w:id="896" w:author="Dániel Balogh" w:date="2024-05-14T09:16:00Z" w:initials="DB">
    <w:p>
      <w:pPr>
        <w:pStyle w:val="Jegyzetszveg"/>
      </w:pPr>
      <w:r>
        <w:rPr>
          <w:rStyle w:val="Jegyzethivatkozs"/>
        </w:rPr>
        <w:annotationRef/>
      </w:r>
      <w:r>
        <w:t xml:space="preserve">Citing verse in block quotes: add according to </w:t>
      </w:r>
      <w:hyperlink r:id="rId9" w:anchor="issuecomment-2109396450" w:history="1">
        <w:r>
          <w:rPr>
            <w:rStyle w:val="Hiperhivatkozs"/>
          </w:rPr>
          <w:t>https://github.com/erc-dharma/project-documentation/issues/301#issuecomment-2109396450</w:t>
        </w:r>
      </w:hyperlink>
    </w:p>
    <w:p>
      <w:pPr>
        <w:pStyle w:val="Jegyzetszveg"/>
      </w:pPr>
    </w:p>
    <w:p>
      <w:pPr>
        <w:pStyle w:val="Jegyzetszveg"/>
      </w:pPr>
      <w:r>
        <w:t>&lt;lg&gt; with mandatory @xml:lang within the &lt;q&gt;, all within the &lt;p&gt;:</w:t>
      </w:r>
    </w:p>
    <w:p>
      <w:pPr>
        <w:pStyle w:val="Jegyzetszveg"/>
      </w:pPr>
      <w:r>
        <w:t>&lt;p&gt;</w:t>
      </w:r>
    </w:p>
    <w:p>
      <w:pPr>
        <w:pStyle w:val="Jegyzetszveg"/>
      </w:pPr>
      <w:r>
        <w:t>In further support ... crucial elements that we also see in ours:</w:t>
      </w:r>
    </w:p>
    <w:p>
      <w:pPr>
        <w:pStyle w:val="Jegyzetszveg"/>
      </w:pPr>
      <w:r>
        <w:t xml:space="preserve">  &lt;q rend="block"&gt;</w:t>
      </w:r>
    </w:p>
    <w:p>
      <w:pPr>
        <w:pStyle w:val="Jegyzetszveg"/>
      </w:pPr>
      <w:r>
        <w:t xml:space="preserve">  &lt;lg xml:lang="san-Latn"&gt;</w:t>
      </w:r>
    </w:p>
    <w:p>
      <w:pPr>
        <w:pStyle w:val="Jegyzetszveg"/>
      </w:pPr>
      <w:r>
        <w:t xml:space="preserve">    &lt;l&gt;āsādya &lt;hi rend="bold"&gt;śaktiṁ&lt;/hi&gt;...&lt;/l&gt;</w:t>
      </w:r>
    </w:p>
    <w:p>
      <w:pPr>
        <w:pStyle w:val="Jegyzetszveg"/>
      </w:pPr>
      <w:r>
        <w:t xml:space="preserve">    &lt;l&gt;&lt;hi rend="bold"&gt;kumāra&lt;/hi&gt;bhāve...&lt;/l&gt;</w:t>
      </w:r>
    </w:p>
    <w:p>
      <w:pPr>
        <w:pStyle w:val="Jegyzetszveg"/>
      </w:pPr>
      <w:r>
        <w:t xml:space="preserve">  &lt;/lg&gt;</w:t>
      </w:r>
    </w:p>
    <w:p>
      <w:pPr>
        <w:pStyle w:val="Jegyzetszveg"/>
      </w:pPr>
      <w:r>
        <w:t xml:space="preserve">  After attaining the Power (or: weapon) of &lt;persName type="god"&gt;Maheśvara&lt;/persName&gt;...</w:t>
      </w:r>
    </w:p>
    <w:p>
      <w:pPr>
        <w:pStyle w:val="Jegyzetszveg"/>
      </w:pPr>
      <w:r>
        <w:t xml:space="preserve">  &lt;/q&gt;</w:t>
      </w:r>
    </w:p>
    <w:p>
      <w:pPr>
        <w:pStyle w:val="Jegyzetszveg"/>
      </w:pPr>
      <w:r>
        <w:t>Mahendra is both the name of King Rājendravarman's father, Mahendravarman...</w:t>
      </w:r>
    </w:p>
    <w:p>
      <w:pPr>
        <w:pStyle w:val="Jegyzetszveg"/>
      </w:pPr>
      <w:r>
        <w:t>&lt;/p&gt;</w:t>
      </w:r>
    </w:p>
  </w:comment>
  <w:comment w:id="903" w:author="Dániel Balogh" w:date="2024-04-23T14:43:00Z" w:initials="DB">
    <w:p>
      <w:pPr>
        <w:pStyle w:val="Jegyzetszveg"/>
      </w:pPr>
      <w:r>
        <w:rPr>
          <w:rStyle w:val="Jegyzethivatkozs"/>
        </w:rPr>
        <w:annotationRef/>
      </w:r>
      <w:r>
        <w:t>use this when referring to numbered paragraphs of the prose description in ARIE</w:t>
      </w:r>
    </w:p>
  </w:comment>
  <w:comment w:id="907" w:author="Dániel Balogh" w:date="2024-04-23T14:42:00Z" w:initials="DB">
    <w:p>
      <w:pPr>
        <w:pStyle w:val="Jegyzetszveg"/>
      </w:pPr>
      <w:r>
        <w:rPr>
          <w:rStyle w:val="Jegyzethivatkozs"/>
        </w:rPr>
        <w:annotationRef/>
      </w:r>
      <w:r>
        <w:t>Add Manu's example of &lt;bibl&gt;&lt;ptr target="bib:ARIE1938-1939"/&gt;&lt;citedRange unit="mixed"&gt;p. 38, Appendix B/1938-1939, No. 271; p. 91, §59&lt;/citedRange&gt;&lt;/bibl&gt; as a way of citing two loci of a single ARIE.</w:t>
      </w:r>
    </w:p>
  </w:comment>
  <w:comment w:id="912" w:author="Dániel Balogh" w:date="2024-05-02T13:27:00Z" w:initials="DB">
    <w:p>
      <w:pPr>
        <w:pStyle w:val="Jegyzetszveg"/>
      </w:pPr>
      <w:r>
        <w:rPr>
          <w:rStyle w:val="Jegyzethivatkozs"/>
        </w:rPr>
        <w:annotationRef/>
      </w:r>
      <w:r>
        <w:t xml:space="preserve">No longer necessary, </w:t>
      </w:r>
      <w:hyperlink r:id="rId10" w:history="1">
        <w:r>
          <w:rPr>
            <w:rStyle w:val="Hiperhivatkozs"/>
          </w:rPr>
          <w:t>https://github.com/erc-dharma/project-documentation/issues/298</w:t>
        </w:r>
      </w:hyperlink>
    </w:p>
    <w:p>
      <w:pPr>
        <w:pStyle w:val="Jegyzetszveg"/>
      </w:pPr>
    </w:p>
    <w:p>
      <w:pPr>
        <w:pStyle w:val="Jegyzetszveg"/>
      </w:pPr>
      <w:r>
        <w:t>Also, approve of using without DHARMA_INS and without .xml extension?</w:t>
      </w:r>
    </w:p>
    <w:p>
      <w:pPr>
        <w:pStyle w:val="Jegyzetszveg"/>
      </w:pPr>
      <w:r>
        <w:t>Whether or not it is approved, the example below should imo have the DHARMA_INS prefix and not just Pallava.</w:t>
      </w:r>
    </w:p>
  </w:comment>
  <w:comment w:id="913" w:author="Dániel Balogh" w:date="2024-06-27T09:36:00Z" w:initials="DB">
    <w:p>
      <w:pPr>
        <w:pStyle w:val="Jegyzetszveg"/>
      </w:pPr>
      <w:r>
        <w:rPr>
          <w:rStyle w:val="Jegyzethivatkozs"/>
        </w:rPr>
        <w:annotationRef/>
      </w:r>
      <w:r>
        <w:t xml:space="preserve">See also </w:t>
      </w:r>
      <w:hyperlink r:id="rId11" w:history="1">
        <w:r>
          <w:rPr>
            <w:rStyle w:val="Hiperhivatkozs"/>
          </w:rPr>
          <w:t>https://github.com/erc-dharma/project-documentation/issues/323</w:t>
        </w:r>
      </w:hyperlink>
    </w:p>
    <w:p>
      <w:pPr>
        <w:pStyle w:val="Jegyzetszveg"/>
      </w:pPr>
      <w:r>
        <w:t>We have decided to forbid the @n and stick to full filenames such as DHARMA_INSBadamiCalukya00007.xml</w:t>
      </w:r>
    </w:p>
  </w:comment>
  <w:comment w:id="956" w:author="Dániel Balogh [2]" w:date="2023-11-03T15:27:00Z" w:initials="DB">
    <w:p>
      <w:pPr>
        <w:pStyle w:val="Jegyzetszveg"/>
      </w:pPr>
      <w:r>
        <w:rPr>
          <w:rStyle w:val="Jegyzethivatkozs"/>
        </w:rPr>
        <w:annotationRef/>
      </w:r>
      <w:r>
        <w:rPr>
          <w:rStyle w:val="Jegyzethivatkozs"/>
        </w:rPr>
        <w:t>Revise</w:t>
      </w:r>
      <w:r>
        <w:t xml:space="preserve"> with a reference to the encoding of script with opentheso tokens.</w:t>
      </w:r>
    </w:p>
  </w:comment>
  <w:comment w:id="980" w:author="Dániel Balogh [2]" w:date="2024-11-04T11:52:00Z" w:initials="DB">
    <w:p>
      <w:pPr>
        <w:pStyle w:val="Jegyzetszveg"/>
      </w:pPr>
      <w:r>
        <w:rPr>
          <w:rStyle w:val="Jegyzethivatkozs"/>
        </w:rPr>
        <w:annotationRef/>
      </w:r>
      <w:r>
        <w:t>rename this to ASCII notation or something else? it isn’t really anything to do with XML</w:t>
      </w:r>
    </w:p>
  </w:comment>
</w:comments>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6D86EB9C" w16cex:dateUtc="2024-11-13T09:40:00Z"/>
  <w16cex:commentExtensible w16cex:durableId="2948D075" w16cex:dateUtc="2024-11-13T13:58:00Z"/>
  <w16cex:commentExtensible w16cex:durableId="02339A65" w16cex:dateUtc="2024-04-15T07:00:00Z"/>
  <w16cex:commentExtensible w16cex:durableId="2ECDA06D" w16cex:dateUtc="2024-11-15T08:09:00Z"/>
  <w16cex:commentExtensible w16cex:durableId="0BF1D8F7" w16cex:dateUtc="2024-11-15T10:36:00Z"/>
  <w16cex:commentExtensible w16cex:durableId="748CC882" w16cex:dateUtc="2024-11-15T08:16:00Z"/>
  <w16cex:commentExtensible w16cex:durableId="6329E2A4" w16cex:dateUtc="2024-11-15T10:39:00Z"/>
  <w16cex:commentExtensible w16cex:durableId="64F801AB" w16cex:dateUtc="2024-11-20T13:54:00Z"/>
  <w16cex:commentExtensible w16cex:durableId="6C542943" w16cex:dateUtc="2023-11-03T14:22:00Z"/>
  <w16cex:commentExtensible w16cex:durableId="017FAFA4" w16cex:dateUtc="2023-11-03T14:23:00Z"/>
  <w16cex:commentExtensible w16cex:durableId="46F7F54C" w16cex:dateUtc="2024-12-09T09:00:00Z"/>
  <w16cex:commentExtensible w16cex:durableId="300FED3E" w16cex:dateUtc="2023-11-03T14:27:00Z"/>
  <w16cex:commentExtensible w16cex:durableId="3DDDE415" w16cex:dateUtc="2024-11-04T10:52: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Mangal">
    <w:panose1 w:val="00000400000000000000"/>
    <w:charset w:val="00"/>
    <w:family w:val="roman"/>
    <w:pitch w:val="variable"/>
    <w:sig w:usb0="00008003" w:usb1="00000000" w:usb2="00000000" w:usb3="00000000" w:csb0="00000001" w:csb1="00000000"/>
  </w:font>
  <w:font w:name="Noto Sans Grantha">
    <w:panose1 w:val="020B0502040504020204"/>
    <w:charset w:val="00"/>
    <w:family w:val="swiss"/>
    <w:notTrueType/>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Noto Serif">
    <w:charset w:val="00"/>
    <w:family w:val="roman"/>
    <w:pitch w:val="variable"/>
    <w:sig w:usb0="E00002FF" w:usb1="4000201F" w:usb2="08000029" w:usb3="00000000" w:csb0="0000019F" w:csb1="00000000"/>
  </w:font>
  <w:font w:name="Noto Sans">
    <w:charset w:val="00"/>
    <w:family w:val="swiss"/>
    <w:pitch w:val="variable"/>
    <w:sig w:usb0="E00002FF" w:usb1="4000201F" w:usb2="0800002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pPr>
      <w:r>
        <w:rPr>
          <w:rStyle w:val="Lbjegyzet-hivatkozs"/>
        </w:rPr>
        <w:tab/>
      </w:r>
      <w:r>
        <w:rPr>
          <w:rStyle w:val="Lbjegyzet-hivatkozs"/>
        </w:rPr>
        <w:footnoteRef/>
      </w:r>
      <w:r>
        <w:tab/>
      </w:r>
      <w:hyperlink r:id="rId1" w:history="1">
        <w:r>
          <w:rPr>
            <w:rStyle w:val="Hiperhivatkozs"/>
          </w:rPr>
          <w:t>https://docs.google.com/document/d/1hjWrrwRZQp4hmEqw4jBhhqoXdwJvRlw3EWboJteOPw0</w:t>
        </w:r>
      </w:hyperlink>
    </w:p>
  </w:footnote>
  <w:footnote w:id="2">
    <w:p>
      <w:pPr>
        <w:pStyle w:val="Lbjegyzetszveg"/>
      </w:pPr>
      <w:r>
        <w:tab/>
      </w:r>
      <w:r>
        <w:rPr>
          <w:rStyle w:val="Lbjegyzet-hivatkozs"/>
        </w:rPr>
        <w:footnoteRef/>
      </w:r>
      <w:r>
        <w:tab/>
      </w:r>
      <w:hyperlink r:id="rId2" w:history="1">
        <w:r>
          <w:rPr>
            <w:rStyle w:val="Hiperhivatkozs"/>
          </w:rPr>
          <w:t>https://github.com/erc-dharma/project-documentation/tree/master/docs/encoding-diplomatic</w:t>
        </w:r>
      </w:hyperlink>
    </w:p>
  </w:footnote>
  <w:footnote w:id="3">
    <w:p>
      <w:pPr>
        <w:pStyle w:val="Lbjegyzetszveg"/>
      </w:pPr>
      <w:r>
        <w:rPr>
          <w:rStyle w:val="Lbjegyzet-hivatkozs"/>
        </w:rPr>
        <w:tab/>
      </w:r>
      <w:r>
        <w:rPr>
          <w:rStyle w:val="Lbjegyzet-hivatkozs"/>
        </w:rPr>
        <w:footnoteRef/>
      </w:r>
      <w:r>
        <w:tab/>
        <w:t xml:space="preserve">Griffiths and Janiak (2023). Online draft at </w:t>
      </w:r>
      <w:hyperlink r:id="rId3" w:history="1">
        <w:r>
          <w:rPr>
            <w:rStyle w:val="Hiperhivatkozs"/>
          </w:rPr>
          <w:t>https://docs.google.com/document/d/15HFxHJTOzIU1UDyVrB2yQYJ5wI6JyEshEkYgg5qwj8M</w:t>
        </w:r>
      </w:hyperlink>
      <w:r>
        <w:t xml:space="preserve">; latest internal release at </w:t>
      </w:r>
      <w:hyperlink r:id="rId4" w:history="1">
        <w:r>
          <w:rPr>
            <w:rStyle w:val="Hiperhivatkozs"/>
          </w:rPr>
          <w:t>https://github.com/erc-dharma/project-documentation/tree/master/docs/encoding-critical</w:t>
        </w:r>
      </w:hyperlink>
      <w:r>
        <w:t>.</w:t>
      </w:r>
    </w:p>
  </w:footnote>
  <w:footnote w:id="4">
    <w:p>
      <w:pPr>
        <w:pStyle w:val="Lbjegyzetszveg"/>
      </w:pPr>
      <w:r>
        <w:tab/>
      </w:r>
      <w:r>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pPr>
        <w:pStyle w:val="Lbjegyzetszveg"/>
      </w:pPr>
      <w:r>
        <w:tab/>
      </w:r>
      <w:r>
        <w:rPr>
          <w:rStyle w:val="Lbjegyzet-hivatkozs"/>
        </w:rPr>
        <w:footnoteRef/>
      </w:r>
      <w:r>
        <w:tab/>
        <w:t xml:space="preserve">Balogh and Griffiths (2020a). Latest internal release at </w:t>
      </w:r>
      <w:hyperlink r:id="rId5" w:history="1">
        <w:r>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pPr>
        <w:pStyle w:val="Lbjegyzetszveg"/>
      </w:pPr>
      <w:r>
        <w:tab/>
      </w:r>
      <w:r>
        <w:rPr>
          <w:rStyle w:val="Lbjegyzet-hivatkozs"/>
        </w:rPr>
        <w:footnoteRef/>
      </w:r>
      <w:r>
        <w:tab/>
        <w:t xml:space="preserve">Internal release version at </w:t>
      </w:r>
      <w:hyperlink r:id="rId6" w:history="1">
        <w:r>
          <w:rPr>
            <w:rStyle w:val="Hiperhivatkozs"/>
          </w:rPr>
          <w:t>https://github.com/erc-dharma/project-documentation/tree/master/docs/zotero</w:t>
        </w:r>
      </w:hyperlink>
      <w:r>
        <w:t xml:space="preserve">; online draft at </w:t>
      </w:r>
      <w:hyperlink r:id="rId7" w:history="1">
        <w:r>
          <w:rPr>
            <w:rStyle w:val="Hiperhivatkozs"/>
          </w:rPr>
          <w:t>https://docs.google.com/document/d/1V_AJzCtQ8KCnFm2dcE9D31gDd9jWpsWyvWwOCZuIcGY</w:t>
        </w:r>
      </w:hyperlink>
      <w:r>
        <w:t>.</w:t>
      </w:r>
    </w:p>
  </w:footnote>
  <w:footnote w:id="7">
    <w:p>
      <w:pPr>
        <w:pStyle w:val="Lbjegyzetszveg"/>
      </w:pPr>
      <w:r>
        <w:tab/>
      </w:r>
      <w:r>
        <w:rPr>
          <w:rStyle w:val="Lbjegyzet-hivatkozs"/>
        </w:rPr>
        <w:footnoteRef/>
      </w:r>
      <w:r>
        <w:tab/>
        <w:t>TEI Consortium (2023, §v).</w:t>
      </w:r>
    </w:p>
  </w:footnote>
  <w:footnote w:id="8">
    <w:p>
      <w:pPr>
        <w:pStyle w:val="Lbjegyzetszveg"/>
      </w:pPr>
      <w:r>
        <w:tab/>
      </w:r>
      <w:r>
        <w:rPr>
          <w:rStyle w:val="Lbjegyzet-hivatkozs"/>
        </w:rPr>
        <w:footnoteRef/>
      </w:r>
      <w:r>
        <w:tab/>
        <w:t xml:space="preserve">The use of single quote marks </w:t>
      </w:r>
      <w:r>
        <w:rPr>
          <w:noProof/>
        </w:rPr>
        <w:t>(</w:t>
      </w:r>
      <w:r>
        <w:t>' apostrophe) is also permitted by the XML standard. However, for the sake of consistency, we shall always use double quote marks.</w:t>
      </w:r>
    </w:p>
  </w:footnote>
  <w:footnote w:id="9">
    <w:p>
      <w:pPr>
        <w:pStyle w:val="Lbjegyzetszveg"/>
      </w:pPr>
      <w:r>
        <w:tab/>
      </w:r>
      <w:r>
        <w:rPr>
          <w:rStyle w:val="Lbjegyzet-hivatkozs"/>
        </w:rPr>
        <w:footnoteRef/>
      </w:r>
      <w:r>
        <w:tab/>
        <w:t xml:space="preserve">In Oxygen, press CTRL + SHIFT + , </w:t>
      </w:r>
      <w:r>
        <w:rPr>
          <w:noProof/>
        </w:rPr>
        <w:t>(</w:t>
      </w:r>
      <w:r>
        <w:t>comma) to turn selected text into a comment or to uncomment text around the cursor.</w:t>
      </w:r>
    </w:p>
  </w:footnote>
  <w:footnote w:id="10">
    <w:p>
      <w:pPr>
        <w:pStyle w:val="Lbjegyzetszveg"/>
      </w:pPr>
      <w:r>
        <w:tab/>
      </w:r>
      <w:r>
        <w:rPr>
          <w:rStyle w:val="Lbjegyzet-hivatkozs"/>
        </w:rPr>
        <w:footnoteRef/>
      </w:r>
      <w:r>
        <w:tab/>
        <w:t xml:space="preserve">You are probably aware that advanced WYSIWIG word processing software usually also provides such a facility </w:t>
      </w:r>
      <w:r>
        <w:rPr>
          <w:noProof/>
        </w:rPr>
        <w:t>(</w:t>
      </w:r>
      <w:r>
        <w:t>the use of styles), which is indeed conceptual markup.</w:t>
      </w:r>
    </w:p>
  </w:footnote>
  <w:footnote w:id="11">
    <w:p>
      <w:pPr>
        <w:pStyle w:val="Lbjegyzetszveg"/>
      </w:pPr>
      <w:r>
        <w:tab/>
      </w:r>
      <w:r>
        <w:rPr>
          <w:rStyle w:val="Lbjegyzet-hivatkozs"/>
        </w:rPr>
        <w:footnoteRef/>
      </w:r>
      <w:r>
        <w:t xml:space="preserve"> </w:t>
      </w:r>
      <w:r>
        <w:tab/>
      </w:r>
      <w:hyperlink r:id="rId8" w:history="1">
        <w:r>
          <w:rPr>
            <w:rStyle w:val="Hiperhivatkozs"/>
          </w:rPr>
          <w:t>https://github.com/erc-dharma/project-documentation/blob/master/templates/inscriptions/DHARMA_encodingTemplateInscription_v03.xml</w:t>
        </w:r>
      </w:hyperlink>
    </w:p>
  </w:footnote>
  <w:footnote w:id="12">
    <w:p>
      <w:pPr>
        <w:pStyle w:val="Lbjegyzetszveg"/>
      </w:pPr>
      <w:r>
        <w:tab/>
      </w:r>
      <w:r>
        <w:rPr>
          <w:rStyle w:val="Lbjegyzet-hivatkozs"/>
        </w:rPr>
        <w:footnoteRef/>
      </w:r>
      <w:r>
        <w:tab/>
        <w:t xml:space="preserve">DHARMA_prosodicPatterns_v01.xml in our Project Documentation GitHub repository, displayed at </w:t>
      </w:r>
      <w:hyperlink r:id="rId9" w:history="1">
        <w:r>
          <w:rPr>
            <w:rStyle w:val="Hiperhivatkozs"/>
          </w:rPr>
          <w:t>https://dharmalekha.info/prosody</w:t>
        </w:r>
      </w:hyperlink>
    </w:p>
  </w:footnote>
  <w:footnote w:id="13">
    <w:p>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14">
    <w:p>
      <w:pPr>
        <w:pStyle w:val="Lbjegyzetszveg"/>
      </w:pPr>
      <w:r>
        <w:tab/>
      </w:r>
      <w:r>
        <w:rPr>
          <w:rStyle w:val="Lbjegyzet-hivatkozs"/>
        </w:rPr>
        <w:footnoteRef/>
      </w:r>
      <w:r>
        <w:tab/>
        <w:t xml:space="preserve">The TEI element </w:t>
      </w:r>
      <w:r>
        <w:rPr>
          <w:rStyle w:val="Code"/>
        </w:rPr>
        <w:t>&lt;caesura&gt;</w:t>
      </w:r>
      <w:r>
        <w:t xml:space="preserve"> does not take the attribute </w:t>
      </w:r>
      <w:r>
        <w:rPr>
          <w:rStyle w:val="Codeattribute"/>
        </w:rPr>
        <w:t>@break</w:t>
      </w:r>
      <w:r>
        <w:t xml:space="preserve"> </w:t>
      </w:r>
      <w:r>
        <w:rPr>
          <w:noProof/>
        </w:rPr>
        <w:t>(</w:t>
      </w:r>
      <w:r>
        <w:t xml:space="preserve">nor </w:t>
      </w:r>
      <w:r>
        <w:rPr>
          <w:rStyle w:val="Codeattribute"/>
        </w:rPr>
        <w:t>@type</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Pr>
          <w:rStyle w:val="Foreign"/>
        </w:rPr>
        <w:t>yatibhaṅga</w:t>
      </w:r>
      <w:r>
        <w:t xml:space="preserve">, hence our suggestion to use </w:t>
      </w:r>
      <w:r>
        <w:rPr>
          <w:rStyle w:val="Code"/>
        </w:rPr>
        <w:t>&lt;milestone&gt;</w:t>
      </w:r>
      <w:r>
        <w:t>.</w:t>
      </w:r>
    </w:p>
  </w:footnote>
  <w:footnote w:id="15">
    <w:p>
      <w:pPr>
        <w:pStyle w:val="Lbjegyzetszveg"/>
      </w:pPr>
      <w:r>
        <w:tab/>
      </w:r>
      <w:r>
        <w:rPr>
          <w:rStyle w:val="Lbjegyzet-hivatkozs"/>
        </w:rPr>
        <w:footnoteRef/>
      </w:r>
      <w:r>
        <w:tab/>
        <w:t xml:space="preserve">Pages may occur in more than one textpart in copperplate sets divided into textparts because of an unknown number of lost medial plates </w:t>
      </w:r>
      <w:r>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pPr>
        <w:pStyle w:val="Lbjegyzetszveg"/>
      </w:pPr>
      <w:r>
        <w:tab/>
      </w:r>
      <w:r>
        <w:rPr>
          <w:rStyle w:val="Lbjegyzet-hivatkozs"/>
        </w:rPr>
        <w:footnoteRef/>
      </w:r>
      <w:r>
        <w:tab/>
        <w:t xml:space="preserve">In addition to the kinds of milestone discussed here, our project also employs </w:t>
      </w:r>
      <w:r>
        <w:rPr>
          <w:rStyle w:val="Code"/>
        </w:rPr>
        <w:t>&lt;milestone/&gt;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pPr>
        <w:pStyle w:val="Lbjegyzetszveg"/>
      </w:pPr>
      <w:r>
        <w:tab/>
      </w:r>
      <w:r>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pPr>
        <w:pStyle w:val="Lbjegyzetszveg"/>
      </w:pPr>
      <w:r>
        <w:tab/>
      </w:r>
      <w:r>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pPr>
        <w:pStyle w:val="Lbjegyzetszveg"/>
      </w:pPr>
      <w:r>
        <w:tab/>
      </w:r>
      <w:r>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pPr>
        <w:pStyle w:val="Lbjegyzetszveg"/>
      </w:pPr>
      <w:r>
        <w:tab/>
      </w:r>
      <w:r>
        <w:rPr>
          <w:rStyle w:val="Lbjegyzet-hivatkozs"/>
        </w:rPr>
        <w:footnoteRef/>
      </w:r>
      <w:r>
        <w:tab/>
        <w:t>Should you come across a multi-line foliation mark, contact the authors and the XML-TEI Data Manager with the details to devise a solution.</w:t>
      </w:r>
    </w:p>
  </w:footnote>
  <w:footnote w:id="21">
    <w:p>
      <w:pPr>
        <w:pStyle w:val="Lbjegyzetszveg"/>
      </w:pPr>
      <w:r>
        <w:tab/>
      </w:r>
      <w:r>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pPr>
        <w:pStyle w:val="Lbjegyzetszveg"/>
      </w:pPr>
      <w:r>
        <w:tab/>
      </w:r>
      <w:r>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pPr>
        <w:pStyle w:val="Lbjegyzetszveg"/>
      </w:pPr>
      <w:r>
        <w:tab/>
      </w:r>
      <w:r>
        <w:rPr>
          <w:rStyle w:val="Lbjegyzet-hivatkozs"/>
        </w:rPr>
        <w:footnoteRef/>
      </w:r>
      <w:r>
        <w:tab/>
      </w:r>
      <w:hyperlink r:id="rId10" w:history="1">
        <w:r>
          <w:rPr>
            <w:rStyle w:val="Hiperhivatkozs"/>
          </w:rPr>
          <w:t>https://en.wiktionary.org/wiki/gaiji</w:t>
        </w:r>
      </w:hyperlink>
      <w:r>
        <w:t xml:space="preserve"> </w:t>
      </w:r>
    </w:p>
  </w:footnote>
  <w:footnote w:id="24">
    <w:p>
      <w:pPr>
        <w:pStyle w:val="Lbjegyzetszveg"/>
      </w:pPr>
      <w:r>
        <w:tab/>
      </w:r>
      <w:r>
        <w:rPr>
          <w:rStyle w:val="Lbjegyzet-hivatkozs"/>
        </w:rPr>
        <w:footnoteRef/>
      </w:r>
      <w:r>
        <w:tab/>
        <w:t xml:space="preserve">TEI allows the semantic tagging of characters as punctuation marks, and using </w:t>
      </w:r>
      <w:r>
        <w:rPr>
          <w:rStyle w:val="Codeattribute"/>
        </w:rPr>
        <w:t>@type</w:t>
      </w:r>
      <w:r>
        <w:t xml:space="preserve"> with such tags could distinguish between sentence punctuation and space filling. For the present, we see no advantage to doing so and employ the method described here.</w:t>
      </w:r>
    </w:p>
  </w:footnote>
  <w:footnote w:id="25">
    <w:p>
      <w:pPr>
        <w:pStyle w:val="Lbjegyzetszveg"/>
      </w:pPr>
      <w:r>
        <w:tab/>
      </w:r>
      <w:r>
        <w:rPr>
          <w:rStyle w:val="Lbjegyzet-hivatkozs"/>
        </w:rPr>
        <w:footnoteRef/>
      </w:r>
      <w:r>
        <w:tab/>
        <w:t xml:space="preserve">Notwithstanding the fact that for a so-called ‘independent vowel’ </w:t>
      </w:r>
      <w:r>
        <w:rPr>
          <w:rStyle w:val="Foreign"/>
        </w:rPr>
        <w:t>i</w:t>
      </w:r>
      <w:r>
        <w:t xml:space="preserve"> you would normally use </w:t>
      </w:r>
      <w:r>
        <w:rPr>
          <w:rStyle w:val="Foreign"/>
        </w:rPr>
        <w:t>qi</w:t>
      </w:r>
      <w:r>
        <w:t xml:space="preserve"> rather than </w:t>
      </w:r>
      <w:r>
        <w:rPr>
          <w:rStyle w:val="Foreign"/>
        </w:rPr>
        <w:t>I</w:t>
      </w:r>
      <w:r>
        <w:t xml:space="preserve"> in Cambodian inscriptions </w:t>
      </w:r>
      <w:r>
        <w:rPr>
          <w:noProof/>
        </w:rPr>
        <w:t>(</w:t>
      </w:r>
      <w:r>
        <w:t xml:space="preserve">TG §3.3.4), the use of </w:t>
      </w:r>
      <w:r>
        <w:rPr>
          <w:rStyle w:val="Foreign"/>
        </w:rPr>
        <w:t>I</w:t>
      </w:r>
      <w:r>
        <w:t xml:space="preserve"> for numerals without this explicit markup would create an inconsistency in the corpus as a whole.</w:t>
      </w:r>
    </w:p>
  </w:footnote>
  <w:footnote w:id="26">
    <w:p>
      <w:pPr>
        <w:pStyle w:val="Lbjegyzetszveg"/>
      </w:pPr>
      <w:r>
        <w:tab/>
      </w:r>
      <w:r>
        <w:rPr>
          <w:rStyle w:val="Lbjegyzet-hivatkozs"/>
        </w:rPr>
        <w:footnoteRef/>
      </w:r>
      <w:r>
        <w:tab/>
      </w:r>
      <w:hyperlink r:id="rId11" w:history="1">
        <w:r>
          <w:rPr>
            <w:rStyle w:val="Hiperhivatkozs"/>
          </w:rPr>
          <w:t>https://docs.google.com/document/d/1glfyQnFqPrbVOYzegfjKIOVrc-vMgznEQ1iNsFf7DE8/edit?usp=sharing</w:t>
        </w:r>
      </w:hyperlink>
    </w:p>
  </w:footnote>
  <w:footnote w:id="27">
    <w:p>
      <w:pPr>
        <w:pStyle w:val="Lbjegyzetszveg"/>
      </w:pPr>
      <w:r>
        <w:tab/>
      </w:r>
      <w:r>
        <w:rPr>
          <w:rStyle w:val="Lbjegyzet-hivatkozs"/>
        </w:rPr>
        <w:footnoteRef/>
      </w:r>
      <w:r>
        <w:t xml:space="preserve">  </w:t>
      </w:r>
      <w:hyperlink r:id="rId12" w:anchor="PHSP" w:history="1">
        <w:r>
          <w:rPr>
            <w:rStyle w:val="Hiperhivatkozs"/>
          </w:rPr>
          <w:t>https://www.tei-c.org/release/doc/tei-p5-doc/en/html/PH.html#PHSP</w:t>
        </w:r>
      </w:hyperlink>
    </w:p>
  </w:footnote>
  <w:footnote w:id="28">
    <w:p>
      <w:pPr>
        <w:pStyle w:val="Lbjegyzetszveg"/>
      </w:pPr>
      <w:r>
        <w:tab/>
      </w:r>
      <w:r>
        <w:rPr>
          <w:rStyle w:val="Lbjegyzet-hivatkozs"/>
        </w:rPr>
        <w:footnoteRef/>
      </w:r>
      <w:r>
        <w:tab/>
        <w:t xml:space="preserve">As the table makes clear, EpiDoc does not allow the use of </w:t>
      </w:r>
      <w:r>
        <w:rPr>
          <w:rStyle w:val="Code"/>
        </w:rPr>
        <w:t xml:space="preserve">&lt;supplied </w:t>
      </w:r>
      <w:r>
        <w:rPr>
          <w:rStyle w:val="Codeattribute"/>
        </w:rPr>
        <w:t>reason</w:t>
      </w:r>
      <w:r>
        <w:rPr>
          <w:rStyle w:val="Code"/>
        </w:rPr>
        <w:t>=</w:t>
      </w:r>
      <w:r>
        <w:rPr>
          <w:rStyle w:val="Codevalue"/>
        </w:rPr>
        <w:t>"illegible"</w:t>
      </w:r>
      <w:r>
        <w:rPr>
          <w:rStyle w:val="Code"/>
        </w:rPr>
        <w:t>&gt;</w:t>
      </w:r>
      <w:r>
        <w:t xml:space="preserve">, which would be expected in the middle column. The rationale behind this is that if any vestiges remain, and these can be reconstructed on the basis of context, then they meet the definition of </w:t>
      </w:r>
      <w:r>
        <w:rPr>
          <w:rStyle w:val="Code"/>
        </w:rPr>
        <w:t>&lt;unclear&gt;</w:t>
      </w:r>
      <w:r>
        <w:t xml:space="preserve"> </w:t>
      </w:r>
      <w:r>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Pr>
          <w:rStyle w:val="Foreign"/>
        </w:rPr>
        <w:t>Corpus inscriptionum indicarum</w:t>
      </w:r>
      <w:r>
        <w:t xml:space="preserve">, Fleet </w:t>
      </w:r>
      <w:r>
        <w:rPr>
          <w:noProof/>
        </w:rPr>
        <w:t>(</w:t>
      </w:r>
      <w:r>
        <w:t>1888,194) uses the same editorial markup for “letters which are much damaged and nearly illegible in the original, or which, being wholly illegible, can be supplied with certainty.''</w:t>
      </w:r>
    </w:p>
  </w:footnote>
  <w:footnote w:id="29">
    <w:p>
      <w:pPr>
        <w:pStyle w:val="Lbjegyzetszveg"/>
      </w:pPr>
      <w:r>
        <w:tab/>
      </w:r>
      <w:r>
        <w:rPr>
          <w:rStyle w:val="Lbjegyzet-hivatkozs"/>
        </w:rPr>
        <w:footnoteRef/>
      </w:r>
      <w:r>
        <w:tab/>
      </w:r>
      <w:hyperlink r:id="rId13" w:history="1">
        <w:r>
          <w:rPr>
            <w:rStyle w:val="Hiperhivatkozs"/>
          </w:rPr>
          <w:t>http://www.stoa.org/epidoc/gl/latest/trans-ambiguous.html</w:t>
        </w:r>
      </w:hyperlink>
      <w:r>
        <w:t xml:space="preserve"> accessed May 2020</w:t>
      </w:r>
    </w:p>
  </w:footnote>
  <w:footnote w:id="30">
    <w:p>
      <w:pPr>
        <w:pStyle w:val="Lbjegyzetszveg"/>
      </w:pPr>
      <w:r>
        <w:tab/>
      </w:r>
      <w:r>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pPr>
        <w:pStyle w:val="Lbjegyzetszveg"/>
      </w:pPr>
      <w:r>
        <w:tab/>
      </w:r>
      <w:r>
        <w:rPr>
          <w:rStyle w:val="Lbjegyzet-hivatkozs"/>
        </w:rPr>
        <w:footnoteRef/>
      </w:r>
      <w:r>
        <w:tab/>
      </w:r>
      <w:hyperlink r:id="rId14" w:history="1">
        <w:r>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Pr>
          <w:noProof/>
        </w:rPr>
        <w:t>(</w:t>
      </w:r>
      <w:r>
        <w:t>see TG §1.4.3).</w:t>
      </w:r>
    </w:p>
  </w:footnote>
  <w:footnote w:id="32">
    <w:p>
      <w:pPr>
        <w:pStyle w:val="Lbjegyzetszveg"/>
      </w:pPr>
      <w:r>
        <w:tab/>
      </w:r>
      <w:r>
        <w:rPr>
          <w:rStyle w:val="Lbjegyzet-hivatkozs"/>
        </w:rPr>
        <w:footnoteRef/>
      </w:r>
      <w:r>
        <w:tab/>
        <w:t xml:space="preserve">The EpiDoc schema permits the use of </w:t>
      </w:r>
      <w:r>
        <w:rPr>
          <w:rStyle w:val="Codeattribute"/>
        </w:rPr>
        <w:t>@extent</w:t>
      </w:r>
      <w:r>
        <w:t xml:space="preserve"> without </w:t>
      </w:r>
      <w:r>
        <w:rPr>
          <w:rStyle w:val="Codeattribute"/>
        </w:rPr>
        <w:t>@unit</w:t>
      </w:r>
      <w:r>
        <w:t xml:space="preserve">, but in our practice, </w:t>
      </w:r>
      <w:r>
        <w:rPr>
          <w:rStyle w:val="Codeattribute"/>
        </w:rPr>
        <w:t>@unit</w:t>
      </w:r>
      <w:r>
        <w:t xml:space="preserve"> shall always be specified.</w:t>
      </w:r>
    </w:p>
  </w:footnote>
  <w:footnote w:id="33">
    <w:p>
      <w:pPr>
        <w:pStyle w:val="Lbjegyzetszveg"/>
      </w:pPr>
      <w:r>
        <w:tab/>
      </w:r>
      <w:r>
        <w:rPr>
          <w:rStyle w:val="Lbjegyzet-hivatkozs"/>
        </w:rPr>
        <w:footnoteRef/>
      </w:r>
      <w:r>
        <w:tab/>
        <w:t>This was not permitted in earlier versions of the EpiDoc schema, but has been added at our request and is  available as of 13 October 2020.</w:t>
      </w:r>
    </w:p>
  </w:footnote>
  <w:footnote w:id="34">
    <w:p>
      <w:pPr>
        <w:pStyle w:val="Lbjegyzetszveg"/>
      </w:pPr>
      <w:r>
        <w:tab/>
      </w:r>
      <w:r>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pPr>
        <w:pStyle w:val="Lbjegyzetszveg"/>
      </w:pPr>
      <w:r>
        <w:tab/>
      </w:r>
      <w:r>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pPr>
        <w:pStyle w:val="Lbjegyzetszveg"/>
      </w:pPr>
      <w:r>
        <w:tab/>
      </w:r>
      <w:r>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Pr>
          <w:rStyle w:val="Codeattribute"/>
        </w:rPr>
        <w:t>cert=</w:t>
      </w:r>
      <w:r>
        <w:rPr>
          <w:rStyle w:val="Codevalue"/>
        </w:rPr>
        <w:t>"low"</w:t>
      </w:r>
      <w:r>
        <w:rPr>
          <w:rStyle w:val="Code"/>
        </w:rPr>
        <w:t>&gt;</w:t>
      </w:r>
      <w:r>
        <w:t>.</w:t>
      </w:r>
    </w:p>
  </w:footnote>
  <w:footnote w:id="38">
    <w:p>
      <w:pPr>
        <w:pStyle w:val="Lbjegyzetszveg"/>
      </w:pPr>
      <w:r>
        <w:tab/>
      </w:r>
      <w:r>
        <w:rPr>
          <w:rStyle w:val="Lbjegyzet-hivatkozs"/>
        </w:rPr>
        <w:footnoteRef/>
      </w:r>
      <w:r>
        <w:tab/>
        <w:t xml:space="preserve">See </w:t>
      </w:r>
      <w:r>
        <w:fldChar w:fldCharType="begin"/>
      </w:r>
      <w:r>
        <w:instrText xml:space="preserve"> REF _Ref44077741 \h </w:instrText>
      </w:r>
      <w:r>
        <w:fldChar w:fldCharType="separate"/>
      </w:r>
      <w:r>
        <w:t xml:space="preserve">Example </w:t>
      </w:r>
      <w:r>
        <w:rPr>
          <w:noProof/>
        </w:rPr>
        <w:t>3.4.5</w:t>
      </w:r>
      <w:r>
        <w:t>.</w:t>
      </w:r>
      <w:r>
        <w:rPr>
          <w:noProof/>
        </w:rPr>
        <w:t>A</w:t>
      </w:r>
      <w:r>
        <w:fldChar w:fldCharType="end"/>
      </w:r>
      <w:r>
        <w:t xml:space="preserve"> for an illustration of such encoding.</w:t>
      </w:r>
    </w:p>
  </w:footnote>
  <w:footnote w:id="39">
    <w:p>
      <w:pPr>
        <w:pStyle w:val="Lbjegyzetszveg"/>
      </w:pPr>
      <w:r>
        <w:tab/>
      </w:r>
      <w:r>
        <w:rPr>
          <w:rStyle w:val="Lbjegyzet-hivatkozs"/>
        </w:rPr>
        <w:footnoteRef/>
      </w:r>
      <w:r>
        <w:tab/>
        <w:t xml:space="preserve"> See §</w:t>
      </w:r>
      <w:r>
        <w:fldChar w:fldCharType="begin"/>
      </w:r>
      <w:r>
        <w:instrText xml:space="preserve"> REF _Ref43988445 \r \h </w:instrText>
      </w:r>
      <w:r>
        <w:fldChar w:fldCharType="separate"/>
      </w:r>
      <w:r>
        <w:t>6.2.6</w:t>
      </w:r>
      <w:r>
        <w:fldChar w:fldCharType="end"/>
      </w:r>
      <w:r>
        <w:t xml:space="preserve"> above for various ways of encoding the editorial suppression of the inherent </w:t>
      </w:r>
      <w:r>
        <w:rPr>
          <w:rStyle w:val="Foreign"/>
        </w:rPr>
        <w:t>a</w:t>
      </w:r>
      <w:r>
        <w:t xml:space="preserve"> of an </w:t>
      </w:r>
      <w:r>
        <w:rPr>
          <w:rStyle w:val="Foreign"/>
        </w:rPr>
        <w:t>akṣara</w:t>
      </w:r>
      <w:r>
        <w:t xml:space="preserve"> depending on the way in which vowelless consonants are normally written in a given inscription.</w:t>
      </w:r>
    </w:p>
  </w:footnote>
  <w:footnote w:id="40">
    <w:p>
      <w:pPr>
        <w:pStyle w:val="Lbjegyzetszveg"/>
      </w:pPr>
      <w:r>
        <w:tab/>
      </w:r>
      <w:r>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pPr>
        <w:pStyle w:val="Lbjegyzetszveg"/>
      </w:pPr>
      <w:r>
        <w:tab/>
      </w:r>
      <w:r>
        <w:rPr>
          <w:rStyle w:val="Lbjegyzet-hivatkozs"/>
        </w:rPr>
        <w:footnoteRef/>
      </w:r>
      <w:r>
        <w:tab/>
        <w:t xml:space="preserve">The rationale behind the choice of attribute value is that the presence of an </w:t>
      </w:r>
      <w:r>
        <w:rPr>
          <w:rStyle w:val="Foreign"/>
        </w:rPr>
        <w:t>avagraha</w:t>
      </w:r>
      <w:r>
        <w:t xml:space="preserve"> is implied by the phonetic and lexical context, so in a way, an </w:t>
      </w:r>
      <w:r>
        <w:rPr>
          <w:rStyle w:val="Foreign"/>
        </w:rPr>
        <w:t>avagraha</w:t>
      </w:r>
      <w:r>
        <w:t xml:space="preserve"> is “subaudible” to the native or informed reader. Alternative encoding choices would imply that the scribe made an error or used non-standard language, which is not the case.</w:t>
      </w:r>
    </w:p>
  </w:footnote>
  <w:footnote w:id="42">
    <w:p>
      <w:pPr>
        <w:pStyle w:val="Lbjegyzetszveg"/>
      </w:pPr>
      <w:r>
        <w:tab/>
      </w:r>
      <w:r>
        <w:rPr>
          <w:rStyle w:val="Lbjegyzet-hivatkozs"/>
        </w:rPr>
        <w:footnoteRef/>
      </w:r>
      <w:r>
        <w:tab/>
        <w:t>Whichever method you use, possible values and their relative probabilities may be elaborated in your commentary to the edition.</w:t>
      </w:r>
    </w:p>
  </w:footnote>
  <w:footnote w:id="43">
    <w:p>
      <w:pPr>
        <w:pStyle w:val="Lbjegyzetszveg"/>
      </w:pPr>
      <w:r>
        <w:tab/>
      </w:r>
      <w:r>
        <w:rPr>
          <w:rStyle w:val="Lbjegyzet-hivatkozs"/>
        </w:rPr>
        <w:footnoteRef/>
      </w:r>
      <w:r>
        <w:tab/>
        <w:t xml:space="preserve">The EpiDoc Guidelines offer a further method for dealing with partly lost numerals whose range of possible values is not sequential </w:t>
      </w:r>
      <w:r>
        <w:rPr>
          <w:noProof/>
        </w:rPr>
        <w:t>(</w:t>
      </w:r>
      <w:hyperlink r:id="rId15" w:history="1">
        <w:r>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pPr>
        <w:pStyle w:val="Lbjegyzetszveg"/>
      </w:pPr>
      <w:r>
        <w:tab/>
      </w:r>
      <w:r>
        <w:rPr>
          <w:rStyle w:val="Lbjegyzet-hivatkozs"/>
        </w:rPr>
        <w:footnoteRef/>
      </w:r>
      <w:r>
        <w:tab/>
        <w:t xml:space="preserve">We have not yet come across such an abbreviation in an Indic epigraphic context and use a Latin example adapted from the EpiDoc guidelines. A comparable English abbreviation would be </w:t>
      </w:r>
      <w:r>
        <w:rPr>
          <w:rStyle w:val="Foreign"/>
        </w:rPr>
        <w:t>pp.</w:t>
      </w:r>
      <w:r>
        <w:t xml:space="preserve"> abbreviating </w:t>
      </w:r>
      <w:r>
        <w:rPr>
          <w:rStyle w:val="Foreign"/>
        </w:rPr>
        <w:t>pages</w:t>
      </w:r>
      <w:r>
        <w:t>. If you have a project-relevant example, contact the authors of this guide to include it here.</w:t>
      </w:r>
    </w:p>
  </w:footnote>
  <w:footnote w:id="45">
    <w:p>
      <w:pPr>
        <w:pStyle w:val="Lbjegyzetszveg"/>
      </w:pPr>
      <w:r>
        <w:tab/>
      </w:r>
      <w:r>
        <w:rPr>
          <w:rStyle w:val="Lbjegyzet-hivatkozs"/>
        </w:rPr>
        <w:footnoteRef/>
      </w:r>
      <w:r>
        <w:tab/>
        <w:t xml:space="preserve"> If you have a project-relevant example, contact the authors of this guide to include it here.</w:t>
      </w:r>
    </w:p>
  </w:footnote>
  <w:footnote w:id="46">
    <w:p>
      <w:pPr>
        <w:pStyle w:val="Lbjegyzetszveg"/>
      </w:pPr>
      <w:r>
        <w:tab/>
      </w:r>
      <w:r>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pPr>
        <w:pStyle w:val="Lbjegyzetszveg"/>
      </w:pPr>
      <w:r>
        <w:tab/>
      </w:r>
      <w:r>
        <w:rPr>
          <w:rStyle w:val="Lbjegyzet-hivatkozs"/>
        </w:rPr>
        <w:footnoteRef/>
      </w:r>
      <w:r>
        <w:tab/>
        <w:t xml:space="preserve">Though this element is not a container, by EpiDoc convention “Any rend or numbering attributes on … lb refer to all text between the current and the following line-break” </w:t>
      </w:r>
      <w:r>
        <w:rPr>
          <w:noProof/>
        </w:rPr>
        <w:t>(</w:t>
      </w:r>
      <w:hyperlink r:id="rId16" w:history="1">
        <w:r>
          <w:rPr>
            <w:rStyle w:val="Hiperhivatkozs"/>
          </w:rPr>
          <w:t>http://www.stoa.org/epidoc/gl/latest/trans-linebreak.html</w:t>
        </w:r>
      </w:hyperlink>
      <w:r>
        <w:t>.)</w:t>
      </w:r>
    </w:p>
  </w:footnote>
  <w:footnote w:id="48">
    <w:p>
      <w:pPr>
        <w:pStyle w:val="Lbjegyzetszveg"/>
      </w:pPr>
      <w:r>
        <w:tab/>
      </w:r>
      <w:r>
        <w:rPr>
          <w:rStyle w:val="Lbjegyzet-hivatkozs"/>
        </w:rPr>
        <w:footnoteRef/>
      </w:r>
      <w:r>
        <w:tab/>
        <w:t xml:space="preserve">This element is intended in TEI to encode highlighted text, defined as words or phrases graphically distinct from the surrounding text </w:t>
      </w:r>
      <w:r>
        <w:rPr>
          <w:noProof/>
        </w:rPr>
        <w:t>(</w:t>
      </w:r>
      <w:hyperlink r:id="rId17" w:history="1">
        <w:r>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Pr>
          <w:noProof/>
        </w:rPr>
        <w:t>(</w:t>
      </w:r>
      <w:hyperlink r:id="rId18" w:history="1">
        <w:r>
          <w:rPr>
            <w:rStyle w:val="Hiperhivatkozs"/>
          </w:rPr>
          <w:t>http://www.stoa.org/epidoc/gl/latest/trans-charactershighlighted.html</w:t>
        </w:r>
      </w:hyperlink>
      <w:r>
        <w:t>).</w:t>
      </w:r>
    </w:p>
  </w:footnote>
  <w:footnote w:id="49">
    <w:p>
      <w:pPr>
        <w:pStyle w:val="Lbjegyzetszveg"/>
      </w:pPr>
      <w:r>
        <w:tab/>
      </w:r>
      <w:r>
        <w:rPr>
          <w:rStyle w:val="Lbjegyzet-hivatkozs"/>
        </w:rPr>
        <w:footnoteRef/>
      </w:r>
      <w:r>
        <w:tab/>
        <w:t xml:space="preserve">Although the TEI guidelines </w:t>
      </w:r>
      <w:r>
        <w:rPr>
          <w:noProof/>
        </w:rPr>
        <w:t>(</w:t>
      </w:r>
      <w:hyperlink r:id="rId19" w:anchor="WDWMEG" w:history="1">
        <w:r>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Pr>
          <w:rStyle w:val="Codeattribute"/>
        </w:rPr>
        <w:t>@rend</w:t>
      </w:r>
      <w:r>
        <w:t xml:space="preserve"> for this purpose, since our objective is to document the way the original text was written, and not to create machine-actionable code for reproducing the original orientation on screen or in print.</w:t>
      </w:r>
    </w:p>
  </w:footnote>
  <w:footnote w:id="50">
    <w:p>
      <w:pPr>
        <w:pStyle w:val="Lbjegyzetszveg"/>
      </w:pPr>
      <w:r>
        <w:tab/>
      </w:r>
      <w:r>
        <w:rPr>
          <w:rStyle w:val="Lbjegyzet-hivatkozs"/>
        </w:rPr>
        <w:footnoteRef/>
      </w:r>
      <w:r>
        <w:tab/>
      </w:r>
      <w:hyperlink r:id="rId20" w:history="1">
        <w:r>
          <w:rPr>
            <w:rStyle w:val="Hiperhivatkozs"/>
          </w:rPr>
          <w:t>https://opentheso.huma-num.fr/opentheso/?idc=84154&amp;idt=th347</w:t>
        </w:r>
      </w:hyperlink>
    </w:p>
  </w:footnote>
  <w:footnote w:id="51">
    <w:p>
      <w:pPr>
        <w:pStyle w:val="Lbjegyzetszveg"/>
      </w:pPr>
      <w:r>
        <w:tab/>
      </w:r>
      <w:r>
        <w:rPr>
          <w:rStyle w:val="Lbjegyzet-hivatkozs"/>
        </w:rPr>
        <w:footnoteRef/>
      </w:r>
      <w:r>
        <w:tab/>
      </w:r>
      <w:hyperlink r:id="rId21" w:history="1">
        <w:r>
          <w:rPr>
            <w:rStyle w:val="Hiperhivatkozs"/>
          </w:rPr>
          <w:t>https://opentheso.huma-num.fr/opentheso/?idc=84156&amp;idt=th347</w:t>
        </w:r>
      </w:hyperlink>
    </w:p>
  </w:footnote>
  <w:footnote w:id="52">
    <w:p>
      <w:pPr>
        <w:pStyle w:val="Lbjegyzetszveg"/>
      </w:pPr>
      <w:r>
        <w:tab/>
      </w:r>
      <w:r>
        <w:rPr>
          <w:rStyle w:val="Lbjegyzet-hivatkozs"/>
        </w:rPr>
        <w:footnoteRef/>
      </w:r>
      <w:r>
        <w:tab/>
        <w:t xml:space="preserve">See </w:t>
      </w:r>
      <w:hyperlink r:id="rId22" w:history="1">
        <w:r>
          <w:rPr>
            <w:rStyle w:val="Hiperhivatkozs"/>
          </w:rPr>
          <w:t>https://wiki.tei-c.org/index.php/XML_Whitespace</w:t>
        </w:r>
      </w:hyperlink>
      <w:r>
        <w:t xml:space="preserve"> for a more detailed discussion of white space in XML.</w:t>
      </w:r>
    </w:p>
  </w:footnote>
  <w:footnote w:id="53">
    <w:p>
      <w:pPr>
        <w:pStyle w:val="Lbjegyzetszveg"/>
      </w:pPr>
      <w:r>
        <w:tab/>
      </w:r>
      <w:r>
        <w:rPr>
          <w:rStyle w:val="Lbjegyzet-hivatkozs"/>
        </w:rPr>
        <w:footnoteRef/>
      </w:r>
      <w:r>
        <w:tab/>
        <w:t xml:space="preserve">This is not a technical requirement and its violation does not result in your code becoming invalid. However, since in many cases these elements will </w:t>
      </w:r>
      <w:r>
        <w:rPr>
          <w:rStyle w:val="Foreign"/>
        </w:rPr>
        <w:t>have to</w:t>
      </w:r>
      <w:r>
        <w:t xml:space="preserve"> appear within block-level containers, we consider it better practice to always place them so, for consistency’s sake.</w:t>
      </w:r>
    </w:p>
  </w:footnote>
  <w:footnote w:id="54">
    <w:p>
      <w:pPr>
        <w:pStyle w:val="Lbjegyzetszveg"/>
      </w:pPr>
      <w:r>
        <w:tab/>
      </w:r>
      <w:r>
        <w:rPr>
          <w:rStyle w:val="Lbjegyzet-hivatkozs"/>
        </w:rPr>
        <w:footnoteRef/>
      </w:r>
      <w:r>
        <w:tab/>
        <w:t>See TG §#1.4.2 for the terminology employed here.</w:t>
      </w:r>
    </w:p>
  </w:footnote>
  <w:footnote w:id="55">
    <w:p>
      <w:pPr>
        <w:pStyle w:val="Lbjegyzetszveg"/>
      </w:pPr>
      <w:r>
        <w:tab/>
      </w:r>
      <w:r>
        <w:rPr>
          <w:rStyle w:val="Lbjegyzet-hivatkozs"/>
        </w:rPr>
        <w:footnoteRef/>
      </w:r>
      <w:r>
        <w:tab/>
        <w:t>If you feel your translation needs any further markup, please consult the authors of the Guide and the project’s XML-TEI Data Manager.</w:t>
      </w:r>
    </w:p>
  </w:footnote>
  <w:footnote w:id="56">
    <w:p>
      <w:pPr>
        <w:pStyle w:val="Lbjegyzetszveg"/>
      </w:pPr>
      <w:r>
        <w:tab/>
      </w:r>
      <w:r>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7">
    <w:p>
      <w:pPr>
        <w:pStyle w:val="Lbjegyzetszveg"/>
      </w:pPr>
      <w:r>
        <w:tab/>
      </w:r>
      <w:r>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8">
    <w:p>
      <w:pPr>
        <w:pStyle w:val="Lbjegyzetszveg"/>
      </w:pPr>
      <w:r>
        <w:tab/>
      </w:r>
      <w:r>
        <w:rPr>
          <w:rStyle w:val="Lbjegyzet-hivatkozs"/>
        </w:rPr>
        <w:footnoteRef/>
      </w:r>
      <w:r>
        <w:tab/>
      </w:r>
      <w:hyperlink r:id="rId23" w:history="1">
        <w:r>
          <w:rPr>
            <w:rStyle w:val="Hiperhivatkozs"/>
          </w:rPr>
          <w:t>https://iso639-3.sil.org/</w:t>
        </w:r>
      </w:hyperlink>
    </w:p>
  </w:footnote>
  <w:footnote w:id="59">
    <w:p>
      <w:pPr>
        <w:pStyle w:val="Lbjegyzetszveg"/>
        <w:rPr>
          <w:b/>
        </w:rPr>
      </w:pPr>
      <w:r>
        <w:tab/>
      </w:r>
      <w:r>
        <w:rPr>
          <w:rStyle w:val="Lbjegyzet-hivatkozs"/>
        </w:rPr>
        <w:footnoteRef/>
      </w:r>
      <w:r>
        <w:tab/>
      </w:r>
      <w:hyperlink r:id="rId24" w:history="1">
        <w:r>
          <w:rPr>
            <w:rStyle w:val="Hiperhivatkozs"/>
          </w:rPr>
          <w:t>https://en.wikipedia.org/wiki/ISO_15924</w:t>
        </w:r>
      </w:hyperlink>
    </w:p>
  </w:footnote>
  <w:footnote w:id="60">
    <w:p>
      <w:pPr>
        <w:pStyle w:val="Lbjegyzetszveg"/>
      </w:pPr>
      <w:r>
        <w:tab/>
      </w:r>
      <w:r>
        <w:rPr>
          <w:rStyle w:val="Lbjegyzet-hivatkozs"/>
        </w:rPr>
        <w:footnoteRef/>
      </w:r>
      <w:r>
        <w:tab/>
        <w:t xml:space="preserve">It is, in principle, possible to add </w:t>
      </w:r>
      <w:r>
        <w:rPr>
          <w:rStyle w:val="Codeattribute"/>
        </w:rPr>
        <w:t>@source</w:t>
      </w:r>
      <w:r>
        <w:t xml:space="preserve"> </w:t>
      </w:r>
      <w:r>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1">
    <w:p>
      <w:pPr>
        <w:pStyle w:val="Lbjegyzetszveg"/>
      </w:pPr>
      <w:r>
        <w:tab/>
      </w:r>
      <w:r>
        <w:rPr>
          <w:rStyle w:val="Lbjegyzet-hivatkozs"/>
        </w:rPr>
        <w:footnoteRef/>
      </w:r>
      <w:r>
        <w:tab/>
        <w:t xml:space="preserve">Our personal identifiers are available at </w:t>
      </w:r>
      <w:hyperlink r:id="rId25" w:history="1">
        <w:r>
          <w:rPr>
            <w:rStyle w:val="Hiperhivatkozs"/>
          </w:rPr>
          <w:t>https://github.com/erc-dharma/project-documentation/blob/master/DHARMA_idListMembers_v01.xml</w:t>
        </w:r>
      </w:hyperlink>
    </w:p>
  </w:footnote>
  <w:footnote w:id="62">
    <w:p>
      <w:pPr>
        <w:pStyle w:val="Lbjegyzetszveg"/>
      </w:pPr>
      <w:r>
        <w:tab/>
      </w:r>
      <w:r>
        <w:rPr>
          <w:rStyle w:val="Lbjegyzet-hivatkozs"/>
        </w:rPr>
        <w:footnoteRef/>
      </w:r>
      <w:r>
        <w:tab/>
        <w:t xml:space="preserve">Our personal identifiers are available at </w:t>
      </w:r>
      <w:hyperlink r:id="rId26" w:history="1">
        <w:r>
          <w:rPr>
            <w:rStyle w:val="Hiperhivatkozs"/>
          </w:rPr>
          <w:t>https://github.com/erc-dharma/project-documentation/blob/master/DHARMA_IdListMembers_v01.xml</w:t>
        </w:r>
      </w:hyperlink>
    </w:p>
  </w:footnote>
  <w:footnote w:id="63">
    <w:p>
      <w:pPr>
        <w:pStyle w:val="Lbjegyzetszveg"/>
      </w:pPr>
      <w:r>
        <w:tab/>
      </w:r>
      <w:r>
        <w:rPr>
          <w:rStyle w:val="Lbjegyzet-hivatkozs"/>
        </w:rPr>
        <w:footnoteRef/>
      </w:r>
      <w:r>
        <w:tab/>
        <w:t xml:space="preserve">Available under </w:t>
      </w:r>
      <w:hyperlink r:id="rId27" w:history="1">
        <w:r>
          <w:rPr>
            <w:rStyle w:val="Hiperhivatkozs"/>
          </w:rPr>
          <w:t>https://github.com/erc-dharma/project-documentation/tree/master/templates</w:t>
        </w:r>
      </w:hyperlink>
    </w:p>
  </w:footnote>
  <w:footnote w:id="64">
    <w:p>
      <w:pPr>
        <w:pStyle w:val="Lbjegyzetszveg"/>
      </w:pPr>
      <w:r>
        <w:tab/>
      </w:r>
      <w:r>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5">
    <w:p>
      <w:pPr>
        <w:pStyle w:val="Lbjegyzetszveg"/>
      </w:pPr>
      <w:r>
        <w:tab/>
      </w:r>
      <w:r>
        <w:rPr>
          <w:rStyle w:val="Lbjegyzet-hivatkozs"/>
        </w:rPr>
        <w:footnoteRef/>
      </w:r>
      <w:r>
        <w:tab/>
        <w:t xml:space="preserve">Our personal identifiers are available at </w:t>
      </w:r>
      <w:hyperlink r:id="rId28" w:history="1">
        <w:r>
          <w:rPr>
            <w:rStyle w:val="Hiperhivatkozs"/>
          </w:rPr>
          <w:t>https://github.com/erc-dharma/project-documentation/blob/master/DHARMA_IdListMembers_v01.xml</w:t>
        </w:r>
      </w:hyperlink>
    </w:p>
  </w:footnote>
  <w:footnote w:id="66">
    <w:p>
      <w:pPr>
        <w:pStyle w:val="Lbjegyzetszveg"/>
      </w:pPr>
      <w:r>
        <w:tab/>
      </w:r>
      <w:r>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Pr>
          <w:rStyle w:val="Foreign"/>
        </w:rPr>
        <w:t>akṣara</w:t>
      </w:r>
      <w:r>
        <w:t xml:space="preserve">s from </w:t>
      </w:r>
      <w:r>
        <w:rPr>
          <w:rStyle w:val="Foreign"/>
        </w:rPr>
        <w:t>halanta</w:t>
      </w:r>
      <w:r>
        <w:t xml:space="preserve"> consonants and initial vowels </w:t>
      </w:r>
      <w:r>
        <w:rPr>
          <w:noProof/>
        </w:rPr>
        <w:t>(</w:t>
      </w:r>
      <w:r>
        <w:t xml:space="preserve">e.g. </w:t>
      </w:r>
      <w:r>
        <w:rPr>
          <w:rStyle w:val="ForeignDevanagariScript"/>
          <w:rFonts w:ascii="Kokila" w:hAnsi="Kokila" w:cs="Kokila"/>
        </w:rPr>
        <w:t>तदाहुः</w:t>
      </w:r>
      <w:r>
        <w:t xml:space="preserve"> &gt; </w:t>
      </w:r>
      <w:r>
        <w:rPr>
          <w:rStyle w:val="Foreign"/>
        </w:rPr>
        <w:t>tad=āhuḥ</w:t>
      </w:r>
      <w:r>
        <w:t xml:space="preserve">; </w:t>
      </w:r>
      <w:r>
        <w:rPr>
          <w:rStyle w:val="ForeignDevanagariScript"/>
          <w:rFonts w:ascii="Kokila" w:hAnsi="Kokila" w:cs="Kokila"/>
        </w:rPr>
        <w:t>तद्</w:t>
      </w:r>
      <w:r>
        <w:rPr>
          <w:rStyle w:val="ForeignDevanagariScript"/>
        </w:rPr>
        <w:t xml:space="preserve"> </w:t>
      </w:r>
      <w:r>
        <w:rPr>
          <w:rStyle w:val="ForeignDevanagariScript"/>
          <w:rFonts w:ascii="Kokila" w:hAnsi="Kokila" w:cs="Kokila"/>
        </w:rPr>
        <w:t>आहुः</w:t>
      </w:r>
      <w:r>
        <w:t xml:space="preserve"> &gt; </w:t>
      </w:r>
      <w:r>
        <w:rPr>
          <w:rStyle w:val="Foreign"/>
        </w:rPr>
        <w:t>tad āhuḥ</w:t>
      </w:r>
      <w:r>
        <w:t xml:space="preserve">). We achieve this distinction by means of uppercase characters </w:t>
      </w:r>
      <w:r>
        <w:rPr>
          <w:noProof/>
        </w:rPr>
        <w:t>(</w:t>
      </w:r>
      <w:r>
        <w:t>TG §3.3.1 and §3.3.3).</w:t>
      </w:r>
    </w:p>
  </w:footnote>
  <w:footnote w:id="67">
    <w:p>
      <w:pPr>
        <w:pStyle w:val="Lbjegyzetszveg"/>
      </w:pPr>
      <w:r>
        <w:tab/>
      </w:r>
      <w:r>
        <w:rPr>
          <w:rStyle w:val="Lbjegyzet-hivatkozs"/>
        </w:rPr>
        <w:footnoteRef/>
      </w:r>
      <w:r>
        <w:tab/>
        <w:t>Two iterations of | [U+007C Vertical Line], not a ‖ double vertical bar character.</w:t>
      </w:r>
    </w:p>
  </w:footnote>
  <w:footnote w:id="68">
    <w:p>
      <w:pPr>
        <w:pStyle w:val="Lbjegyzetszveg"/>
      </w:pPr>
      <w:r>
        <w:tab/>
      </w:r>
      <w:r>
        <w:rPr>
          <w:rStyle w:val="Lbjegyzet-hivatkozs"/>
        </w:rPr>
        <w:footnoteRef/>
      </w:r>
      <w:r>
        <w:tab/>
        <w:t xml:space="preserve">Use only in </w:t>
      </w:r>
      <w:r>
        <w:rPr>
          <w:rStyle w:val="Codeattribute"/>
        </w:rPr>
        <w:t>@met</w:t>
      </w:r>
      <w:r>
        <w:t xml:space="preserve"> for stanzas where a conventional metre name is not available and the metre has a different template for odd and even lines </w:t>
      </w:r>
      <w:r>
        <w:rPr>
          <w:noProof/>
        </w:rPr>
        <w:t>(</w:t>
      </w:r>
      <w:r>
        <w:rPr>
          <w:rStyle w:val="Foreign"/>
        </w:rPr>
        <w:t>ardhasamavr̥tta</w:t>
      </w:r>
      <w:r>
        <w:t>).</w:t>
      </w:r>
    </w:p>
  </w:footnote>
  <w:footnote w:id="69">
    <w:p>
      <w:pPr>
        <w:pStyle w:val="Lbjegyzetszveg"/>
      </w:pPr>
      <w:r>
        <w:tab/>
      </w:r>
      <w:r>
        <w:rPr>
          <w:rStyle w:val="Lbjegyzet-hivatkozs"/>
        </w:rPr>
        <w:footnoteRef/>
      </w:r>
      <w:r>
        <w:tab/>
        <w:t xml:space="preserve">In assigning a name to this very rare metre, we follow Damais </w:t>
      </w:r>
      <w:r>
        <w:rPr>
          <w:noProof/>
        </w:rPr>
        <w:t>(</w:t>
      </w:r>
      <w:r>
        <w:t xml:space="preserve">1952: 25) who in turn relies on an editorial </w:t>
      </w:r>
      <w:r>
        <w:rPr>
          <w:noProof/>
        </w:rPr>
        <w:t>(</w:t>
      </w:r>
      <w:r>
        <w:t xml:space="preserve">correction) to a list of metres in Colebrooke </w:t>
      </w:r>
      <w:r>
        <w:rPr>
          <w:noProof/>
        </w:rPr>
        <w:t>(</w:t>
      </w:r>
      <w:r>
        <w:t xml:space="preserve">1873: 141, n.1). It appears from Velankar </w:t>
      </w:r>
      <w:r>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Pr>
          <w:rStyle w:val="Foreign"/>
        </w:rPr>
        <w:t>uṣṇih</w:t>
      </w:r>
      <w:r>
        <w:t xml:space="preserve"> </w:t>
      </w:r>
      <w:r>
        <w:rPr>
          <w:noProof/>
        </w:rPr>
        <w:t>(</w:t>
      </w:r>
      <w:r>
        <w:t xml:space="preserve">which is also the class name for 7-syllable </w:t>
      </w:r>
      <w:r>
        <w:rPr>
          <w:rStyle w:val="Foreign"/>
        </w:rPr>
        <w:t>samavr̥tta</w:t>
      </w:r>
      <w:r>
        <w:t xml:space="preserve">s), </w:t>
      </w:r>
      <w:r>
        <w:rPr>
          <w:rStyle w:val="Foreign"/>
        </w:rPr>
        <w:t>kāminī</w:t>
      </w:r>
      <w:r>
        <w:t xml:space="preserve">, </w:t>
      </w:r>
      <w:r>
        <w:rPr>
          <w:rStyle w:val="Foreign"/>
        </w:rPr>
        <w:t>kheṭaka</w:t>
      </w:r>
      <w:r>
        <w:t xml:space="preserve">, </w:t>
      </w:r>
      <w:r>
        <w:rPr>
          <w:rStyle w:val="Foreign"/>
        </w:rPr>
        <w:t>gominī</w:t>
      </w:r>
      <w:r>
        <w:t xml:space="preserve">, </w:t>
      </w:r>
      <w:r>
        <w:rPr>
          <w:rStyle w:val="Foreign"/>
        </w:rPr>
        <w:t>raktā</w:t>
      </w:r>
      <w:r>
        <w:t xml:space="preserve">, </w:t>
      </w:r>
      <w:r>
        <w:rPr>
          <w:rStyle w:val="Foreign"/>
        </w:rPr>
        <w:t>śikhā</w:t>
      </w:r>
      <w:r>
        <w:t xml:space="preserve"> and </w:t>
      </w:r>
      <w:r>
        <w:rPr>
          <w:rStyle w:val="Foreign"/>
        </w:rPr>
        <w:t>samānikā</w:t>
      </w:r>
      <w:r>
        <w:t>.</w:t>
      </w:r>
    </w:p>
  </w:footnote>
  <w:footnote w:id="70">
    <w:p>
      <w:pPr>
        <w:pStyle w:val="Lbjegyzetszveg"/>
      </w:pPr>
      <w:r>
        <w:tab/>
      </w:r>
      <w:r>
        <w:rPr>
          <w:rStyle w:val="Lbjegyzet-hivatkozs"/>
        </w:rPr>
        <w:footnoteRef/>
      </w:r>
      <w:r>
        <w:tab/>
        <w:t xml:space="preserve">Also known as </w:t>
      </w:r>
      <w:r>
        <w:rPr>
          <w:rStyle w:val="Foreign"/>
        </w:rPr>
        <w:t>śloka</w:t>
      </w:r>
      <w:r>
        <w:t xml:space="preserve">, </w:t>
      </w:r>
      <w:r>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1">
    <w:p>
      <w:pPr>
        <w:pStyle w:val="Lbjegyzetszveg"/>
      </w:pPr>
      <w:r>
        <w:tab/>
      </w:r>
      <w:r>
        <w:rPr>
          <w:rStyle w:val="Lbjegyzet-hivatkozs"/>
        </w:rPr>
        <w:footnoteRef/>
      </w:r>
      <w:r>
        <w:tab/>
        <w:t xml:space="preserve">If a verse matches this template, do not classify it as </w:t>
      </w:r>
      <w:r>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2">
    <w:p>
      <w:pPr>
        <w:pStyle w:val="Lbjegyzetszveg"/>
      </w:pPr>
      <w:r>
        <w:tab/>
      </w:r>
      <w:r>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3">
    <w:p>
      <w:pPr>
        <w:pStyle w:val="Lbjegyzetszveg"/>
      </w:pPr>
      <w:r>
        <w:tab/>
      </w:r>
      <w:r>
        <w:rPr>
          <w:rStyle w:val="Lbjegyzet-hivatkozs"/>
        </w:rPr>
        <w:footnoteRef/>
      </w:r>
      <w:r>
        <w:tab/>
        <w:t xml:space="preserve">Also known as </w:t>
      </w:r>
      <w:r>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pPr>
        <w:pStyle w:val="Lbjegyzetszveg"/>
      </w:pPr>
      <w:r>
        <w:tab/>
      </w:r>
      <w:r>
        <w:rPr>
          <w:rStyle w:val="Lbjegyzet-hivatkozs"/>
        </w:rPr>
        <w:footnoteRef/>
      </w:r>
      <w:r>
        <w:tab/>
        <w:t>All lines contain 11 syllables, but the rhythm of the odd lines is different from the rhythm of the even lines.</w:t>
      </w:r>
    </w:p>
  </w:footnote>
  <w:footnote w:id="75">
    <w:p>
      <w:pPr>
        <w:pStyle w:val="Lbjegyzetszveg"/>
      </w:pPr>
      <w:r>
        <w:tab/>
      </w:r>
      <w:r>
        <w:rPr>
          <w:rStyle w:val="Lbjegyzet-hivatkozs"/>
        </w:rPr>
        <w:footnoteRef/>
      </w:r>
      <w:r>
        <w:tab/>
        <w:t xml:space="preserve">The rhythm of the first line of the </w:t>
      </w:r>
      <w:r>
        <w:rPr>
          <w:rStyle w:val="Foreign"/>
        </w:rPr>
        <w:t>hariṇaplutā</w:t>
      </w:r>
      <w:r>
        <w:t xml:space="preserve"> is the same as that of the </w:t>
      </w:r>
      <w:r>
        <w:rPr>
          <w:rStyle w:val="Foreign"/>
        </w:rPr>
        <w:t>upacitra</w:t>
      </w:r>
      <w:r>
        <w:t>.</w:t>
      </w:r>
    </w:p>
  </w:footnote>
  <w:footnote w:id="76">
    <w:p>
      <w:pPr>
        <w:pStyle w:val="Lbjegyzetszveg"/>
      </w:pPr>
      <w:r>
        <w:tab/>
      </w:r>
      <w:r>
        <w:rPr>
          <w:rStyle w:val="Lbjegyzet-hivatkozs"/>
        </w:rPr>
        <w:footnoteRef/>
      </w:r>
      <w:r>
        <w:tab/>
        <w:t xml:space="preserve">If the whole of a stanza matches this template, do not classify it as </w:t>
      </w:r>
      <w:r>
        <w:rPr>
          <w:rStyle w:val="Foreign"/>
        </w:rPr>
        <w:t>aupacchandasika</w:t>
      </w:r>
      <w:r>
        <w:t>.</w:t>
      </w:r>
    </w:p>
  </w:footnote>
  <w:footnote w:id="77">
    <w:p>
      <w:pPr>
        <w:pStyle w:val="Lbjegyzetszveg"/>
      </w:pPr>
      <w:r>
        <w:tab/>
      </w:r>
      <w:r>
        <w:rPr>
          <w:rStyle w:val="Lbjegyzet-hivatkozs"/>
        </w:rPr>
        <w:footnoteRef/>
      </w:r>
      <w:r>
        <w:tab/>
        <w:t xml:space="preserve">Used as an umbrella term for 12-syllable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8">
    <w:p>
      <w:pPr>
        <w:pStyle w:val="Lbjegyzetszveg"/>
      </w:pPr>
      <w:r>
        <w:tab/>
      </w:r>
      <w:r>
        <w:rPr>
          <w:rStyle w:val="Lbjegyzet-hivatkozs"/>
        </w:rPr>
        <w:footnoteRef/>
      </w:r>
      <w:r>
        <w:tab/>
        <w:t xml:space="preserve">Also known as </w:t>
      </w:r>
      <w:r>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9">
    <w:p>
      <w:pPr>
        <w:pStyle w:val="Lbjegyzetszveg"/>
      </w:pPr>
      <w:r>
        <w:tab/>
      </w:r>
      <w:r>
        <w:rPr>
          <w:rStyle w:val="Lbjegyzet-hivatkozs"/>
        </w:rPr>
        <w:footnoteRef/>
      </w:r>
      <w:r>
        <w:tab/>
        <w:t xml:space="preserve">Also known as </w:t>
      </w:r>
      <w:r>
        <w:rPr>
          <w:rStyle w:val="Foreign"/>
        </w:rPr>
        <w:t>vaṁśasthavila</w:t>
      </w:r>
      <w:r>
        <w:t>.</w:t>
      </w:r>
    </w:p>
  </w:footnote>
  <w:footnote w:id="80">
    <w:p>
      <w:pPr>
        <w:pStyle w:val="Lbjegyzetszveg"/>
      </w:pPr>
      <w:r>
        <w:tab/>
      </w:r>
      <w:r>
        <w:rPr>
          <w:rStyle w:val="Lbjegyzet-hivatkozs"/>
        </w:rPr>
        <w:footnoteRef/>
      </w:r>
      <w:r>
        <w:tab/>
        <w:t xml:space="preserve">Called </w:t>
      </w:r>
      <w:r>
        <w:rPr>
          <w:rStyle w:val="Foreign"/>
        </w:rPr>
        <w:t>svādamālinī</w:t>
      </w:r>
      <w:r>
        <w:t xml:space="preserve"> in Javanese poetry.</w:t>
      </w:r>
    </w:p>
  </w:footnote>
  <w:footnote w:id="81">
    <w:p>
      <w:pPr>
        <w:pStyle w:val="Lbjegyzetszveg"/>
      </w:pPr>
      <w:r>
        <w:tab/>
      </w:r>
      <w:r>
        <w:rPr>
          <w:rStyle w:val="Lbjegyzet-hivatkozs"/>
        </w:rPr>
        <w:footnoteRef/>
      </w:r>
      <w:r>
        <w:tab/>
        <w:t xml:space="preserve">Also known as </w:t>
      </w:r>
      <w:r>
        <w:rPr>
          <w:rStyle w:val="Foreign"/>
        </w:rPr>
        <w:t>vasantatilaka</w:t>
      </w:r>
      <w:r>
        <w:t xml:space="preserve">, </w:t>
      </w:r>
      <w:r>
        <w:rPr>
          <w:rStyle w:val="Foreign"/>
        </w:rPr>
        <w:t>uddharṣiṇī</w:t>
      </w:r>
      <w:r>
        <w:t xml:space="preserve">, </w:t>
      </w:r>
      <w:r>
        <w:rPr>
          <w:rStyle w:val="Foreign"/>
        </w:rPr>
        <w:t>siṁhonnatā</w:t>
      </w:r>
      <w:r>
        <w:t xml:space="preserve">. Though not explicitly prescribed in any extant metrical treatise, poets often observe a caesura after the 8th syllable of a </w:t>
      </w:r>
      <w:r>
        <w:rPr>
          <w:rStyle w:val="Foreign"/>
        </w:rPr>
        <w:t>vasantatilakā</w:t>
      </w:r>
      <w:r>
        <w:t xml:space="preserve"> line. </w:t>
      </w:r>
      <w:r>
        <w:rPr>
          <w:noProof/>
        </w:rPr>
        <w:t>(</w:t>
      </w:r>
      <w:r>
        <w:t>For further discussion see Pollock 1977, 73-74.)</w:t>
      </w:r>
    </w:p>
  </w:footnote>
  <w:footnote w:id="82">
    <w:p>
      <w:pPr>
        <w:pStyle w:val="Lbjegyzetszveg"/>
      </w:pPr>
      <w:r>
        <w:tab/>
      </w:r>
      <w:r>
        <w:rPr>
          <w:rStyle w:val="Lbjegyzet-hivatkozs"/>
        </w:rPr>
        <w:footnoteRef/>
      </w:r>
      <w:r>
        <w:tab/>
        <w:t xml:space="preserve">The caesura in </w:t>
      </w:r>
      <w:r>
        <w:rPr>
          <w:rStyle w:val="Foreign"/>
        </w:rPr>
        <w:t>pr̥thvī</w:t>
      </w:r>
      <w:r>
        <w:t xml:space="preserve"> is not observed by all poets.</w:t>
      </w:r>
    </w:p>
  </w:footnote>
  <w:footnote w:id="83">
    <w:p>
      <w:pPr>
        <w:pStyle w:val="Lbjegyzetszveg"/>
      </w:pPr>
      <w:r>
        <w:tab/>
      </w:r>
      <w:r>
        <w:rPr>
          <w:rStyle w:val="Lbjegyzet-hivatkozs"/>
        </w:rPr>
        <w:footnoteRef/>
      </w:r>
      <w:r>
        <w:tab/>
        <w:t xml:space="preserve">Called </w:t>
      </w:r>
      <w:r>
        <w:rPr>
          <w:rStyle w:val="Foreign"/>
        </w:rPr>
        <w:t>viśvalalita</w:t>
      </w:r>
      <w:r>
        <w:t xml:space="preserve"> in Old Javanese.</w:t>
      </w:r>
    </w:p>
  </w:footnote>
  <w:footnote w:id="84">
    <w:p>
      <w:pPr>
        <w:pStyle w:val="Lbjegyzetszveg"/>
      </w:pPr>
      <w:r>
        <w:tab/>
      </w:r>
      <w:r>
        <w:rPr>
          <w:rStyle w:val="Lbjegyzet-hivatkozs"/>
        </w:rPr>
        <w:footnoteRef/>
      </w:r>
      <w:r>
        <w:tab/>
        <w:t xml:space="preserve">This metre is not found in Indian metrical treatises (as per Apte’s appendix), but attested in Old Javanese. Like the related </w:t>
      </w:r>
      <w:r>
        <w:rPr>
          <w:rStyle w:val="Foreign"/>
        </w:rPr>
        <w:t>śārdūlavikrīḍita</w:t>
      </w:r>
      <w:r>
        <w:t>, it may have a caesura after the 12</w:t>
      </w:r>
      <w:r>
        <w:rPr>
          <w:vertAlign w:val="superscript"/>
        </w:rPr>
        <w:t>th</w:t>
      </w:r>
      <w:r>
        <w:t xml:space="preserve"> syllable.</w:t>
      </w:r>
    </w:p>
  </w:footnote>
  <w:footnote w:id="85">
    <w:p>
      <w:pPr>
        <w:pStyle w:val="Lbjegyzetszveg"/>
      </w:pPr>
      <w:r>
        <w:tab/>
      </w:r>
      <w:r>
        <w:rPr>
          <w:rStyle w:val="Lbjegyzet-hivatkozs"/>
        </w:rPr>
        <w:footnoteRef/>
      </w:r>
      <w:r>
        <w:tab/>
        <w:t xml:space="preserve">Not found in Indian metrical treatises (as per Apte’s appendix), but attested in Old Javanese, also by the name </w:t>
      </w:r>
      <w:r>
        <w:rPr>
          <w:rStyle w:val="Foreign"/>
        </w:rPr>
        <w:t>kendragati</w:t>
      </w:r>
      <w:r>
        <w:t>.</w:t>
      </w:r>
    </w:p>
  </w:footnote>
  <w:footnote w:id="86">
    <w:p>
      <w:pPr>
        <w:pStyle w:val="Lbjegyzetszveg"/>
      </w:pPr>
      <w:r>
        <w:tab/>
      </w:r>
      <w:r>
        <w:rPr>
          <w:rStyle w:val="Lbjegyzet-hivatkozs"/>
        </w:rPr>
        <w:footnoteRef/>
      </w:r>
      <w:r>
        <w:tab/>
        <w:t>This metre is rare in Sanskrit, though it is known (by multiple names) to several poeticians. It is popular in Telugu, where caesuras are not observed, but additional rules govern assonance within and across the lines.</w:t>
      </w:r>
    </w:p>
  </w:footnote>
  <w:footnote w:id="87">
    <w:p>
      <w:pPr>
        <w:pStyle w:val="Lbjegyzetszveg"/>
      </w:pPr>
      <w:r>
        <w:tab/>
      </w:r>
      <w:r>
        <w:rPr>
          <w:rStyle w:val="Lbjegyzet-hivatkozs"/>
        </w:rPr>
        <w:footnoteRef/>
      </w:r>
      <w:r>
        <w:tab/>
        <w:t>This Javanese metre may have a caesura after the 12</w:t>
      </w:r>
      <w:r>
        <w:rPr>
          <w:vertAlign w:val="superscript"/>
        </w:rPr>
        <w:t>th</w:t>
      </w:r>
      <w:r>
        <w:t xml:space="preserve"> syllable (like the </w:t>
      </w:r>
      <w:r>
        <w:rPr>
          <w:rStyle w:val="Foreign"/>
        </w:rPr>
        <w:t>śārdūlavikrīḍita</w:t>
      </w:r>
      <w:r>
        <w:t>, to which it is identical up to this point), but this is not strictly observed.</w:t>
      </w:r>
    </w:p>
  </w:footnote>
  <w:footnote w:id="88">
    <w:p>
      <w:pPr>
        <w:pStyle w:val="Lbjegyzetszveg"/>
      </w:pPr>
      <w:r>
        <w:tab/>
      </w:r>
      <w:r>
        <w:rPr>
          <w:rStyle w:val="Lbjegyzet-hivatkozs"/>
        </w:rPr>
        <w:footnoteRef/>
      </w:r>
      <w:r>
        <w:tab/>
        <w:t xml:space="preserve">Contains up to 6 different types of elements which are: </w:t>
      </w:r>
      <w:r>
        <w:rPr>
          <w:rStyle w:val="Foreign"/>
        </w:rPr>
        <w:t>taravu</w:t>
      </w:r>
      <w:r>
        <w:t xml:space="preserve">, </w:t>
      </w:r>
      <w:r>
        <w:rPr>
          <w:rStyle w:val="Foreign"/>
        </w:rPr>
        <w:t>tāḻicai</w:t>
      </w:r>
      <w:r>
        <w:t xml:space="preserve">, </w:t>
      </w:r>
      <w:r>
        <w:rPr>
          <w:rStyle w:val="Foreign"/>
        </w:rPr>
        <w:t>arākam</w:t>
      </w:r>
      <w:r>
        <w:t xml:space="preserve">, </w:t>
      </w:r>
      <w:r>
        <w:rPr>
          <w:rStyle w:val="Foreign"/>
        </w:rPr>
        <w:t>ampōtaraṅkam</w:t>
      </w:r>
      <w:r>
        <w:t xml:space="preserve">, </w:t>
      </w:r>
      <w:r>
        <w:rPr>
          <w:rStyle w:val="Foreign"/>
        </w:rPr>
        <w:t>taṉiccol</w:t>
      </w:r>
      <w:r>
        <w:t xml:space="preserve">, </w:t>
      </w:r>
      <w:r>
        <w:rPr>
          <w:rStyle w:val="Foreign"/>
        </w:rPr>
        <w:t>curitakam</w:t>
      </w:r>
      <w:r>
        <w:t>.</w:t>
      </w:r>
    </w:p>
  </w:footnote>
  <w:footnote w:id="89">
    <w:p>
      <w:pPr>
        <w:pStyle w:val="Lbjegyzetszveg"/>
      </w:pPr>
      <w:r>
        <w:tab/>
      </w:r>
      <w:r>
        <w:rPr>
          <w:rStyle w:val="Lbjegyzet-hivatkozs"/>
        </w:rPr>
        <w:footnoteRef/>
      </w:r>
      <w:r>
        <w:tab/>
        <w:t xml:space="preserve">Contains elements which are: </w:t>
      </w:r>
      <w:r>
        <w:rPr>
          <w:rStyle w:val="Foreign"/>
        </w:rPr>
        <w:t>taṉiccol</w:t>
      </w:r>
      <w:r>
        <w:t xml:space="preserve">, </w:t>
      </w:r>
      <w:r>
        <w:rPr>
          <w:rStyle w:val="Foreign"/>
        </w:rPr>
        <w:t>akaval-curitakam</w:t>
      </w:r>
      <w:r>
        <w:t>.</w:t>
      </w:r>
    </w:p>
  </w:footnote>
  <w:footnote w:id="90">
    <w:p>
      <w:pPr>
        <w:pStyle w:val="Lbjegyzetszveg"/>
      </w:pPr>
      <w:r>
        <w:tab/>
      </w:r>
      <w:r>
        <w:rPr>
          <w:rStyle w:val="Lbjegyzet-hivatkozs"/>
        </w:rPr>
        <w:footnoteRef/>
      </w:r>
      <w:r>
        <w:tab/>
        <w:t xml:space="preserve">To be represented as </w:t>
      </w:r>
      <w:r>
        <w:rPr>
          <w:rStyle w:val="Foreign"/>
        </w:rPr>
        <w:t>ǝ:</w:t>
      </w:r>
      <w:r>
        <w:t xml:space="preserve"> as per TG §3.3.6.</w:t>
      </w:r>
    </w:p>
  </w:footnote>
  <w:footnote w:id="91">
    <w:p>
      <w:pPr>
        <w:pStyle w:val="Lbjegyzetszveg"/>
      </w:pPr>
      <w:r>
        <w:tab/>
      </w:r>
      <w:r>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5"/>
  </w:num>
  <w:num w:numId="2">
    <w:abstractNumId w:val="3"/>
  </w:num>
  <w:num w:numId="3">
    <w:abstractNumId w:val="9"/>
  </w:num>
  <w:num w:numId="4">
    <w:abstractNumId w:val="1"/>
  </w:num>
  <w:num w:numId="5">
    <w:abstractNumId w:val="8"/>
  </w:num>
  <w:num w:numId="6">
    <w:abstractNumId w:val="10"/>
  </w:num>
  <w:num w:numId="7">
    <w:abstractNumId w:val="4"/>
  </w:num>
  <w:num w:numId="8">
    <w:abstractNumId w:val="11"/>
  </w:num>
  <w:num w:numId="9">
    <w:abstractNumId w:val="7"/>
  </w:num>
  <w:num w:numId="10">
    <w:abstractNumId w:val="2"/>
  </w:num>
  <w:num w:numId="11">
    <w:abstractNumId w:val="0"/>
  </w:num>
  <w:num w:numId="12">
    <w:abstractNumId w:val="6"/>
  </w:num>
  <w:num w:numId="13">
    <w:abstractNumId w:val="1"/>
  </w:num>
  <w:num w:numId="14">
    <w:abstractNumId w:val="1"/>
  </w:num>
  <w:num w:numId="15">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0"/>
    <w:docVar w:name="varLeft1" w:val="17"/>
    <w:docVar w:name="varNavHeight" w:val="1223"/>
    <w:docVar w:name="varNavLeft" w:val="0"/>
    <w:docVar w:name="varNavPosition" w:val="0"/>
    <w:docVar w:name="varNavTop" w:val="0"/>
    <w:docVar w:name="varNavVisible" w:val="True"/>
    <w:docVar w:name="varNavWidth" w:val="250"/>
    <w:docVar w:name="varPagination1" w:val="True"/>
    <w:docVar w:name="varRevCount1" w:val="3"/>
    <w:docVar w:name="varRevShown1_1" w:val="True"/>
    <w:docVar w:name="varRevShown1_2" w:val="True"/>
    <w:docVar w:name="varRevShown1_3" w:val="True"/>
    <w:docVar w:name="varSavedView1" w:val="3"/>
    <w:docVar w:name="varSelStart1" w:val="373115"/>
    <w:docVar w:name="varTop1" w:val="0"/>
    <w:docVar w:name="varWidth1" w:val="1354"/>
    <w:docVar w:name="varWindowCount" w:val="1"/>
    <w:docVar w:name="varZoom" w:val="140"/>
    <w:docVar w:name="varZoom1" w:val="142"/>
  </w:docVar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pPr>
      <w:widowControl/>
      <w:spacing w:line="280" w:lineRule="exact"/>
      <w:ind w:left="0"/>
    </w:pPr>
    <w:rPr>
      <w:rFonts w:ascii="Gentium Plus" w:eastAsiaTheme="minorEastAsia" w:hAnsi="Gentium Plus" w:cs="Arial Unicode MS"/>
      <w:kern w:val="2"/>
      <w:sz w:val="22"/>
      <w:szCs w:val="22"/>
      <w:lang w:eastAsia="zh-TW"/>
      <w14:ligatures w14:val="standardContextual"/>
    </w:rPr>
  </w:style>
  <w:style w:type="paragraph" w:styleId="Cmsor1">
    <w:name w:val="heading 1"/>
    <w:basedOn w:val="Norml"/>
    <w:next w:val="Norml"/>
    <w:link w:val="Cmsor1Char"/>
    <w:uiPriority w:val="4"/>
    <w:qFormat/>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Pr>
      <w:rFonts w:ascii="Tahoma" w:eastAsia="Arial Unicode MS" w:hAnsi="Tahoma" w:cs="Arial Unicode MS"/>
      <w:sz w:val="22"/>
      <w:szCs w:val="22"/>
      <w:lang w:val="hu-HU" w:eastAsia="en-US" w:bidi="ar-SA"/>
    </w:rPr>
  </w:style>
  <w:style w:type="table" w:customStyle="1" w:styleId="TableNormal">
    <w:name w:val="Table Normal"/>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Arial Unicode MS"/>
      <w:kern w:val="2"/>
      <w:sz w:val="28"/>
      <w:szCs w:val="26"/>
      <w:lang w:eastAsia="zh-TW"/>
      <w14:ligatures w14:val="standardContextual"/>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Plus" w:eastAsiaTheme="minorEastAsia" w:hAnsi="Gentium Plus"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Plus" w:eastAsiaTheme="minorEastAsia" w:hAnsi="Gentium Plus" w:cs="Arial Unicode MS"/>
      <w:kern w:val="2"/>
      <w:sz w:val="22"/>
      <w:szCs w:val="22"/>
      <w:lang w:eastAsia="zh-TW"/>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2"/>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Plus" w:eastAsiaTheme="minorEastAsia" w:hAnsi="Gentium Plus" w:cs="Arial Unicode MS"/>
      <w:kern w:val="2"/>
      <w:sz w:val="22"/>
      <w:szCs w:val="22"/>
      <w:lang w:eastAsia="zh-TW"/>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Plus" w:eastAsiaTheme="minorEastAsia" w:hAnsi="Gentium Plus" w:cs="Arial Unicode MS"/>
      <w:kern w:val="2"/>
      <w:sz w:val="20"/>
      <w:szCs w:val="20"/>
      <w:lang w:eastAsia="zh-TW"/>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Nirmala UI" w:hAnsi="Nirmala UI" w:cs="Nirmala UI"/>
      <w:b w:val="0"/>
      <w:bCs w:val="0"/>
      <w:i w:val="0"/>
      <w:iCs w:val="0"/>
      <w:noProof/>
    </w:rPr>
  </w:style>
  <w:style w:type="character" w:customStyle="1" w:styleId="ForeignTamilScript">
    <w:name w:val="Foreign: TamilScript"/>
    <w:basedOn w:val="Foreign"/>
    <w:uiPriority w:val="1"/>
    <w:qFormat/>
    <w:rPr>
      <w:rFonts w:ascii="Nirmala UI" w:hAnsi="Nirmala UI" w:cs="Nirmala UI"/>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iCs/>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keepNext/>
      <w:spacing w:line="240" w:lineRule="auto"/>
      <w:jc w:val="center"/>
    </w:pPr>
    <w:rPr>
      <w:i/>
      <w:iCs/>
      <w:sz w:val="20"/>
      <w:szCs w:val="18"/>
    </w:rPr>
  </w:style>
  <w:style w:type="table" w:customStyle="1" w:styleId="CodeSampleTable">
    <w:name w:val="CodeSampleTable"/>
    <w:basedOn w:val="Normltblzat"/>
    <w:uiPriority w:val="99"/>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4"/>
      </w:numPr>
      <w:spacing w:before="60"/>
      <w:contextualSpacing/>
    </w:pPr>
  </w:style>
  <w:style w:type="character" w:customStyle="1" w:styleId="ForeignTamilGrantha">
    <w:name w:val="Foreign:TamilGrantha"/>
    <w:basedOn w:val="ForeignTamilScript"/>
    <w:uiPriority w:val="1"/>
    <w:qFormat/>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Pr>
      <w:rFonts w:ascii="Murty Sanskrit" w:hAnsi="Murty Sanskrit" w:cs="Murty Sanskrit"/>
      <w:b w:val="0"/>
      <w:bCs w:val="0"/>
      <w:i w:val="0"/>
      <w:iCs w:val="0"/>
      <w:noProof/>
    </w:r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Plus" w:eastAsiaTheme="minorEastAsia" w:hAnsi="Gentium Plus" w:cs="Murty Sanskrit"/>
      <w:b/>
      <w:bCs/>
      <w:kern w:val="2"/>
      <w:sz w:val="20"/>
      <w:szCs w:val="20"/>
      <w:lang w:eastAsia="zh-TW"/>
      <w14:ligatures w14:val="standardContextual"/>
    </w:rPr>
  </w:style>
  <w:style w:type="character" w:customStyle="1" w:styleId="Metrum">
    <w:name w:val="Metrum"/>
    <w:rPr>
      <w:rFonts w:ascii="Cardo" w:hAnsi="Cardo"/>
      <w:noProof/>
    </w:rPr>
  </w:style>
  <w:style w:type="character" w:customStyle="1" w:styleId="ForeignBurmeseScript">
    <w:name w:val="Foreign: BurmeseScript"/>
    <w:basedOn w:val="Foreign"/>
    <w:uiPriority w:val="1"/>
    <w:qFormat/>
    <w:rPr>
      <w:rFonts w:ascii="Myanmar Text" w:hAnsi="Myanmar Text" w:cs="Myanmar Text"/>
      <w:i w:val="0"/>
      <w:iCs/>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Plus" w:eastAsiaTheme="minorEastAsia" w:hAnsi="Gentium Plus" w:cs="Arial Unicode MS"/>
      <w:kern w:val="2"/>
      <w:sz w:val="22"/>
      <w:szCs w:val="22"/>
      <w:lang w:eastAsia="zh-TW"/>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Plus" w:eastAsiaTheme="minorEastAsia" w:hAnsi="Gentium Plus" w:cs="Arial Unicode MS"/>
      <w:kern w:val="2"/>
      <w:sz w:val="22"/>
      <w:szCs w:val="22"/>
      <w:lang w:eastAsia="zh-TW"/>
      <w14:ligatures w14:val="standardContextual"/>
    </w:rPr>
  </w:style>
  <w:style w:type="paragraph" w:styleId="Normlbehzs">
    <w:name w:val="Normal Indent"/>
    <w:basedOn w:val="Norml"/>
    <w:uiPriority w:val="99"/>
    <w:unhideWhenUsed/>
    <w:pPr>
      <w:ind w:firstLine="567"/>
    </w:pPr>
  </w:style>
  <w:style w:type="character" w:customStyle="1" w:styleId="ImageInsetSundanese">
    <w:name w:val="ImageInsetSundanese"/>
    <w:basedOn w:val="Bekezdsalapbettpusa"/>
    <w:uiPriority w:val="1"/>
    <w:qFormat/>
    <w:rPr>
      <w:noProof/>
      <w:position w:val="-10"/>
    </w:rPr>
  </w:style>
  <w:style w:type="paragraph" w:customStyle="1" w:styleId="TableHead">
    <w:name w:val="TableHead"/>
    <w:basedOn w:val="Norml"/>
    <w:qFormat/>
    <w:pPr>
      <w:jc w:val="left"/>
    </w:p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42"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11" Type="http://schemas.openxmlformats.org/officeDocument/2006/relationships/hyperlink" Target="https://github.com/erc-dharma/project-documentation/issues/323"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298"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30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tiff"/><Relationship Id="rId63" Type="http://schemas.openxmlformats.org/officeDocument/2006/relationships/image" Target="media/image46.jpeg"/><Relationship Id="rId68" Type="http://schemas.openxmlformats.org/officeDocument/2006/relationships/hyperlink" Target="https://docs.google.com/document/d/16AZYeI_OyfUgtLhXpFG_-UloPlzv1p9wMykBrklKyHE" TargetMode="External"/><Relationship Id="rId84" Type="http://schemas.openxmlformats.org/officeDocument/2006/relationships/fontTable" Target="fontTable.xml"/><Relationship Id="rId16" Type="http://schemas.openxmlformats.org/officeDocument/2006/relationships/hyperlink" Target="https://www.tei-c.org/release/doc/tei-p5-doc/en/html/SG.html" TargetMode="External"/><Relationship Id="rId11" Type="http://schemas.openxmlformats.org/officeDocument/2006/relationships/hyperlink" Target="http://www.stoa.org/epidoc/gl/latest/index.html" TargetMode="External"/><Relationship Id="rId32" Type="http://schemas.openxmlformats.org/officeDocument/2006/relationships/image" Target="media/image15.pn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1.jpeg"/><Relationship Id="rId79" Type="http://schemas.openxmlformats.org/officeDocument/2006/relationships/hyperlink" Target="http://www.stoa.org/wordpress/wp-content/uploads/2010/09/Chapter05_EpiDoc_Bodard.pdf" TargetMode="External"/><Relationship Id="rId5" Type="http://schemas.openxmlformats.org/officeDocument/2006/relationships/webSettings" Target="webSettings.xml"/><Relationship Id="rId19" Type="http://schemas.openxmlformats.org/officeDocument/2006/relationships/hyperlink" Target="https://erc-dharma.github.io/project-documentation/visual-code/UsingVS_v01" TargetMode="External"/><Relationship Id="rId14" Type="http://schemas.openxmlformats.org/officeDocument/2006/relationships/hyperlink" Target="http://www.stoa.org/epidoc/gl/latest/intro-eps.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sanskritmetres.appspot.com/" TargetMode="External"/><Relationship Id="rId77" Type="http://schemas.openxmlformats.org/officeDocument/2006/relationships/hyperlink" Target="https://github.com/erc-dharma/project-documentation/blob/master/DHARMA_languages.tsv" TargetMode="External"/><Relationship Id="rId8" Type="http://schemas.openxmlformats.org/officeDocument/2006/relationships/image" Target="media/image1.emf"/><Relationship Id="rId51" Type="http://schemas.openxmlformats.org/officeDocument/2006/relationships/image" Target="media/image34.jpeg"/><Relationship Id="rId72" Type="http://schemas.openxmlformats.org/officeDocument/2006/relationships/image" Target="media/image49.png"/><Relationship Id="rId80" Type="http://schemas.openxmlformats.org/officeDocument/2006/relationships/hyperlink" Target="http://www.stoa.org/epidoc/gl/latest/intro-eps.html"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tei-c.org/guidelines/"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jpg"/><Relationship Id="rId67" Type="http://schemas.openxmlformats.org/officeDocument/2006/relationships/hyperlink" Target="https://erc-dharma.github.io/output-prosody/display-prosody.html"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nskritlibrary.org:8080/MeterIdentification/" TargetMode="External"/><Relationship Id="rId75" Type="http://schemas.openxmlformats.org/officeDocument/2006/relationships/image" Target="media/image52.jpe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h.obdurodon.org/what-is-xml.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0.jpeg"/><Relationship Id="rId78" Type="http://schemas.openxmlformats.org/officeDocument/2006/relationships/hyperlink" Target="http://dh.obdurodon.org/what-is-xml.xhtml" TargetMode="External"/><Relationship Id="rId81" Type="http://schemas.openxmlformats.org/officeDocument/2006/relationships/hyperlink" Target="http://www.tei-c.org/Guidelines/P5/"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hyperlink" Target="https://www.skrutable.info/"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hyperlink" Target="https://github.com/erc-dharma/project-documentation/blob/master/DHARMA_prosodicPatterns_v01.xml" TargetMode="External"/><Relationship Id="rId87" Type="http://schemas.microsoft.com/office/2018/08/relationships/commentsExtensible" Target="commentsExtensible.xml"/><Relationship Id="rId61" Type="http://schemas.openxmlformats.org/officeDocument/2006/relationships/image" Target="media/image44.png"/><Relationship Id="rId82"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1C529-8F06-411A-BE2B-F56574124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188</Pages>
  <Words>87632</Words>
  <Characters>499507</Characters>
  <Application>Microsoft Office Word</Application>
  <DocSecurity>0</DocSecurity>
  <Lines>4162</Lines>
  <Paragraphs>1171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15</cp:revision>
  <cp:lastPrinted>2020-06-29T07:48:00Z</cp:lastPrinted>
  <dcterms:created xsi:type="dcterms:W3CDTF">2024-11-19T16:04:00Z</dcterms:created>
  <dcterms:modified xsi:type="dcterms:W3CDTF">2025-01-28T13:38:00Z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