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E633C9" w14:textId="05E7F25E" w:rsidR="00C02B8C" w:rsidRPr="00DD7CCF" w:rsidRDefault="00BA2FFB" w:rsidP="00DD7CCF">
      <w:pPr>
        <w:pStyle w:val="Cm"/>
      </w:pPr>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p>
    <w:p w14:paraId="025D4F62" w14:textId="77777777" w:rsidR="004F4C63" w:rsidRDefault="004D2E67" w:rsidP="00A40FB9">
      <w:pPr>
        <w:pStyle w:val="Frontmatter"/>
      </w:pPr>
      <w:bookmarkStart w:id="0" w:name="_nlm3dlptfwlj" w:colFirst="0" w:colLast="0"/>
      <w:bookmarkStart w:id="1" w:name="_Hlk19355849"/>
      <w:bookmarkEnd w:id="0"/>
      <w:bookmarkEnd w:id="1"/>
      <w:r w:rsidRPr="008608D1">
        <w:t>Dániel Balogh &amp; Arlo Griffiths</w:t>
      </w:r>
    </w:p>
    <w:p w14:paraId="50BB2044" w14:textId="77777777" w:rsidR="00A40FB9" w:rsidRPr="008608D1" w:rsidRDefault="00A40FB9" w:rsidP="00A40FB9">
      <w:pPr>
        <w:pStyle w:val="Frontmatter"/>
      </w:pPr>
    </w:p>
    <w:p w14:paraId="35D1BD5A" w14:textId="4E597C81" w:rsidR="00C02B8C" w:rsidRDefault="004D2E67" w:rsidP="00A40FB9">
      <w:pPr>
        <w:pStyle w:val="Frontmatter"/>
      </w:pPr>
      <w:bookmarkStart w:id="2" w:name="_6uvsaj3wvd38" w:colFirst="0" w:colLast="0"/>
      <w:bookmarkStart w:id="3" w:name="_4s3elmevh075" w:colFirst="0" w:colLast="0"/>
      <w:bookmarkEnd w:id="2"/>
      <w:bookmarkEnd w:id="3"/>
      <w:r w:rsidRPr="008608D1">
        <w:t xml:space="preserve"> Version </w:t>
      </w:r>
      <w:r w:rsidR="00AA170B">
        <w:t>2</w:t>
      </w:r>
      <w:r w:rsidR="00D52C89">
        <w:t xml:space="preserve"> </w:t>
      </w:r>
      <w:r w:rsidR="00AA170B" w:rsidRPr="00AA170B">
        <w:rPr>
          <w:highlight w:val="yellow"/>
        </w:rPr>
        <w:t>FIRST DRAFT</w:t>
      </w:r>
    </w:p>
    <w:p w14:paraId="4A59FEB6" w14:textId="5A0A3FA5" w:rsidR="00FD390F" w:rsidRDefault="00BC4ADB" w:rsidP="002D1DE4">
      <w:pPr>
        <w:pStyle w:val="Frontmatter"/>
        <w:spacing w:before="200"/>
      </w:pPr>
      <w:r>
        <w:rPr>
          <w:noProof/>
        </w:rPr>
        <w:drawing>
          <wp:anchor distT="0" distB="0" distL="114300" distR="114300" simplePos="0" relativeHeight="251686912" behindDoc="1" locked="0" layoutInCell="1" allowOverlap="1" wp14:anchorId="363A4D54" wp14:editId="3D2E40B8">
            <wp:simplePos x="0" y="0"/>
            <wp:positionH relativeFrom="margin">
              <wp:posOffset>1856105</wp:posOffset>
            </wp:positionH>
            <wp:positionV relativeFrom="bottomMargin">
              <wp:posOffset>-3090384</wp:posOffset>
            </wp:positionV>
            <wp:extent cx="2407920" cy="241554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7920" cy="2415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4"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5" w:name="_62ze56ka8a10" w:colFirst="0" w:colLast="0"/>
      <w:bookmarkEnd w:id="4"/>
      <w:bookmarkEnd w:id="5"/>
      <w:r>
        <w:lastRenderedPageBreak/>
        <w:t>Contents</w:t>
      </w:r>
    </w:p>
    <w:p w14:paraId="3C333DC4" w14:textId="35DADC71" w:rsidR="004D1F94" w:rsidRDefault="008D585D">
      <w:pPr>
        <w:pStyle w:val="TJ1"/>
        <w:rPr>
          <w:rFonts w:asciiTheme="minorHAnsi" w:eastAsiaTheme="minorEastAsia" w:hAnsiTheme="minorHAnsi" w:cstheme="minorBidi"/>
          <w:b w:val="0"/>
          <w:noProof/>
          <w:kern w:val="2"/>
          <w:sz w:val="24"/>
          <w:szCs w:val="21"/>
          <w:lang w:eastAsia="en-GB" w:bidi="hi-IN"/>
          <w14:ligatures w14:val="standardContextual"/>
        </w:rPr>
      </w:pPr>
      <w:r>
        <w:rPr>
          <w:b w:val="0"/>
        </w:rPr>
        <w:fldChar w:fldCharType="begin"/>
      </w:r>
      <w:r>
        <w:rPr>
          <w:b w:val="0"/>
        </w:rPr>
        <w:instrText xml:space="preserve"> TOC \o "3-4" \h \z \t "Címsor 1;1;Címsor 2;2" </w:instrText>
      </w:r>
      <w:r>
        <w:rPr>
          <w:b w:val="0"/>
        </w:rPr>
        <w:fldChar w:fldCharType="separate"/>
      </w:r>
      <w:hyperlink w:anchor="_Toc182838147" w:history="1">
        <w:r w:rsidR="004D1F94" w:rsidRPr="00C10104">
          <w:rPr>
            <w:rStyle w:val="Hiperhivatkozs"/>
            <w:noProof/>
          </w:rPr>
          <w:t>1. Introduction</w:t>
        </w:r>
        <w:r w:rsidR="004D1F94">
          <w:rPr>
            <w:noProof/>
            <w:webHidden/>
          </w:rPr>
          <w:tab/>
        </w:r>
        <w:r w:rsidR="004D1F94">
          <w:rPr>
            <w:noProof/>
            <w:webHidden/>
          </w:rPr>
          <w:fldChar w:fldCharType="begin"/>
        </w:r>
        <w:r w:rsidR="004D1F94">
          <w:rPr>
            <w:noProof/>
            <w:webHidden/>
          </w:rPr>
          <w:instrText xml:space="preserve"> PAGEREF _Toc182838147 \h </w:instrText>
        </w:r>
        <w:r w:rsidR="004D1F94">
          <w:rPr>
            <w:noProof/>
            <w:webHidden/>
          </w:rPr>
        </w:r>
        <w:r w:rsidR="004D1F94">
          <w:rPr>
            <w:noProof/>
            <w:webHidden/>
          </w:rPr>
          <w:fldChar w:fldCharType="separate"/>
        </w:r>
        <w:r w:rsidR="004D1F94">
          <w:rPr>
            <w:noProof/>
            <w:webHidden/>
          </w:rPr>
          <w:t>6</w:t>
        </w:r>
        <w:r w:rsidR="004D1F94">
          <w:rPr>
            <w:noProof/>
            <w:webHidden/>
          </w:rPr>
          <w:fldChar w:fldCharType="end"/>
        </w:r>
      </w:hyperlink>
    </w:p>
    <w:p w14:paraId="14D555FB" w14:textId="73FED9E4" w:rsidR="004D1F94" w:rsidRDefault="004D1F94">
      <w:pPr>
        <w:pStyle w:val="TJ2"/>
        <w:rPr>
          <w:rFonts w:asciiTheme="minorHAnsi" w:eastAsiaTheme="minorEastAsia" w:hAnsiTheme="minorHAnsi" w:cstheme="minorBidi"/>
          <w:noProof/>
          <w:kern w:val="2"/>
          <w:sz w:val="24"/>
          <w:szCs w:val="21"/>
          <w:lang w:eastAsia="en-GB" w:bidi="hi-IN"/>
          <w14:ligatures w14:val="standardContextual"/>
        </w:rPr>
      </w:pPr>
      <w:hyperlink w:anchor="_Toc182838148" w:history="1">
        <w:r w:rsidRPr="00C10104">
          <w:rPr>
            <w:rStyle w:val="Hiperhivatkozs"/>
            <w:noProof/>
          </w:rPr>
          <w:t>1.1. Version history</w:t>
        </w:r>
        <w:r>
          <w:rPr>
            <w:noProof/>
            <w:webHidden/>
          </w:rPr>
          <w:tab/>
        </w:r>
        <w:r>
          <w:rPr>
            <w:noProof/>
            <w:webHidden/>
          </w:rPr>
          <w:fldChar w:fldCharType="begin"/>
        </w:r>
        <w:r>
          <w:rPr>
            <w:noProof/>
            <w:webHidden/>
          </w:rPr>
          <w:instrText xml:space="preserve"> PAGEREF _Toc182838148 \h </w:instrText>
        </w:r>
        <w:r>
          <w:rPr>
            <w:noProof/>
            <w:webHidden/>
          </w:rPr>
        </w:r>
        <w:r>
          <w:rPr>
            <w:noProof/>
            <w:webHidden/>
          </w:rPr>
          <w:fldChar w:fldCharType="separate"/>
        </w:r>
        <w:r>
          <w:rPr>
            <w:noProof/>
            <w:webHidden/>
          </w:rPr>
          <w:t>6</w:t>
        </w:r>
        <w:r>
          <w:rPr>
            <w:noProof/>
            <w:webHidden/>
          </w:rPr>
          <w:fldChar w:fldCharType="end"/>
        </w:r>
      </w:hyperlink>
    </w:p>
    <w:p w14:paraId="5750467D" w14:textId="5AAF501B"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149" w:history="1">
        <w:r w:rsidRPr="00C10104">
          <w:rPr>
            <w:rStyle w:val="Hiperhivatkozs"/>
            <w:noProof/>
          </w:rPr>
          <w:t>1.1.1.</w:t>
        </w:r>
        <w:r>
          <w:rPr>
            <w:rFonts w:asciiTheme="minorHAnsi" w:eastAsiaTheme="minorEastAsia" w:hAnsiTheme="minorHAnsi" w:cstheme="minorBidi"/>
            <w:noProof/>
            <w:kern w:val="2"/>
            <w:sz w:val="24"/>
            <w:szCs w:val="21"/>
            <w:lang w:eastAsia="en-GB" w:bidi="hi-IN"/>
            <w14:ligatures w14:val="standardContextual"/>
          </w:rPr>
          <w:tab/>
        </w:r>
        <w:r w:rsidRPr="00C10104">
          <w:rPr>
            <w:rStyle w:val="Hiperhivatkozs"/>
            <w:noProof/>
          </w:rPr>
          <w:t>About this version and how it relates to other versions</w:t>
        </w:r>
        <w:r>
          <w:rPr>
            <w:noProof/>
            <w:webHidden/>
          </w:rPr>
          <w:tab/>
        </w:r>
        <w:r>
          <w:rPr>
            <w:noProof/>
            <w:webHidden/>
          </w:rPr>
          <w:fldChar w:fldCharType="begin"/>
        </w:r>
        <w:r>
          <w:rPr>
            <w:noProof/>
            <w:webHidden/>
          </w:rPr>
          <w:instrText xml:space="preserve"> PAGEREF _Toc182838149 \h </w:instrText>
        </w:r>
        <w:r>
          <w:rPr>
            <w:noProof/>
            <w:webHidden/>
          </w:rPr>
        </w:r>
        <w:r>
          <w:rPr>
            <w:noProof/>
            <w:webHidden/>
          </w:rPr>
          <w:fldChar w:fldCharType="separate"/>
        </w:r>
        <w:r>
          <w:rPr>
            <w:noProof/>
            <w:webHidden/>
          </w:rPr>
          <w:t>6</w:t>
        </w:r>
        <w:r>
          <w:rPr>
            <w:noProof/>
            <w:webHidden/>
          </w:rPr>
          <w:fldChar w:fldCharType="end"/>
        </w:r>
      </w:hyperlink>
    </w:p>
    <w:p w14:paraId="3DAD0E1D" w14:textId="717ACDEF"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150" w:history="1">
        <w:r w:rsidRPr="00C10104">
          <w:rPr>
            <w:rStyle w:val="Hiperhivatkozs"/>
            <w:noProof/>
          </w:rPr>
          <w:t>1.1.2.</w:t>
        </w:r>
        <w:r>
          <w:rPr>
            <w:rFonts w:asciiTheme="minorHAnsi" w:eastAsiaTheme="minorEastAsia" w:hAnsiTheme="minorHAnsi" w:cstheme="minorBidi"/>
            <w:noProof/>
            <w:kern w:val="2"/>
            <w:sz w:val="24"/>
            <w:szCs w:val="21"/>
            <w:lang w:eastAsia="en-GB" w:bidi="hi-IN"/>
            <w14:ligatures w14:val="standardContextual"/>
          </w:rPr>
          <w:tab/>
        </w:r>
        <w:r w:rsidRPr="00C10104">
          <w:rPr>
            <w:rStyle w:val="Hiperhivatkozs"/>
            <w:noProof/>
          </w:rPr>
          <w:t>Specific changes since version 1</w:t>
        </w:r>
        <w:r>
          <w:rPr>
            <w:noProof/>
            <w:webHidden/>
          </w:rPr>
          <w:tab/>
        </w:r>
        <w:r>
          <w:rPr>
            <w:noProof/>
            <w:webHidden/>
          </w:rPr>
          <w:fldChar w:fldCharType="begin"/>
        </w:r>
        <w:r>
          <w:rPr>
            <w:noProof/>
            <w:webHidden/>
          </w:rPr>
          <w:instrText xml:space="preserve"> PAGEREF _Toc182838150 \h </w:instrText>
        </w:r>
        <w:r>
          <w:rPr>
            <w:noProof/>
            <w:webHidden/>
          </w:rPr>
        </w:r>
        <w:r>
          <w:rPr>
            <w:noProof/>
            <w:webHidden/>
          </w:rPr>
          <w:fldChar w:fldCharType="separate"/>
        </w:r>
        <w:r>
          <w:rPr>
            <w:noProof/>
            <w:webHidden/>
          </w:rPr>
          <w:t>6</w:t>
        </w:r>
        <w:r>
          <w:rPr>
            <w:noProof/>
            <w:webHidden/>
          </w:rPr>
          <w:fldChar w:fldCharType="end"/>
        </w:r>
      </w:hyperlink>
    </w:p>
    <w:p w14:paraId="33034D2C" w14:textId="364D0CA8" w:rsidR="004D1F94" w:rsidRDefault="004D1F94">
      <w:pPr>
        <w:pStyle w:val="TJ2"/>
        <w:rPr>
          <w:rFonts w:asciiTheme="minorHAnsi" w:eastAsiaTheme="minorEastAsia" w:hAnsiTheme="minorHAnsi" w:cstheme="minorBidi"/>
          <w:noProof/>
          <w:kern w:val="2"/>
          <w:sz w:val="24"/>
          <w:szCs w:val="21"/>
          <w:lang w:eastAsia="en-GB" w:bidi="hi-IN"/>
          <w14:ligatures w14:val="standardContextual"/>
        </w:rPr>
      </w:pPr>
      <w:hyperlink w:anchor="_Toc182838151" w:history="1">
        <w:r w:rsidRPr="00C10104">
          <w:rPr>
            <w:rStyle w:val="Hiperhivatkozs"/>
            <w:noProof/>
          </w:rPr>
          <w:t>1.2. Introductory remarks</w:t>
        </w:r>
        <w:r>
          <w:rPr>
            <w:noProof/>
            <w:webHidden/>
          </w:rPr>
          <w:tab/>
        </w:r>
        <w:r>
          <w:rPr>
            <w:noProof/>
            <w:webHidden/>
          </w:rPr>
          <w:fldChar w:fldCharType="begin"/>
        </w:r>
        <w:r>
          <w:rPr>
            <w:noProof/>
            <w:webHidden/>
          </w:rPr>
          <w:instrText xml:space="preserve"> PAGEREF _Toc182838151 \h </w:instrText>
        </w:r>
        <w:r>
          <w:rPr>
            <w:noProof/>
            <w:webHidden/>
          </w:rPr>
        </w:r>
        <w:r>
          <w:rPr>
            <w:noProof/>
            <w:webHidden/>
          </w:rPr>
          <w:fldChar w:fldCharType="separate"/>
        </w:r>
        <w:r>
          <w:rPr>
            <w:noProof/>
            <w:webHidden/>
          </w:rPr>
          <w:t>7</w:t>
        </w:r>
        <w:r>
          <w:rPr>
            <w:noProof/>
            <w:webHidden/>
          </w:rPr>
          <w:fldChar w:fldCharType="end"/>
        </w:r>
      </w:hyperlink>
    </w:p>
    <w:p w14:paraId="20B45446" w14:textId="7F9D1B75"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152" w:history="1">
        <w:r w:rsidRPr="00C10104">
          <w:rPr>
            <w:rStyle w:val="Hiperhivatkozs"/>
            <w:noProof/>
          </w:rPr>
          <w:t>1.2.1. Acknowledgements</w:t>
        </w:r>
        <w:r>
          <w:rPr>
            <w:noProof/>
            <w:webHidden/>
          </w:rPr>
          <w:tab/>
        </w:r>
        <w:r>
          <w:rPr>
            <w:noProof/>
            <w:webHidden/>
          </w:rPr>
          <w:fldChar w:fldCharType="begin"/>
        </w:r>
        <w:r>
          <w:rPr>
            <w:noProof/>
            <w:webHidden/>
          </w:rPr>
          <w:instrText xml:space="preserve"> PAGEREF _Toc182838152 \h </w:instrText>
        </w:r>
        <w:r>
          <w:rPr>
            <w:noProof/>
            <w:webHidden/>
          </w:rPr>
        </w:r>
        <w:r>
          <w:rPr>
            <w:noProof/>
            <w:webHidden/>
          </w:rPr>
          <w:fldChar w:fldCharType="separate"/>
        </w:r>
        <w:r>
          <w:rPr>
            <w:noProof/>
            <w:webHidden/>
          </w:rPr>
          <w:t>7</w:t>
        </w:r>
        <w:r>
          <w:rPr>
            <w:noProof/>
            <w:webHidden/>
          </w:rPr>
          <w:fldChar w:fldCharType="end"/>
        </w:r>
      </w:hyperlink>
    </w:p>
    <w:p w14:paraId="4111B940" w14:textId="341B2A70"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153" w:history="1">
        <w:r w:rsidRPr="00C10104">
          <w:rPr>
            <w:rStyle w:val="Hiperhivatkozs"/>
            <w:noProof/>
          </w:rPr>
          <w:t>1.2.2. Scope</w:t>
        </w:r>
        <w:r>
          <w:rPr>
            <w:noProof/>
            <w:webHidden/>
          </w:rPr>
          <w:tab/>
        </w:r>
        <w:r>
          <w:rPr>
            <w:noProof/>
            <w:webHidden/>
          </w:rPr>
          <w:fldChar w:fldCharType="begin"/>
        </w:r>
        <w:r>
          <w:rPr>
            <w:noProof/>
            <w:webHidden/>
          </w:rPr>
          <w:instrText xml:space="preserve"> PAGEREF _Toc182838153 \h </w:instrText>
        </w:r>
        <w:r>
          <w:rPr>
            <w:noProof/>
            <w:webHidden/>
          </w:rPr>
        </w:r>
        <w:r>
          <w:rPr>
            <w:noProof/>
            <w:webHidden/>
          </w:rPr>
          <w:fldChar w:fldCharType="separate"/>
        </w:r>
        <w:r>
          <w:rPr>
            <w:noProof/>
            <w:webHidden/>
          </w:rPr>
          <w:t>7</w:t>
        </w:r>
        <w:r>
          <w:rPr>
            <w:noProof/>
            <w:webHidden/>
          </w:rPr>
          <w:fldChar w:fldCharType="end"/>
        </w:r>
      </w:hyperlink>
    </w:p>
    <w:p w14:paraId="5FFCB273" w14:textId="1F30EE15"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154" w:history="1">
        <w:r w:rsidRPr="00C10104">
          <w:rPr>
            <w:rStyle w:val="Hiperhivatkozs"/>
            <w:noProof/>
          </w:rPr>
          <w:t>1.2.3. Further reading</w:t>
        </w:r>
        <w:r>
          <w:rPr>
            <w:noProof/>
            <w:webHidden/>
          </w:rPr>
          <w:tab/>
        </w:r>
        <w:r>
          <w:rPr>
            <w:noProof/>
            <w:webHidden/>
          </w:rPr>
          <w:fldChar w:fldCharType="begin"/>
        </w:r>
        <w:r>
          <w:rPr>
            <w:noProof/>
            <w:webHidden/>
          </w:rPr>
          <w:instrText xml:space="preserve"> PAGEREF _Toc182838154 \h </w:instrText>
        </w:r>
        <w:r>
          <w:rPr>
            <w:noProof/>
            <w:webHidden/>
          </w:rPr>
        </w:r>
        <w:r>
          <w:rPr>
            <w:noProof/>
            <w:webHidden/>
          </w:rPr>
          <w:fldChar w:fldCharType="separate"/>
        </w:r>
        <w:r>
          <w:rPr>
            <w:noProof/>
            <w:webHidden/>
          </w:rPr>
          <w:t>8</w:t>
        </w:r>
        <w:r>
          <w:rPr>
            <w:noProof/>
            <w:webHidden/>
          </w:rPr>
          <w:fldChar w:fldCharType="end"/>
        </w:r>
      </w:hyperlink>
    </w:p>
    <w:p w14:paraId="7C56DCAF" w14:textId="7DA03C1F"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155" w:history="1">
        <w:r w:rsidRPr="00C10104">
          <w:rPr>
            <w:rStyle w:val="Hiperhivatkozs"/>
            <w:noProof/>
          </w:rPr>
          <w:t>1.2.4. Software</w:t>
        </w:r>
        <w:r>
          <w:rPr>
            <w:noProof/>
            <w:webHidden/>
          </w:rPr>
          <w:tab/>
        </w:r>
        <w:r>
          <w:rPr>
            <w:noProof/>
            <w:webHidden/>
          </w:rPr>
          <w:fldChar w:fldCharType="begin"/>
        </w:r>
        <w:r>
          <w:rPr>
            <w:noProof/>
            <w:webHidden/>
          </w:rPr>
          <w:instrText xml:space="preserve"> PAGEREF _Toc182838155 \h </w:instrText>
        </w:r>
        <w:r>
          <w:rPr>
            <w:noProof/>
            <w:webHidden/>
          </w:rPr>
        </w:r>
        <w:r>
          <w:rPr>
            <w:noProof/>
            <w:webHidden/>
          </w:rPr>
          <w:fldChar w:fldCharType="separate"/>
        </w:r>
        <w:r>
          <w:rPr>
            <w:noProof/>
            <w:webHidden/>
          </w:rPr>
          <w:t>8</w:t>
        </w:r>
        <w:r>
          <w:rPr>
            <w:noProof/>
            <w:webHidden/>
          </w:rPr>
          <w:fldChar w:fldCharType="end"/>
        </w:r>
      </w:hyperlink>
    </w:p>
    <w:p w14:paraId="2B5D2FE5" w14:textId="2955AD5C"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156" w:history="1">
        <w:r w:rsidRPr="00C10104">
          <w:rPr>
            <w:rStyle w:val="Hiperhivatkozs"/>
            <w:noProof/>
          </w:rPr>
          <w:t>1.2.5. Note on the examples</w:t>
        </w:r>
        <w:r>
          <w:rPr>
            <w:noProof/>
            <w:webHidden/>
          </w:rPr>
          <w:tab/>
        </w:r>
        <w:r>
          <w:rPr>
            <w:noProof/>
            <w:webHidden/>
          </w:rPr>
          <w:fldChar w:fldCharType="begin"/>
        </w:r>
        <w:r>
          <w:rPr>
            <w:noProof/>
            <w:webHidden/>
          </w:rPr>
          <w:instrText xml:space="preserve"> PAGEREF _Toc182838156 \h </w:instrText>
        </w:r>
        <w:r>
          <w:rPr>
            <w:noProof/>
            <w:webHidden/>
          </w:rPr>
        </w:r>
        <w:r>
          <w:rPr>
            <w:noProof/>
            <w:webHidden/>
          </w:rPr>
          <w:fldChar w:fldCharType="separate"/>
        </w:r>
        <w:r>
          <w:rPr>
            <w:noProof/>
            <w:webHidden/>
          </w:rPr>
          <w:t>8</w:t>
        </w:r>
        <w:r>
          <w:rPr>
            <w:noProof/>
            <w:webHidden/>
          </w:rPr>
          <w:fldChar w:fldCharType="end"/>
        </w:r>
      </w:hyperlink>
    </w:p>
    <w:p w14:paraId="310323A8" w14:textId="436ED360" w:rsidR="004D1F94" w:rsidRDefault="004D1F94">
      <w:pPr>
        <w:pStyle w:val="TJ2"/>
        <w:rPr>
          <w:rFonts w:asciiTheme="minorHAnsi" w:eastAsiaTheme="minorEastAsia" w:hAnsiTheme="minorHAnsi" w:cstheme="minorBidi"/>
          <w:noProof/>
          <w:kern w:val="2"/>
          <w:sz w:val="24"/>
          <w:szCs w:val="21"/>
          <w:lang w:eastAsia="en-GB" w:bidi="hi-IN"/>
          <w14:ligatures w14:val="standardContextual"/>
        </w:rPr>
      </w:pPr>
      <w:hyperlink w:anchor="_Toc182838157" w:history="1">
        <w:r w:rsidRPr="00C10104">
          <w:rPr>
            <w:rStyle w:val="Hiperhivatkozs"/>
            <w:noProof/>
          </w:rPr>
          <w:t>1.3. Terms and definitions</w:t>
        </w:r>
        <w:r>
          <w:rPr>
            <w:noProof/>
            <w:webHidden/>
          </w:rPr>
          <w:tab/>
        </w:r>
        <w:r>
          <w:rPr>
            <w:noProof/>
            <w:webHidden/>
          </w:rPr>
          <w:fldChar w:fldCharType="begin"/>
        </w:r>
        <w:r>
          <w:rPr>
            <w:noProof/>
            <w:webHidden/>
          </w:rPr>
          <w:instrText xml:space="preserve"> PAGEREF _Toc182838157 \h </w:instrText>
        </w:r>
        <w:r>
          <w:rPr>
            <w:noProof/>
            <w:webHidden/>
          </w:rPr>
        </w:r>
        <w:r>
          <w:rPr>
            <w:noProof/>
            <w:webHidden/>
          </w:rPr>
          <w:fldChar w:fldCharType="separate"/>
        </w:r>
        <w:r>
          <w:rPr>
            <w:noProof/>
            <w:webHidden/>
          </w:rPr>
          <w:t>9</w:t>
        </w:r>
        <w:r>
          <w:rPr>
            <w:noProof/>
            <w:webHidden/>
          </w:rPr>
          <w:fldChar w:fldCharType="end"/>
        </w:r>
      </w:hyperlink>
    </w:p>
    <w:p w14:paraId="607BB819" w14:textId="741DE80B"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158" w:history="1">
        <w:r w:rsidRPr="00C10104">
          <w:rPr>
            <w:rStyle w:val="Hiperhivatkozs"/>
            <w:noProof/>
          </w:rPr>
          <w:t>1.3.1. Abbreviations</w:t>
        </w:r>
        <w:r>
          <w:rPr>
            <w:noProof/>
            <w:webHidden/>
          </w:rPr>
          <w:tab/>
        </w:r>
        <w:r>
          <w:rPr>
            <w:noProof/>
            <w:webHidden/>
          </w:rPr>
          <w:fldChar w:fldCharType="begin"/>
        </w:r>
        <w:r>
          <w:rPr>
            <w:noProof/>
            <w:webHidden/>
          </w:rPr>
          <w:instrText xml:space="preserve"> PAGEREF _Toc182838158 \h </w:instrText>
        </w:r>
        <w:r>
          <w:rPr>
            <w:noProof/>
            <w:webHidden/>
          </w:rPr>
        </w:r>
        <w:r>
          <w:rPr>
            <w:noProof/>
            <w:webHidden/>
          </w:rPr>
          <w:fldChar w:fldCharType="separate"/>
        </w:r>
        <w:r>
          <w:rPr>
            <w:noProof/>
            <w:webHidden/>
          </w:rPr>
          <w:t>9</w:t>
        </w:r>
        <w:r>
          <w:rPr>
            <w:noProof/>
            <w:webHidden/>
          </w:rPr>
          <w:fldChar w:fldCharType="end"/>
        </w:r>
      </w:hyperlink>
    </w:p>
    <w:p w14:paraId="05528FA5" w14:textId="2622802B"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159" w:history="1">
        <w:r w:rsidRPr="00C10104">
          <w:rPr>
            <w:rStyle w:val="Hiperhivatkozs"/>
            <w:noProof/>
          </w:rPr>
          <w:t>1.3.2. Basic terminology</w:t>
        </w:r>
        <w:r>
          <w:rPr>
            <w:noProof/>
            <w:webHidden/>
          </w:rPr>
          <w:tab/>
        </w:r>
        <w:r>
          <w:rPr>
            <w:noProof/>
            <w:webHidden/>
          </w:rPr>
          <w:fldChar w:fldCharType="begin"/>
        </w:r>
        <w:r>
          <w:rPr>
            <w:noProof/>
            <w:webHidden/>
          </w:rPr>
          <w:instrText xml:space="preserve"> PAGEREF _Toc182838159 \h </w:instrText>
        </w:r>
        <w:r>
          <w:rPr>
            <w:noProof/>
            <w:webHidden/>
          </w:rPr>
        </w:r>
        <w:r>
          <w:rPr>
            <w:noProof/>
            <w:webHidden/>
          </w:rPr>
          <w:fldChar w:fldCharType="separate"/>
        </w:r>
        <w:r>
          <w:rPr>
            <w:noProof/>
            <w:webHidden/>
          </w:rPr>
          <w:t>9</w:t>
        </w:r>
        <w:r>
          <w:rPr>
            <w:noProof/>
            <w:webHidden/>
          </w:rPr>
          <w:fldChar w:fldCharType="end"/>
        </w:r>
      </w:hyperlink>
    </w:p>
    <w:p w14:paraId="4B5D6A62" w14:textId="07639924"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160" w:history="1">
        <w:r w:rsidRPr="00C10104">
          <w:rPr>
            <w:rStyle w:val="Hiperhivatkozs"/>
            <w:noProof/>
          </w:rPr>
          <w:t>1.3.3. XML terms and concepts</w:t>
        </w:r>
        <w:r>
          <w:rPr>
            <w:noProof/>
            <w:webHidden/>
          </w:rPr>
          <w:tab/>
        </w:r>
        <w:r>
          <w:rPr>
            <w:noProof/>
            <w:webHidden/>
          </w:rPr>
          <w:fldChar w:fldCharType="begin"/>
        </w:r>
        <w:r>
          <w:rPr>
            <w:noProof/>
            <w:webHidden/>
          </w:rPr>
          <w:instrText xml:space="preserve"> PAGEREF _Toc182838160 \h </w:instrText>
        </w:r>
        <w:r>
          <w:rPr>
            <w:noProof/>
            <w:webHidden/>
          </w:rPr>
        </w:r>
        <w:r>
          <w:rPr>
            <w:noProof/>
            <w:webHidden/>
          </w:rPr>
          <w:fldChar w:fldCharType="separate"/>
        </w:r>
        <w:r>
          <w:rPr>
            <w:noProof/>
            <w:webHidden/>
          </w:rPr>
          <w:t>10</w:t>
        </w:r>
        <w:r>
          <w:rPr>
            <w:noProof/>
            <w:webHidden/>
          </w:rPr>
          <w:fldChar w:fldCharType="end"/>
        </w:r>
      </w:hyperlink>
    </w:p>
    <w:p w14:paraId="59C70957" w14:textId="6B5CCB71"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161" w:history="1">
        <w:r w:rsidRPr="00C10104">
          <w:rPr>
            <w:rStyle w:val="Hiperhivatkozs"/>
            <w:noProof/>
          </w:rPr>
          <w:t>1.3.4. Conceptual markup</w:t>
        </w:r>
        <w:r>
          <w:rPr>
            <w:noProof/>
            <w:webHidden/>
          </w:rPr>
          <w:tab/>
        </w:r>
        <w:r>
          <w:rPr>
            <w:noProof/>
            <w:webHidden/>
          </w:rPr>
          <w:fldChar w:fldCharType="begin"/>
        </w:r>
        <w:r>
          <w:rPr>
            <w:noProof/>
            <w:webHidden/>
          </w:rPr>
          <w:instrText xml:space="preserve"> PAGEREF _Toc182838161 \h </w:instrText>
        </w:r>
        <w:r>
          <w:rPr>
            <w:noProof/>
            <w:webHidden/>
          </w:rPr>
        </w:r>
        <w:r>
          <w:rPr>
            <w:noProof/>
            <w:webHidden/>
          </w:rPr>
          <w:fldChar w:fldCharType="separate"/>
        </w:r>
        <w:r>
          <w:rPr>
            <w:noProof/>
            <w:webHidden/>
          </w:rPr>
          <w:t>13</w:t>
        </w:r>
        <w:r>
          <w:rPr>
            <w:noProof/>
            <w:webHidden/>
          </w:rPr>
          <w:fldChar w:fldCharType="end"/>
        </w:r>
      </w:hyperlink>
    </w:p>
    <w:p w14:paraId="43BE4358" w14:textId="381ED21D" w:rsidR="004D1F94" w:rsidRDefault="004D1F94">
      <w:pPr>
        <w:pStyle w:val="TJ2"/>
        <w:rPr>
          <w:rFonts w:asciiTheme="minorHAnsi" w:eastAsiaTheme="minorEastAsia" w:hAnsiTheme="minorHAnsi" w:cstheme="minorBidi"/>
          <w:noProof/>
          <w:kern w:val="2"/>
          <w:sz w:val="24"/>
          <w:szCs w:val="21"/>
          <w:lang w:eastAsia="en-GB" w:bidi="hi-IN"/>
          <w14:ligatures w14:val="standardContextual"/>
        </w:rPr>
      </w:pPr>
      <w:hyperlink w:anchor="_Toc182838162" w:history="1">
        <w:r w:rsidRPr="00C10104">
          <w:rPr>
            <w:rStyle w:val="Hiperhivatkozs"/>
            <w:noProof/>
          </w:rPr>
          <w:t>1.4. The structure of an EpiDoc edition</w:t>
        </w:r>
        <w:r>
          <w:rPr>
            <w:noProof/>
            <w:webHidden/>
          </w:rPr>
          <w:tab/>
        </w:r>
        <w:r>
          <w:rPr>
            <w:noProof/>
            <w:webHidden/>
          </w:rPr>
          <w:fldChar w:fldCharType="begin"/>
        </w:r>
        <w:r>
          <w:rPr>
            <w:noProof/>
            <w:webHidden/>
          </w:rPr>
          <w:instrText xml:space="preserve"> PAGEREF _Toc182838162 \h </w:instrText>
        </w:r>
        <w:r>
          <w:rPr>
            <w:noProof/>
            <w:webHidden/>
          </w:rPr>
        </w:r>
        <w:r>
          <w:rPr>
            <w:noProof/>
            <w:webHidden/>
          </w:rPr>
          <w:fldChar w:fldCharType="separate"/>
        </w:r>
        <w:r>
          <w:rPr>
            <w:noProof/>
            <w:webHidden/>
          </w:rPr>
          <w:t>14</w:t>
        </w:r>
        <w:r>
          <w:rPr>
            <w:noProof/>
            <w:webHidden/>
          </w:rPr>
          <w:fldChar w:fldCharType="end"/>
        </w:r>
      </w:hyperlink>
    </w:p>
    <w:p w14:paraId="752A60A8" w14:textId="3DB783F1"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163" w:history="1">
        <w:r w:rsidRPr="00C10104">
          <w:rPr>
            <w:rStyle w:val="Hiperhivatkozs"/>
            <w:noProof/>
          </w:rPr>
          <w:t>1.4.1. Technical framework</w:t>
        </w:r>
        <w:r>
          <w:rPr>
            <w:noProof/>
            <w:webHidden/>
          </w:rPr>
          <w:tab/>
        </w:r>
        <w:r>
          <w:rPr>
            <w:noProof/>
            <w:webHidden/>
          </w:rPr>
          <w:fldChar w:fldCharType="begin"/>
        </w:r>
        <w:r>
          <w:rPr>
            <w:noProof/>
            <w:webHidden/>
          </w:rPr>
          <w:instrText xml:space="preserve"> PAGEREF _Toc182838163 \h </w:instrText>
        </w:r>
        <w:r>
          <w:rPr>
            <w:noProof/>
            <w:webHidden/>
          </w:rPr>
        </w:r>
        <w:r>
          <w:rPr>
            <w:noProof/>
            <w:webHidden/>
          </w:rPr>
          <w:fldChar w:fldCharType="separate"/>
        </w:r>
        <w:r>
          <w:rPr>
            <w:noProof/>
            <w:webHidden/>
          </w:rPr>
          <w:t>14</w:t>
        </w:r>
        <w:r>
          <w:rPr>
            <w:noProof/>
            <w:webHidden/>
          </w:rPr>
          <w:fldChar w:fldCharType="end"/>
        </w:r>
      </w:hyperlink>
    </w:p>
    <w:p w14:paraId="75CAF720" w14:textId="36CAE0A9"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164" w:history="1">
        <w:r w:rsidRPr="00C10104">
          <w:rPr>
            <w:rStyle w:val="Hiperhivatkozs"/>
            <w:noProof/>
          </w:rPr>
          <w:t>1.4.2. The TEI header</w:t>
        </w:r>
        <w:r>
          <w:rPr>
            <w:noProof/>
            <w:webHidden/>
          </w:rPr>
          <w:tab/>
        </w:r>
        <w:r>
          <w:rPr>
            <w:noProof/>
            <w:webHidden/>
          </w:rPr>
          <w:fldChar w:fldCharType="begin"/>
        </w:r>
        <w:r>
          <w:rPr>
            <w:noProof/>
            <w:webHidden/>
          </w:rPr>
          <w:instrText xml:space="preserve"> PAGEREF _Toc182838164 \h </w:instrText>
        </w:r>
        <w:r>
          <w:rPr>
            <w:noProof/>
            <w:webHidden/>
          </w:rPr>
        </w:r>
        <w:r>
          <w:rPr>
            <w:noProof/>
            <w:webHidden/>
          </w:rPr>
          <w:fldChar w:fldCharType="separate"/>
        </w:r>
        <w:r>
          <w:rPr>
            <w:noProof/>
            <w:webHidden/>
          </w:rPr>
          <w:t>14</w:t>
        </w:r>
        <w:r>
          <w:rPr>
            <w:noProof/>
            <w:webHidden/>
          </w:rPr>
          <w:fldChar w:fldCharType="end"/>
        </w:r>
      </w:hyperlink>
    </w:p>
    <w:p w14:paraId="06778EA0" w14:textId="45B9E23B"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165" w:history="1">
        <w:r w:rsidRPr="00C10104">
          <w:rPr>
            <w:rStyle w:val="Hiperhivatkozs"/>
            <w:noProof/>
          </w:rPr>
          <w:t>1.4.3. The body of the document</w:t>
        </w:r>
        <w:r>
          <w:rPr>
            <w:noProof/>
            <w:webHidden/>
          </w:rPr>
          <w:tab/>
        </w:r>
        <w:r>
          <w:rPr>
            <w:noProof/>
            <w:webHidden/>
          </w:rPr>
          <w:fldChar w:fldCharType="begin"/>
        </w:r>
        <w:r>
          <w:rPr>
            <w:noProof/>
            <w:webHidden/>
          </w:rPr>
          <w:instrText xml:space="preserve"> PAGEREF _Toc182838165 \h </w:instrText>
        </w:r>
        <w:r>
          <w:rPr>
            <w:noProof/>
            <w:webHidden/>
          </w:rPr>
        </w:r>
        <w:r>
          <w:rPr>
            <w:noProof/>
            <w:webHidden/>
          </w:rPr>
          <w:fldChar w:fldCharType="separate"/>
        </w:r>
        <w:r>
          <w:rPr>
            <w:noProof/>
            <w:webHidden/>
          </w:rPr>
          <w:t>15</w:t>
        </w:r>
        <w:r>
          <w:rPr>
            <w:noProof/>
            <w:webHidden/>
          </w:rPr>
          <w:fldChar w:fldCharType="end"/>
        </w:r>
      </w:hyperlink>
    </w:p>
    <w:p w14:paraId="33A73750" w14:textId="00573A0C" w:rsidR="004D1F94" w:rsidRDefault="004D1F94">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838166" w:history="1">
        <w:r w:rsidRPr="00C10104">
          <w:rPr>
            <w:rStyle w:val="Hiperhivatkozs"/>
            <w:noProof/>
          </w:rPr>
          <w:t>2. Marking up intrinsic structure in the edition</w:t>
        </w:r>
        <w:r>
          <w:rPr>
            <w:noProof/>
            <w:webHidden/>
          </w:rPr>
          <w:tab/>
        </w:r>
        <w:r>
          <w:rPr>
            <w:noProof/>
            <w:webHidden/>
          </w:rPr>
          <w:fldChar w:fldCharType="begin"/>
        </w:r>
        <w:r>
          <w:rPr>
            <w:noProof/>
            <w:webHidden/>
          </w:rPr>
          <w:instrText xml:space="preserve"> PAGEREF _Toc182838166 \h </w:instrText>
        </w:r>
        <w:r>
          <w:rPr>
            <w:noProof/>
            <w:webHidden/>
          </w:rPr>
        </w:r>
        <w:r>
          <w:rPr>
            <w:noProof/>
            <w:webHidden/>
          </w:rPr>
          <w:fldChar w:fldCharType="separate"/>
        </w:r>
        <w:r>
          <w:rPr>
            <w:noProof/>
            <w:webHidden/>
          </w:rPr>
          <w:t>16</w:t>
        </w:r>
        <w:r>
          <w:rPr>
            <w:noProof/>
            <w:webHidden/>
          </w:rPr>
          <w:fldChar w:fldCharType="end"/>
        </w:r>
      </w:hyperlink>
    </w:p>
    <w:p w14:paraId="3101D1D4" w14:textId="79B82F3F" w:rsidR="004D1F94" w:rsidRDefault="004D1F94">
      <w:pPr>
        <w:pStyle w:val="TJ2"/>
        <w:rPr>
          <w:rFonts w:asciiTheme="minorHAnsi" w:eastAsiaTheme="minorEastAsia" w:hAnsiTheme="minorHAnsi" w:cstheme="minorBidi"/>
          <w:noProof/>
          <w:kern w:val="2"/>
          <w:sz w:val="24"/>
          <w:szCs w:val="21"/>
          <w:lang w:eastAsia="en-GB" w:bidi="hi-IN"/>
          <w14:ligatures w14:val="standardContextual"/>
        </w:rPr>
      </w:pPr>
      <w:hyperlink w:anchor="_Toc182838167" w:history="1">
        <w:r w:rsidRPr="00C10104">
          <w:rPr>
            <w:rStyle w:val="Hiperhivatkozs"/>
            <w:noProof/>
          </w:rPr>
          <w:t>2.1. Using block-level containers for intrinsic structure</w:t>
        </w:r>
        <w:r>
          <w:rPr>
            <w:noProof/>
            <w:webHidden/>
          </w:rPr>
          <w:tab/>
        </w:r>
        <w:r>
          <w:rPr>
            <w:noProof/>
            <w:webHidden/>
          </w:rPr>
          <w:fldChar w:fldCharType="begin"/>
        </w:r>
        <w:r>
          <w:rPr>
            <w:noProof/>
            <w:webHidden/>
          </w:rPr>
          <w:instrText xml:space="preserve"> PAGEREF _Toc182838167 \h </w:instrText>
        </w:r>
        <w:r>
          <w:rPr>
            <w:noProof/>
            <w:webHidden/>
          </w:rPr>
        </w:r>
        <w:r>
          <w:rPr>
            <w:noProof/>
            <w:webHidden/>
          </w:rPr>
          <w:fldChar w:fldCharType="separate"/>
        </w:r>
        <w:r>
          <w:rPr>
            <w:noProof/>
            <w:webHidden/>
          </w:rPr>
          <w:t>16</w:t>
        </w:r>
        <w:r>
          <w:rPr>
            <w:noProof/>
            <w:webHidden/>
          </w:rPr>
          <w:fldChar w:fldCharType="end"/>
        </w:r>
      </w:hyperlink>
    </w:p>
    <w:p w14:paraId="2DDB7CB8" w14:textId="1B429878"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168" w:history="1">
        <w:r w:rsidRPr="00C10104">
          <w:rPr>
            <w:rStyle w:val="Hiperhivatkozs"/>
            <w:noProof/>
          </w:rPr>
          <w:t>2.1.1. Overview</w:t>
        </w:r>
        <w:r>
          <w:rPr>
            <w:noProof/>
            <w:webHidden/>
          </w:rPr>
          <w:tab/>
        </w:r>
        <w:r>
          <w:rPr>
            <w:noProof/>
            <w:webHidden/>
          </w:rPr>
          <w:fldChar w:fldCharType="begin"/>
        </w:r>
        <w:r>
          <w:rPr>
            <w:noProof/>
            <w:webHidden/>
          </w:rPr>
          <w:instrText xml:space="preserve"> PAGEREF _Toc182838168 \h </w:instrText>
        </w:r>
        <w:r>
          <w:rPr>
            <w:noProof/>
            <w:webHidden/>
          </w:rPr>
        </w:r>
        <w:r>
          <w:rPr>
            <w:noProof/>
            <w:webHidden/>
          </w:rPr>
          <w:fldChar w:fldCharType="separate"/>
        </w:r>
        <w:r>
          <w:rPr>
            <w:noProof/>
            <w:webHidden/>
          </w:rPr>
          <w:t>16</w:t>
        </w:r>
        <w:r>
          <w:rPr>
            <w:noProof/>
            <w:webHidden/>
          </w:rPr>
          <w:fldChar w:fldCharType="end"/>
        </w:r>
      </w:hyperlink>
    </w:p>
    <w:p w14:paraId="584C7C5A" w14:textId="0B833CFC"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169" w:history="1">
        <w:r w:rsidRPr="00C10104">
          <w:rPr>
            <w:rStyle w:val="Hiperhivatkozs"/>
            <w:noProof/>
          </w:rPr>
          <w:t>2.1.2. Text segmentation interacting with container boundaries</w:t>
        </w:r>
        <w:r>
          <w:rPr>
            <w:noProof/>
            <w:webHidden/>
          </w:rPr>
          <w:tab/>
        </w:r>
        <w:r>
          <w:rPr>
            <w:noProof/>
            <w:webHidden/>
          </w:rPr>
          <w:fldChar w:fldCharType="begin"/>
        </w:r>
        <w:r>
          <w:rPr>
            <w:noProof/>
            <w:webHidden/>
          </w:rPr>
          <w:instrText xml:space="preserve"> PAGEREF _Toc182838169 \h </w:instrText>
        </w:r>
        <w:r>
          <w:rPr>
            <w:noProof/>
            <w:webHidden/>
          </w:rPr>
        </w:r>
        <w:r>
          <w:rPr>
            <w:noProof/>
            <w:webHidden/>
          </w:rPr>
          <w:fldChar w:fldCharType="separate"/>
        </w:r>
        <w:r>
          <w:rPr>
            <w:noProof/>
            <w:webHidden/>
          </w:rPr>
          <w:t>16</w:t>
        </w:r>
        <w:r>
          <w:rPr>
            <w:noProof/>
            <w:webHidden/>
          </w:rPr>
          <w:fldChar w:fldCharType="end"/>
        </w:r>
      </w:hyperlink>
    </w:p>
    <w:p w14:paraId="094B7CEA" w14:textId="7259FC47" w:rsidR="004D1F94" w:rsidRDefault="004D1F94">
      <w:pPr>
        <w:pStyle w:val="TJ4"/>
        <w:rPr>
          <w:rFonts w:asciiTheme="minorHAnsi" w:eastAsiaTheme="minorEastAsia" w:hAnsiTheme="minorHAnsi" w:cstheme="minorBidi"/>
          <w:noProof/>
          <w:kern w:val="2"/>
          <w:sz w:val="24"/>
          <w:szCs w:val="21"/>
          <w:lang w:eastAsia="en-GB"/>
          <w14:ligatures w14:val="standardContextual"/>
        </w:rPr>
      </w:pPr>
      <w:hyperlink w:anchor="_Toc182838170" w:history="1">
        <w:r w:rsidRPr="00C10104">
          <w:rPr>
            <w:rStyle w:val="Hiperhivatkozs"/>
            <w:noProof/>
            <w:lang w:bidi="ar-SA"/>
          </w:rPr>
          <w:t>2.1.2.1. Container boundaries within a compound</w:t>
        </w:r>
        <w:r>
          <w:rPr>
            <w:noProof/>
            <w:webHidden/>
          </w:rPr>
          <w:tab/>
        </w:r>
        <w:r>
          <w:rPr>
            <w:noProof/>
            <w:webHidden/>
          </w:rPr>
          <w:fldChar w:fldCharType="begin"/>
        </w:r>
        <w:r>
          <w:rPr>
            <w:noProof/>
            <w:webHidden/>
          </w:rPr>
          <w:instrText xml:space="preserve"> PAGEREF _Toc182838170 \h </w:instrText>
        </w:r>
        <w:r>
          <w:rPr>
            <w:noProof/>
            <w:webHidden/>
          </w:rPr>
        </w:r>
        <w:r>
          <w:rPr>
            <w:noProof/>
            <w:webHidden/>
          </w:rPr>
          <w:fldChar w:fldCharType="separate"/>
        </w:r>
        <w:r>
          <w:rPr>
            <w:noProof/>
            <w:webHidden/>
          </w:rPr>
          <w:t>17</w:t>
        </w:r>
        <w:r>
          <w:rPr>
            <w:noProof/>
            <w:webHidden/>
          </w:rPr>
          <w:fldChar w:fldCharType="end"/>
        </w:r>
      </w:hyperlink>
    </w:p>
    <w:p w14:paraId="3003C5EC" w14:textId="249EBA7A" w:rsidR="004D1F94" w:rsidRDefault="004D1F94">
      <w:pPr>
        <w:pStyle w:val="TJ4"/>
        <w:rPr>
          <w:rFonts w:asciiTheme="minorHAnsi" w:eastAsiaTheme="minorEastAsia" w:hAnsiTheme="minorHAnsi" w:cstheme="minorBidi"/>
          <w:noProof/>
          <w:kern w:val="2"/>
          <w:sz w:val="24"/>
          <w:szCs w:val="21"/>
          <w:lang w:eastAsia="en-GB"/>
          <w14:ligatures w14:val="standardContextual"/>
        </w:rPr>
      </w:pPr>
      <w:hyperlink w:anchor="_Toc182838171" w:history="1">
        <w:r w:rsidRPr="00C10104">
          <w:rPr>
            <w:rStyle w:val="Hiperhivatkozs"/>
            <w:noProof/>
            <w:lang w:bidi="ar-SA"/>
          </w:rPr>
          <w:t>2.1.2.2. Container boundaries obscured by vowel fusion</w:t>
        </w:r>
        <w:r>
          <w:rPr>
            <w:noProof/>
            <w:webHidden/>
          </w:rPr>
          <w:tab/>
        </w:r>
        <w:r>
          <w:rPr>
            <w:noProof/>
            <w:webHidden/>
          </w:rPr>
          <w:fldChar w:fldCharType="begin"/>
        </w:r>
        <w:r>
          <w:rPr>
            <w:noProof/>
            <w:webHidden/>
          </w:rPr>
          <w:instrText xml:space="preserve"> PAGEREF _Toc182838171 \h </w:instrText>
        </w:r>
        <w:r>
          <w:rPr>
            <w:noProof/>
            <w:webHidden/>
          </w:rPr>
        </w:r>
        <w:r>
          <w:rPr>
            <w:noProof/>
            <w:webHidden/>
          </w:rPr>
          <w:fldChar w:fldCharType="separate"/>
        </w:r>
        <w:r>
          <w:rPr>
            <w:noProof/>
            <w:webHidden/>
          </w:rPr>
          <w:t>17</w:t>
        </w:r>
        <w:r>
          <w:rPr>
            <w:noProof/>
            <w:webHidden/>
          </w:rPr>
          <w:fldChar w:fldCharType="end"/>
        </w:r>
      </w:hyperlink>
    </w:p>
    <w:p w14:paraId="1BCCA8F5" w14:textId="603E9835"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172" w:history="1">
        <w:r w:rsidRPr="00C10104">
          <w:rPr>
            <w:rStyle w:val="Hiperhivatkozs"/>
            <w:noProof/>
          </w:rPr>
          <w:t>2.1.3. Incomplete text containers</w:t>
        </w:r>
        <w:r>
          <w:rPr>
            <w:noProof/>
            <w:webHidden/>
          </w:rPr>
          <w:tab/>
        </w:r>
        <w:r>
          <w:rPr>
            <w:noProof/>
            <w:webHidden/>
          </w:rPr>
          <w:fldChar w:fldCharType="begin"/>
        </w:r>
        <w:r>
          <w:rPr>
            <w:noProof/>
            <w:webHidden/>
          </w:rPr>
          <w:instrText xml:space="preserve"> PAGEREF _Toc182838172 \h </w:instrText>
        </w:r>
        <w:r>
          <w:rPr>
            <w:noProof/>
            <w:webHidden/>
          </w:rPr>
        </w:r>
        <w:r>
          <w:rPr>
            <w:noProof/>
            <w:webHidden/>
          </w:rPr>
          <w:fldChar w:fldCharType="separate"/>
        </w:r>
        <w:r>
          <w:rPr>
            <w:noProof/>
            <w:webHidden/>
          </w:rPr>
          <w:t>18</w:t>
        </w:r>
        <w:r>
          <w:rPr>
            <w:noProof/>
            <w:webHidden/>
          </w:rPr>
          <w:fldChar w:fldCharType="end"/>
        </w:r>
      </w:hyperlink>
    </w:p>
    <w:p w14:paraId="157A77A7" w14:textId="6FC3A82E" w:rsidR="004D1F94" w:rsidRDefault="004D1F94">
      <w:pPr>
        <w:pStyle w:val="TJ2"/>
        <w:rPr>
          <w:rFonts w:asciiTheme="minorHAnsi" w:eastAsiaTheme="minorEastAsia" w:hAnsiTheme="minorHAnsi" w:cstheme="minorBidi"/>
          <w:noProof/>
          <w:kern w:val="2"/>
          <w:sz w:val="24"/>
          <w:szCs w:val="21"/>
          <w:lang w:eastAsia="en-GB" w:bidi="hi-IN"/>
          <w14:ligatures w14:val="standardContextual"/>
        </w:rPr>
      </w:pPr>
      <w:hyperlink w:anchor="_Toc182838173" w:history="1">
        <w:r w:rsidRPr="00C10104">
          <w:rPr>
            <w:rStyle w:val="Hiperhivatkozs"/>
            <w:noProof/>
          </w:rPr>
          <w:t>2.2. Prose containers</w:t>
        </w:r>
        <w:r>
          <w:rPr>
            <w:noProof/>
            <w:webHidden/>
          </w:rPr>
          <w:tab/>
        </w:r>
        <w:r>
          <w:rPr>
            <w:noProof/>
            <w:webHidden/>
          </w:rPr>
          <w:fldChar w:fldCharType="begin"/>
        </w:r>
        <w:r>
          <w:rPr>
            <w:noProof/>
            <w:webHidden/>
          </w:rPr>
          <w:instrText xml:space="preserve"> PAGEREF _Toc182838173 \h </w:instrText>
        </w:r>
        <w:r>
          <w:rPr>
            <w:noProof/>
            <w:webHidden/>
          </w:rPr>
        </w:r>
        <w:r>
          <w:rPr>
            <w:noProof/>
            <w:webHidden/>
          </w:rPr>
          <w:fldChar w:fldCharType="separate"/>
        </w:r>
        <w:r>
          <w:rPr>
            <w:noProof/>
            <w:webHidden/>
          </w:rPr>
          <w:t>18</w:t>
        </w:r>
        <w:r>
          <w:rPr>
            <w:noProof/>
            <w:webHidden/>
          </w:rPr>
          <w:fldChar w:fldCharType="end"/>
        </w:r>
      </w:hyperlink>
    </w:p>
    <w:p w14:paraId="164D016F" w14:textId="60F388AC"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174" w:history="1">
        <w:r w:rsidRPr="00C10104">
          <w:rPr>
            <w:rStyle w:val="Hiperhivatkozs"/>
            <w:noProof/>
          </w:rPr>
          <w:t>2.2.1. Paragraphs</w:t>
        </w:r>
        <w:r>
          <w:rPr>
            <w:noProof/>
            <w:webHidden/>
          </w:rPr>
          <w:tab/>
        </w:r>
        <w:r>
          <w:rPr>
            <w:noProof/>
            <w:webHidden/>
          </w:rPr>
          <w:fldChar w:fldCharType="begin"/>
        </w:r>
        <w:r>
          <w:rPr>
            <w:noProof/>
            <w:webHidden/>
          </w:rPr>
          <w:instrText xml:space="preserve"> PAGEREF _Toc182838174 \h </w:instrText>
        </w:r>
        <w:r>
          <w:rPr>
            <w:noProof/>
            <w:webHidden/>
          </w:rPr>
        </w:r>
        <w:r>
          <w:rPr>
            <w:noProof/>
            <w:webHidden/>
          </w:rPr>
          <w:fldChar w:fldCharType="separate"/>
        </w:r>
        <w:r>
          <w:rPr>
            <w:noProof/>
            <w:webHidden/>
          </w:rPr>
          <w:t>18</w:t>
        </w:r>
        <w:r>
          <w:rPr>
            <w:noProof/>
            <w:webHidden/>
          </w:rPr>
          <w:fldChar w:fldCharType="end"/>
        </w:r>
      </w:hyperlink>
    </w:p>
    <w:p w14:paraId="233CC8E8" w14:textId="12FA1746"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175" w:history="1">
        <w:r w:rsidRPr="00C10104">
          <w:rPr>
            <w:rStyle w:val="Hiperhivatkozs"/>
            <w:noProof/>
          </w:rPr>
          <w:t>2.2.2. Anonymous blocks</w:t>
        </w:r>
        <w:r>
          <w:rPr>
            <w:noProof/>
            <w:webHidden/>
          </w:rPr>
          <w:tab/>
        </w:r>
        <w:r>
          <w:rPr>
            <w:noProof/>
            <w:webHidden/>
          </w:rPr>
          <w:fldChar w:fldCharType="begin"/>
        </w:r>
        <w:r>
          <w:rPr>
            <w:noProof/>
            <w:webHidden/>
          </w:rPr>
          <w:instrText xml:space="preserve"> PAGEREF _Toc182838175 \h </w:instrText>
        </w:r>
        <w:r>
          <w:rPr>
            <w:noProof/>
            <w:webHidden/>
          </w:rPr>
        </w:r>
        <w:r>
          <w:rPr>
            <w:noProof/>
            <w:webHidden/>
          </w:rPr>
          <w:fldChar w:fldCharType="separate"/>
        </w:r>
        <w:r>
          <w:rPr>
            <w:noProof/>
            <w:webHidden/>
          </w:rPr>
          <w:t>18</w:t>
        </w:r>
        <w:r>
          <w:rPr>
            <w:noProof/>
            <w:webHidden/>
          </w:rPr>
          <w:fldChar w:fldCharType="end"/>
        </w:r>
      </w:hyperlink>
    </w:p>
    <w:p w14:paraId="6DF42DFE" w14:textId="35EC02F5" w:rsidR="004D1F94" w:rsidRDefault="004D1F94">
      <w:pPr>
        <w:pStyle w:val="TJ2"/>
        <w:rPr>
          <w:rFonts w:asciiTheme="minorHAnsi" w:eastAsiaTheme="minorEastAsia" w:hAnsiTheme="minorHAnsi" w:cstheme="minorBidi"/>
          <w:noProof/>
          <w:kern w:val="2"/>
          <w:sz w:val="24"/>
          <w:szCs w:val="21"/>
          <w:lang w:eastAsia="en-GB" w:bidi="hi-IN"/>
          <w14:ligatures w14:val="standardContextual"/>
        </w:rPr>
      </w:pPr>
      <w:hyperlink w:anchor="_Toc182838176" w:history="1">
        <w:r w:rsidRPr="00C10104">
          <w:rPr>
            <w:rStyle w:val="Hiperhivatkozs"/>
            <w:noProof/>
          </w:rPr>
          <w:t>2.3. Verse containers</w:t>
        </w:r>
        <w:r>
          <w:rPr>
            <w:noProof/>
            <w:webHidden/>
          </w:rPr>
          <w:tab/>
        </w:r>
        <w:r>
          <w:rPr>
            <w:noProof/>
            <w:webHidden/>
          </w:rPr>
          <w:fldChar w:fldCharType="begin"/>
        </w:r>
        <w:r>
          <w:rPr>
            <w:noProof/>
            <w:webHidden/>
          </w:rPr>
          <w:instrText xml:space="preserve"> PAGEREF _Toc182838176 \h </w:instrText>
        </w:r>
        <w:r>
          <w:rPr>
            <w:noProof/>
            <w:webHidden/>
          </w:rPr>
        </w:r>
        <w:r>
          <w:rPr>
            <w:noProof/>
            <w:webHidden/>
          </w:rPr>
          <w:fldChar w:fldCharType="separate"/>
        </w:r>
        <w:r>
          <w:rPr>
            <w:noProof/>
            <w:webHidden/>
          </w:rPr>
          <w:t>19</w:t>
        </w:r>
        <w:r>
          <w:rPr>
            <w:noProof/>
            <w:webHidden/>
          </w:rPr>
          <w:fldChar w:fldCharType="end"/>
        </w:r>
      </w:hyperlink>
    </w:p>
    <w:p w14:paraId="4B954E93" w14:textId="18B28C06"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177" w:history="1">
        <w:r w:rsidRPr="00C10104">
          <w:rPr>
            <w:rStyle w:val="Hiperhivatkozs"/>
            <w:noProof/>
          </w:rPr>
          <w:t>2.3.1. Verse-related terminology and definitions</w:t>
        </w:r>
        <w:r>
          <w:rPr>
            <w:noProof/>
            <w:webHidden/>
          </w:rPr>
          <w:tab/>
        </w:r>
        <w:r>
          <w:rPr>
            <w:noProof/>
            <w:webHidden/>
          </w:rPr>
          <w:fldChar w:fldCharType="begin"/>
        </w:r>
        <w:r>
          <w:rPr>
            <w:noProof/>
            <w:webHidden/>
          </w:rPr>
          <w:instrText xml:space="preserve"> PAGEREF _Toc182838177 \h </w:instrText>
        </w:r>
        <w:r>
          <w:rPr>
            <w:noProof/>
            <w:webHidden/>
          </w:rPr>
        </w:r>
        <w:r>
          <w:rPr>
            <w:noProof/>
            <w:webHidden/>
          </w:rPr>
          <w:fldChar w:fldCharType="separate"/>
        </w:r>
        <w:r>
          <w:rPr>
            <w:noProof/>
            <w:webHidden/>
          </w:rPr>
          <w:t>19</w:t>
        </w:r>
        <w:r>
          <w:rPr>
            <w:noProof/>
            <w:webHidden/>
          </w:rPr>
          <w:fldChar w:fldCharType="end"/>
        </w:r>
      </w:hyperlink>
    </w:p>
    <w:p w14:paraId="39F44D6C" w14:textId="0670028E"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178" w:history="1">
        <w:r w:rsidRPr="00C10104">
          <w:rPr>
            <w:rStyle w:val="Hiperhivatkozs"/>
            <w:noProof/>
          </w:rPr>
          <w:t>2.3.2. Overview</w:t>
        </w:r>
        <w:r>
          <w:rPr>
            <w:noProof/>
            <w:webHidden/>
          </w:rPr>
          <w:tab/>
        </w:r>
        <w:r>
          <w:rPr>
            <w:noProof/>
            <w:webHidden/>
          </w:rPr>
          <w:fldChar w:fldCharType="begin"/>
        </w:r>
        <w:r>
          <w:rPr>
            <w:noProof/>
            <w:webHidden/>
          </w:rPr>
          <w:instrText xml:space="preserve"> PAGEREF _Toc182838178 \h </w:instrText>
        </w:r>
        <w:r>
          <w:rPr>
            <w:noProof/>
            <w:webHidden/>
          </w:rPr>
        </w:r>
        <w:r>
          <w:rPr>
            <w:noProof/>
            <w:webHidden/>
          </w:rPr>
          <w:fldChar w:fldCharType="separate"/>
        </w:r>
        <w:r>
          <w:rPr>
            <w:noProof/>
            <w:webHidden/>
          </w:rPr>
          <w:t>19</w:t>
        </w:r>
        <w:r>
          <w:rPr>
            <w:noProof/>
            <w:webHidden/>
          </w:rPr>
          <w:fldChar w:fldCharType="end"/>
        </w:r>
      </w:hyperlink>
    </w:p>
    <w:p w14:paraId="6C4AF0EA" w14:textId="6D7FE136"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179" w:history="1">
        <w:r w:rsidRPr="00C10104">
          <w:rPr>
            <w:rStyle w:val="Hiperhivatkozs"/>
            <w:noProof/>
          </w:rPr>
          <w:t>2.3.3. Numbering the elements of verse structure</w:t>
        </w:r>
        <w:r>
          <w:rPr>
            <w:noProof/>
            <w:webHidden/>
          </w:rPr>
          <w:tab/>
        </w:r>
        <w:r>
          <w:rPr>
            <w:noProof/>
            <w:webHidden/>
          </w:rPr>
          <w:fldChar w:fldCharType="begin"/>
        </w:r>
        <w:r>
          <w:rPr>
            <w:noProof/>
            <w:webHidden/>
          </w:rPr>
          <w:instrText xml:space="preserve"> PAGEREF _Toc182838179 \h </w:instrText>
        </w:r>
        <w:r>
          <w:rPr>
            <w:noProof/>
            <w:webHidden/>
          </w:rPr>
        </w:r>
        <w:r>
          <w:rPr>
            <w:noProof/>
            <w:webHidden/>
          </w:rPr>
          <w:fldChar w:fldCharType="separate"/>
        </w:r>
        <w:r>
          <w:rPr>
            <w:noProof/>
            <w:webHidden/>
          </w:rPr>
          <w:t>20</w:t>
        </w:r>
        <w:r>
          <w:rPr>
            <w:noProof/>
            <w:webHidden/>
          </w:rPr>
          <w:fldChar w:fldCharType="end"/>
        </w:r>
      </w:hyperlink>
    </w:p>
    <w:p w14:paraId="12092231" w14:textId="48E2E05C" w:rsidR="004D1F94" w:rsidRDefault="004D1F94">
      <w:pPr>
        <w:pStyle w:val="TJ4"/>
        <w:rPr>
          <w:rFonts w:asciiTheme="minorHAnsi" w:eastAsiaTheme="minorEastAsia" w:hAnsiTheme="minorHAnsi" w:cstheme="minorBidi"/>
          <w:noProof/>
          <w:kern w:val="2"/>
          <w:sz w:val="24"/>
          <w:szCs w:val="21"/>
          <w:lang w:eastAsia="en-GB"/>
          <w14:ligatures w14:val="standardContextual"/>
        </w:rPr>
      </w:pPr>
      <w:hyperlink w:anchor="_Toc182838180" w:history="1">
        <w:r w:rsidRPr="00C10104">
          <w:rPr>
            <w:rStyle w:val="Hiperhivatkozs"/>
            <w:noProof/>
            <w:lang w:bidi="ar-SA"/>
          </w:rPr>
          <w:t>2.3.3.1. Stanza numbering</w:t>
        </w:r>
        <w:r>
          <w:rPr>
            <w:noProof/>
            <w:webHidden/>
          </w:rPr>
          <w:tab/>
        </w:r>
        <w:r>
          <w:rPr>
            <w:noProof/>
            <w:webHidden/>
          </w:rPr>
          <w:fldChar w:fldCharType="begin"/>
        </w:r>
        <w:r>
          <w:rPr>
            <w:noProof/>
            <w:webHidden/>
          </w:rPr>
          <w:instrText xml:space="preserve"> PAGEREF _Toc182838180 \h </w:instrText>
        </w:r>
        <w:r>
          <w:rPr>
            <w:noProof/>
            <w:webHidden/>
          </w:rPr>
        </w:r>
        <w:r>
          <w:rPr>
            <w:noProof/>
            <w:webHidden/>
          </w:rPr>
          <w:fldChar w:fldCharType="separate"/>
        </w:r>
        <w:r>
          <w:rPr>
            <w:noProof/>
            <w:webHidden/>
          </w:rPr>
          <w:t>20</w:t>
        </w:r>
        <w:r>
          <w:rPr>
            <w:noProof/>
            <w:webHidden/>
          </w:rPr>
          <w:fldChar w:fldCharType="end"/>
        </w:r>
      </w:hyperlink>
    </w:p>
    <w:p w14:paraId="03717BE9" w14:textId="45722AC2" w:rsidR="004D1F94" w:rsidRDefault="004D1F94">
      <w:pPr>
        <w:pStyle w:val="TJ4"/>
        <w:rPr>
          <w:rFonts w:asciiTheme="minorHAnsi" w:eastAsiaTheme="minorEastAsia" w:hAnsiTheme="minorHAnsi" w:cstheme="minorBidi"/>
          <w:noProof/>
          <w:kern w:val="2"/>
          <w:sz w:val="24"/>
          <w:szCs w:val="21"/>
          <w:lang w:eastAsia="en-GB"/>
          <w14:ligatures w14:val="standardContextual"/>
        </w:rPr>
      </w:pPr>
      <w:hyperlink w:anchor="_Toc182838181" w:history="1">
        <w:r w:rsidRPr="00C10104">
          <w:rPr>
            <w:rStyle w:val="Hiperhivatkozs"/>
            <w:noProof/>
            <w:lang w:bidi="ar-SA"/>
          </w:rPr>
          <w:t>2.3.3.2. Verse line numbering</w:t>
        </w:r>
        <w:r>
          <w:rPr>
            <w:noProof/>
            <w:webHidden/>
          </w:rPr>
          <w:tab/>
        </w:r>
        <w:r>
          <w:rPr>
            <w:noProof/>
            <w:webHidden/>
          </w:rPr>
          <w:fldChar w:fldCharType="begin"/>
        </w:r>
        <w:r>
          <w:rPr>
            <w:noProof/>
            <w:webHidden/>
          </w:rPr>
          <w:instrText xml:space="preserve"> PAGEREF _Toc182838181 \h </w:instrText>
        </w:r>
        <w:r>
          <w:rPr>
            <w:noProof/>
            <w:webHidden/>
          </w:rPr>
        </w:r>
        <w:r>
          <w:rPr>
            <w:noProof/>
            <w:webHidden/>
          </w:rPr>
          <w:fldChar w:fldCharType="separate"/>
        </w:r>
        <w:r>
          <w:rPr>
            <w:noProof/>
            <w:webHidden/>
          </w:rPr>
          <w:t>21</w:t>
        </w:r>
        <w:r>
          <w:rPr>
            <w:noProof/>
            <w:webHidden/>
          </w:rPr>
          <w:fldChar w:fldCharType="end"/>
        </w:r>
      </w:hyperlink>
    </w:p>
    <w:p w14:paraId="33AB3F69" w14:textId="57A056D6"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182" w:history="1">
        <w:r w:rsidRPr="00C10104">
          <w:rPr>
            <w:rStyle w:val="Hiperhivatkozs"/>
            <w:noProof/>
          </w:rPr>
          <w:t>2.3.4. Encoding metrical features</w:t>
        </w:r>
        <w:r>
          <w:rPr>
            <w:noProof/>
            <w:webHidden/>
          </w:rPr>
          <w:tab/>
        </w:r>
        <w:r>
          <w:rPr>
            <w:noProof/>
            <w:webHidden/>
          </w:rPr>
          <w:fldChar w:fldCharType="begin"/>
        </w:r>
        <w:r>
          <w:rPr>
            <w:noProof/>
            <w:webHidden/>
          </w:rPr>
          <w:instrText xml:space="preserve"> PAGEREF _Toc182838182 \h </w:instrText>
        </w:r>
        <w:r>
          <w:rPr>
            <w:noProof/>
            <w:webHidden/>
          </w:rPr>
        </w:r>
        <w:r>
          <w:rPr>
            <w:noProof/>
            <w:webHidden/>
          </w:rPr>
          <w:fldChar w:fldCharType="separate"/>
        </w:r>
        <w:r>
          <w:rPr>
            <w:noProof/>
            <w:webHidden/>
          </w:rPr>
          <w:t>21</w:t>
        </w:r>
        <w:r>
          <w:rPr>
            <w:noProof/>
            <w:webHidden/>
          </w:rPr>
          <w:fldChar w:fldCharType="end"/>
        </w:r>
      </w:hyperlink>
    </w:p>
    <w:p w14:paraId="4BAC679A" w14:textId="63BB6BA0" w:rsidR="004D1F94" w:rsidRDefault="004D1F94">
      <w:pPr>
        <w:pStyle w:val="TJ4"/>
        <w:rPr>
          <w:rFonts w:asciiTheme="minorHAnsi" w:eastAsiaTheme="minorEastAsia" w:hAnsiTheme="minorHAnsi" w:cstheme="minorBidi"/>
          <w:noProof/>
          <w:kern w:val="2"/>
          <w:sz w:val="24"/>
          <w:szCs w:val="21"/>
          <w:lang w:eastAsia="en-GB"/>
          <w14:ligatures w14:val="standardContextual"/>
        </w:rPr>
      </w:pPr>
      <w:hyperlink w:anchor="_Toc182838183" w:history="1">
        <w:r w:rsidRPr="00C10104">
          <w:rPr>
            <w:rStyle w:val="Hiperhivatkozs"/>
            <w:noProof/>
            <w:lang w:bidi="ar-SA"/>
          </w:rPr>
          <w:t xml:space="preserve">2.3.4.1. Encoding an abstract prosodic template with </w:t>
        </w:r>
        <w:r w:rsidRPr="00C10104">
          <w:rPr>
            <w:rStyle w:val="Hiperhivatkozs"/>
            <w:rFonts w:ascii="Consolas" w:hAnsi="Consolas" w:cs="Consolas"/>
            <w:noProof/>
            <w:shd w:val="clear" w:color="auto" w:fill="F2F2F2" w:themeFill="background1" w:themeFillShade="F2"/>
            <w:lang w:bidi="ar-SA"/>
          </w:rPr>
          <w:t>@met</w:t>
        </w:r>
        <w:r>
          <w:rPr>
            <w:noProof/>
            <w:webHidden/>
          </w:rPr>
          <w:tab/>
        </w:r>
        <w:r>
          <w:rPr>
            <w:noProof/>
            <w:webHidden/>
          </w:rPr>
          <w:fldChar w:fldCharType="begin"/>
        </w:r>
        <w:r>
          <w:rPr>
            <w:noProof/>
            <w:webHidden/>
          </w:rPr>
          <w:instrText xml:space="preserve"> PAGEREF _Toc182838183 \h </w:instrText>
        </w:r>
        <w:r>
          <w:rPr>
            <w:noProof/>
            <w:webHidden/>
          </w:rPr>
        </w:r>
        <w:r>
          <w:rPr>
            <w:noProof/>
            <w:webHidden/>
          </w:rPr>
          <w:fldChar w:fldCharType="separate"/>
        </w:r>
        <w:r>
          <w:rPr>
            <w:noProof/>
            <w:webHidden/>
          </w:rPr>
          <w:t>21</w:t>
        </w:r>
        <w:r>
          <w:rPr>
            <w:noProof/>
            <w:webHidden/>
          </w:rPr>
          <w:fldChar w:fldCharType="end"/>
        </w:r>
      </w:hyperlink>
    </w:p>
    <w:p w14:paraId="300F4B39" w14:textId="7B087767" w:rsidR="004D1F94" w:rsidRDefault="004D1F94">
      <w:pPr>
        <w:pStyle w:val="TJ4"/>
        <w:rPr>
          <w:rFonts w:asciiTheme="minorHAnsi" w:eastAsiaTheme="minorEastAsia" w:hAnsiTheme="minorHAnsi" w:cstheme="minorBidi"/>
          <w:noProof/>
          <w:kern w:val="2"/>
          <w:sz w:val="24"/>
          <w:szCs w:val="21"/>
          <w:lang w:eastAsia="en-GB"/>
          <w14:ligatures w14:val="standardContextual"/>
        </w:rPr>
      </w:pPr>
      <w:hyperlink w:anchor="_Toc182838184" w:history="1">
        <w:r w:rsidRPr="00C10104">
          <w:rPr>
            <w:rStyle w:val="Hiperhivatkozs"/>
            <w:noProof/>
            <w:lang w:bidi="ar-SA"/>
          </w:rPr>
          <w:t xml:space="preserve">2.3.4.2. Encoding an actual prosodic realisation with </w:t>
        </w:r>
        <w:r w:rsidRPr="00C10104">
          <w:rPr>
            <w:rStyle w:val="Hiperhivatkozs"/>
            <w:rFonts w:ascii="Consolas" w:hAnsi="Consolas" w:cs="Consolas"/>
            <w:noProof/>
            <w:shd w:val="clear" w:color="auto" w:fill="F2F2F2" w:themeFill="background1" w:themeFillShade="F2"/>
            <w:lang w:bidi="ar-SA"/>
          </w:rPr>
          <w:t>@real</w:t>
        </w:r>
        <w:r>
          <w:rPr>
            <w:noProof/>
            <w:webHidden/>
          </w:rPr>
          <w:tab/>
        </w:r>
        <w:r>
          <w:rPr>
            <w:noProof/>
            <w:webHidden/>
          </w:rPr>
          <w:fldChar w:fldCharType="begin"/>
        </w:r>
        <w:r>
          <w:rPr>
            <w:noProof/>
            <w:webHidden/>
          </w:rPr>
          <w:instrText xml:space="preserve"> PAGEREF _Toc182838184 \h </w:instrText>
        </w:r>
        <w:r>
          <w:rPr>
            <w:noProof/>
            <w:webHidden/>
          </w:rPr>
        </w:r>
        <w:r>
          <w:rPr>
            <w:noProof/>
            <w:webHidden/>
          </w:rPr>
          <w:fldChar w:fldCharType="separate"/>
        </w:r>
        <w:r>
          <w:rPr>
            <w:noProof/>
            <w:webHidden/>
          </w:rPr>
          <w:t>21</w:t>
        </w:r>
        <w:r>
          <w:rPr>
            <w:noProof/>
            <w:webHidden/>
          </w:rPr>
          <w:fldChar w:fldCharType="end"/>
        </w:r>
      </w:hyperlink>
    </w:p>
    <w:p w14:paraId="55C5A019" w14:textId="48718566" w:rsidR="004D1F94" w:rsidRDefault="004D1F94">
      <w:pPr>
        <w:pStyle w:val="TJ4"/>
        <w:rPr>
          <w:rFonts w:asciiTheme="minorHAnsi" w:eastAsiaTheme="minorEastAsia" w:hAnsiTheme="minorHAnsi" w:cstheme="minorBidi"/>
          <w:noProof/>
          <w:kern w:val="2"/>
          <w:sz w:val="24"/>
          <w:szCs w:val="21"/>
          <w:lang w:eastAsia="en-GB"/>
          <w14:ligatures w14:val="standardContextual"/>
        </w:rPr>
      </w:pPr>
      <w:hyperlink w:anchor="_Toc182838185" w:history="1">
        <w:r w:rsidRPr="00C10104">
          <w:rPr>
            <w:rStyle w:val="Hiperhivatkozs"/>
            <w:noProof/>
            <w:lang w:bidi="ar-SA"/>
          </w:rPr>
          <w:t>2.3.4.3. Encoding metre for stanzas</w:t>
        </w:r>
        <w:r>
          <w:rPr>
            <w:noProof/>
            <w:webHidden/>
          </w:rPr>
          <w:tab/>
        </w:r>
        <w:r>
          <w:rPr>
            <w:noProof/>
            <w:webHidden/>
          </w:rPr>
          <w:fldChar w:fldCharType="begin"/>
        </w:r>
        <w:r>
          <w:rPr>
            <w:noProof/>
            <w:webHidden/>
          </w:rPr>
          <w:instrText xml:space="preserve"> PAGEREF _Toc182838185 \h </w:instrText>
        </w:r>
        <w:r>
          <w:rPr>
            <w:noProof/>
            <w:webHidden/>
          </w:rPr>
        </w:r>
        <w:r>
          <w:rPr>
            <w:noProof/>
            <w:webHidden/>
          </w:rPr>
          <w:fldChar w:fldCharType="separate"/>
        </w:r>
        <w:r>
          <w:rPr>
            <w:noProof/>
            <w:webHidden/>
          </w:rPr>
          <w:t>22</w:t>
        </w:r>
        <w:r>
          <w:rPr>
            <w:noProof/>
            <w:webHidden/>
          </w:rPr>
          <w:fldChar w:fldCharType="end"/>
        </w:r>
      </w:hyperlink>
    </w:p>
    <w:p w14:paraId="199BC97C" w14:textId="156C79B7" w:rsidR="004D1F94" w:rsidRDefault="004D1F94">
      <w:pPr>
        <w:pStyle w:val="TJ4"/>
        <w:rPr>
          <w:rFonts w:asciiTheme="minorHAnsi" w:eastAsiaTheme="minorEastAsia" w:hAnsiTheme="minorHAnsi" w:cstheme="minorBidi"/>
          <w:noProof/>
          <w:kern w:val="2"/>
          <w:sz w:val="24"/>
          <w:szCs w:val="21"/>
          <w:lang w:eastAsia="en-GB"/>
          <w14:ligatures w14:val="standardContextual"/>
        </w:rPr>
      </w:pPr>
      <w:hyperlink w:anchor="_Toc182838186" w:history="1">
        <w:r w:rsidRPr="00C10104">
          <w:rPr>
            <w:rStyle w:val="Hiperhivatkozs"/>
            <w:noProof/>
            <w:lang w:bidi="ar-SA"/>
          </w:rPr>
          <w:t>2.3.4.4. Encoding metre for verse lines</w:t>
        </w:r>
        <w:r>
          <w:rPr>
            <w:noProof/>
            <w:webHidden/>
          </w:rPr>
          <w:tab/>
        </w:r>
        <w:r>
          <w:rPr>
            <w:noProof/>
            <w:webHidden/>
          </w:rPr>
          <w:fldChar w:fldCharType="begin"/>
        </w:r>
        <w:r>
          <w:rPr>
            <w:noProof/>
            <w:webHidden/>
          </w:rPr>
          <w:instrText xml:space="preserve"> PAGEREF _Toc182838186 \h </w:instrText>
        </w:r>
        <w:r>
          <w:rPr>
            <w:noProof/>
            <w:webHidden/>
          </w:rPr>
        </w:r>
        <w:r>
          <w:rPr>
            <w:noProof/>
            <w:webHidden/>
          </w:rPr>
          <w:fldChar w:fldCharType="separate"/>
        </w:r>
        <w:r>
          <w:rPr>
            <w:noProof/>
            <w:webHidden/>
          </w:rPr>
          <w:t>23</w:t>
        </w:r>
        <w:r>
          <w:rPr>
            <w:noProof/>
            <w:webHidden/>
          </w:rPr>
          <w:fldChar w:fldCharType="end"/>
        </w:r>
      </w:hyperlink>
    </w:p>
    <w:p w14:paraId="088D4AD4" w14:textId="48B74E70" w:rsidR="004D1F94" w:rsidRDefault="004D1F94">
      <w:pPr>
        <w:pStyle w:val="TJ4"/>
        <w:rPr>
          <w:rFonts w:asciiTheme="minorHAnsi" w:eastAsiaTheme="minorEastAsia" w:hAnsiTheme="minorHAnsi" w:cstheme="minorBidi"/>
          <w:noProof/>
          <w:kern w:val="2"/>
          <w:sz w:val="24"/>
          <w:szCs w:val="21"/>
          <w:lang w:eastAsia="en-GB"/>
          <w14:ligatures w14:val="standardContextual"/>
        </w:rPr>
      </w:pPr>
      <w:hyperlink w:anchor="_Toc182838187" w:history="1">
        <w:r w:rsidRPr="00C10104">
          <w:rPr>
            <w:rStyle w:val="Hiperhivatkozs"/>
            <w:noProof/>
            <w:lang w:bidi="ar-SA"/>
          </w:rPr>
          <w:t>2.3.4.5. Caesura</w:t>
        </w:r>
        <w:r>
          <w:rPr>
            <w:noProof/>
            <w:webHidden/>
          </w:rPr>
          <w:tab/>
        </w:r>
        <w:r>
          <w:rPr>
            <w:noProof/>
            <w:webHidden/>
          </w:rPr>
          <w:fldChar w:fldCharType="begin"/>
        </w:r>
        <w:r>
          <w:rPr>
            <w:noProof/>
            <w:webHidden/>
          </w:rPr>
          <w:instrText xml:space="preserve"> PAGEREF _Toc182838187 \h </w:instrText>
        </w:r>
        <w:r>
          <w:rPr>
            <w:noProof/>
            <w:webHidden/>
          </w:rPr>
        </w:r>
        <w:r>
          <w:rPr>
            <w:noProof/>
            <w:webHidden/>
          </w:rPr>
          <w:fldChar w:fldCharType="separate"/>
        </w:r>
        <w:r>
          <w:rPr>
            <w:noProof/>
            <w:webHidden/>
          </w:rPr>
          <w:t>24</w:t>
        </w:r>
        <w:r>
          <w:rPr>
            <w:noProof/>
            <w:webHidden/>
          </w:rPr>
          <w:fldChar w:fldCharType="end"/>
        </w:r>
      </w:hyperlink>
    </w:p>
    <w:p w14:paraId="2F7C6402" w14:textId="51B1B131"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188" w:history="1">
        <w:r w:rsidRPr="00C10104">
          <w:rPr>
            <w:rStyle w:val="Hiperhivatkozs"/>
            <w:noProof/>
          </w:rPr>
          <w:t>2.3.5. Words across line boundaries: enjambement</w:t>
        </w:r>
        <w:r>
          <w:rPr>
            <w:noProof/>
            <w:webHidden/>
          </w:rPr>
          <w:tab/>
        </w:r>
        <w:r>
          <w:rPr>
            <w:noProof/>
            <w:webHidden/>
          </w:rPr>
          <w:fldChar w:fldCharType="begin"/>
        </w:r>
        <w:r>
          <w:rPr>
            <w:noProof/>
            <w:webHidden/>
          </w:rPr>
          <w:instrText xml:space="preserve"> PAGEREF _Toc182838188 \h </w:instrText>
        </w:r>
        <w:r>
          <w:rPr>
            <w:noProof/>
            <w:webHidden/>
          </w:rPr>
        </w:r>
        <w:r>
          <w:rPr>
            <w:noProof/>
            <w:webHidden/>
          </w:rPr>
          <w:fldChar w:fldCharType="separate"/>
        </w:r>
        <w:r>
          <w:rPr>
            <w:noProof/>
            <w:webHidden/>
          </w:rPr>
          <w:t>25</w:t>
        </w:r>
        <w:r>
          <w:rPr>
            <w:noProof/>
            <w:webHidden/>
          </w:rPr>
          <w:fldChar w:fldCharType="end"/>
        </w:r>
      </w:hyperlink>
    </w:p>
    <w:p w14:paraId="52157505" w14:textId="3FD70B03"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189" w:history="1">
        <w:r w:rsidRPr="00C10104">
          <w:rPr>
            <w:rStyle w:val="Hiperhivatkozs"/>
            <w:noProof/>
          </w:rPr>
          <w:t>2.3.6. Verse markup interacting with other markup</w:t>
        </w:r>
        <w:r>
          <w:rPr>
            <w:noProof/>
            <w:webHidden/>
          </w:rPr>
          <w:tab/>
        </w:r>
        <w:r>
          <w:rPr>
            <w:noProof/>
            <w:webHidden/>
          </w:rPr>
          <w:fldChar w:fldCharType="begin"/>
        </w:r>
        <w:r>
          <w:rPr>
            <w:noProof/>
            <w:webHidden/>
          </w:rPr>
          <w:instrText xml:space="preserve"> PAGEREF _Toc182838189 \h </w:instrText>
        </w:r>
        <w:r>
          <w:rPr>
            <w:noProof/>
            <w:webHidden/>
          </w:rPr>
        </w:r>
        <w:r>
          <w:rPr>
            <w:noProof/>
            <w:webHidden/>
          </w:rPr>
          <w:fldChar w:fldCharType="separate"/>
        </w:r>
        <w:r>
          <w:rPr>
            <w:noProof/>
            <w:webHidden/>
          </w:rPr>
          <w:t>26</w:t>
        </w:r>
        <w:r>
          <w:rPr>
            <w:noProof/>
            <w:webHidden/>
          </w:rPr>
          <w:fldChar w:fldCharType="end"/>
        </w:r>
      </w:hyperlink>
    </w:p>
    <w:p w14:paraId="1C3727EC" w14:textId="0A997491" w:rsidR="004D1F94" w:rsidRDefault="004D1F94">
      <w:pPr>
        <w:pStyle w:val="TJ4"/>
        <w:rPr>
          <w:rFonts w:asciiTheme="minorHAnsi" w:eastAsiaTheme="minorEastAsia" w:hAnsiTheme="minorHAnsi" w:cstheme="minorBidi"/>
          <w:noProof/>
          <w:kern w:val="2"/>
          <w:sz w:val="24"/>
          <w:szCs w:val="21"/>
          <w:lang w:eastAsia="en-GB"/>
          <w14:ligatures w14:val="standardContextual"/>
        </w:rPr>
      </w:pPr>
      <w:hyperlink w:anchor="_Toc182838190" w:history="1">
        <w:r w:rsidRPr="00C10104">
          <w:rPr>
            <w:rStyle w:val="Hiperhivatkozs"/>
            <w:noProof/>
            <w:lang w:bidi="ar-SA"/>
          </w:rPr>
          <w:t>2.3.6.1. Verse markup interacting with empty elements for extrinsic structure</w:t>
        </w:r>
        <w:r>
          <w:rPr>
            <w:noProof/>
            <w:webHidden/>
          </w:rPr>
          <w:tab/>
        </w:r>
        <w:r>
          <w:rPr>
            <w:noProof/>
            <w:webHidden/>
          </w:rPr>
          <w:fldChar w:fldCharType="begin"/>
        </w:r>
        <w:r>
          <w:rPr>
            <w:noProof/>
            <w:webHidden/>
          </w:rPr>
          <w:instrText xml:space="preserve"> PAGEREF _Toc182838190 \h </w:instrText>
        </w:r>
        <w:r>
          <w:rPr>
            <w:noProof/>
            <w:webHidden/>
          </w:rPr>
        </w:r>
        <w:r>
          <w:rPr>
            <w:noProof/>
            <w:webHidden/>
          </w:rPr>
          <w:fldChar w:fldCharType="separate"/>
        </w:r>
        <w:r>
          <w:rPr>
            <w:noProof/>
            <w:webHidden/>
          </w:rPr>
          <w:t>26</w:t>
        </w:r>
        <w:r>
          <w:rPr>
            <w:noProof/>
            <w:webHidden/>
          </w:rPr>
          <w:fldChar w:fldCharType="end"/>
        </w:r>
      </w:hyperlink>
    </w:p>
    <w:p w14:paraId="0B0339D1" w14:textId="544F425F" w:rsidR="004D1F94" w:rsidRDefault="004D1F94">
      <w:pPr>
        <w:pStyle w:val="TJ4"/>
        <w:rPr>
          <w:rFonts w:asciiTheme="minorHAnsi" w:eastAsiaTheme="minorEastAsia" w:hAnsiTheme="minorHAnsi" w:cstheme="minorBidi"/>
          <w:noProof/>
          <w:kern w:val="2"/>
          <w:sz w:val="24"/>
          <w:szCs w:val="21"/>
          <w:lang w:eastAsia="en-GB"/>
          <w14:ligatures w14:val="standardContextual"/>
        </w:rPr>
      </w:pPr>
      <w:hyperlink w:anchor="_Toc182838191" w:history="1">
        <w:r w:rsidRPr="00C10104">
          <w:rPr>
            <w:rStyle w:val="Hiperhivatkozs"/>
            <w:noProof/>
            <w:lang w:bidi="ar-SA"/>
          </w:rPr>
          <w:t>2.3.6.2. Verse markup interacting with phrase-level markup</w:t>
        </w:r>
        <w:r>
          <w:rPr>
            <w:noProof/>
            <w:webHidden/>
          </w:rPr>
          <w:tab/>
        </w:r>
        <w:r>
          <w:rPr>
            <w:noProof/>
            <w:webHidden/>
          </w:rPr>
          <w:fldChar w:fldCharType="begin"/>
        </w:r>
        <w:r>
          <w:rPr>
            <w:noProof/>
            <w:webHidden/>
          </w:rPr>
          <w:instrText xml:space="preserve"> PAGEREF _Toc182838191 \h </w:instrText>
        </w:r>
        <w:r>
          <w:rPr>
            <w:noProof/>
            <w:webHidden/>
          </w:rPr>
        </w:r>
        <w:r>
          <w:rPr>
            <w:noProof/>
            <w:webHidden/>
          </w:rPr>
          <w:fldChar w:fldCharType="separate"/>
        </w:r>
        <w:r>
          <w:rPr>
            <w:noProof/>
            <w:webHidden/>
          </w:rPr>
          <w:t>26</w:t>
        </w:r>
        <w:r>
          <w:rPr>
            <w:noProof/>
            <w:webHidden/>
          </w:rPr>
          <w:fldChar w:fldCharType="end"/>
        </w:r>
      </w:hyperlink>
    </w:p>
    <w:p w14:paraId="15CDB96E" w14:textId="5C3D89F2" w:rsidR="004D1F94" w:rsidRDefault="004D1F94">
      <w:pPr>
        <w:pStyle w:val="TJ4"/>
        <w:rPr>
          <w:rFonts w:asciiTheme="minorHAnsi" w:eastAsiaTheme="minorEastAsia" w:hAnsiTheme="minorHAnsi" w:cstheme="minorBidi"/>
          <w:noProof/>
          <w:kern w:val="2"/>
          <w:sz w:val="24"/>
          <w:szCs w:val="21"/>
          <w:lang w:eastAsia="en-GB"/>
          <w14:ligatures w14:val="standardContextual"/>
        </w:rPr>
      </w:pPr>
      <w:hyperlink w:anchor="_Toc182838192" w:history="1">
        <w:r w:rsidRPr="00C10104">
          <w:rPr>
            <w:rStyle w:val="Hiperhivatkozs"/>
            <w:noProof/>
            <w:lang w:bidi="ar-SA"/>
          </w:rPr>
          <w:t>2.3.6.3. Marking up structure in lacunose verse</w:t>
        </w:r>
        <w:r>
          <w:rPr>
            <w:noProof/>
            <w:webHidden/>
          </w:rPr>
          <w:tab/>
        </w:r>
        <w:r>
          <w:rPr>
            <w:noProof/>
            <w:webHidden/>
          </w:rPr>
          <w:fldChar w:fldCharType="begin"/>
        </w:r>
        <w:r>
          <w:rPr>
            <w:noProof/>
            <w:webHidden/>
          </w:rPr>
          <w:instrText xml:space="preserve"> PAGEREF _Toc182838192 \h </w:instrText>
        </w:r>
        <w:r>
          <w:rPr>
            <w:noProof/>
            <w:webHidden/>
          </w:rPr>
        </w:r>
        <w:r>
          <w:rPr>
            <w:noProof/>
            <w:webHidden/>
          </w:rPr>
          <w:fldChar w:fldCharType="separate"/>
        </w:r>
        <w:r>
          <w:rPr>
            <w:noProof/>
            <w:webHidden/>
          </w:rPr>
          <w:t>27</w:t>
        </w:r>
        <w:r>
          <w:rPr>
            <w:noProof/>
            <w:webHidden/>
          </w:rPr>
          <w:fldChar w:fldCharType="end"/>
        </w:r>
      </w:hyperlink>
    </w:p>
    <w:p w14:paraId="104F74C6" w14:textId="1BE495BA" w:rsidR="004D1F94" w:rsidRDefault="004D1F94">
      <w:pPr>
        <w:pStyle w:val="TJ4"/>
        <w:rPr>
          <w:rFonts w:asciiTheme="minorHAnsi" w:eastAsiaTheme="minorEastAsia" w:hAnsiTheme="minorHAnsi" w:cstheme="minorBidi"/>
          <w:noProof/>
          <w:kern w:val="2"/>
          <w:sz w:val="24"/>
          <w:szCs w:val="21"/>
          <w:lang w:eastAsia="en-GB"/>
          <w14:ligatures w14:val="standardContextual"/>
        </w:rPr>
      </w:pPr>
      <w:hyperlink w:anchor="_Toc182838193" w:history="1">
        <w:r w:rsidRPr="00C10104">
          <w:rPr>
            <w:rStyle w:val="Hiperhivatkozs"/>
            <w:noProof/>
            <w:lang w:bidi="ar-SA"/>
          </w:rPr>
          <w:t>2.3.6.4. Verse markup interacting with other block-level markup</w:t>
        </w:r>
        <w:r>
          <w:rPr>
            <w:noProof/>
            <w:webHidden/>
          </w:rPr>
          <w:tab/>
        </w:r>
        <w:r>
          <w:rPr>
            <w:noProof/>
            <w:webHidden/>
          </w:rPr>
          <w:fldChar w:fldCharType="begin"/>
        </w:r>
        <w:r>
          <w:rPr>
            <w:noProof/>
            <w:webHidden/>
          </w:rPr>
          <w:instrText xml:space="preserve"> PAGEREF _Toc182838193 \h </w:instrText>
        </w:r>
        <w:r>
          <w:rPr>
            <w:noProof/>
            <w:webHidden/>
          </w:rPr>
        </w:r>
        <w:r>
          <w:rPr>
            <w:noProof/>
            <w:webHidden/>
          </w:rPr>
          <w:fldChar w:fldCharType="separate"/>
        </w:r>
        <w:r>
          <w:rPr>
            <w:noProof/>
            <w:webHidden/>
          </w:rPr>
          <w:t>27</w:t>
        </w:r>
        <w:r>
          <w:rPr>
            <w:noProof/>
            <w:webHidden/>
          </w:rPr>
          <w:fldChar w:fldCharType="end"/>
        </w:r>
      </w:hyperlink>
    </w:p>
    <w:p w14:paraId="533F922A" w14:textId="38F434D1" w:rsidR="004D1F94" w:rsidRDefault="004D1F94">
      <w:pPr>
        <w:pStyle w:val="TJ2"/>
        <w:rPr>
          <w:rFonts w:asciiTheme="minorHAnsi" w:eastAsiaTheme="minorEastAsia" w:hAnsiTheme="minorHAnsi" w:cstheme="minorBidi"/>
          <w:noProof/>
          <w:kern w:val="2"/>
          <w:sz w:val="24"/>
          <w:szCs w:val="21"/>
          <w:lang w:eastAsia="en-GB" w:bidi="hi-IN"/>
          <w14:ligatures w14:val="standardContextual"/>
        </w:rPr>
      </w:pPr>
      <w:hyperlink w:anchor="_Toc182838194" w:history="1">
        <w:r w:rsidRPr="00C10104">
          <w:rPr>
            <w:rStyle w:val="Hiperhivatkozs"/>
            <w:noProof/>
          </w:rPr>
          <w:t>2.4. Lists in the edition</w:t>
        </w:r>
        <w:r>
          <w:rPr>
            <w:noProof/>
            <w:webHidden/>
          </w:rPr>
          <w:tab/>
        </w:r>
        <w:r>
          <w:rPr>
            <w:noProof/>
            <w:webHidden/>
          </w:rPr>
          <w:fldChar w:fldCharType="begin"/>
        </w:r>
        <w:r>
          <w:rPr>
            <w:noProof/>
            <w:webHidden/>
          </w:rPr>
          <w:instrText xml:space="preserve"> PAGEREF _Toc182838194 \h </w:instrText>
        </w:r>
        <w:r>
          <w:rPr>
            <w:noProof/>
            <w:webHidden/>
          </w:rPr>
        </w:r>
        <w:r>
          <w:rPr>
            <w:noProof/>
            <w:webHidden/>
          </w:rPr>
          <w:fldChar w:fldCharType="separate"/>
        </w:r>
        <w:r>
          <w:rPr>
            <w:noProof/>
            <w:webHidden/>
          </w:rPr>
          <w:t>29</w:t>
        </w:r>
        <w:r>
          <w:rPr>
            <w:noProof/>
            <w:webHidden/>
          </w:rPr>
          <w:fldChar w:fldCharType="end"/>
        </w:r>
      </w:hyperlink>
    </w:p>
    <w:p w14:paraId="48D744FA" w14:textId="5964E54A" w:rsidR="004D1F94" w:rsidRDefault="004D1F94">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838195" w:history="1">
        <w:r w:rsidRPr="00C10104">
          <w:rPr>
            <w:rStyle w:val="Hiperhivatkozs"/>
            <w:noProof/>
          </w:rPr>
          <w:t>3. Marking up extrinsic structure in the edition</w:t>
        </w:r>
        <w:r>
          <w:rPr>
            <w:noProof/>
            <w:webHidden/>
          </w:rPr>
          <w:tab/>
        </w:r>
        <w:r>
          <w:rPr>
            <w:noProof/>
            <w:webHidden/>
          </w:rPr>
          <w:fldChar w:fldCharType="begin"/>
        </w:r>
        <w:r>
          <w:rPr>
            <w:noProof/>
            <w:webHidden/>
          </w:rPr>
          <w:instrText xml:space="preserve"> PAGEREF _Toc182838195 \h </w:instrText>
        </w:r>
        <w:r>
          <w:rPr>
            <w:noProof/>
            <w:webHidden/>
          </w:rPr>
        </w:r>
        <w:r>
          <w:rPr>
            <w:noProof/>
            <w:webHidden/>
          </w:rPr>
          <w:fldChar w:fldCharType="separate"/>
        </w:r>
        <w:r>
          <w:rPr>
            <w:noProof/>
            <w:webHidden/>
          </w:rPr>
          <w:t>30</w:t>
        </w:r>
        <w:r>
          <w:rPr>
            <w:noProof/>
            <w:webHidden/>
          </w:rPr>
          <w:fldChar w:fldCharType="end"/>
        </w:r>
      </w:hyperlink>
    </w:p>
    <w:p w14:paraId="057DFDFF" w14:textId="4DFC60BE" w:rsidR="004D1F94" w:rsidRDefault="004D1F94">
      <w:pPr>
        <w:pStyle w:val="TJ2"/>
        <w:rPr>
          <w:rFonts w:asciiTheme="minorHAnsi" w:eastAsiaTheme="minorEastAsia" w:hAnsiTheme="minorHAnsi" w:cstheme="minorBidi"/>
          <w:noProof/>
          <w:kern w:val="2"/>
          <w:sz w:val="24"/>
          <w:szCs w:val="21"/>
          <w:lang w:eastAsia="en-GB" w:bidi="hi-IN"/>
          <w14:ligatures w14:val="standardContextual"/>
        </w:rPr>
      </w:pPr>
      <w:hyperlink w:anchor="_Toc182838196" w:history="1">
        <w:r w:rsidRPr="00C10104">
          <w:rPr>
            <w:rStyle w:val="Hiperhivatkozs"/>
            <w:noProof/>
          </w:rPr>
          <w:t>3.1. Overview</w:t>
        </w:r>
        <w:r>
          <w:rPr>
            <w:noProof/>
            <w:webHidden/>
          </w:rPr>
          <w:tab/>
        </w:r>
        <w:r>
          <w:rPr>
            <w:noProof/>
            <w:webHidden/>
          </w:rPr>
          <w:fldChar w:fldCharType="begin"/>
        </w:r>
        <w:r>
          <w:rPr>
            <w:noProof/>
            <w:webHidden/>
          </w:rPr>
          <w:instrText xml:space="preserve"> PAGEREF _Toc182838196 \h </w:instrText>
        </w:r>
        <w:r>
          <w:rPr>
            <w:noProof/>
            <w:webHidden/>
          </w:rPr>
        </w:r>
        <w:r>
          <w:rPr>
            <w:noProof/>
            <w:webHidden/>
          </w:rPr>
          <w:fldChar w:fldCharType="separate"/>
        </w:r>
        <w:r>
          <w:rPr>
            <w:noProof/>
            <w:webHidden/>
          </w:rPr>
          <w:t>30</w:t>
        </w:r>
        <w:r>
          <w:rPr>
            <w:noProof/>
            <w:webHidden/>
          </w:rPr>
          <w:fldChar w:fldCharType="end"/>
        </w:r>
      </w:hyperlink>
    </w:p>
    <w:p w14:paraId="4D85C493" w14:textId="43799766" w:rsidR="004D1F94" w:rsidRDefault="004D1F94">
      <w:pPr>
        <w:pStyle w:val="TJ2"/>
        <w:rPr>
          <w:rFonts w:asciiTheme="minorHAnsi" w:eastAsiaTheme="minorEastAsia" w:hAnsiTheme="minorHAnsi" w:cstheme="minorBidi"/>
          <w:noProof/>
          <w:kern w:val="2"/>
          <w:sz w:val="24"/>
          <w:szCs w:val="21"/>
          <w:lang w:eastAsia="en-GB" w:bidi="hi-IN"/>
          <w14:ligatures w14:val="standardContextual"/>
        </w:rPr>
      </w:pPr>
      <w:hyperlink w:anchor="_Toc182838197" w:history="1">
        <w:r w:rsidRPr="00C10104">
          <w:rPr>
            <w:rStyle w:val="Hiperhivatkozs"/>
            <w:noProof/>
          </w:rPr>
          <w:t>3.2. Not-quite partitions</w:t>
        </w:r>
        <w:r>
          <w:rPr>
            <w:noProof/>
            <w:webHidden/>
          </w:rPr>
          <w:tab/>
        </w:r>
        <w:r>
          <w:rPr>
            <w:noProof/>
            <w:webHidden/>
          </w:rPr>
          <w:fldChar w:fldCharType="begin"/>
        </w:r>
        <w:r>
          <w:rPr>
            <w:noProof/>
            <w:webHidden/>
          </w:rPr>
          <w:instrText xml:space="preserve"> PAGEREF _Toc182838197 \h </w:instrText>
        </w:r>
        <w:r>
          <w:rPr>
            <w:noProof/>
            <w:webHidden/>
          </w:rPr>
        </w:r>
        <w:r>
          <w:rPr>
            <w:noProof/>
            <w:webHidden/>
          </w:rPr>
          <w:fldChar w:fldCharType="separate"/>
        </w:r>
        <w:r>
          <w:rPr>
            <w:noProof/>
            <w:webHidden/>
          </w:rPr>
          <w:t>32</w:t>
        </w:r>
        <w:r>
          <w:rPr>
            <w:noProof/>
            <w:webHidden/>
          </w:rPr>
          <w:fldChar w:fldCharType="end"/>
        </w:r>
      </w:hyperlink>
    </w:p>
    <w:p w14:paraId="1FD32A4C" w14:textId="0974CBA1"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198" w:history="1">
        <w:r w:rsidRPr="00C10104">
          <w:rPr>
            <w:rStyle w:val="Hiperhivatkozs"/>
            <w:noProof/>
          </w:rPr>
          <w:t>3.2.1. Vertical sectioning with space</w:t>
        </w:r>
        <w:r>
          <w:rPr>
            <w:noProof/>
            <w:webHidden/>
          </w:rPr>
          <w:tab/>
        </w:r>
        <w:r>
          <w:rPr>
            <w:noProof/>
            <w:webHidden/>
          </w:rPr>
          <w:fldChar w:fldCharType="begin"/>
        </w:r>
        <w:r>
          <w:rPr>
            <w:noProof/>
            <w:webHidden/>
          </w:rPr>
          <w:instrText xml:space="preserve"> PAGEREF _Toc182838198 \h </w:instrText>
        </w:r>
        <w:r>
          <w:rPr>
            <w:noProof/>
            <w:webHidden/>
          </w:rPr>
        </w:r>
        <w:r>
          <w:rPr>
            <w:noProof/>
            <w:webHidden/>
          </w:rPr>
          <w:fldChar w:fldCharType="separate"/>
        </w:r>
        <w:r>
          <w:rPr>
            <w:noProof/>
            <w:webHidden/>
          </w:rPr>
          <w:t>32</w:t>
        </w:r>
        <w:r>
          <w:rPr>
            <w:noProof/>
            <w:webHidden/>
          </w:rPr>
          <w:fldChar w:fldCharType="end"/>
        </w:r>
      </w:hyperlink>
    </w:p>
    <w:p w14:paraId="030A78DC" w14:textId="2E751F89"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199" w:history="1">
        <w:r w:rsidRPr="00C10104">
          <w:rPr>
            <w:rStyle w:val="Hiperhivatkozs"/>
            <w:noProof/>
          </w:rPr>
          <w:t>3.2.2. Spatially offset opening sections (incipits)</w:t>
        </w:r>
        <w:r>
          <w:rPr>
            <w:noProof/>
            <w:webHidden/>
          </w:rPr>
          <w:tab/>
        </w:r>
        <w:r>
          <w:rPr>
            <w:noProof/>
            <w:webHidden/>
          </w:rPr>
          <w:fldChar w:fldCharType="begin"/>
        </w:r>
        <w:r>
          <w:rPr>
            <w:noProof/>
            <w:webHidden/>
          </w:rPr>
          <w:instrText xml:space="preserve"> PAGEREF _Toc182838199 \h </w:instrText>
        </w:r>
        <w:r>
          <w:rPr>
            <w:noProof/>
            <w:webHidden/>
          </w:rPr>
        </w:r>
        <w:r>
          <w:rPr>
            <w:noProof/>
            <w:webHidden/>
          </w:rPr>
          <w:fldChar w:fldCharType="separate"/>
        </w:r>
        <w:r>
          <w:rPr>
            <w:noProof/>
            <w:webHidden/>
          </w:rPr>
          <w:t>33</w:t>
        </w:r>
        <w:r>
          <w:rPr>
            <w:noProof/>
            <w:webHidden/>
          </w:rPr>
          <w:fldChar w:fldCharType="end"/>
        </w:r>
      </w:hyperlink>
    </w:p>
    <w:p w14:paraId="43CB3BD4" w14:textId="64056CE7"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200" w:history="1">
        <w:r w:rsidRPr="00C10104">
          <w:rPr>
            <w:rStyle w:val="Hiperhivatkozs"/>
            <w:noProof/>
          </w:rPr>
          <w:t>3.2.3. Spatially offset closing lines (colophons)</w:t>
        </w:r>
        <w:r>
          <w:rPr>
            <w:noProof/>
            <w:webHidden/>
          </w:rPr>
          <w:tab/>
        </w:r>
        <w:r>
          <w:rPr>
            <w:noProof/>
            <w:webHidden/>
          </w:rPr>
          <w:fldChar w:fldCharType="begin"/>
        </w:r>
        <w:r>
          <w:rPr>
            <w:noProof/>
            <w:webHidden/>
          </w:rPr>
          <w:instrText xml:space="preserve"> PAGEREF _Toc182838200 \h </w:instrText>
        </w:r>
        <w:r>
          <w:rPr>
            <w:noProof/>
            <w:webHidden/>
          </w:rPr>
        </w:r>
        <w:r>
          <w:rPr>
            <w:noProof/>
            <w:webHidden/>
          </w:rPr>
          <w:fldChar w:fldCharType="separate"/>
        </w:r>
        <w:r>
          <w:rPr>
            <w:noProof/>
            <w:webHidden/>
          </w:rPr>
          <w:t>34</w:t>
        </w:r>
        <w:r>
          <w:rPr>
            <w:noProof/>
            <w:webHidden/>
          </w:rPr>
          <w:fldChar w:fldCharType="end"/>
        </w:r>
      </w:hyperlink>
    </w:p>
    <w:p w14:paraId="66C31ECA" w14:textId="3D09E0E2"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201" w:history="1">
        <w:r w:rsidRPr="00C10104">
          <w:rPr>
            <w:rStyle w:val="Hiperhivatkozs"/>
            <w:noProof/>
          </w:rPr>
          <w:t>3.2.4. Pagination or foliation: “forme work”</w:t>
        </w:r>
        <w:r>
          <w:rPr>
            <w:noProof/>
            <w:webHidden/>
          </w:rPr>
          <w:tab/>
        </w:r>
        <w:r>
          <w:rPr>
            <w:noProof/>
            <w:webHidden/>
          </w:rPr>
          <w:fldChar w:fldCharType="begin"/>
        </w:r>
        <w:r>
          <w:rPr>
            <w:noProof/>
            <w:webHidden/>
          </w:rPr>
          <w:instrText xml:space="preserve"> PAGEREF _Toc182838201 \h </w:instrText>
        </w:r>
        <w:r>
          <w:rPr>
            <w:noProof/>
            <w:webHidden/>
          </w:rPr>
        </w:r>
        <w:r>
          <w:rPr>
            <w:noProof/>
            <w:webHidden/>
          </w:rPr>
          <w:fldChar w:fldCharType="separate"/>
        </w:r>
        <w:r>
          <w:rPr>
            <w:noProof/>
            <w:webHidden/>
          </w:rPr>
          <w:t>34</w:t>
        </w:r>
        <w:r>
          <w:rPr>
            <w:noProof/>
            <w:webHidden/>
          </w:rPr>
          <w:fldChar w:fldCharType="end"/>
        </w:r>
      </w:hyperlink>
    </w:p>
    <w:p w14:paraId="66811601" w14:textId="392EFA7C" w:rsidR="004D1F94" w:rsidRDefault="004D1F94">
      <w:pPr>
        <w:pStyle w:val="TJ2"/>
        <w:rPr>
          <w:rFonts w:asciiTheme="minorHAnsi" w:eastAsiaTheme="minorEastAsia" w:hAnsiTheme="minorHAnsi" w:cstheme="minorBidi"/>
          <w:noProof/>
          <w:kern w:val="2"/>
          <w:sz w:val="24"/>
          <w:szCs w:val="21"/>
          <w:lang w:eastAsia="en-GB" w:bidi="hi-IN"/>
          <w14:ligatures w14:val="standardContextual"/>
        </w:rPr>
      </w:pPr>
      <w:hyperlink w:anchor="_Toc182838202" w:history="1">
        <w:r w:rsidRPr="00C10104">
          <w:rPr>
            <w:rStyle w:val="Hiperhivatkozs"/>
            <w:noProof/>
          </w:rPr>
          <w:t>3.3. Boxlike partitions: self-contained zones</w:t>
        </w:r>
        <w:r>
          <w:rPr>
            <w:noProof/>
            <w:webHidden/>
          </w:rPr>
          <w:tab/>
        </w:r>
        <w:r>
          <w:rPr>
            <w:noProof/>
            <w:webHidden/>
          </w:rPr>
          <w:fldChar w:fldCharType="begin"/>
        </w:r>
        <w:r>
          <w:rPr>
            <w:noProof/>
            <w:webHidden/>
          </w:rPr>
          <w:instrText xml:space="preserve"> PAGEREF _Toc182838202 \h </w:instrText>
        </w:r>
        <w:r>
          <w:rPr>
            <w:noProof/>
            <w:webHidden/>
          </w:rPr>
        </w:r>
        <w:r>
          <w:rPr>
            <w:noProof/>
            <w:webHidden/>
          </w:rPr>
          <w:fldChar w:fldCharType="separate"/>
        </w:r>
        <w:r>
          <w:rPr>
            <w:noProof/>
            <w:webHidden/>
          </w:rPr>
          <w:t>36</w:t>
        </w:r>
        <w:r>
          <w:rPr>
            <w:noProof/>
            <w:webHidden/>
          </w:rPr>
          <w:fldChar w:fldCharType="end"/>
        </w:r>
      </w:hyperlink>
    </w:p>
    <w:p w14:paraId="0136106A" w14:textId="0B834702"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203" w:history="1">
        <w:r w:rsidRPr="00C10104">
          <w:rPr>
            <w:rStyle w:val="Hiperhivatkozs"/>
            <w:noProof/>
          </w:rPr>
          <w:t>3.3.1. Overview</w:t>
        </w:r>
        <w:r>
          <w:rPr>
            <w:noProof/>
            <w:webHidden/>
          </w:rPr>
          <w:tab/>
        </w:r>
        <w:r>
          <w:rPr>
            <w:noProof/>
            <w:webHidden/>
          </w:rPr>
          <w:fldChar w:fldCharType="begin"/>
        </w:r>
        <w:r>
          <w:rPr>
            <w:noProof/>
            <w:webHidden/>
          </w:rPr>
          <w:instrText xml:space="preserve"> PAGEREF _Toc182838203 \h </w:instrText>
        </w:r>
        <w:r>
          <w:rPr>
            <w:noProof/>
            <w:webHidden/>
          </w:rPr>
        </w:r>
        <w:r>
          <w:rPr>
            <w:noProof/>
            <w:webHidden/>
          </w:rPr>
          <w:fldChar w:fldCharType="separate"/>
        </w:r>
        <w:r>
          <w:rPr>
            <w:noProof/>
            <w:webHidden/>
          </w:rPr>
          <w:t>36</w:t>
        </w:r>
        <w:r>
          <w:rPr>
            <w:noProof/>
            <w:webHidden/>
          </w:rPr>
          <w:fldChar w:fldCharType="end"/>
        </w:r>
      </w:hyperlink>
    </w:p>
    <w:p w14:paraId="12206324" w14:textId="53C1E432"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204" w:history="1">
        <w:r w:rsidRPr="00C10104">
          <w:rPr>
            <w:rStyle w:val="Hiperhivatkozs"/>
            <w:noProof/>
          </w:rPr>
          <w:t>3.3.2. Encoding boxlike partitions</w:t>
        </w:r>
        <w:r>
          <w:rPr>
            <w:noProof/>
            <w:webHidden/>
          </w:rPr>
          <w:tab/>
        </w:r>
        <w:r>
          <w:rPr>
            <w:noProof/>
            <w:webHidden/>
          </w:rPr>
          <w:fldChar w:fldCharType="begin"/>
        </w:r>
        <w:r>
          <w:rPr>
            <w:noProof/>
            <w:webHidden/>
          </w:rPr>
          <w:instrText xml:space="preserve"> PAGEREF _Toc182838204 \h </w:instrText>
        </w:r>
        <w:r>
          <w:rPr>
            <w:noProof/>
            <w:webHidden/>
          </w:rPr>
        </w:r>
        <w:r>
          <w:rPr>
            <w:noProof/>
            <w:webHidden/>
          </w:rPr>
          <w:fldChar w:fldCharType="separate"/>
        </w:r>
        <w:r>
          <w:rPr>
            <w:noProof/>
            <w:webHidden/>
          </w:rPr>
          <w:t>38</w:t>
        </w:r>
        <w:r>
          <w:rPr>
            <w:noProof/>
            <w:webHidden/>
          </w:rPr>
          <w:fldChar w:fldCharType="end"/>
        </w:r>
      </w:hyperlink>
    </w:p>
    <w:p w14:paraId="7F880B21" w14:textId="5FD82F0A"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205" w:history="1">
        <w:r w:rsidRPr="00C10104">
          <w:rPr>
            <w:rStyle w:val="Hiperhivatkozs"/>
            <w:noProof/>
          </w:rPr>
          <w:t>3.3.3. Textpart identification and titling</w:t>
        </w:r>
        <w:r>
          <w:rPr>
            <w:noProof/>
            <w:webHidden/>
          </w:rPr>
          <w:tab/>
        </w:r>
        <w:r>
          <w:rPr>
            <w:noProof/>
            <w:webHidden/>
          </w:rPr>
          <w:fldChar w:fldCharType="begin"/>
        </w:r>
        <w:r>
          <w:rPr>
            <w:noProof/>
            <w:webHidden/>
          </w:rPr>
          <w:instrText xml:space="preserve"> PAGEREF _Toc182838205 \h </w:instrText>
        </w:r>
        <w:r>
          <w:rPr>
            <w:noProof/>
            <w:webHidden/>
          </w:rPr>
        </w:r>
        <w:r>
          <w:rPr>
            <w:noProof/>
            <w:webHidden/>
          </w:rPr>
          <w:fldChar w:fldCharType="separate"/>
        </w:r>
        <w:r>
          <w:rPr>
            <w:noProof/>
            <w:webHidden/>
          </w:rPr>
          <w:t>38</w:t>
        </w:r>
        <w:r>
          <w:rPr>
            <w:noProof/>
            <w:webHidden/>
          </w:rPr>
          <w:fldChar w:fldCharType="end"/>
        </w:r>
      </w:hyperlink>
    </w:p>
    <w:p w14:paraId="211FFF64" w14:textId="213E4B9D" w:rsidR="004D1F94" w:rsidRDefault="004D1F94">
      <w:pPr>
        <w:pStyle w:val="TJ4"/>
        <w:rPr>
          <w:rFonts w:asciiTheme="minorHAnsi" w:eastAsiaTheme="minorEastAsia" w:hAnsiTheme="minorHAnsi" w:cstheme="minorBidi"/>
          <w:noProof/>
          <w:kern w:val="2"/>
          <w:sz w:val="24"/>
          <w:szCs w:val="21"/>
          <w:lang w:eastAsia="en-GB"/>
          <w14:ligatures w14:val="standardContextual"/>
        </w:rPr>
      </w:pPr>
      <w:hyperlink w:anchor="_Toc182838206" w:history="1">
        <w:r w:rsidRPr="00C10104">
          <w:rPr>
            <w:rStyle w:val="Hiperhivatkozs"/>
            <w:noProof/>
            <w:lang w:bidi="ar-SA"/>
          </w:rPr>
          <w:t>3.3.3.1. Textpart numbering</w:t>
        </w:r>
        <w:r>
          <w:rPr>
            <w:noProof/>
            <w:webHidden/>
          </w:rPr>
          <w:tab/>
        </w:r>
        <w:r>
          <w:rPr>
            <w:noProof/>
            <w:webHidden/>
          </w:rPr>
          <w:fldChar w:fldCharType="begin"/>
        </w:r>
        <w:r>
          <w:rPr>
            <w:noProof/>
            <w:webHidden/>
          </w:rPr>
          <w:instrText xml:space="preserve"> PAGEREF _Toc182838206 \h </w:instrText>
        </w:r>
        <w:r>
          <w:rPr>
            <w:noProof/>
            <w:webHidden/>
          </w:rPr>
        </w:r>
        <w:r>
          <w:rPr>
            <w:noProof/>
            <w:webHidden/>
          </w:rPr>
          <w:fldChar w:fldCharType="separate"/>
        </w:r>
        <w:r>
          <w:rPr>
            <w:noProof/>
            <w:webHidden/>
          </w:rPr>
          <w:t>39</w:t>
        </w:r>
        <w:r>
          <w:rPr>
            <w:noProof/>
            <w:webHidden/>
          </w:rPr>
          <w:fldChar w:fldCharType="end"/>
        </w:r>
      </w:hyperlink>
    </w:p>
    <w:p w14:paraId="63956E13" w14:textId="00FDAC8E" w:rsidR="004D1F94" w:rsidRDefault="004D1F94">
      <w:pPr>
        <w:pStyle w:val="TJ4"/>
        <w:rPr>
          <w:rFonts w:asciiTheme="minorHAnsi" w:eastAsiaTheme="minorEastAsia" w:hAnsiTheme="minorHAnsi" w:cstheme="minorBidi"/>
          <w:noProof/>
          <w:kern w:val="2"/>
          <w:sz w:val="24"/>
          <w:szCs w:val="21"/>
          <w:lang w:eastAsia="en-GB"/>
          <w14:ligatures w14:val="standardContextual"/>
        </w:rPr>
      </w:pPr>
      <w:hyperlink w:anchor="_Toc182838207" w:history="1">
        <w:r w:rsidRPr="00C10104">
          <w:rPr>
            <w:rStyle w:val="Hiperhivatkozs"/>
            <w:noProof/>
            <w:lang w:bidi="ar-SA"/>
          </w:rPr>
          <w:t>3.3.3.2. Textpart subtypes</w:t>
        </w:r>
        <w:r>
          <w:rPr>
            <w:noProof/>
            <w:webHidden/>
          </w:rPr>
          <w:tab/>
        </w:r>
        <w:r>
          <w:rPr>
            <w:noProof/>
            <w:webHidden/>
          </w:rPr>
          <w:fldChar w:fldCharType="begin"/>
        </w:r>
        <w:r>
          <w:rPr>
            <w:noProof/>
            <w:webHidden/>
          </w:rPr>
          <w:instrText xml:space="preserve"> PAGEREF _Toc182838207 \h </w:instrText>
        </w:r>
        <w:r>
          <w:rPr>
            <w:noProof/>
            <w:webHidden/>
          </w:rPr>
        </w:r>
        <w:r>
          <w:rPr>
            <w:noProof/>
            <w:webHidden/>
          </w:rPr>
          <w:fldChar w:fldCharType="separate"/>
        </w:r>
        <w:r>
          <w:rPr>
            <w:noProof/>
            <w:webHidden/>
          </w:rPr>
          <w:t>39</w:t>
        </w:r>
        <w:r>
          <w:rPr>
            <w:noProof/>
            <w:webHidden/>
          </w:rPr>
          <w:fldChar w:fldCharType="end"/>
        </w:r>
      </w:hyperlink>
    </w:p>
    <w:p w14:paraId="76ACCB6E" w14:textId="61B65BC5" w:rsidR="004D1F94" w:rsidRDefault="004D1F94">
      <w:pPr>
        <w:pStyle w:val="TJ4"/>
        <w:rPr>
          <w:rFonts w:asciiTheme="minorHAnsi" w:eastAsiaTheme="minorEastAsia" w:hAnsiTheme="minorHAnsi" w:cstheme="minorBidi"/>
          <w:noProof/>
          <w:kern w:val="2"/>
          <w:sz w:val="24"/>
          <w:szCs w:val="21"/>
          <w:lang w:eastAsia="en-GB"/>
          <w14:ligatures w14:val="standardContextual"/>
        </w:rPr>
      </w:pPr>
      <w:hyperlink w:anchor="_Toc182838208" w:history="1">
        <w:r w:rsidRPr="00C10104">
          <w:rPr>
            <w:rStyle w:val="Hiperhivatkozs"/>
            <w:noProof/>
            <w:lang w:bidi="ar-SA"/>
          </w:rPr>
          <w:t>3.3.3.3. Textpart headers</w:t>
        </w:r>
        <w:r>
          <w:rPr>
            <w:noProof/>
            <w:webHidden/>
          </w:rPr>
          <w:tab/>
        </w:r>
        <w:r>
          <w:rPr>
            <w:noProof/>
            <w:webHidden/>
          </w:rPr>
          <w:fldChar w:fldCharType="begin"/>
        </w:r>
        <w:r>
          <w:rPr>
            <w:noProof/>
            <w:webHidden/>
          </w:rPr>
          <w:instrText xml:space="preserve"> PAGEREF _Toc182838208 \h </w:instrText>
        </w:r>
        <w:r>
          <w:rPr>
            <w:noProof/>
            <w:webHidden/>
          </w:rPr>
        </w:r>
        <w:r>
          <w:rPr>
            <w:noProof/>
            <w:webHidden/>
          </w:rPr>
          <w:fldChar w:fldCharType="separate"/>
        </w:r>
        <w:r>
          <w:rPr>
            <w:noProof/>
            <w:webHidden/>
          </w:rPr>
          <w:t>40</w:t>
        </w:r>
        <w:r>
          <w:rPr>
            <w:noProof/>
            <w:webHidden/>
          </w:rPr>
          <w:fldChar w:fldCharType="end"/>
        </w:r>
      </w:hyperlink>
    </w:p>
    <w:p w14:paraId="5E0536D1" w14:textId="05DC1F4D"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209" w:history="1">
        <w:r w:rsidRPr="00C10104">
          <w:rPr>
            <w:rStyle w:val="Hiperhivatkozs"/>
            <w:noProof/>
          </w:rPr>
          <w:t>3.3.4. Numbered elements in textparts</w:t>
        </w:r>
        <w:r>
          <w:rPr>
            <w:noProof/>
            <w:webHidden/>
          </w:rPr>
          <w:tab/>
        </w:r>
        <w:r>
          <w:rPr>
            <w:noProof/>
            <w:webHidden/>
          </w:rPr>
          <w:fldChar w:fldCharType="begin"/>
        </w:r>
        <w:r>
          <w:rPr>
            <w:noProof/>
            <w:webHidden/>
          </w:rPr>
          <w:instrText xml:space="preserve"> PAGEREF _Toc182838209 \h </w:instrText>
        </w:r>
        <w:r>
          <w:rPr>
            <w:noProof/>
            <w:webHidden/>
          </w:rPr>
        </w:r>
        <w:r>
          <w:rPr>
            <w:noProof/>
            <w:webHidden/>
          </w:rPr>
          <w:fldChar w:fldCharType="separate"/>
        </w:r>
        <w:r>
          <w:rPr>
            <w:noProof/>
            <w:webHidden/>
          </w:rPr>
          <w:t>40</w:t>
        </w:r>
        <w:r>
          <w:rPr>
            <w:noProof/>
            <w:webHidden/>
          </w:rPr>
          <w:fldChar w:fldCharType="end"/>
        </w:r>
      </w:hyperlink>
    </w:p>
    <w:p w14:paraId="0914D382" w14:textId="66BBD339" w:rsidR="004D1F94" w:rsidRDefault="004D1F94">
      <w:pPr>
        <w:pStyle w:val="TJ2"/>
        <w:rPr>
          <w:rFonts w:asciiTheme="minorHAnsi" w:eastAsiaTheme="minorEastAsia" w:hAnsiTheme="minorHAnsi" w:cstheme="minorBidi"/>
          <w:noProof/>
          <w:kern w:val="2"/>
          <w:sz w:val="24"/>
          <w:szCs w:val="21"/>
          <w:lang w:eastAsia="en-GB" w:bidi="hi-IN"/>
          <w14:ligatures w14:val="standardContextual"/>
        </w:rPr>
      </w:pPr>
      <w:hyperlink w:anchor="_Toc182838210" w:history="1">
        <w:r w:rsidRPr="00C10104">
          <w:rPr>
            <w:rStyle w:val="Hiperhivatkozs"/>
            <w:noProof/>
          </w:rPr>
          <w:t>3.4. Milestone elements for extrinsic structure</w:t>
        </w:r>
        <w:r>
          <w:rPr>
            <w:noProof/>
            <w:webHidden/>
          </w:rPr>
          <w:tab/>
        </w:r>
        <w:r>
          <w:rPr>
            <w:noProof/>
            <w:webHidden/>
          </w:rPr>
          <w:fldChar w:fldCharType="begin"/>
        </w:r>
        <w:r>
          <w:rPr>
            <w:noProof/>
            <w:webHidden/>
          </w:rPr>
          <w:instrText xml:space="preserve"> PAGEREF _Toc182838210 \h </w:instrText>
        </w:r>
        <w:r>
          <w:rPr>
            <w:noProof/>
            <w:webHidden/>
          </w:rPr>
        </w:r>
        <w:r>
          <w:rPr>
            <w:noProof/>
            <w:webHidden/>
          </w:rPr>
          <w:fldChar w:fldCharType="separate"/>
        </w:r>
        <w:r>
          <w:rPr>
            <w:noProof/>
            <w:webHidden/>
          </w:rPr>
          <w:t>41</w:t>
        </w:r>
        <w:r>
          <w:rPr>
            <w:noProof/>
            <w:webHidden/>
          </w:rPr>
          <w:fldChar w:fldCharType="end"/>
        </w:r>
      </w:hyperlink>
    </w:p>
    <w:p w14:paraId="7F02E50F" w14:textId="22B23888"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211" w:history="1">
        <w:r w:rsidRPr="00C10104">
          <w:rPr>
            <w:rStyle w:val="Hiperhivatkozs"/>
            <w:noProof/>
          </w:rPr>
          <w:t>3.4.1. Milestone placement in an XML document</w:t>
        </w:r>
        <w:r>
          <w:rPr>
            <w:noProof/>
            <w:webHidden/>
          </w:rPr>
          <w:tab/>
        </w:r>
        <w:r>
          <w:rPr>
            <w:noProof/>
            <w:webHidden/>
          </w:rPr>
          <w:fldChar w:fldCharType="begin"/>
        </w:r>
        <w:r>
          <w:rPr>
            <w:noProof/>
            <w:webHidden/>
          </w:rPr>
          <w:instrText xml:space="preserve"> PAGEREF _Toc182838211 \h </w:instrText>
        </w:r>
        <w:r>
          <w:rPr>
            <w:noProof/>
            <w:webHidden/>
          </w:rPr>
        </w:r>
        <w:r>
          <w:rPr>
            <w:noProof/>
            <w:webHidden/>
          </w:rPr>
          <w:fldChar w:fldCharType="separate"/>
        </w:r>
        <w:r>
          <w:rPr>
            <w:noProof/>
            <w:webHidden/>
          </w:rPr>
          <w:t>41</w:t>
        </w:r>
        <w:r>
          <w:rPr>
            <w:noProof/>
            <w:webHidden/>
          </w:rPr>
          <w:fldChar w:fldCharType="end"/>
        </w:r>
      </w:hyperlink>
    </w:p>
    <w:p w14:paraId="2D1A718D" w14:textId="6150A8E1"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212" w:history="1">
        <w:r w:rsidRPr="00C10104">
          <w:rPr>
            <w:rStyle w:val="Hiperhivatkozs"/>
            <w:noProof/>
          </w:rPr>
          <w:t>3.4.2. Milestones inside words</w:t>
        </w:r>
        <w:r>
          <w:rPr>
            <w:noProof/>
            <w:webHidden/>
          </w:rPr>
          <w:tab/>
        </w:r>
        <w:r>
          <w:rPr>
            <w:noProof/>
            <w:webHidden/>
          </w:rPr>
          <w:fldChar w:fldCharType="begin"/>
        </w:r>
        <w:r>
          <w:rPr>
            <w:noProof/>
            <w:webHidden/>
          </w:rPr>
          <w:instrText xml:space="preserve"> PAGEREF _Toc182838212 \h </w:instrText>
        </w:r>
        <w:r>
          <w:rPr>
            <w:noProof/>
            <w:webHidden/>
          </w:rPr>
        </w:r>
        <w:r>
          <w:rPr>
            <w:noProof/>
            <w:webHidden/>
          </w:rPr>
          <w:fldChar w:fldCharType="separate"/>
        </w:r>
        <w:r>
          <w:rPr>
            <w:noProof/>
            <w:webHidden/>
          </w:rPr>
          <w:t>42</w:t>
        </w:r>
        <w:r>
          <w:rPr>
            <w:noProof/>
            <w:webHidden/>
          </w:rPr>
          <w:fldChar w:fldCharType="end"/>
        </w:r>
      </w:hyperlink>
    </w:p>
    <w:p w14:paraId="6A8306DC" w14:textId="523AC7EC" w:rsidR="004D1F94" w:rsidRDefault="004D1F94">
      <w:pPr>
        <w:pStyle w:val="TJ4"/>
        <w:rPr>
          <w:rFonts w:asciiTheme="minorHAnsi" w:eastAsiaTheme="minorEastAsia" w:hAnsiTheme="minorHAnsi" w:cstheme="minorBidi"/>
          <w:noProof/>
          <w:kern w:val="2"/>
          <w:sz w:val="24"/>
          <w:szCs w:val="21"/>
          <w:lang w:eastAsia="en-GB"/>
          <w14:ligatures w14:val="standardContextual"/>
        </w:rPr>
      </w:pPr>
      <w:hyperlink w:anchor="_Toc182838213" w:history="1">
        <w:r w:rsidRPr="00C10104">
          <w:rPr>
            <w:rStyle w:val="Hiperhivatkozs"/>
            <w:noProof/>
            <w:lang w:bidi="ar-SA"/>
          </w:rPr>
          <w:t>3.4.2.1. Milestones in lacunose text</w:t>
        </w:r>
        <w:r>
          <w:rPr>
            <w:noProof/>
            <w:webHidden/>
          </w:rPr>
          <w:tab/>
        </w:r>
        <w:r>
          <w:rPr>
            <w:noProof/>
            <w:webHidden/>
          </w:rPr>
          <w:fldChar w:fldCharType="begin"/>
        </w:r>
        <w:r>
          <w:rPr>
            <w:noProof/>
            <w:webHidden/>
          </w:rPr>
          <w:instrText xml:space="preserve"> PAGEREF _Toc182838213 \h </w:instrText>
        </w:r>
        <w:r>
          <w:rPr>
            <w:noProof/>
            <w:webHidden/>
          </w:rPr>
        </w:r>
        <w:r>
          <w:rPr>
            <w:noProof/>
            <w:webHidden/>
          </w:rPr>
          <w:fldChar w:fldCharType="separate"/>
        </w:r>
        <w:r>
          <w:rPr>
            <w:noProof/>
            <w:webHidden/>
          </w:rPr>
          <w:t>43</w:t>
        </w:r>
        <w:r>
          <w:rPr>
            <w:noProof/>
            <w:webHidden/>
          </w:rPr>
          <w:fldChar w:fldCharType="end"/>
        </w:r>
      </w:hyperlink>
    </w:p>
    <w:p w14:paraId="3FAB218E" w14:textId="4A6FC457"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214" w:history="1">
        <w:r w:rsidRPr="00C10104">
          <w:rPr>
            <w:rStyle w:val="Hiperhivatkozs"/>
            <w:noProof/>
          </w:rPr>
          <w:t>3.4.3. Milestone units</w:t>
        </w:r>
        <w:r>
          <w:rPr>
            <w:noProof/>
            <w:webHidden/>
          </w:rPr>
          <w:tab/>
        </w:r>
        <w:r>
          <w:rPr>
            <w:noProof/>
            <w:webHidden/>
          </w:rPr>
          <w:fldChar w:fldCharType="begin"/>
        </w:r>
        <w:r>
          <w:rPr>
            <w:noProof/>
            <w:webHidden/>
          </w:rPr>
          <w:instrText xml:space="preserve"> PAGEREF _Toc182838214 \h </w:instrText>
        </w:r>
        <w:r>
          <w:rPr>
            <w:noProof/>
            <w:webHidden/>
          </w:rPr>
        </w:r>
        <w:r>
          <w:rPr>
            <w:noProof/>
            <w:webHidden/>
          </w:rPr>
          <w:fldChar w:fldCharType="separate"/>
        </w:r>
        <w:r>
          <w:rPr>
            <w:noProof/>
            <w:webHidden/>
          </w:rPr>
          <w:t>43</w:t>
        </w:r>
        <w:r>
          <w:rPr>
            <w:noProof/>
            <w:webHidden/>
          </w:rPr>
          <w:fldChar w:fldCharType="end"/>
        </w:r>
      </w:hyperlink>
    </w:p>
    <w:p w14:paraId="23331330" w14:textId="59EFD991" w:rsidR="004D1F94" w:rsidRDefault="004D1F94">
      <w:pPr>
        <w:pStyle w:val="TJ2"/>
        <w:rPr>
          <w:rFonts w:asciiTheme="minorHAnsi" w:eastAsiaTheme="minorEastAsia" w:hAnsiTheme="minorHAnsi" w:cstheme="minorBidi"/>
          <w:noProof/>
          <w:kern w:val="2"/>
          <w:sz w:val="24"/>
          <w:szCs w:val="21"/>
          <w:lang w:eastAsia="en-GB" w:bidi="hi-IN"/>
          <w14:ligatures w14:val="standardContextual"/>
        </w:rPr>
      </w:pPr>
      <w:hyperlink w:anchor="_Toc182838215" w:history="1">
        <w:r w:rsidRPr="00C10104">
          <w:rPr>
            <w:rStyle w:val="Hiperhivatkozs"/>
            <w:noProof/>
          </w:rPr>
          <w:t>3.5. Pagelike partitions: text flows through successive zones</w:t>
        </w:r>
        <w:r>
          <w:rPr>
            <w:noProof/>
            <w:webHidden/>
          </w:rPr>
          <w:tab/>
        </w:r>
        <w:r>
          <w:rPr>
            <w:noProof/>
            <w:webHidden/>
          </w:rPr>
          <w:fldChar w:fldCharType="begin"/>
        </w:r>
        <w:r>
          <w:rPr>
            <w:noProof/>
            <w:webHidden/>
          </w:rPr>
          <w:instrText xml:space="preserve"> PAGEREF _Toc182838215 \h </w:instrText>
        </w:r>
        <w:r>
          <w:rPr>
            <w:noProof/>
            <w:webHidden/>
          </w:rPr>
        </w:r>
        <w:r>
          <w:rPr>
            <w:noProof/>
            <w:webHidden/>
          </w:rPr>
          <w:fldChar w:fldCharType="separate"/>
        </w:r>
        <w:r>
          <w:rPr>
            <w:noProof/>
            <w:webHidden/>
          </w:rPr>
          <w:t>44</w:t>
        </w:r>
        <w:r>
          <w:rPr>
            <w:noProof/>
            <w:webHidden/>
          </w:rPr>
          <w:fldChar w:fldCharType="end"/>
        </w:r>
      </w:hyperlink>
    </w:p>
    <w:p w14:paraId="7973E0AA" w14:textId="2F4A914F"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216" w:history="1">
        <w:r w:rsidRPr="00C10104">
          <w:rPr>
            <w:rStyle w:val="Hiperhivatkozs"/>
            <w:noProof/>
          </w:rPr>
          <w:t>3.5.1. Overview</w:t>
        </w:r>
        <w:r>
          <w:rPr>
            <w:noProof/>
            <w:webHidden/>
          </w:rPr>
          <w:tab/>
        </w:r>
        <w:r>
          <w:rPr>
            <w:noProof/>
            <w:webHidden/>
          </w:rPr>
          <w:fldChar w:fldCharType="begin"/>
        </w:r>
        <w:r>
          <w:rPr>
            <w:noProof/>
            <w:webHidden/>
          </w:rPr>
          <w:instrText xml:space="preserve"> PAGEREF _Toc182838216 \h </w:instrText>
        </w:r>
        <w:r>
          <w:rPr>
            <w:noProof/>
            <w:webHidden/>
          </w:rPr>
        </w:r>
        <w:r>
          <w:rPr>
            <w:noProof/>
            <w:webHidden/>
          </w:rPr>
          <w:fldChar w:fldCharType="separate"/>
        </w:r>
        <w:r>
          <w:rPr>
            <w:noProof/>
            <w:webHidden/>
          </w:rPr>
          <w:t>44</w:t>
        </w:r>
        <w:r>
          <w:rPr>
            <w:noProof/>
            <w:webHidden/>
          </w:rPr>
          <w:fldChar w:fldCharType="end"/>
        </w:r>
      </w:hyperlink>
    </w:p>
    <w:p w14:paraId="6D7EDDDB" w14:textId="33F40212"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217" w:history="1">
        <w:r w:rsidRPr="00C10104">
          <w:rPr>
            <w:rStyle w:val="Hiperhivatkozs"/>
            <w:noProof/>
          </w:rPr>
          <w:t>3.5.2. Marking up genuine pages</w:t>
        </w:r>
        <w:r>
          <w:rPr>
            <w:noProof/>
            <w:webHidden/>
          </w:rPr>
          <w:tab/>
        </w:r>
        <w:r>
          <w:rPr>
            <w:noProof/>
            <w:webHidden/>
          </w:rPr>
          <w:fldChar w:fldCharType="begin"/>
        </w:r>
        <w:r>
          <w:rPr>
            <w:noProof/>
            <w:webHidden/>
          </w:rPr>
          <w:instrText xml:space="preserve"> PAGEREF _Toc182838217 \h </w:instrText>
        </w:r>
        <w:r>
          <w:rPr>
            <w:noProof/>
            <w:webHidden/>
          </w:rPr>
        </w:r>
        <w:r>
          <w:rPr>
            <w:noProof/>
            <w:webHidden/>
          </w:rPr>
          <w:fldChar w:fldCharType="separate"/>
        </w:r>
        <w:r>
          <w:rPr>
            <w:noProof/>
            <w:webHidden/>
          </w:rPr>
          <w:t>46</w:t>
        </w:r>
        <w:r>
          <w:rPr>
            <w:noProof/>
            <w:webHidden/>
          </w:rPr>
          <w:fldChar w:fldCharType="end"/>
        </w:r>
      </w:hyperlink>
    </w:p>
    <w:p w14:paraId="3711FD64" w14:textId="3D921848" w:rsidR="004D1F94" w:rsidRDefault="004D1F94">
      <w:pPr>
        <w:pStyle w:val="TJ4"/>
        <w:rPr>
          <w:rFonts w:asciiTheme="minorHAnsi" w:eastAsiaTheme="minorEastAsia" w:hAnsiTheme="minorHAnsi" w:cstheme="minorBidi"/>
          <w:noProof/>
          <w:kern w:val="2"/>
          <w:sz w:val="24"/>
          <w:szCs w:val="21"/>
          <w:lang w:eastAsia="en-GB"/>
          <w14:ligatures w14:val="standardContextual"/>
        </w:rPr>
      </w:pPr>
      <w:hyperlink w:anchor="_Toc182838218" w:history="1">
        <w:r w:rsidRPr="00C10104">
          <w:rPr>
            <w:rStyle w:val="Hiperhivatkozs"/>
            <w:noProof/>
            <w:lang w:bidi="ar-SA"/>
          </w:rPr>
          <w:t>3.5.2.1. Uninscribed copper plate faces</w:t>
        </w:r>
        <w:r>
          <w:rPr>
            <w:noProof/>
            <w:webHidden/>
          </w:rPr>
          <w:tab/>
        </w:r>
        <w:r>
          <w:rPr>
            <w:noProof/>
            <w:webHidden/>
          </w:rPr>
          <w:fldChar w:fldCharType="begin"/>
        </w:r>
        <w:r>
          <w:rPr>
            <w:noProof/>
            <w:webHidden/>
          </w:rPr>
          <w:instrText xml:space="preserve"> PAGEREF _Toc182838218 \h </w:instrText>
        </w:r>
        <w:r>
          <w:rPr>
            <w:noProof/>
            <w:webHidden/>
          </w:rPr>
        </w:r>
        <w:r>
          <w:rPr>
            <w:noProof/>
            <w:webHidden/>
          </w:rPr>
          <w:fldChar w:fldCharType="separate"/>
        </w:r>
        <w:r>
          <w:rPr>
            <w:noProof/>
            <w:webHidden/>
          </w:rPr>
          <w:t>47</w:t>
        </w:r>
        <w:r>
          <w:rPr>
            <w:noProof/>
            <w:webHidden/>
          </w:rPr>
          <w:fldChar w:fldCharType="end"/>
        </w:r>
      </w:hyperlink>
    </w:p>
    <w:p w14:paraId="4832AF48" w14:textId="127D134A"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219" w:history="1">
        <w:r w:rsidRPr="00C10104">
          <w:rPr>
            <w:rStyle w:val="Hiperhivatkozs"/>
            <w:noProof/>
          </w:rPr>
          <w:t>3.5.3. Marking up other pagelike zones</w:t>
        </w:r>
        <w:r>
          <w:rPr>
            <w:noProof/>
            <w:webHidden/>
          </w:rPr>
          <w:tab/>
        </w:r>
        <w:r>
          <w:rPr>
            <w:noProof/>
            <w:webHidden/>
          </w:rPr>
          <w:fldChar w:fldCharType="begin"/>
        </w:r>
        <w:r>
          <w:rPr>
            <w:noProof/>
            <w:webHidden/>
          </w:rPr>
          <w:instrText xml:space="preserve"> PAGEREF _Toc182838219 \h </w:instrText>
        </w:r>
        <w:r>
          <w:rPr>
            <w:noProof/>
            <w:webHidden/>
          </w:rPr>
        </w:r>
        <w:r>
          <w:rPr>
            <w:noProof/>
            <w:webHidden/>
          </w:rPr>
          <w:fldChar w:fldCharType="separate"/>
        </w:r>
        <w:r>
          <w:rPr>
            <w:noProof/>
            <w:webHidden/>
          </w:rPr>
          <w:t>47</w:t>
        </w:r>
        <w:r>
          <w:rPr>
            <w:noProof/>
            <w:webHidden/>
          </w:rPr>
          <w:fldChar w:fldCharType="end"/>
        </w:r>
      </w:hyperlink>
    </w:p>
    <w:p w14:paraId="5B7B41B5" w14:textId="4AAD5612"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220" w:history="1">
        <w:r w:rsidRPr="00C10104">
          <w:rPr>
            <w:rStyle w:val="Hiperhivatkozs"/>
            <w:noProof/>
          </w:rPr>
          <w:t>3.5.4. Identification and titling of pagelike partitions</w:t>
        </w:r>
        <w:r>
          <w:rPr>
            <w:noProof/>
            <w:webHidden/>
          </w:rPr>
          <w:tab/>
        </w:r>
        <w:r>
          <w:rPr>
            <w:noProof/>
            <w:webHidden/>
          </w:rPr>
          <w:fldChar w:fldCharType="begin"/>
        </w:r>
        <w:r>
          <w:rPr>
            <w:noProof/>
            <w:webHidden/>
          </w:rPr>
          <w:instrText xml:space="preserve"> PAGEREF _Toc182838220 \h </w:instrText>
        </w:r>
        <w:r>
          <w:rPr>
            <w:noProof/>
            <w:webHidden/>
          </w:rPr>
        </w:r>
        <w:r>
          <w:rPr>
            <w:noProof/>
            <w:webHidden/>
          </w:rPr>
          <w:fldChar w:fldCharType="separate"/>
        </w:r>
        <w:r>
          <w:rPr>
            <w:noProof/>
            <w:webHidden/>
          </w:rPr>
          <w:t>47</w:t>
        </w:r>
        <w:r>
          <w:rPr>
            <w:noProof/>
            <w:webHidden/>
          </w:rPr>
          <w:fldChar w:fldCharType="end"/>
        </w:r>
      </w:hyperlink>
    </w:p>
    <w:p w14:paraId="2294B3D1" w14:textId="55925B33" w:rsidR="004D1F94" w:rsidRDefault="004D1F94">
      <w:pPr>
        <w:pStyle w:val="TJ4"/>
        <w:rPr>
          <w:rFonts w:asciiTheme="minorHAnsi" w:eastAsiaTheme="minorEastAsia" w:hAnsiTheme="minorHAnsi" w:cstheme="minorBidi"/>
          <w:noProof/>
          <w:kern w:val="2"/>
          <w:sz w:val="24"/>
          <w:szCs w:val="21"/>
          <w:lang w:eastAsia="en-GB"/>
          <w14:ligatures w14:val="standardContextual"/>
        </w:rPr>
      </w:pPr>
      <w:hyperlink w:anchor="_Toc182838221" w:history="1">
        <w:r w:rsidRPr="00C10104">
          <w:rPr>
            <w:rStyle w:val="Hiperhivatkozs"/>
            <w:noProof/>
            <w:lang w:bidi="ar-SA"/>
          </w:rPr>
          <w:t>3.5.4.1. Page numbering</w:t>
        </w:r>
        <w:r>
          <w:rPr>
            <w:noProof/>
            <w:webHidden/>
          </w:rPr>
          <w:tab/>
        </w:r>
        <w:r>
          <w:rPr>
            <w:noProof/>
            <w:webHidden/>
          </w:rPr>
          <w:fldChar w:fldCharType="begin"/>
        </w:r>
        <w:r>
          <w:rPr>
            <w:noProof/>
            <w:webHidden/>
          </w:rPr>
          <w:instrText xml:space="preserve"> PAGEREF _Toc182838221 \h </w:instrText>
        </w:r>
        <w:r>
          <w:rPr>
            <w:noProof/>
            <w:webHidden/>
          </w:rPr>
        </w:r>
        <w:r>
          <w:rPr>
            <w:noProof/>
            <w:webHidden/>
          </w:rPr>
          <w:fldChar w:fldCharType="separate"/>
        </w:r>
        <w:r>
          <w:rPr>
            <w:noProof/>
            <w:webHidden/>
          </w:rPr>
          <w:t>48</w:t>
        </w:r>
        <w:r>
          <w:rPr>
            <w:noProof/>
            <w:webHidden/>
          </w:rPr>
          <w:fldChar w:fldCharType="end"/>
        </w:r>
      </w:hyperlink>
    </w:p>
    <w:p w14:paraId="3DC32474" w14:textId="7BD338A9" w:rsidR="004D1F94" w:rsidRDefault="004D1F94">
      <w:pPr>
        <w:pStyle w:val="TJ4"/>
        <w:rPr>
          <w:rFonts w:asciiTheme="minorHAnsi" w:eastAsiaTheme="minorEastAsia" w:hAnsiTheme="minorHAnsi" w:cstheme="minorBidi"/>
          <w:noProof/>
          <w:kern w:val="2"/>
          <w:sz w:val="24"/>
          <w:szCs w:val="21"/>
          <w:lang w:eastAsia="en-GB"/>
          <w14:ligatures w14:val="standardContextual"/>
        </w:rPr>
      </w:pPr>
      <w:hyperlink w:anchor="_Toc182838222" w:history="1">
        <w:r w:rsidRPr="00C10104">
          <w:rPr>
            <w:rStyle w:val="Hiperhivatkozs"/>
            <w:noProof/>
            <w:lang w:bidi="ar-SA"/>
          </w:rPr>
          <w:t>3.5.4.2. Numbering pagelike milestones</w:t>
        </w:r>
        <w:r>
          <w:rPr>
            <w:noProof/>
            <w:webHidden/>
          </w:rPr>
          <w:tab/>
        </w:r>
        <w:r>
          <w:rPr>
            <w:noProof/>
            <w:webHidden/>
          </w:rPr>
          <w:fldChar w:fldCharType="begin"/>
        </w:r>
        <w:r>
          <w:rPr>
            <w:noProof/>
            <w:webHidden/>
          </w:rPr>
          <w:instrText xml:space="preserve"> PAGEREF _Toc182838222 \h </w:instrText>
        </w:r>
        <w:r>
          <w:rPr>
            <w:noProof/>
            <w:webHidden/>
          </w:rPr>
        </w:r>
        <w:r>
          <w:rPr>
            <w:noProof/>
            <w:webHidden/>
          </w:rPr>
          <w:fldChar w:fldCharType="separate"/>
        </w:r>
        <w:r>
          <w:rPr>
            <w:noProof/>
            <w:webHidden/>
          </w:rPr>
          <w:t>48</w:t>
        </w:r>
        <w:r>
          <w:rPr>
            <w:noProof/>
            <w:webHidden/>
          </w:rPr>
          <w:fldChar w:fldCharType="end"/>
        </w:r>
      </w:hyperlink>
    </w:p>
    <w:p w14:paraId="025A5395" w14:textId="3EAB62D1" w:rsidR="004D1F94" w:rsidRDefault="004D1F94">
      <w:pPr>
        <w:pStyle w:val="TJ4"/>
        <w:rPr>
          <w:rFonts w:asciiTheme="minorHAnsi" w:eastAsiaTheme="minorEastAsia" w:hAnsiTheme="minorHAnsi" w:cstheme="minorBidi"/>
          <w:noProof/>
          <w:kern w:val="2"/>
          <w:sz w:val="24"/>
          <w:szCs w:val="21"/>
          <w:lang w:eastAsia="en-GB"/>
          <w14:ligatures w14:val="standardContextual"/>
        </w:rPr>
      </w:pPr>
      <w:hyperlink w:anchor="_Toc182838223" w:history="1">
        <w:r w:rsidRPr="00C10104">
          <w:rPr>
            <w:rStyle w:val="Hiperhivatkozs"/>
            <w:noProof/>
            <w:lang w:bidi="ar-SA"/>
          </w:rPr>
          <w:t>3.5.4.3. Labels for pagelike milestones</w:t>
        </w:r>
        <w:r>
          <w:rPr>
            <w:noProof/>
            <w:webHidden/>
          </w:rPr>
          <w:tab/>
        </w:r>
        <w:r>
          <w:rPr>
            <w:noProof/>
            <w:webHidden/>
          </w:rPr>
          <w:fldChar w:fldCharType="begin"/>
        </w:r>
        <w:r>
          <w:rPr>
            <w:noProof/>
            <w:webHidden/>
          </w:rPr>
          <w:instrText xml:space="preserve"> PAGEREF _Toc182838223 \h </w:instrText>
        </w:r>
        <w:r>
          <w:rPr>
            <w:noProof/>
            <w:webHidden/>
          </w:rPr>
        </w:r>
        <w:r>
          <w:rPr>
            <w:noProof/>
            <w:webHidden/>
          </w:rPr>
          <w:fldChar w:fldCharType="separate"/>
        </w:r>
        <w:r>
          <w:rPr>
            <w:noProof/>
            <w:webHidden/>
          </w:rPr>
          <w:t>48</w:t>
        </w:r>
        <w:r>
          <w:rPr>
            <w:noProof/>
            <w:webHidden/>
          </w:rPr>
          <w:fldChar w:fldCharType="end"/>
        </w:r>
      </w:hyperlink>
    </w:p>
    <w:p w14:paraId="5E451BA5" w14:textId="17630FF0"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224" w:history="1">
        <w:r w:rsidRPr="00C10104">
          <w:rPr>
            <w:rStyle w:val="Hiperhivatkozs"/>
            <w:noProof/>
          </w:rPr>
          <w:t>3.5.5. Numbered elements in pagelike partitions</w:t>
        </w:r>
        <w:r>
          <w:rPr>
            <w:noProof/>
            <w:webHidden/>
          </w:rPr>
          <w:tab/>
        </w:r>
        <w:r>
          <w:rPr>
            <w:noProof/>
            <w:webHidden/>
          </w:rPr>
          <w:fldChar w:fldCharType="begin"/>
        </w:r>
        <w:r>
          <w:rPr>
            <w:noProof/>
            <w:webHidden/>
          </w:rPr>
          <w:instrText xml:space="preserve"> PAGEREF _Toc182838224 \h </w:instrText>
        </w:r>
        <w:r>
          <w:rPr>
            <w:noProof/>
            <w:webHidden/>
          </w:rPr>
        </w:r>
        <w:r>
          <w:rPr>
            <w:noProof/>
            <w:webHidden/>
          </w:rPr>
          <w:fldChar w:fldCharType="separate"/>
        </w:r>
        <w:r>
          <w:rPr>
            <w:noProof/>
            <w:webHidden/>
          </w:rPr>
          <w:t>49</w:t>
        </w:r>
        <w:r>
          <w:rPr>
            <w:noProof/>
            <w:webHidden/>
          </w:rPr>
          <w:fldChar w:fldCharType="end"/>
        </w:r>
      </w:hyperlink>
    </w:p>
    <w:p w14:paraId="1C4282B4" w14:textId="73D2AD28" w:rsidR="004D1F94" w:rsidRDefault="004D1F94">
      <w:pPr>
        <w:pStyle w:val="TJ2"/>
        <w:rPr>
          <w:rFonts w:asciiTheme="minorHAnsi" w:eastAsiaTheme="minorEastAsia" w:hAnsiTheme="minorHAnsi" w:cstheme="minorBidi"/>
          <w:noProof/>
          <w:kern w:val="2"/>
          <w:sz w:val="24"/>
          <w:szCs w:val="21"/>
          <w:lang w:eastAsia="en-GB" w:bidi="hi-IN"/>
          <w14:ligatures w14:val="standardContextual"/>
        </w:rPr>
      </w:pPr>
      <w:hyperlink w:anchor="_Toc182838225" w:history="1">
        <w:r w:rsidRPr="00C10104">
          <w:rPr>
            <w:rStyle w:val="Hiperhivatkozs"/>
            <w:noProof/>
          </w:rPr>
          <w:t>3.6. Physical lines</w:t>
        </w:r>
        <w:r>
          <w:rPr>
            <w:noProof/>
            <w:webHidden/>
          </w:rPr>
          <w:tab/>
        </w:r>
        <w:r>
          <w:rPr>
            <w:noProof/>
            <w:webHidden/>
          </w:rPr>
          <w:fldChar w:fldCharType="begin"/>
        </w:r>
        <w:r>
          <w:rPr>
            <w:noProof/>
            <w:webHidden/>
          </w:rPr>
          <w:instrText xml:space="preserve"> PAGEREF _Toc182838225 \h </w:instrText>
        </w:r>
        <w:r>
          <w:rPr>
            <w:noProof/>
            <w:webHidden/>
          </w:rPr>
        </w:r>
        <w:r>
          <w:rPr>
            <w:noProof/>
            <w:webHidden/>
          </w:rPr>
          <w:fldChar w:fldCharType="separate"/>
        </w:r>
        <w:r>
          <w:rPr>
            <w:noProof/>
            <w:webHidden/>
          </w:rPr>
          <w:t>49</w:t>
        </w:r>
        <w:r>
          <w:rPr>
            <w:noProof/>
            <w:webHidden/>
          </w:rPr>
          <w:fldChar w:fldCharType="end"/>
        </w:r>
      </w:hyperlink>
    </w:p>
    <w:p w14:paraId="3E9D043D" w14:textId="75030990"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226" w:history="1">
        <w:r w:rsidRPr="00C10104">
          <w:rPr>
            <w:rStyle w:val="Hiperhivatkozs"/>
            <w:noProof/>
          </w:rPr>
          <w:t>3.6.1. Marking up line beginnings</w:t>
        </w:r>
        <w:r>
          <w:rPr>
            <w:noProof/>
            <w:webHidden/>
          </w:rPr>
          <w:tab/>
        </w:r>
        <w:r>
          <w:rPr>
            <w:noProof/>
            <w:webHidden/>
          </w:rPr>
          <w:fldChar w:fldCharType="begin"/>
        </w:r>
        <w:r>
          <w:rPr>
            <w:noProof/>
            <w:webHidden/>
          </w:rPr>
          <w:instrText xml:space="preserve"> PAGEREF _Toc182838226 \h </w:instrText>
        </w:r>
        <w:r>
          <w:rPr>
            <w:noProof/>
            <w:webHidden/>
          </w:rPr>
        </w:r>
        <w:r>
          <w:rPr>
            <w:noProof/>
            <w:webHidden/>
          </w:rPr>
          <w:fldChar w:fldCharType="separate"/>
        </w:r>
        <w:r>
          <w:rPr>
            <w:noProof/>
            <w:webHidden/>
          </w:rPr>
          <w:t>49</w:t>
        </w:r>
        <w:r>
          <w:rPr>
            <w:noProof/>
            <w:webHidden/>
          </w:rPr>
          <w:fldChar w:fldCharType="end"/>
        </w:r>
      </w:hyperlink>
    </w:p>
    <w:p w14:paraId="28B871A0" w14:textId="6026FA1E"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227" w:history="1">
        <w:r w:rsidRPr="00C10104">
          <w:rPr>
            <w:rStyle w:val="Hiperhivatkozs"/>
            <w:noProof/>
          </w:rPr>
          <w:t>3.6.2. Numbering lines</w:t>
        </w:r>
        <w:r>
          <w:rPr>
            <w:noProof/>
            <w:webHidden/>
          </w:rPr>
          <w:tab/>
        </w:r>
        <w:r>
          <w:rPr>
            <w:noProof/>
            <w:webHidden/>
          </w:rPr>
          <w:fldChar w:fldCharType="begin"/>
        </w:r>
        <w:r>
          <w:rPr>
            <w:noProof/>
            <w:webHidden/>
          </w:rPr>
          <w:instrText xml:space="preserve"> PAGEREF _Toc182838227 \h </w:instrText>
        </w:r>
        <w:r>
          <w:rPr>
            <w:noProof/>
            <w:webHidden/>
          </w:rPr>
        </w:r>
        <w:r>
          <w:rPr>
            <w:noProof/>
            <w:webHidden/>
          </w:rPr>
          <w:fldChar w:fldCharType="separate"/>
        </w:r>
        <w:r>
          <w:rPr>
            <w:noProof/>
            <w:webHidden/>
          </w:rPr>
          <w:t>49</w:t>
        </w:r>
        <w:r>
          <w:rPr>
            <w:noProof/>
            <w:webHidden/>
          </w:rPr>
          <w:fldChar w:fldCharType="end"/>
        </w:r>
      </w:hyperlink>
    </w:p>
    <w:p w14:paraId="46EBDC52" w14:textId="1D590F55" w:rsidR="004D1F94" w:rsidRDefault="004D1F94">
      <w:pPr>
        <w:pStyle w:val="TJ4"/>
        <w:rPr>
          <w:rFonts w:asciiTheme="minorHAnsi" w:eastAsiaTheme="minorEastAsia" w:hAnsiTheme="minorHAnsi" w:cstheme="minorBidi"/>
          <w:noProof/>
          <w:kern w:val="2"/>
          <w:sz w:val="24"/>
          <w:szCs w:val="21"/>
          <w:lang w:eastAsia="en-GB"/>
          <w14:ligatures w14:val="standardContextual"/>
        </w:rPr>
      </w:pPr>
      <w:hyperlink w:anchor="_Toc182838228" w:history="1">
        <w:r w:rsidRPr="00C10104">
          <w:rPr>
            <w:rStyle w:val="Hiperhivatkozs"/>
            <w:noProof/>
            <w:lang w:bidi="ar-SA"/>
          </w:rPr>
          <w:t>3.6.2.1. Repetitive line numbering with complex numbers</w:t>
        </w:r>
        <w:r>
          <w:rPr>
            <w:noProof/>
            <w:webHidden/>
          </w:rPr>
          <w:tab/>
        </w:r>
        <w:r>
          <w:rPr>
            <w:noProof/>
            <w:webHidden/>
          </w:rPr>
          <w:fldChar w:fldCharType="begin"/>
        </w:r>
        <w:r>
          <w:rPr>
            <w:noProof/>
            <w:webHidden/>
          </w:rPr>
          <w:instrText xml:space="preserve"> PAGEREF _Toc182838228 \h </w:instrText>
        </w:r>
        <w:r>
          <w:rPr>
            <w:noProof/>
            <w:webHidden/>
          </w:rPr>
        </w:r>
        <w:r>
          <w:rPr>
            <w:noProof/>
            <w:webHidden/>
          </w:rPr>
          <w:fldChar w:fldCharType="separate"/>
        </w:r>
        <w:r>
          <w:rPr>
            <w:noProof/>
            <w:webHidden/>
          </w:rPr>
          <w:t>50</w:t>
        </w:r>
        <w:r>
          <w:rPr>
            <w:noProof/>
            <w:webHidden/>
          </w:rPr>
          <w:fldChar w:fldCharType="end"/>
        </w:r>
      </w:hyperlink>
    </w:p>
    <w:p w14:paraId="616FFD6B" w14:textId="7CCB00AB"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229" w:history="1">
        <w:r w:rsidRPr="00C10104">
          <w:rPr>
            <w:rStyle w:val="Hiperhivatkozs"/>
            <w:noProof/>
          </w:rPr>
          <w:t>3.6.3. Line beginnings interrupting words</w:t>
        </w:r>
        <w:r>
          <w:rPr>
            <w:noProof/>
            <w:webHidden/>
          </w:rPr>
          <w:tab/>
        </w:r>
        <w:r>
          <w:rPr>
            <w:noProof/>
            <w:webHidden/>
          </w:rPr>
          <w:fldChar w:fldCharType="begin"/>
        </w:r>
        <w:r>
          <w:rPr>
            <w:noProof/>
            <w:webHidden/>
          </w:rPr>
          <w:instrText xml:space="preserve"> PAGEREF _Toc182838229 \h </w:instrText>
        </w:r>
        <w:r>
          <w:rPr>
            <w:noProof/>
            <w:webHidden/>
          </w:rPr>
        </w:r>
        <w:r>
          <w:rPr>
            <w:noProof/>
            <w:webHidden/>
          </w:rPr>
          <w:fldChar w:fldCharType="separate"/>
        </w:r>
        <w:r>
          <w:rPr>
            <w:noProof/>
            <w:webHidden/>
          </w:rPr>
          <w:t>50</w:t>
        </w:r>
        <w:r>
          <w:rPr>
            <w:noProof/>
            <w:webHidden/>
          </w:rPr>
          <w:fldChar w:fldCharType="end"/>
        </w:r>
      </w:hyperlink>
    </w:p>
    <w:p w14:paraId="2059E497" w14:textId="02290AE6" w:rsidR="004D1F94" w:rsidRDefault="004D1F94">
      <w:pPr>
        <w:pStyle w:val="TJ2"/>
        <w:rPr>
          <w:rFonts w:asciiTheme="minorHAnsi" w:eastAsiaTheme="minorEastAsia" w:hAnsiTheme="minorHAnsi" w:cstheme="minorBidi"/>
          <w:noProof/>
          <w:kern w:val="2"/>
          <w:sz w:val="24"/>
          <w:szCs w:val="21"/>
          <w:lang w:eastAsia="en-GB" w:bidi="hi-IN"/>
          <w14:ligatures w14:val="standardContextual"/>
        </w:rPr>
      </w:pPr>
      <w:hyperlink w:anchor="_Toc182838230" w:history="1">
        <w:r w:rsidRPr="00C10104">
          <w:rPr>
            <w:rStyle w:val="Hiperhivatkozs"/>
            <w:noProof/>
          </w:rPr>
          <w:t>3.7. Gridlike partitions: text runs across contiguous zones</w:t>
        </w:r>
        <w:r>
          <w:rPr>
            <w:noProof/>
            <w:webHidden/>
          </w:rPr>
          <w:tab/>
        </w:r>
        <w:r>
          <w:rPr>
            <w:noProof/>
            <w:webHidden/>
          </w:rPr>
          <w:fldChar w:fldCharType="begin"/>
        </w:r>
        <w:r>
          <w:rPr>
            <w:noProof/>
            <w:webHidden/>
          </w:rPr>
          <w:instrText xml:space="preserve"> PAGEREF _Toc182838230 \h </w:instrText>
        </w:r>
        <w:r>
          <w:rPr>
            <w:noProof/>
            <w:webHidden/>
          </w:rPr>
        </w:r>
        <w:r>
          <w:rPr>
            <w:noProof/>
            <w:webHidden/>
          </w:rPr>
          <w:fldChar w:fldCharType="separate"/>
        </w:r>
        <w:r>
          <w:rPr>
            <w:noProof/>
            <w:webHidden/>
          </w:rPr>
          <w:t>50</w:t>
        </w:r>
        <w:r>
          <w:rPr>
            <w:noProof/>
            <w:webHidden/>
          </w:rPr>
          <w:fldChar w:fldCharType="end"/>
        </w:r>
      </w:hyperlink>
    </w:p>
    <w:p w14:paraId="33A32BDB" w14:textId="4DF3D8C1"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231" w:history="1">
        <w:r w:rsidRPr="00C10104">
          <w:rPr>
            <w:rStyle w:val="Hiperhivatkozs"/>
            <w:noProof/>
          </w:rPr>
          <w:t>3.7.1. Overview</w:t>
        </w:r>
        <w:r>
          <w:rPr>
            <w:noProof/>
            <w:webHidden/>
          </w:rPr>
          <w:tab/>
        </w:r>
        <w:r>
          <w:rPr>
            <w:noProof/>
            <w:webHidden/>
          </w:rPr>
          <w:fldChar w:fldCharType="begin"/>
        </w:r>
        <w:r>
          <w:rPr>
            <w:noProof/>
            <w:webHidden/>
          </w:rPr>
          <w:instrText xml:space="preserve"> PAGEREF _Toc182838231 \h </w:instrText>
        </w:r>
        <w:r>
          <w:rPr>
            <w:noProof/>
            <w:webHidden/>
          </w:rPr>
        </w:r>
        <w:r>
          <w:rPr>
            <w:noProof/>
            <w:webHidden/>
          </w:rPr>
          <w:fldChar w:fldCharType="separate"/>
        </w:r>
        <w:r>
          <w:rPr>
            <w:noProof/>
            <w:webHidden/>
          </w:rPr>
          <w:t>50</w:t>
        </w:r>
        <w:r>
          <w:rPr>
            <w:noProof/>
            <w:webHidden/>
          </w:rPr>
          <w:fldChar w:fldCharType="end"/>
        </w:r>
      </w:hyperlink>
    </w:p>
    <w:p w14:paraId="15D6307A" w14:textId="3D6EFD04"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232" w:history="1">
        <w:r w:rsidRPr="00C10104">
          <w:rPr>
            <w:rStyle w:val="Hiperhivatkozs"/>
            <w:noProof/>
          </w:rPr>
          <w:t>3.7.2. Marking up gridlike partitions</w:t>
        </w:r>
        <w:r>
          <w:rPr>
            <w:noProof/>
            <w:webHidden/>
          </w:rPr>
          <w:tab/>
        </w:r>
        <w:r>
          <w:rPr>
            <w:noProof/>
            <w:webHidden/>
          </w:rPr>
          <w:fldChar w:fldCharType="begin"/>
        </w:r>
        <w:r>
          <w:rPr>
            <w:noProof/>
            <w:webHidden/>
          </w:rPr>
          <w:instrText xml:space="preserve"> PAGEREF _Toc182838232 \h </w:instrText>
        </w:r>
        <w:r>
          <w:rPr>
            <w:noProof/>
            <w:webHidden/>
          </w:rPr>
        </w:r>
        <w:r>
          <w:rPr>
            <w:noProof/>
            <w:webHidden/>
          </w:rPr>
          <w:fldChar w:fldCharType="separate"/>
        </w:r>
        <w:r>
          <w:rPr>
            <w:noProof/>
            <w:webHidden/>
          </w:rPr>
          <w:t>52</w:t>
        </w:r>
        <w:r>
          <w:rPr>
            <w:noProof/>
            <w:webHidden/>
          </w:rPr>
          <w:fldChar w:fldCharType="end"/>
        </w:r>
      </w:hyperlink>
    </w:p>
    <w:p w14:paraId="550E6979" w14:textId="46288B85"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233" w:history="1">
        <w:r w:rsidRPr="00C10104">
          <w:rPr>
            <w:rStyle w:val="Hiperhivatkozs"/>
            <w:noProof/>
          </w:rPr>
          <w:t>3.7.3. Identification of gridlike partitions</w:t>
        </w:r>
        <w:r>
          <w:rPr>
            <w:noProof/>
            <w:webHidden/>
          </w:rPr>
          <w:tab/>
        </w:r>
        <w:r>
          <w:rPr>
            <w:noProof/>
            <w:webHidden/>
          </w:rPr>
          <w:fldChar w:fldCharType="begin"/>
        </w:r>
        <w:r>
          <w:rPr>
            <w:noProof/>
            <w:webHidden/>
          </w:rPr>
          <w:instrText xml:space="preserve"> PAGEREF _Toc182838233 \h </w:instrText>
        </w:r>
        <w:r>
          <w:rPr>
            <w:noProof/>
            <w:webHidden/>
          </w:rPr>
        </w:r>
        <w:r>
          <w:rPr>
            <w:noProof/>
            <w:webHidden/>
          </w:rPr>
          <w:fldChar w:fldCharType="separate"/>
        </w:r>
        <w:r>
          <w:rPr>
            <w:noProof/>
            <w:webHidden/>
          </w:rPr>
          <w:t>52</w:t>
        </w:r>
        <w:r>
          <w:rPr>
            <w:noProof/>
            <w:webHidden/>
          </w:rPr>
          <w:fldChar w:fldCharType="end"/>
        </w:r>
      </w:hyperlink>
    </w:p>
    <w:p w14:paraId="24F126CB" w14:textId="21EE3212" w:rsidR="004D1F94" w:rsidRDefault="004D1F94">
      <w:pPr>
        <w:pStyle w:val="TJ4"/>
        <w:rPr>
          <w:rFonts w:asciiTheme="minorHAnsi" w:eastAsiaTheme="minorEastAsia" w:hAnsiTheme="minorHAnsi" w:cstheme="minorBidi"/>
          <w:noProof/>
          <w:kern w:val="2"/>
          <w:sz w:val="24"/>
          <w:szCs w:val="21"/>
          <w:lang w:eastAsia="en-GB"/>
          <w14:ligatures w14:val="standardContextual"/>
        </w:rPr>
      </w:pPr>
      <w:hyperlink w:anchor="_Toc182838234" w:history="1">
        <w:r w:rsidRPr="00C10104">
          <w:rPr>
            <w:rStyle w:val="Hiperhivatkozs"/>
            <w:noProof/>
            <w:lang w:bidi="ar-SA"/>
          </w:rPr>
          <w:t>3.7.3.1. Numbering gridlike milestones</w:t>
        </w:r>
        <w:r>
          <w:rPr>
            <w:noProof/>
            <w:webHidden/>
          </w:rPr>
          <w:tab/>
        </w:r>
        <w:r>
          <w:rPr>
            <w:noProof/>
            <w:webHidden/>
          </w:rPr>
          <w:fldChar w:fldCharType="begin"/>
        </w:r>
        <w:r>
          <w:rPr>
            <w:noProof/>
            <w:webHidden/>
          </w:rPr>
          <w:instrText xml:space="preserve"> PAGEREF _Toc182838234 \h </w:instrText>
        </w:r>
        <w:r>
          <w:rPr>
            <w:noProof/>
            <w:webHidden/>
          </w:rPr>
        </w:r>
        <w:r>
          <w:rPr>
            <w:noProof/>
            <w:webHidden/>
          </w:rPr>
          <w:fldChar w:fldCharType="separate"/>
        </w:r>
        <w:r>
          <w:rPr>
            <w:noProof/>
            <w:webHidden/>
          </w:rPr>
          <w:t>53</w:t>
        </w:r>
        <w:r>
          <w:rPr>
            <w:noProof/>
            <w:webHidden/>
          </w:rPr>
          <w:fldChar w:fldCharType="end"/>
        </w:r>
      </w:hyperlink>
    </w:p>
    <w:p w14:paraId="5269F96F" w14:textId="2046E8E3"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235" w:history="1">
        <w:r w:rsidRPr="00C10104">
          <w:rPr>
            <w:rStyle w:val="Hiperhivatkozs"/>
            <w:noProof/>
          </w:rPr>
          <w:t>3.7.4. When to encode gridlike partitions</w:t>
        </w:r>
        <w:r>
          <w:rPr>
            <w:noProof/>
            <w:webHidden/>
          </w:rPr>
          <w:tab/>
        </w:r>
        <w:r>
          <w:rPr>
            <w:noProof/>
            <w:webHidden/>
          </w:rPr>
          <w:fldChar w:fldCharType="begin"/>
        </w:r>
        <w:r>
          <w:rPr>
            <w:noProof/>
            <w:webHidden/>
          </w:rPr>
          <w:instrText xml:space="preserve"> PAGEREF _Toc182838235 \h </w:instrText>
        </w:r>
        <w:r>
          <w:rPr>
            <w:noProof/>
            <w:webHidden/>
          </w:rPr>
        </w:r>
        <w:r>
          <w:rPr>
            <w:noProof/>
            <w:webHidden/>
          </w:rPr>
          <w:fldChar w:fldCharType="separate"/>
        </w:r>
        <w:r>
          <w:rPr>
            <w:noProof/>
            <w:webHidden/>
          </w:rPr>
          <w:t>53</w:t>
        </w:r>
        <w:r>
          <w:rPr>
            <w:noProof/>
            <w:webHidden/>
          </w:rPr>
          <w:fldChar w:fldCharType="end"/>
        </w:r>
      </w:hyperlink>
    </w:p>
    <w:p w14:paraId="4693004C" w14:textId="182C695D" w:rsidR="004D1F94" w:rsidRDefault="004D1F94">
      <w:pPr>
        <w:pStyle w:val="TJ2"/>
        <w:rPr>
          <w:rFonts w:asciiTheme="minorHAnsi" w:eastAsiaTheme="minorEastAsia" w:hAnsiTheme="minorHAnsi" w:cstheme="minorBidi"/>
          <w:noProof/>
          <w:kern w:val="2"/>
          <w:sz w:val="24"/>
          <w:szCs w:val="21"/>
          <w:lang w:eastAsia="en-GB" w:bidi="hi-IN"/>
          <w14:ligatures w14:val="standardContextual"/>
        </w:rPr>
      </w:pPr>
      <w:hyperlink w:anchor="_Toc182838236" w:history="1">
        <w:r w:rsidRPr="00C10104">
          <w:rPr>
            <w:rStyle w:val="Hiperhivatkozs"/>
            <w:noProof/>
          </w:rPr>
          <w:t>3.8. Fragments and other untidy partitions</w:t>
        </w:r>
        <w:r>
          <w:rPr>
            <w:noProof/>
            <w:webHidden/>
          </w:rPr>
          <w:tab/>
        </w:r>
        <w:r>
          <w:rPr>
            <w:noProof/>
            <w:webHidden/>
          </w:rPr>
          <w:fldChar w:fldCharType="begin"/>
        </w:r>
        <w:r>
          <w:rPr>
            <w:noProof/>
            <w:webHidden/>
          </w:rPr>
          <w:instrText xml:space="preserve"> PAGEREF _Toc182838236 \h </w:instrText>
        </w:r>
        <w:r>
          <w:rPr>
            <w:noProof/>
            <w:webHidden/>
          </w:rPr>
        </w:r>
        <w:r>
          <w:rPr>
            <w:noProof/>
            <w:webHidden/>
          </w:rPr>
          <w:fldChar w:fldCharType="separate"/>
        </w:r>
        <w:r>
          <w:rPr>
            <w:noProof/>
            <w:webHidden/>
          </w:rPr>
          <w:t>53</w:t>
        </w:r>
        <w:r>
          <w:rPr>
            <w:noProof/>
            <w:webHidden/>
          </w:rPr>
          <w:fldChar w:fldCharType="end"/>
        </w:r>
      </w:hyperlink>
    </w:p>
    <w:p w14:paraId="107F4FCF" w14:textId="5F23B3C1"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237" w:history="1">
        <w:r w:rsidRPr="00C10104">
          <w:rPr>
            <w:rStyle w:val="Hiperhivatkozs"/>
            <w:noProof/>
          </w:rPr>
          <w:t>3.8.1. Missing pieces</w:t>
        </w:r>
        <w:r>
          <w:rPr>
            <w:noProof/>
            <w:webHidden/>
          </w:rPr>
          <w:tab/>
        </w:r>
        <w:r>
          <w:rPr>
            <w:noProof/>
            <w:webHidden/>
          </w:rPr>
          <w:fldChar w:fldCharType="begin"/>
        </w:r>
        <w:r>
          <w:rPr>
            <w:noProof/>
            <w:webHidden/>
          </w:rPr>
          <w:instrText xml:space="preserve"> PAGEREF _Toc182838237 \h </w:instrText>
        </w:r>
        <w:r>
          <w:rPr>
            <w:noProof/>
            <w:webHidden/>
          </w:rPr>
        </w:r>
        <w:r>
          <w:rPr>
            <w:noProof/>
            <w:webHidden/>
          </w:rPr>
          <w:fldChar w:fldCharType="separate"/>
        </w:r>
        <w:r>
          <w:rPr>
            <w:noProof/>
            <w:webHidden/>
          </w:rPr>
          <w:t>54</w:t>
        </w:r>
        <w:r>
          <w:rPr>
            <w:noProof/>
            <w:webHidden/>
          </w:rPr>
          <w:fldChar w:fldCharType="end"/>
        </w:r>
      </w:hyperlink>
    </w:p>
    <w:p w14:paraId="7F2576C3" w14:textId="6874778F"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238" w:history="1">
        <w:r w:rsidRPr="00C10104">
          <w:rPr>
            <w:rStyle w:val="Hiperhivatkozs"/>
            <w:noProof/>
          </w:rPr>
          <w:t>3.8.2. Features splitting only some lines of an inscription</w:t>
        </w:r>
        <w:r>
          <w:rPr>
            <w:noProof/>
            <w:webHidden/>
          </w:rPr>
          <w:tab/>
        </w:r>
        <w:r>
          <w:rPr>
            <w:noProof/>
            <w:webHidden/>
          </w:rPr>
          <w:fldChar w:fldCharType="begin"/>
        </w:r>
        <w:r>
          <w:rPr>
            <w:noProof/>
            <w:webHidden/>
          </w:rPr>
          <w:instrText xml:space="preserve"> PAGEREF _Toc182838238 \h </w:instrText>
        </w:r>
        <w:r>
          <w:rPr>
            <w:noProof/>
            <w:webHidden/>
          </w:rPr>
        </w:r>
        <w:r>
          <w:rPr>
            <w:noProof/>
            <w:webHidden/>
          </w:rPr>
          <w:fldChar w:fldCharType="separate"/>
        </w:r>
        <w:r>
          <w:rPr>
            <w:noProof/>
            <w:webHidden/>
          </w:rPr>
          <w:t>55</w:t>
        </w:r>
        <w:r>
          <w:rPr>
            <w:noProof/>
            <w:webHidden/>
          </w:rPr>
          <w:fldChar w:fldCharType="end"/>
        </w:r>
      </w:hyperlink>
    </w:p>
    <w:p w14:paraId="5B4A0A61" w14:textId="23D76539"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239" w:history="1">
        <w:r w:rsidRPr="00C10104">
          <w:rPr>
            <w:rStyle w:val="Hiperhivatkozs"/>
            <w:noProof/>
          </w:rPr>
          <w:t>3.8.3. Features splitting an inscription horizontally</w:t>
        </w:r>
        <w:r>
          <w:rPr>
            <w:noProof/>
            <w:webHidden/>
          </w:rPr>
          <w:tab/>
        </w:r>
        <w:r>
          <w:rPr>
            <w:noProof/>
            <w:webHidden/>
          </w:rPr>
          <w:fldChar w:fldCharType="begin"/>
        </w:r>
        <w:r>
          <w:rPr>
            <w:noProof/>
            <w:webHidden/>
          </w:rPr>
          <w:instrText xml:space="preserve"> PAGEREF _Toc182838239 \h </w:instrText>
        </w:r>
        <w:r>
          <w:rPr>
            <w:noProof/>
            <w:webHidden/>
          </w:rPr>
        </w:r>
        <w:r>
          <w:rPr>
            <w:noProof/>
            <w:webHidden/>
          </w:rPr>
          <w:fldChar w:fldCharType="separate"/>
        </w:r>
        <w:r>
          <w:rPr>
            <w:noProof/>
            <w:webHidden/>
          </w:rPr>
          <w:t>56</w:t>
        </w:r>
        <w:r>
          <w:rPr>
            <w:noProof/>
            <w:webHidden/>
          </w:rPr>
          <w:fldChar w:fldCharType="end"/>
        </w:r>
      </w:hyperlink>
    </w:p>
    <w:p w14:paraId="427D08AD" w14:textId="53037B69"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240" w:history="1">
        <w:r w:rsidRPr="00C10104">
          <w:rPr>
            <w:rStyle w:val="Hiperhivatkozs"/>
            <w:noProof/>
          </w:rPr>
          <w:t xml:space="preserve">3.8.4. Features splitting </w:t>
        </w:r>
        <w:r w:rsidRPr="00C10104">
          <w:rPr>
            <w:rStyle w:val="Hiperhivatkozs"/>
            <w:i/>
            <w:noProof/>
          </w:rPr>
          <w:t>akṣara</w:t>
        </w:r>
        <w:r w:rsidRPr="00C10104">
          <w:rPr>
            <w:rStyle w:val="Hiperhivatkozs"/>
            <w:noProof/>
          </w:rPr>
          <w:t>s</w:t>
        </w:r>
        <w:r>
          <w:rPr>
            <w:noProof/>
            <w:webHidden/>
          </w:rPr>
          <w:tab/>
        </w:r>
        <w:r>
          <w:rPr>
            <w:noProof/>
            <w:webHidden/>
          </w:rPr>
          <w:fldChar w:fldCharType="begin"/>
        </w:r>
        <w:r>
          <w:rPr>
            <w:noProof/>
            <w:webHidden/>
          </w:rPr>
          <w:instrText xml:space="preserve"> PAGEREF _Toc182838240 \h </w:instrText>
        </w:r>
        <w:r>
          <w:rPr>
            <w:noProof/>
            <w:webHidden/>
          </w:rPr>
        </w:r>
        <w:r>
          <w:rPr>
            <w:noProof/>
            <w:webHidden/>
          </w:rPr>
          <w:fldChar w:fldCharType="separate"/>
        </w:r>
        <w:r>
          <w:rPr>
            <w:noProof/>
            <w:webHidden/>
          </w:rPr>
          <w:t>56</w:t>
        </w:r>
        <w:r>
          <w:rPr>
            <w:noProof/>
            <w:webHidden/>
          </w:rPr>
          <w:fldChar w:fldCharType="end"/>
        </w:r>
      </w:hyperlink>
    </w:p>
    <w:p w14:paraId="51C29BBB" w14:textId="6DF943D2" w:rsidR="004D1F94" w:rsidRDefault="004D1F94">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838241" w:history="1">
        <w:r w:rsidRPr="00C10104">
          <w:rPr>
            <w:rStyle w:val="Hiperhivatkozs"/>
            <w:noProof/>
          </w:rPr>
          <w:t>4. Encoding the received text</w:t>
        </w:r>
        <w:r>
          <w:rPr>
            <w:noProof/>
            <w:webHidden/>
          </w:rPr>
          <w:tab/>
        </w:r>
        <w:r>
          <w:rPr>
            <w:noProof/>
            <w:webHidden/>
          </w:rPr>
          <w:fldChar w:fldCharType="begin"/>
        </w:r>
        <w:r>
          <w:rPr>
            <w:noProof/>
            <w:webHidden/>
          </w:rPr>
          <w:instrText xml:space="preserve"> PAGEREF _Toc182838241 \h </w:instrText>
        </w:r>
        <w:r>
          <w:rPr>
            <w:noProof/>
            <w:webHidden/>
          </w:rPr>
        </w:r>
        <w:r>
          <w:rPr>
            <w:noProof/>
            <w:webHidden/>
          </w:rPr>
          <w:fldChar w:fldCharType="separate"/>
        </w:r>
        <w:r>
          <w:rPr>
            <w:noProof/>
            <w:webHidden/>
          </w:rPr>
          <w:t>58</w:t>
        </w:r>
        <w:r>
          <w:rPr>
            <w:noProof/>
            <w:webHidden/>
          </w:rPr>
          <w:fldChar w:fldCharType="end"/>
        </w:r>
      </w:hyperlink>
    </w:p>
    <w:p w14:paraId="31DD2854" w14:textId="58C66D02" w:rsidR="004D1F94" w:rsidRDefault="004D1F94">
      <w:pPr>
        <w:pStyle w:val="TJ2"/>
        <w:rPr>
          <w:rFonts w:asciiTheme="minorHAnsi" w:eastAsiaTheme="minorEastAsia" w:hAnsiTheme="minorHAnsi" w:cstheme="minorBidi"/>
          <w:noProof/>
          <w:kern w:val="2"/>
          <w:sz w:val="24"/>
          <w:szCs w:val="21"/>
          <w:lang w:eastAsia="en-GB" w:bidi="hi-IN"/>
          <w14:ligatures w14:val="standardContextual"/>
        </w:rPr>
      </w:pPr>
      <w:hyperlink w:anchor="_Toc182838242" w:history="1">
        <w:r w:rsidRPr="00C10104">
          <w:rPr>
            <w:rStyle w:val="Hiperhivatkozs"/>
            <w:noProof/>
          </w:rPr>
          <w:t>4.1. Alphabetic characters</w:t>
        </w:r>
        <w:r>
          <w:rPr>
            <w:noProof/>
            <w:webHidden/>
          </w:rPr>
          <w:tab/>
        </w:r>
        <w:r>
          <w:rPr>
            <w:noProof/>
            <w:webHidden/>
          </w:rPr>
          <w:fldChar w:fldCharType="begin"/>
        </w:r>
        <w:r>
          <w:rPr>
            <w:noProof/>
            <w:webHidden/>
          </w:rPr>
          <w:instrText xml:space="preserve"> PAGEREF _Toc182838242 \h </w:instrText>
        </w:r>
        <w:r>
          <w:rPr>
            <w:noProof/>
            <w:webHidden/>
          </w:rPr>
        </w:r>
        <w:r>
          <w:rPr>
            <w:noProof/>
            <w:webHidden/>
          </w:rPr>
          <w:fldChar w:fldCharType="separate"/>
        </w:r>
        <w:r>
          <w:rPr>
            <w:noProof/>
            <w:webHidden/>
          </w:rPr>
          <w:t>58</w:t>
        </w:r>
        <w:r>
          <w:rPr>
            <w:noProof/>
            <w:webHidden/>
          </w:rPr>
          <w:fldChar w:fldCharType="end"/>
        </w:r>
      </w:hyperlink>
    </w:p>
    <w:p w14:paraId="0C60FEBA" w14:textId="10C3CF6D"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243" w:history="1">
        <w:r w:rsidRPr="00C10104">
          <w:rPr>
            <w:rStyle w:val="Hiperhivatkozs"/>
            <w:noProof/>
          </w:rPr>
          <w:t xml:space="preserve">4.1.1. Tagging transliterated characters as one </w:t>
        </w:r>
        <w:r w:rsidRPr="00C10104">
          <w:rPr>
            <w:rStyle w:val="Hiperhivatkozs"/>
            <w:i/>
            <w:noProof/>
          </w:rPr>
          <w:t>akṣara</w:t>
        </w:r>
        <w:r>
          <w:rPr>
            <w:noProof/>
            <w:webHidden/>
          </w:rPr>
          <w:tab/>
        </w:r>
        <w:r>
          <w:rPr>
            <w:noProof/>
            <w:webHidden/>
          </w:rPr>
          <w:fldChar w:fldCharType="begin"/>
        </w:r>
        <w:r>
          <w:rPr>
            <w:noProof/>
            <w:webHidden/>
          </w:rPr>
          <w:instrText xml:space="preserve"> PAGEREF _Toc182838243 \h </w:instrText>
        </w:r>
        <w:r>
          <w:rPr>
            <w:noProof/>
            <w:webHidden/>
          </w:rPr>
        </w:r>
        <w:r>
          <w:rPr>
            <w:noProof/>
            <w:webHidden/>
          </w:rPr>
          <w:fldChar w:fldCharType="separate"/>
        </w:r>
        <w:r>
          <w:rPr>
            <w:noProof/>
            <w:webHidden/>
          </w:rPr>
          <w:t>58</w:t>
        </w:r>
        <w:r>
          <w:rPr>
            <w:noProof/>
            <w:webHidden/>
          </w:rPr>
          <w:fldChar w:fldCharType="end"/>
        </w:r>
      </w:hyperlink>
    </w:p>
    <w:p w14:paraId="0018E1BE" w14:textId="09CFB316"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244" w:history="1">
        <w:r w:rsidRPr="00C10104">
          <w:rPr>
            <w:rStyle w:val="Hiperhivatkozs"/>
            <w:noProof/>
          </w:rPr>
          <w:t>4.1.2. Tagging parts of alphabetic characters</w:t>
        </w:r>
        <w:r>
          <w:rPr>
            <w:noProof/>
            <w:webHidden/>
          </w:rPr>
          <w:tab/>
        </w:r>
        <w:r>
          <w:rPr>
            <w:noProof/>
            <w:webHidden/>
          </w:rPr>
          <w:fldChar w:fldCharType="begin"/>
        </w:r>
        <w:r>
          <w:rPr>
            <w:noProof/>
            <w:webHidden/>
          </w:rPr>
          <w:instrText xml:space="preserve"> PAGEREF _Toc182838244 \h </w:instrText>
        </w:r>
        <w:r>
          <w:rPr>
            <w:noProof/>
            <w:webHidden/>
          </w:rPr>
        </w:r>
        <w:r>
          <w:rPr>
            <w:noProof/>
            <w:webHidden/>
          </w:rPr>
          <w:fldChar w:fldCharType="separate"/>
        </w:r>
        <w:r>
          <w:rPr>
            <w:noProof/>
            <w:webHidden/>
          </w:rPr>
          <w:t>58</w:t>
        </w:r>
        <w:r>
          <w:rPr>
            <w:noProof/>
            <w:webHidden/>
          </w:rPr>
          <w:fldChar w:fldCharType="end"/>
        </w:r>
      </w:hyperlink>
    </w:p>
    <w:p w14:paraId="5598E407" w14:textId="003EBB5C"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245" w:history="1">
        <w:r w:rsidRPr="00C10104">
          <w:rPr>
            <w:rStyle w:val="Hiperhivatkozs"/>
            <w:noProof/>
          </w:rPr>
          <w:t>4.1.3. Unusual spatial arrangement in conjuncts</w:t>
        </w:r>
        <w:r>
          <w:rPr>
            <w:noProof/>
            <w:webHidden/>
          </w:rPr>
          <w:tab/>
        </w:r>
        <w:r>
          <w:rPr>
            <w:noProof/>
            <w:webHidden/>
          </w:rPr>
          <w:fldChar w:fldCharType="begin"/>
        </w:r>
        <w:r>
          <w:rPr>
            <w:noProof/>
            <w:webHidden/>
          </w:rPr>
          <w:instrText xml:space="preserve"> PAGEREF _Toc182838245 \h </w:instrText>
        </w:r>
        <w:r>
          <w:rPr>
            <w:noProof/>
            <w:webHidden/>
          </w:rPr>
        </w:r>
        <w:r>
          <w:rPr>
            <w:noProof/>
            <w:webHidden/>
          </w:rPr>
          <w:fldChar w:fldCharType="separate"/>
        </w:r>
        <w:r>
          <w:rPr>
            <w:noProof/>
            <w:webHidden/>
          </w:rPr>
          <w:t>59</w:t>
        </w:r>
        <w:r>
          <w:rPr>
            <w:noProof/>
            <w:webHidden/>
          </w:rPr>
          <w:fldChar w:fldCharType="end"/>
        </w:r>
      </w:hyperlink>
    </w:p>
    <w:p w14:paraId="6570CE9D" w14:textId="3D0CE904"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246" w:history="1">
        <w:r w:rsidRPr="00C10104">
          <w:rPr>
            <w:rStyle w:val="Hiperhivatkozs"/>
            <w:noProof/>
          </w:rPr>
          <w:t>4.1.4. Complex characters split by an intervening feature</w:t>
        </w:r>
        <w:r>
          <w:rPr>
            <w:noProof/>
            <w:webHidden/>
          </w:rPr>
          <w:tab/>
        </w:r>
        <w:r>
          <w:rPr>
            <w:noProof/>
            <w:webHidden/>
          </w:rPr>
          <w:fldChar w:fldCharType="begin"/>
        </w:r>
        <w:r>
          <w:rPr>
            <w:noProof/>
            <w:webHidden/>
          </w:rPr>
          <w:instrText xml:space="preserve"> PAGEREF _Toc182838246 \h </w:instrText>
        </w:r>
        <w:r>
          <w:rPr>
            <w:noProof/>
            <w:webHidden/>
          </w:rPr>
        </w:r>
        <w:r>
          <w:rPr>
            <w:noProof/>
            <w:webHidden/>
          </w:rPr>
          <w:fldChar w:fldCharType="separate"/>
        </w:r>
        <w:r>
          <w:rPr>
            <w:noProof/>
            <w:webHidden/>
          </w:rPr>
          <w:t>60</w:t>
        </w:r>
        <w:r>
          <w:rPr>
            <w:noProof/>
            <w:webHidden/>
          </w:rPr>
          <w:fldChar w:fldCharType="end"/>
        </w:r>
      </w:hyperlink>
    </w:p>
    <w:p w14:paraId="33B33DFE" w14:textId="55D20246" w:rsidR="004D1F94" w:rsidRDefault="004D1F94">
      <w:pPr>
        <w:pStyle w:val="TJ2"/>
        <w:rPr>
          <w:rFonts w:asciiTheme="minorHAnsi" w:eastAsiaTheme="minorEastAsia" w:hAnsiTheme="minorHAnsi" w:cstheme="minorBidi"/>
          <w:noProof/>
          <w:kern w:val="2"/>
          <w:sz w:val="24"/>
          <w:szCs w:val="21"/>
          <w:lang w:eastAsia="en-GB" w:bidi="hi-IN"/>
          <w14:ligatures w14:val="standardContextual"/>
        </w:rPr>
      </w:pPr>
      <w:hyperlink w:anchor="_Toc182838247" w:history="1">
        <w:r w:rsidRPr="00C10104">
          <w:rPr>
            <w:rStyle w:val="Hiperhivatkozs"/>
            <w:noProof/>
          </w:rPr>
          <w:t>4.2. Non-alphabetic characters</w:t>
        </w:r>
        <w:r>
          <w:rPr>
            <w:noProof/>
            <w:webHidden/>
          </w:rPr>
          <w:tab/>
        </w:r>
        <w:r>
          <w:rPr>
            <w:noProof/>
            <w:webHidden/>
          </w:rPr>
          <w:fldChar w:fldCharType="begin"/>
        </w:r>
        <w:r>
          <w:rPr>
            <w:noProof/>
            <w:webHidden/>
          </w:rPr>
          <w:instrText xml:space="preserve"> PAGEREF _Toc182838247 \h </w:instrText>
        </w:r>
        <w:r>
          <w:rPr>
            <w:noProof/>
            <w:webHidden/>
          </w:rPr>
        </w:r>
        <w:r>
          <w:rPr>
            <w:noProof/>
            <w:webHidden/>
          </w:rPr>
          <w:fldChar w:fldCharType="separate"/>
        </w:r>
        <w:r>
          <w:rPr>
            <w:noProof/>
            <w:webHidden/>
          </w:rPr>
          <w:t>61</w:t>
        </w:r>
        <w:r>
          <w:rPr>
            <w:noProof/>
            <w:webHidden/>
          </w:rPr>
          <w:fldChar w:fldCharType="end"/>
        </w:r>
      </w:hyperlink>
    </w:p>
    <w:p w14:paraId="7E5E14C2" w14:textId="1746C995"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248" w:history="1">
        <w:r w:rsidRPr="00C10104">
          <w:rPr>
            <w:rStyle w:val="Hiperhivatkozs"/>
            <w:noProof/>
          </w:rPr>
          <w:t>4.2.1. Overview</w:t>
        </w:r>
        <w:r>
          <w:rPr>
            <w:noProof/>
            <w:webHidden/>
          </w:rPr>
          <w:tab/>
        </w:r>
        <w:r>
          <w:rPr>
            <w:noProof/>
            <w:webHidden/>
          </w:rPr>
          <w:fldChar w:fldCharType="begin"/>
        </w:r>
        <w:r>
          <w:rPr>
            <w:noProof/>
            <w:webHidden/>
          </w:rPr>
          <w:instrText xml:space="preserve"> PAGEREF _Toc182838248 \h </w:instrText>
        </w:r>
        <w:r>
          <w:rPr>
            <w:noProof/>
            <w:webHidden/>
          </w:rPr>
        </w:r>
        <w:r>
          <w:rPr>
            <w:noProof/>
            <w:webHidden/>
          </w:rPr>
          <w:fldChar w:fldCharType="separate"/>
        </w:r>
        <w:r>
          <w:rPr>
            <w:noProof/>
            <w:webHidden/>
          </w:rPr>
          <w:t>61</w:t>
        </w:r>
        <w:r>
          <w:rPr>
            <w:noProof/>
            <w:webHidden/>
          </w:rPr>
          <w:fldChar w:fldCharType="end"/>
        </w:r>
      </w:hyperlink>
    </w:p>
    <w:p w14:paraId="7A4F4E5C" w14:textId="69EE3B2E"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249" w:history="1">
        <w:r w:rsidRPr="00C10104">
          <w:rPr>
            <w:rStyle w:val="Hiperhivatkozs"/>
            <w:noProof/>
          </w:rPr>
          <w:t>4.2.2. Numeric characters</w:t>
        </w:r>
        <w:r>
          <w:rPr>
            <w:noProof/>
            <w:webHidden/>
          </w:rPr>
          <w:tab/>
        </w:r>
        <w:r>
          <w:rPr>
            <w:noProof/>
            <w:webHidden/>
          </w:rPr>
          <w:fldChar w:fldCharType="begin"/>
        </w:r>
        <w:r>
          <w:rPr>
            <w:noProof/>
            <w:webHidden/>
          </w:rPr>
          <w:instrText xml:space="preserve"> PAGEREF _Toc182838249 \h </w:instrText>
        </w:r>
        <w:r>
          <w:rPr>
            <w:noProof/>
            <w:webHidden/>
          </w:rPr>
        </w:r>
        <w:r>
          <w:rPr>
            <w:noProof/>
            <w:webHidden/>
          </w:rPr>
          <w:fldChar w:fldCharType="separate"/>
        </w:r>
        <w:r>
          <w:rPr>
            <w:noProof/>
            <w:webHidden/>
          </w:rPr>
          <w:t>62</w:t>
        </w:r>
        <w:r>
          <w:rPr>
            <w:noProof/>
            <w:webHidden/>
          </w:rPr>
          <w:fldChar w:fldCharType="end"/>
        </w:r>
      </w:hyperlink>
    </w:p>
    <w:p w14:paraId="4F7E113D" w14:textId="1DC4D4BE" w:rsidR="004D1F94" w:rsidRDefault="004D1F94">
      <w:pPr>
        <w:pStyle w:val="TJ4"/>
        <w:rPr>
          <w:rFonts w:asciiTheme="minorHAnsi" w:eastAsiaTheme="minorEastAsia" w:hAnsiTheme="minorHAnsi" w:cstheme="minorBidi"/>
          <w:noProof/>
          <w:kern w:val="2"/>
          <w:sz w:val="24"/>
          <w:szCs w:val="21"/>
          <w:lang w:eastAsia="en-GB"/>
          <w14:ligatures w14:val="standardContextual"/>
        </w:rPr>
      </w:pPr>
      <w:hyperlink w:anchor="_Toc182838250" w:history="1">
        <w:r w:rsidRPr="00C10104">
          <w:rPr>
            <w:rStyle w:val="Hiperhivatkozs"/>
            <w:noProof/>
            <w:lang w:bidi="ar-SA"/>
          </w:rPr>
          <w:t>4.2.2.1. Spacing numeric characters</w:t>
        </w:r>
        <w:r>
          <w:rPr>
            <w:noProof/>
            <w:webHidden/>
          </w:rPr>
          <w:tab/>
        </w:r>
        <w:r>
          <w:rPr>
            <w:noProof/>
            <w:webHidden/>
          </w:rPr>
          <w:fldChar w:fldCharType="begin"/>
        </w:r>
        <w:r>
          <w:rPr>
            <w:noProof/>
            <w:webHidden/>
          </w:rPr>
          <w:instrText xml:space="preserve"> PAGEREF _Toc182838250 \h </w:instrText>
        </w:r>
        <w:r>
          <w:rPr>
            <w:noProof/>
            <w:webHidden/>
          </w:rPr>
        </w:r>
        <w:r>
          <w:rPr>
            <w:noProof/>
            <w:webHidden/>
          </w:rPr>
          <w:fldChar w:fldCharType="separate"/>
        </w:r>
        <w:r>
          <w:rPr>
            <w:noProof/>
            <w:webHidden/>
          </w:rPr>
          <w:t>63</w:t>
        </w:r>
        <w:r>
          <w:rPr>
            <w:noProof/>
            <w:webHidden/>
          </w:rPr>
          <w:fldChar w:fldCharType="end"/>
        </w:r>
      </w:hyperlink>
    </w:p>
    <w:p w14:paraId="326827B4" w14:textId="102DE4E0"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251" w:history="1">
        <w:r w:rsidRPr="00C10104">
          <w:rPr>
            <w:rStyle w:val="Hiperhivatkozs"/>
            <w:noProof/>
          </w:rPr>
          <w:t>4.2.3. Non-alphanumeric characters (symbols)</w:t>
        </w:r>
        <w:r>
          <w:rPr>
            <w:noProof/>
            <w:webHidden/>
          </w:rPr>
          <w:tab/>
        </w:r>
        <w:r>
          <w:rPr>
            <w:noProof/>
            <w:webHidden/>
          </w:rPr>
          <w:fldChar w:fldCharType="begin"/>
        </w:r>
        <w:r>
          <w:rPr>
            <w:noProof/>
            <w:webHidden/>
          </w:rPr>
          <w:instrText xml:space="preserve"> PAGEREF _Toc182838251 \h </w:instrText>
        </w:r>
        <w:r>
          <w:rPr>
            <w:noProof/>
            <w:webHidden/>
          </w:rPr>
        </w:r>
        <w:r>
          <w:rPr>
            <w:noProof/>
            <w:webHidden/>
          </w:rPr>
          <w:fldChar w:fldCharType="separate"/>
        </w:r>
        <w:r>
          <w:rPr>
            <w:noProof/>
            <w:webHidden/>
          </w:rPr>
          <w:t>63</w:t>
        </w:r>
        <w:r>
          <w:rPr>
            <w:noProof/>
            <w:webHidden/>
          </w:rPr>
          <w:fldChar w:fldCharType="end"/>
        </w:r>
      </w:hyperlink>
    </w:p>
    <w:p w14:paraId="60C7F65C" w14:textId="581EE863" w:rsidR="004D1F94" w:rsidRDefault="004D1F94">
      <w:pPr>
        <w:pStyle w:val="TJ4"/>
        <w:rPr>
          <w:rFonts w:asciiTheme="minorHAnsi" w:eastAsiaTheme="minorEastAsia" w:hAnsiTheme="minorHAnsi" w:cstheme="minorBidi"/>
          <w:noProof/>
          <w:kern w:val="2"/>
          <w:sz w:val="24"/>
          <w:szCs w:val="21"/>
          <w:lang w:eastAsia="en-GB"/>
          <w14:ligatures w14:val="standardContextual"/>
        </w:rPr>
      </w:pPr>
      <w:hyperlink w:anchor="_Toc182838252" w:history="1">
        <w:r w:rsidRPr="00C10104">
          <w:rPr>
            <w:rStyle w:val="Hiperhivatkozs"/>
            <w:noProof/>
            <w:lang w:bidi="ar-SA"/>
          </w:rPr>
          <w:t>4.2.3.1. Symbol tokens</w:t>
        </w:r>
        <w:r>
          <w:rPr>
            <w:noProof/>
            <w:webHidden/>
          </w:rPr>
          <w:tab/>
        </w:r>
        <w:r>
          <w:rPr>
            <w:noProof/>
            <w:webHidden/>
          </w:rPr>
          <w:fldChar w:fldCharType="begin"/>
        </w:r>
        <w:r>
          <w:rPr>
            <w:noProof/>
            <w:webHidden/>
          </w:rPr>
          <w:instrText xml:space="preserve"> PAGEREF _Toc182838252 \h </w:instrText>
        </w:r>
        <w:r>
          <w:rPr>
            <w:noProof/>
            <w:webHidden/>
          </w:rPr>
        </w:r>
        <w:r>
          <w:rPr>
            <w:noProof/>
            <w:webHidden/>
          </w:rPr>
          <w:fldChar w:fldCharType="separate"/>
        </w:r>
        <w:r>
          <w:rPr>
            <w:noProof/>
            <w:webHidden/>
          </w:rPr>
          <w:t>63</w:t>
        </w:r>
        <w:r>
          <w:rPr>
            <w:noProof/>
            <w:webHidden/>
          </w:rPr>
          <w:fldChar w:fldCharType="end"/>
        </w:r>
      </w:hyperlink>
    </w:p>
    <w:p w14:paraId="72431CAF" w14:textId="78C0CE4C" w:rsidR="004D1F94" w:rsidRDefault="004D1F94">
      <w:pPr>
        <w:pStyle w:val="TJ4"/>
        <w:rPr>
          <w:rFonts w:asciiTheme="minorHAnsi" w:eastAsiaTheme="minorEastAsia" w:hAnsiTheme="minorHAnsi" w:cstheme="minorBidi"/>
          <w:noProof/>
          <w:kern w:val="2"/>
          <w:sz w:val="24"/>
          <w:szCs w:val="21"/>
          <w:lang w:eastAsia="en-GB"/>
          <w14:ligatures w14:val="standardContextual"/>
        </w:rPr>
      </w:pPr>
      <w:hyperlink w:anchor="_Toc182838253" w:history="1">
        <w:r w:rsidRPr="00C10104">
          <w:rPr>
            <w:rStyle w:val="Hiperhivatkozs"/>
            <w:noProof/>
            <w:lang w:bidi="ar-SA"/>
          </w:rPr>
          <w:t>4.2.3.2. Spacing symbol characters</w:t>
        </w:r>
        <w:r>
          <w:rPr>
            <w:noProof/>
            <w:webHidden/>
          </w:rPr>
          <w:tab/>
        </w:r>
        <w:r>
          <w:rPr>
            <w:noProof/>
            <w:webHidden/>
          </w:rPr>
          <w:fldChar w:fldCharType="begin"/>
        </w:r>
        <w:r>
          <w:rPr>
            <w:noProof/>
            <w:webHidden/>
          </w:rPr>
          <w:instrText xml:space="preserve"> PAGEREF _Toc182838253 \h </w:instrText>
        </w:r>
        <w:r>
          <w:rPr>
            <w:noProof/>
            <w:webHidden/>
          </w:rPr>
        </w:r>
        <w:r>
          <w:rPr>
            <w:noProof/>
            <w:webHidden/>
          </w:rPr>
          <w:fldChar w:fldCharType="separate"/>
        </w:r>
        <w:r>
          <w:rPr>
            <w:noProof/>
            <w:webHidden/>
          </w:rPr>
          <w:t>64</w:t>
        </w:r>
        <w:r>
          <w:rPr>
            <w:noProof/>
            <w:webHidden/>
          </w:rPr>
          <w:fldChar w:fldCharType="end"/>
        </w:r>
      </w:hyperlink>
    </w:p>
    <w:p w14:paraId="13B049AE" w14:textId="2FAAF15E" w:rsidR="004D1F94" w:rsidRDefault="004D1F94">
      <w:pPr>
        <w:pStyle w:val="TJ4"/>
        <w:rPr>
          <w:rFonts w:asciiTheme="minorHAnsi" w:eastAsiaTheme="minorEastAsia" w:hAnsiTheme="minorHAnsi" w:cstheme="minorBidi"/>
          <w:noProof/>
          <w:kern w:val="2"/>
          <w:sz w:val="24"/>
          <w:szCs w:val="21"/>
          <w:lang w:eastAsia="en-GB"/>
          <w14:ligatures w14:val="standardContextual"/>
        </w:rPr>
      </w:pPr>
      <w:hyperlink w:anchor="_Toc182838254" w:history="1">
        <w:r w:rsidRPr="00C10104">
          <w:rPr>
            <w:rStyle w:val="Hiperhivatkozs"/>
            <w:noProof/>
            <w:lang w:bidi="ar-SA"/>
          </w:rPr>
          <w:t>4.2.3.3. Punctuation marks</w:t>
        </w:r>
        <w:r>
          <w:rPr>
            <w:noProof/>
            <w:webHidden/>
          </w:rPr>
          <w:tab/>
        </w:r>
        <w:r>
          <w:rPr>
            <w:noProof/>
            <w:webHidden/>
          </w:rPr>
          <w:fldChar w:fldCharType="begin"/>
        </w:r>
        <w:r>
          <w:rPr>
            <w:noProof/>
            <w:webHidden/>
          </w:rPr>
          <w:instrText xml:space="preserve"> PAGEREF _Toc182838254 \h </w:instrText>
        </w:r>
        <w:r>
          <w:rPr>
            <w:noProof/>
            <w:webHidden/>
          </w:rPr>
        </w:r>
        <w:r>
          <w:rPr>
            <w:noProof/>
            <w:webHidden/>
          </w:rPr>
          <w:fldChar w:fldCharType="separate"/>
        </w:r>
        <w:r>
          <w:rPr>
            <w:noProof/>
            <w:webHidden/>
          </w:rPr>
          <w:t>65</w:t>
        </w:r>
        <w:r>
          <w:rPr>
            <w:noProof/>
            <w:webHidden/>
          </w:rPr>
          <w:fldChar w:fldCharType="end"/>
        </w:r>
      </w:hyperlink>
    </w:p>
    <w:p w14:paraId="6D076576" w14:textId="0416350D" w:rsidR="004D1F94" w:rsidRDefault="004D1F94">
      <w:pPr>
        <w:pStyle w:val="TJ4"/>
        <w:rPr>
          <w:rFonts w:asciiTheme="minorHAnsi" w:eastAsiaTheme="minorEastAsia" w:hAnsiTheme="minorHAnsi" w:cstheme="minorBidi"/>
          <w:noProof/>
          <w:kern w:val="2"/>
          <w:sz w:val="24"/>
          <w:szCs w:val="21"/>
          <w:lang w:eastAsia="en-GB"/>
          <w14:ligatures w14:val="standardContextual"/>
        </w:rPr>
      </w:pPr>
      <w:hyperlink w:anchor="_Toc182838255" w:history="1">
        <w:r w:rsidRPr="00C10104">
          <w:rPr>
            <w:rStyle w:val="Hiperhivatkozs"/>
            <w:noProof/>
            <w:lang w:bidi="ar-SA"/>
          </w:rPr>
          <w:t>4.2.3.4. Space filler symbols</w:t>
        </w:r>
        <w:r>
          <w:rPr>
            <w:noProof/>
            <w:webHidden/>
          </w:rPr>
          <w:tab/>
        </w:r>
        <w:r>
          <w:rPr>
            <w:noProof/>
            <w:webHidden/>
          </w:rPr>
          <w:fldChar w:fldCharType="begin"/>
        </w:r>
        <w:r>
          <w:rPr>
            <w:noProof/>
            <w:webHidden/>
          </w:rPr>
          <w:instrText xml:space="preserve"> PAGEREF _Toc182838255 \h </w:instrText>
        </w:r>
        <w:r>
          <w:rPr>
            <w:noProof/>
            <w:webHidden/>
          </w:rPr>
        </w:r>
        <w:r>
          <w:rPr>
            <w:noProof/>
            <w:webHidden/>
          </w:rPr>
          <w:fldChar w:fldCharType="separate"/>
        </w:r>
        <w:r>
          <w:rPr>
            <w:noProof/>
            <w:webHidden/>
          </w:rPr>
          <w:t>66</w:t>
        </w:r>
        <w:r>
          <w:rPr>
            <w:noProof/>
            <w:webHidden/>
          </w:rPr>
          <w:fldChar w:fldCharType="end"/>
        </w:r>
      </w:hyperlink>
    </w:p>
    <w:p w14:paraId="4FCC441F" w14:textId="49D91486" w:rsidR="004D1F94" w:rsidRDefault="004D1F94">
      <w:pPr>
        <w:pStyle w:val="TJ4"/>
        <w:rPr>
          <w:rFonts w:asciiTheme="minorHAnsi" w:eastAsiaTheme="minorEastAsia" w:hAnsiTheme="minorHAnsi" w:cstheme="minorBidi"/>
          <w:noProof/>
          <w:kern w:val="2"/>
          <w:sz w:val="24"/>
          <w:szCs w:val="21"/>
          <w:lang w:eastAsia="en-GB"/>
          <w14:ligatures w14:val="standardContextual"/>
        </w:rPr>
      </w:pPr>
      <w:hyperlink w:anchor="_Toc182838256" w:history="1">
        <w:r w:rsidRPr="00C10104">
          <w:rPr>
            <w:rStyle w:val="Hiperhivatkozs"/>
            <w:noProof/>
            <w:lang w:bidi="ar-SA"/>
          </w:rPr>
          <w:t>4.2.3.5. Miscellaneous symbols</w:t>
        </w:r>
        <w:r>
          <w:rPr>
            <w:noProof/>
            <w:webHidden/>
          </w:rPr>
          <w:tab/>
        </w:r>
        <w:r>
          <w:rPr>
            <w:noProof/>
            <w:webHidden/>
          </w:rPr>
          <w:fldChar w:fldCharType="begin"/>
        </w:r>
        <w:r>
          <w:rPr>
            <w:noProof/>
            <w:webHidden/>
          </w:rPr>
          <w:instrText xml:space="preserve"> PAGEREF _Toc182838256 \h </w:instrText>
        </w:r>
        <w:r>
          <w:rPr>
            <w:noProof/>
            <w:webHidden/>
          </w:rPr>
        </w:r>
        <w:r>
          <w:rPr>
            <w:noProof/>
            <w:webHidden/>
          </w:rPr>
          <w:fldChar w:fldCharType="separate"/>
        </w:r>
        <w:r>
          <w:rPr>
            <w:noProof/>
            <w:webHidden/>
          </w:rPr>
          <w:t>66</w:t>
        </w:r>
        <w:r>
          <w:rPr>
            <w:noProof/>
            <w:webHidden/>
          </w:rPr>
          <w:fldChar w:fldCharType="end"/>
        </w:r>
      </w:hyperlink>
    </w:p>
    <w:p w14:paraId="6A5E3499" w14:textId="3AAFD34F"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257" w:history="1">
        <w:r w:rsidRPr="00C10104">
          <w:rPr>
            <w:rStyle w:val="Hiperhivatkozs"/>
            <w:noProof/>
          </w:rPr>
          <w:t>4.2.4. Alphanumeric characters used for a different function</w:t>
        </w:r>
        <w:r>
          <w:rPr>
            <w:noProof/>
            <w:webHidden/>
          </w:rPr>
          <w:tab/>
        </w:r>
        <w:r>
          <w:rPr>
            <w:noProof/>
            <w:webHidden/>
          </w:rPr>
          <w:fldChar w:fldCharType="begin"/>
        </w:r>
        <w:r>
          <w:rPr>
            <w:noProof/>
            <w:webHidden/>
          </w:rPr>
          <w:instrText xml:space="preserve"> PAGEREF _Toc182838257 \h </w:instrText>
        </w:r>
        <w:r>
          <w:rPr>
            <w:noProof/>
            <w:webHidden/>
          </w:rPr>
        </w:r>
        <w:r>
          <w:rPr>
            <w:noProof/>
            <w:webHidden/>
          </w:rPr>
          <w:fldChar w:fldCharType="separate"/>
        </w:r>
        <w:r>
          <w:rPr>
            <w:noProof/>
            <w:webHidden/>
          </w:rPr>
          <w:t>66</w:t>
        </w:r>
        <w:r>
          <w:rPr>
            <w:noProof/>
            <w:webHidden/>
          </w:rPr>
          <w:fldChar w:fldCharType="end"/>
        </w:r>
      </w:hyperlink>
    </w:p>
    <w:p w14:paraId="3B14BB88" w14:textId="548D942B" w:rsidR="004D1F94" w:rsidRDefault="004D1F94">
      <w:pPr>
        <w:pStyle w:val="TJ2"/>
        <w:rPr>
          <w:rFonts w:asciiTheme="minorHAnsi" w:eastAsiaTheme="minorEastAsia" w:hAnsiTheme="minorHAnsi" w:cstheme="minorBidi"/>
          <w:noProof/>
          <w:kern w:val="2"/>
          <w:sz w:val="24"/>
          <w:szCs w:val="21"/>
          <w:lang w:eastAsia="en-GB" w:bidi="hi-IN"/>
          <w14:ligatures w14:val="standardContextual"/>
        </w:rPr>
      </w:pPr>
      <w:hyperlink w:anchor="_Toc182838258" w:history="1">
        <w:r w:rsidRPr="00C10104">
          <w:rPr>
            <w:rStyle w:val="Hiperhivatkozs"/>
            <w:noProof/>
          </w:rPr>
          <w:t>4.3. @@@Space</w:t>
        </w:r>
        <w:r>
          <w:rPr>
            <w:noProof/>
            <w:webHidden/>
          </w:rPr>
          <w:tab/>
        </w:r>
        <w:r>
          <w:rPr>
            <w:noProof/>
            <w:webHidden/>
          </w:rPr>
          <w:fldChar w:fldCharType="begin"/>
        </w:r>
        <w:r>
          <w:rPr>
            <w:noProof/>
            <w:webHidden/>
          </w:rPr>
          <w:instrText xml:space="preserve"> PAGEREF _Toc182838258 \h </w:instrText>
        </w:r>
        <w:r>
          <w:rPr>
            <w:noProof/>
            <w:webHidden/>
          </w:rPr>
        </w:r>
        <w:r>
          <w:rPr>
            <w:noProof/>
            <w:webHidden/>
          </w:rPr>
          <w:fldChar w:fldCharType="separate"/>
        </w:r>
        <w:r>
          <w:rPr>
            <w:noProof/>
            <w:webHidden/>
          </w:rPr>
          <w:t>67</w:t>
        </w:r>
        <w:r>
          <w:rPr>
            <w:noProof/>
            <w:webHidden/>
          </w:rPr>
          <w:fldChar w:fldCharType="end"/>
        </w:r>
      </w:hyperlink>
    </w:p>
    <w:p w14:paraId="256B241A" w14:textId="62C91B40"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259" w:history="1">
        <w:r w:rsidRPr="00C10104">
          <w:rPr>
            <w:rStyle w:val="Hiperhivatkozs"/>
            <w:noProof/>
          </w:rPr>
          <w:t>4.3.1. Generic markup for original space</w:t>
        </w:r>
        <w:r>
          <w:rPr>
            <w:noProof/>
            <w:webHidden/>
          </w:rPr>
          <w:tab/>
        </w:r>
        <w:r>
          <w:rPr>
            <w:noProof/>
            <w:webHidden/>
          </w:rPr>
          <w:fldChar w:fldCharType="begin"/>
        </w:r>
        <w:r>
          <w:rPr>
            <w:noProof/>
            <w:webHidden/>
          </w:rPr>
          <w:instrText xml:space="preserve"> PAGEREF _Toc182838259 \h </w:instrText>
        </w:r>
        <w:r>
          <w:rPr>
            <w:noProof/>
            <w:webHidden/>
          </w:rPr>
        </w:r>
        <w:r>
          <w:rPr>
            <w:noProof/>
            <w:webHidden/>
          </w:rPr>
          <w:fldChar w:fldCharType="separate"/>
        </w:r>
        <w:r>
          <w:rPr>
            <w:noProof/>
            <w:webHidden/>
          </w:rPr>
          <w:t>67</w:t>
        </w:r>
        <w:r>
          <w:rPr>
            <w:noProof/>
            <w:webHidden/>
          </w:rPr>
          <w:fldChar w:fldCharType="end"/>
        </w:r>
      </w:hyperlink>
    </w:p>
    <w:p w14:paraId="1A54CF2A" w14:textId="6A29AC7D"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260" w:history="1">
        <w:r w:rsidRPr="00C10104">
          <w:rPr>
            <w:rStyle w:val="Hiperhivatkozs"/>
            <w:noProof/>
          </w:rPr>
          <w:t>4.3.2. Not all blanks are space</w:t>
        </w:r>
        <w:r>
          <w:rPr>
            <w:noProof/>
            <w:webHidden/>
          </w:rPr>
          <w:tab/>
        </w:r>
        <w:r>
          <w:rPr>
            <w:noProof/>
            <w:webHidden/>
          </w:rPr>
          <w:fldChar w:fldCharType="begin"/>
        </w:r>
        <w:r>
          <w:rPr>
            <w:noProof/>
            <w:webHidden/>
          </w:rPr>
          <w:instrText xml:space="preserve"> PAGEREF _Toc182838260 \h </w:instrText>
        </w:r>
        <w:r>
          <w:rPr>
            <w:noProof/>
            <w:webHidden/>
          </w:rPr>
        </w:r>
        <w:r>
          <w:rPr>
            <w:noProof/>
            <w:webHidden/>
          </w:rPr>
          <w:fldChar w:fldCharType="separate"/>
        </w:r>
        <w:r>
          <w:rPr>
            <w:noProof/>
            <w:webHidden/>
          </w:rPr>
          <w:t>67</w:t>
        </w:r>
        <w:r>
          <w:rPr>
            <w:noProof/>
            <w:webHidden/>
          </w:rPr>
          <w:fldChar w:fldCharType="end"/>
        </w:r>
      </w:hyperlink>
    </w:p>
    <w:p w14:paraId="429C504E" w14:textId="2FA8C7D1"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261" w:history="1">
        <w:r w:rsidRPr="00C10104">
          <w:rPr>
            <w:rStyle w:val="Hiperhivatkozs"/>
            <w:noProof/>
          </w:rPr>
          <w:t>4.3.3. Space for semantic segmentation</w:t>
        </w:r>
        <w:r>
          <w:rPr>
            <w:noProof/>
            <w:webHidden/>
          </w:rPr>
          <w:tab/>
        </w:r>
        <w:r>
          <w:rPr>
            <w:noProof/>
            <w:webHidden/>
          </w:rPr>
          <w:fldChar w:fldCharType="begin"/>
        </w:r>
        <w:r>
          <w:rPr>
            <w:noProof/>
            <w:webHidden/>
          </w:rPr>
          <w:instrText xml:space="preserve"> PAGEREF _Toc182838261 \h </w:instrText>
        </w:r>
        <w:r>
          <w:rPr>
            <w:noProof/>
            <w:webHidden/>
          </w:rPr>
        </w:r>
        <w:r>
          <w:rPr>
            <w:noProof/>
            <w:webHidden/>
          </w:rPr>
          <w:fldChar w:fldCharType="separate"/>
        </w:r>
        <w:r>
          <w:rPr>
            <w:noProof/>
            <w:webHidden/>
          </w:rPr>
          <w:t>68</w:t>
        </w:r>
        <w:r>
          <w:rPr>
            <w:noProof/>
            <w:webHidden/>
          </w:rPr>
          <w:fldChar w:fldCharType="end"/>
        </w:r>
      </w:hyperlink>
    </w:p>
    <w:p w14:paraId="01C19635" w14:textId="70E1CA37"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262" w:history="1">
        <w:r w:rsidRPr="00C10104">
          <w:rPr>
            <w:rStyle w:val="Hiperhivatkozs"/>
            <w:noProof/>
          </w:rPr>
          <w:t>4.3.4. Space left blank for information not available to the engraver</w:t>
        </w:r>
        <w:r>
          <w:rPr>
            <w:noProof/>
            <w:webHidden/>
          </w:rPr>
          <w:tab/>
        </w:r>
        <w:r>
          <w:rPr>
            <w:noProof/>
            <w:webHidden/>
          </w:rPr>
          <w:fldChar w:fldCharType="begin"/>
        </w:r>
        <w:r>
          <w:rPr>
            <w:noProof/>
            <w:webHidden/>
          </w:rPr>
          <w:instrText xml:space="preserve"> PAGEREF _Toc182838262 \h </w:instrText>
        </w:r>
        <w:r>
          <w:rPr>
            <w:noProof/>
            <w:webHidden/>
          </w:rPr>
        </w:r>
        <w:r>
          <w:rPr>
            <w:noProof/>
            <w:webHidden/>
          </w:rPr>
          <w:fldChar w:fldCharType="separate"/>
        </w:r>
        <w:r>
          <w:rPr>
            <w:noProof/>
            <w:webHidden/>
          </w:rPr>
          <w:t>68</w:t>
        </w:r>
        <w:r>
          <w:rPr>
            <w:noProof/>
            <w:webHidden/>
          </w:rPr>
          <w:fldChar w:fldCharType="end"/>
        </w:r>
      </w:hyperlink>
    </w:p>
    <w:p w14:paraId="7AAC28DF" w14:textId="7D74E640"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263" w:history="1">
        <w:r w:rsidRPr="00C10104">
          <w:rPr>
            <w:rStyle w:val="Hiperhivatkozs"/>
            <w:noProof/>
          </w:rPr>
          <w:t>4.3.5. Spaces imposed by physical necessity</w:t>
        </w:r>
        <w:r>
          <w:rPr>
            <w:noProof/>
            <w:webHidden/>
          </w:rPr>
          <w:tab/>
        </w:r>
        <w:r>
          <w:rPr>
            <w:noProof/>
            <w:webHidden/>
          </w:rPr>
          <w:fldChar w:fldCharType="begin"/>
        </w:r>
        <w:r>
          <w:rPr>
            <w:noProof/>
            <w:webHidden/>
          </w:rPr>
          <w:instrText xml:space="preserve"> PAGEREF _Toc182838263 \h </w:instrText>
        </w:r>
        <w:r>
          <w:rPr>
            <w:noProof/>
            <w:webHidden/>
          </w:rPr>
        </w:r>
        <w:r>
          <w:rPr>
            <w:noProof/>
            <w:webHidden/>
          </w:rPr>
          <w:fldChar w:fldCharType="separate"/>
        </w:r>
        <w:r>
          <w:rPr>
            <w:noProof/>
            <w:webHidden/>
          </w:rPr>
          <w:t>69</w:t>
        </w:r>
        <w:r>
          <w:rPr>
            <w:noProof/>
            <w:webHidden/>
          </w:rPr>
          <w:fldChar w:fldCharType="end"/>
        </w:r>
      </w:hyperlink>
    </w:p>
    <w:p w14:paraId="39A8E701" w14:textId="3DA8847A"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264" w:history="1">
        <w:r w:rsidRPr="00C10104">
          <w:rPr>
            <w:rStyle w:val="Hiperhivatkozs"/>
            <w:noProof/>
          </w:rPr>
          <w:t>4.3.6. Unexplained space</w:t>
        </w:r>
        <w:r>
          <w:rPr>
            <w:noProof/>
            <w:webHidden/>
          </w:rPr>
          <w:tab/>
        </w:r>
        <w:r>
          <w:rPr>
            <w:noProof/>
            <w:webHidden/>
          </w:rPr>
          <w:fldChar w:fldCharType="begin"/>
        </w:r>
        <w:r>
          <w:rPr>
            <w:noProof/>
            <w:webHidden/>
          </w:rPr>
          <w:instrText xml:space="preserve"> PAGEREF _Toc182838264 \h </w:instrText>
        </w:r>
        <w:r>
          <w:rPr>
            <w:noProof/>
            <w:webHidden/>
          </w:rPr>
        </w:r>
        <w:r>
          <w:rPr>
            <w:noProof/>
            <w:webHidden/>
          </w:rPr>
          <w:fldChar w:fldCharType="separate"/>
        </w:r>
        <w:r>
          <w:rPr>
            <w:noProof/>
            <w:webHidden/>
          </w:rPr>
          <w:t>70</w:t>
        </w:r>
        <w:r>
          <w:rPr>
            <w:noProof/>
            <w:webHidden/>
          </w:rPr>
          <w:fldChar w:fldCharType="end"/>
        </w:r>
      </w:hyperlink>
    </w:p>
    <w:p w14:paraId="1FB2E2D0" w14:textId="614C5D50" w:rsidR="004D1F94" w:rsidRDefault="004D1F94">
      <w:pPr>
        <w:pStyle w:val="TJ2"/>
        <w:rPr>
          <w:rFonts w:asciiTheme="minorHAnsi" w:eastAsiaTheme="minorEastAsia" w:hAnsiTheme="minorHAnsi" w:cstheme="minorBidi"/>
          <w:noProof/>
          <w:kern w:val="2"/>
          <w:sz w:val="24"/>
          <w:szCs w:val="21"/>
          <w:lang w:eastAsia="en-GB" w:bidi="hi-IN"/>
          <w14:ligatures w14:val="standardContextual"/>
        </w:rPr>
      </w:pPr>
      <w:hyperlink w:anchor="_Toc182838265" w:history="1">
        <w:r w:rsidRPr="00C10104">
          <w:rPr>
            <w:rStyle w:val="Hiperhivatkozs"/>
            <w:noProof/>
          </w:rPr>
          <w:t>4.4. Premodern scribal intervention</w:t>
        </w:r>
        <w:r>
          <w:rPr>
            <w:noProof/>
            <w:webHidden/>
          </w:rPr>
          <w:tab/>
        </w:r>
        <w:r>
          <w:rPr>
            <w:noProof/>
            <w:webHidden/>
          </w:rPr>
          <w:fldChar w:fldCharType="begin"/>
        </w:r>
        <w:r>
          <w:rPr>
            <w:noProof/>
            <w:webHidden/>
          </w:rPr>
          <w:instrText xml:space="preserve"> PAGEREF _Toc182838265 \h </w:instrText>
        </w:r>
        <w:r>
          <w:rPr>
            <w:noProof/>
            <w:webHidden/>
          </w:rPr>
        </w:r>
        <w:r>
          <w:rPr>
            <w:noProof/>
            <w:webHidden/>
          </w:rPr>
          <w:fldChar w:fldCharType="separate"/>
        </w:r>
        <w:r>
          <w:rPr>
            <w:noProof/>
            <w:webHidden/>
          </w:rPr>
          <w:t>71</w:t>
        </w:r>
        <w:r>
          <w:rPr>
            <w:noProof/>
            <w:webHidden/>
          </w:rPr>
          <w:fldChar w:fldCharType="end"/>
        </w:r>
      </w:hyperlink>
    </w:p>
    <w:p w14:paraId="2CB40A0C" w14:textId="68AB0973"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266" w:history="1">
        <w:r w:rsidRPr="00C10104">
          <w:rPr>
            <w:rStyle w:val="Hiperhivatkozs"/>
            <w:noProof/>
          </w:rPr>
          <w:t>4.4.1. Premodern deletion</w:t>
        </w:r>
        <w:r>
          <w:rPr>
            <w:noProof/>
            <w:webHidden/>
          </w:rPr>
          <w:tab/>
        </w:r>
        <w:r>
          <w:rPr>
            <w:noProof/>
            <w:webHidden/>
          </w:rPr>
          <w:fldChar w:fldCharType="begin"/>
        </w:r>
        <w:r>
          <w:rPr>
            <w:noProof/>
            <w:webHidden/>
          </w:rPr>
          <w:instrText xml:space="preserve"> PAGEREF _Toc182838266 \h </w:instrText>
        </w:r>
        <w:r>
          <w:rPr>
            <w:noProof/>
            <w:webHidden/>
          </w:rPr>
        </w:r>
        <w:r>
          <w:rPr>
            <w:noProof/>
            <w:webHidden/>
          </w:rPr>
          <w:fldChar w:fldCharType="separate"/>
        </w:r>
        <w:r>
          <w:rPr>
            <w:noProof/>
            <w:webHidden/>
          </w:rPr>
          <w:t>71</w:t>
        </w:r>
        <w:r>
          <w:rPr>
            <w:noProof/>
            <w:webHidden/>
          </w:rPr>
          <w:fldChar w:fldCharType="end"/>
        </w:r>
      </w:hyperlink>
    </w:p>
    <w:p w14:paraId="11F248F3" w14:textId="5CF035EA"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267" w:history="1">
        <w:r w:rsidRPr="00C10104">
          <w:rPr>
            <w:rStyle w:val="Hiperhivatkozs"/>
            <w:noProof/>
          </w:rPr>
          <w:t>4.4.2. Premodern insertion</w:t>
        </w:r>
        <w:r>
          <w:rPr>
            <w:noProof/>
            <w:webHidden/>
          </w:rPr>
          <w:tab/>
        </w:r>
        <w:r>
          <w:rPr>
            <w:noProof/>
            <w:webHidden/>
          </w:rPr>
          <w:fldChar w:fldCharType="begin"/>
        </w:r>
        <w:r>
          <w:rPr>
            <w:noProof/>
            <w:webHidden/>
          </w:rPr>
          <w:instrText xml:space="preserve"> PAGEREF _Toc182838267 \h </w:instrText>
        </w:r>
        <w:r>
          <w:rPr>
            <w:noProof/>
            <w:webHidden/>
          </w:rPr>
        </w:r>
        <w:r>
          <w:rPr>
            <w:noProof/>
            <w:webHidden/>
          </w:rPr>
          <w:fldChar w:fldCharType="separate"/>
        </w:r>
        <w:r>
          <w:rPr>
            <w:noProof/>
            <w:webHidden/>
          </w:rPr>
          <w:t>71</w:t>
        </w:r>
        <w:r>
          <w:rPr>
            <w:noProof/>
            <w:webHidden/>
          </w:rPr>
          <w:fldChar w:fldCharType="end"/>
        </w:r>
      </w:hyperlink>
    </w:p>
    <w:p w14:paraId="16E55CE9" w14:textId="5842430C"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268" w:history="1">
        <w:r w:rsidRPr="00C10104">
          <w:rPr>
            <w:rStyle w:val="Hiperhivatkozs"/>
            <w:noProof/>
          </w:rPr>
          <w:t>4.4.3. Premodern correction</w:t>
        </w:r>
        <w:r>
          <w:rPr>
            <w:noProof/>
            <w:webHidden/>
          </w:rPr>
          <w:tab/>
        </w:r>
        <w:r>
          <w:rPr>
            <w:noProof/>
            <w:webHidden/>
          </w:rPr>
          <w:fldChar w:fldCharType="begin"/>
        </w:r>
        <w:r>
          <w:rPr>
            <w:noProof/>
            <w:webHidden/>
          </w:rPr>
          <w:instrText xml:space="preserve"> PAGEREF _Toc182838268 \h </w:instrText>
        </w:r>
        <w:r>
          <w:rPr>
            <w:noProof/>
            <w:webHidden/>
          </w:rPr>
        </w:r>
        <w:r>
          <w:rPr>
            <w:noProof/>
            <w:webHidden/>
          </w:rPr>
          <w:fldChar w:fldCharType="separate"/>
        </w:r>
        <w:r>
          <w:rPr>
            <w:noProof/>
            <w:webHidden/>
          </w:rPr>
          <w:t>73</w:t>
        </w:r>
        <w:r>
          <w:rPr>
            <w:noProof/>
            <w:webHidden/>
          </w:rPr>
          <w:fldChar w:fldCharType="end"/>
        </w:r>
      </w:hyperlink>
    </w:p>
    <w:p w14:paraId="782A06D2" w14:textId="3C070EDC" w:rsidR="004D1F94" w:rsidRDefault="004D1F94">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838269" w:history="1">
        <w:r w:rsidRPr="00C10104">
          <w:rPr>
            <w:rStyle w:val="Hiperhivatkozs"/>
            <w:noProof/>
          </w:rPr>
          <w:t>5. Physical condition and legibility</w:t>
        </w:r>
        <w:r>
          <w:rPr>
            <w:noProof/>
            <w:webHidden/>
          </w:rPr>
          <w:tab/>
        </w:r>
        <w:r>
          <w:rPr>
            <w:noProof/>
            <w:webHidden/>
          </w:rPr>
          <w:fldChar w:fldCharType="begin"/>
        </w:r>
        <w:r>
          <w:rPr>
            <w:noProof/>
            <w:webHidden/>
          </w:rPr>
          <w:instrText xml:space="preserve"> PAGEREF _Toc182838269 \h </w:instrText>
        </w:r>
        <w:r>
          <w:rPr>
            <w:noProof/>
            <w:webHidden/>
          </w:rPr>
        </w:r>
        <w:r>
          <w:rPr>
            <w:noProof/>
            <w:webHidden/>
          </w:rPr>
          <w:fldChar w:fldCharType="separate"/>
        </w:r>
        <w:r>
          <w:rPr>
            <w:noProof/>
            <w:webHidden/>
          </w:rPr>
          <w:t>75</w:t>
        </w:r>
        <w:r>
          <w:rPr>
            <w:noProof/>
            <w:webHidden/>
          </w:rPr>
          <w:fldChar w:fldCharType="end"/>
        </w:r>
      </w:hyperlink>
    </w:p>
    <w:p w14:paraId="7F549E9F" w14:textId="466125E2" w:rsidR="004D1F94" w:rsidRDefault="004D1F94">
      <w:pPr>
        <w:pStyle w:val="TJ2"/>
        <w:rPr>
          <w:rFonts w:asciiTheme="minorHAnsi" w:eastAsiaTheme="minorEastAsia" w:hAnsiTheme="minorHAnsi" w:cstheme="minorBidi"/>
          <w:noProof/>
          <w:kern w:val="2"/>
          <w:sz w:val="24"/>
          <w:szCs w:val="21"/>
          <w:lang w:eastAsia="en-GB" w:bidi="hi-IN"/>
          <w14:ligatures w14:val="standardContextual"/>
        </w:rPr>
      </w:pPr>
      <w:hyperlink w:anchor="_Toc182838270" w:history="1">
        <w:r w:rsidRPr="00C10104">
          <w:rPr>
            <w:rStyle w:val="Hiperhivatkozs"/>
            <w:noProof/>
          </w:rPr>
          <w:t>5.1. Overview</w:t>
        </w:r>
        <w:r>
          <w:rPr>
            <w:noProof/>
            <w:webHidden/>
          </w:rPr>
          <w:tab/>
        </w:r>
        <w:r>
          <w:rPr>
            <w:noProof/>
            <w:webHidden/>
          </w:rPr>
          <w:fldChar w:fldCharType="begin"/>
        </w:r>
        <w:r>
          <w:rPr>
            <w:noProof/>
            <w:webHidden/>
          </w:rPr>
          <w:instrText xml:space="preserve"> PAGEREF _Toc182838270 \h </w:instrText>
        </w:r>
        <w:r>
          <w:rPr>
            <w:noProof/>
            <w:webHidden/>
          </w:rPr>
        </w:r>
        <w:r>
          <w:rPr>
            <w:noProof/>
            <w:webHidden/>
          </w:rPr>
          <w:fldChar w:fldCharType="separate"/>
        </w:r>
        <w:r>
          <w:rPr>
            <w:noProof/>
            <w:webHidden/>
          </w:rPr>
          <w:t>75</w:t>
        </w:r>
        <w:r>
          <w:rPr>
            <w:noProof/>
            <w:webHidden/>
          </w:rPr>
          <w:fldChar w:fldCharType="end"/>
        </w:r>
      </w:hyperlink>
    </w:p>
    <w:p w14:paraId="6C562F2C" w14:textId="5ADA9B95" w:rsidR="004D1F94" w:rsidRDefault="004D1F94">
      <w:pPr>
        <w:pStyle w:val="TJ2"/>
        <w:rPr>
          <w:rFonts w:asciiTheme="minorHAnsi" w:eastAsiaTheme="minorEastAsia" w:hAnsiTheme="minorHAnsi" w:cstheme="minorBidi"/>
          <w:noProof/>
          <w:kern w:val="2"/>
          <w:sz w:val="24"/>
          <w:szCs w:val="21"/>
          <w:lang w:eastAsia="en-GB" w:bidi="hi-IN"/>
          <w14:ligatures w14:val="standardContextual"/>
        </w:rPr>
      </w:pPr>
      <w:hyperlink w:anchor="_Toc182838271" w:history="1">
        <w:r w:rsidRPr="00C10104">
          <w:rPr>
            <w:rStyle w:val="Hiperhivatkozs"/>
            <w:noProof/>
          </w:rPr>
          <w:t>5.2. Damage not affecting legibility</w:t>
        </w:r>
        <w:r>
          <w:rPr>
            <w:noProof/>
            <w:webHidden/>
          </w:rPr>
          <w:tab/>
        </w:r>
        <w:r>
          <w:rPr>
            <w:noProof/>
            <w:webHidden/>
          </w:rPr>
          <w:fldChar w:fldCharType="begin"/>
        </w:r>
        <w:r>
          <w:rPr>
            <w:noProof/>
            <w:webHidden/>
          </w:rPr>
          <w:instrText xml:space="preserve"> PAGEREF _Toc182838271 \h </w:instrText>
        </w:r>
        <w:r>
          <w:rPr>
            <w:noProof/>
            <w:webHidden/>
          </w:rPr>
        </w:r>
        <w:r>
          <w:rPr>
            <w:noProof/>
            <w:webHidden/>
          </w:rPr>
          <w:fldChar w:fldCharType="separate"/>
        </w:r>
        <w:r>
          <w:rPr>
            <w:noProof/>
            <w:webHidden/>
          </w:rPr>
          <w:t>76</w:t>
        </w:r>
        <w:r>
          <w:rPr>
            <w:noProof/>
            <w:webHidden/>
          </w:rPr>
          <w:fldChar w:fldCharType="end"/>
        </w:r>
      </w:hyperlink>
    </w:p>
    <w:p w14:paraId="415C9D1A" w14:textId="30846131" w:rsidR="004D1F94" w:rsidRDefault="004D1F94">
      <w:pPr>
        <w:pStyle w:val="TJ2"/>
        <w:rPr>
          <w:rFonts w:asciiTheme="minorHAnsi" w:eastAsiaTheme="minorEastAsia" w:hAnsiTheme="minorHAnsi" w:cstheme="minorBidi"/>
          <w:noProof/>
          <w:kern w:val="2"/>
          <w:sz w:val="24"/>
          <w:szCs w:val="21"/>
          <w:lang w:eastAsia="en-GB" w:bidi="hi-IN"/>
          <w14:ligatures w14:val="standardContextual"/>
        </w:rPr>
      </w:pPr>
      <w:hyperlink w:anchor="_Toc182838272" w:history="1">
        <w:r w:rsidRPr="00C10104">
          <w:rPr>
            <w:rStyle w:val="Hiperhivatkozs"/>
            <w:noProof/>
          </w:rPr>
          <w:t>5.3. Doubtful readings</w:t>
        </w:r>
        <w:r>
          <w:rPr>
            <w:noProof/>
            <w:webHidden/>
          </w:rPr>
          <w:tab/>
        </w:r>
        <w:r>
          <w:rPr>
            <w:noProof/>
            <w:webHidden/>
          </w:rPr>
          <w:fldChar w:fldCharType="begin"/>
        </w:r>
        <w:r>
          <w:rPr>
            <w:noProof/>
            <w:webHidden/>
          </w:rPr>
          <w:instrText xml:space="preserve"> PAGEREF _Toc182838272 \h </w:instrText>
        </w:r>
        <w:r>
          <w:rPr>
            <w:noProof/>
            <w:webHidden/>
          </w:rPr>
        </w:r>
        <w:r>
          <w:rPr>
            <w:noProof/>
            <w:webHidden/>
          </w:rPr>
          <w:fldChar w:fldCharType="separate"/>
        </w:r>
        <w:r>
          <w:rPr>
            <w:noProof/>
            <w:webHidden/>
          </w:rPr>
          <w:t>77</w:t>
        </w:r>
        <w:r>
          <w:rPr>
            <w:noProof/>
            <w:webHidden/>
          </w:rPr>
          <w:fldChar w:fldCharType="end"/>
        </w:r>
      </w:hyperlink>
    </w:p>
    <w:p w14:paraId="1903BA80" w14:textId="3382ABDC"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273" w:history="1">
        <w:r w:rsidRPr="00C10104">
          <w:rPr>
            <w:rStyle w:val="Hiperhivatkozs"/>
            <w:noProof/>
          </w:rPr>
          <w:t xml:space="preserve">5.3.1. The EpiDoc element </w:t>
        </w:r>
        <w:r w:rsidRPr="00C10104">
          <w:rPr>
            <w:rStyle w:val="Hiperhivatkozs"/>
            <w:rFonts w:ascii="Consolas" w:hAnsi="Consolas" w:cs="Consolas"/>
            <w:noProof/>
            <w:shd w:val="clear" w:color="auto" w:fill="F2F2F2" w:themeFill="background1" w:themeFillShade="F2"/>
          </w:rPr>
          <w:t>&lt;unclear&gt;</w:t>
        </w:r>
        <w:r>
          <w:rPr>
            <w:noProof/>
            <w:webHidden/>
          </w:rPr>
          <w:tab/>
        </w:r>
        <w:r>
          <w:rPr>
            <w:noProof/>
            <w:webHidden/>
          </w:rPr>
          <w:fldChar w:fldCharType="begin"/>
        </w:r>
        <w:r>
          <w:rPr>
            <w:noProof/>
            <w:webHidden/>
          </w:rPr>
          <w:instrText xml:space="preserve"> PAGEREF _Toc182838273 \h </w:instrText>
        </w:r>
        <w:r>
          <w:rPr>
            <w:noProof/>
            <w:webHidden/>
          </w:rPr>
        </w:r>
        <w:r>
          <w:rPr>
            <w:noProof/>
            <w:webHidden/>
          </w:rPr>
          <w:fldChar w:fldCharType="separate"/>
        </w:r>
        <w:r>
          <w:rPr>
            <w:noProof/>
            <w:webHidden/>
          </w:rPr>
          <w:t>77</w:t>
        </w:r>
        <w:r>
          <w:rPr>
            <w:noProof/>
            <w:webHidden/>
          </w:rPr>
          <w:fldChar w:fldCharType="end"/>
        </w:r>
      </w:hyperlink>
    </w:p>
    <w:p w14:paraId="3F1681FD" w14:textId="44EB4D05"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274" w:history="1">
        <w:r w:rsidRPr="00C10104">
          <w:rPr>
            <w:rStyle w:val="Hiperhivatkozs"/>
            <w:noProof/>
          </w:rPr>
          <w:t>5.3.2. Tentative readings</w:t>
        </w:r>
        <w:r>
          <w:rPr>
            <w:noProof/>
            <w:webHidden/>
          </w:rPr>
          <w:tab/>
        </w:r>
        <w:r>
          <w:rPr>
            <w:noProof/>
            <w:webHidden/>
          </w:rPr>
          <w:fldChar w:fldCharType="begin"/>
        </w:r>
        <w:r>
          <w:rPr>
            <w:noProof/>
            <w:webHidden/>
          </w:rPr>
          <w:instrText xml:space="preserve"> PAGEREF _Toc182838274 \h </w:instrText>
        </w:r>
        <w:r>
          <w:rPr>
            <w:noProof/>
            <w:webHidden/>
          </w:rPr>
        </w:r>
        <w:r>
          <w:rPr>
            <w:noProof/>
            <w:webHidden/>
          </w:rPr>
          <w:fldChar w:fldCharType="separate"/>
        </w:r>
        <w:r>
          <w:rPr>
            <w:noProof/>
            <w:webHidden/>
          </w:rPr>
          <w:t>77</w:t>
        </w:r>
        <w:r>
          <w:rPr>
            <w:noProof/>
            <w:webHidden/>
          </w:rPr>
          <w:fldChar w:fldCharType="end"/>
        </w:r>
      </w:hyperlink>
    </w:p>
    <w:p w14:paraId="5D85974F" w14:textId="2225EDF9"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275" w:history="1">
        <w:r w:rsidRPr="00C10104">
          <w:rPr>
            <w:rStyle w:val="Hiperhivatkozs"/>
            <w:noProof/>
          </w:rPr>
          <w:t>5.3.3. Ambiguous characters</w:t>
        </w:r>
        <w:r>
          <w:rPr>
            <w:noProof/>
            <w:webHidden/>
          </w:rPr>
          <w:tab/>
        </w:r>
        <w:r>
          <w:rPr>
            <w:noProof/>
            <w:webHidden/>
          </w:rPr>
          <w:fldChar w:fldCharType="begin"/>
        </w:r>
        <w:r>
          <w:rPr>
            <w:noProof/>
            <w:webHidden/>
          </w:rPr>
          <w:instrText xml:space="preserve"> PAGEREF _Toc182838275 \h </w:instrText>
        </w:r>
        <w:r>
          <w:rPr>
            <w:noProof/>
            <w:webHidden/>
          </w:rPr>
        </w:r>
        <w:r>
          <w:rPr>
            <w:noProof/>
            <w:webHidden/>
          </w:rPr>
          <w:fldChar w:fldCharType="separate"/>
        </w:r>
        <w:r>
          <w:rPr>
            <w:noProof/>
            <w:webHidden/>
          </w:rPr>
          <w:t>78</w:t>
        </w:r>
        <w:r>
          <w:rPr>
            <w:noProof/>
            <w:webHidden/>
          </w:rPr>
          <w:fldChar w:fldCharType="end"/>
        </w:r>
      </w:hyperlink>
    </w:p>
    <w:p w14:paraId="690A87B7" w14:textId="5A189A6B"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276" w:history="1">
        <w:r w:rsidRPr="00C10104">
          <w:rPr>
            <w:rStyle w:val="Hiperhivatkozs"/>
            <w:noProof/>
          </w:rPr>
          <w:t xml:space="preserve">5.3.4. Reading difficulties below the </w:t>
        </w:r>
        <w:r w:rsidRPr="00C10104">
          <w:rPr>
            <w:rStyle w:val="Hiperhivatkozs"/>
            <w:i/>
            <w:noProof/>
          </w:rPr>
          <w:t>akṣara</w:t>
        </w:r>
        <w:r w:rsidRPr="00C10104">
          <w:rPr>
            <w:rStyle w:val="Hiperhivatkozs"/>
            <w:noProof/>
          </w:rPr>
          <w:t xml:space="preserve"> level</w:t>
        </w:r>
        <w:r>
          <w:rPr>
            <w:noProof/>
            <w:webHidden/>
          </w:rPr>
          <w:tab/>
        </w:r>
        <w:r>
          <w:rPr>
            <w:noProof/>
            <w:webHidden/>
          </w:rPr>
          <w:fldChar w:fldCharType="begin"/>
        </w:r>
        <w:r>
          <w:rPr>
            <w:noProof/>
            <w:webHidden/>
          </w:rPr>
          <w:instrText xml:space="preserve"> PAGEREF _Toc182838276 \h </w:instrText>
        </w:r>
        <w:r>
          <w:rPr>
            <w:noProof/>
            <w:webHidden/>
          </w:rPr>
        </w:r>
        <w:r>
          <w:rPr>
            <w:noProof/>
            <w:webHidden/>
          </w:rPr>
          <w:fldChar w:fldCharType="separate"/>
        </w:r>
        <w:r>
          <w:rPr>
            <w:noProof/>
            <w:webHidden/>
          </w:rPr>
          <w:t>78</w:t>
        </w:r>
        <w:r>
          <w:rPr>
            <w:noProof/>
            <w:webHidden/>
          </w:rPr>
          <w:fldChar w:fldCharType="end"/>
        </w:r>
      </w:hyperlink>
    </w:p>
    <w:p w14:paraId="54056566" w14:textId="4A3A3F2F" w:rsidR="004D1F94" w:rsidRDefault="004D1F94">
      <w:pPr>
        <w:pStyle w:val="TJ2"/>
        <w:rPr>
          <w:rFonts w:asciiTheme="minorHAnsi" w:eastAsiaTheme="minorEastAsia" w:hAnsiTheme="minorHAnsi" w:cstheme="minorBidi"/>
          <w:noProof/>
          <w:kern w:val="2"/>
          <w:sz w:val="24"/>
          <w:szCs w:val="21"/>
          <w:lang w:eastAsia="en-GB" w:bidi="hi-IN"/>
          <w14:ligatures w14:val="standardContextual"/>
        </w:rPr>
      </w:pPr>
      <w:hyperlink w:anchor="_Toc182838277" w:history="1">
        <w:r w:rsidRPr="00C10104">
          <w:rPr>
            <w:rStyle w:val="Hiperhivatkozs"/>
            <w:noProof/>
          </w:rPr>
          <w:t>5.4. Lacunae</w:t>
        </w:r>
        <w:r>
          <w:rPr>
            <w:noProof/>
            <w:webHidden/>
          </w:rPr>
          <w:tab/>
        </w:r>
        <w:r>
          <w:rPr>
            <w:noProof/>
            <w:webHidden/>
          </w:rPr>
          <w:fldChar w:fldCharType="begin"/>
        </w:r>
        <w:r>
          <w:rPr>
            <w:noProof/>
            <w:webHidden/>
          </w:rPr>
          <w:instrText xml:space="preserve"> PAGEREF _Toc182838277 \h </w:instrText>
        </w:r>
        <w:r>
          <w:rPr>
            <w:noProof/>
            <w:webHidden/>
          </w:rPr>
        </w:r>
        <w:r>
          <w:rPr>
            <w:noProof/>
            <w:webHidden/>
          </w:rPr>
          <w:fldChar w:fldCharType="separate"/>
        </w:r>
        <w:r>
          <w:rPr>
            <w:noProof/>
            <w:webHidden/>
          </w:rPr>
          <w:t>80</w:t>
        </w:r>
        <w:r>
          <w:rPr>
            <w:noProof/>
            <w:webHidden/>
          </w:rPr>
          <w:fldChar w:fldCharType="end"/>
        </w:r>
      </w:hyperlink>
    </w:p>
    <w:p w14:paraId="6E0FE5CD" w14:textId="5ABAF797"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278" w:history="1">
        <w:r w:rsidRPr="00C10104">
          <w:rPr>
            <w:rStyle w:val="Hiperhivatkozs"/>
            <w:noProof/>
          </w:rPr>
          <w:t xml:space="preserve">5.4.1. The EpiDoc element </w:t>
        </w:r>
        <w:r w:rsidRPr="00C10104">
          <w:rPr>
            <w:rStyle w:val="Hiperhivatkozs"/>
            <w:rFonts w:ascii="Consolas" w:hAnsi="Consolas" w:cs="Consolas"/>
            <w:noProof/>
            <w:shd w:val="clear" w:color="auto" w:fill="F2F2F2" w:themeFill="background1" w:themeFillShade="F2"/>
          </w:rPr>
          <w:t>&lt;gap/&gt;</w:t>
        </w:r>
        <w:r>
          <w:rPr>
            <w:noProof/>
            <w:webHidden/>
          </w:rPr>
          <w:tab/>
        </w:r>
        <w:r>
          <w:rPr>
            <w:noProof/>
            <w:webHidden/>
          </w:rPr>
          <w:fldChar w:fldCharType="begin"/>
        </w:r>
        <w:r>
          <w:rPr>
            <w:noProof/>
            <w:webHidden/>
          </w:rPr>
          <w:instrText xml:space="preserve"> PAGEREF _Toc182838278 \h </w:instrText>
        </w:r>
        <w:r>
          <w:rPr>
            <w:noProof/>
            <w:webHidden/>
          </w:rPr>
        </w:r>
        <w:r>
          <w:rPr>
            <w:noProof/>
            <w:webHidden/>
          </w:rPr>
          <w:fldChar w:fldCharType="separate"/>
        </w:r>
        <w:r>
          <w:rPr>
            <w:noProof/>
            <w:webHidden/>
          </w:rPr>
          <w:t>80</w:t>
        </w:r>
        <w:r>
          <w:rPr>
            <w:noProof/>
            <w:webHidden/>
          </w:rPr>
          <w:fldChar w:fldCharType="end"/>
        </w:r>
      </w:hyperlink>
    </w:p>
    <w:p w14:paraId="72EFCAF4" w14:textId="1AE8B485"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279" w:history="1">
        <w:r w:rsidRPr="00C10104">
          <w:rPr>
            <w:rStyle w:val="Hiperhivatkozs"/>
            <w:noProof/>
          </w:rPr>
          <w:t>5.4.2. The reason for a lacuna: illegible or lost</w:t>
        </w:r>
        <w:r>
          <w:rPr>
            <w:noProof/>
            <w:webHidden/>
          </w:rPr>
          <w:tab/>
        </w:r>
        <w:r>
          <w:rPr>
            <w:noProof/>
            <w:webHidden/>
          </w:rPr>
          <w:fldChar w:fldCharType="begin"/>
        </w:r>
        <w:r>
          <w:rPr>
            <w:noProof/>
            <w:webHidden/>
          </w:rPr>
          <w:instrText xml:space="preserve"> PAGEREF _Toc182838279 \h </w:instrText>
        </w:r>
        <w:r>
          <w:rPr>
            <w:noProof/>
            <w:webHidden/>
          </w:rPr>
        </w:r>
        <w:r>
          <w:rPr>
            <w:noProof/>
            <w:webHidden/>
          </w:rPr>
          <w:fldChar w:fldCharType="separate"/>
        </w:r>
        <w:r>
          <w:rPr>
            <w:noProof/>
            <w:webHidden/>
          </w:rPr>
          <w:t>80</w:t>
        </w:r>
        <w:r>
          <w:rPr>
            <w:noProof/>
            <w:webHidden/>
          </w:rPr>
          <w:fldChar w:fldCharType="end"/>
        </w:r>
      </w:hyperlink>
    </w:p>
    <w:p w14:paraId="7449D89D" w14:textId="5D4E33AA"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280" w:history="1">
        <w:r w:rsidRPr="00C10104">
          <w:rPr>
            <w:rStyle w:val="Hiperhivatkozs"/>
            <w:noProof/>
          </w:rPr>
          <w:t>5.4.3. Inline lacunae</w:t>
        </w:r>
        <w:r>
          <w:rPr>
            <w:noProof/>
            <w:webHidden/>
          </w:rPr>
          <w:tab/>
        </w:r>
        <w:r>
          <w:rPr>
            <w:noProof/>
            <w:webHidden/>
          </w:rPr>
          <w:fldChar w:fldCharType="begin"/>
        </w:r>
        <w:r>
          <w:rPr>
            <w:noProof/>
            <w:webHidden/>
          </w:rPr>
          <w:instrText xml:space="preserve"> PAGEREF _Toc182838280 \h </w:instrText>
        </w:r>
        <w:r>
          <w:rPr>
            <w:noProof/>
            <w:webHidden/>
          </w:rPr>
        </w:r>
        <w:r>
          <w:rPr>
            <w:noProof/>
            <w:webHidden/>
          </w:rPr>
          <w:fldChar w:fldCharType="separate"/>
        </w:r>
        <w:r>
          <w:rPr>
            <w:noProof/>
            <w:webHidden/>
          </w:rPr>
          <w:t>80</w:t>
        </w:r>
        <w:r>
          <w:rPr>
            <w:noProof/>
            <w:webHidden/>
          </w:rPr>
          <w:fldChar w:fldCharType="end"/>
        </w:r>
      </w:hyperlink>
    </w:p>
    <w:p w14:paraId="5008077B" w14:textId="6F00A76E"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281" w:history="1">
        <w:r w:rsidRPr="00C10104">
          <w:rPr>
            <w:rStyle w:val="Hiperhivatkozs"/>
            <w:noProof/>
          </w:rPr>
          <w:t>5.4.4. Lacunae with known metre</w:t>
        </w:r>
        <w:r>
          <w:rPr>
            <w:noProof/>
            <w:webHidden/>
          </w:rPr>
          <w:tab/>
        </w:r>
        <w:r>
          <w:rPr>
            <w:noProof/>
            <w:webHidden/>
          </w:rPr>
          <w:fldChar w:fldCharType="begin"/>
        </w:r>
        <w:r>
          <w:rPr>
            <w:noProof/>
            <w:webHidden/>
          </w:rPr>
          <w:instrText xml:space="preserve"> PAGEREF _Toc182838281 \h </w:instrText>
        </w:r>
        <w:r>
          <w:rPr>
            <w:noProof/>
            <w:webHidden/>
          </w:rPr>
        </w:r>
        <w:r>
          <w:rPr>
            <w:noProof/>
            <w:webHidden/>
          </w:rPr>
          <w:fldChar w:fldCharType="separate"/>
        </w:r>
        <w:r>
          <w:rPr>
            <w:noProof/>
            <w:webHidden/>
          </w:rPr>
          <w:t>81</w:t>
        </w:r>
        <w:r>
          <w:rPr>
            <w:noProof/>
            <w:webHidden/>
          </w:rPr>
          <w:fldChar w:fldCharType="end"/>
        </w:r>
      </w:hyperlink>
    </w:p>
    <w:p w14:paraId="5F13CAAE" w14:textId="2E6112C9"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282" w:history="1">
        <w:r w:rsidRPr="00C10104">
          <w:rPr>
            <w:rStyle w:val="Hiperhivatkozs"/>
            <w:noProof/>
          </w:rPr>
          <w:t xml:space="preserve">5.4.5. Lacunae below the </w:t>
        </w:r>
        <w:r w:rsidRPr="00C10104">
          <w:rPr>
            <w:rStyle w:val="Hiperhivatkozs"/>
            <w:i/>
            <w:noProof/>
          </w:rPr>
          <w:t>akṣara</w:t>
        </w:r>
        <w:r w:rsidRPr="00C10104">
          <w:rPr>
            <w:rStyle w:val="Hiperhivatkozs"/>
            <w:noProof/>
          </w:rPr>
          <w:t xml:space="preserve"> level</w:t>
        </w:r>
        <w:r>
          <w:rPr>
            <w:noProof/>
            <w:webHidden/>
          </w:rPr>
          <w:tab/>
        </w:r>
        <w:r>
          <w:rPr>
            <w:noProof/>
            <w:webHidden/>
          </w:rPr>
          <w:fldChar w:fldCharType="begin"/>
        </w:r>
        <w:r>
          <w:rPr>
            <w:noProof/>
            <w:webHidden/>
          </w:rPr>
          <w:instrText xml:space="preserve"> PAGEREF _Toc182838282 \h </w:instrText>
        </w:r>
        <w:r>
          <w:rPr>
            <w:noProof/>
            <w:webHidden/>
          </w:rPr>
        </w:r>
        <w:r>
          <w:rPr>
            <w:noProof/>
            <w:webHidden/>
          </w:rPr>
          <w:fldChar w:fldCharType="separate"/>
        </w:r>
        <w:r>
          <w:rPr>
            <w:noProof/>
            <w:webHidden/>
          </w:rPr>
          <w:t>82</w:t>
        </w:r>
        <w:r>
          <w:rPr>
            <w:noProof/>
            <w:webHidden/>
          </w:rPr>
          <w:fldChar w:fldCharType="end"/>
        </w:r>
      </w:hyperlink>
    </w:p>
    <w:p w14:paraId="15535C9D" w14:textId="04254EE4"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283" w:history="1">
        <w:r w:rsidRPr="00C10104">
          <w:rPr>
            <w:rStyle w:val="Hiperhivatkozs"/>
            <w:noProof/>
          </w:rPr>
          <w:t>5.4.6. Entire lines lost</w:t>
        </w:r>
        <w:r>
          <w:rPr>
            <w:noProof/>
            <w:webHidden/>
          </w:rPr>
          <w:tab/>
        </w:r>
        <w:r>
          <w:rPr>
            <w:noProof/>
            <w:webHidden/>
          </w:rPr>
          <w:fldChar w:fldCharType="begin"/>
        </w:r>
        <w:r>
          <w:rPr>
            <w:noProof/>
            <w:webHidden/>
          </w:rPr>
          <w:instrText xml:space="preserve"> PAGEREF _Toc182838283 \h </w:instrText>
        </w:r>
        <w:r>
          <w:rPr>
            <w:noProof/>
            <w:webHidden/>
          </w:rPr>
        </w:r>
        <w:r>
          <w:rPr>
            <w:noProof/>
            <w:webHidden/>
          </w:rPr>
          <w:fldChar w:fldCharType="separate"/>
        </w:r>
        <w:r>
          <w:rPr>
            <w:noProof/>
            <w:webHidden/>
          </w:rPr>
          <w:t>83</w:t>
        </w:r>
        <w:r>
          <w:rPr>
            <w:noProof/>
            <w:webHidden/>
          </w:rPr>
          <w:fldChar w:fldCharType="end"/>
        </w:r>
      </w:hyperlink>
    </w:p>
    <w:p w14:paraId="3A14BFFD" w14:textId="588CD37B"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284" w:history="1">
        <w:r w:rsidRPr="00C10104">
          <w:rPr>
            <w:rStyle w:val="Hiperhivatkozs"/>
            <w:noProof/>
          </w:rPr>
          <w:t>5.4.7. Massive lacunae</w:t>
        </w:r>
        <w:r>
          <w:rPr>
            <w:noProof/>
            <w:webHidden/>
          </w:rPr>
          <w:tab/>
        </w:r>
        <w:r>
          <w:rPr>
            <w:noProof/>
            <w:webHidden/>
          </w:rPr>
          <w:fldChar w:fldCharType="begin"/>
        </w:r>
        <w:r>
          <w:rPr>
            <w:noProof/>
            <w:webHidden/>
          </w:rPr>
          <w:instrText xml:space="preserve"> PAGEREF _Toc182838284 \h </w:instrText>
        </w:r>
        <w:r>
          <w:rPr>
            <w:noProof/>
            <w:webHidden/>
          </w:rPr>
        </w:r>
        <w:r>
          <w:rPr>
            <w:noProof/>
            <w:webHidden/>
          </w:rPr>
          <w:fldChar w:fldCharType="separate"/>
        </w:r>
        <w:r>
          <w:rPr>
            <w:noProof/>
            <w:webHidden/>
          </w:rPr>
          <w:t>84</w:t>
        </w:r>
        <w:r>
          <w:rPr>
            <w:noProof/>
            <w:webHidden/>
          </w:rPr>
          <w:fldChar w:fldCharType="end"/>
        </w:r>
      </w:hyperlink>
    </w:p>
    <w:p w14:paraId="4916154A" w14:textId="21B9C2DA"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285" w:history="1">
        <w:r w:rsidRPr="00C10104">
          <w:rPr>
            <w:rStyle w:val="Hiperhivatkozs"/>
            <w:noProof/>
          </w:rPr>
          <w:t>5.4.8. Lost copper plates</w:t>
        </w:r>
        <w:r>
          <w:rPr>
            <w:noProof/>
            <w:webHidden/>
          </w:rPr>
          <w:tab/>
        </w:r>
        <w:r>
          <w:rPr>
            <w:noProof/>
            <w:webHidden/>
          </w:rPr>
          <w:fldChar w:fldCharType="begin"/>
        </w:r>
        <w:r>
          <w:rPr>
            <w:noProof/>
            <w:webHidden/>
          </w:rPr>
          <w:instrText xml:space="preserve"> PAGEREF _Toc182838285 \h </w:instrText>
        </w:r>
        <w:r>
          <w:rPr>
            <w:noProof/>
            <w:webHidden/>
          </w:rPr>
        </w:r>
        <w:r>
          <w:rPr>
            <w:noProof/>
            <w:webHidden/>
          </w:rPr>
          <w:fldChar w:fldCharType="separate"/>
        </w:r>
        <w:r>
          <w:rPr>
            <w:noProof/>
            <w:webHidden/>
          </w:rPr>
          <w:t>87</w:t>
        </w:r>
        <w:r>
          <w:rPr>
            <w:noProof/>
            <w:webHidden/>
          </w:rPr>
          <w:fldChar w:fldCharType="end"/>
        </w:r>
      </w:hyperlink>
    </w:p>
    <w:p w14:paraId="6F3BA38D" w14:textId="06D949B5" w:rsidR="004D1F94" w:rsidRDefault="004D1F94">
      <w:pPr>
        <w:pStyle w:val="TJ4"/>
        <w:rPr>
          <w:rFonts w:asciiTheme="minorHAnsi" w:eastAsiaTheme="minorEastAsia" w:hAnsiTheme="minorHAnsi" w:cstheme="minorBidi"/>
          <w:noProof/>
          <w:kern w:val="2"/>
          <w:sz w:val="24"/>
          <w:szCs w:val="21"/>
          <w:lang w:eastAsia="en-GB"/>
          <w14:ligatures w14:val="standardContextual"/>
        </w:rPr>
      </w:pPr>
      <w:hyperlink w:anchor="_Toc182838286" w:history="1">
        <w:r w:rsidRPr="00C10104">
          <w:rPr>
            <w:rStyle w:val="Hiperhivatkozs"/>
            <w:noProof/>
            <w:lang w:bidi="ar-SA"/>
          </w:rPr>
          <w:t>5.4.8.1. Lost final plates</w:t>
        </w:r>
        <w:r>
          <w:rPr>
            <w:noProof/>
            <w:webHidden/>
          </w:rPr>
          <w:tab/>
        </w:r>
        <w:r>
          <w:rPr>
            <w:noProof/>
            <w:webHidden/>
          </w:rPr>
          <w:fldChar w:fldCharType="begin"/>
        </w:r>
        <w:r>
          <w:rPr>
            <w:noProof/>
            <w:webHidden/>
          </w:rPr>
          <w:instrText xml:space="preserve"> PAGEREF _Toc182838286 \h </w:instrText>
        </w:r>
        <w:r>
          <w:rPr>
            <w:noProof/>
            <w:webHidden/>
          </w:rPr>
        </w:r>
        <w:r>
          <w:rPr>
            <w:noProof/>
            <w:webHidden/>
          </w:rPr>
          <w:fldChar w:fldCharType="separate"/>
        </w:r>
        <w:r>
          <w:rPr>
            <w:noProof/>
            <w:webHidden/>
          </w:rPr>
          <w:t>87</w:t>
        </w:r>
        <w:r>
          <w:rPr>
            <w:noProof/>
            <w:webHidden/>
          </w:rPr>
          <w:fldChar w:fldCharType="end"/>
        </w:r>
      </w:hyperlink>
    </w:p>
    <w:p w14:paraId="5DFE5919" w14:textId="06601D81" w:rsidR="004D1F94" w:rsidRDefault="004D1F94">
      <w:pPr>
        <w:pStyle w:val="TJ4"/>
        <w:rPr>
          <w:rFonts w:asciiTheme="minorHAnsi" w:eastAsiaTheme="minorEastAsia" w:hAnsiTheme="minorHAnsi" w:cstheme="minorBidi"/>
          <w:noProof/>
          <w:kern w:val="2"/>
          <w:sz w:val="24"/>
          <w:szCs w:val="21"/>
          <w:lang w:eastAsia="en-GB"/>
          <w14:ligatures w14:val="standardContextual"/>
        </w:rPr>
      </w:pPr>
      <w:hyperlink w:anchor="_Toc182838287" w:history="1">
        <w:r w:rsidRPr="00C10104">
          <w:rPr>
            <w:rStyle w:val="Hiperhivatkozs"/>
            <w:noProof/>
            <w:lang w:bidi="ar-SA"/>
          </w:rPr>
          <w:t>5.4.8.2. Lost initial plates</w:t>
        </w:r>
        <w:r>
          <w:rPr>
            <w:noProof/>
            <w:webHidden/>
          </w:rPr>
          <w:tab/>
        </w:r>
        <w:r>
          <w:rPr>
            <w:noProof/>
            <w:webHidden/>
          </w:rPr>
          <w:fldChar w:fldCharType="begin"/>
        </w:r>
        <w:r>
          <w:rPr>
            <w:noProof/>
            <w:webHidden/>
          </w:rPr>
          <w:instrText xml:space="preserve"> PAGEREF _Toc182838287 \h </w:instrText>
        </w:r>
        <w:r>
          <w:rPr>
            <w:noProof/>
            <w:webHidden/>
          </w:rPr>
        </w:r>
        <w:r>
          <w:rPr>
            <w:noProof/>
            <w:webHidden/>
          </w:rPr>
          <w:fldChar w:fldCharType="separate"/>
        </w:r>
        <w:r>
          <w:rPr>
            <w:noProof/>
            <w:webHidden/>
          </w:rPr>
          <w:t>87</w:t>
        </w:r>
        <w:r>
          <w:rPr>
            <w:noProof/>
            <w:webHidden/>
          </w:rPr>
          <w:fldChar w:fldCharType="end"/>
        </w:r>
      </w:hyperlink>
    </w:p>
    <w:p w14:paraId="01ACFE1C" w14:textId="4D4AA8A0" w:rsidR="004D1F94" w:rsidRDefault="004D1F94">
      <w:pPr>
        <w:pStyle w:val="TJ4"/>
        <w:rPr>
          <w:rFonts w:asciiTheme="minorHAnsi" w:eastAsiaTheme="minorEastAsia" w:hAnsiTheme="minorHAnsi" w:cstheme="minorBidi"/>
          <w:noProof/>
          <w:kern w:val="2"/>
          <w:sz w:val="24"/>
          <w:szCs w:val="21"/>
          <w:lang w:eastAsia="en-GB"/>
          <w14:ligatures w14:val="standardContextual"/>
        </w:rPr>
      </w:pPr>
      <w:hyperlink w:anchor="_Toc182838288" w:history="1">
        <w:r w:rsidRPr="00C10104">
          <w:rPr>
            <w:rStyle w:val="Hiperhivatkozs"/>
            <w:noProof/>
            <w:lang w:bidi="ar-SA"/>
          </w:rPr>
          <w:t>5.4.8.3. Lost medial plates</w:t>
        </w:r>
        <w:r>
          <w:rPr>
            <w:noProof/>
            <w:webHidden/>
          </w:rPr>
          <w:tab/>
        </w:r>
        <w:r>
          <w:rPr>
            <w:noProof/>
            <w:webHidden/>
          </w:rPr>
          <w:fldChar w:fldCharType="begin"/>
        </w:r>
        <w:r>
          <w:rPr>
            <w:noProof/>
            <w:webHidden/>
          </w:rPr>
          <w:instrText xml:space="preserve"> PAGEREF _Toc182838288 \h </w:instrText>
        </w:r>
        <w:r>
          <w:rPr>
            <w:noProof/>
            <w:webHidden/>
          </w:rPr>
        </w:r>
        <w:r>
          <w:rPr>
            <w:noProof/>
            <w:webHidden/>
          </w:rPr>
          <w:fldChar w:fldCharType="separate"/>
        </w:r>
        <w:r>
          <w:rPr>
            <w:noProof/>
            <w:webHidden/>
          </w:rPr>
          <w:t>88</w:t>
        </w:r>
        <w:r>
          <w:rPr>
            <w:noProof/>
            <w:webHidden/>
          </w:rPr>
          <w:fldChar w:fldCharType="end"/>
        </w:r>
      </w:hyperlink>
    </w:p>
    <w:p w14:paraId="649D2C78" w14:textId="355188F6"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289" w:history="1">
        <w:r w:rsidRPr="00C10104">
          <w:rPr>
            <w:rStyle w:val="Hiperhivatkozs"/>
            <w:noProof/>
          </w:rPr>
          <w:t>5.4.9. Fractured inscriptions</w:t>
        </w:r>
        <w:r>
          <w:rPr>
            <w:noProof/>
            <w:webHidden/>
          </w:rPr>
          <w:tab/>
        </w:r>
        <w:r>
          <w:rPr>
            <w:noProof/>
            <w:webHidden/>
          </w:rPr>
          <w:fldChar w:fldCharType="begin"/>
        </w:r>
        <w:r>
          <w:rPr>
            <w:noProof/>
            <w:webHidden/>
          </w:rPr>
          <w:instrText xml:space="preserve"> PAGEREF _Toc182838289 \h </w:instrText>
        </w:r>
        <w:r>
          <w:rPr>
            <w:noProof/>
            <w:webHidden/>
          </w:rPr>
        </w:r>
        <w:r>
          <w:rPr>
            <w:noProof/>
            <w:webHidden/>
          </w:rPr>
          <w:fldChar w:fldCharType="separate"/>
        </w:r>
        <w:r>
          <w:rPr>
            <w:noProof/>
            <w:webHidden/>
          </w:rPr>
          <w:t>89</w:t>
        </w:r>
        <w:r>
          <w:rPr>
            <w:noProof/>
            <w:webHidden/>
          </w:rPr>
          <w:fldChar w:fldCharType="end"/>
        </w:r>
      </w:hyperlink>
    </w:p>
    <w:p w14:paraId="7CBFEF8E" w14:textId="04D75623" w:rsidR="004D1F94" w:rsidRDefault="004D1F94">
      <w:pPr>
        <w:pStyle w:val="TJ2"/>
        <w:rPr>
          <w:rFonts w:asciiTheme="minorHAnsi" w:eastAsiaTheme="minorEastAsia" w:hAnsiTheme="minorHAnsi" w:cstheme="minorBidi"/>
          <w:noProof/>
          <w:kern w:val="2"/>
          <w:sz w:val="24"/>
          <w:szCs w:val="21"/>
          <w:lang w:eastAsia="en-GB" w:bidi="hi-IN"/>
          <w14:ligatures w14:val="standardContextual"/>
        </w:rPr>
      </w:pPr>
      <w:hyperlink w:anchor="_Toc182838290" w:history="1">
        <w:r w:rsidRPr="00C10104">
          <w:rPr>
            <w:rStyle w:val="Hiperhivatkozs"/>
            <w:noProof/>
          </w:rPr>
          <w:t>5.5. Restoring lacunae</w:t>
        </w:r>
        <w:r>
          <w:rPr>
            <w:noProof/>
            <w:webHidden/>
          </w:rPr>
          <w:tab/>
        </w:r>
        <w:r>
          <w:rPr>
            <w:noProof/>
            <w:webHidden/>
          </w:rPr>
          <w:fldChar w:fldCharType="begin"/>
        </w:r>
        <w:r>
          <w:rPr>
            <w:noProof/>
            <w:webHidden/>
          </w:rPr>
          <w:instrText xml:space="preserve"> PAGEREF _Toc182838290 \h </w:instrText>
        </w:r>
        <w:r>
          <w:rPr>
            <w:noProof/>
            <w:webHidden/>
          </w:rPr>
        </w:r>
        <w:r>
          <w:rPr>
            <w:noProof/>
            <w:webHidden/>
          </w:rPr>
          <w:fldChar w:fldCharType="separate"/>
        </w:r>
        <w:r>
          <w:rPr>
            <w:noProof/>
            <w:webHidden/>
          </w:rPr>
          <w:t>90</w:t>
        </w:r>
        <w:r>
          <w:rPr>
            <w:noProof/>
            <w:webHidden/>
          </w:rPr>
          <w:fldChar w:fldCharType="end"/>
        </w:r>
      </w:hyperlink>
    </w:p>
    <w:p w14:paraId="6A560402" w14:textId="71309192"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291" w:history="1">
        <w:r w:rsidRPr="00C10104">
          <w:rPr>
            <w:rStyle w:val="Hiperhivatkozs"/>
            <w:noProof/>
          </w:rPr>
          <w:t>5.5.1. Marking up restored text</w:t>
        </w:r>
        <w:r>
          <w:rPr>
            <w:noProof/>
            <w:webHidden/>
          </w:rPr>
          <w:tab/>
        </w:r>
        <w:r>
          <w:rPr>
            <w:noProof/>
            <w:webHidden/>
          </w:rPr>
          <w:fldChar w:fldCharType="begin"/>
        </w:r>
        <w:r>
          <w:rPr>
            <w:noProof/>
            <w:webHidden/>
          </w:rPr>
          <w:instrText xml:space="preserve"> PAGEREF _Toc182838291 \h </w:instrText>
        </w:r>
        <w:r>
          <w:rPr>
            <w:noProof/>
            <w:webHidden/>
          </w:rPr>
        </w:r>
        <w:r>
          <w:rPr>
            <w:noProof/>
            <w:webHidden/>
          </w:rPr>
          <w:fldChar w:fldCharType="separate"/>
        </w:r>
        <w:r>
          <w:rPr>
            <w:noProof/>
            <w:webHidden/>
          </w:rPr>
          <w:t>90</w:t>
        </w:r>
        <w:r>
          <w:rPr>
            <w:noProof/>
            <w:webHidden/>
          </w:rPr>
          <w:fldChar w:fldCharType="end"/>
        </w:r>
      </w:hyperlink>
    </w:p>
    <w:p w14:paraId="00E4B073" w14:textId="5A965A9C"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292" w:history="1">
        <w:r w:rsidRPr="00C10104">
          <w:rPr>
            <w:rStyle w:val="Hiperhivatkozs"/>
            <w:noProof/>
          </w:rPr>
          <w:t>5.5.2. The basis of restoration</w:t>
        </w:r>
        <w:r>
          <w:rPr>
            <w:noProof/>
            <w:webHidden/>
          </w:rPr>
          <w:tab/>
        </w:r>
        <w:r>
          <w:rPr>
            <w:noProof/>
            <w:webHidden/>
          </w:rPr>
          <w:fldChar w:fldCharType="begin"/>
        </w:r>
        <w:r>
          <w:rPr>
            <w:noProof/>
            <w:webHidden/>
          </w:rPr>
          <w:instrText xml:space="preserve"> PAGEREF _Toc182838292 \h </w:instrText>
        </w:r>
        <w:r>
          <w:rPr>
            <w:noProof/>
            <w:webHidden/>
          </w:rPr>
        </w:r>
        <w:r>
          <w:rPr>
            <w:noProof/>
            <w:webHidden/>
          </w:rPr>
          <w:fldChar w:fldCharType="separate"/>
        </w:r>
        <w:r>
          <w:rPr>
            <w:noProof/>
            <w:webHidden/>
          </w:rPr>
          <w:t>90</w:t>
        </w:r>
        <w:r>
          <w:rPr>
            <w:noProof/>
            <w:webHidden/>
          </w:rPr>
          <w:fldChar w:fldCharType="end"/>
        </w:r>
      </w:hyperlink>
    </w:p>
    <w:p w14:paraId="6051D895" w14:textId="7C7D0F26" w:rsidR="004D1F94" w:rsidRDefault="004D1F94">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838293" w:history="1">
        <w:r w:rsidRPr="00C10104">
          <w:rPr>
            <w:rStyle w:val="Hiperhivatkozs"/>
            <w:noProof/>
          </w:rPr>
          <w:t>6. Editorial intervention</w:t>
        </w:r>
        <w:r>
          <w:rPr>
            <w:noProof/>
            <w:webHidden/>
          </w:rPr>
          <w:tab/>
        </w:r>
        <w:r>
          <w:rPr>
            <w:noProof/>
            <w:webHidden/>
          </w:rPr>
          <w:fldChar w:fldCharType="begin"/>
        </w:r>
        <w:r>
          <w:rPr>
            <w:noProof/>
            <w:webHidden/>
          </w:rPr>
          <w:instrText xml:space="preserve"> PAGEREF _Toc182838293 \h </w:instrText>
        </w:r>
        <w:r>
          <w:rPr>
            <w:noProof/>
            <w:webHidden/>
          </w:rPr>
        </w:r>
        <w:r>
          <w:rPr>
            <w:noProof/>
            <w:webHidden/>
          </w:rPr>
          <w:fldChar w:fldCharType="separate"/>
        </w:r>
        <w:r>
          <w:rPr>
            <w:noProof/>
            <w:webHidden/>
          </w:rPr>
          <w:t>92</w:t>
        </w:r>
        <w:r>
          <w:rPr>
            <w:noProof/>
            <w:webHidden/>
          </w:rPr>
          <w:fldChar w:fldCharType="end"/>
        </w:r>
      </w:hyperlink>
    </w:p>
    <w:p w14:paraId="3EEEBDCC" w14:textId="51195261" w:rsidR="004D1F94" w:rsidRDefault="004D1F94">
      <w:pPr>
        <w:pStyle w:val="TJ2"/>
        <w:rPr>
          <w:rFonts w:asciiTheme="minorHAnsi" w:eastAsiaTheme="minorEastAsia" w:hAnsiTheme="minorHAnsi" w:cstheme="minorBidi"/>
          <w:noProof/>
          <w:kern w:val="2"/>
          <w:sz w:val="24"/>
          <w:szCs w:val="21"/>
          <w:lang w:eastAsia="en-GB" w:bidi="hi-IN"/>
          <w14:ligatures w14:val="standardContextual"/>
        </w:rPr>
      </w:pPr>
      <w:hyperlink w:anchor="_Toc182838294" w:history="1">
        <w:r w:rsidRPr="00C10104">
          <w:rPr>
            <w:rStyle w:val="Hiperhivatkozs"/>
            <w:noProof/>
          </w:rPr>
          <w:t>6.1. Correction and normalisation</w:t>
        </w:r>
        <w:r>
          <w:rPr>
            <w:noProof/>
            <w:webHidden/>
          </w:rPr>
          <w:tab/>
        </w:r>
        <w:r>
          <w:rPr>
            <w:noProof/>
            <w:webHidden/>
          </w:rPr>
          <w:fldChar w:fldCharType="begin"/>
        </w:r>
        <w:r>
          <w:rPr>
            <w:noProof/>
            <w:webHidden/>
          </w:rPr>
          <w:instrText xml:space="preserve"> PAGEREF _Toc182838294 \h </w:instrText>
        </w:r>
        <w:r>
          <w:rPr>
            <w:noProof/>
            <w:webHidden/>
          </w:rPr>
        </w:r>
        <w:r>
          <w:rPr>
            <w:noProof/>
            <w:webHidden/>
          </w:rPr>
          <w:fldChar w:fldCharType="separate"/>
        </w:r>
        <w:r>
          <w:rPr>
            <w:noProof/>
            <w:webHidden/>
          </w:rPr>
          <w:t>92</w:t>
        </w:r>
        <w:r>
          <w:rPr>
            <w:noProof/>
            <w:webHidden/>
          </w:rPr>
          <w:fldChar w:fldCharType="end"/>
        </w:r>
      </w:hyperlink>
    </w:p>
    <w:p w14:paraId="67F40F1A" w14:textId="62467DA6"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295" w:history="1">
        <w:r w:rsidRPr="00C10104">
          <w:rPr>
            <w:rStyle w:val="Hiperhivatkozs"/>
            <w:noProof/>
          </w:rPr>
          <w:t>6.1.1. Correction versus normalisation</w:t>
        </w:r>
        <w:r>
          <w:rPr>
            <w:noProof/>
            <w:webHidden/>
          </w:rPr>
          <w:tab/>
        </w:r>
        <w:r>
          <w:rPr>
            <w:noProof/>
            <w:webHidden/>
          </w:rPr>
          <w:fldChar w:fldCharType="begin"/>
        </w:r>
        <w:r>
          <w:rPr>
            <w:noProof/>
            <w:webHidden/>
          </w:rPr>
          <w:instrText xml:space="preserve"> PAGEREF _Toc182838295 \h </w:instrText>
        </w:r>
        <w:r>
          <w:rPr>
            <w:noProof/>
            <w:webHidden/>
          </w:rPr>
        </w:r>
        <w:r>
          <w:rPr>
            <w:noProof/>
            <w:webHidden/>
          </w:rPr>
          <w:fldChar w:fldCharType="separate"/>
        </w:r>
        <w:r>
          <w:rPr>
            <w:noProof/>
            <w:webHidden/>
          </w:rPr>
          <w:t>92</w:t>
        </w:r>
        <w:r>
          <w:rPr>
            <w:noProof/>
            <w:webHidden/>
          </w:rPr>
          <w:fldChar w:fldCharType="end"/>
        </w:r>
      </w:hyperlink>
    </w:p>
    <w:p w14:paraId="18F44A0A" w14:textId="2ACEB134"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296" w:history="1">
        <w:r w:rsidRPr="00C10104">
          <w:rPr>
            <w:rStyle w:val="Hiperhivatkozs"/>
            <w:noProof/>
          </w:rPr>
          <w:t>6.1.2. Markup methods for correction and normalisation</w:t>
        </w:r>
        <w:r>
          <w:rPr>
            <w:noProof/>
            <w:webHidden/>
          </w:rPr>
          <w:tab/>
        </w:r>
        <w:r>
          <w:rPr>
            <w:noProof/>
            <w:webHidden/>
          </w:rPr>
          <w:fldChar w:fldCharType="begin"/>
        </w:r>
        <w:r>
          <w:rPr>
            <w:noProof/>
            <w:webHidden/>
          </w:rPr>
          <w:instrText xml:space="preserve"> PAGEREF _Toc182838296 \h </w:instrText>
        </w:r>
        <w:r>
          <w:rPr>
            <w:noProof/>
            <w:webHidden/>
          </w:rPr>
        </w:r>
        <w:r>
          <w:rPr>
            <w:noProof/>
            <w:webHidden/>
          </w:rPr>
          <w:fldChar w:fldCharType="separate"/>
        </w:r>
        <w:r>
          <w:rPr>
            <w:noProof/>
            <w:webHidden/>
          </w:rPr>
          <w:t>92</w:t>
        </w:r>
        <w:r>
          <w:rPr>
            <w:noProof/>
            <w:webHidden/>
          </w:rPr>
          <w:fldChar w:fldCharType="end"/>
        </w:r>
      </w:hyperlink>
    </w:p>
    <w:p w14:paraId="6EC92331" w14:textId="65D41AF7"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297" w:history="1">
        <w:r w:rsidRPr="00C10104">
          <w:rPr>
            <w:rStyle w:val="Hiperhivatkozs"/>
            <w:noProof/>
          </w:rPr>
          <w:t>6.1.3. Good practice in editorial intervention</w:t>
        </w:r>
        <w:r>
          <w:rPr>
            <w:noProof/>
            <w:webHidden/>
          </w:rPr>
          <w:tab/>
        </w:r>
        <w:r>
          <w:rPr>
            <w:noProof/>
            <w:webHidden/>
          </w:rPr>
          <w:fldChar w:fldCharType="begin"/>
        </w:r>
        <w:r>
          <w:rPr>
            <w:noProof/>
            <w:webHidden/>
          </w:rPr>
          <w:instrText xml:space="preserve"> PAGEREF _Toc182838297 \h </w:instrText>
        </w:r>
        <w:r>
          <w:rPr>
            <w:noProof/>
            <w:webHidden/>
          </w:rPr>
        </w:r>
        <w:r>
          <w:rPr>
            <w:noProof/>
            <w:webHidden/>
          </w:rPr>
          <w:fldChar w:fldCharType="separate"/>
        </w:r>
        <w:r>
          <w:rPr>
            <w:noProof/>
            <w:webHidden/>
          </w:rPr>
          <w:t>93</w:t>
        </w:r>
        <w:r>
          <w:rPr>
            <w:noProof/>
            <w:webHidden/>
          </w:rPr>
          <w:fldChar w:fldCharType="end"/>
        </w:r>
      </w:hyperlink>
    </w:p>
    <w:p w14:paraId="35580C88" w14:textId="3B4C53E2"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298" w:history="1">
        <w:r w:rsidRPr="00C10104">
          <w:rPr>
            <w:rStyle w:val="Hiperhivatkozs"/>
            <w:noProof/>
          </w:rPr>
          <w:t>6.1.4. Correction and normalisation in verse</w:t>
        </w:r>
        <w:r>
          <w:rPr>
            <w:noProof/>
            <w:webHidden/>
          </w:rPr>
          <w:tab/>
        </w:r>
        <w:r>
          <w:rPr>
            <w:noProof/>
            <w:webHidden/>
          </w:rPr>
          <w:fldChar w:fldCharType="begin"/>
        </w:r>
        <w:r>
          <w:rPr>
            <w:noProof/>
            <w:webHidden/>
          </w:rPr>
          <w:instrText xml:space="preserve"> PAGEREF _Toc182838298 \h </w:instrText>
        </w:r>
        <w:r>
          <w:rPr>
            <w:noProof/>
            <w:webHidden/>
          </w:rPr>
        </w:r>
        <w:r>
          <w:rPr>
            <w:noProof/>
            <w:webHidden/>
          </w:rPr>
          <w:fldChar w:fldCharType="separate"/>
        </w:r>
        <w:r>
          <w:rPr>
            <w:noProof/>
            <w:webHidden/>
          </w:rPr>
          <w:t>93</w:t>
        </w:r>
        <w:r>
          <w:rPr>
            <w:noProof/>
            <w:webHidden/>
          </w:rPr>
          <w:fldChar w:fldCharType="end"/>
        </w:r>
      </w:hyperlink>
    </w:p>
    <w:p w14:paraId="0DE58F75" w14:textId="0E42D901" w:rsidR="004D1F94" w:rsidRDefault="004D1F94">
      <w:pPr>
        <w:pStyle w:val="TJ4"/>
        <w:rPr>
          <w:rFonts w:asciiTheme="minorHAnsi" w:eastAsiaTheme="minorEastAsia" w:hAnsiTheme="minorHAnsi" w:cstheme="minorBidi"/>
          <w:noProof/>
          <w:kern w:val="2"/>
          <w:sz w:val="24"/>
          <w:szCs w:val="21"/>
          <w:lang w:eastAsia="en-GB"/>
          <w14:ligatures w14:val="standardContextual"/>
        </w:rPr>
      </w:pPr>
      <w:hyperlink w:anchor="_Toc182838299" w:history="1">
        <w:r w:rsidRPr="00C10104">
          <w:rPr>
            <w:rStyle w:val="Hiperhivatkozs"/>
            <w:noProof/>
            <w:lang w:bidi="ar-SA"/>
          </w:rPr>
          <w:t>6.1.4.1. Non-standard prosody with non-standard language</w:t>
        </w:r>
        <w:r>
          <w:rPr>
            <w:noProof/>
            <w:webHidden/>
          </w:rPr>
          <w:tab/>
        </w:r>
        <w:r>
          <w:rPr>
            <w:noProof/>
            <w:webHidden/>
          </w:rPr>
          <w:fldChar w:fldCharType="begin"/>
        </w:r>
        <w:r>
          <w:rPr>
            <w:noProof/>
            <w:webHidden/>
          </w:rPr>
          <w:instrText xml:space="preserve"> PAGEREF _Toc182838299 \h </w:instrText>
        </w:r>
        <w:r>
          <w:rPr>
            <w:noProof/>
            <w:webHidden/>
          </w:rPr>
        </w:r>
        <w:r>
          <w:rPr>
            <w:noProof/>
            <w:webHidden/>
          </w:rPr>
          <w:fldChar w:fldCharType="separate"/>
        </w:r>
        <w:r>
          <w:rPr>
            <w:noProof/>
            <w:webHidden/>
          </w:rPr>
          <w:t>94</w:t>
        </w:r>
        <w:r>
          <w:rPr>
            <w:noProof/>
            <w:webHidden/>
          </w:rPr>
          <w:fldChar w:fldCharType="end"/>
        </w:r>
      </w:hyperlink>
    </w:p>
    <w:p w14:paraId="3ABD2B02" w14:textId="2DB93C0C" w:rsidR="004D1F94" w:rsidRDefault="004D1F94">
      <w:pPr>
        <w:pStyle w:val="TJ4"/>
        <w:rPr>
          <w:rFonts w:asciiTheme="minorHAnsi" w:eastAsiaTheme="minorEastAsia" w:hAnsiTheme="minorHAnsi" w:cstheme="minorBidi"/>
          <w:noProof/>
          <w:kern w:val="2"/>
          <w:sz w:val="24"/>
          <w:szCs w:val="21"/>
          <w:lang w:eastAsia="en-GB"/>
          <w14:ligatures w14:val="standardContextual"/>
        </w:rPr>
      </w:pPr>
      <w:hyperlink w:anchor="_Toc182838300" w:history="1">
        <w:r w:rsidRPr="00C10104">
          <w:rPr>
            <w:rStyle w:val="Hiperhivatkozs"/>
            <w:noProof/>
            <w:lang w:bidi="ar-SA"/>
          </w:rPr>
          <w:t>6.1.4.2. Standard prosody with non-standard language</w:t>
        </w:r>
        <w:r>
          <w:rPr>
            <w:noProof/>
            <w:webHidden/>
          </w:rPr>
          <w:tab/>
        </w:r>
        <w:r>
          <w:rPr>
            <w:noProof/>
            <w:webHidden/>
          </w:rPr>
          <w:fldChar w:fldCharType="begin"/>
        </w:r>
        <w:r>
          <w:rPr>
            <w:noProof/>
            <w:webHidden/>
          </w:rPr>
          <w:instrText xml:space="preserve"> PAGEREF _Toc182838300 \h </w:instrText>
        </w:r>
        <w:r>
          <w:rPr>
            <w:noProof/>
            <w:webHidden/>
          </w:rPr>
        </w:r>
        <w:r>
          <w:rPr>
            <w:noProof/>
            <w:webHidden/>
          </w:rPr>
          <w:fldChar w:fldCharType="separate"/>
        </w:r>
        <w:r>
          <w:rPr>
            <w:noProof/>
            <w:webHidden/>
          </w:rPr>
          <w:t>94</w:t>
        </w:r>
        <w:r>
          <w:rPr>
            <w:noProof/>
            <w:webHidden/>
          </w:rPr>
          <w:fldChar w:fldCharType="end"/>
        </w:r>
      </w:hyperlink>
    </w:p>
    <w:p w14:paraId="0627CBB7" w14:textId="48C35BA8" w:rsidR="004D1F94" w:rsidRDefault="004D1F94">
      <w:pPr>
        <w:pStyle w:val="TJ4"/>
        <w:rPr>
          <w:rFonts w:asciiTheme="minorHAnsi" w:eastAsiaTheme="minorEastAsia" w:hAnsiTheme="minorHAnsi" w:cstheme="minorBidi"/>
          <w:noProof/>
          <w:kern w:val="2"/>
          <w:sz w:val="24"/>
          <w:szCs w:val="21"/>
          <w:lang w:eastAsia="en-GB"/>
          <w14:ligatures w14:val="standardContextual"/>
        </w:rPr>
      </w:pPr>
      <w:hyperlink w:anchor="_Toc182838301" w:history="1">
        <w:r w:rsidRPr="00C10104">
          <w:rPr>
            <w:rStyle w:val="Hiperhivatkozs"/>
            <w:noProof/>
            <w:lang w:bidi="ar-SA"/>
          </w:rPr>
          <w:t>6.1.4.3. Non-standard prosody with standard language</w:t>
        </w:r>
        <w:r>
          <w:rPr>
            <w:noProof/>
            <w:webHidden/>
          </w:rPr>
          <w:tab/>
        </w:r>
        <w:r>
          <w:rPr>
            <w:noProof/>
            <w:webHidden/>
          </w:rPr>
          <w:fldChar w:fldCharType="begin"/>
        </w:r>
        <w:r>
          <w:rPr>
            <w:noProof/>
            <w:webHidden/>
          </w:rPr>
          <w:instrText xml:space="preserve"> PAGEREF _Toc182838301 \h </w:instrText>
        </w:r>
        <w:r>
          <w:rPr>
            <w:noProof/>
            <w:webHidden/>
          </w:rPr>
        </w:r>
        <w:r>
          <w:rPr>
            <w:noProof/>
            <w:webHidden/>
          </w:rPr>
          <w:fldChar w:fldCharType="separate"/>
        </w:r>
        <w:r>
          <w:rPr>
            <w:noProof/>
            <w:webHidden/>
          </w:rPr>
          <w:t>95</w:t>
        </w:r>
        <w:r>
          <w:rPr>
            <w:noProof/>
            <w:webHidden/>
          </w:rPr>
          <w:fldChar w:fldCharType="end"/>
        </w:r>
      </w:hyperlink>
    </w:p>
    <w:p w14:paraId="3FBED2BE" w14:textId="4CD30BAB" w:rsidR="004D1F94" w:rsidRDefault="004D1F94">
      <w:pPr>
        <w:pStyle w:val="TJ2"/>
        <w:rPr>
          <w:rFonts w:asciiTheme="minorHAnsi" w:eastAsiaTheme="minorEastAsia" w:hAnsiTheme="minorHAnsi" w:cstheme="minorBidi"/>
          <w:noProof/>
          <w:kern w:val="2"/>
          <w:sz w:val="24"/>
          <w:szCs w:val="21"/>
          <w:lang w:eastAsia="en-GB" w:bidi="hi-IN"/>
          <w14:ligatures w14:val="standardContextual"/>
        </w:rPr>
      </w:pPr>
      <w:hyperlink w:anchor="_Toc182838302" w:history="1">
        <w:r w:rsidRPr="00C10104">
          <w:rPr>
            <w:rStyle w:val="Hiperhivatkozs"/>
            <w:noProof/>
          </w:rPr>
          <w:t>6.2. Encoding correction</w:t>
        </w:r>
        <w:r>
          <w:rPr>
            <w:noProof/>
            <w:webHidden/>
          </w:rPr>
          <w:tab/>
        </w:r>
        <w:r>
          <w:rPr>
            <w:noProof/>
            <w:webHidden/>
          </w:rPr>
          <w:fldChar w:fldCharType="begin"/>
        </w:r>
        <w:r>
          <w:rPr>
            <w:noProof/>
            <w:webHidden/>
          </w:rPr>
          <w:instrText xml:space="preserve"> PAGEREF _Toc182838302 \h </w:instrText>
        </w:r>
        <w:r>
          <w:rPr>
            <w:noProof/>
            <w:webHidden/>
          </w:rPr>
        </w:r>
        <w:r>
          <w:rPr>
            <w:noProof/>
            <w:webHidden/>
          </w:rPr>
          <w:fldChar w:fldCharType="separate"/>
        </w:r>
        <w:r>
          <w:rPr>
            <w:noProof/>
            <w:webHidden/>
          </w:rPr>
          <w:t>96</w:t>
        </w:r>
        <w:r>
          <w:rPr>
            <w:noProof/>
            <w:webHidden/>
          </w:rPr>
          <w:fldChar w:fldCharType="end"/>
        </w:r>
      </w:hyperlink>
    </w:p>
    <w:p w14:paraId="16A7A3C2" w14:textId="4395757D"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03" w:history="1">
        <w:r w:rsidRPr="00C10104">
          <w:rPr>
            <w:rStyle w:val="Hiperhivatkozs"/>
            <w:noProof/>
          </w:rPr>
          <w:t>6.2.1. Flagging erroneous and uninterpretable text</w:t>
        </w:r>
        <w:r>
          <w:rPr>
            <w:noProof/>
            <w:webHidden/>
          </w:rPr>
          <w:tab/>
        </w:r>
        <w:r>
          <w:rPr>
            <w:noProof/>
            <w:webHidden/>
          </w:rPr>
          <w:fldChar w:fldCharType="begin"/>
        </w:r>
        <w:r>
          <w:rPr>
            <w:noProof/>
            <w:webHidden/>
          </w:rPr>
          <w:instrText xml:space="preserve"> PAGEREF _Toc182838303 \h </w:instrText>
        </w:r>
        <w:r>
          <w:rPr>
            <w:noProof/>
            <w:webHidden/>
          </w:rPr>
        </w:r>
        <w:r>
          <w:rPr>
            <w:noProof/>
            <w:webHidden/>
          </w:rPr>
          <w:fldChar w:fldCharType="separate"/>
        </w:r>
        <w:r>
          <w:rPr>
            <w:noProof/>
            <w:webHidden/>
          </w:rPr>
          <w:t>96</w:t>
        </w:r>
        <w:r>
          <w:rPr>
            <w:noProof/>
            <w:webHidden/>
          </w:rPr>
          <w:fldChar w:fldCharType="end"/>
        </w:r>
      </w:hyperlink>
    </w:p>
    <w:p w14:paraId="3842100F" w14:textId="2952876D"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04" w:history="1">
        <w:r w:rsidRPr="00C10104">
          <w:rPr>
            <w:rStyle w:val="Hiperhivatkozs"/>
            <w:noProof/>
          </w:rPr>
          <w:t>6.2.2. Correcting erroneous text</w:t>
        </w:r>
        <w:r>
          <w:rPr>
            <w:noProof/>
            <w:webHidden/>
          </w:rPr>
          <w:tab/>
        </w:r>
        <w:r>
          <w:rPr>
            <w:noProof/>
            <w:webHidden/>
          </w:rPr>
          <w:fldChar w:fldCharType="begin"/>
        </w:r>
        <w:r>
          <w:rPr>
            <w:noProof/>
            <w:webHidden/>
          </w:rPr>
          <w:instrText xml:space="preserve"> PAGEREF _Toc182838304 \h </w:instrText>
        </w:r>
        <w:r>
          <w:rPr>
            <w:noProof/>
            <w:webHidden/>
          </w:rPr>
        </w:r>
        <w:r>
          <w:rPr>
            <w:noProof/>
            <w:webHidden/>
          </w:rPr>
          <w:fldChar w:fldCharType="separate"/>
        </w:r>
        <w:r>
          <w:rPr>
            <w:noProof/>
            <w:webHidden/>
          </w:rPr>
          <w:t>96</w:t>
        </w:r>
        <w:r>
          <w:rPr>
            <w:noProof/>
            <w:webHidden/>
          </w:rPr>
          <w:fldChar w:fldCharType="end"/>
        </w:r>
      </w:hyperlink>
    </w:p>
    <w:p w14:paraId="596EED55" w14:textId="711A853E"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05" w:history="1">
        <w:r w:rsidRPr="00C10104">
          <w:rPr>
            <w:rStyle w:val="Hiperhivatkozs"/>
            <w:noProof/>
          </w:rPr>
          <w:t>6.2.3. Editorial deletion (suppression)</w:t>
        </w:r>
        <w:r>
          <w:rPr>
            <w:noProof/>
            <w:webHidden/>
          </w:rPr>
          <w:tab/>
        </w:r>
        <w:r>
          <w:rPr>
            <w:noProof/>
            <w:webHidden/>
          </w:rPr>
          <w:fldChar w:fldCharType="begin"/>
        </w:r>
        <w:r>
          <w:rPr>
            <w:noProof/>
            <w:webHidden/>
          </w:rPr>
          <w:instrText xml:space="preserve"> PAGEREF _Toc182838305 \h </w:instrText>
        </w:r>
        <w:r>
          <w:rPr>
            <w:noProof/>
            <w:webHidden/>
          </w:rPr>
        </w:r>
        <w:r>
          <w:rPr>
            <w:noProof/>
            <w:webHidden/>
          </w:rPr>
          <w:fldChar w:fldCharType="separate"/>
        </w:r>
        <w:r>
          <w:rPr>
            <w:noProof/>
            <w:webHidden/>
          </w:rPr>
          <w:t>96</w:t>
        </w:r>
        <w:r>
          <w:rPr>
            <w:noProof/>
            <w:webHidden/>
          </w:rPr>
          <w:fldChar w:fldCharType="end"/>
        </w:r>
      </w:hyperlink>
    </w:p>
    <w:p w14:paraId="0F93C693" w14:textId="795BCF0A"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06" w:history="1">
        <w:r w:rsidRPr="00C10104">
          <w:rPr>
            <w:rStyle w:val="Hiperhivatkozs"/>
            <w:noProof/>
          </w:rPr>
          <w:t>6.2.4. Editorial addition</w:t>
        </w:r>
        <w:r>
          <w:rPr>
            <w:noProof/>
            <w:webHidden/>
          </w:rPr>
          <w:tab/>
        </w:r>
        <w:r>
          <w:rPr>
            <w:noProof/>
            <w:webHidden/>
          </w:rPr>
          <w:fldChar w:fldCharType="begin"/>
        </w:r>
        <w:r>
          <w:rPr>
            <w:noProof/>
            <w:webHidden/>
          </w:rPr>
          <w:instrText xml:space="preserve"> PAGEREF _Toc182838306 \h </w:instrText>
        </w:r>
        <w:r>
          <w:rPr>
            <w:noProof/>
            <w:webHidden/>
          </w:rPr>
        </w:r>
        <w:r>
          <w:rPr>
            <w:noProof/>
            <w:webHidden/>
          </w:rPr>
          <w:fldChar w:fldCharType="separate"/>
        </w:r>
        <w:r>
          <w:rPr>
            <w:noProof/>
            <w:webHidden/>
          </w:rPr>
          <w:t>96</w:t>
        </w:r>
        <w:r>
          <w:rPr>
            <w:noProof/>
            <w:webHidden/>
          </w:rPr>
          <w:fldChar w:fldCharType="end"/>
        </w:r>
      </w:hyperlink>
    </w:p>
    <w:p w14:paraId="3335B013" w14:textId="53EC676B"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07" w:history="1">
        <w:r w:rsidRPr="00C10104">
          <w:rPr>
            <w:rStyle w:val="Hiperhivatkozs"/>
            <w:noProof/>
          </w:rPr>
          <w:t>6.2.5. Distinguishing correction from deletion and addition</w:t>
        </w:r>
        <w:r>
          <w:rPr>
            <w:noProof/>
            <w:webHidden/>
          </w:rPr>
          <w:tab/>
        </w:r>
        <w:r>
          <w:rPr>
            <w:noProof/>
            <w:webHidden/>
          </w:rPr>
          <w:fldChar w:fldCharType="begin"/>
        </w:r>
        <w:r>
          <w:rPr>
            <w:noProof/>
            <w:webHidden/>
          </w:rPr>
          <w:instrText xml:space="preserve"> PAGEREF _Toc182838307 \h </w:instrText>
        </w:r>
        <w:r>
          <w:rPr>
            <w:noProof/>
            <w:webHidden/>
          </w:rPr>
        </w:r>
        <w:r>
          <w:rPr>
            <w:noProof/>
            <w:webHidden/>
          </w:rPr>
          <w:fldChar w:fldCharType="separate"/>
        </w:r>
        <w:r>
          <w:rPr>
            <w:noProof/>
            <w:webHidden/>
          </w:rPr>
          <w:t>97</w:t>
        </w:r>
        <w:r>
          <w:rPr>
            <w:noProof/>
            <w:webHidden/>
          </w:rPr>
          <w:fldChar w:fldCharType="end"/>
        </w:r>
      </w:hyperlink>
    </w:p>
    <w:p w14:paraId="2DB084FF" w14:textId="675E7F07"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08" w:history="1">
        <w:r w:rsidRPr="00C10104">
          <w:rPr>
            <w:rStyle w:val="Hiperhivatkozs"/>
            <w:noProof/>
          </w:rPr>
          <w:t>6.2.6. Good practice in correction</w:t>
        </w:r>
        <w:r>
          <w:rPr>
            <w:noProof/>
            <w:webHidden/>
          </w:rPr>
          <w:tab/>
        </w:r>
        <w:r>
          <w:rPr>
            <w:noProof/>
            <w:webHidden/>
          </w:rPr>
          <w:fldChar w:fldCharType="begin"/>
        </w:r>
        <w:r>
          <w:rPr>
            <w:noProof/>
            <w:webHidden/>
          </w:rPr>
          <w:instrText xml:space="preserve"> PAGEREF _Toc182838308 \h </w:instrText>
        </w:r>
        <w:r>
          <w:rPr>
            <w:noProof/>
            <w:webHidden/>
          </w:rPr>
        </w:r>
        <w:r>
          <w:rPr>
            <w:noProof/>
            <w:webHidden/>
          </w:rPr>
          <w:fldChar w:fldCharType="separate"/>
        </w:r>
        <w:r>
          <w:rPr>
            <w:noProof/>
            <w:webHidden/>
          </w:rPr>
          <w:t>98</w:t>
        </w:r>
        <w:r>
          <w:rPr>
            <w:noProof/>
            <w:webHidden/>
          </w:rPr>
          <w:fldChar w:fldCharType="end"/>
        </w:r>
      </w:hyperlink>
    </w:p>
    <w:p w14:paraId="67EAF809" w14:textId="7D973105" w:rsidR="004D1F94" w:rsidRDefault="004D1F94">
      <w:pPr>
        <w:pStyle w:val="TJ2"/>
        <w:rPr>
          <w:rFonts w:asciiTheme="minorHAnsi" w:eastAsiaTheme="minorEastAsia" w:hAnsiTheme="minorHAnsi" w:cstheme="minorBidi"/>
          <w:noProof/>
          <w:kern w:val="2"/>
          <w:sz w:val="24"/>
          <w:szCs w:val="21"/>
          <w:lang w:eastAsia="en-GB" w:bidi="hi-IN"/>
          <w14:ligatures w14:val="standardContextual"/>
        </w:rPr>
      </w:pPr>
      <w:hyperlink w:anchor="_Toc182838309" w:history="1">
        <w:r w:rsidRPr="00C10104">
          <w:rPr>
            <w:rStyle w:val="Hiperhivatkozs"/>
            <w:noProof/>
          </w:rPr>
          <w:t>6.3. Encoding normalisation</w:t>
        </w:r>
        <w:r>
          <w:rPr>
            <w:noProof/>
            <w:webHidden/>
          </w:rPr>
          <w:tab/>
        </w:r>
        <w:r>
          <w:rPr>
            <w:noProof/>
            <w:webHidden/>
          </w:rPr>
          <w:fldChar w:fldCharType="begin"/>
        </w:r>
        <w:r>
          <w:rPr>
            <w:noProof/>
            <w:webHidden/>
          </w:rPr>
          <w:instrText xml:space="preserve"> PAGEREF _Toc182838309 \h </w:instrText>
        </w:r>
        <w:r>
          <w:rPr>
            <w:noProof/>
            <w:webHidden/>
          </w:rPr>
        </w:r>
        <w:r>
          <w:rPr>
            <w:noProof/>
            <w:webHidden/>
          </w:rPr>
          <w:fldChar w:fldCharType="separate"/>
        </w:r>
        <w:r>
          <w:rPr>
            <w:noProof/>
            <w:webHidden/>
          </w:rPr>
          <w:t>99</w:t>
        </w:r>
        <w:r>
          <w:rPr>
            <w:noProof/>
            <w:webHidden/>
          </w:rPr>
          <w:fldChar w:fldCharType="end"/>
        </w:r>
      </w:hyperlink>
    </w:p>
    <w:p w14:paraId="3C3A6376" w14:textId="6E9F56A4"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10" w:history="1">
        <w:r w:rsidRPr="00C10104">
          <w:rPr>
            <w:rStyle w:val="Hiperhivatkozs"/>
            <w:noProof/>
          </w:rPr>
          <w:t>6.3.1. Flagging non-standard usage</w:t>
        </w:r>
        <w:r>
          <w:rPr>
            <w:noProof/>
            <w:webHidden/>
          </w:rPr>
          <w:tab/>
        </w:r>
        <w:r>
          <w:rPr>
            <w:noProof/>
            <w:webHidden/>
          </w:rPr>
          <w:fldChar w:fldCharType="begin"/>
        </w:r>
        <w:r>
          <w:rPr>
            <w:noProof/>
            <w:webHidden/>
          </w:rPr>
          <w:instrText xml:space="preserve"> PAGEREF _Toc182838310 \h </w:instrText>
        </w:r>
        <w:r>
          <w:rPr>
            <w:noProof/>
            <w:webHidden/>
          </w:rPr>
        </w:r>
        <w:r>
          <w:rPr>
            <w:noProof/>
            <w:webHidden/>
          </w:rPr>
          <w:fldChar w:fldCharType="separate"/>
        </w:r>
        <w:r>
          <w:rPr>
            <w:noProof/>
            <w:webHidden/>
          </w:rPr>
          <w:t>99</w:t>
        </w:r>
        <w:r>
          <w:rPr>
            <w:noProof/>
            <w:webHidden/>
          </w:rPr>
          <w:fldChar w:fldCharType="end"/>
        </w:r>
      </w:hyperlink>
    </w:p>
    <w:p w14:paraId="270678D1" w14:textId="7DA8A5A7"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11" w:history="1">
        <w:r w:rsidRPr="00C10104">
          <w:rPr>
            <w:rStyle w:val="Hiperhivatkozs"/>
            <w:noProof/>
          </w:rPr>
          <w:t>6.3.2. Normalising non-standard usage</w:t>
        </w:r>
        <w:r>
          <w:rPr>
            <w:noProof/>
            <w:webHidden/>
          </w:rPr>
          <w:tab/>
        </w:r>
        <w:r>
          <w:rPr>
            <w:noProof/>
            <w:webHidden/>
          </w:rPr>
          <w:fldChar w:fldCharType="begin"/>
        </w:r>
        <w:r>
          <w:rPr>
            <w:noProof/>
            <w:webHidden/>
          </w:rPr>
          <w:instrText xml:space="preserve"> PAGEREF _Toc182838311 \h </w:instrText>
        </w:r>
        <w:r>
          <w:rPr>
            <w:noProof/>
            <w:webHidden/>
          </w:rPr>
        </w:r>
        <w:r>
          <w:rPr>
            <w:noProof/>
            <w:webHidden/>
          </w:rPr>
          <w:fldChar w:fldCharType="separate"/>
        </w:r>
        <w:r>
          <w:rPr>
            <w:noProof/>
            <w:webHidden/>
          </w:rPr>
          <w:t>99</w:t>
        </w:r>
        <w:r>
          <w:rPr>
            <w:noProof/>
            <w:webHidden/>
          </w:rPr>
          <w:fldChar w:fldCharType="end"/>
        </w:r>
      </w:hyperlink>
    </w:p>
    <w:p w14:paraId="3E55A053" w14:textId="2849FE91"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12" w:history="1">
        <w:r w:rsidRPr="00C10104">
          <w:rPr>
            <w:rStyle w:val="Hiperhivatkozs"/>
            <w:noProof/>
          </w:rPr>
          <w:t>6.3.3. Nesting normalisation and correction</w:t>
        </w:r>
        <w:r>
          <w:rPr>
            <w:noProof/>
            <w:webHidden/>
          </w:rPr>
          <w:tab/>
        </w:r>
        <w:r>
          <w:rPr>
            <w:noProof/>
            <w:webHidden/>
          </w:rPr>
          <w:fldChar w:fldCharType="begin"/>
        </w:r>
        <w:r>
          <w:rPr>
            <w:noProof/>
            <w:webHidden/>
          </w:rPr>
          <w:instrText xml:space="preserve"> PAGEREF _Toc182838312 \h </w:instrText>
        </w:r>
        <w:r>
          <w:rPr>
            <w:noProof/>
            <w:webHidden/>
          </w:rPr>
        </w:r>
        <w:r>
          <w:rPr>
            <w:noProof/>
            <w:webHidden/>
          </w:rPr>
          <w:fldChar w:fldCharType="separate"/>
        </w:r>
        <w:r>
          <w:rPr>
            <w:noProof/>
            <w:webHidden/>
          </w:rPr>
          <w:t>99</w:t>
        </w:r>
        <w:r>
          <w:rPr>
            <w:noProof/>
            <w:webHidden/>
          </w:rPr>
          <w:fldChar w:fldCharType="end"/>
        </w:r>
      </w:hyperlink>
    </w:p>
    <w:p w14:paraId="75F4650B" w14:textId="13BE29CC"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13" w:history="1">
        <w:r w:rsidRPr="00C10104">
          <w:rPr>
            <w:rStyle w:val="Hiperhivatkozs"/>
            <w:noProof/>
          </w:rPr>
          <w:t>6.3.4. Good practice in normalisation</w:t>
        </w:r>
        <w:r>
          <w:rPr>
            <w:noProof/>
            <w:webHidden/>
          </w:rPr>
          <w:tab/>
        </w:r>
        <w:r>
          <w:rPr>
            <w:noProof/>
            <w:webHidden/>
          </w:rPr>
          <w:fldChar w:fldCharType="begin"/>
        </w:r>
        <w:r>
          <w:rPr>
            <w:noProof/>
            <w:webHidden/>
          </w:rPr>
          <w:instrText xml:space="preserve"> PAGEREF _Toc182838313 \h </w:instrText>
        </w:r>
        <w:r>
          <w:rPr>
            <w:noProof/>
            <w:webHidden/>
          </w:rPr>
        </w:r>
        <w:r>
          <w:rPr>
            <w:noProof/>
            <w:webHidden/>
          </w:rPr>
          <w:fldChar w:fldCharType="separate"/>
        </w:r>
        <w:r>
          <w:rPr>
            <w:noProof/>
            <w:webHidden/>
          </w:rPr>
          <w:t>100</w:t>
        </w:r>
        <w:r>
          <w:rPr>
            <w:noProof/>
            <w:webHidden/>
          </w:rPr>
          <w:fldChar w:fldCharType="end"/>
        </w:r>
      </w:hyperlink>
    </w:p>
    <w:p w14:paraId="3BD54F7B" w14:textId="5EC65A04"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14" w:history="1">
        <w:r w:rsidRPr="00C10104">
          <w:rPr>
            <w:rStyle w:val="Hiperhivatkozs"/>
            <w:noProof/>
          </w:rPr>
          <w:t>6.3.5. How non-standard is non-standard?</w:t>
        </w:r>
        <w:r>
          <w:rPr>
            <w:noProof/>
            <w:webHidden/>
          </w:rPr>
          <w:tab/>
        </w:r>
        <w:r>
          <w:rPr>
            <w:noProof/>
            <w:webHidden/>
          </w:rPr>
          <w:fldChar w:fldCharType="begin"/>
        </w:r>
        <w:r>
          <w:rPr>
            <w:noProof/>
            <w:webHidden/>
          </w:rPr>
          <w:instrText xml:space="preserve"> PAGEREF _Toc182838314 \h </w:instrText>
        </w:r>
        <w:r>
          <w:rPr>
            <w:noProof/>
            <w:webHidden/>
          </w:rPr>
        </w:r>
        <w:r>
          <w:rPr>
            <w:noProof/>
            <w:webHidden/>
          </w:rPr>
          <w:fldChar w:fldCharType="separate"/>
        </w:r>
        <w:r>
          <w:rPr>
            <w:noProof/>
            <w:webHidden/>
          </w:rPr>
          <w:t>101</w:t>
        </w:r>
        <w:r>
          <w:rPr>
            <w:noProof/>
            <w:webHidden/>
          </w:rPr>
          <w:fldChar w:fldCharType="end"/>
        </w:r>
      </w:hyperlink>
    </w:p>
    <w:p w14:paraId="0156FE86" w14:textId="5C20ECDA"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15" w:history="1">
        <w:r w:rsidRPr="00C10104">
          <w:rPr>
            <w:rStyle w:val="Hiperhivatkozs"/>
            <w:noProof/>
          </w:rPr>
          <w:t>6.3.6. Supplying punctuation</w:t>
        </w:r>
        <w:r>
          <w:rPr>
            <w:noProof/>
            <w:webHidden/>
          </w:rPr>
          <w:tab/>
        </w:r>
        <w:r>
          <w:rPr>
            <w:noProof/>
            <w:webHidden/>
          </w:rPr>
          <w:fldChar w:fldCharType="begin"/>
        </w:r>
        <w:r>
          <w:rPr>
            <w:noProof/>
            <w:webHidden/>
          </w:rPr>
          <w:instrText xml:space="preserve"> PAGEREF _Toc182838315 \h </w:instrText>
        </w:r>
        <w:r>
          <w:rPr>
            <w:noProof/>
            <w:webHidden/>
          </w:rPr>
        </w:r>
        <w:r>
          <w:rPr>
            <w:noProof/>
            <w:webHidden/>
          </w:rPr>
          <w:fldChar w:fldCharType="separate"/>
        </w:r>
        <w:r>
          <w:rPr>
            <w:noProof/>
            <w:webHidden/>
          </w:rPr>
          <w:t>102</w:t>
        </w:r>
        <w:r>
          <w:rPr>
            <w:noProof/>
            <w:webHidden/>
          </w:rPr>
          <w:fldChar w:fldCharType="end"/>
        </w:r>
      </w:hyperlink>
    </w:p>
    <w:p w14:paraId="016F102F" w14:textId="5B1EA3D7"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16" w:history="1">
        <w:r w:rsidRPr="00C10104">
          <w:rPr>
            <w:rStyle w:val="Hiperhivatkozs"/>
            <w:noProof/>
          </w:rPr>
          <w:t>6.3.7. Automated normalisation</w:t>
        </w:r>
        <w:r>
          <w:rPr>
            <w:noProof/>
            <w:webHidden/>
          </w:rPr>
          <w:tab/>
        </w:r>
        <w:r>
          <w:rPr>
            <w:noProof/>
            <w:webHidden/>
          </w:rPr>
          <w:fldChar w:fldCharType="begin"/>
        </w:r>
        <w:r>
          <w:rPr>
            <w:noProof/>
            <w:webHidden/>
          </w:rPr>
          <w:instrText xml:space="preserve"> PAGEREF _Toc182838316 \h </w:instrText>
        </w:r>
        <w:r>
          <w:rPr>
            <w:noProof/>
            <w:webHidden/>
          </w:rPr>
        </w:r>
        <w:r>
          <w:rPr>
            <w:noProof/>
            <w:webHidden/>
          </w:rPr>
          <w:fldChar w:fldCharType="separate"/>
        </w:r>
        <w:r>
          <w:rPr>
            <w:noProof/>
            <w:webHidden/>
          </w:rPr>
          <w:t>103</w:t>
        </w:r>
        <w:r>
          <w:rPr>
            <w:noProof/>
            <w:webHidden/>
          </w:rPr>
          <w:fldChar w:fldCharType="end"/>
        </w:r>
      </w:hyperlink>
    </w:p>
    <w:p w14:paraId="1CCC82B7" w14:textId="72C2A221" w:rsidR="004D1F94" w:rsidRDefault="004D1F94">
      <w:pPr>
        <w:pStyle w:val="TJ2"/>
        <w:rPr>
          <w:rFonts w:asciiTheme="minorHAnsi" w:eastAsiaTheme="minorEastAsia" w:hAnsiTheme="minorHAnsi" w:cstheme="minorBidi"/>
          <w:noProof/>
          <w:kern w:val="2"/>
          <w:sz w:val="24"/>
          <w:szCs w:val="21"/>
          <w:lang w:eastAsia="en-GB" w:bidi="hi-IN"/>
          <w14:ligatures w14:val="standardContextual"/>
        </w:rPr>
      </w:pPr>
      <w:hyperlink w:anchor="_Toc182838317" w:history="1">
        <w:r w:rsidRPr="00C10104">
          <w:rPr>
            <w:rStyle w:val="Hiperhivatkozs"/>
            <w:noProof/>
          </w:rPr>
          <w:t>6.4. Scribal omission without editorial restoration</w:t>
        </w:r>
        <w:r>
          <w:rPr>
            <w:noProof/>
            <w:webHidden/>
          </w:rPr>
          <w:tab/>
        </w:r>
        <w:r>
          <w:rPr>
            <w:noProof/>
            <w:webHidden/>
          </w:rPr>
          <w:fldChar w:fldCharType="begin"/>
        </w:r>
        <w:r>
          <w:rPr>
            <w:noProof/>
            <w:webHidden/>
          </w:rPr>
          <w:instrText xml:space="preserve"> PAGEREF _Toc182838317 \h </w:instrText>
        </w:r>
        <w:r>
          <w:rPr>
            <w:noProof/>
            <w:webHidden/>
          </w:rPr>
        </w:r>
        <w:r>
          <w:rPr>
            <w:noProof/>
            <w:webHidden/>
          </w:rPr>
          <w:fldChar w:fldCharType="separate"/>
        </w:r>
        <w:r>
          <w:rPr>
            <w:noProof/>
            <w:webHidden/>
          </w:rPr>
          <w:t>104</w:t>
        </w:r>
        <w:r>
          <w:rPr>
            <w:noProof/>
            <w:webHidden/>
          </w:rPr>
          <w:fldChar w:fldCharType="end"/>
        </w:r>
      </w:hyperlink>
    </w:p>
    <w:p w14:paraId="6CBF68D3" w14:textId="1849F34C" w:rsidR="004D1F94" w:rsidRDefault="004D1F94">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838318" w:history="1">
        <w:r w:rsidRPr="00C10104">
          <w:rPr>
            <w:rStyle w:val="Hiperhivatkozs"/>
            <w:noProof/>
          </w:rPr>
          <w:t>7. Encoding additional information in the edition</w:t>
        </w:r>
        <w:r>
          <w:rPr>
            <w:noProof/>
            <w:webHidden/>
          </w:rPr>
          <w:tab/>
        </w:r>
        <w:r>
          <w:rPr>
            <w:noProof/>
            <w:webHidden/>
          </w:rPr>
          <w:fldChar w:fldCharType="begin"/>
        </w:r>
        <w:r>
          <w:rPr>
            <w:noProof/>
            <w:webHidden/>
          </w:rPr>
          <w:instrText xml:space="preserve"> PAGEREF _Toc182838318 \h </w:instrText>
        </w:r>
        <w:r>
          <w:rPr>
            <w:noProof/>
            <w:webHidden/>
          </w:rPr>
        </w:r>
        <w:r>
          <w:rPr>
            <w:noProof/>
            <w:webHidden/>
          </w:rPr>
          <w:fldChar w:fldCharType="separate"/>
        </w:r>
        <w:r>
          <w:rPr>
            <w:noProof/>
            <w:webHidden/>
          </w:rPr>
          <w:t>105</w:t>
        </w:r>
        <w:r>
          <w:rPr>
            <w:noProof/>
            <w:webHidden/>
          </w:rPr>
          <w:fldChar w:fldCharType="end"/>
        </w:r>
      </w:hyperlink>
    </w:p>
    <w:p w14:paraId="06255D01" w14:textId="4502D899" w:rsidR="004D1F94" w:rsidRDefault="004D1F94">
      <w:pPr>
        <w:pStyle w:val="TJ2"/>
        <w:rPr>
          <w:rFonts w:asciiTheme="minorHAnsi" w:eastAsiaTheme="minorEastAsia" w:hAnsiTheme="minorHAnsi" w:cstheme="minorBidi"/>
          <w:noProof/>
          <w:kern w:val="2"/>
          <w:sz w:val="24"/>
          <w:szCs w:val="21"/>
          <w:lang w:eastAsia="en-GB" w:bidi="hi-IN"/>
          <w14:ligatures w14:val="standardContextual"/>
        </w:rPr>
      </w:pPr>
      <w:hyperlink w:anchor="_Toc182838319" w:history="1">
        <w:r w:rsidRPr="00C10104">
          <w:rPr>
            <w:rStyle w:val="Hiperhivatkozs"/>
            <w:noProof/>
          </w:rPr>
          <w:t>7.1. Numeral values</w:t>
        </w:r>
        <w:r>
          <w:rPr>
            <w:noProof/>
            <w:webHidden/>
          </w:rPr>
          <w:tab/>
        </w:r>
        <w:r>
          <w:rPr>
            <w:noProof/>
            <w:webHidden/>
          </w:rPr>
          <w:fldChar w:fldCharType="begin"/>
        </w:r>
        <w:r>
          <w:rPr>
            <w:noProof/>
            <w:webHidden/>
          </w:rPr>
          <w:instrText xml:space="preserve"> PAGEREF _Toc182838319 \h </w:instrText>
        </w:r>
        <w:r>
          <w:rPr>
            <w:noProof/>
            <w:webHidden/>
          </w:rPr>
        </w:r>
        <w:r>
          <w:rPr>
            <w:noProof/>
            <w:webHidden/>
          </w:rPr>
          <w:fldChar w:fldCharType="separate"/>
        </w:r>
        <w:r>
          <w:rPr>
            <w:noProof/>
            <w:webHidden/>
          </w:rPr>
          <w:t>105</w:t>
        </w:r>
        <w:r>
          <w:rPr>
            <w:noProof/>
            <w:webHidden/>
          </w:rPr>
          <w:fldChar w:fldCharType="end"/>
        </w:r>
      </w:hyperlink>
    </w:p>
    <w:p w14:paraId="626DB246" w14:textId="1978001E"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20" w:history="1">
        <w:r w:rsidRPr="00C10104">
          <w:rPr>
            <w:rStyle w:val="Hiperhivatkozs"/>
            <w:noProof/>
          </w:rPr>
          <w:t>7.1.1. Generic numeral markup</w:t>
        </w:r>
        <w:r>
          <w:rPr>
            <w:noProof/>
            <w:webHidden/>
          </w:rPr>
          <w:tab/>
        </w:r>
        <w:r>
          <w:rPr>
            <w:noProof/>
            <w:webHidden/>
          </w:rPr>
          <w:fldChar w:fldCharType="begin"/>
        </w:r>
        <w:r>
          <w:rPr>
            <w:noProof/>
            <w:webHidden/>
          </w:rPr>
          <w:instrText xml:space="preserve"> PAGEREF _Toc182838320 \h </w:instrText>
        </w:r>
        <w:r>
          <w:rPr>
            <w:noProof/>
            <w:webHidden/>
          </w:rPr>
        </w:r>
        <w:r>
          <w:rPr>
            <w:noProof/>
            <w:webHidden/>
          </w:rPr>
          <w:fldChar w:fldCharType="separate"/>
        </w:r>
        <w:r>
          <w:rPr>
            <w:noProof/>
            <w:webHidden/>
          </w:rPr>
          <w:t>105</w:t>
        </w:r>
        <w:r>
          <w:rPr>
            <w:noProof/>
            <w:webHidden/>
          </w:rPr>
          <w:fldChar w:fldCharType="end"/>
        </w:r>
      </w:hyperlink>
    </w:p>
    <w:p w14:paraId="255D0923" w14:textId="0E7CE1B8"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21" w:history="1">
        <w:r w:rsidRPr="00C10104">
          <w:rPr>
            <w:rStyle w:val="Hiperhivatkozs"/>
            <w:noProof/>
          </w:rPr>
          <w:t>7.1.2. Difficulties in reading numbers</w:t>
        </w:r>
        <w:r>
          <w:rPr>
            <w:noProof/>
            <w:webHidden/>
          </w:rPr>
          <w:tab/>
        </w:r>
        <w:r>
          <w:rPr>
            <w:noProof/>
            <w:webHidden/>
          </w:rPr>
          <w:fldChar w:fldCharType="begin"/>
        </w:r>
        <w:r>
          <w:rPr>
            <w:noProof/>
            <w:webHidden/>
          </w:rPr>
          <w:instrText xml:space="preserve"> PAGEREF _Toc182838321 \h </w:instrText>
        </w:r>
        <w:r>
          <w:rPr>
            <w:noProof/>
            <w:webHidden/>
          </w:rPr>
        </w:r>
        <w:r>
          <w:rPr>
            <w:noProof/>
            <w:webHidden/>
          </w:rPr>
          <w:fldChar w:fldCharType="separate"/>
        </w:r>
        <w:r>
          <w:rPr>
            <w:noProof/>
            <w:webHidden/>
          </w:rPr>
          <w:t>106</w:t>
        </w:r>
        <w:r>
          <w:rPr>
            <w:noProof/>
            <w:webHidden/>
          </w:rPr>
          <w:fldChar w:fldCharType="end"/>
        </w:r>
      </w:hyperlink>
    </w:p>
    <w:p w14:paraId="7D345828" w14:textId="2AA1C27D"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22" w:history="1">
        <w:r w:rsidRPr="00C10104">
          <w:rPr>
            <w:rStyle w:val="Hiperhivatkozs"/>
            <w:noProof/>
          </w:rPr>
          <w:t>7.1.3. Editorial intervention and numerals</w:t>
        </w:r>
        <w:r>
          <w:rPr>
            <w:noProof/>
            <w:webHidden/>
          </w:rPr>
          <w:tab/>
        </w:r>
        <w:r>
          <w:rPr>
            <w:noProof/>
            <w:webHidden/>
          </w:rPr>
          <w:fldChar w:fldCharType="begin"/>
        </w:r>
        <w:r>
          <w:rPr>
            <w:noProof/>
            <w:webHidden/>
          </w:rPr>
          <w:instrText xml:space="preserve"> PAGEREF _Toc182838322 \h </w:instrText>
        </w:r>
        <w:r>
          <w:rPr>
            <w:noProof/>
            <w:webHidden/>
          </w:rPr>
        </w:r>
        <w:r>
          <w:rPr>
            <w:noProof/>
            <w:webHidden/>
          </w:rPr>
          <w:fldChar w:fldCharType="separate"/>
        </w:r>
        <w:r>
          <w:rPr>
            <w:noProof/>
            <w:webHidden/>
          </w:rPr>
          <w:t>106</w:t>
        </w:r>
        <w:r>
          <w:rPr>
            <w:noProof/>
            <w:webHidden/>
          </w:rPr>
          <w:fldChar w:fldCharType="end"/>
        </w:r>
      </w:hyperlink>
    </w:p>
    <w:p w14:paraId="5C26EB91" w14:textId="4E7DA227"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23" w:history="1">
        <w:r w:rsidRPr="00C10104">
          <w:rPr>
            <w:rStyle w:val="Hiperhivatkozs"/>
            <w:noProof/>
          </w:rPr>
          <w:t>7.1.4. Numbers expressed in words</w:t>
        </w:r>
        <w:r>
          <w:rPr>
            <w:noProof/>
            <w:webHidden/>
          </w:rPr>
          <w:tab/>
        </w:r>
        <w:r>
          <w:rPr>
            <w:noProof/>
            <w:webHidden/>
          </w:rPr>
          <w:fldChar w:fldCharType="begin"/>
        </w:r>
        <w:r>
          <w:rPr>
            <w:noProof/>
            <w:webHidden/>
          </w:rPr>
          <w:instrText xml:space="preserve"> PAGEREF _Toc182838323 \h </w:instrText>
        </w:r>
        <w:r>
          <w:rPr>
            <w:noProof/>
            <w:webHidden/>
          </w:rPr>
        </w:r>
        <w:r>
          <w:rPr>
            <w:noProof/>
            <w:webHidden/>
          </w:rPr>
          <w:fldChar w:fldCharType="separate"/>
        </w:r>
        <w:r>
          <w:rPr>
            <w:noProof/>
            <w:webHidden/>
          </w:rPr>
          <w:t>107</w:t>
        </w:r>
        <w:r>
          <w:rPr>
            <w:noProof/>
            <w:webHidden/>
          </w:rPr>
          <w:fldChar w:fldCharType="end"/>
        </w:r>
      </w:hyperlink>
    </w:p>
    <w:p w14:paraId="5C280F63" w14:textId="2DF40BA5" w:rsidR="004D1F94" w:rsidRDefault="004D1F94">
      <w:pPr>
        <w:pStyle w:val="TJ2"/>
        <w:rPr>
          <w:rFonts w:asciiTheme="minorHAnsi" w:eastAsiaTheme="minorEastAsia" w:hAnsiTheme="minorHAnsi" w:cstheme="minorBidi"/>
          <w:noProof/>
          <w:kern w:val="2"/>
          <w:sz w:val="24"/>
          <w:szCs w:val="21"/>
          <w:lang w:eastAsia="en-GB" w:bidi="hi-IN"/>
          <w14:ligatures w14:val="standardContextual"/>
        </w:rPr>
      </w:pPr>
      <w:hyperlink w:anchor="_Toc182838324" w:history="1">
        <w:r w:rsidRPr="00C10104">
          <w:rPr>
            <w:rStyle w:val="Hiperhivatkozs"/>
            <w:noProof/>
          </w:rPr>
          <w:t>7.2. Tagging language in the edition</w:t>
        </w:r>
        <w:r>
          <w:rPr>
            <w:noProof/>
            <w:webHidden/>
          </w:rPr>
          <w:tab/>
        </w:r>
        <w:r>
          <w:rPr>
            <w:noProof/>
            <w:webHidden/>
          </w:rPr>
          <w:fldChar w:fldCharType="begin"/>
        </w:r>
        <w:r>
          <w:rPr>
            <w:noProof/>
            <w:webHidden/>
          </w:rPr>
          <w:instrText xml:space="preserve"> PAGEREF _Toc182838324 \h </w:instrText>
        </w:r>
        <w:r>
          <w:rPr>
            <w:noProof/>
            <w:webHidden/>
          </w:rPr>
        </w:r>
        <w:r>
          <w:rPr>
            <w:noProof/>
            <w:webHidden/>
          </w:rPr>
          <w:fldChar w:fldCharType="separate"/>
        </w:r>
        <w:r>
          <w:rPr>
            <w:noProof/>
            <w:webHidden/>
          </w:rPr>
          <w:t>107</w:t>
        </w:r>
        <w:r>
          <w:rPr>
            <w:noProof/>
            <w:webHidden/>
          </w:rPr>
          <w:fldChar w:fldCharType="end"/>
        </w:r>
      </w:hyperlink>
    </w:p>
    <w:p w14:paraId="07E33085" w14:textId="55C1DCAE"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25" w:history="1">
        <w:r w:rsidRPr="00C10104">
          <w:rPr>
            <w:rStyle w:val="Hiperhivatkozs"/>
            <w:noProof/>
          </w:rPr>
          <w:t>7.2.1. Inscriptions consisting of sections in different languages</w:t>
        </w:r>
        <w:r>
          <w:rPr>
            <w:noProof/>
            <w:webHidden/>
          </w:rPr>
          <w:tab/>
        </w:r>
        <w:r>
          <w:rPr>
            <w:noProof/>
            <w:webHidden/>
          </w:rPr>
          <w:fldChar w:fldCharType="begin"/>
        </w:r>
        <w:r>
          <w:rPr>
            <w:noProof/>
            <w:webHidden/>
          </w:rPr>
          <w:instrText xml:space="preserve"> PAGEREF _Toc182838325 \h </w:instrText>
        </w:r>
        <w:r>
          <w:rPr>
            <w:noProof/>
            <w:webHidden/>
          </w:rPr>
        </w:r>
        <w:r>
          <w:rPr>
            <w:noProof/>
            <w:webHidden/>
          </w:rPr>
          <w:fldChar w:fldCharType="separate"/>
        </w:r>
        <w:r>
          <w:rPr>
            <w:noProof/>
            <w:webHidden/>
          </w:rPr>
          <w:t>107</w:t>
        </w:r>
        <w:r>
          <w:rPr>
            <w:noProof/>
            <w:webHidden/>
          </w:rPr>
          <w:fldChar w:fldCharType="end"/>
        </w:r>
      </w:hyperlink>
    </w:p>
    <w:p w14:paraId="31C912D8" w14:textId="00C279D5"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26" w:history="1">
        <w:r w:rsidRPr="00C10104">
          <w:rPr>
            <w:rStyle w:val="Hiperhivatkozs"/>
            <w:noProof/>
          </w:rPr>
          <w:t>7.2.2. Inscriptions containing foreign words or phrases</w:t>
        </w:r>
        <w:r>
          <w:rPr>
            <w:noProof/>
            <w:webHidden/>
          </w:rPr>
          <w:tab/>
        </w:r>
        <w:r>
          <w:rPr>
            <w:noProof/>
            <w:webHidden/>
          </w:rPr>
          <w:fldChar w:fldCharType="begin"/>
        </w:r>
        <w:r>
          <w:rPr>
            <w:noProof/>
            <w:webHidden/>
          </w:rPr>
          <w:instrText xml:space="preserve"> PAGEREF _Toc182838326 \h </w:instrText>
        </w:r>
        <w:r>
          <w:rPr>
            <w:noProof/>
            <w:webHidden/>
          </w:rPr>
        </w:r>
        <w:r>
          <w:rPr>
            <w:noProof/>
            <w:webHidden/>
          </w:rPr>
          <w:fldChar w:fldCharType="separate"/>
        </w:r>
        <w:r>
          <w:rPr>
            <w:noProof/>
            <w:webHidden/>
          </w:rPr>
          <w:t>108</w:t>
        </w:r>
        <w:r>
          <w:rPr>
            <w:noProof/>
            <w:webHidden/>
          </w:rPr>
          <w:fldChar w:fldCharType="end"/>
        </w:r>
      </w:hyperlink>
    </w:p>
    <w:p w14:paraId="09E4A89C" w14:textId="110A94FE" w:rsidR="004D1F94" w:rsidRDefault="004D1F94">
      <w:pPr>
        <w:pStyle w:val="TJ2"/>
        <w:rPr>
          <w:rFonts w:asciiTheme="minorHAnsi" w:eastAsiaTheme="minorEastAsia" w:hAnsiTheme="minorHAnsi" w:cstheme="minorBidi"/>
          <w:noProof/>
          <w:kern w:val="2"/>
          <w:sz w:val="24"/>
          <w:szCs w:val="21"/>
          <w:lang w:eastAsia="en-GB" w:bidi="hi-IN"/>
          <w14:ligatures w14:val="standardContextual"/>
        </w:rPr>
      </w:pPr>
      <w:hyperlink w:anchor="_Toc182838327" w:history="1">
        <w:r w:rsidRPr="00C10104">
          <w:rPr>
            <w:rStyle w:val="Hiperhivatkozs"/>
            <w:noProof/>
          </w:rPr>
          <w:t>7.3. Abbreviations</w:t>
        </w:r>
        <w:r>
          <w:rPr>
            <w:noProof/>
            <w:webHidden/>
          </w:rPr>
          <w:tab/>
        </w:r>
        <w:r>
          <w:rPr>
            <w:noProof/>
            <w:webHidden/>
          </w:rPr>
          <w:fldChar w:fldCharType="begin"/>
        </w:r>
        <w:r>
          <w:rPr>
            <w:noProof/>
            <w:webHidden/>
          </w:rPr>
          <w:instrText xml:space="preserve"> PAGEREF _Toc182838327 \h </w:instrText>
        </w:r>
        <w:r>
          <w:rPr>
            <w:noProof/>
            <w:webHidden/>
          </w:rPr>
        </w:r>
        <w:r>
          <w:rPr>
            <w:noProof/>
            <w:webHidden/>
          </w:rPr>
          <w:fldChar w:fldCharType="separate"/>
        </w:r>
        <w:r>
          <w:rPr>
            <w:noProof/>
            <w:webHidden/>
          </w:rPr>
          <w:t>108</w:t>
        </w:r>
        <w:r>
          <w:rPr>
            <w:noProof/>
            <w:webHidden/>
          </w:rPr>
          <w:fldChar w:fldCharType="end"/>
        </w:r>
      </w:hyperlink>
    </w:p>
    <w:p w14:paraId="24252EBB" w14:textId="1FEA5CCD"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28" w:history="1">
        <w:r w:rsidRPr="00C10104">
          <w:rPr>
            <w:rStyle w:val="Hiperhivatkozs"/>
            <w:noProof/>
          </w:rPr>
          <w:t>7.3.1. Expanding (resolving) abbreviations</w:t>
        </w:r>
        <w:r>
          <w:rPr>
            <w:noProof/>
            <w:webHidden/>
          </w:rPr>
          <w:tab/>
        </w:r>
        <w:r>
          <w:rPr>
            <w:noProof/>
            <w:webHidden/>
          </w:rPr>
          <w:fldChar w:fldCharType="begin"/>
        </w:r>
        <w:r>
          <w:rPr>
            <w:noProof/>
            <w:webHidden/>
          </w:rPr>
          <w:instrText xml:space="preserve"> PAGEREF _Toc182838328 \h </w:instrText>
        </w:r>
        <w:r>
          <w:rPr>
            <w:noProof/>
            <w:webHidden/>
          </w:rPr>
        </w:r>
        <w:r>
          <w:rPr>
            <w:noProof/>
            <w:webHidden/>
          </w:rPr>
          <w:fldChar w:fldCharType="separate"/>
        </w:r>
        <w:r>
          <w:rPr>
            <w:noProof/>
            <w:webHidden/>
          </w:rPr>
          <w:t>108</w:t>
        </w:r>
        <w:r>
          <w:rPr>
            <w:noProof/>
            <w:webHidden/>
          </w:rPr>
          <w:fldChar w:fldCharType="end"/>
        </w:r>
      </w:hyperlink>
    </w:p>
    <w:p w14:paraId="417E8F67" w14:textId="2BDFC7A2" w:rsidR="004D1F94" w:rsidRDefault="004D1F94">
      <w:pPr>
        <w:pStyle w:val="TJ2"/>
        <w:rPr>
          <w:rFonts w:asciiTheme="minorHAnsi" w:eastAsiaTheme="minorEastAsia" w:hAnsiTheme="minorHAnsi" w:cstheme="minorBidi"/>
          <w:noProof/>
          <w:kern w:val="2"/>
          <w:sz w:val="24"/>
          <w:szCs w:val="21"/>
          <w:lang w:eastAsia="en-GB" w:bidi="hi-IN"/>
          <w14:ligatures w14:val="standardContextual"/>
        </w:rPr>
      </w:pPr>
      <w:hyperlink w:anchor="_Toc182838329" w:history="1">
        <w:r w:rsidRPr="00C10104">
          <w:rPr>
            <w:rStyle w:val="Hiperhivatkozs"/>
            <w:noProof/>
          </w:rPr>
          <w:t>7.4. Optional encoding of semantic features</w:t>
        </w:r>
        <w:r>
          <w:rPr>
            <w:noProof/>
            <w:webHidden/>
          </w:rPr>
          <w:tab/>
        </w:r>
        <w:r>
          <w:rPr>
            <w:noProof/>
            <w:webHidden/>
          </w:rPr>
          <w:fldChar w:fldCharType="begin"/>
        </w:r>
        <w:r>
          <w:rPr>
            <w:noProof/>
            <w:webHidden/>
          </w:rPr>
          <w:instrText xml:space="preserve"> PAGEREF _Toc182838329 \h </w:instrText>
        </w:r>
        <w:r>
          <w:rPr>
            <w:noProof/>
            <w:webHidden/>
          </w:rPr>
        </w:r>
        <w:r>
          <w:rPr>
            <w:noProof/>
            <w:webHidden/>
          </w:rPr>
          <w:fldChar w:fldCharType="separate"/>
        </w:r>
        <w:r>
          <w:rPr>
            <w:noProof/>
            <w:webHidden/>
          </w:rPr>
          <w:t>109</w:t>
        </w:r>
        <w:r>
          <w:rPr>
            <w:noProof/>
            <w:webHidden/>
          </w:rPr>
          <w:fldChar w:fldCharType="end"/>
        </w:r>
      </w:hyperlink>
    </w:p>
    <w:p w14:paraId="2F504998" w14:textId="7D382F80"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30" w:history="1">
        <w:r w:rsidRPr="00C10104">
          <w:rPr>
            <w:rStyle w:val="Hiperhivatkozs"/>
            <w:noProof/>
          </w:rPr>
          <w:t>7.4.1. Personal names</w:t>
        </w:r>
        <w:r>
          <w:rPr>
            <w:noProof/>
            <w:webHidden/>
          </w:rPr>
          <w:tab/>
        </w:r>
        <w:r>
          <w:rPr>
            <w:noProof/>
            <w:webHidden/>
          </w:rPr>
          <w:fldChar w:fldCharType="begin"/>
        </w:r>
        <w:r>
          <w:rPr>
            <w:noProof/>
            <w:webHidden/>
          </w:rPr>
          <w:instrText xml:space="preserve"> PAGEREF _Toc182838330 \h </w:instrText>
        </w:r>
        <w:r>
          <w:rPr>
            <w:noProof/>
            <w:webHidden/>
          </w:rPr>
        </w:r>
        <w:r>
          <w:rPr>
            <w:noProof/>
            <w:webHidden/>
          </w:rPr>
          <w:fldChar w:fldCharType="separate"/>
        </w:r>
        <w:r>
          <w:rPr>
            <w:noProof/>
            <w:webHidden/>
          </w:rPr>
          <w:t>109</w:t>
        </w:r>
        <w:r>
          <w:rPr>
            <w:noProof/>
            <w:webHidden/>
          </w:rPr>
          <w:fldChar w:fldCharType="end"/>
        </w:r>
      </w:hyperlink>
    </w:p>
    <w:p w14:paraId="36242AA1" w14:textId="2966F076"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31" w:history="1">
        <w:r w:rsidRPr="00C10104">
          <w:rPr>
            <w:rStyle w:val="Hiperhivatkozs"/>
            <w:noProof/>
          </w:rPr>
          <w:t>7.4.2. Adding ranks and roles to names</w:t>
        </w:r>
        <w:r>
          <w:rPr>
            <w:noProof/>
            <w:webHidden/>
          </w:rPr>
          <w:tab/>
        </w:r>
        <w:r>
          <w:rPr>
            <w:noProof/>
            <w:webHidden/>
          </w:rPr>
          <w:fldChar w:fldCharType="begin"/>
        </w:r>
        <w:r>
          <w:rPr>
            <w:noProof/>
            <w:webHidden/>
          </w:rPr>
          <w:instrText xml:space="preserve"> PAGEREF _Toc182838331 \h </w:instrText>
        </w:r>
        <w:r>
          <w:rPr>
            <w:noProof/>
            <w:webHidden/>
          </w:rPr>
        </w:r>
        <w:r>
          <w:rPr>
            <w:noProof/>
            <w:webHidden/>
          </w:rPr>
          <w:fldChar w:fldCharType="separate"/>
        </w:r>
        <w:r>
          <w:rPr>
            <w:noProof/>
            <w:webHidden/>
          </w:rPr>
          <w:t>110</w:t>
        </w:r>
        <w:r>
          <w:rPr>
            <w:noProof/>
            <w:webHidden/>
          </w:rPr>
          <w:fldChar w:fldCharType="end"/>
        </w:r>
      </w:hyperlink>
    </w:p>
    <w:p w14:paraId="2484373C" w14:textId="7F99FD69"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32" w:history="1">
        <w:r w:rsidRPr="00C10104">
          <w:rPr>
            <w:rStyle w:val="Hiperhivatkozs"/>
            <w:noProof/>
          </w:rPr>
          <w:t>7.4.3. Place names</w:t>
        </w:r>
        <w:r>
          <w:rPr>
            <w:noProof/>
            <w:webHidden/>
          </w:rPr>
          <w:tab/>
        </w:r>
        <w:r>
          <w:rPr>
            <w:noProof/>
            <w:webHidden/>
          </w:rPr>
          <w:fldChar w:fldCharType="begin"/>
        </w:r>
        <w:r>
          <w:rPr>
            <w:noProof/>
            <w:webHidden/>
          </w:rPr>
          <w:instrText xml:space="preserve"> PAGEREF _Toc182838332 \h </w:instrText>
        </w:r>
        <w:r>
          <w:rPr>
            <w:noProof/>
            <w:webHidden/>
          </w:rPr>
        </w:r>
        <w:r>
          <w:rPr>
            <w:noProof/>
            <w:webHidden/>
          </w:rPr>
          <w:fldChar w:fldCharType="separate"/>
        </w:r>
        <w:r>
          <w:rPr>
            <w:noProof/>
            <w:webHidden/>
          </w:rPr>
          <w:t>111</w:t>
        </w:r>
        <w:r>
          <w:rPr>
            <w:noProof/>
            <w:webHidden/>
          </w:rPr>
          <w:fldChar w:fldCharType="end"/>
        </w:r>
      </w:hyperlink>
    </w:p>
    <w:p w14:paraId="7F47BCFA" w14:textId="17B0EE56"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33" w:history="1">
        <w:r w:rsidRPr="00C10104">
          <w:rPr>
            <w:rStyle w:val="Hiperhivatkozs"/>
            <w:noProof/>
          </w:rPr>
          <w:t>7.4.4. Measurements</w:t>
        </w:r>
        <w:r>
          <w:rPr>
            <w:noProof/>
            <w:webHidden/>
          </w:rPr>
          <w:tab/>
        </w:r>
        <w:r>
          <w:rPr>
            <w:noProof/>
            <w:webHidden/>
          </w:rPr>
          <w:fldChar w:fldCharType="begin"/>
        </w:r>
        <w:r>
          <w:rPr>
            <w:noProof/>
            <w:webHidden/>
          </w:rPr>
          <w:instrText xml:space="preserve"> PAGEREF _Toc182838333 \h </w:instrText>
        </w:r>
        <w:r>
          <w:rPr>
            <w:noProof/>
            <w:webHidden/>
          </w:rPr>
        </w:r>
        <w:r>
          <w:rPr>
            <w:noProof/>
            <w:webHidden/>
          </w:rPr>
          <w:fldChar w:fldCharType="separate"/>
        </w:r>
        <w:r>
          <w:rPr>
            <w:noProof/>
            <w:webHidden/>
          </w:rPr>
          <w:t>111</w:t>
        </w:r>
        <w:r>
          <w:rPr>
            <w:noProof/>
            <w:webHidden/>
          </w:rPr>
          <w:fldChar w:fldCharType="end"/>
        </w:r>
      </w:hyperlink>
    </w:p>
    <w:p w14:paraId="7E29CE42" w14:textId="7A218431"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34" w:history="1">
        <w:r w:rsidRPr="00C10104">
          <w:rPr>
            <w:rStyle w:val="Hiperhivatkozs"/>
            <w:noProof/>
          </w:rPr>
          <w:t>7.4.5. Tagged semantic features interacting with text or markup</w:t>
        </w:r>
        <w:r>
          <w:rPr>
            <w:noProof/>
            <w:webHidden/>
          </w:rPr>
          <w:tab/>
        </w:r>
        <w:r>
          <w:rPr>
            <w:noProof/>
            <w:webHidden/>
          </w:rPr>
          <w:fldChar w:fldCharType="begin"/>
        </w:r>
        <w:r>
          <w:rPr>
            <w:noProof/>
            <w:webHidden/>
          </w:rPr>
          <w:instrText xml:space="preserve"> PAGEREF _Toc182838334 \h </w:instrText>
        </w:r>
        <w:r>
          <w:rPr>
            <w:noProof/>
            <w:webHidden/>
          </w:rPr>
        </w:r>
        <w:r>
          <w:rPr>
            <w:noProof/>
            <w:webHidden/>
          </w:rPr>
          <w:fldChar w:fldCharType="separate"/>
        </w:r>
        <w:r>
          <w:rPr>
            <w:noProof/>
            <w:webHidden/>
          </w:rPr>
          <w:t>112</w:t>
        </w:r>
        <w:r>
          <w:rPr>
            <w:noProof/>
            <w:webHidden/>
          </w:rPr>
          <w:fldChar w:fldCharType="end"/>
        </w:r>
      </w:hyperlink>
    </w:p>
    <w:p w14:paraId="24DABB88" w14:textId="2B58B7A6" w:rsidR="004D1F94" w:rsidRDefault="004D1F94">
      <w:pPr>
        <w:pStyle w:val="TJ2"/>
        <w:rPr>
          <w:rFonts w:asciiTheme="minorHAnsi" w:eastAsiaTheme="minorEastAsia" w:hAnsiTheme="minorHAnsi" w:cstheme="minorBidi"/>
          <w:noProof/>
          <w:kern w:val="2"/>
          <w:sz w:val="24"/>
          <w:szCs w:val="21"/>
          <w:lang w:eastAsia="en-GB" w:bidi="hi-IN"/>
          <w14:ligatures w14:val="standardContextual"/>
        </w:rPr>
      </w:pPr>
      <w:hyperlink w:anchor="_Toc182838335" w:history="1">
        <w:r w:rsidRPr="00C10104">
          <w:rPr>
            <w:rStyle w:val="Hiperhivatkozs"/>
            <w:noProof/>
          </w:rPr>
          <w:t>7.5. Visual features</w:t>
        </w:r>
        <w:r>
          <w:rPr>
            <w:noProof/>
            <w:webHidden/>
          </w:rPr>
          <w:tab/>
        </w:r>
        <w:r>
          <w:rPr>
            <w:noProof/>
            <w:webHidden/>
          </w:rPr>
          <w:fldChar w:fldCharType="begin"/>
        </w:r>
        <w:r>
          <w:rPr>
            <w:noProof/>
            <w:webHidden/>
          </w:rPr>
          <w:instrText xml:space="preserve"> PAGEREF _Toc182838335 \h </w:instrText>
        </w:r>
        <w:r>
          <w:rPr>
            <w:noProof/>
            <w:webHidden/>
          </w:rPr>
        </w:r>
        <w:r>
          <w:rPr>
            <w:noProof/>
            <w:webHidden/>
          </w:rPr>
          <w:fldChar w:fldCharType="separate"/>
        </w:r>
        <w:r>
          <w:rPr>
            <w:noProof/>
            <w:webHidden/>
          </w:rPr>
          <w:t>112</w:t>
        </w:r>
        <w:r>
          <w:rPr>
            <w:noProof/>
            <w:webHidden/>
          </w:rPr>
          <w:fldChar w:fldCharType="end"/>
        </w:r>
      </w:hyperlink>
    </w:p>
    <w:p w14:paraId="76590620" w14:textId="0AFE7897"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36" w:history="1">
        <w:r w:rsidRPr="00C10104">
          <w:rPr>
            <w:rStyle w:val="Hiperhivatkozs"/>
            <w:noProof/>
          </w:rPr>
          <w:t>7.5.1. Scribal Hands</w:t>
        </w:r>
        <w:r>
          <w:rPr>
            <w:noProof/>
            <w:webHidden/>
          </w:rPr>
          <w:tab/>
        </w:r>
        <w:r>
          <w:rPr>
            <w:noProof/>
            <w:webHidden/>
          </w:rPr>
          <w:fldChar w:fldCharType="begin"/>
        </w:r>
        <w:r>
          <w:rPr>
            <w:noProof/>
            <w:webHidden/>
          </w:rPr>
          <w:instrText xml:space="preserve"> PAGEREF _Toc182838336 \h </w:instrText>
        </w:r>
        <w:r>
          <w:rPr>
            <w:noProof/>
            <w:webHidden/>
          </w:rPr>
        </w:r>
        <w:r>
          <w:rPr>
            <w:noProof/>
            <w:webHidden/>
          </w:rPr>
          <w:fldChar w:fldCharType="separate"/>
        </w:r>
        <w:r>
          <w:rPr>
            <w:noProof/>
            <w:webHidden/>
          </w:rPr>
          <w:t>112</w:t>
        </w:r>
        <w:r>
          <w:rPr>
            <w:noProof/>
            <w:webHidden/>
          </w:rPr>
          <w:fldChar w:fldCharType="end"/>
        </w:r>
      </w:hyperlink>
    </w:p>
    <w:p w14:paraId="504D02E5" w14:textId="5ADB7AEA"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37" w:history="1">
        <w:r w:rsidRPr="00C10104">
          <w:rPr>
            <w:rStyle w:val="Hiperhivatkozs"/>
            <w:noProof/>
          </w:rPr>
          <w:t>7.5.2. The scope of visual features encoded in attributes</w:t>
        </w:r>
        <w:r>
          <w:rPr>
            <w:noProof/>
            <w:webHidden/>
          </w:rPr>
          <w:tab/>
        </w:r>
        <w:r>
          <w:rPr>
            <w:noProof/>
            <w:webHidden/>
          </w:rPr>
          <w:fldChar w:fldCharType="begin"/>
        </w:r>
        <w:r>
          <w:rPr>
            <w:noProof/>
            <w:webHidden/>
          </w:rPr>
          <w:instrText xml:space="preserve"> PAGEREF _Toc182838337 \h </w:instrText>
        </w:r>
        <w:r>
          <w:rPr>
            <w:noProof/>
            <w:webHidden/>
          </w:rPr>
        </w:r>
        <w:r>
          <w:rPr>
            <w:noProof/>
            <w:webHidden/>
          </w:rPr>
          <w:fldChar w:fldCharType="separate"/>
        </w:r>
        <w:r>
          <w:rPr>
            <w:noProof/>
            <w:webHidden/>
          </w:rPr>
          <w:t>113</w:t>
        </w:r>
        <w:r>
          <w:rPr>
            <w:noProof/>
            <w:webHidden/>
          </w:rPr>
          <w:fldChar w:fldCharType="end"/>
        </w:r>
      </w:hyperlink>
    </w:p>
    <w:p w14:paraId="3574DC0A" w14:textId="50A1DAC8"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38" w:history="1">
        <w:r w:rsidRPr="00C10104">
          <w:rPr>
            <w:rStyle w:val="Hiperhivatkozs"/>
            <w:noProof/>
          </w:rPr>
          <w:t>7.5.3. Alignment</w:t>
        </w:r>
        <w:r>
          <w:rPr>
            <w:noProof/>
            <w:webHidden/>
          </w:rPr>
          <w:tab/>
        </w:r>
        <w:r>
          <w:rPr>
            <w:noProof/>
            <w:webHidden/>
          </w:rPr>
          <w:fldChar w:fldCharType="begin"/>
        </w:r>
        <w:r>
          <w:rPr>
            <w:noProof/>
            <w:webHidden/>
          </w:rPr>
          <w:instrText xml:space="preserve"> PAGEREF _Toc182838338 \h </w:instrText>
        </w:r>
        <w:r>
          <w:rPr>
            <w:noProof/>
            <w:webHidden/>
          </w:rPr>
        </w:r>
        <w:r>
          <w:rPr>
            <w:noProof/>
            <w:webHidden/>
          </w:rPr>
          <w:fldChar w:fldCharType="separate"/>
        </w:r>
        <w:r>
          <w:rPr>
            <w:noProof/>
            <w:webHidden/>
          </w:rPr>
          <w:t>113</w:t>
        </w:r>
        <w:r>
          <w:rPr>
            <w:noProof/>
            <w:webHidden/>
          </w:rPr>
          <w:fldChar w:fldCharType="end"/>
        </w:r>
      </w:hyperlink>
    </w:p>
    <w:p w14:paraId="5F2A4518" w14:textId="21E37780"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39" w:history="1">
        <w:r w:rsidRPr="00C10104">
          <w:rPr>
            <w:rStyle w:val="Hiperhivatkozs"/>
            <w:noProof/>
          </w:rPr>
          <w:t>7.5.4. Directionality and orientation</w:t>
        </w:r>
        <w:r>
          <w:rPr>
            <w:noProof/>
            <w:webHidden/>
          </w:rPr>
          <w:tab/>
        </w:r>
        <w:r>
          <w:rPr>
            <w:noProof/>
            <w:webHidden/>
          </w:rPr>
          <w:fldChar w:fldCharType="begin"/>
        </w:r>
        <w:r>
          <w:rPr>
            <w:noProof/>
            <w:webHidden/>
          </w:rPr>
          <w:instrText xml:space="preserve"> PAGEREF _Toc182838339 \h </w:instrText>
        </w:r>
        <w:r>
          <w:rPr>
            <w:noProof/>
            <w:webHidden/>
          </w:rPr>
        </w:r>
        <w:r>
          <w:rPr>
            <w:noProof/>
            <w:webHidden/>
          </w:rPr>
          <w:fldChar w:fldCharType="separate"/>
        </w:r>
        <w:r>
          <w:rPr>
            <w:noProof/>
            <w:webHidden/>
          </w:rPr>
          <w:t>114</w:t>
        </w:r>
        <w:r>
          <w:rPr>
            <w:noProof/>
            <w:webHidden/>
          </w:rPr>
          <w:fldChar w:fldCharType="end"/>
        </w:r>
      </w:hyperlink>
    </w:p>
    <w:p w14:paraId="73A9A546" w14:textId="1E8EC466"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40" w:history="1">
        <w:r w:rsidRPr="00C10104">
          <w:rPr>
            <w:rStyle w:val="Hiperhivatkozs"/>
            <w:noProof/>
          </w:rPr>
          <w:t>7.5.5. Script</w:t>
        </w:r>
        <w:r>
          <w:rPr>
            <w:noProof/>
            <w:webHidden/>
          </w:rPr>
          <w:tab/>
        </w:r>
        <w:r>
          <w:rPr>
            <w:noProof/>
            <w:webHidden/>
          </w:rPr>
          <w:fldChar w:fldCharType="begin"/>
        </w:r>
        <w:r>
          <w:rPr>
            <w:noProof/>
            <w:webHidden/>
          </w:rPr>
          <w:instrText xml:space="preserve"> PAGEREF _Toc182838340 \h </w:instrText>
        </w:r>
        <w:r>
          <w:rPr>
            <w:noProof/>
            <w:webHidden/>
          </w:rPr>
        </w:r>
        <w:r>
          <w:rPr>
            <w:noProof/>
            <w:webHidden/>
          </w:rPr>
          <w:fldChar w:fldCharType="separate"/>
        </w:r>
        <w:r>
          <w:rPr>
            <w:noProof/>
            <w:webHidden/>
          </w:rPr>
          <w:t>115</w:t>
        </w:r>
        <w:r>
          <w:rPr>
            <w:noProof/>
            <w:webHidden/>
          </w:rPr>
          <w:fldChar w:fldCharType="end"/>
        </w:r>
      </w:hyperlink>
    </w:p>
    <w:p w14:paraId="4E365C6D" w14:textId="637234CB"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41" w:history="1">
        <w:r w:rsidRPr="00C10104">
          <w:rPr>
            <w:rStyle w:val="Hiperhivatkozs"/>
            <w:noProof/>
          </w:rPr>
          <w:t>7.5.6. Lettering</w:t>
        </w:r>
        <w:r>
          <w:rPr>
            <w:noProof/>
            <w:webHidden/>
          </w:rPr>
          <w:tab/>
        </w:r>
        <w:r>
          <w:rPr>
            <w:noProof/>
            <w:webHidden/>
          </w:rPr>
          <w:fldChar w:fldCharType="begin"/>
        </w:r>
        <w:r>
          <w:rPr>
            <w:noProof/>
            <w:webHidden/>
          </w:rPr>
          <w:instrText xml:space="preserve"> PAGEREF _Toc182838341 \h </w:instrText>
        </w:r>
        <w:r>
          <w:rPr>
            <w:noProof/>
            <w:webHidden/>
          </w:rPr>
        </w:r>
        <w:r>
          <w:rPr>
            <w:noProof/>
            <w:webHidden/>
          </w:rPr>
          <w:fldChar w:fldCharType="separate"/>
        </w:r>
        <w:r>
          <w:rPr>
            <w:noProof/>
            <w:webHidden/>
          </w:rPr>
          <w:t>116</w:t>
        </w:r>
        <w:r>
          <w:rPr>
            <w:noProof/>
            <w:webHidden/>
          </w:rPr>
          <w:fldChar w:fldCharType="end"/>
        </w:r>
      </w:hyperlink>
    </w:p>
    <w:p w14:paraId="16848DF4" w14:textId="5BF0363C" w:rsidR="004D1F94" w:rsidRDefault="004D1F94">
      <w:pPr>
        <w:pStyle w:val="TJ2"/>
        <w:rPr>
          <w:rFonts w:asciiTheme="minorHAnsi" w:eastAsiaTheme="minorEastAsia" w:hAnsiTheme="minorHAnsi" w:cstheme="minorBidi"/>
          <w:noProof/>
          <w:kern w:val="2"/>
          <w:sz w:val="24"/>
          <w:szCs w:val="21"/>
          <w:lang w:eastAsia="en-GB" w:bidi="hi-IN"/>
          <w14:ligatures w14:val="standardContextual"/>
        </w:rPr>
      </w:pPr>
      <w:hyperlink w:anchor="_Toc182838342" w:history="1">
        <w:r w:rsidRPr="00C10104">
          <w:rPr>
            <w:rStyle w:val="Hiperhivatkozs"/>
            <w:noProof/>
          </w:rPr>
          <w:t>7.6. Highlighting text for internal review</w:t>
        </w:r>
        <w:r>
          <w:rPr>
            <w:noProof/>
            <w:webHidden/>
          </w:rPr>
          <w:tab/>
        </w:r>
        <w:r>
          <w:rPr>
            <w:noProof/>
            <w:webHidden/>
          </w:rPr>
          <w:fldChar w:fldCharType="begin"/>
        </w:r>
        <w:r>
          <w:rPr>
            <w:noProof/>
            <w:webHidden/>
          </w:rPr>
          <w:instrText xml:space="preserve"> PAGEREF _Toc182838342 \h </w:instrText>
        </w:r>
        <w:r>
          <w:rPr>
            <w:noProof/>
            <w:webHidden/>
          </w:rPr>
        </w:r>
        <w:r>
          <w:rPr>
            <w:noProof/>
            <w:webHidden/>
          </w:rPr>
          <w:fldChar w:fldCharType="separate"/>
        </w:r>
        <w:r>
          <w:rPr>
            <w:noProof/>
            <w:webHidden/>
          </w:rPr>
          <w:t>116</w:t>
        </w:r>
        <w:r>
          <w:rPr>
            <w:noProof/>
            <w:webHidden/>
          </w:rPr>
          <w:fldChar w:fldCharType="end"/>
        </w:r>
      </w:hyperlink>
    </w:p>
    <w:p w14:paraId="764680A3" w14:textId="4554EAB4" w:rsidR="004D1F94" w:rsidRDefault="004D1F94">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838343" w:history="1">
        <w:r w:rsidRPr="00C10104">
          <w:rPr>
            <w:rStyle w:val="Hiperhivatkozs"/>
            <w:noProof/>
          </w:rPr>
          <w:t>8. General guidance for tidy XML code</w:t>
        </w:r>
        <w:r>
          <w:rPr>
            <w:noProof/>
            <w:webHidden/>
          </w:rPr>
          <w:tab/>
        </w:r>
        <w:r>
          <w:rPr>
            <w:noProof/>
            <w:webHidden/>
          </w:rPr>
          <w:fldChar w:fldCharType="begin"/>
        </w:r>
        <w:r>
          <w:rPr>
            <w:noProof/>
            <w:webHidden/>
          </w:rPr>
          <w:instrText xml:space="preserve"> PAGEREF _Toc182838343 \h </w:instrText>
        </w:r>
        <w:r>
          <w:rPr>
            <w:noProof/>
            <w:webHidden/>
          </w:rPr>
        </w:r>
        <w:r>
          <w:rPr>
            <w:noProof/>
            <w:webHidden/>
          </w:rPr>
          <w:fldChar w:fldCharType="separate"/>
        </w:r>
        <w:r>
          <w:rPr>
            <w:noProof/>
            <w:webHidden/>
          </w:rPr>
          <w:t>117</w:t>
        </w:r>
        <w:r>
          <w:rPr>
            <w:noProof/>
            <w:webHidden/>
          </w:rPr>
          <w:fldChar w:fldCharType="end"/>
        </w:r>
      </w:hyperlink>
    </w:p>
    <w:p w14:paraId="09C1D37F" w14:textId="18D16BAD" w:rsidR="004D1F94" w:rsidRDefault="004D1F94">
      <w:pPr>
        <w:pStyle w:val="TJ2"/>
        <w:rPr>
          <w:rFonts w:asciiTheme="minorHAnsi" w:eastAsiaTheme="minorEastAsia" w:hAnsiTheme="minorHAnsi" w:cstheme="minorBidi"/>
          <w:noProof/>
          <w:kern w:val="2"/>
          <w:sz w:val="24"/>
          <w:szCs w:val="21"/>
          <w:lang w:eastAsia="en-GB" w:bidi="hi-IN"/>
          <w14:ligatures w14:val="standardContextual"/>
        </w:rPr>
      </w:pPr>
      <w:hyperlink w:anchor="_Toc182838344" w:history="1">
        <w:r w:rsidRPr="00C10104">
          <w:rPr>
            <w:rStyle w:val="Hiperhivatkozs"/>
            <w:noProof/>
          </w:rPr>
          <w:t>8.1. Spaces and new lines in the code</w:t>
        </w:r>
        <w:r>
          <w:rPr>
            <w:noProof/>
            <w:webHidden/>
          </w:rPr>
          <w:tab/>
        </w:r>
        <w:r>
          <w:rPr>
            <w:noProof/>
            <w:webHidden/>
          </w:rPr>
          <w:fldChar w:fldCharType="begin"/>
        </w:r>
        <w:r>
          <w:rPr>
            <w:noProof/>
            <w:webHidden/>
          </w:rPr>
          <w:instrText xml:space="preserve"> PAGEREF _Toc182838344 \h </w:instrText>
        </w:r>
        <w:r>
          <w:rPr>
            <w:noProof/>
            <w:webHidden/>
          </w:rPr>
        </w:r>
        <w:r>
          <w:rPr>
            <w:noProof/>
            <w:webHidden/>
          </w:rPr>
          <w:fldChar w:fldCharType="separate"/>
        </w:r>
        <w:r>
          <w:rPr>
            <w:noProof/>
            <w:webHidden/>
          </w:rPr>
          <w:t>117</w:t>
        </w:r>
        <w:r>
          <w:rPr>
            <w:noProof/>
            <w:webHidden/>
          </w:rPr>
          <w:fldChar w:fldCharType="end"/>
        </w:r>
      </w:hyperlink>
    </w:p>
    <w:p w14:paraId="6BDB605D" w14:textId="2EDD90A9"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45" w:history="1">
        <w:r w:rsidRPr="00C10104">
          <w:rPr>
            <w:rStyle w:val="Hiperhivatkozs"/>
            <w:noProof/>
          </w:rPr>
          <w:t>8.1.1. White space</w:t>
        </w:r>
        <w:r>
          <w:rPr>
            <w:noProof/>
            <w:webHidden/>
          </w:rPr>
          <w:tab/>
        </w:r>
        <w:r>
          <w:rPr>
            <w:noProof/>
            <w:webHidden/>
          </w:rPr>
          <w:fldChar w:fldCharType="begin"/>
        </w:r>
        <w:r>
          <w:rPr>
            <w:noProof/>
            <w:webHidden/>
          </w:rPr>
          <w:instrText xml:space="preserve"> PAGEREF _Toc182838345 \h </w:instrText>
        </w:r>
        <w:r>
          <w:rPr>
            <w:noProof/>
            <w:webHidden/>
          </w:rPr>
        </w:r>
        <w:r>
          <w:rPr>
            <w:noProof/>
            <w:webHidden/>
          </w:rPr>
          <w:fldChar w:fldCharType="separate"/>
        </w:r>
        <w:r>
          <w:rPr>
            <w:noProof/>
            <w:webHidden/>
          </w:rPr>
          <w:t>117</w:t>
        </w:r>
        <w:r>
          <w:rPr>
            <w:noProof/>
            <w:webHidden/>
          </w:rPr>
          <w:fldChar w:fldCharType="end"/>
        </w:r>
      </w:hyperlink>
    </w:p>
    <w:p w14:paraId="5A0CB696" w14:textId="0B2C56F9"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46" w:history="1">
        <w:r w:rsidRPr="00C10104">
          <w:rPr>
            <w:rStyle w:val="Hiperhivatkozs"/>
            <w:noProof/>
          </w:rPr>
          <w:t>8.1.2. Editorial spaces and markup</w:t>
        </w:r>
        <w:r>
          <w:rPr>
            <w:noProof/>
            <w:webHidden/>
          </w:rPr>
          <w:tab/>
        </w:r>
        <w:r>
          <w:rPr>
            <w:noProof/>
            <w:webHidden/>
          </w:rPr>
          <w:fldChar w:fldCharType="begin"/>
        </w:r>
        <w:r>
          <w:rPr>
            <w:noProof/>
            <w:webHidden/>
          </w:rPr>
          <w:instrText xml:space="preserve"> PAGEREF _Toc182838346 \h </w:instrText>
        </w:r>
        <w:r>
          <w:rPr>
            <w:noProof/>
            <w:webHidden/>
          </w:rPr>
        </w:r>
        <w:r>
          <w:rPr>
            <w:noProof/>
            <w:webHidden/>
          </w:rPr>
          <w:fldChar w:fldCharType="separate"/>
        </w:r>
        <w:r>
          <w:rPr>
            <w:noProof/>
            <w:webHidden/>
          </w:rPr>
          <w:t>118</w:t>
        </w:r>
        <w:r>
          <w:rPr>
            <w:noProof/>
            <w:webHidden/>
          </w:rPr>
          <w:fldChar w:fldCharType="end"/>
        </w:r>
      </w:hyperlink>
    </w:p>
    <w:p w14:paraId="34C57A6D" w14:textId="4139035F"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47" w:history="1">
        <w:r w:rsidRPr="00C10104">
          <w:rPr>
            <w:rStyle w:val="Hiperhivatkozs"/>
            <w:noProof/>
          </w:rPr>
          <w:t>8.1.3. Editorial hyphens and markup</w:t>
        </w:r>
        <w:r>
          <w:rPr>
            <w:noProof/>
            <w:webHidden/>
          </w:rPr>
          <w:tab/>
        </w:r>
        <w:r>
          <w:rPr>
            <w:noProof/>
            <w:webHidden/>
          </w:rPr>
          <w:fldChar w:fldCharType="begin"/>
        </w:r>
        <w:r>
          <w:rPr>
            <w:noProof/>
            <w:webHidden/>
          </w:rPr>
          <w:instrText xml:space="preserve"> PAGEREF _Toc182838347 \h </w:instrText>
        </w:r>
        <w:r>
          <w:rPr>
            <w:noProof/>
            <w:webHidden/>
          </w:rPr>
        </w:r>
        <w:r>
          <w:rPr>
            <w:noProof/>
            <w:webHidden/>
          </w:rPr>
          <w:fldChar w:fldCharType="separate"/>
        </w:r>
        <w:r>
          <w:rPr>
            <w:noProof/>
            <w:webHidden/>
          </w:rPr>
          <w:t>120</w:t>
        </w:r>
        <w:r>
          <w:rPr>
            <w:noProof/>
            <w:webHidden/>
          </w:rPr>
          <w:fldChar w:fldCharType="end"/>
        </w:r>
      </w:hyperlink>
    </w:p>
    <w:p w14:paraId="16F66A96" w14:textId="11D0B7B4" w:rsidR="004D1F94" w:rsidRDefault="004D1F94">
      <w:pPr>
        <w:pStyle w:val="TJ2"/>
        <w:rPr>
          <w:rFonts w:asciiTheme="minorHAnsi" w:eastAsiaTheme="minorEastAsia" w:hAnsiTheme="minorHAnsi" w:cstheme="minorBidi"/>
          <w:noProof/>
          <w:kern w:val="2"/>
          <w:sz w:val="24"/>
          <w:szCs w:val="21"/>
          <w:lang w:eastAsia="en-GB" w:bidi="hi-IN"/>
          <w14:ligatures w14:val="standardContextual"/>
        </w:rPr>
      </w:pPr>
      <w:hyperlink w:anchor="_Toc182838348" w:history="1">
        <w:r w:rsidRPr="00C10104">
          <w:rPr>
            <w:rStyle w:val="Hiperhivatkozs"/>
            <w:noProof/>
          </w:rPr>
          <w:t>8.2. Top to bottom hierarchy</w:t>
        </w:r>
        <w:r>
          <w:rPr>
            <w:noProof/>
            <w:webHidden/>
          </w:rPr>
          <w:tab/>
        </w:r>
        <w:r>
          <w:rPr>
            <w:noProof/>
            <w:webHidden/>
          </w:rPr>
          <w:fldChar w:fldCharType="begin"/>
        </w:r>
        <w:r>
          <w:rPr>
            <w:noProof/>
            <w:webHidden/>
          </w:rPr>
          <w:instrText xml:space="preserve"> PAGEREF _Toc182838348 \h </w:instrText>
        </w:r>
        <w:r>
          <w:rPr>
            <w:noProof/>
            <w:webHidden/>
          </w:rPr>
        </w:r>
        <w:r>
          <w:rPr>
            <w:noProof/>
            <w:webHidden/>
          </w:rPr>
          <w:fldChar w:fldCharType="separate"/>
        </w:r>
        <w:r>
          <w:rPr>
            <w:noProof/>
            <w:webHidden/>
          </w:rPr>
          <w:t>121</w:t>
        </w:r>
        <w:r>
          <w:rPr>
            <w:noProof/>
            <w:webHidden/>
          </w:rPr>
          <w:fldChar w:fldCharType="end"/>
        </w:r>
      </w:hyperlink>
    </w:p>
    <w:p w14:paraId="0663BECF" w14:textId="0B2E8CFE"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49" w:history="1">
        <w:r w:rsidRPr="00C10104">
          <w:rPr>
            <w:rStyle w:val="Hiperhivatkozs"/>
            <w:noProof/>
          </w:rPr>
          <w:t>8.2.1. Tier 1, block-level elements representing XML structure and extrinsic structure</w:t>
        </w:r>
        <w:r>
          <w:rPr>
            <w:noProof/>
            <w:webHidden/>
          </w:rPr>
          <w:tab/>
        </w:r>
        <w:r>
          <w:rPr>
            <w:noProof/>
            <w:webHidden/>
          </w:rPr>
          <w:fldChar w:fldCharType="begin"/>
        </w:r>
        <w:r>
          <w:rPr>
            <w:noProof/>
            <w:webHidden/>
          </w:rPr>
          <w:instrText xml:space="preserve"> PAGEREF _Toc182838349 \h </w:instrText>
        </w:r>
        <w:r>
          <w:rPr>
            <w:noProof/>
            <w:webHidden/>
          </w:rPr>
        </w:r>
        <w:r>
          <w:rPr>
            <w:noProof/>
            <w:webHidden/>
          </w:rPr>
          <w:fldChar w:fldCharType="separate"/>
        </w:r>
        <w:r>
          <w:rPr>
            <w:noProof/>
            <w:webHidden/>
          </w:rPr>
          <w:t>121</w:t>
        </w:r>
        <w:r>
          <w:rPr>
            <w:noProof/>
            <w:webHidden/>
          </w:rPr>
          <w:fldChar w:fldCharType="end"/>
        </w:r>
      </w:hyperlink>
    </w:p>
    <w:p w14:paraId="3B9BB529" w14:textId="62B2CF89"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50" w:history="1">
        <w:r w:rsidRPr="00C10104">
          <w:rPr>
            <w:rStyle w:val="Hiperhivatkozs"/>
            <w:noProof/>
          </w:rPr>
          <w:t>8.2.2. Tier 2, block-level elements representing intrinsic structure</w:t>
        </w:r>
        <w:r>
          <w:rPr>
            <w:noProof/>
            <w:webHidden/>
          </w:rPr>
          <w:tab/>
        </w:r>
        <w:r>
          <w:rPr>
            <w:noProof/>
            <w:webHidden/>
          </w:rPr>
          <w:fldChar w:fldCharType="begin"/>
        </w:r>
        <w:r>
          <w:rPr>
            <w:noProof/>
            <w:webHidden/>
          </w:rPr>
          <w:instrText xml:space="preserve"> PAGEREF _Toc182838350 \h </w:instrText>
        </w:r>
        <w:r>
          <w:rPr>
            <w:noProof/>
            <w:webHidden/>
          </w:rPr>
        </w:r>
        <w:r>
          <w:rPr>
            <w:noProof/>
            <w:webHidden/>
          </w:rPr>
          <w:fldChar w:fldCharType="separate"/>
        </w:r>
        <w:r>
          <w:rPr>
            <w:noProof/>
            <w:webHidden/>
          </w:rPr>
          <w:t>121</w:t>
        </w:r>
        <w:r>
          <w:rPr>
            <w:noProof/>
            <w:webHidden/>
          </w:rPr>
          <w:fldChar w:fldCharType="end"/>
        </w:r>
      </w:hyperlink>
    </w:p>
    <w:p w14:paraId="5F81B4F1" w14:textId="4C07EAD8"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51" w:history="1">
        <w:r w:rsidRPr="00C10104">
          <w:rPr>
            <w:rStyle w:val="Hiperhivatkozs"/>
            <w:noProof/>
          </w:rPr>
          <w:t>8.2.3. Tier 3, empty elements representing extrinsic structure</w:t>
        </w:r>
        <w:r>
          <w:rPr>
            <w:noProof/>
            <w:webHidden/>
          </w:rPr>
          <w:tab/>
        </w:r>
        <w:r>
          <w:rPr>
            <w:noProof/>
            <w:webHidden/>
          </w:rPr>
          <w:fldChar w:fldCharType="begin"/>
        </w:r>
        <w:r>
          <w:rPr>
            <w:noProof/>
            <w:webHidden/>
          </w:rPr>
          <w:instrText xml:space="preserve"> PAGEREF _Toc182838351 \h </w:instrText>
        </w:r>
        <w:r>
          <w:rPr>
            <w:noProof/>
            <w:webHidden/>
          </w:rPr>
        </w:r>
        <w:r>
          <w:rPr>
            <w:noProof/>
            <w:webHidden/>
          </w:rPr>
          <w:fldChar w:fldCharType="separate"/>
        </w:r>
        <w:r>
          <w:rPr>
            <w:noProof/>
            <w:webHidden/>
          </w:rPr>
          <w:t>121</w:t>
        </w:r>
        <w:r>
          <w:rPr>
            <w:noProof/>
            <w:webHidden/>
          </w:rPr>
          <w:fldChar w:fldCharType="end"/>
        </w:r>
      </w:hyperlink>
    </w:p>
    <w:p w14:paraId="0E077398" w14:textId="52E5658C"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52" w:history="1">
        <w:r w:rsidRPr="00C10104">
          <w:rPr>
            <w:rStyle w:val="Hiperhivatkozs"/>
            <w:noProof/>
          </w:rPr>
          <w:t>8.2.4. Tier 4, empty elements representing local features</w:t>
        </w:r>
        <w:r>
          <w:rPr>
            <w:noProof/>
            <w:webHidden/>
          </w:rPr>
          <w:tab/>
        </w:r>
        <w:r>
          <w:rPr>
            <w:noProof/>
            <w:webHidden/>
          </w:rPr>
          <w:fldChar w:fldCharType="begin"/>
        </w:r>
        <w:r>
          <w:rPr>
            <w:noProof/>
            <w:webHidden/>
          </w:rPr>
          <w:instrText xml:space="preserve"> PAGEREF _Toc182838352 \h </w:instrText>
        </w:r>
        <w:r>
          <w:rPr>
            <w:noProof/>
            <w:webHidden/>
          </w:rPr>
        </w:r>
        <w:r>
          <w:rPr>
            <w:noProof/>
            <w:webHidden/>
          </w:rPr>
          <w:fldChar w:fldCharType="separate"/>
        </w:r>
        <w:r>
          <w:rPr>
            <w:noProof/>
            <w:webHidden/>
          </w:rPr>
          <w:t>121</w:t>
        </w:r>
        <w:r>
          <w:rPr>
            <w:noProof/>
            <w:webHidden/>
          </w:rPr>
          <w:fldChar w:fldCharType="end"/>
        </w:r>
      </w:hyperlink>
    </w:p>
    <w:p w14:paraId="4EEA533A" w14:textId="724E7C91"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53" w:history="1">
        <w:r w:rsidRPr="00C10104">
          <w:rPr>
            <w:rStyle w:val="Hiperhivatkozs"/>
            <w:noProof/>
          </w:rPr>
          <w:t>8.2.5. Tier 5, phrase-level elements</w:t>
        </w:r>
        <w:r>
          <w:rPr>
            <w:noProof/>
            <w:webHidden/>
          </w:rPr>
          <w:tab/>
        </w:r>
        <w:r>
          <w:rPr>
            <w:noProof/>
            <w:webHidden/>
          </w:rPr>
          <w:fldChar w:fldCharType="begin"/>
        </w:r>
        <w:r>
          <w:rPr>
            <w:noProof/>
            <w:webHidden/>
          </w:rPr>
          <w:instrText xml:space="preserve"> PAGEREF _Toc182838353 \h </w:instrText>
        </w:r>
        <w:r>
          <w:rPr>
            <w:noProof/>
            <w:webHidden/>
          </w:rPr>
        </w:r>
        <w:r>
          <w:rPr>
            <w:noProof/>
            <w:webHidden/>
          </w:rPr>
          <w:fldChar w:fldCharType="separate"/>
        </w:r>
        <w:r>
          <w:rPr>
            <w:noProof/>
            <w:webHidden/>
          </w:rPr>
          <w:t>122</w:t>
        </w:r>
        <w:r>
          <w:rPr>
            <w:noProof/>
            <w:webHidden/>
          </w:rPr>
          <w:fldChar w:fldCharType="end"/>
        </w:r>
      </w:hyperlink>
    </w:p>
    <w:p w14:paraId="0E87BD14" w14:textId="73494700" w:rsidR="004D1F94" w:rsidRDefault="004D1F94">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838354" w:history="1">
        <w:r w:rsidRPr="00C10104">
          <w:rPr>
            <w:rStyle w:val="Hiperhivatkozs"/>
            <w:noProof/>
          </w:rPr>
          <w:t>9. Additional content divisions</w:t>
        </w:r>
        <w:r>
          <w:rPr>
            <w:noProof/>
            <w:webHidden/>
          </w:rPr>
          <w:tab/>
        </w:r>
        <w:r>
          <w:rPr>
            <w:noProof/>
            <w:webHidden/>
          </w:rPr>
          <w:fldChar w:fldCharType="begin"/>
        </w:r>
        <w:r>
          <w:rPr>
            <w:noProof/>
            <w:webHidden/>
          </w:rPr>
          <w:instrText xml:space="preserve"> PAGEREF _Toc182838354 \h </w:instrText>
        </w:r>
        <w:r>
          <w:rPr>
            <w:noProof/>
            <w:webHidden/>
          </w:rPr>
        </w:r>
        <w:r>
          <w:rPr>
            <w:noProof/>
            <w:webHidden/>
          </w:rPr>
          <w:fldChar w:fldCharType="separate"/>
        </w:r>
        <w:r>
          <w:rPr>
            <w:noProof/>
            <w:webHidden/>
          </w:rPr>
          <w:t>124</w:t>
        </w:r>
        <w:r>
          <w:rPr>
            <w:noProof/>
            <w:webHidden/>
          </w:rPr>
          <w:fldChar w:fldCharType="end"/>
        </w:r>
      </w:hyperlink>
    </w:p>
    <w:p w14:paraId="086D560D" w14:textId="463EE13B" w:rsidR="004D1F94" w:rsidRDefault="004D1F94">
      <w:pPr>
        <w:pStyle w:val="TJ2"/>
        <w:rPr>
          <w:rFonts w:asciiTheme="minorHAnsi" w:eastAsiaTheme="minorEastAsia" w:hAnsiTheme="minorHAnsi" w:cstheme="minorBidi"/>
          <w:noProof/>
          <w:kern w:val="2"/>
          <w:sz w:val="24"/>
          <w:szCs w:val="21"/>
          <w:lang w:eastAsia="en-GB" w:bidi="hi-IN"/>
          <w14:ligatures w14:val="standardContextual"/>
        </w:rPr>
      </w:pPr>
      <w:hyperlink w:anchor="_Toc182838355" w:history="1">
        <w:r w:rsidRPr="00C10104">
          <w:rPr>
            <w:rStyle w:val="Hiperhivatkozs"/>
            <w:noProof/>
          </w:rPr>
          <w:t>9.1. The critical apparatus</w:t>
        </w:r>
        <w:r>
          <w:rPr>
            <w:noProof/>
            <w:webHidden/>
          </w:rPr>
          <w:tab/>
        </w:r>
        <w:r>
          <w:rPr>
            <w:noProof/>
            <w:webHidden/>
          </w:rPr>
          <w:fldChar w:fldCharType="begin"/>
        </w:r>
        <w:r>
          <w:rPr>
            <w:noProof/>
            <w:webHidden/>
          </w:rPr>
          <w:instrText xml:space="preserve"> PAGEREF _Toc182838355 \h </w:instrText>
        </w:r>
        <w:r>
          <w:rPr>
            <w:noProof/>
            <w:webHidden/>
          </w:rPr>
        </w:r>
        <w:r>
          <w:rPr>
            <w:noProof/>
            <w:webHidden/>
          </w:rPr>
          <w:fldChar w:fldCharType="separate"/>
        </w:r>
        <w:r>
          <w:rPr>
            <w:noProof/>
            <w:webHidden/>
          </w:rPr>
          <w:t>124</w:t>
        </w:r>
        <w:r>
          <w:rPr>
            <w:noProof/>
            <w:webHidden/>
          </w:rPr>
          <w:fldChar w:fldCharType="end"/>
        </w:r>
      </w:hyperlink>
    </w:p>
    <w:p w14:paraId="658AE386" w14:textId="4EF68A3A"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56" w:history="1">
        <w:r w:rsidRPr="00C10104">
          <w:rPr>
            <w:rStyle w:val="Hiperhivatkozs"/>
            <w:noProof/>
          </w:rPr>
          <w:t>9.1.1. Overview</w:t>
        </w:r>
        <w:r>
          <w:rPr>
            <w:noProof/>
            <w:webHidden/>
          </w:rPr>
          <w:tab/>
        </w:r>
        <w:r>
          <w:rPr>
            <w:noProof/>
            <w:webHidden/>
          </w:rPr>
          <w:fldChar w:fldCharType="begin"/>
        </w:r>
        <w:r>
          <w:rPr>
            <w:noProof/>
            <w:webHidden/>
          </w:rPr>
          <w:instrText xml:space="preserve"> PAGEREF _Toc182838356 \h </w:instrText>
        </w:r>
        <w:r>
          <w:rPr>
            <w:noProof/>
            <w:webHidden/>
          </w:rPr>
        </w:r>
        <w:r>
          <w:rPr>
            <w:noProof/>
            <w:webHidden/>
          </w:rPr>
          <w:fldChar w:fldCharType="separate"/>
        </w:r>
        <w:r>
          <w:rPr>
            <w:noProof/>
            <w:webHidden/>
          </w:rPr>
          <w:t>124</w:t>
        </w:r>
        <w:r>
          <w:rPr>
            <w:noProof/>
            <w:webHidden/>
          </w:rPr>
          <w:fldChar w:fldCharType="end"/>
        </w:r>
      </w:hyperlink>
    </w:p>
    <w:p w14:paraId="1C476B5E" w14:textId="20E25AAC"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57" w:history="1">
        <w:r w:rsidRPr="00C10104">
          <w:rPr>
            <w:rStyle w:val="Hiperhivatkozs"/>
            <w:noProof/>
          </w:rPr>
          <w:t>9.1.2. Indicating location</w:t>
        </w:r>
        <w:r>
          <w:rPr>
            <w:noProof/>
            <w:webHidden/>
          </w:rPr>
          <w:tab/>
        </w:r>
        <w:r>
          <w:rPr>
            <w:noProof/>
            <w:webHidden/>
          </w:rPr>
          <w:fldChar w:fldCharType="begin"/>
        </w:r>
        <w:r>
          <w:rPr>
            <w:noProof/>
            <w:webHidden/>
          </w:rPr>
          <w:instrText xml:space="preserve"> PAGEREF _Toc182838357 \h </w:instrText>
        </w:r>
        <w:r>
          <w:rPr>
            <w:noProof/>
            <w:webHidden/>
          </w:rPr>
        </w:r>
        <w:r>
          <w:rPr>
            <w:noProof/>
            <w:webHidden/>
          </w:rPr>
          <w:fldChar w:fldCharType="separate"/>
        </w:r>
        <w:r>
          <w:rPr>
            <w:noProof/>
            <w:webHidden/>
          </w:rPr>
          <w:t>125</w:t>
        </w:r>
        <w:r>
          <w:rPr>
            <w:noProof/>
            <w:webHidden/>
          </w:rPr>
          <w:fldChar w:fldCharType="end"/>
        </w:r>
      </w:hyperlink>
    </w:p>
    <w:p w14:paraId="7AEEA6E6" w14:textId="0BF63F48"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58" w:history="1">
        <w:r w:rsidRPr="00C10104">
          <w:rPr>
            <w:rStyle w:val="Hiperhivatkozs"/>
            <w:noProof/>
          </w:rPr>
          <w:t>9.1.3. Lemmas</w:t>
        </w:r>
        <w:r>
          <w:rPr>
            <w:noProof/>
            <w:webHidden/>
          </w:rPr>
          <w:tab/>
        </w:r>
        <w:r>
          <w:rPr>
            <w:noProof/>
            <w:webHidden/>
          </w:rPr>
          <w:fldChar w:fldCharType="begin"/>
        </w:r>
        <w:r>
          <w:rPr>
            <w:noProof/>
            <w:webHidden/>
          </w:rPr>
          <w:instrText xml:space="preserve"> PAGEREF _Toc182838358 \h </w:instrText>
        </w:r>
        <w:r>
          <w:rPr>
            <w:noProof/>
            <w:webHidden/>
          </w:rPr>
        </w:r>
        <w:r>
          <w:rPr>
            <w:noProof/>
            <w:webHidden/>
          </w:rPr>
          <w:fldChar w:fldCharType="separate"/>
        </w:r>
        <w:r>
          <w:rPr>
            <w:noProof/>
            <w:webHidden/>
          </w:rPr>
          <w:t>126</w:t>
        </w:r>
        <w:r>
          <w:rPr>
            <w:noProof/>
            <w:webHidden/>
          </w:rPr>
          <w:fldChar w:fldCharType="end"/>
        </w:r>
      </w:hyperlink>
    </w:p>
    <w:p w14:paraId="3085B6C6" w14:textId="377FF247"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59" w:history="1">
        <w:r w:rsidRPr="00C10104">
          <w:rPr>
            <w:rStyle w:val="Hiperhivatkozs"/>
            <w:noProof/>
          </w:rPr>
          <w:t>9.1.4. Alternative readings, restorations and emendations</w:t>
        </w:r>
        <w:r>
          <w:rPr>
            <w:noProof/>
            <w:webHidden/>
          </w:rPr>
          <w:tab/>
        </w:r>
        <w:r>
          <w:rPr>
            <w:noProof/>
            <w:webHidden/>
          </w:rPr>
          <w:fldChar w:fldCharType="begin"/>
        </w:r>
        <w:r>
          <w:rPr>
            <w:noProof/>
            <w:webHidden/>
          </w:rPr>
          <w:instrText xml:space="preserve"> PAGEREF _Toc182838359 \h </w:instrText>
        </w:r>
        <w:r>
          <w:rPr>
            <w:noProof/>
            <w:webHidden/>
          </w:rPr>
        </w:r>
        <w:r>
          <w:rPr>
            <w:noProof/>
            <w:webHidden/>
          </w:rPr>
          <w:fldChar w:fldCharType="separate"/>
        </w:r>
        <w:r>
          <w:rPr>
            <w:noProof/>
            <w:webHidden/>
          </w:rPr>
          <w:t>127</w:t>
        </w:r>
        <w:r>
          <w:rPr>
            <w:noProof/>
            <w:webHidden/>
          </w:rPr>
          <w:fldChar w:fldCharType="end"/>
        </w:r>
      </w:hyperlink>
    </w:p>
    <w:p w14:paraId="14C18F17" w14:textId="4E1C2B2D"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60" w:history="1">
        <w:r w:rsidRPr="00C10104">
          <w:rPr>
            <w:rStyle w:val="Hiperhivatkozs"/>
            <w:noProof/>
          </w:rPr>
          <w:t>9.1.5. Identical lemmas, identical readings</w:t>
        </w:r>
        <w:r>
          <w:rPr>
            <w:noProof/>
            <w:webHidden/>
          </w:rPr>
          <w:tab/>
        </w:r>
        <w:r>
          <w:rPr>
            <w:noProof/>
            <w:webHidden/>
          </w:rPr>
          <w:fldChar w:fldCharType="begin"/>
        </w:r>
        <w:r>
          <w:rPr>
            <w:noProof/>
            <w:webHidden/>
          </w:rPr>
          <w:instrText xml:space="preserve"> PAGEREF _Toc182838360 \h </w:instrText>
        </w:r>
        <w:r>
          <w:rPr>
            <w:noProof/>
            <w:webHidden/>
          </w:rPr>
        </w:r>
        <w:r>
          <w:rPr>
            <w:noProof/>
            <w:webHidden/>
          </w:rPr>
          <w:fldChar w:fldCharType="separate"/>
        </w:r>
        <w:r>
          <w:rPr>
            <w:noProof/>
            <w:webHidden/>
          </w:rPr>
          <w:t>128</w:t>
        </w:r>
        <w:r>
          <w:rPr>
            <w:noProof/>
            <w:webHidden/>
          </w:rPr>
          <w:fldChar w:fldCharType="end"/>
        </w:r>
      </w:hyperlink>
    </w:p>
    <w:p w14:paraId="609B31EE" w14:textId="0EA5576B"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61" w:history="1">
        <w:r w:rsidRPr="00C10104">
          <w:rPr>
            <w:rStyle w:val="Hiperhivatkozs"/>
            <w:noProof/>
          </w:rPr>
          <w:t>9.1.6. XML tags in lemmas and readings</w:t>
        </w:r>
        <w:r>
          <w:rPr>
            <w:noProof/>
            <w:webHidden/>
          </w:rPr>
          <w:tab/>
        </w:r>
        <w:r>
          <w:rPr>
            <w:noProof/>
            <w:webHidden/>
          </w:rPr>
          <w:fldChar w:fldCharType="begin"/>
        </w:r>
        <w:r>
          <w:rPr>
            <w:noProof/>
            <w:webHidden/>
          </w:rPr>
          <w:instrText xml:space="preserve"> PAGEREF _Toc182838361 \h </w:instrText>
        </w:r>
        <w:r>
          <w:rPr>
            <w:noProof/>
            <w:webHidden/>
          </w:rPr>
        </w:r>
        <w:r>
          <w:rPr>
            <w:noProof/>
            <w:webHidden/>
          </w:rPr>
          <w:fldChar w:fldCharType="separate"/>
        </w:r>
        <w:r>
          <w:rPr>
            <w:noProof/>
            <w:webHidden/>
          </w:rPr>
          <w:t>129</w:t>
        </w:r>
        <w:r>
          <w:rPr>
            <w:noProof/>
            <w:webHidden/>
          </w:rPr>
          <w:fldChar w:fldCharType="end"/>
        </w:r>
      </w:hyperlink>
    </w:p>
    <w:p w14:paraId="3CD769BA" w14:textId="4BA76728"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62" w:history="1">
        <w:r w:rsidRPr="00C10104">
          <w:rPr>
            <w:rStyle w:val="Hiperhivatkozs"/>
            <w:noProof/>
          </w:rPr>
          <w:t>9.1.7. Freeform apparatus notes</w:t>
        </w:r>
        <w:r>
          <w:rPr>
            <w:noProof/>
            <w:webHidden/>
          </w:rPr>
          <w:tab/>
        </w:r>
        <w:r>
          <w:rPr>
            <w:noProof/>
            <w:webHidden/>
          </w:rPr>
          <w:fldChar w:fldCharType="begin"/>
        </w:r>
        <w:r>
          <w:rPr>
            <w:noProof/>
            <w:webHidden/>
          </w:rPr>
          <w:instrText xml:space="preserve"> PAGEREF _Toc182838362 \h </w:instrText>
        </w:r>
        <w:r>
          <w:rPr>
            <w:noProof/>
            <w:webHidden/>
          </w:rPr>
        </w:r>
        <w:r>
          <w:rPr>
            <w:noProof/>
            <w:webHidden/>
          </w:rPr>
          <w:fldChar w:fldCharType="separate"/>
        </w:r>
        <w:r>
          <w:rPr>
            <w:noProof/>
            <w:webHidden/>
          </w:rPr>
          <w:t>129</w:t>
        </w:r>
        <w:r>
          <w:rPr>
            <w:noProof/>
            <w:webHidden/>
          </w:rPr>
          <w:fldChar w:fldCharType="end"/>
        </w:r>
      </w:hyperlink>
    </w:p>
    <w:p w14:paraId="2EFFDE7C" w14:textId="66B97168"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63" w:history="1">
        <w:r w:rsidRPr="00C10104">
          <w:rPr>
            <w:rStyle w:val="Hiperhivatkozs"/>
            <w:noProof/>
          </w:rPr>
          <w:t>9.1.8. Textpart divisions in the apparatus</w:t>
        </w:r>
        <w:r>
          <w:rPr>
            <w:noProof/>
            <w:webHidden/>
          </w:rPr>
          <w:tab/>
        </w:r>
        <w:r>
          <w:rPr>
            <w:noProof/>
            <w:webHidden/>
          </w:rPr>
          <w:fldChar w:fldCharType="begin"/>
        </w:r>
        <w:r>
          <w:rPr>
            <w:noProof/>
            <w:webHidden/>
          </w:rPr>
          <w:instrText xml:space="preserve"> PAGEREF _Toc182838363 \h </w:instrText>
        </w:r>
        <w:r>
          <w:rPr>
            <w:noProof/>
            <w:webHidden/>
          </w:rPr>
        </w:r>
        <w:r>
          <w:rPr>
            <w:noProof/>
            <w:webHidden/>
          </w:rPr>
          <w:fldChar w:fldCharType="separate"/>
        </w:r>
        <w:r>
          <w:rPr>
            <w:noProof/>
            <w:webHidden/>
          </w:rPr>
          <w:t>130</w:t>
        </w:r>
        <w:r>
          <w:rPr>
            <w:noProof/>
            <w:webHidden/>
          </w:rPr>
          <w:fldChar w:fldCharType="end"/>
        </w:r>
      </w:hyperlink>
    </w:p>
    <w:p w14:paraId="290713B0" w14:textId="7913DEDE" w:rsidR="004D1F94" w:rsidRDefault="004D1F94">
      <w:pPr>
        <w:pStyle w:val="TJ2"/>
        <w:rPr>
          <w:rFonts w:asciiTheme="minorHAnsi" w:eastAsiaTheme="minorEastAsia" w:hAnsiTheme="minorHAnsi" w:cstheme="minorBidi"/>
          <w:noProof/>
          <w:kern w:val="2"/>
          <w:sz w:val="24"/>
          <w:szCs w:val="21"/>
          <w:lang w:eastAsia="en-GB" w:bidi="hi-IN"/>
          <w14:ligatures w14:val="standardContextual"/>
        </w:rPr>
      </w:pPr>
      <w:hyperlink w:anchor="_Toc182838364" w:history="1">
        <w:r w:rsidRPr="00C10104">
          <w:rPr>
            <w:rStyle w:val="Hiperhivatkozs"/>
            <w:noProof/>
          </w:rPr>
          <w:t>9.2. The translation</w:t>
        </w:r>
        <w:r>
          <w:rPr>
            <w:noProof/>
            <w:webHidden/>
          </w:rPr>
          <w:tab/>
        </w:r>
        <w:r>
          <w:rPr>
            <w:noProof/>
            <w:webHidden/>
          </w:rPr>
          <w:fldChar w:fldCharType="begin"/>
        </w:r>
        <w:r>
          <w:rPr>
            <w:noProof/>
            <w:webHidden/>
          </w:rPr>
          <w:instrText xml:space="preserve"> PAGEREF _Toc182838364 \h </w:instrText>
        </w:r>
        <w:r>
          <w:rPr>
            <w:noProof/>
            <w:webHidden/>
          </w:rPr>
        </w:r>
        <w:r>
          <w:rPr>
            <w:noProof/>
            <w:webHidden/>
          </w:rPr>
          <w:fldChar w:fldCharType="separate"/>
        </w:r>
        <w:r>
          <w:rPr>
            <w:noProof/>
            <w:webHidden/>
          </w:rPr>
          <w:t>131</w:t>
        </w:r>
        <w:r>
          <w:rPr>
            <w:noProof/>
            <w:webHidden/>
          </w:rPr>
          <w:fldChar w:fldCharType="end"/>
        </w:r>
      </w:hyperlink>
    </w:p>
    <w:p w14:paraId="0F8B1C36" w14:textId="5582A4F3"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65" w:history="1">
        <w:r w:rsidRPr="00C10104">
          <w:rPr>
            <w:rStyle w:val="Hiperhivatkozs"/>
            <w:noProof/>
          </w:rPr>
          <w:t>9.2.1. Overview</w:t>
        </w:r>
        <w:r>
          <w:rPr>
            <w:noProof/>
            <w:webHidden/>
          </w:rPr>
          <w:tab/>
        </w:r>
        <w:r>
          <w:rPr>
            <w:noProof/>
            <w:webHidden/>
          </w:rPr>
          <w:fldChar w:fldCharType="begin"/>
        </w:r>
        <w:r>
          <w:rPr>
            <w:noProof/>
            <w:webHidden/>
          </w:rPr>
          <w:instrText xml:space="preserve"> PAGEREF _Toc182838365 \h </w:instrText>
        </w:r>
        <w:r>
          <w:rPr>
            <w:noProof/>
            <w:webHidden/>
          </w:rPr>
        </w:r>
        <w:r>
          <w:rPr>
            <w:noProof/>
            <w:webHidden/>
          </w:rPr>
          <w:fldChar w:fldCharType="separate"/>
        </w:r>
        <w:r>
          <w:rPr>
            <w:noProof/>
            <w:webHidden/>
          </w:rPr>
          <w:t>131</w:t>
        </w:r>
        <w:r>
          <w:rPr>
            <w:noProof/>
            <w:webHidden/>
          </w:rPr>
          <w:fldChar w:fldCharType="end"/>
        </w:r>
      </w:hyperlink>
    </w:p>
    <w:p w14:paraId="66C5EBDA" w14:textId="4EEA9347"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66" w:history="1">
        <w:r w:rsidRPr="00C10104">
          <w:rPr>
            <w:rStyle w:val="Hiperhivatkozs"/>
            <w:noProof/>
          </w:rPr>
          <w:t>9.2.2. Structural markup in translation</w:t>
        </w:r>
        <w:r>
          <w:rPr>
            <w:noProof/>
            <w:webHidden/>
          </w:rPr>
          <w:tab/>
        </w:r>
        <w:r>
          <w:rPr>
            <w:noProof/>
            <w:webHidden/>
          </w:rPr>
          <w:fldChar w:fldCharType="begin"/>
        </w:r>
        <w:r>
          <w:rPr>
            <w:noProof/>
            <w:webHidden/>
          </w:rPr>
          <w:instrText xml:space="preserve"> PAGEREF _Toc182838366 \h </w:instrText>
        </w:r>
        <w:r>
          <w:rPr>
            <w:noProof/>
            <w:webHidden/>
          </w:rPr>
        </w:r>
        <w:r>
          <w:rPr>
            <w:noProof/>
            <w:webHidden/>
          </w:rPr>
          <w:fldChar w:fldCharType="separate"/>
        </w:r>
        <w:r>
          <w:rPr>
            <w:noProof/>
            <w:webHidden/>
          </w:rPr>
          <w:t>132</w:t>
        </w:r>
        <w:r>
          <w:rPr>
            <w:noProof/>
            <w:webHidden/>
          </w:rPr>
          <w:fldChar w:fldCharType="end"/>
        </w:r>
      </w:hyperlink>
    </w:p>
    <w:p w14:paraId="51F5F8CA" w14:textId="2E22B93D"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67" w:history="1">
        <w:r w:rsidRPr="00C10104">
          <w:rPr>
            <w:rStyle w:val="Hiperhivatkozs"/>
            <w:noProof/>
          </w:rPr>
          <w:t>9.2.3. Headings in translations</w:t>
        </w:r>
        <w:r>
          <w:rPr>
            <w:noProof/>
            <w:webHidden/>
          </w:rPr>
          <w:tab/>
        </w:r>
        <w:r>
          <w:rPr>
            <w:noProof/>
            <w:webHidden/>
          </w:rPr>
          <w:fldChar w:fldCharType="begin"/>
        </w:r>
        <w:r>
          <w:rPr>
            <w:noProof/>
            <w:webHidden/>
          </w:rPr>
          <w:instrText xml:space="preserve"> PAGEREF _Toc182838367 \h </w:instrText>
        </w:r>
        <w:r>
          <w:rPr>
            <w:noProof/>
            <w:webHidden/>
          </w:rPr>
        </w:r>
        <w:r>
          <w:rPr>
            <w:noProof/>
            <w:webHidden/>
          </w:rPr>
          <w:fldChar w:fldCharType="separate"/>
        </w:r>
        <w:r>
          <w:rPr>
            <w:noProof/>
            <w:webHidden/>
          </w:rPr>
          <w:t>132</w:t>
        </w:r>
        <w:r>
          <w:rPr>
            <w:noProof/>
            <w:webHidden/>
          </w:rPr>
          <w:fldChar w:fldCharType="end"/>
        </w:r>
      </w:hyperlink>
    </w:p>
    <w:p w14:paraId="64563B1E" w14:textId="7D1B8EAB"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68" w:history="1">
        <w:r w:rsidRPr="00C10104">
          <w:rPr>
            <w:rStyle w:val="Hiperhivatkozs"/>
            <w:noProof/>
          </w:rPr>
          <w:t>9.2.4. Indicating correspondence to the original</w:t>
        </w:r>
        <w:r>
          <w:rPr>
            <w:noProof/>
            <w:webHidden/>
          </w:rPr>
          <w:tab/>
        </w:r>
        <w:r>
          <w:rPr>
            <w:noProof/>
            <w:webHidden/>
          </w:rPr>
          <w:fldChar w:fldCharType="begin"/>
        </w:r>
        <w:r>
          <w:rPr>
            <w:noProof/>
            <w:webHidden/>
          </w:rPr>
          <w:instrText xml:space="preserve"> PAGEREF _Toc182838368 \h </w:instrText>
        </w:r>
        <w:r>
          <w:rPr>
            <w:noProof/>
            <w:webHidden/>
          </w:rPr>
        </w:r>
        <w:r>
          <w:rPr>
            <w:noProof/>
            <w:webHidden/>
          </w:rPr>
          <w:fldChar w:fldCharType="separate"/>
        </w:r>
        <w:r>
          <w:rPr>
            <w:noProof/>
            <w:webHidden/>
          </w:rPr>
          <w:t>133</w:t>
        </w:r>
        <w:r>
          <w:rPr>
            <w:noProof/>
            <w:webHidden/>
          </w:rPr>
          <w:fldChar w:fldCharType="end"/>
        </w:r>
      </w:hyperlink>
    </w:p>
    <w:p w14:paraId="5B26D0A7" w14:textId="04FC500D"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69" w:history="1">
        <w:r w:rsidRPr="00C10104">
          <w:rPr>
            <w:rStyle w:val="Hiperhivatkozs"/>
            <w:noProof/>
          </w:rPr>
          <w:t>9.2.5. Phrase-level markup in translations</w:t>
        </w:r>
        <w:r>
          <w:rPr>
            <w:noProof/>
            <w:webHidden/>
          </w:rPr>
          <w:tab/>
        </w:r>
        <w:r>
          <w:rPr>
            <w:noProof/>
            <w:webHidden/>
          </w:rPr>
          <w:fldChar w:fldCharType="begin"/>
        </w:r>
        <w:r>
          <w:rPr>
            <w:noProof/>
            <w:webHidden/>
          </w:rPr>
          <w:instrText xml:space="preserve"> PAGEREF _Toc182838369 \h </w:instrText>
        </w:r>
        <w:r>
          <w:rPr>
            <w:noProof/>
            <w:webHidden/>
          </w:rPr>
        </w:r>
        <w:r>
          <w:rPr>
            <w:noProof/>
            <w:webHidden/>
          </w:rPr>
          <w:fldChar w:fldCharType="separate"/>
        </w:r>
        <w:r>
          <w:rPr>
            <w:noProof/>
            <w:webHidden/>
          </w:rPr>
          <w:t>134</w:t>
        </w:r>
        <w:r>
          <w:rPr>
            <w:noProof/>
            <w:webHidden/>
          </w:rPr>
          <w:fldChar w:fldCharType="end"/>
        </w:r>
      </w:hyperlink>
    </w:p>
    <w:p w14:paraId="7B1F7FF0" w14:textId="6FABA5F3" w:rsidR="004D1F94" w:rsidRDefault="004D1F94">
      <w:pPr>
        <w:pStyle w:val="TJ4"/>
        <w:rPr>
          <w:rFonts w:asciiTheme="minorHAnsi" w:eastAsiaTheme="minorEastAsia" w:hAnsiTheme="minorHAnsi" w:cstheme="minorBidi"/>
          <w:noProof/>
          <w:kern w:val="2"/>
          <w:sz w:val="24"/>
          <w:szCs w:val="21"/>
          <w:lang w:eastAsia="en-GB"/>
          <w14:ligatures w14:val="standardContextual"/>
        </w:rPr>
      </w:pPr>
      <w:hyperlink w:anchor="_Toc182838370" w:history="1">
        <w:r w:rsidRPr="00C10104">
          <w:rPr>
            <w:rStyle w:val="Hiperhivatkozs"/>
            <w:noProof/>
            <w:lang w:bidi="ar-SA"/>
          </w:rPr>
          <w:t>9.2.5.1. Foreign words</w:t>
        </w:r>
        <w:r>
          <w:rPr>
            <w:noProof/>
            <w:webHidden/>
          </w:rPr>
          <w:tab/>
        </w:r>
        <w:r>
          <w:rPr>
            <w:noProof/>
            <w:webHidden/>
          </w:rPr>
          <w:fldChar w:fldCharType="begin"/>
        </w:r>
        <w:r>
          <w:rPr>
            <w:noProof/>
            <w:webHidden/>
          </w:rPr>
          <w:instrText xml:space="preserve"> PAGEREF _Toc182838370 \h </w:instrText>
        </w:r>
        <w:r>
          <w:rPr>
            <w:noProof/>
            <w:webHidden/>
          </w:rPr>
        </w:r>
        <w:r>
          <w:rPr>
            <w:noProof/>
            <w:webHidden/>
          </w:rPr>
          <w:fldChar w:fldCharType="separate"/>
        </w:r>
        <w:r>
          <w:rPr>
            <w:noProof/>
            <w:webHidden/>
          </w:rPr>
          <w:t>134</w:t>
        </w:r>
        <w:r>
          <w:rPr>
            <w:noProof/>
            <w:webHidden/>
          </w:rPr>
          <w:fldChar w:fldCharType="end"/>
        </w:r>
      </w:hyperlink>
    </w:p>
    <w:p w14:paraId="027C2243" w14:textId="5BE28852" w:rsidR="004D1F94" w:rsidRDefault="004D1F94">
      <w:pPr>
        <w:pStyle w:val="TJ4"/>
        <w:rPr>
          <w:rFonts w:asciiTheme="minorHAnsi" w:eastAsiaTheme="minorEastAsia" w:hAnsiTheme="minorHAnsi" w:cstheme="minorBidi"/>
          <w:noProof/>
          <w:kern w:val="2"/>
          <w:sz w:val="24"/>
          <w:szCs w:val="21"/>
          <w:lang w:eastAsia="en-GB"/>
          <w14:ligatures w14:val="standardContextual"/>
        </w:rPr>
      </w:pPr>
      <w:hyperlink w:anchor="_Toc182838371" w:history="1">
        <w:r w:rsidRPr="00C10104">
          <w:rPr>
            <w:rStyle w:val="Hiperhivatkozs"/>
            <w:noProof/>
            <w:lang w:bidi="ar-SA"/>
          </w:rPr>
          <w:t>9.2.5.2. Additions to the translation</w:t>
        </w:r>
        <w:r>
          <w:rPr>
            <w:noProof/>
            <w:webHidden/>
          </w:rPr>
          <w:tab/>
        </w:r>
        <w:r>
          <w:rPr>
            <w:noProof/>
            <w:webHidden/>
          </w:rPr>
          <w:fldChar w:fldCharType="begin"/>
        </w:r>
        <w:r>
          <w:rPr>
            <w:noProof/>
            <w:webHidden/>
          </w:rPr>
          <w:instrText xml:space="preserve"> PAGEREF _Toc182838371 \h </w:instrText>
        </w:r>
        <w:r>
          <w:rPr>
            <w:noProof/>
            <w:webHidden/>
          </w:rPr>
        </w:r>
        <w:r>
          <w:rPr>
            <w:noProof/>
            <w:webHidden/>
          </w:rPr>
          <w:fldChar w:fldCharType="separate"/>
        </w:r>
        <w:r>
          <w:rPr>
            <w:noProof/>
            <w:webHidden/>
          </w:rPr>
          <w:t>135</w:t>
        </w:r>
        <w:r>
          <w:rPr>
            <w:noProof/>
            <w:webHidden/>
          </w:rPr>
          <w:fldChar w:fldCharType="end"/>
        </w:r>
      </w:hyperlink>
    </w:p>
    <w:p w14:paraId="6F3B126B" w14:textId="25EC8B42" w:rsidR="004D1F94" w:rsidRDefault="004D1F94">
      <w:pPr>
        <w:pStyle w:val="TJ4"/>
        <w:rPr>
          <w:rFonts w:asciiTheme="minorHAnsi" w:eastAsiaTheme="minorEastAsia" w:hAnsiTheme="minorHAnsi" w:cstheme="minorBidi"/>
          <w:noProof/>
          <w:kern w:val="2"/>
          <w:sz w:val="24"/>
          <w:szCs w:val="21"/>
          <w:lang w:eastAsia="en-GB"/>
          <w14:ligatures w14:val="standardContextual"/>
        </w:rPr>
      </w:pPr>
      <w:hyperlink w:anchor="_Toc182838372" w:history="1">
        <w:r w:rsidRPr="00C10104">
          <w:rPr>
            <w:rStyle w:val="Hiperhivatkozs"/>
            <w:noProof/>
            <w:lang w:bidi="ar-SA"/>
          </w:rPr>
          <w:t>9.2.5.3. Indicating uncertainty</w:t>
        </w:r>
        <w:r>
          <w:rPr>
            <w:noProof/>
            <w:webHidden/>
          </w:rPr>
          <w:tab/>
        </w:r>
        <w:r>
          <w:rPr>
            <w:noProof/>
            <w:webHidden/>
          </w:rPr>
          <w:fldChar w:fldCharType="begin"/>
        </w:r>
        <w:r>
          <w:rPr>
            <w:noProof/>
            <w:webHidden/>
          </w:rPr>
          <w:instrText xml:space="preserve"> PAGEREF _Toc182838372 \h </w:instrText>
        </w:r>
        <w:r>
          <w:rPr>
            <w:noProof/>
            <w:webHidden/>
          </w:rPr>
        </w:r>
        <w:r>
          <w:rPr>
            <w:noProof/>
            <w:webHidden/>
          </w:rPr>
          <w:fldChar w:fldCharType="separate"/>
        </w:r>
        <w:r>
          <w:rPr>
            <w:noProof/>
            <w:webHidden/>
          </w:rPr>
          <w:t>136</w:t>
        </w:r>
        <w:r>
          <w:rPr>
            <w:noProof/>
            <w:webHidden/>
          </w:rPr>
          <w:fldChar w:fldCharType="end"/>
        </w:r>
      </w:hyperlink>
    </w:p>
    <w:p w14:paraId="483E87E9" w14:textId="4DCA34D7" w:rsidR="004D1F94" w:rsidRDefault="004D1F94">
      <w:pPr>
        <w:pStyle w:val="TJ4"/>
        <w:rPr>
          <w:rFonts w:asciiTheme="minorHAnsi" w:eastAsiaTheme="minorEastAsia" w:hAnsiTheme="minorHAnsi" w:cstheme="minorBidi"/>
          <w:noProof/>
          <w:kern w:val="2"/>
          <w:sz w:val="24"/>
          <w:szCs w:val="21"/>
          <w:lang w:eastAsia="en-GB"/>
          <w14:ligatures w14:val="standardContextual"/>
        </w:rPr>
      </w:pPr>
      <w:hyperlink w:anchor="_Toc182838373" w:history="1">
        <w:r w:rsidRPr="00C10104">
          <w:rPr>
            <w:rStyle w:val="Hiperhivatkozs"/>
            <w:noProof/>
            <w:lang w:bidi="ar-SA"/>
          </w:rPr>
          <w:t>9.2.5.4. Indicating incorrect or unexpected text</w:t>
        </w:r>
        <w:r>
          <w:rPr>
            <w:noProof/>
            <w:webHidden/>
          </w:rPr>
          <w:tab/>
        </w:r>
        <w:r>
          <w:rPr>
            <w:noProof/>
            <w:webHidden/>
          </w:rPr>
          <w:fldChar w:fldCharType="begin"/>
        </w:r>
        <w:r>
          <w:rPr>
            <w:noProof/>
            <w:webHidden/>
          </w:rPr>
          <w:instrText xml:space="preserve"> PAGEREF _Toc182838373 \h </w:instrText>
        </w:r>
        <w:r>
          <w:rPr>
            <w:noProof/>
            <w:webHidden/>
          </w:rPr>
        </w:r>
        <w:r>
          <w:rPr>
            <w:noProof/>
            <w:webHidden/>
          </w:rPr>
          <w:fldChar w:fldCharType="separate"/>
        </w:r>
        <w:r>
          <w:rPr>
            <w:noProof/>
            <w:webHidden/>
          </w:rPr>
          <w:t>136</w:t>
        </w:r>
        <w:r>
          <w:rPr>
            <w:noProof/>
            <w:webHidden/>
          </w:rPr>
          <w:fldChar w:fldCharType="end"/>
        </w:r>
      </w:hyperlink>
    </w:p>
    <w:p w14:paraId="21F0DBEC" w14:textId="30BCE489" w:rsidR="004D1F94" w:rsidRDefault="004D1F94">
      <w:pPr>
        <w:pStyle w:val="TJ4"/>
        <w:rPr>
          <w:rFonts w:asciiTheme="minorHAnsi" w:eastAsiaTheme="minorEastAsia" w:hAnsiTheme="minorHAnsi" w:cstheme="minorBidi"/>
          <w:noProof/>
          <w:kern w:val="2"/>
          <w:sz w:val="24"/>
          <w:szCs w:val="21"/>
          <w:lang w:eastAsia="en-GB"/>
          <w14:ligatures w14:val="standardContextual"/>
        </w:rPr>
      </w:pPr>
      <w:hyperlink w:anchor="_Toc182838374" w:history="1">
        <w:r w:rsidRPr="00C10104">
          <w:rPr>
            <w:rStyle w:val="Hiperhivatkozs"/>
            <w:noProof/>
            <w:lang w:bidi="ar-SA"/>
          </w:rPr>
          <w:t>9.2.5.5. Gaps in the translation</w:t>
        </w:r>
        <w:r>
          <w:rPr>
            <w:noProof/>
            <w:webHidden/>
          </w:rPr>
          <w:tab/>
        </w:r>
        <w:r>
          <w:rPr>
            <w:noProof/>
            <w:webHidden/>
          </w:rPr>
          <w:fldChar w:fldCharType="begin"/>
        </w:r>
        <w:r>
          <w:rPr>
            <w:noProof/>
            <w:webHidden/>
          </w:rPr>
          <w:instrText xml:space="preserve"> PAGEREF _Toc182838374 \h </w:instrText>
        </w:r>
        <w:r>
          <w:rPr>
            <w:noProof/>
            <w:webHidden/>
          </w:rPr>
        </w:r>
        <w:r>
          <w:rPr>
            <w:noProof/>
            <w:webHidden/>
          </w:rPr>
          <w:fldChar w:fldCharType="separate"/>
        </w:r>
        <w:r>
          <w:rPr>
            <w:noProof/>
            <w:webHidden/>
          </w:rPr>
          <w:t>136</w:t>
        </w:r>
        <w:r>
          <w:rPr>
            <w:noProof/>
            <w:webHidden/>
          </w:rPr>
          <w:fldChar w:fldCharType="end"/>
        </w:r>
      </w:hyperlink>
    </w:p>
    <w:p w14:paraId="3031C440" w14:textId="45375895" w:rsidR="004D1F94" w:rsidRDefault="004D1F94">
      <w:pPr>
        <w:pStyle w:val="TJ4"/>
        <w:rPr>
          <w:rFonts w:asciiTheme="minorHAnsi" w:eastAsiaTheme="minorEastAsia" w:hAnsiTheme="minorHAnsi" w:cstheme="minorBidi"/>
          <w:noProof/>
          <w:kern w:val="2"/>
          <w:sz w:val="24"/>
          <w:szCs w:val="21"/>
          <w:lang w:eastAsia="en-GB"/>
          <w14:ligatures w14:val="standardContextual"/>
        </w:rPr>
      </w:pPr>
      <w:hyperlink w:anchor="_Toc182838375" w:history="1">
        <w:r w:rsidRPr="00C10104">
          <w:rPr>
            <w:rStyle w:val="Hiperhivatkozs"/>
            <w:noProof/>
            <w:lang w:bidi="ar-SA"/>
          </w:rPr>
          <w:t>9.2.5.6. Blank space in the translation</w:t>
        </w:r>
        <w:r>
          <w:rPr>
            <w:noProof/>
            <w:webHidden/>
          </w:rPr>
          <w:tab/>
        </w:r>
        <w:r>
          <w:rPr>
            <w:noProof/>
            <w:webHidden/>
          </w:rPr>
          <w:fldChar w:fldCharType="begin"/>
        </w:r>
        <w:r>
          <w:rPr>
            <w:noProof/>
            <w:webHidden/>
          </w:rPr>
          <w:instrText xml:space="preserve"> PAGEREF _Toc182838375 \h </w:instrText>
        </w:r>
        <w:r>
          <w:rPr>
            <w:noProof/>
            <w:webHidden/>
          </w:rPr>
        </w:r>
        <w:r>
          <w:rPr>
            <w:noProof/>
            <w:webHidden/>
          </w:rPr>
          <w:fldChar w:fldCharType="separate"/>
        </w:r>
        <w:r>
          <w:rPr>
            <w:noProof/>
            <w:webHidden/>
          </w:rPr>
          <w:t>137</w:t>
        </w:r>
        <w:r>
          <w:rPr>
            <w:noProof/>
            <w:webHidden/>
          </w:rPr>
          <w:fldChar w:fldCharType="end"/>
        </w:r>
      </w:hyperlink>
    </w:p>
    <w:p w14:paraId="0042AB16" w14:textId="1DA458DD" w:rsidR="004D1F94" w:rsidRDefault="004D1F94">
      <w:pPr>
        <w:pStyle w:val="TJ4"/>
        <w:rPr>
          <w:rFonts w:asciiTheme="minorHAnsi" w:eastAsiaTheme="minorEastAsia" w:hAnsiTheme="minorHAnsi" w:cstheme="minorBidi"/>
          <w:noProof/>
          <w:kern w:val="2"/>
          <w:sz w:val="24"/>
          <w:szCs w:val="21"/>
          <w:lang w:eastAsia="en-GB"/>
          <w14:ligatures w14:val="standardContextual"/>
        </w:rPr>
      </w:pPr>
      <w:hyperlink w:anchor="_Toc182838376" w:history="1">
        <w:r w:rsidRPr="00C10104">
          <w:rPr>
            <w:rStyle w:val="Hiperhivatkozs"/>
            <w:noProof/>
            <w:lang w:bidi="ar-SA"/>
          </w:rPr>
          <w:t>9.2.5.7. Indicating bitextuality</w:t>
        </w:r>
        <w:r>
          <w:rPr>
            <w:noProof/>
            <w:webHidden/>
          </w:rPr>
          <w:tab/>
        </w:r>
        <w:r>
          <w:rPr>
            <w:noProof/>
            <w:webHidden/>
          </w:rPr>
          <w:fldChar w:fldCharType="begin"/>
        </w:r>
        <w:r>
          <w:rPr>
            <w:noProof/>
            <w:webHidden/>
          </w:rPr>
          <w:instrText xml:space="preserve"> PAGEREF _Toc182838376 \h </w:instrText>
        </w:r>
        <w:r>
          <w:rPr>
            <w:noProof/>
            <w:webHidden/>
          </w:rPr>
        </w:r>
        <w:r>
          <w:rPr>
            <w:noProof/>
            <w:webHidden/>
          </w:rPr>
          <w:fldChar w:fldCharType="separate"/>
        </w:r>
        <w:r>
          <w:rPr>
            <w:noProof/>
            <w:webHidden/>
          </w:rPr>
          <w:t>137</w:t>
        </w:r>
        <w:r>
          <w:rPr>
            <w:noProof/>
            <w:webHidden/>
          </w:rPr>
          <w:fldChar w:fldCharType="end"/>
        </w:r>
      </w:hyperlink>
    </w:p>
    <w:p w14:paraId="18AA2AAF" w14:textId="783FC537"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77" w:history="1">
        <w:r w:rsidRPr="00C10104">
          <w:rPr>
            <w:rStyle w:val="Hiperhivatkozs"/>
            <w:noProof/>
          </w:rPr>
          <w:t>9.2.6. Attaching multiple translations</w:t>
        </w:r>
        <w:r>
          <w:rPr>
            <w:noProof/>
            <w:webHidden/>
          </w:rPr>
          <w:tab/>
        </w:r>
        <w:r>
          <w:rPr>
            <w:noProof/>
            <w:webHidden/>
          </w:rPr>
          <w:fldChar w:fldCharType="begin"/>
        </w:r>
        <w:r>
          <w:rPr>
            <w:noProof/>
            <w:webHidden/>
          </w:rPr>
          <w:instrText xml:space="preserve"> PAGEREF _Toc182838377 \h </w:instrText>
        </w:r>
        <w:r>
          <w:rPr>
            <w:noProof/>
            <w:webHidden/>
          </w:rPr>
        </w:r>
        <w:r>
          <w:rPr>
            <w:noProof/>
            <w:webHidden/>
          </w:rPr>
          <w:fldChar w:fldCharType="separate"/>
        </w:r>
        <w:r>
          <w:rPr>
            <w:noProof/>
            <w:webHidden/>
          </w:rPr>
          <w:t>137</w:t>
        </w:r>
        <w:r>
          <w:rPr>
            <w:noProof/>
            <w:webHidden/>
          </w:rPr>
          <w:fldChar w:fldCharType="end"/>
        </w:r>
      </w:hyperlink>
    </w:p>
    <w:p w14:paraId="53343E30" w14:textId="14D91AC6"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78" w:history="1">
        <w:r w:rsidRPr="00C10104">
          <w:rPr>
            <w:rStyle w:val="Hiperhivatkozs"/>
            <w:noProof/>
          </w:rPr>
          <w:t>9.2.7. Reproducing a published translation</w:t>
        </w:r>
        <w:r>
          <w:rPr>
            <w:noProof/>
            <w:webHidden/>
          </w:rPr>
          <w:tab/>
        </w:r>
        <w:r>
          <w:rPr>
            <w:noProof/>
            <w:webHidden/>
          </w:rPr>
          <w:fldChar w:fldCharType="begin"/>
        </w:r>
        <w:r>
          <w:rPr>
            <w:noProof/>
            <w:webHidden/>
          </w:rPr>
          <w:instrText xml:space="preserve"> PAGEREF _Toc182838378 \h </w:instrText>
        </w:r>
        <w:r>
          <w:rPr>
            <w:noProof/>
            <w:webHidden/>
          </w:rPr>
        </w:r>
        <w:r>
          <w:rPr>
            <w:noProof/>
            <w:webHidden/>
          </w:rPr>
          <w:fldChar w:fldCharType="separate"/>
        </w:r>
        <w:r>
          <w:rPr>
            <w:noProof/>
            <w:webHidden/>
          </w:rPr>
          <w:t>138</w:t>
        </w:r>
        <w:r>
          <w:rPr>
            <w:noProof/>
            <w:webHidden/>
          </w:rPr>
          <w:fldChar w:fldCharType="end"/>
        </w:r>
      </w:hyperlink>
    </w:p>
    <w:p w14:paraId="16428BA4" w14:textId="6DC03622" w:rsidR="004D1F94" w:rsidRDefault="004D1F94">
      <w:pPr>
        <w:pStyle w:val="TJ2"/>
        <w:rPr>
          <w:rFonts w:asciiTheme="minorHAnsi" w:eastAsiaTheme="minorEastAsia" w:hAnsiTheme="minorHAnsi" w:cstheme="minorBidi"/>
          <w:noProof/>
          <w:kern w:val="2"/>
          <w:sz w:val="24"/>
          <w:szCs w:val="21"/>
          <w:lang w:eastAsia="en-GB" w:bidi="hi-IN"/>
          <w14:ligatures w14:val="standardContextual"/>
        </w:rPr>
      </w:pPr>
      <w:hyperlink w:anchor="_Toc182838379" w:history="1">
        <w:r w:rsidRPr="00C10104">
          <w:rPr>
            <w:rStyle w:val="Hiperhivatkozs"/>
            <w:noProof/>
          </w:rPr>
          <w:t>9.3. The commentary</w:t>
        </w:r>
        <w:r>
          <w:rPr>
            <w:noProof/>
            <w:webHidden/>
          </w:rPr>
          <w:tab/>
        </w:r>
        <w:r>
          <w:rPr>
            <w:noProof/>
            <w:webHidden/>
          </w:rPr>
          <w:fldChar w:fldCharType="begin"/>
        </w:r>
        <w:r>
          <w:rPr>
            <w:noProof/>
            <w:webHidden/>
          </w:rPr>
          <w:instrText xml:space="preserve"> PAGEREF _Toc182838379 \h </w:instrText>
        </w:r>
        <w:r>
          <w:rPr>
            <w:noProof/>
            <w:webHidden/>
          </w:rPr>
        </w:r>
        <w:r>
          <w:rPr>
            <w:noProof/>
            <w:webHidden/>
          </w:rPr>
          <w:fldChar w:fldCharType="separate"/>
        </w:r>
        <w:r>
          <w:rPr>
            <w:noProof/>
            <w:webHidden/>
          </w:rPr>
          <w:t>139</w:t>
        </w:r>
        <w:r>
          <w:rPr>
            <w:noProof/>
            <w:webHidden/>
          </w:rPr>
          <w:fldChar w:fldCharType="end"/>
        </w:r>
      </w:hyperlink>
    </w:p>
    <w:p w14:paraId="11F3D438" w14:textId="0B4D5409"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80" w:history="1">
        <w:r w:rsidRPr="00C10104">
          <w:rPr>
            <w:rStyle w:val="Hiperhivatkozs"/>
            <w:noProof/>
          </w:rPr>
          <w:t>9.3.1. Overview</w:t>
        </w:r>
        <w:r>
          <w:rPr>
            <w:noProof/>
            <w:webHidden/>
          </w:rPr>
          <w:tab/>
        </w:r>
        <w:r>
          <w:rPr>
            <w:noProof/>
            <w:webHidden/>
          </w:rPr>
          <w:fldChar w:fldCharType="begin"/>
        </w:r>
        <w:r>
          <w:rPr>
            <w:noProof/>
            <w:webHidden/>
          </w:rPr>
          <w:instrText xml:space="preserve"> PAGEREF _Toc182838380 \h </w:instrText>
        </w:r>
        <w:r>
          <w:rPr>
            <w:noProof/>
            <w:webHidden/>
          </w:rPr>
        </w:r>
        <w:r>
          <w:rPr>
            <w:noProof/>
            <w:webHidden/>
          </w:rPr>
          <w:fldChar w:fldCharType="separate"/>
        </w:r>
        <w:r>
          <w:rPr>
            <w:noProof/>
            <w:webHidden/>
          </w:rPr>
          <w:t>139</w:t>
        </w:r>
        <w:r>
          <w:rPr>
            <w:noProof/>
            <w:webHidden/>
          </w:rPr>
          <w:fldChar w:fldCharType="end"/>
        </w:r>
      </w:hyperlink>
    </w:p>
    <w:p w14:paraId="52212050" w14:textId="00DE4AC1"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81" w:history="1">
        <w:r w:rsidRPr="00C10104">
          <w:rPr>
            <w:rStyle w:val="Hiperhivatkozs"/>
            <w:noProof/>
          </w:rPr>
          <w:t>9.3.2. Structure of the commentary and correspondence to the text</w:t>
        </w:r>
        <w:r>
          <w:rPr>
            <w:noProof/>
            <w:webHidden/>
          </w:rPr>
          <w:tab/>
        </w:r>
        <w:r>
          <w:rPr>
            <w:noProof/>
            <w:webHidden/>
          </w:rPr>
          <w:fldChar w:fldCharType="begin"/>
        </w:r>
        <w:r>
          <w:rPr>
            <w:noProof/>
            <w:webHidden/>
          </w:rPr>
          <w:instrText xml:space="preserve"> PAGEREF _Toc182838381 \h </w:instrText>
        </w:r>
        <w:r>
          <w:rPr>
            <w:noProof/>
            <w:webHidden/>
          </w:rPr>
        </w:r>
        <w:r>
          <w:rPr>
            <w:noProof/>
            <w:webHidden/>
          </w:rPr>
          <w:fldChar w:fldCharType="separate"/>
        </w:r>
        <w:r>
          <w:rPr>
            <w:noProof/>
            <w:webHidden/>
          </w:rPr>
          <w:t>139</w:t>
        </w:r>
        <w:r>
          <w:rPr>
            <w:noProof/>
            <w:webHidden/>
          </w:rPr>
          <w:fldChar w:fldCharType="end"/>
        </w:r>
      </w:hyperlink>
    </w:p>
    <w:p w14:paraId="5BE19133" w14:textId="7D795687" w:rsidR="004D1F94" w:rsidRDefault="004D1F94">
      <w:pPr>
        <w:pStyle w:val="TJ2"/>
        <w:rPr>
          <w:rFonts w:asciiTheme="minorHAnsi" w:eastAsiaTheme="minorEastAsia" w:hAnsiTheme="minorHAnsi" w:cstheme="minorBidi"/>
          <w:noProof/>
          <w:kern w:val="2"/>
          <w:sz w:val="24"/>
          <w:szCs w:val="21"/>
          <w:lang w:eastAsia="en-GB" w:bidi="hi-IN"/>
          <w14:ligatures w14:val="standardContextual"/>
        </w:rPr>
      </w:pPr>
      <w:hyperlink w:anchor="_Toc182838382" w:history="1">
        <w:r w:rsidRPr="00C10104">
          <w:rPr>
            <w:rStyle w:val="Hiperhivatkozs"/>
            <w:noProof/>
          </w:rPr>
          <w:t>9.4. The bibliography</w:t>
        </w:r>
        <w:r>
          <w:rPr>
            <w:noProof/>
            <w:webHidden/>
          </w:rPr>
          <w:tab/>
        </w:r>
        <w:r>
          <w:rPr>
            <w:noProof/>
            <w:webHidden/>
          </w:rPr>
          <w:fldChar w:fldCharType="begin"/>
        </w:r>
        <w:r>
          <w:rPr>
            <w:noProof/>
            <w:webHidden/>
          </w:rPr>
          <w:instrText xml:space="preserve"> PAGEREF _Toc182838382 \h </w:instrText>
        </w:r>
        <w:r>
          <w:rPr>
            <w:noProof/>
            <w:webHidden/>
          </w:rPr>
        </w:r>
        <w:r>
          <w:rPr>
            <w:noProof/>
            <w:webHidden/>
          </w:rPr>
          <w:fldChar w:fldCharType="separate"/>
        </w:r>
        <w:r>
          <w:rPr>
            <w:noProof/>
            <w:webHidden/>
          </w:rPr>
          <w:t>140</w:t>
        </w:r>
        <w:r>
          <w:rPr>
            <w:noProof/>
            <w:webHidden/>
          </w:rPr>
          <w:fldChar w:fldCharType="end"/>
        </w:r>
      </w:hyperlink>
    </w:p>
    <w:p w14:paraId="778C4032" w14:textId="07F923D2"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83" w:history="1">
        <w:r w:rsidRPr="00C10104">
          <w:rPr>
            <w:rStyle w:val="Hiperhivatkozs"/>
            <w:noProof/>
          </w:rPr>
          <w:t>9.4.1. Overview</w:t>
        </w:r>
        <w:r>
          <w:rPr>
            <w:noProof/>
            <w:webHidden/>
          </w:rPr>
          <w:tab/>
        </w:r>
        <w:r>
          <w:rPr>
            <w:noProof/>
            <w:webHidden/>
          </w:rPr>
          <w:fldChar w:fldCharType="begin"/>
        </w:r>
        <w:r>
          <w:rPr>
            <w:noProof/>
            <w:webHidden/>
          </w:rPr>
          <w:instrText xml:space="preserve"> PAGEREF _Toc182838383 \h </w:instrText>
        </w:r>
        <w:r>
          <w:rPr>
            <w:noProof/>
            <w:webHidden/>
          </w:rPr>
        </w:r>
        <w:r>
          <w:rPr>
            <w:noProof/>
            <w:webHidden/>
          </w:rPr>
          <w:fldChar w:fldCharType="separate"/>
        </w:r>
        <w:r>
          <w:rPr>
            <w:noProof/>
            <w:webHidden/>
          </w:rPr>
          <w:t>140</w:t>
        </w:r>
        <w:r>
          <w:rPr>
            <w:noProof/>
            <w:webHidden/>
          </w:rPr>
          <w:fldChar w:fldCharType="end"/>
        </w:r>
      </w:hyperlink>
    </w:p>
    <w:p w14:paraId="5A87A2DE" w14:textId="4003586B"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84" w:history="1">
        <w:r w:rsidRPr="00C10104">
          <w:rPr>
            <w:rStyle w:val="Hiperhivatkozs"/>
            <w:noProof/>
          </w:rPr>
          <w:t>9.4.2. The structured bibliography</w:t>
        </w:r>
        <w:r>
          <w:rPr>
            <w:noProof/>
            <w:webHidden/>
          </w:rPr>
          <w:tab/>
        </w:r>
        <w:r>
          <w:rPr>
            <w:noProof/>
            <w:webHidden/>
          </w:rPr>
          <w:fldChar w:fldCharType="begin"/>
        </w:r>
        <w:r>
          <w:rPr>
            <w:noProof/>
            <w:webHidden/>
          </w:rPr>
          <w:instrText xml:space="preserve"> PAGEREF _Toc182838384 \h </w:instrText>
        </w:r>
        <w:r>
          <w:rPr>
            <w:noProof/>
            <w:webHidden/>
          </w:rPr>
        </w:r>
        <w:r>
          <w:rPr>
            <w:noProof/>
            <w:webHidden/>
          </w:rPr>
          <w:fldChar w:fldCharType="separate"/>
        </w:r>
        <w:r>
          <w:rPr>
            <w:noProof/>
            <w:webHidden/>
          </w:rPr>
          <w:t>140</w:t>
        </w:r>
        <w:r>
          <w:rPr>
            <w:noProof/>
            <w:webHidden/>
          </w:rPr>
          <w:fldChar w:fldCharType="end"/>
        </w:r>
      </w:hyperlink>
    </w:p>
    <w:p w14:paraId="207FFD49" w14:textId="0F6A8903"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85" w:history="1">
        <w:r w:rsidRPr="00C10104">
          <w:rPr>
            <w:rStyle w:val="Hiperhivatkozs"/>
            <w:noProof/>
          </w:rPr>
          <w:t>9.4.3. Bibliographic sigla</w:t>
        </w:r>
        <w:r>
          <w:rPr>
            <w:noProof/>
            <w:webHidden/>
          </w:rPr>
          <w:tab/>
        </w:r>
        <w:r>
          <w:rPr>
            <w:noProof/>
            <w:webHidden/>
          </w:rPr>
          <w:fldChar w:fldCharType="begin"/>
        </w:r>
        <w:r>
          <w:rPr>
            <w:noProof/>
            <w:webHidden/>
          </w:rPr>
          <w:instrText xml:space="preserve"> PAGEREF _Toc182838385 \h </w:instrText>
        </w:r>
        <w:r>
          <w:rPr>
            <w:noProof/>
            <w:webHidden/>
          </w:rPr>
        </w:r>
        <w:r>
          <w:rPr>
            <w:noProof/>
            <w:webHidden/>
          </w:rPr>
          <w:fldChar w:fldCharType="separate"/>
        </w:r>
        <w:r>
          <w:rPr>
            <w:noProof/>
            <w:webHidden/>
          </w:rPr>
          <w:t>141</w:t>
        </w:r>
        <w:r>
          <w:rPr>
            <w:noProof/>
            <w:webHidden/>
          </w:rPr>
          <w:fldChar w:fldCharType="end"/>
        </w:r>
      </w:hyperlink>
    </w:p>
    <w:p w14:paraId="69249CCE" w14:textId="25EAEBD8"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86" w:history="1">
        <w:r w:rsidRPr="00C10104">
          <w:rPr>
            <w:rStyle w:val="Hiperhivatkozs"/>
            <w:noProof/>
          </w:rPr>
          <w:t>9.4.4. The epigraphic lemma</w:t>
        </w:r>
        <w:r>
          <w:rPr>
            <w:noProof/>
            <w:webHidden/>
          </w:rPr>
          <w:tab/>
        </w:r>
        <w:r>
          <w:rPr>
            <w:noProof/>
            <w:webHidden/>
          </w:rPr>
          <w:fldChar w:fldCharType="begin"/>
        </w:r>
        <w:r>
          <w:rPr>
            <w:noProof/>
            <w:webHidden/>
          </w:rPr>
          <w:instrText xml:space="preserve"> PAGEREF _Toc182838386 \h </w:instrText>
        </w:r>
        <w:r>
          <w:rPr>
            <w:noProof/>
            <w:webHidden/>
          </w:rPr>
        </w:r>
        <w:r>
          <w:rPr>
            <w:noProof/>
            <w:webHidden/>
          </w:rPr>
          <w:fldChar w:fldCharType="separate"/>
        </w:r>
        <w:r>
          <w:rPr>
            <w:noProof/>
            <w:webHidden/>
          </w:rPr>
          <w:t>142</w:t>
        </w:r>
        <w:r>
          <w:rPr>
            <w:noProof/>
            <w:webHidden/>
          </w:rPr>
          <w:fldChar w:fldCharType="end"/>
        </w:r>
      </w:hyperlink>
    </w:p>
    <w:p w14:paraId="3CA06905" w14:textId="66312978"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87" w:history="1">
        <w:r w:rsidRPr="00C10104">
          <w:rPr>
            <w:rStyle w:val="Hiperhivatkozs"/>
            <w:noProof/>
          </w:rPr>
          <w:t>9.4.5. Full markup example for the bibliography</w:t>
        </w:r>
        <w:r>
          <w:rPr>
            <w:noProof/>
            <w:webHidden/>
          </w:rPr>
          <w:tab/>
        </w:r>
        <w:r>
          <w:rPr>
            <w:noProof/>
            <w:webHidden/>
          </w:rPr>
          <w:fldChar w:fldCharType="begin"/>
        </w:r>
        <w:r>
          <w:rPr>
            <w:noProof/>
            <w:webHidden/>
          </w:rPr>
          <w:instrText xml:space="preserve"> PAGEREF _Toc182838387 \h </w:instrText>
        </w:r>
        <w:r>
          <w:rPr>
            <w:noProof/>
            <w:webHidden/>
          </w:rPr>
        </w:r>
        <w:r>
          <w:rPr>
            <w:noProof/>
            <w:webHidden/>
          </w:rPr>
          <w:fldChar w:fldCharType="separate"/>
        </w:r>
        <w:r>
          <w:rPr>
            <w:noProof/>
            <w:webHidden/>
          </w:rPr>
          <w:t>143</w:t>
        </w:r>
        <w:r>
          <w:rPr>
            <w:noProof/>
            <w:webHidden/>
          </w:rPr>
          <w:fldChar w:fldCharType="end"/>
        </w:r>
      </w:hyperlink>
    </w:p>
    <w:p w14:paraId="70E9CB04" w14:textId="01148AE1" w:rsidR="004D1F94" w:rsidRDefault="004D1F94">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838388" w:history="1">
        <w:r w:rsidRPr="00C10104">
          <w:rPr>
            <w:rStyle w:val="Hiperhivatkozs"/>
            <w:noProof/>
          </w:rPr>
          <w:t>10. Globally available markup outside the edition</w:t>
        </w:r>
        <w:r>
          <w:rPr>
            <w:noProof/>
            <w:webHidden/>
          </w:rPr>
          <w:tab/>
        </w:r>
        <w:r>
          <w:rPr>
            <w:noProof/>
            <w:webHidden/>
          </w:rPr>
          <w:fldChar w:fldCharType="begin"/>
        </w:r>
        <w:r>
          <w:rPr>
            <w:noProof/>
            <w:webHidden/>
          </w:rPr>
          <w:instrText xml:space="preserve"> PAGEREF _Toc182838388 \h </w:instrText>
        </w:r>
        <w:r>
          <w:rPr>
            <w:noProof/>
            <w:webHidden/>
          </w:rPr>
        </w:r>
        <w:r>
          <w:rPr>
            <w:noProof/>
            <w:webHidden/>
          </w:rPr>
          <w:fldChar w:fldCharType="separate"/>
        </w:r>
        <w:r>
          <w:rPr>
            <w:noProof/>
            <w:webHidden/>
          </w:rPr>
          <w:t>144</w:t>
        </w:r>
        <w:r>
          <w:rPr>
            <w:noProof/>
            <w:webHidden/>
          </w:rPr>
          <w:fldChar w:fldCharType="end"/>
        </w:r>
      </w:hyperlink>
    </w:p>
    <w:p w14:paraId="541E4F5D" w14:textId="09837FBE" w:rsidR="004D1F94" w:rsidRDefault="004D1F94">
      <w:pPr>
        <w:pStyle w:val="TJ2"/>
        <w:rPr>
          <w:rFonts w:asciiTheme="minorHAnsi" w:eastAsiaTheme="minorEastAsia" w:hAnsiTheme="minorHAnsi" w:cstheme="minorBidi"/>
          <w:noProof/>
          <w:kern w:val="2"/>
          <w:sz w:val="24"/>
          <w:szCs w:val="21"/>
          <w:lang w:eastAsia="en-GB" w:bidi="hi-IN"/>
          <w14:ligatures w14:val="standardContextual"/>
        </w:rPr>
      </w:pPr>
      <w:hyperlink w:anchor="_Toc182838389" w:history="1">
        <w:r w:rsidRPr="00C10104">
          <w:rPr>
            <w:rStyle w:val="Hiperhivatkozs"/>
            <w:noProof/>
          </w:rPr>
          <w:t>10.1. Editorial markup outside the edition</w:t>
        </w:r>
        <w:r>
          <w:rPr>
            <w:noProof/>
            <w:webHidden/>
          </w:rPr>
          <w:tab/>
        </w:r>
        <w:r>
          <w:rPr>
            <w:noProof/>
            <w:webHidden/>
          </w:rPr>
          <w:fldChar w:fldCharType="begin"/>
        </w:r>
        <w:r>
          <w:rPr>
            <w:noProof/>
            <w:webHidden/>
          </w:rPr>
          <w:instrText xml:space="preserve"> PAGEREF _Toc182838389 \h </w:instrText>
        </w:r>
        <w:r>
          <w:rPr>
            <w:noProof/>
            <w:webHidden/>
          </w:rPr>
        </w:r>
        <w:r>
          <w:rPr>
            <w:noProof/>
            <w:webHidden/>
          </w:rPr>
          <w:fldChar w:fldCharType="separate"/>
        </w:r>
        <w:r>
          <w:rPr>
            <w:noProof/>
            <w:webHidden/>
          </w:rPr>
          <w:t>144</w:t>
        </w:r>
        <w:r>
          <w:rPr>
            <w:noProof/>
            <w:webHidden/>
          </w:rPr>
          <w:fldChar w:fldCharType="end"/>
        </w:r>
      </w:hyperlink>
    </w:p>
    <w:p w14:paraId="29D786D1" w14:textId="0DD090DB" w:rsidR="004D1F94" w:rsidRDefault="004D1F94">
      <w:pPr>
        <w:pStyle w:val="TJ2"/>
        <w:rPr>
          <w:rFonts w:asciiTheme="minorHAnsi" w:eastAsiaTheme="minorEastAsia" w:hAnsiTheme="minorHAnsi" w:cstheme="minorBidi"/>
          <w:noProof/>
          <w:kern w:val="2"/>
          <w:sz w:val="24"/>
          <w:szCs w:val="21"/>
          <w:lang w:eastAsia="en-GB" w:bidi="hi-IN"/>
          <w14:ligatures w14:val="standardContextual"/>
        </w:rPr>
      </w:pPr>
      <w:hyperlink w:anchor="_Toc182838390" w:history="1">
        <w:r w:rsidRPr="00C10104">
          <w:rPr>
            <w:rStyle w:val="Hiperhivatkozs"/>
            <w:noProof/>
          </w:rPr>
          <w:t>10.2. Formatting</w:t>
        </w:r>
        <w:r>
          <w:rPr>
            <w:noProof/>
            <w:webHidden/>
          </w:rPr>
          <w:tab/>
        </w:r>
        <w:r>
          <w:rPr>
            <w:noProof/>
            <w:webHidden/>
          </w:rPr>
          <w:fldChar w:fldCharType="begin"/>
        </w:r>
        <w:r>
          <w:rPr>
            <w:noProof/>
            <w:webHidden/>
          </w:rPr>
          <w:instrText xml:space="preserve"> PAGEREF _Toc182838390 \h </w:instrText>
        </w:r>
        <w:r>
          <w:rPr>
            <w:noProof/>
            <w:webHidden/>
          </w:rPr>
        </w:r>
        <w:r>
          <w:rPr>
            <w:noProof/>
            <w:webHidden/>
          </w:rPr>
          <w:fldChar w:fldCharType="separate"/>
        </w:r>
        <w:r>
          <w:rPr>
            <w:noProof/>
            <w:webHidden/>
          </w:rPr>
          <w:t>144</w:t>
        </w:r>
        <w:r>
          <w:rPr>
            <w:noProof/>
            <w:webHidden/>
          </w:rPr>
          <w:fldChar w:fldCharType="end"/>
        </w:r>
      </w:hyperlink>
    </w:p>
    <w:p w14:paraId="4C5BC635" w14:textId="72AD6350"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91" w:history="1">
        <w:r w:rsidRPr="00C10104">
          <w:rPr>
            <w:rStyle w:val="Hiperhivatkozs"/>
            <w:noProof/>
          </w:rPr>
          <w:t>10.2.1. Character formatting</w:t>
        </w:r>
        <w:r>
          <w:rPr>
            <w:noProof/>
            <w:webHidden/>
          </w:rPr>
          <w:tab/>
        </w:r>
        <w:r>
          <w:rPr>
            <w:noProof/>
            <w:webHidden/>
          </w:rPr>
          <w:fldChar w:fldCharType="begin"/>
        </w:r>
        <w:r>
          <w:rPr>
            <w:noProof/>
            <w:webHidden/>
          </w:rPr>
          <w:instrText xml:space="preserve"> PAGEREF _Toc182838391 \h </w:instrText>
        </w:r>
        <w:r>
          <w:rPr>
            <w:noProof/>
            <w:webHidden/>
          </w:rPr>
        </w:r>
        <w:r>
          <w:rPr>
            <w:noProof/>
            <w:webHidden/>
          </w:rPr>
          <w:fldChar w:fldCharType="separate"/>
        </w:r>
        <w:r>
          <w:rPr>
            <w:noProof/>
            <w:webHidden/>
          </w:rPr>
          <w:t>144</w:t>
        </w:r>
        <w:r>
          <w:rPr>
            <w:noProof/>
            <w:webHidden/>
          </w:rPr>
          <w:fldChar w:fldCharType="end"/>
        </w:r>
      </w:hyperlink>
    </w:p>
    <w:p w14:paraId="77CFC7A0" w14:textId="7F8E59DA"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92" w:history="1">
        <w:r w:rsidRPr="00C10104">
          <w:rPr>
            <w:rStyle w:val="Hiperhivatkozs"/>
            <w:noProof/>
          </w:rPr>
          <w:t>10.2.2. Lists</w:t>
        </w:r>
        <w:r>
          <w:rPr>
            <w:noProof/>
            <w:webHidden/>
          </w:rPr>
          <w:tab/>
        </w:r>
        <w:r>
          <w:rPr>
            <w:noProof/>
            <w:webHidden/>
          </w:rPr>
          <w:fldChar w:fldCharType="begin"/>
        </w:r>
        <w:r>
          <w:rPr>
            <w:noProof/>
            <w:webHidden/>
          </w:rPr>
          <w:instrText xml:space="preserve"> PAGEREF _Toc182838392 \h </w:instrText>
        </w:r>
        <w:r>
          <w:rPr>
            <w:noProof/>
            <w:webHidden/>
          </w:rPr>
        </w:r>
        <w:r>
          <w:rPr>
            <w:noProof/>
            <w:webHidden/>
          </w:rPr>
          <w:fldChar w:fldCharType="separate"/>
        </w:r>
        <w:r>
          <w:rPr>
            <w:noProof/>
            <w:webHidden/>
          </w:rPr>
          <w:t>145</w:t>
        </w:r>
        <w:r>
          <w:rPr>
            <w:noProof/>
            <w:webHidden/>
          </w:rPr>
          <w:fldChar w:fldCharType="end"/>
        </w:r>
      </w:hyperlink>
    </w:p>
    <w:p w14:paraId="792A464C" w14:textId="405BCA88" w:rsidR="004D1F94" w:rsidRDefault="004D1F94">
      <w:pPr>
        <w:pStyle w:val="TJ2"/>
        <w:rPr>
          <w:rFonts w:asciiTheme="minorHAnsi" w:eastAsiaTheme="minorEastAsia" w:hAnsiTheme="minorHAnsi" w:cstheme="minorBidi"/>
          <w:noProof/>
          <w:kern w:val="2"/>
          <w:sz w:val="24"/>
          <w:szCs w:val="21"/>
          <w:lang w:eastAsia="en-GB" w:bidi="hi-IN"/>
          <w14:ligatures w14:val="standardContextual"/>
        </w:rPr>
      </w:pPr>
      <w:hyperlink w:anchor="_Toc182838393" w:history="1">
        <w:r w:rsidRPr="00C10104">
          <w:rPr>
            <w:rStyle w:val="Hiperhivatkozs"/>
            <w:noProof/>
          </w:rPr>
          <w:t>10.3. Encoding language</w:t>
        </w:r>
        <w:r>
          <w:rPr>
            <w:noProof/>
            <w:webHidden/>
          </w:rPr>
          <w:tab/>
        </w:r>
        <w:r>
          <w:rPr>
            <w:noProof/>
            <w:webHidden/>
          </w:rPr>
          <w:fldChar w:fldCharType="begin"/>
        </w:r>
        <w:r>
          <w:rPr>
            <w:noProof/>
            <w:webHidden/>
          </w:rPr>
          <w:instrText xml:space="preserve"> PAGEREF _Toc182838393 \h </w:instrText>
        </w:r>
        <w:r>
          <w:rPr>
            <w:noProof/>
            <w:webHidden/>
          </w:rPr>
        </w:r>
        <w:r>
          <w:rPr>
            <w:noProof/>
            <w:webHidden/>
          </w:rPr>
          <w:fldChar w:fldCharType="separate"/>
        </w:r>
        <w:r>
          <w:rPr>
            <w:noProof/>
            <w:webHidden/>
          </w:rPr>
          <w:t>145</w:t>
        </w:r>
        <w:r>
          <w:rPr>
            <w:noProof/>
            <w:webHidden/>
          </w:rPr>
          <w:fldChar w:fldCharType="end"/>
        </w:r>
      </w:hyperlink>
    </w:p>
    <w:p w14:paraId="65D7D781" w14:textId="4B844C2E"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94" w:history="1">
        <w:r w:rsidRPr="00C10104">
          <w:rPr>
            <w:rStyle w:val="Hiperhivatkozs"/>
            <w:noProof/>
          </w:rPr>
          <w:t xml:space="preserve">10.3.1. Tagging language with </w:t>
        </w:r>
        <w:r w:rsidRPr="00C10104">
          <w:rPr>
            <w:rStyle w:val="Hiperhivatkozs"/>
            <w:rFonts w:ascii="Consolas" w:hAnsi="Consolas" w:cs="Consolas"/>
            <w:noProof/>
            <w:shd w:val="clear" w:color="auto" w:fill="F2F2F2" w:themeFill="background1" w:themeFillShade="F2"/>
          </w:rPr>
          <w:t>@xml:lang</w:t>
        </w:r>
        <w:r>
          <w:rPr>
            <w:noProof/>
            <w:webHidden/>
          </w:rPr>
          <w:tab/>
        </w:r>
        <w:r>
          <w:rPr>
            <w:noProof/>
            <w:webHidden/>
          </w:rPr>
          <w:fldChar w:fldCharType="begin"/>
        </w:r>
        <w:r>
          <w:rPr>
            <w:noProof/>
            <w:webHidden/>
          </w:rPr>
          <w:instrText xml:space="preserve"> PAGEREF _Toc182838394 \h </w:instrText>
        </w:r>
        <w:r>
          <w:rPr>
            <w:noProof/>
            <w:webHidden/>
          </w:rPr>
        </w:r>
        <w:r>
          <w:rPr>
            <w:noProof/>
            <w:webHidden/>
          </w:rPr>
          <w:fldChar w:fldCharType="separate"/>
        </w:r>
        <w:r>
          <w:rPr>
            <w:noProof/>
            <w:webHidden/>
          </w:rPr>
          <w:t>145</w:t>
        </w:r>
        <w:r>
          <w:rPr>
            <w:noProof/>
            <w:webHidden/>
          </w:rPr>
          <w:fldChar w:fldCharType="end"/>
        </w:r>
      </w:hyperlink>
    </w:p>
    <w:p w14:paraId="2473607C" w14:textId="019746C1"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95" w:history="1">
        <w:r w:rsidRPr="00C10104">
          <w:rPr>
            <w:rStyle w:val="Hiperhivatkozs"/>
            <w:noProof/>
          </w:rPr>
          <w:t>10.3.2. Tagging language in pre-existing containers</w:t>
        </w:r>
        <w:r>
          <w:rPr>
            <w:noProof/>
            <w:webHidden/>
          </w:rPr>
          <w:tab/>
        </w:r>
        <w:r>
          <w:rPr>
            <w:noProof/>
            <w:webHidden/>
          </w:rPr>
          <w:fldChar w:fldCharType="begin"/>
        </w:r>
        <w:r>
          <w:rPr>
            <w:noProof/>
            <w:webHidden/>
          </w:rPr>
          <w:instrText xml:space="preserve"> PAGEREF _Toc182838395 \h </w:instrText>
        </w:r>
        <w:r>
          <w:rPr>
            <w:noProof/>
            <w:webHidden/>
          </w:rPr>
        </w:r>
        <w:r>
          <w:rPr>
            <w:noProof/>
            <w:webHidden/>
          </w:rPr>
          <w:fldChar w:fldCharType="separate"/>
        </w:r>
        <w:r>
          <w:rPr>
            <w:noProof/>
            <w:webHidden/>
          </w:rPr>
          <w:t>146</w:t>
        </w:r>
        <w:r>
          <w:rPr>
            <w:noProof/>
            <w:webHidden/>
          </w:rPr>
          <w:fldChar w:fldCharType="end"/>
        </w:r>
      </w:hyperlink>
    </w:p>
    <w:p w14:paraId="794928BF" w14:textId="4BEE12BE"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96" w:history="1">
        <w:r w:rsidRPr="00C10104">
          <w:rPr>
            <w:rStyle w:val="Hiperhivatkozs"/>
            <w:noProof/>
          </w:rPr>
          <w:t>10.3.3. Tagging foreign languages outside the edition</w:t>
        </w:r>
        <w:r>
          <w:rPr>
            <w:noProof/>
            <w:webHidden/>
          </w:rPr>
          <w:tab/>
        </w:r>
        <w:r>
          <w:rPr>
            <w:noProof/>
            <w:webHidden/>
          </w:rPr>
          <w:fldChar w:fldCharType="begin"/>
        </w:r>
        <w:r>
          <w:rPr>
            <w:noProof/>
            <w:webHidden/>
          </w:rPr>
          <w:instrText xml:space="preserve"> PAGEREF _Toc182838396 \h </w:instrText>
        </w:r>
        <w:r>
          <w:rPr>
            <w:noProof/>
            <w:webHidden/>
          </w:rPr>
        </w:r>
        <w:r>
          <w:rPr>
            <w:noProof/>
            <w:webHidden/>
          </w:rPr>
          <w:fldChar w:fldCharType="separate"/>
        </w:r>
        <w:r>
          <w:rPr>
            <w:noProof/>
            <w:webHidden/>
          </w:rPr>
          <w:t>146</w:t>
        </w:r>
        <w:r>
          <w:rPr>
            <w:noProof/>
            <w:webHidden/>
          </w:rPr>
          <w:fldChar w:fldCharType="end"/>
        </w:r>
      </w:hyperlink>
    </w:p>
    <w:p w14:paraId="06AD0DF8" w14:textId="38A07FF9" w:rsidR="004D1F94" w:rsidRDefault="004D1F94">
      <w:pPr>
        <w:pStyle w:val="TJ2"/>
        <w:rPr>
          <w:rFonts w:asciiTheme="minorHAnsi" w:eastAsiaTheme="minorEastAsia" w:hAnsiTheme="minorHAnsi" w:cstheme="minorBidi"/>
          <w:noProof/>
          <w:kern w:val="2"/>
          <w:sz w:val="24"/>
          <w:szCs w:val="21"/>
          <w:lang w:eastAsia="en-GB" w:bidi="hi-IN"/>
          <w14:ligatures w14:val="standardContextual"/>
        </w:rPr>
      </w:pPr>
      <w:hyperlink w:anchor="_Toc182838397" w:history="1">
        <w:r w:rsidRPr="00C10104">
          <w:rPr>
            <w:rStyle w:val="Hiperhivatkozs"/>
            <w:noProof/>
          </w:rPr>
          <w:t>10.4. Notes, quotations and references</w:t>
        </w:r>
        <w:r>
          <w:rPr>
            <w:noProof/>
            <w:webHidden/>
          </w:rPr>
          <w:tab/>
        </w:r>
        <w:r>
          <w:rPr>
            <w:noProof/>
            <w:webHidden/>
          </w:rPr>
          <w:fldChar w:fldCharType="begin"/>
        </w:r>
        <w:r>
          <w:rPr>
            <w:noProof/>
            <w:webHidden/>
          </w:rPr>
          <w:instrText xml:space="preserve"> PAGEREF _Toc182838397 \h </w:instrText>
        </w:r>
        <w:r>
          <w:rPr>
            <w:noProof/>
            <w:webHidden/>
          </w:rPr>
        </w:r>
        <w:r>
          <w:rPr>
            <w:noProof/>
            <w:webHidden/>
          </w:rPr>
          <w:fldChar w:fldCharType="separate"/>
        </w:r>
        <w:r>
          <w:rPr>
            <w:noProof/>
            <w:webHidden/>
          </w:rPr>
          <w:t>147</w:t>
        </w:r>
        <w:r>
          <w:rPr>
            <w:noProof/>
            <w:webHidden/>
          </w:rPr>
          <w:fldChar w:fldCharType="end"/>
        </w:r>
      </w:hyperlink>
    </w:p>
    <w:p w14:paraId="37FD89D5" w14:textId="2ABF1F64"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98" w:history="1">
        <w:r w:rsidRPr="00C10104">
          <w:rPr>
            <w:rStyle w:val="Hiperhivatkozs"/>
            <w:noProof/>
          </w:rPr>
          <w:t>10.4.1. Encoding notes</w:t>
        </w:r>
        <w:r>
          <w:rPr>
            <w:noProof/>
            <w:webHidden/>
          </w:rPr>
          <w:tab/>
        </w:r>
        <w:r>
          <w:rPr>
            <w:noProof/>
            <w:webHidden/>
          </w:rPr>
          <w:fldChar w:fldCharType="begin"/>
        </w:r>
        <w:r>
          <w:rPr>
            <w:noProof/>
            <w:webHidden/>
          </w:rPr>
          <w:instrText xml:space="preserve"> PAGEREF _Toc182838398 \h </w:instrText>
        </w:r>
        <w:r>
          <w:rPr>
            <w:noProof/>
            <w:webHidden/>
          </w:rPr>
        </w:r>
        <w:r>
          <w:rPr>
            <w:noProof/>
            <w:webHidden/>
          </w:rPr>
          <w:fldChar w:fldCharType="separate"/>
        </w:r>
        <w:r>
          <w:rPr>
            <w:noProof/>
            <w:webHidden/>
          </w:rPr>
          <w:t>147</w:t>
        </w:r>
        <w:r>
          <w:rPr>
            <w:noProof/>
            <w:webHidden/>
          </w:rPr>
          <w:fldChar w:fldCharType="end"/>
        </w:r>
      </w:hyperlink>
    </w:p>
    <w:p w14:paraId="149D86B3" w14:textId="183D39CC"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399" w:history="1">
        <w:r w:rsidRPr="00C10104">
          <w:rPr>
            <w:rStyle w:val="Hiperhivatkozs"/>
            <w:noProof/>
          </w:rPr>
          <w:t>10.4.2. Encoding titles</w:t>
        </w:r>
        <w:r>
          <w:rPr>
            <w:noProof/>
            <w:webHidden/>
          </w:rPr>
          <w:tab/>
        </w:r>
        <w:r>
          <w:rPr>
            <w:noProof/>
            <w:webHidden/>
          </w:rPr>
          <w:fldChar w:fldCharType="begin"/>
        </w:r>
        <w:r>
          <w:rPr>
            <w:noProof/>
            <w:webHidden/>
          </w:rPr>
          <w:instrText xml:space="preserve"> PAGEREF _Toc182838399 \h </w:instrText>
        </w:r>
        <w:r>
          <w:rPr>
            <w:noProof/>
            <w:webHidden/>
          </w:rPr>
        </w:r>
        <w:r>
          <w:rPr>
            <w:noProof/>
            <w:webHidden/>
          </w:rPr>
          <w:fldChar w:fldCharType="separate"/>
        </w:r>
        <w:r>
          <w:rPr>
            <w:noProof/>
            <w:webHidden/>
          </w:rPr>
          <w:t>148</w:t>
        </w:r>
        <w:r>
          <w:rPr>
            <w:noProof/>
            <w:webHidden/>
          </w:rPr>
          <w:fldChar w:fldCharType="end"/>
        </w:r>
      </w:hyperlink>
    </w:p>
    <w:p w14:paraId="7A453E17" w14:textId="0F982ECE"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400" w:history="1">
        <w:r w:rsidRPr="00C10104">
          <w:rPr>
            <w:rStyle w:val="Hiperhivatkozs"/>
            <w:noProof/>
          </w:rPr>
          <w:t>10.4.3. Quotations without an encoded reference</w:t>
        </w:r>
        <w:r>
          <w:rPr>
            <w:noProof/>
            <w:webHidden/>
          </w:rPr>
          <w:tab/>
        </w:r>
        <w:r>
          <w:rPr>
            <w:noProof/>
            <w:webHidden/>
          </w:rPr>
          <w:fldChar w:fldCharType="begin"/>
        </w:r>
        <w:r>
          <w:rPr>
            <w:noProof/>
            <w:webHidden/>
          </w:rPr>
          <w:instrText xml:space="preserve"> PAGEREF _Toc182838400 \h </w:instrText>
        </w:r>
        <w:r>
          <w:rPr>
            <w:noProof/>
            <w:webHidden/>
          </w:rPr>
        </w:r>
        <w:r>
          <w:rPr>
            <w:noProof/>
            <w:webHidden/>
          </w:rPr>
          <w:fldChar w:fldCharType="separate"/>
        </w:r>
        <w:r>
          <w:rPr>
            <w:noProof/>
            <w:webHidden/>
          </w:rPr>
          <w:t>148</w:t>
        </w:r>
        <w:r>
          <w:rPr>
            <w:noProof/>
            <w:webHidden/>
          </w:rPr>
          <w:fldChar w:fldCharType="end"/>
        </w:r>
      </w:hyperlink>
    </w:p>
    <w:p w14:paraId="4D6BF9FB" w14:textId="0A7972DB"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401" w:history="1">
        <w:r w:rsidRPr="00C10104">
          <w:rPr>
            <w:rStyle w:val="Hiperhivatkozs"/>
            <w:noProof/>
          </w:rPr>
          <w:t>10.4.4. Quoting published material</w:t>
        </w:r>
        <w:r>
          <w:rPr>
            <w:noProof/>
            <w:webHidden/>
          </w:rPr>
          <w:tab/>
        </w:r>
        <w:r>
          <w:rPr>
            <w:noProof/>
            <w:webHidden/>
          </w:rPr>
          <w:fldChar w:fldCharType="begin"/>
        </w:r>
        <w:r>
          <w:rPr>
            <w:noProof/>
            <w:webHidden/>
          </w:rPr>
          <w:instrText xml:space="preserve"> PAGEREF _Toc182838401 \h </w:instrText>
        </w:r>
        <w:r>
          <w:rPr>
            <w:noProof/>
            <w:webHidden/>
          </w:rPr>
        </w:r>
        <w:r>
          <w:rPr>
            <w:noProof/>
            <w:webHidden/>
          </w:rPr>
          <w:fldChar w:fldCharType="separate"/>
        </w:r>
        <w:r>
          <w:rPr>
            <w:noProof/>
            <w:webHidden/>
          </w:rPr>
          <w:t>148</w:t>
        </w:r>
        <w:r>
          <w:rPr>
            <w:noProof/>
            <w:webHidden/>
          </w:rPr>
          <w:fldChar w:fldCharType="end"/>
        </w:r>
      </w:hyperlink>
    </w:p>
    <w:p w14:paraId="4261F550" w14:textId="710A9EE7"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402" w:history="1">
        <w:r w:rsidRPr="00C10104">
          <w:rPr>
            <w:rStyle w:val="Hiperhivatkozs"/>
            <w:noProof/>
          </w:rPr>
          <w:t>10.4.5. Bibliographic citations</w:t>
        </w:r>
        <w:r>
          <w:rPr>
            <w:noProof/>
            <w:webHidden/>
          </w:rPr>
          <w:tab/>
        </w:r>
        <w:r>
          <w:rPr>
            <w:noProof/>
            <w:webHidden/>
          </w:rPr>
          <w:fldChar w:fldCharType="begin"/>
        </w:r>
        <w:r>
          <w:rPr>
            <w:noProof/>
            <w:webHidden/>
          </w:rPr>
          <w:instrText xml:space="preserve"> PAGEREF _Toc182838402 \h </w:instrText>
        </w:r>
        <w:r>
          <w:rPr>
            <w:noProof/>
            <w:webHidden/>
          </w:rPr>
        </w:r>
        <w:r>
          <w:rPr>
            <w:noProof/>
            <w:webHidden/>
          </w:rPr>
          <w:fldChar w:fldCharType="separate"/>
        </w:r>
        <w:r>
          <w:rPr>
            <w:noProof/>
            <w:webHidden/>
          </w:rPr>
          <w:t>149</w:t>
        </w:r>
        <w:r>
          <w:rPr>
            <w:noProof/>
            <w:webHidden/>
          </w:rPr>
          <w:fldChar w:fldCharType="end"/>
        </w:r>
      </w:hyperlink>
    </w:p>
    <w:p w14:paraId="430CE3D1" w14:textId="5DF930A0"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403" w:history="1">
        <w:r w:rsidRPr="00C10104">
          <w:rPr>
            <w:rStyle w:val="Hiperhivatkozs"/>
            <w:noProof/>
          </w:rPr>
          <w:t>10.4.6. Referring to inscriptions in the DHARMABase</w:t>
        </w:r>
        <w:r>
          <w:rPr>
            <w:noProof/>
            <w:webHidden/>
          </w:rPr>
          <w:tab/>
        </w:r>
        <w:r>
          <w:rPr>
            <w:noProof/>
            <w:webHidden/>
          </w:rPr>
          <w:fldChar w:fldCharType="begin"/>
        </w:r>
        <w:r>
          <w:rPr>
            <w:noProof/>
            <w:webHidden/>
          </w:rPr>
          <w:instrText xml:space="preserve"> PAGEREF _Toc182838403 \h </w:instrText>
        </w:r>
        <w:r>
          <w:rPr>
            <w:noProof/>
            <w:webHidden/>
          </w:rPr>
        </w:r>
        <w:r>
          <w:rPr>
            <w:noProof/>
            <w:webHidden/>
          </w:rPr>
          <w:fldChar w:fldCharType="separate"/>
        </w:r>
        <w:r>
          <w:rPr>
            <w:noProof/>
            <w:webHidden/>
          </w:rPr>
          <w:t>152</w:t>
        </w:r>
        <w:r>
          <w:rPr>
            <w:noProof/>
            <w:webHidden/>
          </w:rPr>
          <w:fldChar w:fldCharType="end"/>
        </w:r>
      </w:hyperlink>
    </w:p>
    <w:p w14:paraId="608C9606" w14:textId="65EF4726"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404" w:history="1">
        <w:r w:rsidRPr="00C10104">
          <w:rPr>
            <w:rStyle w:val="Hiperhivatkozs"/>
            <w:noProof/>
          </w:rPr>
          <w:t>10.4.7. Referring to websites</w:t>
        </w:r>
        <w:r>
          <w:rPr>
            <w:noProof/>
            <w:webHidden/>
          </w:rPr>
          <w:tab/>
        </w:r>
        <w:r>
          <w:rPr>
            <w:noProof/>
            <w:webHidden/>
          </w:rPr>
          <w:fldChar w:fldCharType="begin"/>
        </w:r>
        <w:r>
          <w:rPr>
            <w:noProof/>
            <w:webHidden/>
          </w:rPr>
          <w:instrText xml:space="preserve"> PAGEREF _Toc182838404 \h </w:instrText>
        </w:r>
        <w:r>
          <w:rPr>
            <w:noProof/>
            <w:webHidden/>
          </w:rPr>
        </w:r>
        <w:r>
          <w:rPr>
            <w:noProof/>
            <w:webHidden/>
          </w:rPr>
          <w:fldChar w:fldCharType="separate"/>
        </w:r>
        <w:r>
          <w:rPr>
            <w:noProof/>
            <w:webHidden/>
          </w:rPr>
          <w:t>152</w:t>
        </w:r>
        <w:r>
          <w:rPr>
            <w:noProof/>
            <w:webHidden/>
          </w:rPr>
          <w:fldChar w:fldCharType="end"/>
        </w:r>
      </w:hyperlink>
    </w:p>
    <w:p w14:paraId="0C6460DD" w14:textId="6E7085FD" w:rsidR="004D1F94" w:rsidRDefault="004D1F94">
      <w:pPr>
        <w:pStyle w:val="TJ2"/>
        <w:rPr>
          <w:rFonts w:asciiTheme="minorHAnsi" w:eastAsiaTheme="minorEastAsia" w:hAnsiTheme="minorHAnsi" w:cstheme="minorBidi"/>
          <w:noProof/>
          <w:kern w:val="2"/>
          <w:sz w:val="24"/>
          <w:szCs w:val="21"/>
          <w:lang w:eastAsia="en-GB" w:bidi="hi-IN"/>
          <w14:ligatures w14:val="standardContextual"/>
        </w:rPr>
      </w:pPr>
      <w:hyperlink w:anchor="_Toc182838405" w:history="1">
        <w:r w:rsidRPr="00C10104">
          <w:rPr>
            <w:rStyle w:val="Hiperhivatkozs"/>
            <w:noProof/>
          </w:rPr>
          <w:t>10.5. Encoding names</w:t>
        </w:r>
        <w:r>
          <w:rPr>
            <w:noProof/>
            <w:webHidden/>
          </w:rPr>
          <w:tab/>
        </w:r>
        <w:r>
          <w:rPr>
            <w:noProof/>
            <w:webHidden/>
          </w:rPr>
          <w:fldChar w:fldCharType="begin"/>
        </w:r>
        <w:r>
          <w:rPr>
            <w:noProof/>
            <w:webHidden/>
          </w:rPr>
          <w:instrText xml:space="preserve"> PAGEREF _Toc182838405 \h </w:instrText>
        </w:r>
        <w:r>
          <w:rPr>
            <w:noProof/>
            <w:webHidden/>
          </w:rPr>
        </w:r>
        <w:r>
          <w:rPr>
            <w:noProof/>
            <w:webHidden/>
          </w:rPr>
          <w:fldChar w:fldCharType="separate"/>
        </w:r>
        <w:r>
          <w:rPr>
            <w:noProof/>
            <w:webHidden/>
          </w:rPr>
          <w:t>152</w:t>
        </w:r>
        <w:r>
          <w:rPr>
            <w:noProof/>
            <w:webHidden/>
          </w:rPr>
          <w:fldChar w:fldCharType="end"/>
        </w:r>
      </w:hyperlink>
    </w:p>
    <w:p w14:paraId="01E4BB5B" w14:textId="57721D78"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406" w:history="1">
        <w:r w:rsidRPr="00C10104">
          <w:rPr>
            <w:rStyle w:val="Hiperhivatkozs"/>
            <w:noProof/>
          </w:rPr>
          <w:t>10.5.1. Tagging contemporary names</w:t>
        </w:r>
        <w:r>
          <w:rPr>
            <w:noProof/>
            <w:webHidden/>
          </w:rPr>
          <w:tab/>
        </w:r>
        <w:r>
          <w:rPr>
            <w:noProof/>
            <w:webHidden/>
          </w:rPr>
          <w:fldChar w:fldCharType="begin"/>
        </w:r>
        <w:r>
          <w:rPr>
            <w:noProof/>
            <w:webHidden/>
          </w:rPr>
          <w:instrText xml:space="preserve"> PAGEREF _Toc182838406 \h </w:instrText>
        </w:r>
        <w:r>
          <w:rPr>
            <w:noProof/>
            <w:webHidden/>
          </w:rPr>
        </w:r>
        <w:r>
          <w:rPr>
            <w:noProof/>
            <w:webHidden/>
          </w:rPr>
          <w:fldChar w:fldCharType="separate"/>
        </w:r>
        <w:r>
          <w:rPr>
            <w:noProof/>
            <w:webHidden/>
          </w:rPr>
          <w:t>152</w:t>
        </w:r>
        <w:r>
          <w:rPr>
            <w:noProof/>
            <w:webHidden/>
          </w:rPr>
          <w:fldChar w:fldCharType="end"/>
        </w:r>
      </w:hyperlink>
    </w:p>
    <w:p w14:paraId="3EF446F5" w14:textId="42DBD4A6" w:rsidR="004D1F94" w:rsidRDefault="004D1F94">
      <w:pPr>
        <w:pStyle w:val="TJ2"/>
        <w:rPr>
          <w:rFonts w:asciiTheme="minorHAnsi" w:eastAsiaTheme="minorEastAsia" w:hAnsiTheme="minorHAnsi" w:cstheme="minorBidi"/>
          <w:noProof/>
          <w:kern w:val="2"/>
          <w:sz w:val="24"/>
          <w:szCs w:val="21"/>
          <w:lang w:eastAsia="en-GB" w:bidi="hi-IN"/>
          <w14:ligatures w14:val="standardContextual"/>
        </w:rPr>
      </w:pPr>
      <w:hyperlink w:anchor="_Toc182838407" w:history="1">
        <w:r w:rsidRPr="00C10104">
          <w:rPr>
            <w:rStyle w:val="Hiperhivatkozs"/>
            <w:noProof/>
          </w:rPr>
          <w:t>10.6. Attributes as referencing systems</w:t>
        </w:r>
        <w:r>
          <w:rPr>
            <w:noProof/>
            <w:webHidden/>
          </w:rPr>
          <w:tab/>
        </w:r>
        <w:r>
          <w:rPr>
            <w:noProof/>
            <w:webHidden/>
          </w:rPr>
          <w:fldChar w:fldCharType="begin"/>
        </w:r>
        <w:r>
          <w:rPr>
            <w:noProof/>
            <w:webHidden/>
          </w:rPr>
          <w:instrText xml:space="preserve"> PAGEREF _Toc182838407 \h </w:instrText>
        </w:r>
        <w:r>
          <w:rPr>
            <w:noProof/>
            <w:webHidden/>
          </w:rPr>
        </w:r>
        <w:r>
          <w:rPr>
            <w:noProof/>
            <w:webHidden/>
          </w:rPr>
          <w:fldChar w:fldCharType="separate"/>
        </w:r>
        <w:r>
          <w:rPr>
            <w:noProof/>
            <w:webHidden/>
          </w:rPr>
          <w:t>153</w:t>
        </w:r>
        <w:r>
          <w:rPr>
            <w:noProof/>
            <w:webHidden/>
          </w:rPr>
          <w:fldChar w:fldCharType="end"/>
        </w:r>
      </w:hyperlink>
    </w:p>
    <w:p w14:paraId="3C5307FD" w14:textId="7501A1ED"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408" w:history="1">
        <w:r w:rsidRPr="00C10104">
          <w:rPr>
            <w:rStyle w:val="Hiperhivatkozs"/>
            <w:noProof/>
          </w:rPr>
          <w:t xml:space="preserve">10.6.1. Encoding authorship with </w:t>
        </w:r>
        <w:r w:rsidRPr="00C10104">
          <w:rPr>
            <w:rStyle w:val="Hiperhivatkozs"/>
            <w:rFonts w:ascii="Consolas" w:hAnsi="Consolas" w:cs="Consolas"/>
            <w:noProof/>
            <w:shd w:val="clear" w:color="auto" w:fill="F2F2F2" w:themeFill="background1" w:themeFillShade="F2"/>
          </w:rPr>
          <w:t>@resp</w:t>
        </w:r>
        <w:r>
          <w:rPr>
            <w:noProof/>
            <w:webHidden/>
          </w:rPr>
          <w:tab/>
        </w:r>
        <w:r>
          <w:rPr>
            <w:noProof/>
            <w:webHidden/>
          </w:rPr>
          <w:fldChar w:fldCharType="begin"/>
        </w:r>
        <w:r>
          <w:rPr>
            <w:noProof/>
            <w:webHidden/>
          </w:rPr>
          <w:instrText xml:space="preserve"> PAGEREF _Toc182838408 \h </w:instrText>
        </w:r>
        <w:r>
          <w:rPr>
            <w:noProof/>
            <w:webHidden/>
          </w:rPr>
        </w:r>
        <w:r>
          <w:rPr>
            <w:noProof/>
            <w:webHidden/>
          </w:rPr>
          <w:fldChar w:fldCharType="separate"/>
        </w:r>
        <w:r>
          <w:rPr>
            <w:noProof/>
            <w:webHidden/>
          </w:rPr>
          <w:t>153</w:t>
        </w:r>
        <w:r>
          <w:rPr>
            <w:noProof/>
            <w:webHidden/>
          </w:rPr>
          <w:fldChar w:fldCharType="end"/>
        </w:r>
      </w:hyperlink>
    </w:p>
    <w:p w14:paraId="58663D5D" w14:textId="7F6AE344"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409" w:history="1">
        <w:r w:rsidRPr="00C10104">
          <w:rPr>
            <w:rStyle w:val="Hiperhivatkozs"/>
            <w:noProof/>
          </w:rPr>
          <w:t xml:space="preserve">10.6.2. Crediting publications with </w:t>
        </w:r>
        <w:r w:rsidRPr="00C10104">
          <w:rPr>
            <w:rStyle w:val="Hiperhivatkozs"/>
            <w:rFonts w:ascii="Consolas" w:hAnsi="Consolas" w:cs="Consolas"/>
            <w:noProof/>
            <w:shd w:val="clear" w:color="auto" w:fill="F2F2F2" w:themeFill="background1" w:themeFillShade="F2"/>
          </w:rPr>
          <w:t>@source</w:t>
        </w:r>
        <w:r>
          <w:rPr>
            <w:noProof/>
            <w:webHidden/>
          </w:rPr>
          <w:tab/>
        </w:r>
        <w:r>
          <w:rPr>
            <w:noProof/>
            <w:webHidden/>
          </w:rPr>
          <w:fldChar w:fldCharType="begin"/>
        </w:r>
        <w:r>
          <w:rPr>
            <w:noProof/>
            <w:webHidden/>
          </w:rPr>
          <w:instrText xml:space="preserve"> PAGEREF _Toc182838409 \h </w:instrText>
        </w:r>
        <w:r>
          <w:rPr>
            <w:noProof/>
            <w:webHidden/>
          </w:rPr>
        </w:r>
        <w:r>
          <w:rPr>
            <w:noProof/>
            <w:webHidden/>
          </w:rPr>
          <w:fldChar w:fldCharType="separate"/>
        </w:r>
        <w:r>
          <w:rPr>
            <w:noProof/>
            <w:webHidden/>
          </w:rPr>
          <w:t>153</w:t>
        </w:r>
        <w:r>
          <w:rPr>
            <w:noProof/>
            <w:webHidden/>
          </w:rPr>
          <w:fldChar w:fldCharType="end"/>
        </w:r>
      </w:hyperlink>
    </w:p>
    <w:p w14:paraId="654D0B6C" w14:textId="6623E4A0"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410" w:history="1">
        <w:r w:rsidRPr="00C10104">
          <w:rPr>
            <w:rStyle w:val="Hiperhivatkozs"/>
            <w:noProof/>
          </w:rPr>
          <w:t xml:space="preserve">10.6.3. Identifying persons and places with </w:t>
        </w:r>
        <w:r w:rsidRPr="00C10104">
          <w:rPr>
            <w:rStyle w:val="Hiperhivatkozs"/>
            <w:rFonts w:ascii="Consolas" w:hAnsi="Consolas" w:cs="Consolas"/>
            <w:noProof/>
            <w:shd w:val="clear" w:color="auto" w:fill="F2F2F2" w:themeFill="background1" w:themeFillShade="F2"/>
          </w:rPr>
          <w:t>@key</w:t>
        </w:r>
        <w:r>
          <w:rPr>
            <w:noProof/>
            <w:webHidden/>
          </w:rPr>
          <w:tab/>
        </w:r>
        <w:r>
          <w:rPr>
            <w:noProof/>
            <w:webHidden/>
          </w:rPr>
          <w:fldChar w:fldCharType="begin"/>
        </w:r>
        <w:r>
          <w:rPr>
            <w:noProof/>
            <w:webHidden/>
          </w:rPr>
          <w:instrText xml:space="preserve"> PAGEREF _Toc182838410 \h </w:instrText>
        </w:r>
        <w:r>
          <w:rPr>
            <w:noProof/>
            <w:webHidden/>
          </w:rPr>
        </w:r>
        <w:r>
          <w:rPr>
            <w:noProof/>
            <w:webHidden/>
          </w:rPr>
          <w:fldChar w:fldCharType="separate"/>
        </w:r>
        <w:r>
          <w:rPr>
            <w:noProof/>
            <w:webHidden/>
          </w:rPr>
          <w:t>154</w:t>
        </w:r>
        <w:r>
          <w:rPr>
            <w:noProof/>
            <w:webHidden/>
          </w:rPr>
          <w:fldChar w:fldCharType="end"/>
        </w:r>
      </w:hyperlink>
    </w:p>
    <w:p w14:paraId="57BC2AFD" w14:textId="0E0CE960"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411" w:history="1">
        <w:r w:rsidRPr="00C10104">
          <w:rPr>
            <w:rStyle w:val="Hiperhivatkozs"/>
            <w:noProof/>
          </w:rPr>
          <w:t xml:space="preserve">10.6.4. Identifying elements with </w:t>
        </w:r>
        <w:r w:rsidRPr="00C10104">
          <w:rPr>
            <w:rStyle w:val="Hiperhivatkozs"/>
            <w:rFonts w:ascii="Consolas" w:hAnsi="Consolas" w:cs="Consolas"/>
            <w:noProof/>
            <w:shd w:val="clear" w:color="auto" w:fill="F2F2F2" w:themeFill="background1" w:themeFillShade="F2"/>
          </w:rPr>
          <w:t>@xml:id</w:t>
        </w:r>
        <w:r>
          <w:rPr>
            <w:noProof/>
            <w:webHidden/>
          </w:rPr>
          <w:tab/>
        </w:r>
        <w:r>
          <w:rPr>
            <w:noProof/>
            <w:webHidden/>
          </w:rPr>
          <w:fldChar w:fldCharType="begin"/>
        </w:r>
        <w:r>
          <w:rPr>
            <w:noProof/>
            <w:webHidden/>
          </w:rPr>
          <w:instrText xml:space="preserve"> PAGEREF _Toc182838411 \h </w:instrText>
        </w:r>
        <w:r>
          <w:rPr>
            <w:noProof/>
            <w:webHidden/>
          </w:rPr>
        </w:r>
        <w:r>
          <w:rPr>
            <w:noProof/>
            <w:webHidden/>
          </w:rPr>
          <w:fldChar w:fldCharType="separate"/>
        </w:r>
        <w:r>
          <w:rPr>
            <w:noProof/>
            <w:webHidden/>
          </w:rPr>
          <w:t>154</w:t>
        </w:r>
        <w:r>
          <w:rPr>
            <w:noProof/>
            <w:webHidden/>
          </w:rPr>
          <w:fldChar w:fldCharType="end"/>
        </w:r>
      </w:hyperlink>
    </w:p>
    <w:p w14:paraId="68CA164E" w14:textId="24EA9E50" w:rsidR="004D1F94" w:rsidRDefault="004D1F94">
      <w:pPr>
        <w:pStyle w:val="TJ2"/>
        <w:rPr>
          <w:rFonts w:asciiTheme="minorHAnsi" w:eastAsiaTheme="minorEastAsia" w:hAnsiTheme="minorHAnsi" w:cstheme="minorBidi"/>
          <w:noProof/>
          <w:kern w:val="2"/>
          <w:sz w:val="24"/>
          <w:szCs w:val="21"/>
          <w:lang w:eastAsia="en-GB" w:bidi="hi-IN"/>
          <w14:ligatures w14:val="standardContextual"/>
        </w:rPr>
      </w:pPr>
      <w:hyperlink w:anchor="_Toc182838412" w:history="1">
        <w:r w:rsidRPr="00C10104">
          <w:rPr>
            <w:rStyle w:val="Hiperhivatkozs"/>
            <w:noProof/>
          </w:rPr>
          <w:t>10.7. Punctuation and style in modern languages</w:t>
        </w:r>
        <w:r>
          <w:rPr>
            <w:noProof/>
            <w:webHidden/>
          </w:rPr>
          <w:tab/>
        </w:r>
        <w:r>
          <w:rPr>
            <w:noProof/>
            <w:webHidden/>
          </w:rPr>
          <w:fldChar w:fldCharType="begin"/>
        </w:r>
        <w:r>
          <w:rPr>
            <w:noProof/>
            <w:webHidden/>
          </w:rPr>
          <w:instrText xml:space="preserve"> PAGEREF _Toc182838412 \h </w:instrText>
        </w:r>
        <w:r>
          <w:rPr>
            <w:noProof/>
            <w:webHidden/>
          </w:rPr>
        </w:r>
        <w:r>
          <w:rPr>
            <w:noProof/>
            <w:webHidden/>
          </w:rPr>
          <w:fldChar w:fldCharType="separate"/>
        </w:r>
        <w:r>
          <w:rPr>
            <w:noProof/>
            <w:webHidden/>
          </w:rPr>
          <w:t>154</w:t>
        </w:r>
        <w:r>
          <w:rPr>
            <w:noProof/>
            <w:webHidden/>
          </w:rPr>
          <w:fldChar w:fldCharType="end"/>
        </w:r>
      </w:hyperlink>
    </w:p>
    <w:p w14:paraId="2BC6ABD8" w14:textId="207ED905" w:rsidR="004D1F94" w:rsidRDefault="004D1F94">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838413" w:history="1">
        <w:r w:rsidRPr="00C10104">
          <w:rPr>
            <w:rStyle w:val="Hiperhivatkozs"/>
            <w:noProof/>
          </w:rPr>
          <w:t>11. The TEI Header</w:t>
        </w:r>
        <w:r>
          <w:rPr>
            <w:noProof/>
            <w:webHidden/>
          </w:rPr>
          <w:tab/>
        </w:r>
        <w:r>
          <w:rPr>
            <w:noProof/>
            <w:webHidden/>
          </w:rPr>
          <w:fldChar w:fldCharType="begin"/>
        </w:r>
        <w:r>
          <w:rPr>
            <w:noProof/>
            <w:webHidden/>
          </w:rPr>
          <w:instrText xml:space="preserve"> PAGEREF _Toc182838413 \h </w:instrText>
        </w:r>
        <w:r>
          <w:rPr>
            <w:noProof/>
            <w:webHidden/>
          </w:rPr>
        </w:r>
        <w:r>
          <w:rPr>
            <w:noProof/>
            <w:webHidden/>
          </w:rPr>
          <w:fldChar w:fldCharType="separate"/>
        </w:r>
        <w:r>
          <w:rPr>
            <w:noProof/>
            <w:webHidden/>
          </w:rPr>
          <w:t>155</w:t>
        </w:r>
        <w:r>
          <w:rPr>
            <w:noProof/>
            <w:webHidden/>
          </w:rPr>
          <w:fldChar w:fldCharType="end"/>
        </w:r>
      </w:hyperlink>
    </w:p>
    <w:p w14:paraId="7FBB3A75" w14:textId="6501989F" w:rsidR="004D1F94" w:rsidRDefault="004D1F94">
      <w:pPr>
        <w:pStyle w:val="TJ2"/>
        <w:rPr>
          <w:rFonts w:asciiTheme="minorHAnsi" w:eastAsiaTheme="minorEastAsia" w:hAnsiTheme="minorHAnsi" w:cstheme="minorBidi"/>
          <w:noProof/>
          <w:kern w:val="2"/>
          <w:sz w:val="24"/>
          <w:szCs w:val="21"/>
          <w:lang w:eastAsia="en-GB" w:bidi="hi-IN"/>
          <w14:ligatures w14:val="standardContextual"/>
        </w:rPr>
      </w:pPr>
      <w:hyperlink w:anchor="_Toc182838414" w:history="1">
        <w:r w:rsidRPr="00C10104">
          <w:rPr>
            <w:rStyle w:val="Hiperhivatkozs"/>
            <w:noProof/>
          </w:rPr>
          <w:t>11.1. Describing the XML document</w:t>
        </w:r>
        <w:r>
          <w:rPr>
            <w:noProof/>
            <w:webHidden/>
          </w:rPr>
          <w:tab/>
        </w:r>
        <w:r>
          <w:rPr>
            <w:noProof/>
            <w:webHidden/>
          </w:rPr>
          <w:fldChar w:fldCharType="begin"/>
        </w:r>
        <w:r>
          <w:rPr>
            <w:noProof/>
            <w:webHidden/>
          </w:rPr>
          <w:instrText xml:space="preserve"> PAGEREF _Toc182838414 \h </w:instrText>
        </w:r>
        <w:r>
          <w:rPr>
            <w:noProof/>
            <w:webHidden/>
          </w:rPr>
        </w:r>
        <w:r>
          <w:rPr>
            <w:noProof/>
            <w:webHidden/>
          </w:rPr>
          <w:fldChar w:fldCharType="separate"/>
        </w:r>
        <w:r>
          <w:rPr>
            <w:noProof/>
            <w:webHidden/>
          </w:rPr>
          <w:t>155</w:t>
        </w:r>
        <w:r>
          <w:rPr>
            <w:noProof/>
            <w:webHidden/>
          </w:rPr>
          <w:fldChar w:fldCharType="end"/>
        </w:r>
      </w:hyperlink>
    </w:p>
    <w:p w14:paraId="4CBE9529" w14:textId="118A2185"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415" w:history="1">
        <w:r w:rsidRPr="00C10104">
          <w:rPr>
            <w:rStyle w:val="Hiperhivatkozs"/>
            <w:noProof/>
          </w:rPr>
          <w:t>11.1.1. The title</w:t>
        </w:r>
        <w:r>
          <w:rPr>
            <w:noProof/>
            <w:webHidden/>
          </w:rPr>
          <w:tab/>
        </w:r>
        <w:r>
          <w:rPr>
            <w:noProof/>
            <w:webHidden/>
          </w:rPr>
          <w:fldChar w:fldCharType="begin"/>
        </w:r>
        <w:r>
          <w:rPr>
            <w:noProof/>
            <w:webHidden/>
          </w:rPr>
          <w:instrText xml:space="preserve"> PAGEREF _Toc182838415 \h </w:instrText>
        </w:r>
        <w:r>
          <w:rPr>
            <w:noProof/>
            <w:webHidden/>
          </w:rPr>
        </w:r>
        <w:r>
          <w:rPr>
            <w:noProof/>
            <w:webHidden/>
          </w:rPr>
          <w:fldChar w:fldCharType="separate"/>
        </w:r>
        <w:r>
          <w:rPr>
            <w:noProof/>
            <w:webHidden/>
          </w:rPr>
          <w:t>155</w:t>
        </w:r>
        <w:r>
          <w:rPr>
            <w:noProof/>
            <w:webHidden/>
          </w:rPr>
          <w:fldChar w:fldCharType="end"/>
        </w:r>
      </w:hyperlink>
    </w:p>
    <w:p w14:paraId="466D2D12" w14:textId="7D434461"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416" w:history="1">
        <w:r w:rsidRPr="00C10104">
          <w:rPr>
            <w:rStyle w:val="Hiperhivatkozs"/>
            <w:noProof/>
          </w:rPr>
          <w:t>11.1.2. The responsibility statement</w:t>
        </w:r>
        <w:r>
          <w:rPr>
            <w:noProof/>
            <w:webHidden/>
          </w:rPr>
          <w:tab/>
        </w:r>
        <w:r>
          <w:rPr>
            <w:noProof/>
            <w:webHidden/>
          </w:rPr>
          <w:fldChar w:fldCharType="begin"/>
        </w:r>
        <w:r>
          <w:rPr>
            <w:noProof/>
            <w:webHidden/>
          </w:rPr>
          <w:instrText xml:space="preserve"> PAGEREF _Toc182838416 \h </w:instrText>
        </w:r>
        <w:r>
          <w:rPr>
            <w:noProof/>
            <w:webHidden/>
          </w:rPr>
        </w:r>
        <w:r>
          <w:rPr>
            <w:noProof/>
            <w:webHidden/>
          </w:rPr>
          <w:fldChar w:fldCharType="separate"/>
        </w:r>
        <w:r>
          <w:rPr>
            <w:noProof/>
            <w:webHidden/>
          </w:rPr>
          <w:t>155</w:t>
        </w:r>
        <w:r>
          <w:rPr>
            <w:noProof/>
            <w:webHidden/>
          </w:rPr>
          <w:fldChar w:fldCharType="end"/>
        </w:r>
      </w:hyperlink>
    </w:p>
    <w:p w14:paraId="6566E9F2" w14:textId="30BF699E"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417" w:history="1">
        <w:r w:rsidRPr="00C10104">
          <w:rPr>
            <w:rStyle w:val="Hiperhivatkozs"/>
            <w:noProof/>
          </w:rPr>
          <w:t>11.1.3. The publication statement</w:t>
        </w:r>
        <w:r>
          <w:rPr>
            <w:noProof/>
            <w:webHidden/>
          </w:rPr>
          <w:tab/>
        </w:r>
        <w:r>
          <w:rPr>
            <w:noProof/>
            <w:webHidden/>
          </w:rPr>
          <w:fldChar w:fldCharType="begin"/>
        </w:r>
        <w:r>
          <w:rPr>
            <w:noProof/>
            <w:webHidden/>
          </w:rPr>
          <w:instrText xml:space="preserve"> PAGEREF _Toc182838417 \h </w:instrText>
        </w:r>
        <w:r>
          <w:rPr>
            <w:noProof/>
            <w:webHidden/>
          </w:rPr>
        </w:r>
        <w:r>
          <w:rPr>
            <w:noProof/>
            <w:webHidden/>
          </w:rPr>
          <w:fldChar w:fldCharType="separate"/>
        </w:r>
        <w:r>
          <w:rPr>
            <w:noProof/>
            <w:webHidden/>
          </w:rPr>
          <w:t>156</w:t>
        </w:r>
        <w:r>
          <w:rPr>
            <w:noProof/>
            <w:webHidden/>
          </w:rPr>
          <w:fldChar w:fldCharType="end"/>
        </w:r>
      </w:hyperlink>
    </w:p>
    <w:p w14:paraId="3829E406" w14:textId="2691E6CA" w:rsidR="004D1F94" w:rsidRDefault="004D1F94">
      <w:pPr>
        <w:pStyle w:val="TJ2"/>
        <w:rPr>
          <w:rFonts w:asciiTheme="minorHAnsi" w:eastAsiaTheme="minorEastAsia" w:hAnsiTheme="minorHAnsi" w:cstheme="minorBidi"/>
          <w:noProof/>
          <w:kern w:val="2"/>
          <w:sz w:val="24"/>
          <w:szCs w:val="21"/>
          <w:lang w:eastAsia="en-GB" w:bidi="hi-IN"/>
          <w14:ligatures w14:val="standardContextual"/>
        </w:rPr>
      </w:pPr>
      <w:hyperlink w:anchor="_Toc182838418" w:history="1">
        <w:r w:rsidRPr="00C10104">
          <w:rPr>
            <w:rStyle w:val="Hiperhivatkozs"/>
            <w:noProof/>
          </w:rPr>
          <w:t>11.2. Describing the original document</w:t>
        </w:r>
        <w:r>
          <w:rPr>
            <w:noProof/>
            <w:webHidden/>
          </w:rPr>
          <w:tab/>
        </w:r>
        <w:r>
          <w:rPr>
            <w:noProof/>
            <w:webHidden/>
          </w:rPr>
          <w:fldChar w:fldCharType="begin"/>
        </w:r>
        <w:r>
          <w:rPr>
            <w:noProof/>
            <w:webHidden/>
          </w:rPr>
          <w:instrText xml:space="preserve"> PAGEREF _Toc182838418 \h </w:instrText>
        </w:r>
        <w:r>
          <w:rPr>
            <w:noProof/>
            <w:webHidden/>
          </w:rPr>
        </w:r>
        <w:r>
          <w:rPr>
            <w:noProof/>
            <w:webHidden/>
          </w:rPr>
          <w:fldChar w:fldCharType="separate"/>
        </w:r>
        <w:r>
          <w:rPr>
            <w:noProof/>
            <w:webHidden/>
          </w:rPr>
          <w:t>156</w:t>
        </w:r>
        <w:r>
          <w:rPr>
            <w:noProof/>
            <w:webHidden/>
          </w:rPr>
          <w:fldChar w:fldCharType="end"/>
        </w:r>
      </w:hyperlink>
    </w:p>
    <w:p w14:paraId="3A1D7E5D" w14:textId="265247BC"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419" w:history="1">
        <w:r w:rsidRPr="00C10104">
          <w:rPr>
            <w:rStyle w:val="Hiperhivatkozs"/>
            <w:noProof/>
          </w:rPr>
          <w:t>11.2.1. The hand description</w:t>
        </w:r>
        <w:r>
          <w:rPr>
            <w:noProof/>
            <w:webHidden/>
          </w:rPr>
          <w:tab/>
        </w:r>
        <w:r>
          <w:rPr>
            <w:noProof/>
            <w:webHidden/>
          </w:rPr>
          <w:fldChar w:fldCharType="begin"/>
        </w:r>
        <w:r>
          <w:rPr>
            <w:noProof/>
            <w:webHidden/>
          </w:rPr>
          <w:instrText xml:space="preserve"> PAGEREF _Toc182838419 \h </w:instrText>
        </w:r>
        <w:r>
          <w:rPr>
            <w:noProof/>
            <w:webHidden/>
          </w:rPr>
        </w:r>
        <w:r>
          <w:rPr>
            <w:noProof/>
            <w:webHidden/>
          </w:rPr>
          <w:fldChar w:fldCharType="separate"/>
        </w:r>
        <w:r>
          <w:rPr>
            <w:noProof/>
            <w:webHidden/>
          </w:rPr>
          <w:t>157</w:t>
        </w:r>
        <w:r>
          <w:rPr>
            <w:noProof/>
            <w:webHidden/>
          </w:rPr>
          <w:fldChar w:fldCharType="end"/>
        </w:r>
      </w:hyperlink>
    </w:p>
    <w:p w14:paraId="18859ADE" w14:textId="328B77D8" w:rsidR="004D1F94" w:rsidRDefault="004D1F94">
      <w:pPr>
        <w:pStyle w:val="TJ2"/>
        <w:rPr>
          <w:rFonts w:asciiTheme="minorHAnsi" w:eastAsiaTheme="minorEastAsia" w:hAnsiTheme="minorHAnsi" w:cstheme="minorBidi"/>
          <w:noProof/>
          <w:kern w:val="2"/>
          <w:sz w:val="24"/>
          <w:szCs w:val="21"/>
          <w:lang w:eastAsia="en-GB" w:bidi="hi-IN"/>
          <w14:ligatures w14:val="standardContextual"/>
        </w:rPr>
      </w:pPr>
      <w:hyperlink w:anchor="_Toc182838420" w:history="1">
        <w:r w:rsidRPr="00C10104">
          <w:rPr>
            <w:rStyle w:val="Hiperhivatkozs"/>
            <w:noProof/>
          </w:rPr>
          <w:t>11.3. Keeping track of file history</w:t>
        </w:r>
        <w:r>
          <w:rPr>
            <w:noProof/>
            <w:webHidden/>
          </w:rPr>
          <w:tab/>
        </w:r>
        <w:r>
          <w:rPr>
            <w:noProof/>
            <w:webHidden/>
          </w:rPr>
          <w:fldChar w:fldCharType="begin"/>
        </w:r>
        <w:r>
          <w:rPr>
            <w:noProof/>
            <w:webHidden/>
          </w:rPr>
          <w:instrText xml:space="preserve"> PAGEREF _Toc182838420 \h </w:instrText>
        </w:r>
        <w:r>
          <w:rPr>
            <w:noProof/>
            <w:webHidden/>
          </w:rPr>
        </w:r>
        <w:r>
          <w:rPr>
            <w:noProof/>
            <w:webHidden/>
          </w:rPr>
          <w:fldChar w:fldCharType="separate"/>
        </w:r>
        <w:r>
          <w:rPr>
            <w:noProof/>
            <w:webHidden/>
          </w:rPr>
          <w:t>157</w:t>
        </w:r>
        <w:r>
          <w:rPr>
            <w:noProof/>
            <w:webHidden/>
          </w:rPr>
          <w:fldChar w:fldCharType="end"/>
        </w:r>
      </w:hyperlink>
    </w:p>
    <w:p w14:paraId="5892EB66" w14:textId="3950015A" w:rsidR="004D1F94" w:rsidRDefault="004D1F94">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838421" w:history="1">
        <w:r w:rsidRPr="00C10104">
          <w:rPr>
            <w:rStyle w:val="Hiperhivatkozs"/>
            <w:noProof/>
          </w:rPr>
          <w:t>Appendix A. Converting CII/EI markup conventions to EpiDoc</w:t>
        </w:r>
        <w:r>
          <w:rPr>
            <w:noProof/>
            <w:webHidden/>
          </w:rPr>
          <w:tab/>
        </w:r>
        <w:r>
          <w:rPr>
            <w:noProof/>
            <w:webHidden/>
          </w:rPr>
          <w:fldChar w:fldCharType="begin"/>
        </w:r>
        <w:r>
          <w:rPr>
            <w:noProof/>
            <w:webHidden/>
          </w:rPr>
          <w:instrText xml:space="preserve"> PAGEREF _Toc182838421 \h </w:instrText>
        </w:r>
        <w:r>
          <w:rPr>
            <w:noProof/>
            <w:webHidden/>
          </w:rPr>
        </w:r>
        <w:r>
          <w:rPr>
            <w:noProof/>
            <w:webHidden/>
          </w:rPr>
          <w:fldChar w:fldCharType="separate"/>
        </w:r>
        <w:r>
          <w:rPr>
            <w:noProof/>
            <w:webHidden/>
          </w:rPr>
          <w:t>160</w:t>
        </w:r>
        <w:r>
          <w:rPr>
            <w:noProof/>
            <w:webHidden/>
          </w:rPr>
          <w:fldChar w:fldCharType="end"/>
        </w:r>
      </w:hyperlink>
    </w:p>
    <w:p w14:paraId="175D7D1A" w14:textId="74024DA9" w:rsidR="004D1F94" w:rsidRDefault="004D1F94">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838422" w:history="1">
        <w:r w:rsidRPr="00C10104">
          <w:rPr>
            <w:rStyle w:val="Hiperhivatkozs"/>
            <w:noProof/>
          </w:rPr>
          <w:t>Appendix B. Metre (prosody)</w:t>
        </w:r>
        <w:r>
          <w:rPr>
            <w:noProof/>
            <w:webHidden/>
          </w:rPr>
          <w:tab/>
        </w:r>
        <w:r>
          <w:rPr>
            <w:noProof/>
            <w:webHidden/>
          </w:rPr>
          <w:fldChar w:fldCharType="begin"/>
        </w:r>
        <w:r>
          <w:rPr>
            <w:noProof/>
            <w:webHidden/>
          </w:rPr>
          <w:instrText xml:space="preserve"> PAGEREF _Toc182838422 \h </w:instrText>
        </w:r>
        <w:r>
          <w:rPr>
            <w:noProof/>
            <w:webHidden/>
          </w:rPr>
        </w:r>
        <w:r>
          <w:rPr>
            <w:noProof/>
            <w:webHidden/>
          </w:rPr>
          <w:fldChar w:fldCharType="separate"/>
        </w:r>
        <w:r>
          <w:rPr>
            <w:noProof/>
            <w:webHidden/>
          </w:rPr>
          <w:t>162</w:t>
        </w:r>
        <w:r>
          <w:rPr>
            <w:noProof/>
            <w:webHidden/>
          </w:rPr>
          <w:fldChar w:fldCharType="end"/>
        </w:r>
      </w:hyperlink>
    </w:p>
    <w:p w14:paraId="78950823" w14:textId="0DD2BAC8" w:rsidR="004D1F94" w:rsidRDefault="004D1F94">
      <w:pPr>
        <w:pStyle w:val="TJ2"/>
        <w:rPr>
          <w:rFonts w:asciiTheme="minorHAnsi" w:eastAsiaTheme="minorEastAsia" w:hAnsiTheme="minorHAnsi" w:cstheme="minorBidi"/>
          <w:noProof/>
          <w:kern w:val="2"/>
          <w:sz w:val="24"/>
          <w:szCs w:val="21"/>
          <w:lang w:eastAsia="en-GB" w:bidi="hi-IN"/>
          <w14:ligatures w14:val="standardContextual"/>
        </w:rPr>
      </w:pPr>
      <w:hyperlink w:anchor="_Toc182838423" w:history="1">
        <w:r w:rsidRPr="00C10104">
          <w:rPr>
            <w:rStyle w:val="Hiperhivatkozs"/>
            <w:noProof/>
          </w:rPr>
          <w:t>Appendix B.1. Looking up Sanskrit metres</w:t>
        </w:r>
        <w:r>
          <w:rPr>
            <w:noProof/>
            <w:webHidden/>
          </w:rPr>
          <w:tab/>
        </w:r>
        <w:r>
          <w:rPr>
            <w:noProof/>
            <w:webHidden/>
          </w:rPr>
          <w:fldChar w:fldCharType="begin"/>
        </w:r>
        <w:r>
          <w:rPr>
            <w:noProof/>
            <w:webHidden/>
          </w:rPr>
          <w:instrText xml:space="preserve"> PAGEREF _Toc182838423 \h </w:instrText>
        </w:r>
        <w:r>
          <w:rPr>
            <w:noProof/>
            <w:webHidden/>
          </w:rPr>
        </w:r>
        <w:r>
          <w:rPr>
            <w:noProof/>
            <w:webHidden/>
          </w:rPr>
          <w:fldChar w:fldCharType="separate"/>
        </w:r>
        <w:r>
          <w:rPr>
            <w:noProof/>
            <w:webHidden/>
          </w:rPr>
          <w:t>162</w:t>
        </w:r>
        <w:r>
          <w:rPr>
            <w:noProof/>
            <w:webHidden/>
          </w:rPr>
          <w:fldChar w:fldCharType="end"/>
        </w:r>
      </w:hyperlink>
    </w:p>
    <w:p w14:paraId="086621AD" w14:textId="1AA99BCA" w:rsidR="004D1F94" w:rsidRDefault="004D1F94">
      <w:pPr>
        <w:pStyle w:val="TJ2"/>
        <w:rPr>
          <w:rFonts w:asciiTheme="minorHAnsi" w:eastAsiaTheme="minorEastAsia" w:hAnsiTheme="minorHAnsi" w:cstheme="minorBidi"/>
          <w:noProof/>
          <w:kern w:val="2"/>
          <w:sz w:val="24"/>
          <w:szCs w:val="21"/>
          <w:lang w:eastAsia="en-GB" w:bidi="hi-IN"/>
          <w14:ligatures w14:val="standardContextual"/>
        </w:rPr>
      </w:pPr>
      <w:hyperlink w:anchor="_Toc182838424" w:history="1">
        <w:r w:rsidRPr="00C10104">
          <w:rPr>
            <w:rStyle w:val="Hiperhivatkozs"/>
            <w:noProof/>
          </w:rPr>
          <w:t>Appendix B.2. Syllable length</w:t>
        </w:r>
        <w:r>
          <w:rPr>
            <w:noProof/>
            <w:webHidden/>
          </w:rPr>
          <w:tab/>
        </w:r>
        <w:r>
          <w:rPr>
            <w:noProof/>
            <w:webHidden/>
          </w:rPr>
          <w:fldChar w:fldCharType="begin"/>
        </w:r>
        <w:r>
          <w:rPr>
            <w:noProof/>
            <w:webHidden/>
          </w:rPr>
          <w:instrText xml:space="preserve"> PAGEREF _Toc182838424 \h </w:instrText>
        </w:r>
        <w:r>
          <w:rPr>
            <w:noProof/>
            <w:webHidden/>
          </w:rPr>
        </w:r>
        <w:r>
          <w:rPr>
            <w:noProof/>
            <w:webHidden/>
          </w:rPr>
          <w:fldChar w:fldCharType="separate"/>
        </w:r>
        <w:r>
          <w:rPr>
            <w:noProof/>
            <w:webHidden/>
          </w:rPr>
          <w:t>162</w:t>
        </w:r>
        <w:r>
          <w:rPr>
            <w:noProof/>
            <w:webHidden/>
          </w:rPr>
          <w:fldChar w:fldCharType="end"/>
        </w:r>
      </w:hyperlink>
    </w:p>
    <w:p w14:paraId="5126A02C" w14:textId="20BC64F8" w:rsidR="004D1F94" w:rsidRDefault="004D1F94">
      <w:pPr>
        <w:pStyle w:val="TJ2"/>
        <w:rPr>
          <w:rFonts w:asciiTheme="minorHAnsi" w:eastAsiaTheme="minorEastAsia" w:hAnsiTheme="minorHAnsi" w:cstheme="minorBidi"/>
          <w:noProof/>
          <w:kern w:val="2"/>
          <w:sz w:val="24"/>
          <w:szCs w:val="21"/>
          <w:lang w:eastAsia="en-GB" w:bidi="hi-IN"/>
          <w14:ligatures w14:val="standardContextual"/>
        </w:rPr>
      </w:pPr>
      <w:hyperlink w:anchor="_Toc182838425" w:history="1">
        <w:r w:rsidRPr="00C10104">
          <w:rPr>
            <w:rStyle w:val="Hiperhivatkozs"/>
            <w:noProof/>
          </w:rPr>
          <w:t>Appendix B.3. Prosodic code</w:t>
        </w:r>
        <w:r>
          <w:rPr>
            <w:noProof/>
            <w:webHidden/>
          </w:rPr>
          <w:tab/>
        </w:r>
        <w:r>
          <w:rPr>
            <w:noProof/>
            <w:webHidden/>
          </w:rPr>
          <w:fldChar w:fldCharType="begin"/>
        </w:r>
        <w:r>
          <w:rPr>
            <w:noProof/>
            <w:webHidden/>
          </w:rPr>
          <w:instrText xml:space="preserve"> PAGEREF _Toc182838425 \h </w:instrText>
        </w:r>
        <w:r>
          <w:rPr>
            <w:noProof/>
            <w:webHidden/>
          </w:rPr>
        </w:r>
        <w:r>
          <w:rPr>
            <w:noProof/>
            <w:webHidden/>
          </w:rPr>
          <w:fldChar w:fldCharType="separate"/>
        </w:r>
        <w:r>
          <w:rPr>
            <w:noProof/>
            <w:webHidden/>
          </w:rPr>
          <w:t>163</w:t>
        </w:r>
        <w:r>
          <w:rPr>
            <w:noProof/>
            <w:webHidden/>
          </w:rPr>
          <w:fldChar w:fldCharType="end"/>
        </w:r>
      </w:hyperlink>
    </w:p>
    <w:p w14:paraId="51DB85E9" w14:textId="196D0292" w:rsidR="004D1F94" w:rsidRDefault="004D1F94">
      <w:pPr>
        <w:pStyle w:val="TJ2"/>
        <w:rPr>
          <w:rFonts w:asciiTheme="minorHAnsi" w:eastAsiaTheme="minorEastAsia" w:hAnsiTheme="minorHAnsi" w:cstheme="minorBidi"/>
          <w:noProof/>
          <w:kern w:val="2"/>
          <w:sz w:val="24"/>
          <w:szCs w:val="21"/>
          <w:lang w:eastAsia="en-GB" w:bidi="hi-IN"/>
          <w14:ligatures w14:val="standardContextual"/>
        </w:rPr>
      </w:pPr>
      <w:hyperlink w:anchor="_Toc182838426" w:history="1">
        <w:r w:rsidRPr="00C10104">
          <w:rPr>
            <w:rStyle w:val="Hiperhivatkozs"/>
            <w:noProof/>
          </w:rPr>
          <w:t>Appendix B.4. Sanskrit, Prakrit and Sanskrit-based metres</w:t>
        </w:r>
        <w:r>
          <w:rPr>
            <w:noProof/>
            <w:webHidden/>
          </w:rPr>
          <w:tab/>
        </w:r>
        <w:r>
          <w:rPr>
            <w:noProof/>
            <w:webHidden/>
          </w:rPr>
          <w:fldChar w:fldCharType="begin"/>
        </w:r>
        <w:r>
          <w:rPr>
            <w:noProof/>
            <w:webHidden/>
          </w:rPr>
          <w:instrText xml:space="preserve"> PAGEREF _Toc182838426 \h </w:instrText>
        </w:r>
        <w:r>
          <w:rPr>
            <w:noProof/>
            <w:webHidden/>
          </w:rPr>
        </w:r>
        <w:r>
          <w:rPr>
            <w:noProof/>
            <w:webHidden/>
          </w:rPr>
          <w:fldChar w:fldCharType="separate"/>
        </w:r>
        <w:r>
          <w:rPr>
            <w:noProof/>
            <w:webHidden/>
          </w:rPr>
          <w:t>164</w:t>
        </w:r>
        <w:r>
          <w:rPr>
            <w:noProof/>
            <w:webHidden/>
          </w:rPr>
          <w:fldChar w:fldCharType="end"/>
        </w:r>
      </w:hyperlink>
    </w:p>
    <w:p w14:paraId="6DAD11E2" w14:textId="1D63C13A"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427" w:history="1">
        <w:r w:rsidRPr="00C10104">
          <w:rPr>
            <w:rStyle w:val="Hiperhivatkozs"/>
            <w:noProof/>
          </w:rPr>
          <w:t>Appendix B.4.1. Syllabic metres (</w:t>
        </w:r>
        <w:r w:rsidRPr="00C10104">
          <w:rPr>
            <w:rStyle w:val="Hiperhivatkozs"/>
            <w:i/>
            <w:noProof/>
          </w:rPr>
          <w:t>varṇavr̥tta</w:t>
        </w:r>
        <w:r w:rsidRPr="00C10104">
          <w:rPr>
            <w:rStyle w:val="Hiperhivatkozs"/>
            <w:noProof/>
          </w:rPr>
          <w:t>)</w:t>
        </w:r>
        <w:r>
          <w:rPr>
            <w:noProof/>
            <w:webHidden/>
          </w:rPr>
          <w:tab/>
        </w:r>
        <w:r>
          <w:rPr>
            <w:noProof/>
            <w:webHidden/>
          </w:rPr>
          <w:fldChar w:fldCharType="begin"/>
        </w:r>
        <w:r>
          <w:rPr>
            <w:noProof/>
            <w:webHidden/>
          </w:rPr>
          <w:instrText xml:space="preserve"> PAGEREF _Toc182838427 \h </w:instrText>
        </w:r>
        <w:r>
          <w:rPr>
            <w:noProof/>
            <w:webHidden/>
          </w:rPr>
        </w:r>
        <w:r>
          <w:rPr>
            <w:noProof/>
            <w:webHidden/>
          </w:rPr>
          <w:fldChar w:fldCharType="separate"/>
        </w:r>
        <w:r>
          <w:rPr>
            <w:noProof/>
            <w:webHidden/>
          </w:rPr>
          <w:t>164</w:t>
        </w:r>
        <w:r>
          <w:rPr>
            <w:noProof/>
            <w:webHidden/>
          </w:rPr>
          <w:fldChar w:fldCharType="end"/>
        </w:r>
      </w:hyperlink>
    </w:p>
    <w:p w14:paraId="23940DEE" w14:textId="2B834048"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428" w:history="1">
        <w:r w:rsidRPr="00C10104">
          <w:rPr>
            <w:rStyle w:val="Hiperhivatkozs"/>
            <w:noProof/>
          </w:rPr>
          <w:t>Appendix B.4.2. Moraic metres</w:t>
        </w:r>
        <w:r>
          <w:rPr>
            <w:noProof/>
            <w:webHidden/>
          </w:rPr>
          <w:tab/>
        </w:r>
        <w:r>
          <w:rPr>
            <w:noProof/>
            <w:webHidden/>
          </w:rPr>
          <w:fldChar w:fldCharType="begin"/>
        </w:r>
        <w:r>
          <w:rPr>
            <w:noProof/>
            <w:webHidden/>
          </w:rPr>
          <w:instrText xml:space="preserve"> PAGEREF _Toc182838428 \h </w:instrText>
        </w:r>
        <w:r>
          <w:rPr>
            <w:noProof/>
            <w:webHidden/>
          </w:rPr>
        </w:r>
        <w:r>
          <w:rPr>
            <w:noProof/>
            <w:webHidden/>
          </w:rPr>
          <w:fldChar w:fldCharType="separate"/>
        </w:r>
        <w:r>
          <w:rPr>
            <w:noProof/>
            <w:webHidden/>
          </w:rPr>
          <w:t>167</w:t>
        </w:r>
        <w:r>
          <w:rPr>
            <w:noProof/>
            <w:webHidden/>
          </w:rPr>
          <w:fldChar w:fldCharType="end"/>
        </w:r>
      </w:hyperlink>
    </w:p>
    <w:p w14:paraId="01E71CA3" w14:textId="48B2B861"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429" w:history="1">
        <w:r w:rsidRPr="00C10104">
          <w:rPr>
            <w:rStyle w:val="Hiperhivatkozs"/>
            <w:noProof/>
          </w:rPr>
          <w:t>Appendix B.4.3.</w:t>
        </w:r>
        <w:r w:rsidRPr="00C10104">
          <w:rPr>
            <w:rStyle w:val="Hiperhivatkozs"/>
            <w:i/>
            <w:noProof/>
          </w:rPr>
          <w:t xml:space="preserve"> Anuṣṭubh</w:t>
        </w:r>
        <w:r w:rsidRPr="00C10104">
          <w:rPr>
            <w:rStyle w:val="Hiperhivatkozs"/>
            <w:noProof/>
          </w:rPr>
          <w:t xml:space="preserve"> details</w:t>
        </w:r>
        <w:r>
          <w:rPr>
            <w:noProof/>
            <w:webHidden/>
          </w:rPr>
          <w:tab/>
        </w:r>
        <w:r>
          <w:rPr>
            <w:noProof/>
            <w:webHidden/>
          </w:rPr>
          <w:fldChar w:fldCharType="begin"/>
        </w:r>
        <w:r>
          <w:rPr>
            <w:noProof/>
            <w:webHidden/>
          </w:rPr>
          <w:instrText xml:space="preserve"> PAGEREF _Toc182838429 \h </w:instrText>
        </w:r>
        <w:r>
          <w:rPr>
            <w:noProof/>
            <w:webHidden/>
          </w:rPr>
        </w:r>
        <w:r>
          <w:rPr>
            <w:noProof/>
            <w:webHidden/>
          </w:rPr>
          <w:fldChar w:fldCharType="separate"/>
        </w:r>
        <w:r>
          <w:rPr>
            <w:noProof/>
            <w:webHidden/>
          </w:rPr>
          <w:t>169</w:t>
        </w:r>
        <w:r>
          <w:rPr>
            <w:noProof/>
            <w:webHidden/>
          </w:rPr>
          <w:fldChar w:fldCharType="end"/>
        </w:r>
      </w:hyperlink>
    </w:p>
    <w:p w14:paraId="1A423D08" w14:textId="6BBBA101"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430" w:history="1">
        <w:r w:rsidRPr="00C10104">
          <w:rPr>
            <w:rStyle w:val="Hiperhivatkozs"/>
            <w:noProof/>
          </w:rPr>
          <w:t xml:space="preserve">Appendix B.4.4. The </w:t>
        </w:r>
        <w:r w:rsidRPr="00C10104">
          <w:rPr>
            <w:rStyle w:val="Hiperhivatkozs"/>
            <w:i/>
            <w:noProof/>
          </w:rPr>
          <w:t>upajāti</w:t>
        </w:r>
        <w:r w:rsidRPr="00C10104">
          <w:rPr>
            <w:rStyle w:val="Hiperhivatkozs"/>
            <w:noProof/>
          </w:rPr>
          <w:t xml:space="preserve"> family</w:t>
        </w:r>
        <w:r>
          <w:rPr>
            <w:noProof/>
            <w:webHidden/>
          </w:rPr>
          <w:tab/>
        </w:r>
        <w:r>
          <w:rPr>
            <w:noProof/>
            <w:webHidden/>
          </w:rPr>
          <w:fldChar w:fldCharType="begin"/>
        </w:r>
        <w:r>
          <w:rPr>
            <w:noProof/>
            <w:webHidden/>
          </w:rPr>
          <w:instrText xml:space="preserve"> PAGEREF _Toc182838430 \h </w:instrText>
        </w:r>
        <w:r>
          <w:rPr>
            <w:noProof/>
            <w:webHidden/>
          </w:rPr>
        </w:r>
        <w:r>
          <w:rPr>
            <w:noProof/>
            <w:webHidden/>
          </w:rPr>
          <w:fldChar w:fldCharType="separate"/>
        </w:r>
        <w:r>
          <w:rPr>
            <w:noProof/>
            <w:webHidden/>
          </w:rPr>
          <w:t>170</w:t>
        </w:r>
        <w:r>
          <w:rPr>
            <w:noProof/>
            <w:webHidden/>
          </w:rPr>
          <w:fldChar w:fldCharType="end"/>
        </w:r>
      </w:hyperlink>
    </w:p>
    <w:p w14:paraId="7A2C2F00" w14:textId="76BA1CDB"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431" w:history="1">
        <w:r w:rsidRPr="00C10104">
          <w:rPr>
            <w:rStyle w:val="Hiperhivatkozs"/>
            <w:noProof/>
          </w:rPr>
          <w:t xml:space="preserve">Appendix B.4.5. The </w:t>
        </w:r>
        <w:r w:rsidRPr="00C10104">
          <w:rPr>
            <w:rStyle w:val="Hiperhivatkozs"/>
            <w:i/>
            <w:noProof/>
          </w:rPr>
          <w:t>vaitālīya</w:t>
        </w:r>
        <w:r w:rsidRPr="00C10104">
          <w:rPr>
            <w:rStyle w:val="Hiperhivatkozs"/>
            <w:noProof/>
          </w:rPr>
          <w:t xml:space="preserve"> family</w:t>
        </w:r>
        <w:r>
          <w:rPr>
            <w:noProof/>
            <w:webHidden/>
          </w:rPr>
          <w:tab/>
        </w:r>
        <w:r>
          <w:rPr>
            <w:noProof/>
            <w:webHidden/>
          </w:rPr>
          <w:fldChar w:fldCharType="begin"/>
        </w:r>
        <w:r>
          <w:rPr>
            <w:noProof/>
            <w:webHidden/>
          </w:rPr>
          <w:instrText xml:space="preserve"> PAGEREF _Toc182838431 \h </w:instrText>
        </w:r>
        <w:r>
          <w:rPr>
            <w:noProof/>
            <w:webHidden/>
          </w:rPr>
        </w:r>
        <w:r>
          <w:rPr>
            <w:noProof/>
            <w:webHidden/>
          </w:rPr>
          <w:fldChar w:fldCharType="separate"/>
        </w:r>
        <w:r>
          <w:rPr>
            <w:noProof/>
            <w:webHidden/>
          </w:rPr>
          <w:t>170</w:t>
        </w:r>
        <w:r>
          <w:rPr>
            <w:noProof/>
            <w:webHidden/>
          </w:rPr>
          <w:fldChar w:fldCharType="end"/>
        </w:r>
      </w:hyperlink>
    </w:p>
    <w:p w14:paraId="0C1414B4" w14:textId="5137BB7F"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432" w:history="1">
        <w:r w:rsidRPr="00C10104">
          <w:rPr>
            <w:rStyle w:val="Hiperhivatkozs"/>
            <w:noProof/>
          </w:rPr>
          <w:t>Appendix B.4.6. Vedic trimeter</w:t>
        </w:r>
        <w:r>
          <w:rPr>
            <w:noProof/>
            <w:webHidden/>
          </w:rPr>
          <w:tab/>
        </w:r>
        <w:r>
          <w:rPr>
            <w:noProof/>
            <w:webHidden/>
          </w:rPr>
          <w:fldChar w:fldCharType="begin"/>
        </w:r>
        <w:r>
          <w:rPr>
            <w:noProof/>
            <w:webHidden/>
          </w:rPr>
          <w:instrText xml:space="preserve"> PAGEREF _Toc182838432 \h </w:instrText>
        </w:r>
        <w:r>
          <w:rPr>
            <w:noProof/>
            <w:webHidden/>
          </w:rPr>
        </w:r>
        <w:r>
          <w:rPr>
            <w:noProof/>
            <w:webHidden/>
          </w:rPr>
          <w:fldChar w:fldCharType="separate"/>
        </w:r>
        <w:r>
          <w:rPr>
            <w:noProof/>
            <w:webHidden/>
          </w:rPr>
          <w:t>170</w:t>
        </w:r>
        <w:r>
          <w:rPr>
            <w:noProof/>
            <w:webHidden/>
          </w:rPr>
          <w:fldChar w:fldCharType="end"/>
        </w:r>
      </w:hyperlink>
    </w:p>
    <w:p w14:paraId="796B010C" w14:textId="24D22E6D" w:rsidR="004D1F94" w:rsidRDefault="004D1F94">
      <w:pPr>
        <w:pStyle w:val="TJ3"/>
        <w:rPr>
          <w:rFonts w:asciiTheme="minorHAnsi" w:eastAsiaTheme="minorEastAsia" w:hAnsiTheme="minorHAnsi" w:cstheme="minorBidi"/>
          <w:noProof/>
          <w:kern w:val="2"/>
          <w:sz w:val="24"/>
          <w:szCs w:val="21"/>
          <w:lang w:eastAsia="en-GB" w:bidi="hi-IN"/>
          <w14:ligatures w14:val="standardContextual"/>
        </w:rPr>
      </w:pPr>
      <w:hyperlink w:anchor="_Toc182838433" w:history="1">
        <w:r w:rsidRPr="00C10104">
          <w:rPr>
            <w:rStyle w:val="Hiperhivatkozs"/>
            <w:noProof/>
          </w:rPr>
          <w:t>Appendix B.4.7. Other semi-syllabic metres</w:t>
        </w:r>
        <w:r>
          <w:rPr>
            <w:noProof/>
            <w:webHidden/>
          </w:rPr>
          <w:tab/>
        </w:r>
        <w:r>
          <w:rPr>
            <w:noProof/>
            <w:webHidden/>
          </w:rPr>
          <w:fldChar w:fldCharType="begin"/>
        </w:r>
        <w:r>
          <w:rPr>
            <w:noProof/>
            <w:webHidden/>
          </w:rPr>
          <w:instrText xml:space="preserve"> PAGEREF _Toc182838433 \h </w:instrText>
        </w:r>
        <w:r>
          <w:rPr>
            <w:noProof/>
            <w:webHidden/>
          </w:rPr>
        </w:r>
        <w:r>
          <w:rPr>
            <w:noProof/>
            <w:webHidden/>
          </w:rPr>
          <w:fldChar w:fldCharType="separate"/>
        </w:r>
        <w:r>
          <w:rPr>
            <w:noProof/>
            <w:webHidden/>
          </w:rPr>
          <w:t>171</w:t>
        </w:r>
        <w:r>
          <w:rPr>
            <w:noProof/>
            <w:webHidden/>
          </w:rPr>
          <w:fldChar w:fldCharType="end"/>
        </w:r>
      </w:hyperlink>
    </w:p>
    <w:p w14:paraId="19142A63" w14:textId="5958D503" w:rsidR="004D1F94" w:rsidRDefault="004D1F94">
      <w:pPr>
        <w:pStyle w:val="TJ2"/>
        <w:rPr>
          <w:rFonts w:asciiTheme="minorHAnsi" w:eastAsiaTheme="minorEastAsia" w:hAnsiTheme="minorHAnsi" w:cstheme="minorBidi"/>
          <w:noProof/>
          <w:kern w:val="2"/>
          <w:sz w:val="24"/>
          <w:szCs w:val="21"/>
          <w:lang w:eastAsia="en-GB" w:bidi="hi-IN"/>
          <w14:ligatures w14:val="standardContextual"/>
        </w:rPr>
      </w:pPr>
      <w:hyperlink w:anchor="_Toc182838434" w:history="1">
        <w:r w:rsidRPr="00C10104">
          <w:rPr>
            <w:rStyle w:val="Hiperhivatkozs"/>
            <w:noProof/>
          </w:rPr>
          <w:t>Appendix B.5. Tamil metres</w:t>
        </w:r>
        <w:r>
          <w:rPr>
            <w:noProof/>
            <w:webHidden/>
          </w:rPr>
          <w:tab/>
        </w:r>
        <w:r>
          <w:rPr>
            <w:noProof/>
            <w:webHidden/>
          </w:rPr>
          <w:fldChar w:fldCharType="begin"/>
        </w:r>
        <w:r>
          <w:rPr>
            <w:noProof/>
            <w:webHidden/>
          </w:rPr>
          <w:instrText xml:space="preserve"> PAGEREF _Toc182838434 \h </w:instrText>
        </w:r>
        <w:r>
          <w:rPr>
            <w:noProof/>
            <w:webHidden/>
          </w:rPr>
        </w:r>
        <w:r>
          <w:rPr>
            <w:noProof/>
            <w:webHidden/>
          </w:rPr>
          <w:fldChar w:fldCharType="separate"/>
        </w:r>
        <w:r>
          <w:rPr>
            <w:noProof/>
            <w:webHidden/>
          </w:rPr>
          <w:t>171</w:t>
        </w:r>
        <w:r>
          <w:rPr>
            <w:noProof/>
            <w:webHidden/>
          </w:rPr>
          <w:fldChar w:fldCharType="end"/>
        </w:r>
      </w:hyperlink>
    </w:p>
    <w:p w14:paraId="35AAE9B6" w14:textId="3BD8BDB9" w:rsidR="004D1F94" w:rsidRDefault="004D1F94">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838435" w:history="1">
        <w:r w:rsidRPr="00C10104">
          <w:rPr>
            <w:rStyle w:val="Hiperhivatkozs"/>
            <w:noProof/>
          </w:rPr>
          <w:t>Appendix C. “Case Studies” in encoding complex layout</w:t>
        </w:r>
        <w:r>
          <w:rPr>
            <w:noProof/>
            <w:webHidden/>
          </w:rPr>
          <w:tab/>
        </w:r>
        <w:r>
          <w:rPr>
            <w:noProof/>
            <w:webHidden/>
          </w:rPr>
          <w:fldChar w:fldCharType="begin"/>
        </w:r>
        <w:r>
          <w:rPr>
            <w:noProof/>
            <w:webHidden/>
          </w:rPr>
          <w:instrText xml:space="preserve"> PAGEREF _Toc182838435 \h </w:instrText>
        </w:r>
        <w:r>
          <w:rPr>
            <w:noProof/>
            <w:webHidden/>
          </w:rPr>
        </w:r>
        <w:r>
          <w:rPr>
            <w:noProof/>
            <w:webHidden/>
          </w:rPr>
          <w:fldChar w:fldCharType="separate"/>
        </w:r>
        <w:r>
          <w:rPr>
            <w:noProof/>
            <w:webHidden/>
          </w:rPr>
          <w:t>173</w:t>
        </w:r>
        <w:r>
          <w:rPr>
            <w:noProof/>
            <w:webHidden/>
          </w:rPr>
          <w:fldChar w:fldCharType="end"/>
        </w:r>
      </w:hyperlink>
    </w:p>
    <w:p w14:paraId="78D4CB79" w14:textId="5D4EB016" w:rsidR="004D1F94" w:rsidRDefault="004D1F94">
      <w:pPr>
        <w:pStyle w:val="TJ2"/>
        <w:rPr>
          <w:rFonts w:asciiTheme="minorHAnsi" w:eastAsiaTheme="minorEastAsia" w:hAnsiTheme="minorHAnsi" w:cstheme="minorBidi"/>
          <w:noProof/>
          <w:kern w:val="2"/>
          <w:sz w:val="24"/>
          <w:szCs w:val="21"/>
          <w:lang w:eastAsia="en-GB" w:bidi="hi-IN"/>
          <w14:ligatures w14:val="standardContextual"/>
        </w:rPr>
      </w:pPr>
      <w:hyperlink w:anchor="_Toc182838436" w:history="1">
        <w:r w:rsidRPr="00C10104">
          <w:rPr>
            <w:rStyle w:val="Hiperhivatkozs"/>
            <w:noProof/>
          </w:rPr>
          <w:t>Case study 1: four-faced stele</w:t>
        </w:r>
        <w:r>
          <w:rPr>
            <w:noProof/>
            <w:webHidden/>
          </w:rPr>
          <w:tab/>
        </w:r>
        <w:r>
          <w:rPr>
            <w:noProof/>
            <w:webHidden/>
          </w:rPr>
          <w:fldChar w:fldCharType="begin"/>
        </w:r>
        <w:r>
          <w:rPr>
            <w:noProof/>
            <w:webHidden/>
          </w:rPr>
          <w:instrText xml:space="preserve"> PAGEREF _Toc182838436 \h </w:instrText>
        </w:r>
        <w:r>
          <w:rPr>
            <w:noProof/>
            <w:webHidden/>
          </w:rPr>
        </w:r>
        <w:r>
          <w:rPr>
            <w:noProof/>
            <w:webHidden/>
          </w:rPr>
          <w:fldChar w:fldCharType="separate"/>
        </w:r>
        <w:r>
          <w:rPr>
            <w:noProof/>
            <w:webHidden/>
          </w:rPr>
          <w:t>173</w:t>
        </w:r>
        <w:r>
          <w:rPr>
            <w:noProof/>
            <w:webHidden/>
          </w:rPr>
          <w:fldChar w:fldCharType="end"/>
        </w:r>
      </w:hyperlink>
    </w:p>
    <w:p w14:paraId="168ED16D" w14:textId="40A5F538" w:rsidR="004D1F94" w:rsidRDefault="004D1F94">
      <w:pPr>
        <w:pStyle w:val="TJ2"/>
        <w:rPr>
          <w:rFonts w:asciiTheme="minorHAnsi" w:eastAsiaTheme="minorEastAsia" w:hAnsiTheme="minorHAnsi" w:cstheme="minorBidi"/>
          <w:noProof/>
          <w:kern w:val="2"/>
          <w:sz w:val="24"/>
          <w:szCs w:val="21"/>
          <w:lang w:eastAsia="en-GB" w:bidi="hi-IN"/>
          <w14:ligatures w14:val="standardContextual"/>
        </w:rPr>
      </w:pPr>
      <w:hyperlink w:anchor="_Toc182838437" w:history="1">
        <w:r w:rsidRPr="00C10104">
          <w:rPr>
            <w:rStyle w:val="Hiperhivatkozs"/>
            <w:noProof/>
          </w:rPr>
          <w:t>Case study 2A: copperplate charter with seal and other goodies</w:t>
        </w:r>
        <w:r>
          <w:rPr>
            <w:noProof/>
            <w:webHidden/>
          </w:rPr>
          <w:tab/>
        </w:r>
        <w:r>
          <w:rPr>
            <w:noProof/>
            <w:webHidden/>
          </w:rPr>
          <w:fldChar w:fldCharType="begin"/>
        </w:r>
        <w:r>
          <w:rPr>
            <w:noProof/>
            <w:webHidden/>
          </w:rPr>
          <w:instrText xml:space="preserve"> PAGEREF _Toc182838437 \h </w:instrText>
        </w:r>
        <w:r>
          <w:rPr>
            <w:noProof/>
            <w:webHidden/>
          </w:rPr>
        </w:r>
        <w:r>
          <w:rPr>
            <w:noProof/>
            <w:webHidden/>
          </w:rPr>
          <w:fldChar w:fldCharType="separate"/>
        </w:r>
        <w:r>
          <w:rPr>
            <w:noProof/>
            <w:webHidden/>
          </w:rPr>
          <w:t>174</w:t>
        </w:r>
        <w:r>
          <w:rPr>
            <w:noProof/>
            <w:webHidden/>
          </w:rPr>
          <w:fldChar w:fldCharType="end"/>
        </w:r>
      </w:hyperlink>
    </w:p>
    <w:p w14:paraId="00050ECE" w14:textId="47131F4D" w:rsidR="004D1F94" w:rsidRDefault="004D1F94">
      <w:pPr>
        <w:pStyle w:val="TJ2"/>
        <w:rPr>
          <w:rFonts w:asciiTheme="minorHAnsi" w:eastAsiaTheme="minorEastAsia" w:hAnsiTheme="minorHAnsi" w:cstheme="minorBidi"/>
          <w:noProof/>
          <w:kern w:val="2"/>
          <w:sz w:val="24"/>
          <w:szCs w:val="21"/>
          <w:lang w:eastAsia="en-GB" w:bidi="hi-IN"/>
          <w14:ligatures w14:val="standardContextual"/>
        </w:rPr>
      </w:pPr>
      <w:hyperlink w:anchor="_Toc182838438" w:history="1">
        <w:r w:rsidRPr="00C10104">
          <w:rPr>
            <w:rStyle w:val="Hiperhivatkozs"/>
            <w:noProof/>
          </w:rPr>
          <w:t>Case study 2B: copperplate charter with a lost plate reconstructed</w:t>
        </w:r>
        <w:r>
          <w:rPr>
            <w:noProof/>
            <w:webHidden/>
          </w:rPr>
          <w:tab/>
        </w:r>
        <w:r>
          <w:rPr>
            <w:noProof/>
            <w:webHidden/>
          </w:rPr>
          <w:fldChar w:fldCharType="begin"/>
        </w:r>
        <w:r>
          <w:rPr>
            <w:noProof/>
            <w:webHidden/>
          </w:rPr>
          <w:instrText xml:space="preserve"> PAGEREF _Toc182838438 \h </w:instrText>
        </w:r>
        <w:r>
          <w:rPr>
            <w:noProof/>
            <w:webHidden/>
          </w:rPr>
        </w:r>
        <w:r>
          <w:rPr>
            <w:noProof/>
            <w:webHidden/>
          </w:rPr>
          <w:fldChar w:fldCharType="separate"/>
        </w:r>
        <w:r>
          <w:rPr>
            <w:noProof/>
            <w:webHidden/>
          </w:rPr>
          <w:t>176</w:t>
        </w:r>
        <w:r>
          <w:rPr>
            <w:noProof/>
            <w:webHidden/>
          </w:rPr>
          <w:fldChar w:fldCharType="end"/>
        </w:r>
      </w:hyperlink>
    </w:p>
    <w:p w14:paraId="5D159DE5" w14:textId="042EDACE" w:rsidR="004D1F94" w:rsidRDefault="004D1F94">
      <w:pPr>
        <w:pStyle w:val="TJ2"/>
        <w:rPr>
          <w:rFonts w:asciiTheme="minorHAnsi" w:eastAsiaTheme="minorEastAsia" w:hAnsiTheme="minorHAnsi" w:cstheme="minorBidi"/>
          <w:noProof/>
          <w:kern w:val="2"/>
          <w:sz w:val="24"/>
          <w:szCs w:val="21"/>
          <w:lang w:eastAsia="en-GB" w:bidi="hi-IN"/>
          <w14:ligatures w14:val="standardContextual"/>
        </w:rPr>
      </w:pPr>
      <w:hyperlink w:anchor="_Toc182838439" w:history="1">
        <w:r w:rsidRPr="00C10104">
          <w:rPr>
            <w:rStyle w:val="Hiperhivatkozs"/>
            <w:noProof/>
          </w:rPr>
          <w:t>Case study 2C: copperplate charter with a lost plate not reconstructed</w:t>
        </w:r>
        <w:r>
          <w:rPr>
            <w:noProof/>
            <w:webHidden/>
          </w:rPr>
          <w:tab/>
        </w:r>
        <w:r>
          <w:rPr>
            <w:noProof/>
            <w:webHidden/>
          </w:rPr>
          <w:fldChar w:fldCharType="begin"/>
        </w:r>
        <w:r>
          <w:rPr>
            <w:noProof/>
            <w:webHidden/>
          </w:rPr>
          <w:instrText xml:space="preserve"> PAGEREF _Toc182838439 \h </w:instrText>
        </w:r>
        <w:r>
          <w:rPr>
            <w:noProof/>
            <w:webHidden/>
          </w:rPr>
        </w:r>
        <w:r>
          <w:rPr>
            <w:noProof/>
            <w:webHidden/>
          </w:rPr>
          <w:fldChar w:fldCharType="separate"/>
        </w:r>
        <w:r>
          <w:rPr>
            <w:noProof/>
            <w:webHidden/>
          </w:rPr>
          <w:t>177</w:t>
        </w:r>
        <w:r>
          <w:rPr>
            <w:noProof/>
            <w:webHidden/>
          </w:rPr>
          <w:fldChar w:fldCharType="end"/>
        </w:r>
      </w:hyperlink>
    </w:p>
    <w:p w14:paraId="215748B7" w14:textId="102EB1B2" w:rsidR="004D1F94" w:rsidRDefault="004D1F94">
      <w:pPr>
        <w:pStyle w:val="TJ2"/>
        <w:rPr>
          <w:rFonts w:asciiTheme="minorHAnsi" w:eastAsiaTheme="minorEastAsia" w:hAnsiTheme="minorHAnsi" w:cstheme="minorBidi"/>
          <w:noProof/>
          <w:kern w:val="2"/>
          <w:sz w:val="24"/>
          <w:szCs w:val="21"/>
          <w:lang w:eastAsia="en-GB" w:bidi="hi-IN"/>
          <w14:ligatures w14:val="standardContextual"/>
        </w:rPr>
      </w:pPr>
      <w:hyperlink w:anchor="_Toc182838440" w:history="1">
        <w:r w:rsidRPr="00C10104">
          <w:rPr>
            <w:rStyle w:val="Hiperhivatkozs"/>
            <w:noProof/>
          </w:rPr>
          <w:t>Case study 3: stele with two inscribed faces, an incipit and quasi-columns</w:t>
        </w:r>
        <w:r>
          <w:rPr>
            <w:noProof/>
            <w:webHidden/>
          </w:rPr>
          <w:tab/>
        </w:r>
        <w:r>
          <w:rPr>
            <w:noProof/>
            <w:webHidden/>
          </w:rPr>
          <w:fldChar w:fldCharType="begin"/>
        </w:r>
        <w:r>
          <w:rPr>
            <w:noProof/>
            <w:webHidden/>
          </w:rPr>
          <w:instrText xml:space="preserve"> PAGEREF _Toc182838440 \h </w:instrText>
        </w:r>
        <w:r>
          <w:rPr>
            <w:noProof/>
            <w:webHidden/>
          </w:rPr>
        </w:r>
        <w:r>
          <w:rPr>
            <w:noProof/>
            <w:webHidden/>
          </w:rPr>
          <w:fldChar w:fldCharType="separate"/>
        </w:r>
        <w:r>
          <w:rPr>
            <w:noProof/>
            <w:webHidden/>
          </w:rPr>
          <w:t>178</w:t>
        </w:r>
        <w:r>
          <w:rPr>
            <w:noProof/>
            <w:webHidden/>
          </w:rPr>
          <w:fldChar w:fldCharType="end"/>
        </w:r>
      </w:hyperlink>
    </w:p>
    <w:p w14:paraId="2C8D52BF" w14:textId="23A050FC" w:rsidR="004D1F94" w:rsidRDefault="004D1F94">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838441" w:history="1">
        <w:r w:rsidRPr="00C10104">
          <w:rPr>
            <w:rStyle w:val="Hiperhivatkozs"/>
            <w:noProof/>
          </w:rPr>
          <w:t>Appendix D. Language tags</w:t>
        </w:r>
        <w:r>
          <w:rPr>
            <w:noProof/>
            <w:webHidden/>
          </w:rPr>
          <w:tab/>
        </w:r>
        <w:r>
          <w:rPr>
            <w:noProof/>
            <w:webHidden/>
          </w:rPr>
          <w:fldChar w:fldCharType="begin"/>
        </w:r>
        <w:r>
          <w:rPr>
            <w:noProof/>
            <w:webHidden/>
          </w:rPr>
          <w:instrText xml:space="preserve"> PAGEREF _Toc182838441 \h </w:instrText>
        </w:r>
        <w:r>
          <w:rPr>
            <w:noProof/>
            <w:webHidden/>
          </w:rPr>
        </w:r>
        <w:r>
          <w:rPr>
            <w:noProof/>
            <w:webHidden/>
          </w:rPr>
          <w:fldChar w:fldCharType="separate"/>
        </w:r>
        <w:r>
          <w:rPr>
            <w:noProof/>
            <w:webHidden/>
          </w:rPr>
          <w:t>181</w:t>
        </w:r>
        <w:r>
          <w:rPr>
            <w:noProof/>
            <w:webHidden/>
          </w:rPr>
          <w:fldChar w:fldCharType="end"/>
        </w:r>
      </w:hyperlink>
    </w:p>
    <w:p w14:paraId="44AC410E" w14:textId="06DEE3C5" w:rsidR="004D1F94" w:rsidRDefault="004D1F94">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838442" w:history="1">
        <w:r w:rsidRPr="00C10104">
          <w:rPr>
            <w:rStyle w:val="Hiperhivatkozs"/>
            <w:noProof/>
          </w:rPr>
          <w:t>Appendix E. Titling conventions</w:t>
        </w:r>
        <w:r>
          <w:rPr>
            <w:noProof/>
            <w:webHidden/>
          </w:rPr>
          <w:tab/>
        </w:r>
        <w:r>
          <w:rPr>
            <w:noProof/>
            <w:webHidden/>
          </w:rPr>
          <w:fldChar w:fldCharType="begin"/>
        </w:r>
        <w:r>
          <w:rPr>
            <w:noProof/>
            <w:webHidden/>
          </w:rPr>
          <w:instrText xml:space="preserve"> PAGEREF _Toc182838442 \h </w:instrText>
        </w:r>
        <w:r>
          <w:rPr>
            <w:noProof/>
            <w:webHidden/>
          </w:rPr>
        </w:r>
        <w:r>
          <w:rPr>
            <w:noProof/>
            <w:webHidden/>
          </w:rPr>
          <w:fldChar w:fldCharType="separate"/>
        </w:r>
        <w:r>
          <w:rPr>
            <w:noProof/>
            <w:webHidden/>
          </w:rPr>
          <w:t>183</w:t>
        </w:r>
        <w:r>
          <w:rPr>
            <w:noProof/>
            <w:webHidden/>
          </w:rPr>
          <w:fldChar w:fldCharType="end"/>
        </w:r>
      </w:hyperlink>
    </w:p>
    <w:p w14:paraId="1F487D7F" w14:textId="069EED79" w:rsidR="004D1F94" w:rsidRDefault="004D1F94">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838443" w:history="1">
        <w:r w:rsidRPr="00C10104">
          <w:rPr>
            <w:rStyle w:val="Hiperhivatkozs"/>
            <w:noProof/>
          </w:rPr>
          <w:t>Appendix F. Normalisation suggestions</w:t>
        </w:r>
        <w:r>
          <w:rPr>
            <w:noProof/>
            <w:webHidden/>
          </w:rPr>
          <w:tab/>
        </w:r>
        <w:r>
          <w:rPr>
            <w:noProof/>
            <w:webHidden/>
          </w:rPr>
          <w:fldChar w:fldCharType="begin"/>
        </w:r>
        <w:r>
          <w:rPr>
            <w:noProof/>
            <w:webHidden/>
          </w:rPr>
          <w:instrText xml:space="preserve"> PAGEREF _Toc182838443 \h </w:instrText>
        </w:r>
        <w:r>
          <w:rPr>
            <w:noProof/>
            <w:webHidden/>
          </w:rPr>
        </w:r>
        <w:r>
          <w:rPr>
            <w:noProof/>
            <w:webHidden/>
          </w:rPr>
          <w:fldChar w:fldCharType="separate"/>
        </w:r>
        <w:r>
          <w:rPr>
            <w:noProof/>
            <w:webHidden/>
          </w:rPr>
          <w:t>185</w:t>
        </w:r>
        <w:r>
          <w:rPr>
            <w:noProof/>
            <w:webHidden/>
          </w:rPr>
          <w:fldChar w:fldCharType="end"/>
        </w:r>
      </w:hyperlink>
    </w:p>
    <w:p w14:paraId="3B032896" w14:textId="50E2A672" w:rsidR="004D1F94" w:rsidRDefault="004D1F94">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838444" w:history="1">
        <w:r w:rsidRPr="00C10104">
          <w:rPr>
            <w:rStyle w:val="Hiperhivatkozs"/>
            <w:noProof/>
          </w:rPr>
          <w:t>Appendix G. Creating DHARMA editions from other editions</w:t>
        </w:r>
        <w:r>
          <w:rPr>
            <w:noProof/>
            <w:webHidden/>
          </w:rPr>
          <w:tab/>
        </w:r>
        <w:r>
          <w:rPr>
            <w:noProof/>
            <w:webHidden/>
          </w:rPr>
          <w:fldChar w:fldCharType="begin"/>
        </w:r>
        <w:r>
          <w:rPr>
            <w:noProof/>
            <w:webHidden/>
          </w:rPr>
          <w:instrText xml:space="preserve"> PAGEREF _Toc182838444 \h </w:instrText>
        </w:r>
        <w:r>
          <w:rPr>
            <w:noProof/>
            <w:webHidden/>
          </w:rPr>
        </w:r>
        <w:r>
          <w:rPr>
            <w:noProof/>
            <w:webHidden/>
          </w:rPr>
          <w:fldChar w:fldCharType="separate"/>
        </w:r>
        <w:r>
          <w:rPr>
            <w:noProof/>
            <w:webHidden/>
          </w:rPr>
          <w:t>186</w:t>
        </w:r>
        <w:r>
          <w:rPr>
            <w:noProof/>
            <w:webHidden/>
          </w:rPr>
          <w:fldChar w:fldCharType="end"/>
        </w:r>
      </w:hyperlink>
    </w:p>
    <w:p w14:paraId="0338C5DB" w14:textId="5AF53EFD" w:rsidR="004D1F94" w:rsidRDefault="004D1F94">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838445" w:history="1">
        <w:r w:rsidRPr="00C10104">
          <w:rPr>
            <w:rStyle w:val="Hiperhivatkozs"/>
            <w:noProof/>
          </w:rPr>
          <w:t>References</w:t>
        </w:r>
        <w:r>
          <w:rPr>
            <w:noProof/>
            <w:webHidden/>
          </w:rPr>
          <w:tab/>
        </w:r>
        <w:r>
          <w:rPr>
            <w:noProof/>
            <w:webHidden/>
          </w:rPr>
          <w:fldChar w:fldCharType="begin"/>
        </w:r>
        <w:r>
          <w:rPr>
            <w:noProof/>
            <w:webHidden/>
          </w:rPr>
          <w:instrText xml:space="preserve"> PAGEREF _Toc182838445 \h </w:instrText>
        </w:r>
        <w:r>
          <w:rPr>
            <w:noProof/>
            <w:webHidden/>
          </w:rPr>
        </w:r>
        <w:r>
          <w:rPr>
            <w:noProof/>
            <w:webHidden/>
          </w:rPr>
          <w:fldChar w:fldCharType="separate"/>
        </w:r>
        <w:r>
          <w:rPr>
            <w:noProof/>
            <w:webHidden/>
          </w:rPr>
          <w:t>187</w:t>
        </w:r>
        <w:r>
          <w:rPr>
            <w:noProof/>
            <w:webHidden/>
          </w:rPr>
          <w:fldChar w:fldCharType="end"/>
        </w:r>
      </w:hyperlink>
    </w:p>
    <w:p w14:paraId="3DE590C3" w14:textId="340B2159" w:rsidR="00EE683E" w:rsidRDefault="008D585D" w:rsidP="00EE683E">
      <w:r>
        <w:rPr>
          <w:rFonts w:ascii="Calibri" w:hAnsi="Calibri"/>
          <w:b/>
        </w:rPr>
        <w:fldChar w:fldCharType="end"/>
      </w:r>
    </w:p>
    <w:p w14:paraId="2AEF514C" w14:textId="77777777" w:rsidR="00C02B8C" w:rsidRPr="00EB2024" w:rsidRDefault="004D2E67" w:rsidP="00EB2024">
      <w:pPr>
        <w:pStyle w:val="Cmsor1"/>
      </w:pPr>
      <w:bookmarkStart w:id="6" w:name="_Toc182838147"/>
      <w:r w:rsidRPr="00EB2024">
        <w:lastRenderedPageBreak/>
        <w:t>Introduction</w:t>
      </w:r>
      <w:bookmarkEnd w:id="6"/>
    </w:p>
    <w:p w14:paraId="3A0E9CE3" w14:textId="1F8CF254" w:rsidR="00C02B8C" w:rsidRPr="00F87A56" w:rsidRDefault="004D2E67" w:rsidP="00377CCF">
      <w:pPr>
        <w:pStyle w:val="Cmsor2"/>
      </w:pPr>
      <w:bookmarkStart w:id="7" w:name="_ta3bzfnw5348" w:colFirst="0" w:colLast="0"/>
      <w:bookmarkStart w:id="8" w:name="_Toc182838148"/>
      <w:bookmarkEnd w:id="7"/>
      <w:r w:rsidRPr="00F87A56">
        <w:t xml:space="preserve">Version </w:t>
      </w:r>
      <w:r w:rsidR="006733B4" w:rsidRPr="00F87A56">
        <w:t>history</w:t>
      </w:r>
      <w:bookmarkEnd w:id="8"/>
    </w:p>
    <w:tbl>
      <w:tblPr>
        <w:tblW w:w="3911"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202"/>
        <w:gridCol w:w="3915"/>
        <w:gridCol w:w="2406"/>
      </w:tblGrid>
      <w:tr w:rsidR="00AA170B" w:rsidRPr="00DD7CCF" w14:paraId="3EF8E78E" w14:textId="77777777" w:rsidTr="00AA170B">
        <w:trPr>
          <w:trHeight w:val="480"/>
        </w:trPr>
        <w:tc>
          <w:tcPr>
            <w:tcW w:w="799" w:type="pct"/>
            <w:shd w:val="clear" w:color="auto" w:fill="EAF1DD"/>
            <w:tcMar>
              <w:top w:w="100" w:type="dxa"/>
              <w:left w:w="100" w:type="dxa"/>
              <w:bottom w:w="100" w:type="dxa"/>
              <w:right w:w="100" w:type="dxa"/>
            </w:tcMar>
          </w:tcPr>
          <w:p w14:paraId="323369F5" w14:textId="77777777" w:rsidR="00AA170B" w:rsidRPr="00DD7CCF" w:rsidRDefault="00AA170B" w:rsidP="00F14096">
            <w:pPr>
              <w:pStyle w:val="Tabletext"/>
            </w:pPr>
            <w:r w:rsidRPr="00DD7CCF">
              <w:t>Version</w:t>
            </w:r>
          </w:p>
        </w:tc>
        <w:tc>
          <w:tcPr>
            <w:tcW w:w="2602" w:type="pct"/>
            <w:shd w:val="clear" w:color="auto" w:fill="EAF1DD"/>
            <w:tcMar>
              <w:top w:w="100" w:type="dxa"/>
              <w:left w:w="100" w:type="dxa"/>
              <w:bottom w:w="100" w:type="dxa"/>
              <w:right w:w="100" w:type="dxa"/>
            </w:tcMar>
          </w:tcPr>
          <w:p w14:paraId="7974B324" w14:textId="77777777" w:rsidR="00AA170B" w:rsidRPr="00DD7CCF" w:rsidRDefault="00AA170B" w:rsidP="00F14096">
            <w:pPr>
              <w:pStyle w:val="Tabletext"/>
            </w:pPr>
            <w:r w:rsidRPr="00DD7CCF">
              <w:t>Changes</w:t>
            </w:r>
          </w:p>
        </w:tc>
        <w:tc>
          <w:tcPr>
            <w:tcW w:w="1599" w:type="pct"/>
            <w:shd w:val="clear" w:color="auto" w:fill="EAF1DD"/>
            <w:tcMar>
              <w:top w:w="100" w:type="dxa"/>
              <w:left w:w="100" w:type="dxa"/>
              <w:bottom w:w="100" w:type="dxa"/>
              <w:right w:w="100" w:type="dxa"/>
            </w:tcMar>
          </w:tcPr>
          <w:p w14:paraId="0D0975CD" w14:textId="77777777" w:rsidR="00AA170B" w:rsidRPr="00DD7CCF" w:rsidRDefault="00AA170B" w:rsidP="00F14096">
            <w:pPr>
              <w:pStyle w:val="Tabletext"/>
            </w:pPr>
            <w:r w:rsidRPr="00DD7CCF">
              <w:t>Date</w:t>
            </w:r>
          </w:p>
        </w:tc>
      </w:tr>
      <w:tr w:rsidR="00AA170B" w:rsidRPr="00DD7CCF" w14:paraId="497F5E99" w14:textId="77777777" w:rsidTr="00AA170B">
        <w:tc>
          <w:tcPr>
            <w:tcW w:w="799" w:type="pct"/>
            <w:shd w:val="clear" w:color="auto" w:fill="auto"/>
            <w:tcMar>
              <w:top w:w="100" w:type="dxa"/>
              <w:left w:w="100" w:type="dxa"/>
              <w:bottom w:w="100" w:type="dxa"/>
              <w:right w:w="100" w:type="dxa"/>
            </w:tcMar>
          </w:tcPr>
          <w:p w14:paraId="12B5368B" w14:textId="77777777" w:rsidR="00AA170B" w:rsidRPr="00DD7CCF" w:rsidRDefault="00AA170B" w:rsidP="00F14096">
            <w:pPr>
              <w:pStyle w:val="Tabletext"/>
            </w:pPr>
            <w:r w:rsidRPr="00DD7CCF">
              <w:t>0.1</w:t>
            </w:r>
          </w:p>
        </w:tc>
        <w:tc>
          <w:tcPr>
            <w:tcW w:w="2602" w:type="pct"/>
            <w:shd w:val="clear" w:color="auto" w:fill="auto"/>
            <w:tcMar>
              <w:top w:w="100" w:type="dxa"/>
              <w:left w:w="100" w:type="dxa"/>
              <w:bottom w:w="100" w:type="dxa"/>
              <w:right w:w="100" w:type="dxa"/>
            </w:tcMar>
          </w:tcPr>
          <w:p w14:paraId="4CFA25D2" w14:textId="77777777" w:rsidR="00AA170B" w:rsidRPr="00DD7CCF" w:rsidRDefault="00AA170B" w:rsidP="00F14096">
            <w:pPr>
              <w:pStyle w:val="Tabletext"/>
            </w:pPr>
            <w:r w:rsidRPr="00DD7CCF">
              <w:t>Redaction of the first draft</w:t>
            </w:r>
          </w:p>
        </w:tc>
        <w:tc>
          <w:tcPr>
            <w:tcW w:w="1599" w:type="pct"/>
            <w:shd w:val="clear" w:color="auto" w:fill="auto"/>
            <w:tcMar>
              <w:top w:w="100" w:type="dxa"/>
              <w:left w:w="100" w:type="dxa"/>
              <w:bottom w:w="100" w:type="dxa"/>
              <w:right w:w="100" w:type="dxa"/>
            </w:tcMar>
          </w:tcPr>
          <w:p w14:paraId="3389D363" w14:textId="77777777" w:rsidR="00AA170B" w:rsidRPr="00DD7CCF" w:rsidRDefault="00AA170B" w:rsidP="00F14096">
            <w:pPr>
              <w:pStyle w:val="Tabletext"/>
            </w:pPr>
            <w:r w:rsidRPr="00DD7CCF">
              <w:t>2019-07</w:t>
            </w:r>
          </w:p>
        </w:tc>
      </w:tr>
      <w:tr w:rsidR="00AA170B" w:rsidRPr="00DD7CCF" w14:paraId="238DC7FD" w14:textId="77777777" w:rsidTr="00AA170B">
        <w:tc>
          <w:tcPr>
            <w:tcW w:w="799" w:type="pct"/>
            <w:shd w:val="clear" w:color="auto" w:fill="auto"/>
            <w:tcMar>
              <w:top w:w="100" w:type="dxa"/>
              <w:left w:w="100" w:type="dxa"/>
              <w:bottom w:w="100" w:type="dxa"/>
              <w:right w:w="100" w:type="dxa"/>
            </w:tcMar>
          </w:tcPr>
          <w:p w14:paraId="2432CF3F" w14:textId="77777777" w:rsidR="00AA170B" w:rsidRPr="00DD7CCF" w:rsidRDefault="00AA170B" w:rsidP="00F14096">
            <w:pPr>
              <w:pStyle w:val="Tabletext"/>
            </w:pPr>
            <w:r w:rsidRPr="00DD7CCF">
              <w:t>0.8</w:t>
            </w:r>
          </w:p>
        </w:tc>
        <w:tc>
          <w:tcPr>
            <w:tcW w:w="2602" w:type="pct"/>
            <w:shd w:val="clear" w:color="auto" w:fill="auto"/>
            <w:tcMar>
              <w:top w:w="100" w:type="dxa"/>
              <w:left w:w="100" w:type="dxa"/>
              <w:bottom w:w="100" w:type="dxa"/>
              <w:right w:w="100" w:type="dxa"/>
            </w:tcMar>
          </w:tcPr>
          <w:p w14:paraId="4C4572B6" w14:textId="77777777" w:rsidR="00AA170B" w:rsidRPr="00DD7CCF" w:rsidRDefault="00AA170B" w:rsidP="00F14096">
            <w:pPr>
              <w:pStyle w:val="Tabletext"/>
            </w:pPr>
            <w:r w:rsidRPr="00DD7CCF">
              <w:t>Expansion and revision for release</w:t>
            </w:r>
          </w:p>
        </w:tc>
        <w:tc>
          <w:tcPr>
            <w:tcW w:w="1599" w:type="pct"/>
            <w:shd w:val="clear" w:color="auto" w:fill="auto"/>
            <w:tcMar>
              <w:top w:w="100" w:type="dxa"/>
              <w:left w:w="100" w:type="dxa"/>
              <w:bottom w:w="100" w:type="dxa"/>
              <w:right w:w="100" w:type="dxa"/>
            </w:tcMar>
          </w:tcPr>
          <w:p w14:paraId="1F4E8D41" w14:textId="77777777" w:rsidR="00AA170B" w:rsidRPr="00DD7CCF" w:rsidRDefault="00AA170B" w:rsidP="00F14096">
            <w:pPr>
              <w:pStyle w:val="Tabletext"/>
            </w:pPr>
            <w:r w:rsidRPr="00DD7CCF">
              <w:t>to 2019-12</w:t>
            </w:r>
          </w:p>
        </w:tc>
      </w:tr>
      <w:tr w:rsidR="00AA170B" w:rsidRPr="00DD7CCF" w14:paraId="1A6F97F8" w14:textId="77777777" w:rsidTr="00AA170B">
        <w:tc>
          <w:tcPr>
            <w:tcW w:w="799" w:type="pct"/>
            <w:shd w:val="clear" w:color="auto" w:fill="auto"/>
            <w:tcMar>
              <w:top w:w="100" w:type="dxa"/>
              <w:left w:w="100" w:type="dxa"/>
              <w:bottom w:w="100" w:type="dxa"/>
              <w:right w:w="100" w:type="dxa"/>
            </w:tcMar>
          </w:tcPr>
          <w:p w14:paraId="108A1E4F" w14:textId="77777777" w:rsidR="00AA170B" w:rsidRPr="00DD7CCF" w:rsidRDefault="00AA170B" w:rsidP="00F14096">
            <w:pPr>
              <w:pStyle w:val="Tabletext"/>
            </w:pPr>
            <w:r w:rsidRPr="00DD7CCF">
              <w:t>0.9</w:t>
            </w:r>
          </w:p>
        </w:tc>
        <w:tc>
          <w:tcPr>
            <w:tcW w:w="2602" w:type="pct"/>
            <w:shd w:val="clear" w:color="auto" w:fill="auto"/>
            <w:tcMar>
              <w:top w:w="100" w:type="dxa"/>
              <w:left w:w="100" w:type="dxa"/>
              <w:bottom w:w="100" w:type="dxa"/>
              <w:right w:w="100" w:type="dxa"/>
            </w:tcMar>
          </w:tcPr>
          <w:p w14:paraId="1DB986F5" w14:textId="77777777" w:rsidR="00AA170B" w:rsidRPr="00DD7CCF" w:rsidRDefault="00AA170B" w:rsidP="00F14096">
            <w:pPr>
              <w:pStyle w:val="Tabletext"/>
            </w:pPr>
            <w:r w:rsidRPr="00DD7CCF">
              <w:t>Redaction for release</w:t>
            </w:r>
          </w:p>
        </w:tc>
        <w:tc>
          <w:tcPr>
            <w:tcW w:w="1599" w:type="pct"/>
            <w:shd w:val="clear" w:color="auto" w:fill="auto"/>
            <w:tcMar>
              <w:top w:w="100" w:type="dxa"/>
              <w:left w:w="100" w:type="dxa"/>
              <w:bottom w:w="100" w:type="dxa"/>
              <w:right w:w="100" w:type="dxa"/>
            </w:tcMar>
          </w:tcPr>
          <w:p w14:paraId="717B18B4" w14:textId="77777777" w:rsidR="00AA170B" w:rsidRPr="00DD7CCF" w:rsidRDefault="00AA170B" w:rsidP="00F14096">
            <w:pPr>
              <w:pStyle w:val="Tabletext"/>
            </w:pPr>
            <w:r w:rsidRPr="00DD7CCF">
              <w:t>to 2020-03-17</w:t>
            </w:r>
          </w:p>
        </w:tc>
      </w:tr>
      <w:tr w:rsidR="00AA170B" w:rsidRPr="00DD7CCF" w14:paraId="78827416" w14:textId="77777777" w:rsidTr="00AA170B">
        <w:tc>
          <w:tcPr>
            <w:tcW w:w="799" w:type="pct"/>
            <w:shd w:val="clear" w:color="auto" w:fill="auto"/>
            <w:tcMar>
              <w:top w:w="100" w:type="dxa"/>
              <w:left w:w="100" w:type="dxa"/>
              <w:bottom w:w="100" w:type="dxa"/>
              <w:right w:w="100" w:type="dxa"/>
            </w:tcMar>
          </w:tcPr>
          <w:p w14:paraId="33FD9E7C" w14:textId="77777777" w:rsidR="00AA170B" w:rsidRPr="00DD7CCF" w:rsidRDefault="00AA170B" w:rsidP="00F14096">
            <w:pPr>
              <w:pStyle w:val="Tabletext"/>
            </w:pPr>
            <w:r w:rsidRPr="00DD7CCF">
              <w:t>1.0</w:t>
            </w:r>
          </w:p>
        </w:tc>
        <w:tc>
          <w:tcPr>
            <w:tcW w:w="2602" w:type="pct"/>
            <w:shd w:val="clear" w:color="auto" w:fill="auto"/>
            <w:tcMar>
              <w:top w:w="100" w:type="dxa"/>
              <w:left w:w="100" w:type="dxa"/>
              <w:bottom w:w="100" w:type="dxa"/>
              <w:right w:w="100" w:type="dxa"/>
            </w:tcMar>
          </w:tcPr>
          <w:p w14:paraId="23B5B81E" w14:textId="77777777" w:rsidR="00AA170B" w:rsidRPr="00DD7CCF" w:rsidRDefault="00AA170B" w:rsidP="00F14096">
            <w:pPr>
              <w:pStyle w:val="Tabletext"/>
            </w:pPr>
            <w:r w:rsidRPr="00DD7CCF">
              <w:t>Revision after feedback and discussion</w:t>
            </w:r>
          </w:p>
        </w:tc>
        <w:tc>
          <w:tcPr>
            <w:tcW w:w="1599" w:type="pct"/>
            <w:shd w:val="clear" w:color="auto" w:fill="auto"/>
            <w:tcMar>
              <w:top w:w="100" w:type="dxa"/>
              <w:left w:w="100" w:type="dxa"/>
              <w:bottom w:w="100" w:type="dxa"/>
              <w:right w:w="100" w:type="dxa"/>
            </w:tcMar>
          </w:tcPr>
          <w:p w14:paraId="0D650BCD" w14:textId="77777777" w:rsidR="00AA170B" w:rsidRPr="00DD7CCF" w:rsidRDefault="00AA170B" w:rsidP="00F14096">
            <w:pPr>
              <w:pStyle w:val="Tabletext"/>
            </w:pPr>
            <w:r w:rsidRPr="00DD7CCF">
              <w:t>2020-07-05</w:t>
            </w:r>
          </w:p>
        </w:tc>
      </w:tr>
      <w:tr w:rsidR="00AA170B" w:rsidRPr="00DD7CCF" w14:paraId="3B14E00A" w14:textId="77777777" w:rsidTr="00AA170B">
        <w:tc>
          <w:tcPr>
            <w:tcW w:w="799" w:type="pct"/>
            <w:shd w:val="clear" w:color="auto" w:fill="auto"/>
            <w:tcMar>
              <w:top w:w="100" w:type="dxa"/>
              <w:left w:w="100" w:type="dxa"/>
              <w:bottom w:w="100" w:type="dxa"/>
              <w:right w:w="100" w:type="dxa"/>
            </w:tcMar>
          </w:tcPr>
          <w:p w14:paraId="7203C4AE" w14:textId="36139B1C" w:rsidR="00AA170B" w:rsidRPr="00DD7CCF" w:rsidRDefault="00BC4ADB" w:rsidP="00F14096">
            <w:pPr>
              <w:pStyle w:val="Tabletext"/>
            </w:pPr>
            <w:r>
              <w:t>(no release)</w:t>
            </w:r>
          </w:p>
        </w:tc>
        <w:tc>
          <w:tcPr>
            <w:tcW w:w="2602" w:type="pct"/>
            <w:shd w:val="clear" w:color="auto" w:fill="auto"/>
            <w:tcMar>
              <w:top w:w="100" w:type="dxa"/>
              <w:left w:w="100" w:type="dxa"/>
              <w:bottom w:w="100" w:type="dxa"/>
              <w:right w:w="100" w:type="dxa"/>
            </w:tcMar>
          </w:tcPr>
          <w:p w14:paraId="159D289F" w14:textId="40277367" w:rsidR="00AA170B" w:rsidRPr="00DD7CCF" w:rsidRDefault="00BC4ADB" w:rsidP="00F14096">
            <w:pPr>
              <w:pStyle w:val="Tabletext"/>
            </w:pPr>
            <w:r>
              <w:t>ongoing revision of online copy</w:t>
            </w:r>
          </w:p>
        </w:tc>
        <w:tc>
          <w:tcPr>
            <w:tcW w:w="1599" w:type="pct"/>
            <w:shd w:val="clear" w:color="auto" w:fill="auto"/>
            <w:tcMar>
              <w:top w:w="100" w:type="dxa"/>
              <w:left w:w="100" w:type="dxa"/>
              <w:bottom w:w="100" w:type="dxa"/>
              <w:right w:w="100" w:type="dxa"/>
            </w:tcMar>
          </w:tcPr>
          <w:p w14:paraId="492C1455" w14:textId="064CEB4E" w:rsidR="00AA170B" w:rsidRPr="00DD7CCF" w:rsidRDefault="00BC4ADB" w:rsidP="00F14096">
            <w:pPr>
              <w:pStyle w:val="Tabletext"/>
            </w:pPr>
            <w:r>
              <w:t>to 2024-07</w:t>
            </w:r>
          </w:p>
        </w:tc>
      </w:tr>
      <w:tr w:rsidR="00BC4ADB" w:rsidRPr="00DD7CCF" w14:paraId="4E7C8CA1" w14:textId="77777777" w:rsidTr="00AA170B">
        <w:tc>
          <w:tcPr>
            <w:tcW w:w="799" w:type="pct"/>
            <w:shd w:val="clear" w:color="auto" w:fill="auto"/>
            <w:tcMar>
              <w:top w:w="100" w:type="dxa"/>
              <w:left w:w="100" w:type="dxa"/>
              <w:bottom w:w="100" w:type="dxa"/>
              <w:right w:w="100" w:type="dxa"/>
            </w:tcMar>
          </w:tcPr>
          <w:p w14:paraId="708B5E95" w14:textId="0AEAB5DF" w:rsidR="00BC4ADB" w:rsidRDefault="00BC4ADB" w:rsidP="00F14096">
            <w:pPr>
              <w:pStyle w:val="Tabletext"/>
            </w:pPr>
            <w:r>
              <w:t>2.0</w:t>
            </w:r>
          </w:p>
        </w:tc>
        <w:tc>
          <w:tcPr>
            <w:tcW w:w="2602" w:type="pct"/>
            <w:shd w:val="clear" w:color="auto" w:fill="auto"/>
            <w:tcMar>
              <w:top w:w="100" w:type="dxa"/>
              <w:left w:w="100" w:type="dxa"/>
              <w:bottom w:w="100" w:type="dxa"/>
              <w:right w:w="100" w:type="dxa"/>
            </w:tcMar>
          </w:tcPr>
          <w:p w14:paraId="2DB87FCD" w14:textId="11DB70C7" w:rsidR="00BC4ADB" w:rsidRDefault="00BC4ADB" w:rsidP="00F14096">
            <w:pPr>
              <w:pStyle w:val="Tabletext"/>
            </w:pPr>
            <w:r>
              <w:t>major overhaul and finalisation</w:t>
            </w:r>
          </w:p>
        </w:tc>
        <w:tc>
          <w:tcPr>
            <w:tcW w:w="1599" w:type="pct"/>
            <w:shd w:val="clear" w:color="auto" w:fill="auto"/>
            <w:tcMar>
              <w:top w:w="100" w:type="dxa"/>
              <w:left w:w="100" w:type="dxa"/>
              <w:bottom w:w="100" w:type="dxa"/>
              <w:right w:w="100" w:type="dxa"/>
            </w:tcMar>
          </w:tcPr>
          <w:p w14:paraId="1A0BB71D" w14:textId="3005B8F1" w:rsidR="00BC4ADB" w:rsidRDefault="00BC4ADB" w:rsidP="00F14096">
            <w:pPr>
              <w:pStyle w:val="Tabletext"/>
            </w:pPr>
            <w:r>
              <w:t>###</w:t>
            </w:r>
          </w:p>
        </w:tc>
      </w:tr>
    </w:tbl>
    <w:p w14:paraId="3FAC6E2C" w14:textId="19C51D00" w:rsidR="00C02B8C" w:rsidRPr="00DD7CCF" w:rsidRDefault="004D2E67">
      <w:pPr>
        <w:pStyle w:val="Cmsor3"/>
        <w:numPr>
          <w:ilvl w:val="2"/>
          <w:numId w:val="3"/>
        </w:numPr>
      </w:pPr>
      <w:bookmarkStart w:id="9" w:name="_ss0fr01ijjvr" w:colFirst="0" w:colLast="0"/>
      <w:bookmarkStart w:id="10" w:name="_Ref149662927"/>
      <w:bookmarkStart w:id="11" w:name="_Toc182838149"/>
      <w:bookmarkEnd w:id="9"/>
      <w:r w:rsidRPr="00DD7CCF">
        <w:t>About this version</w:t>
      </w:r>
      <w:r w:rsidR="000D443E">
        <w:t xml:space="preserve"> and</w:t>
      </w:r>
      <w:r w:rsidR="00624516">
        <w:t xml:space="preserve"> how it relates to</w:t>
      </w:r>
      <w:r w:rsidR="000D443E">
        <w:t xml:space="preserve"> other versions</w:t>
      </w:r>
      <w:bookmarkEnd w:id="10"/>
      <w:bookmarkEnd w:id="11"/>
    </w:p>
    <w:p w14:paraId="58A4A47F" w14:textId="7D4985C2" w:rsidR="00624516" w:rsidRDefault="00AA170B" w:rsidP="00AA170B">
      <w:r>
        <w:t>T</w:t>
      </w:r>
      <w:r w:rsidR="004F4C63" w:rsidRPr="00DD7CCF">
        <w:t xml:space="preserve">his is the </w:t>
      </w:r>
      <w:r w:rsidRPr="000D443E">
        <w:rPr>
          <w:b/>
          <w:bCs/>
        </w:rPr>
        <w:t>second</w:t>
      </w:r>
      <w:r w:rsidR="004F4C63" w:rsidRPr="000D443E">
        <w:rPr>
          <w:b/>
          <w:bCs/>
        </w:rPr>
        <w:t xml:space="preserve"> definitive </w:t>
      </w:r>
      <w:r w:rsidR="00AB6AAB">
        <w:rPr>
          <w:b/>
          <w:bCs/>
        </w:rPr>
        <w:t xml:space="preserve">public </w:t>
      </w:r>
      <w:r w:rsidR="004F4C63" w:rsidRPr="000D443E">
        <w:rPr>
          <w:b/>
          <w:bCs/>
        </w:rPr>
        <w:t>release</w:t>
      </w:r>
      <w:r w:rsidR="004F4C63" w:rsidRPr="00DD7CCF">
        <w:t xml:space="preserve"> version of this Guide</w:t>
      </w:r>
      <w:r>
        <w:t>, which supersedes the first release version</w:t>
      </w:r>
      <w:r w:rsidR="00624516">
        <w:t xml:space="preserve"> (Balogh and Griffiths 2020b)</w:t>
      </w:r>
      <w:r>
        <w:t>.</w:t>
      </w:r>
    </w:p>
    <w:p w14:paraId="445C071A" w14:textId="03D9EE79" w:rsidR="004F4C63" w:rsidRDefault="00AA170B" w:rsidP="00AA170B">
      <w:r>
        <w:t xml:space="preserve">Practical experience since the first release has shown that project members primarily consult the online </w:t>
      </w:r>
      <w:r w:rsidR="00624516">
        <w:t>soft copy of the Guide</w:t>
      </w:r>
      <w:r>
        <w:t>.</w:t>
      </w:r>
      <w:r w:rsidR="00624516" w:rsidRPr="006B5499">
        <w:rPr>
          <w:rStyle w:val="Lbjegyzet-hivatkozs"/>
        </w:rPr>
        <w:footnoteReference w:id="1"/>
      </w:r>
      <w:r>
        <w:t xml:space="preserve"> This is perfectly fine, and ongoing revisions will be introduced first in that </w:t>
      </w:r>
      <w:r w:rsidR="00624516">
        <w:t>copy</w:t>
      </w:r>
      <w:r>
        <w:t xml:space="preserve">, so in time the online </w:t>
      </w:r>
      <w:r w:rsidR="00624516">
        <w:t xml:space="preserve">version </w:t>
      </w:r>
      <w:r>
        <w:t>will remain up-to-date while the release version may gradually lose currency.</w:t>
      </w:r>
      <w:r w:rsidR="00AB6AAB">
        <w:t xml:space="preserve"> </w:t>
      </w:r>
      <w:r>
        <w:t xml:space="preserve">However, the clarity </w:t>
      </w:r>
      <w:r w:rsidR="00AB6AAB">
        <w:t xml:space="preserve">and consistency </w:t>
      </w:r>
      <w:r>
        <w:t xml:space="preserve">of details and cross-references in the online copy cannot be guaranteed. When citing the Guide in a publication, please refer only to the </w:t>
      </w:r>
      <w:r w:rsidR="000D443E">
        <w:t>release version.</w:t>
      </w:r>
      <w:r>
        <w:t xml:space="preserve"> In case of </w:t>
      </w:r>
      <w:r w:rsidR="000D443E">
        <w:t xml:space="preserve">conflict with the online version or any other </w:t>
      </w:r>
      <w:r>
        <w:t>doubt, please consult the authors.</w:t>
      </w:r>
    </w:p>
    <w:p w14:paraId="1230D471" w14:textId="58CAEA13" w:rsidR="00AB6AAB" w:rsidRDefault="00AB6AAB" w:rsidP="00AA170B">
      <w:r>
        <w:t>In addition, an internal document incorporating ongoing revisions made in the online copy and serving as the foundation for a future public release will be available in the project’s GitHub repository.</w:t>
      </w:r>
      <w:r w:rsidRPr="006B5499">
        <w:rPr>
          <w:rStyle w:val="Lbjegyzet-hivatkozs"/>
        </w:rPr>
        <w:footnoteReference w:id="2"/>
      </w:r>
    </w:p>
    <w:p w14:paraId="259C58F6" w14:textId="78654B38" w:rsidR="00C02B8C" w:rsidRPr="00DD7CCF" w:rsidRDefault="000D443E">
      <w:pPr>
        <w:pStyle w:val="Cmsor3"/>
        <w:numPr>
          <w:ilvl w:val="2"/>
          <w:numId w:val="3"/>
        </w:numPr>
      </w:pPr>
      <w:bookmarkStart w:id="12" w:name="_7wlxzerj2b6e" w:colFirst="0" w:colLast="0"/>
      <w:bookmarkStart w:id="13" w:name="_Toc182838150"/>
      <w:bookmarkEnd w:id="12"/>
      <w:r>
        <w:t>Specific</w:t>
      </w:r>
      <w:r w:rsidR="00095A6A">
        <w:t xml:space="preserve"> </w:t>
      </w:r>
      <w:r w:rsidR="004D2E67" w:rsidRPr="00DD7CCF">
        <w:t xml:space="preserve">changes since version </w:t>
      </w:r>
      <w:r w:rsidR="001B4C8D">
        <w:t>1</w:t>
      </w:r>
      <w:bookmarkEnd w:id="13"/>
    </w:p>
    <w:p w14:paraId="7A0D9295" w14:textId="0F22DB6D" w:rsidR="004F4C63" w:rsidRPr="00DD7CCF" w:rsidRDefault="00CC33B4" w:rsidP="00CC33B4">
      <w:r>
        <w:t>H</w:t>
      </w:r>
      <w:r w:rsidR="004F4C63" w:rsidRPr="00DD7CCF">
        <w:t xml:space="preserve">ere follows a summary of </w:t>
      </w:r>
      <w:r w:rsidR="000D443E">
        <w:t xml:space="preserve">the </w:t>
      </w:r>
      <w:r w:rsidR="00095A6A">
        <w:t>major</w:t>
      </w:r>
      <w:r w:rsidR="004F4C63" w:rsidRPr="00DD7CCF">
        <w:t xml:space="preserve"> changes </w:t>
      </w:r>
      <w:r w:rsidR="000D443E">
        <w:t xml:space="preserve">in encoding strategy </w:t>
      </w:r>
      <w:r w:rsidR="001B4C8D">
        <w:t>since the release of version 1</w:t>
      </w:r>
      <w:r>
        <w:t>.</w:t>
      </w:r>
    </w:p>
    <w:p w14:paraId="7CB0D4D0" w14:textId="41A9535F" w:rsidR="00760FB1" w:rsidRDefault="00760FB1" w:rsidP="003C329F">
      <w:pPr>
        <w:pStyle w:val="Lista"/>
      </w:pPr>
      <w:r>
        <w:t xml:space="preserve">the section on </w:t>
      </w:r>
      <w:r>
        <w:rPr>
          <w:b/>
          <w:bCs/>
        </w:rPr>
        <w:t>verse markup</w:t>
      </w:r>
      <w:r>
        <w:t xml:space="preserve"> (§</w:t>
      </w:r>
      <w:r w:rsidR="00AC54D6">
        <w:fldChar w:fldCharType="begin"/>
      </w:r>
      <w:r w:rsidR="00AC54D6">
        <w:instrText xml:space="preserve"> REF _Ref43978871 \r \h </w:instrText>
      </w:r>
      <w:r w:rsidR="00AC54D6">
        <w:fldChar w:fldCharType="separate"/>
      </w:r>
      <w:r w:rsidR="004D1F94">
        <w:t>2.3</w:t>
      </w:r>
      <w:r w:rsidR="00AC54D6">
        <w:fldChar w:fldCharType="end"/>
      </w:r>
      <w:r w:rsidR="00AC54D6">
        <w:t>) has been rearranged and made clearer, with no substantive changes aside from the following</w:t>
      </w:r>
    </w:p>
    <w:p w14:paraId="3A2C3949" w14:textId="73609A8A" w:rsidR="00B63A76" w:rsidRDefault="00B63A76" w:rsidP="00AC54D6">
      <w:pPr>
        <w:pStyle w:val="Lista2"/>
      </w:pPr>
      <w:r>
        <w:t xml:space="preserve">guidelines for </w:t>
      </w:r>
      <w:r w:rsidRPr="00B63A76">
        <w:rPr>
          <w:b/>
          <w:bCs/>
        </w:rPr>
        <w:t>verse line boundaries</w:t>
      </w:r>
      <w:r>
        <w:t xml:space="preserve"> in conflict with word boundaries (§</w:t>
      </w:r>
      <w:r w:rsidR="00AC54D6">
        <w:fldChar w:fldCharType="begin"/>
      </w:r>
      <w:r w:rsidR="00AC54D6">
        <w:instrText xml:space="preserve"> REF _Ref181705758 \r \h </w:instrText>
      </w:r>
      <w:r w:rsidR="00AC54D6">
        <w:fldChar w:fldCharType="separate"/>
      </w:r>
      <w:r w:rsidR="004D1F94">
        <w:t>2.3.5</w:t>
      </w:r>
      <w:r w:rsidR="00AC54D6">
        <w:fldChar w:fldCharType="end"/>
      </w:r>
      <w:r>
        <w:t>) have been elaborated and clarified</w:t>
      </w:r>
    </w:p>
    <w:p w14:paraId="075B5E13" w14:textId="029E2CAB" w:rsidR="00F67963" w:rsidRDefault="00F67963" w:rsidP="00AC54D6">
      <w:pPr>
        <w:pStyle w:val="Lista2"/>
      </w:pPr>
      <w:r>
        <w:t xml:space="preserve">the use of </w:t>
      </w:r>
      <w:r w:rsidRPr="009023B1">
        <w:rPr>
          <w:rStyle w:val="Codeattribute"/>
        </w:rPr>
        <w:t>@part</w:t>
      </w:r>
      <w:r>
        <w:t xml:space="preserve"> (now introduced in §</w:t>
      </w:r>
      <w:r>
        <w:fldChar w:fldCharType="begin"/>
      </w:r>
      <w:r>
        <w:instrText xml:space="preserve"> REF _Ref54602074 \r \h </w:instrText>
      </w:r>
      <w:r>
        <w:fldChar w:fldCharType="separate"/>
      </w:r>
      <w:r w:rsidR="004D1F94">
        <w:t>2.1.3</w:t>
      </w:r>
      <w:r>
        <w:fldChar w:fldCharType="end"/>
      </w:r>
      <w:r>
        <w:t>) for incomplete text containers</w:t>
      </w:r>
      <w:r w:rsidRPr="00F67963">
        <w:t xml:space="preserve"> </w:t>
      </w:r>
      <w:r>
        <w:t xml:space="preserve">has been extended to include </w:t>
      </w:r>
      <w:r w:rsidRPr="00F67963">
        <w:rPr>
          <w:b/>
          <w:bCs/>
        </w:rPr>
        <w:t>interrupted verse</w:t>
      </w:r>
      <w:r>
        <w:t xml:space="preserve"> (§</w:t>
      </w:r>
      <w:r w:rsidR="00AC54D6">
        <w:fldChar w:fldCharType="begin"/>
      </w:r>
      <w:r w:rsidR="00AC54D6">
        <w:instrText xml:space="preserve"> REF _Ref181705826 \r \h </w:instrText>
      </w:r>
      <w:r w:rsidR="00AC54D6">
        <w:fldChar w:fldCharType="separate"/>
      </w:r>
      <w:r w:rsidR="004D1F94">
        <w:t>2.3.6.4</w:t>
      </w:r>
      <w:r w:rsidR="00AC54D6">
        <w:fldChar w:fldCharType="end"/>
      </w:r>
      <w:r>
        <w:t>)</w:t>
      </w:r>
    </w:p>
    <w:p w14:paraId="4D98BA42" w14:textId="508D1813" w:rsidR="00777B90" w:rsidRDefault="00777B90" w:rsidP="003B3C1C">
      <w:pPr>
        <w:pStyle w:val="Lista"/>
      </w:pPr>
      <w:r>
        <w:t>the chapter on extrinsic structure (§</w:t>
      </w:r>
      <w:r>
        <w:fldChar w:fldCharType="begin"/>
      </w:r>
      <w:r>
        <w:instrText xml:space="preserve"> REF _Ref182580581 \r \h </w:instrText>
      </w:r>
      <w:r>
        <w:fldChar w:fldCharType="separate"/>
      </w:r>
      <w:r w:rsidR="004D1F94">
        <w:t>3</w:t>
      </w:r>
      <w:r>
        <w:fldChar w:fldCharType="end"/>
      </w:r>
      <w:r>
        <w:t>) has been expanded and rearranged for increased clarity and detail, with the following modifications</w:t>
      </w:r>
    </w:p>
    <w:p w14:paraId="7BC50722" w14:textId="4B56E44B" w:rsidR="00D0147D" w:rsidRDefault="00D0147D" w:rsidP="00777B90">
      <w:pPr>
        <w:pStyle w:val="Lista2"/>
      </w:pPr>
      <w:r>
        <w:t>a new section has been created to introduce structural milestones in general (§</w:t>
      </w:r>
      <w:r w:rsidR="00CB56FA">
        <w:fldChar w:fldCharType="begin"/>
      </w:r>
      <w:r w:rsidR="00CB56FA">
        <w:instrText xml:space="preserve"> REF _Ref182580567 \r \h </w:instrText>
      </w:r>
      <w:r w:rsidR="00CB56FA">
        <w:fldChar w:fldCharType="separate"/>
      </w:r>
      <w:r w:rsidR="004D1F94">
        <w:t>3.2</w:t>
      </w:r>
      <w:r w:rsidR="00CB56FA">
        <w:fldChar w:fldCharType="end"/>
      </w:r>
      <w:r>
        <w:t>), replacing instructions that were redundantly given for various kinds of milestone separately</w:t>
      </w:r>
    </w:p>
    <w:p w14:paraId="6E9F2635" w14:textId="77E1A18D" w:rsidR="003B3C1C" w:rsidRDefault="003B3C1C" w:rsidP="00777B90">
      <w:pPr>
        <w:pStyle w:val="Lista2"/>
      </w:pPr>
      <w:r>
        <w:t xml:space="preserve">changes to the </w:t>
      </w:r>
      <w:r w:rsidR="006C1611">
        <w:t>combination of</w:t>
      </w:r>
      <w:r>
        <w:t xml:space="preserve"> textpart</w:t>
      </w:r>
      <w:r w:rsidR="006C1611">
        <w:t>s</w:t>
      </w:r>
      <w:r>
        <w:t xml:space="preserve"> (§</w:t>
      </w:r>
      <w:r w:rsidR="006C1611">
        <w:fldChar w:fldCharType="begin"/>
      </w:r>
      <w:r w:rsidR="006C1611">
        <w:instrText xml:space="preserve"> REF _Ref43978987 \r \h </w:instrText>
      </w:r>
      <w:r w:rsidR="006C1611">
        <w:fldChar w:fldCharType="separate"/>
      </w:r>
      <w:r w:rsidR="004D1F94">
        <w:t>3.2</w:t>
      </w:r>
      <w:r w:rsidR="006C1611">
        <w:fldChar w:fldCharType="end"/>
      </w:r>
      <w:r>
        <w:t>), pagelike partition</w:t>
      </w:r>
      <w:r w:rsidR="006C1611">
        <w:t>s</w:t>
      </w:r>
      <w:r>
        <w:t xml:space="preserve"> (§</w:t>
      </w:r>
      <w:r w:rsidR="006C1611">
        <w:fldChar w:fldCharType="begin"/>
      </w:r>
      <w:r w:rsidR="006C1611">
        <w:instrText xml:space="preserve"> REF _Ref43979481 \r \h </w:instrText>
      </w:r>
      <w:r w:rsidR="006C1611">
        <w:fldChar w:fldCharType="separate"/>
      </w:r>
      <w:r w:rsidR="004D1F94">
        <w:t>3.5</w:t>
      </w:r>
      <w:r w:rsidR="006C1611">
        <w:fldChar w:fldCharType="end"/>
      </w:r>
      <w:r>
        <w:t>) and gridlike partition</w:t>
      </w:r>
      <w:r w:rsidR="006C1611">
        <w:t>s</w:t>
      </w:r>
      <w:r>
        <w:t xml:space="preserve"> (</w:t>
      </w:r>
      <w:r w:rsidR="006C1611">
        <w:t>§</w:t>
      </w:r>
      <w:r w:rsidR="006C1611">
        <w:fldChar w:fldCharType="begin"/>
      </w:r>
      <w:r w:rsidR="006C1611">
        <w:instrText xml:space="preserve"> REF _Ref43984651 \r \h </w:instrText>
      </w:r>
      <w:r w:rsidR="006C1611">
        <w:fldChar w:fldCharType="separate"/>
      </w:r>
      <w:r w:rsidR="004D1F94">
        <w:t>3.7</w:t>
      </w:r>
      <w:r w:rsidR="006C1611">
        <w:fldChar w:fldCharType="end"/>
      </w:r>
      <w:r>
        <w:t>)</w:t>
      </w:r>
    </w:p>
    <w:p w14:paraId="702F1CD4" w14:textId="0FAACB70" w:rsidR="006C1611" w:rsidRDefault="006C1611" w:rsidP="00777B90">
      <w:pPr>
        <w:pStyle w:val="Lista3"/>
      </w:pPr>
      <w:r>
        <w:t>no more than one kind of pagelike partition is now permitted within each textpart (or within the edition division, if textparts are not present)</w:t>
      </w:r>
    </w:p>
    <w:p w14:paraId="079554F5" w14:textId="66642A70" w:rsidR="006C1611" w:rsidRDefault="006C1611" w:rsidP="00777B90">
      <w:pPr>
        <w:pStyle w:val="Lista3"/>
      </w:pPr>
      <w:r>
        <w:t>when numbered partitions of the same kind are present within more than one textpart, restarting the numbering in each textpart is now recommended in all cases (while formerly it was counter-recommended for pagelike and gridlike milestones)</w:t>
      </w:r>
    </w:p>
    <w:p w14:paraId="426CBDB3" w14:textId="32DFC385" w:rsidR="004F69EF" w:rsidRDefault="004F69EF" w:rsidP="00777B90">
      <w:pPr>
        <w:pStyle w:val="Lista2"/>
      </w:pPr>
      <w:r>
        <w:lastRenderedPageBreak/>
        <w:t xml:space="preserve">changes to </w:t>
      </w:r>
      <w:r w:rsidR="003B3C1C">
        <w:t xml:space="preserve">the </w:t>
      </w:r>
      <w:r>
        <w:t xml:space="preserve">permitted values of textpart </w:t>
      </w:r>
      <w:r w:rsidRPr="009023B1">
        <w:rPr>
          <w:rStyle w:val="Codeattribute"/>
        </w:rPr>
        <w:t>@</w:t>
      </w:r>
      <w:r>
        <w:rPr>
          <w:rStyle w:val="Codeattribute"/>
        </w:rPr>
        <w:t>subtype</w:t>
      </w:r>
      <w:r>
        <w:t xml:space="preserve"> (§</w:t>
      </w:r>
      <w:r w:rsidR="004B2434">
        <w:fldChar w:fldCharType="begin"/>
      </w:r>
      <w:r w:rsidR="004B2434">
        <w:instrText xml:space="preserve"> REF _Ref182236825 \r \h </w:instrText>
      </w:r>
      <w:r w:rsidR="004B2434">
        <w:fldChar w:fldCharType="separate"/>
      </w:r>
      <w:r w:rsidR="004D1F94">
        <w:t>3.3.3.2</w:t>
      </w:r>
      <w:r w:rsidR="004B2434">
        <w:fldChar w:fldCharType="end"/>
      </w:r>
      <w:r>
        <w:t>)</w:t>
      </w:r>
      <w:r w:rsidR="00F65316">
        <w:t xml:space="preserve"> and milestone </w:t>
      </w:r>
      <w:r w:rsidRPr="009023B1">
        <w:rPr>
          <w:rStyle w:val="Codeattribute"/>
        </w:rPr>
        <w:t>@</w:t>
      </w:r>
      <w:r>
        <w:rPr>
          <w:rStyle w:val="Codeattribute"/>
        </w:rPr>
        <w:t>unit</w:t>
      </w:r>
      <w:r>
        <w:t xml:space="preserve"> (§</w:t>
      </w:r>
      <w:r w:rsidR="00F65316">
        <w:fldChar w:fldCharType="begin"/>
      </w:r>
      <w:r w:rsidR="00F65316">
        <w:instrText xml:space="preserve"> REF _Ref182815315 \r \h </w:instrText>
      </w:r>
      <w:r w:rsidR="00F65316">
        <w:fldChar w:fldCharType="separate"/>
      </w:r>
      <w:r w:rsidR="004D1F94">
        <w:t>3.4.3</w:t>
      </w:r>
      <w:r w:rsidR="00F65316">
        <w:fldChar w:fldCharType="end"/>
      </w:r>
      <w:r>
        <w:t>)</w:t>
      </w:r>
    </w:p>
    <w:p w14:paraId="0AAA53C5" w14:textId="30290983" w:rsidR="004F69EF" w:rsidRDefault="004F69EF" w:rsidP="00777B90">
      <w:pPr>
        <w:pStyle w:val="Lista3"/>
      </w:pPr>
      <w:r w:rsidRPr="0025691E">
        <w:rPr>
          <w:rStyle w:val="Codevalue"/>
        </w:rPr>
        <w:t>"</w:t>
      </w:r>
      <w:r>
        <w:rPr>
          <w:rStyle w:val="Codevalue"/>
        </w:rPr>
        <w:t>facet</w:t>
      </w:r>
      <w:r w:rsidRPr="0025691E">
        <w:rPr>
          <w:rStyle w:val="Codevalue"/>
        </w:rPr>
        <w:t>"</w:t>
      </w:r>
      <w:r>
        <w:t xml:space="preserve"> is deprecated in all of these partitions, subsumed into </w:t>
      </w:r>
      <w:r w:rsidRPr="0025691E">
        <w:rPr>
          <w:rStyle w:val="Codevalue"/>
        </w:rPr>
        <w:t>"</w:t>
      </w:r>
      <w:r>
        <w:rPr>
          <w:rStyle w:val="Codevalue"/>
        </w:rPr>
        <w:t>face</w:t>
      </w:r>
      <w:r w:rsidRPr="0025691E">
        <w:rPr>
          <w:rStyle w:val="Codevalue"/>
        </w:rPr>
        <w:t>"</w:t>
      </w:r>
    </w:p>
    <w:p w14:paraId="43E69E31" w14:textId="337F7D53" w:rsidR="00F67963" w:rsidRPr="004F69EF" w:rsidRDefault="0025691E" w:rsidP="00777B90">
      <w:pPr>
        <w:pStyle w:val="Lista3"/>
      </w:pPr>
      <w:r w:rsidRPr="0025691E">
        <w:rPr>
          <w:rStyle w:val="Codevalue"/>
        </w:rPr>
        <w:t>"</w:t>
      </w:r>
      <w:r w:rsidR="00F67963" w:rsidRPr="0025691E">
        <w:rPr>
          <w:rStyle w:val="Codevalue"/>
        </w:rPr>
        <w:t>trial</w:t>
      </w:r>
      <w:r w:rsidRPr="0025691E">
        <w:rPr>
          <w:rStyle w:val="Codevalue"/>
        </w:rPr>
        <w:t>"</w:t>
      </w:r>
      <w:r w:rsidR="00F67963">
        <w:t xml:space="preserve"> is now suggested for</w:t>
      </w:r>
      <w:r w:rsidR="004F69EF">
        <w:t xml:space="preserve"> textparts that are</w:t>
      </w:r>
      <w:r w:rsidR="00F67963">
        <w:t xml:space="preserve"> </w:t>
      </w:r>
      <w:r w:rsidR="00F67963" w:rsidRPr="00F67963">
        <w:rPr>
          <w:b/>
          <w:bCs/>
        </w:rPr>
        <w:t>trial engravings</w:t>
      </w:r>
    </w:p>
    <w:p w14:paraId="3FFB0F1C" w14:textId="74FD473F" w:rsidR="00F67963" w:rsidRDefault="0025691E" w:rsidP="00777B90">
      <w:pPr>
        <w:pStyle w:val="Lista3"/>
      </w:pPr>
      <w:r w:rsidRPr="0025691E">
        <w:rPr>
          <w:rStyle w:val="Codevalue"/>
        </w:rPr>
        <w:t>"</w:t>
      </w:r>
      <w:r w:rsidR="00F67963" w:rsidRPr="0025691E">
        <w:rPr>
          <w:rStyle w:val="Codevalue"/>
        </w:rPr>
        <w:t>zone</w:t>
      </w:r>
      <w:r w:rsidRPr="0025691E">
        <w:rPr>
          <w:rStyle w:val="Codevalue"/>
        </w:rPr>
        <w:t>"</w:t>
      </w:r>
      <w:r w:rsidR="00F67963">
        <w:t xml:space="preserve"> is now suggested for partitions as a fallback option</w:t>
      </w:r>
    </w:p>
    <w:p w14:paraId="2C2729D7" w14:textId="6CA961FD" w:rsidR="00F65316" w:rsidRPr="00F65316" w:rsidRDefault="00F65316" w:rsidP="00777B90">
      <w:pPr>
        <w:pStyle w:val="Lista3"/>
      </w:pPr>
      <w:r w:rsidRPr="00F65316">
        <w:t>the</w:t>
      </w:r>
      <w:r>
        <w:t xml:space="preserve"> units for pagelike and gridlike partitions are no longer different</w:t>
      </w:r>
    </w:p>
    <w:p w14:paraId="53E7B454" w14:textId="6FA5A62A" w:rsidR="00777B90" w:rsidRDefault="00777B90" w:rsidP="00777B90">
      <w:pPr>
        <w:pStyle w:val="Lista2"/>
      </w:pPr>
      <w:r>
        <w:t xml:space="preserve">a new section on </w:t>
      </w:r>
      <w:r w:rsidR="004D1F94">
        <w:t>using partitions for</w:t>
      </w:r>
      <w:r>
        <w:t xml:space="preserve"> fragmented inscriptions (§</w:t>
      </w:r>
      <w:r>
        <w:fldChar w:fldCharType="begin"/>
      </w:r>
      <w:r>
        <w:instrText xml:space="preserve"> REF _Ref182815850 \r \h </w:instrText>
      </w:r>
      <w:r>
        <w:fldChar w:fldCharType="separate"/>
      </w:r>
      <w:r w:rsidR="004D1F94">
        <w:t>3.8</w:t>
      </w:r>
      <w:r>
        <w:fldChar w:fldCharType="end"/>
      </w:r>
      <w:r>
        <w:t xml:space="preserve">) has been added </w:t>
      </w:r>
    </w:p>
    <w:p w14:paraId="71D652F8" w14:textId="6A6A5A91" w:rsidR="003158FF" w:rsidRDefault="003158FF" w:rsidP="00F67963">
      <w:pPr>
        <w:pStyle w:val="Lista"/>
      </w:pPr>
      <w:r>
        <w:t>instructions provided for vacat with scribal marks (§</w:t>
      </w:r>
      <w:r>
        <w:fldChar w:fldCharType="begin"/>
      </w:r>
      <w:r>
        <w:instrText xml:space="preserve"> REF _Ref156807827 \r \h </w:instrText>
      </w:r>
      <w:r>
        <w:fldChar w:fldCharType="separate"/>
      </w:r>
      <w:r w:rsidR="004D1F94">
        <w:t>4.3.4</w:t>
      </w:r>
      <w:r>
        <w:fldChar w:fldCharType="end"/>
      </w:r>
      <w:r>
        <w:t>)</w:t>
      </w:r>
    </w:p>
    <w:p w14:paraId="17E17610" w14:textId="55E4EAB6" w:rsidR="00B63A76" w:rsidRDefault="00B63A76" w:rsidP="00F67963">
      <w:pPr>
        <w:pStyle w:val="Lista"/>
      </w:pPr>
      <w:r>
        <w:t xml:space="preserve">the encoding of </w:t>
      </w:r>
      <w:r w:rsidRPr="00B63A76">
        <w:rPr>
          <w:b/>
          <w:bCs/>
        </w:rPr>
        <w:t>spaces imposed by physical necessity</w:t>
      </w:r>
      <w:r>
        <w:t xml:space="preserve"> (§</w:t>
      </w:r>
      <w:r>
        <w:fldChar w:fldCharType="begin"/>
      </w:r>
      <w:r>
        <w:instrText xml:space="preserve"> REF _Ref43985107 \r \h </w:instrText>
      </w:r>
      <w:r>
        <w:fldChar w:fldCharType="separate"/>
      </w:r>
      <w:r w:rsidR="004D1F94">
        <w:t>4.3.5</w:t>
      </w:r>
      <w:r>
        <w:fldChar w:fldCharType="end"/>
      </w:r>
      <w:r>
        <w:t>) has been revised and simplified</w:t>
      </w:r>
    </w:p>
    <w:p w14:paraId="078A6418" w14:textId="221023AC" w:rsidR="0044366B" w:rsidRDefault="0044366B" w:rsidP="00F67963">
      <w:pPr>
        <w:pStyle w:val="Lista"/>
      </w:pPr>
      <w:r>
        <w:t>instructions for the encoding of spaces have been clarified and slightly expanded</w:t>
      </w:r>
    </w:p>
    <w:p w14:paraId="628B346A" w14:textId="771E4BAE" w:rsidR="0044366B" w:rsidRDefault="0044366B" w:rsidP="0044366B">
      <w:pPr>
        <w:pStyle w:val="Lista2"/>
      </w:pPr>
      <w:bookmarkStart w:id="14" w:name="_Ref43978406"/>
      <w:r>
        <w:t>the former section 4.3.5 (</w:t>
      </w:r>
      <w:r w:rsidRPr="00DD7CCF">
        <w:t>Space for visual layout</w:t>
      </w:r>
      <w:bookmarkEnd w:id="14"/>
      <w:r>
        <w:t>) has been subsumed into the new §</w:t>
      </w:r>
      <w:r>
        <w:fldChar w:fldCharType="begin"/>
      </w:r>
      <w:r>
        <w:instrText xml:space="preserve"> REF _Ref134027392 \r \h </w:instrText>
      </w:r>
      <w:r>
        <w:fldChar w:fldCharType="separate"/>
      </w:r>
      <w:r w:rsidR="004D1F94">
        <w:t>4.3.2</w:t>
      </w:r>
      <w:r>
        <w:fldChar w:fldCharType="end"/>
      </w:r>
    </w:p>
    <w:p w14:paraId="021389FE" w14:textId="1AD0464B" w:rsidR="00F67963" w:rsidRDefault="00F67963" w:rsidP="0044366B">
      <w:pPr>
        <w:pStyle w:val="Lista2"/>
      </w:pPr>
      <w:r>
        <w:t>a new subsection has been added to cover the</w:t>
      </w:r>
      <w:r w:rsidRPr="0044366B">
        <w:t xml:space="preserve"> encoding of spaces</w:t>
      </w:r>
      <w:r>
        <w:t xml:space="preserve"> that do not fit into existing categories (§</w:t>
      </w:r>
      <w:r>
        <w:fldChar w:fldCharType="begin"/>
      </w:r>
      <w:r>
        <w:instrText xml:space="preserve"> REF _Ref63674539 \r \h </w:instrText>
      </w:r>
      <w:r>
        <w:fldChar w:fldCharType="separate"/>
      </w:r>
      <w:r w:rsidR="004D1F94">
        <w:t>4.3.6</w:t>
      </w:r>
      <w:r>
        <w:fldChar w:fldCharType="end"/>
      </w:r>
      <w:r>
        <w:t>)</w:t>
      </w:r>
    </w:p>
    <w:p w14:paraId="7E0D469E" w14:textId="0ED1ACCD" w:rsidR="00F67963" w:rsidRDefault="00F67963" w:rsidP="00F67963">
      <w:pPr>
        <w:pStyle w:val="Lista"/>
      </w:pPr>
      <w:r>
        <w:t xml:space="preserve">the section on </w:t>
      </w:r>
      <w:r w:rsidRPr="00F67963">
        <w:rPr>
          <w:b/>
          <w:bCs/>
        </w:rPr>
        <w:t>scribal hands</w:t>
      </w:r>
      <w:r>
        <w:t xml:space="preserve"> (formerly §4.4) has been relocated to §</w:t>
      </w:r>
      <w:r>
        <w:fldChar w:fldCharType="begin"/>
      </w:r>
      <w:r>
        <w:instrText xml:space="preserve"> REF _Ref43989139 \r \h </w:instrText>
      </w:r>
      <w:r>
        <w:fldChar w:fldCharType="separate"/>
      </w:r>
      <w:r w:rsidR="004D1F94">
        <w:t>7.5.1</w:t>
      </w:r>
      <w:r>
        <w:fldChar w:fldCharType="end"/>
      </w:r>
      <w:r>
        <w:t>, resulting in a renumbering of the sections from §4.4 onward and the subsections from §7.5.1 onward</w:t>
      </w:r>
    </w:p>
    <w:p w14:paraId="78FD00A3" w14:textId="2E8F05C9" w:rsidR="0025691E" w:rsidRDefault="0025691E" w:rsidP="00F67963">
      <w:pPr>
        <w:pStyle w:val="Lista"/>
      </w:pPr>
      <w:r>
        <w:t xml:space="preserve">introduced </w:t>
      </w:r>
      <w:r w:rsidRPr="0025691E">
        <w:rPr>
          <w:rStyle w:val="Codevalue"/>
        </w:rPr>
        <w:t>"unspecified"</w:t>
      </w:r>
      <w:r>
        <w:t xml:space="preserve"> as a possible </w:t>
      </w:r>
      <w:r w:rsidRPr="0025691E">
        <w:rPr>
          <w:rStyle w:val="Codeattribute"/>
        </w:rPr>
        <w:t>@place</w:t>
      </w:r>
      <w:r>
        <w:t xml:space="preserve"> of a premodern addition (§</w:t>
      </w:r>
      <w:r>
        <w:fldChar w:fldCharType="begin"/>
      </w:r>
      <w:r>
        <w:instrText xml:space="preserve"> REF _Ref43978471 \r \h </w:instrText>
      </w:r>
      <w:r>
        <w:fldChar w:fldCharType="separate"/>
      </w:r>
      <w:r w:rsidR="004D1F94">
        <w:t>4.4.2</w:t>
      </w:r>
      <w:r>
        <w:fldChar w:fldCharType="end"/>
      </w:r>
      <w:r>
        <w:t>)</w:t>
      </w:r>
    </w:p>
    <w:p w14:paraId="68819589" w14:textId="3AB56D2C" w:rsidR="00F67963" w:rsidRDefault="00F67963" w:rsidP="00F67963">
      <w:pPr>
        <w:pStyle w:val="Lista"/>
      </w:pPr>
      <w:r>
        <w:t xml:space="preserve">the section on </w:t>
      </w:r>
      <w:r>
        <w:rPr>
          <w:b/>
          <w:bCs/>
        </w:rPr>
        <w:t>restoring lacunae</w:t>
      </w:r>
      <w:r>
        <w:t xml:space="preserve"> (formerly</w:t>
      </w:r>
      <w:r w:rsidR="00DB65A6">
        <w:t xml:space="preserve"> </w:t>
      </w:r>
      <w:r>
        <w:t>§6.4) has been relocated to §</w:t>
      </w:r>
      <w:r>
        <w:fldChar w:fldCharType="begin"/>
      </w:r>
      <w:r>
        <w:instrText xml:space="preserve"> REF _Ref43984912 \r \h </w:instrText>
      </w:r>
      <w:r>
        <w:fldChar w:fldCharType="separate"/>
      </w:r>
      <w:r w:rsidR="004D1F94">
        <w:t>5.5</w:t>
      </w:r>
      <w:r>
        <w:fldChar w:fldCharType="end"/>
      </w:r>
    </w:p>
    <w:p w14:paraId="578AA863" w14:textId="2FD17F21" w:rsidR="00DB65A6" w:rsidRDefault="00DB65A6" w:rsidP="00DB65A6">
      <w:pPr>
        <w:pStyle w:val="Lista"/>
      </w:pPr>
      <w:r>
        <w:t xml:space="preserve">guidelines for </w:t>
      </w:r>
      <w:r w:rsidRPr="00CB51D1">
        <w:rPr>
          <w:b/>
          <w:bCs/>
        </w:rPr>
        <w:t>correction and normalisation in verse</w:t>
      </w:r>
      <w:r>
        <w:t xml:space="preserve"> (§</w:t>
      </w:r>
      <w:r>
        <w:fldChar w:fldCharType="begin"/>
      </w:r>
      <w:r>
        <w:instrText xml:space="preserve"> REF _Ref43981233 \r \h </w:instrText>
      </w:r>
      <w:r>
        <w:fldChar w:fldCharType="separate"/>
      </w:r>
      <w:r w:rsidR="004D1F94">
        <w:t>6.1.4</w:t>
      </w:r>
      <w:r>
        <w:fldChar w:fldCharType="end"/>
      </w:r>
      <w:r>
        <w:t>) have been revised for clarity and slightly expanded</w:t>
      </w:r>
    </w:p>
    <w:p w14:paraId="6AAC34E0" w14:textId="09DA45A7" w:rsidR="00F67963" w:rsidRDefault="00F67963" w:rsidP="00F67963">
      <w:pPr>
        <w:pStyle w:val="Lista"/>
      </w:pPr>
      <w:r>
        <w:t>a new section §</w:t>
      </w:r>
      <w:r>
        <w:fldChar w:fldCharType="begin"/>
      </w:r>
      <w:r>
        <w:instrText xml:space="preserve"> REF _Ref63674857 \r \h </w:instrText>
      </w:r>
      <w:r>
        <w:fldChar w:fldCharType="separate"/>
      </w:r>
      <w:r w:rsidR="004D1F94">
        <w:t>6.4</w:t>
      </w:r>
      <w:r>
        <w:fldChar w:fldCharType="end"/>
      </w:r>
      <w:r>
        <w:t xml:space="preserve"> has been added to cater for </w:t>
      </w:r>
      <w:r>
        <w:rPr>
          <w:b/>
          <w:bCs/>
        </w:rPr>
        <w:t>scribal omissions that cannot be restored</w:t>
      </w:r>
    </w:p>
    <w:p w14:paraId="5367B431" w14:textId="6C190E9B" w:rsidR="003B5E4F" w:rsidRDefault="003B5E4F" w:rsidP="00F67963">
      <w:pPr>
        <w:pStyle w:val="Lista"/>
      </w:pPr>
      <w:r>
        <w:t>tagging for numeral values is now permitted on words in addition to numerals (§</w:t>
      </w:r>
      <w:r>
        <w:fldChar w:fldCharType="begin"/>
      </w:r>
      <w:r>
        <w:instrText xml:space="preserve"> REF _Ref72139759 \r \h </w:instrText>
      </w:r>
      <w:r>
        <w:fldChar w:fldCharType="separate"/>
      </w:r>
      <w:r w:rsidR="004D1F94">
        <w:t>7.1.4</w:t>
      </w:r>
      <w:r>
        <w:fldChar w:fldCharType="end"/>
      </w:r>
      <w:r>
        <w:t>)</w:t>
      </w:r>
    </w:p>
    <w:p w14:paraId="56B063DB" w14:textId="252A4E7B" w:rsidR="00796BEE" w:rsidRDefault="00796BEE" w:rsidP="00F67963">
      <w:pPr>
        <w:pStyle w:val="Lista"/>
      </w:pPr>
      <w:r>
        <w:t xml:space="preserve">strategies have been added for </w:t>
      </w:r>
      <w:r w:rsidRPr="00796BEE">
        <w:rPr>
          <w:b/>
          <w:bCs/>
        </w:rPr>
        <w:t>expanding abbreviations</w:t>
      </w:r>
      <w:r>
        <w:t xml:space="preserve"> (§</w:t>
      </w:r>
      <w:r>
        <w:fldChar w:fldCharType="begin"/>
      </w:r>
      <w:r>
        <w:instrText xml:space="preserve"> REF _Ref122445893 \r \h </w:instrText>
      </w:r>
      <w:r>
        <w:fldChar w:fldCharType="separate"/>
      </w:r>
      <w:r w:rsidR="004D1F94">
        <w:t>7.3.1</w:t>
      </w:r>
      <w:r>
        <w:fldChar w:fldCharType="end"/>
      </w:r>
      <w:r>
        <w:t>)</w:t>
      </w:r>
    </w:p>
    <w:p w14:paraId="5BFF32F8" w14:textId="30F0A66C" w:rsidR="00B63A76" w:rsidRDefault="00B63A76" w:rsidP="00F67963">
      <w:pPr>
        <w:pStyle w:val="Lista"/>
      </w:pPr>
      <w:r>
        <w:t xml:space="preserve">a method has been devised and described for encoding the </w:t>
      </w:r>
      <w:r w:rsidRPr="00B63A76">
        <w:rPr>
          <w:b/>
          <w:bCs/>
        </w:rPr>
        <w:t>script of the original</w:t>
      </w:r>
      <w:r>
        <w:t xml:space="preserve"> text (§</w:t>
      </w:r>
      <w:r>
        <w:fldChar w:fldCharType="begin"/>
      </w:r>
      <w:r>
        <w:instrText xml:space="preserve"> REF _Ref43985361 \r \h </w:instrText>
      </w:r>
      <w:r>
        <w:fldChar w:fldCharType="separate"/>
      </w:r>
      <w:r w:rsidR="004D1F94">
        <w:t>7.5.5</w:t>
      </w:r>
      <w:r>
        <w:fldChar w:fldCharType="end"/>
      </w:r>
      <w:r>
        <w:t>)</w:t>
      </w:r>
    </w:p>
    <w:p w14:paraId="2840CB7D" w14:textId="30F7592D" w:rsidR="00D7565D" w:rsidRDefault="00D7565D" w:rsidP="00F67963">
      <w:pPr>
        <w:pStyle w:val="Lista"/>
      </w:pPr>
      <w:r>
        <w:t xml:space="preserve">it is now possible to </w:t>
      </w:r>
      <w:r w:rsidRPr="00D7565D">
        <w:rPr>
          <w:b/>
          <w:bCs/>
        </w:rPr>
        <w:t>highlight text for internal review</w:t>
      </w:r>
      <w:r>
        <w:t xml:space="preserve"> (§</w:t>
      </w:r>
      <w:r>
        <w:fldChar w:fldCharType="begin"/>
      </w:r>
      <w:r>
        <w:instrText xml:space="preserve"> REF _Ref122447347 \r \h </w:instrText>
      </w:r>
      <w:r>
        <w:fldChar w:fldCharType="separate"/>
      </w:r>
      <w:r w:rsidR="004D1F94">
        <w:t>7.6</w:t>
      </w:r>
      <w:r>
        <w:fldChar w:fldCharType="end"/>
      </w:r>
      <w:r>
        <w:t>)</w:t>
      </w:r>
    </w:p>
    <w:p w14:paraId="400C1FE8" w14:textId="4ECEC611" w:rsidR="00F67963" w:rsidRDefault="00F67963" w:rsidP="00F67963">
      <w:pPr>
        <w:pStyle w:val="Lista"/>
      </w:pPr>
      <w:r>
        <w:t xml:space="preserve">when a </w:t>
      </w:r>
      <w:r w:rsidRPr="00F67963">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rsidR="004D1F94">
        <w:t>9.1.6</w:t>
      </w:r>
      <w:r>
        <w:fldChar w:fldCharType="end"/>
      </w:r>
      <w:r>
        <w:t>)</w:t>
      </w:r>
    </w:p>
    <w:p w14:paraId="0629D98C" w14:textId="7CCF3DEC" w:rsidR="00F67963" w:rsidRDefault="00F67963" w:rsidP="00F67963">
      <w:pPr>
        <w:pStyle w:val="Lista"/>
      </w:pPr>
      <w:r>
        <w:t xml:space="preserve">the </w:t>
      </w:r>
      <w:r w:rsidRPr="00F67963">
        <w:rPr>
          <w:b/>
          <w:bCs/>
        </w:rPr>
        <w:t>language of translations</w:t>
      </w:r>
      <w:r>
        <w:t xml:space="preserve"> is no longer to be tagged with </w:t>
      </w:r>
      <w:r w:rsidRPr="009023B1">
        <w:rPr>
          <w:rStyle w:val="Codeattribute"/>
        </w:rPr>
        <w:t>@</w:t>
      </w:r>
      <w:r>
        <w:rPr>
          <w:rStyle w:val="Codeattribute"/>
        </w:rPr>
        <w:t>xml:lang</w:t>
      </w:r>
      <w:r>
        <w:t xml:space="preserve"> if the translation is into English (§</w:t>
      </w:r>
      <w:r>
        <w:fldChar w:fldCharType="begin"/>
      </w:r>
      <w:r>
        <w:instrText xml:space="preserve"> REF _Ref43990036 \r \h </w:instrText>
      </w:r>
      <w:r>
        <w:fldChar w:fldCharType="separate"/>
      </w:r>
      <w:r w:rsidR="004D1F94">
        <w:t>9.2.1</w:t>
      </w:r>
      <w:r>
        <w:fldChar w:fldCharType="end"/>
      </w:r>
      <w:r>
        <w:t>)</w:t>
      </w:r>
    </w:p>
    <w:p w14:paraId="70867FC1" w14:textId="299B8A98" w:rsidR="0013797B" w:rsidRDefault="0013797B" w:rsidP="00F67963">
      <w:pPr>
        <w:pStyle w:val="Lista"/>
      </w:pPr>
      <w:r>
        <w:t xml:space="preserve">the use of </w:t>
      </w:r>
      <w:r w:rsidRPr="0013797B">
        <w:rPr>
          <w:rStyle w:val="Code"/>
          <w:b/>
          <w:bCs/>
        </w:rPr>
        <w:t>&lt;list&gt;</w:t>
      </w:r>
      <w:r>
        <w:t xml:space="preserve"> is now explicitly permitted </w:t>
      </w:r>
      <w:r w:rsidRPr="0013797B">
        <w:rPr>
          <w:b/>
          <w:bCs/>
        </w:rPr>
        <w:t>in translations</w:t>
      </w:r>
      <w:r>
        <w:t xml:space="preserve"> (§</w:t>
      </w:r>
      <w:r>
        <w:fldChar w:fldCharType="begin"/>
      </w:r>
      <w:r>
        <w:instrText xml:space="preserve"> REF _Ref63675776 \r \h </w:instrText>
      </w:r>
      <w:r>
        <w:fldChar w:fldCharType="separate"/>
      </w:r>
      <w:r w:rsidR="004D1F94">
        <w:t>9.2.2</w:t>
      </w:r>
      <w:r>
        <w:fldChar w:fldCharType="end"/>
      </w:r>
      <w:r>
        <w:t>)</w:t>
      </w:r>
    </w:p>
    <w:p w14:paraId="6F3E254C" w14:textId="3405295C" w:rsidR="001721C1" w:rsidRDefault="001721C1" w:rsidP="00F67963">
      <w:pPr>
        <w:pStyle w:val="Lista"/>
      </w:pPr>
      <w:r>
        <w:t xml:space="preserve">the use of </w:t>
      </w:r>
      <w:r w:rsidRPr="00DD7CCF">
        <w:rPr>
          <w:rStyle w:val="Code"/>
        </w:rPr>
        <w:t>&lt;</w:t>
      </w:r>
      <w:r>
        <w:rPr>
          <w:rStyle w:val="Code"/>
        </w:rPr>
        <w:t>label</w:t>
      </w:r>
      <w:r w:rsidRPr="00DD7CCF">
        <w:rPr>
          <w:rStyle w:val="Code"/>
        </w:rPr>
        <w:t>&gt;</w:t>
      </w:r>
      <w:r w:rsidRPr="00DD7CCF">
        <w:t xml:space="preserve"> element</w:t>
      </w:r>
      <w:r>
        <w:t>s as arbitrary headings is now permitted in translations (§</w:t>
      </w:r>
      <w:r>
        <w:fldChar w:fldCharType="begin"/>
      </w:r>
      <w:r>
        <w:instrText xml:space="preserve"> REF _Ref151372539 \r \h </w:instrText>
      </w:r>
      <w:r>
        <w:fldChar w:fldCharType="separate"/>
      </w:r>
      <w:r w:rsidR="004D1F94">
        <w:t>9.2.3</w:t>
      </w:r>
      <w:r>
        <w:fldChar w:fldCharType="end"/>
      </w:r>
      <w:r>
        <w:t>)</w:t>
      </w:r>
    </w:p>
    <w:p w14:paraId="2370AF8E" w14:textId="627862EF" w:rsidR="0013797B" w:rsidRDefault="0013797B" w:rsidP="00F67963">
      <w:pPr>
        <w:pStyle w:val="Lista"/>
      </w:pPr>
      <w:r>
        <w:t xml:space="preserve">instructions for </w:t>
      </w:r>
      <w:r w:rsidRPr="0013797B">
        <w:rPr>
          <w:b/>
          <w:bCs/>
        </w:rPr>
        <w:t>indicating a translation’s correspondence to the original</w:t>
      </w:r>
      <w:r>
        <w:t xml:space="preserve"> slightly changed and expanded, providing for the use of </w:t>
      </w:r>
      <w:r w:rsidRPr="00EA37AC">
        <w:rPr>
          <w:rStyle w:val="Code"/>
        </w:rPr>
        <w:t>&lt;milestone/&gt;</w:t>
      </w:r>
      <w:r>
        <w:t xml:space="preserve"> for this purpose (§</w:t>
      </w:r>
      <w:r>
        <w:fldChar w:fldCharType="begin"/>
      </w:r>
      <w:r>
        <w:instrText xml:space="preserve"> REF _Ref43990179 \r \h </w:instrText>
      </w:r>
      <w:r>
        <w:fldChar w:fldCharType="separate"/>
      </w:r>
      <w:r w:rsidR="004D1F94">
        <w:t>9.2.3</w:t>
      </w:r>
      <w:r>
        <w:fldChar w:fldCharType="end"/>
      </w:r>
      <w:r>
        <w:t>)</w:t>
      </w:r>
    </w:p>
    <w:p w14:paraId="3294E853" w14:textId="07953567" w:rsidR="0013797B" w:rsidRDefault="0013797B" w:rsidP="00F67963">
      <w:pPr>
        <w:pStyle w:val="Lista"/>
      </w:pPr>
      <w:r>
        <w:t xml:space="preserve">the </w:t>
      </w:r>
      <w:r w:rsidRPr="0013797B">
        <w:rPr>
          <w:b/>
          <w:bCs/>
        </w:rPr>
        <w:t>creation of bibliographic sigla</w:t>
      </w:r>
      <w:r>
        <w:t xml:space="preserve"> has been made clearer and more flexible (§</w:t>
      </w:r>
      <w:r>
        <w:fldChar w:fldCharType="begin"/>
      </w:r>
      <w:r>
        <w:instrText xml:space="preserve"> REF _Ref43989610 \r \h </w:instrText>
      </w:r>
      <w:r>
        <w:fldChar w:fldCharType="separate"/>
      </w:r>
      <w:r w:rsidR="004D1F94">
        <w:t>9.4.3</w:t>
      </w:r>
      <w:r>
        <w:fldChar w:fldCharType="end"/>
      </w:r>
      <w:r>
        <w:t>)</w:t>
      </w:r>
    </w:p>
    <w:p w14:paraId="414A2BF1" w14:textId="492B34D2" w:rsidR="0013797B" w:rsidRDefault="0013797B" w:rsidP="00F67963">
      <w:pPr>
        <w:pStyle w:val="Lista"/>
      </w:pPr>
      <w:r>
        <w:t xml:space="preserve">the situations </w:t>
      </w:r>
      <w:r w:rsidRPr="00CD2B3A">
        <w:rPr>
          <w:b/>
          <w:bCs/>
        </w:rPr>
        <w:t xml:space="preserve">where a </w:t>
      </w:r>
      <w:r w:rsidRPr="00CD2B3A">
        <w:rPr>
          <w:rStyle w:val="Code"/>
        </w:rPr>
        <w:t>&lt;note&gt;</w:t>
      </w:r>
      <w:r w:rsidRPr="00CD2B3A">
        <w:rPr>
          <w:b/>
          <w:bCs/>
        </w:rPr>
        <w:t xml:space="preserve"> may be used</w:t>
      </w:r>
      <w:r>
        <w:t xml:space="preserve"> have been clarified and slightly revised (§</w:t>
      </w:r>
      <w:r>
        <w:fldChar w:fldCharType="begin"/>
      </w:r>
      <w:r>
        <w:instrText xml:space="preserve"> REF _Ref43989684 \r \h </w:instrText>
      </w:r>
      <w:r>
        <w:fldChar w:fldCharType="separate"/>
      </w:r>
      <w:r w:rsidR="004D1F94">
        <w:t>10.4.1</w:t>
      </w:r>
      <w:r>
        <w:fldChar w:fldCharType="end"/>
      </w:r>
      <w:r>
        <w:t>), in particular for notes concerning bibliographic items</w:t>
      </w:r>
    </w:p>
    <w:p w14:paraId="0D4CFD88" w14:textId="317F65FC" w:rsidR="00BD4ADC" w:rsidRDefault="00BD4ADC" w:rsidP="00F67963">
      <w:pPr>
        <w:pStyle w:val="Lista"/>
      </w:pPr>
      <w:r>
        <w:t>the guidelines for the cited range in bibliographic citations have been revised and expanded (§</w:t>
      </w:r>
      <w:r>
        <w:fldChar w:fldCharType="begin"/>
      </w:r>
      <w:r>
        <w:instrText xml:space="preserve"> REF _Ref43989849 \r \h </w:instrText>
      </w:r>
      <w:r>
        <w:fldChar w:fldCharType="separate"/>
      </w:r>
      <w:r w:rsidR="004D1F94">
        <w:t>10.4.5</w:t>
      </w:r>
      <w:r>
        <w:fldChar w:fldCharType="end"/>
      </w:r>
      <w:r>
        <w:t>)</w:t>
      </w:r>
      <w:r w:rsidR="006C5664">
        <w:t xml:space="preserve">, notably including the mandatory use of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rsidR="006C5664">
        <w:t xml:space="preserve"> (instead of no </w:t>
      </w:r>
      <w:r w:rsidR="006C5664" w:rsidRPr="00876E54">
        <w:rPr>
          <w:rStyle w:val="Codeattribute"/>
        </w:rPr>
        <w:t>@unit</w:t>
      </w:r>
      <w:r w:rsidR="006C5664">
        <w:t>) in complex citations</w:t>
      </w:r>
    </w:p>
    <w:p w14:paraId="7997606F" w14:textId="4455C9CB" w:rsidR="007148D7" w:rsidRDefault="00352408" w:rsidP="00F67963">
      <w:pPr>
        <w:pStyle w:val="Lista"/>
      </w:pPr>
      <w:r>
        <w:t>a formal way to refer to websites has been added (§</w:t>
      </w:r>
      <w:r>
        <w:fldChar w:fldCharType="begin"/>
      </w:r>
      <w:r>
        <w:instrText xml:space="preserve"> REF _Ref155689459 \r \h </w:instrText>
      </w:r>
      <w:r>
        <w:fldChar w:fldCharType="separate"/>
      </w:r>
      <w:r w:rsidR="004D1F94">
        <w:t>10.4.7</w:t>
      </w:r>
      <w:r>
        <w:fldChar w:fldCharType="end"/>
      </w:r>
      <w:r>
        <w:t>)</w:t>
      </w:r>
    </w:p>
    <w:p w14:paraId="20A9B571" w14:textId="5A57A879" w:rsidR="0025691E" w:rsidRDefault="0025691E" w:rsidP="00F67963">
      <w:pPr>
        <w:pStyle w:val="Lista"/>
      </w:pPr>
      <w:r>
        <w:t>moraic metres have been described in more detail than before (</w:t>
      </w:r>
      <w:r>
        <w:fldChar w:fldCharType="begin"/>
      </w:r>
      <w:r>
        <w:instrText xml:space="preserve"> REF _Ref56418748 \r \h </w:instrText>
      </w:r>
      <w:r>
        <w:fldChar w:fldCharType="separate"/>
      </w:r>
      <w:r w:rsidR="004D1F94">
        <w:t>Appendix B.4.2</w:t>
      </w:r>
      <w:r>
        <w:fldChar w:fldCharType="end"/>
      </w:r>
      <w:r>
        <w:t>)</w:t>
      </w:r>
    </w:p>
    <w:p w14:paraId="3FAE52D3" w14:textId="1C8A5EBB" w:rsidR="00772317" w:rsidRPr="00DD7CCF" w:rsidRDefault="00772317" w:rsidP="00F67963">
      <w:pPr>
        <w:pStyle w:val="Lista"/>
      </w:pPr>
      <w:r>
        <w:t xml:space="preserve">the list of ISO language </w:t>
      </w:r>
      <w:r w:rsidR="00A23873">
        <w:t>tag</w:t>
      </w:r>
      <w:r>
        <w:t>s has been updated (</w:t>
      </w:r>
      <w:r>
        <w:fldChar w:fldCharType="begin"/>
      </w:r>
      <w:r>
        <w:instrText xml:space="preserve"> REF _Ref43989726 \r \h </w:instrText>
      </w:r>
      <w:r>
        <w:fldChar w:fldCharType="separate"/>
      </w:r>
      <w:r w:rsidR="004D1F94">
        <w:t>0</w:t>
      </w:r>
      <w:r>
        <w:fldChar w:fldCharType="end"/>
      </w:r>
      <w:r>
        <w:t>)</w:t>
      </w:r>
      <w:r w:rsidR="007148D7">
        <w:t xml:space="preserve"> </w:t>
      </w:r>
      <w:ins w:id="15" w:author="Dániel Balogh" w:date="2024-01-09T10:43:00Z">
        <w:r w:rsidR="007148D7">
          <w:t>@and removed from the guide</w:t>
        </w:r>
      </w:ins>
    </w:p>
    <w:p w14:paraId="2348E0E4" w14:textId="15C8055F" w:rsidR="00C02B8C" w:rsidRPr="00DD7CCF" w:rsidRDefault="004D2E67" w:rsidP="00EB2024">
      <w:pPr>
        <w:pStyle w:val="Cmsor2"/>
      </w:pPr>
      <w:bookmarkStart w:id="16" w:name="_mnn7i9yp8l0l" w:colFirst="0" w:colLast="0"/>
      <w:bookmarkStart w:id="17" w:name="_Toc182838151"/>
      <w:bookmarkEnd w:id="16"/>
      <w:r w:rsidRPr="00DD7CCF">
        <w:t xml:space="preserve">Introductory </w:t>
      </w:r>
      <w:r w:rsidR="006733B4" w:rsidRPr="00DD7CCF">
        <w:t>remarks</w:t>
      </w:r>
      <w:bookmarkEnd w:id="17"/>
    </w:p>
    <w:p w14:paraId="3DE85409" w14:textId="4CF06B00" w:rsidR="00C02B8C" w:rsidRPr="00DD7CCF" w:rsidRDefault="004D2E67" w:rsidP="00EB2024">
      <w:pPr>
        <w:pStyle w:val="Cmsor3"/>
      </w:pPr>
      <w:bookmarkStart w:id="18" w:name="_pxxk68dqnvkk" w:colFirst="0" w:colLast="0"/>
      <w:bookmarkStart w:id="19" w:name="_Toc182838152"/>
      <w:bookmarkEnd w:id="18"/>
      <w:r w:rsidRPr="00DD7CCF">
        <w:t>Acknowledgements</w:t>
      </w:r>
      <w:bookmarkEnd w:id="19"/>
    </w:p>
    <w:p w14:paraId="3B203DED" w14:textId="0A06B608" w:rsidR="00C02B8C" w:rsidRDefault="000D443E" w:rsidP="000D443E">
      <w:r>
        <w:t>M</w:t>
      </w:r>
      <w:r w:rsidR="004D2E67" w:rsidRPr="00DD7CCF">
        <w:t>any people in addition to the authors noted above have helped in the creation of this guide; the most significant contribut</w:t>
      </w:r>
      <w:r>
        <w:t>ors</w:t>
      </w:r>
      <w:r w:rsidR="004D2E67" w:rsidRPr="00DD7CCF">
        <w:t xml:space="preserve"> have been Axelle Janiak</w:t>
      </w:r>
      <w:r>
        <w:t>,</w:t>
      </w:r>
      <w:r w:rsidR="004D2E67" w:rsidRPr="00DD7CCF">
        <w:t xml:space="preserve"> Emmanuel Francis</w:t>
      </w:r>
      <w:r>
        <w:t xml:space="preserve"> and </w:t>
      </w:r>
      <w:r w:rsidR="004D2E67" w:rsidRPr="00DD7CCF">
        <w:t>Annette Schmiedchen</w:t>
      </w:r>
      <w:r>
        <w:t>.</w:t>
      </w:r>
    </w:p>
    <w:p w14:paraId="11CBD8CD" w14:textId="0DB1456F" w:rsidR="00CF217C" w:rsidRDefault="00CF217C" w:rsidP="00EB2024">
      <w:pPr>
        <w:pStyle w:val="Cmsor3"/>
      </w:pPr>
      <w:bookmarkStart w:id="20" w:name="_Toc182838153"/>
      <w:r>
        <w:t>Scope</w:t>
      </w:r>
      <w:bookmarkEnd w:id="20"/>
    </w:p>
    <w:p w14:paraId="64C167EC" w14:textId="52E1A5B9" w:rsidR="00CF217C" w:rsidRPr="00CF217C" w:rsidRDefault="000D443E" w:rsidP="000D443E">
      <w:r>
        <w:t>T</w:t>
      </w:r>
      <w:r w:rsidR="00CF217C">
        <w:t>his Guide is for the EpiDoc compliant encoding of original sources for the DHARMA project</w:t>
      </w:r>
      <w:r>
        <w:t>. T</w:t>
      </w:r>
      <w:r w:rsidR="00CF217C">
        <w:t xml:space="preserve">he Guide has been composed primarily with epigraphic texts in mind, but </w:t>
      </w:r>
      <w:commentRangeStart w:id="21"/>
      <w:r w:rsidR="00CF217C">
        <w:t>is also applicable to the encoding of diplomatic editions of manuscripts</w:t>
      </w:r>
      <w:commentRangeEnd w:id="21"/>
      <w:r w:rsidR="00BC4ADB">
        <w:rPr>
          <w:rStyle w:val="Jegyzethivatkozs"/>
          <w:rFonts w:cs="Mangal"/>
        </w:rPr>
        <w:commentReference w:id="21"/>
      </w:r>
      <w:r>
        <w:t xml:space="preserve">. All DHARMA members are strongly encouraged at least to skim </w:t>
      </w:r>
      <w:r w:rsidR="00D30A51">
        <w:t xml:space="preserve">it from </w:t>
      </w:r>
      <w:r>
        <w:lastRenderedPageBreak/>
        <w:t xml:space="preserve">cover to cover, to </w:t>
      </w:r>
      <w:r w:rsidR="00D30A51">
        <w:t>obtain</w:t>
      </w:r>
      <w:r>
        <w:t xml:space="preserve"> a general idea of the topics covered in it.</w:t>
      </w:r>
      <w:r w:rsidR="00D30A51">
        <w:t xml:space="preserve"> T</w:t>
      </w:r>
      <w:r w:rsidR="00D30A51" w:rsidRPr="00DD7CCF">
        <w:t xml:space="preserve">his guide presupposes that you possess, and are at least superficially familiar with, the </w:t>
      </w:r>
      <w:r w:rsidR="00D30A51">
        <w:t xml:space="preserve">latest version of the </w:t>
      </w:r>
      <w:r w:rsidR="00D30A51" w:rsidRPr="00DD7CCF">
        <w:t>DHARMA Transliteration Guide</w:t>
      </w:r>
      <w:r w:rsidR="00624516" w:rsidRPr="00624516">
        <w:t xml:space="preserve"> </w:t>
      </w:r>
      <w:r w:rsidR="00624516">
        <w:t>(Balogh and Griffiths 2020a)</w:t>
      </w:r>
      <w:r w:rsidR="00D30A51">
        <w:t>.</w:t>
      </w:r>
    </w:p>
    <w:p w14:paraId="5EF48762" w14:textId="77777777" w:rsidR="00C02B8C" w:rsidRPr="00DD7CCF" w:rsidRDefault="004D2E67" w:rsidP="00EB2024">
      <w:pPr>
        <w:pStyle w:val="Cmsor3"/>
      </w:pPr>
      <w:bookmarkStart w:id="22" w:name="_10lqdugq9c0g" w:colFirst="0" w:colLast="0"/>
      <w:bookmarkStart w:id="23" w:name="_Toc182838154"/>
      <w:bookmarkEnd w:id="22"/>
      <w:r w:rsidRPr="00DD7CCF">
        <w:t xml:space="preserve">Further </w:t>
      </w:r>
      <w:r w:rsidR="00B30777">
        <w:t>r</w:t>
      </w:r>
      <w:r w:rsidRPr="00DD7CCF">
        <w:t>eading</w:t>
      </w:r>
      <w:bookmarkEnd w:id="23"/>
    </w:p>
    <w:p w14:paraId="6CDE487D" w14:textId="13320041" w:rsidR="00324B69" w:rsidRPr="00DD7CCF" w:rsidRDefault="00324B69" w:rsidP="00324B69">
      <w:r>
        <w:t xml:space="preserve">This Guide is a constrained and detailed adaptation of the </w:t>
      </w:r>
      <w:r w:rsidRPr="00DD7CCF">
        <w:t xml:space="preserve">EpiDoc guidelines </w:t>
      </w:r>
      <w:r>
        <w:t>(</w:t>
      </w:r>
      <w:hyperlink r:id="rId14" w:history="1">
        <w:r w:rsidRPr="003B6215">
          <w:rPr>
            <w:rStyle w:val="Hiperhivatkozs"/>
          </w:rPr>
          <w:t>http://www.stoa.org/epidoc/gl/latest/index.html</w:t>
        </w:r>
      </w:hyperlink>
      <w:r>
        <w:t xml:space="preserve">), which are themselves a constrained and detailed adaptation of </w:t>
      </w:r>
      <w:r w:rsidRPr="00DD7CCF">
        <w:t xml:space="preserve">the TEI guidelines </w:t>
      </w:r>
      <w:r>
        <w:t>(</w:t>
      </w:r>
      <w:hyperlink r:id="rId15" w:history="1">
        <w:r w:rsidRPr="003B6215">
          <w:rPr>
            <w:rStyle w:val="Hiperhivatkozs"/>
          </w:rPr>
          <w:t>https://tei-c.org/guidelines/</w:t>
        </w:r>
      </w:hyperlink>
      <w:r w:rsidRPr="00324B69">
        <w:t>)</w:t>
      </w:r>
      <w:r>
        <w:t>. A</w:t>
      </w:r>
      <w:r w:rsidRPr="00DD7CCF">
        <w:t xml:space="preserve"> good general introduction to EpiDoc can be found in</w:t>
      </w:r>
      <w:r>
        <w:t xml:space="preserve"> Bodard 2010, </w:t>
      </w:r>
      <w:r w:rsidRPr="00DD7CCF">
        <w:t xml:space="preserve">available at </w:t>
      </w:r>
      <w:hyperlink r:id="rId16" w:history="1">
        <w:r w:rsidRPr="003B6215">
          <w:rPr>
            <w:rStyle w:val="Hiperhivatkozs"/>
          </w:rPr>
          <w:t>http://www.stoa.org/wordpress/wp-content/uploads/2010/09/Chapter05_EpiDoc_Bodard.pdf</w:t>
        </w:r>
      </w:hyperlink>
    </w:p>
    <w:p w14:paraId="65FAB615" w14:textId="48C6B426" w:rsidR="00C02B8C" w:rsidRPr="00DD7CCF" w:rsidRDefault="00324B69" w:rsidP="00324B69">
      <w:r>
        <w:t>I</w:t>
      </w:r>
      <w:r w:rsidR="004D2E67" w:rsidRPr="00DD7CCF">
        <w:t xml:space="preserve">f you are entirely new to XML or the idea of </w:t>
      </w:r>
      <w:r>
        <w:t xml:space="preserve">computer </w:t>
      </w:r>
      <w:r w:rsidR="004D2E67" w:rsidRPr="00DD7CCF">
        <w:t>markup, we recommend</w:t>
      </w:r>
      <w:r>
        <w:t xml:space="preserve"> the following articles:</w:t>
      </w:r>
    </w:p>
    <w:p w14:paraId="5E282AA7" w14:textId="43C94AD2" w:rsidR="00C02B8C" w:rsidRPr="00DD7CCF" w:rsidRDefault="004D2E67" w:rsidP="00324B69">
      <w:pPr>
        <w:pStyle w:val="Lista"/>
      </w:pPr>
      <w:r w:rsidRPr="00DD7CCF">
        <w:t xml:space="preserve">“The Gentle Introduction to Mark-up for Epigraphers” </w:t>
      </w:r>
      <w:r w:rsidRPr="00E24F87">
        <w:rPr>
          <w:noProof/>
        </w:rPr>
        <w:t>(</w:t>
      </w:r>
      <w:r w:rsidRPr="00DD7CCF">
        <w:t xml:space="preserve">Roueché and Flanders, n.d.), available at </w:t>
      </w:r>
      <w:hyperlink r:id="rId17" w:history="1">
        <w:r w:rsidR="00324B69" w:rsidRPr="003B6215">
          <w:rPr>
            <w:rStyle w:val="Hiperhivatkozs"/>
          </w:rPr>
          <w:t>http://www.stoa.org/epidoc/gl/latest/intro-eps.html</w:t>
        </w:r>
      </w:hyperlink>
    </w:p>
    <w:p w14:paraId="45F93F81" w14:textId="180D812C" w:rsidR="004F4C63" w:rsidRPr="00DD7CCF" w:rsidRDefault="004D2E67" w:rsidP="00324B69">
      <w:pPr>
        <w:pStyle w:val="Lista"/>
      </w:pPr>
      <w:r w:rsidRPr="00DD7CCF">
        <w:t xml:space="preserve">“What is XML and why should humanists care? An even gentler introduction to XML” </w:t>
      </w:r>
      <w:r w:rsidRPr="00E24F87">
        <w:rPr>
          <w:noProof/>
        </w:rPr>
        <w:t>(</w:t>
      </w:r>
      <w:r w:rsidRPr="00DD7CCF">
        <w:t>Birnbaum 2015),</w:t>
      </w:r>
      <w:r w:rsidR="00324B69">
        <w:t xml:space="preserve"> </w:t>
      </w:r>
      <w:hyperlink r:id="rId18" w:history="1">
        <w:r w:rsidR="00324B69" w:rsidRPr="003B6215">
          <w:rPr>
            <w:rStyle w:val="Hiperhivatkozs"/>
          </w:rPr>
          <w:t>http://dh.obdurodon.org/what-is-xml.xhtml</w:t>
        </w:r>
      </w:hyperlink>
    </w:p>
    <w:p w14:paraId="060614DA" w14:textId="68AF81D0" w:rsidR="004F4C63" w:rsidRPr="00DD7CCF" w:rsidRDefault="004D2E67" w:rsidP="00324B69">
      <w:pPr>
        <w:pStyle w:val="Lista"/>
      </w:pPr>
      <w:r w:rsidRPr="00DD7CCF">
        <w:t>for a more in-depth introduction, read the current version of the ur-text “A Gentle Introduction to XML” at</w:t>
      </w:r>
      <w:r w:rsidR="00324B69">
        <w:t xml:space="preserve"> </w:t>
      </w:r>
      <w:hyperlink r:id="rId19" w:history="1">
        <w:r w:rsidR="00324B69" w:rsidRPr="003B6215">
          <w:rPr>
            <w:rStyle w:val="Hiperhivatkozs"/>
          </w:rPr>
          <w:t>https://www.tei-c.org/release/doc/tei-p5-doc/en/html/SG.html</w:t>
        </w:r>
      </w:hyperlink>
    </w:p>
    <w:p w14:paraId="04B88951" w14:textId="77777777" w:rsidR="00C02B8C" w:rsidRPr="00DD7CCF" w:rsidRDefault="004D2E67" w:rsidP="00EB2024">
      <w:pPr>
        <w:pStyle w:val="Cmsor3"/>
      </w:pPr>
      <w:bookmarkStart w:id="24" w:name="_tm2h1v9vrjxa" w:colFirst="0" w:colLast="0"/>
      <w:bookmarkStart w:id="25" w:name="_Toc182838155"/>
      <w:bookmarkEnd w:id="24"/>
      <w:r w:rsidRPr="00DD7CCF">
        <w:t>Software</w:t>
      </w:r>
      <w:bookmarkEnd w:id="25"/>
    </w:p>
    <w:p w14:paraId="6DCE2C9D" w14:textId="5111307A" w:rsidR="000D443E" w:rsidRDefault="000D443E" w:rsidP="000D443E">
      <w:r>
        <w:t>T</w:t>
      </w:r>
      <w:r w:rsidR="004D2E67" w:rsidRPr="00DD7CCF">
        <w:t xml:space="preserve">he XML editor </w:t>
      </w:r>
      <w:r w:rsidRPr="00DD7CCF">
        <w:t xml:space="preserve">recommended </w:t>
      </w:r>
      <w:r>
        <w:t xml:space="preserve">throughout the project </w:t>
      </w:r>
      <w:r w:rsidR="004D2E67" w:rsidRPr="00DD7CCF">
        <w:t>is Oxygen</w:t>
      </w:r>
      <w:r>
        <w:t xml:space="preserve">, </w:t>
      </w:r>
      <w:r w:rsidR="004D2E67" w:rsidRPr="00DD7CCF">
        <w:t>but you are free to use any editor to produce your marked-up texts</w:t>
      </w:r>
      <w:r>
        <w:t>. T</w:t>
      </w:r>
      <w:r w:rsidR="004D2E67" w:rsidRPr="00DD7CCF">
        <w:t>ext editing software will usually be able to colour-code XML and may also be able to check the well-formedness of the markup or even to validate against a schema</w:t>
      </w:r>
      <w:r>
        <w:t>. A</w:t>
      </w:r>
      <w:r w:rsidR="00DB65A6">
        <w:t xml:space="preserve">s a </w:t>
      </w:r>
      <w:r>
        <w:t>powerful</w:t>
      </w:r>
      <w:r w:rsidR="00DB65A6">
        <w:t xml:space="preserve"> free alternative to Oxygen, you can also use Visual Studio Code</w:t>
      </w:r>
      <w:r>
        <w:t>.</w:t>
      </w:r>
    </w:p>
    <w:p w14:paraId="62623C1B" w14:textId="77777777" w:rsidR="000D443E" w:rsidRPr="00DD7CCF" w:rsidRDefault="000D443E" w:rsidP="000D443E">
      <w:pPr>
        <w:pStyle w:val="Lista"/>
      </w:pPr>
      <w:r w:rsidRPr="00DD7CCF">
        <w:t>working in Oxygen, you will need to set a suitable font for the Editor at Options/Preferences/Appearance/Fonts</w:t>
      </w:r>
    </w:p>
    <w:p w14:paraId="6DA8CA85" w14:textId="77777777" w:rsidR="000D443E" w:rsidRPr="00DD7CCF" w:rsidRDefault="000D443E" w:rsidP="000D443E">
      <w:pPr>
        <w:pStyle w:val="Lista2"/>
      </w:pPr>
      <w:r w:rsidRPr="00DD7CCF">
        <w:t>we find that a suitable font</w:t>
      </w:r>
    </w:p>
    <w:p w14:paraId="7F6E5409" w14:textId="77777777" w:rsidR="000D443E" w:rsidRPr="00DD7CCF" w:rsidRDefault="000D443E" w:rsidP="000D443E">
      <w:pPr>
        <w:pStyle w:val="Lista3"/>
      </w:pPr>
      <w:r w:rsidRPr="00DD7CCF">
        <w:t>can correctly display all the diacritical characters you work with</w:t>
      </w:r>
    </w:p>
    <w:p w14:paraId="469AEA0F" w14:textId="77777777" w:rsidR="000D443E" w:rsidRPr="00DD7CCF" w:rsidRDefault="000D443E" w:rsidP="000D443E">
      <w:pPr>
        <w:pStyle w:val="Lista3"/>
      </w:pPr>
      <w:r w:rsidRPr="00DD7CCF">
        <w:t>is easy on the eye</w:t>
      </w:r>
    </w:p>
    <w:p w14:paraId="401226FA" w14:textId="77777777" w:rsidR="000D443E" w:rsidRPr="00DD7CCF" w:rsidRDefault="000D443E" w:rsidP="000D443E">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uppercase i) are all easily distinguishable</w:t>
      </w:r>
    </w:p>
    <w:p w14:paraId="136E2362" w14:textId="77777777" w:rsidR="000D443E" w:rsidRPr="00DD7CCF" w:rsidRDefault="000D443E" w:rsidP="000D443E">
      <w:pPr>
        <w:pStyle w:val="Lista3"/>
      </w:pPr>
      <w:r w:rsidRPr="00DD7CCF">
        <w:t>is preferably not too wide, so that you can see plenty of text even when not working on a full screen</w:t>
      </w:r>
    </w:p>
    <w:p w14:paraId="035022EC" w14:textId="77777777" w:rsidR="000D443E" w:rsidRPr="00DD7CCF" w:rsidRDefault="000D443E" w:rsidP="000D443E">
      <w:pPr>
        <w:pStyle w:val="Lista2"/>
      </w:pPr>
      <w:r w:rsidRPr="00DD7CCF">
        <w:t>some fonts we have tested and liked include:</w:t>
      </w:r>
    </w:p>
    <w:p w14:paraId="345873AE" w14:textId="77777777" w:rsidR="000D443E" w:rsidRPr="00DD7CCF" w:rsidRDefault="000D443E" w:rsidP="000D443E">
      <w:pPr>
        <w:pStyle w:val="Lista3"/>
      </w:pPr>
      <w:r w:rsidRPr="00DD7CCF">
        <w:t xml:space="preserve">Google’s free </w:t>
      </w:r>
      <w:r w:rsidRPr="00BC4ADB">
        <w:rPr>
          <w:rFonts w:cs="Noto Serif"/>
        </w:rPr>
        <w:t>Noto Serif</w:t>
      </w:r>
      <w:r w:rsidRPr="00DD7CCF">
        <w:t xml:space="preserve"> and </w:t>
      </w:r>
      <w:r w:rsidRPr="00BC4ADB">
        <w:rPr>
          <w:rFonts w:cs="Noto Sans"/>
        </w:rPr>
        <w:t>Noto Sans</w:t>
      </w:r>
    </w:p>
    <w:p w14:paraId="405A99AE" w14:textId="77777777" w:rsidR="000D443E" w:rsidRPr="00DD7CCF" w:rsidRDefault="000D443E" w:rsidP="000D443E">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23E716BD" w14:textId="74052779" w:rsidR="000D443E" w:rsidRDefault="000D443E" w:rsidP="000D443E">
      <w:r>
        <w:t>Further instructions for XML editing software in the project:</w:t>
      </w:r>
    </w:p>
    <w:p w14:paraId="7A56A61D" w14:textId="08318074" w:rsidR="00DB65A6" w:rsidRDefault="00DB65A6" w:rsidP="000D443E">
      <w:pPr>
        <w:pStyle w:val="Lista"/>
      </w:pPr>
      <w:r>
        <w:t xml:space="preserve">for using Oxygen with the DHARMA XML schema: </w:t>
      </w:r>
      <w:hyperlink r:id="rId20" w:history="1">
        <w:r>
          <w:rPr>
            <w:rStyle w:val="Hiperhivatkozs"/>
          </w:rPr>
          <w:t>https://github.com/erc-dharma/project-documentation/blob/66167c20f4be621256460be1640cb7a727104854/schema/README.md</w:t>
        </w:r>
      </w:hyperlink>
    </w:p>
    <w:p w14:paraId="692FB02D" w14:textId="65BEA961" w:rsidR="00DB65A6" w:rsidRDefault="00DB65A6" w:rsidP="000D443E">
      <w:pPr>
        <w:pStyle w:val="Lista"/>
      </w:pPr>
      <w:r>
        <w:t xml:space="preserve">for setting up Oxygen to create human-readable HTML from an XML edition: </w:t>
      </w:r>
      <w:hyperlink r:id="rId21" w:history="1">
        <w:r>
          <w:rPr>
            <w:rStyle w:val="Hiperhivatkozs"/>
          </w:rPr>
          <w:t>https://github.com/erc-dharma/project-documentation/blob/master/stylesheets/README.md</w:t>
        </w:r>
      </w:hyperlink>
    </w:p>
    <w:p w14:paraId="33F1C95C" w14:textId="4559C8D4" w:rsidR="000D443E" w:rsidRDefault="000D443E" w:rsidP="000D443E">
      <w:pPr>
        <w:pStyle w:val="Lista"/>
      </w:pPr>
      <w:r>
        <w:t xml:space="preserve">for using Visual Studio Code: </w:t>
      </w:r>
      <w:hyperlink r:id="rId22" w:history="1">
        <w:r>
          <w:rPr>
            <w:rStyle w:val="Hiperhivatkozs"/>
          </w:rPr>
          <w:t>https://erc-dharma.github.io/project-documentation/visual-code/UsingVS_v01</w:t>
        </w:r>
      </w:hyperlink>
    </w:p>
    <w:p w14:paraId="3F160588" w14:textId="16A05795" w:rsidR="00C02B8C" w:rsidRPr="00DD7CCF" w:rsidRDefault="00E35999" w:rsidP="00EB2024">
      <w:pPr>
        <w:pStyle w:val="Cmsor3"/>
      </w:pPr>
      <w:bookmarkStart w:id="26" w:name="_h6ld3i1yh73t" w:colFirst="0" w:colLast="0"/>
      <w:bookmarkStart w:id="27" w:name="_Toc182838156"/>
      <w:bookmarkEnd w:id="26"/>
      <w:r>
        <w:t>Note on the examples</w:t>
      </w:r>
      <w:bookmarkEnd w:id="27"/>
    </w:p>
    <w:p w14:paraId="30A7E302" w14:textId="05B09C36" w:rsidR="00C02B8C" w:rsidRPr="00DD7CCF" w:rsidRDefault="000D443E" w:rsidP="00D30A51">
      <w:r>
        <w:t>T</w:t>
      </w:r>
      <w:r w:rsidR="004D2E67" w:rsidRPr="00DD7CCF">
        <w:t>he text fragments used for illustration are mostly Sanskrit from India</w:t>
      </w:r>
      <w:r>
        <w:t xml:space="preserve">. Many of the illustrations have been drawn from actual </w:t>
      </w:r>
      <w:r w:rsidR="00D30A51">
        <w:t>inscriptions</w:t>
      </w:r>
      <w:r>
        <w:t xml:space="preserve">, but </w:t>
      </w:r>
      <w:r w:rsidR="00D30A51">
        <w:t xml:space="preserve">to eliminate distractions, details irrelevant </w:t>
      </w:r>
      <w:r w:rsidR="004D2E67" w:rsidRPr="00DD7CCF">
        <w:t xml:space="preserve">to the topic at hand </w:t>
      </w:r>
      <w:r w:rsidR="00D30A51">
        <w:t>are often</w:t>
      </w:r>
      <w:r w:rsidR="004D2E67" w:rsidRPr="00DD7CCF">
        <w:t xml:space="preserve"> silently normalised, restored, corrected or altered in </w:t>
      </w:r>
      <w:r w:rsidR="00D30A51">
        <w:t xml:space="preserve">such </w:t>
      </w:r>
      <w:r w:rsidR="004D2E67" w:rsidRPr="00DD7CCF">
        <w:t>illustrations</w:t>
      </w:r>
      <w:r w:rsidR="00D30A51">
        <w:t>.</w:t>
      </w:r>
    </w:p>
    <w:p w14:paraId="1DF7C77E" w14:textId="180B05CE" w:rsidR="00C02B8C" w:rsidRPr="00DD7CCF" w:rsidRDefault="004D2E67" w:rsidP="00D30A51">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r w:rsidR="00D30A51">
        <w:t xml:space="preserve">. </w:t>
      </w:r>
      <w:r w:rsidR="00D30A51" w:rsidRPr="00DD7CCF">
        <w:t xml:space="preserve">XML </w:t>
      </w:r>
      <w:r w:rsidR="00D30A51" w:rsidRPr="008525C6">
        <w:rPr>
          <w:rStyle w:val="Codeattribute"/>
        </w:rPr>
        <w:t>@attributes</w:t>
      </w:r>
      <w:r w:rsidR="00D30A51" w:rsidRPr="008525C6">
        <w:t>,</w:t>
      </w:r>
      <w:r w:rsidR="00D30A51" w:rsidRPr="00DD7CCF">
        <w:t xml:space="preserve"> when mentioned on their own, are prefixed with an @ sign </w:t>
      </w:r>
      <w:r w:rsidR="00D30A51">
        <w:t xml:space="preserve">and highlighted </w:t>
      </w:r>
      <w:r w:rsidR="00E35999">
        <w:t>with text colour and background shading</w:t>
      </w:r>
      <w:r w:rsidR="00D30A51">
        <w:t>. To eliminate distractions</w:t>
      </w:r>
      <w:r w:rsidRPr="00DD7CCF">
        <w:t xml:space="preserve">, </w:t>
      </w:r>
      <w:r w:rsidR="00D30A51">
        <w:t xml:space="preserve">encoding </w:t>
      </w:r>
      <w:r w:rsidRPr="00DD7CCF">
        <w:t xml:space="preserve">details irrelevant to the topic at hand </w:t>
      </w:r>
      <w:r w:rsidRPr="00E24F87">
        <w:rPr>
          <w:noProof/>
        </w:rPr>
        <w:t>(</w:t>
      </w:r>
      <w:r w:rsidRPr="00DD7CCF">
        <w:t>such as end-tags, attributes and text content) are often omitted in illustrations even though they may be mandatory in actual practice</w:t>
      </w:r>
      <w:r w:rsidR="00D30A51">
        <w:t xml:space="preserve">. </w:t>
      </w:r>
    </w:p>
    <w:p w14:paraId="45ACF6F4" w14:textId="76BED8B4" w:rsidR="00C02B8C" w:rsidRPr="00DD7CCF" w:rsidRDefault="004D2E67" w:rsidP="00EB2024">
      <w:pPr>
        <w:pStyle w:val="Cmsor2"/>
      </w:pPr>
      <w:bookmarkStart w:id="28" w:name="_66jpmlsjumit" w:colFirst="0" w:colLast="0"/>
      <w:bookmarkStart w:id="29" w:name="_Toc182838157"/>
      <w:bookmarkEnd w:id="28"/>
      <w:r w:rsidRPr="00DD7CCF">
        <w:lastRenderedPageBreak/>
        <w:t xml:space="preserve">Terms and </w:t>
      </w:r>
      <w:r w:rsidR="006733B4" w:rsidRPr="00DD7CCF">
        <w:t>definitions</w:t>
      </w:r>
      <w:bookmarkEnd w:id="29"/>
    </w:p>
    <w:p w14:paraId="178AC1BD" w14:textId="36E2E25A" w:rsidR="00C02B8C" w:rsidRPr="00DD7CCF" w:rsidRDefault="004D2E67" w:rsidP="00EB2024">
      <w:pPr>
        <w:pStyle w:val="Cmsor3"/>
      </w:pPr>
      <w:bookmarkStart w:id="30" w:name="_ktq4gtyoojde" w:colFirst="0" w:colLast="0"/>
      <w:bookmarkStart w:id="31" w:name="_Toc182838158"/>
      <w:bookmarkEnd w:id="30"/>
      <w:r w:rsidRPr="00DD7CCF">
        <w:t>Abbreviations</w:t>
      </w:r>
      <w:bookmarkEnd w:id="31"/>
    </w:p>
    <w:p w14:paraId="413733FF" w14:textId="77777777" w:rsidR="00C02B8C" w:rsidRPr="00DD7CCF" w:rsidRDefault="004D2E67">
      <w:r w:rsidRPr="00DD7CCF">
        <w:t>In addition to some straightforward abbreviations, this Guide uses:</w:t>
      </w:r>
    </w:p>
    <w:p w14:paraId="5577B314" w14:textId="77777777" w:rsidR="00CF217C" w:rsidRPr="00DD7CCF" w:rsidRDefault="00CF217C" w:rsidP="00CF217C">
      <w:pPr>
        <w:pStyle w:val="Legend"/>
      </w:pPr>
      <w:r>
        <w:tab/>
      </w:r>
      <w:r w:rsidRPr="00DD7CCF">
        <w:t>EG</w:t>
      </w:r>
      <w:r>
        <w:t>C</w:t>
      </w:r>
      <w:r w:rsidRPr="00DD7CCF">
        <w:t xml:space="preserve"> </w:t>
      </w:r>
      <w:r w:rsidRPr="00DD7CCF">
        <w:tab/>
        <w:t xml:space="preserve">the DHARMA Encoding Guide for </w:t>
      </w:r>
      <w:r>
        <w:t xml:space="preserve">Critical </w:t>
      </w:r>
      <w:r w:rsidRPr="00DD7CCF">
        <w:t>Editions</w:t>
      </w:r>
      <w:r w:rsidRPr="006B5499">
        <w:rPr>
          <w:rStyle w:val="Lbjegyzet-hivatkozs"/>
        </w:rPr>
        <w:footnoteReference w:id="3"/>
      </w:r>
    </w:p>
    <w:p w14:paraId="7DD28A49" w14:textId="78B27EB5" w:rsidR="00C02B8C" w:rsidRPr="00DD7CCF" w:rsidRDefault="00A938E4" w:rsidP="00A938E4">
      <w:pPr>
        <w:pStyle w:val="Legend"/>
      </w:pPr>
      <w:r>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r w:rsidR="00CF217C" w:rsidRPr="006B5499">
        <w:rPr>
          <w:rStyle w:val="Lbjegyzet-hivatkozs"/>
        </w:rPr>
        <w:footnoteReference w:id="4"/>
      </w:r>
    </w:p>
    <w:p w14:paraId="11100BC2" w14:textId="77777777"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6B5499">
        <w:rPr>
          <w:rStyle w:val="Lbjegyzet-hivatkozs"/>
        </w:rPr>
        <w:footnoteReference w:id="5"/>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6B5499">
        <w:rPr>
          <w:rStyle w:val="Lbjegyzet-hivatkozs"/>
        </w:rPr>
        <w:footnoteReference w:id="6"/>
      </w:r>
    </w:p>
    <w:p w14:paraId="1EBE1D0A" w14:textId="77777777" w:rsidR="00C02B8C" w:rsidRPr="00DD7CCF" w:rsidRDefault="004D2E67" w:rsidP="00EB2024">
      <w:pPr>
        <w:pStyle w:val="Cmsor3"/>
      </w:pPr>
      <w:bookmarkStart w:id="32" w:name="_u31qo517lzme" w:colFirst="0" w:colLast="0"/>
      <w:bookmarkStart w:id="33" w:name="_Ref149918317"/>
      <w:bookmarkStart w:id="34" w:name="_Toc182838159"/>
      <w:bookmarkEnd w:id="32"/>
      <w:r w:rsidRPr="00DD7CCF">
        <w:t>Basic terminology</w:t>
      </w:r>
      <w:bookmarkEnd w:id="33"/>
      <w:bookmarkEnd w:id="34"/>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14:paraId="69D686B6" w14:textId="62DAE8D1" w:rsidR="00C02B8C" w:rsidRPr="00DD7CCF" w:rsidRDefault="004D2E67" w:rsidP="00E2714A">
      <w:pPr>
        <w:pStyle w:val="Lista2"/>
      </w:pPr>
      <w:r w:rsidRPr="00DD7CCF">
        <w:t xml:space="preserve">markings in a </w:t>
      </w:r>
      <w:r w:rsidR="00AB6AAB">
        <w:t xml:space="preserve">modern </w:t>
      </w:r>
      <w:r w:rsidRPr="00DD7CCF">
        <w:t xml:space="preserve">manuscript to instruct a typesetter, </w:t>
      </w:r>
      <w:r w:rsidR="00AB6AAB">
        <w:t>for instance</w:t>
      </w:r>
      <w:r w:rsidRPr="00DD7CCF">
        <w:t xml:space="preserve"> </w:t>
      </w:r>
      <w:r w:rsidRPr="00DD7CCF">
        <w:rPr>
          <w:u w:val="single"/>
        </w:rPr>
        <w:t>underline</w:t>
      </w:r>
      <w:r w:rsidRPr="00DD7CCF">
        <w:t xml:space="preserve"> to indicate conversion to italics</w:t>
      </w:r>
    </w:p>
    <w:p w14:paraId="65FAE3C2" w14:textId="10335ED1" w:rsidR="00C02B8C" w:rsidRPr="00DD7CCF" w:rsidRDefault="004D2E67" w:rsidP="00E2714A">
      <w:pPr>
        <w:pStyle w:val="Lista2"/>
      </w:pPr>
      <w:r w:rsidRPr="00DD7CCF">
        <w:t xml:space="preserve">various brackets and other signs used in philology and epigraphy, </w:t>
      </w:r>
      <w:r w:rsidR="00AB6AAB">
        <w:t>for instance</w:t>
      </w:r>
      <w:r w:rsidRPr="00DD7CCF">
        <w:t xml:space="preserve">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6B5499">
        <w:rPr>
          <w:rStyle w:val="Lbjegyzet-hivatkozs"/>
        </w:rPr>
        <w:footnoteReference w:id="7"/>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r w:rsidRPr="00DD7CCF">
        <w:t>eXtensible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032F0FCF" w:rsidR="00C02B8C" w:rsidRPr="00DD7CCF" w:rsidRDefault="004D2E67" w:rsidP="00E2714A">
      <w:pPr>
        <w:pStyle w:val="Lista2"/>
      </w:pPr>
      <w:r w:rsidRPr="00DD7CCF">
        <w:t xml:space="preserve">TEI defines a versatile and massive set of XML </w:t>
      </w:r>
      <w:r w:rsidR="00AD56A0">
        <w:t>conventions</w:t>
      </w:r>
      <w:r w:rsidRPr="00DD7CCF">
        <w:t xml:space="preserve"> </w:t>
      </w:r>
      <w:r w:rsidR="00AD56A0">
        <w:t xml:space="preserve">for </w:t>
      </w:r>
      <w:r w:rsidRPr="00DD7CCF">
        <w:t>mark</w:t>
      </w:r>
      <w:r w:rsidR="00AD56A0">
        <w:t>ing</w:t>
      </w:r>
      <w:r w:rsidRPr="00DD7CCF">
        <w:t xml:space="preserve">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5AE8B767" w:rsidR="00C02B8C" w:rsidRPr="00DD7CCF" w:rsidRDefault="004D2E67" w:rsidP="00E2714A">
      <w:pPr>
        <w:pStyle w:val="Lista"/>
      </w:pPr>
      <w:r w:rsidRPr="00DD7CCF">
        <w:t xml:space="preserve">the word </w:t>
      </w:r>
      <w:r w:rsidRPr="005D2B22">
        <w:rPr>
          <w:b/>
          <w:bCs/>
        </w:rPr>
        <w:t>structure</w:t>
      </w:r>
      <w:r w:rsidRPr="00DD7CCF">
        <w:t xml:space="preserve"> is used in three distinct </w:t>
      </w:r>
      <w:r w:rsidR="00AD56A0">
        <w:t xml:space="preserve">specialised </w:t>
      </w:r>
      <w:r w:rsidRPr="00DD7CCF">
        <w:t>senses in this guide:</w:t>
      </w:r>
    </w:p>
    <w:p w14:paraId="23A273C2" w14:textId="2CD0D87D" w:rsidR="00C02B8C" w:rsidRPr="00DD7CCF" w:rsidRDefault="004D2E67" w:rsidP="00E2714A">
      <w:pPr>
        <w:pStyle w:val="Lista2"/>
      </w:pPr>
      <w:r w:rsidRPr="00CD25A4">
        <w:rPr>
          <w:b/>
          <w:bCs/>
        </w:rPr>
        <w:t>intrinsic structure</w:t>
      </w:r>
      <w:r w:rsidRPr="00DD7CCF">
        <w:t xml:space="preserve"> refers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630E06BB" w:rsidR="00C02B8C" w:rsidRPr="00DD7CCF" w:rsidRDefault="004D2E67" w:rsidP="00E2714A">
      <w:pPr>
        <w:pStyle w:val="Lista2"/>
      </w:pPr>
      <w:r w:rsidRPr="00CD25A4">
        <w:rPr>
          <w:b/>
          <w:bCs/>
        </w:rPr>
        <w:t>extrinsic structure</w:t>
      </w:r>
      <w:r w:rsidRPr="00DD7CCF">
        <w:t xml:space="preserve"> refers to the physical structure of a particular manifestation of a text as a tangible creation, involving features such as</w:t>
      </w:r>
    </w:p>
    <w:p w14:paraId="6B0EBB39" w14:textId="677761E1" w:rsidR="00C02B8C" w:rsidRPr="00DD7CCF" w:rsidRDefault="004D2E67" w:rsidP="00E2714A">
      <w:pPr>
        <w:pStyle w:val="Lista3"/>
      </w:pPr>
      <w:r w:rsidRPr="00DD7CCF">
        <w:lastRenderedPageBreak/>
        <w:t xml:space="preserve">lines of a particular length that do not </w:t>
      </w:r>
      <w:r w:rsidR="00AD56A0">
        <w:t xml:space="preserve">as a rule </w:t>
      </w:r>
      <w:r w:rsidRPr="00DD7CCF">
        <w:t xml:space="preserve">coincide with any intrinsic structural unit of the text, </w:t>
      </w:r>
      <w:r w:rsidR="00AD56A0">
        <w:t>al</w:t>
      </w:r>
      <w:r w:rsidRPr="00DD7CCF">
        <w:t>though they may do so</w:t>
      </w:r>
    </w:p>
    <w:p w14:paraId="2F315A4A" w14:textId="1CC079FE" w:rsidR="00C02B8C" w:rsidRPr="00DD7CCF" w:rsidRDefault="004D2E67" w:rsidP="00E2714A">
      <w:pPr>
        <w:pStyle w:val="Lista3"/>
      </w:pPr>
      <w:r w:rsidRPr="00DD7CCF">
        <w:t xml:space="preserve">various inscribed </w:t>
      </w:r>
      <w:r w:rsidR="00AD56A0">
        <w:t>zones</w:t>
      </w:r>
      <w:r w:rsidRPr="00DD7CCF">
        <w:t xml:space="preserve"> such as </w:t>
      </w:r>
      <w:r w:rsidR="00AD56A0">
        <w:t xml:space="preserve">visual </w:t>
      </w:r>
      <w:r w:rsidRPr="00DD7CCF">
        <w:t>columns and object surfaces</w:t>
      </w:r>
    </w:p>
    <w:p w14:paraId="1361A7F8" w14:textId="03C5763D" w:rsidR="004F4C63" w:rsidRPr="00DD7CCF" w:rsidRDefault="004D2E67" w:rsidP="00E2714A">
      <w:pPr>
        <w:pStyle w:val="Lista3"/>
      </w:pPr>
      <w:r w:rsidRPr="00DD7CCF">
        <w:t xml:space="preserve">sides </w:t>
      </w:r>
      <w:r w:rsidR="00AD56A0">
        <w:t xml:space="preserve">(pages) </w:t>
      </w:r>
      <w:r w:rsidRPr="00DD7CCF">
        <w:t xml:space="preserve">of </w:t>
      </w:r>
      <w:r w:rsidR="00AD56A0">
        <w:t>inscribed copper plates</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EB2024">
      <w:pPr>
        <w:pStyle w:val="Cmsor3"/>
      </w:pPr>
      <w:bookmarkStart w:id="35" w:name="_2jkucuulj067" w:colFirst="0" w:colLast="0"/>
      <w:bookmarkStart w:id="36" w:name="_Ref43978696"/>
      <w:bookmarkStart w:id="37" w:name="_Ref182309584"/>
      <w:bookmarkStart w:id="38" w:name="_Toc182838160"/>
      <w:bookmarkEnd w:id="35"/>
      <w:commentRangeStart w:id="39"/>
      <w:r w:rsidRPr="00DD7CCF">
        <w:t>XML terms and concepts</w:t>
      </w:r>
      <w:bookmarkEnd w:id="36"/>
      <w:commentRangeEnd w:id="39"/>
      <w:r w:rsidR="00AD56A0">
        <w:rPr>
          <w:rStyle w:val="Jegyzethivatkozs"/>
          <w:rFonts w:ascii="Gentium Plus" w:hAnsi="Gentium Plus" w:cs="Mangal"/>
          <w:kern w:val="0"/>
        </w:rPr>
        <w:commentReference w:id="39"/>
      </w:r>
      <w:bookmarkEnd w:id="37"/>
      <w:bookmarkEnd w:id="38"/>
    </w:p>
    <w:p w14:paraId="2F8EDF69" w14:textId="2AAB63AA" w:rsidR="00C02B8C" w:rsidRPr="00DD7CCF" w:rsidRDefault="004D2E67" w:rsidP="00E2714A">
      <w:pPr>
        <w:pStyle w:val="Lista"/>
      </w:pPr>
      <w:r w:rsidRPr="00DD7CCF">
        <w:t xml:space="preserve">the conceptual model of XML is based on structural units technically known as </w:t>
      </w:r>
      <w:r w:rsidRPr="005D2B22">
        <w:rPr>
          <w:b/>
          <w:bCs/>
        </w:rPr>
        <w:t>elements</w:t>
      </w:r>
      <w:r w:rsidRPr="00DD7CCF">
        <w:t>, which may be</w:t>
      </w:r>
    </w:p>
    <w:p w14:paraId="171D7A91" w14:textId="77777777" w:rsidR="00C02B8C" w:rsidRPr="00DD7CCF" w:rsidRDefault="004D2E67" w:rsidP="00E2714A">
      <w:pPr>
        <w:pStyle w:val="Lista2"/>
      </w:pPr>
      <w:r w:rsidRPr="00CD25A4">
        <w:rPr>
          <w:b/>
          <w:bCs/>
        </w:rPr>
        <w:t>empty</w:t>
      </w:r>
      <w:r w:rsidRPr="00DD7CCF">
        <w:t>, containing neither text nor further elements; or</w:t>
      </w:r>
    </w:p>
    <w:p w14:paraId="60F3C1B9" w14:textId="77777777" w:rsidR="00C02B8C" w:rsidRPr="00DD7CCF" w:rsidRDefault="004D2E67" w:rsidP="00E2714A">
      <w:pPr>
        <w:pStyle w:val="Lista2"/>
      </w:pPr>
      <w:r w:rsidRPr="00CD25A4">
        <w:rPr>
          <w:b/>
          <w:bCs/>
        </w:rPr>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“lt”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lastRenderedPageBreak/>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369E2E5C"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4D1F94">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20CA0DC3" w:rsidR="00AE23C3" w:rsidRPr="00DD7CCF" w:rsidRDefault="00AE23C3" w:rsidP="00AE23C3">
            <w:pPr>
              <w:pStyle w:val="Kpalrs"/>
            </w:pPr>
            <w:bookmarkStart w:id="40" w:name="_Ref43993481"/>
            <w:r w:rsidRPr="00DD7CCF">
              <w:t xml:space="preserve">Example </w:t>
            </w:r>
            <w:fldSimple w:instr=" STYLEREF 3 \s ">
              <w:r w:rsidR="004D1F94">
                <w:rPr>
                  <w:noProof/>
                </w:rPr>
                <w:t>1.3.3</w:t>
              </w:r>
            </w:fldSimple>
            <w:r w:rsidR="00EE7E86" w:rsidRPr="00DD7CCF">
              <w:t>.</w:t>
            </w:r>
            <w:fldSimple w:instr=" SEQ Example \* ALPHABETIC \s 3 ">
              <w:r w:rsidR="004D1F94">
                <w:rPr>
                  <w:noProof/>
                </w:rPr>
                <w:t>A</w:t>
              </w:r>
            </w:fldSimple>
            <w:bookmarkEnd w:id="40"/>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308653AA"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4D1F94" w:rsidRPr="00DD7CCF">
        <w:t xml:space="preserve">Example </w:t>
      </w:r>
      <w:r w:rsidR="004D1F94">
        <w:rPr>
          <w:noProof/>
        </w:rPr>
        <w:t>1.3.3</w:t>
      </w:r>
      <w:r w:rsidR="004D1F94" w:rsidRPr="00DD7CCF">
        <w:rPr>
          <w:noProof/>
        </w:rPr>
        <w:t>.</w:t>
      </w:r>
      <w:r w:rsidR="004D1F94">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291BAA">
        <w:t>must never overlap,</w:t>
      </w:r>
      <w:r w:rsidRPr="00DD7CCF">
        <w:t xml:space="preserve">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lastRenderedPageBreak/>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577C8FA5" w:rsidR="00C02B8C" w:rsidRPr="00DD7CCF" w:rsidRDefault="004D2E67" w:rsidP="00E2714A">
      <w:pPr>
        <w:pStyle w:val="Lista3"/>
      </w:pPr>
      <w:r w:rsidRPr="00DD7CCF">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4D1F94">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ar</w:t>
      </w:r>
      <w:r w:rsidRPr="00291BAA">
        <w:t>e 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t>the attribute name is followed by an equal sign and the value in double quote marks</w:t>
      </w:r>
      <w:r w:rsidRPr="006B5499">
        <w:rPr>
          <w:rStyle w:val="Lbjegyzet-hivatkozs"/>
        </w:rPr>
        <w:footnoteReference w:id="8"/>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29D1BC64"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w:t>
      </w:r>
      <w:r w:rsidR="00F67963">
        <w:rPr>
          <w:rStyle w:val="Codeattribute"/>
        </w:rPr>
        <w:t>unit</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lastRenderedPageBreak/>
        <w:t>comments may also be used to “switch off” parts of an XML document without deleting them: any XML code placed within the comment opening and closing sequence will become invisible to computer processing</w:t>
      </w:r>
      <w:r w:rsidRPr="006B5499">
        <w:rPr>
          <w:rStyle w:val="Lbjegyzet-hivatkozs"/>
        </w:rPr>
        <w:footnoteReference w:id="9"/>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t xml:space="preserve">a well-formed XML document may use any arbitrary element names in any particular order and hierarchy: there is no universal and fixed list of possible XML element names and definitions </w:t>
      </w:r>
      <w:r w:rsidRPr="00E24F87">
        <w:rPr>
          <w:noProof/>
        </w:rPr>
        <w:t>(</w:t>
      </w:r>
      <w:r w:rsidRPr="00DD7CCF">
        <w:t>which is why this is an eXtensible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EB2024">
      <w:pPr>
        <w:pStyle w:val="Cmsor3"/>
      </w:pPr>
      <w:bookmarkStart w:id="41" w:name="_a0njpk1xs3b7" w:colFirst="0" w:colLast="0"/>
      <w:bookmarkStart w:id="42" w:name="_Ref43990537"/>
      <w:bookmarkStart w:id="43" w:name="_Toc182838161"/>
      <w:bookmarkEnd w:id="41"/>
      <w:commentRangeStart w:id="44"/>
      <w:r w:rsidRPr="00DD7CCF">
        <w:t>Conceptual markup</w:t>
      </w:r>
      <w:bookmarkEnd w:id="42"/>
      <w:commentRangeEnd w:id="44"/>
      <w:r w:rsidR="00D82BB6">
        <w:rPr>
          <w:rStyle w:val="Jegyzethivatkozs"/>
          <w:rFonts w:ascii="Gentium Plus" w:hAnsi="Gentium Plus" w:cs="Mangal"/>
          <w:kern w:val="0"/>
        </w:rPr>
        <w:commentReference w:id="44"/>
      </w:r>
      <w:bookmarkEnd w:id="43"/>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TeX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6B5499">
        <w:rPr>
          <w:rStyle w:val="Lbjegyzet-hivatkozs"/>
        </w:rPr>
        <w:footnoteReference w:id="10"/>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lastRenderedPageBreak/>
        <w:t>since formatting is handled by a separate stylesheet in conceptual markup, changing details of global formatting is an easy matter</w:t>
      </w:r>
    </w:p>
    <w:p w14:paraId="0244EF92" w14:textId="6AB67B2C" w:rsidR="00C02B8C" w:rsidRPr="00DD7CCF" w:rsidRDefault="004D2E67" w:rsidP="00EB2024">
      <w:pPr>
        <w:pStyle w:val="Cmsor2"/>
      </w:pPr>
      <w:bookmarkStart w:id="45" w:name="_z3xeqgcx3br1" w:colFirst="0" w:colLast="0"/>
      <w:bookmarkStart w:id="46" w:name="_Ref43990558"/>
      <w:bookmarkStart w:id="47" w:name="_Toc182838162"/>
      <w:bookmarkEnd w:id="45"/>
      <w:r w:rsidRPr="00DD7CCF">
        <w:t xml:space="preserve">The </w:t>
      </w:r>
      <w:r w:rsidR="006733B4" w:rsidRPr="00DD7CCF">
        <w:t xml:space="preserve">structure </w:t>
      </w:r>
      <w:r w:rsidRPr="00DD7CCF">
        <w:t xml:space="preserve">of an EpiDoc </w:t>
      </w:r>
      <w:r w:rsidR="006733B4" w:rsidRPr="00DD7CCF">
        <w:t>edition</w:t>
      </w:r>
      <w:bookmarkEnd w:id="46"/>
      <w:bookmarkEnd w:id="47"/>
    </w:p>
    <w:p w14:paraId="08F9F29A" w14:textId="23F29DA9" w:rsidR="00257BE2" w:rsidRDefault="005955AE" w:rsidP="00257BE2">
      <w:r>
        <w:t>T</w:t>
      </w:r>
      <w:r w:rsidR="004D2E67" w:rsidRPr="00DD7CCF">
        <w:t xml:space="preserve">his section presents an overview of the </w:t>
      </w:r>
      <w:r w:rsidR="00257BE2">
        <w:t xml:space="preserve">constituent parts </w:t>
      </w:r>
      <w:r>
        <w:t>of</w:t>
      </w:r>
      <w:r w:rsidR="004D2E67" w:rsidRPr="00DD7CCF">
        <w:t xml:space="preserve"> a digital edition in EpiDoc</w:t>
      </w:r>
      <w:r w:rsidR="00257BE2">
        <w:t>. Code illustrations are based on the DHARMA Encoding Template for Inscriptions, version 03.</w:t>
      </w:r>
      <w:r w:rsidR="00257BE2">
        <w:rPr>
          <w:rStyle w:val="Lbjegyzet-hivatkozs"/>
        </w:rPr>
        <w:footnoteReference w:id="11"/>
      </w:r>
      <w:r w:rsidR="00257BE2">
        <w:t xml:space="preserve"> Current versions of the template may contain slightly different code without affecting the general explanations provided here. Y</w:t>
      </w:r>
      <w:r w:rsidR="004D2E67" w:rsidRPr="00DD7CCF">
        <w:t xml:space="preserve">ou will not need to learn and produce this </w:t>
      </w:r>
      <w:r w:rsidR="00257BE2">
        <w:t xml:space="preserve">or similar </w:t>
      </w:r>
      <w:r w:rsidR="004D2E67" w:rsidRPr="00DD7CCF">
        <w:t>code, only to find your way around it and add contents</w:t>
      </w:r>
      <w:r w:rsidR="00257BE2">
        <w:t xml:space="preserve">. </w:t>
      </w:r>
    </w:p>
    <w:p w14:paraId="38D004C0" w14:textId="1EAE4C0D" w:rsidR="000623B2" w:rsidRDefault="000623B2" w:rsidP="000623B2">
      <w:pPr>
        <w:pStyle w:val="Cmsor3"/>
      </w:pPr>
      <w:bookmarkStart w:id="48" w:name="_Toc182838163"/>
      <w:r>
        <w:t>Technical framework</w:t>
      </w:r>
      <w:bookmarkEnd w:id="48"/>
    </w:p>
    <w:p w14:paraId="668A9056" w14:textId="067460B5" w:rsidR="000623B2" w:rsidRDefault="000623B2" w:rsidP="008D7B37">
      <w:pPr>
        <w:pStyle w:val="Lista"/>
      </w:pPr>
      <w:r w:rsidRPr="000623B2">
        <w:t xml:space="preserve">XML </w:t>
      </w:r>
      <w:r w:rsidR="008D7B37">
        <w:t xml:space="preserve">files begin with a </w:t>
      </w:r>
      <w:r w:rsidRPr="000623B2">
        <w:t>declaration</w:t>
      </w:r>
      <w:r w:rsidR="008D7B37">
        <w:t xml:space="preserve"> identifying the file as a particular kind of XML document</w:t>
      </w:r>
    </w:p>
    <w:p w14:paraId="47F87158" w14:textId="5ED75019" w:rsidR="000623B2" w:rsidRDefault="008D7B37" w:rsidP="008D7B37">
      <w:pPr>
        <w:pStyle w:val="Lista"/>
      </w:pPr>
      <w:r>
        <w:t xml:space="preserve">this is followed by instructions associating the document with </w:t>
      </w:r>
      <w:r w:rsidR="000623B2" w:rsidRPr="000623B2">
        <w:t xml:space="preserve">schemas </w:t>
      </w:r>
      <w:r>
        <w:t>for processing it</w:t>
      </w:r>
    </w:p>
    <w:p w14:paraId="04B14E3A" w14:textId="564CA9DB" w:rsidR="008D7B37" w:rsidRDefault="008D7B37" w:rsidP="008D7B37">
      <w:pPr>
        <w:pStyle w:val="Lista"/>
      </w:pPr>
      <w:r>
        <w:t xml:space="preserve">the </w:t>
      </w:r>
      <w:r w:rsidR="00AF4934">
        <w:t>root element</w:t>
      </w:r>
      <w:r>
        <w:t xml:space="preserve"> </w:t>
      </w:r>
      <w:r w:rsidRPr="008D7B37">
        <w:rPr>
          <w:rStyle w:val="Code"/>
        </w:rPr>
        <w:t>&lt;TEI&gt;</w:t>
      </w:r>
      <w:r>
        <w:t>, identifying the contents as a TEI-compliant document, wraps all of the remaining content of our files</w:t>
      </w:r>
    </w:p>
    <w:p w14:paraId="0DF98146" w14:textId="48D6791B" w:rsidR="008D7B37" w:rsidRDefault="008D7B37" w:rsidP="008D7B37">
      <w:pPr>
        <w:pStyle w:val="Lista"/>
      </w:pPr>
      <w:r>
        <w:t>you should never edit these parts of the file</w:t>
      </w:r>
    </w:p>
    <w:tbl>
      <w:tblPr>
        <w:tblStyle w:val="CodeSampleTable"/>
        <w:tblW w:w="5000" w:type="pct"/>
        <w:tblLook w:val="04A0" w:firstRow="1" w:lastRow="0" w:firstColumn="1" w:lastColumn="0" w:noHBand="0" w:noVBand="1"/>
      </w:tblPr>
      <w:tblGrid>
        <w:gridCol w:w="9622"/>
      </w:tblGrid>
      <w:tr w:rsidR="000623B2" w:rsidRPr="00DD7CCF" w14:paraId="0B3F433E"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49B3A149" w14:textId="037FB608" w:rsidR="000623B2" w:rsidRPr="00DD7CCF" w:rsidRDefault="000623B2" w:rsidP="00D45A5E">
            <w:pPr>
              <w:pStyle w:val="Kpalrs"/>
            </w:pPr>
            <w:r w:rsidRPr="00DD7CCF">
              <w:t xml:space="preserve">Example </w:t>
            </w:r>
            <w:fldSimple w:instr=" STYLEREF 3 \s ">
              <w:r w:rsidR="004D1F94">
                <w:rPr>
                  <w:noProof/>
                </w:rPr>
                <w:t>1.4.1</w:t>
              </w:r>
            </w:fldSimple>
            <w:r w:rsidRPr="00DD7CCF">
              <w:t>.</w:t>
            </w:r>
            <w:fldSimple w:instr=" SEQ Example \* ALPHABETIC \s 3 ">
              <w:r w:rsidR="004D1F94">
                <w:rPr>
                  <w:noProof/>
                </w:rPr>
                <w:t>A</w:t>
              </w:r>
            </w:fldSimple>
            <w:r w:rsidRPr="00DD7CCF">
              <w:t xml:space="preserve">: </w:t>
            </w:r>
            <w:r w:rsidR="008D7B37">
              <w:t>the technical framework of an EpiDoc edition</w:t>
            </w:r>
          </w:p>
        </w:tc>
      </w:tr>
      <w:tr w:rsidR="000623B2" w:rsidRPr="00DD7CCF" w14:paraId="3AB5C01F" w14:textId="77777777" w:rsidTr="00D45A5E">
        <w:tc>
          <w:tcPr>
            <w:tcW w:w="5000" w:type="pct"/>
          </w:tcPr>
          <w:p w14:paraId="590BAECE" w14:textId="77777777" w:rsidR="00B91555" w:rsidRPr="008D7B37" w:rsidRDefault="00B91555" w:rsidP="00B91555">
            <w:pPr>
              <w:pStyle w:val="CodeParagraph"/>
              <w:rPr>
                <w:rStyle w:val="Codeinstruction"/>
              </w:rPr>
            </w:pPr>
            <w:r w:rsidRPr="008D7B37">
              <w:rPr>
                <w:rStyle w:val="Codeinstruction"/>
              </w:rPr>
              <w:t>&lt;?xml version="1.0" encoding="UTF-8"?&gt;</w:t>
            </w:r>
          </w:p>
          <w:p w14:paraId="303DFC17" w14:textId="77777777" w:rsidR="00B91555" w:rsidRPr="008D7B37" w:rsidRDefault="00B91555" w:rsidP="00B91555">
            <w:pPr>
              <w:pStyle w:val="CodeParagraph"/>
              <w:rPr>
                <w:rStyle w:val="Codeinstruction"/>
              </w:rPr>
            </w:pPr>
            <w:r w:rsidRPr="008D7B37">
              <w:rPr>
                <w:rStyle w:val="Codeinstruction"/>
              </w:rPr>
              <w:t>&lt;?xml-model href="https://raw.githubusercontent.com/erc-dharma/project-documentation/master/schema/latest/DHARMA_Schema.rng" type="application/xml" schematypens="http://relaxng.org/ns/structure/1.0"?&gt;</w:t>
            </w:r>
          </w:p>
          <w:p w14:paraId="54FCBD5F" w14:textId="77777777" w:rsidR="00B91555" w:rsidRPr="008D7B37" w:rsidRDefault="00B91555" w:rsidP="00B91555">
            <w:pPr>
              <w:pStyle w:val="CodeParagraph"/>
              <w:rPr>
                <w:rStyle w:val="Codeinstruction"/>
              </w:rPr>
            </w:pPr>
            <w:r w:rsidRPr="008D7B37">
              <w:rPr>
                <w:rStyle w:val="Codeinstruction"/>
              </w:rPr>
              <w:t>&lt;?xml-model href="https://raw.githubusercontent.com/erc-dharma/project-documentation/master/schema/latest/DHARMA_Schema.rng" type="application/xml" schematypens="http://purl.oclc.org/dsdl/schematron"?&gt;</w:t>
            </w:r>
          </w:p>
          <w:p w14:paraId="7EF9B622" w14:textId="77777777" w:rsidR="00B91555" w:rsidRPr="008D7B37" w:rsidRDefault="00B91555" w:rsidP="00B91555">
            <w:pPr>
              <w:pStyle w:val="CodeParagraph"/>
              <w:rPr>
                <w:rStyle w:val="Codeinstruction"/>
              </w:rPr>
            </w:pPr>
            <w:r w:rsidRPr="008D7B37">
              <w:rPr>
                <w:rStyle w:val="Codeinstruction"/>
              </w:rPr>
              <w:t>&lt;?xml-model href="https://raw.githubusercontent.com/erc-dharma/project-documentation/master/schema/latest/DHARMA_SQF.sch" type="application/xml" schematypens="http://purl.oclc.org/dsdl/schematron"?&gt;</w:t>
            </w:r>
          </w:p>
          <w:p w14:paraId="4CCD2146" w14:textId="77777777" w:rsidR="00B91555" w:rsidRPr="008D7B37" w:rsidRDefault="00B91555" w:rsidP="00B91555">
            <w:pPr>
              <w:pStyle w:val="CodeParagraph"/>
              <w:rPr>
                <w:rStyle w:val="Codeinstruction"/>
              </w:rPr>
            </w:pPr>
            <w:r w:rsidRPr="008D7B37">
              <w:rPr>
                <w:rStyle w:val="Codeinstruction"/>
              </w:rPr>
              <w:t>&lt;?xml-model href="https://epidoc.stoa.org/schema/latest/tei-epidoc.rng" schematypens="http://relaxng.org/ns/structure/1.0"?&gt;</w:t>
            </w:r>
          </w:p>
          <w:p w14:paraId="74825C0F" w14:textId="77777777" w:rsidR="00B91555" w:rsidRPr="00B91555" w:rsidRDefault="00B91555" w:rsidP="00B91555">
            <w:pPr>
              <w:pStyle w:val="CodeParagraph"/>
              <w:rPr>
                <w:rStyle w:val="Code"/>
              </w:rPr>
            </w:pPr>
            <w:r w:rsidRPr="008D7B37">
              <w:rPr>
                <w:rStyle w:val="Codeinstruction"/>
              </w:rPr>
              <w:t>&lt;?xml-model href="https://epidoc.stoa.org/schema/latest/tei-epidoc.rng" schematypens="http://purl.oclc.org/dsdl/schematron"?&gt;</w:t>
            </w:r>
          </w:p>
          <w:p w14:paraId="4745E0DF" w14:textId="77777777" w:rsidR="000623B2" w:rsidRDefault="00B91555" w:rsidP="00B91555">
            <w:pPr>
              <w:pStyle w:val="CodeParagraph"/>
              <w:rPr>
                <w:rStyle w:val="Code"/>
              </w:rPr>
            </w:pPr>
            <w:r w:rsidRPr="00B91555">
              <w:rPr>
                <w:rStyle w:val="Code"/>
              </w:rPr>
              <w:t xml:space="preserve">&lt;TEI </w:t>
            </w:r>
            <w:r w:rsidRPr="00B91555">
              <w:rPr>
                <w:rStyle w:val="Codeattribute"/>
              </w:rPr>
              <w:t>xmlns=</w:t>
            </w:r>
            <w:r w:rsidRPr="008D7B37">
              <w:rPr>
                <w:rStyle w:val="Codevalue"/>
              </w:rPr>
              <w:t>"http://www.tei-c.org/ns/1.0"</w:t>
            </w:r>
            <w:r w:rsidRPr="00B91555">
              <w:rPr>
                <w:rStyle w:val="Code"/>
              </w:rPr>
              <w:t xml:space="preserve"> </w:t>
            </w:r>
            <w:r w:rsidRPr="00B91555">
              <w:rPr>
                <w:rStyle w:val="Codeattribute"/>
              </w:rPr>
              <w:t>xml:lang=</w:t>
            </w:r>
            <w:r w:rsidRPr="008D7B37">
              <w:rPr>
                <w:rStyle w:val="Codevalue"/>
              </w:rPr>
              <w:t>"eng"</w:t>
            </w:r>
            <w:r w:rsidRPr="00B91555">
              <w:rPr>
                <w:rStyle w:val="Code"/>
              </w:rPr>
              <w:t>&gt;</w:t>
            </w:r>
          </w:p>
          <w:p w14:paraId="2B03E6EA" w14:textId="1BEC1B73" w:rsidR="008D7B37" w:rsidRPr="008D7B37" w:rsidRDefault="008D7B37" w:rsidP="00B91555">
            <w:pPr>
              <w:pStyle w:val="CodeParagraph"/>
              <w:rPr>
                <w:rStyle w:val="Code"/>
              </w:rPr>
            </w:pPr>
            <w:r>
              <w:rPr>
                <w:rStyle w:val="Code"/>
              </w:rPr>
              <w:t>...</w:t>
            </w:r>
          </w:p>
          <w:p w14:paraId="15034D36" w14:textId="27B7B8F0" w:rsidR="008D7B37" w:rsidRPr="00DD7CCF" w:rsidRDefault="008D7B37" w:rsidP="00B91555">
            <w:pPr>
              <w:pStyle w:val="CodeParagraph"/>
            </w:pPr>
            <w:r w:rsidRPr="008D7B37">
              <w:rPr>
                <w:rStyle w:val="Code"/>
              </w:rPr>
              <w:t>&lt;/TEI&gt;</w:t>
            </w:r>
          </w:p>
        </w:tc>
      </w:tr>
    </w:tbl>
    <w:p w14:paraId="4BD51C83" w14:textId="251561D6" w:rsidR="000623B2" w:rsidRPr="00DD7CCF" w:rsidRDefault="008D7B37" w:rsidP="008D7B37">
      <w:pPr>
        <w:pStyle w:val="Cmsor3"/>
      </w:pPr>
      <w:bookmarkStart w:id="49" w:name="_Toc182838164"/>
      <w:r>
        <w:t>The TEI header</w:t>
      </w:r>
      <w:bookmarkEnd w:id="49"/>
    </w:p>
    <w:p w14:paraId="73DF7120" w14:textId="77777777" w:rsidR="00AF4934" w:rsidRDefault="00AF4934" w:rsidP="00E2714A">
      <w:pPr>
        <w:pStyle w:val="Lista"/>
      </w:pPr>
      <w:r>
        <w:t>a</w:t>
      </w:r>
      <w:r w:rsidRPr="00AF4934">
        <w:t xml:space="preserve"> header section identifying the digital document and containing additional descriptive information about the encoded text is a mandatory component of every TEI document</w:t>
      </w:r>
    </w:p>
    <w:p w14:paraId="4E637185" w14:textId="0CEE72B7" w:rsidR="00C02B8C" w:rsidRDefault="00AF4934" w:rsidP="00E2714A">
      <w:pPr>
        <w:pStyle w:val="Lista"/>
      </w:pPr>
      <w:r>
        <w:t>t</w:t>
      </w:r>
      <w:r w:rsidRPr="00AF4934">
        <w:t>he contents of the header are grouped into sections called statements and descriptions</w:t>
      </w:r>
    </w:p>
    <w:p w14:paraId="2B9B1ADE" w14:textId="4EE52BC7" w:rsidR="00AF4934" w:rsidRDefault="00AF4934" w:rsidP="00E2714A">
      <w:pPr>
        <w:pStyle w:val="Lista"/>
      </w:pPr>
      <w:r>
        <w:t>in several sections of the header, you will need to replace the default content from the template with specific content applicable to your edition</w:t>
      </w:r>
    </w:p>
    <w:p w14:paraId="05EDB2DB" w14:textId="760A915A" w:rsidR="00AF4934" w:rsidRDefault="00AF4934" w:rsidP="00AF4934">
      <w:pPr>
        <w:pStyle w:val="Lista2"/>
      </w:pPr>
      <w:r>
        <w:t>in some cases you will also need to add or modify elements in some sections of the header</w:t>
      </w:r>
    </w:p>
    <w:p w14:paraId="0878DD61" w14:textId="51E755A9" w:rsidR="00AF4934" w:rsidRDefault="00AF4934" w:rsidP="00AF4934">
      <w:pPr>
        <w:pStyle w:val="Lista"/>
      </w:pPr>
      <w:r>
        <w:t>instructions for editing the TEI header are in §</w:t>
      </w:r>
      <w:r>
        <w:fldChar w:fldCharType="begin"/>
      </w:r>
      <w:r>
        <w:instrText xml:space="preserve"> REF _Ref43978719 \r \h </w:instrText>
      </w:r>
      <w:r>
        <w:fldChar w:fldCharType="separate"/>
      </w:r>
      <w:r w:rsidR="004D1F94">
        <w:t>11</w:t>
      </w:r>
      <w:r>
        <w:fldChar w:fldCharType="end"/>
      </w:r>
    </w:p>
    <w:tbl>
      <w:tblPr>
        <w:tblStyle w:val="CodeSampleTable"/>
        <w:tblW w:w="5000" w:type="pct"/>
        <w:tblLook w:val="04A0" w:firstRow="1" w:lastRow="0" w:firstColumn="1" w:lastColumn="0" w:noHBand="0" w:noVBand="1"/>
      </w:tblPr>
      <w:tblGrid>
        <w:gridCol w:w="9622"/>
      </w:tblGrid>
      <w:tr w:rsidR="008D7B37" w:rsidRPr="00DD7CCF" w14:paraId="1C129B0A"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0864BF7C" w14:textId="18DEC0AE" w:rsidR="008D7B37" w:rsidRPr="00DD7CCF" w:rsidRDefault="008D7B37" w:rsidP="00D45A5E">
            <w:pPr>
              <w:pStyle w:val="Kpalrs"/>
            </w:pPr>
            <w:r w:rsidRPr="00DD7CCF">
              <w:lastRenderedPageBreak/>
              <w:t xml:space="preserve">Example </w:t>
            </w:r>
            <w:fldSimple w:instr=" STYLEREF 3 \s ">
              <w:r w:rsidR="004D1F94">
                <w:rPr>
                  <w:noProof/>
                </w:rPr>
                <w:t>1.4.2</w:t>
              </w:r>
            </w:fldSimple>
            <w:r w:rsidRPr="00DD7CCF">
              <w:t>.</w:t>
            </w:r>
            <w:fldSimple w:instr=" SEQ Example \* ALPHABETIC \s 3 ">
              <w:r w:rsidR="004D1F94">
                <w:rPr>
                  <w:noProof/>
                </w:rPr>
                <w:t>A</w:t>
              </w:r>
            </w:fldSimple>
            <w:r w:rsidRPr="00DD7CCF">
              <w:t xml:space="preserve">: </w:t>
            </w:r>
            <w:r>
              <w:t>the TEI header</w:t>
            </w:r>
          </w:p>
        </w:tc>
      </w:tr>
      <w:tr w:rsidR="008D7B37" w:rsidRPr="00DD7CCF" w14:paraId="0DD7A9A7" w14:textId="77777777" w:rsidTr="00D45A5E">
        <w:tc>
          <w:tcPr>
            <w:tcW w:w="5000" w:type="pct"/>
          </w:tcPr>
          <w:p w14:paraId="329D53AE" w14:textId="30A44F5C" w:rsidR="008D7B37" w:rsidRPr="008D7B37" w:rsidRDefault="008D7B37" w:rsidP="008D7B37">
            <w:pPr>
              <w:pStyle w:val="CodeParagraph"/>
              <w:rPr>
                <w:rStyle w:val="Code"/>
              </w:rPr>
            </w:pPr>
            <w:r w:rsidRPr="008D7B37">
              <w:rPr>
                <w:rStyle w:val="Code"/>
              </w:rPr>
              <w:t>&lt;teiHeader&gt;</w:t>
            </w:r>
          </w:p>
          <w:p w14:paraId="58A0134D" w14:textId="0B6481FB" w:rsidR="008D7B37" w:rsidRPr="008D7B37" w:rsidRDefault="008D7B37" w:rsidP="008D7B37">
            <w:pPr>
              <w:pStyle w:val="CodeParagraph"/>
              <w:rPr>
                <w:rStyle w:val="Code"/>
              </w:rPr>
            </w:pPr>
            <w:r>
              <w:rPr>
                <w:rStyle w:val="Code"/>
              </w:rPr>
              <w:t xml:space="preserve">  </w:t>
            </w:r>
            <w:r w:rsidRPr="008D7B37">
              <w:rPr>
                <w:rStyle w:val="Code"/>
              </w:rPr>
              <w:t>&lt;fileDesc&gt;</w:t>
            </w:r>
          </w:p>
          <w:p w14:paraId="101149B1" w14:textId="7709505C" w:rsidR="008D7B37" w:rsidRPr="008D7B37" w:rsidRDefault="008D7B37" w:rsidP="008D7B37">
            <w:pPr>
              <w:pStyle w:val="CodeParagraph"/>
              <w:rPr>
                <w:rStyle w:val="Code"/>
              </w:rPr>
            </w:pPr>
            <w:r>
              <w:rPr>
                <w:rStyle w:val="Code"/>
              </w:rPr>
              <w:t xml:space="preserve">    </w:t>
            </w:r>
            <w:r w:rsidRPr="008D7B37">
              <w:rPr>
                <w:rStyle w:val="Code"/>
              </w:rPr>
              <w:t>&lt;titleStmt&gt;</w:t>
            </w:r>
          </w:p>
          <w:p w14:paraId="7E9C7786" w14:textId="087613DC" w:rsidR="008D7B37" w:rsidRPr="008D7B37" w:rsidRDefault="008D7B37" w:rsidP="008D7B37">
            <w:pPr>
              <w:pStyle w:val="CodeParagraph"/>
              <w:rPr>
                <w:rStyle w:val="Code"/>
              </w:rPr>
            </w:pPr>
            <w:r>
              <w:rPr>
                <w:rStyle w:val="Code"/>
              </w:rPr>
              <w:t xml:space="preserve">      ...</w:t>
            </w:r>
          </w:p>
          <w:p w14:paraId="45891C50" w14:textId="2BE14C4E" w:rsidR="008D7B37" w:rsidRPr="008D7B37" w:rsidRDefault="008D7B37" w:rsidP="008D7B37">
            <w:pPr>
              <w:pStyle w:val="CodeParagraph"/>
              <w:rPr>
                <w:rStyle w:val="Code"/>
              </w:rPr>
            </w:pPr>
            <w:r>
              <w:rPr>
                <w:rStyle w:val="Code"/>
              </w:rPr>
              <w:t xml:space="preserve">    </w:t>
            </w:r>
            <w:r w:rsidRPr="008D7B37">
              <w:rPr>
                <w:rStyle w:val="Code"/>
              </w:rPr>
              <w:t>&lt;/titleStmt&gt;</w:t>
            </w:r>
          </w:p>
          <w:p w14:paraId="38100094" w14:textId="670F1245" w:rsidR="008D7B37" w:rsidRPr="008D7B37" w:rsidRDefault="008D7B37" w:rsidP="008D7B37">
            <w:pPr>
              <w:pStyle w:val="CodeParagraph"/>
              <w:rPr>
                <w:rStyle w:val="Code"/>
              </w:rPr>
            </w:pPr>
            <w:r>
              <w:rPr>
                <w:rStyle w:val="Code"/>
              </w:rPr>
              <w:t xml:space="preserve">    </w:t>
            </w:r>
            <w:r w:rsidRPr="008D7B37">
              <w:rPr>
                <w:rStyle w:val="Code"/>
              </w:rPr>
              <w:t>&lt;publicationStmt&gt;</w:t>
            </w:r>
          </w:p>
          <w:p w14:paraId="061F3F2B" w14:textId="77777777" w:rsidR="00CD3F5A" w:rsidRPr="008D7B37" w:rsidRDefault="00CD3F5A" w:rsidP="00CD3F5A">
            <w:pPr>
              <w:pStyle w:val="CodeParagraph"/>
              <w:rPr>
                <w:rStyle w:val="Code"/>
              </w:rPr>
            </w:pPr>
            <w:r>
              <w:rPr>
                <w:rStyle w:val="Code"/>
              </w:rPr>
              <w:t xml:space="preserve">      ...</w:t>
            </w:r>
          </w:p>
          <w:p w14:paraId="2F42D8CE" w14:textId="52CBF6D0" w:rsidR="008D7B37" w:rsidRPr="008D7B37" w:rsidRDefault="00CD3F5A" w:rsidP="008D7B37">
            <w:pPr>
              <w:pStyle w:val="CodeParagraph"/>
              <w:rPr>
                <w:rStyle w:val="Code"/>
              </w:rPr>
            </w:pPr>
            <w:r>
              <w:rPr>
                <w:rStyle w:val="Code"/>
              </w:rPr>
              <w:t xml:space="preserve">    </w:t>
            </w:r>
            <w:r w:rsidR="008D7B37" w:rsidRPr="008D7B37">
              <w:rPr>
                <w:rStyle w:val="Code"/>
              </w:rPr>
              <w:t>&lt;/publicationStmt&gt;</w:t>
            </w:r>
          </w:p>
          <w:p w14:paraId="32842C8E" w14:textId="27FA8A8D" w:rsidR="008D7B37" w:rsidRPr="008D7B37" w:rsidRDefault="00CD3F5A" w:rsidP="008D7B37">
            <w:pPr>
              <w:pStyle w:val="CodeParagraph"/>
              <w:rPr>
                <w:rStyle w:val="Code"/>
              </w:rPr>
            </w:pPr>
            <w:r>
              <w:rPr>
                <w:rStyle w:val="Code"/>
              </w:rPr>
              <w:t xml:space="preserve">    </w:t>
            </w:r>
            <w:r w:rsidR="008D7B37" w:rsidRPr="008D7B37">
              <w:rPr>
                <w:rStyle w:val="Code"/>
              </w:rPr>
              <w:t>&lt;sourceDesc&gt;</w:t>
            </w:r>
          </w:p>
          <w:p w14:paraId="7D45503D" w14:textId="77777777" w:rsidR="00CD3F5A" w:rsidRPr="008D7B37" w:rsidRDefault="00CD3F5A" w:rsidP="00CD3F5A">
            <w:pPr>
              <w:pStyle w:val="CodeParagraph"/>
              <w:rPr>
                <w:rStyle w:val="Code"/>
              </w:rPr>
            </w:pPr>
            <w:r>
              <w:rPr>
                <w:rStyle w:val="Code"/>
              </w:rPr>
              <w:t xml:space="preserve">      ...</w:t>
            </w:r>
          </w:p>
          <w:p w14:paraId="659083B9" w14:textId="5D72F896" w:rsidR="008D7B37" w:rsidRPr="008D7B37" w:rsidRDefault="00CD3F5A" w:rsidP="008D7B37">
            <w:pPr>
              <w:pStyle w:val="CodeParagraph"/>
              <w:rPr>
                <w:rStyle w:val="Code"/>
              </w:rPr>
            </w:pPr>
            <w:r>
              <w:rPr>
                <w:rStyle w:val="Code"/>
              </w:rPr>
              <w:t xml:space="preserve">    </w:t>
            </w:r>
            <w:r w:rsidR="008D7B37" w:rsidRPr="008D7B37">
              <w:rPr>
                <w:rStyle w:val="Code"/>
              </w:rPr>
              <w:t>&lt;/sourceDesc&gt;</w:t>
            </w:r>
          </w:p>
          <w:p w14:paraId="741A4EE8" w14:textId="0FC961B0" w:rsidR="008D7B37" w:rsidRPr="008D7B37" w:rsidRDefault="00CD3F5A" w:rsidP="008D7B37">
            <w:pPr>
              <w:pStyle w:val="CodeParagraph"/>
              <w:rPr>
                <w:rStyle w:val="Code"/>
              </w:rPr>
            </w:pPr>
            <w:r>
              <w:rPr>
                <w:rStyle w:val="Code"/>
              </w:rPr>
              <w:t xml:space="preserve">  </w:t>
            </w:r>
            <w:r w:rsidR="008D7B37" w:rsidRPr="008D7B37">
              <w:rPr>
                <w:rStyle w:val="Code"/>
              </w:rPr>
              <w:t>&lt;/fileDesc&gt;</w:t>
            </w:r>
          </w:p>
          <w:p w14:paraId="30522067" w14:textId="69A46679" w:rsidR="008D7B37" w:rsidRPr="008D7B37" w:rsidRDefault="00CD3F5A" w:rsidP="008D7B37">
            <w:pPr>
              <w:pStyle w:val="CodeParagraph"/>
              <w:rPr>
                <w:rStyle w:val="Code"/>
              </w:rPr>
            </w:pPr>
            <w:r>
              <w:rPr>
                <w:rStyle w:val="Code"/>
              </w:rPr>
              <w:t xml:space="preserve">  </w:t>
            </w:r>
            <w:r w:rsidR="008D7B37" w:rsidRPr="008D7B37">
              <w:rPr>
                <w:rStyle w:val="Code"/>
              </w:rPr>
              <w:t>&lt;encodingDesc&gt;</w:t>
            </w:r>
          </w:p>
          <w:p w14:paraId="3C13B78E" w14:textId="60B02F87" w:rsidR="000B7E7B" w:rsidRPr="008D7B37" w:rsidRDefault="000B7E7B" w:rsidP="000B7E7B">
            <w:pPr>
              <w:pStyle w:val="CodeParagraph"/>
              <w:rPr>
                <w:rStyle w:val="Code"/>
              </w:rPr>
            </w:pPr>
            <w:r>
              <w:rPr>
                <w:rStyle w:val="Code"/>
              </w:rPr>
              <w:t xml:space="preserve">    ...</w:t>
            </w:r>
          </w:p>
          <w:p w14:paraId="0BB3FF74" w14:textId="6D9B3A60" w:rsidR="008D7B37" w:rsidRPr="008D7B37" w:rsidRDefault="000B7E7B" w:rsidP="008D7B37">
            <w:pPr>
              <w:pStyle w:val="CodeParagraph"/>
              <w:rPr>
                <w:rStyle w:val="Code"/>
              </w:rPr>
            </w:pPr>
            <w:r>
              <w:rPr>
                <w:rStyle w:val="Code"/>
              </w:rPr>
              <w:t xml:space="preserve">  </w:t>
            </w:r>
            <w:r w:rsidR="008D7B37" w:rsidRPr="008D7B37">
              <w:rPr>
                <w:rStyle w:val="Code"/>
              </w:rPr>
              <w:t>&lt;/encodingDesc&gt;</w:t>
            </w:r>
          </w:p>
          <w:p w14:paraId="135BCA01" w14:textId="2D3CEF12" w:rsidR="008D7B37" w:rsidRPr="008D7B37" w:rsidRDefault="000B7E7B" w:rsidP="008D7B37">
            <w:pPr>
              <w:pStyle w:val="CodeParagraph"/>
              <w:rPr>
                <w:rStyle w:val="Code"/>
              </w:rPr>
            </w:pPr>
            <w:r>
              <w:rPr>
                <w:rStyle w:val="Code"/>
              </w:rPr>
              <w:t xml:space="preserve">  </w:t>
            </w:r>
            <w:r w:rsidR="008D7B37" w:rsidRPr="008D7B37">
              <w:rPr>
                <w:rStyle w:val="Code"/>
              </w:rPr>
              <w:t>&lt;revisionDesc&gt;</w:t>
            </w:r>
          </w:p>
          <w:p w14:paraId="15AC61C7" w14:textId="6D413A20" w:rsidR="000B7E7B" w:rsidRPr="008D7B37" w:rsidRDefault="000B7E7B" w:rsidP="000B7E7B">
            <w:pPr>
              <w:pStyle w:val="CodeParagraph"/>
              <w:rPr>
                <w:rStyle w:val="Code"/>
              </w:rPr>
            </w:pPr>
            <w:r>
              <w:rPr>
                <w:rStyle w:val="Code"/>
              </w:rPr>
              <w:t xml:space="preserve">    ...</w:t>
            </w:r>
          </w:p>
          <w:p w14:paraId="4FEA346B" w14:textId="7F8BE6FB" w:rsidR="008D7B37" w:rsidRPr="008D7B37" w:rsidRDefault="000B7E7B" w:rsidP="008D7B37">
            <w:pPr>
              <w:pStyle w:val="CodeParagraph"/>
              <w:rPr>
                <w:rStyle w:val="Code"/>
              </w:rPr>
            </w:pPr>
            <w:r>
              <w:rPr>
                <w:rStyle w:val="Code"/>
              </w:rPr>
              <w:t xml:space="preserve">  </w:t>
            </w:r>
            <w:r w:rsidR="008D7B37" w:rsidRPr="008D7B37">
              <w:rPr>
                <w:rStyle w:val="Code"/>
              </w:rPr>
              <w:t>&lt;/revisionDesc&gt;</w:t>
            </w:r>
          </w:p>
          <w:p w14:paraId="6FB85667" w14:textId="13270D89" w:rsidR="008D7B37" w:rsidRPr="00DD7CCF" w:rsidRDefault="008D7B37" w:rsidP="008D7B37">
            <w:pPr>
              <w:pStyle w:val="CodeParagraph"/>
            </w:pPr>
            <w:r w:rsidRPr="008D7B37">
              <w:rPr>
                <w:rStyle w:val="Code"/>
              </w:rPr>
              <w:t>&lt;/teiHeader&gt;</w:t>
            </w:r>
          </w:p>
        </w:tc>
      </w:tr>
    </w:tbl>
    <w:p w14:paraId="7872C634" w14:textId="01941308" w:rsidR="00AF4934" w:rsidRDefault="00AF4934" w:rsidP="00AF4934">
      <w:pPr>
        <w:pStyle w:val="Cmsor3"/>
      </w:pPr>
      <w:bookmarkStart w:id="50" w:name="_Toc182838165"/>
      <w:r>
        <w:t>The body of the document</w:t>
      </w:r>
      <w:bookmarkEnd w:id="50"/>
    </w:p>
    <w:p w14:paraId="4D7DA8AD" w14:textId="77777777" w:rsidR="00EC46F5" w:rsidRDefault="00EC46F5" w:rsidP="00EC46F5">
      <w:pPr>
        <w:pStyle w:val="Lista"/>
      </w:pPr>
      <w:r>
        <w:t xml:space="preserve">the part of the XML file which contains a particular text is wrapped in </w:t>
      </w:r>
      <w:r w:rsidR="00AF4934" w:rsidRPr="00AF4934">
        <w:t xml:space="preserve">the element </w:t>
      </w:r>
      <w:r w:rsidR="00AF4934" w:rsidRPr="00EC46F5">
        <w:rPr>
          <w:rStyle w:val="Code"/>
        </w:rPr>
        <w:t>&lt;text&gt;</w:t>
      </w:r>
    </w:p>
    <w:p w14:paraId="4851E255" w14:textId="76393E93" w:rsidR="008D7B37" w:rsidRDefault="00EC46F5" w:rsidP="00EC46F5">
      <w:pPr>
        <w:pStyle w:val="Lista"/>
      </w:pPr>
      <w:r>
        <w:t>i</w:t>
      </w:r>
      <w:r w:rsidR="00AF4934" w:rsidRPr="00AF4934">
        <w:t xml:space="preserve">n TEI, the text container may include elements other than </w:t>
      </w:r>
      <w:r w:rsidR="00AF4934" w:rsidRPr="00EC46F5">
        <w:rPr>
          <w:rStyle w:val="Code"/>
        </w:rPr>
        <w:t>&lt;body&gt;</w:t>
      </w:r>
      <w:r w:rsidR="00AF4934" w:rsidRPr="00AF4934">
        <w:t xml:space="preserve">, but EpiDoc convention does not use any of these elements, so </w:t>
      </w:r>
      <w:r>
        <w:t xml:space="preserve">all of the contents of </w:t>
      </w:r>
      <w:r w:rsidR="00AF4934" w:rsidRPr="00EC46F5">
        <w:rPr>
          <w:rStyle w:val="Code"/>
        </w:rPr>
        <w:t>&lt;text&gt;</w:t>
      </w:r>
      <w:r w:rsidR="00AF4934" w:rsidRPr="00AF4934">
        <w:t xml:space="preserve"> </w:t>
      </w:r>
      <w:r>
        <w:t>are also wrapped in</w:t>
      </w:r>
      <w:r w:rsidR="00AF4934" w:rsidRPr="00AF4934">
        <w:t xml:space="preserve"> </w:t>
      </w:r>
      <w:r w:rsidR="00AF4934" w:rsidRPr="00EC46F5">
        <w:rPr>
          <w:rStyle w:val="Code"/>
        </w:rPr>
        <w:t>&lt;body&gt;</w:t>
      </w:r>
    </w:p>
    <w:p w14:paraId="7F018342" w14:textId="6C9894C6" w:rsidR="00EC46F5" w:rsidRDefault="00EC46F5" w:rsidP="00EC46F5">
      <w:pPr>
        <w:pStyle w:val="Lista"/>
      </w:pPr>
      <w:r>
        <w:t>the body consists of several divisions, each of which contains various aspects of the text</w:t>
      </w:r>
    </w:p>
    <w:p w14:paraId="246137B8" w14:textId="28FB933A" w:rsidR="00EC46F5" w:rsidRDefault="00EC46F5" w:rsidP="00EC46F5">
      <w:pPr>
        <w:pStyle w:val="Lista"/>
      </w:pPr>
      <w:r>
        <w:t>the edition division contains the digital edition of the primary text itself</w:t>
      </w:r>
    </w:p>
    <w:p w14:paraId="386A21E4" w14:textId="4046E7B7" w:rsidR="00EC46F5" w:rsidRDefault="00EC46F5" w:rsidP="00EC46F5">
      <w:pPr>
        <w:pStyle w:val="Lista2"/>
      </w:pPr>
      <w:r>
        <w:t>instructions for encoding the edition comprise the bulk of this Guide, from §</w:t>
      </w:r>
      <w:r>
        <w:fldChar w:fldCharType="begin"/>
      </w:r>
      <w:r>
        <w:instrText xml:space="preserve"> REF _Ref43978632 \r \h </w:instrText>
      </w:r>
      <w:r>
        <w:fldChar w:fldCharType="separate"/>
      </w:r>
      <w:r w:rsidR="004D1F94">
        <w:t>2</w:t>
      </w:r>
      <w:r>
        <w:fldChar w:fldCharType="end"/>
      </w:r>
      <w:r>
        <w:t xml:space="preserve"> to §</w:t>
      </w:r>
      <w:r>
        <w:fldChar w:fldCharType="begin"/>
      </w:r>
      <w:r>
        <w:instrText xml:space="preserve"> REF _Ref181352167 \r \h </w:instrText>
      </w:r>
      <w:r>
        <w:fldChar w:fldCharType="separate"/>
      </w:r>
      <w:r w:rsidR="004D1F94">
        <w:t>7</w:t>
      </w:r>
      <w:r>
        <w:fldChar w:fldCharType="end"/>
      </w:r>
    </w:p>
    <w:p w14:paraId="39560004" w14:textId="1127919E" w:rsidR="00EC46F5" w:rsidRDefault="00EC46F5" w:rsidP="00EC46F5">
      <w:pPr>
        <w:pStyle w:val="Lista"/>
      </w:pPr>
      <w:r>
        <w:t>the additional divisions are as follows:</w:t>
      </w:r>
    </w:p>
    <w:p w14:paraId="3D669DA8" w14:textId="194FAB41" w:rsidR="00EC46F5" w:rsidRDefault="00EC46F5" w:rsidP="00EC46F5">
      <w:pPr>
        <w:pStyle w:val="Lista2"/>
      </w:pPr>
      <w:r>
        <w:t>critical apparatus, discussed in §</w:t>
      </w:r>
      <w:r>
        <w:fldChar w:fldCharType="begin"/>
      </w:r>
      <w:r>
        <w:instrText xml:space="preserve"> REF _Ref43978773 \r \h </w:instrText>
      </w:r>
      <w:r>
        <w:fldChar w:fldCharType="separate"/>
      </w:r>
      <w:r w:rsidR="004D1F94">
        <w:t>9.1</w:t>
      </w:r>
      <w:r>
        <w:fldChar w:fldCharType="end"/>
      </w:r>
    </w:p>
    <w:p w14:paraId="67687422" w14:textId="0C22DB88" w:rsidR="00EC46F5" w:rsidRDefault="00EC46F5" w:rsidP="00EC46F5">
      <w:pPr>
        <w:pStyle w:val="Lista2"/>
      </w:pPr>
      <w:r>
        <w:t>one or more translations, discussed in §</w:t>
      </w:r>
      <w:r>
        <w:fldChar w:fldCharType="begin"/>
      </w:r>
      <w:r>
        <w:instrText xml:space="preserve"> REF _Ref43978780 \r \h </w:instrText>
      </w:r>
      <w:r>
        <w:fldChar w:fldCharType="separate"/>
      </w:r>
      <w:r w:rsidR="004D1F94">
        <w:t>9.2</w:t>
      </w:r>
      <w:r>
        <w:fldChar w:fldCharType="end"/>
      </w:r>
    </w:p>
    <w:p w14:paraId="7129B15A" w14:textId="0879D84B" w:rsidR="00EC46F5" w:rsidRDefault="00EC46F5" w:rsidP="00EC46F5">
      <w:pPr>
        <w:pStyle w:val="Lista2"/>
      </w:pPr>
      <w:r>
        <w:t>scholarly commentary, discussed in §</w:t>
      </w:r>
      <w:r>
        <w:fldChar w:fldCharType="begin"/>
      </w:r>
      <w:r>
        <w:instrText xml:space="preserve"> REF _Ref181352286 \r \h </w:instrText>
      </w:r>
      <w:r>
        <w:fldChar w:fldCharType="separate"/>
      </w:r>
      <w:r w:rsidR="004D1F94">
        <w:t>9.3</w:t>
      </w:r>
      <w:r>
        <w:fldChar w:fldCharType="end"/>
      </w:r>
    </w:p>
    <w:p w14:paraId="5FCBF8AB" w14:textId="445E15B9" w:rsidR="00EC46F5" w:rsidRDefault="00EC46F5" w:rsidP="00EC46F5">
      <w:pPr>
        <w:pStyle w:val="Lista2"/>
      </w:pPr>
      <w:r>
        <w:t>bibliography, discussed in §</w:t>
      </w:r>
      <w:r>
        <w:fldChar w:fldCharType="begin"/>
      </w:r>
      <w:r>
        <w:instrText xml:space="preserve"> REF _Ref43978796 \r \h </w:instrText>
      </w:r>
      <w:r>
        <w:fldChar w:fldCharType="separate"/>
      </w:r>
      <w:r w:rsidR="004D1F94">
        <w:t>9.4</w:t>
      </w:r>
      <w:r>
        <w:fldChar w:fldCharType="end"/>
      </w:r>
    </w:p>
    <w:tbl>
      <w:tblPr>
        <w:tblStyle w:val="CodeSampleTable"/>
        <w:tblW w:w="5000" w:type="pct"/>
        <w:tblLook w:val="04A0" w:firstRow="1" w:lastRow="0" w:firstColumn="1" w:lastColumn="0" w:noHBand="0" w:noVBand="1"/>
      </w:tblPr>
      <w:tblGrid>
        <w:gridCol w:w="9622"/>
      </w:tblGrid>
      <w:tr w:rsidR="00AF4934" w:rsidRPr="00DD7CCF" w14:paraId="74E2B32D"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0BC73902" w14:textId="3B37FF59" w:rsidR="00AF4934" w:rsidRPr="00DD7CCF" w:rsidRDefault="00AF4934" w:rsidP="00D45A5E">
            <w:pPr>
              <w:pStyle w:val="Kpalrs"/>
            </w:pPr>
            <w:r w:rsidRPr="00DD7CCF">
              <w:t xml:space="preserve">Example </w:t>
            </w:r>
            <w:fldSimple w:instr=" STYLEREF 3 \s ">
              <w:r w:rsidR="004D1F94">
                <w:rPr>
                  <w:noProof/>
                </w:rPr>
                <w:t>1.4.3</w:t>
              </w:r>
            </w:fldSimple>
            <w:r w:rsidRPr="00DD7CCF">
              <w:t>.</w:t>
            </w:r>
            <w:fldSimple w:instr=" SEQ Example \* ALPHABETIC \s 3 ">
              <w:r w:rsidR="004D1F94">
                <w:rPr>
                  <w:noProof/>
                </w:rPr>
                <w:t>A</w:t>
              </w:r>
            </w:fldSimple>
            <w:r w:rsidRPr="00DD7CCF">
              <w:t xml:space="preserve">: </w:t>
            </w:r>
            <w:r>
              <w:t>the body of an EpiDoc edition</w:t>
            </w:r>
          </w:p>
        </w:tc>
      </w:tr>
      <w:tr w:rsidR="00AF4934" w:rsidRPr="00DD7CCF" w14:paraId="0150DE74" w14:textId="77777777" w:rsidTr="00D45A5E">
        <w:tc>
          <w:tcPr>
            <w:tcW w:w="5000" w:type="pct"/>
          </w:tcPr>
          <w:p w14:paraId="668C95FF" w14:textId="77777777" w:rsidR="00AF4934" w:rsidRPr="00AF4934" w:rsidRDefault="00AF4934" w:rsidP="00AF4934">
            <w:pPr>
              <w:pStyle w:val="CodeParagraph"/>
              <w:rPr>
                <w:rStyle w:val="Code"/>
              </w:rPr>
            </w:pPr>
            <w:r w:rsidRPr="00AF4934">
              <w:rPr>
                <w:rStyle w:val="Code"/>
              </w:rPr>
              <w:t xml:space="preserve">&lt;text </w:t>
            </w:r>
            <w:r w:rsidRPr="00AF4934">
              <w:rPr>
                <w:rStyle w:val="Codeattribute"/>
              </w:rPr>
              <w:t>xml:space=</w:t>
            </w:r>
            <w:r w:rsidRPr="00AF4934">
              <w:rPr>
                <w:rStyle w:val="Codevalue"/>
              </w:rPr>
              <w:t>"preserve"</w:t>
            </w:r>
            <w:r w:rsidRPr="00AF4934">
              <w:rPr>
                <w:rStyle w:val="Code"/>
              </w:rPr>
              <w:t>&gt;</w:t>
            </w:r>
          </w:p>
          <w:p w14:paraId="3A633BF7" w14:textId="076780A9" w:rsidR="00AF4934" w:rsidRPr="00AF4934" w:rsidRDefault="00AF4934" w:rsidP="00AF4934">
            <w:pPr>
              <w:pStyle w:val="CodeParagraph"/>
              <w:rPr>
                <w:rStyle w:val="Code"/>
              </w:rPr>
            </w:pPr>
            <w:r>
              <w:rPr>
                <w:rStyle w:val="Code"/>
              </w:rPr>
              <w:t xml:space="preserve">  </w:t>
            </w:r>
            <w:r w:rsidRPr="00AF4934">
              <w:rPr>
                <w:rStyle w:val="Code"/>
              </w:rPr>
              <w:t>&lt;body&gt;</w:t>
            </w:r>
          </w:p>
          <w:p w14:paraId="03C5605C" w14:textId="48AA669E"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AF4934">
              <w:rPr>
                <w:rStyle w:val="Codeattribute"/>
              </w:rPr>
              <w:t>type=</w:t>
            </w:r>
            <w:r w:rsidRPr="00AF4934">
              <w:rPr>
                <w:rStyle w:val="Codevalue"/>
              </w:rPr>
              <w:t>"edition"</w:t>
            </w:r>
            <w:r w:rsidRPr="00AF4934">
              <w:rPr>
                <w:rStyle w:val="Code"/>
              </w:rPr>
              <w:t xml:space="preserve"> </w:t>
            </w:r>
            <w:r w:rsidRPr="00AF4934">
              <w:rPr>
                <w:rStyle w:val="Codeattribute"/>
              </w:rPr>
              <w:t>xml:lang=</w:t>
            </w:r>
            <w:r w:rsidRPr="00AF4934">
              <w:rPr>
                <w:rStyle w:val="Codevalue"/>
              </w:rPr>
              <w:t>"san-Latn"</w:t>
            </w:r>
            <w:r w:rsidRPr="00AF4934">
              <w:rPr>
                <w:rStyle w:val="Code"/>
              </w:rPr>
              <w:t>&gt;</w:t>
            </w:r>
          </w:p>
          <w:p w14:paraId="47A6242E" w14:textId="22E1DB6B" w:rsidR="00AF4934" w:rsidRPr="008D7B37" w:rsidRDefault="00AF4934" w:rsidP="00AF4934">
            <w:pPr>
              <w:pStyle w:val="CodeParagraph"/>
              <w:rPr>
                <w:rStyle w:val="Code"/>
              </w:rPr>
            </w:pPr>
            <w:r>
              <w:rPr>
                <w:rStyle w:val="Code"/>
              </w:rPr>
              <w:t xml:space="preserve">      ...</w:t>
            </w:r>
          </w:p>
          <w:p w14:paraId="460E5F5F" w14:textId="2FF03ED5" w:rsidR="00AF4934" w:rsidRPr="00AF4934" w:rsidRDefault="00AF4934" w:rsidP="00AF4934">
            <w:pPr>
              <w:pStyle w:val="CodeParagraph"/>
              <w:rPr>
                <w:rStyle w:val="Code"/>
              </w:rPr>
            </w:pPr>
            <w:r>
              <w:rPr>
                <w:rStyle w:val="Code"/>
              </w:rPr>
              <w:t xml:space="preserve">    </w:t>
            </w:r>
            <w:r w:rsidRPr="00AF4934">
              <w:rPr>
                <w:rStyle w:val="Code"/>
              </w:rPr>
              <w:t>&lt;/div&gt;</w:t>
            </w:r>
          </w:p>
          <w:p w14:paraId="306D90F6" w14:textId="65700390"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EC46F5">
              <w:rPr>
                <w:rStyle w:val="Codeattribute"/>
              </w:rPr>
              <w:t>type=</w:t>
            </w:r>
            <w:r w:rsidRPr="00EC46F5">
              <w:rPr>
                <w:rStyle w:val="Codevalue"/>
              </w:rPr>
              <w:t>"apparatus"</w:t>
            </w:r>
            <w:r w:rsidRPr="00AF4934">
              <w:rPr>
                <w:rStyle w:val="Code"/>
              </w:rPr>
              <w:t>&gt;</w:t>
            </w:r>
          </w:p>
          <w:p w14:paraId="281D4ED0" w14:textId="77777777" w:rsidR="00AF4934" w:rsidRPr="008D7B37" w:rsidRDefault="00AF4934" w:rsidP="00AF4934">
            <w:pPr>
              <w:pStyle w:val="CodeParagraph"/>
              <w:rPr>
                <w:rStyle w:val="Code"/>
              </w:rPr>
            </w:pPr>
            <w:r>
              <w:rPr>
                <w:rStyle w:val="Code"/>
              </w:rPr>
              <w:t xml:space="preserve">      ...</w:t>
            </w:r>
          </w:p>
          <w:p w14:paraId="3267DF94" w14:textId="3399876B" w:rsidR="00AF4934" w:rsidRPr="00AF4934" w:rsidRDefault="00AF4934" w:rsidP="00AF4934">
            <w:pPr>
              <w:pStyle w:val="CodeParagraph"/>
              <w:rPr>
                <w:rStyle w:val="Code"/>
              </w:rPr>
            </w:pPr>
            <w:r>
              <w:rPr>
                <w:rStyle w:val="Code"/>
              </w:rPr>
              <w:t xml:space="preserve">    </w:t>
            </w:r>
            <w:r w:rsidRPr="00AF4934">
              <w:rPr>
                <w:rStyle w:val="Code"/>
              </w:rPr>
              <w:t>&lt;/div&gt;</w:t>
            </w:r>
          </w:p>
          <w:p w14:paraId="55F8FC11" w14:textId="3EB2517E"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EC46F5">
              <w:rPr>
                <w:rStyle w:val="Codeattribute"/>
              </w:rPr>
              <w:t>type=</w:t>
            </w:r>
            <w:r w:rsidRPr="00EC46F5">
              <w:rPr>
                <w:rStyle w:val="Codevalue"/>
              </w:rPr>
              <w:t>"translation"</w:t>
            </w:r>
            <w:r w:rsidRPr="00AF4934">
              <w:rPr>
                <w:rStyle w:val="Code"/>
              </w:rPr>
              <w:t>&gt;</w:t>
            </w:r>
          </w:p>
          <w:p w14:paraId="59ED3413" w14:textId="77777777" w:rsidR="00AF4934" w:rsidRPr="008D7B37" w:rsidRDefault="00AF4934" w:rsidP="00AF4934">
            <w:pPr>
              <w:pStyle w:val="CodeParagraph"/>
              <w:rPr>
                <w:rStyle w:val="Code"/>
              </w:rPr>
            </w:pPr>
            <w:r>
              <w:rPr>
                <w:rStyle w:val="Code"/>
              </w:rPr>
              <w:t xml:space="preserve">      ...</w:t>
            </w:r>
          </w:p>
          <w:p w14:paraId="127B10CA" w14:textId="611EAAD1" w:rsidR="00AF4934" w:rsidRPr="00AF4934" w:rsidRDefault="00AF4934" w:rsidP="00AF4934">
            <w:pPr>
              <w:pStyle w:val="CodeParagraph"/>
              <w:rPr>
                <w:rStyle w:val="Code"/>
              </w:rPr>
            </w:pPr>
            <w:r>
              <w:rPr>
                <w:rStyle w:val="Code"/>
              </w:rPr>
              <w:t xml:space="preserve">    </w:t>
            </w:r>
            <w:r w:rsidRPr="00AF4934">
              <w:rPr>
                <w:rStyle w:val="Code"/>
              </w:rPr>
              <w:t>&lt;/div&gt;</w:t>
            </w:r>
          </w:p>
          <w:p w14:paraId="163FC14B" w14:textId="26C3EFE9"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EC46F5">
              <w:rPr>
                <w:rStyle w:val="Codeattribute"/>
              </w:rPr>
              <w:t>type=</w:t>
            </w:r>
            <w:r w:rsidRPr="00EC46F5">
              <w:rPr>
                <w:rStyle w:val="Codevalue"/>
              </w:rPr>
              <w:t>"commentary"</w:t>
            </w:r>
            <w:r w:rsidRPr="00AF4934">
              <w:rPr>
                <w:rStyle w:val="Code"/>
              </w:rPr>
              <w:t>&gt;</w:t>
            </w:r>
          </w:p>
          <w:p w14:paraId="45D77E75" w14:textId="77777777" w:rsidR="00AF4934" w:rsidRPr="008D7B37" w:rsidRDefault="00AF4934" w:rsidP="00AF4934">
            <w:pPr>
              <w:pStyle w:val="CodeParagraph"/>
              <w:rPr>
                <w:rStyle w:val="Code"/>
              </w:rPr>
            </w:pPr>
            <w:r>
              <w:rPr>
                <w:rStyle w:val="Code"/>
              </w:rPr>
              <w:t xml:space="preserve">      ...</w:t>
            </w:r>
          </w:p>
          <w:p w14:paraId="0B8FE6A8" w14:textId="44556217" w:rsidR="00AF4934" w:rsidRPr="00AF4934" w:rsidRDefault="00AF4934" w:rsidP="00AF4934">
            <w:pPr>
              <w:pStyle w:val="CodeParagraph"/>
              <w:rPr>
                <w:rStyle w:val="Code"/>
              </w:rPr>
            </w:pPr>
            <w:r>
              <w:rPr>
                <w:rStyle w:val="Code"/>
              </w:rPr>
              <w:t xml:space="preserve">    </w:t>
            </w:r>
            <w:r w:rsidRPr="00AF4934">
              <w:rPr>
                <w:rStyle w:val="Code"/>
              </w:rPr>
              <w:t>&lt;/div&gt;</w:t>
            </w:r>
          </w:p>
          <w:p w14:paraId="2A90636B" w14:textId="73593374"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EC46F5">
              <w:rPr>
                <w:rStyle w:val="Codeattribute"/>
              </w:rPr>
              <w:t>type=</w:t>
            </w:r>
            <w:r w:rsidRPr="00EC46F5">
              <w:rPr>
                <w:rStyle w:val="Codevalue"/>
              </w:rPr>
              <w:t>"bibliography"</w:t>
            </w:r>
            <w:r w:rsidRPr="00AF4934">
              <w:rPr>
                <w:rStyle w:val="Code"/>
              </w:rPr>
              <w:t>&gt;</w:t>
            </w:r>
          </w:p>
          <w:p w14:paraId="4017DA48" w14:textId="77777777" w:rsidR="00AF4934" w:rsidRPr="008D7B37" w:rsidRDefault="00AF4934" w:rsidP="00AF4934">
            <w:pPr>
              <w:pStyle w:val="CodeParagraph"/>
              <w:rPr>
                <w:rStyle w:val="Code"/>
              </w:rPr>
            </w:pPr>
            <w:r>
              <w:rPr>
                <w:rStyle w:val="Code"/>
              </w:rPr>
              <w:t xml:space="preserve">      ...</w:t>
            </w:r>
          </w:p>
          <w:p w14:paraId="5CF771D4" w14:textId="462F95F3" w:rsidR="00AF4934" w:rsidRPr="00AF4934" w:rsidRDefault="00AF4934" w:rsidP="00AF4934">
            <w:pPr>
              <w:pStyle w:val="CodeParagraph"/>
              <w:rPr>
                <w:rStyle w:val="Code"/>
              </w:rPr>
            </w:pPr>
            <w:r>
              <w:rPr>
                <w:rStyle w:val="Code"/>
              </w:rPr>
              <w:t xml:space="preserve">    </w:t>
            </w:r>
            <w:r w:rsidRPr="00AF4934">
              <w:rPr>
                <w:rStyle w:val="Code"/>
              </w:rPr>
              <w:t>&lt;/div&gt;</w:t>
            </w:r>
          </w:p>
          <w:p w14:paraId="1BD6ACE8" w14:textId="2C69415C" w:rsidR="00AF4934" w:rsidRPr="00AF4934" w:rsidRDefault="00AF4934" w:rsidP="00AF4934">
            <w:pPr>
              <w:pStyle w:val="CodeParagraph"/>
              <w:rPr>
                <w:rStyle w:val="Code"/>
              </w:rPr>
            </w:pPr>
            <w:r>
              <w:rPr>
                <w:rStyle w:val="Code"/>
              </w:rPr>
              <w:t xml:space="preserve">  </w:t>
            </w:r>
            <w:r w:rsidRPr="00AF4934">
              <w:rPr>
                <w:rStyle w:val="Code"/>
              </w:rPr>
              <w:t>&lt;/body&gt;</w:t>
            </w:r>
          </w:p>
          <w:p w14:paraId="71F28E7A" w14:textId="2D94BD20" w:rsidR="00AF4934" w:rsidRPr="00DD7CCF" w:rsidRDefault="00AF4934" w:rsidP="00AF4934">
            <w:pPr>
              <w:pStyle w:val="CodeParagraph"/>
            </w:pPr>
            <w:r w:rsidRPr="00AF4934">
              <w:rPr>
                <w:rStyle w:val="Code"/>
              </w:rPr>
              <w:t>&lt;/text&gt;</w:t>
            </w:r>
          </w:p>
        </w:tc>
      </w:tr>
    </w:tbl>
    <w:p w14:paraId="6D73E695" w14:textId="3B42D121" w:rsidR="00C02B8C" w:rsidRPr="00DD7CCF" w:rsidRDefault="004D2E67" w:rsidP="00EB2024">
      <w:pPr>
        <w:pStyle w:val="Cmsor1"/>
      </w:pPr>
      <w:bookmarkStart w:id="51" w:name="_a88bdnf7s1v4" w:colFirst="0" w:colLast="0"/>
      <w:bookmarkStart w:id="52" w:name="_Ref43978632"/>
      <w:bookmarkStart w:id="53" w:name="_Toc182838166"/>
      <w:bookmarkEnd w:id="51"/>
      <w:r w:rsidRPr="00DD7CCF">
        <w:lastRenderedPageBreak/>
        <w:t xml:space="preserve">Marking up </w:t>
      </w:r>
      <w:r w:rsidR="006733B4" w:rsidRPr="00DD7CCF">
        <w:t>intrinsic structure in the edition</w:t>
      </w:r>
      <w:bookmarkEnd w:id="52"/>
      <w:bookmarkEnd w:id="53"/>
    </w:p>
    <w:p w14:paraId="1261C75C" w14:textId="418CA9B9" w:rsidR="00C02B8C" w:rsidRDefault="006733B4" w:rsidP="00EB2024">
      <w:pPr>
        <w:pStyle w:val="Cmsor2"/>
      </w:pPr>
      <w:bookmarkStart w:id="54" w:name="_npo9c26uh9kc" w:colFirst="0" w:colLast="0"/>
      <w:bookmarkStart w:id="55" w:name="_Toc182838167"/>
      <w:bookmarkEnd w:id="54"/>
      <w:r>
        <w:t>Using b</w:t>
      </w:r>
      <w:r w:rsidR="004D2E67" w:rsidRPr="0045293E">
        <w:t xml:space="preserve">lock-level </w:t>
      </w:r>
      <w:r w:rsidRPr="0045293E">
        <w:t xml:space="preserve">containers </w:t>
      </w:r>
      <w:r w:rsidR="004D2E67" w:rsidRPr="0045293E">
        <w:t xml:space="preserve">for </w:t>
      </w:r>
      <w:r w:rsidR="00C47EDC" w:rsidRPr="0045293E">
        <w:t>intrinsic structure</w:t>
      </w:r>
      <w:bookmarkEnd w:id="55"/>
    </w:p>
    <w:p w14:paraId="4C29D72F" w14:textId="6655BED3" w:rsidR="00C02B8C" w:rsidRPr="00DD7CCF" w:rsidRDefault="004D2E67" w:rsidP="00EB2024">
      <w:pPr>
        <w:pStyle w:val="Cmsor3"/>
      </w:pPr>
      <w:bookmarkStart w:id="56" w:name="_jc4wva15vg6u" w:colFirst="0" w:colLast="0"/>
      <w:bookmarkStart w:id="57" w:name="_Toc182838168"/>
      <w:bookmarkEnd w:id="56"/>
      <w:r w:rsidRPr="00DD7CCF">
        <w:t>Overview</w:t>
      </w:r>
      <w:bookmarkEnd w:id="57"/>
    </w:p>
    <w:p w14:paraId="2B7FDDEB" w14:textId="4046824D" w:rsidR="00C02B8C" w:rsidRDefault="00D82BB6" w:rsidP="006733B4">
      <w:r>
        <w:t>Intrinsic structure is defined (§</w:t>
      </w:r>
      <w:r>
        <w:fldChar w:fldCharType="begin"/>
      </w:r>
      <w:r>
        <w:instrText xml:space="preserve"> REF _Ref149918317 \r \h </w:instrText>
      </w:r>
      <w:r>
        <w:fldChar w:fldCharType="separate"/>
      </w:r>
      <w:r w:rsidR="004D1F94">
        <w:t>1.3.2</w:t>
      </w:r>
      <w:r>
        <w:fldChar w:fldCharType="end"/>
      </w:r>
      <w:r>
        <w:t xml:space="preserve">) as </w:t>
      </w:r>
      <w:r w:rsidRPr="00DD7CCF">
        <w:t>the semantic and metrical structure of a text as abstracted from its physical medium</w:t>
      </w:r>
      <w:r>
        <w:t>. The hierarchy of XML elements in our encoded editions corresponds to the intrinsic structure of the text. W</w:t>
      </w:r>
      <w:r w:rsidR="004D2E67" w:rsidRPr="00DD7CCF">
        <w:t xml:space="preserve">ithin </w:t>
      </w:r>
      <w:r>
        <w:t xml:space="preserve">the element </w:t>
      </w:r>
      <w:r w:rsidR="004D2E67" w:rsidRPr="00DD7CCF">
        <w:rPr>
          <w:rStyle w:val="Code"/>
        </w:rPr>
        <w:t xml:space="preserve">&lt;div </w:t>
      </w:r>
      <w:r w:rsidR="004D2E67" w:rsidRPr="00DD7CCF">
        <w:rPr>
          <w:rStyle w:val="Codeattribute"/>
        </w:rPr>
        <w:t>type</w:t>
      </w:r>
      <w:r w:rsidR="004D2E67" w:rsidRPr="00DD7CCF">
        <w:rPr>
          <w:rStyle w:val="Code"/>
        </w:rPr>
        <w:t>=</w:t>
      </w:r>
      <w:r w:rsidR="004D2E67" w:rsidRPr="0046000E">
        <w:rPr>
          <w:rStyle w:val="Codevalue"/>
        </w:rPr>
        <w:t>"edition"</w:t>
      </w:r>
      <w:r w:rsidR="004D2E67" w:rsidRPr="00DD7CCF">
        <w:rPr>
          <w:rStyle w:val="Code"/>
        </w:rPr>
        <w:t>&gt;</w:t>
      </w:r>
      <w:r w:rsidR="00D00746">
        <w:t xml:space="preserve"> (or within </w:t>
      </w:r>
      <w:r w:rsidR="00D00746" w:rsidRPr="00DD7CCF">
        <w:rPr>
          <w:rStyle w:val="Code"/>
        </w:rPr>
        <w:t xml:space="preserve">&lt;div </w:t>
      </w:r>
      <w:r w:rsidR="00D00746" w:rsidRPr="00DD7CCF">
        <w:rPr>
          <w:rStyle w:val="Codeattribute"/>
        </w:rPr>
        <w:t>type</w:t>
      </w:r>
      <w:r w:rsidR="00D00746" w:rsidRPr="00DD7CCF">
        <w:rPr>
          <w:rStyle w:val="Code"/>
        </w:rPr>
        <w:t>=</w:t>
      </w:r>
      <w:r w:rsidR="00D00746" w:rsidRPr="0046000E">
        <w:rPr>
          <w:rStyle w:val="Codevalue"/>
        </w:rPr>
        <w:t>"textpart"</w:t>
      </w:r>
      <w:r w:rsidR="00D00746" w:rsidRPr="00DD7CCF">
        <w:rPr>
          <w:rStyle w:val="Code"/>
        </w:rPr>
        <w:t>&gt;</w:t>
      </w:r>
      <w:r w:rsidR="00D00746">
        <w:t xml:space="preserve">, if applicable as per </w:t>
      </w:r>
      <w:r w:rsidR="00D00746" w:rsidRPr="00DD7CCF">
        <w:t>§</w:t>
      </w:r>
      <w:r w:rsidR="00D00746" w:rsidRPr="00DD7CCF">
        <w:fldChar w:fldCharType="begin"/>
      </w:r>
      <w:r w:rsidR="00D00746" w:rsidRPr="00DD7CCF">
        <w:instrText xml:space="preserve"> REF _Ref43978987 \r \h </w:instrText>
      </w:r>
      <w:r w:rsidR="00D00746">
        <w:instrText xml:space="preserve"> \* MERGEFORMAT </w:instrText>
      </w:r>
      <w:r w:rsidR="00D00746" w:rsidRPr="00DD7CCF">
        <w:fldChar w:fldCharType="separate"/>
      </w:r>
      <w:r w:rsidR="004D1F94">
        <w:t>3.2</w:t>
      </w:r>
      <w:r w:rsidR="00D00746" w:rsidRPr="00DD7CCF">
        <w:fldChar w:fldCharType="end"/>
      </w:r>
      <w:r w:rsidR="00D00746">
        <w:t>)</w:t>
      </w:r>
      <w:r w:rsidR="004D2E67" w:rsidRPr="00DD7CCF">
        <w:t>, all of the text in an EpiDoc edition must be wrapped in block-level container elements for intrinsic structure, namely</w:t>
      </w:r>
      <w:r>
        <w:t xml:space="preserve"> </w:t>
      </w:r>
      <w:r w:rsidR="004D2E67" w:rsidRPr="00DD7CCF">
        <w:rPr>
          <w:rStyle w:val="Code"/>
        </w:rPr>
        <w:t>&lt;p&gt;</w:t>
      </w:r>
      <w:r w:rsidR="004D2E67" w:rsidRPr="00DD7CCF">
        <w:t xml:space="preserve"> or </w:t>
      </w:r>
      <w:r w:rsidR="004D2E67" w:rsidRPr="00DD7CCF">
        <w:rPr>
          <w:rStyle w:val="Code"/>
        </w:rPr>
        <w:t>&lt;ab&gt;</w:t>
      </w:r>
      <w:r w:rsidR="004D2E67" w:rsidRPr="00DD7CCF">
        <w:t xml:space="preserve"> for prose </w:t>
      </w:r>
      <w:r w:rsidR="004D2E67" w:rsidRPr="00E24F87">
        <w:rPr>
          <w:noProof/>
        </w:rPr>
        <w:t>(</w:t>
      </w:r>
      <w:r w:rsidR="004D2E67" w:rsidRPr="00DD7CCF">
        <w:t xml:space="preserve">detailed in </w:t>
      </w:r>
      <w:r w:rsidR="003C3D87" w:rsidRPr="00DD7CCF">
        <w:t>§</w:t>
      </w:r>
      <w:r>
        <w:fldChar w:fldCharType="begin"/>
      </w:r>
      <w:r>
        <w:instrText xml:space="preserve"> REF _Ref149918441 \r \h </w:instrText>
      </w:r>
      <w:r>
        <w:fldChar w:fldCharType="separate"/>
      </w:r>
      <w:r w:rsidR="004D1F94">
        <w:t>2.2</w:t>
      </w:r>
      <w:r>
        <w:fldChar w:fldCharType="end"/>
      </w:r>
      <w:r w:rsidR="004D2E67" w:rsidRPr="00DD7CCF">
        <w:t>)</w:t>
      </w:r>
      <w:r>
        <w:t xml:space="preserve">, or </w:t>
      </w:r>
      <w:r w:rsidR="002F4601">
        <w:t xml:space="preserve">a combination of </w:t>
      </w:r>
      <w:r w:rsidR="004D2E67" w:rsidRPr="00DD7CCF">
        <w:rPr>
          <w:rStyle w:val="Code"/>
        </w:rPr>
        <w:t>&lt;lg&gt;</w:t>
      </w:r>
      <w:r w:rsidR="004D2E67" w:rsidRPr="00DD7CCF">
        <w:t xml:space="preserve"> and </w:t>
      </w:r>
      <w:r w:rsidR="004D2E67" w:rsidRPr="00DD7CCF">
        <w:rPr>
          <w:rStyle w:val="Code"/>
        </w:rPr>
        <w:t>&lt;l&gt;</w:t>
      </w:r>
      <w:r w:rsidR="004D2E67" w:rsidRPr="00DD7CCF">
        <w:t xml:space="preserve"> for verse </w:t>
      </w:r>
      <w:r w:rsidR="004D2E67" w:rsidRPr="00E24F87">
        <w:rPr>
          <w:noProof/>
        </w:rPr>
        <w:t>(</w:t>
      </w:r>
      <w:r w:rsidR="004D2E67"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4D1F94">
        <w:t>2.3</w:t>
      </w:r>
      <w:r w:rsidR="00C927BB" w:rsidRPr="00DD7CCF">
        <w:fldChar w:fldCharType="end"/>
      </w:r>
      <w:r w:rsidR="004D2E67" w:rsidRPr="00DD7CCF">
        <w:t>)</w:t>
      </w:r>
      <w:r>
        <w:t>. A</w:t>
      </w:r>
      <w:r w:rsidR="004D2E67" w:rsidRPr="00DD7CCF">
        <w:t xml:space="preserve">ny number of these elements may be used in any sequence as called for by the nature of the text, but </w:t>
      </w:r>
      <w:r w:rsidR="004C74AA">
        <w:t xml:space="preserve">to keep the structure simple, </w:t>
      </w:r>
      <w:r w:rsidR="004D2E67" w:rsidRPr="00DD7CCF">
        <w:t xml:space="preserve">these elements </w:t>
      </w:r>
      <w:r w:rsidR="004C74AA">
        <w:t>shall</w:t>
      </w:r>
      <w:r w:rsidR="004D2E67" w:rsidRPr="00DD7CCF">
        <w:t xml:space="preserve"> never be nested in one another</w:t>
      </w:r>
      <w:r w:rsidR="004C74AA">
        <w:t xml:space="preserve"> (even though TEI permits nesting </w:t>
      </w:r>
      <w:r w:rsidR="004C74AA" w:rsidRPr="00DD7CCF">
        <w:rPr>
          <w:rStyle w:val="Code"/>
        </w:rPr>
        <w:t>&lt;p&gt;</w:t>
      </w:r>
      <w:r w:rsidR="004C74AA">
        <w:t xml:space="preserve"> or </w:t>
      </w:r>
      <w:r w:rsidR="004C74AA" w:rsidRPr="00DD7CCF">
        <w:rPr>
          <w:rStyle w:val="Code"/>
        </w:rPr>
        <w:t>&lt;lg&gt;</w:t>
      </w:r>
      <w:r w:rsidR="004C74AA">
        <w:t xml:space="preserve"> inside </w:t>
      </w:r>
      <w:r w:rsidR="004C74AA" w:rsidRPr="00DD7CCF">
        <w:rPr>
          <w:rStyle w:val="Code"/>
        </w:rPr>
        <w:t>&lt;ab&gt;</w:t>
      </w:r>
      <w:r w:rsidR="004C74AA">
        <w:t>)</w:t>
      </w:r>
      <w:r>
        <w:t>.</w:t>
      </w:r>
      <w:r w:rsidR="006733B4">
        <w:t xml:space="preserve"> See also §</w:t>
      </w:r>
      <w:r w:rsidR="006733B4">
        <w:fldChar w:fldCharType="begin"/>
      </w:r>
      <w:r w:rsidR="006733B4">
        <w:instrText xml:space="preserve"> REF _Ref43978660 \r \h </w:instrText>
      </w:r>
      <w:r w:rsidR="006733B4">
        <w:fldChar w:fldCharType="separate"/>
      </w:r>
      <w:r w:rsidR="004D1F94">
        <w:t>8.2</w:t>
      </w:r>
      <w:r w:rsidR="006733B4">
        <w:fldChar w:fldCharType="end"/>
      </w:r>
      <w:r w:rsidR="006733B4">
        <w:t xml:space="preserve"> for general guidelines on hierarchy, including cases where empty elements may appear in an edition outside one of these structural containers.</w:t>
      </w:r>
    </w:p>
    <w:p w14:paraId="06F80B01" w14:textId="7CCD501B" w:rsidR="004C74AA" w:rsidRPr="00972854" w:rsidRDefault="004C74AA" w:rsidP="006733B4">
      <w:r>
        <w:t>In addition</w:t>
      </w:r>
      <w:r w:rsidR="00972854">
        <w:t xml:space="preserve"> to the above containers, </w:t>
      </w:r>
      <w:r w:rsidR="00C47EDC">
        <w:t xml:space="preserve">at least </w:t>
      </w:r>
      <w:r w:rsidR="00972854">
        <w:t>one of which is mandatory for all the text of an edition</w:t>
      </w:r>
      <w:r>
        <w:t xml:space="preserve">, a </w:t>
      </w:r>
      <w:r w:rsidRPr="00DD7CCF">
        <w:rPr>
          <w:rStyle w:val="Code"/>
        </w:rPr>
        <w:t>&lt;list&gt;</w:t>
      </w:r>
      <w:r>
        <w:t xml:space="preserve"> element containing </w:t>
      </w:r>
      <w:r w:rsidRPr="00DD7CCF">
        <w:rPr>
          <w:rStyle w:val="Code"/>
        </w:rPr>
        <w:t>&lt;item&gt;</w:t>
      </w:r>
      <w:r w:rsidRPr="00DD7CCF">
        <w:t xml:space="preserve"> element</w:t>
      </w:r>
      <w:r>
        <w:t>s as per</w:t>
      </w:r>
      <w:r w:rsidR="00972854">
        <w:t xml:space="preserve"> §</w:t>
      </w:r>
      <w:r w:rsidR="00972854">
        <w:fldChar w:fldCharType="begin"/>
      </w:r>
      <w:r w:rsidR="00972854">
        <w:instrText xml:space="preserve"> REF _Ref168563127 \r \h </w:instrText>
      </w:r>
      <w:r w:rsidR="00972854">
        <w:fldChar w:fldCharType="separate"/>
      </w:r>
      <w:r w:rsidR="004D1F94">
        <w:t>2.4</w:t>
      </w:r>
      <w:r w:rsidR="00972854">
        <w:fldChar w:fldCharType="end"/>
      </w:r>
      <w:r w:rsidR="00972854">
        <w:t xml:space="preserve"> and</w:t>
      </w:r>
      <w:r>
        <w:t xml:space="preserve"> §</w:t>
      </w:r>
      <w:r>
        <w:fldChar w:fldCharType="begin"/>
      </w:r>
      <w:r>
        <w:instrText xml:space="preserve"> REF _Ref56419954 \r \h </w:instrText>
      </w:r>
      <w:r>
        <w:fldChar w:fldCharType="separate"/>
      </w:r>
      <w:r w:rsidR="004D1F94">
        <w:t>10.2.2</w:t>
      </w:r>
      <w:r>
        <w:fldChar w:fldCharType="end"/>
      </w:r>
      <w:r>
        <w:t xml:space="preserve"> may be used optionally, at the editor’s discretion, for the segmentation of longer lists in inscriptions.</w:t>
      </w:r>
    </w:p>
    <w:p w14:paraId="637144B4" w14:textId="2528C223" w:rsidR="00C02B8C" w:rsidRPr="00DD7CCF" w:rsidRDefault="009F2799" w:rsidP="00EB2024">
      <w:pPr>
        <w:pStyle w:val="Cmsor3"/>
      </w:pPr>
      <w:bookmarkStart w:id="58" w:name="_5nopgd94ub2w" w:colFirst="0" w:colLast="0"/>
      <w:bookmarkStart w:id="59" w:name="_Ref61250776"/>
      <w:bookmarkStart w:id="60" w:name="_Toc182838169"/>
      <w:bookmarkEnd w:id="58"/>
      <w:r w:rsidRPr="009F2799">
        <w:t xml:space="preserve">Text segmentation </w:t>
      </w:r>
      <w:r w:rsidR="005343B3">
        <w:t xml:space="preserve">interacting </w:t>
      </w:r>
      <w:r w:rsidRPr="009F2799">
        <w:t>with container boundaries</w:t>
      </w:r>
      <w:bookmarkEnd w:id="59"/>
      <w:bookmarkEnd w:id="60"/>
    </w:p>
    <w:p w14:paraId="3FFD66D2" w14:textId="3910F36D" w:rsidR="00512B53" w:rsidRDefault="009F2799" w:rsidP="009F2799">
      <w:pPr>
        <w:pStyle w:val="Lista"/>
      </w:pPr>
      <w:r w:rsidRPr="00DD7CCF">
        <w:t>if</w:t>
      </w:r>
      <w:r w:rsidRPr="00291BAA">
        <w:t xml:space="preserve"> a punctuation mark</w:t>
      </w:r>
      <w:r w:rsidRPr="00DD7CCF">
        <w:t xml:space="preserve"> is present at </w:t>
      </w:r>
      <w:r w:rsidR="005343B3">
        <w:t xml:space="preserve">the boundary of two </w:t>
      </w:r>
      <w:r w:rsidRPr="00DD7CCF">
        <w:t>container</w:t>
      </w:r>
      <w:r w:rsidR="005343B3">
        <w:t>s</w:t>
      </w:r>
      <w:r w:rsidRPr="00DD7CCF">
        <w:t xml:space="preserve">, the mark </w:t>
      </w:r>
      <w:r w:rsidR="005343B3">
        <w:t>(encoded as per §</w:t>
      </w:r>
      <w:r w:rsidR="00CB56FA">
        <w:fldChar w:fldCharType="begin"/>
      </w:r>
      <w:r w:rsidR="00CB56FA">
        <w:instrText xml:space="preserve"> REF _Ref182580320 \r \h </w:instrText>
      </w:r>
      <w:r w:rsidR="00CB56FA">
        <w:fldChar w:fldCharType="separate"/>
      </w:r>
      <w:r w:rsidR="004D1F94">
        <w:t>4.2.3.3</w:t>
      </w:r>
      <w:r w:rsidR="00CB56FA">
        <w:fldChar w:fldCharType="end"/>
      </w:r>
      <w:r w:rsidR="005343B3">
        <w:t xml:space="preserve">) </w:t>
      </w:r>
      <w:r w:rsidRPr="00DD7CCF">
        <w:t xml:space="preserve">is to be </w:t>
      </w:r>
      <w:r w:rsidR="005343B3">
        <w:t xml:space="preserve">placed </w:t>
      </w:r>
      <w:r w:rsidR="00512B53">
        <w:t xml:space="preserve">depending on your judgement of </w:t>
      </w:r>
      <w:r w:rsidR="00CB56FA">
        <w:t xml:space="preserve">its </w:t>
      </w:r>
      <w:r w:rsidR="00512B53">
        <w:t>function</w:t>
      </w:r>
    </w:p>
    <w:p w14:paraId="6708C948" w14:textId="6258CCA2" w:rsidR="00512B53" w:rsidRDefault="00512B53" w:rsidP="00512B53">
      <w:pPr>
        <w:pStyle w:val="Lista2"/>
      </w:pPr>
      <w:r>
        <w:t>at the beginning of the latter containing block if its function is most likely to demarcate the beginning of a passage</w:t>
      </w:r>
    </w:p>
    <w:p w14:paraId="6F535F67" w14:textId="6EDA9F18" w:rsidR="009F2799" w:rsidRPr="00DD7CCF" w:rsidRDefault="009F2799" w:rsidP="00512B53">
      <w:pPr>
        <w:pStyle w:val="Lista2"/>
      </w:pPr>
      <w:r w:rsidRPr="00DD7CCF">
        <w:t>at the end of the earlier containing block</w:t>
      </w:r>
      <w:r w:rsidR="00512B53">
        <w:t xml:space="preserve"> if its function is most likely to demarcate the end of a passage, or if the function cannot be judged</w:t>
      </w:r>
    </w:p>
    <w:p w14:paraId="0B65A069" w14:textId="6707C513" w:rsidR="00C02B8C" w:rsidRPr="00DD7CCF" w:rsidRDefault="004D2E67" w:rsidP="00E2714A">
      <w:pPr>
        <w:pStyle w:val="Lista"/>
      </w:pPr>
      <w:r w:rsidRPr="00DD7CCF">
        <w:t xml:space="preserve">when marking up the end of a block-level container for intrinsic structure and the start of the next block, the respective </w:t>
      </w:r>
      <w:r w:rsidRPr="00C47EDC">
        <w:t>tags must be placed at word boundaries</w:t>
      </w:r>
      <w:r w:rsidRPr="00DD7CCF">
        <w:t xml:space="preserve"> as accurately as transliteration allows, and may be inserted at any point where an editorial space can be used </w:t>
      </w:r>
      <w:r w:rsidRPr="00E24F87">
        <w:rPr>
          <w:noProof/>
        </w:rPr>
        <w:t>(</w:t>
      </w:r>
      <w:r w:rsidRPr="00DD7CCF">
        <w:t xml:space="preserve">as per TG </w:t>
      </w:r>
      <w:r w:rsidR="003C3D87" w:rsidRPr="00DD7CCF">
        <w:t>§</w:t>
      </w:r>
      <w:r w:rsidR="0087638F">
        <w:t>##</w:t>
      </w:r>
      <w:r w:rsidRPr="00DD7CCF">
        <w:t>2.6.1)</w:t>
      </w:r>
    </w:p>
    <w:p w14:paraId="54C788A7" w14:textId="53F206C1" w:rsidR="00C02B8C" w:rsidRPr="00DD7CCF" w:rsidRDefault="004D2E67" w:rsidP="00E2714A">
      <w:pPr>
        <w:pStyle w:val="Lista2"/>
      </w:pPr>
      <w:r w:rsidRPr="00DD7CCF">
        <w:t xml:space="preserve">thus, emphatically, </w:t>
      </w:r>
      <w:r w:rsidR="0087638F">
        <w:t xml:space="preserve">you can and must </w:t>
      </w:r>
      <w:r w:rsidRPr="00DD7CCF">
        <w:t xml:space="preserve">split </w:t>
      </w:r>
      <w:r w:rsidR="0087638F" w:rsidRPr="00DD7CCF">
        <w:t xml:space="preserve">structural units </w:t>
      </w:r>
      <w:r w:rsidRPr="00DD7CCF">
        <w:t xml:space="preserve">on a semantic or metrical basis at points across which the original text applies sandhi </w:t>
      </w:r>
      <w:r w:rsidRPr="00E24F87">
        <w:rPr>
          <w:noProof/>
        </w:rPr>
        <w:t>(</w:t>
      </w:r>
      <w:r w:rsidRPr="00DD7CCF">
        <w:t>without vowel fusion) and/or employs a single character of the original script</w:t>
      </w:r>
      <w:r w:rsidR="00AF3CB1">
        <w:t xml:space="preserve">, as in </w:t>
      </w:r>
      <w:r w:rsidR="00AF3CB1">
        <w:fldChar w:fldCharType="begin"/>
      </w:r>
      <w:r w:rsidR="00AF3CB1">
        <w:instrText xml:space="preserve"> REF _Ref181626270 \h </w:instrText>
      </w:r>
      <w:r w:rsidR="00AF3CB1">
        <w:fldChar w:fldCharType="separate"/>
      </w:r>
      <w:r w:rsidR="004D1F94" w:rsidRPr="00DD7CCF">
        <w:t xml:space="preserve">Example </w:t>
      </w:r>
      <w:r w:rsidR="004D1F94">
        <w:rPr>
          <w:noProof/>
        </w:rPr>
        <w:t>2.1.2</w:t>
      </w:r>
      <w:r w:rsidR="004D1F94" w:rsidRPr="00DD7CCF">
        <w:t>.</w:t>
      </w:r>
      <w:r w:rsidR="004D1F94">
        <w:rPr>
          <w:noProof/>
        </w:rPr>
        <w:t>A</w:t>
      </w:r>
      <w:r w:rsidR="00AF3CB1">
        <w:fldChar w:fldCharType="end"/>
      </w:r>
    </w:p>
    <w:tbl>
      <w:tblPr>
        <w:tblStyle w:val="CodeSampleTable"/>
        <w:tblW w:w="5000" w:type="pct"/>
        <w:tblLook w:val="04A0" w:firstRow="1" w:lastRow="0" w:firstColumn="1" w:lastColumn="0" w:noHBand="0" w:noVBand="1"/>
      </w:tblPr>
      <w:tblGrid>
        <w:gridCol w:w="9622"/>
      </w:tblGrid>
      <w:tr w:rsidR="00AF3CB1" w:rsidRPr="00DD7CCF" w14:paraId="3B5231DF"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39603807" w14:textId="406BE740" w:rsidR="00AF3CB1" w:rsidRPr="00DD7CCF" w:rsidRDefault="00AF3CB1" w:rsidP="00D45A5E">
            <w:pPr>
              <w:pStyle w:val="Kpalrs"/>
            </w:pPr>
            <w:bookmarkStart w:id="61" w:name="_Ref181626270"/>
            <w:r w:rsidRPr="00DD7CCF">
              <w:t xml:space="preserve">Example </w:t>
            </w:r>
            <w:fldSimple w:instr=" STYLEREF 3 \s ">
              <w:r w:rsidR="004D1F94">
                <w:rPr>
                  <w:noProof/>
                </w:rPr>
                <w:t>2.1.2</w:t>
              </w:r>
            </w:fldSimple>
            <w:r w:rsidRPr="00DD7CCF">
              <w:t>.</w:t>
            </w:r>
            <w:fldSimple w:instr=" SEQ Example \* ALPHABETIC \s 3 ">
              <w:r w:rsidR="004D1F94">
                <w:rPr>
                  <w:noProof/>
                </w:rPr>
                <w:t>A</w:t>
              </w:r>
            </w:fldSimple>
            <w:bookmarkEnd w:id="61"/>
            <w:r w:rsidRPr="00DD7CCF">
              <w:t>:</w:t>
            </w:r>
            <w:r w:rsidRPr="00DE0134">
              <w:t xml:space="preserve"> </w:t>
            </w:r>
            <w:r>
              <w:t>container boundary obscured by original orthography</w:t>
            </w:r>
          </w:p>
        </w:tc>
      </w:tr>
      <w:tr w:rsidR="00AF3CB1" w:rsidRPr="00DD7CCF" w14:paraId="26A4CE15" w14:textId="77777777" w:rsidTr="00D45A5E">
        <w:tc>
          <w:tcPr>
            <w:tcW w:w="5000" w:type="pct"/>
          </w:tcPr>
          <w:p w14:paraId="5B4FFCDF" w14:textId="6CC776DF" w:rsidR="00AF3CB1" w:rsidRPr="00DD7CCF" w:rsidRDefault="00AF3CB1" w:rsidP="00D45A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w:t>
            </w:r>
            <w:r>
              <w:rPr>
                <w:rStyle w:val="Codevalue"/>
              </w:rPr>
              <w:t>20</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w:t>
            </w:r>
            <w:r>
              <w:rPr>
                <w:rStyle w:val="Codevalue"/>
              </w:rPr>
              <w:t>anuṣṭubh</w:t>
            </w:r>
            <w:r w:rsidRPr="0046000E">
              <w:rPr>
                <w:rStyle w:val="Codevalue"/>
              </w:rPr>
              <w:t>"</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AF3CB1">
              <w:rPr>
                <w:rStyle w:val="Codetext"/>
              </w:rPr>
              <w:t>bahubhir vvasudhā dattā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AF3CB1">
              <w:rPr>
                <w:rStyle w:val="Codetext"/>
              </w:rPr>
              <w:t>bahubhiś cānupā</w:t>
            </w:r>
            <w:r>
              <w:rPr>
                <w:rStyle w:val="Codetext"/>
              </w:rPr>
              <w:t>litā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yasya yasya yadā bhūmis</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tasya tasya tadā phala</w:t>
            </w:r>
            <w:r>
              <w:rPr>
                <w:rStyle w:val="Codetext"/>
              </w:rPr>
              <w:t>ṁ</w:t>
            </w:r>
            <w:r w:rsidRPr="00DD7CCF">
              <w:rPr>
                <w:rStyle w:val="Code"/>
              </w:rPr>
              <w:t>&lt;/l&gt;</w:t>
            </w:r>
            <w:r w:rsidRPr="00DD7CCF">
              <w:rPr>
                <w:rStyle w:val="Codetext"/>
              </w:rPr>
              <w:br/>
            </w:r>
            <w:r w:rsidRPr="00DD7CCF">
              <w:rPr>
                <w:rStyle w:val="Code"/>
              </w:rPr>
              <w:t>&lt;/lg&gt;</w:t>
            </w:r>
          </w:p>
        </w:tc>
      </w:tr>
      <w:tr w:rsidR="00AF3CB1" w:rsidRPr="00DD7CCF" w14:paraId="0C04FEA4" w14:textId="77777777" w:rsidTr="00D45A5E">
        <w:tc>
          <w:tcPr>
            <w:tcW w:w="5000" w:type="pct"/>
          </w:tcPr>
          <w:p w14:paraId="3CBF2541" w14:textId="5754DF8B" w:rsidR="00AF3CB1" w:rsidRPr="00DD7CCF" w:rsidRDefault="00AF3CB1" w:rsidP="00D45A5E">
            <w:pPr>
              <w:pStyle w:val="TableNote"/>
              <w:keepNext/>
            </w:pPr>
            <w:r>
              <w:t xml:space="preserve">the end of line c can and must be marked up after </w:t>
            </w:r>
            <w:r w:rsidRPr="00AF3CB1">
              <w:rPr>
                <w:rStyle w:val="Foreign"/>
              </w:rPr>
              <w:t>bhūmis</w:t>
            </w:r>
            <w:r>
              <w:t xml:space="preserve">, even though the </w:t>
            </w:r>
            <w:r w:rsidRPr="00AF3CB1">
              <w:rPr>
                <w:rStyle w:val="Foreign"/>
              </w:rPr>
              <w:t>s</w:t>
            </w:r>
            <w:r>
              <w:t xml:space="preserve"> at the end of this word is part of the </w:t>
            </w:r>
            <w:r>
              <w:rPr>
                <w:rStyle w:val="Foreign"/>
              </w:rPr>
              <w:t>akṣara</w:t>
            </w:r>
            <w:r>
              <w:t xml:space="preserve"> </w:t>
            </w:r>
            <w:r>
              <w:rPr>
                <w:rStyle w:val="Foreign"/>
              </w:rPr>
              <w:t>sta</w:t>
            </w:r>
            <w:r>
              <w:t xml:space="preserve"> in the original script</w:t>
            </w:r>
          </w:p>
        </w:tc>
      </w:tr>
    </w:tbl>
    <w:p w14:paraId="079B1EDA" w14:textId="6BAB08C4" w:rsidR="00C02B8C" w:rsidRPr="00DD7CCF" w:rsidRDefault="00735B32" w:rsidP="00E2714A">
      <w:pPr>
        <w:pStyle w:val="Lista2"/>
      </w:pPr>
      <w:r w:rsidRPr="00DD7CCF">
        <w:t xml:space="preserve">when sandhi </w:t>
      </w:r>
      <w:r w:rsidR="00512B53">
        <w:t>other than vowel fusion (for which see §</w:t>
      </w:r>
      <w:r w:rsidR="00512B53">
        <w:fldChar w:fldCharType="begin"/>
      </w:r>
      <w:r w:rsidR="00512B53">
        <w:instrText xml:space="preserve"> REF _Ref181373789 \r \h </w:instrText>
      </w:r>
      <w:r w:rsidR="00512B53">
        <w:fldChar w:fldCharType="separate"/>
      </w:r>
      <w:r w:rsidR="004D1F94">
        <w:t>2.1.2.2</w:t>
      </w:r>
      <w:r w:rsidR="00512B53">
        <w:fldChar w:fldCharType="end"/>
      </w:r>
      <w:r w:rsidR="00512B53">
        <w:t xml:space="preserve">) </w:t>
      </w:r>
      <w:r w:rsidRPr="00DD7CCF">
        <w:t>is applied over a break</w:t>
      </w:r>
      <w:r w:rsidR="00AF3CB1">
        <w:t xml:space="preserve"> between semantic paragraphs</w:t>
      </w:r>
      <w:r w:rsidR="004D2E67" w:rsidRPr="00DD7CCF">
        <w:t xml:space="preserve">, you may </w:t>
      </w:r>
      <w:r w:rsidRPr="00DD7CCF">
        <w:t xml:space="preserve">optionally </w:t>
      </w:r>
      <w:r w:rsidR="004D2E67" w:rsidRPr="00DD7CCF">
        <w:t xml:space="preserve">flag </w:t>
      </w:r>
      <w:r w:rsidR="004D2E67" w:rsidRPr="00E24F87">
        <w:rPr>
          <w:noProof/>
        </w:rPr>
        <w:t>(</w:t>
      </w:r>
      <w:r w:rsidR="004D2E67" w:rsidRPr="00DD7CCF">
        <w:t xml:space="preserve">or flag and normalise) non-standard usage </w:t>
      </w:r>
      <w:r w:rsidR="004D2E67"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4D1F94">
        <w:t>6.3</w:t>
      </w:r>
      <w:r w:rsidR="00435F8C" w:rsidRPr="00DD7CCF">
        <w:fldChar w:fldCharType="end"/>
      </w:r>
      <w:r w:rsidR="004D2E67" w:rsidRPr="00DD7CCF">
        <w:t xml:space="preserve">) </w:t>
      </w:r>
    </w:p>
    <w:p w14:paraId="64FB4B43" w14:textId="77777777" w:rsidR="00C02B8C" w:rsidRDefault="004D2E67" w:rsidP="00E2714A">
      <w:pPr>
        <w:pStyle w:val="Lista3"/>
      </w:pPr>
      <w:r w:rsidRPr="00DD7CCF">
        <w:t>to do so, employ the applicable markup on both sides of the break</w:t>
      </w:r>
    </w:p>
    <w:p w14:paraId="4DBBE2E0" w14:textId="0251BC11" w:rsidR="00735B32" w:rsidRDefault="00735B32" w:rsidP="00E2714A">
      <w:pPr>
        <w:pStyle w:val="Lista3"/>
      </w:pPr>
      <w:r>
        <w:t xml:space="preserve">thus, each of the methods shown in </w:t>
      </w:r>
      <w:r>
        <w:fldChar w:fldCharType="begin"/>
      </w:r>
      <w:r>
        <w:instrText xml:space="preserve"> REF _Ref181371522 \h </w:instrText>
      </w:r>
      <w:r>
        <w:fldChar w:fldCharType="separate"/>
      </w:r>
      <w:r w:rsidR="004D1F94" w:rsidRPr="00DD7CCF">
        <w:t xml:space="preserve">Example </w:t>
      </w:r>
      <w:r w:rsidR="004D1F94">
        <w:rPr>
          <w:noProof/>
        </w:rPr>
        <w:t>2.1.2</w:t>
      </w:r>
      <w:r w:rsidR="004D1F94" w:rsidRPr="00DD7CCF">
        <w:t>.</w:t>
      </w:r>
      <w:r w:rsidR="004D1F94">
        <w:rPr>
          <w:noProof/>
        </w:rPr>
        <w:t>B</w:t>
      </w:r>
      <w:r>
        <w:fldChar w:fldCharType="end"/>
      </w:r>
      <w:r>
        <w:t xml:space="preserve"> is acceptable, depending on your judgement</w:t>
      </w:r>
    </w:p>
    <w:p w14:paraId="01C317B7" w14:textId="351623BA" w:rsidR="00512B53" w:rsidRDefault="00512B53" w:rsidP="00512B53">
      <w:pPr>
        <w:pStyle w:val="Lista2"/>
      </w:pPr>
      <w:r>
        <w:t>a</w:t>
      </w:r>
      <w:r w:rsidRPr="00DD7CCF">
        <w:t xml:space="preserve"> container boundary may</w:t>
      </w:r>
      <w:r>
        <w:t>, if essential,</w:t>
      </w:r>
      <w:r w:rsidRPr="00DD7CCF">
        <w:t xml:space="preserve"> be </w:t>
      </w:r>
      <w:r>
        <w:t xml:space="preserve">encoded </w:t>
      </w:r>
      <w:r w:rsidRPr="00DD7CCF">
        <w:t>at a point where an editorial space is not permitted, in the rare and specific cases</w:t>
      </w:r>
      <w:r>
        <w:t xml:space="preserve"> discussed in §</w:t>
      </w:r>
      <w:r>
        <w:fldChar w:fldCharType="begin"/>
      </w:r>
      <w:r>
        <w:instrText xml:space="preserve"> REF _Ref181373787 \r \h </w:instrText>
      </w:r>
      <w:r>
        <w:fldChar w:fldCharType="separate"/>
      </w:r>
      <w:r w:rsidR="004D1F94">
        <w:t>2.1.2.1</w:t>
      </w:r>
      <w:r>
        <w:fldChar w:fldCharType="end"/>
      </w:r>
      <w:r>
        <w:t xml:space="preserve"> and §</w:t>
      </w:r>
      <w:r>
        <w:fldChar w:fldCharType="begin"/>
      </w:r>
      <w:r>
        <w:instrText xml:space="preserve"> REF _Ref181373789 \r \h </w:instrText>
      </w:r>
      <w:r>
        <w:fldChar w:fldCharType="separate"/>
      </w:r>
      <w:r w:rsidR="004D1F94">
        <w:t>2.1.2.2</w:t>
      </w:r>
      <w:r>
        <w:fldChar w:fldCharType="end"/>
      </w:r>
      <w:r>
        <w:t xml:space="preserve"> below</w:t>
      </w:r>
    </w:p>
    <w:tbl>
      <w:tblPr>
        <w:tblStyle w:val="CodeSampleTable"/>
        <w:tblW w:w="5000" w:type="pct"/>
        <w:tblLook w:val="04A0" w:firstRow="1" w:lastRow="0" w:firstColumn="1" w:lastColumn="0" w:noHBand="0" w:noVBand="1"/>
      </w:tblPr>
      <w:tblGrid>
        <w:gridCol w:w="9622"/>
      </w:tblGrid>
      <w:tr w:rsidR="00735B32" w:rsidRPr="00DD7CCF" w14:paraId="00387EA1"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3EF60C09" w14:textId="00EF4E4A" w:rsidR="00735B32" w:rsidRPr="00DD7CCF" w:rsidRDefault="00735B32" w:rsidP="00D45A5E">
            <w:pPr>
              <w:pStyle w:val="Kpalrs"/>
            </w:pPr>
            <w:bookmarkStart w:id="62" w:name="_Ref181371522"/>
            <w:r w:rsidRPr="00DD7CCF">
              <w:t xml:space="preserve">Example </w:t>
            </w:r>
            <w:fldSimple w:instr=" STYLEREF 3 \s ">
              <w:r w:rsidR="004D1F94">
                <w:rPr>
                  <w:noProof/>
                </w:rPr>
                <w:t>2.1.2</w:t>
              </w:r>
            </w:fldSimple>
            <w:r w:rsidRPr="00DD7CCF">
              <w:t>.</w:t>
            </w:r>
            <w:fldSimple w:instr=" SEQ Example \* ALPHABETIC \s 3 ">
              <w:r w:rsidR="004D1F94">
                <w:rPr>
                  <w:noProof/>
                </w:rPr>
                <w:t>B</w:t>
              </w:r>
            </w:fldSimple>
            <w:bookmarkEnd w:id="62"/>
            <w:r w:rsidRPr="00DD7CCF">
              <w:t xml:space="preserve">: </w:t>
            </w:r>
            <w:r w:rsidR="0055507A">
              <w:t>block-level container interacting with text segmentation</w:t>
            </w:r>
          </w:p>
        </w:tc>
      </w:tr>
      <w:tr w:rsidR="00735B32" w:rsidRPr="00DD7CCF" w14:paraId="514595EA" w14:textId="77777777" w:rsidTr="00D45A5E">
        <w:tc>
          <w:tcPr>
            <w:tcW w:w="5000" w:type="pct"/>
          </w:tcPr>
          <w:p w14:paraId="6D398663" w14:textId="77777777" w:rsidR="00735B32" w:rsidRDefault="00735B32" w:rsidP="00D45A5E">
            <w:pPr>
              <w:pStyle w:val="CodeParagraph"/>
              <w:rPr>
                <w:rStyle w:val="Code"/>
              </w:rPr>
            </w:pPr>
            <w:r w:rsidRPr="00DD7CCF">
              <w:rPr>
                <w:rStyle w:val="Code"/>
              </w:rPr>
              <w:t>&lt;p&gt;</w:t>
            </w:r>
            <w:r w:rsidRPr="00DD7CCF">
              <w:rPr>
                <w:rStyle w:val="Codetext"/>
              </w:rPr>
              <w:t xml:space="preserve"> ... ājñāpayaty</w:t>
            </w:r>
            <w:r w:rsidRPr="00DD7CCF">
              <w:rPr>
                <w:rStyle w:val="Code"/>
              </w:rPr>
              <w:t>&lt;/p&gt;</w:t>
            </w:r>
          </w:p>
          <w:p w14:paraId="125E934C" w14:textId="0EDA714E" w:rsidR="00735B32" w:rsidRPr="00DD7CCF" w:rsidRDefault="00735B32" w:rsidP="00D45A5E">
            <w:pPr>
              <w:pStyle w:val="CodeParagraph"/>
              <w:rPr>
                <w:color w:val="000080"/>
                <w:shd w:val="clear" w:color="auto" w:fill="F8F8F8"/>
              </w:rPr>
            </w:pPr>
            <w:r w:rsidRPr="00DD7CCF">
              <w:rPr>
                <w:rStyle w:val="Code"/>
              </w:rPr>
              <w:t>&lt;p&gt;</w:t>
            </w:r>
            <w:r w:rsidRPr="00DD7CCF">
              <w:rPr>
                <w:rStyle w:val="Codetext"/>
              </w:rPr>
              <w:t xml:space="preserve">astu vo viditam ... </w:t>
            </w:r>
            <w:r w:rsidRPr="00DD7CCF">
              <w:rPr>
                <w:rStyle w:val="Code"/>
              </w:rPr>
              <w:t>&lt;/p&gt;</w:t>
            </w:r>
          </w:p>
        </w:tc>
      </w:tr>
      <w:tr w:rsidR="00735B32" w:rsidRPr="00DD7CCF" w14:paraId="5D360B03" w14:textId="77777777" w:rsidTr="00D45A5E">
        <w:tc>
          <w:tcPr>
            <w:tcW w:w="5000" w:type="pct"/>
          </w:tcPr>
          <w:p w14:paraId="71838299" w14:textId="74B741F6" w:rsidR="00735B32" w:rsidRPr="00DD7CCF" w:rsidRDefault="0055507A" w:rsidP="00735B32">
            <w:pPr>
              <w:pStyle w:val="TableNote"/>
              <w:keepNext/>
            </w:pPr>
            <w:r>
              <w:lastRenderedPageBreak/>
              <w:t xml:space="preserve">a container boundary is marked up within an </w:t>
            </w:r>
            <w:r w:rsidRPr="00735B32">
              <w:rPr>
                <w:rStyle w:val="Foreign"/>
              </w:rPr>
              <w:t>akṣara</w:t>
            </w:r>
            <w:r>
              <w:t xml:space="preserve"> of the original script</w:t>
            </w:r>
          </w:p>
        </w:tc>
      </w:tr>
      <w:tr w:rsidR="0055507A" w:rsidRPr="00DD7CCF" w14:paraId="6D5F3F2C" w14:textId="77777777" w:rsidTr="00D45A5E">
        <w:tc>
          <w:tcPr>
            <w:tcW w:w="5000" w:type="pct"/>
          </w:tcPr>
          <w:p w14:paraId="60479553" w14:textId="77777777" w:rsidR="0055507A" w:rsidRDefault="0055507A" w:rsidP="00D45A5E">
            <w:pPr>
              <w:pStyle w:val="CodeParagraph"/>
              <w:rPr>
                <w:rStyle w:val="Code"/>
              </w:rPr>
            </w:pPr>
            <w:bookmarkStart w:id="63" w:name="_Ref149921101"/>
            <w:r w:rsidRPr="00DD7CCF">
              <w:rPr>
                <w:rStyle w:val="Code"/>
              </w:rPr>
              <w:t>&lt;p&gt;</w:t>
            </w:r>
            <w:r w:rsidRPr="00DD7CCF">
              <w:rPr>
                <w:rStyle w:val="Codetext"/>
              </w:rPr>
              <w:t xml:space="preserve"> ... ājñāpayat</w:t>
            </w:r>
            <w:r w:rsidRPr="00DD7CCF">
              <w:rPr>
                <w:rStyle w:val="Code"/>
              </w:rPr>
              <w:t>&lt;orig&gt;</w:t>
            </w:r>
            <w:r>
              <w:rPr>
                <w:rStyle w:val="Codetext"/>
              </w:rPr>
              <w:t>y</w:t>
            </w:r>
            <w:r w:rsidRPr="00DD7CCF">
              <w:rPr>
                <w:rStyle w:val="Code"/>
              </w:rPr>
              <w:t>&lt;/orig&gt;&lt;/p&gt;</w:t>
            </w:r>
          </w:p>
          <w:p w14:paraId="04849546" w14:textId="43D8692C" w:rsidR="0055507A" w:rsidRPr="00DD7CCF" w:rsidRDefault="0055507A" w:rsidP="00D45A5E">
            <w:pPr>
              <w:pStyle w:val="CodeParagraph"/>
              <w:rPr>
                <w:color w:val="000080"/>
                <w:shd w:val="clear" w:color="auto" w:fill="F8F8F8"/>
              </w:rPr>
            </w:pPr>
            <w:r w:rsidRPr="00DD7CCF">
              <w:rPr>
                <w:rStyle w:val="Code"/>
              </w:rPr>
              <w:t>&lt;p&gt;&lt;orig&gt;</w:t>
            </w:r>
            <w:r>
              <w:rPr>
                <w:rStyle w:val="Codetext"/>
              </w:rPr>
              <w:t>a</w:t>
            </w:r>
            <w:r w:rsidRPr="00DD7CCF">
              <w:rPr>
                <w:rStyle w:val="Code"/>
              </w:rPr>
              <w:t>&lt;/orig&gt;</w:t>
            </w:r>
            <w:r w:rsidRPr="00DD7CCF">
              <w:rPr>
                <w:rStyle w:val="Codetext"/>
              </w:rPr>
              <w:t xml:space="preserve">stu vo viditam ... </w:t>
            </w:r>
            <w:r w:rsidRPr="00DD7CCF">
              <w:rPr>
                <w:rStyle w:val="Code"/>
              </w:rPr>
              <w:t>&lt;/p&gt;</w:t>
            </w:r>
          </w:p>
        </w:tc>
      </w:tr>
      <w:tr w:rsidR="0055507A" w:rsidRPr="00DD7CCF" w14:paraId="0878BB5E" w14:textId="77777777" w:rsidTr="00D45A5E">
        <w:tc>
          <w:tcPr>
            <w:tcW w:w="5000" w:type="pct"/>
          </w:tcPr>
          <w:p w14:paraId="7A076348" w14:textId="52F4B3CA" w:rsidR="0055507A" w:rsidRPr="00DD7CCF" w:rsidRDefault="0055507A" w:rsidP="00D45A5E">
            <w:pPr>
              <w:pStyle w:val="TableNote"/>
              <w:keepNext/>
            </w:pPr>
            <w:r>
              <w:t xml:space="preserve">a container boundary within an </w:t>
            </w:r>
            <w:r w:rsidRPr="00735B32">
              <w:rPr>
                <w:rStyle w:val="Foreign"/>
              </w:rPr>
              <w:t>akṣara</w:t>
            </w:r>
            <w:r>
              <w:t xml:space="preserve"> of the original script is flagged as non-standard usage</w:t>
            </w:r>
          </w:p>
        </w:tc>
      </w:tr>
      <w:tr w:rsidR="0055507A" w:rsidRPr="00DD7CCF" w14:paraId="6CDA3C10" w14:textId="77777777" w:rsidTr="00D45A5E">
        <w:tc>
          <w:tcPr>
            <w:tcW w:w="5000" w:type="pct"/>
          </w:tcPr>
          <w:p w14:paraId="3D0B12BA" w14:textId="1584899D" w:rsidR="0055507A" w:rsidRPr="00DD7CCF" w:rsidRDefault="0055507A" w:rsidP="00D45A5E">
            <w:pPr>
              <w:pStyle w:val="CodeParagraph"/>
              <w:rPr>
                <w:color w:val="000080"/>
                <w:shd w:val="clear" w:color="auto" w:fill="F8F8F8"/>
              </w:rPr>
            </w:pPr>
            <w:r w:rsidRPr="00DD7CCF">
              <w:rPr>
                <w:rStyle w:val="Code"/>
              </w:rPr>
              <w:t>&lt;p&gt;</w:t>
            </w:r>
            <w:r w:rsidRPr="00DD7CCF">
              <w:rPr>
                <w:rStyle w:val="Codetext"/>
              </w:rPr>
              <w:t xml:space="preserve"> ... ājñāpayat</w:t>
            </w:r>
            <w:r w:rsidRPr="00DD7CCF">
              <w:rPr>
                <w:rStyle w:val="Code"/>
              </w:rPr>
              <w:t>&lt;choice&gt;&lt;orig&gt;</w:t>
            </w:r>
            <w:r>
              <w:rPr>
                <w:rStyle w:val="Codetext"/>
              </w:rPr>
              <w:t>y</w:t>
            </w:r>
            <w:r w:rsidRPr="00DD7CCF">
              <w:rPr>
                <w:rStyle w:val="Code"/>
              </w:rPr>
              <w:t>&lt;/orig&gt;&lt;reg&gt;</w:t>
            </w:r>
            <w:r>
              <w:rPr>
                <w:rStyle w:val="Codetext"/>
              </w:rPr>
              <w:t>i</w:t>
            </w:r>
            <w:r w:rsidRPr="00DD7CCF">
              <w:rPr>
                <w:rStyle w:val="Code"/>
              </w:rPr>
              <w:t>&lt;/reg&gt;&lt;/choice&gt;&lt;/p&gt;</w:t>
            </w:r>
            <w:r w:rsidRPr="00DD7CCF">
              <w:rPr>
                <w:rStyle w:val="Codetext"/>
              </w:rPr>
              <w:t xml:space="preserve"> </w:t>
            </w:r>
            <w:r w:rsidRPr="00DD7CCF">
              <w:rPr>
                <w:rStyle w:val="Code"/>
              </w:rPr>
              <w:t>&lt;p&gt;&lt;choice&gt;&lt;orig&gt;</w:t>
            </w:r>
            <w:r>
              <w:rPr>
                <w:rStyle w:val="Codetext"/>
              </w:rPr>
              <w:t>a</w:t>
            </w:r>
            <w:r w:rsidRPr="00DD7CCF">
              <w:rPr>
                <w:rStyle w:val="Code"/>
              </w:rPr>
              <w:t>&lt;/orig&gt;&lt;reg&gt;</w:t>
            </w:r>
            <w:r>
              <w:rPr>
                <w:rStyle w:val="Codetext"/>
              </w:rPr>
              <w:t>A</w:t>
            </w:r>
            <w:r w:rsidRPr="00DD7CCF">
              <w:rPr>
                <w:rStyle w:val="Code"/>
              </w:rPr>
              <w:t>&lt;/reg&gt;&lt;/choice&gt;</w:t>
            </w:r>
            <w:r w:rsidRPr="00DD7CCF">
              <w:rPr>
                <w:rStyle w:val="Codetext"/>
              </w:rPr>
              <w:t xml:space="preserve">stu vo viditam ... </w:t>
            </w:r>
            <w:r w:rsidRPr="00DD7CCF">
              <w:rPr>
                <w:rStyle w:val="Code"/>
              </w:rPr>
              <w:t>&lt;/p&gt;</w:t>
            </w:r>
          </w:p>
        </w:tc>
      </w:tr>
      <w:tr w:rsidR="0055507A" w:rsidRPr="00DD7CCF" w14:paraId="125A7609" w14:textId="77777777" w:rsidTr="00D45A5E">
        <w:tc>
          <w:tcPr>
            <w:tcW w:w="5000" w:type="pct"/>
          </w:tcPr>
          <w:p w14:paraId="0B3F317E" w14:textId="223F13FF" w:rsidR="0055507A" w:rsidRPr="00DD7CCF" w:rsidRDefault="0055507A" w:rsidP="00D45A5E">
            <w:pPr>
              <w:pStyle w:val="TableNote"/>
              <w:keepNext/>
            </w:pPr>
            <w:r>
              <w:t xml:space="preserve">a container boundary within an </w:t>
            </w:r>
            <w:r w:rsidRPr="00735B32">
              <w:rPr>
                <w:rStyle w:val="Foreign"/>
              </w:rPr>
              <w:t>akṣara</w:t>
            </w:r>
            <w:r>
              <w:t xml:space="preserve"> of the original script is normalised</w:t>
            </w:r>
          </w:p>
        </w:tc>
      </w:tr>
    </w:tbl>
    <w:p w14:paraId="546331E9" w14:textId="115365D8" w:rsidR="0087638F" w:rsidRDefault="0087638F" w:rsidP="0087638F">
      <w:pPr>
        <w:pStyle w:val="Cmsor4"/>
      </w:pPr>
      <w:bookmarkStart w:id="64" w:name="_Ref181373787"/>
      <w:bookmarkStart w:id="65" w:name="_Toc182838170"/>
      <w:r>
        <w:t xml:space="preserve">Container boundaries </w:t>
      </w:r>
      <w:bookmarkEnd w:id="63"/>
      <w:r w:rsidR="00512B53">
        <w:t>within a compound</w:t>
      </w:r>
      <w:bookmarkEnd w:id="64"/>
      <w:bookmarkEnd w:id="65"/>
    </w:p>
    <w:p w14:paraId="68BB84CD" w14:textId="71CF370A" w:rsidR="00C02B8C" w:rsidRPr="009F22EB" w:rsidRDefault="004D2E67" w:rsidP="00E2714A">
      <w:pPr>
        <w:pStyle w:val="Lista"/>
      </w:pPr>
      <w:r w:rsidRPr="009F22EB">
        <w:t>if the container boundary falls inside a compound</w:t>
      </w:r>
      <w:r w:rsidR="009F22EB">
        <w:t xml:space="preserve"> without involving vowel fusion sandhi</w:t>
      </w:r>
    </w:p>
    <w:p w14:paraId="7CE29B97" w14:textId="262EEDFC" w:rsidR="00C02B8C" w:rsidRPr="00DD7CCF" w:rsidRDefault="004D2E67" w:rsidP="00E2714A">
      <w:pPr>
        <w:pStyle w:val="Lista2"/>
      </w:pPr>
      <w:r w:rsidRPr="00DD7CCF">
        <w:t>for the encoding of verse lines ending inside a compound</w:t>
      </w:r>
      <w:r w:rsidR="00512B53">
        <w:t xml:space="preserve">, </w:t>
      </w:r>
      <w:r w:rsidR="00512B53" w:rsidRPr="00DD7CCF">
        <w:t>see §</w:t>
      </w:r>
      <w:r w:rsidR="00AC54D6">
        <w:fldChar w:fldCharType="begin"/>
      </w:r>
      <w:r w:rsidR="00AC54D6">
        <w:instrText xml:space="preserve"> REF _Ref181705866 \r \h </w:instrText>
      </w:r>
      <w:r w:rsidR="00AC54D6">
        <w:fldChar w:fldCharType="separate"/>
      </w:r>
      <w:r w:rsidR="004D1F94">
        <w:t>2.3.5</w:t>
      </w:r>
      <w:r w:rsidR="00AC54D6">
        <w:fldChar w:fldCharType="end"/>
      </w:r>
      <w:r w:rsidR="00AC54D6" w:rsidRPr="00DD7CCF">
        <w:t xml:space="preserve"> </w:t>
      </w:r>
    </w:p>
    <w:p w14:paraId="1C77D802" w14:textId="2C06CA65" w:rsidR="00C02B8C" w:rsidRPr="00DD7CCF" w:rsidRDefault="00E4480A" w:rsidP="00E2714A">
      <w:pPr>
        <w:pStyle w:val="Lista2"/>
      </w:pPr>
      <w:r>
        <w:t xml:space="preserve">as far as possible, </w:t>
      </w:r>
      <w:r w:rsidR="004D2E67" w:rsidRPr="00DD7CCF">
        <w:t>avoid creating a prose block that ends inside a compound</w:t>
      </w:r>
    </w:p>
    <w:p w14:paraId="3CA68AC9" w14:textId="50A6EF65" w:rsidR="00C02B8C" w:rsidRDefault="004D2E67" w:rsidP="00E2714A">
      <w:pPr>
        <w:pStyle w:val="Lista3"/>
      </w:pPr>
      <w:r w:rsidRPr="00DD7CCF">
        <w:t>but should you find this absolutely essential, end one block at the desired point and place the editorial hyphen for compound segmentation at the beginning of the next block</w:t>
      </w:r>
    </w:p>
    <w:p w14:paraId="33B9BD39" w14:textId="2AEA4898" w:rsidR="00512B53" w:rsidRPr="00DD7CCF" w:rsidRDefault="00512B53" w:rsidP="00512B53">
      <w:pPr>
        <w:pStyle w:val="Cmsor4"/>
      </w:pPr>
      <w:bookmarkStart w:id="66" w:name="_Ref181373789"/>
      <w:bookmarkStart w:id="67" w:name="_Toc182838171"/>
      <w:r>
        <w:t>Container boundaries obscured by vowel fusion</w:t>
      </w:r>
      <w:bookmarkEnd w:id="66"/>
      <w:bookmarkEnd w:id="67"/>
    </w:p>
    <w:p w14:paraId="5C27147D" w14:textId="77777777" w:rsidR="00C02B8C" w:rsidRPr="00DD7CCF" w:rsidRDefault="004D2E67" w:rsidP="00E2714A">
      <w:pPr>
        <w:pStyle w:val="Lista"/>
      </w:pPr>
      <w:r w:rsidRPr="009F22EB">
        <w:t xml:space="preserve">if the container boundary is obscured by sandhi involving vowel fusion, whether inside a compound or </w:t>
      </w:r>
      <w:r w:rsidRPr="00DD7CCF">
        <w:t>between independent words, proceed as follows:</w:t>
      </w:r>
    </w:p>
    <w:p w14:paraId="6249E696" w14:textId="6F424C4D"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&lt;l&gt;</w:t>
      </w:r>
      <w:r w:rsidRPr="00DD7CCF">
        <w:t xml:space="preserve">) and the next line of the same stanza, see </w:t>
      </w:r>
      <w:r w:rsidR="003C3D87" w:rsidRPr="00DD7CCF">
        <w:t>§</w:t>
      </w:r>
      <w:r w:rsidR="00AC54D6">
        <w:fldChar w:fldCharType="begin"/>
      </w:r>
      <w:r w:rsidR="00AC54D6">
        <w:instrText xml:space="preserve"> REF _Ref181705866 \r \h </w:instrText>
      </w:r>
      <w:r w:rsidR="00AC54D6">
        <w:fldChar w:fldCharType="separate"/>
      </w:r>
      <w:r w:rsidR="004D1F94">
        <w:t>2.3.5</w:t>
      </w:r>
      <w:r w:rsidR="00AC54D6">
        <w:fldChar w:fldCharType="end"/>
      </w:r>
      <w:r w:rsidRPr="00DD7CCF">
        <w:t xml:space="preserve"> for the applicable encoding</w:t>
      </w:r>
    </w:p>
    <w:p w14:paraId="481FE6E7" w14:textId="77777777"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194456DB" w:rsidR="00C02B8C" w:rsidRPr="00DD7CCF" w:rsidRDefault="004D2E67" w:rsidP="00E2714A">
      <w:pPr>
        <w:pStyle w:val="Lista3"/>
      </w:pPr>
      <w:r w:rsidRPr="00DD7CCF">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4D1F94">
        <w:t>6.3.2</w:t>
      </w:r>
      <w:r w:rsidR="00435F8C" w:rsidRPr="00DD7CCF">
        <w:fldChar w:fldCharType="end"/>
      </w:r>
      <w:r w:rsidRPr="00DD7CCF">
        <w:t xml:space="preserve">) to restore </w:t>
      </w:r>
      <w:r w:rsidR="00E4480A">
        <w:t>hiatus</w:t>
      </w:r>
      <w:r w:rsidRPr="00DD7CCF">
        <w:t>:</w:t>
      </w:r>
    </w:p>
    <w:p w14:paraId="57DF9A9A" w14:textId="4B537F39" w:rsidR="00C02B8C" w:rsidRPr="00DD7CCF" w:rsidRDefault="004D2E67" w:rsidP="004E103D">
      <w:pPr>
        <w:pStyle w:val="Lista4"/>
      </w:pPr>
      <w:r w:rsidRPr="00DD7CCF">
        <w:t>one at the end of the earlier block</w:t>
      </w:r>
      <w:r w:rsidR="003F5E63">
        <w:t xml:space="preserve"> (normalising the fused vowel to the one expected at the end of the former word)</w:t>
      </w:r>
    </w:p>
    <w:p w14:paraId="383ADAFD" w14:textId="17C7879C" w:rsidR="00C02B8C" w:rsidRPr="00DD7CCF" w:rsidRDefault="004D2E67" w:rsidP="004E103D">
      <w:pPr>
        <w:pStyle w:val="Lista4"/>
      </w:pPr>
      <w:r w:rsidRPr="00DD7CCF">
        <w:t>and one at the beginning of the later block</w:t>
      </w:r>
      <w:r w:rsidR="003F5E63">
        <w:t xml:space="preserve"> (restoring the vowel expected at the beginning of the latter word)</w:t>
      </w:r>
    </w:p>
    <w:p w14:paraId="44EFFBF8" w14:textId="1E3366E0" w:rsidR="00C02B8C" w:rsidRDefault="004D2E67" w:rsidP="00E2714A">
      <w:pPr>
        <w:pStyle w:val="Lista2"/>
      </w:pPr>
      <w:r w:rsidRPr="00DD7CCF">
        <w:t>you will need to resort to this workaround in the occasional cases where</w:t>
      </w:r>
      <w:r w:rsidR="00792A73">
        <w:t xml:space="preserve"> the particle</w:t>
      </w:r>
      <w:r w:rsidRPr="00DD7CCF">
        <w:t xml:space="preserv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4D1F94" w:rsidRPr="00DD7CCF">
        <w:t xml:space="preserve">Example </w:t>
      </w:r>
      <w:r w:rsidR="004D1F94">
        <w:rPr>
          <w:noProof/>
        </w:rPr>
        <w:t>2.1.2</w:t>
      </w:r>
      <w:r w:rsidR="004D1F94" w:rsidRPr="00DD7CCF">
        <w:rPr>
          <w:noProof/>
        </w:rPr>
        <w:t>.</w:t>
      </w:r>
      <w:r w:rsidR="004D1F94">
        <w:rPr>
          <w:noProof/>
        </w:rPr>
        <w:t>A</w:t>
      </w:r>
      <w:r w:rsidR="00D73AD0" w:rsidRPr="00DD7CCF">
        <w:fldChar w:fldCharType="end"/>
      </w:r>
      <w:r w:rsidRPr="00DD7CCF">
        <w:t xml:space="preserve"> below</w:t>
      </w:r>
    </w:p>
    <w:p w14:paraId="7C0FE953" w14:textId="4EC1092F" w:rsidR="00792A73" w:rsidRPr="00DD7CCF" w:rsidRDefault="00792A73" w:rsidP="00792A73">
      <w:pPr>
        <w:pStyle w:val="Lista3"/>
      </w:pPr>
      <w:r w:rsidRPr="00792A73">
        <w:t xml:space="preserve">if </w:t>
      </w:r>
      <w:r w:rsidRPr="00792A73">
        <w:rPr>
          <w:rStyle w:val="Foreign"/>
        </w:rPr>
        <w:t>iti</w:t>
      </w:r>
      <w:r w:rsidRPr="00792A73">
        <w:t xml:space="preserve"> is fused in this way to the end of a stanza, and it is not semantically a part of the following paragraph of text (i.e. not translatable as e.g. “therefore” or “having said so,” but appears simply in the function of a closing quotation mark), then create a separate </w:t>
      </w:r>
      <w:r w:rsidRPr="00792A73">
        <w:rPr>
          <w:rStyle w:val="Code"/>
        </w:rPr>
        <w:t>&lt;ab&gt;</w:t>
      </w:r>
      <w:r w:rsidRPr="00792A73">
        <w:t xml:space="preserve"> container for this word between the preceding </w:t>
      </w:r>
      <w:r w:rsidRPr="00792A73">
        <w:rPr>
          <w:rStyle w:val="Code"/>
        </w:rPr>
        <w:t>&lt;lg&gt;</w:t>
      </w:r>
      <w:r w:rsidRPr="00792A73">
        <w:t xml:space="preserve"> and the following </w:t>
      </w:r>
      <w:r w:rsidRPr="00792A73">
        <w:rPr>
          <w:rStyle w:val="Code"/>
        </w:rPr>
        <w:t>&lt;p&gt;</w:t>
      </w:r>
    </w:p>
    <w:p w14:paraId="45A22DB0" w14:textId="0AE87D6F"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w:t>
      </w:r>
      <w:r w:rsidR="00512B53">
        <w:t>the same</w:t>
      </w:r>
      <w:r w:rsidRPr="00DD7CCF">
        <w:t xml:space="preserve">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4D1F94" w:rsidRPr="00DD7CCF">
        <w:t xml:space="preserve">Example </w:t>
      </w:r>
      <w:r w:rsidR="004D1F94">
        <w:rPr>
          <w:noProof/>
        </w:rPr>
        <w:t>2.1.2</w:t>
      </w:r>
      <w:r w:rsidR="004D1F94" w:rsidRPr="00DD7CCF">
        <w:rPr>
          <w:noProof/>
        </w:rPr>
        <w:t>.</w:t>
      </w:r>
      <w:r w:rsidR="004D1F94">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2FB82D27" w:rsidR="00542B51" w:rsidRPr="00DD7CCF" w:rsidRDefault="001C7A33" w:rsidP="001C7A33">
            <w:pPr>
              <w:pStyle w:val="Kpalrs"/>
            </w:pPr>
            <w:bookmarkStart w:id="68" w:name="_Ref43995893"/>
            <w:r w:rsidRPr="00DD7CCF">
              <w:t xml:space="preserve">Example </w:t>
            </w:r>
            <w:r>
              <w:fldChar w:fldCharType="begin"/>
            </w:r>
            <w:r>
              <w:instrText xml:space="preserve"> STYLEREF </w:instrText>
            </w:r>
            <w:r w:rsidR="00DE0134">
              <w:instrText>3</w:instrText>
            </w:r>
            <w:r>
              <w:instrText xml:space="preserve"> \s </w:instrText>
            </w:r>
            <w:r>
              <w:fldChar w:fldCharType="separate"/>
            </w:r>
            <w:r w:rsidR="004D1F94">
              <w:rPr>
                <w:noProof/>
              </w:rPr>
              <w:t>2.1.2</w:t>
            </w:r>
            <w:r>
              <w:rPr>
                <w:noProof/>
              </w:rPr>
              <w:fldChar w:fldCharType="end"/>
            </w:r>
            <w:r w:rsidR="00EE7E86" w:rsidRPr="00DD7CCF">
              <w:t>.</w:t>
            </w:r>
            <w:r w:rsidR="001721C1">
              <w:fldChar w:fldCharType="begin"/>
            </w:r>
            <w:r w:rsidR="001721C1">
              <w:instrText xml:space="preserve"> SEQ Example \* ALPHABETIC \s </w:instrText>
            </w:r>
            <w:r w:rsidR="00512B53">
              <w:instrText>4</w:instrText>
            </w:r>
            <w:r w:rsidR="001721C1">
              <w:instrText xml:space="preserve"> </w:instrText>
            </w:r>
            <w:r w:rsidR="001721C1">
              <w:fldChar w:fldCharType="separate"/>
            </w:r>
            <w:r w:rsidR="004D1F94">
              <w:rPr>
                <w:noProof/>
              </w:rPr>
              <w:t>A</w:t>
            </w:r>
            <w:r w:rsidR="001721C1">
              <w:rPr>
                <w:noProof/>
              </w:rPr>
              <w:fldChar w:fldCharType="end"/>
            </w:r>
            <w:bookmarkEnd w:id="68"/>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4C09DFEC" w:rsidR="00D73AD0" w:rsidRPr="00DD7CCF" w:rsidRDefault="00D73AD0" w:rsidP="00D73AD0">
            <w:pPr>
              <w:pStyle w:val="Kpalrs"/>
            </w:pPr>
            <w:bookmarkStart w:id="69" w:name="_Ref43996267"/>
            <w:r w:rsidRPr="00DD7CCF">
              <w:t xml:space="preserve">Example </w:t>
            </w:r>
            <w:r>
              <w:fldChar w:fldCharType="begin"/>
            </w:r>
            <w:r>
              <w:instrText xml:space="preserve"> STYLEREF </w:instrText>
            </w:r>
            <w:r w:rsidR="00DE0134">
              <w:instrText>3</w:instrText>
            </w:r>
            <w:r>
              <w:instrText xml:space="preserve"> \s </w:instrText>
            </w:r>
            <w:r>
              <w:fldChar w:fldCharType="separate"/>
            </w:r>
            <w:r w:rsidR="004D1F94">
              <w:rPr>
                <w:noProof/>
              </w:rPr>
              <w:t>2.1.2</w:t>
            </w:r>
            <w:r>
              <w:rPr>
                <w:noProof/>
              </w:rPr>
              <w:fldChar w:fldCharType="end"/>
            </w:r>
            <w:r w:rsidR="00EE7E86" w:rsidRPr="00DD7CCF">
              <w:t>.</w:t>
            </w:r>
            <w:r w:rsidR="001721C1">
              <w:fldChar w:fldCharType="begin"/>
            </w:r>
            <w:r w:rsidR="001721C1">
              <w:instrText xml:space="preserve"> SEQ Example \* ALPHABETIC \s </w:instrText>
            </w:r>
            <w:r w:rsidR="00512B53">
              <w:instrText>4</w:instrText>
            </w:r>
            <w:r w:rsidR="001721C1">
              <w:instrText xml:space="preserve"> </w:instrText>
            </w:r>
            <w:r w:rsidR="001721C1">
              <w:fldChar w:fldCharType="separate"/>
            </w:r>
            <w:r w:rsidR="004D1F94">
              <w:rPr>
                <w:noProof/>
              </w:rPr>
              <w:t>B</w:t>
            </w:r>
            <w:r w:rsidR="001721C1">
              <w:rPr>
                <w:noProof/>
              </w:rPr>
              <w:fldChar w:fldCharType="end"/>
            </w:r>
            <w:bookmarkEnd w:id="69"/>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03647218" w:rsidR="00D73AD0" w:rsidRPr="00DD7CCF" w:rsidRDefault="00D73AD0" w:rsidP="00D73AD0">
            <w:pPr>
              <w:pStyle w:val="TableNote"/>
            </w:pPr>
            <w:r w:rsidRPr="00DD7CCF">
              <w:lastRenderedPageBreak/>
              <w:t xml:space="preserve">the string </w:t>
            </w:r>
            <w:r w:rsidRPr="00DD7CCF">
              <w:rPr>
                <w:rStyle w:val="Foreign"/>
              </w:rPr>
              <w:t>cāsmin</w:t>
            </w:r>
            <w:r w:rsidRPr="00DD7CCF">
              <w:t xml:space="preserve"> is </w:t>
            </w:r>
            <w:r w:rsidR="00E4480A">
              <w:t xml:space="preserve">normalised </w:t>
            </w:r>
            <w:r w:rsidRPr="00DD7CCF">
              <w:t xml:space="preserve">to </w:t>
            </w:r>
            <w:r w:rsidRPr="00DD7CCF">
              <w:rPr>
                <w:rStyle w:val="Foreign"/>
              </w:rPr>
              <w:t>ca Asmin</w:t>
            </w:r>
            <w:r w:rsidRPr="00DD7CCF">
              <w:t xml:space="preserve"> to allow a paragraph break between these words</w:t>
            </w:r>
          </w:p>
        </w:tc>
      </w:tr>
    </w:tbl>
    <w:p w14:paraId="13532AC3" w14:textId="16583071" w:rsidR="00040B2F" w:rsidRDefault="00040B2F" w:rsidP="00EB2024">
      <w:pPr>
        <w:pStyle w:val="Cmsor3"/>
      </w:pPr>
      <w:bookmarkStart w:id="70" w:name="_9vbmy5wityl0" w:colFirst="0" w:colLast="0"/>
      <w:bookmarkStart w:id="71" w:name="_Ref54602074"/>
      <w:bookmarkStart w:id="72" w:name="_Ref43978813"/>
      <w:bookmarkStart w:id="73" w:name="_Toc182838172"/>
      <w:bookmarkEnd w:id="70"/>
      <w:r>
        <w:t>Incomplete text containers</w:t>
      </w:r>
      <w:bookmarkEnd w:id="71"/>
      <w:bookmarkEnd w:id="73"/>
    </w:p>
    <w:p w14:paraId="4A3B4EBF" w14:textId="17E9AFBD" w:rsidR="00040B2F" w:rsidRDefault="00EF38BD" w:rsidP="00EF38BD">
      <w:pPr>
        <w:pStyle w:val="Lista"/>
      </w:pPr>
      <w:r>
        <w:t>t</w:t>
      </w:r>
      <w:r w:rsidR="00040B2F">
        <w:t xml:space="preserve">ext containers may occasionally be incomplete </w:t>
      </w:r>
      <w:r w:rsidR="003F5E63">
        <w:t xml:space="preserve">in the sense that they </w:t>
      </w:r>
      <w:r w:rsidR="00040B2F">
        <w:t>contain less than a complete paragraph, stanza or verse line, particularly in the following cases</w:t>
      </w:r>
      <w:r w:rsidR="003F5E63">
        <w:t>:</w:t>
      </w:r>
    </w:p>
    <w:p w14:paraId="6048CF86" w14:textId="46E2D48B" w:rsidR="00040B2F" w:rsidRDefault="00040B2F" w:rsidP="00EF38BD">
      <w:pPr>
        <w:pStyle w:val="Lista2"/>
      </w:pPr>
      <w:r>
        <w:t>when part of a paragraph or stanza is lost in a massive lacuna (see §</w:t>
      </w:r>
      <w:r w:rsidR="009023B1">
        <w:fldChar w:fldCharType="begin"/>
      </w:r>
      <w:r w:rsidR="009023B1">
        <w:instrText xml:space="preserve"> REF _Ref43981711 \r \h </w:instrText>
      </w:r>
      <w:r w:rsidR="009023B1">
        <w:fldChar w:fldCharType="separate"/>
      </w:r>
      <w:r w:rsidR="004D1F94">
        <w:t>5.4.7</w:t>
      </w:r>
      <w:r w:rsidR="009023B1">
        <w:fldChar w:fldCharType="end"/>
      </w:r>
      <w:r>
        <w:t xml:space="preserve"> for further details)</w:t>
      </w:r>
    </w:p>
    <w:p w14:paraId="644E3539" w14:textId="3EB576B6" w:rsidR="00040B2F" w:rsidRDefault="00040B2F" w:rsidP="00EF38BD">
      <w:pPr>
        <w:pStyle w:val="Lista3"/>
      </w:pPr>
      <w:r>
        <w:t>note that this does not apply in the case of smaller lacunae, which should be treated as per §</w:t>
      </w:r>
      <w:r w:rsidR="009023B1">
        <w:fldChar w:fldCharType="begin"/>
      </w:r>
      <w:r w:rsidR="009023B1">
        <w:instrText xml:space="preserve"> REF _Ref43988016 \r \h </w:instrText>
      </w:r>
      <w:r w:rsidR="009023B1">
        <w:fldChar w:fldCharType="separate"/>
      </w:r>
      <w:r w:rsidR="004D1F94">
        <w:t>5.4.3</w:t>
      </w:r>
      <w:r w:rsidR="009023B1">
        <w:fldChar w:fldCharType="end"/>
      </w:r>
    </w:p>
    <w:p w14:paraId="275CBAFA" w14:textId="2A8C41F9" w:rsidR="00040B2F" w:rsidRDefault="00040B2F" w:rsidP="00EF38BD">
      <w:pPr>
        <w:pStyle w:val="Lista2"/>
      </w:pPr>
      <w:r>
        <w:t xml:space="preserve">when a stanza is interrupted by intervening prose, either deliberately or due to a scribal mistake (see </w:t>
      </w:r>
      <w:r w:rsidR="003F5E63">
        <w:t>§</w:t>
      </w:r>
      <w:r w:rsidR="00AC54D6">
        <w:fldChar w:fldCharType="begin"/>
      </w:r>
      <w:r w:rsidR="00AC54D6">
        <w:instrText xml:space="preserve"> REF _Ref181706438 \r \h </w:instrText>
      </w:r>
      <w:r w:rsidR="00AC54D6">
        <w:fldChar w:fldCharType="separate"/>
      </w:r>
      <w:r w:rsidR="004D1F94">
        <w:t>2.3.6.4</w:t>
      </w:r>
      <w:r w:rsidR="00AC54D6">
        <w:fldChar w:fldCharType="end"/>
      </w:r>
      <w:r>
        <w:t xml:space="preserve"> for further details)</w:t>
      </w:r>
    </w:p>
    <w:p w14:paraId="2B7DD88C" w14:textId="5C2880BA" w:rsidR="00040B2F" w:rsidRDefault="00EF38BD" w:rsidP="00EF38BD">
      <w:pPr>
        <w:pStyle w:val="Lista"/>
      </w:pPr>
      <w:r>
        <w:t>i</w:t>
      </w:r>
      <w:r w:rsidR="00040B2F">
        <w:t xml:space="preserve">n such cases, encode containers as instructed in the sections referred to above and, in addition to any required attributes, add the attribute </w:t>
      </w:r>
      <w:r w:rsidR="00040B2F" w:rsidRPr="009023B1">
        <w:rPr>
          <w:rStyle w:val="Codeattribute"/>
        </w:rPr>
        <w:t>@part</w:t>
      </w:r>
      <w:r w:rsidR="00040B2F">
        <w:t xml:space="preserve"> to each incomplete container with values as follows:</w:t>
      </w:r>
    </w:p>
    <w:p w14:paraId="15E93087" w14:textId="77777777" w:rsidR="00040B2F" w:rsidRDefault="00040B2F" w:rsidP="009023B1">
      <w:pPr>
        <w:pStyle w:val="Lista2"/>
      </w:pPr>
      <w:r w:rsidRPr="009023B1">
        <w:rPr>
          <w:rStyle w:val="Codevalue"/>
        </w:rPr>
        <w:t>"I"</w:t>
      </w:r>
      <w:r>
        <w:t xml:space="preserve"> for the initial part of a container (the end of which is lost or elsewhere)</w:t>
      </w:r>
    </w:p>
    <w:p w14:paraId="2DF77154" w14:textId="77777777" w:rsidR="00040B2F" w:rsidRDefault="00040B2F" w:rsidP="009023B1">
      <w:pPr>
        <w:pStyle w:val="Lista2"/>
      </w:pPr>
      <w:r w:rsidRPr="009023B1">
        <w:rPr>
          <w:rStyle w:val="Codevalue"/>
        </w:rPr>
        <w:t>"F"</w:t>
      </w:r>
      <w:r>
        <w:t xml:space="preserve"> for the final part of a container (the beginning of which lost or elsewhere)</w:t>
      </w:r>
    </w:p>
    <w:p w14:paraId="50470F87" w14:textId="7AF9C00E" w:rsidR="00040B2F" w:rsidRPr="00040B2F" w:rsidRDefault="00040B2F" w:rsidP="009023B1">
      <w:pPr>
        <w:pStyle w:val="Lista2"/>
      </w:pPr>
      <w:r w:rsidRPr="009023B1">
        <w:rPr>
          <w:rStyle w:val="Codevalue"/>
        </w:rPr>
        <w:t>"M"</w:t>
      </w:r>
      <w:r>
        <w:t xml:space="preserve"> for </w:t>
      </w:r>
      <w:r w:rsidR="00EF38BD">
        <w:t>a</w:t>
      </w:r>
      <w:r>
        <w:t xml:space="preserve"> medial part of a container (both the beginning and end of which are lost or elsewhere)</w:t>
      </w:r>
    </w:p>
    <w:p w14:paraId="769E6C79" w14:textId="045EB247" w:rsidR="00C02B8C" w:rsidRPr="00DD7CCF" w:rsidRDefault="004D2E67" w:rsidP="00EB2024">
      <w:pPr>
        <w:pStyle w:val="Cmsor2"/>
      </w:pPr>
      <w:bookmarkStart w:id="74" w:name="_Ref149918441"/>
      <w:bookmarkStart w:id="75" w:name="_Toc182838173"/>
      <w:r w:rsidRPr="00DD7CCF">
        <w:t xml:space="preserve">Prose </w:t>
      </w:r>
      <w:r w:rsidR="006733B4" w:rsidRPr="00DD7CCF">
        <w:t>containers</w:t>
      </w:r>
      <w:bookmarkEnd w:id="72"/>
      <w:bookmarkEnd w:id="74"/>
      <w:bookmarkEnd w:id="75"/>
    </w:p>
    <w:p w14:paraId="36B444D6" w14:textId="5A414935" w:rsidR="00C02B8C" w:rsidRPr="00DD7CCF" w:rsidRDefault="004D2E67" w:rsidP="00EB2024">
      <w:pPr>
        <w:pStyle w:val="Cmsor3"/>
      </w:pPr>
      <w:bookmarkStart w:id="76" w:name="_xcjk45g56cuw" w:colFirst="0" w:colLast="0"/>
      <w:bookmarkStart w:id="77" w:name="_Ref43991413"/>
      <w:bookmarkStart w:id="78" w:name="_Toc182838174"/>
      <w:bookmarkEnd w:id="76"/>
      <w:r w:rsidRPr="00DD7CCF">
        <w:t>Paragraphs</w:t>
      </w:r>
      <w:bookmarkEnd w:id="77"/>
      <w:bookmarkEnd w:id="78"/>
    </w:p>
    <w:p w14:paraId="4FF7BE1A" w14:textId="3F79A809" w:rsidR="00C02B8C" w:rsidRPr="00DD7CCF" w:rsidRDefault="00044CFB" w:rsidP="00044CFB">
      <w:r>
        <w:t>T</w:t>
      </w:r>
      <w:r w:rsidR="004D2E67" w:rsidRPr="00DD7CCF">
        <w:t xml:space="preserve">he basic container element for prose text is the paragraph, </w:t>
      </w:r>
      <w:r w:rsidR="004D2E67" w:rsidRPr="00DD7CCF">
        <w:rPr>
          <w:rStyle w:val="Code"/>
        </w:rPr>
        <w:t>&lt;p&gt;</w:t>
      </w:r>
      <w:r>
        <w:t>. S</w:t>
      </w:r>
      <w:r w:rsidR="004D2E67" w:rsidRPr="00DD7CCF">
        <w:t xml:space="preserve">hort prose inscriptions consisting of at least one complete sentence should be wrapped in a single </w:t>
      </w:r>
      <w:r w:rsidR="004D2E67" w:rsidRPr="00DD7CCF">
        <w:rPr>
          <w:rStyle w:val="Code"/>
        </w:rPr>
        <w:t>&lt;p&gt;</w:t>
      </w:r>
      <w:r w:rsidR="004D2E67" w:rsidRPr="00DD7CCF">
        <w:t xml:space="preserve"> element</w:t>
      </w:r>
      <w:r>
        <w:t xml:space="preserve">, while </w:t>
      </w:r>
      <w:r w:rsidR="004D2E67" w:rsidRPr="00DD7CCF">
        <w:t xml:space="preserve">longer prose </w:t>
      </w:r>
      <w:r>
        <w:t>passages shall be broken up into</w:t>
      </w:r>
      <w:r w:rsidR="004D2E67" w:rsidRPr="00DD7CCF">
        <w:t xml:space="preserve"> </w:t>
      </w:r>
      <w:r w:rsidR="004D2E67" w:rsidRPr="005D2B22">
        <w:rPr>
          <w:b/>
          <w:bCs/>
        </w:rPr>
        <w:t>semantic paragraphs</w:t>
      </w:r>
      <w:r w:rsidR="004D2E67" w:rsidRPr="00DD7CCF">
        <w:t xml:space="preserve"> on the basis of their content</w:t>
      </w:r>
      <w:r>
        <w:t xml:space="preserve">. When representing original documents in TEI, the element </w:t>
      </w:r>
      <w:r w:rsidRPr="002519B3">
        <w:rPr>
          <w:rStyle w:val="Code"/>
        </w:rPr>
        <w:t>&lt;p&gt;</w:t>
      </w:r>
      <w:r>
        <w:t xml:space="preserve"> is normally used for paragraphs visually demarcated as such in the original physical manifestation of a text </w:t>
      </w:r>
      <w:r w:rsidRPr="00E24F87">
        <w:rPr>
          <w:noProof/>
        </w:rPr>
        <w:t>(</w:t>
      </w:r>
      <w:r>
        <w:t xml:space="preserve">i.e. units that start in a new line and may begin with an indent). </w:t>
      </w:r>
      <w:r w:rsidR="00EF38BD">
        <w:t>O</w:t>
      </w:r>
      <w:r>
        <w:t xml:space="preserve">ur inscriptions seldom employ such visual paragraphs, yet often contain longer sections of prose that </w:t>
      </w:r>
      <w:r w:rsidR="00EF38BD">
        <w:t>would, in a modern text, be segmented into paragraphs.</w:t>
      </w:r>
      <w:r>
        <w:t xml:space="preserve"> </w:t>
      </w:r>
      <w:r w:rsidR="00EF38BD">
        <w:t>W</w:t>
      </w:r>
      <w:r>
        <w:t xml:space="preserve">e </w:t>
      </w:r>
      <w:r w:rsidR="00EF38BD">
        <w:t xml:space="preserve">therefore </w:t>
      </w:r>
      <w:r>
        <w:t xml:space="preserve">refer to </w:t>
      </w:r>
      <w:r w:rsidR="00EF38BD">
        <w:t>passages within longer prose sections</w:t>
      </w:r>
      <w:r>
        <w:t xml:space="preserve"> as semantic paragraphs and encode them with</w:t>
      </w:r>
      <w:r w:rsidR="00EF38BD">
        <w:t xml:space="preserve"> separate</w:t>
      </w:r>
      <w:r>
        <w:t xml:space="preserve"> </w:t>
      </w:r>
      <w:r w:rsidRPr="002519B3">
        <w:rPr>
          <w:rStyle w:val="Code"/>
        </w:rPr>
        <w:t>&lt;p&gt;</w:t>
      </w:r>
      <w:r w:rsidR="00EF38BD">
        <w:t xml:space="preserve"> elements.</w:t>
      </w:r>
      <w:r>
        <w:t xml:space="preserve"> This editorial segmentation is analogous to segmenting </w:t>
      </w:r>
      <w:r w:rsidRPr="00BE1CA8">
        <w:rPr>
          <w:rStyle w:val="Foreign"/>
        </w:rPr>
        <w:t>scripto continua</w:t>
      </w:r>
      <w:r>
        <w:t xml:space="preserve"> with editorial spaces and will be likewise helpful in display and interpretation. Therefore, in our editions a new </w:t>
      </w:r>
      <w:r w:rsidRPr="002519B3">
        <w:rPr>
          <w:rStyle w:val="Code"/>
        </w:rPr>
        <w:t>&lt;p&gt;</w:t>
      </w:r>
      <w:r>
        <w:t xml:space="preserve"> element shall be started </w:t>
      </w:r>
      <w:r w:rsidR="004D2E67" w:rsidRPr="00DD7CCF">
        <w:t>at any point where you feel the topic changes sufficiently to comprise a new semantic unit</w:t>
      </w:r>
      <w:r>
        <w:t>. S</w:t>
      </w:r>
      <w:r w:rsidR="004D2E67" w:rsidRPr="00DD7CCF">
        <w:t>plitting a continuously inscribed text into semantic paragraphs is arbitrary and somewhat subjective; when exercising your own judgement, it may help to imagine translating the text and to put paragraph breaks where you would start a new paragraph in your translation</w:t>
      </w:r>
      <w:r w:rsidR="00E4480A">
        <w:t>.</w:t>
      </w:r>
    </w:p>
    <w:p w14:paraId="6E44D8B0" w14:textId="77777777" w:rsidR="00C02B8C" w:rsidRPr="00DD7CCF" w:rsidRDefault="004D2E67" w:rsidP="00EB2024">
      <w:pPr>
        <w:pStyle w:val="Cmsor3"/>
      </w:pPr>
      <w:bookmarkStart w:id="79" w:name="_28fdtwg1bdas" w:colFirst="0" w:colLast="0"/>
      <w:bookmarkStart w:id="80" w:name="_Ref43981028"/>
      <w:bookmarkStart w:id="81" w:name="_Toc182838175"/>
      <w:bookmarkEnd w:id="79"/>
      <w:commentRangeStart w:id="82"/>
      <w:r w:rsidRPr="00DD7CCF">
        <w:t>Anonymous blocks</w:t>
      </w:r>
      <w:bookmarkEnd w:id="80"/>
      <w:commentRangeEnd w:id="82"/>
      <w:r w:rsidR="00044CFB">
        <w:rPr>
          <w:rStyle w:val="Jegyzethivatkozs"/>
          <w:rFonts w:ascii="Gentium Plus" w:hAnsi="Gentium Plus" w:cs="Mangal"/>
          <w:kern w:val="0"/>
        </w:rPr>
        <w:commentReference w:id="82"/>
      </w:r>
      <w:bookmarkEnd w:id="81"/>
    </w:p>
    <w:p w14:paraId="6239D1B2" w14:textId="468D13EF" w:rsidR="00C02B8C" w:rsidRPr="00DD7CCF" w:rsidRDefault="00E4480A" w:rsidP="00E4480A">
      <w:pPr>
        <w:pStyle w:val="Lista"/>
      </w:pPr>
      <w:r>
        <w:t>w</w:t>
      </w:r>
      <w:r w:rsidR="00044CFB">
        <w:t xml:space="preserve">hen a distinct unit of text does not make up at least one complete sentence, use the </w:t>
      </w:r>
      <w:r w:rsidR="00044CFB" w:rsidRPr="00DD7CCF">
        <w:rPr>
          <w:rStyle w:val="Code"/>
        </w:rPr>
        <w:t>&lt;ab&gt;</w:t>
      </w:r>
      <w:r w:rsidR="00044CFB" w:rsidRPr="00DD7CCF">
        <w:t xml:space="preserve"> </w:t>
      </w:r>
      <w:r w:rsidR="00044CFB">
        <w:t xml:space="preserve">element (for “anonymous block” or “arbitrary block”) instead </w:t>
      </w:r>
      <w:r w:rsidR="004D2E67" w:rsidRPr="00DD7CCF">
        <w:t xml:space="preserve">of </w:t>
      </w:r>
      <w:r w:rsidR="004D2E67" w:rsidRPr="00DD7CCF">
        <w:rPr>
          <w:rStyle w:val="Code"/>
        </w:rPr>
        <w:t>&lt;p&gt;</w:t>
      </w:r>
      <w:r w:rsidR="004D2E67" w:rsidRPr="00DD7CCF">
        <w:t>, as in the following cases</w:t>
      </w:r>
      <w:r w:rsidR="00044CFB">
        <w:t>:</w:t>
      </w:r>
    </w:p>
    <w:p w14:paraId="5F2E79F2" w14:textId="6EE64C66" w:rsidR="00C02B8C" w:rsidRPr="00DD7CCF" w:rsidRDefault="004D2E67" w:rsidP="00E4480A">
      <w:pPr>
        <w:pStyle w:val="Lista2"/>
      </w:pPr>
      <w:r w:rsidRPr="00DD7CCF">
        <w:t>if the entirety of your inscription constitutes less than a complete sentence due to its shortness or lack of syntax, e.g.</w:t>
      </w:r>
    </w:p>
    <w:p w14:paraId="57248848" w14:textId="77777777" w:rsidR="00E4480A" w:rsidRDefault="004D2E67" w:rsidP="00E4480A">
      <w:pPr>
        <w:pStyle w:val="Lista3"/>
      </w:pPr>
      <w:r w:rsidRPr="00DD7CCF">
        <w:t>a sealing with just a name</w:t>
      </w:r>
    </w:p>
    <w:p w14:paraId="28D37543" w14:textId="4940A575" w:rsidR="00E4480A" w:rsidRDefault="004D2E67" w:rsidP="00E4480A">
      <w:pPr>
        <w:pStyle w:val="Lista3"/>
      </w:pPr>
      <w:r w:rsidRPr="00DD7CCF">
        <w:t>a label inscription on an image</w:t>
      </w:r>
    </w:p>
    <w:p w14:paraId="1509226B" w14:textId="725BB65A" w:rsidR="00C02B8C" w:rsidRDefault="004D2E67" w:rsidP="00E4480A">
      <w:pPr>
        <w:pStyle w:val="Lista3"/>
      </w:pPr>
      <w:r w:rsidRPr="00DD7CCF">
        <w:t>a graffito</w:t>
      </w:r>
      <w:r w:rsidR="00E4480A">
        <w:t xml:space="preserve"> on a monument</w:t>
      </w:r>
    </w:p>
    <w:p w14:paraId="741E06ED" w14:textId="5EEC1FD6" w:rsidR="00E4480A" w:rsidRPr="00DD7CCF" w:rsidRDefault="00E4480A" w:rsidP="00E4480A">
      <w:pPr>
        <w:pStyle w:val="Lista2"/>
      </w:pPr>
      <w:r>
        <w:t xml:space="preserve">if </w:t>
      </w:r>
      <w:r w:rsidRPr="00DD7CCF">
        <w:t>the entirety of a textpart</w:t>
      </w:r>
      <w:r>
        <w:t xml:space="preserve"> (</w:t>
      </w:r>
      <w:r w:rsidRPr="00DD7CCF">
        <w:t>§</w:t>
      </w:r>
      <w:r w:rsidRPr="00DD7CCF">
        <w:fldChar w:fldCharType="begin"/>
      </w:r>
      <w:r w:rsidRPr="00DD7CCF">
        <w:instrText xml:space="preserve"> REF _Ref43978987 \r \h </w:instrText>
      </w:r>
      <w:r>
        <w:instrText xml:space="preserve"> \* MERGEFORMAT </w:instrText>
      </w:r>
      <w:r w:rsidRPr="00DD7CCF">
        <w:fldChar w:fldCharType="separate"/>
      </w:r>
      <w:r w:rsidR="004D1F94">
        <w:t>3.2</w:t>
      </w:r>
      <w:r w:rsidRPr="00DD7CCF">
        <w:fldChar w:fldCharType="end"/>
      </w:r>
      <w:r w:rsidRPr="00DD7CCF">
        <w:t>)</w:t>
      </w:r>
      <w:r>
        <w:t xml:space="preserve"> </w:t>
      </w:r>
      <w:r w:rsidRPr="00DD7CCF">
        <w:t>constitutes less than a complete sentence</w:t>
      </w:r>
      <w:r>
        <w:t>, e.g.</w:t>
      </w:r>
    </w:p>
    <w:p w14:paraId="1A7A0CC2" w14:textId="77777777" w:rsidR="00C02B8C" w:rsidRPr="00DD7CCF" w:rsidRDefault="004D2E67" w:rsidP="00E4480A">
      <w:pPr>
        <w:pStyle w:val="Lista3"/>
      </w:pPr>
      <w:r w:rsidRPr="00DD7CCF">
        <w:t xml:space="preserve">a copperplate seal with just a name </w:t>
      </w:r>
      <w:r w:rsidRPr="00E24F87">
        <w:rPr>
          <w:noProof/>
        </w:rPr>
        <w:t>(</w:t>
      </w:r>
      <w:r w:rsidRPr="00DD7CCF">
        <w:t>in the genitive, nominative, or without a case ending)</w:t>
      </w:r>
    </w:p>
    <w:p w14:paraId="5748368E" w14:textId="7A7BEF9C" w:rsidR="00C02B8C" w:rsidRPr="00DD7CCF" w:rsidRDefault="004D2E67" w:rsidP="00E4480A">
      <w:pPr>
        <w:pStyle w:val="Lista3"/>
      </w:pPr>
      <w:r w:rsidRPr="00DD7CCF">
        <w:t>an auspicious word or symbol in a field set off from the rest of the inscription</w:t>
      </w:r>
    </w:p>
    <w:p w14:paraId="0861DBC0" w14:textId="76C64B96" w:rsidR="00C02B8C" w:rsidRPr="00DD7CCF" w:rsidRDefault="004D2E67" w:rsidP="00E4480A">
      <w:pPr>
        <w:pStyle w:val="Lista2"/>
      </w:pPr>
      <w:r w:rsidRPr="00DD7CCF">
        <w:t xml:space="preserve">if a segment of the text is </w:t>
      </w:r>
      <w:r w:rsidR="00E4480A">
        <w:t xml:space="preserve">physically contiguous with other text, but </w:t>
      </w:r>
      <w:r w:rsidRPr="00DD7CCF">
        <w:t xml:space="preserve">semantically or </w:t>
      </w:r>
      <w:r w:rsidR="00044CFB">
        <w:t>prosodically</w:t>
      </w:r>
      <w:r w:rsidRPr="00DD7CCF">
        <w:t xml:space="preserve">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e.g.</w:t>
      </w:r>
    </w:p>
    <w:p w14:paraId="2D381963" w14:textId="77777777" w:rsidR="00C02B8C" w:rsidRPr="00DD7CCF" w:rsidRDefault="004D2E67" w:rsidP="00E4480A">
      <w:pPr>
        <w:pStyle w:val="Lista3"/>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E4480A">
      <w:pPr>
        <w:pStyle w:val="Lista3"/>
      </w:pPr>
      <w:r w:rsidRPr="00DD7CCF">
        <w:t>a colophon not comprised of complete sentences</w:t>
      </w:r>
    </w:p>
    <w:p w14:paraId="1F288D61" w14:textId="42E16488" w:rsidR="00C02B8C" w:rsidRPr="00DD7CCF" w:rsidRDefault="004D2E67" w:rsidP="00E4480A">
      <w:pPr>
        <w:pStyle w:val="Lista3"/>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w:t>
      </w:r>
      <w:r w:rsidR="00044CFB">
        <w:t>, connect</w:t>
      </w:r>
      <w:r w:rsidRPr="00DD7CCF">
        <w:t xml:space="preserve"> or </w:t>
      </w:r>
      <w:r w:rsidR="00044CFB">
        <w:t xml:space="preserve">conclude </w:t>
      </w:r>
      <w:r w:rsidRPr="00DD7CCF">
        <w:t>stanzas and not functioning as an integral part of the unit adjacent to the stanza</w:t>
      </w:r>
    </w:p>
    <w:p w14:paraId="71C4732A" w14:textId="56F45D10" w:rsidR="004F4C63" w:rsidRPr="00DD7CCF" w:rsidRDefault="00044CFB" w:rsidP="00E4480A">
      <w:pPr>
        <w:pStyle w:val="Lista2"/>
      </w:pPr>
      <w:r>
        <w:lastRenderedPageBreak/>
        <w:t xml:space="preserve">if a section </w:t>
      </w:r>
      <w:r w:rsidR="004D2E67" w:rsidRPr="00DD7CCF">
        <w:t xml:space="preserve">of text </w:t>
      </w:r>
      <w:r>
        <w:t xml:space="preserve">is </w:t>
      </w:r>
      <w:r w:rsidR="004D2E67" w:rsidRPr="00DD7CCF">
        <w:t xml:space="preserve">so heavily damaged that you cannot determine whether </w:t>
      </w:r>
      <w:r w:rsidR="00E4480A">
        <w:t xml:space="preserve">it is </w:t>
      </w:r>
      <w:r w:rsidR="004D2E67" w:rsidRPr="00DD7CCF">
        <w:t>in prose or verse</w:t>
      </w:r>
    </w:p>
    <w:p w14:paraId="1883038D" w14:textId="57C5C0D3" w:rsidR="00C02B8C" w:rsidRPr="00DD7CCF" w:rsidRDefault="004D2E67" w:rsidP="00EB2024">
      <w:pPr>
        <w:pStyle w:val="Cmsor2"/>
      </w:pPr>
      <w:bookmarkStart w:id="83" w:name="_twhqkur5z3w2" w:colFirst="0" w:colLast="0"/>
      <w:bookmarkStart w:id="84" w:name="_Ref43978871"/>
      <w:bookmarkStart w:id="85" w:name="_Toc182838176"/>
      <w:bookmarkEnd w:id="83"/>
      <w:r w:rsidRPr="00DD7CCF">
        <w:t xml:space="preserve">Verse </w:t>
      </w:r>
      <w:r w:rsidR="006733B4" w:rsidRPr="00DD7CCF">
        <w:t>containers</w:t>
      </w:r>
      <w:bookmarkEnd w:id="84"/>
      <w:bookmarkEnd w:id="85"/>
    </w:p>
    <w:p w14:paraId="752C0446" w14:textId="7BD9CDAC" w:rsidR="00C02B8C" w:rsidRPr="00DD7CCF" w:rsidRDefault="00B53AB0" w:rsidP="00EB2024">
      <w:pPr>
        <w:pStyle w:val="Cmsor3"/>
      </w:pPr>
      <w:bookmarkStart w:id="86" w:name="_ddoyoa12vnxb" w:colFirst="0" w:colLast="0"/>
      <w:bookmarkStart w:id="87" w:name="_Ref43984700"/>
      <w:bookmarkStart w:id="88" w:name="_Toc182838177"/>
      <w:bookmarkEnd w:id="86"/>
      <w:r>
        <w:t>Verse-related t</w:t>
      </w:r>
      <w:r w:rsidR="004D2E67" w:rsidRPr="00DD7CCF">
        <w:t>erminology and definitions</w:t>
      </w:r>
      <w:bookmarkEnd w:id="87"/>
      <w:bookmarkEnd w:id="88"/>
    </w:p>
    <w:p w14:paraId="34ACD948" w14:textId="06C0BD71" w:rsidR="00C02B8C" w:rsidRPr="00DD7CCF" w:rsidRDefault="00044CFB" w:rsidP="00044CFB">
      <w:r>
        <w:t xml:space="preserve">Here follow the definitions of some technical terms used in </w:t>
      </w:r>
      <w:r w:rsidR="00AF17D6">
        <w:t>our</w:t>
      </w:r>
      <w:r>
        <w:t xml:space="preserve"> discussion of </w:t>
      </w:r>
      <w:r w:rsidR="004D2E67" w:rsidRPr="00DD7CCF">
        <w:t>metrical structure:</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5116405A"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 xml:space="preserve">as defined below), </w:t>
      </w:r>
      <w:r w:rsidR="00AF17D6">
        <w:t>al</w:t>
      </w:r>
      <w:r w:rsidRPr="00DD7CCF">
        <w:t>though both are legitimate meanings of this word</w:t>
      </w:r>
    </w:p>
    <w:p w14:paraId="678585A5" w14:textId="6DB428FB"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00AF17D6">
        <w:rPr>
          <w:noProof/>
        </w:rPr>
        <w:t xml:space="preserve">usually </w:t>
      </w:r>
      <w:r w:rsidRPr="00DD7CCF">
        <w:t xml:space="preserve">prosodic) pattern and consisting of a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AF17D6">
        <w:rPr>
          <w:rStyle w:val="Foreign"/>
          <w:b/>
          <w:bCs/>
          <w:i w:val="0"/>
          <w:iCs/>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65FB7AE3"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00AF17D6">
        <w:rPr>
          <w:noProof/>
        </w:rPr>
        <w:t xml:space="preserve">usually </w:t>
      </w:r>
      <w:r w:rsidRPr="00DD7CCF">
        <w:t xml:space="preserve">prosodic) pattern, with several lines </w:t>
      </w:r>
      <w:r w:rsidRPr="00E24F87">
        <w:rPr>
          <w:noProof/>
        </w:rPr>
        <w:t>(</w:t>
      </w:r>
      <w:r w:rsidRPr="00DD7CCF">
        <w:t>which may have identical or different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3D3ADE2A" w14:textId="1794096F" w:rsidR="00AF17D6"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00AF17D6">
        <w:t xml:space="preserve"> (as defined below)</w:t>
      </w:r>
    </w:p>
    <w:p w14:paraId="6E2DB5DD" w14:textId="454096EF" w:rsidR="00C02B8C" w:rsidRPr="00DD7CCF" w:rsidRDefault="00AF17D6" w:rsidP="00AF17D6">
      <w:pPr>
        <w:pStyle w:val="Lista3"/>
      </w:pPr>
      <w:r>
        <w:t xml:space="preserve">thus, </w:t>
      </w:r>
      <w:r w:rsidR="004D2E67" w:rsidRPr="00DD7CCF">
        <w:t xml:space="preserve">stanzas of the </w:t>
      </w:r>
      <w:r w:rsidR="004D2E67" w:rsidRPr="00DD7CCF">
        <w:rPr>
          <w:rStyle w:val="Foreign"/>
        </w:rPr>
        <w:t>āryā</w:t>
      </w:r>
      <w:r w:rsidR="004D2E67"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21C30E9D" w:rsidR="00C02B8C" w:rsidRPr="00DD7CCF" w:rsidRDefault="004D2E67" w:rsidP="00AF17D6">
      <w:pPr>
        <w:pStyle w:val="Lista"/>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CB56FA">
        <w:fldChar w:fldCharType="begin"/>
      </w:r>
      <w:r w:rsidR="00CB56FA">
        <w:instrText xml:space="preserve"> REF _Ref182580581 \r \h </w:instrText>
      </w:r>
      <w:r w:rsidR="00CB56FA">
        <w:fldChar w:fldCharType="separate"/>
      </w:r>
      <w:r w:rsidR="004D1F94">
        <w:t>3</w:t>
      </w:r>
      <w:r w:rsidR="00CB56FA">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7BD45A8D"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CB56FA">
        <w:fldChar w:fldCharType="begin"/>
      </w:r>
      <w:r w:rsidR="00CB56FA">
        <w:instrText xml:space="preserve"> REF _Ref182580598 \r \h </w:instrText>
      </w:r>
      <w:r w:rsidR="00CB56FA">
        <w:fldChar w:fldCharType="separate"/>
      </w:r>
      <w:r w:rsidR="004D1F94">
        <w:t>3.5</w:t>
      </w:r>
      <w:r w:rsidR="00CB56FA">
        <w:fldChar w:fldCharType="end"/>
      </w:r>
      <w:r w:rsidRPr="00DD7CCF">
        <w:t>)</w:t>
      </w:r>
    </w:p>
    <w:p w14:paraId="08924300" w14:textId="77777777"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949CD62"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3341F8AA" w:rsidR="00C02B8C" w:rsidRPr="00DD7CCF" w:rsidRDefault="004D2E67" w:rsidP="00E2714A">
      <w:pPr>
        <w:pStyle w:val="Lista2"/>
      </w:pPr>
      <w:r w:rsidRPr="00DD7CCF">
        <w:t>in Sanskrit and Prakrit quantitative verse</w:t>
      </w:r>
      <w:r w:rsidR="00AF17D6">
        <w:t xml:space="preserve">, </w:t>
      </w:r>
      <w:r w:rsidR="00AF17D6" w:rsidRPr="00DD7CCF">
        <w:t>the length of all long syllables is conventionally counted as two morae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6F000CEA" w:rsidR="00C02B8C" w:rsidRPr="00DD7CCF" w:rsidRDefault="004D2E67" w:rsidP="00EB2024">
      <w:pPr>
        <w:pStyle w:val="Cmsor3"/>
      </w:pPr>
      <w:bookmarkStart w:id="89" w:name="_kb9xljnic52a" w:colFirst="0" w:colLast="0"/>
      <w:bookmarkStart w:id="90" w:name="_Ref43981361"/>
      <w:bookmarkStart w:id="91" w:name="_Toc182838178"/>
      <w:bookmarkEnd w:id="89"/>
      <w:r w:rsidRPr="00DD7CCF">
        <w:t>Overview</w:t>
      </w:r>
      <w:bookmarkEnd w:id="90"/>
      <w:bookmarkEnd w:id="91"/>
    </w:p>
    <w:p w14:paraId="5DF06B4C" w14:textId="46D9D12C" w:rsidR="0061037D" w:rsidRPr="00DD7CCF" w:rsidRDefault="001B00C1" w:rsidP="00AF17D6">
      <w:r>
        <w:t>T</w:t>
      </w:r>
      <w:r w:rsidRPr="00DD7CCF">
        <w:t xml:space="preserve">his section has been written primarily with Sanskrit syllabo-quantitative verse </w:t>
      </w:r>
      <w:r w:rsidRPr="00E24F87">
        <w:rPr>
          <w:noProof/>
        </w:rPr>
        <w:t>(</w:t>
      </w:r>
      <w:r w:rsidRPr="00DD7CCF">
        <w:rPr>
          <w:rStyle w:val="Foreign"/>
        </w:rPr>
        <w:t>varṇavr̥tta</w:t>
      </w:r>
      <w:r w:rsidRPr="00DD7CCF">
        <w:t>) in mind</w:t>
      </w:r>
      <w:r>
        <w:t xml:space="preserve">, but it applies </w:t>
      </w:r>
      <w:r w:rsidRPr="00DD7CCF">
        <w:t>to all verse forms in all languages relevant to our project</w:t>
      </w:r>
      <w:r>
        <w:t xml:space="preserve">. </w:t>
      </w:r>
      <w:r w:rsidR="00AF17D6">
        <w:t>V</w:t>
      </w:r>
      <w:r w:rsidR="0061037D" w:rsidRPr="00DD7CCF">
        <w:t xml:space="preserve">erse must </w:t>
      </w:r>
      <w:r w:rsidR="0061037D">
        <w:t xml:space="preserve">always </w:t>
      </w:r>
      <w:r w:rsidR="0061037D" w:rsidRPr="00DD7CCF">
        <w:t xml:space="preserve">be marked up as </w:t>
      </w:r>
      <w:r w:rsidR="0061037D" w:rsidRPr="00DD7CCF">
        <w:lastRenderedPageBreak/>
        <w:t>distinct from prose</w:t>
      </w:r>
      <w:r w:rsidR="00AF17D6">
        <w:t>. T</w:t>
      </w:r>
      <w:r w:rsidR="0061037D" w:rsidRPr="00DD7CCF">
        <w:t xml:space="preserve">ext </w:t>
      </w:r>
      <w:r w:rsidR="00AF17D6">
        <w:t xml:space="preserve">composed </w:t>
      </w:r>
      <w:r w:rsidR="0061037D" w:rsidRPr="00DD7CCF">
        <w:t xml:space="preserve">in verse shall be marked up only for metrical structure, </w:t>
      </w:r>
      <w:r w:rsidR="00AF17D6">
        <w:t>so</w:t>
      </w:r>
      <w:r w:rsidR="0061037D" w:rsidRPr="00DD7CCF">
        <w:t xml:space="preserve"> semantic </w:t>
      </w:r>
      <w:r w:rsidR="00AF17D6">
        <w:t>divisions</w:t>
      </w:r>
      <w:r w:rsidR="0061037D" w:rsidRPr="00DD7CCF">
        <w:t xml:space="preserve"> in a longer verse </w:t>
      </w:r>
      <w:r w:rsidR="00AF17D6">
        <w:t xml:space="preserve">passages </w:t>
      </w:r>
      <w:r w:rsidR="0061037D" w:rsidRPr="00DD7CCF">
        <w:t>must be ignored</w:t>
      </w:r>
      <w:r w:rsidR="00AF17D6">
        <w:t xml:space="preserve">. </w:t>
      </w:r>
    </w:p>
    <w:p w14:paraId="51662540" w14:textId="38C0F328" w:rsidR="00E4480A" w:rsidRPr="00DD7CCF" w:rsidRDefault="000C69C4" w:rsidP="00E4480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w:t>
      </w:r>
      <w:r w:rsidR="00E4480A" w:rsidRPr="00DD7CCF">
        <w:t>, with the following mandatory attributes</w:t>
      </w:r>
    </w:p>
    <w:p w14:paraId="56AFEFCD" w14:textId="2EBB0128" w:rsidR="00E4480A" w:rsidRPr="00DD7CCF" w:rsidRDefault="00E4480A" w:rsidP="00E4480A">
      <w:pPr>
        <w:pStyle w:val="Lista2"/>
      </w:pPr>
      <w:r w:rsidRPr="008525C6">
        <w:rPr>
          <w:rStyle w:val="Codeattribute"/>
        </w:rPr>
        <w:t>@n</w:t>
      </w:r>
      <w:r w:rsidRPr="008525C6">
        <w:t xml:space="preserve"> </w:t>
      </w:r>
      <w:r w:rsidRPr="00DD7CCF">
        <w:t xml:space="preserve">to assign a number to the stanza </w:t>
      </w:r>
      <w:r w:rsidRPr="00E24F87">
        <w:rPr>
          <w:noProof/>
        </w:rPr>
        <w:t>(</w:t>
      </w:r>
      <w:r w:rsidRPr="00DD7CCF">
        <w:t>see §</w:t>
      </w:r>
      <w:r>
        <w:fldChar w:fldCharType="begin"/>
      </w:r>
      <w:r>
        <w:instrText xml:space="preserve"> REF _Ref181609101 \r \h </w:instrText>
      </w:r>
      <w:r>
        <w:fldChar w:fldCharType="separate"/>
      </w:r>
      <w:r w:rsidR="004D1F94">
        <w:t>2.3.3.1</w:t>
      </w:r>
      <w:r>
        <w:fldChar w:fldCharType="end"/>
      </w:r>
      <w:r w:rsidRPr="00DD7CCF">
        <w:t>)</w:t>
      </w:r>
    </w:p>
    <w:p w14:paraId="368F665D" w14:textId="33D33CBE" w:rsidR="00E4480A" w:rsidRDefault="00E4480A" w:rsidP="00E4480A">
      <w:pPr>
        <w:pStyle w:val="Lista2"/>
      </w:pPr>
      <w:r w:rsidRPr="008525C6">
        <w:rPr>
          <w:rStyle w:val="Codeattribute"/>
        </w:rPr>
        <w:t>@met</w:t>
      </w:r>
      <w:r w:rsidRPr="008525C6">
        <w:t xml:space="preserve"> </w:t>
      </w:r>
      <w:r w:rsidR="00AC54D6">
        <w:t>(§</w:t>
      </w:r>
      <w:r w:rsidR="00AC54D6">
        <w:fldChar w:fldCharType="begin"/>
      </w:r>
      <w:r w:rsidR="00AC54D6">
        <w:instrText xml:space="preserve"> REF _Ref181699020 \r \h </w:instrText>
      </w:r>
      <w:r w:rsidR="00AC54D6">
        <w:fldChar w:fldCharType="separate"/>
      </w:r>
      <w:r w:rsidR="004D1F94">
        <w:t>2.3.4.1</w:t>
      </w:r>
      <w:r w:rsidR="00AC54D6">
        <w:fldChar w:fldCharType="end"/>
      </w:r>
      <w:r w:rsidR="00AC54D6">
        <w:t xml:space="preserve">) </w:t>
      </w:r>
      <w:r w:rsidRPr="00DD7CCF">
        <w:t xml:space="preserve">to identify the metre of the stanza by a conventional name </w:t>
      </w:r>
      <w:r w:rsidRPr="00E24F87">
        <w:rPr>
          <w:noProof/>
        </w:rPr>
        <w:t>(</w:t>
      </w:r>
      <w:r w:rsidRPr="00DD7CCF">
        <w:t>see §</w:t>
      </w:r>
      <w:r w:rsidR="00AC54D6">
        <w:fldChar w:fldCharType="begin"/>
      </w:r>
      <w:r w:rsidR="00AC54D6">
        <w:instrText xml:space="preserve"> REF _Ref181706337 \r \h </w:instrText>
      </w:r>
      <w:r w:rsidR="00AC54D6">
        <w:fldChar w:fldCharType="separate"/>
      </w:r>
      <w:r w:rsidR="004D1F94">
        <w:t>2.3.4.3</w:t>
      </w:r>
      <w:r w:rsidR="00AC54D6">
        <w:fldChar w:fldCharType="end"/>
      </w:r>
      <w:r w:rsidRPr="00DD7CCF">
        <w:t>)</w:t>
      </w:r>
    </w:p>
    <w:p w14:paraId="0A94A27E" w14:textId="601FBB52" w:rsidR="00E4480A" w:rsidRPr="00DD7CCF" w:rsidRDefault="000C69C4" w:rsidP="00E4480A">
      <w:pPr>
        <w:pStyle w:val="Lista"/>
      </w:pPr>
      <w:r w:rsidRPr="000C69C4">
        <w:t xml:space="preserve">within </w:t>
      </w:r>
      <w:r w:rsidR="00E4480A">
        <w:t>a</w:t>
      </w:r>
      <w:r w:rsidRPr="000C69C4">
        <w:t xml:space="preserve"> stanza, </w:t>
      </w:r>
      <w:r>
        <w:t xml:space="preserve">each </w:t>
      </w:r>
      <w:r>
        <w:rPr>
          <w:b/>
          <w:bCs/>
        </w:rPr>
        <w:t>individual line</w:t>
      </w:r>
      <w:r w:rsidRPr="000C69C4">
        <w:t xml:space="preserve"> must</w:t>
      </w:r>
      <w:r>
        <w:t xml:space="preserve"> be wrapped in </w:t>
      </w:r>
      <w:r w:rsidRPr="00DD7CCF">
        <w:rPr>
          <w:rStyle w:val="Code"/>
        </w:rPr>
        <w:t>&lt;l&gt;</w:t>
      </w:r>
      <w:r w:rsidRPr="00DD7CCF">
        <w:t xml:space="preserve"> </w:t>
      </w:r>
      <w:r w:rsidRPr="00E24F87">
        <w:rPr>
          <w:noProof/>
        </w:rPr>
        <w:t>(</w:t>
      </w:r>
      <w:r w:rsidRPr="00DD7CCF">
        <w:t>for “line”)</w:t>
      </w:r>
      <w:r w:rsidR="00E4480A" w:rsidRPr="00DD7CCF">
        <w:t>, with the following attributes</w:t>
      </w:r>
    </w:p>
    <w:p w14:paraId="032A6FDA" w14:textId="015DCEAA" w:rsidR="00E4480A" w:rsidRPr="00DD7CCF" w:rsidRDefault="00E4480A" w:rsidP="00E4480A">
      <w:pPr>
        <w:pStyle w:val="Lista2"/>
      </w:pPr>
      <w:r w:rsidRPr="00DD7CCF">
        <w:t xml:space="preserve">mandatorily, </w:t>
      </w:r>
      <w:r w:rsidRPr="008525C6">
        <w:rPr>
          <w:rStyle w:val="Codeattribute"/>
        </w:rPr>
        <w:t>@n</w:t>
      </w:r>
      <w:r w:rsidRPr="008525C6">
        <w:t xml:space="preserve"> </w:t>
      </w:r>
      <w:r w:rsidRPr="00DD7CCF">
        <w:t xml:space="preserve">to assign a number to the line, with values as </w:t>
      </w:r>
      <w:r>
        <w:t>per §</w:t>
      </w:r>
      <w:r w:rsidR="00AC54D6">
        <w:fldChar w:fldCharType="begin"/>
      </w:r>
      <w:r w:rsidR="00AC54D6">
        <w:instrText xml:space="preserve"> REF _Ref181706499 \r \h </w:instrText>
      </w:r>
      <w:r w:rsidR="00AC54D6">
        <w:fldChar w:fldCharType="separate"/>
      </w:r>
      <w:r w:rsidR="004D1F94">
        <w:t>2.3.3.2</w:t>
      </w:r>
      <w:r w:rsidR="00AC54D6">
        <w:fldChar w:fldCharType="end"/>
      </w:r>
    </w:p>
    <w:p w14:paraId="0E11BAE4" w14:textId="2587A731" w:rsidR="00E4480A" w:rsidRPr="00DD7CCF" w:rsidRDefault="00E4480A" w:rsidP="00E4480A">
      <w:pPr>
        <w:pStyle w:val="Lista2"/>
      </w:pPr>
      <w:r>
        <w:t>if applicable</w:t>
      </w:r>
      <w:r w:rsidRPr="00DD7CCF">
        <w:t>,</w:t>
      </w:r>
      <w:r>
        <w:t xml:space="preserve"> </w:t>
      </w:r>
      <w:r w:rsidRPr="008525C6">
        <w:rPr>
          <w:rStyle w:val="Codeattribute"/>
        </w:rPr>
        <w:t>@enjamb</w:t>
      </w:r>
      <w:r w:rsidRPr="008525C6">
        <w:t xml:space="preserve"> </w:t>
      </w:r>
      <w:r w:rsidRPr="00DD7CCF">
        <w:t xml:space="preserve">with the value </w:t>
      </w:r>
      <w:r w:rsidRPr="00303844">
        <w:rPr>
          <w:rStyle w:val="Codevalue"/>
        </w:rPr>
        <w:t>"yes"</w:t>
      </w:r>
      <w:r>
        <w:t xml:space="preserve">, as per </w:t>
      </w:r>
      <w:r w:rsidRPr="00DD7CCF">
        <w:t>§</w:t>
      </w:r>
      <w:r w:rsidR="00AC54D6">
        <w:fldChar w:fldCharType="begin"/>
      </w:r>
      <w:r w:rsidR="00AC54D6">
        <w:instrText xml:space="preserve"> REF _Ref181705866 \r \h </w:instrText>
      </w:r>
      <w:r w:rsidR="00AC54D6">
        <w:fldChar w:fldCharType="separate"/>
      </w:r>
      <w:r w:rsidR="004D1F94">
        <w:t>2.3.5</w:t>
      </w:r>
      <w:r w:rsidR="00AC54D6">
        <w:fldChar w:fldCharType="end"/>
      </w:r>
      <w:r w:rsidR="00AC54D6" w:rsidRPr="00DD7CCF">
        <w:t xml:space="preserve"> </w:t>
      </w:r>
    </w:p>
    <w:p w14:paraId="63734503" w14:textId="324F5606" w:rsidR="000C69C4" w:rsidRDefault="00E4480A" w:rsidP="00E837E2">
      <w:pPr>
        <w:pStyle w:val="Lista2"/>
      </w:pPr>
      <w:r>
        <w:t>if applicable</w:t>
      </w:r>
      <w:r w:rsidRPr="00DD7CCF">
        <w:t xml:space="preserve">, </w:t>
      </w:r>
      <w:r w:rsidRPr="008525C6">
        <w:rPr>
          <w:rStyle w:val="Codeattribute"/>
        </w:rPr>
        <w:t>@</w:t>
      </w:r>
      <w:r>
        <w:rPr>
          <w:rStyle w:val="Codeattribute"/>
        </w:rPr>
        <w:t>met</w:t>
      </w:r>
      <w:r w:rsidRPr="008525C6">
        <w:t xml:space="preserve"> </w:t>
      </w:r>
      <w:r w:rsidR="00AC54D6">
        <w:t xml:space="preserve">and/or </w:t>
      </w:r>
      <w:r w:rsidRPr="008525C6">
        <w:rPr>
          <w:rStyle w:val="Codeattribute"/>
        </w:rPr>
        <w:t>@real</w:t>
      </w:r>
      <w:r w:rsidRPr="008525C6">
        <w:t xml:space="preserve"> </w:t>
      </w:r>
      <w:r w:rsidR="00AC54D6">
        <w:t>(§</w:t>
      </w:r>
      <w:r w:rsidR="00AC54D6">
        <w:fldChar w:fldCharType="begin"/>
      </w:r>
      <w:r w:rsidR="00AC54D6">
        <w:instrText xml:space="preserve"> REF _Ref181701741 \r \h </w:instrText>
      </w:r>
      <w:r w:rsidR="00AC54D6">
        <w:fldChar w:fldCharType="separate"/>
      </w:r>
      <w:r w:rsidR="004D1F94">
        <w:t>2.3.4.2</w:t>
      </w:r>
      <w:r w:rsidR="00AC54D6">
        <w:fldChar w:fldCharType="end"/>
      </w:r>
      <w:r w:rsidR="00AC54D6">
        <w:t xml:space="preserve">) </w:t>
      </w:r>
      <w:r w:rsidRPr="00DD7CCF">
        <w:t xml:space="preserve">for lines that deviate from the metre of the stanza </w:t>
      </w:r>
      <w:r w:rsidRPr="00E24F87">
        <w:rPr>
          <w:noProof/>
        </w:rPr>
        <w:t>(</w:t>
      </w:r>
      <w:r w:rsidRPr="00DD7CCF">
        <w:t>see §</w:t>
      </w:r>
      <w:r w:rsidRPr="00DD7CCF">
        <w:fldChar w:fldCharType="begin"/>
      </w:r>
      <w:r w:rsidRPr="00DD7CCF">
        <w:instrText xml:space="preserve"> REF _Ref43980303 \r \h </w:instrText>
      </w:r>
      <w:r>
        <w:instrText xml:space="preserve"> \* MERGEFORMAT </w:instrText>
      </w:r>
      <w:r w:rsidRPr="00DD7CCF">
        <w:fldChar w:fldCharType="separate"/>
      </w:r>
      <w:r w:rsidR="004D1F94">
        <w:t>2.3.4.4</w:t>
      </w:r>
      <w:r w:rsidRPr="00DD7CCF">
        <w:fldChar w:fldCharType="end"/>
      </w:r>
      <w:r w:rsidRPr="00DD7CCF">
        <w:t>)</w:t>
      </w:r>
    </w:p>
    <w:p w14:paraId="1F2A5B5A" w14:textId="607E10B5" w:rsidR="00DE0134" w:rsidRPr="000C69C4" w:rsidRDefault="00DE0134" w:rsidP="00E4480A">
      <w:pPr>
        <w:pStyle w:val="Lista"/>
      </w:pPr>
      <w:r>
        <w:t xml:space="preserve">see </w:t>
      </w:r>
      <w:r>
        <w:fldChar w:fldCharType="begin"/>
      </w:r>
      <w:r>
        <w:instrText xml:space="preserve"> REF _Ref181625172 \h </w:instrText>
      </w:r>
      <w:r>
        <w:fldChar w:fldCharType="separate"/>
      </w:r>
      <w:r w:rsidR="004D1F94" w:rsidRPr="00DD7CCF">
        <w:t xml:space="preserve">Example </w:t>
      </w:r>
      <w:r w:rsidR="004D1F94">
        <w:rPr>
          <w:noProof/>
        </w:rPr>
        <w:t>2.3.2</w:t>
      </w:r>
      <w:r w:rsidR="004D1F94" w:rsidRPr="00DD7CCF">
        <w:t>.</w:t>
      </w:r>
      <w:r w:rsidR="004D1F94">
        <w:rPr>
          <w:noProof/>
        </w:rPr>
        <w:t>A</w:t>
      </w:r>
      <w:r>
        <w:fldChar w:fldCharType="end"/>
      </w:r>
      <w:r w:rsidR="001B00C1">
        <w:t xml:space="preserve"> for a general illustration</w:t>
      </w:r>
      <w:r w:rsidR="00E4480A">
        <w:t xml:space="preserve"> and the examples in the subsections below for the encoding of various features</w:t>
      </w:r>
    </w:p>
    <w:p w14:paraId="78F9E0B8" w14:textId="3568D6D1" w:rsidR="000C69C4" w:rsidRPr="00C54CEA" w:rsidRDefault="000C69C4" w:rsidP="000C69C4">
      <w:pPr>
        <w:pStyle w:val="Lista"/>
      </w:pPr>
      <w:r w:rsidRPr="00D90CF8">
        <w:rPr>
          <w:b/>
          <w:bCs/>
        </w:rPr>
        <w:t xml:space="preserve">editorial </w:t>
      </w:r>
      <w:r w:rsidRPr="00CD25A4">
        <w:rPr>
          <w:b/>
          <w:bCs/>
        </w:rPr>
        <w:t>punctuation</w:t>
      </w:r>
      <w:r w:rsidRPr="00C54CEA">
        <w:t xml:space="preserve"> must never be supplied for stanzas</w:t>
      </w:r>
    </w:p>
    <w:p w14:paraId="14E7086B" w14:textId="2C471F72" w:rsidR="000C69C4" w:rsidRDefault="000C69C4" w:rsidP="00D45A5E">
      <w:pPr>
        <w:pStyle w:val="Lista"/>
      </w:pPr>
      <w:r w:rsidRPr="00DD7CCF">
        <w:t xml:space="preserve">any </w:t>
      </w:r>
      <w:r w:rsidRPr="000C69C4">
        <w:rPr>
          <w:b/>
          <w:bCs/>
        </w:rPr>
        <w:t xml:space="preserve">original punctuation </w:t>
      </w:r>
      <w:r w:rsidRPr="00DD7CCF">
        <w:t>should be included at its actual locus</w:t>
      </w:r>
      <w:r>
        <w:t>,</w:t>
      </w:r>
      <w:r w:rsidRPr="00DD7CCF">
        <w:t xml:space="preserve"> </w:t>
      </w:r>
      <w:r>
        <w:t xml:space="preserve">following the usual </w:t>
      </w:r>
      <w:r w:rsidRPr="00DD7CCF">
        <w:t xml:space="preserve">rules for marking up punctuation characters </w:t>
      </w:r>
      <w:r w:rsidRPr="00E24F87">
        <w:rPr>
          <w:noProof/>
        </w:rPr>
        <w:t>(</w:t>
      </w:r>
      <w:r w:rsidRPr="00DD7CCF">
        <w:t>§</w:t>
      </w:r>
      <w:r w:rsidR="00CB56FA">
        <w:fldChar w:fldCharType="begin"/>
      </w:r>
      <w:r w:rsidR="00CB56FA">
        <w:instrText xml:space="preserve"> REF _Ref182580335 \r \h </w:instrText>
      </w:r>
      <w:r w:rsidR="00CB56FA">
        <w:fldChar w:fldCharType="separate"/>
      </w:r>
      <w:r w:rsidR="004D1F94">
        <w:t>4.2.3.3</w:t>
      </w:r>
      <w:r w:rsidR="00CB56FA">
        <w:fldChar w:fldCharType="end"/>
      </w:r>
      <w:r w:rsidRPr="00DD7CCF">
        <w:t>)</w:t>
      </w:r>
    </w:p>
    <w:p w14:paraId="77ED7C8E" w14:textId="77777777" w:rsidR="002E2D39" w:rsidRDefault="002E2D39" w:rsidP="002E2D39"/>
    <w:tbl>
      <w:tblPr>
        <w:tblStyle w:val="CodeSampleTable"/>
        <w:tblW w:w="5000" w:type="pct"/>
        <w:tblLook w:val="04A0" w:firstRow="1" w:lastRow="0" w:firstColumn="1" w:lastColumn="0" w:noHBand="0" w:noVBand="1"/>
      </w:tblPr>
      <w:tblGrid>
        <w:gridCol w:w="9622"/>
      </w:tblGrid>
      <w:tr w:rsidR="00DE0134" w:rsidRPr="00DD7CCF" w14:paraId="311427D9"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0F83099B" w14:textId="73C8C904" w:rsidR="00DE0134" w:rsidRPr="00DD7CCF" w:rsidRDefault="00DE0134" w:rsidP="00D45A5E">
            <w:pPr>
              <w:pStyle w:val="Kpalrs"/>
            </w:pPr>
            <w:bookmarkStart w:id="92" w:name="_ean8zao6bcdz" w:colFirst="0" w:colLast="0"/>
            <w:bookmarkStart w:id="93" w:name="_Ref181625172"/>
            <w:bookmarkStart w:id="94" w:name="_Ref43980199"/>
            <w:bookmarkEnd w:id="92"/>
            <w:r w:rsidRPr="00DD7CCF">
              <w:t xml:space="preserve">Example </w:t>
            </w:r>
            <w:fldSimple w:instr=" STYLEREF 3 \s ">
              <w:r w:rsidR="004D1F94">
                <w:rPr>
                  <w:noProof/>
                </w:rPr>
                <w:t>2.3.2</w:t>
              </w:r>
            </w:fldSimple>
            <w:r w:rsidRPr="00DD7CCF">
              <w:t>.</w:t>
            </w:r>
            <w:fldSimple w:instr=" SEQ Example \* ALPHABETIC \s 3 ">
              <w:r w:rsidR="004D1F94">
                <w:rPr>
                  <w:noProof/>
                </w:rPr>
                <w:t>A</w:t>
              </w:r>
            </w:fldSimple>
            <w:bookmarkEnd w:id="93"/>
            <w:r w:rsidRPr="00DD7CCF">
              <w:t>:</w:t>
            </w:r>
            <w:r w:rsidRPr="00DE0134">
              <w:t xml:space="preserve"> </w:t>
            </w:r>
            <w:r>
              <w:t>basic markup for verse structure</w:t>
            </w:r>
          </w:p>
        </w:tc>
      </w:tr>
      <w:tr w:rsidR="00DE0134" w:rsidRPr="00DD7CCF" w14:paraId="34FD6DA8" w14:textId="77777777" w:rsidTr="00D45A5E">
        <w:tc>
          <w:tcPr>
            <w:tcW w:w="5000" w:type="pct"/>
          </w:tcPr>
          <w:p w14:paraId="6D496D92" w14:textId="1EDB4537" w:rsidR="00DE0134" w:rsidRPr="00DD7CCF" w:rsidRDefault="00DE0134" w:rsidP="00D45A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w:t>
            </w:r>
            <w:r>
              <w:rPr>
                <w:rStyle w:val="Codevalue"/>
              </w:rPr>
              <w:t>anuṣṭubh</w:t>
            </w:r>
            <w:r w:rsidRPr="0046000E">
              <w:rPr>
                <w:rStyle w:val="Codevalue"/>
              </w:rPr>
              <w:t>"</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Pr>
                <w:rStyle w:val="Codetext"/>
              </w:rPr>
              <w:t>sva-dattāṁ para-dattāṁ vā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Pr>
                <w:rStyle w:val="Codetext"/>
              </w:rPr>
              <w:t>yo hareta vasundharāM</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Pr>
                <w:rStyle w:val="Codetext"/>
              </w:rPr>
              <w:t>ṣaṣṭiṁ varṣa-sahasrāṇi</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Pr>
                <w:rStyle w:val="Codetext"/>
              </w:rPr>
              <w:t>svargge modati bhūmi-daḥ</w:t>
            </w:r>
            <w:r w:rsidRPr="00DD7CCF">
              <w:rPr>
                <w:rStyle w:val="Code"/>
              </w:rPr>
              <w:t>&lt;/l&gt;</w:t>
            </w:r>
            <w:r w:rsidRPr="00DD7CCF">
              <w:rPr>
                <w:rStyle w:val="Codetext"/>
              </w:rPr>
              <w:br/>
            </w:r>
            <w:r w:rsidRPr="00DD7CCF">
              <w:rPr>
                <w:rStyle w:val="Code"/>
              </w:rPr>
              <w:t>&lt;/lg&gt;</w:t>
            </w:r>
          </w:p>
        </w:tc>
      </w:tr>
    </w:tbl>
    <w:p w14:paraId="12220BDC" w14:textId="77777777" w:rsidR="004E60B0" w:rsidRDefault="004E60B0" w:rsidP="004E60B0"/>
    <w:p w14:paraId="7275EF41" w14:textId="6A017A85" w:rsidR="00C02B8C" w:rsidRPr="00DD7CCF" w:rsidRDefault="00E4480A" w:rsidP="00EB2024">
      <w:pPr>
        <w:pStyle w:val="Cmsor3"/>
      </w:pPr>
      <w:bookmarkStart w:id="95" w:name="_Toc182838179"/>
      <w:bookmarkEnd w:id="94"/>
      <w:r>
        <w:t>Numbering the elements of verse structure</w:t>
      </w:r>
      <w:bookmarkEnd w:id="95"/>
    </w:p>
    <w:p w14:paraId="09C8127F" w14:textId="0970F603" w:rsidR="0051534D" w:rsidRPr="0051534D" w:rsidRDefault="0051534D" w:rsidP="0051534D">
      <w:pPr>
        <w:pStyle w:val="Cmsor4"/>
      </w:pPr>
      <w:bookmarkStart w:id="96" w:name="_Ref181609101"/>
      <w:bookmarkStart w:id="97" w:name="_Toc182838180"/>
      <w:r>
        <w:t>Stanza numbering</w:t>
      </w:r>
      <w:bookmarkEnd w:id="96"/>
      <w:bookmarkEnd w:id="97"/>
    </w:p>
    <w:p w14:paraId="1083368A" w14:textId="40FE92E2" w:rsidR="00C02B8C" w:rsidRPr="00C54CEA" w:rsidRDefault="00484A5D" w:rsidP="00484A5D">
      <w:pPr>
        <w:pStyle w:val="Lista"/>
      </w:pPr>
      <w:r w:rsidRPr="00484A5D">
        <w:rPr>
          <w:b/>
          <w:bCs/>
        </w:rPr>
        <w:t>editorial numeration</w:t>
      </w:r>
      <w:r w:rsidRPr="00C54CEA">
        <w:t xml:space="preserve"> must never be supplied in the text of stanzas</w:t>
      </w:r>
    </w:p>
    <w:p w14:paraId="5223F418" w14:textId="7886E228" w:rsidR="008046D1" w:rsidRDefault="00443EAA" w:rsidP="008046D1">
      <w:pPr>
        <w:pStyle w:val="Lista"/>
      </w:pPr>
      <w:r w:rsidRPr="00C54CEA">
        <w:t xml:space="preserve">instead, </w:t>
      </w:r>
      <w:r w:rsidR="008046D1" w:rsidRPr="00C54CEA">
        <w:t>every stanza in your edition must have a number encoded</w:t>
      </w:r>
      <w:r w:rsidR="008046D1" w:rsidRPr="00DD7CCF">
        <w:t xml:space="preserve"> in the </w:t>
      </w:r>
      <w:r w:rsidR="008046D1" w:rsidRPr="008525C6">
        <w:rPr>
          <w:rStyle w:val="Codeattribute"/>
        </w:rPr>
        <w:t>@n</w:t>
      </w:r>
      <w:r w:rsidR="008046D1" w:rsidRPr="008525C6">
        <w:t xml:space="preserve"> </w:t>
      </w:r>
      <w:r w:rsidR="008046D1" w:rsidRPr="00DD7CCF">
        <w:t xml:space="preserve">attribute of the corresponding </w:t>
      </w:r>
      <w:r w:rsidR="008046D1" w:rsidRPr="00DD7CCF">
        <w:rPr>
          <w:rStyle w:val="Code"/>
        </w:rPr>
        <w:t>&lt;lg&gt;</w:t>
      </w:r>
      <w:r w:rsidR="008046D1" w:rsidRPr="00DD7CCF">
        <w:t xml:space="preserve"> element</w:t>
      </w:r>
    </w:p>
    <w:p w14:paraId="332CF279" w14:textId="06BB4095" w:rsidR="00C02B8C" w:rsidRPr="00DD7CCF" w:rsidRDefault="00443EAA" w:rsidP="00E2714A">
      <w:pPr>
        <w:pStyle w:val="Lista"/>
      </w:pPr>
      <w:r>
        <w:t xml:space="preserve">the value of </w:t>
      </w:r>
      <w:r w:rsidRPr="008525C6">
        <w:rPr>
          <w:rStyle w:val="Codeattribute"/>
        </w:rPr>
        <w:t>@n</w:t>
      </w:r>
      <w:r w:rsidRPr="00DD7CCF">
        <w:t xml:space="preserve"> </w:t>
      </w:r>
      <w:r>
        <w:t xml:space="preserve">must </w:t>
      </w:r>
      <w:r w:rsidR="004D2E67" w:rsidRPr="00DD7CCF">
        <w:t xml:space="preserve">always be </w:t>
      </w:r>
      <w:r>
        <w:t xml:space="preserve">an </w:t>
      </w:r>
      <w:r w:rsidR="004D2E67" w:rsidRPr="00DD7CCF">
        <w:t>Arabic numeral</w:t>
      </w:r>
      <w:r w:rsidR="00D90CF8">
        <w:t>, as a rule</w:t>
      </w:r>
      <w:r w:rsidR="004D2E67" w:rsidRPr="00DD7CCF">
        <w:t xml:space="preserve"> starting from 1</w:t>
      </w:r>
    </w:p>
    <w:p w14:paraId="5E5EE366" w14:textId="4C19FAA6" w:rsidR="00C02B8C" w:rsidRDefault="00D90CF8" w:rsidP="00E2714A">
      <w:pPr>
        <w:pStyle w:val="Lista2"/>
      </w:pPr>
      <w:r>
        <w:t>never start stanza numbers from 0</w:t>
      </w:r>
    </w:p>
    <w:p w14:paraId="05C1B476" w14:textId="2EEB966D" w:rsidR="00D90CF8" w:rsidRPr="00DD7CCF" w:rsidRDefault="00D90CF8" w:rsidP="00E2714A">
      <w:pPr>
        <w:pStyle w:val="Lista2"/>
      </w:pPr>
      <w:r>
        <w:t>the first stanza of a text may be numbered other than 1 if so dictated by circumstances (e.g. in a text whose beginning is lost, but the number of stanzas preceding the first extant one can be determined)</w:t>
      </w:r>
    </w:p>
    <w:p w14:paraId="794698EB" w14:textId="77777777" w:rsidR="00C02B8C" w:rsidRPr="00DD7CCF" w:rsidRDefault="004D2E67" w:rsidP="00E2714A">
      <w:pPr>
        <w:pStyle w:val="Lista"/>
      </w:pPr>
      <w:r w:rsidRPr="00DD7CCF">
        <w:t xml:space="preserve">by default, stanzas shall be </w:t>
      </w:r>
      <w:r w:rsidRPr="00C54CEA">
        <w:t>numbered consecutively throughout a</w:t>
      </w:r>
      <w:r w:rsidRPr="00DD7CCF">
        <w:t>n inscription, with the following exceptions</w:t>
      </w:r>
    </w:p>
    <w:p w14:paraId="2465598C" w14:textId="49032923"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D1F94">
        <w:t>3.2</w:t>
      </w:r>
      <w:r w:rsidR="00C927BB" w:rsidRPr="00DD7CCF">
        <w:fldChar w:fldCharType="end"/>
      </w:r>
      <w:r w:rsidRPr="00DD7CCF">
        <w:t>), then stanza numbering must be mandatorily restarted in each textpart division</w:t>
      </w:r>
    </w:p>
    <w:p w14:paraId="5F29122B" w14:textId="5E7E13D8" w:rsidR="00C02B8C" w:rsidRPr="00DD7CCF" w:rsidRDefault="004D2E67" w:rsidP="00E2714A">
      <w:pPr>
        <w:pStyle w:val="Lista2"/>
      </w:pPr>
      <w:commentRangeStart w:id="98"/>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4D1F94">
        <w:t>3.5</w:t>
      </w:r>
      <w:r w:rsidR="000725A4" w:rsidRPr="00DD7CCF">
        <w:fldChar w:fldCharType="end"/>
      </w:r>
      <w:r w:rsidRPr="00DD7CCF">
        <w:t xml:space="preserve">), then stanza numbering may be optionally restarted after each </w:t>
      </w:r>
      <w:r w:rsidR="00BF356E">
        <w:t>partition</w:t>
      </w:r>
      <w:r w:rsidRPr="00DD7CCF">
        <w:t xml:space="preserve"> in order to follow the numbering scheme of a previous edition or the conventions of your specific field</w:t>
      </w:r>
      <w:commentRangeEnd w:id="98"/>
      <w:r w:rsidR="00BF356E">
        <w:rPr>
          <w:rStyle w:val="Jegyzethivatkozs"/>
          <w:rFonts w:cs="Mangal"/>
        </w:rPr>
        <w:commentReference w:id="98"/>
      </w:r>
    </w:p>
    <w:p w14:paraId="4596FACB" w14:textId="77777777" w:rsidR="008046D1" w:rsidRDefault="008046D1" w:rsidP="008046D1">
      <w:pPr>
        <w:pStyle w:val="Lista"/>
      </w:pPr>
      <w:bookmarkStart w:id="99" w:name="_6q9v7bx41h3i" w:colFirst="0" w:colLast="0"/>
      <w:bookmarkStart w:id="100" w:name="_Ref43980265"/>
      <w:bookmarkEnd w:id="99"/>
      <w:r w:rsidRPr="008046D1">
        <w:rPr>
          <w:b/>
          <w:bCs/>
        </w:rPr>
        <w:t>original stanza numbers</w:t>
      </w:r>
      <w:r>
        <w:t xml:space="preserve">, if present, </w:t>
      </w:r>
      <w:r w:rsidRPr="00DD7CCF">
        <w:t xml:space="preserve">should be </w:t>
      </w:r>
      <w:r>
        <w:t xml:space="preserve">treated </w:t>
      </w:r>
      <w:r w:rsidRPr="00DD7CCF">
        <w:t>as part of the text</w:t>
      </w:r>
      <w:r>
        <w:t>, i.e.</w:t>
      </w:r>
    </w:p>
    <w:p w14:paraId="4C202A2B" w14:textId="77777777" w:rsidR="008046D1" w:rsidRDefault="008046D1" w:rsidP="008046D1">
      <w:pPr>
        <w:pStyle w:val="Lista2"/>
      </w:pPr>
      <w:r>
        <w:t>placed at their</w:t>
      </w:r>
      <w:r w:rsidRPr="00DD7CCF">
        <w:t xml:space="preserve"> actual locus within the </w:t>
      </w:r>
      <w:r w:rsidRPr="00DD7CCF">
        <w:rPr>
          <w:rStyle w:val="Code"/>
        </w:rPr>
        <w:t>&lt;l&gt;</w:t>
      </w:r>
      <w:r w:rsidRPr="00DD7CCF">
        <w:t xml:space="preserve"> element for the line in which </w:t>
      </w:r>
      <w:r>
        <w:t xml:space="preserve">they </w:t>
      </w:r>
      <w:r w:rsidRPr="00DD7CCF">
        <w:t>appear</w:t>
      </w:r>
    </w:p>
    <w:p w14:paraId="08FE8718" w14:textId="7EF46E30" w:rsidR="008046D1" w:rsidRPr="00DD7CCF" w:rsidRDefault="008046D1" w:rsidP="008046D1">
      <w:pPr>
        <w:pStyle w:val="Lista2"/>
      </w:pPr>
      <w:r w:rsidRPr="00DD7CCF">
        <w:t xml:space="preserve">tagged as any other number </w:t>
      </w:r>
      <w:r w:rsidRPr="00E24F87">
        <w:rPr>
          <w:noProof/>
        </w:rPr>
        <w:t>(</w:t>
      </w:r>
      <w:r w:rsidRPr="00DD7CCF">
        <w:t>see §</w:t>
      </w:r>
      <w:r w:rsidRPr="00DD7CCF">
        <w:fldChar w:fldCharType="begin"/>
      </w:r>
      <w:r w:rsidRPr="00DD7CCF">
        <w:instrText xml:space="preserve"> REF _Ref43980607 \r \h </w:instrText>
      </w:r>
      <w:r>
        <w:instrText xml:space="preserve"> \* MERGEFORMAT </w:instrText>
      </w:r>
      <w:r w:rsidRPr="00DD7CCF">
        <w:fldChar w:fldCharType="separate"/>
      </w:r>
      <w:r w:rsidR="004D1F94">
        <w:t>7.1</w:t>
      </w:r>
      <w:r w:rsidRPr="00DD7CCF">
        <w:fldChar w:fldCharType="end"/>
      </w:r>
      <w:r w:rsidRPr="00DD7CCF">
        <w:t xml:space="preserve"> about encoding the value of numerals, and §</w:t>
      </w:r>
      <w:r w:rsidR="00543984">
        <w:fldChar w:fldCharType="begin"/>
      </w:r>
      <w:r w:rsidR="00543984">
        <w:instrText xml:space="preserve"> REF _Ref182551676 \r \h </w:instrText>
      </w:r>
      <w:r w:rsidR="00543984">
        <w:fldChar w:fldCharType="separate"/>
      </w:r>
      <w:r w:rsidR="004D1F94">
        <w:t>4.2.2</w:t>
      </w:r>
      <w:r w:rsidR="00543984">
        <w:fldChar w:fldCharType="end"/>
      </w:r>
      <w:r w:rsidRPr="00DD7CCF">
        <w:t xml:space="preserve"> about </w:t>
      </w:r>
      <w:r w:rsidR="0054433F">
        <w:t>numeric character</w:t>
      </w:r>
      <w:r w:rsidRPr="00DD7CCF">
        <w:t>s other than decimal digits)</w:t>
      </w:r>
    </w:p>
    <w:p w14:paraId="27916489" w14:textId="01F2CC32" w:rsidR="008046D1" w:rsidRPr="00DD7CCF" w:rsidRDefault="008046D1" w:rsidP="00443EAA">
      <w:pPr>
        <w:pStyle w:val="Lista"/>
      </w:pPr>
      <w:r w:rsidRPr="00DD7CCF">
        <w:t xml:space="preserve">if </w:t>
      </w:r>
      <w:r>
        <w:t xml:space="preserve">a </w:t>
      </w:r>
      <w:r w:rsidRPr="00DD7CCF">
        <w:t xml:space="preserve">text includes original </w:t>
      </w:r>
      <w:r w:rsidR="00443EAA">
        <w:t xml:space="preserve">stanza </w:t>
      </w:r>
      <w:r w:rsidRPr="00DD7CCF">
        <w:t xml:space="preserve">numeration, editorial stanza numbering </w:t>
      </w:r>
      <w:r w:rsidR="00443EAA">
        <w:t xml:space="preserve">must still </w:t>
      </w:r>
      <w:r w:rsidRPr="00DD7CCF">
        <w:t xml:space="preserve">follow the rules stated </w:t>
      </w:r>
      <w:r w:rsidR="00443EAA">
        <w:t>above,</w:t>
      </w:r>
      <w:r w:rsidRPr="00DD7CCF">
        <w:t xml:space="preserve"> even if this results in a discrepancy with the original numbering</w:t>
      </w:r>
    </w:p>
    <w:p w14:paraId="23070E6C" w14:textId="77777777" w:rsidR="00E4480A" w:rsidRDefault="00E4480A" w:rsidP="00E4480A">
      <w:pPr>
        <w:pStyle w:val="Cmsor4"/>
      </w:pPr>
      <w:bookmarkStart w:id="101" w:name="_Ref181706499"/>
      <w:bookmarkStart w:id="102" w:name="_Toc182838181"/>
      <w:bookmarkEnd w:id="100"/>
      <w:r>
        <w:lastRenderedPageBreak/>
        <w:t>Verse line numbering</w:t>
      </w:r>
      <w:bookmarkEnd w:id="101"/>
      <w:bookmarkEnd w:id="102"/>
    </w:p>
    <w:p w14:paraId="60C0F782" w14:textId="77777777" w:rsidR="00E4480A" w:rsidRPr="00DD7CCF" w:rsidRDefault="00E4480A" w:rsidP="00E4480A">
      <w:pPr>
        <w:pStyle w:val="Lista"/>
      </w:pPr>
      <w:r w:rsidRPr="0051534D">
        <w:t>for</w:t>
      </w:r>
      <w:r>
        <w:t xml:space="preserve"> the numbering of lines encoded as the</w:t>
      </w:r>
      <w:r w:rsidRPr="0051534D">
        <w:t xml:space="preserve"> </w:t>
      </w:r>
      <w:r w:rsidRPr="008525C6">
        <w:rPr>
          <w:rStyle w:val="Codeattribute"/>
        </w:rPr>
        <w:t>@n</w:t>
      </w:r>
      <w:r w:rsidRPr="008525C6">
        <w:t xml:space="preserve"> </w:t>
      </w:r>
      <w:r>
        <w:t xml:space="preserve">of </w:t>
      </w:r>
      <w:r w:rsidRPr="00DD7CCF">
        <w:rPr>
          <w:rStyle w:val="Code"/>
        </w:rPr>
        <w:t>&lt;l&gt;</w:t>
      </w:r>
      <w:r>
        <w:t xml:space="preserve"> elements, use </w:t>
      </w:r>
      <w:r w:rsidRPr="00DD7CCF">
        <w:t xml:space="preserve">lowercase Latin letters </w:t>
      </w:r>
      <w:r w:rsidRPr="00E24F87">
        <w:rPr>
          <w:noProof/>
        </w:rPr>
        <w:t>(</w:t>
      </w:r>
      <w:r w:rsidRPr="00DD7CCF">
        <w:t>a, b, c, d)</w:t>
      </w:r>
      <w:r>
        <w:t xml:space="preserve"> </w:t>
      </w:r>
      <w:r w:rsidRPr="00DD7CCF">
        <w:t xml:space="preserve">in </w:t>
      </w:r>
      <w:r>
        <w:t>quatrains of Sanskritic verse and generally for other kinds of verse, except the following:</w:t>
      </w:r>
    </w:p>
    <w:p w14:paraId="65E431DB" w14:textId="5C4C7C95" w:rsidR="00E4480A" w:rsidRPr="00DD7CCF" w:rsidRDefault="00E4480A" w:rsidP="00E4480A">
      <w:pPr>
        <w:pStyle w:val="Lista2"/>
      </w:pPr>
      <w:r>
        <w:t xml:space="preserve">use </w:t>
      </w:r>
      <w:r w:rsidRPr="00DD7CCF">
        <w:t xml:space="preserve">pairs of lowercase Latin letters </w:t>
      </w:r>
      <w:r w:rsidRPr="00E24F87">
        <w:rPr>
          <w:noProof/>
        </w:rPr>
        <w:t>(</w:t>
      </w:r>
      <w:r w:rsidRPr="00DD7CCF">
        <w:t>ab, cd)</w:t>
      </w:r>
      <w:r>
        <w:t xml:space="preserve"> </w:t>
      </w:r>
      <w:r w:rsidRPr="00DD7CCF">
        <w:t>in Sanskrit/Prakrit quantitative verse</w:t>
      </w:r>
      <w:r>
        <w:t xml:space="preserve">, where </w:t>
      </w:r>
      <w:r w:rsidRPr="00DD7CCF">
        <w:rPr>
          <w:rStyle w:val="Code"/>
        </w:rPr>
        <w:t>&lt;l&gt;</w:t>
      </w:r>
      <w:r>
        <w:t xml:space="preserve"> elements correspond to hemistichs, as in </w:t>
      </w:r>
      <w:r>
        <w:fldChar w:fldCharType="begin"/>
      </w:r>
      <w:r>
        <w:instrText xml:space="preserve"> REF _Ref181625483 \h </w:instrText>
      </w:r>
      <w:r>
        <w:fldChar w:fldCharType="separate"/>
      </w:r>
      <w:r w:rsidR="004D1F94" w:rsidRPr="00DD7CCF">
        <w:t xml:space="preserve">Example </w:t>
      </w:r>
      <w:r w:rsidR="004D1F94">
        <w:rPr>
          <w:noProof/>
        </w:rPr>
        <w:t>2.3.3</w:t>
      </w:r>
      <w:r w:rsidR="004D1F94" w:rsidRPr="00DD7CCF">
        <w:t>.</w:t>
      </w:r>
      <w:r w:rsidR="004D1F94">
        <w:rPr>
          <w:noProof/>
        </w:rPr>
        <w:t>A</w:t>
      </w:r>
      <w:r>
        <w:fldChar w:fldCharType="end"/>
      </w:r>
    </w:p>
    <w:p w14:paraId="7E599385" w14:textId="77777777" w:rsidR="00E4480A" w:rsidRDefault="00E4480A" w:rsidP="00E4480A">
      <w:pPr>
        <w:pStyle w:val="Lista2"/>
      </w:pPr>
      <w:r>
        <w:t xml:space="preserve">use </w:t>
      </w:r>
      <w:r w:rsidRPr="00DD7CCF">
        <w:t xml:space="preserve">Arabic numerals </w:t>
      </w:r>
      <w:r w:rsidRPr="00E24F87">
        <w:rPr>
          <w:noProof/>
        </w:rPr>
        <w:t>(</w:t>
      </w:r>
      <w:r w:rsidRPr="00DD7CCF">
        <w:t>1, 2, 3, 4)</w:t>
      </w:r>
    </w:p>
    <w:p w14:paraId="4D7D43E9" w14:textId="2A130986" w:rsidR="00E4480A" w:rsidRDefault="00E4480A" w:rsidP="00E4480A">
      <w:pPr>
        <w:pStyle w:val="Lista3"/>
      </w:pPr>
      <w:r>
        <w:t xml:space="preserve">in </w:t>
      </w:r>
      <w:r w:rsidRPr="00DD7CCF">
        <w:t>Tamil verse</w:t>
      </w:r>
      <w:r w:rsidR="00C54CEA">
        <w:t xml:space="preserve">, as in </w:t>
      </w:r>
      <w:r w:rsidR="00C54CEA">
        <w:fldChar w:fldCharType="begin"/>
      </w:r>
      <w:r w:rsidR="00C54CEA">
        <w:instrText xml:space="preserve"> REF _Ref181698022 \h </w:instrText>
      </w:r>
      <w:r w:rsidR="00C54CEA">
        <w:fldChar w:fldCharType="separate"/>
      </w:r>
      <w:r w:rsidR="004D1F94" w:rsidRPr="00DD7CCF">
        <w:t xml:space="preserve">Example </w:t>
      </w:r>
      <w:r w:rsidR="004D1F94">
        <w:rPr>
          <w:noProof/>
        </w:rPr>
        <w:t>2.3.3</w:t>
      </w:r>
      <w:r w:rsidR="004D1F94" w:rsidRPr="00DD7CCF">
        <w:t>.</w:t>
      </w:r>
      <w:r w:rsidR="004D1F94">
        <w:rPr>
          <w:noProof/>
        </w:rPr>
        <w:t>B</w:t>
      </w:r>
      <w:r w:rsidR="00C54CEA">
        <w:fldChar w:fldCharType="end"/>
      </w:r>
    </w:p>
    <w:p w14:paraId="59A31F61" w14:textId="77777777" w:rsidR="00E4480A" w:rsidRDefault="00E4480A" w:rsidP="00E4480A">
      <w:pPr>
        <w:pStyle w:val="Lista3"/>
      </w:pPr>
      <w:r w:rsidRPr="00070594">
        <w:t>in free octosyllabic versification found in some Old Sundanese and Old Javanese works</w:t>
      </w:r>
    </w:p>
    <w:p w14:paraId="61F7AEFE" w14:textId="77777777" w:rsidR="00E4480A" w:rsidRPr="00070594" w:rsidRDefault="00E4480A" w:rsidP="00E4480A">
      <w:pPr>
        <w:pStyle w:val="Lista3"/>
      </w:pPr>
      <w:r>
        <w:t xml:space="preserve">in any other stanzas that </w:t>
      </w:r>
      <w:r w:rsidRPr="00DD7CCF">
        <w:t xml:space="preserve">have </w:t>
      </w:r>
      <w:r w:rsidRPr="00E24F87">
        <w:rPr>
          <w:noProof/>
        </w:rPr>
        <w:t>(</w:t>
      </w:r>
      <w:r w:rsidRPr="00DD7CCF">
        <w:t xml:space="preserve">or </w:t>
      </w:r>
      <w:r>
        <w:t>follow a model that permits</w:t>
      </w:r>
      <w:r w:rsidRPr="00DD7CCF">
        <w:t>) 10 or more lines</w:t>
      </w:r>
      <w:r>
        <w:t xml:space="preserve"> per stanza</w:t>
      </w:r>
    </w:p>
    <w:p w14:paraId="76012F8B" w14:textId="77777777" w:rsidR="00E4480A" w:rsidRPr="00DD7CCF" w:rsidRDefault="00E4480A" w:rsidP="00E4480A">
      <w:pPr>
        <w:pStyle w:val="Lista"/>
      </w:pPr>
      <w:bookmarkStart w:id="103" w:name="_7tlyzfn6s88r" w:colFirst="0" w:colLast="0"/>
      <w:bookmarkEnd w:id="103"/>
      <w:r w:rsidRPr="00DD7CCF">
        <w:t xml:space="preserve">for stanzas anomalously consisting of more or </w:t>
      </w:r>
      <w:r>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2689EF91" w14:textId="77777777" w:rsidR="00E4480A" w:rsidRDefault="00E4480A" w:rsidP="00E4480A"/>
    <w:tbl>
      <w:tblPr>
        <w:tblStyle w:val="CodeSampleTable"/>
        <w:tblW w:w="5000" w:type="pct"/>
        <w:tblLook w:val="04A0" w:firstRow="1" w:lastRow="0" w:firstColumn="1" w:lastColumn="0" w:noHBand="0" w:noVBand="1"/>
      </w:tblPr>
      <w:tblGrid>
        <w:gridCol w:w="9622"/>
      </w:tblGrid>
      <w:tr w:rsidR="00E4480A" w:rsidRPr="00DD7CCF" w14:paraId="00990DF1"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14B8621F" w14:textId="729E496A" w:rsidR="00E4480A" w:rsidRPr="00DD7CCF" w:rsidRDefault="00E4480A" w:rsidP="00D45A5E">
            <w:pPr>
              <w:pStyle w:val="Kpalrs"/>
            </w:pPr>
            <w:bookmarkStart w:id="104" w:name="_Ref181625483"/>
            <w:r w:rsidRPr="00DD7CCF">
              <w:t xml:space="preserve">Example </w:t>
            </w:r>
            <w:fldSimple w:instr=" STYLEREF 3 \s ">
              <w:r w:rsidR="004D1F94">
                <w:rPr>
                  <w:noProof/>
                </w:rPr>
                <w:t>2.3.3</w:t>
              </w:r>
            </w:fldSimple>
            <w:r w:rsidRPr="00DD7CCF">
              <w:t>.</w:t>
            </w:r>
            <w:fldSimple w:instr=" SEQ Example \* ALPHABETIC \s 3 ">
              <w:r w:rsidR="004D1F94">
                <w:rPr>
                  <w:noProof/>
                </w:rPr>
                <w:t>A</w:t>
              </w:r>
            </w:fldSimple>
            <w:bookmarkEnd w:id="104"/>
            <w:r w:rsidRPr="00DD7CCF">
              <w:t xml:space="preserve">: </w:t>
            </w:r>
            <w:r w:rsidR="00C54CEA">
              <w:t>line numbering</w:t>
            </w:r>
            <w:r>
              <w:t xml:space="preserve"> in </w:t>
            </w:r>
            <w:r w:rsidRPr="001B00C1">
              <w:rPr>
                <w:rStyle w:val="Foreign"/>
              </w:rPr>
              <w:t>gaṇacchandas</w:t>
            </w:r>
            <w:r>
              <w:t xml:space="preserve"> verse</w:t>
            </w:r>
          </w:p>
        </w:tc>
      </w:tr>
      <w:tr w:rsidR="00E4480A" w:rsidRPr="00DD7CCF" w14:paraId="62FBD294" w14:textId="77777777" w:rsidTr="00D45A5E">
        <w:tc>
          <w:tcPr>
            <w:tcW w:w="5000" w:type="pct"/>
          </w:tcPr>
          <w:p w14:paraId="0AB87F64" w14:textId="77777777" w:rsidR="00E4480A" w:rsidRPr="00DD7CCF" w:rsidRDefault="00E4480A" w:rsidP="00D45A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3663A000" w14:textId="77777777" w:rsidR="00C54CEA" w:rsidRDefault="00C54CEA" w:rsidP="00C54CEA"/>
    <w:tbl>
      <w:tblPr>
        <w:tblStyle w:val="CodeSampleTable"/>
        <w:tblW w:w="5000" w:type="pct"/>
        <w:tblLook w:val="04A0" w:firstRow="1" w:lastRow="0" w:firstColumn="1" w:lastColumn="0" w:noHBand="0" w:noVBand="1"/>
      </w:tblPr>
      <w:tblGrid>
        <w:gridCol w:w="9622"/>
      </w:tblGrid>
      <w:tr w:rsidR="00C54CEA" w:rsidRPr="00DD7CCF" w14:paraId="76B1926F" w14:textId="77777777" w:rsidTr="00C54CEA">
        <w:trPr>
          <w:cnfStyle w:val="100000000000" w:firstRow="1" w:lastRow="0" w:firstColumn="0" w:lastColumn="0" w:oddVBand="0" w:evenVBand="0" w:oddHBand="0" w:evenHBand="0" w:firstRowFirstColumn="0" w:firstRowLastColumn="0" w:lastRowFirstColumn="0" w:lastRowLastColumn="0"/>
        </w:trPr>
        <w:tc>
          <w:tcPr>
            <w:tcW w:w="5000" w:type="pct"/>
          </w:tcPr>
          <w:p w14:paraId="26FDEE74" w14:textId="217BE868" w:rsidR="00C54CEA" w:rsidRPr="00DD7CCF" w:rsidRDefault="00C54CEA" w:rsidP="00C54CEA">
            <w:pPr>
              <w:pStyle w:val="Kpalrs"/>
            </w:pPr>
            <w:bookmarkStart w:id="105" w:name="_Ref181698022"/>
            <w:r w:rsidRPr="00DD7CCF">
              <w:t xml:space="preserve">Example </w:t>
            </w:r>
            <w:fldSimple w:instr=" STYLEREF 3 \s ">
              <w:r w:rsidR="004D1F94">
                <w:rPr>
                  <w:noProof/>
                </w:rPr>
                <w:t>2.3.3</w:t>
              </w:r>
            </w:fldSimple>
            <w:r w:rsidRPr="00DD7CCF">
              <w:t>.</w:t>
            </w:r>
            <w:fldSimple w:instr=" SEQ Example \* ALPHABETIC \s 3 ">
              <w:r w:rsidR="004D1F94">
                <w:rPr>
                  <w:noProof/>
                </w:rPr>
                <w:t>B</w:t>
              </w:r>
            </w:fldSimple>
            <w:bookmarkEnd w:id="105"/>
            <w:r w:rsidRPr="00DD7CCF">
              <w:t xml:space="preserve">: </w:t>
            </w:r>
            <w:r>
              <w:t>line numbering in Tamil verse</w:t>
            </w:r>
          </w:p>
        </w:tc>
      </w:tr>
      <w:tr w:rsidR="00C54CEA" w:rsidRPr="00DD7CCF" w14:paraId="0F38760F" w14:textId="77777777" w:rsidTr="00C54CEA">
        <w:tc>
          <w:tcPr>
            <w:tcW w:w="5000" w:type="pct"/>
          </w:tcPr>
          <w:p w14:paraId="5F90E745" w14:textId="77777777" w:rsidR="00C54CEA" w:rsidRDefault="00C54CEA" w:rsidP="00C54CEA">
            <w:pPr>
              <w:pStyle w:val="CodeParagraph"/>
              <w:rPr>
                <w:rStyle w:val="Code"/>
              </w:rPr>
            </w:pPr>
            <w:r w:rsidRPr="00DD7CCF">
              <w:rPr>
                <w:rStyle w:val="Code"/>
              </w:rPr>
              <w:t xml:space="preserve">&lt;lg </w:t>
            </w:r>
            <w:r w:rsidRPr="00DD7CCF">
              <w:rPr>
                <w:rStyle w:val="Codeattribute"/>
              </w:rPr>
              <w:t>n</w:t>
            </w:r>
            <w:r w:rsidRPr="00DD7CCF">
              <w:rPr>
                <w:rStyle w:val="Code"/>
              </w:rPr>
              <w:t>=</w:t>
            </w:r>
            <w:r w:rsidRPr="0046000E">
              <w:rPr>
                <w:rStyle w:val="Codevalue"/>
              </w:rPr>
              <w:t>"</w:t>
            </w:r>
            <w:r>
              <w:rPr>
                <w:rStyle w:val="Codevalue"/>
              </w:rPr>
              <w:t>1</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w:t>
            </w:r>
            <w:r w:rsidRPr="00C54CEA">
              <w:rPr>
                <w:rStyle w:val="Codevalue"/>
              </w:rPr>
              <w:t>āciriyappā</w:t>
            </w:r>
            <w:r w:rsidRPr="0046000E">
              <w:rPr>
                <w:rStyle w:val="Codevalue"/>
              </w:rPr>
              <w:t>"</w:t>
            </w:r>
            <w:r w:rsidRPr="00DD7CCF">
              <w:rPr>
                <w:rStyle w:val="Code"/>
              </w:rPr>
              <w:t>&gt;</w:t>
            </w:r>
            <w:r w:rsidRPr="00DD7CCF">
              <w:rPr>
                <w:rStyle w:val="Codetext"/>
              </w:rPr>
              <w:br/>
            </w:r>
            <w:r>
              <w:rPr>
                <w:rStyle w:val="Code"/>
              </w:rPr>
              <w:t xml:space="preserve">  </w:t>
            </w:r>
            <w:r w:rsidRPr="00C54CEA">
              <w:rPr>
                <w:rStyle w:val="Code"/>
              </w:rPr>
              <w:t xml:space="preserve">&lt;l </w:t>
            </w:r>
            <w:r w:rsidRPr="00C54CEA">
              <w:rPr>
                <w:rStyle w:val="Codeattribute"/>
              </w:rPr>
              <w:t>n=</w:t>
            </w:r>
            <w:r w:rsidRPr="00C54CEA">
              <w:rPr>
                <w:rStyle w:val="Codevalue"/>
              </w:rPr>
              <w:t>"1"</w:t>
            </w:r>
            <w:r w:rsidRPr="00C54CEA">
              <w:rPr>
                <w:rStyle w:val="Code"/>
              </w:rPr>
              <w:t>&gt;</w:t>
            </w:r>
            <w:r w:rsidRPr="00C54CEA">
              <w:rPr>
                <w:rStyle w:val="Codetext"/>
              </w:rPr>
              <w:t>tiṅkaḷēr taru taṉ toṅkal veṇ-kuṭai-k kīḻ</w:t>
            </w:r>
            <w:r w:rsidRPr="00C54CEA">
              <w:rPr>
                <w:rStyle w:val="Code"/>
              </w:rPr>
              <w:t>&lt;/l&gt;</w:t>
            </w:r>
          </w:p>
          <w:p w14:paraId="72350775" w14:textId="77777777" w:rsidR="00C54CEA" w:rsidRDefault="00C54CEA" w:rsidP="00C54CEA">
            <w:pPr>
              <w:pStyle w:val="CodeParagraph"/>
              <w:rPr>
                <w:rStyle w:val="Code"/>
              </w:rPr>
            </w:pPr>
            <w:r>
              <w:rPr>
                <w:rStyle w:val="Code"/>
              </w:rPr>
              <w:t xml:space="preserve">  </w:t>
            </w:r>
            <w:r w:rsidRPr="00C54CEA">
              <w:rPr>
                <w:rStyle w:val="Code"/>
              </w:rPr>
              <w:t xml:space="preserve">&lt;l </w:t>
            </w:r>
            <w:r w:rsidRPr="00C54CEA">
              <w:rPr>
                <w:rStyle w:val="Codeattribute"/>
              </w:rPr>
              <w:t>n=</w:t>
            </w:r>
            <w:r w:rsidRPr="00C54CEA">
              <w:rPr>
                <w:rStyle w:val="Codevalue"/>
              </w:rPr>
              <w:t>"2"</w:t>
            </w:r>
            <w:r w:rsidRPr="00C54CEA">
              <w:rPr>
                <w:rStyle w:val="Code"/>
              </w:rPr>
              <w:t>&gt;</w:t>
            </w:r>
            <w:r w:rsidRPr="00C54CEA">
              <w:rPr>
                <w:rStyle w:val="Codetext"/>
              </w:rPr>
              <w:t>nila-makaḷ nilava malar-makaṭ-p puṇara</w:t>
            </w:r>
            <w:r w:rsidRPr="00C54CEA">
              <w:rPr>
                <w:rStyle w:val="Code"/>
              </w:rPr>
              <w:t>&lt;/l&gt;</w:t>
            </w:r>
          </w:p>
          <w:p w14:paraId="44DD4CAC" w14:textId="35A40AB9" w:rsidR="00C54CEA" w:rsidRPr="00C54CEA" w:rsidRDefault="00C54CEA" w:rsidP="00C54CEA">
            <w:pPr>
              <w:pStyle w:val="CodeParagraph"/>
              <w:rPr>
                <w:rStyle w:val="Code"/>
              </w:rPr>
            </w:pPr>
            <w:r>
              <w:rPr>
                <w:rStyle w:val="Code"/>
              </w:rPr>
              <w:t xml:space="preserve">  </w:t>
            </w:r>
            <w:r w:rsidRPr="00C54CEA">
              <w:rPr>
                <w:rStyle w:val="Code"/>
              </w:rPr>
              <w:t xml:space="preserve">&lt;l </w:t>
            </w:r>
            <w:r w:rsidRPr="00C54CEA">
              <w:rPr>
                <w:rStyle w:val="Codeattribute"/>
              </w:rPr>
              <w:t>n=</w:t>
            </w:r>
            <w:r w:rsidRPr="00C54CEA">
              <w:rPr>
                <w:rStyle w:val="Codevalue"/>
              </w:rPr>
              <w:t>"3"</w:t>
            </w:r>
            <w:r w:rsidRPr="00C54CEA">
              <w:rPr>
                <w:rStyle w:val="Code"/>
              </w:rPr>
              <w:t>&gt;</w:t>
            </w:r>
            <w:r w:rsidRPr="00C54CEA">
              <w:rPr>
                <w:rStyle w:val="Codetext"/>
              </w:rPr>
              <w:t>ceṅkol ōcci-k karuṅ kali kaṭintuṭaṉ</w:t>
            </w:r>
            <w:r w:rsidRPr="00C54CEA">
              <w:rPr>
                <w:rStyle w:val="Code"/>
              </w:rPr>
              <w:t>&lt;/l&gt;</w:t>
            </w:r>
          </w:p>
          <w:p w14:paraId="154B924E" w14:textId="2561179B" w:rsidR="00C54CEA" w:rsidRPr="00DD7CCF" w:rsidRDefault="00C54CEA" w:rsidP="00C54CEA">
            <w:pPr>
              <w:pStyle w:val="CodeParagraph"/>
            </w:pPr>
            <w:r w:rsidRPr="00DD7CCF">
              <w:rPr>
                <w:rStyle w:val="Codetext"/>
              </w:rPr>
              <w:t xml:space="preserve">  ...</w:t>
            </w:r>
            <w:r w:rsidRPr="00DD7CCF">
              <w:rPr>
                <w:rStyle w:val="Codetext"/>
              </w:rPr>
              <w:br/>
            </w:r>
            <w:r w:rsidRPr="00C54CEA">
              <w:rPr>
                <w:rStyle w:val="Code"/>
              </w:rPr>
              <w:t>&lt;/lg&gt;</w:t>
            </w:r>
          </w:p>
        </w:tc>
      </w:tr>
    </w:tbl>
    <w:p w14:paraId="1C0FAC4D" w14:textId="6AF08B80" w:rsidR="0051534D" w:rsidRDefault="00E4480A" w:rsidP="0051534D">
      <w:pPr>
        <w:pStyle w:val="Cmsor3"/>
      </w:pPr>
      <w:bookmarkStart w:id="106" w:name="_Toc182838182"/>
      <w:r>
        <w:t>Encoding metrical features</w:t>
      </w:r>
      <w:bookmarkEnd w:id="106"/>
    </w:p>
    <w:p w14:paraId="2924932E" w14:textId="3136A313" w:rsidR="00C54CEA" w:rsidRDefault="00C54CEA" w:rsidP="00C54CEA">
      <w:pPr>
        <w:pStyle w:val="Cmsor4"/>
      </w:pPr>
      <w:bookmarkStart w:id="107" w:name="_Ref181699020"/>
      <w:bookmarkStart w:id="108" w:name="_Toc182838183"/>
      <w:r>
        <w:t xml:space="preserve">Encoding an abstract prosodic template with </w:t>
      </w:r>
      <w:r w:rsidRPr="008525C6">
        <w:rPr>
          <w:rStyle w:val="Codeattribute"/>
        </w:rPr>
        <w:t>@met</w:t>
      </w:r>
      <w:bookmarkEnd w:id="107"/>
      <w:bookmarkEnd w:id="108"/>
    </w:p>
    <w:p w14:paraId="6F161D44" w14:textId="2CCE6ABA" w:rsidR="00C54CEA" w:rsidRDefault="00C54CEA" w:rsidP="00C54CEA">
      <w:pPr>
        <w:pStyle w:val="Lista"/>
      </w:pPr>
      <w:r>
        <w:t xml:space="preserve">the abstract or theoretical metre to which a stanza (or, sometimes, a line) conforms shall be encoded in the attribute </w:t>
      </w:r>
      <w:r w:rsidRPr="008525C6">
        <w:rPr>
          <w:rStyle w:val="Codeattribute"/>
        </w:rPr>
        <w:t>@met</w:t>
      </w:r>
    </w:p>
    <w:p w14:paraId="05E12C5A" w14:textId="5F84E5FE" w:rsidR="00C54CEA" w:rsidRDefault="00C54CEA" w:rsidP="00C54CEA">
      <w:pPr>
        <w:pStyle w:val="Lista"/>
      </w:pPr>
      <w:r>
        <w:t>typically, the value of this attribute shall be one of the metre names listed in our authority file on Prosodic Patterns</w:t>
      </w:r>
      <w:r>
        <w:rPr>
          <w:rStyle w:val="Lbjegyzet-hivatkozs"/>
        </w:rPr>
        <w:footnoteReference w:id="12"/>
      </w:r>
    </w:p>
    <w:p w14:paraId="08782408" w14:textId="5248850E" w:rsidR="00C54CEA" w:rsidRDefault="00C54CEA" w:rsidP="00C54CEA">
      <w:pPr>
        <w:pStyle w:val="Lista2"/>
      </w:pPr>
      <w:r>
        <w:t xml:space="preserve">these are the </w:t>
      </w:r>
      <w:r w:rsidRPr="00DD7CCF">
        <w:t xml:space="preserve">traditional/conventional names of metres </w:t>
      </w:r>
      <w:r>
        <w:t xml:space="preserve">recognised by authorities on poetics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etc.)</w:t>
      </w:r>
    </w:p>
    <w:p w14:paraId="3340E94F" w14:textId="003220B4" w:rsidR="00C54CEA" w:rsidRPr="00DD7CCF" w:rsidRDefault="00C54CEA" w:rsidP="00C54CEA">
      <w:pPr>
        <w:pStyle w:val="Lista2"/>
      </w:pPr>
      <w:r>
        <w:t xml:space="preserve">the same file can also help you </w:t>
      </w:r>
      <w:commentRangeStart w:id="109"/>
      <w:r w:rsidRPr="00DD7CCF">
        <w:t>with metre identification</w:t>
      </w:r>
      <w:commentRangeEnd w:id="109"/>
      <w:r>
        <w:rPr>
          <w:rStyle w:val="Jegyzethivatkozs"/>
          <w:rFonts w:cs="Mangal"/>
        </w:rPr>
        <w:commentReference w:id="109"/>
      </w:r>
    </w:p>
    <w:p w14:paraId="026E3D35" w14:textId="7EA3676C" w:rsidR="00C54CEA" w:rsidRPr="00DD7CCF" w:rsidRDefault="00C54CEA" w:rsidP="00C54CEA">
      <w:pPr>
        <w:pStyle w:val="Lista"/>
      </w:pPr>
      <w:r w:rsidRPr="00DD7CCF">
        <w:t xml:space="preserve">if you come across a metre to which you can put a name, but that </w:t>
      </w:r>
      <w:r w:rsidRPr="005D2B22">
        <w:rPr>
          <w:b/>
          <w:bCs/>
        </w:rPr>
        <w:t>name is not list</w:t>
      </w:r>
      <w:r>
        <w:rPr>
          <w:b/>
          <w:bCs/>
        </w:rPr>
        <w:t>ed</w:t>
      </w:r>
      <w:r>
        <w:t xml:space="preserve"> in the authority file, then</w:t>
      </w:r>
    </w:p>
    <w:p w14:paraId="5A2EC0D7" w14:textId="77777777" w:rsidR="00C54CEA" w:rsidRPr="00DD7CCF" w:rsidRDefault="00C54CEA" w:rsidP="00C54CEA">
      <w:pPr>
        <w:pStyle w:val="Lista2"/>
      </w:pPr>
      <w:r w:rsidRPr="00DD7CCF">
        <w:t>use the name as a value</w:t>
      </w:r>
    </w:p>
    <w:p w14:paraId="4EA8E6DA" w14:textId="77777777" w:rsidR="00C54CEA" w:rsidRPr="00DD7CCF" w:rsidRDefault="00C54CEA" w:rsidP="00C54CEA">
      <w:pPr>
        <w:pStyle w:val="Lista2"/>
      </w:pPr>
      <w:r w:rsidRPr="00DD7CCF">
        <w:t>contact the authors and the XML-TEI Data Manager to have the name and template or definition added to the list</w:t>
      </w:r>
      <w:r>
        <w:t xml:space="preserve"> of recognised prosodic patterns</w:t>
      </w:r>
    </w:p>
    <w:p w14:paraId="4894FE6F" w14:textId="24C360DB" w:rsidR="00C54CEA" w:rsidRPr="00C54CEA" w:rsidRDefault="00C54CEA" w:rsidP="00C54CEA">
      <w:pPr>
        <w:pStyle w:val="Lista"/>
      </w:pPr>
      <w:r>
        <w:t xml:space="preserve">other possible values of </w:t>
      </w:r>
      <w:r w:rsidRPr="008525C6">
        <w:rPr>
          <w:rStyle w:val="Codeattribute"/>
        </w:rPr>
        <w:t>@met</w:t>
      </w:r>
      <w:r>
        <w:t>, applicable only to stanzas, are introduced in §</w:t>
      </w:r>
      <w:r w:rsidR="00AC54D6">
        <w:fldChar w:fldCharType="begin"/>
      </w:r>
      <w:r w:rsidR="00AC54D6">
        <w:instrText xml:space="preserve"> REF _Ref181706615 \r \h </w:instrText>
      </w:r>
      <w:r w:rsidR="00AC54D6">
        <w:fldChar w:fldCharType="separate"/>
      </w:r>
      <w:r w:rsidR="004D1F94">
        <w:t>2.3.4.3</w:t>
      </w:r>
      <w:r w:rsidR="00AC54D6">
        <w:fldChar w:fldCharType="end"/>
      </w:r>
      <w:r>
        <w:t xml:space="preserve"> below</w:t>
      </w:r>
    </w:p>
    <w:p w14:paraId="43B4A5FF" w14:textId="77777777" w:rsidR="00666EFF" w:rsidRDefault="00666EFF" w:rsidP="00666EFF">
      <w:pPr>
        <w:pStyle w:val="Cmsor4"/>
      </w:pPr>
      <w:bookmarkStart w:id="110" w:name="_Ref181701741"/>
      <w:bookmarkStart w:id="111" w:name="_Ref181630354"/>
      <w:bookmarkStart w:id="112" w:name="_Ref181609517"/>
      <w:bookmarkStart w:id="113" w:name="_Toc182838184"/>
      <w:r>
        <w:t xml:space="preserve">Encoding an actual prosodic realisation with </w:t>
      </w:r>
      <w:r w:rsidRPr="00666EFF">
        <w:rPr>
          <w:rStyle w:val="Codeattribute"/>
        </w:rPr>
        <w:t>@real</w:t>
      </w:r>
      <w:bookmarkEnd w:id="110"/>
      <w:bookmarkEnd w:id="113"/>
    </w:p>
    <w:p w14:paraId="0450F125" w14:textId="287390C3" w:rsidR="00666EFF" w:rsidRPr="00666EFF" w:rsidRDefault="00666EFF" w:rsidP="00666EFF">
      <w:pPr>
        <w:pStyle w:val="Lista"/>
        <w:rPr>
          <w:rStyle w:val="Codeattribute"/>
          <w:rFonts w:ascii="Gentium Plus" w:hAnsi="Gentium Plus" w:cs="Arial Unicode MS"/>
          <w:noProof w:val="0"/>
          <w:color w:val="auto"/>
          <w:shd w:val="clear" w:color="auto" w:fill="auto"/>
        </w:rPr>
      </w:pPr>
      <w:r>
        <w:t xml:space="preserve">when the prosodic realisation of a line (never a stanza) deviates from what is expected on the basis of a metrical template, the actual prosody of the text shall be encoded in the attribute </w:t>
      </w:r>
      <w:r w:rsidRPr="00666EFF">
        <w:rPr>
          <w:rStyle w:val="Codeattribute"/>
        </w:rPr>
        <w:t>@real</w:t>
      </w:r>
    </w:p>
    <w:p w14:paraId="74855650" w14:textId="4403E40B" w:rsidR="00666EFF" w:rsidRDefault="00666EFF" w:rsidP="00666EFF">
      <w:pPr>
        <w:pStyle w:val="Lista"/>
      </w:pPr>
      <w:r>
        <w:t xml:space="preserve">the value of this attribute must be </w:t>
      </w:r>
      <w:r w:rsidRPr="00DD7CCF">
        <w:t xml:space="preserve">the </w:t>
      </w:r>
      <w:r>
        <w:t>specific prosody of the line,</w:t>
      </w:r>
      <w:r w:rsidRPr="00DD7CCF">
        <w:t xml:space="preserve"> recorded in the </w:t>
      </w:r>
      <w:r>
        <w:t xml:space="preserve">XML </w:t>
      </w:r>
      <w:r w:rsidRPr="00DD7CCF">
        <w:t>notation described in</w:t>
      </w:r>
      <w:r>
        <w:t xml:space="preserve"> </w:t>
      </w:r>
      <w:r>
        <w:fldChar w:fldCharType="begin"/>
      </w:r>
      <w:r>
        <w:instrText xml:space="preserve"> REF _Ref44134408 \h </w:instrText>
      </w:r>
      <w:r>
        <w:fldChar w:fldCharType="separate"/>
      </w:r>
      <w:r w:rsidR="004D1F94">
        <w:t xml:space="preserve">Table </w:t>
      </w:r>
      <w:r w:rsidR="004D1F94">
        <w:rPr>
          <w:noProof/>
        </w:rPr>
        <w:t>2</w:t>
      </w:r>
      <w:r>
        <w:fldChar w:fldCharType="end"/>
      </w:r>
      <w:r>
        <w:t xml:space="preserve"> of </w:t>
      </w:r>
      <w:r>
        <w:fldChar w:fldCharType="begin"/>
      </w:r>
      <w:r>
        <w:instrText xml:space="preserve"> REF _Ref43991811 \r \h </w:instrText>
      </w:r>
      <w:r>
        <w:fldChar w:fldCharType="separate"/>
      </w:r>
      <w:r w:rsidR="004D1F94">
        <w:t>Appendix B.3</w:t>
      </w:r>
      <w:r>
        <w:fldChar w:fldCharType="end"/>
      </w:r>
    </w:p>
    <w:p w14:paraId="773EE1DC" w14:textId="78FBB028" w:rsidR="00666EFF" w:rsidRDefault="00666EFF" w:rsidP="00666EFF">
      <w:pPr>
        <w:pStyle w:val="Lista2"/>
      </w:pPr>
      <w:r>
        <w:lastRenderedPageBreak/>
        <w:t>note that since we are concerned with actual realisation here, the = symbol for “syllable of indeterminate length” may only be used when the length of a syllable cannot be determined</w:t>
      </w:r>
      <w:r w:rsidR="00932FC8">
        <w:t xml:space="preserve"> due to reading difficulties, and not for line-final syllables, which are usually understood to be long in prosodic templates, but whose actual length must in this case be recorded</w:t>
      </w:r>
    </w:p>
    <w:p w14:paraId="6AA1F447" w14:textId="773FFAD6" w:rsidR="00932FC8" w:rsidRPr="00666EFF" w:rsidRDefault="00932FC8" w:rsidP="00932FC8">
      <w:pPr>
        <w:pStyle w:val="Lista"/>
      </w:pPr>
      <w:r>
        <w:t xml:space="preserve">specific instructions on using </w:t>
      </w:r>
      <w:r>
        <w:rPr>
          <w:rStyle w:val="Codeattribute"/>
        </w:rPr>
        <w:t>@real</w:t>
      </w:r>
      <w:r>
        <w:t xml:space="preserve"> in different situations are given in §</w:t>
      </w:r>
      <w:r>
        <w:fldChar w:fldCharType="begin"/>
      </w:r>
      <w:r>
        <w:instrText xml:space="preserve"> REF _Ref181701554 \r \h </w:instrText>
      </w:r>
      <w:r>
        <w:fldChar w:fldCharType="separate"/>
      </w:r>
      <w:r w:rsidR="004D1F94">
        <w:t>2.3.4.4</w:t>
      </w:r>
      <w:r>
        <w:fldChar w:fldCharType="end"/>
      </w:r>
      <w:r>
        <w:t xml:space="preserve"> below</w:t>
      </w:r>
    </w:p>
    <w:p w14:paraId="451ACD27" w14:textId="77777777" w:rsidR="00E4480A" w:rsidRPr="00DD7CCF" w:rsidRDefault="00E4480A" w:rsidP="00E4480A">
      <w:pPr>
        <w:pStyle w:val="Cmsor4"/>
      </w:pPr>
      <w:bookmarkStart w:id="114" w:name="_Ref181706290"/>
      <w:bookmarkStart w:id="115" w:name="_Ref181706337"/>
      <w:bookmarkStart w:id="116" w:name="_Ref181706615"/>
      <w:bookmarkStart w:id="117" w:name="_Toc182838185"/>
      <w:r w:rsidRPr="00DD7CCF">
        <w:t>Encoding metre for stanzas</w:t>
      </w:r>
      <w:bookmarkEnd w:id="111"/>
      <w:bookmarkEnd w:id="114"/>
      <w:bookmarkEnd w:id="115"/>
      <w:bookmarkEnd w:id="116"/>
      <w:bookmarkEnd w:id="117"/>
    </w:p>
    <w:p w14:paraId="303D20F8" w14:textId="437306D5" w:rsidR="00E4480A" w:rsidRDefault="00E4480A" w:rsidP="00E4480A">
      <w:pPr>
        <w:pStyle w:val="Lista"/>
      </w:pPr>
      <w:r>
        <w:t xml:space="preserve">for every </w:t>
      </w:r>
      <w:r w:rsidRPr="00DD7CCF">
        <w:rPr>
          <w:rStyle w:val="Code"/>
        </w:rPr>
        <w:t>&lt;lg&gt;</w:t>
      </w:r>
      <w:r w:rsidRPr="00DD7CCF">
        <w:t xml:space="preserve"> element</w:t>
      </w:r>
      <w:r>
        <w:t>,</w:t>
      </w:r>
      <w:r w:rsidRPr="00DD7CCF">
        <w:t xml:space="preserve"> the</w:t>
      </w:r>
      <w:r>
        <w:t xml:space="preserve"> </w:t>
      </w:r>
      <w:r w:rsidRPr="008525C6">
        <w:rPr>
          <w:rStyle w:val="Codeattribute"/>
        </w:rPr>
        <w:t>@met</w:t>
      </w:r>
      <w:r w:rsidRPr="008525C6">
        <w:t xml:space="preserve"> </w:t>
      </w:r>
      <w:r w:rsidRPr="00DD7CCF">
        <w:t xml:space="preserve">attribute </w:t>
      </w:r>
      <w:r>
        <w:t xml:space="preserve">must be </w:t>
      </w:r>
      <w:r w:rsidR="00C54CEA">
        <w:t xml:space="preserve">mandatorily </w:t>
      </w:r>
      <w:r>
        <w:t>present to identify the metrical pattern governing that stanza</w:t>
      </w:r>
    </w:p>
    <w:p w14:paraId="4E02E12A" w14:textId="0BC4452F" w:rsidR="00C54CEA" w:rsidRDefault="00C54CEA" w:rsidP="00E4480A">
      <w:pPr>
        <w:pStyle w:val="Lista"/>
      </w:pPr>
      <w:r>
        <w:t xml:space="preserve">the value of </w:t>
      </w:r>
      <w:r w:rsidRPr="008525C6">
        <w:rPr>
          <w:rStyle w:val="Codeattribute"/>
        </w:rPr>
        <w:t>@met</w:t>
      </w:r>
      <w:r>
        <w:t xml:space="preserve"> shall in most cases be the conventional name of a metre as per §</w:t>
      </w:r>
      <w:r>
        <w:fldChar w:fldCharType="begin"/>
      </w:r>
      <w:r>
        <w:instrText xml:space="preserve"> REF _Ref181699020 \r \h </w:instrText>
      </w:r>
      <w:r>
        <w:fldChar w:fldCharType="separate"/>
      </w:r>
      <w:r w:rsidR="004D1F94">
        <w:t>2.3.4.1</w:t>
      </w:r>
      <w:r>
        <w:fldChar w:fldCharType="end"/>
      </w:r>
    </w:p>
    <w:p w14:paraId="00DBA308" w14:textId="7B1A548A" w:rsidR="005C456B" w:rsidRDefault="005C456B" w:rsidP="005C456B">
      <w:pPr>
        <w:pStyle w:val="Lista2"/>
      </w:pPr>
      <w:r>
        <w:t>for stanzas, never use metre names which are applicable only to lines</w:t>
      </w:r>
    </w:p>
    <w:p w14:paraId="40E1243A" w14:textId="448F236C" w:rsidR="005C456B" w:rsidRDefault="005C456B" w:rsidP="005C456B">
      <w:pPr>
        <w:pStyle w:val="Lista2"/>
      </w:pPr>
      <w:r>
        <w:t>if the authority file lists more than one name for a template, choose the name most appropriate to the language and/or region of your inscription</w:t>
      </w:r>
    </w:p>
    <w:p w14:paraId="17EB46BF" w14:textId="4B077930" w:rsidR="00E4480A" w:rsidRPr="00DD7CCF" w:rsidRDefault="00E4480A" w:rsidP="00E4480A">
      <w:pPr>
        <w:pStyle w:val="Lista"/>
      </w:pPr>
      <w:r w:rsidRPr="00DD7CCF">
        <w:t xml:space="preserve">if a stanza follows a set metrical template, but </w:t>
      </w:r>
      <w:r w:rsidRPr="005D2B22">
        <w:rPr>
          <w:b/>
          <w:bCs/>
        </w:rPr>
        <w:t>you cannot put a name to the metre</w:t>
      </w:r>
      <w:r w:rsidR="00C54CEA">
        <w:t>, then</w:t>
      </w:r>
    </w:p>
    <w:p w14:paraId="3805CEE0" w14:textId="673F0C2F" w:rsidR="00E4480A" w:rsidRDefault="00E4480A" w:rsidP="00E4480A">
      <w:pPr>
        <w:pStyle w:val="Lista2"/>
      </w:pPr>
      <w:r w:rsidRPr="00DD7CCF">
        <w:t xml:space="preserve">establish the prosodic template and record it in </w:t>
      </w:r>
      <w:r w:rsidR="00C54CEA">
        <w:t>XML</w:t>
      </w:r>
      <w:r w:rsidR="005C456B">
        <w:t xml:space="preserve"> prosodic notation</w:t>
      </w:r>
      <w:r w:rsidRPr="00DD7CCF">
        <w:t xml:space="preserve"> </w:t>
      </w:r>
      <w:r w:rsidR="00C54CEA" w:rsidRPr="00E24F87">
        <w:rPr>
          <w:noProof/>
        </w:rPr>
        <w:t>(</w:t>
      </w:r>
      <w:r w:rsidR="00C54CEA">
        <w:t>q.v.</w:t>
      </w:r>
      <w:r w:rsidR="00C54CEA" w:rsidRPr="00DD7CCF">
        <w:t xml:space="preserve"> </w:t>
      </w:r>
      <w:commentRangeStart w:id="118"/>
      <w:r w:rsidR="00C54CEA">
        <w:fldChar w:fldCharType="begin"/>
      </w:r>
      <w:r w:rsidR="00C54CEA">
        <w:instrText xml:space="preserve"> REF _Ref44134408 \h </w:instrText>
      </w:r>
      <w:r w:rsidR="00C54CEA">
        <w:fldChar w:fldCharType="separate"/>
      </w:r>
      <w:r w:rsidR="004D1F94">
        <w:t xml:space="preserve">Table </w:t>
      </w:r>
      <w:r w:rsidR="004D1F94">
        <w:rPr>
          <w:noProof/>
        </w:rPr>
        <w:t>2</w:t>
      </w:r>
      <w:r w:rsidR="00C54CEA">
        <w:fldChar w:fldCharType="end"/>
      </w:r>
      <w:r w:rsidR="00C54CEA">
        <w:t xml:space="preserve"> of </w:t>
      </w:r>
      <w:r w:rsidR="00C54CEA">
        <w:fldChar w:fldCharType="begin"/>
      </w:r>
      <w:r w:rsidR="00C54CEA">
        <w:instrText xml:space="preserve"> REF _Ref43991811 \r \h </w:instrText>
      </w:r>
      <w:r w:rsidR="00C54CEA">
        <w:fldChar w:fldCharType="separate"/>
      </w:r>
      <w:r w:rsidR="004D1F94">
        <w:t>Appendix B.3</w:t>
      </w:r>
      <w:r w:rsidR="00C54CEA">
        <w:fldChar w:fldCharType="end"/>
      </w:r>
      <w:commentRangeEnd w:id="118"/>
      <w:r w:rsidR="00C54CEA">
        <w:rPr>
          <w:rStyle w:val="Jegyzethivatkozs"/>
          <w:rFonts w:cs="Mangal"/>
        </w:rPr>
        <w:commentReference w:id="118"/>
      </w:r>
      <w:r w:rsidR="00C54CEA" w:rsidRPr="00DD7CCF">
        <w:t>)</w:t>
      </w:r>
      <w:r w:rsidR="00C54CEA">
        <w:t xml:space="preserve"> </w:t>
      </w:r>
      <w:r w:rsidRPr="00DD7CCF">
        <w:t xml:space="preserve">as the value of </w:t>
      </w:r>
      <w:r w:rsidRPr="008525C6">
        <w:rPr>
          <w:rStyle w:val="Codeattribute"/>
        </w:rPr>
        <w:t>@met</w:t>
      </w:r>
      <w:r w:rsidR="005C456B">
        <w:t xml:space="preserve">, as in </w:t>
      </w:r>
      <w:r w:rsidR="005C456B">
        <w:fldChar w:fldCharType="begin"/>
      </w:r>
      <w:r w:rsidR="005C456B">
        <w:instrText xml:space="preserve"> REF _Ref181699675 \h </w:instrText>
      </w:r>
      <w:r w:rsidR="005C456B">
        <w:fldChar w:fldCharType="separate"/>
      </w:r>
      <w:r w:rsidR="004D1F94" w:rsidRPr="00DD7CCF">
        <w:t xml:space="preserve">Example </w:t>
      </w:r>
      <w:r w:rsidR="004D1F94">
        <w:rPr>
          <w:noProof/>
        </w:rPr>
        <w:t>2.3.4</w:t>
      </w:r>
      <w:r w:rsidR="004D1F94" w:rsidRPr="00DD7CCF">
        <w:t>.</w:t>
      </w:r>
      <w:r w:rsidR="004D1F94">
        <w:rPr>
          <w:noProof/>
        </w:rPr>
        <w:t>A</w:t>
      </w:r>
      <w:r w:rsidR="005C456B">
        <w:fldChar w:fldCharType="end"/>
      </w:r>
    </w:p>
    <w:tbl>
      <w:tblPr>
        <w:tblStyle w:val="CodeSampleTable"/>
        <w:tblW w:w="5000" w:type="pct"/>
        <w:tblLook w:val="04A0" w:firstRow="1" w:lastRow="0" w:firstColumn="1" w:lastColumn="0" w:noHBand="0" w:noVBand="1"/>
      </w:tblPr>
      <w:tblGrid>
        <w:gridCol w:w="9622"/>
      </w:tblGrid>
      <w:tr w:rsidR="005C456B" w:rsidRPr="00DD7CCF" w14:paraId="1BAAAB01" w14:textId="77777777" w:rsidTr="005C456B">
        <w:trPr>
          <w:cnfStyle w:val="100000000000" w:firstRow="1" w:lastRow="0" w:firstColumn="0" w:lastColumn="0" w:oddVBand="0" w:evenVBand="0" w:oddHBand="0" w:evenHBand="0" w:firstRowFirstColumn="0" w:firstRowLastColumn="0" w:lastRowFirstColumn="0" w:lastRowLastColumn="0"/>
        </w:trPr>
        <w:tc>
          <w:tcPr>
            <w:tcW w:w="5000" w:type="pct"/>
          </w:tcPr>
          <w:p w14:paraId="42E9BAA9" w14:textId="33DAAC66" w:rsidR="005C456B" w:rsidRPr="00DD7CCF" w:rsidRDefault="005C456B" w:rsidP="005C456B">
            <w:pPr>
              <w:pStyle w:val="Kpalrs"/>
            </w:pPr>
            <w:bookmarkStart w:id="119" w:name="_Ref181699675"/>
            <w:bookmarkStart w:id="120" w:name="_Ref181699674"/>
            <w:r w:rsidRPr="00DD7CCF">
              <w:t xml:space="preserve">Example </w:t>
            </w:r>
            <w:fldSimple w:instr=" STYLEREF 3 \s ">
              <w:r w:rsidR="004D1F94">
                <w:rPr>
                  <w:noProof/>
                </w:rPr>
                <w:t>2.3.4</w:t>
              </w:r>
            </w:fldSimple>
            <w:r w:rsidRPr="00DD7CCF">
              <w:t>.</w:t>
            </w:r>
            <w:fldSimple w:instr=" SEQ Example \* ALPHABETIC \s 3 ">
              <w:r w:rsidR="004D1F94">
                <w:rPr>
                  <w:noProof/>
                </w:rPr>
                <w:t>A</w:t>
              </w:r>
            </w:fldSimple>
            <w:bookmarkEnd w:id="119"/>
            <w:r w:rsidRPr="00DD7CCF">
              <w:t xml:space="preserve">: </w:t>
            </w:r>
            <w:r>
              <w:t>prosodic template encoded with XML notation</w:t>
            </w:r>
            <w:bookmarkEnd w:id="120"/>
          </w:p>
        </w:tc>
      </w:tr>
      <w:tr w:rsidR="005C456B" w:rsidRPr="00DD7CCF" w14:paraId="660DD775" w14:textId="77777777" w:rsidTr="005C456B">
        <w:tc>
          <w:tcPr>
            <w:tcW w:w="5000" w:type="pct"/>
          </w:tcPr>
          <w:p w14:paraId="7D6F1562" w14:textId="516A4874" w:rsidR="005C456B" w:rsidRPr="005E24B7" w:rsidRDefault="005C456B" w:rsidP="005C456B">
            <w:pPr>
              <w:pStyle w:val="CodeParagraph"/>
              <w:rPr>
                <w:rStyle w:val="Code"/>
              </w:rPr>
            </w:pPr>
            <w:r w:rsidRPr="005E24B7">
              <w:rPr>
                <w:rStyle w:val="Code"/>
              </w:rPr>
              <w:t xml:space="preserve">&lt;lg </w:t>
            </w:r>
            <w:r w:rsidRPr="005E24B7">
              <w:rPr>
                <w:rStyle w:val="Codeattribute"/>
              </w:rPr>
              <w:t>n=</w:t>
            </w:r>
            <w:r w:rsidRPr="005E24B7">
              <w:rPr>
                <w:rStyle w:val="Codevalue"/>
              </w:rPr>
              <w:t>"</w:t>
            </w:r>
            <w:r>
              <w:rPr>
                <w:rStyle w:val="Codevalue"/>
              </w:rPr>
              <w:t>6</w:t>
            </w:r>
            <w:r w:rsidRPr="005E24B7">
              <w:rPr>
                <w:rStyle w:val="Codevalue"/>
              </w:rPr>
              <w:t>"</w:t>
            </w:r>
            <w:r w:rsidRPr="005E24B7">
              <w:rPr>
                <w:rStyle w:val="Code"/>
              </w:rPr>
              <w:t xml:space="preserve"> </w:t>
            </w:r>
            <w:r w:rsidRPr="005E24B7">
              <w:rPr>
                <w:rStyle w:val="Codeattribute"/>
              </w:rPr>
              <w:t>met=</w:t>
            </w:r>
            <w:r w:rsidRPr="005E24B7">
              <w:rPr>
                <w:rStyle w:val="Codevalue"/>
              </w:rPr>
              <w:t>"</w:t>
            </w:r>
            <w:r w:rsidRPr="005C456B">
              <w:rPr>
                <w:rStyle w:val="Codevalue"/>
              </w:rPr>
              <w:t>+---+---+---+---+---+---+</w:t>
            </w:r>
            <w:r w:rsidRPr="005E24B7">
              <w:rPr>
                <w:rStyle w:val="Codevalue"/>
              </w:rPr>
              <w:t>"</w:t>
            </w:r>
            <w:r w:rsidRPr="005E24B7">
              <w:rPr>
                <w:rStyle w:val="Code"/>
              </w:rPr>
              <w:t>&gt;</w:t>
            </w:r>
          </w:p>
          <w:p w14:paraId="29945081" w14:textId="537350C6" w:rsidR="005C456B" w:rsidRPr="005E24B7" w:rsidRDefault="005C456B" w:rsidP="005C456B">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"a"</w:t>
            </w:r>
            <w:r w:rsidRPr="005E24B7">
              <w:rPr>
                <w:rStyle w:val="Code"/>
              </w:rPr>
              <w:t>&gt;</w:t>
            </w:r>
            <w:r w:rsidRPr="005C456B">
              <w:rPr>
                <w:rStyle w:val="Codetext"/>
              </w:rPr>
              <w:t>satya-vacano yama-suro na sa surādhipa-bhayād bhavati satya-vacanaḥ</w:t>
            </w:r>
            <w:r w:rsidRPr="005E24B7">
              <w:rPr>
                <w:rStyle w:val="Code"/>
              </w:rPr>
              <w:t>&lt;/l&gt;</w:t>
            </w:r>
          </w:p>
          <w:p w14:paraId="39E1411A" w14:textId="6720F23C" w:rsidR="005C456B" w:rsidRPr="005E24B7" w:rsidRDefault="005C456B" w:rsidP="005C456B">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"b"</w:t>
            </w:r>
            <w:r w:rsidRPr="005E24B7">
              <w:rPr>
                <w:rStyle w:val="Code"/>
              </w:rPr>
              <w:t>&gt;</w:t>
            </w:r>
            <w:r w:rsidRPr="005C456B">
              <w:rPr>
                <w:rStyle w:val="Codetext"/>
              </w:rPr>
              <w:t>śauryya-guṇavān mr̥gapatir nna sa viveka-matito bhavati śauryya-guṇavāN</w:t>
            </w:r>
            <w:r w:rsidRPr="005E24B7">
              <w:rPr>
                <w:rStyle w:val="Code"/>
              </w:rPr>
              <w:t>&lt;/l&gt;</w:t>
            </w:r>
          </w:p>
          <w:p w14:paraId="118B4CED" w14:textId="4364E384" w:rsidR="005C456B" w:rsidRPr="005E24B7" w:rsidRDefault="005C456B" w:rsidP="005C456B">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"c"</w:t>
            </w:r>
            <w:r w:rsidRPr="005E24B7">
              <w:rPr>
                <w:rStyle w:val="Code"/>
              </w:rPr>
              <w:t>&gt;</w:t>
            </w:r>
            <w:r w:rsidRPr="005C456B">
              <w:rPr>
                <w:rStyle w:val="Codetext"/>
              </w:rPr>
              <w:t>dāna-vibhavo ravi-suto na sa pati-sva-balato bhavati dāna-vibhavaḥ</w:t>
            </w:r>
            <w:r w:rsidRPr="005E24B7">
              <w:rPr>
                <w:rStyle w:val="Code"/>
              </w:rPr>
              <w:t>&lt;/l&gt;</w:t>
            </w:r>
          </w:p>
          <w:p w14:paraId="2812E8B4" w14:textId="10BDA754" w:rsidR="005C456B" w:rsidRDefault="005C456B" w:rsidP="005C456B">
            <w:pPr>
              <w:pStyle w:val="CodeParagraph"/>
            </w:pPr>
            <w:r>
              <w:rPr>
                <w:rStyle w:val="Code"/>
              </w:rPr>
              <w:t xml:space="preserve">  </w:t>
            </w:r>
            <w:r w:rsidRPr="005E24B7">
              <w:rPr>
                <w:rStyle w:val="Code"/>
              </w:rPr>
              <w:t xml:space="preserve">&lt;l </w:t>
            </w:r>
            <w:r w:rsidRPr="005E24B7">
              <w:rPr>
                <w:rStyle w:val="Codeattribute"/>
              </w:rPr>
              <w:t>n=</w:t>
            </w:r>
            <w:r w:rsidRPr="005E24B7">
              <w:rPr>
                <w:rStyle w:val="Codevalue"/>
              </w:rPr>
              <w:t>"d"</w:t>
            </w:r>
            <w:r w:rsidRPr="005E24B7">
              <w:rPr>
                <w:rStyle w:val="Code"/>
              </w:rPr>
              <w:t>&gt;</w:t>
            </w:r>
            <w:r w:rsidRPr="005C456B">
              <w:rPr>
                <w:rStyle w:val="Codetext"/>
              </w:rPr>
              <w:t>satya-vara-śauryya-para-dāna-vibhavas tu nr̥pakāma-nr̥patiḥ prakr̥titaḥ</w:t>
            </w:r>
            <w:r w:rsidRPr="005E24B7">
              <w:rPr>
                <w:rStyle w:val="Code"/>
              </w:rPr>
              <w:t>&lt;/l&gt;</w:t>
            </w:r>
            <w:r>
              <w:t xml:space="preserve"> </w:t>
            </w:r>
          </w:p>
          <w:p w14:paraId="78761B9A" w14:textId="77777777" w:rsidR="005C456B" w:rsidRPr="005E24B7" w:rsidRDefault="005C456B" w:rsidP="005C456B">
            <w:pPr>
              <w:pStyle w:val="CodeParagraph"/>
              <w:rPr>
                <w:rFonts w:ascii="Consolas" w:hAnsi="Consolas" w:cs="Consolas"/>
                <w:noProof/>
                <w:color w:val="002060"/>
                <w:shd w:val="clear" w:color="auto" w:fill="F2F2F2" w:themeFill="background1" w:themeFillShade="F2"/>
              </w:rPr>
            </w:pPr>
            <w:r w:rsidRPr="005E24B7">
              <w:rPr>
                <w:rStyle w:val="Code"/>
              </w:rPr>
              <w:t>&lt;/lg&gt;</w:t>
            </w:r>
          </w:p>
        </w:tc>
      </w:tr>
      <w:tr w:rsidR="005C456B" w:rsidRPr="00DD7CCF" w14:paraId="19FFE59B" w14:textId="77777777" w:rsidTr="005C456B">
        <w:tc>
          <w:tcPr>
            <w:tcW w:w="5000" w:type="pct"/>
          </w:tcPr>
          <w:p w14:paraId="3C0F8EBA" w14:textId="5C553FCC" w:rsidR="005C456B" w:rsidRDefault="005C456B" w:rsidP="005C456B">
            <w:pPr>
              <w:pStyle w:val="TableNote"/>
            </w:pPr>
            <w:r>
              <w:t>no conventional name could be associated with the consistent prosodic pattern followed in this stanza</w:t>
            </w:r>
          </w:p>
          <w:p w14:paraId="3BE34CA3" w14:textId="5407A136" w:rsidR="005C456B" w:rsidRPr="00DD7CCF" w:rsidRDefault="005C456B" w:rsidP="005C456B">
            <w:pPr>
              <w:pStyle w:val="TableNote"/>
            </w:pPr>
            <w:r>
              <w:t xml:space="preserve">the </w:t>
            </w:r>
            <w:r w:rsidRPr="005E24B7">
              <w:rPr>
                <w:rStyle w:val="Codeattribute"/>
              </w:rPr>
              <w:t>@met</w:t>
            </w:r>
            <w:r>
              <w:t xml:space="preserve"> for the stanza is therefore recorded in prosodic notation</w:t>
            </w:r>
          </w:p>
        </w:tc>
      </w:tr>
    </w:tbl>
    <w:p w14:paraId="089710DA" w14:textId="77777777" w:rsidR="005C456B" w:rsidRDefault="005C456B" w:rsidP="005C456B"/>
    <w:p w14:paraId="3EF0786E" w14:textId="7B65B9D5" w:rsidR="00C54CEA" w:rsidRDefault="00E4480A" w:rsidP="00E4480A">
      <w:pPr>
        <w:pStyle w:val="Lista"/>
      </w:pPr>
      <w:r>
        <w:t xml:space="preserve">if the individual lines of a stanza match two or more </w:t>
      </w:r>
      <w:r w:rsidRPr="005C456B">
        <w:rPr>
          <w:b/>
          <w:bCs/>
        </w:rPr>
        <w:t>different legitimate metrical templates</w:t>
      </w:r>
      <w:r>
        <w:t xml:space="preserve">, </w:t>
      </w:r>
      <w:r w:rsidR="00C54CEA">
        <w:t>then</w:t>
      </w:r>
    </w:p>
    <w:p w14:paraId="51DE37C6" w14:textId="3D1D74A6" w:rsidR="00E4480A" w:rsidRDefault="00E4480A" w:rsidP="00C54CEA">
      <w:pPr>
        <w:pStyle w:val="Lista2"/>
      </w:pPr>
      <w:r>
        <w:t xml:space="preserve">encode </w:t>
      </w:r>
      <w:r w:rsidRPr="00876E54">
        <w:rPr>
          <w:rStyle w:val="Codeattribute"/>
        </w:rPr>
        <w:t>@met</w:t>
      </w:r>
      <w:r w:rsidRPr="00876E54">
        <w:rPr>
          <w:rStyle w:val="Code"/>
        </w:rPr>
        <w:t>=</w:t>
      </w:r>
      <w:r w:rsidRPr="00C53BF3">
        <w:rPr>
          <w:rStyle w:val="Codevalue"/>
        </w:rPr>
        <w:t>"</w:t>
      </w:r>
      <w:r>
        <w:rPr>
          <w:rStyle w:val="Codevalue"/>
        </w:rPr>
        <w:t>mixed</w:t>
      </w:r>
      <w:r w:rsidRPr="00C53BF3">
        <w:rPr>
          <w:rStyle w:val="Codevalue"/>
        </w:rPr>
        <w:t>"</w:t>
      </w:r>
      <w:r>
        <w:t xml:space="preserve"> on the stanza</w:t>
      </w:r>
      <w:r w:rsidR="00C54CEA">
        <w:t xml:space="preserve">, as in </w:t>
      </w:r>
      <w:r w:rsidR="00C54CEA">
        <w:fldChar w:fldCharType="begin"/>
      </w:r>
      <w:r w:rsidR="00C54CEA">
        <w:instrText xml:space="preserve"> REF _Ref44077218 \h </w:instrText>
      </w:r>
      <w:r w:rsidR="00C54CEA">
        <w:fldChar w:fldCharType="separate"/>
      </w:r>
      <w:r w:rsidR="004D1F94" w:rsidRPr="00DD7CCF">
        <w:t xml:space="preserve">Example </w:t>
      </w:r>
      <w:r w:rsidR="004D1F94">
        <w:rPr>
          <w:noProof/>
        </w:rPr>
        <w:t>2.3.4</w:t>
      </w:r>
      <w:r w:rsidR="004D1F94" w:rsidRPr="00DD7CCF">
        <w:t>.</w:t>
      </w:r>
      <w:r w:rsidR="004D1F94">
        <w:rPr>
          <w:noProof/>
        </w:rPr>
        <w:t>C</w:t>
      </w:r>
      <w:r w:rsidR="00C54CEA">
        <w:fldChar w:fldCharType="end"/>
      </w:r>
      <w:r w:rsidR="005C456B">
        <w:t xml:space="preserve"> below</w:t>
      </w:r>
    </w:p>
    <w:p w14:paraId="550E7CF2" w14:textId="7AD0B98A" w:rsidR="00E4480A" w:rsidRDefault="00E4480A" w:rsidP="00E4480A">
      <w:pPr>
        <w:pStyle w:val="Lista2"/>
      </w:pPr>
      <w:r>
        <w:t xml:space="preserve">in this case, mandatorily encode the </w:t>
      </w:r>
      <w:r w:rsidR="005C456B">
        <w:t xml:space="preserve">prosodic template </w:t>
      </w:r>
      <w:r>
        <w:t>of each line in this stanza (as per §</w:t>
      </w:r>
      <w:r>
        <w:fldChar w:fldCharType="begin"/>
      </w:r>
      <w:r>
        <w:instrText xml:space="preserve"> REF _Ref43980303 \r \h </w:instrText>
      </w:r>
      <w:r>
        <w:fldChar w:fldCharType="separate"/>
      </w:r>
      <w:r w:rsidR="004D1F94">
        <w:t>2.3.4.4</w:t>
      </w:r>
      <w:r>
        <w:fldChar w:fldCharType="end"/>
      </w:r>
      <w:r>
        <w:t>)</w:t>
      </w:r>
    </w:p>
    <w:p w14:paraId="27DC3DD6" w14:textId="77777777" w:rsidR="00E4480A" w:rsidRDefault="00E4480A" w:rsidP="00E4480A">
      <w:pPr>
        <w:pStyle w:val="Lista2"/>
      </w:pPr>
      <w:r>
        <w:t>note that some metres permit (or require) different prosodic patterns in the individual lines of a stanza, and encoding as “mixed” metre must be limited to the rare cases for which the list of prosodic patterns does not provide a name on the stanza level</w:t>
      </w:r>
    </w:p>
    <w:p w14:paraId="0A3AAD1C" w14:textId="0C1EF502" w:rsidR="00E4480A" w:rsidRPr="00DD7CCF" w:rsidRDefault="00E4480A" w:rsidP="00E4480A">
      <w:pPr>
        <w:pStyle w:val="Lista"/>
      </w:pPr>
      <w:r w:rsidRPr="00DD7CCF">
        <w:t xml:space="preserve">if </w:t>
      </w:r>
      <w:r w:rsidRPr="005C456B">
        <w:rPr>
          <w:b/>
          <w:bCs/>
        </w:rPr>
        <w:t>you can</w:t>
      </w:r>
      <w:r w:rsidR="005C456B" w:rsidRPr="005C456B">
        <w:rPr>
          <w:b/>
          <w:bCs/>
        </w:rPr>
        <w:t xml:space="preserve"> only </w:t>
      </w:r>
      <w:r w:rsidR="005C456B">
        <w:rPr>
          <w:b/>
          <w:bCs/>
        </w:rPr>
        <w:t xml:space="preserve">establish </w:t>
      </w:r>
      <w:r w:rsidRPr="005C456B">
        <w:rPr>
          <w:b/>
          <w:bCs/>
        </w:rPr>
        <w:t xml:space="preserve">the </w:t>
      </w:r>
      <w:r w:rsidR="005C456B">
        <w:rPr>
          <w:b/>
          <w:bCs/>
        </w:rPr>
        <w:t xml:space="preserve">metre </w:t>
      </w:r>
      <w:r w:rsidR="005C456B" w:rsidRPr="005C456B">
        <w:rPr>
          <w:b/>
          <w:bCs/>
        </w:rPr>
        <w:t>tentatively</w:t>
      </w:r>
      <w:r w:rsidR="005C456B">
        <w:rPr>
          <w:noProof/>
        </w:rPr>
        <w:t xml:space="preserve"> because the text is damaged or prosodically incorrect, </w:t>
      </w:r>
      <w:r w:rsidR="00AC54D6">
        <w:rPr>
          <w:noProof/>
        </w:rPr>
        <w:t xml:space="preserve">as in </w:t>
      </w:r>
      <w:r w:rsidR="00AC54D6">
        <w:rPr>
          <w:noProof/>
        </w:rPr>
        <w:fldChar w:fldCharType="begin"/>
      </w:r>
      <w:r w:rsidR="00AC54D6">
        <w:rPr>
          <w:noProof/>
        </w:rPr>
        <w:instrText xml:space="preserve"> REF _Ref181707151 \h </w:instrText>
      </w:r>
      <w:r w:rsidR="00AC54D6">
        <w:rPr>
          <w:noProof/>
        </w:rPr>
      </w:r>
      <w:r w:rsidR="00AC54D6">
        <w:rPr>
          <w:noProof/>
        </w:rPr>
        <w:fldChar w:fldCharType="separate"/>
      </w:r>
      <w:r w:rsidR="004D1F94" w:rsidRPr="00DD7CCF">
        <w:t xml:space="preserve">Example </w:t>
      </w:r>
      <w:r w:rsidR="004D1F94">
        <w:rPr>
          <w:noProof/>
        </w:rPr>
        <w:t>2.3.4</w:t>
      </w:r>
      <w:r w:rsidR="004D1F94" w:rsidRPr="00DD7CCF">
        <w:t>.</w:t>
      </w:r>
      <w:r w:rsidR="004D1F94">
        <w:rPr>
          <w:noProof/>
        </w:rPr>
        <w:t>B</w:t>
      </w:r>
      <w:r w:rsidR="00AC54D6">
        <w:rPr>
          <w:noProof/>
        </w:rPr>
        <w:fldChar w:fldCharType="end"/>
      </w:r>
      <w:r w:rsidR="00AC54D6">
        <w:rPr>
          <w:noProof/>
        </w:rPr>
        <w:t xml:space="preserve">, </w:t>
      </w:r>
      <w:r w:rsidR="005C456B">
        <w:rPr>
          <w:noProof/>
        </w:rPr>
        <w:t>then</w:t>
      </w:r>
    </w:p>
    <w:p w14:paraId="080FCAB7" w14:textId="77777777" w:rsidR="00E4480A" w:rsidRPr="00DD7CCF" w:rsidRDefault="00E4480A" w:rsidP="00E4480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60E08327" w14:textId="2CBA65BD" w:rsidR="00E4480A" w:rsidRPr="00DD7CCF" w:rsidRDefault="00E4480A" w:rsidP="00E4480A">
      <w:pPr>
        <w:pStyle w:val="Lista3"/>
      </w:pPr>
      <w:r w:rsidRPr="00876E54">
        <w:rPr>
          <w:rStyle w:val="Codeattribute"/>
        </w:rPr>
        <w:t>@match</w:t>
      </w:r>
      <w:r w:rsidRPr="00876E54">
        <w:rPr>
          <w:rStyle w:val="Code"/>
        </w:rPr>
        <w:t>=</w:t>
      </w:r>
      <w:r w:rsidRPr="00C53BF3">
        <w:rPr>
          <w:rStyle w:val="Codevalue"/>
        </w:rPr>
        <w:t>"../@met"</w:t>
      </w:r>
      <w:r w:rsidRPr="00DD7CCF">
        <w:t xml:space="preserve"> indicates that </w:t>
      </w:r>
      <w:r>
        <w:t>you</w:t>
      </w:r>
      <w:r w:rsidRPr="00DD7CCF">
        <w:t xml:space="preserve"> are encoding uncertainty</w:t>
      </w:r>
      <w:r w:rsidR="00C73A7E">
        <w:rPr>
          <w:rStyle w:val="Lbjegyzet-hivatkozs"/>
        </w:rPr>
        <w:footnoteReference w:id="13"/>
      </w:r>
      <w:r w:rsidRPr="00DD7CCF">
        <w:t xml:space="preserve"> regarding the </w:t>
      </w:r>
      <w:r w:rsidRPr="008525C6">
        <w:rPr>
          <w:rStyle w:val="Codeattribute"/>
        </w:rPr>
        <w:t>@met</w:t>
      </w:r>
      <w:r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014639C" w14:textId="18B2A42F" w:rsidR="00E4480A" w:rsidRDefault="00E4480A" w:rsidP="00E4480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18515C12" w14:textId="09C5D97E" w:rsidR="005C456B" w:rsidRPr="00DD7CCF" w:rsidRDefault="005C456B" w:rsidP="005C456B">
      <w:pPr>
        <w:pStyle w:val="Lista2"/>
      </w:pPr>
      <w:r>
        <w:t xml:space="preserve">if the uncertainty of your identification is because the received text is metrically anomalous, then also encode </w:t>
      </w:r>
      <w:r w:rsidRPr="005C456B">
        <w:rPr>
          <w:rStyle w:val="Codeattribute"/>
        </w:rPr>
        <w:t>@real</w:t>
      </w:r>
      <w:r>
        <w:t xml:space="preserve"> on the problematic line(s) as per §</w:t>
      </w:r>
      <w:r>
        <w:fldChar w:fldCharType="begin"/>
      </w:r>
      <w:r>
        <w:instrText xml:space="preserve"> REF _Ref181700216 \r \h </w:instrText>
      </w:r>
      <w:r>
        <w:fldChar w:fldCharType="separate"/>
      </w:r>
      <w:r w:rsidR="004D1F94">
        <w:t>2.3.4.4</w:t>
      </w:r>
      <w:r>
        <w:fldChar w:fldCharType="end"/>
      </w:r>
    </w:p>
    <w:tbl>
      <w:tblPr>
        <w:tblStyle w:val="CodeSampleTable"/>
        <w:tblW w:w="5000" w:type="pct"/>
        <w:tblLook w:val="04A0" w:firstRow="1" w:lastRow="0" w:firstColumn="1" w:lastColumn="0" w:noHBand="0" w:noVBand="1"/>
      </w:tblPr>
      <w:tblGrid>
        <w:gridCol w:w="9622"/>
      </w:tblGrid>
      <w:tr w:rsidR="005C456B" w:rsidRPr="00DD7CCF" w14:paraId="6C205C68" w14:textId="77777777" w:rsidTr="005C456B">
        <w:trPr>
          <w:cnfStyle w:val="100000000000" w:firstRow="1" w:lastRow="0" w:firstColumn="0" w:lastColumn="0" w:oddVBand="0" w:evenVBand="0" w:oddHBand="0" w:evenHBand="0" w:firstRowFirstColumn="0" w:firstRowLastColumn="0" w:lastRowFirstColumn="0" w:lastRowLastColumn="0"/>
        </w:trPr>
        <w:tc>
          <w:tcPr>
            <w:tcW w:w="5000" w:type="pct"/>
          </w:tcPr>
          <w:p w14:paraId="25453C20" w14:textId="6829B4F7" w:rsidR="005C456B" w:rsidRPr="00DD7CCF" w:rsidRDefault="005C456B" w:rsidP="005C456B">
            <w:pPr>
              <w:pStyle w:val="Kpalrs"/>
            </w:pPr>
            <w:bookmarkStart w:id="121" w:name="_Ref181707151"/>
            <w:bookmarkStart w:id="122" w:name="_Ref181707147"/>
            <w:r w:rsidRPr="00DD7CCF">
              <w:t xml:space="preserve">Example </w:t>
            </w:r>
            <w:fldSimple w:instr=" STYLEREF 3 \s ">
              <w:r w:rsidR="004D1F94">
                <w:rPr>
                  <w:noProof/>
                </w:rPr>
                <w:t>2.3.4</w:t>
              </w:r>
            </w:fldSimple>
            <w:r w:rsidRPr="00DD7CCF">
              <w:t>.</w:t>
            </w:r>
            <w:fldSimple w:instr=" SEQ Example \* ALPHABETIC \s 3 ">
              <w:r w:rsidR="004D1F94">
                <w:rPr>
                  <w:noProof/>
                </w:rPr>
                <w:t>B</w:t>
              </w:r>
            </w:fldSimple>
            <w:bookmarkEnd w:id="121"/>
            <w:r w:rsidRPr="00DD7CCF">
              <w:t xml:space="preserve">: </w:t>
            </w:r>
            <w:r>
              <w:t>tentative metre identification</w:t>
            </w:r>
            <w:bookmarkEnd w:id="122"/>
          </w:p>
        </w:tc>
      </w:tr>
      <w:tr w:rsidR="005C456B" w:rsidRPr="00DD7CCF" w14:paraId="6A4EA8AE" w14:textId="77777777" w:rsidTr="005C456B">
        <w:tc>
          <w:tcPr>
            <w:tcW w:w="5000" w:type="pct"/>
          </w:tcPr>
          <w:p w14:paraId="3085F83F" w14:textId="6A17B140" w:rsidR="005C456B" w:rsidRPr="005E24B7" w:rsidRDefault="005C456B" w:rsidP="005C456B">
            <w:pPr>
              <w:pStyle w:val="CodeParagraph"/>
              <w:rPr>
                <w:rStyle w:val="Code"/>
              </w:rPr>
            </w:pPr>
            <w:r w:rsidRPr="005E24B7">
              <w:rPr>
                <w:rStyle w:val="Code"/>
              </w:rPr>
              <w:t xml:space="preserve">&lt;lg </w:t>
            </w:r>
            <w:r w:rsidRPr="005E24B7">
              <w:rPr>
                <w:rStyle w:val="Codeattribute"/>
              </w:rPr>
              <w:t>n=</w:t>
            </w:r>
            <w:r w:rsidRPr="005E24B7">
              <w:rPr>
                <w:rStyle w:val="Codevalue"/>
              </w:rPr>
              <w:t>"</w:t>
            </w:r>
            <w:r w:rsidR="00C73A7E">
              <w:rPr>
                <w:rStyle w:val="Codevalue"/>
              </w:rPr>
              <w:t>26</w:t>
            </w:r>
            <w:r w:rsidRPr="005E24B7">
              <w:rPr>
                <w:rStyle w:val="Codevalue"/>
              </w:rPr>
              <w:t>"</w:t>
            </w:r>
            <w:r w:rsidRPr="005E24B7">
              <w:rPr>
                <w:rStyle w:val="Code"/>
              </w:rPr>
              <w:t xml:space="preserve"> </w:t>
            </w:r>
            <w:r w:rsidRPr="005E24B7">
              <w:rPr>
                <w:rStyle w:val="Codeattribute"/>
              </w:rPr>
              <w:t>met=</w:t>
            </w:r>
            <w:r w:rsidRPr="005E24B7">
              <w:rPr>
                <w:rStyle w:val="Codevalue"/>
              </w:rPr>
              <w:t>"</w:t>
            </w:r>
            <w:r>
              <w:rPr>
                <w:rStyle w:val="Codevalue"/>
              </w:rPr>
              <w:t>gīti</w:t>
            </w:r>
            <w:r w:rsidRPr="005E24B7">
              <w:rPr>
                <w:rStyle w:val="Codevalue"/>
              </w:rPr>
              <w:t>"</w:t>
            </w:r>
            <w:r w:rsidRPr="005E24B7">
              <w:rPr>
                <w:rStyle w:val="Code"/>
              </w:rPr>
              <w:t>&gt;</w:t>
            </w:r>
            <w:r w:rsidRPr="005C456B">
              <w:rPr>
                <w:rStyle w:val="Code"/>
              </w:rPr>
              <w:t xml:space="preserve">&lt;certainty </w:t>
            </w:r>
            <w:r w:rsidRPr="005C456B">
              <w:rPr>
                <w:rStyle w:val="Codeattribute"/>
              </w:rPr>
              <w:t>match=</w:t>
            </w:r>
            <w:r w:rsidRPr="005C456B">
              <w:rPr>
                <w:rStyle w:val="Codevalue"/>
              </w:rPr>
              <w:t>"../@met" locus="value"</w:t>
            </w:r>
            <w:r w:rsidRPr="005C456B">
              <w:rPr>
                <w:rStyle w:val="Code"/>
              </w:rPr>
              <w:t>/&gt;</w:t>
            </w:r>
          </w:p>
          <w:p w14:paraId="1E91431C" w14:textId="69CF5DD5" w:rsidR="005C456B" w:rsidRPr="005E24B7" w:rsidRDefault="005C456B" w:rsidP="00C73A7E">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"a</w:t>
            </w:r>
            <w:r>
              <w:rPr>
                <w:rStyle w:val="Codevalue"/>
              </w:rPr>
              <w:t>b</w:t>
            </w:r>
            <w:r w:rsidRPr="005E24B7">
              <w:rPr>
                <w:rStyle w:val="Codevalue"/>
              </w:rPr>
              <w:t>"</w:t>
            </w:r>
            <w:r w:rsidRPr="005E24B7">
              <w:rPr>
                <w:rStyle w:val="Code"/>
              </w:rPr>
              <w:t>&gt;</w:t>
            </w:r>
            <w:r w:rsidR="00C73A7E" w:rsidRPr="00C73A7E">
              <w:rPr>
                <w:rStyle w:val="Codetext"/>
              </w:rPr>
              <w:t xml:space="preserve">Atha vennamayya-nāmnas tasya </w:t>
            </w:r>
            <w:r w:rsidR="00C73A7E" w:rsidRPr="00C73A7E">
              <w:rPr>
                <w:rStyle w:val="Code"/>
              </w:rPr>
              <w:t xml:space="preserve">&lt;seg </w:t>
            </w:r>
            <w:r w:rsidR="00C73A7E" w:rsidRPr="00C73A7E">
              <w:rPr>
                <w:rStyle w:val="Codeattribute"/>
              </w:rPr>
              <w:t>met=</w:t>
            </w:r>
            <w:r w:rsidR="00C73A7E" w:rsidRPr="00C73A7E">
              <w:rPr>
                <w:rStyle w:val="Codevalue"/>
              </w:rPr>
              <w:t>"-"</w:t>
            </w:r>
            <w:r w:rsidR="00C73A7E" w:rsidRPr="00C73A7E">
              <w:rPr>
                <w:rStyle w:val="Code"/>
              </w:rPr>
              <w:t xml:space="preserve">&gt;&lt;gap </w:t>
            </w:r>
            <w:r w:rsidR="00C73A7E" w:rsidRPr="00C73A7E">
              <w:rPr>
                <w:rStyle w:val="Codeattribute"/>
              </w:rPr>
              <w:t>reason=</w:t>
            </w:r>
            <w:r w:rsidR="00C73A7E" w:rsidRPr="00C73A7E">
              <w:rPr>
                <w:rStyle w:val="Codevalue"/>
              </w:rPr>
              <w:t>"illegible"</w:t>
            </w:r>
            <w:r w:rsidR="00C73A7E" w:rsidRPr="00C73A7E">
              <w:rPr>
                <w:rStyle w:val="Code"/>
              </w:rPr>
              <w:t xml:space="preserve"> </w:t>
            </w:r>
            <w:r w:rsidR="00C73A7E" w:rsidRPr="00C73A7E">
              <w:rPr>
                <w:rStyle w:val="Codeattribute"/>
              </w:rPr>
              <w:t>quantity=</w:t>
            </w:r>
            <w:r w:rsidR="00C73A7E" w:rsidRPr="00C73A7E">
              <w:rPr>
                <w:rStyle w:val="Codevalue"/>
              </w:rPr>
              <w:t>"1"</w:t>
            </w:r>
            <w:r w:rsidR="00C73A7E" w:rsidRPr="00C73A7E">
              <w:rPr>
                <w:rStyle w:val="Code"/>
              </w:rPr>
              <w:t xml:space="preserve"> </w:t>
            </w:r>
            <w:r w:rsidR="00C73A7E" w:rsidRPr="00C73A7E">
              <w:rPr>
                <w:rStyle w:val="Codeattribute"/>
              </w:rPr>
              <w:t>unit=</w:t>
            </w:r>
            <w:r w:rsidR="00C73A7E" w:rsidRPr="00C73A7E">
              <w:rPr>
                <w:rStyle w:val="Codevalue"/>
              </w:rPr>
              <w:t>"character"</w:t>
            </w:r>
            <w:r w:rsidR="00C73A7E" w:rsidRPr="00C73A7E">
              <w:rPr>
                <w:rStyle w:val="Code"/>
              </w:rPr>
              <w:t>/&gt;&lt;/seg&gt;</w:t>
            </w:r>
            <w:r w:rsidR="00C73A7E" w:rsidRPr="00C73A7E">
              <w:rPr>
                <w:rStyle w:val="Codetext"/>
              </w:rPr>
              <w:t xml:space="preserve">sā </w:t>
            </w:r>
            <w:r w:rsidR="00C73A7E" w:rsidRPr="00C73A7E">
              <w:rPr>
                <w:rStyle w:val="Code"/>
              </w:rPr>
              <w:t xml:space="preserve">&lt;gap </w:t>
            </w:r>
            <w:r w:rsidR="00C73A7E" w:rsidRPr="00C73A7E">
              <w:rPr>
                <w:rStyle w:val="Codeattribute"/>
              </w:rPr>
              <w:t>reason=</w:t>
            </w:r>
            <w:r w:rsidR="00C73A7E" w:rsidRPr="00C73A7E">
              <w:rPr>
                <w:rStyle w:val="Codevalue"/>
              </w:rPr>
              <w:t>"illegible"</w:t>
            </w:r>
            <w:r w:rsidR="00C73A7E" w:rsidRPr="00C73A7E">
              <w:rPr>
                <w:rStyle w:val="Code"/>
              </w:rPr>
              <w:t xml:space="preserve"> </w:t>
            </w:r>
            <w:r w:rsidR="00C73A7E" w:rsidRPr="00C73A7E">
              <w:rPr>
                <w:rStyle w:val="Codeattribute"/>
              </w:rPr>
              <w:t>quantity=</w:t>
            </w:r>
            <w:r w:rsidR="00C73A7E" w:rsidRPr="00C73A7E">
              <w:rPr>
                <w:rStyle w:val="Codevalue"/>
              </w:rPr>
              <w:t>"8"</w:t>
            </w:r>
            <w:r w:rsidR="00C73A7E" w:rsidRPr="00C73A7E">
              <w:rPr>
                <w:rStyle w:val="Code"/>
              </w:rPr>
              <w:t xml:space="preserve"> </w:t>
            </w:r>
            <w:r w:rsidR="00C73A7E" w:rsidRPr="00C73A7E">
              <w:rPr>
                <w:rStyle w:val="Codeattribute"/>
              </w:rPr>
              <w:t>unit=</w:t>
            </w:r>
            <w:r w:rsidR="00C73A7E" w:rsidRPr="00C73A7E">
              <w:rPr>
                <w:rStyle w:val="Codevalue"/>
              </w:rPr>
              <w:t>"character"</w:t>
            </w:r>
            <w:r w:rsidR="00C73A7E" w:rsidRPr="00C73A7E">
              <w:rPr>
                <w:rStyle w:val="Code"/>
              </w:rPr>
              <w:t xml:space="preserve"> </w:t>
            </w:r>
            <w:r w:rsidR="00C73A7E" w:rsidRPr="00C73A7E">
              <w:rPr>
                <w:rStyle w:val="Codeattribute"/>
              </w:rPr>
              <w:t>precision=</w:t>
            </w:r>
            <w:r w:rsidR="00C73A7E" w:rsidRPr="00C73A7E">
              <w:rPr>
                <w:rStyle w:val="Codevalue"/>
              </w:rPr>
              <w:t>"low"</w:t>
            </w:r>
            <w:r w:rsidR="00C73A7E" w:rsidRPr="00C73A7E">
              <w:rPr>
                <w:rStyle w:val="Code"/>
              </w:rPr>
              <w:t>/&gt;</w:t>
            </w:r>
            <w:r w:rsidRPr="005E24B7">
              <w:rPr>
                <w:rStyle w:val="Code"/>
              </w:rPr>
              <w:t>&lt;/l&gt;</w:t>
            </w:r>
          </w:p>
          <w:p w14:paraId="45C841D1" w14:textId="6745232F" w:rsidR="005C456B" w:rsidRPr="005E24B7" w:rsidRDefault="005C456B" w:rsidP="00C73A7E">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w:t>
            </w:r>
            <w:r>
              <w:rPr>
                <w:rStyle w:val="Codevalue"/>
              </w:rPr>
              <w:t>cd</w:t>
            </w:r>
            <w:r w:rsidRPr="005E24B7">
              <w:rPr>
                <w:rStyle w:val="Codevalue"/>
              </w:rPr>
              <w:t>"</w:t>
            </w:r>
            <w:r w:rsidRPr="005E24B7">
              <w:rPr>
                <w:rStyle w:val="Code"/>
              </w:rPr>
              <w:t>&gt;</w:t>
            </w:r>
            <w:r w:rsidR="00C73A7E" w:rsidRPr="00C73A7E">
              <w:rPr>
                <w:rStyle w:val="Code"/>
              </w:rPr>
              <w:t xml:space="preserve">&lt;gap </w:t>
            </w:r>
            <w:r w:rsidR="00C73A7E" w:rsidRPr="00C73A7E">
              <w:rPr>
                <w:rStyle w:val="Codeattribute"/>
              </w:rPr>
              <w:t>reason=</w:t>
            </w:r>
            <w:r w:rsidR="00C73A7E" w:rsidRPr="00C73A7E">
              <w:rPr>
                <w:rStyle w:val="Codevalue"/>
              </w:rPr>
              <w:t>"illegible"</w:t>
            </w:r>
            <w:r w:rsidR="00C73A7E" w:rsidRPr="00C73A7E">
              <w:rPr>
                <w:rStyle w:val="Code"/>
              </w:rPr>
              <w:t xml:space="preserve"> </w:t>
            </w:r>
            <w:r w:rsidR="00C73A7E" w:rsidRPr="00C73A7E">
              <w:rPr>
                <w:rStyle w:val="Codeattribute"/>
              </w:rPr>
              <w:t>quantity=</w:t>
            </w:r>
            <w:r w:rsidR="00C73A7E" w:rsidRPr="00C73A7E">
              <w:rPr>
                <w:rStyle w:val="Codevalue"/>
              </w:rPr>
              <w:t>"</w:t>
            </w:r>
            <w:r w:rsidR="00C73A7E">
              <w:rPr>
                <w:rStyle w:val="Codevalue"/>
              </w:rPr>
              <w:t>2</w:t>
            </w:r>
            <w:r w:rsidR="00C73A7E" w:rsidRPr="00C73A7E">
              <w:rPr>
                <w:rStyle w:val="Codevalue"/>
              </w:rPr>
              <w:t>"</w:t>
            </w:r>
            <w:r w:rsidR="00C73A7E" w:rsidRPr="00C73A7E">
              <w:rPr>
                <w:rStyle w:val="Code"/>
              </w:rPr>
              <w:t xml:space="preserve"> </w:t>
            </w:r>
            <w:r w:rsidR="00C73A7E" w:rsidRPr="00C73A7E">
              <w:rPr>
                <w:rStyle w:val="Codeattribute"/>
              </w:rPr>
              <w:t>unit=</w:t>
            </w:r>
            <w:r w:rsidR="00C73A7E" w:rsidRPr="00C73A7E">
              <w:rPr>
                <w:rStyle w:val="Codevalue"/>
              </w:rPr>
              <w:t>"character"</w:t>
            </w:r>
            <w:r w:rsidR="00C73A7E" w:rsidRPr="00C73A7E">
              <w:rPr>
                <w:rStyle w:val="Code"/>
              </w:rPr>
              <w:t xml:space="preserve"> </w:t>
            </w:r>
            <w:r w:rsidR="00C73A7E" w:rsidRPr="00C73A7E">
              <w:rPr>
                <w:rStyle w:val="Codeattribute"/>
              </w:rPr>
              <w:t>precision=</w:t>
            </w:r>
            <w:r w:rsidR="00C73A7E" w:rsidRPr="00C73A7E">
              <w:rPr>
                <w:rStyle w:val="Codevalue"/>
              </w:rPr>
              <w:t>"low"</w:t>
            </w:r>
            <w:r w:rsidR="00C73A7E" w:rsidRPr="00C73A7E">
              <w:rPr>
                <w:rStyle w:val="Code"/>
              </w:rPr>
              <w:t>/&gt;</w:t>
            </w:r>
            <w:r w:rsidR="00C73A7E" w:rsidRPr="00C73A7E">
              <w:rPr>
                <w:rStyle w:val="Codetext"/>
              </w:rPr>
              <w:t>vir vvirājadevanana Ity ajani dvija-kulottamas sūnuḥ</w:t>
            </w:r>
            <w:r w:rsidRPr="005E24B7">
              <w:rPr>
                <w:rStyle w:val="Code"/>
              </w:rPr>
              <w:t>&lt;/l&gt;</w:t>
            </w:r>
          </w:p>
          <w:p w14:paraId="4ADBB8D5" w14:textId="77777777" w:rsidR="005C456B" w:rsidRPr="005E24B7" w:rsidRDefault="005C456B" w:rsidP="005C456B">
            <w:pPr>
              <w:pStyle w:val="CodeParagraph"/>
              <w:rPr>
                <w:rFonts w:ascii="Consolas" w:hAnsi="Consolas" w:cs="Consolas"/>
                <w:noProof/>
                <w:color w:val="002060"/>
                <w:shd w:val="clear" w:color="auto" w:fill="F2F2F2" w:themeFill="background1" w:themeFillShade="F2"/>
              </w:rPr>
            </w:pPr>
            <w:r w:rsidRPr="005E24B7">
              <w:rPr>
                <w:rStyle w:val="Code"/>
              </w:rPr>
              <w:t>&lt;/lg&gt;</w:t>
            </w:r>
          </w:p>
        </w:tc>
      </w:tr>
      <w:tr w:rsidR="005C456B" w:rsidRPr="00DD7CCF" w14:paraId="024DFCB9" w14:textId="77777777" w:rsidTr="005C456B">
        <w:tc>
          <w:tcPr>
            <w:tcW w:w="5000" w:type="pct"/>
          </w:tcPr>
          <w:p w14:paraId="66AA0B3A" w14:textId="1449A558" w:rsidR="005C456B" w:rsidRDefault="00C73A7E" w:rsidP="005C456B">
            <w:pPr>
              <w:pStyle w:val="TableNote"/>
            </w:pPr>
            <w:r>
              <w:lastRenderedPageBreak/>
              <w:t xml:space="preserve">due to the extent of lacunae in this stanza, it can only tentatively be identified as an </w:t>
            </w:r>
            <w:r>
              <w:rPr>
                <w:rStyle w:val="Foreign"/>
              </w:rPr>
              <w:t>āryāgīti</w:t>
            </w:r>
          </w:p>
          <w:p w14:paraId="247D9F1E" w14:textId="221C01C8" w:rsidR="005C456B" w:rsidRPr="00DD7CCF" w:rsidRDefault="005C456B" w:rsidP="005C456B">
            <w:pPr>
              <w:pStyle w:val="TableNote"/>
            </w:pPr>
            <w:r>
              <w:t>the</w:t>
            </w:r>
            <w:r w:rsidR="00C73A7E">
              <w:t xml:space="preserve"> uncertainty of this identification is indicated with the </w:t>
            </w:r>
            <w:r w:rsidR="00C73A7E" w:rsidRPr="00666EFF">
              <w:rPr>
                <w:rStyle w:val="Code"/>
              </w:rPr>
              <w:t>&lt;certainty&gt;</w:t>
            </w:r>
            <w:r w:rsidR="00C73A7E">
              <w:t xml:space="preserve"> element</w:t>
            </w:r>
          </w:p>
        </w:tc>
      </w:tr>
    </w:tbl>
    <w:p w14:paraId="04E4E8E0" w14:textId="77777777" w:rsidR="005C456B" w:rsidRDefault="005C456B" w:rsidP="005C456B"/>
    <w:p w14:paraId="493E157D" w14:textId="77777777" w:rsidR="00E4480A" w:rsidRPr="00DD7CCF" w:rsidRDefault="00E4480A" w:rsidP="00E4480A">
      <w:pPr>
        <w:pStyle w:val="Lista"/>
      </w:pPr>
      <w:r w:rsidRPr="00DD7CCF">
        <w:t xml:space="preserve">if a part of your text seems 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6DCB30A1" w14:textId="4C3993E7" w:rsidR="00E4480A" w:rsidRDefault="00E4480A" w:rsidP="00E4480A">
      <w:pPr>
        <w:pStyle w:val="Lista2"/>
      </w:pPr>
      <w:r>
        <w:t xml:space="preserve">conversely, </w:t>
      </w:r>
      <w:r w:rsidRPr="00DD7CCF">
        <w:t xml:space="preserve">for heavily lacunose verse where the stanza structure cannot be established with any certainty, consider </w:t>
      </w:r>
      <w:r>
        <w:t xml:space="preserve">wrapping </w:t>
      </w:r>
      <w:r w:rsidRPr="00DD7CCF">
        <w:t xml:space="preserve">the text in an </w:t>
      </w:r>
      <w:r w:rsidRPr="00DD7CCF">
        <w:rPr>
          <w:rStyle w:val="Code"/>
        </w:rPr>
        <w:t>&lt;ab&gt;</w:t>
      </w:r>
      <w:r w:rsidRPr="00DD7CCF">
        <w:t xml:space="preserve"> element </w:t>
      </w:r>
      <w:r w:rsidRPr="00E24F87">
        <w:rPr>
          <w:noProof/>
        </w:rPr>
        <w:t>(</w:t>
      </w:r>
      <w:r w:rsidRPr="00DD7CCF">
        <w:t>§</w:t>
      </w:r>
      <w:r w:rsidRPr="00DD7CCF">
        <w:fldChar w:fldCharType="begin"/>
      </w:r>
      <w:r w:rsidRPr="00DD7CCF">
        <w:instrText xml:space="preserve"> REF _Ref43981028 \r \h </w:instrText>
      </w:r>
      <w:r>
        <w:instrText xml:space="preserve"> \* MERGEFORMAT </w:instrText>
      </w:r>
      <w:r w:rsidRPr="00DD7CCF">
        <w:fldChar w:fldCharType="separate"/>
      </w:r>
      <w:r w:rsidR="004D1F94">
        <w:t>2.2.2</w:t>
      </w:r>
      <w:r w:rsidRPr="00DD7CCF">
        <w:fldChar w:fldCharType="end"/>
      </w:r>
      <w:r w:rsidRPr="00DD7CCF">
        <w:t>) instead of marking it up as verse</w:t>
      </w:r>
    </w:p>
    <w:p w14:paraId="72A6273A" w14:textId="496870DA" w:rsidR="00F47381" w:rsidRPr="00DD7CCF" w:rsidRDefault="00F47381" w:rsidP="0051534D">
      <w:pPr>
        <w:pStyle w:val="Cmsor4"/>
      </w:pPr>
      <w:bookmarkStart w:id="123" w:name="_Ref181700216"/>
      <w:bookmarkStart w:id="124" w:name="_Ref181701554"/>
      <w:bookmarkStart w:id="125" w:name="_Ref43980303"/>
      <w:bookmarkStart w:id="126" w:name="_Toc182838186"/>
      <w:bookmarkEnd w:id="112"/>
      <w:r w:rsidRPr="00DD7CCF">
        <w:t xml:space="preserve">Encoding </w:t>
      </w:r>
      <w:r w:rsidR="00D35E03">
        <w:t xml:space="preserve">metre </w:t>
      </w:r>
      <w:r w:rsidRPr="00DD7CCF">
        <w:t xml:space="preserve">for </w:t>
      </w:r>
      <w:r w:rsidR="00671BCB">
        <w:t xml:space="preserve">verse </w:t>
      </w:r>
      <w:r w:rsidRPr="00DD7CCF">
        <w:t>lines</w:t>
      </w:r>
      <w:bookmarkEnd w:id="123"/>
      <w:bookmarkEnd w:id="124"/>
      <w:bookmarkEnd w:id="126"/>
    </w:p>
    <w:p w14:paraId="07F07ABB" w14:textId="4C0F5D15" w:rsidR="002F4601" w:rsidRDefault="00F47381" w:rsidP="00F47381">
      <w:pPr>
        <w:pStyle w:val="Lista"/>
      </w:pPr>
      <w:r w:rsidRPr="00DD7CCF">
        <w:t xml:space="preserve">the </w:t>
      </w:r>
      <w:r w:rsidR="00932FC8">
        <w:t xml:space="preserve">prosody </w:t>
      </w:r>
      <w:r w:rsidRPr="00DD7CCF">
        <w:t xml:space="preserve">of individual verse lines shall not be encoded separately so long as </w:t>
      </w:r>
      <w:r>
        <w:t xml:space="preserve">it is clearly determined by </w:t>
      </w:r>
      <w:r w:rsidRPr="00DD7CCF">
        <w:t>the metre encoded for the stanza to which they belong</w:t>
      </w:r>
    </w:p>
    <w:p w14:paraId="2812CDC9" w14:textId="127AC0C9" w:rsidR="009368D1" w:rsidRDefault="00932FC8" w:rsidP="009368D1">
      <w:pPr>
        <w:pStyle w:val="Lista"/>
      </w:pPr>
      <w:r>
        <w:t xml:space="preserve">furthermore, </w:t>
      </w:r>
      <w:r w:rsidR="009368D1">
        <w:t xml:space="preserve">encoding the metre of individual lines is </w:t>
      </w:r>
      <w:r w:rsidR="009368D1" w:rsidRPr="0010288F">
        <w:rPr>
          <w:b/>
          <w:bCs/>
        </w:rPr>
        <w:t>not applicable</w:t>
      </w:r>
      <w:r w:rsidR="009368D1" w:rsidRPr="00AB1EB2">
        <w:t xml:space="preserve"> to</w:t>
      </w:r>
    </w:p>
    <w:p w14:paraId="746D7095" w14:textId="014F2EF4" w:rsidR="009368D1" w:rsidRPr="00DD7CCF" w:rsidRDefault="009368D1" w:rsidP="009368D1">
      <w:pPr>
        <w:pStyle w:val="Lista2"/>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Pr="00DD7CCF">
        <w:t>§</w:t>
      </w:r>
      <w:r w:rsidRPr="00DD7CCF">
        <w:fldChar w:fldCharType="begin"/>
      </w:r>
      <w:r w:rsidRPr="00DD7CCF">
        <w:instrText xml:space="preserve"> REF _Ref43981070 \r \h </w:instrText>
      </w:r>
      <w:r>
        <w:instrText xml:space="preserve"> \* MERGEFORMAT </w:instrText>
      </w:r>
      <w:r w:rsidRPr="00DD7CCF">
        <w:fldChar w:fldCharType="separate"/>
      </w:r>
      <w:r w:rsidR="004D1F94">
        <w:t>6.1.4.1</w:t>
      </w:r>
      <w:r w:rsidRPr="00DD7CCF">
        <w:fldChar w:fldCharType="end"/>
      </w:r>
      <w:r w:rsidRPr="00DD7CCF">
        <w:t xml:space="preserve">) or normalised </w:t>
      </w:r>
      <w:r w:rsidRPr="00E24F87">
        <w:rPr>
          <w:noProof/>
        </w:rPr>
        <w:t>(</w:t>
      </w:r>
      <w:r w:rsidRPr="00DD7CCF">
        <w:t>§</w:t>
      </w:r>
      <w:r w:rsidRPr="00DD7CCF">
        <w:fldChar w:fldCharType="begin"/>
      </w:r>
      <w:r w:rsidRPr="00DD7CCF">
        <w:instrText xml:space="preserve"> REF _Ref43979756 \r \h </w:instrText>
      </w:r>
      <w:r>
        <w:instrText xml:space="preserve"> \* MERGEFORMAT </w:instrText>
      </w:r>
      <w:r w:rsidRPr="00DD7CCF">
        <w:fldChar w:fldCharType="separate"/>
      </w:r>
      <w:r w:rsidR="004D1F94">
        <w:t>6.3</w:t>
      </w:r>
      <w:r w:rsidRPr="00DD7CCF">
        <w:fldChar w:fldCharType="end"/>
      </w:r>
      <w:r w:rsidRPr="00DD7CCF">
        <w:t xml:space="preserve">), thereby restoring the expected metre </w:t>
      </w:r>
      <w:r w:rsidRPr="00E24F87">
        <w:rPr>
          <w:noProof/>
        </w:rPr>
        <w:t>(</w:t>
      </w:r>
      <w:r w:rsidRPr="00DD7CCF">
        <w:t>see also §</w:t>
      </w:r>
      <w:r w:rsidRPr="00DD7CCF">
        <w:fldChar w:fldCharType="begin"/>
      </w:r>
      <w:r w:rsidRPr="00DD7CCF">
        <w:instrText xml:space="preserve"> REF _Ref43981233 \r \h </w:instrText>
      </w:r>
      <w:r>
        <w:instrText xml:space="preserve"> \* MERGEFORMAT </w:instrText>
      </w:r>
      <w:r w:rsidRPr="00DD7CCF">
        <w:fldChar w:fldCharType="separate"/>
      </w:r>
      <w:r w:rsidR="004D1F94">
        <w:t>6.1.4</w:t>
      </w:r>
      <w:r w:rsidRPr="00DD7CCF">
        <w:fldChar w:fldCharType="end"/>
      </w:r>
      <w:r w:rsidRPr="00DD7CCF">
        <w:t>)</w:t>
      </w:r>
    </w:p>
    <w:p w14:paraId="2584F8CB" w14:textId="1A5580E5" w:rsidR="009368D1" w:rsidRPr="00DD7CCF" w:rsidRDefault="009368D1" w:rsidP="009368D1">
      <w:pPr>
        <w:pStyle w:val="Lista2"/>
      </w:pPr>
      <w:r w:rsidRPr="00DD7CCF">
        <w:t xml:space="preserve">the clerical/scribal quirk where the end of a verse is joined in sandhi to a closing </w:t>
      </w:r>
      <w:r w:rsidRPr="00DD7CCF">
        <w:rPr>
          <w:rStyle w:val="Foreign"/>
        </w:rPr>
        <w:t>iti</w:t>
      </w:r>
      <w:r>
        <w:t xml:space="preserve"> (for which see §</w:t>
      </w:r>
      <w:r w:rsidR="00AC54D6">
        <w:fldChar w:fldCharType="begin"/>
      </w:r>
      <w:r w:rsidR="00AC54D6">
        <w:instrText xml:space="preserve"> REF _Ref181373789 \r \h </w:instrText>
      </w:r>
      <w:r w:rsidR="00AC54D6">
        <w:fldChar w:fldCharType="separate"/>
      </w:r>
      <w:r w:rsidR="004D1F94">
        <w:t>2.1.2.2</w:t>
      </w:r>
      <w:r w:rsidR="00AC54D6">
        <w:fldChar w:fldCharType="end"/>
      </w:r>
      <w:r>
        <w:t>)</w:t>
      </w:r>
    </w:p>
    <w:p w14:paraId="7949568A" w14:textId="41D36D09" w:rsidR="009368D1" w:rsidRPr="00DD7CCF" w:rsidRDefault="009368D1" w:rsidP="009368D1">
      <w:pPr>
        <w:pStyle w:val="Lista2"/>
      </w:pPr>
      <w:r w:rsidRPr="00DD7CCF">
        <w:t xml:space="preserve">caesuras </w:t>
      </w:r>
      <w:r>
        <w:t xml:space="preserve">not observed by the writer </w:t>
      </w:r>
      <w:r w:rsidRPr="00E24F87">
        <w:rPr>
          <w:noProof/>
        </w:rPr>
        <w:t>(</w:t>
      </w:r>
      <w:r w:rsidRPr="00DD7CCF">
        <w:t>which cannot be marked up in this scheme, but may be encoded as mentioned under §</w:t>
      </w:r>
      <w:r w:rsidR="00AC54D6">
        <w:fldChar w:fldCharType="begin"/>
      </w:r>
      <w:r w:rsidR="00AC54D6">
        <w:instrText xml:space="preserve"> REF _Ref181706035 \r \h </w:instrText>
      </w:r>
      <w:r w:rsidR="00AC54D6">
        <w:fldChar w:fldCharType="separate"/>
      </w:r>
      <w:r w:rsidR="004D1F94">
        <w:t>2.3.4.5</w:t>
      </w:r>
      <w:r w:rsidR="00AC54D6">
        <w:fldChar w:fldCharType="end"/>
      </w:r>
      <w:r w:rsidRPr="00DD7CCF">
        <w:t>)</w:t>
      </w:r>
    </w:p>
    <w:p w14:paraId="7970B5ED" w14:textId="5A85B88D" w:rsidR="009368D1" w:rsidRDefault="009368D1" w:rsidP="00760FB1">
      <w:pPr>
        <w:pStyle w:val="Lista"/>
      </w:pPr>
      <w:r>
        <w:t>in other cases</w:t>
      </w:r>
      <w:r w:rsidR="00932FC8">
        <w:t xml:space="preserve">, encode the prosody of a line using </w:t>
      </w:r>
      <w:r w:rsidR="00285A84" w:rsidRPr="008525C6">
        <w:rPr>
          <w:rStyle w:val="Codeattribute"/>
        </w:rPr>
        <w:t>@met</w:t>
      </w:r>
      <w:r w:rsidR="00932FC8">
        <w:t xml:space="preserve"> (§</w:t>
      </w:r>
      <w:r w:rsidR="00932FC8">
        <w:fldChar w:fldCharType="begin"/>
      </w:r>
      <w:r w:rsidR="00932FC8">
        <w:instrText xml:space="preserve"> REF _Ref181699020 \r \h </w:instrText>
      </w:r>
      <w:r w:rsidR="00932FC8">
        <w:fldChar w:fldCharType="separate"/>
      </w:r>
      <w:r w:rsidR="004D1F94">
        <w:t>2.3.4.1</w:t>
      </w:r>
      <w:r w:rsidR="00932FC8">
        <w:fldChar w:fldCharType="end"/>
      </w:r>
      <w:r w:rsidR="00932FC8">
        <w:t xml:space="preserve">) and/or </w:t>
      </w:r>
      <w:r w:rsidR="00285A84" w:rsidRPr="008525C6">
        <w:rPr>
          <w:rStyle w:val="Codeattribute"/>
        </w:rPr>
        <w:t>@</w:t>
      </w:r>
      <w:r w:rsidR="00285A84">
        <w:rPr>
          <w:rStyle w:val="Codeattribute"/>
        </w:rPr>
        <w:t>real</w:t>
      </w:r>
      <w:r w:rsidR="00932FC8" w:rsidRPr="00932FC8">
        <w:t xml:space="preserve"> </w:t>
      </w:r>
      <w:r w:rsidR="00932FC8">
        <w:t>(§</w:t>
      </w:r>
      <w:r w:rsidR="00932FC8">
        <w:fldChar w:fldCharType="begin"/>
      </w:r>
      <w:r w:rsidR="00932FC8">
        <w:instrText xml:space="preserve"> REF _Ref181701741 \r \h </w:instrText>
      </w:r>
      <w:r w:rsidR="00932FC8">
        <w:fldChar w:fldCharType="separate"/>
      </w:r>
      <w:r w:rsidR="004D1F94">
        <w:t>2.3.4.2</w:t>
      </w:r>
      <w:r w:rsidR="00932FC8">
        <w:fldChar w:fldCharType="end"/>
      </w:r>
      <w:r w:rsidR="00932FC8">
        <w:t>) as follows</w:t>
      </w:r>
    </w:p>
    <w:p w14:paraId="5E00FA22" w14:textId="51A1CA08" w:rsidR="00932FC8" w:rsidRDefault="00932FC8" w:rsidP="00932FC8">
      <w:pPr>
        <w:pStyle w:val="Lista"/>
      </w:pPr>
      <w:r w:rsidRPr="005E24B7">
        <w:rPr>
          <w:b/>
          <w:bCs/>
        </w:rPr>
        <w:t xml:space="preserve">when the lines of a stanza </w:t>
      </w:r>
      <w:r>
        <w:rPr>
          <w:b/>
          <w:bCs/>
        </w:rPr>
        <w:t>conform to two or more different recognised prosodic patterns</w:t>
      </w:r>
      <w:r>
        <w:t xml:space="preserve">, without the stanza as a whole conforming to a recognised template, as in </w:t>
      </w:r>
      <w:r>
        <w:fldChar w:fldCharType="begin"/>
      </w:r>
      <w:r>
        <w:instrText xml:space="preserve"> REF _Ref44077218 \h </w:instrText>
      </w:r>
      <w:r>
        <w:fldChar w:fldCharType="separate"/>
      </w:r>
      <w:r w:rsidR="004D1F94" w:rsidRPr="00DD7CCF">
        <w:t xml:space="preserve">Example </w:t>
      </w:r>
      <w:r w:rsidR="004D1F94">
        <w:rPr>
          <w:noProof/>
        </w:rPr>
        <w:t>2.3.4</w:t>
      </w:r>
      <w:r w:rsidR="004D1F94" w:rsidRPr="00DD7CCF">
        <w:t>.</w:t>
      </w:r>
      <w:r w:rsidR="004D1F94">
        <w:rPr>
          <w:noProof/>
        </w:rPr>
        <w:t>C</w:t>
      </w:r>
      <w:r>
        <w:fldChar w:fldCharType="end"/>
      </w:r>
      <w:r>
        <w:t>, mandatorily encode as follows</w:t>
      </w:r>
    </w:p>
    <w:p w14:paraId="6688CCCE" w14:textId="467198D5" w:rsidR="00932FC8" w:rsidRDefault="00932FC8" w:rsidP="00932FC8">
      <w:pPr>
        <w:pStyle w:val="Lista2"/>
      </w:pPr>
      <w:r>
        <w:t>as per §</w:t>
      </w:r>
      <w:r>
        <w:fldChar w:fldCharType="begin"/>
      </w:r>
      <w:r>
        <w:instrText xml:space="preserve"> REF _Ref181630354 \w \h </w:instrText>
      </w:r>
      <w:r>
        <w:fldChar w:fldCharType="separate"/>
      </w:r>
      <w:r w:rsidR="004D1F94">
        <w:t>2.3.4.2</w:t>
      </w:r>
      <w:r>
        <w:fldChar w:fldCharType="end"/>
      </w:r>
      <w:r>
        <w:t xml:space="preserve">, encode the metre of the stanza as </w:t>
      </w:r>
      <w:r w:rsidRPr="005E24B7">
        <w:rPr>
          <w:rStyle w:val="Codevalue"/>
        </w:rPr>
        <w:t>"mixed"</w:t>
      </w:r>
      <w:r>
        <w:t xml:space="preserve"> </w:t>
      </w:r>
    </w:p>
    <w:p w14:paraId="2925EE9A" w14:textId="77777777" w:rsidR="00932FC8" w:rsidRDefault="00932FC8" w:rsidP="00932FC8">
      <w:pPr>
        <w:pStyle w:val="Lista2"/>
      </w:pPr>
      <w:r>
        <w:t xml:space="preserve">typically, add </w:t>
      </w:r>
      <w:r w:rsidRPr="008525C6">
        <w:rPr>
          <w:rStyle w:val="Codeattribute"/>
        </w:rPr>
        <w:t>@met</w:t>
      </w:r>
      <w:r>
        <w:t xml:space="preserve"> to each line that conforms to a named metrical template applicable to </w:t>
      </w:r>
      <w:r w:rsidRPr="00671BCB">
        <w:rPr>
          <w:rStyle w:val="Foreign"/>
        </w:rPr>
        <w:t>sama</w:t>
      </w:r>
      <w:r>
        <w:rPr>
          <w:rStyle w:val="Foreign"/>
        </w:rPr>
        <w:t>catuṣpadī</w:t>
      </w:r>
      <w:r>
        <w:t xml:space="preserve"> verse (where the template is identical for all four lines)</w:t>
      </w:r>
    </w:p>
    <w:p w14:paraId="2F3F55C6" w14:textId="77777777" w:rsidR="00932FC8" w:rsidRDefault="00932FC8" w:rsidP="00932FC8">
      <w:pPr>
        <w:pStyle w:val="Lista2"/>
      </w:pPr>
      <w:r>
        <w:t xml:space="preserve">rarely, add </w:t>
      </w:r>
      <w:r w:rsidRPr="008525C6">
        <w:rPr>
          <w:rStyle w:val="Codeattribute"/>
        </w:rPr>
        <w:t>@</w:t>
      </w:r>
      <w:r>
        <w:rPr>
          <w:rStyle w:val="Codeattribute"/>
        </w:rPr>
        <w:t>real</w:t>
      </w:r>
      <w:r>
        <w:t xml:space="preserve"> to any line that does not conform to a named metrical template</w:t>
      </w:r>
    </w:p>
    <w:tbl>
      <w:tblPr>
        <w:tblStyle w:val="CodeSampleTable"/>
        <w:tblW w:w="5000" w:type="pct"/>
        <w:tblLook w:val="04A0" w:firstRow="1" w:lastRow="0" w:firstColumn="1" w:lastColumn="0" w:noHBand="0" w:noVBand="1"/>
      </w:tblPr>
      <w:tblGrid>
        <w:gridCol w:w="9622"/>
      </w:tblGrid>
      <w:tr w:rsidR="00932FC8" w:rsidRPr="00DD7CCF" w14:paraId="0DCCF124" w14:textId="77777777" w:rsidTr="00760FB1">
        <w:trPr>
          <w:cnfStyle w:val="100000000000" w:firstRow="1" w:lastRow="0" w:firstColumn="0" w:lastColumn="0" w:oddVBand="0" w:evenVBand="0" w:oddHBand="0" w:evenHBand="0" w:firstRowFirstColumn="0" w:firstRowLastColumn="0" w:lastRowFirstColumn="0" w:lastRowLastColumn="0"/>
        </w:trPr>
        <w:tc>
          <w:tcPr>
            <w:tcW w:w="5000" w:type="pct"/>
          </w:tcPr>
          <w:p w14:paraId="2BCA5FE0" w14:textId="66D49E16" w:rsidR="00932FC8" w:rsidRPr="00DD7CCF" w:rsidRDefault="00932FC8" w:rsidP="00760FB1">
            <w:pPr>
              <w:pStyle w:val="Kpalrs"/>
            </w:pPr>
            <w:bookmarkStart w:id="127" w:name="_Ref44077218"/>
            <w:r w:rsidRPr="00DD7CCF">
              <w:t xml:space="preserve">Example </w:t>
            </w:r>
            <w:fldSimple w:instr=" STYLEREF 3 \s ">
              <w:r w:rsidR="004D1F94">
                <w:rPr>
                  <w:noProof/>
                </w:rPr>
                <w:t>2.3.4</w:t>
              </w:r>
            </w:fldSimple>
            <w:r w:rsidRPr="00DD7CCF">
              <w:t>.</w:t>
            </w:r>
            <w:fldSimple w:instr=" SEQ Example \* ALPHABETIC \s 3 ">
              <w:r w:rsidR="004D1F94">
                <w:rPr>
                  <w:noProof/>
                </w:rPr>
                <w:t>C</w:t>
              </w:r>
            </w:fldSimple>
            <w:bookmarkEnd w:id="127"/>
            <w:r w:rsidRPr="00DD7CCF">
              <w:t xml:space="preserve">: </w:t>
            </w:r>
            <w:r>
              <w:t>line with a prosodic template other than the rest of the stanza</w:t>
            </w:r>
          </w:p>
        </w:tc>
      </w:tr>
      <w:tr w:rsidR="00932FC8" w:rsidRPr="00DD7CCF" w14:paraId="132608EC" w14:textId="77777777" w:rsidTr="00760FB1">
        <w:tc>
          <w:tcPr>
            <w:tcW w:w="5000" w:type="pct"/>
          </w:tcPr>
          <w:p w14:paraId="0A4BA09D" w14:textId="77777777" w:rsidR="00932FC8" w:rsidRPr="005E24B7" w:rsidRDefault="00932FC8" w:rsidP="00760FB1">
            <w:pPr>
              <w:pStyle w:val="CodeParagraph"/>
              <w:rPr>
                <w:rStyle w:val="Code"/>
              </w:rPr>
            </w:pPr>
            <w:r w:rsidRPr="005E24B7">
              <w:rPr>
                <w:rStyle w:val="Code"/>
              </w:rPr>
              <w:t xml:space="preserve">&lt;lg </w:t>
            </w:r>
            <w:r w:rsidRPr="005E24B7">
              <w:rPr>
                <w:rStyle w:val="Codeattribute"/>
              </w:rPr>
              <w:t>n=</w:t>
            </w:r>
            <w:r w:rsidRPr="005E24B7">
              <w:rPr>
                <w:rStyle w:val="Codevalue"/>
              </w:rPr>
              <w:t>"9"</w:t>
            </w:r>
            <w:r w:rsidRPr="005E24B7">
              <w:rPr>
                <w:rStyle w:val="Code"/>
              </w:rPr>
              <w:t xml:space="preserve"> </w:t>
            </w:r>
            <w:r w:rsidRPr="005E24B7">
              <w:rPr>
                <w:rStyle w:val="Codeattribute"/>
              </w:rPr>
              <w:t>met=</w:t>
            </w:r>
            <w:r w:rsidRPr="005E24B7">
              <w:rPr>
                <w:rStyle w:val="Codevalue"/>
              </w:rPr>
              <w:t>"mixed"</w:t>
            </w:r>
            <w:r w:rsidRPr="005E24B7">
              <w:rPr>
                <w:rStyle w:val="Code"/>
              </w:rPr>
              <w:t>&gt;</w:t>
            </w:r>
          </w:p>
          <w:p w14:paraId="125D52CC" w14:textId="77777777" w:rsidR="00932FC8" w:rsidRPr="005E24B7" w:rsidRDefault="00932FC8" w:rsidP="00760FB1">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"a"</w:t>
            </w:r>
            <w:r w:rsidRPr="005E24B7">
              <w:rPr>
                <w:rStyle w:val="Code"/>
              </w:rPr>
              <w:t xml:space="preserve"> </w:t>
            </w:r>
            <w:r w:rsidRPr="005E24B7">
              <w:rPr>
                <w:rStyle w:val="Codeattribute"/>
              </w:rPr>
              <w:t>met=</w:t>
            </w:r>
            <w:r w:rsidRPr="005E24B7">
              <w:rPr>
                <w:rStyle w:val="Codevalue"/>
              </w:rPr>
              <w:t>"vaṁśastha"</w:t>
            </w:r>
            <w:r w:rsidRPr="005E24B7">
              <w:rPr>
                <w:rStyle w:val="Code"/>
              </w:rPr>
              <w:t>&gt;</w:t>
            </w:r>
            <w:r w:rsidRPr="005E24B7">
              <w:rPr>
                <w:rStyle w:val="Codetext"/>
              </w:rPr>
              <w:t>yaśo-vikāśāya vikāśitā diśo</w:t>
            </w:r>
            <w:r w:rsidRPr="005E24B7">
              <w:rPr>
                <w:rStyle w:val="Code"/>
              </w:rPr>
              <w:t>&lt;/l&gt;</w:t>
            </w:r>
          </w:p>
          <w:p w14:paraId="213E1296" w14:textId="77777777" w:rsidR="00932FC8" w:rsidRPr="005E24B7" w:rsidRDefault="00932FC8" w:rsidP="00760FB1">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"b"</w:t>
            </w:r>
            <w:r w:rsidRPr="005E24B7">
              <w:rPr>
                <w:rStyle w:val="Code"/>
              </w:rPr>
              <w:t xml:space="preserve"> </w:t>
            </w:r>
            <w:r w:rsidRPr="005E24B7">
              <w:rPr>
                <w:rStyle w:val="Codeattribute"/>
              </w:rPr>
              <w:t>met=</w:t>
            </w:r>
            <w:r w:rsidRPr="005E24B7">
              <w:rPr>
                <w:rStyle w:val="Codevalue"/>
              </w:rPr>
              <w:t>"upendravajrā"</w:t>
            </w:r>
            <w:r w:rsidRPr="005E24B7">
              <w:rPr>
                <w:rStyle w:val="Code"/>
              </w:rPr>
              <w:t>&gt;</w:t>
            </w:r>
            <w:r w:rsidRPr="005E24B7">
              <w:rPr>
                <w:rStyle w:val="Codetext"/>
              </w:rPr>
              <w:t>daśāpi viśvasya pitāmahena</w:t>
            </w:r>
            <w:r w:rsidRPr="005E24B7">
              <w:rPr>
                <w:rStyle w:val="Code"/>
              </w:rPr>
              <w:t>&lt;/l&gt;</w:t>
            </w:r>
          </w:p>
          <w:p w14:paraId="655BB9FD" w14:textId="77777777" w:rsidR="00932FC8" w:rsidRPr="005E24B7" w:rsidRDefault="00932FC8" w:rsidP="00760FB1">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"c"</w:t>
            </w:r>
            <w:r w:rsidRPr="005E24B7">
              <w:rPr>
                <w:rStyle w:val="Code"/>
              </w:rPr>
              <w:t xml:space="preserve"> </w:t>
            </w:r>
            <w:r w:rsidRPr="005E24B7">
              <w:rPr>
                <w:rStyle w:val="Codeattribute"/>
              </w:rPr>
              <w:t>met=</w:t>
            </w:r>
            <w:r w:rsidRPr="005E24B7">
              <w:rPr>
                <w:rStyle w:val="Codevalue"/>
              </w:rPr>
              <w:t>"upendravajrā"</w:t>
            </w:r>
            <w:r w:rsidRPr="005E24B7">
              <w:rPr>
                <w:rStyle w:val="Code"/>
              </w:rPr>
              <w:t>&gt;</w:t>
            </w:r>
            <w:r w:rsidRPr="005E24B7">
              <w:rPr>
                <w:rStyle w:val="Codetext"/>
              </w:rPr>
              <w:t>śriyan nidhāyorasi yasya viṣṇuḥ</w:t>
            </w:r>
            <w:r w:rsidRPr="005E24B7">
              <w:rPr>
                <w:rStyle w:val="Code"/>
              </w:rPr>
              <w:t>&lt;/l&gt;</w:t>
            </w:r>
          </w:p>
          <w:p w14:paraId="0AFB1347" w14:textId="77777777" w:rsidR="00932FC8" w:rsidRDefault="00932FC8" w:rsidP="00760FB1">
            <w:pPr>
              <w:pStyle w:val="CodeParagraph"/>
            </w:pPr>
            <w:r>
              <w:rPr>
                <w:rStyle w:val="Code"/>
              </w:rPr>
              <w:t xml:space="preserve">  </w:t>
            </w:r>
            <w:r w:rsidRPr="005E24B7">
              <w:rPr>
                <w:rStyle w:val="Code"/>
              </w:rPr>
              <w:t xml:space="preserve">&lt;l </w:t>
            </w:r>
            <w:r w:rsidRPr="005E24B7">
              <w:rPr>
                <w:rStyle w:val="Codeattribute"/>
              </w:rPr>
              <w:t>n=</w:t>
            </w:r>
            <w:r w:rsidRPr="005E24B7">
              <w:rPr>
                <w:rStyle w:val="Codevalue"/>
              </w:rPr>
              <w:t>"d"</w:t>
            </w:r>
            <w:r w:rsidRPr="005E24B7">
              <w:rPr>
                <w:rStyle w:val="Code"/>
              </w:rPr>
              <w:t xml:space="preserve"> </w:t>
            </w:r>
            <w:r w:rsidRPr="005E24B7">
              <w:rPr>
                <w:rStyle w:val="Codeattribute"/>
              </w:rPr>
              <w:t>met=</w:t>
            </w:r>
            <w:r w:rsidRPr="005E24B7">
              <w:rPr>
                <w:rStyle w:val="Codevalue"/>
              </w:rPr>
              <w:t>"upendravajrā"</w:t>
            </w:r>
            <w:r w:rsidRPr="005E24B7">
              <w:rPr>
                <w:rStyle w:val="Code"/>
              </w:rPr>
              <w:t>&gt;</w:t>
            </w:r>
            <w:r w:rsidRPr="005E24B7">
              <w:rPr>
                <w:rStyle w:val="Codetext"/>
              </w:rPr>
              <w:t>sva-mūrttitāṁ svaṁ ca tapāṁsi tepe</w:t>
            </w:r>
            <w:r w:rsidRPr="005E24B7">
              <w:rPr>
                <w:rStyle w:val="Code"/>
              </w:rPr>
              <w:t>&lt;/l&gt;</w:t>
            </w:r>
            <w:r>
              <w:t xml:space="preserve"> </w:t>
            </w:r>
          </w:p>
          <w:p w14:paraId="5D1F41A4" w14:textId="77777777" w:rsidR="00932FC8" w:rsidRPr="005E24B7" w:rsidRDefault="00932FC8" w:rsidP="00760FB1">
            <w:pPr>
              <w:pStyle w:val="CodeParagraph"/>
              <w:rPr>
                <w:rFonts w:ascii="Consolas" w:hAnsi="Consolas" w:cs="Consolas"/>
                <w:noProof/>
                <w:color w:val="002060"/>
                <w:shd w:val="clear" w:color="auto" w:fill="F2F2F2" w:themeFill="background1" w:themeFillShade="F2"/>
              </w:rPr>
            </w:pPr>
            <w:r w:rsidRPr="005E24B7">
              <w:rPr>
                <w:rStyle w:val="Code"/>
              </w:rPr>
              <w:t>&lt;/lg&gt;</w:t>
            </w:r>
          </w:p>
        </w:tc>
      </w:tr>
      <w:tr w:rsidR="00932FC8" w:rsidRPr="00DD7CCF" w14:paraId="4649C3A2" w14:textId="77777777" w:rsidTr="00760FB1">
        <w:tc>
          <w:tcPr>
            <w:tcW w:w="5000" w:type="pct"/>
          </w:tcPr>
          <w:p w14:paraId="3530FF21" w14:textId="77777777" w:rsidR="00932FC8" w:rsidRDefault="00932FC8" w:rsidP="00760FB1">
            <w:pPr>
              <w:pStyle w:val="TableNote"/>
            </w:pPr>
            <w:r>
              <w:t xml:space="preserve">the first </w:t>
            </w:r>
            <w:r>
              <w:rPr>
                <w:rStyle w:val="Foreign"/>
              </w:rPr>
              <w:t>pāda</w:t>
            </w:r>
            <w:r>
              <w:t xml:space="preserve"> follows the </w:t>
            </w:r>
            <w:r>
              <w:rPr>
                <w:rStyle w:val="Foreign"/>
              </w:rPr>
              <w:t>vaṁśastha</w:t>
            </w:r>
            <w:r>
              <w:t xml:space="preserve"> template, while the rest of the lines conform to </w:t>
            </w:r>
            <w:r>
              <w:rPr>
                <w:rStyle w:val="Foreign"/>
              </w:rPr>
              <w:t>upendravajrā</w:t>
            </w:r>
          </w:p>
          <w:p w14:paraId="33B87413" w14:textId="647DE9E0" w:rsidR="00932FC8" w:rsidRPr="00DD7CCF" w:rsidRDefault="00932FC8" w:rsidP="00760FB1">
            <w:pPr>
              <w:pStyle w:val="TableNote"/>
            </w:pPr>
            <w:r>
              <w:t xml:space="preserve">the metre for the stanza is encoded as mixed, and </w:t>
            </w:r>
            <w:r w:rsidRPr="005E24B7">
              <w:rPr>
                <w:rStyle w:val="Codeattribute"/>
              </w:rPr>
              <w:t>@met</w:t>
            </w:r>
            <w:r>
              <w:t>, with a pattern name as its value, is added to each line</w:t>
            </w:r>
          </w:p>
        </w:tc>
      </w:tr>
    </w:tbl>
    <w:p w14:paraId="16E309AD" w14:textId="77777777" w:rsidR="00932FC8" w:rsidRDefault="00932FC8" w:rsidP="00932FC8"/>
    <w:p w14:paraId="740037A9" w14:textId="19CC3F91" w:rsidR="009368D1" w:rsidRDefault="005E24B7" w:rsidP="00D45A5E">
      <w:pPr>
        <w:pStyle w:val="Lista"/>
      </w:pPr>
      <w:r w:rsidRPr="00285A84">
        <w:rPr>
          <w:b/>
          <w:bCs/>
        </w:rPr>
        <w:t xml:space="preserve">when a line deviates idiosyncratically from the metre of the </w:t>
      </w:r>
      <w:r w:rsidR="00C564CA" w:rsidRPr="00285A84">
        <w:rPr>
          <w:b/>
          <w:bCs/>
        </w:rPr>
        <w:t xml:space="preserve">rest of the </w:t>
      </w:r>
      <w:r w:rsidRPr="00285A84">
        <w:rPr>
          <w:b/>
          <w:bCs/>
        </w:rPr>
        <w:t>stanza</w:t>
      </w:r>
      <w:r w:rsidR="00C564CA">
        <w:t xml:space="preserve"> without conforming to a different recognised metre, </w:t>
      </w:r>
      <w:r w:rsidR="00C564CA" w:rsidRPr="00C564CA">
        <w:t xml:space="preserve">it is optional but recommended that you </w:t>
      </w:r>
      <w:r w:rsidR="00FB0A6A">
        <w:t xml:space="preserve">add </w:t>
      </w:r>
      <w:r w:rsidR="009368D1" w:rsidRPr="008525C6">
        <w:rPr>
          <w:rStyle w:val="Codeattribute"/>
        </w:rPr>
        <w:t>@</w:t>
      </w:r>
      <w:r w:rsidR="009368D1">
        <w:rPr>
          <w:rStyle w:val="Codeattribute"/>
        </w:rPr>
        <w:t>real</w:t>
      </w:r>
      <w:r w:rsidR="009368D1">
        <w:t xml:space="preserve"> </w:t>
      </w:r>
      <w:r w:rsidR="00285A84">
        <w:t>to the line with unexpected metre</w:t>
      </w:r>
    </w:p>
    <w:p w14:paraId="01F145B9" w14:textId="5A97D821" w:rsidR="00C564CA" w:rsidRDefault="00C564CA" w:rsidP="00C564CA">
      <w:pPr>
        <w:pStyle w:val="Lista2"/>
      </w:pPr>
      <w:r>
        <w:t>this encoding is applicable regardless of whether the deviation is deemed to be deliberate or erroneous, including the following cases:</w:t>
      </w:r>
    </w:p>
    <w:p w14:paraId="5E14E20B" w14:textId="6EBC8BF0" w:rsidR="00C564CA" w:rsidRPr="00DD7CCF" w:rsidRDefault="00C564CA" w:rsidP="009B6873">
      <w:pPr>
        <w:pStyle w:val="Lista3"/>
      </w:pPr>
      <w:r w:rsidRPr="00DD7CCF">
        <w:t>lines with anomalous metre, including hypermetrical and hypometrical lines</w:t>
      </w:r>
      <w:r>
        <w:t xml:space="preserve">, as in </w:t>
      </w:r>
      <w:r>
        <w:fldChar w:fldCharType="begin"/>
      </w:r>
      <w:r>
        <w:instrText xml:space="preserve"> REF _Ref44077220 \h </w:instrText>
      </w:r>
      <w:r>
        <w:fldChar w:fldCharType="separate"/>
      </w:r>
      <w:r w:rsidR="004D1F94" w:rsidRPr="00DD7CCF">
        <w:t xml:space="preserve">Example </w:t>
      </w:r>
      <w:r w:rsidR="004D1F94">
        <w:rPr>
          <w:noProof/>
        </w:rPr>
        <w:t>2.3.4</w:t>
      </w:r>
      <w:r w:rsidR="004D1F94" w:rsidRPr="00DD7CCF">
        <w:t>.</w:t>
      </w:r>
      <w:r w:rsidR="004D1F94">
        <w:rPr>
          <w:noProof/>
        </w:rPr>
        <w:t>D</w:t>
      </w:r>
      <w:r>
        <w:fldChar w:fldCharType="end"/>
      </w:r>
    </w:p>
    <w:p w14:paraId="602748D7" w14:textId="328AACDF" w:rsidR="00C564CA" w:rsidRDefault="009B6873" w:rsidP="009B6873">
      <w:pPr>
        <w:pStyle w:val="Lista3"/>
      </w:pPr>
      <w:r>
        <w:t xml:space="preserve">presumable poetic </w:t>
      </w:r>
      <w:r w:rsidR="00C564CA" w:rsidRPr="00DD7CCF">
        <w:t xml:space="preserve">licence, such as </w:t>
      </w:r>
      <w:r w:rsidR="00C564CA">
        <w:t>treating</w:t>
      </w:r>
      <w:r w:rsidR="00C564CA" w:rsidRPr="00DD7CCF">
        <w:t xml:space="preserve"> a short vowel followed by a stop and a semivowel</w:t>
      </w:r>
      <w:r w:rsidR="00C564CA">
        <w:t xml:space="preserve"> as a short syllable</w:t>
      </w:r>
      <w:r w:rsidR="00C564CA" w:rsidRPr="00DD7CCF">
        <w:t xml:space="preserve"> </w:t>
      </w:r>
      <w:r w:rsidR="00C564CA" w:rsidRPr="00E24F87">
        <w:rPr>
          <w:noProof/>
        </w:rPr>
        <w:t>(</w:t>
      </w:r>
      <w:r w:rsidR="00C564CA" w:rsidRPr="00DD7CCF">
        <w:rPr>
          <w:rStyle w:val="Foreign"/>
        </w:rPr>
        <w:t>muta cum liquida</w:t>
      </w:r>
      <w:r w:rsidR="00C564CA" w:rsidRPr="00DD7CCF">
        <w:t xml:space="preserve"> in classical European prosody)</w:t>
      </w:r>
      <w:r>
        <w:t xml:space="preserve">, as in </w:t>
      </w:r>
      <w:r>
        <w:fldChar w:fldCharType="begin"/>
      </w:r>
      <w:r>
        <w:instrText xml:space="preserve"> REF _Ref44077213 \h </w:instrText>
      </w:r>
      <w:r>
        <w:fldChar w:fldCharType="separate"/>
      </w:r>
      <w:r w:rsidR="004D1F94" w:rsidRPr="00DD7CCF">
        <w:t xml:space="preserve">Example </w:t>
      </w:r>
      <w:r w:rsidR="004D1F94">
        <w:rPr>
          <w:noProof/>
        </w:rPr>
        <w:t>2.3.4</w:t>
      </w:r>
      <w:r w:rsidR="004D1F94" w:rsidRPr="00DD7CCF">
        <w:t>.</w:t>
      </w:r>
      <w:r w:rsidR="004D1F94">
        <w:rPr>
          <w:noProof/>
        </w:rPr>
        <w:t>E</w:t>
      </w:r>
      <w:r>
        <w:fldChar w:fldCharType="end"/>
      </w:r>
    </w:p>
    <w:p w14:paraId="0315030F" w14:textId="1DF20F31" w:rsidR="00C564CA" w:rsidRDefault="009B6873" w:rsidP="009B6873">
      <w:pPr>
        <w:pStyle w:val="Lista2"/>
      </w:pPr>
      <w:r>
        <w:t>conformance to a</w:t>
      </w:r>
      <w:r w:rsidR="00C564CA" w:rsidRPr="009B6873">
        <w:t xml:space="preserve"> recognised constraint on a lenient stanza template,</w:t>
      </w:r>
      <w:r w:rsidR="00C564CA">
        <w:t xml:space="preserve"> as in </w:t>
      </w:r>
      <w:r w:rsidR="00C564CA" w:rsidRPr="00DD7CCF">
        <w:rPr>
          <w:rStyle w:val="Foreign"/>
        </w:rPr>
        <w:t>capalā āryā</w:t>
      </w:r>
      <w:r w:rsidR="00C564CA">
        <w:t xml:space="preserve"> (</w:t>
      </w:r>
      <w:r w:rsidR="00C564CA">
        <w:fldChar w:fldCharType="begin"/>
      </w:r>
      <w:r w:rsidR="00C564CA">
        <w:instrText xml:space="preserve"> REF _Ref48034862 \h </w:instrText>
      </w:r>
      <w:r w:rsidR="00C564CA">
        <w:fldChar w:fldCharType="separate"/>
      </w:r>
      <w:r w:rsidR="004D1F94">
        <w:t xml:space="preserve">Table </w:t>
      </w:r>
      <w:r w:rsidR="004D1F94">
        <w:rPr>
          <w:noProof/>
        </w:rPr>
        <w:t>5</w:t>
      </w:r>
      <w:r w:rsidR="00C564CA">
        <w:fldChar w:fldCharType="end"/>
      </w:r>
      <w:r w:rsidR="00C564CA">
        <w:t xml:space="preserve"> in </w:t>
      </w:r>
      <w:r w:rsidR="00C564CA">
        <w:fldChar w:fldCharType="begin"/>
      </w:r>
      <w:r w:rsidR="00C564CA">
        <w:instrText xml:space="preserve"> REF _Ref56418748 \r \h </w:instrText>
      </w:r>
      <w:r w:rsidR="00C564CA">
        <w:fldChar w:fldCharType="separate"/>
      </w:r>
      <w:r w:rsidR="004D1F94">
        <w:t>Appendix B.4.2</w:t>
      </w:r>
      <w:r w:rsidR="00C564CA">
        <w:fldChar w:fldCharType="end"/>
      </w:r>
      <w:r w:rsidR="00C564CA">
        <w:t>)</w:t>
      </w:r>
      <w:r>
        <w:t xml:space="preserve"> may be optionally marked up in the same way, but you are not expected to keep an eye out for </w:t>
      </w:r>
      <w:r>
        <w:rPr>
          <w:rStyle w:val="Foreign"/>
        </w:rPr>
        <w:t>capalā āryā</w:t>
      </w:r>
      <w:r>
        <w:t xml:space="preserve"> and encode its occurrences</w:t>
      </w:r>
    </w:p>
    <w:tbl>
      <w:tblPr>
        <w:tblStyle w:val="CodeSampleTable"/>
        <w:tblW w:w="5000" w:type="pct"/>
        <w:tblLook w:val="04A0" w:firstRow="1" w:lastRow="0" w:firstColumn="1" w:lastColumn="0" w:noHBand="0" w:noVBand="1"/>
      </w:tblPr>
      <w:tblGrid>
        <w:gridCol w:w="9622"/>
      </w:tblGrid>
      <w:tr w:rsidR="00932FC8" w:rsidRPr="00DD7CCF" w14:paraId="59B10CBB" w14:textId="77777777" w:rsidTr="00760FB1">
        <w:trPr>
          <w:cnfStyle w:val="100000000000" w:firstRow="1" w:lastRow="0" w:firstColumn="0" w:lastColumn="0" w:oddVBand="0" w:evenVBand="0" w:oddHBand="0" w:evenHBand="0" w:firstRowFirstColumn="0" w:firstRowLastColumn="0" w:lastRowFirstColumn="0" w:lastRowLastColumn="0"/>
        </w:trPr>
        <w:tc>
          <w:tcPr>
            <w:tcW w:w="5000" w:type="pct"/>
          </w:tcPr>
          <w:p w14:paraId="2F11D1F9" w14:textId="3272819E" w:rsidR="00932FC8" w:rsidRPr="00DD7CCF" w:rsidRDefault="00932FC8" w:rsidP="00760FB1">
            <w:pPr>
              <w:pStyle w:val="Kpalrs"/>
            </w:pPr>
            <w:bookmarkStart w:id="128" w:name="_Ref44077220"/>
            <w:r w:rsidRPr="00DD7CCF">
              <w:t xml:space="preserve">Example </w:t>
            </w:r>
            <w:fldSimple w:instr=" STYLEREF 3 \s ">
              <w:r w:rsidR="004D1F94">
                <w:rPr>
                  <w:noProof/>
                </w:rPr>
                <w:t>2.3.4</w:t>
              </w:r>
            </w:fldSimple>
            <w:r w:rsidRPr="00DD7CCF">
              <w:t>.</w:t>
            </w:r>
            <w:fldSimple w:instr=" SEQ Example \* ALPHABETIC \s 3 ">
              <w:r w:rsidR="004D1F94">
                <w:rPr>
                  <w:noProof/>
                </w:rPr>
                <w:t>D</w:t>
              </w:r>
            </w:fldSimple>
            <w:bookmarkEnd w:id="128"/>
            <w:r w:rsidRPr="00DD7CCF">
              <w:t>: anomalous metre</w:t>
            </w:r>
          </w:p>
        </w:tc>
      </w:tr>
      <w:tr w:rsidR="00932FC8" w:rsidRPr="00DD7CCF" w14:paraId="20FEA0F7" w14:textId="77777777" w:rsidTr="00760FB1">
        <w:tc>
          <w:tcPr>
            <w:tcW w:w="5000" w:type="pct"/>
          </w:tcPr>
          <w:p w14:paraId="78424283" w14:textId="77777777" w:rsidR="00932FC8" w:rsidRPr="00DD7CCF" w:rsidRDefault="00932FC8" w:rsidP="00760FB1">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932FC8" w:rsidRPr="00DD7CCF" w14:paraId="311A38E4" w14:textId="77777777" w:rsidTr="00760FB1">
        <w:tc>
          <w:tcPr>
            <w:tcW w:w="5000" w:type="pct"/>
          </w:tcPr>
          <w:p w14:paraId="6371E37E" w14:textId="77777777" w:rsidR="00932FC8" w:rsidRPr="00DD7CCF" w:rsidRDefault="00932FC8" w:rsidP="00760FB1">
            <w:pPr>
              <w:pStyle w:val="TableNote"/>
            </w:pPr>
            <w:r w:rsidRPr="00DD7CCF">
              <w:lastRenderedPageBreak/>
              <w:t xml:space="preserve">there is syncopation from the second to the third foot: the foot boundary </w:t>
            </w:r>
            <w:r>
              <w:t>ought to</w:t>
            </w:r>
            <w:r w:rsidRPr="00DD7CCF">
              <w:t xml:space="preserve"> be halfway through the long syllable </w:t>
            </w:r>
            <w:r w:rsidRPr="00DD7CCF">
              <w:rPr>
                <w:rStyle w:val="Foreign"/>
              </w:rPr>
              <w:t>tu</w:t>
            </w:r>
          </w:p>
          <w:p w14:paraId="233148B8" w14:textId="77777777" w:rsidR="00932FC8" w:rsidRPr="005D2B22" w:rsidRDefault="00932FC8" w:rsidP="00760FB1">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34BF7C8F" w14:textId="3D9F0A34" w:rsidR="00932FC8" w:rsidRPr="00DD7CCF" w:rsidRDefault="00932FC8" w:rsidP="00760FB1">
            <w:pPr>
              <w:pStyle w:val="TableNote"/>
            </w:pPr>
            <w:r>
              <w:t>deviation from the expected pattern has been recorded in</w:t>
            </w:r>
            <w:r w:rsidRPr="00DD7CCF">
              <w:t xml:space="preserve"> </w:t>
            </w:r>
            <w:r w:rsidRPr="008525C6">
              <w:rPr>
                <w:rStyle w:val="Codeattribute"/>
              </w:rPr>
              <w:t>@real</w:t>
            </w:r>
          </w:p>
        </w:tc>
      </w:tr>
    </w:tbl>
    <w:p w14:paraId="56054C7B" w14:textId="77777777" w:rsidR="00932FC8" w:rsidRDefault="00932FC8" w:rsidP="00932FC8"/>
    <w:tbl>
      <w:tblPr>
        <w:tblStyle w:val="CodeSampleTable"/>
        <w:tblW w:w="5000" w:type="pct"/>
        <w:tblLook w:val="04A0" w:firstRow="1" w:lastRow="0" w:firstColumn="1" w:lastColumn="0" w:noHBand="0" w:noVBand="1"/>
      </w:tblPr>
      <w:tblGrid>
        <w:gridCol w:w="9622"/>
      </w:tblGrid>
      <w:tr w:rsidR="00932FC8" w:rsidRPr="00DD7CCF" w14:paraId="44A035C1" w14:textId="77777777" w:rsidTr="00760FB1">
        <w:trPr>
          <w:cnfStyle w:val="100000000000" w:firstRow="1" w:lastRow="0" w:firstColumn="0" w:lastColumn="0" w:oddVBand="0" w:evenVBand="0" w:oddHBand="0" w:evenHBand="0" w:firstRowFirstColumn="0" w:firstRowLastColumn="0" w:lastRowFirstColumn="0" w:lastRowLastColumn="0"/>
        </w:trPr>
        <w:tc>
          <w:tcPr>
            <w:tcW w:w="5000" w:type="pct"/>
          </w:tcPr>
          <w:p w14:paraId="2453F9BB" w14:textId="33AC8646" w:rsidR="00932FC8" w:rsidRPr="00DD7CCF" w:rsidRDefault="00932FC8" w:rsidP="00760FB1">
            <w:pPr>
              <w:pStyle w:val="Kpalrs"/>
            </w:pPr>
            <w:bookmarkStart w:id="129" w:name="_Ref44077213"/>
            <w:bookmarkStart w:id="130" w:name="_Ref44077183"/>
            <w:r w:rsidRPr="00DD7CCF">
              <w:t xml:space="preserve">Example </w:t>
            </w:r>
            <w:fldSimple w:instr=" STYLEREF 3 \s ">
              <w:r w:rsidR="004D1F94">
                <w:rPr>
                  <w:noProof/>
                </w:rPr>
                <w:t>2.3.4</w:t>
              </w:r>
            </w:fldSimple>
            <w:r w:rsidRPr="00DD7CCF">
              <w:t>.</w:t>
            </w:r>
            <w:fldSimple w:instr=" SEQ Example \* ALPHABETIC \s 3 ">
              <w:r w:rsidR="004D1F94">
                <w:rPr>
                  <w:noProof/>
                </w:rPr>
                <w:t>E</w:t>
              </w:r>
            </w:fldSimple>
            <w:bookmarkEnd w:id="129"/>
            <w:r w:rsidRPr="00DD7CCF">
              <w:t xml:space="preserve">: </w:t>
            </w:r>
            <w:r w:rsidRPr="00DD7CCF">
              <w:rPr>
                <w:rStyle w:val="Foreign"/>
              </w:rPr>
              <w:t>muta cum liquida</w:t>
            </w:r>
            <w:r w:rsidRPr="00DD7CCF">
              <w:t xml:space="preserve"> licence</w:t>
            </w:r>
            <w:bookmarkEnd w:id="130"/>
          </w:p>
        </w:tc>
      </w:tr>
      <w:tr w:rsidR="00932FC8" w:rsidRPr="00DD7CCF" w14:paraId="5E280B99" w14:textId="77777777" w:rsidTr="00760FB1">
        <w:tc>
          <w:tcPr>
            <w:tcW w:w="5000" w:type="pct"/>
          </w:tcPr>
          <w:p w14:paraId="513AF724" w14:textId="77777777" w:rsidR="00932FC8" w:rsidRPr="00DD7CCF" w:rsidRDefault="00932FC8" w:rsidP="00760FB1">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932FC8" w:rsidRPr="00DD7CCF" w14:paraId="733FA50A" w14:textId="77777777" w:rsidTr="00760FB1">
        <w:tc>
          <w:tcPr>
            <w:tcW w:w="5000" w:type="pct"/>
          </w:tcPr>
          <w:p w14:paraId="4151DF86" w14:textId="77777777" w:rsidR="00932FC8" w:rsidRPr="00DD7CCF" w:rsidRDefault="00932FC8" w:rsidP="00760FB1">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7CF8E394" w14:textId="7DC2FE54" w:rsidR="00932FC8" w:rsidRPr="00DD7CCF" w:rsidRDefault="00932FC8" w:rsidP="00760FB1">
            <w:pPr>
              <w:pStyle w:val="TableNote"/>
            </w:pPr>
            <w:r>
              <w:t>deviation from the expected pattern has been recorded in</w:t>
            </w:r>
            <w:r w:rsidRPr="00DD7CCF">
              <w:t xml:space="preserve"> </w:t>
            </w:r>
            <w:r w:rsidRPr="008525C6">
              <w:rPr>
                <w:rStyle w:val="Codeattribute"/>
              </w:rPr>
              <w:t>@real</w:t>
            </w:r>
          </w:p>
        </w:tc>
      </w:tr>
    </w:tbl>
    <w:p w14:paraId="2AE6958F" w14:textId="77777777" w:rsidR="00932FC8" w:rsidRPr="00932FC8" w:rsidRDefault="00932FC8" w:rsidP="00932FC8"/>
    <w:p w14:paraId="1CDD7002" w14:textId="22B243A0" w:rsidR="00C564CA" w:rsidRPr="00C564CA" w:rsidRDefault="00C564CA" w:rsidP="0010288F">
      <w:pPr>
        <w:pStyle w:val="Lista"/>
        <w:rPr>
          <w:b/>
          <w:bCs/>
        </w:rPr>
      </w:pPr>
      <w:r w:rsidRPr="00C564CA">
        <w:rPr>
          <w:b/>
          <w:bCs/>
        </w:rPr>
        <w:t xml:space="preserve">when a </w:t>
      </w:r>
      <w:r>
        <w:rPr>
          <w:b/>
          <w:bCs/>
        </w:rPr>
        <w:t xml:space="preserve">line </w:t>
      </w:r>
      <w:r w:rsidR="00932FC8">
        <w:rPr>
          <w:b/>
          <w:bCs/>
        </w:rPr>
        <w:t>conforms to</w:t>
      </w:r>
      <w:r>
        <w:rPr>
          <w:b/>
          <w:bCs/>
        </w:rPr>
        <w:t xml:space="preserve"> a legitimate variation on a basic stanza template</w:t>
      </w:r>
      <w:r>
        <w:t xml:space="preserve">, as in </w:t>
      </w:r>
      <w:r w:rsidRPr="00C564CA">
        <w:rPr>
          <w:rStyle w:val="Foreign"/>
        </w:rPr>
        <w:t>vipu</w:t>
      </w:r>
      <w:r>
        <w:rPr>
          <w:rStyle w:val="Foreign"/>
        </w:rPr>
        <w:t>lā anuṣṭubh</w:t>
      </w:r>
      <w:r>
        <w:t>,</w:t>
      </w:r>
      <w:r w:rsidR="009B6873" w:rsidRPr="009B6873">
        <w:t xml:space="preserve"> it is optional but recommended </w:t>
      </w:r>
      <w:r w:rsidR="009B6873">
        <w:t xml:space="preserve">that </w:t>
      </w:r>
      <w:r w:rsidR="009B6873" w:rsidRPr="009B6873">
        <w:t>you</w:t>
      </w:r>
      <w:r w:rsidR="009B6873">
        <w:t xml:space="preserve"> </w:t>
      </w:r>
      <w:r w:rsidR="00932FC8">
        <w:t>encode this as in</w:t>
      </w:r>
      <w:r w:rsidR="00AC54D6">
        <w:t xml:space="preserve"> </w:t>
      </w:r>
      <w:r w:rsidR="00AC54D6">
        <w:fldChar w:fldCharType="begin"/>
      </w:r>
      <w:r w:rsidR="00AC54D6">
        <w:instrText xml:space="preserve"> REF _Ref181707200 \h </w:instrText>
      </w:r>
      <w:r w:rsidR="00AC54D6">
        <w:fldChar w:fldCharType="separate"/>
      </w:r>
      <w:r w:rsidR="004D1F94" w:rsidRPr="00DD7CCF">
        <w:t xml:space="preserve">Example </w:t>
      </w:r>
      <w:r w:rsidR="004D1F94">
        <w:rPr>
          <w:noProof/>
        </w:rPr>
        <w:t>2.3.4</w:t>
      </w:r>
      <w:r w:rsidR="004D1F94" w:rsidRPr="00DD7CCF">
        <w:t>.</w:t>
      </w:r>
      <w:r w:rsidR="004D1F94">
        <w:rPr>
          <w:noProof/>
        </w:rPr>
        <w:t>F</w:t>
      </w:r>
      <w:r w:rsidR="00AC54D6">
        <w:fldChar w:fldCharType="end"/>
      </w:r>
      <w:r w:rsidR="00932FC8">
        <w:t>, namely:</w:t>
      </w:r>
    </w:p>
    <w:p w14:paraId="405E8BF5" w14:textId="1D8FE012" w:rsidR="0010288F" w:rsidRPr="00DD7CCF" w:rsidRDefault="009B6873" w:rsidP="00B848C5">
      <w:pPr>
        <w:pStyle w:val="Lista2"/>
      </w:pPr>
      <w:r w:rsidRPr="009B6873">
        <w:t>add</w:t>
      </w:r>
      <w:r>
        <w:rPr>
          <w:b/>
          <w:bCs/>
        </w:rPr>
        <w:t xml:space="preserve"> </w:t>
      </w:r>
      <w:r w:rsidR="0010288F" w:rsidRPr="008525C6">
        <w:rPr>
          <w:rStyle w:val="Codeattribute"/>
        </w:rPr>
        <w:t>@met</w:t>
      </w:r>
      <w:r w:rsidR="0010288F" w:rsidRPr="008525C6">
        <w:t xml:space="preserve"> </w:t>
      </w:r>
      <w:r w:rsidR="0010288F" w:rsidRPr="00DD7CCF">
        <w:t xml:space="preserve">to the </w:t>
      </w:r>
      <w:r w:rsidR="00B848C5">
        <w:t xml:space="preserve">line </w:t>
      </w:r>
      <w:r w:rsidR="0010288F" w:rsidRPr="00DD7CCF">
        <w:t>concerned</w:t>
      </w:r>
      <w:r w:rsidR="00B848C5">
        <w:t xml:space="preserve">, for its value using the name of the </w:t>
      </w:r>
      <w:r w:rsidR="0010288F" w:rsidRPr="00DD7CCF">
        <w:rPr>
          <w:rStyle w:val="Foreign"/>
        </w:rPr>
        <w:t>vipulā</w:t>
      </w:r>
      <w:r w:rsidR="0010288F" w:rsidRPr="00AB1EB2">
        <w:t xml:space="preserve"> </w:t>
      </w:r>
      <w:r w:rsidR="00B848C5">
        <w:t>variant</w:t>
      </w:r>
      <w:r w:rsidR="0010288F" w:rsidRPr="00DD7CCF">
        <w:t xml:space="preserve"> as listed in</w:t>
      </w:r>
      <w:r w:rsidR="0010288F">
        <w:t xml:space="preserve"> </w:t>
      </w:r>
      <w:r>
        <w:t>the line metres of the prosodic patterns list</w:t>
      </w:r>
    </w:p>
    <w:p w14:paraId="062BFF10" w14:textId="0BC8FD74" w:rsidR="0010288F" w:rsidRDefault="00932FC8" w:rsidP="00847D8D">
      <w:pPr>
        <w:pStyle w:val="Lista2"/>
      </w:pPr>
      <w:r>
        <w:t xml:space="preserve">optionally </w:t>
      </w:r>
      <w:r w:rsidR="009B6873">
        <w:t xml:space="preserve">also add </w:t>
      </w:r>
      <w:r w:rsidR="0010288F" w:rsidRPr="008525C6">
        <w:rPr>
          <w:rStyle w:val="Codeattribute"/>
        </w:rPr>
        <w:t>@real</w:t>
      </w:r>
      <w:r w:rsidR="0010288F" w:rsidRPr="008525C6">
        <w:t xml:space="preserve"> </w:t>
      </w:r>
      <w:r w:rsidR="009B6873" w:rsidRPr="00DD7CCF">
        <w:t xml:space="preserve">to the </w:t>
      </w:r>
      <w:r w:rsidR="009B6873" w:rsidRPr="00DD7CCF">
        <w:rPr>
          <w:rStyle w:val="Code"/>
        </w:rPr>
        <w:t>&lt;l&gt;</w:t>
      </w:r>
      <w:r w:rsidR="009B6873" w:rsidRPr="00DD7CCF">
        <w:t xml:space="preserve"> element concerned</w:t>
      </w:r>
      <w:r>
        <w:t xml:space="preserve"> to record the prosodic realisation of each syllable of the line</w:t>
      </w:r>
    </w:p>
    <w:p w14:paraId="2EDA5648" w14:textId="77777777" w:rsidR="009368D1" w:rsidRDefault="009368D1" w:rsidP="009368D1">
      <w:bookmarkStart w:id="131" w:name="_Ref181610917"/>
    </w:p>
    <w:tbl>
      <w:tblPr>
        <w:tblStyle w:val="CodeSampleTable"/>
        <w:tblW w:w="5000" w:type="pct"/>
        <w:tblLook w:val="04A0" w:firstRow="1" w:lastRow="0" w:firstColumn="1" w:lastColumn="0" w:noHBand="0" w:noVBand="1"/>
      </w:tblPr>
      <w:tblGrid>
        <w:gridCol w:w="9622"/>
      </w:tblGrid>
      <w:tr w:rsidR="009368D1" w:rsidRPr="00DD7CCF" w14:paraId="17CA6920"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092CD3EA" w14:textId="3EA80682" w:rsidR="009368D1" w:rsidRPr="00DD7CCF" w:rsidRDefault="009368D1" w:rsidP="00D45A5E">
            <w:pPr>
              <w:pStyle w:val="Kpalrs"/>
            </w:pPr>
            <w:bookmarkStart w:id="132" w:name="_Ref181707200"/>
            <w:r w:rsidRPr="00DD7CCF">
              <w:t xml:space="preserve">Example </w:t>
            </w:r>
            <w:fldSimple w:instr=" STYLEREF 3 \s ">
              <w:r w:rsidR="004D1F94">
                <w:rPr>
                  <w:noProof/>
                </w:rPr>
                <w:t>2.3.4</w:t>
              </w:r>
            </w:fldSimple>
            <w:r w:rsidRPr="00DD7CCF">
              <w:t>.</w:t>
            </w:r>
            <w:fldSimple w:instr=" SEQ Example \* ALPHABETIC \s 3 ">
              <w:r w:rsidR="004D1F94">
                <w:rPr>
                  <w:noProof/>
                </w:rPr>
                <w:t>F</w:t>
              </w:r>
            </w:fldSimple>
            <w:bookmarkEnd w:id="132"/>
            <w:r w:rsidRPr="00DD7CCF">
              <w:t xml:space="preserve">: </w:t>
            </w:r>
            <w:r w:rsidRPr="00DD7CCF">
              <w:rPr>
                <w:rStyle w:val="Foreign"/>
              </w:rPr>
              <w:t>vipulā anuṣṭubh</w:t>
            </w:r>
          </w:p>
        </w:tc>
      </w:tr>
      <w:tr w:rsidR="009368D1" w:rsidRPr="00DD7CCF" w14:paraId="00F775AE" w14:textId="77777777" w:rsidTr="00D45A5E">
        <w:tc>
          <w:tcPr>
            <w:tcW w:w="5000" w:type="pct"/>
          </w:tcPr>
          <w:p w14:paraId="4B2FB9CB" w14:textId="77777777" w:rsidR="009368D1" w:rsidRPr="00DD7CCF" w:rsidRDefault="009368D1" w:rsidP="00D45A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bl>
    <w:p w14:paraId="48C270E9" w14:textId="4266D20A" w:rsidR="0051534D" w:rsidRDefault="00301DE3" w:rsidP="0051534D">
      <w:pPr>
        <w:pStyle w:val="Cmsor4"/>
      </w:pPr>
      <w:bookmarkStart w:id="133" w:name="_Ref181706035"/>
      <w:bookmarkStart w:id="134" w:name="_Ref181706760"/>
      <w:bookmarkStart w:id="135" w:name="_Ref181706779"/>
      <w:bookmarkStart w:id="136" w:name="_Ref181706946"/>
      <w:bookmarkStart w:id="137" w:name="_Toc182838187"/>
      <w:r>
        <w:t>C</w:t>
      </w:r>
      <w:r w:rsidR="00484A5D">
        <w:t>aesura</w:t>
      </w:r>
      <w:bookmarkEnd w:id="131"/>
      <w:bookmarkEnd w:id="133"/>
      <w:bookmarkEnd w:id="134"/>
      <w:bookmarkEnd w:id="135"/>
      <w:bookmarkEnd w:id="136"/>
      <w:bookmarkEnd w:id="137"/>
    </w:p>
    <w:p w14:paraId="6C0C8928" w14:textId="4B80D81D" w:rsidR="00484A5D" w:rsidRDefault="00484A5D" w:rsidP="00484A5D">
      <w:r>
        <w:rPr>
          <w:b/>
          <w:bCs/>
        </w:rPr>
        <w:t>C</w:t>
      </w:r>
      <w:r w:rsidR="0051534D" w:rsidRPr="005D2B22">
        <w:rPr>
          <w:b/>
          <w:bCs/>
        </w:rPr>
        <w:t>aesuras</w:t>
      </w:r>
      <w:r w:rsidR="0051534D" w:rsidRPr="00DD7CCF">
        <w:t xml:space="preserve"> </w:t>
      </w:r>
      <w:r w:rsidR="00E4480A">
        <w:rPr>
          <w:noProof/>
        </w:rPr>
        <w:t>(</w:t>
      </w:r>
      <w:r w:rsidR="00E4480A" w:rsidRPr="00E4480A">
        <w:rPr>
          <w:rStyle w:val="Foreign"/>
        </w:rPr>
        <w:t>yati</w:t>
      </w:r>
      <w:r w:rsidR="00E4480A">
        <w:t xml:space="preserve">) </w:t>
      </w:r>
      <w:r w:rsidR="0051534D" w:rsidRPr="00DD7CCF">
        <w:t>shall not be marked up in quantitative verse</w:t>
      </w:r>
      <w:r>
        <w:t>.</w:t>
      </w:r>
      <w:r w:rsidRPr="006B5499">
        <w:rPr>
          <w:rStyle w:val="Lbjegyzet-hivatkozs"/>
        </w:rPr>
        <w:footnoteReference w:id="14"/>
      </w:r>
      <w:r>
        <w:t xml:space="preserve"> H</w:t>
      </w:r>
      <w:r w:rsidR="0051534D" w:rsidRPr="00DD7CCF">
        <w:t>owever, if you notice a caesura that was disregarded by the composer or involves sandhi that blurs its location, you may optionally mark it up as follows:</w:t>
      </w:r>
    </w:p>
    <w:p w14:paraId="468427D0" w14:textId="0ECA47B7" w:rsidR="0051534D" w:rsidRPr="004E60B0" w:rsidRDefault="0051534D" w:rsidP="00484A5D">
      <w:pPr>
        <w:pStyle w:val="Lista"/>
        <w:rPr>
          <w:rStyle w:val="Code"/>
          <w:rFonts w:ascii="Gentium Plus" w:hAnsi="Gentium Plus" w:cs="Arial Unicode MS"/>
          <w:noProof w:val="0"/>
          <w:color w:val="auto"/>
          <w:shd w:val="clear" w:color="auto" w:fill="auto"/>
        </w:rPr>
      </w:pP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12E686C6" w14:textId="1420C978" w:rsidR="004E60B0" w:rsidRPr="00DD7CCF" w:rsidRDefault="004E60B0" w:rsidP="00484A5D">
      <w:pPr>
        <w:pStyle w:val="Lista"/>
      </w:pPr>
      <w:r>
        <w:t xml:space="preserve">see also </w:t>
      </w:r>
      <w:r>
        <w:fldChar w:fldCharType="begin"/>
      </w:r>
      <w:r>
        <w:instrText xml:space="preserve"> REF _Ref44077259 \h </w:instrText>
      </w:r>
      <w:r>
        <w:fldChar w:fldCharType="separate"/>
      </w:r>
      <w:r w:rsidR="004D1F94" w:rsidRPr="00DD7CCF">
        <w:t xml:space="preserve">Example </w:t>
      </w:r>
      <w:r w:rsidR="004D1F94">
        <w:rPr>
          <w:noProof/>
        </w:rPr>
        <w:t>2.3.4</w:t>
      </w:r>
      <w:r w:rsidR="004D1F94" w:rsidRPr="00DD7CCF">
        <w:t>.</w:t>
      </w:r>
      <w:r w:rsidR="004D1F94">
        <w:rPr>
          <w:noProof/>
        </w:rPr>
        <w:t>G</w:t>
      </w:r>
      <w:r>
        <w:fldChar w:fldCharType="end"/>
      </w:r>
      <w:r>
        <w:t xml:space="preserve"> and </w:t>
      </w:r>
      <w:r>
        <w:fldChar w:fldCharType="begin"/>
      </w:r>
      <w:r>
        <w:instrText xml:space="preserve"> REF _Ref44077336 \h </w:instrText>
      </w:r>
      <w:r>
        <w:fldChar w:fldCharType="separate"/>
      </w:r>
      <w:r w:rsidR="004D1F94" w:rsidRPr="00DD7CCF">
        <w:t xml:space="preserve">Example </w:t>
      </w:r>
      <w:r w:rsidR="004D1F94">
        <w:rPr>
          <w:noProof/>
        </w:rPr>
        <w:t>2.3.4</w:t>
      </w:r>
      <w:r w:rsidR="004D1F94" w:rsidRPr="00DD7CCF">
        <w:t>.</w:t>
      </w:r>
      <w:r w:rsidR="004D1F94">
        <w:rPr>
          <w:noProof/>
        </w:rPr>
        <w:t>H</w:t>
      </w:r>
      <w:r>
        <w:fldChar w:fldCharType="end"/>
      </w:r>
    </w:p>
    <w:p w14:paraId="662C7B1A" w14:textId="77777777" w:rsidR="00E4480A" w:rsidRDefault="00E4480A" w:rsidP="00E4480A">
      <w:bookmarkStart w:id="138" w:name="_l3elgprsa6k8" w:colFirst="0" w:colLast="0"/>
      <w:bookmarkEnd w:id="125"/>
      <w:bookmarkEnd w:id="138"/>
    </w:p>
    <w:tbl>
      <w:tblPr>
        <w:tblStyle w:val="CodeSampleTable"/>
        <w:tblW w:w="5000" w:type="pct"/>
        <w:tblLook w:val="04A0" w:firstRow="1" w:lastRow="0" w:firstColumn="1" w:lastColumn="0" w:noHBand="0" w:noVBand="1"/>
      </w:tblPr>
      <w:tblGrid>
        <w:gridCol w:w="9622"/>
      </w:tblGrid>
      <w:tr w:rsidR="00E4480A" w:rsidRPr="00DD7CCF" w14:paraId="468C9B47" w14:textId="77777777" w:rsidTr="00E4480A">
        <w:trPr>
          <w:cnfStyle w:val="100000000000" w:firstRow="1" w:lastRow="0" w:firstColumn="0" w:lastColumn="0" w:oddVBand="0" w:evenVBand="0" w:oddHBand="0" w:evenHBand="0" w:firstRowFirstColumn="0" w:firstRowLastColumn="0" w:lastRowFirstColumn="0" w:lastRowLastColumn="0"/>
        </w:trPr>
        <w:tc>
          <w:tcPr>
            <w:tcW w:w="5000" w:type="pct"/>
          </w:tcPr>
          <w:p w14:paraId="537B9193" w14:textId="2C731222" w:rsidR="00E4480A" w:rsidRPr="00DD7CCF" w:rsidRDefault="00E4480A" w:rsidP="00E4480A">
            <w:pPr>
              <w:pStyle w:val="Kpalrs"/>
            </w:pPr>
            <w:bookmarkStart w:id="139" w:name="_Ref44077259"/>
            <w:r w:rsidRPr="00DD7CCF">
              <w:t xml:space="preserve">Example </w:t>
            </w:r>
            <w:fldSimple w:instr=" STYLEREF 3 \s ">
              <w:r w:rsidR="004D1F94">
                <w:rPr>
                  <w:noProof/>
                </w:rPr>
                <w:t>2.3.4</w:t>
              </w:r>
            </w:fldSimple>
            <w:r w:rsidRPr="00DD7CCF">
              <w:t>.</w:t>
            </w:r>
            <w:fldSimple w:instr=" SEQ Example \* ALPHABETIC \s 3 ">
              <w:r w:rsidR="004D1F94">
                <w:rPr>
                  <w:noProof/>
                </w:rPr>
                <w:t>G</w:t>
              </w:r>
            </w:fldSimple>
            <w:bookmarkEnd w:id="139"/>
            <w:r w:rsidRPr="00DD7CCF">
              <w:t xml:space="preserve">: </w:t>
            </w:r>
            <w:r w:rsidR="00AC54D6">
              <w:t>moraic</w:t>
            </w:r>
            <w:r>
              <w:t xml:space="preserve"> verse</w:t>
            </w:r>
            <w:r w:rsidRPr="00DD7CCF">
              <w:t xml:space="preserve"> </w:t>
            </w:r>
            <w:r w:rsidRPr="00E24F87">
              <w:rPr>
                <w:noProof/>
              </w:rPr>
              <w:t>(</w:t>
            </w:r>
            <w:r w:rsidRPr="00DD7CCF">
              <w:rPr>
                <w:rStyle w:val="Foreign"/>
              </w:rPr>
              <w:t>vipulā āryā</w:t>
            </w:r>
            <w:r w:rsidRPr="00DD7CCF">
              <w:t>)</w:t>
            </w:r>
            <w:r w:rsidR="00AC54D6">
              <w:t xml:space="preserve"> with </w:t>
            </w:r>
            <w:r w:rsidR="00AC54D6" w:rsidRPr="00DD7CCF">
              <w:t>unobserved caesura</w:t>
            </w:r>
            <w:r w:rsidR="00AC54D6">
              <w:t xml:space="preserve"> and enjambement</w:t>
            </w:r>
          </w:p>
        </w:tc>
      </w:tr>
      <w:tr w:rsidR="00E4480A" w:rsidRPr="00DD7CCF" w14:paraId="4951FA87" w14:textId="77777777" w:rsidTr="00E4480A">
        <w:tc>
          <w:tcPr>
            <w:tcW w:w="5000" w:type="pct"/>
          </w:tcPr>
          <w:p w14:paraId="1B2DDBB2" w14:textId="77777777" w:rsidR="00E4480A" w:rsidRPr="00DD7CCF" w:rsidRDefault="00E4480A" w:rsidP="00E4480A">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E4480A" w:rsidRPr="00DD7CCF" w14:paraId="0796A621" w14:textId="77777777" w:rsidTr="00E4480A">
        <w:tc>
          <w:tcPr>
            <w:tcW w:w="5000" w:type="pct"/>
          </w:tcPr>
          <w:p w14:paraId="6904F617" w14:textId="0E0A12F2" w:rsidR="00E4480A" w:rsidRPr="00DD7CCF" w:rsidRDefault="00E4480A" w:rsidP="00E4480A">
            <w:pPr>
              <w:pStyle w:val="TableNote"/>
            </w:pPr>
            <w:r w:rsidRPr="00DD7CCF">
              <w:t>the unobserved caesura is optionally encoded as per §</w:t>
            </w:r>
            <w:r w:rsidR="00AC54D6">
              <w:fldChar w:fldCharType="begin"/>
            </w:r>
            <w:r w:rsidR="00AC54D6">
              <w:instrText xml:space="preserve"> REF _Ref181706760 \r \h </w:instrText>
            </w:r>
            <w:r w:rsidR="00AC54D6">
              <w:fldChar w:fldCharType="separate"/>
            </w:r>
            <w:r w:rsidR="004D1F94">
              <w:t>2.3.4.5</w:t>
            </w:r>
            <w:r w:rsidR="00AC54D6">
              <w:fldChar w:fldCharType="end"/>
            </w:r>
          </w:p>
          <w:p w14:paraId="7E61C384" w14:textId="2570D79A" w:rsidR="00E4480A" w:rsidRPr="00DD7CCF" w:rsidRDefault="00E4480A" w:rsidP="00E4480A">
            <w:pPr>
              <w:pStyle w:val="TableNote"/>
              <w:rPr>
                <w:rStyle w:val="Code"/>
                <w:rFonts w:ascii="Calibri" w:hAnsi="Calibri" w:cs="Arial Unicode MS"/>
                <w:noProof w:val="0"/>
                <w:color w:val="auto"/>
                <w:shd w:val="clear" w:color="auto" w:fill="auto"/>
              </w:rPr>
            </w:pPr>
            <w:r w:rsidRPr="001B00C1">
              <w:t>since</w:t>
            </w:r>
            <w:r>
              <w:t xml:space="preserve"> enjambement between the hemistichs is also present,</w:t>
            </w:r>
            <w:r w:rsidRPr="001B00C1">
              <w:t xml:space="preserve"> </w:t>
            </w:r>
            <w:r w:rsidRPr="008525C6">
              <w:rPr>
                <w:rStyle w:val="Codeattribute"/>
              </w:rPr>
              <w:t>@enjamb</w:t>
            </w:r>
            <w:r w:rsidRPr="008525C6">
              <w:t xml:space="preserve"> </w:t>
            </w:r>
            <w:r w:rsidRPr="00DD7CCF">
              <w:t xml:space="preserve">is added mandatorily to the first </w:t>
            </w:r>
            <w:r w:rsidRPr="00DD7CCF">
              <w:rPr>
                <w:rStyle w:val="Foreign"/>
              </w:rPr>
              <w:t>pāda</w:t>
            </w:r>
            <w:r w:rsidRPr="00DD7CCF">
              <w:t xml:space="preserve"> as per §</w:t>
            </w:r>
            <w:r w:rsidR="00AC54D6">
              <w:fldChar w:fldCharType="begin"/>
            </w:r>
            <w:r w:rsidR="00AC54D6">
              <w:instrText xml:space="preserve"> REF _Ref181705866 \r \h </w:instrText>
            </w:r>
            <w:r w:rsidR="00AC54D6">
              <w:fldChar w:fldCharType="separate"/>
            </w:r>
            <w:r w:rsidR="004D1F94">
              <w:t>2.3.5</w:t>
            </w:r>
            <w:r w:rsidR="00AC54D6">
              <w:fldChar w:fldCharType="end"/>
            </w:r>
            <w:r w:rsidR="00AC54D6" w:rsidRPr="00DD7CCF">
              <w:rPr>
                <w:rStyle w:val="Code"/>
                <w:rFonts w:ascii="Calibri" w:hAnsi="Calibri" w:cs="Arial Unicode MS"/>
                <w:noProof w:val="0"/>
                <w:color w:val="auto"/>
                <w:shd w:val="clear" w:color="auto" w:fill="auto"/>
              </w:rPr>
              <w:t xml:space="preserve"> </w:t>
            </w:r>
          </w:p>
        </w:tc>
      </w:tr>
      <w:tr w:rsidR="00E4480A" w:rsidRPr="00DD7CCF" w14:paraId="74BB136B" w14:textId="77777777" w:rsidTr="00E4480A">
        <w:tc>
          <w:tcPr>
            <w:tcW w:w="5000" w:type="pct"/>
          </w:tcPr>
          <w:p w14:paraId="50B617C7" w14:textId="3D186FF1" w:rsidR="00E4480A" w:rsidRPr="00DD7CCF" w:rsidRDefault="00E4480A" w:rsidP="00E4480A">
            <w:pPr>
              <w:pStyle w:val="Kpalrs"/>
            </w:pPr>
            <w:bookmarkStart w:id="140" w:name="_Ref44077336"/>
            <w:r w:rsidRPr="00DD7CCF">
              <w:lastRenderedPageBreak/>
              <w:t xml:space="preserve">Example </w:t>
            </w:r>
            <w:fldSimple w:instr=" STYLEREF 3 \s ">
              <w:r w:rsidR="004D1F94">
                <w:rPr>
                  <w:noProof/>
                </w:rPr>
                <w:t>2.3.4</w:t>
              </w:r>
            </w:fldSimple>
            <w:r w:rsidRPr="00DD7CCF">
              <w:t>.</w:t>
            </w:r>
            <w:fldSimple w:instr=" SEQ Example \* ALPHABETIC \s 3 ">
              <w:r w:rsidR="004D1F94">
                <w:rPr>
                  <w:noProof/>
                </w:rPr>
                <w:t>H</w:t>
              </w:r>
            </w:fldSimple>
            <w:bookmarkEnd w:id="140"/>
            <w:r w:rsidRPr="00DD7CCF">
              <w:t xml:space="preserve">: </w:t>
            </w:r>
            <w:r w:rsidRPr="00DD7CCF">
              <w:rPr>
                <w:rStyle w:val="Foreign"/>
              </w:rPr>
              <w:t>varṇavr̥tta</w:t>
            </w:r>
            <w:r w:rsidRPr="00DD7CCF">
              <w:t xml:space="preserve"> verse with </w:t>
            </w:r>
            <w:r>
              <w:t>unobserved caesura</w:t>
            </w:r>
            <w:r w:rsidR="00AC54D6">
              <w:t xml:space="preserve"> and enjambement</w:t>
            </w:r>
          </w:p>
        </w:tc>
      </w:tr>
      <w:tr w:rsidR="00E4480A" w:rsidRPr="00DD7CCF" w14:paraId="326B16CA" w14:textId="77777777" w:rsidTr="00E4480A">
        <w:tc>
          <w:tcPr>
            <w:tcW w:w="5000" w:type="pct"/>
          </w:tcPr>
          <w:p w14:paraId="47E4DFD0" w14:textId="77777777" w:rsidR="00E4480A" w:rsidRPr="00DD7CCF" w:rsidRDefault="00E4480A" w:rsidP="00E4480A">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ghram iva pāṇḍu gāṅgaṁ payaḥ</w:t>
            </w:r>
            <w:r w:rsidRPr="00DD7CCF">
              <w:rPr>
                <w:rStyle w:val="Code"/>
              </w:rPr>
              <w:t>&lt;/l&gt;</w:t>
            </w:r>
            <w:r w:rsidRPr="00DD7CCF">
              <w:rPr>
                <w:rStyle w:val="Codetext"/>
              </w:rPr>
              <w:br/>
            </w:r>
            <w:r w:rsidRPr="00DD7CCF">
              <w:rPr>
                <w:rStyle w:val="Code"/>
              </w:rPr>
              <w:t>&lt;/lg&gt;</w:t>
            </w:r>
          </w:p>
        </w:tc>
      </w:tr>
      <w:tr w:rsidR="00E4480A" w:rsidRPr="00DD7CCF" w14:paraId="2AF6048B" w14:textId="77777777" w:rsidTr="00E4480A">
        <w:tc>
          <w:tcPr>
            <w:tcW w:w="5000" w:type="pct"/>
          </w:tcPr>
          <w:p w14:paraId="51561042" w14:textId="6901E0F7" w:rsidR="00E4480A" w:rsidRPr="00DD7CCF" w:rsidRDefault="00E4480A" w:rsidP="00E4480A">
            <w:pPr>
              <w:pStyle w:val="TableNote"/>
            </w:pPr>
            <w:r w:rsidRPr="00DD7CCF">
              <w:t>the unobserved caesura is optionally encoded as per §</w:t>
            </w:r>
            <w:r w:rsidR="00AC54D6">
              <w:fldChar w:fldCharType="begin"/>
            </w:r>
            <w:r w:rsidR="00AC54D6">
              <w:instrText xml:space="preserve"> REF _Ref181706779 \r \h </w:instrText>
            </w:r>
            <w:r w:rsidR="00AC54D6">
              <w:fldChar w:fldCharType="separate"/>
            </w:r>
            <w:r w:rsidR="004D1F94">
              <w:t>2.3.4.5</w:t>
            </w:r>
            <w:r w:rsidR="00AC54D6">
              <w:fldChar w:fldCharType="end"/>
            </w:r>
          </w:p>
          <w:p w14:paraId="6DBA9BC0" w14:textId="5CE3224A" w:rsidR="00E4480A" w:rsidRPr="00DD7CCF" w:rsidRDefault="00E4480A" w:rsidP="00E4480A">
            <w:pPr>
              <w:pStyle w:val="TableNote"/>
              <w:rPr>
                <w:rStyle w:val="Code"/>
                <w:rFonts w:ascii="Calibri" w:hAnsi="Calibri" w:cs="Arial Unicode MS"/>
                <w:noProof w:val="0"/>
                <w:color w:val="auto"/>
                <w:shd w:val="clear" w:color="auto" w:fill="auto"/>
              </w:rPr>
            </w:pPr>
            <w:r w:rsidRPr="001B00C1">
              <w:t>since</w:t>
            </w:r>
            <w:r>
              <w:t xml:space="preserve"> enjambement is also present in the second hemistich,</w:t>
            </w:r>
            <w:r w:rsidRPr="001B00C1">
              <w:t xml:space="preserve"> </w:t>
            </w:r>
            <w:r w:rsidRPr="008525C6">
              <w:rPr>
                <w:rStyle w:val="Codeattribute"/>
              </w:rPr>
              <w:t>@enjamb</w:t>
            </w:r>
            <w:r w:rsidRPr="008525C6">
              <w:t xml:space="preserve"> </w:t>
            </w:r>
            <w:r w:rsidRPr="00DD7CCF">
              <w:t xml:space="preserve">is added mandatorily to the </w:t>
            </w:r>
            <w:r>
              <w:t>third</w:t>
            </w:r>
            <w:r w:rsidRPr="00DD7CCF">
              <w:t xml:space="preserve"> </w:t>
            </w:r>
            <w:r w:rsidRPr="00DD7CCF">
              <w:rPr>
                <w:rStyle w:val="Foreign"/>
              </w:rPr>
              <w:t>pāda</w:t>
            </w:r>
            <w:r w:rsidRPr="00DD7CCF">
              <w:t xml:space="preserve"> as per §</w:t>
            </w:r>
            <w:r w:rsidR="00AC54D6">
              <w:fldChar w:fldCharType="begin"/>
            </w:r>
            <w:r w:rsidR="00AC54D6">
              <w:instrText xml:space="preserve"> REF _Ref181705866 \r \h </w:instrText>
            </w:r>
            <w:r w:rsidR="00AC54D6">
              <w:fldChar w:fldCharType="separate"/>
            </w:r>
            <w:r w:rsidR="004D1F94">
              <w:t>2.3.5</w:t>
            </w:r>
            <w:r w:rsidR="00AC54D6">
              <w:fldChar w:fldCharType="end"/>
            </w:r>
            <w:r w:rsidR="00AC54D6" w:rsidRPr="00DD7CCF">
              <w:rPr>
                <w:rStyle w:val="Code"/>
                <w:rFonts w:ascii="Calibri" w:hAnsi="Calibri" w:cs="Arial Unicode MS"/>
                <w:noProof w:val="0"/>
                <w:color w:val="auto"/>
                <w:shd w:val="clear" w:color="auto" w:fill="auto"/>
              </w:rPr>
              <w:t xml:space="preserve"> </w:t>
            </w:r>
          </w:p>
        </w:tc>
      </w:tr>
    </w:tbl>
    <w:p w14:paraId="3A9D9E3E" w14:textId="08AB192D" w:rsidR="00932FC8" w:rsidRDefault="00932FC8" w:rsidP="00932FC8">
      <w:pPr>
        <w:pStyle w:val="Cmsor3"/>
      </w:pPr>
      <w:bookmarkStart w:id="141" w:name="_Ref181705758"/>
      <w:bookmarkStart w:id="142" w:name="_Ref181705866"/>
      <w:bookmarkStart w:id="143" w:name="_Ref134018245"/>
      <w:bookmarkStart w:id="144" w:name="_Toc182838188"/>
      <w:r>
        <w:t>Words across line boundaries: enjambement</w:t>
      </w:r>
      <w:bookmarkEnd w:id="141"/>
      <w:bookmarkEnd w:id="142"/>
      <w:bookmarkEnd w:id="144"/>
    </w:p>
    <w:p w14:paraId="7FF92E0F" w14:textId="47ECF5AE" w:rsidR="00932FC8" w:rsidRDefault="00932FC8" w:rsidP="00932FC8">
      <w:r>
        <w:rPr>
          <w:rStyle w:val="Codeattribute"/>
          <w:rFonts w:ascii="Gentium Plus" w:hAnsi="Gentium Plus" w:cs="Arial Unicode MS"/>
          <w:noProof w:val="0"/>
          <w:color w:val="auto"/>
          <w:shd w:val="clear" w:color="auto" w:fill="auto"/>
        </w:rPr>
        <w:t>I</w:t>
      </w:r>
      <w:r w:rsidRPr="00301DE3">
        <w:rPr>
          <w:rStyle w:val="Codeattribute"/>
          <w:rFonts w:ascii="Gentium Plus" w:hAnsi="Gentium Plus" w:cs="Arial Unicode MS"/>
          <w:noProof w:val="0"/>
          <w:color w:val="auto"/>
          <w:shd w:val="clear" w:color="auto" w:fill="auto"/>
        </w:rPr>
        <w:t xml:space="preserve">n general, if the end of a verse line does not coincide with a word boundary, then </w:t>
      </w:r>
      <w:r w:rsidRPr="00301DE3">
        <w:rPr>
          <w:rStyle w:val="Codeattribute"/>
          <w:rFonts w:ascii="Gentium Plus" w:hAnsi="Gentium Plus" w:cs="Arial Unicode MS"/>
          <w:i/>
          <w:iCs/>
          <w:noProof w:val="0"/>
          <w:color w:val="auto"/>
          <w:shd w:val="clear" w:color="auto" w:fill="auto"/>
        </w:rPr>
        <w:t>enjambement</w:t>
      </w:r>
      <w:r>
        <w:t xml:space="preserve"> is present and must be encoded with </w:t>
      </w:r>
      <w:r w:rsidRPr="008525C6">
        <w:rPr>
          <w:rStyle w:val="Codeattribute"/>
        </w:rPr>
        <w:t>@enjamb</w:t>
      </w:r>
      <w:r w:rsidRPr="00301DE3">
        <w:rPr>
          <w:rStyle w:val="Codeattribute"/>
        </w:rPr>
        <w:t>=</w:t>
      </w:r>
      <w:r w:rsidRPr="00303844">
        <w:rPr>
          <w:rStyle w:val="Codevalue"/>
        </w:rPr>
        <w:t>"yes"</w:t>
      </w:r>
      <w:r>
        <w:t>. N</w:t>
      </w:r>
      <w:r w:rsidRPr="00DD7CCF">
        <w:t xml:space="preserve">ote that this attribute must be added to the </w:t>
      </w:r>
      <w:r w:rsidRPr="00DD7CCF">
        <w:rPr>
          <w:rStyle w:val="Code"/>
        </w:rPr>
        <w:t>&lt;l&gt;</w:t>
      </w:r>
      <w:r w:rsidRPr="00DD7CCF">
        <w:t xml:space="preserve"> element containing the initial part of the broken word, not to the one containing the final part</w:t>
      </w:r>
      <w:r>
        <w:t>.</w:t>
      </w:r>
    </w:p>
    <w:p w14:paraId="1568EDDD" w14:textId="170988AE" w:rsidR="00932FC8" w:rsidRDefault="00932FC8" w:rsidP="00932FC8">
      <w:pPr>
        <w:pStyle w:val="Lista"/>
      </w:pPr>
      <w:r w:rsidRPr="004E60B0">
        <w:rPr>
          <w:b/>
          <w:bCs/>
        </w:rPr>
        <w:t xml:space="preserve">when a metrical </w:t>
      </w:r>
      <w:r>
        <w:rPr>
          <w:b/>
          <w:bCs/>
        </w:rPr>
        <w:t xml:space="preserve">boundary </w:t>
      </w:r>
      <w:r w:rsidRPr="004E60B0">
        <w:rPr>
          <w:b/>
          <w:bCs/>
        </w:rPr>
        <w:t>and a word boundary coincide</w:t>
      </w:r>
      <w:r>
        <w:t xml:space="preserve">, conflicting only with an orthographic boundary of the original script (as in </w:t>
      </w:r>
      <w:r>
        <w:fldChar w:fldCharType="begin"/>
      </w:r>
      <w:r>
        <w:instrText xml:space="preserve"> REF _Ref181626270 \h </w:instrText>
      </w:r>
      <w:r>
        <w:fldChar w:fldCharType="separate"/>
      </w:r>
      <w:r w:rsidR="004D1F94" w:rsidRPr="00DD7CCF">
        <w:t xml:space="preserve">Example </w:t>
      </w:r>
      <w:r w:rsidR="004D1F94">
        <w:rPr>
          <w:noProof/>
        </w:rPr>
        <w:t>2.1.2</w:t>
      </w:r>
      <w:r w:rsidR="004D1F94" w:rsidRPr="00DD7CCF">
        <w:t>.</w:t>
      </w:r>
      <w:r w:rsidR="004D1F94">
        <w:rPr>
          <w:noProof/>
        </w:rPr>
        <w:t>A</w:t>
      </w:r>
      <w:r>
        <w:fldChar w:fldCharType="end"/>
      </w:r>
      <w:r>
        <w:t>), then the latter must be disregarded as per §</w:t>
      </w:r>
      <w:r>
        <w:fldChar w:fldCharType="begin"/>
      </w:r>
      <w:r>
        <w:instrText xml:space="preserve"> REF _Ref61250776 \r \h </w:instrText>
      </w:r>
      <w:r>
        <w:fldChar w:fldCharType="separate"/>
      </w:r>
      <w:r w:rsidR="004D1F94">
        <w:t>2.1.2</w:t>
      </w:r>
      <w:r>
        <w:fldChar w:fldCharType="end"/>
      </w:r>
      <w:r w:rsidRPr="00B36E2E">
        <w:t xml:space="preserve"> </w:t>
      </w:r>
      <w:r>
        <w:t xml:space="preserve">and </w:t>
      </w:r>
      <w:r w:rsidRPr="00B36E2E">
        <w:t xml:space="preserve">enjambement is </w:t>
      </w:r>
      <w:r>
        <w:t xml:space="preserve">not </w:t>
      </w:r>
      <w:r w:rsidRPr="00B36E2E">
        <w:t>present</w:t>
      </w:r>
    </w:p>
    <w:p w14:paraId="7579E6DD" w14:textId="77777777" w:rsidR="00932FC8" w:rsidRDefault="00932FC8" w:rsidP="00932FC8">
      <w:pPr>
        <w:pStyle w:val="Lista"/>
      </w:pPr>
      <w:r w:rsidRPr="004E60B0">
        <w:rPr>
          <w:b/>
          <w:bCs/>
        </w:rPr>
        <w:t>when a metrical boundary does not coincide with a word boundary</w:t>
      </w:r>
      <w:r>
        <w:t>, the tags must be placed at the metrical boundary, and since this is inside a word, enjambement is present</w:t>
      </w:r>
    </w:p>
    <w:p w14:paraId="609A933C" w14:textId="77777777" w:rsidR="00932FC8" w:rsidRDefault="00932FC8" w:rsidP="00932FC8">
      <w:pPr>
        <w:pStyle w:val="Lista"/>
      </w:pPr>
      <w:r>
        <w:t xml:space="preserve">this most often happens </w:t>
      </w:r>
      <w:r w:rsidRPr="00DD7FA5">
        <w:rPr>
          <w:b/>
          <w:bCs/>
        </w:rPr>
        <w:t>between the members of a compound</w:t>
      </w:r>
    </w:p>
    <w:p w14:paraId="250F54D1" w14:textId="77777777" w:rsidR="00932FC8" w:rsidRDefault="00932FC8" w:rsidP="00932FC8">
      <w:pPr>
        <w:pStyle w:val="Lista2"/>
      </w:pPr>
      <w:r>
        <w:t xml:space="preserve">if these members are </w:t>
      </w:r>
      <w:r w:rsidRPr="004E60B0">
        <w:rPr>
          <w:b/>
          <w:bCs/>
        </w:rPr>
        <w:t>separable in transliteration</w:t>
      </w:r>
      <w:r>
        <w:t>, then the tags can be placed straightforwardly, but enjambement is present, since the compound is split across the metrical boundary</w:t>
      </w:r>
    </w:p>
    <w:p w14:paraId="58359E9B" w14:textId="77777777" w:rsidR="00932FC8" w:rsidRDefault="00932FC8" w:rsidP="00932FC8">
      <w:pPr>
        <w:pStyle w:val="Lista3"/>
      </w:pPr>
      <w:r>
        <w:t xml:space="preserve">if you use editorial hyphens for compound analysis (see TG §2.6.2), put your editorial hyphen at the beginning of the second </w:t>
      </w:r>
      <w:r w:rsidRPr="00A25D88">
        <w:rPr>
          <w:rStyle w:val="Code"/>
        </w:rPr>
        <w:t>&lt;l&gt;</w:t>
      </w:r>
      <w:r>
        <w:t xml:space="preserve"> element involved</w:t>
      </w:r>
    </w:p>
    <w:p w14:paraId="1C12817E" w14:textId="77777777" w:rsidR="00932FC8" w:rsidRDefault="00932FC8" w:rsidP="00932FC8">
      <w:pPr>
        <w:pStyle w:val="Lista3"/>
      </w:pPr>
      <w:r>
        <w:t xml:space="preserve">e.g. </w:t>
      </w:r>
      <w:r w:rsidRPr="00A25D88">
        <w:rPr>
          <w:rStyle w:val="Code"/>
        </w:rPr>
        <w:t xml:space="preserve">&lt;l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 maṇḍalānta</w:t>
      </w:r>
      <w:r w:rsidRPr="00A25D88">
        <w:rPr>
          <w:rStyle w:val="Code"/>
        </w:rPr>
        <w:t>&lt;/l&gt;&lt;l&gt;</w:t>
      </w:r>
      <w:r w:rsidRPr="00A25D88">
        <w:rPr>
          <w:rStyle w:val="Codetext"/>
        </w:rPr>
        <w:t>-vyakta-bhrū-bhaṅga...</w:t>
      </w:r>
    </w:p>
    <w:p w14:paraId="0CFE88CE" w14:textId="2B96BED8" w:rsidR="00932FC8" w:rsidRDefault="00932FC8" w:rsidP="00932FC8">
      <w:pPr>
        <w:pStyle w:val="Lista3"/>
      </w:pPr>
      <w:r>
        <w:t xml:space="preserve">see also </w:t>
      </w:r>
      <w:r w:rsidRPr="00DD7CCF">
        <w:fldChar w:fldCharType="begin"/>
      </w:r>
      <w:r w:rsidRPr="00DD7CCF">
        <w:instrText xml:space="preserve"> REF _Ref44077259 \h </w:instrText>
      </w:r>
      <w:r>
        <w:instrText xml:space="preserve"> \* MERGEFORMAT </w:instrText>
      </w:r>
      <w:r w:rsidRPr="00DD7CCF">
        <w:fldChar w:fldCharType="separate"/>
      </w:r>
      <w:r w:rsidR="004D1F94" w:rsidRPr="00DD7CCF">
        <w:t xml:space="preserve">Example </w:t>
      </w:r>
      <w:r w:rsidR="004D1F94">
        <w:rPr>
          <w:noProof/>
        </w:rPr>
        <w:t>2.3.4</w:t>
      </w:r>
      <w:r w:rsidR="004D1F94" w:rsidRPr="00DD7CCF">
        <w:rPr>
          <w:noProof/>
        </w:rPr>
        <w:t>.</w:t>
      </w:r>
      <w:r w:rsidR="004D1F94">
        <w:rPr>
          <w:noProof/>
        </w:rPr>
        <w:t>G</w:t>
      </w:r>
      <w:r w:rsidRPr="00DD7CCF">
        <w:fldChar w:fldCharType="end"/>
      </w:r>
      <w:r>
        <w:t xml:space="preserve"> and </w:t>
      </w:r>
      <w:r w:rsidRPr="00DD7CCF">
        <w:fldChar w:fldCharType="begin"/>
      </w:r>
      <w:r w:rsidRPr="00DD7CCF">
        <w:instrText xml:space="preserve"> REF _Ref44077336 \h </w:instrText>
      </w:r>
      <w:r>
        <w:instrText xml:space="preserve"> \* MERGEFORMAT </w:instrText>
      </w:r>
      <w:r w:rsidRPr="00DD7CCF">
        <w:fldChar w:fldCharType="separate"/>
      </w:r>
      <w:r w:rsidR="004D1F94" w:rsidRPr="00DD7CCF">
        <w:t xml:space="preserve">Example </w:t>
      </w:r>
      <w:r w:rsidR="004D1F94">
        <w:rPr>
          <w:noProof/>
        </w:rPr>
        <w:t>2.3.4</w:t>
      </w:r>
      <w:r w:rsidR="004D1F94" w:rsidRPr="00DD7CCF">
        <w:rPr>
          <w:noProof/>
        </w:rPr>
        <w:t>.</w:t>
      </w:r>
      <w:r w:rsidR="004D1F94">
        <w:rPr>
          <w:noProof/>
        </w:rPr>
        <w:t>H</w:t>
      </w:r>
      <w:r w:rsidRPr="00DD7CCF">
        <w:fldChar w:fldCharType="end"/>
      </w:r>
      <w:r w:rsidRPr="00DD7CCF">
        <w:t xml:space="preserve"> </w:t>
      </w:r>
      <w:r>
        <w:t>for full illustrations</w:t>
      </w:r>
    </w:p>
    <w:p w14:paraId="1BD30BFF" w14:textId="56CB3361" w:rsidR="00932FC8" w:rsidRDefault="00932FC8" w:rsidP="00932FC8">
      <w:pPr>
        <w:pStyle w:val="Lista2"/>
      </w:pPr>
      <w:r>
        <w:t xml:space="preserve">if the members are fused in vowel sandhi, as in </w:t>
      </w:r>
      <w:r>
        <w:fldChar w:fldCharType="begin"/>
      </w:r>
      <w:r>
        <w:instrText xml:space="preserve"> REF _Ref181627544 \h </w:instrText>
      </w:r>
      <w:r>
        <w:fldChar w:fldCharType="separate"/>
      </w:r>
      <w:r w:rsidR="004D1F94" w:rsidRPr="00DD7CCF">
        <w:t xml:space="preserve">Example </w:t>
      </w:r>
      <w:r w:rsidR="004D1F94">
        <w:rPr>
          <w:noProof/>
        </w:rPr>
        <w:t>2.3.5</w:t>
      </w:r>
      <w:r w:rsidR="004D1F94" w:rsidRPr="00DD7CCF">
        <w:t>.</w:t>
      </w:r>
      <w:r w:rsidR="004D1F94">
        <w:rPr>
          <w:noProof/>
        </w:rPr>
        <w:t>A</w:t>
      </w:r>
      <w:r>
        <w:fldChar w:fldCharType="end"/>
      </w:r>
      <w:r>
        <w:t>, then the tags must still be placed at the metrical boundary</w:t>
      </w:r>
    </w:p>
    <w:p w14:paraId="0A800238" w14:textId="77777777" w:rsidR="00932FC8" w:rsidRDefault="00932FC8" w:rsidP="00932FC8">
      <w:pPr>
        <w:pStyle w:val="Lista3"/>
      </w:pPr>
      <w:r>
        <w:t>enjambement is present, and an editorial hyphen cannot be inserted</w:t>
      </w:r>
    </w:p>
    <w:tbl>
      <w:tblPr>
        <w:tblStyle w:val="CodeSampleTable"/>
        <w:tblW w:w="5000" w:type="pct"/>
        <w:tblLook w:val="04A0" w:firstRow="1" w:lastRow="0" w:firstColumn="1" w:lastColumn="0" w:noHBand="0" w:noVBand="1"/>
      </w:tblPr>
      <w:tblGrid>
        <w:gridCol w:w="9622"/>
      </w:tblGrid>
      <w:tr w:rsidR="00932FC8" w:rsidRPr="00DD7CCF" w14:paraId="4F248F04"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6BE1C3E1" w14:textId="0A6129FD" w:rsidR="00932FC8" w:rsidRPr="002E2D39" w:rsidRDefault="00932FC8" w:rsidP="00932FC8">
            <w:pPr>
              <w:pStyle w:val="Kpalrs"/>
            </w:pPr>
            <w:bookmarkStart w:id="145" w:name="_Ref181627544"/>
            <w:r w:rsidRPr="00DD7CCF">
              <w:t xml:space="preserve">Example </w:t>
            </w:r>
            <w:fldSimple w:instr=" STYLEREF 3 \s ">
              <w:r w:rsidR="004D1F94">
                <w:rPr>
                  <w:noProof/>
                </w:rPr>
                <w:t>2.3.5</w:t>
              </w:r>
            </w:fldSimple>
            <w:r w:rsidRPr="00DD7CCF">
              <w:t>.</w:t>
            </w:r>
            <w:fldSimple w:instr=" SEQ Example \* ALPHABETIC \s 3 ">
              <w:r w:rsidR="004D1F94">
                <w:rPr>
                  <w:noProof/>
                </w:rPr>
                <w:t>A</w:t>
              </w:r>
            </w:fldSimple>
            <w:bookmarkEnd w:id="145"/>
            <w:r w:rsidRPr="00DD7CCF">
              <w:t xml:space="preserve">: </w:t>
            </w:r>
            <w:r w:rsidRPr="00DD7CCF">
              <w:rPr>
                <w:rStyle w:val="Foreign"/>
              </w:rPr>
              <w:t>vipulā anuṣṭubh</w:t>
            </w:r>
            <w:r>
              <w:t xml:space="preserve"> with enjambement and vowel fusion </w:t>
            </w:r>
            <w:r w:rsidRPr="002E2D39">
              <w:rPr>
                <w:rStyle w:val="Foreign"/>
              </w:rPr>
              <w:t>sandhi</w:t>
            </w:r>
          </w:p>
        </w:tc>
      </w:tr>
      <w:tr w:rsidR="00932FC8" w:rsidRPr="00DD7CCF" w14:paraId="64D28DEF" w14:textId="77777777" w:rsidTr="00D45A5E">
        <w:tc>
          <w:tcPr>
            <w:tcW w:w="5000" w:type="pct"/>
          </w:tcPr>
          <w:p w14:paraId="488F6518" w14:textId="77777777" w:rsidR="00932FC8" w:rsidRPr="002E2D39" w:rsidRDefault="00932FC8" w:rsidP="00932FC8">
            <w:pPr>
              <w:pStyle w:val="CodeParagraph"/>
              <w:rPr>
                <w:rStyle w:val="Code"/>
              </w:rPr>
            </w:pPr>
            <w:r w:rsidRPr="002E2D39">
              <w:rPr>
                <w:rStyle w:val="Code"/>
              </w:rPr>
              <w:t xml:space="preserve">&lt;lg </w:t>
            </w:r>
            <w:r w:rsidRPr="002E2D39">
              <w:rPr>
                <w:rStyle w:val="Codeattribute"/>
              </w:rPr>
              <w:t>n=</w:t>
            </w:r>
            <w:r w:rsidRPr="002E2D39">
              <w:rPr>
                <w:rStyle w:val="Codevalue"/>
              </w:rPr>
              <w:t>"11"</w:t>
            </w:r>
            <w:r w:rsidRPr="002E2D39">
              <w:rPr>
                <w:rStyle w:val="Code"/>
              </w:rPr>
              <w:t xml:space="preserve"> </w:t>
            </w:r>
            <w:r w:rsidRPr="002E2D39">
              <w:rPr>
                <w:rStyle w:val="Codeattribute"/>
              </w:rPr>
              <w:t>met=</w:t>
            </w:r>
            <w:r w:rsidRPr="002E2D39">
              <w:rPr>
                <w:rStyle w:val="Codevalue"/>
              </w:rPr>
              <w:t>"anuṣṭubh"</w:t>
            </w:r>
            <w:r w:rsidRPr="002E2D39">
              <w:rPr>
                <w:rStyle w:val="Code"/>
              </w:rPr>
              <w:t>&gt;</w:t>
            </w:r>
          </w:p>
          <w:p w14:paraId="40261EFD" w14:textId="77777777" w:rsidR="00932FC8" w:rsidRPr="002E2D39" w:rsidRDefault="00932FC8" w:rsidP="00932FC8">
            <w:pPr>
              <w:pStyle w:val="CodeParagraph"/>
              <w:rPr>
                <w:rStyle w:val="Code"/>
              </w:rPr>
            </w:pPr>
            <w:r>
              <w:rPr>
                <w:rStyle w:val="Code"/>
              </w:rPr>
              <w:t xml:space="preserve">  </w:t>
            </w:r>
            <w:r w:rsidRPr="002E2D39">
              <w:rPr>
                <w:rStyle w:val="Code"/>
              </w:rPr>
              <w:t xml:space="preserve">&lt;l </w:t>
            </w:r>
            <w:r w:rsidRPr="002E2D39">
              <w:rPr>
                <w:rStyle w:val="Codeattribute"/>
              </w:rPr>
              <w:t>n=</w:t>
            </w:r>
            <w:r w:rsidRPr="002E2D39">
              <w:rPr>
                <w:rStyle w:val="Codevalue"/>
              </w:rPr>
              <w:t>"a"</w:t>
            </w:r>
            <w:r w:rsidRPr="002E2D39">
              <w:rPr>
                <w:rStyle w:val="Code"/>
              </w:rPr>
              <w:t xml:space="preserve"> </w:t>
            </w:r>
            <w:r w:rsidRPr="002E2D39">
              <w:rPr>
                <w:rStyle w:val="Codeattribute"/>
              </w:rPr>
              <w:t>enjamb=</w:t>
            </w:r>
            <w:r w:rsidRPr="002E2D39">
              <w:rPr>
                <w:rStyle w:val="Codevalue"/>
              </w:rPr>
              <w:t>"yes"</w:t>
            </w:r>
            <w:r w:rsidRPr="002E2D39">
              <w:rPr>
                <w:rStyle w:val="Code"/>
              </w:rPr>
              <w:t xml:space="preserve"> </w:t>
            </w:r>
            <w:r w:rsidRPr="002E2D39">
              <w:rPr>
                <w:rStyle w:val="Codeattribute"/>
              </w:rPr>
              <w:t>met=</w:t>
            </w:r>
            <w:r w:rsidRPr="002E2D39">
              <w:rPr>
                <w:rStyle w:val="Codevalue"/>
              </w:rPr>
              <w:t>"bha-vipulā"</w:t>
            </w:r>
            <w:r w:rsidRPr="002E2D39">
              <w:rPr>
                <w:rStyle w:val="Code"/>
              </w:rPr>
              <w:t xml:space="preserve"> </w:t>
            </w:r>
            <w:r w:rsidRPr="002E2D39">
              <w:rPr>
                <w:rStyle w:val="Codeattribute"/>
              </w:rPr>
              <w:t>real=</w:t>
            </w:r>
            <w:r w:rsidRPr="002E2D39">
              <w:rPr>
                <w:rStyle w:val="Codevalue"/>
              </w:rPr>
              <w:t>"++-++--+"</w:t>
            </w:r>
            <w:r w:rsidRPr="002E2D39">
              <w:rPr>
                <w:rStyle w:val="Code"/>
              </w:rPr>
              <w:t>&gt;</w:t>
            </w:r>
            <w:r w:rsidRPr="002E2D39">
              <w:rPr>
                <w:rStyle w:val="Codetext"/>
              </w:rPr>
              <w:t>sūnus tadīyo vijayā</w:t>
            </w:r>
            <w:r w:rsidRPr="002E2D39">
              <w:rPr>
                <w:rStyle w:val="Code"/>
              </w:rPr>
              <w:t>&lt;/l&gt;</w:t>
            </w:r>
          </w:p>
          <w:p w14:paraId="117F9E83" w14:textId="77777777" w:rsidR="00932FC8" w:rsidRPr="002E2D39" w:rsidRDefault="00932FC8" w:rsidP="00932FC8">
            <w:pPr>
              <w:pStyle w:val="CodeParagraph"/>
              <w:rPr>
                <w:rStyle w:val="Code"/>
              </w:rPr>
            </w:pPr>
            <w:r>
              <w:rPr>
                <w:rStyle w:val="Code"/>
              </w:rPr>
              <w:t xml:space="preserve">  </w:t>
            </w:r>
            <w:r w:rsidRPr="002E2D39">
              <w:rPr>
                <w:rStyle w:val="Code"/>
              </w:rPr>
              <w:t xml:space="preserve">&lt;l </w:t>
            </w:r>
            <w:r w:rsidRPr="002E2D39">
              <w:rPr>
                <w:rStyle w:val="Codeattribute"/>
              </w:rPr>
              <w:t>n=</w:t>
            </w:r>
            <w:r w:rsidRPr="002E2D39">
              <w:rPr>
                <w:rStyle w:val="Codevalue"/>
              </w:rPr>
              <w:t>"b"</w:t>
            </w:r>
            <w:r w:rsidRPr="002E2D39">
              <w:rPr>
                <w:rStyle w:val="Code"/>
              </w:rPr>
              <w:t>&gt;</w:t>
            </w:r>
            <w:r w:rsidRPr="002E2D39">
              <w:rPr>
                <w:rStyle w:val="Codetext"/>
              </w:rPr>
              <w:t>ditya-nāmā mahīpatiḥ</w:t>
            </w:r>
            <w:r w:rsidRPr="002E2D39">
              <w:rPr>
                <w:rStyle w:val="Code"/>
              </w:rPr>
              <w:t>&lt;/l&gt;</w:t>
            </w:r>
          </w:p>
          <w:p w14:paraId="67F0CFD2" w14:textId="77777777" w:rsidR="00932FC8" w:rsidRPr="002E2D39" w:rsidRDefault="00932FC8" w:rsidP="00932FC8">
            <w:pPr>
              <w:pStyle w:val="CodeParagraph"/>
              <w:rPr>
                <w:rStyle w:val="Code"/>
              </w:rPr>
            </w:pPr>
            <w:r>
              <w:rPr>
                <w:rStyle w:val="Code"/>
              </w:rPr>
              <w:t xml:space="preserve">  ...</w:t>
            </w:r>
          </w:p>
          <w:p w14:paraId="1C618907" w14:textId="77777777" w:rsidR="00932FC8" w:rsidRPr="00DD7CCF" w:rsidRDefault="00932FC8" w:rsidP="00932FC8">
            <w:pPr>
              <w:pStyle w:val="CodeParagraph"/>
            </w:pPr>
            <w:r w:rsidRPr="002E2D39">
              <w:rPr>
                <w:rStyle w:val="Code"/>
              </w:rPr>
              <w:t>&lt;/lg&gt;</w:t>
            </w:r>
          </w:p>
        </w:tc>
      </w:tr>
      <w:tr w:rsidR="00932FC8" w:rsidRPr="00DD7CCF" w14:paraId="2DCE04D4" w14:textId="77777777" w:rsidTr="00D45A5E">
        <w:tc>
          <w:tcPr>
            <w:tcW w:w="5000" w:type="pct"/>
          </w:tcPr>
          <w:p w14:paraId="7C9BF318" w14:textId="77777777" w:rsidR="00932FC8" w:rsidRDefault="00932FC8" w:rsidP="00932FC8">
            <w:pPr>
              <w:pStyle w:val="TableNote"/>
            </w:pPr>
            <w:r>
              <w:t xml:space="preserve">the word </w:t>
            </w:r>
            <w:r>
              <w:rPr>
                <w:rStyle w:val="Foreign"/>
              </w:rPr>
              <w:t>vijayāditya</w:t>
            </w:r>
            <w:r>
              <w:t xml:space="preserve"> is split across verse lines, so enjambement is present</w:t>
            </w:r>
          </w:p>
          <w:p w14:paraId="05C9E7CB" w14:textId="77777777" w:rsidR="00932FC8" w:rsidRPr="00DD7CCF" w:rsidRDefault="00932FC8" w:rsidP="00932FC8">
            <w:pPr>
              <w:pStyle w:val="TableNote"/>
            </w:pPr>
            <w:r>
              <w:t>the fused vowel is in the line to which it belongs on a metrical basis, but no editorial hyphen can be added</w:t>
            </w:r>
          </w:p>
        </w:tc>
      </w:tr>
    </w:tbl>
    <w:p w14:paraId="539C07B1" w14:textId="77777777" w:rsidR="00932FC8" w:rsidRPr="00DD7FA5" w:rsidRDefault="00932FC8" w:rsidP="00932FC8"/>
    <w:p w14:paraId="23DFE081" w14:textId="77777777" w:rsidR="00932FC8" w:rsidRDefault="00932FC8" w:rsidP="00932FC8">
      <w:pPr>
        <w:pStyle w:val="Lista"/>
      </w:pPr>
      <w:r w:rsidRPr="00DD7FA5">
        <w:rPr>
          <w:b/>
          <w:bCs/>
        </w:rPr>
        <w:t>if compounds are not involved</w:t>
      </w:r>
      <w:r>
        <w:t>, then the discrepancy of word and metrical boundaries is usually due to a vowel obscured by sandhi</w:t>
      </w:r>
    </w:p>
    <w:p w14:paraId="5EB4681D" w14:textId="77777777" w:rsidR="00932FC8" w:rsidRDefault="00932FC8" w:rsidP="00932FC8">
      <w:pPr>
        <w:pStyle w:val="Lista2"/>
      </w:pPr>
      <w:r>
        <w:t>again, tags must be placed at the metrical boundary and enjambement is present</w:t>
      </w:r>
    </w:p>
    <w:p w14:paraId="4A0B03AA" w14:textId="3F05EEFC" w:rsidR="00932FC8" w:rsidRDefault="00932FC8" w:rsidP="00932FC8">
      <w:pPr>
        <w:pStyle w:val="Lista2"/>
      </w:pPr>
      <w:r>
        <w:t>editorial normalisation of sandhi across container boundaries (§</w:t>
      </w:r>
      <w:r w:rsidR="00AC54D6">
        <w:fldChar w:fldCharType="begin"/>
      </w:r>
      <w:r w:rsidR="00AC54D6">
        <w:instrText xml:space="preserve"> REF _Ref181373789 \r \h </w:instrText>
      </w:r>
      <w:r w:rsidR="00AC54D6">
        <w:fldChar w:fldCharType="separate"/>
      </w:r>
      <w:r w:rsidR="004D1F94">
        <w:t>2.1.2.2</w:t>
      </w:r>
      <w:r w:rsidR="00AC54D6">
        <w:fldChar w:fldCharType="end"/>
      </w:r>
      <w:r>
        <w:t>) must not be applied in this case, since restoring the sandhi would break the metre</w:t>
      </w:r>
    </w:p>
    <w:p w14:paraId="23987683" w14:textId="77777777" w:rsidR="00932FC8" w:rsidRDefault="00932FC8" w:rsidP="00932FC8">
      <w:pPr>
        <w:pStyle w:val="Lista2"/>
      </w:pPr>
      <w:r>
        <w:t xml:space="preserve">in such cases, the text may be split in several ways; as a rule of thumb, place the tags as close to a word boundary as possible, overriding </w:t>
      </w:r>
      <w:r w:rsidRPr="00F11F52">
        <w:rPr>
          <w:rStyle w:val="Foreign"/>
        </w:rPr>
        <w:t>akṣara</w:t>
      </w:r>
      <w:r>
        <w:t xml:space="preserve"> boundaries where applicable</w:t>
      </w:r>
    </w:p>
    <w:p w14:paraId="2B074CB1" w14:textId="77777777" w:rsidR="00932FC8" w:rsidRDefault="00932FC8" w:rsidP="00932FC8">
      <w:pPr>
        <w:pStyle w:val="Lista3"/>
      </w:pPr>
      <w:r>
        <w:t xml:space="preserve">if this still leaves you with two options, prioritise semantic boundaries over </w:t>
      </w:r>
      <w:r w:rsidRPr="00F11F52">
        <w:rPr>
          <w:rStyle w:val="Foreign"/>
        </w:rPr>
        <w:t>akṣara</w:t>
      </w:r>
      <w:r>
        <w:t xml:space="preserve"> boundaries</w:t>
      </w:r>
    </w:p>
    <w:p w14:paraId="5215F89E" w14:textId="01A22E40" w:rsidR="00932FC8" w:rsidRDefault="00932FC8" w:rsidP="00932FC8">
      <w:pPr>
        <w:pStyle w:val="Lista2"/>
      </w:pPr>
      <w:r>
        <w:t xml:space="preserve">see </w:t>
      </w:r>
      <w:r>
        <w:fldChar w:fldCharType="begin"/>
      </w:r>
      <w:r>
        <w:instrText xml:space="preserve"> REF _Ref181628185 \h </w:instrText>
      </w:r>
      <w:r>
        <w:fldChar w:fldCharType="separate"/>
      </w:r>
      <w:r w:rsidR="004D1F94" w:rsidRPr="00DD7CCF">
        <w:t xml:space="preserve">Example </w:t>
      </w:r>
      <w:r w:rsidR="004D1F94">
        <w:rPr>
          <w:noProof/>
        </w:rPr>
        <w:t>2.3.5</w:t>
      </w:r>
      <w:r w:rsidR="004D1F94" w:rsidRPr="00DD7CCF">
        <w:t>.</w:t>
      </w:r>
      <w:r w:rsidR="004D1F94">
        <w:rPr>
          <w:noProof/>
        </w:rPr>
        <w:t>B</w:t>
      </w:r>
      <w:r>
        <w:fldChar w:fldCharType="end"/>
      </w:r>
      <w:r>
        <w:t xml:space="preserve"> for various scenarios</w:t>
      </w:r>
    </w:p>
    <w:p w14:paraId="2FEFA8D4" w14:textId="77777777" w:rsidR="00932FC8" w:rsidRDefault="00932FC8" w:rsidP="00932FC8">
      <w:pPr>
        <w:pStyle w:val="Lista"/>
      </w:pPr>
      <w:r>
        <w:t>note that when the end of a stanza is fused in vowel sandhi to text outside that stanza, this is not a case of enjambement</w:t>
      </w:r>
    </w:p>
    <w:p w14:paraId="182CA848" w14:textId="187566A4" w:rsidR="00932FC8" w:rsidRDefault="00932FC8" w:rsidP="00932FC8">
      <w:pPr>
        <w:pStyle w:val="Lista2"/>
      </w:pPr>
      <w:r>
        <w:t>use the workaround described in §</w:t>
      </w:r>
      <w:r w:rsidR="00AC54D6">
        <w:fldChar w:fldCharType="begin"/>
      </w:r>
      <w:r w:rsidR="00AC54D6">
        <w:instrText xml:space="preserve"> REF _Ref181373789 \r \h </w:instrText>
      </w:r>
      <w:r w:rsidR="00AC54D6">
        <w:fldChar w:fldCharType="separate"/>
      </w:r>
      <w:r w:rsidR="004D1F94">
        <w:t>2.1.2.2</w:t>
      </w:r>
      <w:r w:rsidR="00AC54D6">
        <w:fldChar w:fldCharType="end"/>
      </w:r>
    </w:p>
    <w:p w14:paraId="04408EC7" w14:textId="77777777" w:rsidR="00932FC8" w:rsidRDefault="00932FC8" w:rsidP="00932FC8"/>
    <w:tbl>
      <w:tblPr>
        <w:tblStyle w:val="CodeSampleTable"/>
        <w:tblW w:w="5000" w:type="pct"/>
        <w:tblLook w:val="04A0" w:firstRow="1" w:lastRow="0" w:firstColumn="1" w:lastColumn="0" w:noHBand="0" w:noVBand="1"/>
      </w:tblPr>
      <w:tblGrid>
        <w:gridCol w:w="9622"/>
      </w:tblGrid>
      <w:tr w:rsidR="00932FC8" w:rsidRPr="00DD7CCF" w14:paraId="3A9289BB"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3BB219BF" w14:textId="79E1D68F" w:rsidR="00932FC8" w:rsidRPr="002E2D39" w:rsidRDefault="00932FC8" w:rsidP="00932FC8">
            <w:pPr>
              <w:pStyle w:val="Kpalrs"/>
            </w:pPr>
            <w:bookmarkStart w:id="146" w:name="_Ref181628185"/>
            <w:r w:rsidRPr="00DD7CCF">
              <w:lastRenderedPageBreak/>
              <w:t xml:space="preserve">Example </w:t>
            </w:r>
            <w:fldSimple w:instr=" STYLEREF 3 \s ">
              <w:r w:rsidR="004D1F94">
                <w:rPr>
                  <w:noProof/>
                </w:rPr>
                <w:t>2.3.5</w:t>
              </w:r>
            </w:fldSimple>
            <w:r w:rsidRPr="00DD7CCF">
              <w:t>.</w:t>
            </w:r>
            <w:fldSimple w:instr=" SEQ Example \* ALPHABETIC \s 3 ">
              <w:r w:rsidR="004D1F94">
                <w:rPr>
                  <w:noProof/>
                </w:rPr>
                <w:t>B</w:t>
              </w:r>
            </w:fldSimple>
            <w:bookmarkEnd w:id="146"/>
            <w:r w:rsidRPr="00DD7CCF">
              <w:t xml:space="preserve">: </w:t>
            </w:r>
            <w:r>
              <w:t xml:space="preserve">independent words fused in vowel </w:t>
            </w:r>
            <w:r w:rsidRPr="00DD7FA5">
              <w:rPr>
                <w:rStyle w:val="Foreign"/>
              </w:rPr>
              <w:t>sandhi</w:t>
            </w:r>
            <w:r>
              <w:t xml:space="preserve"> across a line boundary</w:t>
            </w:r>
          </w:p>
        </w:tc>
      </w:tr>
      <w:tr w:rsidR="00932FC8" w:rsidRPr="00DD7CCF" w14:paraId="3AF702A5" w14:textId="77777777" w:rsidTr="00D45A5E">
        <w:tc>
          <w:tcPr>
            <w:tcW w:w="5000" w:type="pct"/>
          </w:tcPr>
          <w:p w14:paraId="22BAA081" w14:textId="77777777" w:rsidR="00932FC8" w:rsidRPr="002E2D39" w:rsidRDefault="00932FC8" w:rsidP="00932FC8">
            <w:pPr>
              <w:pStyle w:val="CodeParagraph"/>
              <w:rPr>
                <w:rStyle w:val="Code"/>
              </w:rPr>
            </w:pPr>
            <w:r w:rsidRPr="002E2D39">
              <w:rPr>
                <w:rStyle w:val="Code"/>
              </w:rPr>
              <w:t xml:space="preserve">&lt;lg </w:t>
            </w:r>
            <w:r w:rsidRPr="002E2D39">
              <w:rPr>
                <w:rStyle w:val="Codeattribute"/>
              </w:rPr>
              <w:t>n=</w:t>
            </w:r>
            <w:r w:rsidRPr="002E2D39">
              <w:rPr>
                <w:rStyle w:val="Codevalue"/>
              </w:rPr>
              <w:t>"</w:t>
            </w:r>
            <w:r>
              <w:rPr>
                <w:rStyle w:val="Codevalue"/>
              </w:rPr>
              <w:t>32</w:t>
            </w:r>
            <w:r w:rsidRPr="002E2D39">
              <w:rPr>
                <w:rStyle w:val="Codevalue"/>
              </w:rPr>
              <w:t>"</w:t>
            </w:r>
            <w:r w:rsidRPr="002E2D39">
              <w:rPr>
                <w:rStyle w:val="Code"/>
              </w:rPr>
              <w:t xml:space="preserve"> </w:t>
            </w:r>
            <w:r w:rsidRPr="002E2D39">
              <w:rPr>
                <w:rStyle w:val="Codeattribute"/>
              </w:rPr>
              <w:t>met=</w:t>
            </w:r>
            <w:r w:rsidRPr="002E2D39">
              <w:rPr>
                <w:rStyle w:val="Codevalue"/>
              </w:rPr>
              <w:t>"</w:t>
            </w:r>
            <w:r w:rsidRPr="00DD7FA5">
              <w:rPr>
                <w:rStyle w:val="Codevalue"/>
              </w:rPr>
              <w:t>vaṁśastha</w:t>
            </w:r>
            <w:r w:rsidRPr="002E2D39">
              <w:rPr>
                <w:rStyle w:val="Codevalue"/>
              </w:rPr>
              <w:t>"</w:t>
            </w:r>
            <w:r w:rsidRPr="002E2D39">
              <w:rPr>
                <w:rStyle w:val="Code"/>
              </w:rPr>
              <w:t>&gt;</w:t>
            </w:r>
          </w:p>
          <w:p w14:paraId="6CAC38F8" w14:textId="77777777" w:rsidR="00932FC8" w:rsidRDefault="00932FC8" w:rsidP="00932FC8">
            <w:pPr>
              <w:pStyle w:val="CodeParagraph"/>
              <w:rPr>
                <w:rStyle w:val="Code"/>
              </w:rPr>
            </w:pPr>
            <w:r>
              <w:rPr>
                <w:rStyle w:val="Code"/>
              </w:rPr>
              <w:t xml:space="preserve">  </w:t>
            </w:r>
            <w:r w:rsidRPr="00A25D88">
              <w:rPr>
                <w:rStyle w:val="Code"/>
              </w:rPr>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sadā sva-vācā manasā ca karmmaṇā</w:t>
            </w:r>
            <w:r w:rsidRPr="00A25D88">
              <w:rPr>
                <w:rStyle w:val="Code"/>
              </w:rPr>
              <w:t>&lt;/l&gt;</w:t>
            </w:r>
          </w:p>
          <w:p w14:paraId="26128692" w14:textId="77777777" w:rsidR="00932FC8" w:rsidRPr="002E2D39" w:rsidRDefault="00932FC8" w:rsidP="00932FC8">
            <w:pPr>
              <w:pStyle w:val="CodeParagraph"/>
              <w:rPr>
                <w:rStyle w:val="Code"/>
              </w:rPr>
            </w:pPr>
            <w:r>
              <w:rPr>
                <w:rStyle w:val="Code"/>
              </w:rPr>
              <w:t xml:space="preserve">  </w:t>
            </w:r>
            <w:r w:rsidRPr="00A25D88">
              <w:rPr>
                <w:rStyle w:val="Code"/>
              </w:rPr>
              <w:t xml:space="preserve">&lt;l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nvakāri yenādhiguṇena kuṇḍinaḥ</w:t>
            </w:r>
            <w:r w:rsidRPr="00A25D88">
              <w:rPr>
                <w:rStyle w:val="Code"/>
              </w:rPr>
              <w:t>&lt;/l&gt;</w:t>
            </w:r>
          </w:p>
          <w:p w14:paraId="2FC147E9" w14:textId="77777777" w:rsidR="00932FC8" w:rsidRPr="002E2D39" w:rsidRDefault="00932FC8" w:rsidP="00932FC8">
            <w:pPr>
              <w:pStyle w:val="CodeParagraph"/>
              <w:rPr>
                <w:rStyle w:val="Code"/>
              </w:rPr>
            </w:pPr>
            <w:r>
              <w:rPr>
                <w:rStyle w:val="Code"/>
              </w:rPr>
              <w:t xml:space="preserve">  ...</w:t>
            </w:r>
          </w:p>
          <w:p w14:paraId="24F08A51" w14:textId="77777777" w:rsidR="00932FC8" w:rsidRPr="00DD7CCF" w:rsidRDefault="00932FC8" w:rsidP="00932FC8">
            <w:pPr>
              <w:pStyle w:val="CodeParagraph"/>
            </w:pPr>
            <w:r w:rsidRPr="002E2D39">
              <w:rPr>
                <w:rStyle w:val="Code"/>
              </w:rPr>
              <w:t>&lt;/lg&gt;</w:t>
            </w:r>
          </w:p>
        </w:tc>
      </w:tr>
      <w:tr w:rsidR="00932FC8" w:rsidRPr="00DD7CCF" w14:paraId="3827D242" w14:textId="77777777" w:rsidTr="00D45A5E">
        <w:tc>
          <w:tcPr>
            <w:tcW w:w="5000" w:type="pct"/>
          </w:tcPr>
          <w:p w14:paraId="312D36C7" w14:textId="77777777" w:rsidR="00932FC8" w:rsidRDefault="00932FC8" w:rsidP="00932FC8">
            <w:pPr>
              <w:pStyle w:val="TableNote"/>
            </w:pPr>
            <w:r>
              <w:t xml:space="preserve">the word </w:t>
            </w:r>
            <w:r w:rsidRPr="00F11F52">
              <w:rPr>
                <w:rStyle w:val="Foreign"/>
              </w:rPr>
              <w:t>anvakāri</w:t>
            </w:r>
            <w:r>
              <w:t xml:space="preserve"> is split between lines (its initial vowel being merged into the final </w:t>
            </w:r>
            <w:r w:rsidRPr="00F11F52">
              <w:rPr>
                <w:rStyle w:val="Foreign"/>
              </w:rPr>
              <w:t>ā</w:t>
            </w:r>
            <w:r>
              <w:t xml:space="preserve"> of the preceding word)</w:t>
            </w:r>
          </w:p>
          <w:p w14:paraId="2E9B4B08" w14:textId="77777777" w:rsidR="00932FC8" w:rsidRDefault="00932FC8" w:rsidP="00932FC8">
            <w:pPr>
              <w:pStyle w:val="TableNote"/>
            </w:pPr>
            <w:r>
              <w:t xml:space="preserve">splitting into </w:t>
            </w:r>
            <w:r w:rsidRPr="00A25D88">
              <w:rPr>
                <w:rStyle w:val="Codetext"/>
              </w:rPr>
              <w:t>karmmaṇā</w:t>
            </w:r>
            <w:r w:rsidRPr="00A25D88">
              <w:rPr>
                <w:rStyle w:val="Code"/>
              </w:rPr>
              <w:t>&lt;/l&gt;&lt;l&gt;</w:t>
            </w:r>
            <w:r w:rsidRPr="00A25D88">
              <w:rPr>
                <w:rStyle w:val="Codetext"/>
              </w:rPr>
              <w:t>nvakāri</w:t>
            </w:r>
            <w:r>
              <w:t xml:space="preserve"> puts the metrical boundary at an </w:t>
            </w:r>
            <w:r>
              <w:rPr>
                <w:rStyle w:val="Foreign"/>
              </w:rPr>
              <w:t>akṣara</w:t>
            </w:r>
            <w:r>
              <w:t xml:space="preserve"> boundary</w:t>
            </w:r>
          </w:p>
          <w:p w14:paraId="169A4A79" w14:textId="77777777" w:rsidR="00932FC8" w:rsidRPr="00DD7CCF" w:rsidRDefault="00932FC8" w:rsidP="00932FC8">
            <w:pPr>
              <w:pStyle w:val="TableNote"/>
            </w:pPr>
            <w:r>
              <w:t xml:space="preserve">but the primary reason for splitting at this point was that it is closer to a word boundary than </w:t>
            </w:r>
            <w:r w:rsidRPr="00A25D88">
              <w:rPr>
                <w:rStyle w:val="Codetext"/>
              </w:rPr>
              <w:t>karmmaṇānv</w:t>
            </w:r>
            <w:r w:rsidRPr="00A25D88">
              <w:rPr>
                <w:rStyle w:val="Code"/>
              </w:rPr>
              <w:t>&lt;/l&gt;&lt;l&gt;</w:t>
            </w:r>
            <w:r w:rsidRPr="00A25D88">
              <w:rPr>
                <w:rStyle w:val="Codetext"/>
              </w:rPr>
              <w:t>akāri</w:t>
            </w:r>
            <w:r>
              <w:t xml:space="preserve"> would be (which is at the boundary of a prefix)</w:t>
            </w:r>
          </w:p>
        </w:tc>
      </w:tr>
      <w:tr w:rsidR="00932FC8" w:rsidRPr="00DD7CCF" w14:paraId="28FD8D09" w14:textId="77777777" w:rsidTr="00D45A5E">
        <w:tc>
          <w:tcPr>
            <w:tcW w:w="5000" w:type="pct"/>
          </w:tcPr>
          <w:p w14:paraId="6ABA00B2" w14:textId="77777777" w:rsidR="00932FC8" w:rsidRPr="002E2D39" w:rsidRDefault="00932FC8" w:rsidP="00932FC8">
            <w:pPr>
              <w:pStyle w:val="CodeParagraph"/>
              <w:rPr>
                <w:rStyle w:val="Code"/>
              </w:rPr>
            </w:pPr>
            <w:r w:rsidRPr="002E2D39">
              <w:rPr>
                <w:rStyle w:val="Code"/>
              </w:rPr>
              <w:t xml:space="preserve">&lt;lg </w:t>
            </w:r>
            <w:r w:rsidRPr="002E2D39">
              <w:rPr>
                <w:rStyle w:val="Codeattribute"/>
              </w:rPr>
              <w:t>n=</w:t>
            </w:r>
            <w:r w:rsidRPr="002E2D39">
              <w:rPr>
                <w:rStyle w:val="Codevalue"/>
              </w:rPr>
              <w:t>"</w:t>
            </w:r>
            <w:r>
              <w:rPr>
                <w:rStyle w:val="Codevalue"/>
              </w:rPr>
              <w:t>6</w:t>
            </w:r>
            <w:r w:rsidRPr="002E2D39">
              <w:rPr>
                <w:rStyle w:val="Codevalue"/>
              </w:rPr>
              <w:t>"</w:t>
            </w:r>
            <w:r w:rsidRPr="002E2D39">
              <w:rPr>
                <w:rStyle w:val="Code"/>
              </w:rPr>
              <w:t xml:space="preserve"> </w:t>
            </w:r>
            <w:r w:rsidRPr="002E2D39">
              <w:rPr>
                <w:rStyle w:val="Codeattribute"/>
              </w:rPr>
              <w:t>met=</w:t>
            </w:r>
            <w:r w:rsidRPr="002E2D39">
              <w:rPr>
                <w:rStyle w:val="Codevalue"/>
              </w:rPr>
              <w:t>"</w:t>
            </w:r>
            <w:r w:rsidRPr="003F305B">
              <w:rPr>
                <w:rStyle w:val="Codevalue"/>
              </w:rPr>
              <w:t>anuṣṭubh</w:t>
            </w:r>
            <w:r w:rsidRPr="002E2D39">
              <w:rPr>
                <w:rStyle w:val="Codevalue"/>
              </w:rPr>
              <w:t>"</w:t>
            </w:r>
            <w:r w:rsidRPr="002E2D39">
              <w:rPr>
                <w:rStyle w:val="Code"/>
              </w:rPr>
              <w:t>&gt;</w:t>
            </w:r>
          </w:p>
          <w:p w14:paraId="7CB99AE1" w14:textId="77777777" w:rsidR="00932FC8" w:rsidRDefault="00932FC8" w:rsidP="00932FC8">
            <w:pPr>
              <w:pStyle w:val="CodeParagraph"/>
              <w:rPr>
                <w:rStyle w:val="Code"/>
              </w:rPr>
            </w:pPr>
            <w:r>
              <w:rPr>
                <w:rStyle w:val="Code"/>
              </w:rPr>
              <w:t xml:space="preserve">  </w:t>
            </w:r>
            <w:r w:rsidRPr="00A25D88">
              <w:rPr>
                <w:rStyle w:val="Code"/>
              </w:rPr>
              <w:t xml:space="preserve">&lt;l </w:t>
            </w:r>
            <w:r w:rsidRPr="00787182">
              <w:rPr>
                <w:rStyle w:val="Codeattribute"/>
              </w:rPr>
              <w:t>n</w:t>
            </w:r>
            <w:r w:rsidRPr="0062102A">
              <w:rPr>
                <w:rStyle w:val="Codetext"/>
              </w:rPr>
              <w:t>=</w:t>
            </w:r>
            <w:r w:rsidRPr="00787182">
              <w:rPr>
                <w:rStyle w:val="Codevalue"/>
              </w:rPr>
              <w:t>"a"</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 xml:space="preserve"> </w:t>
            </w:r>
            <w:r w:rsidRPr="00787182">
              <w:rPr>
                <w:rStyle w:val="Codeattribute"/>
              </w:rPr>
              <w:t>met</w:t>
            </w:r>
            <w:r w:rsidRPr="0062102A">
              <w:rPr>
                <w:rStyle w:val="Codetext"/>
              </w:rPr>
              <w:t>=</w:t>
            </w:r>
            <w:r w:rsidRPr="00787182">
              <w:rPr>
                <w:rStyle w:val="Codevalue"/>
              </w:rPr>
              <w:t>"na-vipulā"</w:t>
            </w:r>
            <w:r w:rsidRPr="00A25D88">
              <w:rPr>
                <w:rStyle w:val="Code"/>
              </w:rPr>
              <w:t xml:space="preserve"> </w:t>
            </w:r>
            <w:r w:rsidRPr="00787182">
              <w:rPr>
                <w:rStyle w:val="Codeattribute"/>
              </w:rPr>
              <w:t>real</w:t>
            </w:r>
            <w:r w:rsidRPr="0062102A">
              <w:rPr>
                <w:rStyle w:val="Codetext"/>
              </w:rPr>
              <w:t>=</w:t>
            </w:r>
            <w:r w:rsidRPr="00787182">
              <w:rPr>
                <w:rStyle w:val="Codevalue"/>
              </w:rPr>
              <w:t>"+-++---+"</w:t>
            </w:r>
            <w:r w:rsidRPr="00A25D88">
              <w:rPr>
                <w:rStyle w:val="Code"/>
              </w:rPr>
              <w:t>&gt;</w:t>
            </w:r>
            <w:r w:rsidRPr="00A25D88">
              <w:rPr>
                <w:rStyle w:val="Codetext"/>
              </w:rPr>
              <w:t>viṣṇurājas tad-anujasy</w:t>
            </w:r>
            <w:r w:rsidRPr="00A25D88">
              <w:rPr>
                <w:rStyle w:val="Code"/>
              </w:rPr>
              <w:t>&lt;/l&gt;</w:t>
            </w:r>
          </w:p>
          <w:p w14:paraId="7777B15B" w14:textId="77777777" w:rsidR="00932FC8" w:rsidRPr="002E2D39" w:rsidRDefault="00932FC8" w:rsidP="00932FC8">
            <w:pPr>
              <w:pStyle w:val="CodeParagraph"/>
              <w:rPr>
                <w:rStyle w:val="Code"/>
              </w:rPr>
            </w:pPr>
            <w:r>
              <w:rPr>
                <w:rStyle w:val="Code"/>
              </w:rPr>
              <w:t xml:space="preserve">  </w:t>
            </w:r>
            <w:r w:rsidRPr="00A25D88">
              <w:rPr>
                <w:rStyle w:val="Code"/>
              </w:rPr>
              <w:t xml:space="preserve">&lt;l </w:t>
            </w:r>
            <w:r w:rsidRPr="00787182">
              <w:rPr>
                <w:rStyle w:val="Codeattribute"/>
              </w:rPr>
              <w:t>n</w:t>
            </w:r>
            <w:r w:rsidRPr="0062102A">
              <w:rPr>
                <w:rStyle w:val="Codetext"/>
              </w:rPr>
              <w:t>=</w:t>
            </w:r>
            <w:r w:rsidRPr="00787182">
              <w:rPr>
                <w:rStyle w:val="Codevalue"/>
              </w:rPr>
              <w:t>"b"</w:t>
            </w:r>
            <w:r w:rsidRPr="00A25D88">
              <w:rPr>
                <w:rStyle w:val="Code"/>
              </w:rPr>
              <w:t>&gt;</w:t>
            </w:r>
            <w:r w:rsidRPr="00A25D88">
              <w:rPr>
                <w:rStyle w:val="Codetext"/>
              </w:rPr>
              <w:t>endrarājasya nandanaḥ</w:t>
            </w:r>
            <w:r w:rsidRPr="00A25D88">
              <w:rPr>
                <w:rStyle w:val="Code"/>
              </w:rPr>
              <w:t>&lt;/l&gt;</w:t>
            </w:r>
          </w:p>
          <w:p w14:paraId="45DBE792" w14:textId="77777777" w:rsidR="00932FC8" w:rsidRPr="002E2D39" w:rsidRDefault="00932FC8" w:rsidP="00932FC8">
            <w:pPr>
              <w:pStyle w:val="CodeParagraph"/>
              <w:rPr>
                <w:rStyle w:val="Code"/>
              </w:rPr>
            </w:pPr>
            <w:r>
              <w:rPr>
                <w:rStyle w:val="Code"/>
              </w:rPr>
              <w:t xml:space="preserve">  ...</w:t>
            </w:r>
          </w:p>
          <w:p w14:paraId="204F9B17" w14:textId="77777777" w:rsidR="00932FC8" w:rsidRPr="00DD7CCF" w:rsidRDefault="00932FC8" w:rsidP="00932FC8">
            <w:pPr>
              <w:pStyle w:val="CodeParagraph"/>
            </w:pPr>
            <w:r w:rsidRPr="002E2D39">
              <w:rPr>
                <w:rStyle w:val="Code"/>
              </w:rPr>
              <w:t>&lt;/lg&gt;</w:t>
            </w:r>
          </w:p>
        </w:tc>
      </w:tr>
      <w:tr w:rsidR="00932FC8" w:rsidRPr="00DD7CCF" w14:paraId="6B521FC7" w14:textId="77777777" w:rsidTr="00D45A5E">
        <w:tc>
          <w:tcPr>
            <w:tcW w:w="5000" w:type="pct"/>
          </w:tcPr>
          <w:p w14:paraId="22185748" w14:textId="77777777" w:rsidR="00932FC8" w:rsidRDefault="00932FC8" w:rsidP="00932FC8">
            <w:pPr>
              <w:pStyle w:val="TableNote"/>
            </w:pPr>
            <w:r>
              <w:t xml:space="preserve">the word </w:t>
            </w:r>
            <w:r w:rsidRPr="00F11F52">
              <w:rPr>
                <w:rStyle w:val="Foreign"/>
              </w:rPr>
              <w:t>anujasya</w:t>
            </w:r>
            <w:r>
              <w:t xml:space="preserve"> is split between lines (its final vowel being merged into the initial vowel of the following </w:t>
            </w:r>
            <w:r w:rsidRPr="00F11F52">
              <w:rPr>
                <w:rStyle w:val="Foreign"/>
              </w:rPr>
              <w:t>indrarājasya</w:t>
            </w:r>
            <w:r>
              <w:t>)</w:t>
            </w:r>
          </w:p>
          <w:p w14:paraId="1AD923CD" w14:textId="77777777" w:rsidR="00932FC8" w:rsidRDefault="00932FC8" w:rsidP="00932FC8">
            <w:pPr>
              <w:pStyle w:val="TableNote"/>
            </w:pPr>
            <w:r>
              <w:t xml:space="preserve">splitting into </w:t>
            </w:r>
            <w:r w:rsidRPr="003F305B">
              <w:rPr>
                <w:rStyle w:val="Codetext"/>
              </w:rPr>
              <w:t>tad-anuja</w:t>
            </w:r>
            <w:r w:rsidRPr="003F305B">
              <w:rPr>
                <w:rStyle w:val="Code"/>
              </w:rPr>
              <w:t>&lt;/l&gt;&lt;l&gt;</w:t>
            </w:r>
            <w:r w:rsidRPr="003F305B">
              <w:rPr>
                <w:rStyle w:val="Codetext"/>
              </w:rPr>
              <w:t>syendrarājasya</w:t>
            </w:r>
            <w:r>
              <w:t xml:space="preserve"> would place the split further away from the word boundary, which is not desirable</w:t>
            </w:r>
          </w:p>
          <w:p w14:paraId="173F1D42" w14:textId="77777777" w:rsidR="00932FC8" w:rsidRPr="00DD7CCF" w:rsidRDefault="00932FC8" w:rsidP="00932FC8">
            <w:pPr>
              <w:pStyle w:val="TableNote"/>
            </w:pPr>
            <w:r>
              <w:t xml:space="preserve">the preferred splitting does not, in this case, coincide with an </w:t>
            </w:r>
            <w:r w:rsidRPr="003F305B">
              <w:rPr>
                <w:rStyle w:val="Foreign"/>
              </w:rPr>
              <w:t>akṣara</w:t>
            </w:r>
            <w:r>
              <w:t xml:space="preserve"> boundary</w:t>
            </w:r>
          </w:p>
        </w:tc>
      </w:tr>
      <w:tr w:rsidR="00932FC8" w:rsidRPr="00DD7CCF" w14:paraId="6060898D" w14:textId="77777777" w:rsidTr="00D45A5E">
        <w:tc>
          <w:tcPr>
            <w:tcW w:w="5000" w:type="pct"/>
          </w:tcPr>
          <w:p w14:paraId="4899F4FA" w14:textId="77777777" w:rsidR="00932FC8" w:rsidRPr="002E2D39" w:rsidRDefault="00932FC8" w:rsidP="00932FC8">
            <w:pPr>
              <w:pStyle w:val="CodeParagraph"/>
              <w:rPr>
                <w:rStyle w:val="Code"/>
              </w:rPr>
            </w:pPr>
            <w:r w:rsidRPr="002E2D39">
              <w:rPr>
                <w:rStyle w:val="Code"/>
              </w:rPr>
              <w:t xml:space="preserve">&lt;lg </w:t>
            </w:r>
            <w:r w:rsidRPr="002E2D39">
              <w:rPr>
                <w:rStyle w:val="Codeattribute"/>
              </w:rPr>
              <w:t>n=</w:t>
            </w:r>
            <w:r w:rsidRPr="002E2D39">
              <w:rPr>
                <w:rStyle w:val="Codevalue"/>
              </w:rPr>
              <w:t>"</w:t>
            </w:r>
            <w:r>
              <w:rPr>
                <w:rStyle w:val="Codevalue"/>
              </w:rPr>
              <w:t>2</w:t>
            </w:r>
            <w:r w:rsidRPr="002E2D39">
              <w:rPr>
                <w:rStyle w:val="Codevalue"/>
              </w:rPr>
              <w:t>"</w:t>
            </w:r>
            <w:r w:rsidRPr="002E2D39">
              <w:rPr>
                <w:rStyle w:val="Code"/>
              </w:rPr>
              <w:t xml:space="preserve"> </w:t>
            </w:r>
            <w:r w:rsidRPr="002E2D39">
              <w:rPr>
                <w:rStyle w:val="Codeattribute"/>
              </w:rPr>
              <w:t>met=</w:t>
            </w:r>
            <w:r w:rsidRPr="002E2D39">
              <w:rPr>
                <w:rStyle w:val="Codevalue"/>
              </w:rPr>
              <w:t>"</w:t>
            </w:r>
            <w:r>
              <w:rPr>
                <w:rStyle w:val="Codevalue"/>
              </w:rPr>
              <w:t>sragdharā</w:t>
            </w:r>
            <w:r w:rsidRPr="002E2D39">
              <w:rPr>
                <w:rStyle w:val="Codevalue"/>
              </w:rPr>
              <w:t>"</w:t>
            </w:r>
            <w:r w:rsidRPr="002E2D39">
              <w:rPr>
                <w:rStyle w:val="Code"/>
              </w:rPr>
              <w:t>&gt;</w:t>
            </w:r>
          </w:p>
          <w:p w14:paraId="5557F303" w14:textId="77777777" w:rsidR="00932FC8" w:rsidRPr="002E2D39" w:rsidRDefault="00932FC8" w:rsidP="00932FC8">
            <w:pPr>
              <w:pStyle w:val="CodeParagraph"/>
              <w:rPr>
                <w:rStyle w:val="Code"/>
              </w:rPr>
            </w:pPr>
            <w:r>
              <w:rPr>
                <w:rStyle w:val="Code"/>
              </w:rPr>
              <w:t xml:space="preserve">  ...</w:t>
            </w:r>
          </w:p>
          <w:p w14:paraId="2A128BEA" w14:textId="77777777" w:rsidR="00932FC8" w:rsidRDefault="00932FC8" w:rsidP="00932FC8">
            <w:pPr>
              <w:pStyle w:val="CodeParagraph"/>
              <w:rPr>
                <w:rStyle w:val="Code"/>
              </w:rPr>
            </w:pPr>
            <w:r>
              <w:rPr>
                <w:rStyle w:val="Code"/>
              </w:rPr>
              <w:t xml:space="preserve">  </w:t>
            </w:r>
            <w:r w:rsidRPr="00A25D88">
              <w:rPr>
                <w:rStyle w:val="Code"/>
              </w:rPr>
              <w:t xml:space="preserve">&lt;l </w:t>
            </w:r>
            <w:r w:rsidRPr="00787182">
              <w:rPr>
                <w:rStyle w:val="Codeattribute"/>
              </w:rPr>
              <w:t>n</w:t>
            </w:r>
            <w:r w:rsidRPr="0062102A">
              <w:rPr>
                <w:rStyle w:val="Codetext"/>
              </w:rPr>
              <w:t>=</w:t>
            </w:r>
            <w:r w:rsidRPr="00787182">
              <w:rPr>
                <w:rStyle w:val="Codevalue"/>
              </w:rPr>
              <w:t>"c"</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lokeśas sthāpito</w:t>
            </w:r>
            <w:r>
              <w:rPr>
                <w:rStyle w:val="Codetext"/>
              </w:rPr>
              <w:t xml:space="preserve"> ’</w:t>
            </w:r>
            <w:r w:rsidRPr="00A25D88">
              <w:rPr>
                <w:rStyle w:val="Codetext"/>
              </w:rPr>
              <w:t>pīśvara-guṇa-nipuṇo vismayo nāpy akāryy atr</w:t>
            </w:r>
            <w:r w:rsidRPr="00A25D88">
              <w:rPr>
                <w:rStyle w:val="Code"/>
              </w:rPr>
              <w:t>&lt;/l&gt;</w:t>
            </w:r>
          </w:p>
          <w:p w14:paraId="248E50F9" w14:textId="77777777" w:rsidR="00932FC8" w:rsidRPr="002E2D39" w:rsidRDefault="00932FC8" w:rsidP="00932FC8">
            <w:pPr>
              <w:pStyle w:val="CodeParagraph"/>
              <w:rPr>
                <w:rStyle w:val="Code"/>
              </w:rPr>
            </w:pPr>
            <w:r>
              <w:rPr>
                <w:rStyle w:val="Code"/>
              </w:rPr>
              <w:t xml:space="preserve">  </w:t>
            </w:r>
            <w:r w:rsidRPr="00A25D88">
              <w:rPr>
                <w:rStyle w:val="Code"/>
              </w:rPr>
              <w:t xml:space="preserve">&lt;l </w:t>
            </w:r>
            <w:r w:rsidRPr="00787182">
              <w:rPr>
                <w:rStyle w:val="Codeattribute"/>
              </w:rPr>
              <w:t>n</w:t>
            </w:r>
            <w:r w:rsidRPr="0062102A">
              <w:rPr>
                <w:rStyle w:val="Codetext"/>
              </w:rPr>
              <w:t>=</w:t>
            </w:r>
            <w:r w:rsidRPr="00787182">
              <w:rPr>
                <w:rStyle w:val="Codevalue"/>
              </w:rPr>
              <w:t>"d"</w:t>
            </w:r>
            <w:r w:rsidRPr="00A25D88">
              <w:rPr>
                <w:rStyle w:val="Code"/>
              </w:rPr>
              <w:t>&gt;</w:t>
            </w:r>
            <w:r w:rsidRPr="00A25D88">
              <w:rPr>
                <w:rStyle w:val="Codetext"/>
              </w:rPr>
              <w:t>āsevīhājñayānāvinamita-matinā duṣṭa-vākyañ ca dharmme</w:t>
            </w:r>
            <w:r w:rsidRPr="00A25D88">
              <w:rPr>
                <w:rStyle w:val="Code"/>
              </w:rPr>
              <w:t>&lt;/l&gt;</w:t>
            </w:r>
          </w:p>
          <w:p w14:paraId="02C52672" w14:textId="77777777" w:rsidR="00932FC8" w:rsidRPr="00DD7CCF" w:rsidRDefault="00932FC8" w:rsidP="00932FC8">
            <w:pPr>
              <w:pStyle w:val="CodeParagraph"/>
            </w:pPr>
            <w:r w:rsidRPr="002E2D39">
              <w:rPr>
                <w:rStyle w:val="Code"/>
              </w:rPr>
              <w:t>&lt;/lg&gt;</w:t>
            </w:r>
          </w:p>
        </w:tc>
      </w:tr>
      <w:tr w:rsidR="00932FC8" w:rsidRPr="00DD7CCF" w14:paraId="7D063754" w14:textId="77777777" w:rsidTr="00D45A5E">
        <w:tc>
          <w:tcPr>
            <w:tcW w:w="5000" w:type="pct"/>
          </w:tcPr>
          <w:p w14:paraId="7289D185" w14:textId="77777777" w:rsidR="00932FC8" w:rsidRDefault="00932FC8" w:rsidP="00932FC8">
            <w:pPr>
              <w:pStyle w:val="TableNote"/>
            </w:pPr>
            <w:r>
              <w:t xml:space="preserve">the word </w:t>
            </w:r>
            <w:r w:rsidRPr="00F11F52">
              <w:rPr>
                <w:rStyle w:val="Foreign"/>
              </w:rPr>
              <w:t>atra</w:t>
            </w:r>
            <w:r>
              <w:t xml:space="preserve"> is split between lines (its final vowel being merged into the initial vowel of the following </w:t>
            </w:r>
            <w:r w:rsidRPr="00F11F52">
              <w:rPr>
                <w:rStyle w:val="Foreign"/>
              </w:rPr>
              <w:t>asevi</w:t>
            </w:r>
            <w:r>
              <w:t>)</w:t>
            </w:r>
          </w:p>
          <w:p w14:paraId="2C37D05B" w14:textId="77777777" w:rsidR="00932FC8" w:rsidRDefault="00932FC8" w:rsidP="00932FC8">
            <w:pPr>
              <w:pStyle w:val="TableNote"/>
            </w:pPr>
            <w:r>
              <w:t xml:space="preserve">splitting into </w:t>
            </w:r>
            <w:r w:rsidRPr="00A25D88">
              <w:rPr>
                <w:rStyle w:val="Codetext"/>
              </w:rPr>
              <w:t>akāryy a</w:t>
            </w:r>
            <w:r w:rsidRPr="00A25D88">
              <w:rPr>
                <w:rStyle w:val="Code"/>
              </w:rPr>
              <w:t>&lt;/l&gt;&lt;l&gt;</w:t>
            </w:r>
            <w:r w:rsidRPr="00A25D88">
              <w:rPr>
                <w:rStyle w:val="Codetext"/>
              </w:rPr>
              <w:t>trāsevī°</w:t>
            </w:r>
            <w:r>
              <w:t xml:space="preserve"> would be equally acceptable on the basis of proximity to a word boundary</w:t>
            </w:r>
          </w:p>
          <w:p w14:paraId="74410268" w14:textId="77777777" w:rsidR="00932FC8" w:rsidRPr="00DD7CCF" w:rsidRDefault="00932FC8" w:rsidP="00932FC8">
            <w:pPr>
              <w:pStyle w:val="TableNote"/>
            </w:pPr>
            <w:r>
              <w:t xml:space="preserve">but semantically, </w:t>
            </w:r>
            <w:r w:rsidRPr="00F11F52">
              <w:rPr>
                <w:rStyle w:val="Foreign"/>
              </w:rPr>
              <w:t>atra</w:t>
            </w:r>
            <w:r>
              <w:t xml:space="preserve"> belongs to the former line, so putting most of this word into that line is preferable to keeping the </w:t>
            </w:r>
            <w:r w:rsidRPr="00F11F52">
              <w:rPr>
                <w:rStyle w:val="Foreign"/>
              </w:rPr>
              <w:t>akṣara</w:t>
            </w:r>
            <w:r>
              <w:t xml:space="preserve"> boundary intact</w:t>
            </w:r>
          </w:p>
        </w:tc>
      </w:tr>
    </w:tbl>
    <w:p w14:paraId="4C886D54" w14:textId="30ADB8C8" w:rsidR="00C02B8C" w:rsidRPr="00DD7CCF" w:rsidRDefault="004D2E67" w:rsidP="00EB2024">
      <w:pPr>
        <w:pStyle w:val="Cmsor3"/>
      </w:pPr>
      <w:bookmarkStart w:id="147" w:name="_Toc182838189"/>
      <w:r w:rsidRPr="00DD7CCF">
        <w:t xml:space="preserve">Verse markup </w:t>
      </w:r>
      <w:r w:rsidR="00EF38BD">
        <w:t>interacting with</w:t>
      </w:r>
      <w:r w:rsidRPr="00DD7CCF">
        <w:t xml:space="preserve"> other markup</w:t>
      </w:r>
      <w:bookmarkEnd w:id="143"/>
      <w:bookmarkEnd w:id="147"/>
    </w:p>
    <w:p w14:paraId="28D704F0" w14:textId="6D5918D0" w:rsidR="00C02B8C" w:rsidRPr="00D45A5E" w:rsidRDefault="00D45A5E" w:rsidP="00D45A5E">
      <w:r w:rsidRPr="00D45A5E">
        <w:t>A</w:t>
      </w:r>
      <w:r w:rsidR="004D2E67" w:rsidRPr="00D45A5E">
        <w:t>ll markup applicable to text can and must be used within verse elements</w:t>
      </w:r>
      <w:r>
        <w:t>. The following subsections give instructions for handling cases where the markup required for verse interferes with other markup elements.</w:t>
      </w:r>
    </w:p>
    <w:p w14:paraId="7894BD2E" w14:textId="39588A1D" w:rsidR="00D45A5E" w:rsidRPr="00DD7CCF" w:rsidRDefault="00D45A5E" w:rsidP="00D45A5E">
      <w:pPr>
        <w:pStyle w:val="Cmsor4"/>
      </w:pPr>
      <w:bookmarkStart w:id="148" w:name="_Toc182838190"/>
      <w:r>
        <w:t>Verse markup interacting with empty elements for extrinsic structure</w:t>
      </w:r>
      <w:bookmarkEnd w:id="148"/>
    </w:p>
    <w:p w14:paraId="0DD6CB70" w14:textId="05B2CEFC" w:rsidR="00D45A5E" w:rsidRDefault="00D45A5E" w:rsidP="00D45A5E">
      <w:pPr>
        <w:pStyle w:val="Lista"/>
      </w:pPr>
      <w:r>
        <w:t>verse beginnings may coincide with markup elements representing extrinsic structure, such as</w:t>
      </w:r>
    </w:p>
    <w:p w14:paraId="6FF6B79C" w14:textId="7D5F0C12" w:rsidR="00D45A5E" w:rsidRDefault="00D45A5E" w:rsidP="00D45A5E">
      <w:pPr>
        <w:pStyle w:val="Lista2"/>
      </w:pPr>
      <w:r w:rsidRPr="00DD7CCF">
        <w:t>physical line</w:t>
      </w:r>
      <w:r>
        <w:t xml:space="preserve"> beginnings (§</w:t>
      </w:r>
      <w:r w:rsidR="00CB56FA">
        <w:fldChar w:fldCharType="begin"/>
      </w:r>
      <w:r w:rsidR="00CB56FA">
        <w:instrText xml:space="preserve"> REF _Ref182580609 \r \h </w:instrText>
      </w:r>
      <w:r w:rsidR="00CB56FA">
        <w:fldChar w:fldCharType="separate"/>
      </w:r>
      <w:r w:rsidR="004D1F94">
        <w:t>3.5</w:t>
      </w:r>
      <w:r w:rsidR="00CB56FA">
        <w:fldChar w:fldCharType="end"/>
      </w:r>
      <w:r>
        <w:t>)</w:t>
      </w:r>
    </w:p>
    <w:p w14:paraId="28D58821" w14:textId="51E2767F" w:rsidR="00D45A5E" w:rsidRDefault="00D45A5E" w:rsidP="00D45A5E">
      <w:pPr>
        <w:pStyle w:val="Lista2"/>
      </w:pPr>
      <w:r w:rsidRPr="00DD7CCF">
        <w:t>page</w:t>
      </w:r>
      <w:r w:rsidR="00E91AE5">
        <w:t>like partitions</w:t>
      </w:r>
      <w:r>
        <w:t xml:space="preserve"> (§</w:t>
      </w:r>
      <w:r w:rsidR="00E91AE5">
        <w:fldChar w:fldCharType="begin"/>
      </w:r>
      <w:r w:rsidR="00E91AE5">
        <w:instrText xml:space="preserve"> REF _Ref43979481 \r \h </w:instrText>
      </w:r>
      <w:r w:rsidR="00E91AE5">
        <w:fldChar w:fldCharType="separate"/>
      </w:r>
      <w:r w:rsidR="004D1F94">
        <w:t>3.5</w:t>
      </w:r>
      <w:r w:rsidR="00E91AE5">
        <w:fldChar w:fldCharType="end"/>
      </w:r>
      <w:r>
        <w:t>)</w:t>
      </w:r>
    </w:p>
    <w:p w14:paraId="37BB3EC9" w14:textId="3858BD23" w:rsidR="00D45A5E" w:rsidRDefault="00D45A5E" w:rsidP="00D45A5E">
      <w:pPr>
        <w:pStyle w:val="Lista2"/>
      </w:pPr>
      <w:r>
        <w:t xml:space="preserve">gridlike </w:t>
      </w:r>
      <w:r w:rsidR="00E91AE5">
        <w:t xml:space="preserve">partitions </w:t>
      </w:r>
      <w:r>
        <w:t>(§</w:t>
      </w:r>
      <w:r w:rsidR="00E91AE5">
        <w:fldChar w:fldCharType="begin"/>
      </w:r>
      <w:r w:rsidR="00E91AE5">
        <w:instrText xml:space="preserve"> REF _Ref43984651 \r \h </w:instrText>
      </w:r>
      <w:r w:rsidR="00E91AE5">
        <w:fldChar w:fldCharType="separate"/>
      </w:r>
      <w:r w:rsidR="004D1F94">
        <w:t>3.7</w:t>
      </w:r>
      <w:r w:rsidR="00E91AE5">
        <w:fldChar w:fldCharType="end"/>
      </w:r>
      <w:r>
        <w:t>)</w:t>
      </w:r>
    </w:p>
    <w:p w14:paraId="5BE5215C" w14:textId="64DBF1DC" w:rsidR="00C02B8C" w:rsidRDefault="00D45A5E" w:rsidP="00D45A5E">
      <w:pPr>
        <w:pStyle w:val="Lista"/>
      </w:pPr>
      <w:r>
        <w:t>as per §</w:t>
      </w:r>
      <w:r>
        <w:fldChar w:fldCharType="begin"/>
      </w:r>
      <w:r>
        <w:instrText xml:space="preserve"> REF _Ref43979552 \r \h </w:instrText>
      </w:r>
      <w:r>
        <w:fldChar w:fldCharType="separate"/>
      </w:r>
      <w:r w:rsidR="004D1F94">
        <w:t>8.2.3</w:t>
      </w:r>
      <w:r>
        <w:fldChar w:fldCharType="end"/>
      </w:r>
      <w:r>
        <w:t>, the above elements must normally appear within block-level elements</w:t>
      </w:r>
    </w:p>
    <w:p w14:paraId="003DACC7" w14:textId="3A6FB911" w:rsidR="00C02B8C" w:rsidRPr="00DD7CCF" w:rsidRDefault="00AC54D6" w:rsidP="00D45A5E">
      <w:pPr>
        <w:pStyle w:val="Lista2"/>
      </w:pPr>
      <w:r>
        <w:t xml:space="preserve">i.e. </w:t>
      </w:r>
      <w:r w:rsidR="00D45A5E">
        <w:t xml:space="preserve">in this case within the </w:t>
      </w:r>
      <w:r w:rsidR="004D2E67" w:rsidRPr="00DD7CCF">
        <w:rPr>
          <w:rStyle w:val="Code"/>
        </w:rPr>
        <w:t>&lt;l&gt;</w:t>
      </w:r>
      <w:r w:rsidR="004D2E67" w:rsidRPr="00DD7CCF">
        <w:t xml:space="preserve"> element </w:t>
      </w:r>
      <w:r w:rsidR="00D45A5E">
        <w:t xml:space="preserve">for the verse line, </w:t>
      </w:r>
      <w:r w:rsidR="004D2E67" w:rsidRPr="00DD7CCF">
        <w:t xml:space="preserve">and before the text of that line, </w:t>
      </w:r>
      <w:r w:rsidR="00D45A5E">
        <w:t xml:space="preserve">as in </w:t>
      </w:r>
      <w:r w:rsidR="00D45A5E">
        <w:fldChar w:fldCharType="begin"/>
      </w:r>
      <w:r w:rsidR="00D45A5E">
        <w:instrText xml:space="preserve"> REF _Ref181694220 \h </w:instrText>
      </w:r>
      <w:r w:rsidR="00D45A5E">
        <w:fldChar w:fldCharType="separate"/>
      </w:r>
      <w:r w:rsidR="004D1F94" w:rsidRPr="00DD7CCF">
        <w:t xml:space="preserve">Example </w:t>
      </w:r>
      <w:r w:rsidR="004D1F94">
        <w:rPr>
          <w:noProof/>
        </w:rPr>
        <w:t>2.3.6</w:t>
      </w:r>
      <w:r w:rsidR="004D1F94" w:rsidRPr="00DD7CCF">
        <w:t>.</w:t>
      </w:r>
      <w:r w:rsidR="004D1F94">
        <w:rPr>
          <w:noProof/>
        </w:rPr>
        <w:t>A</w:t>
      </w:r>
      <w:r w:rsidR="00D45A5E">
        <w:fldChar w:fldCharType="end"/>
      </w:r>
    </w:p>
    <w:tbl>
      <w:tblPr>
        <w:tblStyle w:val="CodeSampleTable"/>
        <w:tblW w:w="5000" w:type="pct"/>
        <w:tblLook w:val="04A0" w:firstRow="1" w:lastRow="0" w:firstColumn="1" w:lastColumn="0" w:noHBand="0" w:noVBand="1"/>
      </w:tblPr>
      <w:tblGrid>
        <w:gridCol w:w="9622"/>
      </w:tblGrid>
      <w:tr w:rsidR="00D45A5E" w:rsidRPr="00DD7CCF" w14:paraId="312FE100"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59E13EB7" w14:textId="295BD771" w:rsidR="00D45A5E" w:rsidRPr="002E2D39" w:rsidRDefault="00D45A5E" w:rsidP="00D45A5E">
            <w:pPr>
              <w:pStyle w:val="Kpalrs"/>
            </w:pPr>
            <w:bookmarkStart w:id="149" w:name="_Ref181694220"/>
            <w:r w:rsidRPr="00DD7CCF">
              <w:t xml:space="preserve">Example </w:t>
            </w:r>
            <w:fldSimple w:instr=" STYLEREF 3 \s ">
              <w:r w:rsidR="004D1F94">
                <w:rPr>
                  <w:noProof/>
                </w:rPr>
                <w:t>2.3.6</w:t>
              </w:r>
            </w:fldSimple>
            <w:r w:rsidRPr="00DD7CCF">
              <w:t>.</w:t>
            </w:r>
            <w:fldSimple w:instr=" SEQ Example \* ALPHABETIC \s 3 ">
              <w:r w:rsidR="004D1F94">
                <w:rPr>
                  <w:noProof/>
                </w:rPr>
                <w:t>A</w:t>
              </w:r>
            </w:fldSimple>
            <w:bookmarkEnd w:id="149"/>
            <w:r w:rsidRPr="00DD7CCF">
              <w:t xml:space="preserve">: </w:t>
            </w:r>
            <w:r>
              <w:t>verse markup interacting with empty structural elements</w:t>
            </w:r>
            <w:r w:rsidRPr="002E2D39">
              <w:t xml:space="preserve"> </w:t>
            </w:r>
          </w:p>
        </w:tc>
      </w:tr>
      <w:tr w:rsidR="00D45A5E" w:rsidRPr="00DD7CCF" w14:paraId="007CA6C2" w14:textId="77777777" w:rsidTr="00D45A5E">
        <w:tc>
          <w:tcPr>
            <w:tcW w:w="5000" w:type="pct"/>
          </w:tcPr>
          <w:p w14:paraId="14D793C5" w14:textId="4F39A61E" w:rsidR="00D45A5E" w:rsidRDefault="00D45A5E" w:rsidP="00D45A5E">
            <w:pPr>
              <w:pStyle w:val="CodeParagraph"/>
              <w:rPr>
                <w:rStyle w:val="Code"/>
              </w:rPr>
            </w:pPr>
            <w:r w:rsidRPr="00DD7CCF">
              <w:rPr>
                <w:rStyle w:val="Code"/>
              </w:rPr>
              <w:t xml:space="preserve">&lt;lg </w:t>
            </w:r>
            <w:r w:rsidRPr="00DD7CCF">
              <w:rPr>
                <w:rStyle w:val="Codeattribute"/>
              </w:rPr>
              <w:t>n</w:t>
            </w:r>
            <w:r w:rsidRPr="00DD7CCF">
              <w:rPr>
                <w:rStyle w:val="Code"/>
              </w:rPr>
              <w:t>=</w:t>
            </w:r>
            <w:r w:rsidRPr="0046000E">
              <w:rPr>
                <w:rStyle w:val="Codevalue"/>
              </w:rPr>
              <w:t>"2</w:t>
            </w:r>
            <w:r>
              <w:rPr>
                <w:rStyle w:val="Codevalue"/>
              </w:rPr>
              <w:t>1</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p>
          <w:p w14:paraId="2D4CAD15" w14:textId="6F794BA1" w:rsidR="00D45A5E" w:rsidRDefault="00D45A5E" w:rsidP="00D45A5E">
            <w:pPr>
              <w:pStyle w:val="CodeParagraph"/>
              <w:rPr>
                <w:rStyle w:val="Code"/>
              </w:rPr>
            </w:pPr>
            <w:r>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"5r"</w:t>
            </w:r>
            <w:r w:rsidRPr="00DD7CCF">
              <w:rPr>
                <w:rStyle w:val="Code"/>
              </w:rPr>
              <w:t xml:space="preserve">/&gt;&lt;lb </w:t>
            </w:r>
            <w:r w:rsidRPr="00DD7CCF">
              <w:rPr>
                <w:rStyle w:val="Codeattribute"/>
              </w:rPr>
              <w:t>n</w:t>
            </w:r>
            <w:r w:rsidRPr="00DD7CCF">
              <w:rPr>
                <w:rStyle w:val="Code"/>
              </w:rPr>
              <w:t>=</w:t>
            </w:r>
            <w:r w:rsidRPr="0046000E">
              <w:rPr>
                <w:rStyle w:val="Codevalue"/>
              </w:rPr>
              <w:t>"42"</w:t>
            </w:r>
            <w:r w:rsidRPr="00DD7CCF">
              <w:rPr>
                <w:rStyle w:val="Code"/>
              </w:rPr>
              <w:t>/&gt;</w:t>
            </w:r>
            <w:r w:rsidRPr="00DD7CCF">
              <w:rPr>
                <w:rStyle w:val="Codetext"/>
              </w:rPr>
              <w:t>ṣaṣṭi-varṣa-sahasrāṇi</w:t>
            </w:r>
            <w:r w:rsidRPr="00DD7CCF">
              <w:rPr>
                <w:rStyle w:val="Code"/>
              </w:rPr>
              <w:t>&lt;</w:t>
            </w:r>
            <w:r>
              <w:rPr>
                <w:rStyle w:val="Code"/>
              </w:rPr>
              <w:t>/</w:t>
            </w:r>
            <w:r w:rsidRPr="00DD7CCF">
              <w:rPr>
                <w:rStyle w:val="Code"/>
              </w:rPr>
              <w:t>l&gt;</w:t>
            </w:r>
          </w:p>
          <w:p w14:paraId="0C374D7D" w14:textId="77777777" w:rsidR="00D45A5E" w:rsidRPr="002E2D39" w:rsidRDefault="00D45A5E" w:rsidP="00D45A5E">
            <w:pPr>
              <w:pStyle w:val="CodeParagraph"/>
              <w:rPr>
                <w:rStyle w:val="Code"/>
              </w:rPr>
            </w:pPr>
            <w:r>
              <w:rPr>
                <w:rStyle w:val="Code"/>
              </w:rPr>
              <w:t xml:space="preserve">  ...</w:t>
            </w:r>
          </w:p>
          <w:p w14:paraId="40A4772C" w14:textId="77777777" w:rsidR="00D45A5E" w:rsidRPr="00DD7CCF" w:rsidRDefault="00D45A5E" w:rsidP="00D45A5E">
            <w:pPr>
              <w:pStyle w:val="CodeParagraph"/>
            </w:pPr>
            <w:r w:rsidRPr="002E2D39">
              <w:rPr>
                <w:rStyle w:val="Code"/>
              </w:rPr>
              <w:t>&lt;/lg&gt;</w:t>
            </w:r>
          </w:p>
        </w:tc>
      </w:tr>
      <w:tr w:rsidR="00D45A5E" w:rsidRPr="00DD7CCF" w14:paraId="0A651EC4" w14:textId="77777777" w:rsidTr="00D45A5E">
        <w:tc>
          <w:tcPr>
            <w:tcW w:w="5000" w:type="pct"/>
          </w:tcPr>
          <w:p w14:paraId="491616CD" w14:textId="3B48DAD6" w:rsidR="00D45A5E" w:rsidRDefault="00D45A5E" w:rsidP="00D45A5E">
            <w:pPr>
              <w:pStyle w:val="TableNote"/>
            </w:pPr>
            <w:r>
              <w:t>this stanza begins at the beginning of a page in a set of copper plates</w:t>
            </w:r>
          </w:p>
          <w:p w14:paraId="6F758466" w14:textId="43B16C38" w:rsidR="00D45A5E" w:rsidRPr="00DD7CCF" w:rsidRDefault="00D45A5E" w:rsidP="00D45A5E">
            <w:pPr>
              <w:pStyle w:val="TableNote"/>
            </w:pPr>
            <w:r>
              <w:t xml:space="preserve">the empty elements for the page beginning as well as the line beginning are placed first within the </w:t>
            </w:r>
            <w:r w:rsidRPr="00DD7CCF">
              <w:rPr>
                <w:rStyle w:val="Code"/>
              </w:rPr>
              <w:t>&lt;l&gt;</w:t>
            </w:r>
            <w:r w:rsidRPr="00DD7CCF">
              <w:t xml:space="preserve"> element</w:t>
            </w:r>
          </w:p>
        </w:tc>
      </w:tr>
    </w:tbl>
    <w:p w14:paraId="095350F1" w14:textId="3BA1784B" w:rsidR="00D45A5E" w:rsidRDefault="00D45A5E" w:rsidP="00D45A5E">
      <w:pPr>
        <w:pStyle w:val="Cmsor4"/>
      </w:pPr>
      <w:bookmarkStart w:id="150" w:name="_Toc182838191"/>
      <w:r>
        <w:t>Verse markup interacting with phrase-level markup</w:t>
      </w:r>
      <w:bookmarkEnd w:id="150"/>
    </w:p>
    <w:p w14:paraId="591A066A" w14:textId="1CF9FB6C" w:rsidR="00C02B8C" w:rsidRPr="00DD7CCF" w:rsidRDefault="004D2E67" w:rsidP="00E2714A">
      <w:pPr>
        <w:pStyle w:val="Lista"/>
      </w:pPr>
      <w:r w:rsidRPr="00DD7CCF">
        <w:t xml:space="preserve">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4D1F94">
        <w:t>1.3.3</w:t>
      </w:r>
      <w:r w:rsidR="009A6168" w:rsidRPr="00DD7CCF">
        <w:fldChar w:fldCharType="end"/>
      </w:r>
      <w:r w:rsidRPr="00DD7CCF">
        <w:t>) must always be avoided</w:t>
      </w:r>
      <w:r w:rsidR="00D45A5E">
        <w:t>, but the block-level elements for verse may overlap with the actual features encoded with some phrase-level elements, such as those for</w:t>
      </w:r>
    </w:p>
    <w:p w14:paraId="763911C3" w14:textId="522340A6" w:rsidR="00D45A5E" w:rsidRDefault="004D2E67" w:rsidP="00D45A5E">
      <w:pPr>
        <w:pStyle w:val="Lista2"/>
      </w:pPr>
      <w:r w:rsidRPr="00DD7CCF">
        <w:lastRenderedPageBreak/>
        <w:t xml:space="preserve">reading difficulties </w:t>
      </w:r>
      <w:r w:rsidR="00D45A5E">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4D1F94">
        <w:t>5.3</w:t>
      </w:r>
      <w:r w:rsidR="009A6168" w:rsidRPr="00DD7CCF">
        <w:fldChar w:fldCharType="end"/>
      </w:r>
      <w:r w:rsidR="00D45A5E">
        <w:t>)</w:t>
      </w:r>
    </w:p>
    <w:p w14:paraId="037C8D9A" w14:textId="6DFA1D4B" w:rsidR="00D45A5E" w:rsidRDefault="004D2E67" w:rsidP="00D45A5E">
      <w:pPr>
        <w:pStyle w:val="Lista2"/>
      </w:pPr>
      <w:r w:rsidRPr="00DD7CCF">
        <w:t xml:space="preserve">editorial </w:t>
      </w:r>
      <w:r w:rsidR="00D45A5E">
        <w:t>restoration</w:t>
      </w:r>
      <w:r w:rsidRPr="00DD7CCF">
        <w:t xml:space="preserve"> </w:t>
      </w:r>
      <w:r w:rsidR="00D45A5E">
        <w:t>(</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4D1F94">
        <w:t>5.5</w:t>
      </w:r>
      <w:r w:rsidR="009A6168" w:rsidRPr="00DD7CCF">
        <w:fldChar w:fldCharType="end"/>
      </w:r>
      <w:r w:rsidR="00D45A5E">
        <w:t>)</w:t>
      </w:r>
    </w:p>
    <w:p w14:paraId="1E1530F3" w14:textId="2E512C49" w:rsidR="00D45A5E" w:rsidRDefault="00D45A5E" w:rsidP="00D45A5E">
      <w:pPr>
        <w:pStyle w:val="Lista2"/>
      </w:pPr>
      <w:r w:rsidRPr="00DD7CCF">
        <w:t xml:space="preserve">editorial intervention </w:t>
      </w:r>
      <w:r>
        <w:t>(</w:t>
      </w:r>
      <w:r w:rsidRPr="00DD7CCF">
        <w:t>§</w:t>
      </w:r>
      <w:r>
        <w:fldChar w:fldCharType="begin"/>
      </w:r>
      <w:r>
        <w:instrText xml:space="preserve"> REF _Ref181694670 \r \h </w:instrText>
      </w:r>
      <w:r>
        <w:fldChar w:fldCharType="separate"/>
      </w:r>
      <w:r w:rsidR="004D1F94">
        <w:t>6</w:t>
      </w:r>
      <w:r>
        <w:fldChar w:fldCharType="end"/>
      </w:r>
      <w:r>
        <w:t>)</w:t>
      </w:r>
    </w:p>
    <w:p w14:paraId="2C7E9CE5" w14:textId="15665D79" w:rsidR="00D45A5E" w:rsidRDefault="00D45A5E" w:rsidP="00D45A5E">
      <w:pPr>
        <w:pStyle w:val="Lista2"/>
      </w:pPr>
      <w:r>
        <w:t>semantic extras</w:t>
      </w:r>
      <w:r w:rsidR="004D2E67" w:rsidRPr="00DD7CCF">
        <w:t xml:space="preserve"> </w:t>
      </w:r>
      <w:r>
        <w:t>(</w:t>
      </w:r>
      <w:r w:rsidR="003C3D87" w:rsidRPr="00DD7CCF">
        <w:t>§</w:t>
      </w:r>
      <w:r>
        <w:fldChar w:fldCharType="begin"/>
      </w:r>
      <w:r>
        <w:instrText xml:space="preserve"> REF _Ref181352167 \r \h </w:instrText>
      </w:r>
      <w:r>
        <w:fldChar w:fldCharType="separate"/>
      </w:r>
      <w:r w:rsidR="004D1F94">
        <w:t>7</w:t>
      </w:r>
      <w:r>
        <w:fldChar w:fldCharType="end"/>
      </w:r>
      <w:r w:rsidR="004D2E67" w:rsidRPr="00DD7CCF">
        <w:t>)</w:t>
      </w:r>
    </w:p>
    <w:p w14:paraId="48EF23E0" w14:textId="5C0DFBDD" w:rsidR="00D45A5E" w:rsidRDefault="00D45A5E" w:rsidP="00D45A5E">
      <w:pPr>
        <w:pStyle w:val="Lista"/>
      </w:pPr>
      <w:r>
        <w:t xml:space="preserve">in such cases, the applicable phrase-level markup must be created </w:t>
      </w:r>
      <w:r w:rsidR="004D2E67" w:rsidRPr="00DD7CCF">
        <w:t>in two parts, on both sides of the structural break</w:t>
      </w:r>
      <w:r>
        <w:t xml:space="preserve">, as in </w:t>
      </w:r>
      <w:r>
        <w:fldChar w:fldCharType="begin"/>
      </w:r>
      <w:r>
        <w:instrText xml:space="preserve"> REF _Ref181693607 \h </w:instrText>
      </w:r>
      <w:r>
        <w:fldChar w:fldCharType="separate"/>
      </w:r>
      <w:r w:rsidR="004D1F94" w:rsidRPr="00DD7CCF">
        <w:t xml:space="preserve">Example </w:t>
      </w:r>
      <w:r w:rsidR="004D1F94">
        <w:rPr>
          <w:noProof/>
        </w:rPr>
        <w:t>2.3.6</w:t>
      </w:r>
      <w:r w:rsidR="004D1F94" w:rsidRPr="00DD7CCF">
        <w:t>.</w:t>
      </w:r>
      <w:r w:rsidR="004D1F94">
        <w:rPr>
          <w:noProof/>
        </w:rPr>
        <w:t>B</w:t>
      </w:r>
      <w:r>
        <w:fldChar w:fldCharType="end"/>
      </w:r>
    </w:p>
    <w:p w14:paraId="5674EC38" w14:textId="2D3998A6" w:rsidR="00C02B8C" w:rsidRPr="00DD7CCF" w:rsidRDefault="004D2E67" w:rsidP="00D45A5E">
      <w:pPr>
        <w:pStyle w:val="Lista2"/>
      </w:pP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4D1F94">
        <w:t>8.2</w:t>
      </w:r>
      <w:r w:rsidR="00EE57DB" w:rsidRPr="00DD7CCF">
        <w:fldChar w:fldCharType="end"/>
      </w:r>
      <w:r w:rsidRPr="00DD7CCF">
        <w:t xml:space="preserve"> for details</w:t>
      </w:r>
    </w:p>
    <w:tbl>
      <w:tblPr>
        <w:tblStyle w:val="CodeSampleTable"/>
        <w:tblW w:w="5000" w:type="pct"/>
        <w:tblLook w:val="04A0" w:firstRow="1" w:lastRow="0" w:firstColumn="1" w:lastColumn="0" w:noHBand="0" w:noVBand="1"/>
      </w:tblPr>
      <w:tblGrid>
        <w:gridCol w:w="9622"/>
      </w:tblGrid>
      <w:tr w:rsidR="00D45A5E" w:rsidRPr="00DD7CCF" w14:paraId="497FB1CE"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38770821" w14:textId="471C8801" w:rsidR="00D45A5E" w:rsidRPr="002E2D39" w:rsidRDefault="00D45A5E" w:rsidP="00D45A5E">
            <w:pPr>
              <w:pStyle w:val="Kpalrs"/>
            </w:pPr>
            <w:bookmarkStart w:id="151" w:name="_Ref181693607"/>
            <w:r w:rsidRPr="00DD7CCF">
              <w:t xml:space="preserve">Example </w:t>
            </w:r>
            <w:fldSimple w:instr=" STYLEREF 3 \s ">
              <w:r w:rsidR="004D1F94">
                <w:rPr>
                  <w:noProof/>
                </w:rPr>
                <w:t>2.3.6</w:t>
              </w:r>
            </w:fldSimple>
            <w:r w:rsidRPr="00DD7CCF">
              <w:t>.</w:t>
            </w:r>
            <w:fldSimple w:instr=" SEQ Example \* ALPHABETIC \s 3 ">
              <w:r w:rsidR="004D1F94">
                <w:rPr>
                  <w:noProof/>
                </w:rPr>
                <w:t>B</w:t>
              </w:r>
            </w:fldSimple>
            <w:bookmarkEnd w:id="151"/>
            <w:r w:rsidRPr="00DD7CCF">
              <w:t xml:space="preserve">: </w:t>
            </w:r>
            <w:r>
              <w:t>verse markup interacting with phrase-level markup</w:t>
            </w:r>
          </w:p>
        </w:tc>
      </w:tr>
      <w:tr w:rsidR="00D45A5E" w:rsidRPr="00DD7CCF" w14:paraId="1BF41D43" w14:textId="77777777" w:rsidTr="00D45A5E">
        <w:tc>
          <w:tcPr>
            <w:tcW w:w="5000" w:type="pct"/>
          </w:tcPr>
          <w:p w14:paraId="42D5012E" w14:textId="77777777" w:rsidR="00D45A5E" w:rsidRDefault="00D45A5E" w:rsidP="00D45A5E">
            <w:pPr>
              <w:pStyle w:val="CodeParagraph"/>
              <w:rPr>
                <w:rStyle w:val="Code"/>
              </w:rPr>
            </w:pPr>
            <w:r w:rsidRPr="00DD7CCF">
              <w:rPr>
                <w:rStyle w:val="Code"/>
              </w:rPr>
              <w:t xml:space="preserve">&lt;lg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p>
          <w:p w14:paraId="14B74020" w14:textId="77777777" w:rsidR="00D45A5E" w:rsidRDefault="00D45A5E" w:rsidP="00D45A5E">
            <w:pPr>
              <w:pStyle w:val="CodeParagraph"/>
              <w:rPr>
                <w:rStyle w:val="Code"/>
              </w:rPr>
            </w:pPr>
            <w:r>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ṣaṣṭi-varṣa-sa</w:t>
            </w:r>
            <w:r w:rsidRPr="00DD7CCF">
              <w:rPr>
                <w:rStyle w:val="Code"/>
              </w:rPr>
              <w:t>&lt;</w:t>
            </w:r>
            <w:r>
              <w:rPr>
                <w:rStyle w:val="Code"/>
              </w:rPr>
              <w:t>unclear</w:t>
            </w:r>
            <w:r w:rsidRPr="00DD7CCF">
              <w:rPr>
                <w:rStyle w:val="Code"/>
              </w:rPr>
              <w:t>&gt;</w:t>
            </w:r>
            <w:r w:rsidRPr="00DD7CCF">
              <w:rPr>
                <w:rStyle w:val="Codetext"/>
              </w:rPr>
              <w:t>hasrāṇi</w:t>
            </w:r>
            <w:r w:rsidRPr="00DD7CCF">
              <w:rPr>
                <w:rStyle w:val="Code"/>
              </w:rPr>
              <w:t>&lt;</w:t>
            </w:r>
            <w:r>
              <w:rPr>
                <w:rStyle w:val="Code"/>
              </w:rPr>
              <w:t>/unclear</w:t>
            </w:r>
            <w:r w:rsidRPr="00DD7CCF">
              <w:rPr>
                <w:rStyle w:val="Code"/>
              </w:rPr>
              <w:t>&gt;&lt;</w:t>
            </w:r>
            <w:r>
              <w:rPr>
                <w:rStyle w:val="Code"/>
              </w:rPr>
              <w:t>/</w:t>
            </w:r>
            <w:r w:rsidRPr="00DD7CCF">
              <w:rPr>
                <w:rStyle w:val="Code"/>
              </w:rPr>
              <w:t>l&gt;</w:t>
            </w:r>
          </w:p>
          <w:p w14:paraId="009B1749" w14:textId="5B102FF5" w:rsidR="00D45A5E" w:rsidRPr="002E2D39" w:rsidRDefault="00D45A5E" w:rsidP="00D45A5E">
            <w:pPr>
              <w:pStyle w:val="CodeParagraph"/>
              <w:rPr>
                <w:rStyle w:val="Code"/>
              </w:rPr>
            </w:pPr>
            <w:r>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w:t>
            </w:r>
            <w:r>
              <w:rPr>
                <w:rStyle w:val="Codevalue"/>
              </w:rPr>
              <w:t>b</w:t>
            </w:r>
            <w:r w:rsidRPr="0046000E">
              <w:rPr>
                <w:rStyle w:val="Codevalue"/>
              </w:rPr>
              <w:t>"</w:t>
            </w:r>
            <w:r w:rsidRPr="00DD7CCF">
              <w:rPr>
                <w:rStyle w:val="Code"/>
              </w:rPr>
              <w:t>&gt;&lt;</w:t>
            </w:r>
            <w:r>
              <w:rPr>
                <w:rStyle w:val="Code"/>
              </w:rPr>
              <w:t>unclear</w:t>
            </w:r>
            <w:r w:rsidRPr="00DD7CCF">
              <w:rPr>
                <w:rStyle w:val="Code"/>
              </w:rPr>
              <w:t>&gt;</w:t>
            </w:r>
            <w:r>
              <w:rPr>
                <w:rStyle w:val="Codetext"/>
              </w:rPr>
              <w:t>svargge mo</w:t>
            </w:r>
            <w:r w:rsidRPr="00DD7CCF">
              <w:rPr>
                <w:rStyle w:val="Code"/>
              </w:rPr>
              <w:t>&lt;</w:t>
            </w:r>
            <w:r>
              <w:rPr>
                <w:rStyle w:val="Code"/>
              </w:rPr>
              <w:t>/unclear</w:t>
            </w:r>
            <w:r w:rsidRPr="00DD7CCF">
              <w:rPr>
                <w:rStyle w:val="Code"/>
              </w:rPr>
              <w:t>&gt;</w:t>
            </w:r>
            <w:r>
              <w:rPr>
                <w:rStyle w:val="Codetext"/>
              </w:rPr>
              <w:t>dati bhūmi-daḥ</w:t>
            </w:r>
            <w:r w:rsidRPr="00DD7CCF">
              <w:rPr>
                <w:rStyle w:val="Code"/>
              </w:rPr>
              <w:t>&lt;</w:t>
            </w:r>
            <w:r>
              <w:rPr>
                <w:rStyle w:val="Code"/>
              </w:rPr>
              <w:t>/</w:t>
            </w:r>
            <w:r w:rsidRPr="00DD7CCF">
              <w:rPr>
                <w:rStyle w:val="Code"/>
              </w:rPr>
              <w:t>l&gt;</w:t>
            </w:r>
          </w:p>
          <w:p w14:paraId="58D8E944" w14:textId="77777777" w:rsidR="00D45A5E" w:rsidRPr="002E2D39" w:rsidRDefault="00D45A5E" w:rsidP="00D45A5E">
            <w:pPr>
              <w:pStyle w:val="CodeParagraph"/>
              <w:rPr>
                <w:rStyle w:val="Code"/>
              </w:rPr>
            </w:pPr>
            <w:r>
              <w:rPr>
                <w:rStyle w:val="Code"/>
              </w:rPr>
              <w:t xml:space="preserve">  ...</w:t>
            </w:r>
          </w:p>
          <w:p w14:paraId="1479B3D1" w14:textId="77777777" w:rsidR="00D45A5E" w:rsidRPr="00DD7CCF" w:rsidRDefault="00D45A5E" w:rsidP="00D45A5E">
            <w:pPr>
              <w:pStyle w:val="CodeParagraph"/>
            </w:pPr>
            <w:r w:rsidRPr="002E2D39">
              <w:rPr>
                <w:rStyle w:val="Code"/>
              </w:rPr>
              <w:t>&lt;/lg&gt;</w:t>
            </w:r>
          </w:p>
        </w:tc>
      </w:tr>
      <w:tr w:rsidR="00D45A5E" w:rsidRPr="00DD7CCF" w14:paraId="7E996F61" w14:textId="77777777" w:rsidTr="00D45A5E">
        <w:tc>
          <w:tcPr>
            <w:tcW w:w="5000" w:type="pct"/>
          </w:tcPr>
          <w:p w14:paraId="7F135FFD" w14:textId="069EE9C8" w:rsidR="00D45A5E" w:rsidRDefault="00D45A5E" w:rsidP="00D45A5E">
            <w:pPr>
              <w:pStyle w:val="TableNote"/>
            </w:pPr>
            <w:r>
              <w:t xml:space="preserve">the segment </w:t>
            </w:r>
            <w:r>
              <w:rPr>
                <w:rStyle w:val="Foreign"/>
              </w:rPr>
              <w:t>hasrāṇi svargge mo</w:t>
            </w:r>
            <w:r>
              <w:t xml:space="preserve"> is unclear in the original</w:t>
            </w:r>
          </w:p>
          <w:p w14:paraId="25566625" w14:textId="65FDD61C" w:rsidR="00D45A5E" w:rsidRPr="00DD7CCF" w:rsidRDefault="00D45A5E" w:rsidP="00D45A5E">
            <w:pPr>
              <w:pStyle w:val="TableNote"/>
            </w:pPr>
            <w:r>
              <w:t>since this segment is interrupted by the end of a verse line, two separate stretches must be marked up as unclear</w:t>
            </w:r>
          </w:p>
        </w:tc>
      </w:tr>
    </w:tbl>
    <w:p w14:paraId="36569B60" w14:textId="77777777" w:rsidR="00C47EDC" w:rsidRPr="00DD7CCF" w:rsidRDefault="00C47EDC" w:rsidP="00C47EDC">
      <w:pPr>
        <w:pStyle w:val="Cmsor4"/>
      </w:pPr>
      <w:bookmarkStart w:id="152" w:name="_Toc182838192"/>
      <w:r w:rsidRPr="00DD7CCF">
        <w:t>Marking up structure in lacunose verse</w:t>
      </w:r>
      <w:bookmarkEnd w:id="152"/>
    </w:p>
    <w:p w14:paraId="339372EA" w14:textId="63FC3ADF" w:rsidR="00C47EDC" w:rsidRPr="00DD7CCF" w:rsidRDefault="00C47EDC" w:rsidP="00C47EDC">
      <w:pPr>
        <w:pStyle w:val="Lista"/>
      </w:pPr>
      <w:r w:rsidRPr="00DD7CCF">
        <w:t>see §</w:t>
      </w:r>
      <w:r w:rsidRPr="00DD7CCF">
        <w:fldChar w:fldCharType="begin"/>
      </w:r>
      <w:r w:rsidRPr="00DD7CCF">
        <w:instrText xml:space="preserve"> REF _Ref43979611 \r \h </w:instrText>
      </w:r>
      <w:r>
        <w:instrText xml:space="preserve"> \* MERGEFORMAT </w:instrText>
      </w:r>
      <w:r w:rsidRPr="00DD7CCF">
        <w:fldChar w:fldCharType="separate"/>
      </w:r>
      <w:r w:rsidR="004D1F94">
        <w:t>5.4</w:t>
      </w:r>
      <w:r w:rsidRPr="00DD7CCF">
        <w:fldChar w:fldCharType="end"/>
      </w:r>
      <w:r w:rsidRPr="00DD7CCF">
        <w:t xml:space="preserve"> about marking up lost and illegible text in general, §</w:t>
      </w:r>
      <w:r w:rsidRPr="00DD7CCF">
        <w:fldChar w:fldCharType="begin"/>
      </w:r>
      <w:r w:rsidRPr="00DD7CCF">
        <w:instrText xml:space="preserve"> REF _Ref43981586 \w \h </w:instrText>
      </w:r>
      <w:r>
        <w:instrText xml:space="preserve"> \* MERGEFORMAT </w:instrText>
      </w:r>
      <w:r w:rsidRPr="00DD7CCF">
        <w:fldChar w:fldCharType="separate"/>
      </w:r>
      <w:r w:rsidR="004D1F94">
        <w:t>5.4.4</w:t>
      </w:r>
      <w:r w:rsidRPr="00DD7CCF">
        <w:fldChar w:fldCharType="end"/>
      </w:r>
      <w:r w:rsidRPr="00DD7CCF">
        <w:t xml:space="preserve"> about marking up lost text with a known metre, and §</w:t>
      </w:r>
      <w:r w:rsidRPr="00DD7CCF">
        <w:fldChar w:fldCharType="begin"/>
      </w:r>
      <w:r w:rsidRPr="00DD7CCF">
        <w:instrText xml:space="preserve"> REF _Ref43981711 \w \h </w:instrText>
      </w:r>
      <w:r>
        <w:instrText xml:space="preserve"> \* MERGEFORMAT </w:instrText>
      </w:r>
      <w:r w:rsidRPr="00DD7CCF">
        <w:fldChar w:fldCharType="separate"/>
      </w:r>
      <w:r w:rsidR="004D1F94">
        <w:t>5.4.7</w:t>
      </w:r>
      <w:r w:rsidRPr="00DD7CCF">
        <w:fldChar w:fldCharType="end"/>
      </w:r>
      <w:r w:rsidRPr="00DD7CCF">
        <w:t xml:space="preserve"> about dealing with massive lacunae</w:t>
      </w:r>
    </w:p>
    <w:p w14:paraId="3AAC47F6" w14:textId="77777777" w:rsidR="00C47EDC" w:rsidRPr="00DD7CCF" w:rsidRDefault="00C47EDC" w:rsidP="00C47EDC">
      <w:pPr>
        <w:pStyle w:val="Lista"/>
      </w:pPr>
      <w:r w:rsidRPr="00DD7CCF">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w:t>
      </w:r>
    </w:p>
    <w:p w14:paraId="7E5170BF" w14:textId="77777777" w:rsidR="00C47EDC" w:rsidRPr="00DD7CCF" w:rsidRDefault="00C47EDC" w:rsidP="00C47EDC">
      <w:pPr>
        <w:pStyle w:val="Lista2"/>
      </w:pPr>
      <w:r>
        <w:t xml:space="preserve">thus, if not all </w:t>
      </w:r>
      <w:r w:rsidRPr="00DD7CCF">
        <w:t xml:space="preserve">lines of a quatrain are extant, </w:t>
      </w:r>
      <w:r>
        <w:t xml:space="preserve">you must still create the </w:t>
      </w:r>
      <w:r w:rsidRPr="00DD7CCF">
        <w:t xml:space="preserve">markup structure </w:t>
      </w:r>
      <w:r>
        <w:t xml:space="preserve">for the lost line(s) </w:t>
      </w:r>
    </w:p>
    <w:p w14:paraId="155F3B10" w14:textId="017D0F8D" w:rsidR="00C47EDC" w:rsidRPr="00DD7CCF" w:rsidRDefault="00C47EDC" w:rsidP="00C47EDC">
      <w:pPr>
        <w:pStyle w:val="Lista2"/>
      </w:pPr>
      <w:r>
        <w:t xml:space="preserve">this </w:t>
      </w: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r>
        <w:t xml:space="preserve">, as in </w:t>
      </w:r>
      <w:r>
        <w:fldChar w:fldCharType="begin"/>
      </w:r>
      <w:r>
        <w:instrText xml:space="preserve"> REF _Ref181695652 \h </w:instrText>
      </w:r>
      <w:r>
        <w:fldChar w:fldCharType="separate"/>
      </w:r>
      <w:r w:rsidR="004D1F94" w:rsidRPr="00DD7CCF">
        <w:t xml:space="preserve">Example </w:t>
      </w:r>
      <w:r w:rsidR="004D1F94">
        <w:rPr>
          <w:noProof/>
        </w:rPr>
        <w:t>2.3.6</w:t>
      </w:r>
      <w:r w:rsidR="004D1F94" w:rsidRPr="00DD7CCF">
        <w:t>.</w:t>
      </w:r>
      <w:r w:rsidR="004D1F94">
        <w:rPr>
          <w:noProof/>
        </w:rPr>
        <w:t>C</w:t>
      </w:r>
      <w:r>
        <w:fldChar w:fldCharType="end"/>
      </w:r>
    </w:p>
    <w:tbl>
      <w:tblPr>
        <w:tblStyle w:val="CodeSampleTable"/>
        <w:tblW w:w="5000" w:type="pct"/>
        <w:tblLook w:val="04A0" w:firstRow="1" w:lastRow="0" w:firstColumn="1" w:lastColumn="0" w:noHBand="0" w:noVBand="1"/>
      </w:tblPr>
      <w:tblGrid>
        <w:gridCol w:w="9622"/>
      </w:tblGrid>
      <w:tr w:rsidR="00C47EDC" w:rsidRPr="00DD7CCF" w14:paraId="48BB0F43" w14:textId="77777777" w:rsidTr="00E4480A">
        <w:trPr>
          <w:cnfStyle w:val="100000000000" w:firstRow="1" w:lastRow="0" w:firstColumn="0" w:lastColumn="0" w:oddVBand="0" w:evenVBand="0" w:oddHBand="0" w:evenHBand="0" w:firstRowFirstColumn="0" w:firstRowLastColumn="0" w:lastRowFirstColumn="0" w:lastRowLastColumn="0"/>
        </w:trPr>
        <w:tc>
          <w:tcPr>
            <w:tcW w:w="5000" w:type="pct"/>
          </w:tcPr>
          <w:p w14:paraId="0169890B" w14:textId="0FB52F21" w:rsidR="00C47EDC" w:rsidRPr="00DD7CCF" w:rsidRDefault="00C47EDC" w:rsidP="00E4480A">
            <w:pPr>
              <w:pStyle w:val="Kpalrs"/>
            </w:pPr>
            <w:bookmarkStart w:id="153" w:name="_Ref181695652"/>
            <w:bookmarkStart w:id="154" w:name="_Ref181695649"/>
            <w:r w:rsidRPr="00DD7CCF">
              <w:t xml:space="preserve">Example </w:t>
            </w:r>
            <w:fldSimple w:instr=" STYLEREF 3 \s ">
              <w:r w:rsidR="004D1F94">
                <w:rPr>
                  <w:noProof/>
                </w:rPr>
                <w:t>2.3.6</w:t>
              </w:r>
            </w:fldSimple>
            <w:r w:rsidRPr="00DD7CCF">
              <w:t>.</w:t>
            </w:r>
            <w:fldSimple w:instr=" SEQ Example \* ALPHABETIC \s 3 ">
              <w:r w:rsidR="004D1F94">
                <w:rPr>
                  <w:noProof/>
                </w:rPr>
                <w:t>C</w:t>
              </w:r>
            </w:fldSimple>
            <w:bookmarkEnd w:id="153"/>
            <w:r w:rsidRPr="00DD7CCF">
              <w:t xml:space="preserve">: </w:t>
            </w:r>
            <w:r>
              <w:t>structural markup in lacunose verse</w:t>
            </w:r>
            <w:bookmarkEnd w:id="154"/>
          </w:p>
        </w:tc>
      </w:tr>
      <w:tr w:rsidR="00C47EDC" w:rsidRPr="00DD7CCF" w14:paraId="6CE0E1A0" w14:textId="77777777" w:rsidTr="00E4480A">
        <w:tc>
          <w:tcPr>
            <w:tcW w:w="5000" w:type="pct"/>
          </w:tcPr>
          <w:p w14:paraId="4B4553E2" w14:textId="77777777" w:rsidR="00C47EDC" w:rsidRPr="00C47EDC" w:rsidRDefault="00C47EDC" w:rsidP="00E4480A">
            <w:pPr>
              <w:pStyle w:val="CodeParagraph"/>
              <w:rPr>
                <w:rStyle w:val="Code"/>
              </w:rPr>
            </w:pPr>
            <w:r w:rsidRPr="00C47EDC">
              <w:rPr>
                <w:rStyle w:val="Code"/>
              </w:rPr>
              <w:t xml:space="preserve">&lt;lg </w:t>
            </w:r>
            <w:r w:rsidRPr="00C47EDC">
              <w:rPr>
                <w:rStyle w:val="Codeattribute"/>
              </w:rPr>
              <w:t>n=</w:t>
            </w:r>
            <w:r w:rsidRPr="00C47EDC">
              <w:rPr>
                <w:rStyle w:val="Codevalue"/>
              </w:rPr>
              <w:t>"25"</w:t>
            </w:r>
            <w:r w:rsidRPr="00C47EDC">
              <w:rPr>
                <w:rStyle w:val="Code"/>
              </w:rPr>
              <w:t xml:space="preserve"> </w:t>
            </w:r>
            <w:r w:rsidRPr="00C47EDC">
              <w:rPr>
                <w:rStyle w:val="Codeattribute"/>
              </w:rPr>
              <w:t>met=</w:t>
            </w:r>
            <w:r w:rsidRPr="00C47EDC">
              <w:rPr>
                <w:rStyle w:val="Codevalue"/>
              </w:rPr>
              <w:t>"anuṣṭubh"</w:t>
            </w:r>
            <w:r w:rsidRPr="00C47EDC">
              <w:rPr>
                <w:rStyle w:val="Code"/>
              </w:rPr>
              <w:t>&gt;</w:t>
            </w:r>
          </w:p>
          <w:p w14:paraId="3DAFE28A" w14:textId="77777777" w:rsidR="00C47EDC" w:rsidRPr="00C47EDC" w:rsidRDefault="00C47EDC" w:rsidP="00E4480A">
            <w:pPr>
              <w:pStyle w:val="CodeParagraph"/>
              <w:rPr>
                <w:rStyle w:val="Code"/>
              </w:rPr>
            </w:pPr>
            <w:r>
              <w:rPr>
                <w:rStyle w:val="Code"/>
              </w:rPr>
              <w:t xml:space="preserve">  </w:t>
            </w:r>
            <w:r w:rsidRPr="00C47EDC">
              <w:rPr>
                <w:rStyle w:val="Code"/>
              </w:rPr>
              <w:t xml:space="preserve">&lt;l </w:t>
            </w:r>
            <w:r w:rsidRPr="00C47EDC">
              <w:rPr>
                <w:rStyle w:val="Codeattribute"/>
              </w:rPr>
              <w:t>n=</w:t>
            </w:r>
            <w:r w:rsidRPr="00C47EDC">
              <w:rPr>
                <w:rStyle w:val="Codevalue"/>
              </w:rPr>
              <w:t>"a"</w:t>
            </w:r>
            <w:r w:rsidRPr="00C47EDC">
              <w:rPr>
                <w:rStyle w:val="Code"/>
              </w:rPr>
              <w:t xml:space="preserve">&gt;&lt;gap </w:t>
            </w:r>
            <w:r w:rsidRPr="00C47EDC">
              <w:rPr>
                <w:rStyle w:val="Codeattribute"/>
              </w:rPr>
              <w:t>reason=</w:t>
            </w:r>
            <w:r w:rsidRPr="00C47EDC">
              <w:rPr>
                <w:rStyle w:val="Codevalue"/>
              </w:rPr>
              <w:t>"illegible"</w:t>
            </w:r>
            <w:r w:rsidRPr="00C47EDC">
              <w:rPr>
                <w:rStyle w:val="Code"/>
              </w:rPr>
              <w:t xml:space="preserve"> </w:t>
            </w:r>
            <w:r w:rsidRPr="00C47EDC">
              <w:rPr>
                <w:rStyle w:val="Codeattribute"/>
              </w:rPr>
              <w:t>quantity=</w:t>
            </w:r>
            <w:r w:rsidRPr="00C47EDC">
              <w:rPr>
                <w:rStyle w:val="Codevalue"/>
              </w:rPr>
              <w:t>"8"</w:t>
            </w:r>
            <w:r w:rsidRPr="00C47EDC">
              <w:rPr>
                <w:rStyle w:val="Code"/>
              </w:rPr>
              <w:t xml:space="preserve"> </w:t>
            </w:r>
            <w:r w:rsidRPr="00C47EDC">
              <w:rPr>
                <w:rStyle w:val="Codeattribute"/>
              </w:rPr>
              <w:t>unit=</w:t>
            </w:r>
            <w:r w:rsidRPr="00C47EDC">
              <w:rPr>
                <w:rStyle w:val="Codevalue"/>
              </w:rPr>
              <w:t>"character"</w:t>
            </w:r>
            <w:r w:rsidRPr="00C47EDC">
              <w:rPr>
                <w:rStyle w:val="Code"/>
              </w:rPr>
              <w:t>/&gt;&lt;/l&gt;</w:t>
            </w:r>
          </w:p>
          <w:p w14:paraId="1F928F04" w14:textId="77777777" w:rsidR="00C47EDC" w:rsidRPr="00C47EDC" w:rsidRDefault="00C47EDC" w:rsidP="00E4480A">
            <w:pPr>
              <w:pStyle w:val="CodeParagraph"/>
              <w:rPr>
                <w:rStyle w:val="Code"/>
              </w:rPr>
            </w:pPr>
            <w:r>
              <w:rPr>
                <w:rStyle w:val="Code"/>
              </w:rPr>
              <w:t xml:space="preserve">  </w:t>
            </w:r>
            <w:r w:rsidRPr="00C47EDC">
              <w:rPr>
                <w:rStyle w:val="Code"/>
              </w:rPr>
              <w:t xml:space="preserve">&lt;l </w:t>
            </w:r>
            <w:r w:rsidRPr="00C47EDC">
              <w:rPr>
                <w:rStyle w:val="Codeattribute"/>
              </w:rPr>
              <w:t>n=</w:t>
            </w:r>
            <w:r w:rsidRPr="00C47EDC">
              <w:rPr>
                <w:rStyle w:val="Codevalue"/>
              </w:rPr>
              <w:t>"b"</w:t>
            </w:r>
            <w:r w:rsidRPr="00C47EDC">
              <w:rPr>
                <w:rStyle w:val="Code"/>
              </w:rPr>
              <w:t xml:space="preserve">&gt;&lt;gap </w:t>
            </w:r>
            <w:r w:rsidRPr="00C47EDC">
              <w:rPr>
                <w:rStyle w:val="Codeattribute"/>
              </w:rPr>
              <w:t>reason=</w:t>
            </w:r>
            <w:r w:rsidRPr="00C47EDC">
              <w:rPr>
                <w:rStyle w:val="Codevalue"/>
              </w:rPr>
              <w:t>"illegible"</w:t>
            </w:r>
            <w:r w:rsidRPr="00C47EDC">
              <w:rPr>
                <w:rStyle w:val="Code"/>
              </w:rPr>
              <w:t xml:space="preserve"> </w:t>
            </w:r>
            <w:r w:rsidRPr="00C47EDC">
              <w:rPr>
                <w:rStyle w:val="Codeattribute"/>
              </w:rPr>
              <w:t>quantity=</w:t>
            </w:r>
            <w:r w:rsidRPr="00C47EDC">
              <w:rPr>
                <w:rStyle w:val="Codevalue"/>
              </w:rPr>
              <w:t>"8"</w:t>
            </w:r>
            <w:r w:rsidRPr="00C47EDC">
              <w:rPr>
                <w:rStyle w:val="Code"/>
              </w:rPr>
              <w:t xml:space="preserve"> </w:t>
            </w:r>
            <w:r w:rsidRPr="00C47EDC">
              <w:rPr>
                <w:rStyle w:val="Codeattribute"/>
              </w:rPr>
              <w:t>unit=</w:t>
            </w:r>
            <w:r w:rsidRPr="00C47EDC">
              <w:rPr>
                <w:rStyle w:val="Codevalue"/>
              </w:rPr>
              <w:t>"character"</w:t>
            </w:r>
            <w:r w:rsidRPr="00C47EDC">
              <w:rPr>
                <w:rStyle w:val="Code"/>
              </w:rPr>
              <w:t>/&gt;&lt;/l&gt;</w:t>
            </w:r>
          </w:p>
          <w:p w14:paraId="54855FD9" w14:textId="77777777" w:rsidR="00C47EDC" w:rsidRPr="00C47EDC" w:rsidRDefault="00C47EDC" w:rsidP="00E4480A">
            <w:pPr>
              <w:pStyle w:val="CodeParagraph"/>
              <w:rPr>
                <w:rStyle w:val="Code"/>
              </w:rPr>
            </w:pPr>
            <w:r>
              <w:rPr>
                <w:rStyle w:val="Code"/>
              </w:rPr>
              <w:t xml:space="preserve">  </w:t>
            </w:r>
            <w:r w:rsidRPr="00C47EDC">
              <w:rPr>
                <w:rStyle w:val="Code"/>
              </w:rPr>
              <w:t xml:space="preserve">&lt;l </w:t>
            </w:r>
            <w:r w:rsidRPr="00C47EDC">
              <w:rPr>
                <w:rStyle w:val="Codeattribute"/>
              </w:rPr>
              <w:t>n=</w:t>
            </w:r>
            <w:r w:rsidRPr="00C47EDC">
              <w:rPr>
                <w:rStyle w:val="Code"/>
              </w:rPr>
              <w:t>"</w:t>
            </w:r>
            <w:r w:rsidRPr="00C47EDC">
              <w:rPr>
                <w:rStyle w:val="Codevalue"/>
              </w:rPr>
              <w:t>c"</w:t>
            </w:r>
            <w:r w:rsidRPr="00C47EDC">
              <w:rPr>
                <w:rStyle w:val="Code"/>
              </w:rPr>
              <w:t xml:space="preserve">&gt;&lt;gap </w:t>
            </w:r>
            <w:r w:rsidRPr="00C47EDC">
              <w:rPr>
                <w:rStyle w:val="Codeattribute"/>
              </w:rPr>
              <w:t>reason=</w:t>
            </w:r>
            <w:r w:rsidRPr="00C47EDC">
              <w:rPr>
                <w:rStyle w:val="Codevalue"/>
              </w:rPr>
              <w:t>"illegible"</w:t>
            </w:r>
            <w:r w:rsidRPr="00C47EDC">
              <w:rPr>
                <w:rStyle w:val="Code"/>
              </w:rPr>
              <w:t xml:space="preserve"> </w:t>
            </w:r>
            <w:r w:rsidRPr="00C47EDC">
              <w:rPr>
                <w:rStyle w:val="Codeattribute"/>
              </w:rPr>
              <w:t>quantity=</w:t>
            </w:r>
            <w:r w:rsidRPr="00C47EDC">
              <w:rPr>
                <w:rStyle w:val="Codevalue"/>
              </w:rPr>
              <w:t>"8"</w:t>
            </w:r>
            <w:r w:rsidRPr="00C47EDC">
              <w:rPr>
                <w:rStyle w:val="Code"/>
              </w:rPr>
              <w:t xml:space="preserve"> </w:t>
            </w:r>
            <w:r w:rsidRPr="00C47EDC">
              <w:rPr>
                <w:rStyle w:val="Codeattribute"/>
              </w:rPr>
              <w:t>unit=</w:t>
            </w:r>
            <w:r w:rsidRPr="00C47EDC">
              <w:rPr>
                <w:rStyle w:val="Codevalue"/>
              </w:rPr>
              <w:t>"character"</w:t>
            </w:r>
            <w:r w:rsidRPr="00C47EDC">
              <w:rPr>
                <w:rStyle w:val="Code"/>
              </w:rPr>
              <w:t>/&gt;&lt;/l&gt;</w:t>
            </w:r>
          </w:p>
          <w:p w14:paraId="1BBAE80B" w14:textId="77777777" w:rsidR="00C47EDC" w:rsidRDefault="00C47EDC" w:rsidP="00E4480A">
            <w:pPr>
              <w:pStyle w:val="CodeParagraph"/>
              <w:rPr>
                <w:rStyle w:val="Code"/>
              </w:rPr>
            </w:pPr>
            <w:r>
              <w:rPr>
                <w:rStyle w:val="Code"/>
              </w:rPr>
              <w:t xml:space="preserve">  </w:t>
            </w:r>
            <w:r w:rsidRPr="00C47EDC">
              <w:rPr>
                <w:rStyle w:val="Code"/>
              </w:rPr>
              <w:t xml:space="preserve">&lt;l </w:t>
            </w:r>
            <w:r w:rsidRPr="00C47EDC">
              <w:rPr>
                <w:rStyle w:val="Codeattribute"/>
              </w:rPr>
              <w:t>n=</w:t>
            </w:r>
            <w:r w:rsidRPr="00C47EDC">
              <w:rPr>
                <w:rStyle w:val="Code"/>
              </w:rPr>
              <w:t>"</w:t>
            </w:r>
            <w:r w:rsidRPr="00C47EDC">
              <w:rPr>
                <w:rStyle w:val="Codevalue"/>
              </w:rPr>
              <w:t>d"</w:t>
            </w:r>
            <w:r w:rsidRPr="00C47EDC">
              <w:rPr>
                <w:rStyle w:val="Code"/>
              </w:rPr>
              <w:t xml:space="preserve">&gt;&lt;gap </w:t>
            </w:r>
            <w:r w:rsidRPr="00C47EDC">
              <w:rPr>
                <w:rStyle w:val="Codeattribute"/>
              </w:rPr>
              <w:t>reason=</w:t>
            </w:r>
            <w:r w:rsidRPr="00C47EDC">
              <w:rPr>
                <w:rStyle w:val="Codevalue"/>
              </w:rPr>
              <w:t>"illegible"</w:t>
            </w:r>
            <w:r w:rsidRPr="00C47EDC">
              <w:rPr>
                <w:rStyle w:val="Code"/>
              </w:rPr>
              <w:t xml:space="preserve"> </w:t>
            </w:r>
            <w:r w:rsidRPr="00C47EDC">
              <w:rPr>
                <w:rStyle w:val="Codeattribute"/>
              </w:rPr>
              <w:t>quantity=</w:t>
            </w:r>
            <w:r w:rsidRPr="00C47EDC">
              <w:rPr>
                <w:rStyle w:val="Codevalue"/>
              </w:rPr>
              <w:t>"</w:t>
            </w:r>
            <w:r>
              <w:rPr>
                <w:rStyle w:val="Codevalue"/>
              </w:rPr>
              <w:t>4</w:t>
            </w:r>
            <w:r w:rsidRPr="00C47EDC">
              <w:rPr>
                <w:rStyle w:val="Codevalue"/>
              </w:rPr>
              <w:t>"</w:t>
            </w:r>
            <w:r w:rsidRPr="00C47EDC">
              <w:rPr>
                <w:rStyle w:val="Code"/>
              </w:rPr>
              <w:t xml:space="preserve"> </w:t>
            </w:r>
            <w:r w:rsidRPr="00C47EDC">
              <w:rPr>
                <w:rStyle w:val="Codeattribute"/>
              </w:rPr>
              <w:t>unit=</w:t>
            </w:r>
            <w:r w:rsidRPr="00C47EDC">
              <w:rPr>
                <w:rStyle w:val="Codevalue"/>
              </w:rPr>
              <w:t>"character"</w:t>
            </w:r>
            <w:r w:rsidRPr="00C47EDC">
              <w:rPr>
                <w:rStyle w:val="Code"/>
              </w:rPr>
              <w:t xml:space="preserve">/&gt;&lt;lb </w:t>
            </w:r>
            <w:r w:rsidRPr="00C47EDC">
              <w:rPr>
                <w:rStyle w:val="Codeattribute"/>
              </w:rPr>
              <w:t>n=</w:t>
            </w:r>
            <w:r w:rsidRPr="00C47EDC">
              <w:rPr>
                <w:rStyle w:val="Codevalue"/>
              </w:rPr>
              <w:t>"72"</w:t>
            </w:r>
            <w:r w:rsidRPr="00C47EDC">
              <w:rPr>
                <w:rStyle w:val="Code"/>
              </w:rPr>
              <w:t xml:space="preserve"> </w:t>
            </w:r>
            <w:r w:rsidRPr="00C47EDC">
              <w:rPr>
                <w:rStyle w:val="Codeattribute"/>
              </w:rPr>
              <w:t>break=</w:t>
            </w:r>
            <w:r w:rsidRPr="00C47EDC">
              <w:rPr>
                <w:rStyle w:val="Codevalue"/>
              </w:rPr>
              <w:t>"no"</w:t>
            </w:r>
            <w:r w:rsidRPr="00C47EDC">
              <w:rPr>
                <w:rStyle w:val="Code"/>
              </w:rPr>
              <w:t>/&gt;y</w:t>
            </w:r>
            <w:r>
              <w:rPr>
                <w:rStyle w:val="Code"/>
              </w:rPr>
              <w:t>a</w:t>
            </w:r>
            <w:r w:rsidRPr="00C47EDC">
              <w:rPr>
                <w:rStyle w:val="Code"/>
              </w:rPr>
              <w:t>te kr̥miḥ&lt;/l&gt;</w:t>
            </w:r>
          </w:p>
          <w:p w14:paraId="6C64AA29" w14:textId="77777777" w:rsidR="00C47EDC" w:rsidRPr="00DD7CCF" w:rsidRDefault="00C47EDC" w:rsidP="00E4480A">
            <w:pPr>
              <w:pStyle w:val="CodeParagraph"/>
            </w:pPr>
            <w:r w:rsidRPr="00C47EDC">
              <w:rPr>
                <w:rStyle w:val="Code"/>
              </w:rPr>
              <w:t>&lt;/lg&gt;</w:t>
            </w:r>
          </w:p>
        </w:tc>
      </w:tr>
      <w:tr w:rsidR="00C47EDC" w:rsidRPr="002E7083" w14:paraId="598DA977" w14:textId="77777777" w:rsidTr="00E4480A">
        <w:tc>
          <w:tcPr>
            <w:tcW w:w="5000" w:type="pct"/>
          </w:tcPr>
          <w:p w14:paraId="0A3CA559" w14:textId="77777777" w:rsidR="00C47EDC" w:rsidRPr="00B015E6" w:rsidRDefault="00C47EDC" w:rsidP="00E4480A">
            <w:pPr>
              <w:pStyle w:val="TableNote"/>
              <w:rPr>
                <w:rFonts w:ascii="Arial" w:hAnsi="Arial" w:cs="Arial"/>
                <w:sz w:val="18"/>
                <w:szCs w:val="18"/>
                <w:lang w:eastAsia="zh-TW" w:bidi="hi-IN"/>
              </w:rPr>
            </w:pPr>
            <w:r>
              <w:rPr>
                <w:lang w:eastAsia="zh-TW" w:bidi="hi-IN"/>
              </w:rPr>
              <w:t>only the last line on this plate is legible, beginning with the end of a known stanza</w:t>
            </w:r>
          </w:p>
          <w:p w14:paraId="53A0024D" w14:textId="77777777" w:rsidR="00C47EDC" w:rsidRPr="00B015E6" w:rsidRDefault="00C47EDC" w:rsidP="00E4480A">
            <w:pPr>
              <w:pStyle w:val="TableNote"/>
              <w:rPr>
                <w:lang w:eastAsia="zh-TW" w:bidi="hi-IN"/>
              </w:rPr>
            </w:pPr>
            <w:r>
              <w:rPr>
                <w:lang w:eastAsia="zh-TW" w:bidi="hi-IN"/>
              </w:rPr>
              <w:t>the rest of this stanza would have been engraved in the now illegible penultimate line</w:t>
            </w:r>
          </w:p>
          <w:p w14:paraId="3C851BF0" w14:textId="77777777" w:rsidR="00C47EDC" w:rsidRPr="00B015E6" w:rsidRDefault="00C47EDC" w:rsidP="00E4480A">
            <w:pPr>
              <w:pStyle w:val="TableNote"/>
              <w:rPr>
                <w:rStyle w:val="Code"/>
                <w:rFonts w:ascii="Arial" w:hAnsi="Arial" w:cs="Arial"/>
                <w:noProof w:val="0"/>
                <w:color w:val="auto"/>
                <w:sz w:val="18"/>
                <w:szCs w:val="18"/>
                <w:shd w:val="clear" w:color="auto" w:fill="auto"/>
                <w:lang w:eastAsia="zh-TW" w:bidi="hi-IN"/>
              </w:rPr>
            </w:pPr>
            <w:r>
              <w:t>verse markup is created for all four lines of the stanza, each containing a lacuna of eight characters</w:t>
            </w:r>
          </w:p>
        </w:tc>
      </w:tr>
    </w:tbl>
    <w:p w14:paraId="1252566E" w14:textId="47E4E2E2" w:rsidR="00D45A5E" w:rsidRDefault="00D45A5E" w:rsidP="00D45A5E">
      <w:pPr>
        <w:pStyle w:val="Cmsor4"/>
      </w:pPr>
      <w:bookmarkStart w:id="155" w:name="_Ref181705826"/>
      <w:bookmarkStart w:id="156" w:name="_Ref181706438"/>
      <w:bookmarkStart w:id="157" w:name="_Ref181706908"/>
      <w:bookmarkStart w:id="158" w:name="_Toc182838193"/>
      <w:r>
        <w:t>Verse markup interacting with other block-level markup</w:t>
      </w:r>
      <w:bookmarkEnd w:id="155"/>
      <w:bookmarkEnd w:id="156"/>
      <w:bookmarkEnd w:id="157"/>
      <w:bookmarkEnd w:id="158"/>
    </w:p>
    <w:p w14:paraId="183FA5FA" w14:textId="23524313" w:rsidR="00D45A5E" w:rsidRDefault="00D45A5E" w:rsidP="00040B2F">
      <w:pPr>
        <w:pStyle w:val="Lista"/>
      </w:pPr>
      <w:r>
        <w:t>although we segment prose into paragraphs on a semantic basis, verse will only be segmented on a metrical basis</w:t>
      </w:r>
    </w:p>
    <w:p w14:paraId="25E404CC" w14:textId="21E80DB3" w:rsidR="00D45A5E" w:rsidRDefault="00D45A5E" w:rsidP="00D45A5E">
      <w:pPr>
        <w:pStyle w:val="Lista2"/>
      </w:pPr>
      <w:r>
        <w:t>it follows from this that we employ no special markup for stanzas comprising a semantic unit with preceding of following prose paragraphs or other stanzas</w:t>
      </w:r>
    </w:p>
    <w:p w14:paraId="1A75716F" w14:textId="1054975E" w:rsidR="00040B2F" w:rsidRPr="00D45A5E" w:rsidRDefault="00040B2F" w:rsidP="00040B2F">
      <w:pPr>
        <w:pStyle w:val="Lista"/>
      </w:pPr>
      <w:r w:rsidRPr="00D45A5E">
        <w:t>in rare cases, verse containers may be broken up into two (or more) parts separated by intervening prose</w:t>
      </w:r>
    </w:p>
    <w:p w14:paraId="268D7B27" w14:textId="77777777" w:rsidR="00040B2F" w:rsidRDefault="00040B2F" w:rsidP="00040B2F">
      <w:pPr>
        <w:pStyle w:val="Lista2"/>
      </w:pPr>
      <w:r w:rsidRPr="00D45A5E">
        <w:t xml:space="preserve">if this happens because the engraver was sloppy and inscribed an initially omitted part of a prose passage at a different place that is physically within the text of a stanza, or inscribed an initially </w:t>
      </w:r>
      <w:r>
        <w:t>omitted part of a stanza so that it is physically within the text of a prose passage, then</w:t>
      </w:r>
    </w:p>
    <w:p w14:paraId="1CBA5A1E" w14:textId="76584FA3" w:rsidR="00040B2F" w:rsidRDefault="00040B2F" w:rsidP="00040B2F">
      <w:pPr>
        <w:pStyle w:val="Lista3"/>
      </w:pPr>
      <w:r>
        <w:t xml:space="preserve">preferably, treat this as a case of premodern insertion, i.e. proceed as </w:t>
      </w:r>
      <w:r w:rsidR="00AC54D6">
        <w:t xml:space="preserve">in </w:t>
      </w:r>
      <w:r w:rsidR="00AC54D6">
        <w:fldChar w:fldCharType="begin"/>
      </w:r>
      <w:r w:rsidR="00AC54D6">
        <w:instrText xml:space="preserve"> REF _Ref54603376 \h </w:instrText>
      </w:r>
      <w:r w:rsidR="00AC54D6">
        <w:fldChar w:fldCharType="separate"/>
      </w:r>
      <w:r w:rsidR="004D1F94" w:rsidRPr="00DD7CCF">
        <w:t xml:space="preserve">Example </w:t>
      </w:r>
      <w:r w:rsidR="004D1F94">
        <w:rPr>
          <w:noProof/>
        </w:rPr>
        <w:t>2.3.6</w:t>
      </w:r>
      <w:r w:rsidR="004D1F94" w:rsidRPr="00DD7CCF">
        <w:t>.</w:t>
      </w:r>
      <w:r w:rsidR="004D1F94">
        <w:rPr>
          <w:noProof/>
        </w:rPr>
        <w:t>D</w:t>
      </w:r>
      <w:r w:rsidR="00AC54D6">
        <w:fldChar w:fldCharType="end"/>
      </w:r>
      <w:r w:rsidR="00AC54D6">
        <w:t>, namely</w:t>
      </w:r>
      <w:r>
        <w:t>:</w:t>
      </w:r>
    </w:p>
    <w:p w14:paraId="341FE74C" w14:textId="77777777" w:rsidR="00040B2F" w:rsidRDefault="00040B2F" w:rsidP="00040B2F">
      <w:pPr>
        <w:pStyle w:val="Lista4"/>
      </w:pPr>
      <w:r>
        <w:t xml:space="preserve">encode the out-of-sequence text at its </w:t>
      </w:r>
      <w:r w:rsidRPr="00040B2F">
        <w:rPr>
          <w:i/>
          <w:iCs/>
        </w:rPr>
        <w:t>logical</w:t>
      </w:r>
      <w:r>
        <w:t xml:space="preserve"> rather than its </w:t>
      </w:r>
      <w:r w:rsidRPr="00040B2F">
        <w:rPr>
          <w:i/>
          <w:iCs/>
        </w:rPr>
        <w:t>physical</w:t>
      </w:r>
      <w:r>
        <w:t xml:space="preserve"> place</w:t>
      </w:r>
    </w:p>
    <w:p w14:paraId="46F92381" w14:textId="1452FD35" w:rsidR="00040B2F" w:rsidRDefault="00040B2F" w:rsidP="00040B2F">
      <w:pPr>
        <w:pStyle w:val="Lista4"/>
      </w:pPr>
      <w:r>
        <w:t>mark it up as an insertion (§</w:t>
      </w:r>
      <w:r>
        <w:fldChar w:fldCharType="begin"/>
      </w:r>
      <w:r>
        <w:instrText xml:space="preserve"> REF _Ref43978471 \r \h </w:instrText>
      </w:r>
      <w:r>
        <w:fldChar w:fldCharType="separate"/>
      </w:r>
      <w:r w:rsidR="004D1F94">
        <w:t>4.4.2</w:t>
      </w:r>
      <w:r>
        <w:fldChar w:fldCharType="end"/>
      </w:r>
      <w:r>
        <w:t xml:space="preserve">) with a value of </w:t>
      </w:r>
      <w:r w:rsidRPr="00040B2F">
        <w:rPr>
          <w:rStyle w:val="Codeattribute"/>
        </w:rPr>
        <w:t>@place</w:t>
      </w:r>
      <w:r>
        <w:t xml:space="preserve"> that best </w:t>
      </w:r>
      <w:r w:rsidR="00D45A5E">
        <w:t>approximates</w:t>
      </w:r>
      <w:r>
        <w:t xml:space="preserve"> its physical location</w:t>
      </w:r>
    </w:p>
    <w:p w14:paraId="5ED3DDFC" w14:textId="3D8A294E" w:rsidR="00040B2F" w:rsidRDefault="007B25A7" w:rsidP="00040B2F">
      <w:pPr>
        <w:pStyle w:val="Lista5"/>
      </w:pPr>
      <w:r>
        <w:lastRenderedPageBreak/>
        <w:t xml:space="preserve">if </w:t>
      </w:r>
      <w:r w:rsidR="00040B2F">
        <w:t xml:space="preserve">such an insertion takes up one or more entire </w:t>
      </w:r>
      <w:r>
        <w:t xml:space="preserve">physical </w:t>
      </w:r>
      <w:r w:rsidR="00040B2F">
        <w:t>lines, encode line beginnings (§</w:t>
      </w:r>
      <w:r w:rsidR="00CB56FA">
        <w:fldChar w:fldCharType="begin"/>
      </w:r>
      <w:r w:rsidR="00CB56FA">
        <w:instrText xml:space="preserve"> REF _Ref43980100 \r \h </w:instrText>
      </w:r>
      <w:r w:rsidR="00CB56FA">
        <w:fldChar w:fldCharType="separate"/>
      </w:r>
      <w:r w:rsidR="004D1F94">
        <w:t>3.6.1</w:t>
      </w:r>
      <w:r w:rsidR="00CB56FA">
        <w:fldChar w:fldCharType="end"/>
      </w:r>
      <w:r w:rsidR="00040B2F">
        <w:t xml:space="preserve">) within the </w:t>
      </w:r>
      <w:r w:rsidRPr="00DD7CCF">
        <w:rPr>
          <w:rStyle w:val="Code"/>
        </w:rPr>
        <w:t>&lt;</w:t>
      </w:r>
      <w:r>
        <w:rPr>
          <w:rStyle w:val="Code"/>
        </w:rPr>
        <w:t>add</w:t>
      </w:r>
      <w:r w:rsidRPr="00DD7CCF">
        <w:rPr>
          <w:rStyle w:val="Code"/>
        </w:rPr>
        <w:t>&gt;</w:t>
      </w:r>
      <w:r>
        <w:t xml:space="preserve"> tags a</w:t>
      </w:r>
      <w:r w:rsidR="00040B2F">
        <w:t>s permitted under §</w:t>
      </w:r>
      <w:r w:rsidR="00040B2F">
        <w:fldChar w:fldCharType="begin"/>
      </w:r>
      <w:r w:rsidR="00040B2F">
        <w:instrText xml:space="preserve"> REF _Ref43978471 \r \h </w:instrText>
      </w:r>
      <w:r w:rsidR="00040B2F">
        <w:fldChar w:fldCharType="separate"/>
      </w:r>
      <w:r w:rsidR="004D1F94">
        <w:t>4.4.2</w:t>
      </w:r>
      <w:r w:rsidR="00040B2F">
        <w:fldChar w:fldCharType="end"/>
      </w:r>
    </w:p>
    <w:p w14:paraId="2DAFEC6F" w14:textId="1BE225E2" w:rsidR="007B25A7" w:rsidRDefault="00040B2F" w:rsidP="00AC54D6">
      <w:pPr>
        <w:pStyle w:val="Lista4"/>
      </w:pPr>
      <w:r>
        <w:t>and note in your commentary the fact that the insertion interrupts a different part of the text at such and such a point</w:t>
      </w:r>
    </w:p>
    <w:tbl>
      <w:tblPr>
        <w:tblStyle w:val="CodeSampleTable"/>
        <w:tblW w:w="5000" w:type="pct"/>
        <w:tblLook w:val="04A0" w:firstRow="1" w:lastRow="0" w:firstColumn="1" w:lastColumn="0" w:noHBand="0" w:noVBand="1"/>
      </w:tblPr>
      <w:tblGrid>
        <w:gridCol w:w="9622"/>
      </w:tblGrid>
      <w:tr w:rsidR="00AC54D6" w:rsidRPr="00DD7CCF" w14:paraId="71C910D4" w14:textId="77777777" w:rsidTr="00E837E2">
        <w:trPr>
          <w:cnfStyle w:val="100000000000" w:firstRow="1" w:lastRow="0" w:firstColumn="0" w:lastColumn="0" w:oddVBand="0" w:evenVBand="0" w:oddHBand="0" w:evenHBand="0" w:firstRowFirstColumn="0" w:firstRowLastColumn="0" w:lastRowFirstColumn="0" w:lastRowLastColumn="0"/>
        </w:trPr>
        <w:tc>
          <w:tcPr>
            <w:tcW w:w="5000" w:type="pct"/>
          </w:tcPr>
          <w:p w14:paraId="4BD97E24" w14:textId="4577A3C6" w:rsidR="00AC54D6" w:rsidRPr="00DD7CCF" w:rsidRDefault="00AC54D6" w:rsidP="00E837E2">
            <w:pPr>
              <w:pStyle w:val="Kpalrs"/>
            </w:pPr>
            <w:bookmarkStart w:id="159" w:name="_Ref54603376"/>
            <w:r w:rsidRPr="00DD7CCF">
              <w:t xml:space="preserve">Example </w:t>
            </w:r>
            <w:fldSimple w:instr=" STYLEREF 3 \s ">
              <w:r w:rsidR="004D1F94">
                <w:rPr>
                  <w:noProof/>
                </w:rPr>
                <w:t>2.3.6</w:t>
              </w:r>
            </w:fldSimple>
            <w:r w:rsidRPr="00DD7CCF">
              <w:t>.</w:t>
            </w:r>
            <w:fldSimple w:instr=" SEQ Example \* ALPHABETIC \s 3 ">
              <w:r w:rsidR="004D1F94">
                <w:rPr>
                  <w:noProof/>
                </w:rPr>
                <w:t>D</w:t>
              </w:r>
            </w:fldSimple>
            <w:bookmarkEnd w:id="159"/>
            <w:r w:rsidRPr="00DD7CCF">
              <w:t xml:space="preserve">: </w:t>
            </w:r>
            <w:r w:rsidRPr="00D05501">
              <w:t>part of a stanza inscribed below the rest of the text</w:t>
            </w:r>
          </w:p>
        </w:tc>
      </w:tr>
      <w:tr w:rsidR="00AC54D6" w:rsidRPr="00DD7CCF" w14:paraId="2B76583D" w14:textId="77777777" w:rsidTr="00E837E2">
        <w:tc>
          <w:tcPr>
            <w:tcW w:w="5000" w:type="pct"/>
          </w:tcPr>
          <w:p w14:paraId="4997887B" w14:textId="77777777" w:rsidR="00AC54D6" w:rsidRPr="00D05501" w:rsidRDefault="00AC54D6" w:rsidP="00E837E2">
            <w:pPr>
              <w:pStyle w:val="CodeParagraph"/>
              <w:rPr>
                <w:rStyle w:val="Code"/>
              </w:rPr>
            </w:pPr>
            <w:r w:rsidRPr="00D05501">
              <w:rPr>
                <w:rStyle w:val="Code"/>
              </w:rPr>
              <w:t xml:space="preserve">&lt;lg </w:t>
            </w:r>
            <w:r w:rsidRPr="00D05501">
              <w:rPr>
                <w:rStyle w:val="Codeattribute"/>
              </w:rPr>
              <w:t>n</w:t>
            </w:r>
            <w:r w:rsidRPr="0062102A">
              <w:rPr>
                <w:rStyle w:val="Codetext"/>
              </w:rPr>
              <w:t>=</w:t>
            </w:r>
            <w:r w:rsidRPr="00B015E6">
              <w:rPr>
                <w:rStyle w:val="Codevalue"/>
              </w:rPr>
              <w:t>"4"</w:t>
            </w:r>
            <w:r w:rsidRPr="00D05501">
              <w:rPr>
                <w:rStyle w:val="Code"/>
              </w:rPr>
              <w:t xml:space="preserve"> </w:t>
            </w:r>
            <w:r w:rsidRPr="00D05501">
              <w:rPr>
                <w:rStyle w:val="Codeattribute"/>
              </w:rPr>
              <w:t>met</w:t>
            </w:r>
            <w:r w:rsidRPr="0062102A">
              <w:rPr>
                <w:rStyle w:val="Codetext"/>
              </w:rPr>
              <w:t>=</w:t>
            </w:r>
            <w:r w:rsidRPr="00D05501">
              <w:rPr>
                <w:rStyle w:val="Codevalue"/>
              </w:rPr>
              <w:t>"anuṣṭubh"</w:t>
            </w:r>
            <w:r w:rsidRPr="00D05501">
              <w:rPr>
                <w:rStyle w:val="Code"/>
              </w:rPr>
              <w:t>&gt;</w:t>
            </w:r>
          </w:p>
          <w:p w14:paraId="555BAD13" w14:textId="77777777" w:rsidR="00AC54D6" w:rsidRPr="00D05501" w:rsidRDefault="00AC54D6" w:rsidP="00E837E2">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"a"</w:t>
            </w:r>
            <w:r w:rsidRPr="00D05501">
              <w:rPr>
                <w:rStyle w:val="Code"/>
              </w:rPr>
              <w:t xml:space="preserve">&gt;&lt;lb </w:t>
            </w:r>
            <w:r w:rsidRPr="00D05501">
              <w:rPr>
                <w:rStyle w:val="Codeattribute"/>
              </w:rPr>
              <w:t>n</w:t>
            </w:r>
            <w:r w:rsidRPr="0062102A">
              <w:rPr>
                <w:rStyle w:val="Codetext"/>
              </w:rPr>
              <w:t>=</w:t>
            </w:r>
            <w:r w:rsidRPr="00D05501">
              <w:rPr>
                <w:rStyle w:val="Codevalue"/>
              </w:rPr>
              <w:t>"7"</w:t>
            </w:r>
            <w:r w:rsidRPr="00D05501">
              <w:rPr>
                <w:rStyle w:val="Code"/>
              </w:rPr>
              <w:t>/&gt;</w:t>
            </w:r>
            <w:r w:rsidRPr="002E7083">
              <w:rPr>
                <w:rStyle w:val="Codetext"/>
              </w:rPr>
              <w:t>samanta-putras sthaviraḥ</w:t>
            </w:r>
            <w:r w:rsidRPr="00D05501">
              <w:rPr>
                <w:rStyle w:val="Code"/>
              </w:rPr>
              <w:t>&lt;/l&gt;</w:t>
            </w:r>
          </w:p>
          <w:p w14:paraId="390B9C4D" w14:textId="77777777" w:rsidR="00AC54D6" w:rsidRPr="00D05501" w:rsidRDefault="00AC54D6" w:rsidP="00E837E2">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"b"</w:t>
            </w:r>
            <w:r w:rsidRPr="00D05501">
              <w:rPr>
                <w:rStyle w:val="Code"/>
              </w:rPr>
              <w:t>&gt;</w:t>
            </w:r>
            <w:r w:rsidRPr="002E7083">
              <w:rPr>
                <w:rStyle w:val="Codetext"/>
              </w:rPr>
              <w:t>buddhanirvvāṇa-saṁjñakaḥ</w:t>
            </w:r>
            <w:r w:rsidRPr="00D05501">
              <w:rPr>
                <w:rStyle w:val="Code"/>
              </w:rPr>
              <w:t>&lt;/l&gt;</w:t>
            </w:r>
          </w:p>
          <w:p w14:paraId="0D780D1E" w14:textId="77777777" w:rsidR="00AC54D6" w:rsidRPr="00D05501" w:rsidRDefault="00AC54D6" w:rsidP="00E837E2">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"c"</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"15"</w:t>
            </w:r>
            <w:r w:rsidRPr="00D05501">
              <w:rPr>
                <w:rStyle w:val="Code"/>
              </w:rPr>
              <w:t>/&gt;</w:t>
            </w:r>
            <w:r w:rsidRPr="002E7083">
              <w:rPr>
                <w:rStyle w:val="Codetext"/>
              </w:rPr>
              <w:t>kāvyasya karaṇañ cakre</w:t>
            </w:r>
            <w:r w:rsidRPr="00D05501">
              <w:rPr>
                <w:rStyle w:val="Code"/>
              </w:rPr>
              <w:t>&lt;/add&gt;&lt;/l&gt;</w:t>
            </w:r>
          </w:p>
          <w:p w14:paraId="519BF4E4" w14:textId="77777777" w:rsidR="00AC54D6" w:rsidRPr="00D05501" w:rsidRDefault="00AC54D6" w:rsidP="00E837E2">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"d"</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"16"</w:t>
            </w:r>
            <w:r w:rsidRPr="00D05501">
              <w:rPr>
                <w:rStyle w:val="Code"/>
              </w:rPr>
              <w:t>/&gt;</w:t>
            </w:r>
            <w:r w:rsidRPr="002E7083">
              <w:rPr>
                <w:rStyle w:val="Codetext"/>
              </w:rPr>
              <w:t>jñātaye bhūtale nr̥ṇām·</w:t>
            </w:r>
            <w:r w:rsidRPr="00D05501">
              <w:rPr>
                <w:rStyle w:val="Code"/>
              </w:rPr>
              <w:t xml:space="preserve">&lt;/add&gt;&lt;/l&gt;    </w:t>
            </w:r>
          </w:p>
          <w:p w14:paraId="670EA31F" w14:textId="77777777" w:rsidR="00AC54D6" w:rsidRPr="00D05501" w:rsidRDefault="00AC54D6" w:rsidP="00E837E2">
            <w:pPr>
              <w:pStyle w:val="CodeParagraph"/>
              <w:rPr>
                <w:rStyle w:val="Code"/>
              </w:rPr>
            </w:pPr>
            <w:r w:rsidRPr="00D05501">
              <w:rPr>
                <w:rStyle w:val="Code"/>
              </w:rPr>
              <w:t>&lt;/lg&gt;</w:t>
            </w:r>
          </w:p>
          <w:p w14:paraId="3794C35D" w14:textId="77777777" w:rsidR="00AC54D6" w:rsidRPr="00D05501" w:rsidRDefault="00AC54D6" w:rsidP="00E837E2">
            <w:pPr>
              <w:pStyle w:val="CodeParagraph"/>
              <w:rPr>
                <w:rStyle w:val="Code"/>
              </w:rPr>
            </w:pPr>
            <w:r w:rsidRPr="00D05501">
              <w:rPr>
                <w:rStyle w:val="Code"/>
              </w:rPr>
              <w:t xml:space="preserve">&lt;p </w:t>
            </w:r>
            <w:r w:rsidRPr="00D05501">
              <w:rPr>
                <w:rStyle w:val="Codeattribute"/>
              </w:rPr>
              <w:t>xml:lang</w:t>
            </w:r>
            <w:r w:rsidRPr="0062102A">
              <w:rPr>
                <w:rStyle w:val="Codetext"/>
              </w:rPr>
              <w:t>=</w:t>
            </w:r>
            <w:r w:rsidRPr="00D05501">
              <w:rPr>
                <w:rStyle w:val="Codevalue"/>
              </w:rPr>
              <w:t>"</w:t>
            </w:r>
            <w:r>
              <w:rPr>
                <w:rStyle w:val="Codevalue"/>
              </w:rPr>
              <w:t>ocm</w:t>
            </w:r>
            <w:r w:rsidRPr="00D05501">
              <w:rPr>
                <w:rStyle w:val="Codevalue"/>
              </w:rPr>
              <w:t>-Latn"&gt;</w:t>
            </w:r>
            <w:r w:rsidRPr="00D05501">
              <w:rPr>
                <w:rStyle w:val="Code"/>
              </w:rPr>
              <w:t xml:space="preserve">&lt;lb </w:t>
            </w:r>
            <w:r w:rsidRPr="00D05501">
              <w:rPr>
                <w:rStyle w:val="Codeattribute"/>
              </w:rPr>
              <w:t>n</w:t>
            </w:r>
            <w:r w:rsidRPr="0062102A">
              <w:rPr>
                <w:rStyle w:val="Codetext"/>
              </w:rPr>
              <w:t>=</w:t>
            </w:r>
            <w:r w:rsidRPr="00D05501">
              <w:rPr>
                <w:rStyle w:val="Codevalue"/>
              </w:rPr>
              <w:t>"8"</w:t>
            </w:r>
            <w:r w:rsidRPr="00D05501">
              <w:rPr>
                <w:rStyle w:val="Code"/>
              </w:rPr>
              <w:t>/&gt;</w:t>
            </w:r>
            <w:r w:rsidRPr="002E7083">
              <w:rPr>
                <w:rStyle w:val="Codetext"/>
              </w:rPr>
              <w:t>humā pralauṅ·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humā padaiṅ·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ney· śaka vanuḥ humā dvā nan·</w:t>
            </w:r>
          </w:p>
          <w:p w14:paraId="61179E3A" w14:textId="77777777" w:rsidR="00AC54D6" w:rsidRPr="00D05501" w:rsidRDefault="00AC54D6" w:rsidP="00E837E2">
            <w:pPr>
              <w:pStyle w:val="CodeParagraph"/>
              <w:rPr>
                <w:rStyle w:val="Code"/>
              </w:rPr>
            </w:pPr>
            <w:r w:rsidRPr="00D05501">
              <w:rPr>
                <w:rStyle w:val="Code"/>
              </w:rPr>
              <w:t xml:space="preserve">&lt;lb </w:t>
            </w:r>
            <w:r w:rsidRPr="00D05501">
              <w:rPr>
                <w:rStyle w:val="Codeattribute"/>
              </w:rPr>
              <w:t>n</w:t>
            </w:r>
            <w:r w:rsidRPr="0062102A">
              <w:rPr>
                <w:rStyle w:val="Codetext"/>
              </w:rPr>
              <w:t>=</w:t>
            </w:r>
            <w:r w:rsidRPr="00D05501">
              <w:rPr>
                <w:rStyle w:val="Codevalue"/>
              </w:rPr>
              <w:t>"9"</w:t>
            </w:r>
            <w:r w:rsidRPr="00D05501">
              <w:rPr>
                <w:rStyle w:val="Code"/>
              </w:rPr>
              <w:t>/&gt;</w:t>
            </w:r>
            <w:r w:rsidRPr="002E7083">
              <w:rPr>
                <w:rStyle w:val="Codetext"/>
              </w:rPr>
              <w:t>...</w:t>
            </w:r>
          </w:p>
          <w:p w14:paraId="621DEFEF" w14:textId="77777777" w:rsidR="00AC54D6" w:rsidRPr="00D05501" w:rsidRDefault="00AC54D6" w:rsidP="00E837E2">
            <w:pPr>
              <w:pStyle w:val="CodeParagraph"/>
              <w:rPr>
                <w:rStyle w:val="Code"/>
              </w:rPr>
            </w:pPr>
            <w:r w:rsidRPr="002E7083">
              <w:rPr>
                <w:rStyle w:val="Codetext"/>
              </w:rPr>
              <w:t>...</w:t>
            </w:r>
          </w:p>
          <w:p w14:paraId="318A8E00" w14:textId="77777777" w:rsidR="00AC54D6" w:rsidRPr="00DD7CCF" w:rsidRDefault="00AC54D6" w:rsidP="00E837E2">
            <w:pPr>
              <w:pStyle w:val="CodeParagraph"/>
            </w:pPr>
            <w:r w:rsidRPr="00D05501">
              <w:rPr>
                <w:rStyle w:val="Code"/>
              </w:rPr>
              <w:t xml:space="preserve">&lt;lb </w:t>
            </w:r>
            <w:r w:rsidRPr="00D05501">
              <w:rPr>
                <w:rStyle w:val="Codeattribute"/>
              </w:rPr>
              <w:t>n</w:t>
            </w:r>
            <w:r w:rsidRPr="0062102A">
              <w:rPr>
                <w:rStyle w:val="Codetext"/>
              </w:rPr>
              <w:t>=</w:t>
            </w:r>
            <w:r w:rsidRPr="00D05501">
              <w:rPr>
                <w:rStyle w:val="Codevalue"/>
              </w:rPr>
              <w:t>"14"</w:t>
            </w:r>
            <w:r w:rsidRPr="00D05501">
              <w:rPr>
                <w:rStyle w:val="Code"/>
              </w:rPr>
              <w:t>/&gt;</w:t>
            </w:r>
            <w:r w:rsidRPr="002E7083">
              <w:rPr>
                <w:rStyle w:val="Codetext"/>
              </w:rPr>
              <w:t>...</w:t>
            </w:r>
            <w:r w:rsidRPr="00D05501">
              <w:rPr>
                <w:rStyle w:val="Code"/>
              </w:rPr>
              <w:t>&lt;/p&gt;</w:t>
            </w:r>
          </w:p>
        </w:tc>
      </w:tr>
      <w:tr w:rsidR="00AC54D6" w:rsidRPr="00DD7CCF" w14:paraId="75FDE34C" w14:textId="77777777" w:rsidTr="00E837E2">
        <w:tc>
          <w:tcPr>
            <w:tcW w:w="5000" w:type="pct"/>
          </w:tcPr>
          <w:p w14:paraId="7623E583" w14:textId="77777777" w:rsidR="00AC54D6" w:rsidRDefault="00AC54D6" w:rsidP="00E837E2">
            <w:pPr>
              <w:pStyle w:val="TableNote"/>
            </w:pPr>
            <w:r>
              <w:t>the first half of stanza 4 is inscribed as line 7 of the text, but the second hemistich was omitted here</w:t>
            </w:r>
          </w:p>
          <w:p w14:paraId="5A28CC1F" w14:textId="77777777" w:rsidR="00AC54D6" w:rsidRDefault="00AC54D6" w:rsidP="00E837E2">
            <w:pPr>
              <w:pStyle w:val="TableNote"/>
            </w:pPr>
            <w:r>
              <w:t>the text continues with (Old Cham) prose in lines 8 to 14</w:t>
            </w:r>
          </w:p>
          <w:p w14:paraId="6A2BB313" w14:textId="77777777" w:rsidR="00AC54D6" w:rsidRDefault="00AC54D6" w:rsidP="00E837E2">
            <w:pPr>
              <w:pStyle w:val="TableNote"/>
            </w:pPr>
            <w:r>
              <w:t>the omitted hemistich has been added at the bottom, as lines 15 and 16, but it is encoded at its logical place</w:t>
            </w:r>
          </w:p>
          <w:p w14:paraId="2981DCBC" w14:textId="77777777" w:rsidR="00AC54D6" w:rsidRPr="002E7083" w:rsidRDefault="00AC54D6" w:rsidP="00E837E2">
            <w:pPr>
              <w:pStyle w:val="TableNote"/>
              <w:rPr>
                <w:rStyle w:val="Code"/>
                <w:rFonts w:ascii="Calibri" w:hAnsi="Calibri" w:cs="Arial Unicode MS"/>
                <w:noProof w:val="0"/>
                <w:color w:val="auto"/>
                <w:shd w:val="clear" w:color="auto" w:fill="auto"/>
              </w:rPr>
            </w:pPr>
            <w:r w:rsidRPr="006E1074">
              <w:rPr>
                <w:rStyle w:val="Code"/>
                <w:rFonts w:ascii="Calibri" w:hAnsi="Calibri" w:cs="Arial Unicode MS"/>
                <w:noProof w:val="0"/>
                <w:color w:val="auto"/>
                <w:shd w:val="clear" w:color="auto" w:fill="auto"/>
              </w:rPr>
              <w:t>the tags for lines 15 and 16 are placed within the tags for insertion</w:t>
            </w:r>
          </w:p>
        </w:tc>
      </w:tr>
    </w:tbl>
    <w:p w14:paraId="2805D3FF" w14:textId="77777777" w:rsidR="00AC54D6" w:rsidRDefault="00AC54D6" w:rsidP="00AC54D6">
      <w:bookmarkStart w:id="160" w:name="_wdva3plgupk6" w:colFirst="0" w:colLast="0"/>
      <w:bookmarkEnd w:id="160"/>
    </w:p>
    <w:p w14:paraId="41C13077" w14:textId="77777777" w:rsidR="00040B2F" w:rsidRDefault="00040B2F" w:rsidP="00040B2F">
      <w:pPr>
        <w:pStyle w:val="Lista2"/>
      </w:pPr>
      <w:r>
        <w:t>the above solution may not be appropriate in cases such as</w:t>
      </w:r>
    </w:p>
    <w:p w14:paraId="2B6D133C" w14:textId="77777777" w:rsidR="00040B2F" w:rsidRDefault="00040B2F" w:rsidP="00040B2F">
      <w:pPr>
        <w:pStyle w:val="Lista3"/>
      </w:pPr>
      <w:r>
        <w:t>a seriously garbled text with several large chunks out of sequence</w:t>
      </w:r>
    </w:p>
    <w:p w14:paraId="1287A71D" w14:textId="162E9AC7" w:rsidR="00040B2F" w:rsidRDefault="00040B2F" w:rsidP="00040B2F">
      <w:pPr>
        <w:pStyle w:val="Lista3"/>
      </w:pPr>
      <w:r>
        <w:t>a text composed in drama form, with connecting prose deliberately interrupting parts of a stanza (rather th</w:t>
      </w:r>
      <w:r w:rsidR="00EF38BD">
        <w:t>a</w:t>
      </w:r>
      <w:r>
        <w:t>n appearing out of sequence as a result of scribal error)</w:t>
      </w:r>
    </w:p>
    <w:p w14:paraId="510350DF" w14:textId="000AE518" w:rsidR="00EF3A98" w:rsidRPr="004B2007" w:rsidRDefault="00EF3A98" w:rsidP="00EF3A98">
      <w:pPr>
        <w:pStyle w:val="Lista3"/>
      </w:pPr>
      <w:r w:rsidRPr="004B2007">
        <w:t>verse containing extrametrical additions (for which see also §</w:t>
      </w:r>
      <w:r>
        <w:fldChar w:fldCharType="begin"/>
      </w:r>
      <w:r>
        <w:instrText xml:space="preserve"> REF _Ref137825393 \r \h </w:instrText>
      </w:r>
      <w:r>
        <w:fldChar w:fldCharType="separate"/>
      </w:r>
      <w:r w:rsidR="004D1F94">
        <w:t>6.1.4.3</w:t>
      </w:r>
      <w:r>
        <w:fldChar w:fldCharType="end"/>
      </w:r>
      <w:r w:rsidRPr="004B2007">
        <w:t xml:space="preserve">), such as </w:t>
      </w:r>
      <w:r w:rsidRPr="00DE4BF5">
        <w:rPr>
          <w:rStyle w:val="Foreign"/>
        </w:rPr>
        <w:t>śrī</w:t>
      </w:r>
      <w:r w:rsidRPr="004B2007">
        <w:t xml:space="preserve"> tagged on to names, </w:t>
      </w:r>
      <w:r w:rsidR="00EF38BD">
        <w:t xml:space="preserve">so that the prosody </w:t>
      </w:r>
      <w:r w:rsidRPr="004B2007">
        <w:t>is correct without these additions and incorrect with them</w:t>
      </w:r>
    </w:p>
    <w:p w14:paraId="0742615E" w14:textId="55C28E11" w:rsidR="00EF3A98" w:rsidRDefault="00EF3A98" w:rsidP="00EF3A98">
      <w:pPr>
        <w:pStyle w:val="Lista2"/>
      </w:pPr>
      <w:r>
        <w:t xml:space="preserve">if you deem that encoding a premodern insertion is not the best way to describe your text, encode all text pieces in </w:t>
      </w:r>
      <w:r w:rsidR="00D45A5E">
        <w:t xml:space="preserve">the sequence dictated by </w:t>
      </w:r>
      <w:r>
        <w:t xml:space="preserve">their physical place </w:t>
      </w:r>
      <w:r w:rsidR="00AC54D6">
        <w:t xml:space="preserve">as in </w:t>
      </w:r>
      <w:r w:rsidR="00AC54D6">
        <w:fldChar w:fldCharType="begin"/>
      </w:r>
      <w:r w:rsidR="00AC54D6">
        <w:instrText xml:space="preserve"> REF _Ref181707534 \h </w:instrText>
      </w:r>
      <w:r w:rsidR="00AC54D6">
        <w:fldChar w:fldCharType="separate"/>
      </w:r>
      <w:r w:rsidR="004D1F94" w:rsidRPr="00DD7CCF">
        <w:t xml:space="preserve">Example </w:t>
      </w:r>
      <w:r w:rsidR="004D1F94">
        <w:rPr>
          <w:noProof/>
        </w:rPr>
        <w:t>2.3.6</w:t>
      </w:r>
      <w:r w:rsidR="004D1F94" w:rsidRPr="00DD7CCF">
        <w:t>.</w:t>
      </w:r>
      <w:r w:rsidR="004D1F94">
        <w:rPr>
          <w:noProof/>
        </w:rPr>
        <w:t>E</w:t>
      </w:r>
      <w:r w:rsidR="00AC54D6">
        <w:fldChar w:fldCharType="end"/>
      </w:r>
      <w:r w:rsidR="00AC54D6">
        <w:t xml:space="preserve">, </w:t>
      </w:r>
      <w:r>
        <w:t xml:space="preserve">and discuss the </w:t>
      </w:r>
      <w:r w:rsidR="00D45A5E">
        <w:t xml:space="preserve">logical </w:t>
      </w:r>
      <w:r>
        <w:t>sequence in your commentary</w:t>
      </w:r>
    </w:p>
    <w:p w14:paraId="189E0B46" w14:textId="77777777" w:rsidR="00EF3A98" w:rsidRDefault="00EF3A98" w:rsidP="00EF3A98">
      <w:pPr>
        <w:pStyle w:val="Lista3"/>
      </w:pPr>
      <w:r>
        <w:t xml:space="preserve">to encode split-up stanzas in such a case, create an </w:t>
      </w:r>
      <w:r w:rsidRPr="00DD7CCF">
        <w:rPr>
          <w:rStyle w:val="Code"/>
        </w:rPr>
        <w:t>&lt;lg&gt;</w:t>
      </w:r>
      <w:r>
        <w:t xml:space="preserve"> element around every part of a split stanza, and if the splitting happens within a line, then create an </w:t>
      </w:r>
      <w:r w:rsidRPr="00DD7CCF">
        <w:rPr>
          <w:rStyle w:val="Code"/>
        </w:rPr>
        <w:t>&lt;l&gt;</w:t>
      </w:r>
      <w:r>
        <w:t xml:space="preserve"> element around every part of the split line</w:t>
      </w:r>
    </w:p>
    <w:p w14:paraId="022331C8" w14:textId="77777777" w:rsidR="00EF3A98" w:rsidRDefault="00EF3A98" w:rsidP="00EF3A98">
      <w:pPr>
        <w:pStyle w:val="Lista4"/>
      </w:pPr>
      <w:r>
        <w:t>use the same number (</w:t>
      </w:r>
      <w:r w:rsidRPr="00040B2F">
        <w:rPr>
          <w:rStyle w:val="Codeattribute"/>
        </w:rPr>
        <w:t>@n</w:t>
      </w:r>
      <w:r>
        <w:t>) for both (or all) parts of a split stanza or line</w:t>
      </w:r>
    </w:p>
    <w:p w14:paraId="1B3985B9" w14:textId="77777777" w:rsidR="00EF3A98" w:rsidRPr="00DE4BF5" w:rsidRDefault="00EF3A98" w:rsidP="00EF3A98">
      <w:pPr>
        <w:pStyle w:val="Lista5"/>
      </w:pPr>
      <w:r w:rsidRPr="00DE4BF5">
        <w:t>but number the lines of a split stanza consecutively (i.e. do not restart line numbering in a non-initial part)</w:t>
      </w:r>
    </w:p>
    <w:p w14:paraId="08CBC94D" w14:textId="26915266" w:rsidR="00EF3A98" w:rsidRDefault="00EF3A98" w:rsidP="00EF3A98">
      <w:pPr>
        <w:pStyle w:val="Lista4"/>
      </w:pPr>
      <w:r>
        <w:t xml:space="preserve">add the attribute </w:t>
      </w:r>
      <w:r w:rsidRPr="00040B2F">
        <w:rPr>
          <w:rStyle w:val="Codeattribute"/>
        </w:rPr>
        <w:t>@part</w:t>
      </w:r>
      <w:r>
        <w:t xml:space="preserve"> to each part, with values as per §</w:t>
      </w:r>
      <w:r>
        <w:fldChar w:fldCharType="begin"/>
      </w:r>
      <w:r>
        <w:instrText xml:space="preserve"> REF _Ref54602074 \r \h </w:instrText>
      </w:r>
      <w:r>
        <w:fldChar w:fldCharType="separate"/>
      </w:r>
      <w:r w:rsidR="004D1F94">
        <w:t>2.1.3</w:t>
      </w:r>
      <w:r>
        <w:fldChar w:fldCharType="end"/>
      </w:r>
    </w:p>
    <w:p w14:paraId="0CF65735" w14:textId="77777777" w:rsidR="00EF3A98" w:rsidRDefault="00EF3A98" w:rsidP="00EF3A98">
      <w:pPr>
        <w:pStyle w:val="Lista4"/>
      </w:pPr>
      <w:r w:rsidRPr="00DE4BF5">
        <w:t xml:space="preserve">create an </w:t>
      </w:r>
      <w:r w:rsidRPr="00DE4BF5">
        <w:rPr>
          <w:rStyle w:val="Code"/>
        </w:rPr>
        <w:t>&lt;ab&gt;</w:t>
      </w:r>
      <w:r w:rsidRPr="00DE4BF5">
        <w:t xml:space="preserve"> (or, if applicable, </w:t>
      </w:r>
      <w:r w:rsidRPr="00DE4BF5">
        <w:rPr>
          <w:rStyle w:val="Code"/>
        </w:rPr>
        <w:t>&lt;p&gt;</w:t>
      </w:r>
      <w:r w:rsidRPr="00DE4BF5">
        <w:t>) container for the interrupting text</w:t>
      </w:r>
    </w:p>
    <w:tbl>
      <w:tblPr>
        <w:tblStyle w:val="CodeSampleTable"/>
        <w:tblW w:w="5000" w:type="pct"/>
        <w:tblLook w:val="04A0" w:firstRow="1" w:lastRow="0" w:firstColumn="1" w:lastColumn="0" w:noHBand="0" w:noVBand="1"/>
      </w:tblPr>
      <w:tblGrid>
        <w:gridCol w:w="9622"/>
      </w:tblGrid>
      <w:tr w:rsidR="00251E0D" w:rsidRPr="00DD7CCF" w14:paraId="45156EA7" w14:textId="77777777" w:rsidTr="00251E0D">
        <w:trPr>
          <w:cnfStyle w:val="100000000000" w:firstRow="1" w:lastRow="0" w:firstColumn="0" w:lastColumn="0" w:oddVBand="0" w:evenVBand="0" w:oddHBand="0" w:evenHBand="0" w:firstRowFirstColumn="0" w:firstRowLastColumn="0" w:lastRowFirstColumn="0" w:lastRowLastColumn="0"/>
        </w:trPr>
        <w:tc>
          <w:tcPr>
            <w:tcW w:w="5000" w:type="pct"/>
          </w:tcPr>
          <w:p w14:paraId="6E36BD9F" w14:textId="30ABAAC9" w:rsidR="00251E0D" w:rsidRPr="00DD7CCF" w:rsidRDefault="00251E0D" w:rsidP="00251E0D">
            <w:pPr>
              <w:pStyle w:val="Kpalrs"/>
            </w:pPr>
            <w:bookmarkStart w:id="161" w:name="_Ref181707534"/>
            <w:r w:rsidRPr="00DD7CCF">
              <w:t xml:space="preserve">Example </w:t>
            </w:r>
            <w:fldSimple w:instr=" STYLEREF 3 \s ">
              <w:r w:rsidR="004D1F94">
                <w:rPr>
                  <w:noProof/>
                </w:rPr>
                <w:t>2.3.6</w:t>
              </w:r>
            </w:fldSimple>
            <w:r w:rsidRPr="00DD7CCF">
              <w:t>.</w:t>
            </w:r>
            <w:fldSimple w:instr=" SEQ Example \* ALPHABETIC \s 3 ">
              <w:r w:rsidR="004D1F94">
                <w:rPr>
                  <w:noProof/>
                </w:rPr>
                <w:t>E</w:t>
              </w:r>
            </w:fldSimple>
            <w:bookmarkEnd w:id="161"/>
            <w:r w:rsidRPr="00DD7CCF">
              <w:t xml:space="preserve">: </w:t>
            </w:r>
            <w:r w:rsidR="00B015E6" w:rsidRPr="00B015E6">
              <w:t>stanza interrupted by prose</w:t>
            </w:r>
          </w:p>
        </w:tc>
      </w:tr>
      <w:tr w:rsidR="00251E0D" w:rsidRPr="00DD7CCF" w14:paraId="08E19F5D" w14:textId="77777777" w:rsidTr="00251E0D">
        <w:tc>
          <w:tcPr>
            <w:tcW w:w="5000" w:type="pct"/>
          </w:tcPr>
          <w:p w14:paraId="104CE5BE"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"I"</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71165CBF"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"a"</w:t>
            </w:r>
            <w:r w:rsidRPr="00B015E6">
              <w:rPr>
                <w:rStyle w:val="Code"/>
              </w:rPr>
              <w:t xml:space="preserve">&gt;&lt;lb </w:t>
            </w:r>
            <w:r w:rsidRPr="00B015E6">
              <w:rPr>
                <w:rStyle w:val="Codeattribute"/>
              </w:rPr>
              <w:t>n</w:t>
            </w:r>
            <w:r w:rsidRPr="0062102A">
              <w:rPr>
                <w:rStyle w:val="Codetext"/>
              </w:rPr>
              <w:t>=</w:t>
            </w:r>
            <w:r w:rsidRPr="00B015E6">
              <w:rPr>
                <w:rStyle w:val="Codevalue"/>
              </w:rPr>
              <w:t>"12"</w:t>
            </w:r>
            <w:r w:rsidRPr="00B015E6">
              <w:rPr>
                <w:rStyle w:val="Code"/>
              </w:rPr>
              <w:t>/&gt;</w:t>
            </w:r>
            <w:r w:rsidRPr="00B015E6">
              <w:rPr>
                <w:rStyle w:val="Codetext"/>
              </w:rPr>
              <w:t>sva-dattāṁ para-dattām vā</w:t>
            </w:r>
            <w:r w:rsidRPr="00B015E6">
              <w:rPr>
                <w:rStyle w:val="Code"/>
              </w:rPr>
              <w:t>&lt;/l&gt;</w:t>
            </w:r>
          </w:p>
          <w:p w14:paraId="01F10A78"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"b"</w:t>
            </w:r>
            <w:r w:rsidRPr="00B015E6">
              <w:rPr>
                <w:rStyle w:val="Code"/>
              </w:rPr>
              <w:t>&gt;</w:t>
            </w:r>
            <w:r w:rsidRPr="00B015E6">
              <w:rPr>
                <w:rStyle w:val="Codetext"/>
              </w:rPr>
              <w:t>yo hareta vasundharāṁ</w:t>
            </w:r>
            <w:r w:rsidRPr="00B015E6">
              <w:rPr>
                <w:rStyle w:val="Code"/>
              </w:rPr>
              <w:t>&lt;/l&gt;</w:t>
            </w:r>
          </w:p>
          <w:p w14:paraId="172B5378" w14:textId="77777777" w:rsidR="00B015E6" w:rsidRPr="00B015E6" w:rsidRDefault="00B015E6" w:rsidP="00B015E6">
            <w:pPr>
              <w:pStyle w:val="CodeParagraph"/>
              <w:rPr>
                <w:rStyle w:val="Code"/>
              </w:rPr>
            </w:pPr>
            <w:r w:rsidRPr="00B015E6">
              <w:rPr>
                <w:rStyle w:val="Code"/>
              </w:rPr>
              <w:t>&lt;/lg&gt;</w:t>
            </w:r>
          </w:p>
          <w:p w14:paraId="742DED12" w14:textId="798F7152" w:rsidR="00B015E6" w:rsidRPr="00B015E6" w:rsidRDefault="00B015E6" w:rsidP="00B015E6">
            <w:pPr>
              <w:pStyle w:val="CodeParagraph"/>
              <w:rPr>
                <w:rStyle w:val="Code"/>
              </w:rPr>
            </w:pPr>
            <w:r w:rsidRPr="00B015E6">
              <w:rPr>
                <w:rStyle w:val="Code"/>
              </w:rPr>
              <w:t>&lt;p&gt;</w:t>
            </w:r>
            <w:r w:rsidRPr="00B015E6">
              <w:rPr>
                <w:rStyle w:val="Codetext"/>
              </w:rPr>
              <w:t>bhūmi-dāna-saṁ</w:t>
            </w:r>
            <w:r>
              <w:rPr>
                <w:rStyle w:val="Codetext"/>
              </w:rPr>
              <w:t>b</w:t>
            </w:r>
            <w:r w:rsidRPr="00B015E6">
              <w:rPr>
                <w:rStyle w:val="Codetext"/>
              </w:rPr>
              <w:t>addhāḥ ślokā bhavanti</w:t>
            </w:r>
            <w:r w:rsidRPr="00B015E6">
              <w:rPr>
                <w:rStyle w:val="Code"/>
              </w:rPr>
              <w:t>&lt;/p&gt;</w:t>
            </w:r>
          </w:p>
          <w:p w14:paraId="20ECD183"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"F"</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382E5FBD" w14:textId="5E4931C9"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c</w:t>
            </w:r>
            <w:r w:rsidRPr="00B015E6">
              <w:rPr>
                <w:rStyle w:val="Codevalue"/>
              </w:rPr>
              <w:t>"</w:t>
            </w:r>
            <w:r w:rsidRPr="00B015E6">
              <w:rPr>
                <w:rStyle w:val="Code"/>
              </w:rPr>
              <w:t xml:space="preserve">&gt;&lt;lb </w:t>
            </w:r>
            <w:r w:rsidRPr="00B015E6">
              <w:rPr>
                <w:rStyle w:val="Codeattribute"/>
              </w:rPr>
              <w:t>n</w:t>
            </w:r>
            <w:r w:rsidRPr="0062102A">
              <w:rPr>
                <w:rStyle w:val="Codetext"/>
              </w:rPr>
              <w:t>=</w:t>
            </w:r>
            <w:r w:rsidRPr="00B015E6">
              <w:rPr>
                <w:rStyle w:val="Codevalue"/>
              </w:rPr>
              <w:t>"13"</w:t>
            </w:r>
            <w:r w:rsidRPr="00B015E6">
              <w:rPr>
                <w:rStyle w:val="Code"/>
              </w:rPr>
              <w:t>/&gt;</w:t>
            </w:r>
            <w:r w:rsidRPr="00B015E6">
              <w:rPr>
                <w:rStyle w:val="Codetext"/>
              </w:rPr>
              <w:t>sa viṣṭhāyāṁ kr̥mir bhūtvā</w:t>
            </w:r>
            <w:r w:rsidRPr="00B015E6">
              <w:rPr>
                <w:rStyle w:val="Code"/>
              </w:rPr>
              <w:t>&lt;/l&gt;</w:t>
            </w:r>
          </w:p>
          <w:p w14:paraId="661BA4A2" w14:textId="7D7A3558"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d</w:t>
            </w:r>
            <w:r w:rsidRPr="00B015E6">
              <w:rPr>
                <w:rStyle w:val="Codevalue"/>
              </w:rPr>
              <w:t>"</w:t>
            </w:r>
            <w:r w:rsidRPr="00B015E6">
              <w:rPr>
                <w:rStyle w:val="Code"/>
              </w:rPr>
              <w:t>&gt;</w:t>
            </w:r>
            <w:r w:rsidRPr="00B015E6">
              <w:rPr>
                <w:rStyle w:val="Codetext"/>
              </w:rPr>
              <w:t>pitr̥bhiḥ saha pacyate</w:t>
            </w:r>
            <w:r w:rsidRPr="00B015E6">
              <w:rPr>
                <w:rStyle w:val="Code"/>
              </w:rPr>
              <w:t>&lt;/l&gt;</w:t>
            </w:r>
          </w:p>
          <w:p w14:paraId="230B7058" w14:textId="4D87C5EC" w:rsidR="00251E0D" w:rsidRPr="00DD7CCF" w:rsidRDefault="00B015E6" w:rsidP="00B015E6">
            <w:pPr>
              <w:pStyle w:val="CodeParagraph"/>
            </w:pPr>
            <w:r w:rsidRPr="00B015E6">
              <w:rPr>
                <w:rStyle w:val="Code"/>
              </w:rPr>
              <w:t>&lt;/lg&gt;</w:t>
            </w:r>
          </w:p>
        </w:tc>
      </w:tr>
      <w:tr w:rsidR="00251E0D" w:rsidRPr="002E7083" w14:paraId="17F65071" w14:textId="77777777" w:rsidTr="00251E0D">
        <w:tc>
          <w:tcPr>
            <w:tcW w:w="5000" w:type="pct"/>
          </w:tcPr>
          <w:p w14:paraId="3A50ABB6" w14:textId="77777777" w:rsidR="00B015E6" w:rsidRPr="00B015E6" w:rsidRDefault="00B015E6" w:rsidP="00B015E6">
            <w:pPr>
              <w:pStyle w:val="TableNote"/>
              <w:rPr>
                <w:rFonts w:ascii="Arial" w:hAnsi="Arial" w:cs="Arial"/>
                <w:sz w:val="18"/>
                <w:szCs w:val="18"/>
                <w:lang w:eastAsia="zh-TW" w:bidi="hi-IN"/>
              </w:rPr>
            </w:pPr>
            <w:r w:rsidRPr="00B015E6">
              <w:rPr>
                <w:lang w:eastAsia="zh-TW" w:bidi="hi-IN"/>
              </w:rPr>
              <w:t>the first half of stanza 1 is inscribed in line 12</w:t>
            </w:r>
          </w:p>
          <w:p w14:paraId="43D83358" w14:textId="77777777" w:rsidR="00B015E6" w:rsidRPr="00B015E6" w:rsidRDefault="00B015E6" w:rsidP="00B015E6">
            <w:pPr>
              <w:pStyle w:val="TableNote"/>
              <w:rPr>
                <w:lang w:eastAsia="zh-TW" w:bidi="hi-IN"/>
              </w:rPr>
            </w:pPr>
            <w:r w:rsidRPr="00B015E6">
              <w:rPr>
                <w:lang w:eastAsia="zh-TW" w:bidi="hi-IN"/>
              </w:rPr>
              <w:t>at this point the engraver apparently realised that he had forgotten to engrave the prose introducing the admonitory stanzas and engraved that right after the first hemistich</w:t>
            </w:r>
          </w:p>
          <w:p w14:paraId="2921FD11" w14:textId="6D81A50C" w:rsidR="00251E0D" w:rsidRPr="00B015E6" w:rsidRDefault="00B015E6" w:rsidP="00B015E6">
            <w:pPr>
              <w:pStyle w:val="TableNote"/>
              <w:rPr>
                <w:rStyle w:val="Code"/>
                <w:rFonts w:ascii="Arial" w:hAnsi="Arial" w:cs="Arial"/>
                <w:noProof w:val="0"/>
                <w:color w:val="auto"/>
                <w:sz w:val="18"/>
                <w:szCs w:val="18"/>
                <w:shd w:val="clear" w:color="auto" w:fill="auto"/>
                <w:lang w:eastAsia="zh-TW" w:bidi="hi-IN"/>
              </w:rPr>
            </w:pPr>
            <w:r w:rsidRPr="00B015E6">
              <w:rPr>
                <w:lang w:eastAsia="zh-TW" w:bidi="hi-IN"/>
              </w:rPr>
              <w:t>then, at the beginning of line 13, he continued with the rest of the stanza</w:t>
            </w:r>
          </w:p>
        </w:tc>
      </w:tr>
    </w:tbl>
    <w:p w14:paraId="091A3DE8" w14:textId="192516E7" w:rsidR="00143A4A" w:rsidRDefault="00972854" w:rsidP="00972854">
      <w:pPr>
        <w:pStyle w:val="Cmsor2"/>
      </w:pPr>
      <w:bookmarkStart w:id="162" w:name="_Ref168563127"/>
      <w:bookmarkStart w:id="163" w:name="_Toc182838194"/>
      <w:r>
        <w:lastRenderedPageBreak/>
        <w:t>Lists in the edition</w:t>
      </w:r>
      <w:bookmarkEnd w:id="162"/>
      <w:bookmarkEnd w:id="163"/>
    </w:p>
    <w:p w14:paraId="00060BA9" w14:textId="5E1A4143" w:rsidR="00972854" w:rsidRDefault="00972854" w:rsidP="00D45A5E">
      <w:pPr>
        <w:pStyle w:val="Lista"/>
      </w:pPr>
      <w:r>
        <w:t>the encoding of lists is primarily applicable to sections in a modern language, such as the translation and the commentary, and the general rules are therefore discussed in §</w:t>
      </w:r>
      <w:r>
        <w:fldChar w:fldCharType="begin"/>
      </w:r>
      <w:r>
        <w:instrText xml:space="preserve"> REF _Ref56419954 \r \h </w:instrText>
      </w:r>
      <w:r>
        <w:fldChar w:fldCharType="separate"/>
      </w:r>
      <w:r w:rsidR="004D1F94">
        <w:t>10.2.2</w:t>
      </w:r>
      <w:r>
        <w:fldChar w:fldCharType="end"/>
      </w:r>
    </w:p>
    <w:p w14:paraId="7F748177" w14:textId="531DF4A7" w:rsidR="00972854" w:rsidRDefault="00972854" w:rsidP="00972854">
      <w:pPr>
        <w:pStyle w:val="Lista2"/>
      </w:pPr>
      <w:r>
        <w:t>lists may, at the encoder’s option, also be used in the edition, keeping in mind the following:</w:t>
      </w:r>
    </w:p>
    <w:p w14:paraId="3EEC54F0" w14:textId="2A9BA68C" w:rsidR="00972854" w:rsidRDefault="00972854" w:rsidP="00972854">
      <w:pPr>
        <w:pStyle w:val="Lista"/>
      </w:pPr>
      <w:r>
        <w:t xml:space="preserve">a </w:t>
      </w:r>
      <w:r w:rsidRPr="00DD7CCF">
        <w:rPr>
          <w:rStyle w:val="Code"/>
        </w:rPr>
        <w:t>&lt;list&gt;</w:t>
      </w:r>
      <w:r>
        <w:t xml:space="preserve"> element</w:t>
      </w:r>
      <w:r w:rsidR="00061489">
        <w:t xml:space="preserve"> </w:t>
      </w:r>
      <w:r>
        <w:t xml:space="preserve">must always be contained within a </w:t>
      </w:r>
      <w:r w:rsidRPr="00DD7CCF">
        <w:rPr>
          <w:rStyle w:val="Code"/>
        </w:rPr>
        <w:t>&lt;p&gt;</w:t>
      </w:r>
      <w:r>
        <w:t xml:space="preserve"> element</w:t>
      </w:r>
    </w:p>
    <w:p w14:paraId="73CBBF15" w14:textId="2A8896E1" w:rsidR="00061489" w:rsidRDefault="00061489" w:rsidP="00061489">
      <w:pPr>
        <w:pStyle w:val="Lista"/>
      </w:pPr>
      <w:r>
        <w:t>lists in the edition must always be plain (not bulleted or numbered, which is only permitted outside the edition)</w:t>
      </w:r>
    </w:p>
    <w:p w14:paraId="0A1C6FB0" w14:textId="1F126E24" w:rsidR="00972854" w:rsidRDefault="00972854" w:rsidP="00972854">
      <w:pPr>
        <w:pStyle w:val="Lista"/>
      </w:pPr>
      <w:r>
        <w:t>the rules for the interaction of container boundaries with text segmentation (§</w:t>
      </w:r>
      <w:r>
        <w:fldChar w:fldCharType="begin"/>
      </w:r>
      <w:r>
        <w:instrText xml:space="preserve"> REF _Ref61250776 \r \h </w:instrText>
      </w:r>
      <w:r>
        <w:fldChar w:fldCharType="separate"/>
      </w:r>
      <w:r w:rsidR="004D1F94">
        <w:t>2.1.2</w:t>
      </w:r>
      <w:r>
        <w:fldChar w:fldCharType="end"/>
      </w:r>
      <w:r>
        <w:t>) also apply to lists</w:t>
      </w:r>
    </w:p>
    <w:p w14:paraId="2660D3F2" w14:textId="333DEBE5" w:rsidR="00972854" w:rsidRPr="00972854" w:rsidRDefault="00972854" w:rsidP="00972854">
      <w:pPr>
        <w:pStyle w:val="Lista"/>
      </w:pPr>
      <w:r>
        <w:t xml:space="preserve">phrase-level elements overlapping </w:t>
      </w:r>
      <w:r w:rsidR="00061489">
        <w:t>list boundaries must be split as per §</w:t>
      </w:r>
      <w:r w:rsidR="00061489">
        <w:fldChar w:fldCharType="begin"/>
      </w:r>
      <w:r w:rsidR="00061489">
        <w:instrText xml:space="preserve"> REF _Ref43978660 \r \h </w:instrText>
      </w:r>
      <w:r w:rsidR="00061489">
        <w:fldChar w:fldCharType="separate"/>
      </w:r>
      <w:r w:rsidR="004D1F94">
        <w:t>8.2</w:t>
      </w:r>
      <w:r w:rsidR="00061489">
        <w:fldChar w:fldCharType="end"/>
      </w:r>
    </w:p>
    <w:p w14:paraId="31CE26F2" w14:textId="77777777" w:rsidR="00972854" w:rsidRPr="00DD7CCF" w:rsidRDefault="00972854" w:rsidP="00143A4A"/>
    <w:p w14:paraId="4EC5AE05" w14:textId="4C13AC90" w:rsidR="00C02B8C" w:rsidRPr="00DD7CCF" w:rsidRDefault="004D2E67" w:rsidP="00EB2024">
      <w:pPr>
        <w:pStyle w:val="Cmsor1"/>
      </w:pPr>
      <w:bookmarkStart w:id="164" w:name="_u75tldno8fkf" w:colFirst="0" w:colLast="0"/>
      <w:bookmarkStart w:id="165" w:name="_Ref182580581"/>
      <w:bookmarkStart w:id="166" w:name="_Toc182838195"/>
      <w:bookmarkEnd w:id="164"/>
      <w:r w:rsidRPr="00DD7CCF">
        <w:lastRenderedPageBreak/>
        <w:t xml:space="preserve">Marking up </w:t>
      </w:r>
      <w:r w:rsidR="006733B4" w:rsidRPr="00DD7CCF">
        <w:t>extrinsic structure in the edition</w:t>
      </w:r>
      <w:bookmarkEnd w:id="165"/>
      <w:bookmarkEnd w:id="166"/>
    </w:p>
    <w:p w14:paraId="10B1CD43" w14:textId="20E4F7C3" w:rsidR="00C02B8C" w:rsidRDefault="004D2E67" w:rsidP="00A849C7">
      <w:pPr>
        <w:pStyle w:val="Cmsor2"/>
      </w:pPr>
      <w:bookmarkStart w:id="167" w:name="_2po8nsoeevw0" w:colFirst="0" w:colLast="0"/>
      <w:bookmarkStart w:id="168" w:name="_Ref182207684"/>
      <w:bookmarkStart w:id="169" w:name="_Toc182838196"/>
      <w:bookmarkEnd w:id="167"/>
      <w:r w:rsidRPr="00F87A56">
        <w:t>Overview</w:t>
      </w:r>
      <w:bookmarkEnd w:id="168"/>
      <w:bookmarkEnd w:id="169"/>
    </w:p>
    <w:p w14:paraId="0B01C870" w14:textId="7AB67278" w:rsidR="00675578" w:rsidRDefault="00675578" w:rsidP="00675578">
      <w:r>
        <w:t xml:space="preserve">Physically, every inscription consists of an inscribed field (also called a </w:t>
      </w:r>
      <w:r>
        <w:rPr>
          <w:rStyle w:val="Foreign"/>
        </w:rPr>
        <w:t>campus</w:t>
      </w:r>
      <w:r>
        <w:t>)</w:t>
      </w:r>
      <w:r w:rsidR="0045140D">
        <w:t>,</w:t>
      </w:r>
      <w:r>
        <w:t xml:space="preserve"> within which there is at least one line, but usually several lines of inscribed text. The edition division of the XML file </w:t>
      </w:r>
      <w:r w:rsidR="0045140D">
        <w:t xml:space="preserve">represents the textual content of </w:t>
      </w:r>
      <w:r>
        <w:t>the entirety of the inscribed field</w:t>
      </w:r>
      <w:r w:rsidR="0045140D">
        <w:t>.</w:t>
      </w:r>
      <w:r>
        <w:t xml:space="preserve"> </w:t>
      </w:r>
      <w:r w:rsidR="0045140D">
        <w:t>T</w:t>
      </w:r>
      <w:r>
        <w:t xml:space="preserve">he beginning of each epigraphic line must always be marked up </w:t>
      </w:r>
      <w:r w:rsidR="0045140D">
        <w:t>with</w:t>
      </w:r>
      <w:r>
        <w:t>in the edition (§</w:t>
      </w:r>
      <w:r w:rsidR="00CB56FA">
        <w:fldChar w:fldCharType="begin"/>
      </w:r>
      <w:r w:rsidR="00CB56FA">
        <w:instrText xml:space="preserve"> REF _Ref182580645 \r \h </w:instrText>
      </w:r>
      <w:r w:rsidR="00CB56FA">
        <w:fldChar w:fldCharType="separate"/>
      </w:r>
      <w:r w:rsidR="004D1F94">
        <w:t>3.5</w:t>
      </w:r>
      <w:r w:rsidR="00CB56FA">
        <w:fldChar w:fldCharType="end"/>
      </w:r>
      <w:r>
        <w:t xml:space="preserve">). </w:t>
      </w:r>
      <w:r w:rsidR="0045140D">
        <w:t>T</w:t>
      </w:r>
      <w:r>
        <w:t>he concrete topology of the inscription is</w:t>
      </w:r>
      <w:r w:rsidR="0045140D">
        <w:t>, however,</w:t>
      </w:r>
      <w:r>
        <w:t xml:space="preserve"> irrelevant, so the tidy inscription in </w:t>
      </w:r>
      <w:r>
        <w:fldChar w:fldCharType="begin"/>
      </w:r>
      <w:r>
        <w:instrText xml:space="preserve"> REF _Ref181712610 \h </w:instrText>
      </w:r>
      <w:r>
        <w:fldChar w:fldCharType="separate"/>
      </w:r>
      <w:r w:rsidR="004D1F94">
        <w:t xml:space="preserve">Figure </w:t>
      </w:r>
      <w:r w:rsidR="004D1F94">
        <w:rPr>
          <w:noProof/>
        </w:rPr>
        <w:t>1</w:t>
      </w:r>
      <w:r>
        <w:fldChar w:fldCharType="end"/>
      </w:r>
      <w:r>
        <w:t xml:space="preserve"> and the untidy inscription in </w:t>
      </w:r>
      <w:r>
        <w:fldChar w:fldCharType="begin"/>
      </w:r>
      <w:r>
        <w:instrText xml:space="preserve"> REF _Ref181712620 \h </w:instrText>
      </w:r>
      <w:r>
        <w:fldChar w:fldCharType="separate"/>
      </w:r>
      <w:r w:rsidR="004D1F94">
        <w:t xml:space="preserve">Figure </w:t>
      </w:r>
      <w:r w:rsidR="004D1F94">
        <w:rPr>
          <w:noProof/>
        </w:rPr>
        <w:t>2</w:t>
      </w:r>
      <w:r>
        <w:fldChar w:fldCharType="end"/>
      </w:r>
      <w:r>
        <w:t xml:space="preserve"> are encoded in the same </w:t>
      </w:r>
      <w:r w:rsidR="0045140D">
        <w:t>manner</w:t>
      </w:r>
      <w:r>
        <w:t xml:space="preserve">, differing only in the number of lines. The size of the inscribed field and the arrangement of lines is recorded in the metadata, where any conspicuous </w:t>
      </w:r>
      <w:r w:rsidR="0045140D">
        <w:t xml:space="preserve">layout </w:t>
      </w:r>
      <w:r>
        <w:t>features may be described for human readers.</w:t>
      </w:r>
    </w:p>
    <w:p w14:paraId="304F8EBB" w14:textId="77777777" w:rsidR="00675578" w:rsidRDefault="00675578" w:rsidP="00675578">
      <w:pPr>
        <w:pStyle w:val="Image"/>
      </w:pPr>
      <w:r w:rsidRPr="00DD7CCF">
        <w:drawing>
          <wp:inline distT="0" distB="0" distL="0" distR="0" wp14:anchorId="6461D374" wp14:editId="17F9E262">
            <wp:extent cx="4881600" cy="1292400"/>
            <wp:effectExtent l="0" t="0" r="0" b="3175"/>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inline>
        </w:drawing>
      </w:r>
    </w:p>
    <w:p w14:paraId="77236E0D" w14:textId="21FEC122" w:rsidR="00675578" w:rsidRDefault="00675578" w:rsidP="00675578">
      <w:pPr>
        <w:pStyle w:val="Kpalrs"/>
      </w:pPr>
      <w:bookmarkStart w:id="170" w:name="_Ref181712610"/>
      <w:r>
        <w:t xml:space="preserve">Figure </w:t>
      </w:r>
      <w:fldSimple w:instr=" SEQ Figure \* ARABIC ">
        <w:r w:rsidR="004D1F94">
          <w:rPr>
            <w:noProof/>
          </w:rPr>
          <w:t>1</w:t>
        </w:r>
      </w:fldSimple>
      <w:bookmarkEnd w:id="170"/>
      <w:r>
        <w:t>. A tidy inscription</w:t>
      </w:r>
    </w:p>
    <w:p w14:paraId="2541EBED" w14:textId="77777777" w:rsidR="00675578" w:rsidRDefault="00675578" w:rsidP="00675578">
      <w:pPr>
        <w:pStyle w:val="Image"/>
      </w:pPr>
      <w:r>
        <w:drawing>
          <wp:inline distT="0" distB="0" distL="0" distR="0" wp14:anchorId="686E89E3" wp14:editId="73ACC3D2">
            <wp:extent cx="3898900" cy="1440815"/>
            <wp:effectExtent l="0" t="0" r="6350" b="6985"/>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98900" cy="1440815"/>
                    </a:xfrm>
                    <a:prstGeom prst="rect">
                      <a:avLst/>
                    </a:prstGeom>
                    <a:noFill/>
                    <a:ln>
                      <a:noFill/>
                    </a:ln>
                  </pic:spPr>
                </pic:pic>
              </a:graphicData>
            </a:graphic>
          </wp:inline>
        </w:drawing>
      </w:r>
    </w:p>
    <w:p w14:paraId="6D0498AB" w14:textId="70AB5491" w:rsidR="00675578" w:rsidRDefault="00675578" w:rsidP="00675578">
      <w:pPr>
        <w:pStyle w:val="Kpalrs"/>
      </w:pPr>
      <w:bookmarkStart w:id="171" w:name="_Ref181712620"/>
      <w:r>
        <w:t xml:space="preserve">Figure </w:t>
      </w:r>
      <w:fldSimple w:instr=" SEQ Figure \* ARABIC ">
        <w:r w:rsidR="004D1F94">
          <w:rPr>
            <w:noProof/>
          </w:rPr>
          <w:t>2</w:t>
        </w:r>
      </w:fldSimple>
      <w:bookmarkEnd w:id="171"/>
      <w:r>
        <w:t>. An untidy inscription</w:t>
      </w:r>
    </w:p>
    <w:p w14:paraId="2A5F97CE" w14:textId="5C0FE09A" w:rsidR="00675578" w:rsidRDefault="00675578" w:rsidP="00675578">
      <w:r>
        <w:t xml:space="preserve">In slightly more complex cases, the campus does not consist of a single, physically contiguous and clearly circumscribable field. If it is divided into sections by vertical space (blank lines), then it only requires additional encoding in specific conditions discussed in </w:t>
      </w:r>
      <w:r w:rsidRPr="00DD7CCF">
        <w:t>§</w:t>
      </w:r>
      <w:r w:rsidRPr="00DD7CCF">
        <w:fldChar w:fldCharType="begin"/>
      </w:r>
      <w:r w:rsidRPr="00DD7CCF">
        <w:instrText xml:space="preserve"> REF _Ref43984388 \w \h </w:instrText>
      </w:r>
      <w:r>
        <w:instrText xml:space="preserve"> \* MERGEFORMAT </w:instrText>
      </w:r>
      <w:r w:rsidRPr="00DD7CCF">
        <w:fldChar w:fldCharType="separate"/>
      </w:r>
      <w:r w:rsidR="004D1F94">
        <w:t>3.2.1</w:t>
      </w:r>
      <w:r w:rsidRPr="00DD7CCF">
        <w:fldChar w:fldCharType="end"/>
      </w:r>
      <w:r>
        <w:t xml:space="preserve">. Not uncommonly, shorter bits of text float outside (or even partly or wholly inside) a well-delineated field, such as </w:t>
      </w:r>
      <w:r w:rsidRPr="00DD7CCF">
        <w:t xml:space="preserve">an auspicious opening symbol, word, phrase or invocation </w:t>
      </w:r>
      <w:r w:rsidRPr="00E24F87">
        <w:rPr>
          <w:noProof/>
        </w:rPr>
        <w:t>(</w:t>
      </w:r>
      <w:r w:rsidRPr="00DD7CCF">
        <w:t>§</w:t>
      </w:r>
      <w:r w:rsidRPr="00DD7CCF">
        <w:fldChar w:fldCharType="begin"/>
      </w:r>
      <w:r w:rsidRPr="00DD7CCF">
        <w:instrText xml:space="preserve"> REF _Ref43978135 \w \h </w:instrText>
      </w:r>
      <w:r>
        <w:instrText xml:space="preserve"> \* MERGEFORMAT </w:instrText>
      </w:r>
      <w:r w:rsidRPr="00DD7CCF">
        <w:fldChar w:fldCharType="separate"/>
      </w:r>
      <w:r w:rsidR="004D1F94">
        <w:t>3.2.2</w:t>
      </w:r>
      <w:r w:rsidRPr="00DD7CCF">
        <w:fldChar w:fldCharType="end"/>
      </w:r>
      <w:r w:rsidRPr="00DD7CCF">
        <w:t>)</w:t>
      </w:r>
      <w:r>
        <w:t xml:space="preserve">; </w:t>
      </w:r>
      <w:r w:rsidRPr="00DD7CCF">
        <w:t xml:space="preserve">a closing formula </w:t>
      </w:r>
      <w:r w:rsidRPr="00E24F87">
        <w:rPr>
          <w:noProof/>
        </w:rPr>
        <w:t>(</w:t>
      </w:r>
      <w:r w:rsidRPr="00DD7CCF">
        <w:t>§</w:t>
      </w:r>
      <w:r w:rsidR="00E91AE5">
        <w:fldChar w:fldCharType="begin"/>
      </w:r>
      <w:r w:rsidR="00E91AE5">
        <w:instrText xml:space="preserve"> REF _Ref182233273 \r \h </w:instrText>
      </w:r>
      <w:r w:rsidR="00E91AE5">
        <w:fldChar w:fldCharType="separate"/>
      </w:r>
      <w:r w:rsidR="004D1F94">
        <w:t>3.2.3</w:t>
      </w:r>
      <w:r w:rsidR="00E91AE5">
        <w:fldChar w:fldCharType="end"/>
      </w:r>
      <w:r w:rsidRPr="00DD7CCF">
        <w:t>)</w:t>
      </w:r>
      <w:r>
        <w:t xml:space="preserve">; or numeration marks for copper plates </w:t>
      </w:r>
      <w:r w:rsidRPr="00E24F87">
        <w:rPr>
          <w:noProof/>
        </w:rPr>
        <w:t>(</w:t>
      </w:r>
      <w:r w:rsidRPr="00DD7CCF">
        <w:t>§</w:t>
      </w:r>
      <w:r w:rsidRPr="00DD7CCF">
        <w:fldChar w:fldCharType="begin"/>
      </w:r>
      <w:r w:rsidRPr="00DD7CCF">
        <w:instrText xml:space="preserve"> REF _Ref43984607 \w \h </w:instrText>
      </w:r>
      <w:r>
        <w:instrText xml:space="preserve"> \* MERGEFORMAT </w:instrText>
      </w:r>
      <w:r w:rsidRPr="00DD7CCF">
        <w:fldChar w:fldCharType="separate"/>
      </w:r>
      <w:r w:rsidR="004D1F94">
        <w:t>3.2.4</w:t>
      </w:r>
      <w:r w:rsidRPr="00DD7CCF">
        <w:fldChar w:fldCharType="end"/>
      </w:r>
      <w:r w:rsidRPr="00DD7CCF">
        <w:t>)</w:t>
      </w:r>
      <w:r>
        <w:t xml:space="preserve">. </w:t>
      </w:r>
      <w:r w:rsidR="007F3F01">
        <w:t>Some pieces of text floating between lines or outside the margins function as additions or corrections to the main body of the text, and are to be encoded as such (§</w:t>
      </w:r>
      <w:r w:rsidR="007F3F01">
        <w:fldChar w:fldCharType="begin"/>
      </w:r>
      <w:r w:rsidR="007F3F01">
        <w:instrText xml:space="preserve"> REF _Ref182216826 \r \h </w:instrText>
      </w:r>
      <w:r w:rsidR="007F3F01">
        <w:fldChar w:fldCharType="separate"/>
      </w:r>
      <w:r w:rsidR="004D1F94">
        <w:t>4.4</w:t>
      </w:r>
      <w:r w:rsidR="007F3F01">
        <w:fldChar w:fldCharType="end"/>
      </w:r>
      <w:r w:rsidR="007F3F01">
        <w:t>) rather than as partitions.</w:t>
      </w:r>
    </w:p>
    <w:p w14:paraId="03DC9D42" w14:textId="5961F3F1" w:rsidR="009C67A8" w:rsidRDefault="00D67C25" w:rsidP="00D67C25">
      <w:r>
        <w:t>In even more complex cases, the inscribed field may consist of physically separa</w:t>
      </w:r>
      <w:r w:rsidR="0045140D">
        <w:t>ble</w:t>
      </w:r>
      <w:r>
        <w:t xml:space="preserve"> zones, called partitions in this Guide. </w:t>
      </w:r>
      <w:r w:rsidR="00777B90">
        <w:t>The text of an</w:t>
      </w:r>
      <w:r>
        <w:t xml:space="preserve"> inscription may for instance be </w:t>
      </w:r>
      <w:r w:rsidR="00777B90">
        <w:t xml:space="preserve">distributed </w:t>
      </w:r>
      <w:r>
        <w:t>on a set of copper plates, on a series of masonry blocks in a wall, on different limbs of a statue, on faces of a polygonal column or a stela, or it may come to us in fragments</w:t>
      </w:r>
      <w:r w:rsidR="00777B90">
        <w:t xml:space="preserve"> (for which specific considerations have been gathered in §</w:t>
      </w:r>
      <w:r w:rsidR="00777B90">
        <w:fldChar w:fldCharType="begin"/>
      </w:r>
      <w:r w:rsidR="00777B90">
        <w:instrText xml:space="preserve"> REF _Ref182815850 \r \h </w:instrText>
      </w:r>
      <w:r w:rsidR="00777B90">
        <w:fldChar w:fldCharType="separate"/>
      </w:r>
      <w:r w:rsidR="004D1F94">
        <w:t>3.8</w:t>
      </w:r>
      <w:r w:rsidR="00777B90">
        <w:fldChar w:fldCharType="end"/>
      </w:r>
      <w:r w:rsidR="00777B90">
        <w:t>)</w:t>
      </w:r>
      <w:r>
        <w:t xml:space="preserve">. Just as with the field as a whole and as with epigraphic lines, the shape, size and relative location of these zones (e.g. one below the other, on separate </w:t>
      </w:r>
      <w:r w:rsidR="0045140D">
        <w:t>sur</w:t>
      </w:r>
      <w:r>
        <w:t>faces of a three-dimensional object, etc.) is entirely irrelevant to the encoding, and is to be described in the metadata. What is, however, crucial to how they can be encoded is the way in which they interact with the intrinsic structure of the text (§</w:t>
      </w:r>
      <w:r>
        <w:fldChar w:fldCharType="begin"/>
      </w:r>
      <w:r>
        <w:instrText xml:space="preserve"> REF _Ref43978632 \r \h </w:instrText>
      </w:r>
      <w:r>
        <w:fldChar w:fldCharType="separate"/>
      </w:r>
      <w:r w:rsidR="004D1F94">
        <w:t>2</w:t>
      </w:r>
      <w:r>
        <w:fldChar w:fldCharType="end"/>
      </w:r>
      <w:r>
        <w:t xml:space="preserve">) and </w:t>
      </w:r>
      <w:r w:rsidR="0087192F">
        <w:t>with</w:t>
      </w:r>
      <w:r>
        <w:t xml:space="preserve"> the epigraphic lines (§</w:t>
      </w:r>
      <w:r w:rsidR="00CB56FA">
        <w:fldChar w:fldCharType="begin"/>
      </w:r>
      <w:r w:rsidR="00CB56FA">
        <w:instrText xml:space="preserve"> REF _Ref182580657 \r \h </w:instrText>
      </w:r>
      <w:r w:rsidR="00CB56FA">
        <w:fldChar w:fldCharType="separate"/>
      </w:r>
      <w:r w:rsidR="004D1F94">
        <w:t>3.5</w:t>
      </w:r>
      <w:r w:rsidR="00CB56FA">
        <w:fldChar w:fldCharType="end"/>
      </w:r>
      <w:r>
        <w:t>).</w:t>
      </w:r>
    </w:p>
    <w:p w14:paraId="1A0D0932" w14:textId="0085A7A8" w:rsidR="00D67C25" w:rsidRPr="00DD7CCF" w:rsidRDefault="00D67C25" w:rsidP="00D67C25">
      <w:r>
        <w:t xml:space="preserve">The possible functional patterns of this interaction, abstracted from physical layout, are illustrated in </w:t>
      </w:r>
      <w:r>
        <w:fldChar w:fldCharType="begin"/>
      </w:r>
      <w:r>
        <w:instrText xml:space="preserve"> REF _Ref181714224 \h </w:instrText>
      </w:r>
      <w:r>
        <w:fldChar w:fldCharType="separate"/>
      </w:r>
      <w:r w:rsidR="004D1F94">
        <w:t xml:space="preserve">Figure </w:t>
      </w:r>
      <w:r w:rsidR="004D1F94">
        <w:rPr>
          <w:noProof/>
        </w:rPr>
        <w:t>3</w:t>
      </w:r>
      <w:r>
        <w:fldChar w:fldCharType="end"/>
      </w:r>
      <w:r>
        <w:t>. Keep in mind that although the patterns show identical-shaped zones side by side, the same markup method may be applicable to physically very different objects</w:t>
      </w:r>
      <w:r w:rsidR="009C67A8">
        <w:t xml:space="preserve">. It is recommended that you read </w:t>
      </w:r>
      <w:r w:rsidR="009C67A8">
        <w:lastRenderedPageBreak/>
        <w:t>this general introduction carefully, considering its illustrations, and also familiarise yourself with the overviews of §</w:t>
      </w:r>
      <w:r w:rsidR="009C67A8">
        <w:fldChar w:fldCharType="begin"/>
      </w:r>
      <w:r w:rsidR="009C67A8">
        <w:instrText xml:space="preserve"> REF _Ref43978987 \r \h </w:instrText>
      </w:r>
      <w:r w:rsidR="009C67A8">
        <w:fldChar w:fldCharType="separate"/>
      </w:r>
      <w:r w:rsidR="004D1F94">
        <w:t>3.2</w:t>
      </w:r>
      <w:r w:rsidR="009C67A8">
        <w:fldChar w:fldCharType="end"/>
      </w:r>
      <w:r w:rsidR="009C67A8">
        <w:t xml:space="preserve"> to §</w:t>
      </w:r>
      <w:r w:rsidR="009C67A8">
        <w:fldChar w:fldCharType="begin"/>
      </w:r>
      <w:r w:rsidR="009C67A8">
        <w:instrText xml:space="preserve"> REF _Ref43984651 \r \h </w:instrText>
      </w:r>
      <w:r w:rsidR="009C67A8">
        <w:fldChar w:fldCharType="separate"/>
      </w:r>
      <w:r w:rsidR="004D1F94">
        <w:t>3.7</w:t>
      </w:r>
      <w:r w:rsidR="009C67A8">
        <w:fldChar w:fldCharType="end"/>
      </w:r>
      <w:r w:rsidR="009C67A8">
        <w:t>.</w:t>
      </w:r>
    </w:p>
    <w:tbl>
      <w:tblPr>
        <w:tblW w:w="5000" w:type="pct"/>
        <w:tblLook w:val="04A0" w:firstRow="1" w:lastRow="0" w:firstColumn="1" w:lastColumn="0" w:noHBand="0" w:noVBand="1"/>
      </w:tblPr>
      <w:tblGrid>
        <w:gridCol w:w="3214"/>
        <w:gridCol w:w="3213"/>
        <w:gridCol w:w="3211"/>
      </w:tblGrid>
      <w:tr w:rsidR="00D67C25" w:rsidRPr="00DD7CCF" w14:paraId="060C2058" w14:textId="77777777" w:rsidTr="00BD08CD">
        <w:tc>
          <w:tcPr>
            <w:tcW w:w="1667" w:type="pct"/>
            <w:vAlign w:val="center"/>
          </w:tcPr>
          <w:p w14:paraId="559B5951" w14:textId="77777777" w:rsidR="00D67C25" w:rsidRPr="00DD7CCF" w:rsidRDefault="00D67C25" w:rsidP="00D67C25">
            <w:pPr>
              <w:pStyle w:val="Image"/>
            </w:pPr>
            <w:r w:rsidRPr="00DD7CCF">
              <w:drawing>
                <wp:inline distT="0" distB="0" distL="0" distR="0" wp14:anchorId="4C137DFF" wp14:editId="111A7AA5">
                  <wp:extent cx="1731600" cy="914400"/>
                  <wp:effectExtent l="0" t="0" r="254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cstate="print">
                            <a:extLst>
                              <a:ext uri="{28A0092B-C50C-407E-A947-70E740481C1C}">
                                <a14:useLocalDpi xmlns:a14="http://schemas.microsoft.com/office/drawing/2010/main" val="0"/>
                              </a:ext>
                            </a:extLst>
                          </a:blip>
                          <a:srcRect t="111" b="111"/>
                          <a:stretch>
                            <a:fillRect/>
                          </a:stretch>
                        </pic:blipFill>
                        <pic:spPr>
                          <a:xfrm>
                            <a:off x="0" y="0"/>
                            <a:ext cx="1731600" cy="914400"/>
                          </a:xfrm>
                          <a:prstGeom prst="rect">
                            <a:avLst/>
                          </a:prstGeom>
                          <a:ln/>
                        </pic:spPr>
                      </pic:pic>
                    </a:graphicData>
                  </a:graphic>
                </wp:inline>
              </w:drawing>
            </w:r>
          </w:p>
        </w:tc>
        <w:tc>
          <w:tcPr>
            <w:tcW w:w="1667" w:type="pct"/>
            <w:vAlign w:val="center"/>
          </w:tcPr>
          <w:p w14:paraId="43BE6825" w14:textId="77777777" w:rsidR="00D67C25" w:rsidRPr="00DD7CCF" w:rsidRDefault="00D67C25" w:rsidP="00D67C25">
            <w:pPr>
              <w:pStyle w:val="Image"/>
            </w:pPr>
            <w:r w:rsidRPr="00DD7CCF">
              <w:drawing>
                <wp:inline distT="0" distB="0" distL="0" distR="0" wp14:anchorId="71B099DA" wp14:editId="01436230">
                  <wp:extent cx="1731600" cy="914400"/>
                  <wp:effectExtent l="0" t="0" r="254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cstate="print">
                            <a:extLst>
                              <a:ext uri="{28A0092B-C50C-407E-A947-70E740481C1C}">
                                <a14:useLocalDpi xmlns:a14="http://schemas.microsoft.com/office/drawing/2010/main" val="0"/>
                              </a:ext>
                            </a:extLst>
                          </a:blip>
                          <a:srcRect t="61" b="61"/>
                          <a:stretch>
                            <a:fillRect/>
                          </a:stretch>
                        </pic:blipFill>
                        <pic:spPr>
                          <a:xfrm>
                            <a:off x="0" y="0"/>
                            <a:ext cx="1731600" cy="914400"/>
                          </a:xfrm>
                          <a:prstGeom prst="rect">
                            <a:avLst/>
                          </a:prstGeom>
                          <a:ln/>
                        </pic:spPr>
                      </pic:pic>
                    </a:graphicData>
                  </a:graphic>
                </wp:inline>
              </w:drawing>
            </w:r>
          </w:p>
        </w:tc>
        <w:tc>
          <w:tcPr>
            <w:tcW w:w="1667" w:type="pct"/>
            <w:vAlign w:val="center"/>
          </w:tcPr>
          <w:p w14:paraId="7AAE269C" w14:textId="77777777" w:rsidR="00D67C25" w:rsidRPr="00DD7CCF" w:rsidRDefault="00D67C25" w:rsidP="00D67C25">
            <w:pPr>
              <w:pStyle w:val="Image"/>
            </w:pPr>
            <w:r w:rsidRPr="00DD7CCF">
              <w:drawing>
                <wp:inline distT="0" distB="0" distL="0" distR="0" wp14:anchorId="0DC39A07" wp14:editId="67C164C2">
                  <wp:extent cx="1731600" cy="914400"/>
                  <wp:effectExtent l="0" t="0" r="254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cstate="print">
                            <a:extLst>
                              <a:ext uri="{28A0092B-C50C-407E-A947-70E740481C1C}">
                                <a14:useLocalDpi xmlns:a14="http://schemas.microsoft.com/office/drawing/2010/main" val="0"/>
                              </a:ext>
                            </a:extLst>
                          </a:blip>
                          <a:srcRect l="17" r="17"/>
                          <a:stretch>
                            <a:fillRect/>
                          </a:stretch>
                        </pic:blipFill>
                        <pic:spPr>
                          <a:xfrm>
                            <a:off x="0" y="0"/>
                            <a:ext cx="1731600" cy="914400"/>
                          </a:xfrm>
                          <a:prstGeom prst="rect">
                            <a:avLst/>
                          </a:prstGeom>
                          <a:ln/>
                        </pic:spPr>
                      </pic:pic>
                    </a:graphicData>
                  </a:graphic>
                </wp:inline>
              </w:drawing>
            </w:r>
          </w:p>
        </w:tc>
      </w:tr>
      <w:tr w:rsidR="00D67C25" w:rsidRPr="00DD7CCF" w14:paraId="408BCE31" w14:textId="77777777" w:rsidTr="00BD08CD">
        <w:tc>
          <w:tcPr>
            <w:tcW w:w="1667" w:type="pct"/>
            <w:vAlign w:val="center"/>
          </w:tcPr>
          <w:p w14:paraId="1A417237" w14:textId="77777777" w:rsidR="00D67C25" w:rsidRPr="00DD7CCF" w:rsidRDefault="00D67C25" w:rsidP="00BD08CD">
            <w:pPr>
              <w:pStyle w:val="Tabletext"/>
              <w:jc w:val="center"/>
            </w:pPr>
            <w:r>
              <w:t xml:space="preserve">pattern </w:t>
            </w:r>
            <w:r w:rsidRPr="00DD7CCF">
              <w:t>A: text stops</w:t>
            </w:r>
          </w:p>
        </w:tc>
        <w:tc>
          <w:tcPr>
            <w:tcW w:w="1667" w:type="pct"/>
            <w:vAlign w:val="center"/>
          </w:tcPr>
          <w:p w14:paraId="5BC75BD4" w14:textId="77777777" w:rsidR="00D67C25" w:rsidRPr="00DD7CCF" w:rsidRDefault="00D67C25" w:rsidP="00BD08CD">
            <w:pPr>
              <w:pStyle w:val="Tabletext"/>
              <w:jc w:val="center"/>
            </w:pPr>
            <w:r>
              <w:t xml:space="preserve">pattern </w:t>
            </w:r>
            <w:r w:rsidRPr="00DD7CCF">
              <w:t>B: texts flows on</w:t>
            </w:r>
          </w:p>
        </w:tc>
        <w:tc>
          <w:tcPr>
            <w:tcW w:w="1667" w:type="pct"/>
            <w:vAlign w:val="center"/>
          </w:tcPr>
          <w:p w14:paraId="0A1AC888" w14:textId="77777777" w:rsidR="00D67C25" w:rsidRPr="00DD7CCF" w:rsidRDefault="00D67C25" w:rsidP="00BD08CD">
            <w:pPr>
              <w:pStyle w:val="Tabletext"/>
              <w:jc w:val="center"/>
            </w:pPr>
            <w:r>
              <w:t xml:space="preserve">pattern </w:t>
            </w:r>
            <w:r w:rsidRPr="00DD7CCF">
              <w:t>C: text runs across</w:t>
            </w:r>
          </w:p>
        </w:tc>
      </w:tr>
      <w:tr w:rsidR="00D67C25" w:rsidRPr="00DD7CCF" w14:paraId="43CAC772" w14:textId="77777777" w:rsidTr="00BD08CD">
        <w:tc>
          <w:tcPr>
            <w:tcW w:w="1667" w:type="pct"/>
            <w:vAlign w:val="center"/>
          </w:tcPr>
          <w:p w14:paraId="4E71FDE6" w14:textId="4401FB8C" w:rsidR="00D67C25" w:rsidRPr="00DD7CCF" w:rsidRDefault="00D67C25" w:rsidP="00BD08CD">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4D1F94">
              <w:t>3.2</w:t>
            </w:r>
            <w:r w:rsidRPr="00DD7CCF">
              <w:fldChar w:fldCharType="end"/>
            </w:r>
          </w:p>
        </w:tc>
        <w:tc>
          <w:tcPr>
            <w:tcW w:w="1667" w:type="pct"/>
            <w:vAlign w:val="center"/>
          </w:tcPr>
          <w:p w14:paraId="06264111" w14:textId="1E6BD8B8" w:rsidR="00D67C25" w:rsidRPr="00DD7CCF" w:rsidRDefault="00D67C25" w:rsidP="00BD08CD">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4D1F94">
              <w:t>3.5</w:t>
            </w:r>
            <w:r w:rsidRPr="00DD7CCF">
              <w:fldChar w:fldCharType="end"/>
            </w:r>
          </w:p>
        </w:tc>
        <w:tc>
          <w:tcPr>
            <w:tcW w:w="1667" w:type="pct"/>
            <w:vAlign w:val="center"/>
          </w:tcPr>
          <w:p w14:paraId="049ADADB" w14:textId="1D2ED6DC" w:rsidR="00D67C25" w:rsidRPr="00DD7CCF" w:rsidRDefault="00D67C25" w:rsidP="00BD08CD">
            <w:pPr>
              <w:pStyle w:val="Tabletext"/>
              <w:keepN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4D1F94">
              <w:t>3.7</w:t>
            </w:r>
            <w:r w:rsidRPr="00DD7CCF">
              <w:fldChar w:fldCharType="end"/>
            </w:r>
          </w:p>
        </w:tc>
      </w:tr>
    </w:tbl>
    <w:p w14:paraId="5552299E" w14:textId="34B8E0C9" w:rsidR="00D67C25" w:rsidRDefault="00D67C25" w:rsidP="00D67C25">
      <w:pPr>
        <w:pStyle w:val="Kpalrs"/>
      </w:pPr>
      <w:bookmarkStart w:id="172" w:name="_Ref181714224"/>
      <w:r>
        <w:t xml:space="preserve">Figure </w:t>
      </w:r>
      <w:fldSimple w:instr=" SEQ Figure \* ARABIC ">
        <w:r w:rsidR="004D1F94">
          <w:rPr>
            <w:noProof/>
          </w:rPr>
          <w:t>3</w:t>
        </w:r>
      </w:fldSimple>
      <w:bookmarkEnd w:id="172"/>
      <w:r>
        <w:t>. Functional patterns of partitions interacting with intrinsic structure and lines</w:t>
      </w:r>
    </w:p>
    <w:p w14:paraId="6825A938" w14:textId="77777777" w:rsidR="002A0737" w:rsidRDefault="00D67C25" w:rsidP="00D67C25">
      <w:r>
        <w:t>T</w:t>
      </w:r>
      <w:r w:rsidRPr="00DD7CCF">
        <w:t xml:space="preserve">he question to ask yourself while </w:t>
      </w:r>
      <w:r>
        <w:t>choosing the right encoding for a partition is this</w:t>
      </w:r>
      <w:r w:rsidRPr="00DD7CCF">
        <w:t xml:space="preserve">: </w:t>
      </w:r>
      <w:r w:rsidRPr="00D67C25">
        <w:rPr>
          <w:i/>
          <w:iCs/>
        </w:rPr>
        <w:t xml:space="preserve">what does the text do as it reaches the boundary of </w:t>
      </w:r>
      <w:r>
        <w:rPr>
          <w:i/>
          <w:iCs/>
        </w:rPr>
        <w:t>a</w:t>
      </w:r>
      <w:r w:rsidRPr="00D67C25">
        <w:rPr>
          <w:i/>
          <w:iCs/>
        </w:rPr>
        <w:t xml:space="preserve"> zone?</w:t>
      </w:r>
    </w:p>
    <w:p w14:paraId="5BB0D095" w14:textId="7E52C596" w:rsidR="002A0737" w:rsidRDefault="00D67C25" w:rsidP="00D67C25">
      <w:r>
        <w:t xml:space="preserve">If the text stops (pattern A), with the first zone comprising an integral and complete semantic unit and the second zone an unrelated, but likewise integral and complete semantic unit, then </w:t>
      </w:r>
      <w:r w:rsidRPr="00DD7CCF">
        <w:t xml:space="preserve">you have a </w:t>
      </w:r>
      <w:r w:rsidRPr="001112AA">
        <w:rPr>
          <w:b/>
          <w:bCs/>
        </w:rPr>
        <w:t>boxlike partition</w:t>
      </w:r>
      <w:r>
        <w:t xml:space="preserve">, which you </w:t>
      </w:r>
      <w:r w:rsidR="0087192F">
        <w:t>can</w:t>
      </w:r>
      <w:r>
        <w:t xml:space="preserve"> </w:t>
      </w:r>
      <w:r w:rsidR="0049296B">
        <w:t>encode in the form of textpart divisions</w:t>
      </w:r>
      <w:r>
        <w:t xml:space="preserve"> </w:t>
      </w:r>
      <w:r w:rsidR="0087192F">
        <w:t>according to</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4D1F94">
        <w:t>3.2</w:t>
      </w:r>
      <w:r w:rsidRPr="00DD7CCF">
        <w:fldChar w:fldCharType="end"/>
      </w:r>
      <w:r>
        <w:t>.</w:t>
      </w:r>
      <w:r w:rsidR="0087192F">
        <w:t xml:space="preserve"> A boxlike partition is like chapters in a book that together comprise a whole</w:t>
      </w:r>
      <w:r w:rsidR="009C67A8">
        <w:t xml:space="preserve">, </w:t>
      </w:r>
      <w:r w:rsidR="0045140D">
        <w:t xml:space="preserve">and may or may not </w:t>
      </w:r>
      <w:r w:rsidR="009C67A8">
        <w:t>have to be read in sequence</w:t>
      </w:r>
      <w:r w:rsidR="0087192F">
        <w:t>.</w:t>
      </w:r>
      <w:r w:rsidR="002A0737">
        <w:t xml:space="preserve"> Such a partition can only be created if no block-level element of intrinsic structure (§</w:t>
      </w:r>
      <w:r w:rsidR="002A0737">
        <w:fldChar w:fldCharType="begin"/>
      </w:r>
      <w:r w:rsidR="002A0737">
        <w:instrText xml:space="preserve"> REF _Ref43978632 \r \h </w:instrText>
      </w:r>
      <w:r w:rsidR="002A0737">
        <w:fldChar w:fldCharType="separate"/>
      </w:r>
      <w:r w:rsidR="004D1F94">
        <w:t>2</w:t>
      </w:r>
      <w:r w:rsidR="002A0737">
        <w:fldChar w:fldCharType="end"/>
      </w:r>
      <w:r w:rsidR="002A0737">
        <w:t>) crosses the boundary, and even then, the use of this encoding must be limited to cases of semantic discontinuity outlined in §</w:t>
      </w:r>
      <w:r w:rsidR="002A0737">
        <w:fldChar w:fldCharType="begin"/>
      </w:r>
      <w:r w:rsidR="002A0737">
        <w:instrText xml:space="preserve"> REF _Ref43978278 \r \h </w:instrText>
      </w:r>
      <w:r w:rsidR="002A0737">
        <w:fldChar w:fldCharType="separate"/>
      </w:r>
      <w:r w:rsidR="004D1F94">
        <w:t>3.3.1</w:t>
      </w:r>
      <w:r w:rsidR="002A0737">
        <w:fldChar w:fldCharType="end"/>
      </w:r>
      <w:r w:rsidR="002A0737">
        <w:t>.</w:t>
      </w:r>
    </w:p>
    <w:p w14:paraId="274EA19B" w14:textId="43284452" w:rsidR="002A0737" w:rsidRDefault="00D67C25" w:rsidP="00D67C25">
      <w:r>
        <w:t xml:space="preserve">If the text </w:t>
      </w:r>
      <w:r w:rsidRPr="00DD7CCF">
        <w:t xml:space="preserve">flows on to the next zone </w:t>
      </w:r>
      <w:r w:rsidRPr="00E24F87">
        <w:rPr>
          <w:noProof/>
        </w:rPr>
        <w:t>(</w:t>
      </w:r>
      <w:r>
        <w:t xml:space="preserve">pattern </w:t>
      </w:r>
      <w:r w:rsidRPr="00DD7CCF">
        <w:t xml:space="preserve">B), </w:t>
      </w:r>
      <w:r>
        <w:t xml:space="preserve">without </w:t>
      </w:r>
      <w:r w:rsidR="001112AA">
        <w:t xml:space="preserve">the necessary presence of </w:t>
      </w:r>
      <w:r>
        <w:t xml:space="preserve">a major semantic break, then </w:t>
      </w:r>
      <w:r w:rsidRPr="00DD7CCF">
        <w:t xml:space="preserve">you have a </w:t>
      </w:r>
      <w:r w:rsidRPr="001112AA">
        <w:rPr>
          <w:b/>
          <w:bCs/>
        </w:rPr>
        <w:t>pagelike partition</w:t>
      </w:r>
      <w:r>
        <w:t xml:space="preserve">, to be </w:t>
      </w:r>
      <w:r w:rsidR="0049296B">
        <w:t xml:space="preserve">encoded with </w:t>
      </w:r>
      <w:r w:rsidR="00853D09">
        <w:t xml:space="preserve">empty </w:t>
      </w:r>
      <w:r w:rsidR="0049296B">
        <w:t>milestone</w:t>
      </w:r>
      <w:r w:rsidR="00853D09">
        <w:t xml:space="preserve"> elements</w:t>
      </w:r>
      <w:r w:rsidR="00913831">
        <w:t xml:space="preserve"> (</w:t>
      </w:r>
      <w:r w:rsidR="0045140D">
        <w:t xml:space="preserve">introduced </w:t>
      </w:r>
      <w:r w:rsidR="0049296B">
        <w:t>in</w:t>
      </w:r>
      <w:r w:rsidRPr="00DD7CCF">
        <w:t xml:space="preserve"> §</w:t>
      </w:r>
      <w:r w:rsidR="00CB56FA">
        <w:fldChar w:fldCharType="begin"/>
      </w:r>
      <w:r w:rsidR="00CB56FA">
        <w:instrText xml:space="preserve"> REF _Ref182580668 \r \h </w:instrText>
      </w:r>
      <w:r w:rsidR="00CB56FA">
        <w:fldChar w:fldCharType="separate"/>
      </w:r>
      <w:r w:rsidR="004D1F94">
        <w:t>3.2</w:t>
      </w:r>
      <w:r w:rsidR="00CB56FA">
        <w:fldChar w:fldCharType="end"/>
      </w:r>
      <w:r w:rsidR="00913831">
        <w:t>) as described in §</w:t>
      </w:r>
      <w:r w:rsidRPr="00DD7CCF">
        <w:fldChar w:fldCharType="begin"/>
      </w:r>
      <w:r w:rsidRPr="00DD7CCF">
        <w:instrText xml:space="preserve"> REF _Ref43979481 \r \h </w:instrText>
      </w:r>
      <w:r>
        <w:instrText xml:space="preserve"> \* MERGEFORMAT </w:instrText>
      </w:r>
      <w:r w:rsidRPr="00DD7CCF">
        <w:fldChar w:fldCharType="separate"/>
      </w:r>
      <w:r w:rsidR="004D1F94">
        <w:t>3.5</w:t>
      </w:r>
      <w:r w:rsidRPr="00DD7CCF">
        <w:fldChar w:fldCharType="end"/>
      </w:r>
      <w:r>
        <w:t>.</w:t>
      </w:r>
      <w:r w:rsidR="0087192F">
        <w:t xml:space="preserve"> A pagelike partition is, unsurprisingly, like that of pages in a book (and also like columns on a page), with physically distinct surfaces whose separateness is, however, irrelevant to the text.</w:t>
      </w:r>
      <w:r w:rsidR="002A0737">
        <w:t xml:space="preserve"> The end of a partition of this kind may be inside a block-level element of intrinsic structure, but may also coincide with a break in intrinsic structure.</w:t>
      </w:r>
    </w:p>
    <w:p w14:paraId="575324CF" w14:textId="5E55B827" w:rsidR="00D67C25" w:rsidRDefault="00D67C25" w:rsidP="00D67C25">
      <w:r>
        <w:t xml:space="preserve">Finally, if each line of the text </w:t>
      </w:r>
      <w:r w:rsidRPr="00DD7CCF">
        <w:t xml:space="preserve">runs across into the next zone </w:t>
      </w:r>
      <w:r w:rsidRPr="00E24F87">
        <w:rPr>
          <w:noProof/>
        </w:rPr>
        <w:t>(</w:t>
      </w:r>
      <w:r>
        <w:t xml:space="preserve">pattern </w:t>
      </w:r>
      <w:r w:rsidRPr="00DD7CCF">
        <w:t xml:space="preserve">C), </w:t>
      </w:r>
      <w:r>
        <w:t xml:space="preserve">then </w:t>
      </w:r>
      <w:r w:rsidRPr="00DD7CCF">
        <w:t xml:space="preserve">you have a </w:t>
      </w:r>
      <w:r w:rsidRPr="001112AA">
        <w:rPr>
          <w:b/>
          <w:bCs/>
        </w:rPr>
        <w:t>gridlike partition</w:t>
      </w:r>
      <w:r>
        <w:t xml:space="preserve">, to be encoded </w:t>
      </w:r>
      <w:r w:rsidR="0049296B">
        <w:t xml:space="preserve">with a different kind of milestone element </w:t>
      </w:r>
      <w:r>
        <w:t>as per</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4D1F94">
        <w:t>3.7</w:t>
      </w:r>
      <w:r w:rsidRPr="00DD7CCF">
        <w:fldChar w:fldCharType="end"/>
      </w:r>
      <w:r>
        <w:t>.</w:t>
      </w:r>
      <w:r w:rsidR="0087192F">
        <w:t xml:space="preserve"> A gridlike partition is like the grid of a table where each row consists of a number of cells.</w:t>
      </w:r>
      <w:r w:rsidR="002A0737">
        <w:t xml:space="preserve"> Line after line, the text carries seamlessly on through the grid, although here too, partitions may in some cases coincide with boundaries of the intrinsic structure, for example in the case of verse laid out in a columnlike structure.</w:t>
      </w:r>
    </w:p>
    <w:p w14:paraId="19D2F92A" w14:textId="285EF304" w:rsidR="000142FB" w:rsidRDefault="0049296B" w:rsidP="00144BB4">
      <w:r>
        <w:t>The reason why this apparent complexity of encoding is necessary is the need to avoid overlapping hierarchies in XML encoding while doing justice to both the text’s intrinsic structure (semantic/metrical hierarchy) and its extrinsic structure (physical hierarchy)</w:t>
      </w:r>
      <w:r w:rsidR="000142FB">
        <w:t>.</w:t>
      </w:r>
      <w:r w:rsidR="009C67A8">
        <w:t xml:space="preserve"> </w:t>
      </w:r>
      <w:r w:rsidR="000142FB">
        <w:t xml:space="preserve">The latter </w:t>
      </w:r>
      <w:r w:rsidR="009C67A8">
        <w:t xml:space="preserve">is illustrated in </w:t>
      </w:r>
      <w:r w:rsidR="009C67A8">
        <w:fldChar w:fldCharType="begin"/>
      </w:r>
      <w:r w:rsidR="009C67A8">
        <w:instrText xml:space="preserve"> REF _Ref181781045 \h </w:instrText>
      </w:r>
      <w:r w:rsidR="009C67A8">
        <w:fldChar w:fldCharType="separate"/>
      </w:r>
      <w:r w:rsidR="004D1F94">
        <w:t xml:space="preserve">Figure </w:t>
      </w:r>
      <w:r w:rsidR="004D1F94">
        <w:rPr>
          <w:noProof/>
        </w:rPr>
        <w:t>4</w:t>
      </w:r>
      <w:r w:rsidR="009C67A8">
        <w:fldChar w:fldCharType="end"/>
      </w:r>
      <w:r w:rsidR="000142FB">
        <w:t xml:space="preserve">, where saturated colours (green, blue and yellow) represent mandatory components of an edition, and pale colours (light green, light blue and aqua) represent non-mandatory components. </w:t>
      </w:r>
      <w:r>
        <w:t xml:space="preserve">The </w:t>
      </w:r>
      <w:r w:rsidR="000142FB">
        <w:t xml:space="preserve">mandatory </w:t>
      </w:r>
      <w:r>
        <w:t>edition division corresponds to the entirety of an inscription</w:t>
      </w:r>
      <w:r w:rsidR="00144BB4">
        <w:t>. It is a non-empty XML element whose start and end tags enclose the complete edition. T</w:t>
      </w:r>
      <w:r w:rsidR="00FD437D">
        <w:t>extpart divisions</w:t>
      </w:r>
      <w:r>
        <w:t xml:space="preserve"> within an edition are essentially separate sub-editions, each comprising an integral whole</w:t>
      </w:r>
      <w:r w:rsidR="00144BB4">
        <w:t xml:space="preserve"> and containing the entire text of a boxlike partition of the inscription, no possibility of other XML elements crossing their boundaries. When textpart divisions are present, then everything within an edition must also be contained within a textpart division. </w:t>
      </w:r>
      <w:r>
        <w:t>The edition and the boxlike partition are thus members of both the extrinsic and the intrinsic hierarchy.</w:t>
      </w:r>
    </w:p>
    <w:p w14:paraId="4FC2182A" w14:textId="06FDC10D" w:rsidR="0049296B" w:rsidRDefault="0049296B" w:rsidP="00144BB4">
      <w:r>
        <w:t>Within the edition</w:t>
      </w:r>
      <w:r w:rsidR="002A0737">
        <w:t>—</w:t>
      </w:r>
      <w:r>
        <w:t xml:space="preserve">or, as the case may be, within </w:t>
      </w:r>
      <w:r w:rsidR="000142FB">
        <w:t>any</w:t>
      </w:r>
      <w:r>
        <w:t xml:space="preserve"> </w:t>
      </w:r>
      <w:r w:rsidR="00FD437D">
        <w:t>textpart division</w:t>
      </w:r>
      <w:r w:rsidR="002A0737">
        <w:t>—</w:t>
      </w:r>
      <w:r>
        <w:t>the two hierarchies go their separate ways, with the intrinsic structure encoded as block-level elements according to (§</w:t>
      </w:r>
      <w:r>
        <w:fldChar w:fldCharType="begin"/>
      </w:r>
      <w:r>
        <w:instrText xml:space="preserve"> REF _Ref43978632 \r \h </w:instrText>
      </w:r>
      <w:r>
        <w:fldChar w:fldCharType="separate"/>
      </w:r>
      <w:r w:rsidR="004D1F94">
        <w:t>2</w:t>
      </w:r>
      <w:r>
        <w:fldChar w:fldCharType="end"/>
      </w:r>
      <w:r>
        <w:t xml:space="preserve">), and the extrinsic structure encoded as pointlike empty elements. </w:t>
      </w:r>
      <w:r w:rsidR="00FD437D">
        <w:t xml:space="preserve">These </w:t>
      </w:r>
      <w:r w:rsidR="00BD08CD">
        <w:t xml:space="preserve">empty elements </w:t>
      </w:r>
      <w:r w:rsidR="00FD437D">
        <w:t xml:space="preserve">represent virtual containers, so that a partition may be said to “contain” everything that is located in the XML document </w:t>
      </w:r>
      <w:r w:rsidR="00BD08CD">
        <w:t xml:space="preserve">from </w:t>
      </w:r>
      <w:r w:rsidR="00FD437D">
        <w:t xml:space="preserve">the point where </w:t>
      </w:r>
      <w:r w:rsidR="002A0737">
        <w:t>the given</w:t>
      </w:r>
      <w:r w:rsidR="00FD437D">
        <w:t xml:space="preserve"> partition begins</w:t>
      </w:r>
      <w:r w:rsidR="00BD08CD">
        <w:t xml:space="preserve"> to the point where </w:t>
      </w:r>
      <w:r w:rsidR="000142FB">
        <w:t xml:space="preserve">another </w:t>
      </w:r>
      <w:r w:rsidR="00BD08CD">
        <w:t xml:space="preserve">partition of the same hierarchical level begins, or a transition to a higher-level partition occurs. </w:t>
      </w:r>
      <w:r w:rsidR="000142FB">
        <w:t xml:space="preserve">In the figure, solid borders and colour-filled </w:t>
      </w:r>
      <w:r w:rsidR="0047143C">
        <w:t>complete</w:t>
      </w:r>
      <w:r w:rsidR="000142FB">
        <w:t xml:space="preserve"> frames indicate actual containment by an XML element, while dashed borders without </w:t>
      </w:r>
      <w:r w:rsidR="0047143C">
        <w:t xml:space="preserve">complete </w:t>
      </w:r>
      <w:r w:rsidR="000142FB">
        <w:t>frames indicate virtual containment.</w:t>
      </w:r>
      <w:r w:rsidR="0047143C">
        <w:t xml:space="preserve"> </w:t>
      </w:r>
      <w:r w:rsidR="00FD437D">
        <w:t xml:space="preserve">An edition or textpart division </w:t>
      </w:r>
      <w:r w:rsidR="00082F41">
        <w:t>must always contain one or more lines</w:t>
      </w:r>
      <w:r w:rsidR="0047143C">
        <w:t xml:space="preserve"> (blue)</w:t>
      </w:r>
      <w:r w:rsidR="00082F41">
        <w:t xml:space="preserve">. Within the edition or textpart division, groups of lines may be </w:t>
      </w:r>
      <w:r w:rsidR="00082F41">
        <w:lastRenderedPageBreak/>
        <w:t xml:space="preserve">“contained” within </w:t>
      </w:r>
      <w:r w:rsidR="00FD437D">
        <w:t>pagelike partitions</w:t>
      </w:r>
      <w:r w:rsidR="0047143C">
        <w:t xml:space="preserve"> (light blue)</w:t>
      </w:r>
      <w:r w:rsidR="00082F41">
        <w:t>, and some or all lines may “contain” two or more gridlike partitions</w:t>
      </w:r>
      <w:r w:rsidR="0047143C">
        <w:t xml:space="preserve"> (aqua)</w:t>
      </w:r>
      <w:r w:rsidR="00082F41">
        <w:t>.</w:t>
      </w:r>
    </w:p>
    <w:tbl>
      <w:tblPr>
        <w:tblStyle w:val="Rcsostblzat"/>
        <w:tblW w:w="0" w:type="auto"/>
        <w:jc w:val="center"/>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ayout w:type="fixed"/>
        <w:tblCellMar>
          <w:left w:w="57" w:type="dxa"/>
          <w:right w:w="57" w:type="dxa"/>
        </w:tblCellMar>
        <w:tblLook w:val="04A0" w:firstRow="1" w:lastRow="0" w:firstColumn="1" w:lastColumn="0" w:noHBand="0" w:noVBand="1"/>
      </w:tblPr>
      <w:tblGrid>
        <w:gridCol w:w="284"/>
        <w:gridCol w:w="284"/>
        <w:gridCol w:w="284"/>
        <w:gridCol w:w="1701"/>
        <w:gridCol w:w="1701"/>
        <w:gridCol w:w="1134"/>
        <w:gridCol w:w="1701"/>
        <w:gridCol w:w="1134"/>
        <w:gridCol w:w="284"/>
        <w:gridCol w:w="284"/>
      </w:tblGrid>
      <w:tr w:rsidR="00022690" w14:paraId="2E0ED4C7" w14:textId="77777777" w:rsidTr="00D47CFE">
        <w:trPr>
          <w:trHeight w:hRule="exact" w:val="397"/>
          <w:jc w:val="center"/>
        </w:trPr>
        <w:tc>
          <w:tcPr>
            <w:tcW w:w="8791" w:type="dxa"/>
            <w:gridSpan w:val="10"/>
            <w:tcBorders>
              <w:top w:val="double" w:sz="12" w:space="0" w:color="auto"/>
              <w:left w:val="double" w:sz="12" w:space="0" w:color="auto"/>
              <w:right w:val="double" w:sz="12" w:space="0" w:color="auto"/>
            </w:tcBorders>
            <w:shd w:val="clear" w:color="auto" w:fill="92D050"/>
          </w:tcPr>
          <w:p w14:paraId="5302D0BD" w14:textId="5408687B" w:rsidR="00022690" w:rsidRDefault="00022690" w:rsidP="00C57928">
            <w:pPr>
              <w:pStyle w:val="Tabletext"/>
              <w:keepNext/>
              <w:keepLines/>
              <w:ind w:firstLine="0"/>
            </w:pPr>
            <w:r w:rsidRPr="0004544D">
              <w:t>&lt;edition&gt;</w:t>
            </w:r>
            <w:r>
              <w:t xml:space="preserve"> contains</w:t>
            </w:r>
          </w:p>
        </w:tc>
      </w:tr>
      <w:tr w:rsidR="008E30C0" w14:paraId="5B83E689" w14:textId="77777777" w:rsidTr="00D47CFE">
        <w:trPr>
          <w:trHeight w:hRule="exact" w:val="284"/>
          <w:jc w:val="center"/>
        </w:trPr>
        <w:tc>
          <w:tcPr>
            <w:tcW w:w="284" w:type="dxa"/>
            <w:vMerge w:val="restart"/>
            <w:tcBorders>
              <w:top w:val="nil"/>
              <w:left w:val="double" w:sz="12" w:space="0" w:color="auto"/>
              <w:right w:val="double" w:sz="4" w:space="0" w:color="auto"/>
            </w:tcBorders>
            <w:shd w:val="clear" w:color="auto" w:fill="92D050"/>
          </w:tcPr>
          <w:p w14:paraId="0A05A246" w14:textId="77777777" w:rsidR="008E30C0" w:rsidRDefault="008E30C0" w:rsidP="00C57928">
            <w:pPr>
              <w:pStyle w:val="Tabletext"/>
              <w:keepNext/>
              <w:keepLines/>
              <w:ind w:firstLine="0"/>
            </w:pPr>
          </w:p>
        </w:tc>
        <w:tc>
          <w:tcPr>
            <w:tcW w:w="8223" w:type="dxa"/>
            <w:gridSpan w:val="8"/>
            <w:tcBorders>
              <w:top w:val="double" w:sz="4" w:space="0" w:color="auto"/>
              <w:left w:val="double" w:sz="4" w:space="0" w:color="auto"/>
              <w:bottom w:val="nil"/>
              <w:right w:val="double" w:sz="4" w:space="0" w:color="auto"/>
            </w:tcBorders>
            <w:shd w:val="clear" w:color="auto" w:fill="CCFFCC"/>
          </w:tcPr>
          <w:p w14:paraId="46EB2949" w14:textId="4A1A4AA4" w:rsidR="008E30C0" w:rsidRDefault="008E30C0" w:rsidP="00C57928">
            <w:pPr>
              <w:pStyle w:val="Tabletext"/>
              <w:keepNext/>
              <w:keepLines/>
              <w:ind w:firstLine="0"/>
            </w:pPr>
            <w:r w:rsidRPr="0004544D">
              <w:t>&lt;textpart A&gt;</w:t>
            </w:r>
            <w:r>
              <w:t xml:space="preserve"> contains</w:t>
            </w:r>
          </w:p>
        </w:tc>
        <w:tc>
          <w:tcPr>
            <w:tcW w:w="284" w:type="dxa"/>
            <w:vMerge w:val="restart"/>
            <w:tcBorders>
              <w:left w:val="double" w:sz="4" w:space="0" w:color="auto"/>
              <w:right w:val="double" w:sz="12" w:space="0" w:color="auto"/>
            </w:tcBorders>
            <w:shd w:val="clear" w:color="auto" w:fill="92D050"/>
          </w:tcPr>
          <w:p w14:paraId="469BA132" w14:textId="77777777" w:rsidR="008E30C0" w:rsidRDefault="008E30C0" w:rsidP="00C57928">
            <w:pPr>
              <w:pStyle w:val="Tabletext"/>
              <w:keepNext/>
              <w:keepLines/>
              <w:ind w:firstLine="0"/>
            </w:pPr>
          </w:p>
        </w:tc>
      </w:tr>
      <w:tr w:rsidR="00D47CFE" w14:paraId="40A03968" w14:textId="77777777" w:rsidTr="00D47CFE">
        <w:trPr>
          <w:trHeight w:hRule="exact" w:val="284"/>
          <w:jc w:val="center"/>
        </w:trPr>
        <w:tc>
          <w:tcPr>
            <w:tcW w:w="284" w:type="dxa"/>
            <w:vMerge/>
            <w:tcBorders>
              <w:left w:val="double" w:sz="12" w:space="0" w:color="auto"/>
              <w:right w:val="double" w:sz="4" w:space="0" w:color="auto"/>
            </w:tcBorders>
            <w:shd w:val="clear" w:color="auto" w:fill="92D050"/>
          </w:tcPr>
          <w:p w14:paraId="6E2FFAC5" w14:textId="77777777" w:rsidR="00D47CFE" w:rsidRDefault="00D47CFE" w:rsidP="00C57928">
            <w:pPr>
              <w:pStyle w:val="Tabletext"/>
              <w:keepNext/>
              <w:keepLines/>
              <w:ind w:firstLine="0"/>
            </w:pPr>
          </w:p>
        </w:tc>
        <w:tc>
          <w:tcPr>
            <w:tcW w:w="284" w:type="dxa"/>
            <w:tcBorders>
              <w:top w:val="nil"/>
              <w:left w:val="double" w:sz="4" w:space="0" w:color="auto"/>
              <w:right w:val="single" w:sz="4" w:space="0" w:color="auto"/>
            </w:tcBorders>
            <w:shd w:val="clear" w:color="auto" w:fill="CCFFCC"/>
          </w:tcPr>
          <w:p w14:paraId="41B45213" w14:textId="77777777" w:rsidR="00D47CFE" w:rsidRDefault="00D47CFE" w:rsidP="00C57928">
            <w:pPr>
              <w:pStyle w:val="Tabletext"/>
              <w:keepNext/>
              <w:keepLines/>
              <w:ind w:firstLine="0"/>
            </w:pPr>
          </w:p>
        </w:tc>
        <w:tc>
          <w:tcPr>
            <w:tcW w:w="7655" w:type="dxa"/>
            <w:gridSpan w:val="6"/>
            <w:tcBorders>
              <w:top w:val="single" w:sz="4" w:space="0" w:color="auto"/>
              <w:left w:val="single" w:sz="4" w:space="0" w:color="auto"/>
              <w:bottom w:val="nil"/>
              <w:right w:val="single" w:sz="4" w:space="0" w:color="auto"/>
            </w:tcBorders>
            <w:shd w:val="clear" w:color="auto" w:fill="CCECFF"/>
          </w:tcPr>
          <w:p w14:paraId="7155E1A6" w14:textId="29D0AC7E" w:rsidR="00D47CFE" w:rsidRDefault="00D47CFE" w:rsidP="00C57928">
            <w:pPr>
              <w:pStyle w:val="Tabletext"/>
              <w:keepNext/>
              <w:keepLines/>
              <w:ind w:firstLine="0"/>
            </w:pPr>
            <w:r w:rsidRPr="0004544D">
              <w:t>&lt;page 1&gt;</w:t>
            </w:r>
            <w:r>
              <w:t xml:space="preserve"> “contains”</w:t>
            </w:r>
          </w:p>
        </w:tc>
        <w:tc>
          <w:tcPr>
            <w:tcW w:w="284" w:type="dxa"/>
            <w:vMerge w:val="restart"/>
            <w:tcBorders>
              <w:top w:val="nil"/>
              <w:left w:val="single" w:sz="4" w:space="0" w:color="auto"/>
              <w:right w:val="double" w:sz="4" w:space="0" w:color="auto"/>
            </w:tcBorders>
            <w:shd w:val="clear" w:color="auto" w:fill="CCFFCC"/>
          </w:tcPr>
          <w:p w14:paraId="06BE9592" w14:textId="77777777" w:rsidR="00D47CFE" w:rsidRDefault="00D47CFE"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587CA3AE" w14:textId="77777777" w:rsidR="00D47CFE" w:rsidRDefault="00D47CFE" w:rsidP="00C57928">
            <w:pPr>
              <w:pStyle w:val="Tabletext"/>
              <w:keepNext/>
              <w:keepLines/>
              <w:ind w:firstLine="0"/>
            </w:pPr>
          </w:p>
        </w:tc>
      </w:tr>
      <w:tr w:rsidR="00C57928" w14:paraId="21273A8F"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5DC71389" w14:textId="77777777" w:rsidR="00D47CFE" w:rsidRDefault="00D47CFE" w:rsidP="00C57928">
            <w:pPr>
              <w:pStyle w:val="Tabletext"/>
              <w:keepNext/>
              <w:keepLines/>
              <w:ind w:firstLine="0"/>
            </w:pPr>
          </w:p>
        </w:tc>
        <w:tc>
          <w:tcPr>
            <w:tcW w:w="284" w:type="dxa"/>
            <w:tcBorders>
              <w:left w:val="double" w:sz="4" w:space="0" w:color="auto"/>
              <w:right w:val="single" w:sz="4" w:space="0" w:color="auto"/>
            </w:tcBorders>
            <w:shd w:val="clear" w:color="auto" w:fill="CCFFCC"/>
          </w:tcPr>
          <w:p w14:paraId="394556EC" w14:textId="77777777" w:rsidR="00D47CFE" w:rsidRDefault="00D47CFE" w:rsidP="00C57928">
            <w:pPr>
              <w:pStyle w:val="Tabletext"/>
              <w:keepNext/>
              <w:keepLines/>
              <w:ind w:firstLine="0"/>
            </w:pPr>
          </w:p>
        </w:tc>
        <w:tc>
          <w:tcPr>
            <w:tcW w:w="284" w:type="dxa"/>
            <w:vMerge w:val="restart"/>
            <w:tcBorders>
              <w:top w:val="nil"/>
              <w:left w:val="single" w:sz="4" w:space="0" w:color="auto"/>
              <w:bottom w:val="dashed" w:sz="4" w:space="0" w:color="auto"/>
              <w:right w:val="dashed" w:sz="4" w:space="0" w:color="auto"/>
            </w:tcBorders>
            <w:shd w:val="clear" w:color="auto" w:fill="CCECFF"/>
          </w:tcPr>
          <w:p w14:paraId="342461A5" w14:textId="77777777" w:rsidR="00D47CFE" w:rsidRDefault="00D47CFE"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72C2BC79" w14:textId="64602875" w:rsidR="00D47CFE" w:rsidRDefault="00D47CFE" w:rsidP="00C57928">
            <w:pPr>
              <w:pStyle w:val="Tabletext"/>
              <w:keepNext/>
              <w:keepLines/>
              <w:ind w:firstLine="0"/>
            </w:pPr>
            <w:r w:rsidRPr="0004544D">
              <w:t>&lt;line 1</w:t>
            </w:r>
            <w:r>
              <w:t>&gt;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33C55D60" w14:textId="0D413D6C" w:rsidR="00D47CFE" w:rsidRDefault="00D47CFE" w:rsidP="00C57928">
            <w:pPr>
              <w:pStyle w:val="Tabletext"/>
              <w:keepNext/>
              <w:keepLines/>
              <w:ind w:firstLine="0"/>
            </w:pPr>
            <w:r w:rsidRPr="00082F41">
              <w:t>&lt;</w:t>
            </w:r>
            <w:r w:rsidR="009C67A8">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359C099C" w14:textId="76D06373"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a</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3E29886E" w14:textId="53012776" w:rsidR="00D47CFE" w:rsidRDefault="00D47CFE" w:rsidP="00C57928">
            <w:pPr>
              <w:pStyle w:val="Tabletext"/>
              <w:keepNext/>
              <w:keepLines/>
              <w:ind w:firstLine="0"/>
            </w:pPr>
            <w:r w:rsidRPr="00082F41">
              <w:t>&lt;</w:t>
            </w:r>
            <w:r w:rsidR="009C67A8">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5A63A6DF" w14:textId="70264A34"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b</w:t>
            </w:r>
            <w:r>
              <w:rPr>
                <w:i/>
                <w:iCs/>
              </w:rPr>
              <w:t>…</w:t>
            </w:r>
          </w:p>
        </w:tc>
        <w:tc>
          <w:tcPr>
            <w:tcW w:w="284" w:type="dxa"/>
            <w:vMerge/>
            <w:tcBorders>
              <w:left w:val="single" w:sz="4" w:space="0" w:color="auto"/>
              <w:right w:val="double" w:sz="4" w:space="0" w:color="auto"/>
            </w:tcBorders>
            <w:shd w:val="clear" w:color="auto" w:fill="CCFFCC"/>
          </w:tcPr>
          <w:p w14:paraId="3C059AB8" w14:textId="77777777" w:rsidR="00D47CFE" w:rsidRDefault="00D47CFE"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3E0D594A" w14:textId="77777777" w:rsidR="00D47CFE" w:rsidRDefault="00D47CFE" w:rsidP="00C57928">
            <w:pPr>
              <w:pStyle w:val="Tabletext"/>
              <w:keepNext/>
              <w:keepLines/>
              <w:ind w:firstLine="0"/>
            </w:pPr>
          </w:p>
        </w:tc>
      </w:tr>
      <w:tr w:rsidR="00C57928" w14:paraId="40325199"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78FE4F25" w14:textId="77777777" w:rsidR="00D47CFE" w:rsidRDefault="00D47CFE" w:rsidP="00C57928">
            <w:pPr>
              <w:pStyle w:val="Tabletext"/>
              <w:keepNext/>
              <w:keepLines/>
              <w:ind w:firstLine="0"/>
            </w:pPr>
          </w:p>
        </w:tc>
        <w:tc>
          <w:tcPr>
            <w:tcW w:w="284" w:type="dxa"/>
            <w:tcBorders>
              <w:left w:val="double" w:sz="4" w:space="0" w:color="auto"/>
              <w:right w:val="single" w:sz="4" w:space="0" w:color="auto"/>
            </w:tcBorders>
            <w:shd w:val="clear" w:color="auto" w:fill="CCFFCC"/>
          </w:tcPr>
          <w:p w14:paraId="4F2F3E6B" w14:textId="77777777" w:rsidR="00D47CFE" w:rsidRDefault="00D47CFE" w:rsidP="00C57928">
            <w:pPr>
              <w:pStyle w:val="Tabletext"/>
              <w:keepNext/>
              <w:keepLines/>
              <w:ind w:firstLine="0"/>
            </w:pPr>
          </w:p>
        </w:tc>
        <w:tc>
          <w:tcPr>
            <w:tcW w:w="284" w:type="dxa"/>
            <w:vMerge/>
            <w:tcBorders>
              <w:top w:val="single" w:sz="4" w:space="0" w:color="auto"/>
              <w:left w:val="single" w:sz="4" w:space="0" w:color="auto"/>
              <w:bottom w:val="dashed" w:sz="4" w:space="0" w:color="auto"/>
              <w:right w:val="dashed" w:sz="4" w:space="0" w:color="auto"/>
            </w:tcBorders>
            <w:shd w:val="clear" w:color="auto" w:fill="CCECFF"/>
          </w:tcPr>
          <w:p w14:paraId="627A7200" w14:textId="77777777" w:rsidR="00D47CFE" w:rsidRDefault="00D47CFE"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0E744FC2" w14:textId="419AB397" w:rsidR="00D47CFE" w:rsidRDefault="00D47CFE" w:rsidP="00C57928">
            <w:pPr>
              <w:pStyle w:val="Tabletext"/>
              <w:keepNext/>
              <w:keepLines/>
              <w:ind w:firstLine="0"/>
            </w:pPr>
            <w:r w:rsidRPr="0004544D">
              <w:t xml:space="preserve">&lt;line </w:t>
            </w:r>
            <w:r>
              <w:t>2&gt;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1F246C38" w14:textId="1FF79C4D" w:rsidR="00D47CFE" w:rsidRDefault="00D47CFE" w:rsidP="00C57928">
            <w:pPr>
              <w:pStyle w:val="Tabletext"/>
              <w:keepNext/>
              <w:keepLines/>
              <w:ind w:firstLine="0"/>
            </w:pPr>
            <w:r w:rsidRPr="00082F41">
              <w:t>&lt;</w:t>
            </w:r>
            <w:r w:rsidR="009C67A8">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5358504C" w14:textId="4A547FC4"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c</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7E0D5709" w14:textId="59DA1811" w:rsidR="00D47CFE" w:rsidRDefault="00D47CFE" w:rsidP="00C57928">
            <w:pPr>
              <w:pStyle w:val="Tabletext"/>
              <w:keepNext/>
              <w:keepLines/>
              <w:ind w:firstLine="0"/>
            </w:pPr>
            <w:r w:rsidRPr="00082F41">
              <w:t>&lt;</w:t>
            </w:r>
            <w:r w:rsidR="009C67A8">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60D0F5E5" w14:textId="12B5AFCC"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d</w:t>
            </w:r>
            <w:r>
              <w:rPr>
                <w:i/>
                <w:iCs/>
              </w:rPr>
              <w:t>…</w:t>
            </w:r>
          </w:p>
        </w:tc>
        <w:tc>
          <w:tcPr>
            <w:tcW w:w="284" w:type="dxa"/>
            <w:vMerge/>
            <w:tcBorders>
              <w:left w:val="single" w:sz="4" w:space="0" w:color="auto"/>
              <w:right w:val="double" w:sz="4" w:space="0" w:color="auto"/>
            </w:tcBorders>
            <w:shd w:val="clear" w:color="auto" w:fill="CCFFCC"/>
          </w:tcPr>
          <w:p w14:paraId="4B763552" w14:textId="77777777" w:rsidR="00D47CFE" w:rsidRDefault="00D47CFE"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10E8708B" w14:textId="77777777" w:rsidR="00D47CFE" w:rsidRDefault="00D47CFE" w:rsidP="00C57928">
            <w:pPr>
              <w:pStyle w:val="Tabletext"/>
              <w:keepNext/>
              <w:keepLines/>
              <w:ind w:firstLine="0"/>
            </w:pPr>
          </w:p>
        </w:tc>
      </w:tr>
      <w:tr w:rsidR="00C57928" w14:paraId="0E86F7D9"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657130E6" w14:textId="77777777" w:rsidR="00D47CFE" w:rsidRDefault="00D47CFE" w:rsidP="00C57928">
            <w:pPr>
              <w:pStyle w:val="Tabletext"/>
              <w:keepNext/>
              <w:keepLines/>
              <w:ind w:firstLine="0"/>
            </w:pPr>
          </w:p>
        </w:tc>
        <w:tc>
          <w:tcPr>
            <w:tcW w:w="284" w:type="dxa"/>
            <w:tcBorders>
              <w:left w:val="double" w:sz="4" w:space="0" w:color="auto"/>
              <w:right w:val="single" w:sz="4" w:space="0" w:color="auto"/>
            </w:tcBorders>
            <w:shd w:val="clear" w:color="auto" w:fill="CCFFCC"/>
          </w:tcPr>
          <w:p w14:paraId="426DCAFC" w14:textId="77777777" w:rsidR="00D47CFE" w:rsidRDefault="00D47CFE" w:rsidP="00C57928">
            <w:pPr>
              <w:pStyle w:val="Tabletext"/>
              <w:keepNext/>
              <w:keepLines/>
              <w:ind w:firstLine="0"/>
            </w:pPr>
          </w:p>
        </w:tc>
        <w:tc>
          <w:tcPr>
            <w:tcW w:w="284" w:type="dxa"/>
            <w:vMerge/>
            <w:tcBorders>
              <w:top w:val="single" w:sz="4" w:space="0" w:color="auto"/>
              <w:left w:val="single" w:sz="4" w:space="0" w:color="auto"/>
              <w:bottom w:val="dashed" w:sz="4" w:space="0" w:color="auto"/>
              <w:right w:val="dashed" w:sz="4" w:space="0" w:color="auto"/>
            </w:tcBorders>
            <w:shd w:val="clear" w:color="auto" w:fill="CCECFF"/>
          </w:tcPr>
          <w:p w14:paraId="091100D0" w14:textId="77777777" w:rsidR="00D47CFE" w:rsidRDefault="00D47CFE"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6C58E82D" w14:textId="7FA4E844" w:rsidR="00D47CFE" w:rsidRDefault="00D47CFE" w:rsidP="00C57928">
            <w:pPr>
              <w:pStyle w:val="Tabletext"/>
              <w:keepNext/>
              <w:keepLines/>
              <w:ind w:firstLine="0"/>
            </w:pPr>
            <w:r w:rsidRPr="0004544D">
              <w:t xml:space="preserve">&lt;line </w:t>
            </w:r>
            <w:r>
              <w:t>3&gt;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29D00487" w14:textId="31314BF4" w:rsidR="00D47CFE" w:rsidRDefault="00D47CFE" w:rsidP="00C57928">
            <w:pPr>
              <w:pStyle w:val="Tabletext"/>
              <w:keepNext/>
              <w:keepLines/>
              <w:ind w:firstLine="0"/>
            </w:pPr>
            <w:r w:rsidRPr="00082F41">
              <w:t>&lt;</w:t>
            </w:r>
            <w:r w:rsidR="009C67A8">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2C4A8463" w14:textId="3EE44D6D"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e</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41C59F88" w14:textId="491B79CA" w:rsidR="00D47CFE" w:rsidRDefault="00D47CFE" w:rsidP="00C57928">
            <w:pPr>
              <w:pStyle w:val="Tabletext"/>
              <w:keepNext/>
              <w:keepLines/>
              <w:ind w:firstLine="0"/>
            </w:pPr>
            <w:r w:rsidRPr="00082F41">
              <w:t>&lt;</w:t>
            </w:r>
            <w:r w:rsidR="009C67A8">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55860EE1" w14:textId="04554E16"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f</w:t>
            </w:r>
            <w:r>
              <w:rPr>
                <w:i/>
                <w:iCs/>
              </w:rPr>
              <w:t>…</w:t>
            </w:r>
          </w:p>
        </w:tc>
        <w:tc>
          <w:tcPr>
            <w:tcW w:w="284" w:type="dxa"/>
            <w:vMerge/>
            <w:tcBorders>
              <w:left w:val="single" w:sz="4" w:space="0" w:color="auto"/>
              <w:right w:val="double" w:sz="4" w:space="0" w:color="auto"/>
            </w:tcBorders>
            <w:shd w:val="clear" w:color="auto" w:fill="CCFFCC"/>
          </w:tcPr>
          <w:p w14:paraId="12F5ABDA" w14:textId="77777777" w:rsidR="00D47CFE" w:rsidRDefault="00D47CFE"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75CE8310" w14:textId="77777777" w:rsidR="00D47CFE" w:rsidRDefault="00D47CFE" w:rsidP="00C57928">
            <w:pPr>
              <w:pStyle w:val="Tabletext"/>
              <w:keepNext/>
              <w:keepLines/>
              <w:ind w:firstLine="0"/>
            </w:pPr>
          </w:p>
        </w:tc>
      </w:tr>
      <w:tr w:rsidR="00D47CFE" w14:paraId="2A27A398" w14:textId="77777777" w:rsidTr="00D47CFE">
        <w:trPr>
          <w:trHeight w:hRule="exact" w:val="284"/>
          <w:jc w:val="center"/>
        </w:trPr>
        <w:tc>
          <w:tcPr>
            <w:tcW w:w="284" w:type="dxa"/>
            <w:vMerge/>
            <w:tcBorders>
              <w:left w:val="double" w:sz="12" w:space="0" w:color="auto"/>
              <w:right w:val="double" w:sz="4" w:space="0" w:color="auto"/>
            </w:tcBorders>
            <w:shd w:val="clear" w:color="auto" w:fill="92D050"/>
          </w:tcPr>
          <w:p w14:paraId="6ADEFD32" w14:textId="77777777" w:rsidR="00D47CFE" w:rsidRDefault="00D47CFE" w:rsidP="00C57928">
            <w:pPr>
              <w:pStyle w:val="Tabletext"/>
              <w:keepNext/>
              <w:keepLines/>
              <w:ind w:firstLine="0"/>
            </w:pPr>
          </w:p>
        </w:tc>
        <w:tc>
          <w:tcPr>
            <w:tcW w:w="284" w:type="dxa"/>
            <w:tcBorders>
              <w:left w:val="double" w:sz="4" w:space="0" w:color="auto"/>
              <w:right w:val="single" w:sz="4" w:space="0" w:color="auto"/>
            </w:tcBorders>
            <w:shd w:val="clear" w:color="auto" w:fill="CCFFCC"/>
          </w:tcPr>
          <w:p w14:paraId="07A45E4E" w14:textId="77777777" w:rsidR="00D47CFE" w:rsidRDefault="00D47CFE" w:rsidP="00C57928">
            <w:pPr>
              <w:pStyle w:val="Tabletext"/>
              <w:keepNext/>
              <w:keepLines/>
              <w:ind w:firstLine="0"/>
            </w:pPr>
          </w:p>
        </w:tc>
        <w:tc>
          <w:tcPr>
            <w:tcW w:w="7655" w:type="dxa"/>
            <w:gridSpan w:val="6"/>
            <w:tcBorders>
              <w:top w:val="nil"/>
              <w:left w:val="single" w:sz="4" w:space="0" w:color="auto"/>
              <w:bottom w:val="nil"/>
              <w:right w:val="single" w:sz="4" w:space="0" w:color="auto"/>
            </w:tcBorders>
            <w:shd w:val="clear" w:color="auto" w:fill="CCECFF"/>
          </w:tcPr>
          <w:p w14:paraId="7EB1338C" w14:textId="7BE9968A" w:rsidR="00D47CFE" w:rsidRPr="008E30C0" w:rsidRDefault="00D47CFE" w:rsidP="00C57928">
            <w:pPr>
              <w:pStyle w:val="Tabletext"/>
              <w:keepNext/>
              <w:keepLines/>
              <w:ind w:firstLine="0"/>
            </w:pPr>
            <w:r w:rsidRPr="0004544D">
              <w:t xml:space="preserve">&lt;page </w:t>
            </w:r>
            <w:r>
              <w:t>2</w:t>
            </w:r>
            <w:r w:rsidRPr="0004544D">
              <w:t>&gt;</w:t>
            </w:r>
            <w:r>
              <w:t xml:space="preserve"> “contains”</w:t>
            </w:r>
          </w:p>
        </w:tc>
        <w:tc>
          <w:tcPr>
            <w:tcW w:w="284" w:type="dxa"/>
            <w:vMerge/>
            <w:tcBorders>
              <w:left w:val="single" w:sz="4" w:space="0" w:color="auto"/>
              <w:right w:val="double" w:sz="4" w:space="0" w:color="auto"/>
            </w:tcBorders>
            <w:shd w:val="clear" w:color="auto" w:fill="CCFFCC"/>
          </w:tcPr>
          <w:p w14:paraId="6F136EBA" w14:textId="77777777" w:rsidR="00D47CFE" w:rsidRDefault="00D47CFE"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578BD2ED" w14:textId="77777777" w:rsidR="00D47CFE" w:rsidRDefault="00D47CFE" w:rsidP="00C57928">
            <w:pPr>
              <w:pStyle w:val="Tabletext"/>
              <w:keepNext/>
              <w:keepLines/>
              <w:ind w:firstLine="0"/>
            </w:pPr>
          </w:p>
        </w:tc>
      </w:tr>
      <w:tr w:rsidR="00D47CFE" w14:paraId="519797A8"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757A7E57" w14:textId="77777777" w:rsidR="00D47CFE" w:rsidRDefault="00D47CFE" w:rsidP="00C57928">
            <w:pPr>
              <w:pStyle w:val="Tabletext"/>
              <w:keepNext/>
              <w:keepLines/>
              <w:ind w:firstLine="0"/>
            </w:pPr>
          </w:p>
        </w:tc>
        <w:tc>
          <w:tcPr>
            <w:tcW w:w="284" w:type="dxa"/>
            <w:tcBorders>
              <w:left w:val="double" w:sz="4" w:space="0" w:color="auto"/>
              <w:right w:val="single" w:sz="4" w:space="0" w:color="auto"/>
            </w:tcBorders>
            <w:shd w:val="clear" w:color="auto" w:fill="CCFFCC"/>
          </w:tcPr>
          <w:p w14:paraId="774DBA60" w14:textId="77777777" w:rsidR="00D47CFE" w:rsidRDefault="00D47CFE" w:rsidP="00C57928">
            <w:pPr>
              <w:pStyle w:val="Tabletext"/>
              <w:keepNext/>
              <w:keepLines/>
              <w:ind w:firstLine="0"/>
            </w:pPr>
          </w:p>
        </w:tc>
        <w:tc>
          <w:tcPr>
            <w:tcW w:w="284" w:type="dxa"/>
            <w:vMerge w:val="restart"/>
            <w:tcBorders>
              <w:top w:val="nil"/>
              <w:left w:val="single" w:sz="4" w:space="0" w:color="auto"/>
              <w:bottom w:val="single" w:sz="4" w:space="0" w:color="auto"/>
              <w:right w:val="dashed" w:sz="4" w:space="0" w:color="auto"/>
            </w:tcBorders>
            <w:shd w:val="clear" w:color="auto" w:fill="CCECFF"/>
          </w:tcPr>
          <w:p w14:paraId="7BF3EEEE" w14:textId="77777777" w:rsidR="00D47CFE" w:rsidRDefault="00D47CFE"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58221C9E" w14:textId="58708EA0" w:rsidR="00D47CFE" w:rsidRDefault="00D47CFE" w:rsidP="00C57928">
            <w:pPr>
              <w:pStyle w:val="Tabletext"/>
              <w:keepNext/>
              <w:keepLines/>
              <w:ind w:firstLine="0"/>
            </w:pPr>
            <w:r w:rsidRPr="0004544D">
              <w:t xml:space="preserve">&lt;line </w:t>
            </w:r>
            <w:r>
              <w:t>4&gt;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2FB0B27D" w14:textId="560722F7" w:rsidR="00D47CFE" w:rsidRDefault="00D47CFE" w:rsidP="00C57928">
            <w:pPr>
              <w:pStyle w:val="Tabletext"/>
              <w:keepNext/>
              <w:keepLines/>
              <w:ind w:firstLine="0"/>
            </w:pPr>
            <w:r w:rsidRPr="00082F41">
              <w:t>&lt;</w:t>
            </w:r>
            <w:r w:rsidR="009C67A8">
              <w:t>cell</w:t>
            </w:r>
            <w:r w:rsidRPr="00082F41">
              <w:t xml:space="preserve"> </w:t>
            </w:r>
            <w:r w:rsidR="00C57928">
              <w:t>C</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28BC3E21" w14:textId="27FC82B1"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g</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58A82DDC" w14:textId="118AE4A9" w:rsidR="00D47CFE" w:rsidRDefault="00D47CFE" w:rsidP="00C57928">
            <w:pPr>
              <w:pStyle w:val="Tabletext"/>
              <w:keepNext/>
              <w:keepLines/>
              <w:ind w:firstLine="0"/>
            </w:pPr>
            <w:r w:rsidRPr="00082F41">
              <w:t>&lt;</w:t>
            </w:r>
            <w:r w:rsidR="009C67A8">
              <w:t>cell</w:t>
            </w:r>
            <w:r w:rsidRPr="00082F41">
              <w:t xml:space="preserve"> </w:t>
            </w:r>
            <w:r w:rsidR="00C57928">
              <w:t>D</w:t>
            </w:r>
            <w:r w:rsidRPr="00082F41">
              <w:t>&gt;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46F441C4" w14:textId="63362FD1"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h</w:t>
            </w:r>
            <w:r>
              <w:rPr>
                <w:i/>
                <w:iCs/>
              </w:rPr>
              <w:t>…</w:t>
            </w:r>
          </w:p>
        </w:tc>
        <w:tc>
          <w:tcPr>
            <w:tcW w:w="284" w:type="dxa"/>
            <w:vMerge/>
            <w:tcBorders>
              <w:left w:val="single" w:sz="4" w:space="0" w:color="auto"/>
              <w:right w:val="double" w:sz="4" w:space="0" w:color="auto"/>
            </w:tcBorders>
            <w:shd w:val="clear" w:color="auto" w:fill="CCFFCC"/>
          </w:tcPr>
          <w:p w14:paraId="238BC4D0" w14:textId="77777777" w:rsidR="00D47CFE" w:rsidRDefault="00D47CFE"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440A136A" w14:textId="77777777" w:rsidR="00D47CFE" w:rsidRDefault="00D47CFE" w:rsidP="00C57928">
            <w:pPr>
              <w:pStyle w:val="Tabletext"/>
              <w:keepNext/>
              <w:keepLines/>
              <w:ind w:firstLine="0"/>
            </w:pPr>
          </w:p>
        </w:tc>
      </w:tr>
      <w:tr w:rsidR="00D47CFE" w14:paraId="5ABB0D83"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042CECB9" w14:textId="77777777" w:rsidR="00D47CFE" w:rsidRDefault="00D47CFE" w:rsidP="00C57928">
            <w:pPr>
              <w:pStyle w:val="Tabletext"/>
              <w:keepNext/>
              <w:keepLines/>
              <w:ind w:firstLine="0"/>
            </w:pPr>
          </w:p>
        </w:tc>
        <w:tc>
          <w:tcPr>
            <w:tcW w:w="284" w:type="dxa"/>
            <w:tcBorders>
              <w:left w:val="double" w:sz="4" w:space="0" w:color="auto"/>
              <w:right w:val="single" w:sz="4" w:space="0" w:color="auto"/>
            </w:tcBorders>
            <w:shd w:val="clear" w:color="auto" w:fill="CCFFCC"/>
          </w:tcPr>
          <w:p w14:paraId="4A8235DF" w14:textId="77777777" w:rsidR="00D47CFE" w:rsidRDefault="00D47CFE" w:rsidP="00C57928">
            <w:pPr>
              <w:pStyle w:val="Tabletext"/>
              <w:keepNext/>
              <w:keepLines/>
              <w:ind w:firstLine="0"/>
            </w:pPr>
          </w:p>
        </w:tc>
        <w:tc>
          <w:tcPr>
            <w:tcW w:w="284" w:type="dxa"/>
            <w:vMerge/>
            <w:tcBorders>
              <w:top w:val="nil"/>
              <w:left w:val="single" w:sz="4" w:space="0" w:color="auto"/>
              <w:bottom w:val="single" w:sz="4" w:space="0" w:color="auto"/>
              <w:right w:val="dashed" w:sz="4" w:space="0" w:color="auto"/>
            </w:tcBorders>
            <w:shd w:val="clear" w:color="auto" w:fill="CCECFF"/>
          </w:tcPr>
          <w:p w14:paraId="00597C7D" w14:textId="77777777" w:rsidR="00D47CFE" w:rsidRDefault="00D47CFE"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04097E09" w14:textId="6B506C6F" w:rsidR="00D47CFE" w:rsidRDefault="00D47CFE" w:rsidP="00C57928">
            <w:pPr>
              <w:pStyle w:val="Tabletext"/>
              <w:keepNext/>
              <w:keepLines/>
              <w:ind w:firstLine="0"/>
            </w:pPr>
            <w:r w:rsidRPr="0004544D">
              <w:t xml:space="preserve">&lt;line </w:t>
            </w:r>
            <w:r>
              <w:t>5&gt;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7B34E2B4" w14:textId="0BF54FA6" w:rsidR="00D47CFE" w:rsidRDefault="00D47CFE" w:rsidP="00C57928">
            <w:pPr>
              <w:pStyle w:val="Tabletext"/>
              <w:keepNext/>
              <w:keepLines/>
              <w:ind w:firstLine="0"/>
            </w:pPr>
            <w:r w:rsidRPr="00082F41">
              <w:t>&lt;</w:t>
            </w:r>
            <w:r w:rsidR="009C67A8">
              <w:t>cell</w:t>
            </w:r>
            <w:r w:rsidRPr="00082F41">
              <w:t xml:space="preserve"> </w:t>
            </w:r>
            <w:r w:rsidR="00C57928">
              <w:t>C</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36EA0DE3" w14:textId="1EF63319"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w:t>
            </w:r>
            <w:r w:rsidR="000142FB">
              <w:rPr>
                <w:i/>
                <w:iCs/>
                <w:noProof/>
              </w:rPr>
              <w:t>i</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4C237FC7" w14:textId="7CC1EA9E" w:rsidR="00D47CFE" w:rsidRDefault="00D47CFE" w:rsidP="00C57928">
            <w:pPr>
              <w:pStyle w:val="Tabletext"/>
              <w:keepNext/>
              <w:keepLines/>
              <w:ind w:firstLine="0"/>
            </w:pPr>
            <w:r w:rsidRPr="00082F41">
              <w:t>&lt;</w:t>
            </w:r>
            <w:r w:rsidR="009C67A8">
              <w:t>cell</w:t>
            </w:r>
            <w:r w:rsidRPr="00082F41">
              <w:t xml:space="preserve"> </w:t>
            </w:r>
            <w:r w:rsidR="00C57928">
              <w:t>D</w:t>
            </w:r>
            <w:r w:rsidRPr="00082F41">
              <w:t>&gt;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08E9C59F" w14:textId="016DE484"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j</w:t>
            </w:r>
            <w:r>
              <w:rPr>
                <w:i/>
                <w:iCs/>
              </w:rPr>
              <w:t>…</w:t>
            </w:r>
          </w:p>
        </w:tc>
        <w:tc>
          <w:tcPr>
            <w:tcW w:w="284" w:type="dxa"/>
            <w:vMerge/>
            <w:tcBorders>
              <w:left w:val="single" w:sz="4" w:space="0" w:color="auto"/>
              <w:right w:val="double" w:sz="4" w:space="0" w:color="auto"/>
            </w:tcBorders>
            <w:shd w:val="clear" w:color="auto" w:fill="CCFFCC"/>
          </w:tcPr>
          <w:p w14:paraId="0B4F0D74" w14:textId="77777777" w:rsidR="00D47CFE" w:rsidRDefault="00D47CFE"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72C3C074" w14:textId="77777777" w:rsidR="00D47CFE" w:rsidRDefault="00D47CFE" w:rsidP="00C57928">
            <w:pPr>
              <w:pStyle w:val="Tabletext"/>
              <w:keepNext/>
              <w:keepLines/>
              <w:ind w:firstLine="0"/>
            </w:pPr>
          </w:p>
        </w:tc>
      </w:tr>
      <w:tr w:rsidR="00D47CFE" w14:paraId="135C83A7"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0DB55CE1" w14:textId="77777777" w:rsidR="00D47CFE" w:rsidRDefault="00D47CFE" w:rsidP="00C57928">
            <w:pPr>
              <w:pStyle w:val="Tabletext"/>
              <w:keepNext/>
              <w:keepLines/>
              <w:ind w:firstLine="0"/>
            </w:pPr>
          </w:p>
        </w:tc>
        <w:tc>
          <w:tcPr>
            <w:tcW w:w="284" w:type="dxa"/>
            <w:tcBorders>
              <w:left w:val="double" w:sz="4" w:space="0" w:color="auto"/>
              <w:bottom w:val="nil"/>
              <w:right w:val="single" w:sz="4" w:space="0" w:color="auto"/>
            </w:tcBorders>
            <w:shd w:val="clear" w:color="auto" w:fill="CCFFCC"/>
          </w:tcPr>
          <w:p w14:paraId="01B8D6D8" w14:textId="77777777" w:rsidR="00D47CFE" w:rsidRDefault="00D47CFE" w:rsidP="00C57928">
            <w:pPr>
              <w:pStyle w:val="Tabletext"/>
              <w:keepNext/>
              <w:keepLines/>
              <w:ind w:firstLine="0"/>
            </w:pPr>
          </w:p>
        </w:tc>
        <w:tc>
          <w:tcPr>
            <w:tcW w:w="284" w:type="dxa"/>
            <w:vMerge/>
            <w:tcBorders>
              <w:top w:val="nil"/>
              <w:left w:val="single" w:sz="4" w:space="0" w:color="auto"/>
              <w:bottom w:val="single" w:sz="4" w:space="0" w:color="auto"/>
              <w:right w:val="dashed" w:sz="4" w:space="0" w:color="auto"/>
            </w:tcBorders>
            <w:shd w:val="clear" w:color="auto" w:fill="CCECFF"/>
          </w:tcPr>
          <w:p w14:paraId="2B16CB4D" w14:textId="77777777" w:rsidR="00D47CFE" w:rsidRDefault="00D47CFE" w:rsidP="00C57928">
            <w:pPr>
              <w:pStyle w:val="Tabletext"/>
              <w:keepNext/>
              <w:keepLines/>
              <w:ind w:firstLine="0"/>
            </w:pPr>
          </w:p>
        </w:tc>
        <w:tc>
          <w:tcPr>
            <w:tcW w:w="1701" w:type="dxa"/>
            <w:tcBorders>
              <w:top w:val="dashed" w:sz="4" w:space="0" w:color="auto"/>
              <w:left w:val="dashed" w:sz="4" w:space="0" w:color="auto"/>
              <w:bottom w:val="single" w:sz="4" w:space="0" w:color="auto"/>
              <w:right w:val="dashed" w:sz="4" w:space="0" w:color="auto"/>
            </w:tcBorders>
            <w:shd w:val="clear" w:color="auto" w:fill="00B0F0"/>
          </w:tcPr>
          <w:p w14:paraId="2482109C" w14:textId="0D50DB25" w:rsidR="00D47CFE" w:rsidRDefault="00D47CFE" w:rsidP="00C57928">
            <w:pPr>
              <w:pStyle w:val="Tabletext"/>
              <w:keepNext/>
              <w:keepLines/>
              <w:ind w:firstLine="0"/>
            </w:pPr>
            <w:r w:rsidRPr="0004544D">
              <w:t xml:space="preserve">&lt;line </w:t>
            </w:r>
            <w:r>
              <w:t>6&gt; “contains”</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2CC3EDAA" w14:textId="1ADD1314" w:rsidR="00D47CFE" w:rsidRDefault="00D47CFE" w:rsidP="00C57928">
            <w:pPr>
              <w:pStyle w:val="Tabletext"/>
              <w:keepNext/>
              <w:keepLines/>
              <w:ind w:firstLine="0"/>
            </w:pPr>
            <w:r w:rsidRPr="00082F41">
              <w:t>&lt;</w:t>
            </w:r>
            <w:r w:rsidR="009C67A8">
              <w:t>cell</w:t>
            </w:r>
            <w:r w:rsidRPr="00082F41">
              <w:t xml:space="preserve"> </w:t>
            </w:r>
            <w:r w:rsidR="00C57928">
              <w:t>C</w:t>
            </w:r>
            <w:r w:rsidRPr="00082F41">
              <w:t>&gt;</w:t>
            </w:r>
            <w:r>
              <w:t xml:space="preserve"> “contains”</w:t>
            </w:r>
          </w:p>
        </w:tc>
        <w:tc>
          <w:tcPr>
            <w:tcW w:w="1134" w:type="dxa"/>
            <w:tcBorders>
              <w:top w:val="dashed" w:sz="4" w:space="0" w:color="auto"/>
              <w:left w:val="dashed" w:sz="4" w:space="0" w:color="auto"/>
              <w:bottom w:val="single" w:sz="4" w:space="0" w:color="auto"/>
              <w:right w:val="dashed" w:sz="4" w:space="0" w:color="auto"/>
            </w:tcBorders>
            <w:shd w:val="clear" w:color="auto" w:fill="FFFF00"/>
          </w:tcPr>
          <w:p w14:paraId="7381670D" w14:textId="32BC00E9"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k</w:t>
            </w:r>
            <w:r>
              <w:rPr>
                <w:i/>
                <w:iCs/>
              </w:rPr>
              <w:t>…</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465B44D3" w14:textId="405F7A22" w:rsidR="00D47CFE" w:rsidRDefault="00D47CFE" w:rsidP="00C57928">
            <w:pPr>
              <w:pStyle w:val="Tabletext"/>
              <w:keepNext/>
              <w:keepLines/>
              <w:ind w:firstLine="0"/>
            </w:pPr>
            <w:r w:rsidRPr="00082F41">
              <w:t>&lt;</w:t>
            </w:r>
            <w:r w:rsidR="009C67A8">
              <w:t>cell</w:t>
            </w:r>
            <w:r w:rsidRPr="00082F41">
              <w:t xml:space="preserve"> </w:t>
            </w:r>
            <w:r w:rsidR="00C57928">
              <w:t>D</w:t>
            </w:r>
            <w:r w:rsidRPr="00082F41">
              <w:t>&gt;</w:t>
            </w:r>
            <w:r>
              <w:t xml:space="preserve"> “contains”</w:t>
            </w:r>
          </w:p>
        </w:tc>
        <w:tc>
          <w:tcPr>
            <w:tcW w:w="1134" w:type="dxa"/>
            <w:tcBorders>
              <w:top w:val="dashed" w:sz="4" w:space="0" w:color="auto"/>
              <w:left w:val="dashed" w:sz="4" w:space="0" w:color="auto"/>
              <w:bottom w:val="single" w:sz="4" w:space="0" w:color="auto"/>
              <w:right w:val="single" w:sz="4" w:space="0" w:color="auto"/>
            </w:tcBorders>
            <w:shd w:val="clear" w:color="auto" w:fill="FFFF00"/>
          </w:tcPr>
          <w:p w14:paraId="366C2A18" w14:textId="23411239"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l</w:t>
            </w:r>
            <w:r>
              <w:rPr>
                <w:i/>
                <w:iCs/>
              </w:rPr>
              <w:t>…</w:t>
            </w:r>
          </w:p>
        </w:tc>
        <w:tc>
          <w:tcPr>
            <w:tcW w:w="284" w:type="dxa"/>
            <w:vMerge/>
            <w:tcBorders>
              <w:left w:val="single" w:sz="4" w:space="0" w:color="auto"/>
              <w:right w:val="double" w:sz="4" w:space="0" w:color="auto"/>
            </w:tcBorders>
            <w:shd w:val="clear" w:color="auto" w:fill="CCFFCC"/>
          </w:tcPr>
          <w:p w14:paraId="6E97B395" w14:textId="77777777" w:rsidR="00D47CFE" w:rsidRDefault="00D47CFE"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4CD1454D" w14:textId="77777777" w:rsidR="00D47CFE" w:rsidRDefault="00D47CFE" w:rsidP="00C57928">
            <w:pPr>
              <w:pStyle w:val="Tabletext"/>
              <w:keepNext/>
              <w:keepLines/>
              <w:ind w:firstLine="0"/>
            </w:pPr>
          </w:p>
        </w:tc>
      </w:tr>
      <w:tr w:rsidR="00407C03" w14:paraId="2EA24BB4" w14:textId="77777777" w:rsidTr="00D47CFE">
        <w:trPr>
          <w:trHeight w:hRule="exact" w:val="284"/>
          <w:jc w:val="center"/>
        </w:trPr>
        <w:tc>
          <w:tcPr>
            <w:tcW w:w="284" w:type="dxa"/>
            <w:vMerge/>
            <w:tcBorders>
              <w:left w:val="double" w:sz="12" w:space="0" w:color="auto"/>
              <w:right w:val="double" w:sz="4" w:space="0" w:color="auto"/>
            </w:tcBorders>
            <w:shd w:val="clear" w:color="auto" w:fill="92D050"/>
          </w:tcPr>
          <w:p w14:paraId="4D348A3B" w14:textId="77777777" w:rsidR="00407C03" w:rsidRDefault="00407C03" w:rsidP="00C57928">
            <w:pPr>
              <w:pStyle w:val="Tabletext"/>
              <w:keepNext/>
              <w:keepLines/>
              <w:ind w:firstLine="0"/>
            </w:pPr>
          </w:p>
        </w:tc>
        <w:tc>
          <w:tcPr>
            <w:tcW w:w="8223" w:type="dxa"/>
            <w:gridSpan w:val="8"/>
            <w:tcBorders>
              <w:top w:val="nil"/>
              <w:left w:val="double" w:sz="4" w:space="0" w:color="auto"/>
              <w:bottom w:val="double" w:sz="4" w:space="0" w:color="auto"/>
              <w:right w:val="double" w:sz="4" w:space="0" w:color="auto"/>
            </w:tcBorders>
            <w:shd w:val="clear" w:color="auto" w:fill="CCFFCC"/>
          </w:tcPr>
          <w:p w14:paraId="15B658EF" w14:textId="77777777" w:rsidR="00407C03" w:rsidRDefault="00407C03" w:rsidP="00C57928">
            <w:pPr>
              <w:pStyle w:val="Tabletext"/>
              <w:keepNext/>
              <w:keepLines/>
              <w:ind w:firstLine="0"/>
            </w:pPr>
          </w:p>
          <w:p w14:paraId="0F7E921B" w14:textId="77777777" w:rsidR="00407C03" w:rsidRDefault="00407C03" w:rsidP="00C57928">
            <w:pPr>
              <w:pStyle w:val="Tabletext"/>
              <w:keepNext/>
              <w:keepLines/>
              <w:ind w:firstLine="0"/>
            </w:pPr>
            <w:r>
              <w:t>a</w:t>
            </w:r>
          </w:p>
          <w:p w14:paraId="05B7E204" w14:textId="77777777" w:rsidR="00407C03" w:rsidRDefault="00407C03" w:rsidP="00C57928">
            <w:pPr>
              <w:pStyle w:val="Tabletext"/>
              <w:keepNext/>
              <w:keepLines/>
              <w:ind w:firstLine="0"/>
            </w:pPr>
            <w:r>
              <w:t>a</w:t>
            </w:r>
          </w:p>
          <w:p w14:paraId="7A665C83" w14:textId="77777777" w:rsidR="00407C03" w:rsidRDefault="00407C03" w:rsidP="00C57928">
            <w:pPr>
              <w:pStyle w:val="Tabletext"/>
              <w:keepNext/>
              <w:keepLines/>
              <w:ind w:firstLine="0"/>
            </w:pPr>
            <w:r>
              <w:t>a</w:t>
            </w:r>
          </w:p>
          <w:p w14:paraId="43F7FC1C" w14:textId="77777777" w:rsidR="00407C03" w:rsidRDefault="00407C03" w:rsidP="00C57928">
            <w:pPr>
              <w:pStyle w:val="Tabletext"/>
              <w:keepNext/>
              <w:keepLines/>
              <w:ind w:firstLine="0"/>
            </w:pPr>
            <w:r>
              <w:t>a</w:t>
            </w:r>
          </w:p>
          <w:p w14:paraId="15A47333" w14:textId="1B8F9504" w:rsidR="00407C03" w:rsidRDefault="00407C03" w:rsidP="00C57928">
            <w:pPr>
              <w:pStyle w:val="Tabletext"/>
              <w:keepNext/>
              <w:keepLines/>
              <w:ind w:firstLine="0"/>
            </w:pPr>
            <w:r>
              <w:t>a</w:t>
            </w:r>
          </w:p>
        </w:tc>
        <w:tc>
          <w:tcPr>
            <w:tcW w:w="284" w:type="dxa"/>
            <w:vMerge/>
            <w:tcBorders>
              <w:left w:val="double" w:sz="4" w:space="0" w:color="auto"/>
              <w:right w:val="double" w:sz="12" w:space="0" w:color="auto"/>
            </w:tcBorders>
            <w:shd w:val="clear" w:color="auto" w:fill="92D050"/>
          </w:tcPr>
          <w:p w14:paraId="60E43A6D" w14:textId="77777777" w:rsidR="00407C03" w:rsidRDefault="00407C03" w:rsidP="00C57928">
            <w:pPr>
              <w:pStyle w:val="Tabletext"/>
              <w:keepNext/>
              <w:keepLines/>
              <w:ind w:firstLine="0"/>
            </w:pPr>
          </w:p>
        </w:tc>
      </w:tr>
      <w:tr w:rsidR="008E30C0" w14:paraId="57380497" w14:textId="77777777" w:rsidTr="00D47CFE">
        <w:trPr>
          <w:trHeight w:hRule="exact" w:val="284"/>
          <w:jc w:val="center"/>
        </w:trPr>
        <w:tc>
          <w:tcPr>
            <w:tcW w:w="284" w:type="dxa"/>
            <w:vMerge/>
            <w:tcBorders>
              <w:left w:val="double" w:sz="12" w:space="0" w:color="auto"/>
              <w:right w:val="double" w:sz="4" w:space="0" w:color="auto"/>
            </w:tcBorders>
            <w:shd w:val="clear" w:color="auto" w:fill="92D050"/>
          </w:tcPr>
          <w:p w14:paraId="0737CCAE" w14:textId="77777777" w:rsidR="008E30C0" w:rsidRDefault="008E30C0" w:rsidP="00C57928">
            <w:pPr>
              <w:pStyle w:val="Tabletext"/>
              <w:keepNext/>
              <w:keepLines/>
              <w:ind w:firstLine="0"/>
            </w:pPr>
          </w:p>
        </w:tc>
        <w:tc>
          <w:tcPr>
            <w:tcW w:w="8223" w:type="dxa"/>
            <w:gridSpan w:val="8"/>
            <w:tcBorders>
              <w:top w:val="nil"/>
              <w:left w:val="double" w:sz="4" w:space="0" w:color="auto"/>
              <w:bottom w:val="nil"/>
              <w:right w:val="double" w:sz="4" w:space="0" w:color="auto"/>
            </w:tcBorders>
            <w:shd w:val="clear" w:color="auto" w:fill="CCFFCC"/>
          </w:tcPr>
          <w:p w14:paraId="155909AA" w14:textId="4AB265A1" w:rsidR="008E30C0" w:rsidRDefault="008E30C0" w:rsidP="00C57928">
            <w:pPr>
              <w:pStyle w:val="Tabletext"/>
              <w:keepNext/>
              <w:keepLines/>
              <w:ind w:firstLine="0"/>
            </w:pPr>
            <w:r w:rsidRPr="0004544D">
              <w:t xml:space="preserve">&lt;textpart </w:t>
            </w:r>
            <w:r>
              <w:t>B</w:t>
            </w:r>
            <w:r w:rsidRPr="0004544D">
              <w:t>&gt;</w:t>
            </w:r>
            <w:r>
              <w:t xml:space="preserve"> contains</w:t>
            </w:r>
          </w:p>
        </w:tc>
        <w:tc>
          <w:tcPr>
            <w:tcW w:w="284" w:type="dxa"/>
            <w:vMerge/>
            <w:tcBorders>
              <w:left w:val="double" w:sz="4" w:space="0" w:color="auto"/>
              <w:right w:val="double" w:sz="12" w:space="0" w:color="auto"/>
            </w:tcBorders>
            <w:shd w:val="clear" w:color="auto" w:fill="92D050"/>
          </w:tcPr>
          <w:p w14:paraId="13D46BCB" w14:textId="77777777" w:rsidR="008E30C0" w:rsidRDefault="008E30C0" w:rsidP="00C57928">
            <w:pPr>
              <w:pStyle w:val="Tabletext"/>
              <w:keepNext/>
              <w:keepLines/>
              <w:ind w:firstLine="0"/>
            </w:pPr>
          </w:p>
        </w:tc>
      </w:tr>
      <w:tr w:rsidR="008E30C0" w14:paraId="653E7F0D"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11C07C8F" w14:textId="77777777" w:rsidR="008E30C0" w:rsidRDefault="008E30C0" w:rsidP="00C57928">
            <w:pPr>
              <w:pStyle w:val="Tabletext"/>
              <w:keepNext/>
              <w:keepLines/>
              <w:ind w:firstLine="0"/>
            </w:pPr>
          </w:p>
        </w:tc>
        <w:tc>
          <w:tcPr>
            <w:tcW w:w="284" w:type="dxa"/>
            <w:vMerge w:val="restart"/>
            <w:tcBorders>
              <w:top w:val="nil"/>
              <w:left w:val="double" w:sz="4" w:space="0" w:color="auto"/>
              <w:right w:val="single" w:sz="4" w:space="0" w:color="auto"/>
            </w:tcBorders>
            <w:shd w:val="clear" w:color="auto" w:fill="CCFFCC"/>
          </w:tcPr>
          <w:p w14:paraId="207741F5" w14:textId="77777777" w:rsidR="008E30C0" w:rsidRDefault="008E30C0" w:rsidP="00C57928">
            <w:pPr>
              <w:pStyle w:val="Tabletext"/>
              <w:keepNext/>
              <w:keepLines/>
              <w:ind w:firstLine="0"/>
            </w:pPr>
          </w:p>
        </w:tc>
        <w:tc>
          <w:tcPr>
            <w:tcW w:w="7655" w:type="dxa"/>
            <w:gridSpan w:val="6"/>
            <w:tcBorders>
              <w:top w:val="single" w:sz="4" w:space="0" w:color="auto"/>
              <w:left w:val="single" w:sz="4" w:space="0" w:color="auto"/>
              <w:bottom w:val="nil"/>
              <w:right w:val="single" w:sz="4" w:space="0" w:color="auto"/>
            </w:tcBorders>
            <w:shd w:val="clear" w:color="auto" w:fill="CCECFF"/>
          </w:tcPr>
          <w:p w14:paraId="5E35B236" w14:textId="4B411D33" w:rsidR="008E30C0" w:rsidRDefault="008E30C0" w:rsidP="00C57928">
            <w:pPr>
              <w:pStyle w:val="Tabletext"/>
              <w:keepNext/>
              <w:keepLines/>
              <w:ind w:firstLine="0"/>
            </w:pPr>
            <w:r w:rsidRPr="0004544D">
              <w:t>&lt;page 1&gt;</w:t>
            </w:r>
            <w:r>
              <w:t xml:space="preserve"> “contains”</w:t>
            </w:r>
          </w:p>
        </w:tc>
        <w:tc>
          <w:tcPr>
            <w:tcW w:w="284" w:type="dxa"/>
            <w:vMerge w:val="restart"/>
            <w:tcBorders>
              <w:top w:val="nil"/>
              <w:left w:val="single" w:sz="4" w:space="0" w:color="auto"/>
              <w:right w:val="double" w:sz="4" w:space="0" w:color="auto"/>
            </w:tcBorders>
            <w:shd w:val="clear" w:color="auto" w:fill="CCFFCC"/>
          </w:tcPr>
          <w:p w14:paraId="4D029F5A"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78A82273" w14:textId="77777777" w:rsidR="008E30C0" w:rsidRDefault="008E30C0" w:rsidP="00C57928">
            <w:pPr>
              <w:pStyle w:val="Tabletext"/>
              <w:keepNext/>
              <w:keepLines/>
              <w:ind w:firstLine="0"/>
            </w:pPr>
          </w:p>
        </w:tc>
      </w:tr>
      <w:tr w:rsidR="008E30C0" w14:paraId="19121EEB"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7AE17DDF" w14:textId="77777777" w:rsidR="008E30C0" w:rsidRDefault="008E30C0" w:rsidP="00C57928">
            <w:pPr>
              <w:pStyle w:val="Tabletext"/>
              <w:keepNext/>
              <w:keepLines/>
              <w:ind w:firstLine="0"/>
            </w:pPr>
          </w:p>
        </w:tc>
        <w:tc>
          <w:tcPr>
            <w:tcW w:w="284" w:type="dxa"/>
            <w:vMerge/>
            <w:tcBorders>
              <w:left w:val="double" w:sz="4" w:space="0" w:color="auto"/>
              <w:right w:val="single" w:sz="4" w:space="0" w:color="auto"/>
            </w:tcBorders>
            <w:shd w:val="clear" w:color="auto" w:fill="CCFFCC"/>
          </w:tcPr>
          <w:p w14:paraId="37A6CD3F" w14:textId="77777777" w:rsidR="008E30C0" w:rsidRDefault="008E30C0" w:rsidP="00C57928">
            <w:pPr>
              <w:pStyle w:val="Tabletext"/>
              <w:keepNext/>
              <w:keepLines/>
              <w:ind w:firstLine="0"/>
            </w:pPr>
          </w:p>
        </w:tc>
        <w:tc>
          <w:tcPr>
            <w:tcW w:w="284" w:type="dxa"/>
            <w:vMerge w:val="restart"/>
            <w:tcBorders>
              <w:top w:val="nil"/>
              <w:left w:val="single" w:sz="4" w:space="0" w:color="auto"/>
              <w:bottom w:val="dashed" w:sz="4" w:space="0" w:color="auto"/>
              <w:right w:val="dashed" w:sz="4" w:space="0" w:color="auto"/>
            </w:tcBorders>
            <w:shd w:val="clear" w:color="auto" w:fill="CCECFF"/>
          </w:tcPr>
          <w:p w14:paraId="151CBFD5" w14:textId="77777777" w:rsidR="008E30C0" w:rsidRDefault="008E30C0"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0AF80EF8" w14:textId="1ABF297C" w:rsidR="008E30C0" w:rsidRDefault="008E30C0" w:rsidP="00C57928">
            <w:pPr>
              <w:pStyle w:val="Tabletext"/>
              <w:keepNext/>
              <w:keepLines/>
              <w:ind w:firstLine="0"/>
            </w:pPr>
            <w:r w:rsidRPr="0004544D">
              <w:t>&lt;line 1</w:t>
            </w:r>
            <w:r>
              <w:t>&gt;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69630999" w14:textId="2AAD2508" w:rsidR="008E30C0" w:rsidRDefault="008E30C0" w:rsidP="00C57928">
            <w:pPr>
              <w:pStyle w:val="Tabletext"/>
              <w:keepNext/>
              <w:keepLines/>
              <w:ind w:firstLine="0"/>
            </w:pPr>
            <w:r w:rsidRPr="00082F41">
              <w:t>&lt;</w:t>
            </w:r>
            <w:r w:rsidR="009C67A8">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177413B1" w14:textId="33DD1E57"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m</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5B24305C" w14:textId="74800EE1" w:rsidR="008E30C0" w:rsidRDefault="008E30C0" w:rsidP="00C57928">
            <w:pPr>
              <w:pStyle w:val="Tabletext"/>
              <w:keepNext/>
              <w:keepLines/>
              <w:ind w:firstLine="0"/>
            </w:pPr>
            <w:r w:rsidRPr="00082F41">
              <w:t>&lt;</w:t>
            </w:r>
            <w:r w:rsidR="009C67A8">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16602911" w14:textId="448AC942"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n</w:t>
            </w:r>
            <w:r>
              <w:rPr>
                <w:i/>
                <w:iCs/>
              </w:rPr>
              <w:t>…</w:t>
            </w:r>
          </w:p>
        </w:tc>
        <w:tc>
          <w:tcPr>
            <w:tcW w:w="284" w:type="dxa"/>
            <w:vMerge/>
            <w:tcBorders>
              <w:left w:val="single" w:sz="4" w:space="0" w:color="auto"/>
              <w:right w:val="double" w:sz="4" w:space="0" w:color="auto"/>
            </w:tcBorders>
            <w:shd w:val="clear" w:color="auto" w:fill="CCFFCC"/>
          </w:tcPr>
          <w:p w14:paraId="02143D62"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5D8381A9" w14:textId="77777777" w:rsidR="008E30C0" w:rsidRDefault="008E30C0" w:rsidP="00C57928">
            <w:pPr>
              <w:pStyle w:val="Tabletext"/>
              <w:keepNext/>
              <w:keepLines/>
              <w:ind w:firstLine="0"/>
            </w:pPr>
          </w:p>
        </w:tc>
      </w:tr>
      <w:tr w:rsidR="008E30C0" w14:paraId="587A0475"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418F8DD6" w14:textId="77777777" w:rsidR="008E30C0" w:rsidRDefault="008E30C0" w:rsidP="00C57928">
            <w:pPr>
              <w:pStyle w:val="Tabletext"/>
              <w:keepNext/>
              <w:keepLines/>
              <w:ind w:firstLine="0"/>
            </w:pPr>
          </w:p>
        </w:tc>
        <w:tc>
          <w:tcPr>
            <w:tcW w:w="284" w:type="dxa"/>
            <w:vMerge/>
            <w:tcBorders>
              <w:left w:val="double" w:sz="4" w:space="0" w:color="auto"/>
              <w:right w:val="single" w:sz="4" w:space="0" w:color="auto"/>
            </w:tcBorders>
            <w:shd w:val="clear" w:color="auto" w:fill="CCFFCC"/>
          </w:tcPr>
          <w:p w14:paraId="3B4128C7" w14:textId="77777777" w:rsidR="008E30C0" w:rsidRDefault="008E30C0" w:rsidP="00C57928">
            <w:pPr>
              <w:pStyle w:val="Tabletext"/>
              <w:keepNext/>
              <w:keepLines/>
              <w:ind w:firstLine="0"/>
            </w:pPr>
          </w:p>
        </w:tc>
        <w:tc>
          <w:tcPr>
            <w:tcW w:w="284" w:type="dxa"/>
            <w:vMerge/>
            <w:tcBorders>
              <w:top w:val="nil"/>
              <w:left w:val="single" w:sz="4" w:space="0" w:color="auto"/>
              <w:bottom w:val="dashed" w:sz="4" w:space="0" w:color="auto"/>
              <w:right w:val="dashed" w:sz="4" w:space="0" w:color="auto"/>
            </w:tcBorders>
            <w:shd w:val="clear" w:color="auto" w:fill="CCECFF"/>
          </w:tcPr>
          <w:p w14:paraId="4DC6328F" w14:textId="77777777" w:rsidR="008E30C0" w:rsidRDefault="008E30C0"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478E70BD" w14:textId="51C7D63E" w:rsidR="008E30C0" w:rsidRDefault="008E30C0" w:rsidP="00C57928">
            <w:pPr>
              <w:pStyle w:val="Tabletext"/>
              <w:keepNext/>
              <w:keepLines/>
              <w:ind w:firstLine="0"/>
            </w:pPr>
            <w:r w:rsidRPr="0004544D">
              <w:t xml:space="preserve">&lt;line </w:t>
            </w:r>
            <w:r>
              <w:t>2&gt;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3E87E5DE" w14:textId="5B1577AF" w:rsidR="008E30C0" w:rsidRDefault="008E30C0" w:rsidP="00C57928">
            <w:pPr>
              <w:pStyle w:val="Tabletext"/>
              <w:keepNext/>
              <w:keepLines/>
              <w:ind w:firstLine="0"/>
            </w:pPr>
            <w:r w:rsidRPr="00082F41">
              <w:t>&lt;</w:t>
            </w:r>
            <w:r w:rsidR="009C67A8">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7E8A3C01" w14:textId="24F9EC16"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o</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182CE1B6" w14:textId="6D376EC3" w:rsidR="008E30C0" w:rsidRDefault="008E30C0" w:rsidP="00C57928">
            <w:pPr>
              <w:pStyle w:val="Tabletext"/>
              <w:keepNext/>
              <w:keepLines/>
              <w:ind w:firstLine="0"/>
            </w:pPr>
            <w:r w:rsidRPr="00082F41">
              <w:t>&lt;</w:t>
            </w:r>
            <w:r w:rsidR="009C67A8">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0CDBB399" w14:textId="0E66F9CB"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p</w:t>
            </w:r>
            <w:r>
              <w:rPr>
                <w:i/>
                <w:iCs/>
              </w:rPr>
              <w:t>…</w:t>
            </w:r>
          </w:p>
        </w:tc>
        <w:tc>
          <w:tcPr>
            <w:tcW w:w="284" w:type="dxa"/>
            <w:vMerge/>
            <w:tcBorders>
              <w:left w:val="single" w:sz="4" w:space="0" w:color="auto"/>
              <w:right w:val="double" w:sz="4" w:space="0" w:color="auto"/>
            </w:tcBorders>
            <w:shd w:val="clear" w:color="auto" w:fill="CCFFCC"/>
          </w:tcPr>
          <w:p w14:paraId="6385BC10"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1C8C9698" w14:textId="77777777" w:rsidR="008E30C0" w:rsidRDefault="008E30C0" w:rsidP="00C57928">
            <w:pPr>
              <w:pStyle w:val="Tabletext"/>
              <w:keepNext/>
              <w:keepLines/>
              <w:ind w:firstLine="0"/>
            </w:pPr>
          </w:p>
        </w:tc>
      </w:tr>
      <w:tr w:rsidR="008E30C0" w14:paraId="71390671"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267B90E1" w14:textId="77777777" w:rsidR="008E30C0" w:rsidRDefault="008E30C0" w:rsidP="00C57928">
            <w:pPr>
              <w:pStyle w:val="Tabletext"/>
              <w:keepNext/>
              <w:keepLines/>
              <w:ind w:firstLine="0"/>
            </w:pPr>
          </w:p>
        </w:tc>
        <w:tc>
          <w:tcPr>
            <w:tcW w:w="284" w:type="dxa"/>
            <w:vMerge/>
            <w:tcBorders>
              <w:left w:val="double" w:sz="4" w:space="0" w:color="auto"/>
              <w:right w:val="single" w:sz="4" w:space="0" w:color="auto"/>
            </w:tcBorders>
            <w:shd w:val="clear" w:color="auto" w:fill="CCFFCC"/>
          </w:tcPr>
          <w:p w14:paraId="6D71DD3B" w14:textId="77777777" w:rsidR="008E30C0" w:rsidRDefault="008E30C0" w:rsidP="00C57928">
            <w:pPr>
              <w:pStyle w:val="Tabletext"/>
              <w:keepNext/>
              <w:keepLines/>
              <w:ind w:firstLine="0"/>
            </w:pPr>
          </w:p>
        </w:tc>
        <w:tc>
          <w:tcPr>
            <w:tcW w:w="284" w:type="dxa"/>
            <w:vMerge/>
            <w:tcBorders>
              <w:top w:val="nil"/>
              <w:left w:val="single" w:sz="4" w:space="0" w:color="auto"/>
              <w:bottom w:val="dashed" w:sz="4" w:space="0" w:color="auto"/>
              <w:right w:val="dashed" w:sz="4" w:space="0" w:color="auto"/>
            </w:tcBorders>
            <w:shd w:val="clear" w:color="auto" w:fill="CCECFF"/>
          </w:tcPr>
          <w:p w14:paraId="444103F0" w14:textId="77777777" w:rsidR="008E30C0" w:rsidRDefault="008E30C0"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0D40F06C" w14:textId="10D1178B" w:rsidR="008E30C0" w:rsidRDefault="008E30C0" w:rsidP="00C57928">
            <w:pPr>
              <w:pStyle w:val="Tabletext"/>
              <w:keepNext/>
              <w:keepLines/>
              <w:ind w:firstLine="0"/>
            </w:pPr>
            <w:r w:rsidRPr="0004544D">
              <w:t xml:space="preserve">&lt;line </w:t>
            </w:r>
            <w:r>
              <w:t>3&gt;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0F5417BC" w14:textId="7812FEBB" w:rsidR="008E30C0" w:rsidRDefault="008E30C0" w:rsidP="00C57928">
            <w:pPr>
              <w:pStyle w:val="Tabletext"/>
              <w:keepNext/>
              <w:keepLines/>
              <w:ind w:firstLine="0"/>
            </w:pPr>
            <w:r w:rsidRPr="00082F41">
              <w:t>&lt;</w:t>
            </w:r>
            <w:r w:rsidR="009C67A8">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281F3920" w14:textId="74ED3AD3"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q</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50DF5272" w14:textId="5A954E45" w:rsidR="008E30C0" w:rsidRDefault="008E30C0" w:rsidP="00C57928">
            <w:pPr>
              <w:pStyle w:val="Tabletext"/>
              <w:keepNext/>
              <w:keepLines/>
              <w:ind w:firstLine="0"/>
            </w:pPr>
            <w:r w:rsidRPr="00082F41">
              <w:t>&lt;</w:t>
            </w:r>
            <w:r w:rsidR="009C67A8">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226AC6BE" w14:textId="74A5D2F6"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r</w:t>
            </w:r>
            <w:r>
              <w:rPr>
                <w:i/>
                <w:iCs/>
              </w:rPr>
              <w:t>…</w:t>
            </w:r>
          </w:p>
        </w:tc>
        <w:tc>
          <w:tcPr>
            <w:tcW w:w="284" w:type="dxa"/>
            <w:vMerge/>
            <w:tcBorders>
              <w:left w:val="single" w:sz="4" w:space="0" w:color="auto"/>
              <w:right w:val="double" w:sz="4" w:space="0" w:color="auto"/>
            </w:tcBorders>
            <w:shd w:val="clear" w:color="auto" w:fill="CCFFCC"/>
          </w:tcPr>
          <w:p w14:paraId="75572D01"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2C66723B" w14:textId="77777777" w:rsidR="008E30C0" w:rsidRDefault="008E30C0" w:rsidP="00C57928">
            <w:pPr>
              <w:pStyle w:val="Tabletext"/>
              <w:keepNext/>
              <w:keepLines/>
              <w:ind w:firstLine="0"/>
            </w:pPr>
          </w:p>
        </w:tc>
      </w:tr>
      <w:tr w:rsidR="008E30C0" w14:paraId="0A8D6642"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10B668AD" w14:textId="77777777" w:rsidR="008E30C0" w:rsidRDefault="008E30C0" w:rsidP="00C57928">
            <w:pPr>
              <w:pStyle w:val="Tabletext"/>
              <w:keepNext/>
              <w:keepLines/>
              <w:ind w:firstLine="0"/>
            </w:pPr>
          </w:p>
        </w:tc>
        <w:tc>
          <w:tcPr>
            <w:tcW w:w="284" w:type="dxa"/>
            <w:vMerge/>
            <w:tcBorders>
              <w:left w:val="double" w:sz="4" w:space="0" w:color="auto"/>
              <w:right w:val="single" w:sz="4" w:space="0" w:color="auto"/>
            </w:tcBorders>
            <w:shd w:val="clear" w:color="auto" w:fill="CCFFCC"/>
          </w:tcPr>
          <w:p w14:paraId="40DA7151" w14:textId="77777777" w:rsidR="008E30C0" w:rsidRDefault="008E30C0" w:rsidP="00C57928">
            <w:pPr>
              <w:pStyle w:val="Tabletext"/>
              <w:keepNext/>
              <w:keepLines/>
              <w:ind w:firstLine="0"/>
            </w:pPr>
          </w:p>
        </w:tc>
        <w:tc>
          <w:tcPr>
            <w:tcW w:w="7655" w:type="dxa"/>
            <w:gridSpan w:val="6"/>
            <w:tcBorders>
              <w:top w:val="nil"/>
              <w:left w:val="single" w:sz="4" w:space="0" w:color="auto"/>
              <w:bottom w:val="nil"/>
              <w:right w:val="single" w:sz="4" w:space="0" w:color="auto"/>
            </w:tcBorders>
            <w:shd w:val="clear" w:color="auto" w:fill="CCECFF"/>
          </w:tcPr>
          <w:p w14:paraId="7EC3BAE2" w14:textId="1B95ECB3" w:rsidR="008E30C0" w:rsidRPr="008E30C0" w:rsidRDefault="008E30C0" w:rsidP="00C57928">
            <w:pPr>
              <w:pStyle w:val="Tabletext"/>
              <w:keepNext/>
              <w:keepLines/>
              <w:ind w:firstLine="0"/>
              <w:rPr>
                <w:i/>
                <w:iCs/>
              </w:rPr>
            </w:pPr>
            <w:r w:rsidRPr="0004544D">
              <w:t>&lt;page</w:t>
            </w:r>
            <w:r>
              <w:t xml:space="preserve"> 2</w:t>
            </w:r>
            <w:r w:rsidRPr="0004544D">
              <w:t>&gt;</w:t>
            </w:r>
            <w:r>
              <w:t xml:space="preserve"> “contains”</w:t>
            </w:r>
          </w:p>
        </w:tc>
        <w:tc>
          <w:tcPr>
            <w:tcW w:w="284" w:type="dxa"/>
            <w:vMerge/>
            <w:tcBorders>
              <w:left w:val="single" w:sz="4" w:space="0" w:color="auto"/>
              <w:right w:val="double" w:sz="4" w:space="0" w:color="auto"/>
            </w:tcBorders>
            <w:shd w:val="clear" w:color="auto" w:fill="CCFFCC"/>
          </w:tcPr>
          <w:p w14:paraId="35E567FD"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3CD3205D" w14:textId="77777777" w:rsidR="008E30C0" w:rsidRDefault="008E30C0" w:rsidP="00C57928">
            <w:pPr>
              <w:pStyle w:val="Tabletext"/>
              <w:keepNext/>
              <w:keepLines/>
              <w:ind w:firstLine="0"/>
            </w:pPr>
          </w:p>
        </w:tc>
      </w:tr>
      <w:tr w:rsidR="008E30C0" w14:paraId="6956155E"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394B994E" w14:textId="77777777" w:rsidR="008E30C0" w:rsidRDefault="008E30C0" w:rsidP="00C57928">
            <w:pPr>
              <w:pStyle w:val="Tabletext"/>
              <w:keepNext/>
              <w:keepLines/>
              <w:ind w:firstLine="0"/>
            </w:pPr>
          </w:p>
        </w:tc>
        <w:tc>
          <w:tcPr>
            <w:tcW w:w="284" w:type="dxa"/>
            <w:vMerge/>
            <w:tcBorders>
              <w:left w:val="double" w:sz="4" w:space="0" w:color="auto"/>
              <w:right w:val="single" w:sz="4" w:space="0" w:color="auto"/>
            </w:tcBorders>
            <w:shd w:val="clear" w:color="auto" w:fill="CCFFCC"/>
          </w:tcPr>
          <w:p w14:paraId="24451E81" w14:textId="77777777" w:rsidR="008E30C0" w:rsidRDefault="008E30C0" w:rsidP="00C57928">
            <w:pPr>
              <w:pStyle w:val="Tabletext"/>
              <w:keepNext/>
              <w:keepLines/>
              <w:ind w:firstLine="0"/>
            </w:pPr>
          </w:p>
        </w:tc>
        <w:tc>
          <w:tcPr>
            <w:tcW w:w="284" w:type="dxa"/>
            <w:vMerge w:val="restart"/>
            <w:tcBorders>
              <w:top w:val="nil"/>
              <w:left w:val="single" w:sz="4" w:space="0" w:color="auto"/>
              <w:bottom w:val="single" w:sz="4" w:space="0" w:color="auto"/>
              <w:right w:val="dashed" w:sz="4" w:space="0" w:color="auto"/>
            </w:tcBorders>
            <w:shd w:val="clear" w:color="auto" w:fill="CCECFF"/>
          </w:tcPr>
          <w:p w14:paraId="0AAFF430" w14:textId="77777777" w:rsidR="008E30C0" w:rsidRDefault="008E30C0"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1B378731" w14:textId="2F60B6DE" w:rsidR="008E30C0" w:rsidRDefault="008E30C0" w:rsidP="00C57928">
            <w:pPr>
              <w:pStyle w:val="Tabletext"/>
              <w:keepNext/>
              <w:keepLines/>
              <w:ind w:firstLine="0"/>
            </w:pPr>
            <w:r w:rsidRPr="0004544D">
              <w:t xml:space="preserve">&lt;line </w:t>
            </w:r>
            <w:r>
              <w:t>4&gt;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3C4A2DA8" w14:textId="725DC37D" w:rsidR="008E30C0" w:rsidRDefault="008E30C0" w:rsidP="00C57928">
            <w:pPr>
              <w:pStyle w:val="Tabletext"/>
              <w:keepNext/>
              <w:keepLines/>
              <w:ind w:firstLine="0"/>
            </w:pPr>
            <w:r w:rsidRPr="00082F41">
              <w:t>&lt;</w:t>
            </w:r>
            <w:r w:rsidR="009C67A8">
              <w:t>cell</w:t>
            </w:r>
            <w:r w:rsidRPr="00082F41">
              <w:t xml:space="preserve"> </w:t>
            </w:r>
            <w:r w:rsidR="00C57928">
              <w:t>C</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04C64B1E" w14:textId="4FCF2B9E"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s</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463C8382" w14:textId="2D27C107" w:rsidR="008E30C0" w:rsidRDefault="008E30C0" w:rsidP="00C57928">
            <w:pPr>
              <w:pStyle w:val="Tabletext"/>
              <w:keepNext/>
              <w:keepLines/>
              <w:ind w:firstLine="0"/>
            </w:pPr>
            <w:r w:rsidRPr="00082F41">
              <w:t>&lt;</w:t>
            </w:r>
            <w:r w:rsidR="009C67A8">
              <w:t>cell</w:t>
            </w:r>
            <w:r w:rsidRPr="00082F41">
              <w:t xml:space="preserve"> </w:t>
            </w:r>
            <w:r w:rsidR="00C57928">
              <w:t>D</w:t>
            </w:r>
            <w:r w:rsidRPr="00082F41">
              <w:t>&gt;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1A8DE241" w14:textId="11B1B027"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t</w:t>
            </w:r>
            <w:r>
              <w:rPr>
                <w:i/>
                <w:iCs/>
              </w:rPr>
              <w:t>…</w:t>
            </w:r>
          </w:p>
        </w:tc>
        <w:tc>
          <w:tcPr>
            <w:tcW w:w="284" w:type="dxa"/>
            <w:vMerge/>
            <w:tcBorders>
              <w:left w:val="single" w:sz="4" w:space="0" w:color="auto"/>
              <w:right w:val="double" w:sz="4" w:space="0" w:color="auto"/>
            </w:tcBorders>
            <w:shd w:val="clear" w:color="auto" w:fill="CCFFCC"/>
          </w:tcPr>
          <w:p w14:paraId="502D8ACA"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7E32438B" w14:textId="77777777" w:rsidR="008E30C0" w:rsidRDefault="008E30C0" w:rsidP="00C57928">
            <w:pPr>
              <w:pStyle w:val="Tabletext"/>
              <w:keepNext/>
              <w:keepLines/>
              <w:ind w:firstLine="0"/>
            </w:pPr>
          </w:p>
        </w:tc>
      </w:tr>
      <w:tr w:rsidR="008E30C0" w14:paraId="7684ECDD"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7D306DAE" w14:textId="77777777" w:rsidR="008E30C0" w:rsidRDefault="008E30C0" w:rsidP="00C57928">
            <w:pPr>
              <w:pStyle w:val="Tabletext"/>
              <w:keepNext/>
              <w:keepLines/>
              <w:ind w:firstLine="0"/>
            </w:pPr>
          </w:p>
        </w:tc>
        <w:tc>
          <w:tcPr>
            <w:tcW w:w="284" w:type="dxa"/>
            <w:vMerge/>
            <w:tcBorders>
              <w:left w:val="double" w:sz="4" w:space="0" w:color="auto"/>
              <w:right w:val="single" w:sz="4" w:space="0" w:color="auto"/>
            </w:tcBorders>
            <w:shd w:val="clear" w:color="auto" w:fill="CCFFCC"/>
          </w:tcPr>
          <w:p w14:paraId="45EC9C27" w14:textId="77777777" w:rsidR="008E30C0" w:rsidRDefault="008E30C0" w:rsidP="00C57928">
            <w:pPr>
              <w:pStyle w:val="Tabletext"/>
              <w:keepNext/>
              <w:keepLines/>
              <w:ind w:firstLine="0"/>
            </w:pPr>
          </w:p>
        </w:tc>
        <w:tc>
          <w:tcPr>
            <w:tcW w:w="284" w:type="dxa"/>
            <w:vMerge/>
            <w:tcBorders>
              <w:top w:val="single" w:sz="4" w:space="0" w:color="auto"/>
              <w:left w:val="single" w:sz="4" w:space="0" w:color="auto"/>
              <w:bottom w:val="single" w:sz="4" w:space="0" w:color="auto"/>
              <w:right w:val="dashed" w:sz="4" w:space="0" w:color="auto"/>
            </w:tcBorders>
            <w:shd w:val="clear" w:color="auto" w:fill="CCECFF"/>
          </w:tcPr>
          <w:p w14:paraId="212F6C65" w14:textId="77777777" w:rsidR="008E30C0" w:rsidRDefault="008E30C0"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335E2B92" w14:textId="3285486B" w:rsidR="008E30C0" w:rsidRDefault="008E30C0" w:rsidP="00C57928">
            <w:pPr>
              <w:pStyle w:val="Tabletext"/>
              <w:keepNext/>
              <w:keepLines/>
              <w:ind w:firstLine="0"/>
            </w:pPr>
            <w:r w:rsidRPr="0004544D">
              <w:t xml:space="preserve">&lt;line </w:t>
            </w:r>
            <w:r>
              <w:t>5&gt;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3EBA4174" w14:textId="49A6D34D" w:rsidR="008E30C0" w:rsidRDefault="008E30C0" w:rsidP="00C57928">
            <w:pPr>
              <w:pStyle w:val="Tabletext"/>
              <w:keepNext/>
              <w:keepLines/>
              <w:ind w:firstLine="0"/>
            </w:pPr>
            <w:r w:rsidRPr="00082F41">
              <w:t>&lt;</w:t>
            </w:r>
            <w:r w:rsidR="009C67A8">
              <w:t>cell</w:t>
            </w:r>
            <w:r w:rsidRPr="00082F41">
              <w:t xml:space="preserve"> </w:t>
            </w:r>
            <w:r w:rsidR="00C57928">
              <w:t>C</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0A6DC893" w14:textId="16E64BA7"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u</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30B4632E" w14:textId="7F036222" w:rsidR="008E30C0" w:rsidRDefault="008E30C0" w:rsidP="00C57928">
            <w:pPr>
              <w:pStyle w:val="Tabletext"/>
              <w:keepNext/>
              <w:keepLines/>
              <w:ind w:firstLine="0"/>
            </w:pPr>
            <w:r w:rsidRPr="00082F41">
              <w:t>&lt;</w:t>
            </w:r>
            <w:r w:rsidR="009C67A8">
              <w:t>cell</w:t>
            </w:r>
            <w:r w:rsidRPr="00082F41">
              <w:t xml:space="preserve"> </w:t>
            </w:r>
            <w:r w:rsidR="00C57928">
              <w:t>D</w:t>
            </w:r>
            <w:r w:rsidRPr="00082F41">
              <w:t>&gt;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134DA2E5" w14:textId="1766FE8D"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v</w:t>
            </w:r>
            <w:r>
              <w:rPr>
                <w:i/>
                <w:iCs/>
              </w:rPr>
              <w:t>…</w:t>
            </w:r>
          </w:p>
        </w:tc>
        <w:tc>
          <w:tcPr>
            <w:tcW w:w="284" w:type="dxa"/>
            <w:vMerge/>
            <w:tcBorders>
              <w:left w:val="single" w:sz="4" w:space="0" w:color="auto"/>
              <w:right w:val="double" w:sz="4" w:space="0" w:color="auto"/>
            </w:tcBorders>
            <w:shd w:val="clear" w:color="auto" w:fill="CCFFCC"/>
          </w:tcPr>
          <w:p w14:paraId="246EF419"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4F9732CE" w14:textId="77777777" w:rsidR="008E30C0" w:rsidRDefault="008E30C0" w:rsidP="00C57928">
            <w:pPr>
              <w:pStyle w:val="Tabletext"/>
              <w:keepNext/>
              <w:keepLines/>
              <w:ind w:firstLine="0"/>
            </w:pPr>
          </w:p>
        </w:tc>
      </w:tr>
      <w:tr w:rsidR="008E30C0" w14:paraId="5D500718"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570E6974" w14:textId="77777777" w:rsidR="008E30C0" w:rsidRDefault="008E30C0" w:rsidP="00C57928">
            <w:pPr>
              <w:pStyle w:val="Tabletext"/>
              <w:keepNext/>
              <w:keepLines/>
              <w:ind w:firstLine="0"/>
            </w:pPr>
          </w:p>
        </w:tc>
        <w:tc>
          <w:tcPr>
            <w:tcW w:w="284" w:type="dxa"/>
            <w:vMerge/>
            <w:tcBorders>
              <w:left w:val="double" w:sz="4" w:space="0" w:color="auto"/>
              <w:bottom w:val="nil"/>
              <w:right w:val="single" w:sz="4" w:space="0" w:color="auto"/>
            </w:tcBorders>
            <w:shd w:val="clear" w:color="auto" w:fill="CCFFCC"/>
          </w:tcPr>
          <w:p w14:paraId="5EF0689F" w14:textId="77777777" w:rsidR="008E30C0" w:rsidRDefault="008E30C0" w:rsidP="00C57928">
            <w:pPr>
              <w:pStyle w:val="Tabletext"/>
              <w:keepNext/>
              <w:keepLines/>
              <w:ind w:firstLine="0"/>
            </w:pPr>
          </w:p>
        </w:tc>
        <w:tc>
          <w:tcPr>
            <w:tcW w:w="284" w:type="dxa"/>
            <w:vMerge/>
            <w:tcBorders>
              <w:top w:val="single" w:sz="4" w:space="0" w:color="auto"/>
              <w:left w:val="single" w:sz="4" w:space="0" w:color="auto"/>
              <w:bottom w:val="single" w:sz="4" w:space="0" w:color="auto"/>
              <w:right w:val="dashed" w:sz="4" w:space="0" w:color="auto"/>
            </w:tcBorders>
            <w:shd w:val="clear" w:color="auto" w:fill="CCECFF"/>
          </w:tcPr>
          <w:p w14:paraId="47EA81AA" w14:textId="77777777" w:rsidR="008E30C0" w:rsidRDefault="008E30C0" w:rsidP="00C57928">
            <w:pPr>
              <w:pStyle w:val="Tabletext"/>
              <w:keepNext/>
              <w:keepLines/>
              <w:ind w:firstLine="0"/>
            </w:pPr>
          </w:p>
        </w:tc>
        <w:tc>
          <w:tcPr>
            <w:tcW w:w="1701" w:type="dxa"/>
            <w:tcBorders>
              <w:top w:val="dashed" w:sz="4" w:space="0" w:color="auto"/>
              <w:left w:val="dashed" w:sz="4" w:space="0" w:color="auto"/>
              <w:bottom w:val="single" w:sz="4" w:space="0" w:color="auto"/>
              <w:right w:val="dashed" w:sz="4" w:space="0" w:color="auto"/>
            </w:tcBorders>
            <w:shd w:val="clear" w:color="auto" w:fill="00B0F0"/>
          </w:tcPr>
          <w:p w14:paraId="0A7D31CD" w14:textId="030067D5" w:rsidR="008E30C0" w:rsidRDefault="008E30C0" w:rsidP="00C57928">
            <w:pPr>
              <w:pStyle w:val="Tabletext"/>
              <w:keepNext/>
              <w:keepLines/>
              <w:ind w:firstLine="0"/>
            </w:pPr>
            <w:r w:rsidRPr="0004544D">
              <w:t xml:space="preserve">&lt;line </w:t>
            </w:r>
            <w:r>
              <w:t>6&gt; “contains”</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7FEC2D2E" w14:textId="763B6F6F" w:rsidR="008E30C0" w:rsidRDefault="008E30C0" w:rsidP="00C57928">
            <w:pPr>
              <w:pStyle w:val="Tabletext"/>
              <w:keepNext/>
              <w:keepLines/>
              <w:ind w:firstLine="0"/>
            </w:pPr>
            <w:r w:rsidRPr="00082F41">
              <w:t>&lt;</w:t>
            </w:r>
            <w:r w:rsidR="009C67A8">
              <w:t>cell</w:t>
            </w:r>
            <w:r w:rsidRPr="00082F41">
              <w:t xml:space="preserve"> </w:t>
            </w:r>
            <w:r w:rsidR="00C57928">
              <w:t>C</w:t>
            </w:r>
            <w:r w:rsidRPr="00082F41">
              <w:t>&gt;</w:t>
            </w:r>
            <w:r>
              <w:t xml:space="preserve"> “contains”</w:t>
            </w:r>
          </w:p>
        </w:tc>
        <w:tc>
          <w:tcPr>
            <w:tcW w:w="1134" w:type="dxa"/>
            <w:tcBorders>
              <w:top w:val="dashed" w:sz="4" w:space="0" w:color="auto"/>
              <w:left w:val="dashed" w:sz="4" w:space="0" w:color="auto"/>
              <w:bottom w:val="single" w:sz="4" w:space="0" w:color="auto"/>
              <w:right w:val="dashed" w:sz="4" w:space="0" w:color="auto"/>
            </w:tcBorders>
            <w:shd w:val="clear" w:color="auto" w:fill="FFFF00"/>
          </w:tcPr>
          <w:p w14:paraId="228E4841" w14:textId="060038B6"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w</w:t>
            </w:r>
            <w:r>
              <w:rPr>
                <w:i/>
                <w:iCs/>
              </w:rPr>
              <w:t>…</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4776B9E8" w14:textId="5DC55972" w:rsidR="008E30C0" w:rsidRDefault="008E30C0" w:rsidP="00C57928">
            <w:pPr>
              <w:pStyle w:val="Tabletext"/>
              <w:keepNext/>
              <w:keepLines/>
              <w:ind w:firstLine="0"/>
            </w:pPr>
            <w:r w:rsidRPr="00082F41">
              <w:t>&lt;</w:t>
            </w:r>
            <w:r w:rsidR="009C67A8">
              <w:t>cell</w:t>
            </w:r>
            <w:r w:rsidRPr="00082F41">
              <w:t xml:space="preserve"> </w:t>
            </w:r>
            <w:r w:rsidR="00C57928">
              <w:t>D</w:t>
            </w:r>
            <w:r w:rsidRPr="00082F41">
              <w:t>&gt;</w:t>
            </w:r>
            <w:r>
              <w:t xml:space="preserve"> “contains”</w:t>
            </w:r>
          </w:p>
        </w:tc>
        <w:tc>
          <w:tcPr>
            <w:tcW w:w="1134" w:type="dxa"/>
            <w:tcBorders>
              <w:top w:val="dashed" w:sz="4" w:space="0" w:color="auto"/>
              <w:left w:val="dashed" w:sz="4" w:space="0" w:color="auto"/>
              <w:bottom w:val="single" w:sz="4" w:space="0" w:color="auto"/>
              <w:right w:val="single" w:sz="4" w:space="0" w:color="auto"/>
            </w:tcBorders>
            <w:shd w:val="clear" w:color="auto" w:fill="FFFF00"/>
          </w:tcPr>
          <w:p w14:paraId="30C6E062" w14:textId="6B3289D2"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x</w:t>
            </w:r>
            <w:r>
              <w:rPr>
                <w:i/>
                <w:iCs/>
              </w:rPr>
              <w:t>…</w:t>
            </w:r>
          </w:p>
        </w:tc>
        <w:tc>
          <w:tcPr>
            <w:tcW w:w="284" w:type="dxa"/>
            <w:vMerge/>
            <w:tcBorders>
              <w:left w:val="single" w:sz="4" w:space="0" w:color="auto"/>
              <w:bottom w:val="nil"/>
              <w:right w:val="double" w:sz="4" w:space="0" w:color="auto"/>
            </w:tcBorders>
            <w:shd w:val="clear" w:color="auto" w:fill="CCFFCC"/>
          </w:tcPr>
          <w:p w14:paraId="589AE70B"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499E69DC" w14:textId="77777777" w:rsidR="008E30C0" w:rsidRDefault="008E30C0" w:rsidP="00C57928">
            <w:pPr>
              <w:pStyle w:val="Tabletext"/>
              <w:keepNext/>
              <w:keepLines/>
              <w:ind w:firstLine="0"/>
            </w:pPr>
          </w:p>
        </w:tc>
      </w:tr>
      <w:tr w:rsidR="008E30C0" w14:paraId="249E4FDC" w14:textId="77777777" w:rsidTr="00D47CFE">
        <w:trPr>
          <w:trHeight w:hRule="exact" w:val="284"/>
          <w:jc w:val="center"/>
        </w:trPr>
        <w:tc>
          <w:tcPr>
            <w:tcW w:w="284" w:type="dxa"/>
            <w:vMerge/>
            <w:tcBorders>
              <w:left w:val="double" w:sz="12" w:space="0" w:color="auto"/>
              <w:bottom w:val="nil"/>
              <w:right w:val="double" w:sz="4" w:space="0" w:color="auto"/>
            </w:tcBorders>
            <w:shd w:val="clear" w:color="auto" w:fill="92D050"/>
          </w:tcPr>
          <w:p w14:paraId="57659FD9" w14:textId="77777777" w:rsidR="008E30C0" w:rsidRDefault="008E30C0" w:rsidP="00C57928">
            <w:pPr>
              <w:pStyle w:val="Tabletext"/>
              <w:keepNext/>
              <w:keepLines/>
              <w:ind w:firstLine="0"/>
            </w:pPr>
          </w:p>
        </w:tc>
        <w:tc>
          <w:tcPr>
            <w:tcW w:w="8223" w:type="dxa"/>
            <w:gridSpan w:val="8"/>
            <w:tcBorders>
              <w:top w:val="nil"/>
              <w:left w:val="double" w:sz="4" w:space="0" w:color="auto"/>
              <w:bottom w:val="double" w:sz="4" w:space="0" w:color="auto"/>
              <w:right w:val="double" w:sz="4" w:space="0" w:color="auto"/>
            </w:tcBorders>
            <w:shd w:val="clear" w:color="auto" w:fill="CCFFCC"/>
          </w:tcPr>
          <w:p w14:paraId="4F6EA976"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6367EA8F" w14:textId="77777777" w:rsidR="008E30C0" w:rsidRDefault="008E30C0" w:rsidP="00C57928">
            <w:pPr>
              <w:pStyle w:val="Tabletext"/>
              <w:keepNext/>
              <w:keepLines/>
              <w:ind w:firstLine="0"/>
            </w:pPr>
          </w:p>
        </w:tc>
      </w:tr>
      <w:tr w:rsidR="00022690" w14:paraId="35A18146" w14:textId="77777777" w:rsidTr="00D47CFE">
        <w:trPr>
          <w:trHeight w:hRule="exact" w:val="284"/>
          <w:jc w:val="center"/>
        </w:trPr>
        <w:tc>
          <w:tcPr>
            <w:tcW w:w="8791" w:type="dxa"/>
            <w:gridSpan w:val="10"/>
            <w:tcBorders>
              <w:left w:val="double" w:sz="12" w:space="0" w:color="auto"/>
              <w:bottom w:val="double" w:sz="12" w:space="0" w:color="auto"/>
              <w:right w:val="double" w:sz="12" w:space="0" w:color="auto"/>
            </w:tcBorders>
            <w:shd w:val="clear" w:color="auto" w:fill="92D050"/>
          </w:tcPr>
          <w:p w14:paraId="09484C3D" w14:textId="77777777" w:rsidR="00022690" w:rsidRDefault="00022690" w:rsidP="00C57928">
            <w:pPr>
              <w:pStyle w:val="Tabletext"/>
              <w:keepNext/>
              <w:keepLines/>
              <w:ind w:firstLine="0"/>
            </w:pPr>
          </w:p>
        </w:tc>
      </w:tr>
    </w:tbl>
    <w:p w14:paraId="4900E852" w14:textId="15C0EA37" w:rsidR="00B63AD1" w:rsidRDefault="00022690" w:rsidP="00022690">
      <w:pPr>
        <w:pStyle w:val="Kpalrs"/>
      </w:pPr>
      <w:bookmarkStart w:id="173" w:name="_Ref181781045"/>
      <w:r>
        <w:t xml:space="preserve">Figure </w:t>
      </w:r>
      <w:fldSimple w:instr=" SEQ Figure \* ARABIC ">
        <w:r w:rsidR="004D1F94">
          <w:rPr>
            <w:noProof/>
          </w:rPr>
          <w:t>4</w:t>
        </w:r>
      </w:fldSimple>
      <w:bookmarkEnd w:id="173"/>
      <w:r>
        <w:t>. The encoding hierarchy of extrinsic structure</w:t>
      </w:r>
    </w:p>
    <w:p w14:paraId="1C532D83" w14:textId="3EC43DAF" w:rsidR="0047143C" w:rsidRDefault="0047143C" w:rsidP="0047143C">
      <w:r>
        <w:t>Only in rare cases does an inscription involve all three types of partition, and the encoding of gridlike partitions is in any case optional, recommended only when expedient, for instance for referring to specific parts of the text.</w:t>
      </w:r>
      <w:r w:rsidR="003B6D61">
        <w:t xml:space="preserve"> If an inscription were to involve the full range of partitions as represented in the figure, it would be possible to refer to any </w:t>
      </w:r>
      <w:r w:rsidR="002A0737">
        <w:t>compartment</w:t>
      </w:r>
      <w:r w:rsidR="003B6D61">
        <w:t xml:space="preserve"> of the text by its position in the hierarchy: for example, “text o” </w:t>
      </w:r>
      <w:r w:rsidR="002A0737">
        <w:t xml:space="preserve">in the figure </w:t>
      </w:r>
      <w:r w:rsidR="003B6D61">
        <w:t xml:space="preserve">is </w:t>
      </w:r>
      <w:r w:rsidR="002A0737">
        <w:t xml:space="preserve">located </w:t>
      </w:r>
      <w:r w:rsidR="003B6D61">
        <w:t xml:space="preserve">in textpart B, page 1, line 2, cell A. </w:t>
      </w:r>
      <w:r w:rsidR="00F44DC1">
        <w:t>W</w:t>
      </w:r>
      <w:r w:rsidR="003B6D61">
        <w:t xml:space="preserve">hen more than one kind of partition occurs, the partition of a lower hierarchical </w:t>
      </w:r>
      <w:r w:rsidR="002A0737">
        <w:t xml:space="preserve">tier </w:t>
      </w:r>
      <w:r w:rsidR="003B6D61">
        <w:t>may well be present in only one of the higher-tier partitions. Thus, copperplate sets typically consist of a seal and a main text, which are boxlike partitions</w:t>
      </w:r>
      <w:r w:rsidR="00C322B7">
        <w:t>.</w:t>
      </w:r>
      <w:r w:rsidR="003B6D61">
        <w:t xml:space="preserve"> </w:t>
      </w:r>
      <w:r w:rsidR="00C322B7">
        <w:t>T</w:t>
      </w:r>
      <w:r w:rsidR="003B6D61">
        <w:t xml:space="preserve">he main text further consists of pages (pagelike partitions), but there are </w:t>
      </w:r>
      <w:r w:rsidR="00C322B7">
        <w:t xml:space="preserve">further partitions </w:t>
      </w:r>
      <w:r w:rsidR="003B6D61">
        <w:t xml:space="preserve">in the seal. </w:t>
      </w:r>
      <w:r w:rsidR="00C322B7">
        <w:t xml:space="preserve">Additional </w:t>
      </w:r>
      <w:r w:rsidR="003B6D61">
        <w:t xml:space="preserve">real-life examples are given in </w:t>
      </w:r>
      <w:r>
        <w:t>the overviews of §</w:t>
      </w:r>
      <w:r>
        <w:fldChar w:fldCharType="begin"/>
      </w:r>
      <w:r>
        <w:instrText xml:space="preserve"> REF _Ref43978987 \r \h </w:instrText>
      </w:r>
      <w:r>
        <w:fldChar w:fldCharType="separate"/>
      </w:r>
      <w:r w:rsidR="004D1F94">
        <w:t>3.2</w:t>
      </w:r>
      <w:r>
        <w:fldChar w:fldCharType="end"/>
      </w:r>
      <w:r>
        <w:t xml:space="preserve"> to §</w:t>
      </w:r>
      <w:r>
        <w:fldChar w:fldCharType="begin"/>
      </w:r>
      <w:r>
        <w:instrText xml:space="preserve"> REF _Ref43984651 \r \h </w:instrText>
      </w:r>
      <w:r>
        <w:fldChar w:fldCharType="separate"/>
      </w:r>
      <w:r w:rsidR="004D1F94">
        <w:t>3.7</w:t>
      </w:r>
      <w:r>
        <w:fldChar w:fldCharType="end"/>
      </w:r>
      <w:r w:rsidR="003B6D61">
        <w:t>.</w:t>
      </w:r>
    </w:p>
    <w:p w14:paraId="4372EAE9" w14:textId="77777777" w:rsidR="00970055" w:rsidRPr="00DD7CCF" w:rsidRDefault="00970055" w:rsidP="00970055">
      <w:pPr>
        <w:pStyle w:val="Cmsor2"/>
      </w:pPr>
      <w:bookmarkStart w:id="174" w:name="_Ref182580567"/>
      <w:bookmarkStart w:id="175" w:name="_Ref182580668"/>
      <w:bookmarkStart w:id="176" w:name="_Ref182580677"/>
      <w:bookmarkStart w:id="177" w:name="_Ref182580699"/>
      <w:bookmarkStart w:id="178" w:name="_Ref182580708"/>
      <w:bookmarkStart w:id="179" w:name="_Ref182580716"/>
      <w:bookmarkStart w:id="180" w:name="_Ref182580740"/>
      <w:bookmarkStart w:id="181" w:name="_Ref182580777"/>
      <w:bookmarkStart w:id="182" w:name="_Ref182580866"/>
      <w:bookmarkStart w:id="183" w:name="_Ref43978987"/>
      <w:bookmarkStart w:id="184" w:name="_Ref43984718"/>
      <w:bookmarkStart w:id="185" w:name="_Ref182210491"/>
      <w:bookmarkStart w:id="186" w:name="_Toc182838197"/>
      <w:r w:rsidRPr="00DD7CCF">
        <w:t>Not-quite partitions</w:t>
      </w:r>
      <w:bookmarkEnd w:id="184"/>
      <w:bookmarkEnd w:id="185"/>
      <w:bookmarkEnd w:id="186"/>
    </w:p>
    <w:p w14:paraId="2AAAC19D" w14:textId="77777777" w:rsidR="00970055" w:rsidRPr="00DD7CCF" w:rsidRDefault="00970055" w:rsidP="00970055">
      <w:pPr>
        <w:pStyle w:val="Cmsor3"/>
      </w:pPr>
      <w:bookmarkStart w:id="187" w:name="_2aaf1avj18kw" w:colFirst="0" w:colLast="0"/>
      <w:bookmarkStart w:id="188" w:name="_rr8pkbi3b1cc" w:colFirst="0" w:colLast="0"/>
      <w:bookmarkStart w:id="189" w:name="_Ref43984388"/>
      <w:bookmarkStart w:id="190" w:name="_Toc182838198"/>
      <w:bookmarkEnd w:id="187"/>
      <w:bookmarkEnd w:id="188"/>
      <w:r>
        <w:t>Vertical s</w:t>
      </w:r>
      <w:r w:rsidRPr="00DD7CCF">
        <w:t>ectioning with space</w:t>
      </w:r>
      <w:bookmarkEnd w:id="189"/>
      <w:bookmarkEnd w:id="190"/>
    </w:p>
    <w:p w14:paraId="73D27D1F" w14:textId="32327B60" w:rsidR="00970055" w:rsidRDefault="00970055" w:rsidP="00970055">
      <w:r>
        <w:t>S</w:t>
      </w:r>
      <w:r w:rsidRPr="00DD7CCF">
        <w:t xml:space="preserve">ections of a reasonably coherent text are </w:t>
      </w:r>
      <w:r>
        <w:t xml:space="preserve">sometimes </w:t>
      </w:r>
      <w:r w:rsidRPr="00DD7CCF">
        <w:t xml:space="preserve">separated by vertical </w:t>
      </w:r>
      <w:r w:rsidRPr="00E24F87">
        <w:rPr>
          <w:noProof/>
        </w:rPr>
        <w:t>(</w:t>
      </w:r>
      <w:r w:rsidRPr="00DD7CCF">
        <w:t>interlinear) space in what is otherwise a fairly well-defined single zone</w:t>
      </w:r>
      <w:r>
        <w:t>. I</w:t>
      </w:r>
      <w:r w:rsidRPr="00DD7CCF">
        <w:t xml:space="preserve">f the first or last line </w:t>
      </w:r>
      <w:r>
        <w:t>(</w:t>
      </w:r>
      <w:r w:rsidRPr="00DD7CCF">
        <w:t>or few lines</w:t>
      </w:r>
      <w:r>
        <w:t>)</w:t>
      </w:r>
      <w:r w:rsidRPr="00DD7CCF">
        <w:t xml:space="preserve"> of an inscription are set apart visually from the rest, see the following subsections </w:t>
      </w:r>
      <w:r w:rsidRPr="00E24F87">
        <w:rPr>
          <w:noProof/>
        </w:rPr>
        <w:t>(</w:t>
      </w:r>
      <w:r w:rsidRPr="00DD7CCF">
        <w:t>§</w:t>
      </w:r>
      <w:r w:rsidRPr="00DD7CCF">
        <w:fldChar w:fldCharType="begin"/>
      </w:r>
      <w:r w:rsidRPr="00DD7CCF">
        <w:instrText xml:space="preserve"> REF _Ref43978135 \r \h </w:instrText>
      </w:r>
      <w:r>
        <w:instrText xml:space="preserve"> \* MERGEFORMAT </w:instrText>
      </w:r>
      <w:r w:rsidRPr="00DD7CCF">
        <w:fldChar w:fldCharType="separate"/>
      </w:r>
      <w:r w:rsidR="004D1F94">
        <w:t>3.2.2</w:t>
      </w:r>
      <w:r w:rsidRPr="00DD7CCF">
        <w:fldChar w:fldCharType="end"/>
      </w:r>
      <w:r w:rsidRPr="00DD7CCF">
        <w:t xml:space="preserve"> and §</w:t>
      </w:r>
      <w:r>
        <w:fldChar w:fldCharType="begin"/>
      </w:r>
      <w:r>
        <w:instrText xml:space="preserve"> REF _Ref182233273 \r \h </w:instrText>
      </w:r>
      <w:r>
        <w:fldChar w:fldCharType="separate"/>
      </w:r>
      <w:r w:rsidR="004D1F94">
        <w:t>3.2.3</w:t>
      </w:r>
      <w:r>
        <w:fldChar w:fldCharType="end"/>
      </w:r>
      <w:r w:rsidRPr="00DD7CCF">
        <w:t xml:space="preserve">) for </w:t>
      </w:r>
      <w:r>
        <w:t xml:space="preserve">the relevant </w:t>
      </w:r>
      <w:r w:rsidRPr="00DD7CCF">
        <w:t>encoding</w:t>
      </w:r>
      <w:r>
        <w:t>. Otherwise, choose one of the following options depending on your judgement of the degree to which the sections are semantically and physically distinct:</w:t>
      </w:r>
    </w:p>
    <w:p w14:paraId="6D170D56" w14:textId="77777777" w:rsidR="00970055" w:rsidRDefault="00970055" w:rsidP="00970055">
      <w:pPr>
        <w:pStyle w:val="Lista"/>
      </w:pPr>
      <w:r w:rsidRPr="000B2AFA">
        <w:t xml:space="preserve">if there is </w:t>
      </w:r>
      <w:r w:rsidRPr="000B2AFA">
        <w:rPr>
          <w:b/>
          <w:bCs/>
        </w:rPr>
        <w:t>little to no</w:t>
      </w:r>
      <w:r w:rsidRPr="000B2AFA">
        <w:t xml:space="preserve"> semantic discontinuity between the sections, and the physical separation is not very emphatic,</w:t>
      </w:r>
      <w:r>
        <w:t xml:space="preserve"> then </w:t>
      </w:r>
      <w:r w:rsidRPr="00DD7CCF">
        <w:t>encode the text as a single unit, ignoring the interlinear space in your edition and only describing it in the layout description</w:t>
      </w:r>
    </w:p>
    <w:p w14:paraId="28679ED8" w14:textId="7152A991" w:rsidR="00970055" w:rsidRDefault="00970055" w:rsidP="00970055">
      <w:pPr>
        <w:pStyle w:val="Lista"/>
      </w:pPr>
      <w:r>
        <w:t xml:space="preserve">if the sections are </w:t>
      </w:r>
      <w:r w:rsidRPr="000B2AFA">
        <w:rPr>
          <w:b/>
          <w:bCs/>
        </w:rPr>
        <w:t>semantically separate</w:t>
      </w:r>
      <w:r>
        <w:t xml:space="preserve"> and/or the </w:t>
      </w:r>
      <w:r w:rsidRPr="000B2AFA">
        <w:rPr>
          <w:b/>
          <w:bCs/>
        </w:rPr>
        <w:t>physical separation is emphasized</w:t>
      </w:r>
      <w:r>
        <w:t xml:space="preserve"> (for instance by a large space or by a carved feature), then </w:t>
      </w:r>
      <w:r w:rsidRPr="00DD7CCF">
        <w:t xml:space="preserve">encode pagelike partitions </w:t>
      </w:r>
      <w:r>
        <w:t xml:space="preserve">as per </w:t>
      </w:r>
      <w:r w:rsidRPr="00DD7CCF">
        <w:t>§</w:t>
      </w:r>
      <w:r w:rsidRPr="00DD7CCF">
        <w:fldChar w:fldCharType="begin"/>
      </w:r>
      <w:r w:rsidRPr="00DD7CCF">
        <w:instrText xml:space="preserve"> REF _Ref43979481 \r \h </w:instrText>
      </w:r>
      <w:r>
        <w:instrText xml:space="preserve"> \* MERGEFORMAT </w:instrText>
      </w:r>
      <w:r w:rsidRPr="00DD7CCF">
        <w:fldChar w:fldCharType="separate"/>
      </w:r>
      <w:r w:rsidR="004D1F94">
        <w:t>3.5</w:t>
      </w:r>
      <w:r w:rsidRPr="00DD7CCF">
        <w:fldChar w:fldCharType="end"/>
      </w:r>
    </w:p>
    <w:p w14:paraId="2A458F06" w14:textId="72B2DB09" w:rsidR="00970055" w:rsidRPr="00DD7CCF" w:rsidRDefault="00970055" w:rsidP="00970055">
      <w:pPr>
        <w:pStyle w:val="Lista"/>
      </w:pPr>
      <w:r>
        <w:lastRenderedPageBreak/>
        <w:t>if the sections are completely independent, then boxlike partitions (§</w:t>
      </w:r>
      <w:r>
        <w:fldChar w:fldCharType="begin"/>
      </w:r>
      <w:r>
        <w:instrText xml:space="preserve"> REF _Ref43978987 \r \h </w:instrText>
      </w:r>
      <w:r>
        <w:fldChar w:fldCharType="separate"/>
      </w:r>
      <w:r w:rsidR="004D1F94">
        <w:t>3.2</w:t>
      </w:r>
      <w:r>
        <w:fldChar w:fldCharType="end"/>
      </w:r>
      <w:r>
        <w:t>) may be applicable, but before encoding such a partition, consider carefully the guidelines in §</w:t>
      </w:r>
      <w:r>
        <w:fldChar w:fldCharType="begin"/>
      </w:r>
      <w:r>
        <w:instrText xml:space="preserve"> REF _Ref43978278 \r \h </w:instrText>
      </w:r>
      <w:r>
        <w:fldChar w:fldCharType="separate"/>
      </w:r>
      <w:r w:rsidR="004D1F94">
        <w:t>3.3.1</w:t>
      </w:r>
      <w:r>
        <w:fldChar w:fldCharType="end"/>
      </w:r>
    </w:p>
    <w:p w14:paraId="498CA8C1" w14:textId="77777777" w:rsidR="00970055" w:rsidRPr="00DD7CCF" w:rsidRDefault="00970055" w:rsidP="00970055">
      <w:pPr>
        <w:pStyle w:val="Cmsor3"/>
      </w:pPr>
      <w:bookmarkStart w:id="191" w:name="_tmbjz6tt6rwk" w:colFirst="0" w:colLast="0"/>
      <w:bookmarkStart w:id="192" w:name="_Ref43978135"/>
      <w:bookmarkStart w:id="193" w:name="_Toc182838199"/>
      <w:bookmarkEnd w:id="191"/>
      <w:r w:rsidRPr="00DD7CCF">
        <w:t xml:space="preserve">Spatially offset opening sections </w:t>
      </w:r>
      <w:r w:rsidRPr="00E24F87">
        <w:rPr>
          <w:noProof/>
        </w:rPr>
        <w:t>(</w:t>
      </w:r>
      <w:r w:rsidRPr="00DD7CCF">
        <w:t>incipits)</w:t>
      </w:r>
      <w:bookmarkEnd w:id="192"/>
      <w:bookmarkEnd w:id="193"/>
    </w:p>
    <w:p w14:paraId="3432CA35" w14:textId="49701DF0" w:rsidR="00970055" w:rsidRDefault="00970055" w:rsidP="00970055">
      <w:r>
        <w:t>O</w:t>
      </w:r>
      <w:r w:rsidRPr="00DD7CCF">
        <w:t xml:space="preserve">pening symbols, words, phrases or stanzas </w:t>
      </w:r>
      <w:r>
        <w:t xml:space="preserve">in an inscription are </w:t>
      </w:r>
      <w:r w:rsidRPr="00DD7CCF">
        <w:t xml:space="preserve">called </w:t>
      </w:r>
      <w:r w:rsidRPr="00DD7CCF">
        <w:rPr>
          <w:rStyle w:val="Foreign"/>
        </w:rPr>
        <w:t>incipit</w:t>
      </w:r>
      <w:r w:rsidRPr="00DD7CCF">
        <w:t xml:space="preserve"> in the Western tradition</w:t>
      </w:r>
      <w:r>
        <w:t xml:space="preserve">. Text interpreted as an incipit does not require any special markup in our conventions and shall be wrapped, like any text, in </w:t>
      </w:r>
      <w:r w:rsidRPr="00DD7CCF">
        <w:t xml:space="preserve">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Pr="00DD7CCF">
        <w:t>§</w:t>
      </w:r>
      <w:r w:rsidRPr="00DD7CCF">
        <w:fldChar w:fldCharType="begin"/>
      </w:r>
      <w:r w:rsidRPr="00DD7CCF">
        <w:instrText xml:space="preserve"> REF _Ref43978632 \w \h </w:instrText>
      </w:r>
      <w:r>
        <w:instrText xml:space="preserve"> \* MERGEFORMAT </w:instrText>
      </w:r>
      <w:r w:rsidRPr="00DD7CCF">
        <w:fldChar w:fldCharType="separate"/>
      </w:r>
      <w:r w:rsidR="004D1F94">
        <w:t>2</w:t>
      </w:r>
      <w:r w:rsidRPr="00DD7CCF">
        <w:fldChar w:fldCharType="end"/>
      </w:r>
      <w:r w:rsidRPr="00DD7CCF">
        <w:t>)</w:t>
      </w:r>
      <w:r>
        <w:t>. I</w:t>
      </w:r>
      <w:r w:rsidRPr="00DD7CCF">
        <w:t xml:space="preserve">f the text of an </w:t>
      </w:r>
      <w:r w:rsidRPr="000161E6">
        <w:t>incipit is within the regular field and line structure of</w:t>
      </w:r>
      <w:r w:rsidRPr="00DD7CCF">
        <w:t xml:space="preserve"> an inscription, then no further markup is </w:t>
      </w:r>
      <w:r>
        <w:t>desirable. On the other hand, incipits are often set visually apart from the body text. Since epigraphic lines may appear in any visual arrangement (§</w:t>
      </w:r>
      <w:r>
        <w:fldChar w:fldCharType="begin"/>
      </w:r>
      <w:r>
        <w:instrText xml:space="preserve"> REF _Ref182207684 \r \h </w:instrText>
      </w:r>
      <w:r>
        <w:fldChar w:fldCharType="separate"/>
      </w:r>
      <w:r w:rsidR="004D1F94">
        <w:t>3.1</w:t>
      </w:r>
      <w:r>
        <w:fldChar w:fldCharType="end"/>
      </w:r>
      <w:r>
        <w:t>), in this case too, no special markup is necessary, even if the incipit floats outside, inside, or partly inside the principal field, as in the Examples below. The line(s) of the incipit may thus simply be numbered from 1, so that the first line of the body text receives the next higher number. However, when an incipit is set apart from the body, it is generally desirable to assign the line number 1 to the first line of the body proper. Therefore, visually offset incipits may optionally bear line numbers different from the default series beginning with 1.</w:t>
      </w:r>
    </w:p>
    <w:p w14:paraId="1B8421C8" w14:textId="77777777" w:rsidR="00970055" w:rsidRDefault="00970055" w:rsidP="00970055">
      <w:pPr>
        <w:pStyle w:val="Lista"/>
      </w:pPr>
      <w:r>
        <w:t>the only hard rule that applies to line numeration in this case is that line numbers must remain unique through an edition (or textpart division), while the recommended numeration is as follows</w:t>
      </w:r>
    </w:p>
    <w:p w14:paraId="3710B6EB" w14:textId="77777777" w:rsidR="00970055" w:rsidRDefault="00970055" w:rsidP="00970055">
      <w:pPr>
        <w:pStyle w:val="Lista2"/>
      </w:pPr>
      <w:r>
        <w:t>for simple line numbers, add a leading 0 (zero) for the line(s) containing the incipit (e.g. 01, 02, etc.)</w:t>
      </w:r>
    </w:p>
    <w:p w14:paraId="1746373B" w14:textId="126B7A0E" w:rsidR="00970055" w:rsidRPr="00DD7CCF" w:rsidRDefault="00970055" w:rsidP="00970055">
      <w:pPr>
        <w:pStyle w:val="Lista2"/>
      </w:pPr>
      <w:r>
        <w:t>if the lines of your edition are numbered using the repetitive scheme (§</w:t>
      </w:r>
      <w:r>
        <w:fldChar w:fldCharType="begin"/>
      </w:r>
      <w:r>
        <w:instrText xml:space="preserve"> REF _Ref182228380 \r \h </w:instrText>
      </w:r>
      <w:r>
        <w:fldChar w:fldCharType="separate"/>
      </w:r>
      <w:r w:rsidR="004D1F94">
        <w:t>3.6.2.1</w:t>
      </w:r>
      <w:r>
        <w:fldChar w:fldCharType="end"/>
      </w:r>
      <w:r>
        <w:t xml:space="preserve">), then a special line number involving a leading 0 (e.g. A01, B01, etc.) may be used on every pagelike partition if applicable; see Case Study 3 </w:t>
      </w:r>
      <w:r>
        <w:rPr>
          <w:noProof/>
        </w:rPr>
        <w:t xml:space="preserve">in </w:t>
      </w:r>
      <w:r w:rsidRPr="00DD7CCF">
        <w:fldChar w:fldCharType="begin"/>
      </w:r>
      <w:r w:rsidRPr="00DD7CCF">
        <w:instrText xml:space="preserve"> REF _Ref43985466 \w \h </w:instrText>
      </w:r>
      <w:r>
        <w:instrText xml:space="preserve"> \* MERGEFORMAT </w:instrText>
      </w:r>
      <w:r w:rsidRPr="00DD7CCF">
        <w:fldChar w:fldCharType="separate"/>
      </w:r>
      <w:r w:rsidR="004D1F94">
        <w:t>Appendix C</w:t>
      </w:r>
      <w:r w:rsidRPr="00DD7CCF">
        <w:fldChar w:fldCharType="end"/>
      </w:r>
      <w:r>
        <w:t xml:space="preserve"> for a Cambodian stele as an illustration</w:t>
      </w:r>
    </w:p>
    <w:p w14:paraId="7BC18E73" w14:textId="36D57B58" w:rsidR="00970055" w:rsidRPr="000A55B2" w:rsidRDefault="00970055" w:rsidP="00970055">
      <w:pPr>
        <w:pStyle w:val="Lista"/>
      </w:pPr>
      <w:r w:rsidRPr="00DD7CCF">
        <w:t xml:space="preserve">if applicable </w:t>
      </w:r>
      <w:r w:rsidRPr="00E24F87">
        <w:rPr>
          <w:noProof/>
        </w:rPr>
        <w:t>(</w:t>
      </w:r>
      <w:r w:rsidRPr="00DD7CCF">
        <w:t xml:space="preserve">i.e. if different from the body text), encode the orientation </w:t>
      </w:r>
      <w:r w:rsidRPr="00E24F87">
        <w:rPr>
          <w:noProof/>
        </w:rPr>
        <w:t>(</w:t>
      </w:r>
      <w:r w:rsidRPr="00DD7CCF">
        <w:t>§</w:t>
      </w:r>
      <w:r w:rsidRPr="00DD7CCF">
        <w:fldChar w:fldCharType="begin"/>
      </w:r>
      <w:r w:rsidRPr="00DD7CCF">
        <w:instrText xml:space="preserve"> REF _Ref43984782 \w \h </w:instrText>
      </w:r>
      <w:r>
        <w:instrText xml:space="preserve"> \* MERGEFORMAT </w:instrText>
      </w:r>
      <w:r w:rsidRPr="00DD7CCF">
        <w:fldChar w:fldCharType="separate"/>
      </w:r>
      <w:r w:rsidR="004D1F94">
        <w:t>7.5.4</w:t>
      </w:r>
      <w:r w:rsidRPr="00DD7CCF">
        <w:fldChar w:fldCharType="end"/>
      </w:r>
      <w:r w:rsidRPr="00DD7CCF">
        <w:t xml:space="preserve">) and/or script </w:t>
      </w:r>
      <w:r w:rsidRPr="00E24F87">
        <w:rPr>
          <w:noProof/>
        </w:rPr>
        <w:t>(</w:t>
      </w:r>
      <w:r w:rsidRPr="00DD7CCF">
        <w:t>§</w:t>
      </w:r>
      <w:r w:rsidRPr="00DD7CCF">
        <w:fldChar w:fldCharType="begin"/>
      </w:r>
      <w:r w:rsidRPr="00DD7CCF">
        <w:instrText xml:space="preserve"> REF _Ref43985361 \w \h </w:instrText>
      </w:r>
      <w:r>
        <w:instrText xml:space="preserve"> \* MERGEFORMAT </w:instrText>
      </w:r>
      <w:r w:rsidRPr="00DD7CCF">
        <w:fldChar w:fldCharType="separate"/>
      </w:r>
      <w:r w:rsidR="004D1F94">
        <w:t>7.5.5</w:t>
      </w:r>
      <w:r w:rsidRPr="00DD7CCF">
        <w:fldChar w:fldCharType="end"/>
      </w:r>
      <w:r w:rsidRPr="00DD7CCF">
        <w:t xml:space="preserve">) of </w:t>
      </w:r>
      <w:r w:rsidRPr="000A55B2">
        <w:t xml:space="preserve">the incipit lines using attributes on the </w:t>
      </w:r>
      <w:r w:rsidRPr="000A55B2">
        <w:rPr>
          <w:rStyle w:val="Code"/>
        </w:rPr>
        <w:t>&lt;lb/&gt;</w:t>
      </w:r>
      <w:r w:rsidRPr="000A55B2">
        <w:t xml:space="preserve"> element</w:t>
      </w:r>
    </w:p>
    <w:p w14:paraId="4B82BE93" w14:textId="77777777" w:rsidR="00970055" w:rsidRDefault="00970055" w:rsidP="00970055">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71D5DD59" w14:textId="77777777" w:rsidR="00970055" w:rsidRPr="00DD7CCF" w:rsidRDefault="00970055" w:rsidP="00970055"/>
    <w:tbl>
      <w:tblPr>
        <w:tblStyle w:val="CodeSampleTable"/>
        <w:tblW w:w="5000" w:type="pct"/>
        <w:tblLook w:val="04A0" w:firstRow="1" w:lastRow="0" w:firstColumn="1" w:lastColumn="0" w:noHBand="0" w:noVBand="1"/>
      </w:tblPr>
      <w:tblGrid>
        <w:gridCol w:w="6620"/>
        <w:gridCol w:w="3002"/>
      </w:tblGrid>
      <w:tr w:rsidR="00970055" w:rsidRPr="00DD7CCF" w14:paraId="0373492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34999844" w14:textId="13815611" w:rsidR="00970055" w:rsidRPr="00DD7CCF" w:rsidRDefault="00970055" w:rsidP="00934AD5">
            <w:pPr>
              <w:pStyle w:val="Kpalrs"/>
            </w:pPr>
            <w:r w:rsidRPr="00DD7CCF">
              <w:t xml:space="preserve">Example </w:t>
            </w:r>
            <w:fldSimple w:instr=" STYLEREF 3 \s ">
              <w:r w:rsidR="004D1F94">
                <w:rPr>
                  <w:noProof/>
                </w:rPr>
                <w:t>3.2.2</w:t>
              </w:r>
            </w:fldSimple>
            <w:r w:rsidRPr="00DD7CCF">
              <w:t>.</w:t>
            </w:r>
            <w:fldSimple w:instr=" SEQ Example \* ALPHABETIC \s 3 ">
              <w:r w:rsidR="004D1F94">
                <w:rPr>
                  <w:noProof/>
                </w:rPr>
                <w:t>A</w:t>
              </w:r>
            </w:fldSimple>
            <w:r w:rsidRPr="00DD7CCF">
              <w:t>: incipit of two lines inset in the top left corner</w:t>
            </w:r>
          </w:p>
        </w:tc>
      </w:tr>
      <w:tr w:rsidR="00970055" w:rsidRPr="00DD7CCF" w14:paraId="37607785" w14:textId="77777777" w:rsidTr="000B047B">
        <w:tc>
          <w:tcPr>
            <w:tcW w:w="3440" w:type="pct"/>
          </w:tcPr>
          <w:p w14:paraId="78C994C9" w14:textId="77777777" w:rsidR="00970055" w:rsidRPr="00DD7CCF" w:rsidRDefault="0097005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85DD163" w14:textId="77777777" w:rsidR="00970055" w:rsidRPr="00DD7CCF" w:rsidRDefault="00970055" w:rsidP="00934AD5">
            <w:pPr>
              <w:pStyle w:val="CodeParagraph"/>
            </w:pPr>
            <w:r w:rsidRPr="00DD7CCF">
              <w:rPr>
                <w:rStyle w:val="Code"/>
              </w:rPr>
              <w:t>&lt;/p&gt;</w:t>
            </w:r>
          </w:p>
        </w:tc>
        <w:tc>
          <w:tcPr>
            <w:tcW w:w="1560" w:type="pct"/>
            <w:vAlign w:val="bottom"/>
          </w:tcPr>
          <w:p w14:paraId="7236B23B" w14:textId="77777777" w:rsidR="00970055" w:rsidRPr="00DD7CCF" w:rsidRDefault="00970055" w:rsidP="007A4E63">
            <w:pPr>
              <w:pStyle w:val="Image"/>
            </w:pPr>
            <w:r w:rsidRPr="00DD7CCF">
              <w:drawing>
                <wp:inline distT="0" distB="0" distL="0" distR="0" wp14:anchorId="4C764F87" wp14:editId="71D5C807">
                  <wp:extent cx="1652905" cy="1303884"/>
                  <wp:effectExtent l="0" t="0" r="4445" b="0"/>
                  <wp:docPr id="3891067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0AD60D59" w14:textId="77777777" w:rsidR="00970055" w:rsidRPr="00DD7CCF" w:rsidRDefault="00970055" w:rsidP="00970055"/>
    <w:tbl>
      <w:tblPr>
        <w:tblStyle w:val="CodeSampleTable"/>
        <w:tblW w:w="5000" w:type="pct"/>
        <w:tblLook w:val="04A0" w:firstRow="1" w:lastRow="0" w:firstColumn="1" w:lastColumn="0" w:noHBand="0" w:noVBand="1"/>
      </w:tblPr>
      <w:tblGrid>
        <w:gridCol w:w="7222"/>
        <w:gridCol w:w="2400"/>
      </w:tblGrid>
      <w:tr w:rsidR="00970055" w:rsidRPr="00DD7CCF" w14:paraId="1071D06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CAD59D" w14:textId="14D4F83D" w:rsidR="00970055" w:rsidRPr="00DD7CCF" w:rsidRDefault="00970055" w:rsidP="00934AD5">
            <w:pPr>
              <w:pStyle w:val="Kpalrs"/>
            </w:pPr>
            <w:r w:rsidRPr="00DD7CCF">
              <w:t xml:space="preserve">Example </w:t>
            </w:r>
            <w:fldSimple w:instr=" STYLEREF 3 \s ">
              <w:r w:rsidR="004D1F94">
                <w:rPr>
                  <w:noProof/>
                </w:rPr>
                <w:t>3.2.2</w:t>
              </w:r>
            </w:fldSimple>
            <w:r w:rsidRPr="00DD7CCF">
              <w:t>.</w:t>
            </w:r>
            <w:fldSimple w:instr=" SEQ Example \* ALPHABETIC \s 3 ">
              <w:r w:rsidR="004D1F94">
                <w:rPr>
                  <w:noProof/>
                </w:rPr>
                <w:t>B</w:t>
              </w:r>
            </w:fldSimple>
            <w:r w:rsidRPr="00DD7CCF">
              <w:t>: incipit written vertically, with upright characters, in the left margin</w:t>
            </w:r>
          </w:p>
        </w:tc>
      </w:tr>
      <w:tr w:rsidR="00970055" w:rsidRPr="00DD7CCF" w14:paraId="5351CC63" w14:textId="77777777" w:rsidTr="000B047B">
        <w:tc>
          <w:tcPr>
            <w:tcW w:w="3753" w:type="pct"/>
          </w:tcPr>
          <w:p w14:paraId="795526F4" w14:textId="77777777" w:rsidR="00970055" w:rsidRPr="00DD7CCF" w:rsidRDefault="0097005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52C46489" w14:textId="77777777" w:rsidR="00970055" w:rsidRPr="00DD7CCF" w:rsidRDefault="00970055" w:rsidP="007A4E63">
            <w:pPr>
              <w:pStyle w:val="Image"/>
            </w:pPr>
            <w:r w:rsidRPr="00DD7CCF">
              <w:drawing>
                <wp:inline distT="0" distB="0" distL="0" distR="0" wp14:anchorId="3167BA84" wp14:editId="736B2B19">
                  <wp:extent cx="1254125" cy="1198832"/>
                  <wp:effectExtent l="0" t="0" r="3175" b="1905"/>
                  <wp:docPr id="190704370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041ACC08" w14:textId="77777777" w:rsidR="00970055" w:rsidRPr="00DD7CCF" w:rsidRDefault="00970055" w:rsidP="00970055">
      <w:bookmarkStart w:id="194" w:name="_tg7yz01k2pc5" w:colFirst="0" w:colLast="0"/>
      <w:bookmarkStart w:id="195" w:name="_Ref43984537"/>
      <w:bookmarkEnd w:id="194"/>
    </w:p>
    <w:tbl>
      <w:tblPr>
        <w:tblStyle w:val="CodeSampleTable"/>
        <w:tblW w:w="5000" w:type="pct"/>
        <w:tblLook w:val="04A0" w:firstRow="1" w:lastRow="0" w:firstColumn="1" w:lastColumn="0" w:noHBand="0" w:noVBand="1"/>
      </w:tblPr>
      <w:tblGrid>
        <w:gridCol w:w="9622"/>
      </w:tblGrid>
      <w:tr w:rsidR="00970055" w:rsidRPr="00DD7CCF" w14:paraId="36DAE54A" w14:textId="77777777" w:rsidTr="001112AA">
        <w:trPr>
          <w:cnfStyle w:val="100000000000" w:firstRow="1" w:lastRow="0" w:firstColumn="0" w:lastColumn="0" w:oddVBand="0" w:evenVBand="0" w:oddHBand="0" w:evenHBand="0" w:firstRowFirstColumn="0" w:firstRowLastColumn="0" w:lastRowFirstColumn="0" w:lastRowLastColumn="0"/>
        </w:trPr>
        <w:tc>
          <w:tcPr>
            <w:tcW w:w="5000" w:type="pct"/>
          </w:tcPr>
          <w:p w14:paraId="13120F1F" w14:textId="368536D5" w:rsidR="00970055" w:rsidRPr="00DD7CCF" w:rsidRDefault="00970055" w:rsidP="001112AA">
            <w:pPr>
              <w:pStyle w:val="Kpalrs"/>
            </w:pPr>
            <w:r w:rsidRPr="00DD7CCF">
              <w:lastRenderedPageBreak/>
              <w:t xml:space="preserve">Example </w:t>
            </w:r>
            <w:fldSimple w:instr=" STYLEREF 3 \s ">
              <w:r w:rsidR="004D1F94">
                <w:rPr>
                  <w:noProof/>
                </w:rPr>
                <w:t>3.2.2</w:t>
              </w:r>
            </w:fldSimple>
            <w:r w:rsidRPr="00DD7CCF">
              <w:t>.</w:t>
            </w:r>
            <w:fldSimple w:instr=" SEQ Example \* ALPHABETIC \s 3 ">
              <w:r w:rsidR="004D1F94">
                <w:rPr>
                  <w:noProof/>
                </w:rPr>
                <w:t>C</w:t>
              </w:r>
            </w:fldSimple>
            <w:r w:rsidRPr="00DD7CCF">
              <w:t xml:space="preserve">: incipit </w:t>
            </w:r>
            <w:r>
              <w:t>floating within the principal inscribed field</w:t>
            </w:r>
          </w:p>
        </w:tc>
      </w:tr>
      <w:tr w:rsidR="00970055" w:rsidRPr="00DD7CCF" w14:paraId="06D719FD" w14:textId="77777777" w:rsidTr="001112AA">
        <w:tc>
          <w:tcPr>
            <w:tcW w:w="5000" w:type="pct"/>
          </w:tcPr>
          <w:p w14:paraId="069B173C" w14:textId="77777777" w:rsidR="00970055" w:rsidRPr="00DD7CCF" w:rsidRDefault="00970055" w:rsidP="001112AA">
            <w:pPr>
              <w:pStyle w:val="Image"/>
            </w:pPr>
            <w:r>
              <w:drawing>
                <wp:inline distT="0" distB="0" distL="0" distR="0" wp14:anchorId="23746B46" wp14:editId="79FFDCAA">
                  <wp:extent cx="6120765" cy="1167130"/>
                  <wp:effectExtent l="0" t="0" r="0" b="0"/>
                  <wp:docPr id="73566362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20765" cy="1167130"/>
                          </a:xfrm>
                          <a:prstGeom prst="rect">
                            <a:avLst/>
                          </a:prstGeom>
                          <a:noFill/>
                          <a:ln>
                            <a:noFill/>
                          </a:ln>
                        </pic:spPr>
                      </pic:pic>
                    </a:graphicData>
                  </a:graphic>
                </wp:inline>
              </w:drawing>
            </w:r>
          </w:p>
        </w:tc>
      </w:tr>
      <w:tr w:rsidR="00970055" w:rsidRPr="00DD7CCF" w14:paraId="3B367E13" w14:textId="77777777" w:rsidTr="001112AA">
        <w:tc>
          <w:tcPr>
            <w:tcW w:w="5000" w:type="pct"/>
          </w:tcPr>
          <w:p w14:paraId="050CB370" w14:textId="77777777" w:rsidR="00970055" w:rsidRPr="00DD7CCF" w:rsidRDefault="00970055" w:rsidP="001112AA">
            <w:pPr>
              <w:pStyle w:val="TableNote"/>
            </w:pPr>
            <w:r>
              <w:t>the text in the frame is a blessing that is not connected to the surrounding text</w:t>
            </w:r>
          </w:p>
          <w:p w14:paraId="534C8FD3" w14:textId="77777777" w:rsidR="00970055" w:rsidRPr="00DD7CCF" w:rsidRDefault="00970055" w:rsidP="001112AA">
            <w:pPr>
              <w:pStyle w:val="TableNote"/>
            </w:pPr>
            <w:r>
              <w:t xml:space="preserve">the contents of the frame </w:t>
            </w:r>
            <w:commentRangeStart w:id="196"/>
            <w:r>
              <w:t xml:space="preserve">have been encoded </w:t>
            </w:r>
            <w:commentRangeEnd w:id="196"/>
            <w:r>
              <w:rPr>
                <w:rStyle w:val="Jegyzethivatkozs"/>
                <w:rFonts w:ascii="Gentium Plus" w:hAnsi="Gentium Plus" w:cs="Mangal"/>
              </w:rPr>
              <w:commentReference w:id="196"/>
            </w:r>
            <w:r>
              <w:t>as an incipit, placed in logical sequence before the lines of the body</w:t>
            </w:r>
          </w:p>
        </w:tc>
      </w:tr>
    </w:tbl>
    <w:p w14:paraId="348F7260" w14:textId="77777777" w:rsidR="00970055" w:rsidRDefault="00970055" w:rsidP="00970055">
      <w:pPr>
        <w:pStyle w:val="Cmsor3"/>
      </w:pPr>
      <w:bookmarkStart w:id="197" w:name="_Ref182233273"/>
      <w:bookmarkStart w:id="198" w:name="_Toc182838200"/>
      <w:r w:rsidRPr="00DD7CCF">
        <w:t xml:space="preserve">Spatially offset closing lines </w:t>
      </w:r>
      <w:r w:rsidRPr="00E24F87">
        <w:rPr>
          <w:noProof/>
        </w:rPr>
        <w:t>(</w:t>
      </w:r>
      <w:r w:rsidRPr="00DD7CCF">
        <w:t>colophons)</w:t>
      </w:r>
      <w:bookmarkEnd w:id="195"/>
      <w:bookmarkEnd w:id="197"/>
      <w:bookmarkEnd w:id="198"/>
    </w:p>
    <w:p w14:paraId="7E238DAF" w14:textId="4591DBE9" w:rsidR="00970055" w:rsidRPr="00DD7CCF" w:rsidRDefault="00970055" w:rsidP="00970055">
      <w:r>
        <w:t xml:space="preserve">Many inscriptions have a concluding section recording some details about the creation of the inscription, known as a </w:t>
      </w:r>
      <w:r>
        <w:rPr>
          <w:i/>
          <w:iCs/>
        </w:rPr>
        <w:t>colophon</w:t>
      </w:r>
      <w:r>
        <w:t xml:space="preserve">. As with incipits, we employ no special markup to record that a piece of text has been interpreted as a colophon. Also as with incipits, the final line(s) </w:t>
      </w:r>
      <w:r w:rsidRPr="00DD7CCF">
        <w:t>may be written outside the principal field,</w:t>
      </w:r>
      <w:r>
        <w:t xml:space="preserve"> </w:t>
      </w:r>
      <w:r w:rsidRPr="00DD7CCF">
        <w:t>either because the designer of the inscription wanted to separate a colophon visually from the rest of the text</w:t>
      </w:r>
      <w:r>
        <w:t xml:space="preserve">; </w:t>
      </w:r>
      <w:r w:rsidRPr="00DD7CCF">
        <w:t xml:space="preserve">or, occasionally, because the engraver had simply run out of space in the principal field and engraved the </w:t>
      </w:r>
      <w:r>
        <w:t xml:space="preserve">last </w:t>
      </w:r>
      <w:r w:rsidRPr="00DD7CCF">
        <w:t>line</w:t>
      </w:r>
      <w:r w:rsidRPr="00E24F87">
        <w:rPr>
          <w:noProof/>
        </w:rPr>
        <w:t>(</w:t>
      </w:r>
      <w:r w:rsidRPr="00DD7CCF">
        <w:t>s) in a margin or interpolated between the regular lines</w:t>
      </w:r>
      <w:r>
        <w:t xml:space="preserve">, as in </w:t>
      </w:r>
      <w:r>
        <w:fldChar w:fldCharType="begin"/>
      </w:r>
      <w:r>
        <w:instrText xml:space="preserve"> REF _Ref182232568 \h </w:instrText>
      </w:r>
      <w:r>
        <w:fldChar w:fldCharType="separate"/>
      </w:r>
      <w:r w:rsidR="004D1F94" w:rsidRPr="00DD7CCF">
        <w:t xml:space="preserve">Example </w:t>
      </w:r>
      <w:r w:rsidR="004D1F94">
        <w:rPr>
          <w:noProof/>
        </w:rPr>
        <w:t>3.2.3</w:t>
      </w:r>
      <w:r w:rsidR="004D1F94" w:rsidRPr="00DD7CCF">
        <w:t>.</w:t>
      </w:r>
      <w:r w:rsidR="004D1F94">
        <w:rPr>
          <w:noProof/>
        </w:rPr>
        <w:t>A</w:t>
      </w:r>
      <w:r>
        <w:fldChar w:fldCharType="end"/>
      </w:r>
      <w:r>
        <w:t>. Since epigraphic lines may appear in any visual arrangement (§</w:t>
      </w:r>
      <w:r>
        <w:fldChar w:fldCharType="begin"/>
      </w:r>
      <w:r>
        <w:instrText xml:space="preserve"> REF _Ref182207684 \r \h </w:instrText>
      </w:r>
      <w:r>
        <w:fldChar w:fldCharType="separate"/>
      </w:r>
      <w:r w:rsidR="004D1F94">
        <w:t>3.1</w:t>
      </w:r>
      <w:r>
        <w:fldChar w:fldCharType="end"/>
      </w:r>
      <w:r>
        <w:t xml:space="preserve">), no special markup is necessary for such lines, nor does numbering such lines in sequence after the rest of the lines give rise to any difficulty. Therefore, passages interpreted as colophons but physically integrated with the partition and line structure of the main field shall not be marked up in any special manner. Final lines </w:t>
      </w:r>
      <w:r w:rsidRPr="00DD7CCF">
        <w:t>visually set apart from the body text</w:t>
      </w:r>
      <w:r>
        <w:rPr>
          <w:noProof/>
        </w:rPr>
        <w:t xml:space="preserve">, </w:t>
      </w:r>
      <w:r w:rsidRPr="00DD7CCF">
        <w:t xml:space="preserve">whether they are colophons or not, </w:t>
      </w:r>
      <w:r>
        <w:t>shall be treated as follows.</w:t>
      </w:r>
    </w:p>
    <w:p w14:paraId="34FF7759" w14:textId="77777777" w:rsidR="00970055" w:rsidRPr="00DD7CCF" w:rsidRDefault="00970055" w:rsidP="00970055">
      <w:pPr>
        <w:pStyle w:val="Lista"/>
      </w:pPr>
      <w:r w:rsidRPr="00DD7CCF">
        <w:t>number</w:t>
      </w:r>
      <w:r>
        <w:t xml:space="preserve"> </w:t>
      </w:r>
      <w:r w:rsidRPr="00DD7CCF">
        <w:t>the</w:t>
      </w:r>
      <w:r>
        <w:t>se</w:t>
      </w:r>
      <w:r w:rsidRPr="00DD7CCF">
        <w:t xml:space="preserve"> lines consecutively after the last regular line</w:t>
      </w:r>
    </w:p>
    <w:p w14:paraId="47926613" w14:textId="77777777" w:rsidR="00970055" w:rsidRPr="00DD7CCF" w:rsidRDefault="00970055" w:rsidP="00970055">
      <w:pPr>
        <w:pStyle w:val="Lista"/>
      </w:pPr>
      <w:r w:rsidRPr="00DD7CCF">
        <w:t>the contents of the last line</w:t>
      </w:r>
      <w:r w:rsidRPr="00E24F87">
        <w:rPr>
          <w:noProof/>
        </w:rPr>
        <w:t>(</w:t>
      </w:r>
      <w:r w:rsidRPr="00DD7CCF">
        <w:t>s) may be incorporated in the last block-level container of the principal text if the two are semantically contiguous</w:t>
      </w:r>
    </w:p>
    <w:p w14:paraId="5662D173" w14:textId="42FCADCB" w:rsidR="00970055" w:rsidRPr="00DD7CCF" w:rsidRDefault="00970055" w:rsidP="00970055">
      <w:pPr>
        <w:pStyle w:val="Lista2"/>
      </w:pPr>
      <w:r w:rsidRPr="00DD7CCF">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Pr="00DD7CCF">
        <w:t>§</w:t>
      </w:r>
      <w:r w:rsidRPr="00DD7CCF">
        <w:fldChar w:fldCharType="begin"/>
      </w:r>
      <w:r w:rsidRPr="00DD7CCF">
        <w:instrText xml:space="preserve"> REF _Ref43978632 \w \h </w:instrText>
      </w:r>
      <w:r>
        <w:instrText xml:space="preserve"> \* MERGEFORMAT </w:instrText>
      </w:r>
      <w:r w:rsidRPr="00DD7CCF">
        <w:fldChar w:fldCharType="separate"/>
      </w:r>
      <w:r w:rsidR="004D1F94">
        <w:t>2</w:t>
      </w:r>
      <w:r w:rsidRPr="00DD7CCF">
        <w:fldChar w:fldCharType="end"/>
      </w:r>
      <w:r w:rsidRPr="00DD7CCF">
        <w:t>)</w:t>
      </w:r>
    </w:p>
    <w:p w14:paraId="280A0DDB" w14:textId="16457E02" w:rsidR="00970055" w:rsidRPr="00DD7CCF" w:rsidRDefault="00970055" w:rsidP="00970055">
      <w:pPr>
        <w:pStyle w:val="Lista"/>
      </w:pPr>
      <w:r w:rsidRPr="00DD7CCF">
        <w:t xml:space="preserve">if applicable </w:t>
      </w:r>
      <w:r w:rsidRPr="00E24F87">
        <w:rPr>
          <w:noProof/>
        </w:rPr>
        <w:t>(</w:t>
      </w:r>
      <w:r w:rsidRPr="00DD7CCF">
        <w:t xml:space="preserve">i.e. if different from the body text), encode the orientation </w:t>
      </w:r>
      <w:r w:rsidRPr="00E24F87">
        <w:rPr>
          <w:noProof/>
        </w:rPr>
        <w:t>(</w:t>
      </w:r>
      <w:r w:rsidRPr="00DD7CCF">
        <w:t>§</w:t>
      </w:r>
      <w:r w:rsidRPr="00DD7CCF">
        <w:fldChar w:fldCharType="begin"/>
      </w:r>
      <w:r w:rsidRPr="00DD7CCF">
        <w:instrText xml:space="preserve"> REF _Ref43984782 \w \h </w:instrText>
      </w:r>
      <w:r>
        <w:instrText xml:space="preserve"> \* MERGEFORMAT </w:instrText>
      </w:r>
      <w:r w:rsidRPr="00DD7CCF">
        <w:fldChar w:fldCharType="separate"/>
      </w:r>
      <w:r w:rsidR="004D1F94">
        <w:t>7.5.4</w:t>
      </w:r>
      <w:r w:rsidRPr="00DD7CCF">
        <w:fldChar w:fldCharType="end"/>
      </w:r>
      <w:r w:rsidRPr="00DD7CCF">
        <w:t xml:space="preserve">) and/or script </w:t>
      </w:r>
      <w:r w:rsidRPr="00E24F87">
        <w:rPr>
          <w:noProof/>
        </w:rPr>
        <w:t>(</w:t>
      </w:r>
      <w:r w:rsidRPr="00DD7CCF">
        <w:t>§</w:t>
      </w:r>
      <w:r w:rsidRPr="00DD7CCF">
        <w:fldChar w:fldCharType="begin"/>
      </w:r>
      <w:r w:rsidRPr="00DD7CCF">
        <w:instrText xml:space="preserve"> REF _Ref43985361 \w \h </w:instrText>
      </w:r>
      <w:r>
        <w:instrText xml:space="preserve"> \* MERGEFORMAT </w:instrText>
      </w:r>
      <w:r w:rsidRPr="00DD7CCF">
        <w:fldChar w:fldCharType="separate"/>
      </w:r>
      <w:r w:rsidR="004D1F94">
        <w:t>7.5.5</w:t>
      </w:r>
      <w:r w:rsidRPr="00DD7CCF">
        <w:fldChar w:fldCharType="end"/>
      </w:r>
      <w:r w:rsidRPr="00DD7CCF">
        <w:t>) of the opening section</w:t>
      </w:r>
    </w:p>
    <w:p w14:paraId="24C265AC" w14:textId="77777777" w:rsidR="00970055" w:rsidRPr="00DD7CCF" w:rsidRDefault="00970055" w:rsidP="00970055">
      <w:pPr>
        <w:pStyle w:val="Lista"/>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70055" w:rsidRPr="00DD7CCF" w14:paraId="6F5BB719"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C34C87" w14:textId="4E6E3E9D" w:rsidR="00970055" w:rsidRPr="00DD7CCF" w:rsidRDefault="00970055" w:rsidP="00934AD5">
            <w:pPr>
              <w:pStyle w:val="Kpalrs"/>
            </w:pPr>
            <w:bookmarkStart w:id="199" w:name="_Ref182232568"/>
            <w:r w:rsidRPr="00DD7CCF">
              <w:t xml:space="preserve">Example </w:t>
            </w:r>
            <w:fldSimple w:instr=" STYLEREF 3 \s ">
              <w:r w:rsidR="004D1F94">
                <w:rPr>
                  <w:noProof/>
                </w:rPr>
                <w:t>3.2.3</w:t>
              </w:r>
            </w:fldSimple>
            <w:r w:rsidRPr="00DD7CCF">
              <w:t>.</w:t>
            </w:r>
            <w:fldSimple w:instr=" SEQ Example \* ALPHABETIC \s 3 ">
              <w:r w:rsidR="004D1F94">
                <w:rPr>
                  <w:noProof/>
                </w:rPr>
                <w:t>A</w:t>
              </w:r>
            </w:fldSimple>
            <w:bookmarkEnd w:id="199"/>
            <w:r w:rsidRPr="00DD7CCF">
              <w:t>: last line inscribed vertically in the right margin</w:t>
            </w:r>
          </w:p>
        </w:tc>
      </w:tr>
      <w:tr w:rsidR="00970055" w:rsidRPr="00DD7CCF" w14:paraId="192F20B8" w14:textId="77777777" w:rsidTr="000B047B">
        <w:tc>
          <w:tcPr>
            <w:tcW w:w="3127" w:type="pct"/>
          </w:tcPr>
          <w:p w14:paraId="2C8C350A" w14:textId="77777777" w:rsidR="00970055" w:rsidRPr="00DD7CCF" w:rsidRDefault="0097005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19DB9D52" w14:textId="77777777" w:rsidR="00970055" w:rsidRPr="00DD7CCF" w:rsidRDefault="00970055" w:rsidP="007A4E63">
            <w:pPr>
              <w:pStyle w:val="Image"/>
            </w:pPr>
            <w:r w:rsidRPr="00DD7CCF">
              <w:drawing>
                <wp:inline distT="0" distB="0" distL="0" distR="0" wp14:anchorId="7161536B" wp14:editId="3DCA1B18">
                  <wp:extent cx="2006600" cy="1607184"/>
                  <wp:effectExtent l="0" t="0" r="0" b="0"/>
                  <wp:docPr id="7297983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006E2B9" w14:textId="77777777" w:rsidR="00970055" w:rsidRPr="00DD7CCF" w:rsidRDefault="00970055" w:rsidP="00970055">
      <w:pPr>
        <w:pStyle w:val="Cmsor3"/>
      </w:pPr>
      <w:bookmarkStart w:id="200" w:name="_l370o66akj7v" w:colFirst="0" w:colLast="0"/>
      <w:bookmarkStart w:id="201" w:name="_Ref43984607"/>
      <w:bookmarkStart w:id="202" w:name="_Toc182838201"/>
      <w:bookmarkEnd w:id="200"/>
      <w:r w:rsidRPr="00DD7CCF">
        <w:t>Pagination or foliation: “forme work”</w:t>
      </w:r>
      <w:bookmarkEnd w:id="201"/>
      <w:bookmarkEnd w:id="202"/>
    </w:p>
    <w:p w14:paraId="6334AFAB" w14:textId="3CA8842B" w:rsidR="00970055" w:rsidRPr="00DD7CCF" w:rsidRDefault="00970055" w:rsidP="00970055">
      <w:r>
        <w:t>Copperplate sets sometimes bear numbers to indicate the reading order of folios. In principle, other inscriptions involving pagelike partitions (§</w:t>
      </w:r>
      <w:r>
        <w:fldChar w:fldCharType="begin"/>
      </w:r>
      <w:r>
        <w:instrText xml:space="preserve"> REF _Ref43979481 \r \h </w:instrText>
      </w:r>
      <w:r>
        <w:fldChar w:fldCharType="separate"/>
      </w:r>
      <w:r w:rsidR="004D1F94">
        <w:t>3.5</w:t>
      </w:r>
      <w:r>
        <w:fldChar w:fldCharType="end"/>
      </w:r>
      <w:r>
        <w:t xml:space="preserve">) may also include labels or numeration outside the principal field of one or more pages. The generic term for such items is </w:t>
      </w:r>
      <w:r w:rsidRPr="004F78E9">
        <w:rPr>
          <w:i/>
          <w:iCs/>
        </w:rPr>
        <w:t>forme work</w:t>
      </w:r>
      <w:r>
        <w:t xml:space="preserve">, </w:t>
      </w:r>
      <w:r w:rsidRPr="00DD7CCF">
        <w:t xml:space="preserve">borrowed from printing, where </w:t>
      </w:r>
      <w:r w:rsidRPr="00DD7CCF">
        <w:rPr>
          <w:rStyle w:val="Foreign"/>
        </w:rPr>
        <w:t>forme</w:t>
      </w:r>
      <w:r w:rsidRPr="00DD7CCF">
        <w:t xml:space="preserve"> means the frame constructed to hold the blocks of movable type that constitute a </w:t>
      </w:r>
      <w:r w:rsidRPr="00DD7CCF">
        <w:lastRenderedPageBreak/>
        <w:t>page</w:t>
      </w:r>
      <w:r>
        <w:t>. In our encoding practice, the use of forme work shall be restricted to cases where very short, identical or similar pieces of text appear in conjunction with specific pages of a document involving pagelike partitions. In other cases, consider whether the text item you are dealing with is rather an incipit (§</w:t>
      </w:r>
      <w:r>
        <w:fldChar w:fldCharType="begin"/>
      </w:r>
      <w:r>
        <w:instrText xml:space="preserve"> REF _Ref43978135 \r \h </w:instrText>
      </w:r>
      <w:r>
        <w:fldChar w:fldCharType="separate"/>
      </w:r>
      <w:r w:rsidR="004D1F94">
        <w:t>3.2.2</w:t>
      </w:r>
      <w:r>
        <w:fldChar w:fldCharType="end"/>
      </w:r>
      <w:r>
        <w:t>) or a colophon (§</w:t>
      </w:r>
      <w:r>
        <w:fldChar w:fldCharType="begin"/>
      </w:r>
      <w:r>
        <w:instrText xml:space="preserve"> REF _Ref182233273 \r \h </w:instrText>
      </w:r>
      <w:r>
        <w:fldChar w:fldCharType="separate"/>
      </w:r>
      <w:r w:rsidR="004D1F94">
        <w:t>3.2.3</w:t>
      </w:r>
      <w:r>
        <w:fldChar w:fldCharType="end"/>
      </w:r>
      <w:r>
        <w:t xml:space="preserve">), and if neither is applicable, consult the authors of this Guide. The encoding of forme work is illustrated in </w:t>
      </w:r>
      <w:r>
        <w:fldChar w:fldCharType="begin"/>
      </w:r>
      <w:r>
        <w:instrText xml:space="preserve"> REF _Ref182234393 \h </w:instrText>
      </w:r>
      <w:r>
        <w:fldChar w:fldCharType="separate"/>
      </w:r>
      <w:r w:rsidR="004D1F94" w:rsidRPr="00DD7CCF">
        <w:t xml:space="preserve">Example </w:t>
      </w:r>
      <w:r w:rsidR="004D1F94">
        <w:rPr>
          <w:noProof/>
        </w:rPr>
        <w:t>3.2.4</w:t>
      </w:r>
      <w:r w:rsidR="004D1F94" w:rsidRPr="00DD7CCF">
        <w:t>.</w:t>
      </w:r>
      <w:r w:rsidR="004D1F94">
        <w:rPr>
          <w:noProof/>
        </w:rPr>
        <w:t>A</w:t>
      </w:r>
      <w:r>
        <w:fldChar w:fldCharType="end"/>
      </w:r>
      <w:r>
        <w:t>, and involves the following rules.</w:t>
      </w:r>
    </w:p>
    <w:p w14:paraId="77441280" w14:textId="77777777" w:rsidR="00970055" w:rsidRPr="00DD7CCF" w:rsidRDefault="00970055" w:rsidP="00970055">
      <w:pPr>
        <w:pStyle w:val="Lista"/>
      </w:pPr>
      <w:r w:rsidRPr="00DD7CCF">
        <w:t xml:space="preserve">forme work items shall be wrapped in the element </w:t>
      </w:r>
      <w:r w:rsidRPr="00DD7CCF">
        <w:rPr>
          <w:rStyle w:val="Code"/>
        </w:rPr>
        <w:t>&lt;fw&gt;</w:t>
      </w:r>
      <w:r w:rsidRPr="00DD7CCF">
        <w:t>, with the following mandatory attributes</w:t>
      </w:r>
    </w:p>
    <w:p w14:paraId="0986C179" w14:textId="77777777" w:rsidR="00970055" w:rsidRPr="00DD7CCF" w:rsidRDefault="00970055" w:rsidP="00970055">
      <w:pPr>
        <w:pStyle w:val="Lista2"/>
      </w:pPr>
      <w:r w:rsidRPr="008525C6">
        <w:rPr>
          <w:rStyle w:val="Codeattribute"/>
        </w:rPr>
        <w:t>@n</w:t>
      </w:r>
      <w:r w:rsidRPr="008525C6">
        <w:t xml:space="preserve"> </w:t>
      </w:r>
      <w:r w:rsidRPr="00E24F87">
        <w:rPr>
          <w:noProof/>
        </w:rPr>
        <w:t>(</w:t>
      </w:r>
      <w:r w:rsidRPr="00DD7CCF">
        <w:t>even if there is only one forme work item in your document)</w:t>
      </w:r>
    </w:p>
    <w:p w14:paraId="11B8F3EF" w14:textId="77777777" w:rsidR="00970055" w:rsidRPr="00DD7CCF" w:rsidRDefault="00970055" w:rsidP="00970055">
      <w:pPr>
        <w:pStyle w:val="Lista3"/>
      </w:pPr>
      <w:r w:rsidRPr="00DD7CCF">
        <w:t xml:space="preserve">the value of </w:t>
      </w:r>
      <w:r w:rsidRPr="008525C6">
        <w:rPr>
          <w:rStyle w:val="Codeattribute"/>
        </w:rPr>
        <w:t>@n</w:t>
      </w:r>
      <w:r w:rsidRPr="008525C6">
        <w:t xml:space="preserve"> </w:t>
      </w:r>
      <w:r w:rsidRPr="00DD7CCF">
        <w:t xml:space="preserve">shall be the same as the </w:t>
      </w:r>
      <w:r w:rsidRPr="008525C6">
        <w:rPr>
          <w:rStyle w:val="Codeattribute"/>
        </w:rPr>
        <w:t>@n</w:t>
      </w:r>
      <w:r w:rsidRPr="008525C6">
        <w:t xml:space="preserve"> </w:t>
      </w:r>
      <w:r w:rsidRPr="00DD7CCF">
        <w:t xml:space="preserve">of the </w:t>
      </w:r>
      <w:r w:rsidRPr="00DD7CCF">
        <w:rPr>
          <w:rStyle w:val="Code"/>
        </w:rPr>
        <w:t>&lt;pb&gt;</w:t>
      </w:r>
      <w:r w:rsidRPr="00DD7CCF">
        <w:t xml:space="preserve"> </w:t>
      </w:r>
      <w:r>
        <w:t xml:space="preserve">(or </w:t>
      </w:r>
      <w:r w:rsidRPr="00DD7CCF">
        <w:rPr>
          <w:rStyle w:val="Code"/>
        </w:rPr>
        <w:t>&lt;</w:t>
      </w:r>
      <w:r>
        <w:rPr>
          <w:rStyle w:val="Code"/>
        </w:rPr>
        <w:t>milestone/</w:t>
      </w:r>
      <w:r w:rsidRPr="00DD7CCF">
        <w:rPr>
          <w:rStyle w:val="Code"/>
        </w:rPr>
        <w:t>&gt;</w:t>
      </w:r>
      <w:r>
        <w:t xml:space="preserve">) </w:t>
      </w:r>
      <w:r w:rsidRPr="00DD7CCF">
        <w:t>element marking the beginning of the page on which the forme work item appears</w:t>
      </w:r>
    </w:p>
    <w:p w14:paraId="7F72DB68" w14:textId="0E273B14" w:rsidR="00970055" w:rsidRDefault="00970055" w:rsidP="00970055">
      <w:pPr>
        <w:pStyle w:val="Lista2"/>
      </w:pPr>
      <w:r w:rsidRPr="008525C6">
        <w:rPr>
          <w:rStyle w:val="Codeattribute"/>
        </w:rPr>
        <w:t>@place</w:t>
      </w:r>
      <w:r w:rsidRPr="006F43BD">
        <w:t xml:space="preserve"> re</w:t>
      </w:r>
      <w:r>
        <w:t>lative to the principal inscribed field</w:t>
      </w:r>
      <w:r w:rsidRPr="008525C6">
        <w:t>,</w:t>
      </w:r>
      <w:r w:rsidRPr="00DD7CCF">
        <w:t xml:space="preserve"> with values as shown </w:t>
      </w:r>
      <w:r>
        <w:t xml:space="preserve">in </w:t>
      </w:r>
      <w:r>
        <w:fldChar w:fldCharType="begin"/>
      </w:r>
      <w:r>
        <w:instrText xml:space="preserve"> REF _Ref182233604 \h </w:instrText>
      </w:r>
      <w:r>
        <w:fldChar w:fldCharType="separate"/>
      </w:r>
      <w:r w:rsidR="004D1F94">
        <w:t xml:space="preserve">Figure </w:t>
      </w:r>
      <w:r w:rsidR="004D1F94">
        <w:rPr>
          <w:noProof/>
        </w:rPr>
        <w:t>5</w:t>
      </w:r>
      <w:r>
        <w:fldChar w:fldCharType="end"/>
      </w:r>
    </w:p>
    <w:p w14:paraId="74581ED6" w14:textId="77777777" w:rsidR="00970055" w:rsidRPr="006F43BD" w:rsidRDefault="00970055" w:rsidP="00970055">
      <w:pPr>
        <w:pStyle w:val="Lista3"/>
      </w:pPr>
      <w:r w:rsidRPr="006F43BD">
        <w:t xml:space="preserve">should </w:t>
      </w:r>
      <w:r>
        <w:t>forme work be partly or wholly inside the principal field, use the value that best describes its location relative to the centre of the inscribed field</w:t>
      </w:r>
    </w:p>
    <w:p w14:paraId="73A3F3E5" w14:textId="77777777" w:rsidR="00970055" w:rsidRDefault="00970055" w:rsidP="00970055"/>
    <w:tbl>
      <w:tblPr>
        <w:tblStyle w:val="Rcsostblzat"/>
        <w:tblpPr w:leftFromText="180" w:rightFromText="180" w:vertAnchor="text" w:tblpXSpec="right" w:tblpY="1"/>
        <w:tblOverlap w:val="never"/>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4246"/>
      </w:tblGrid>
      <w:tr w:rsidR="00970055" w14:paraId="5A55BD59" w14:textId="77777777" w:rsidTr="00392FBF">
        <w:trPr>
          <w:jc w:val="right"/>
        </w:trPr>
        <w:tc>
          <w:tcPr>
            <w:tcW w:w="4246" w:type="dxa"/>
          </w:tcPr>
          <w:tbl>
            <w:tblPr>
              <w:tblStyle w:val="77"/>
              <w:tblW w:w="0" w:type="auto"/>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70055" w:rsidRPr="00DD7CCF" w14:paraId="34DC454F" w14:textId="77777777" w:rsidTr="00AD0920">
              <w:trPr>
                <w:jc w:val="center"/>
              </w:trPr>
              <w:tc>
                <w:tcPr>
                  <w:tcW w:w="0" w:type="auto"/>
                  <w:shd w:val="clear" w:color="auto" w:fill="auto"/>
                  <w:tcMar>
                    <w:top w:w="100" w:type="dxa"/>
                    <w:left w:w="100" w:type="dxa"/>
                    <w:bottom w:w="100" w:type="dxa"/>
                    <w:right w:w="100" w:type="dxa"/>
                  </w:tcMar>
                </w:tcPr>
                <w:p w14:paraId="73D097A4" w14:textId="77777777" w:rsidR="00970055" w:rsidRPr="00DD7CCF" w:rsidRDefault="00970055" w:rsidP="00392FBF">
                  <w:pPr>
                    <w:pStyle w:val="Tabletext"/>
                    <w:framePr w:hSpace="180" w:wrap="around" w:vAnchor="text" w:hAnchor="text" w:xAlign="right" w:y="1"/>
                    <w:suppressOverlap/>
                    <w:jc w:val="right"/>
                  </w:pPr>
                  <w:r w:rsidRPr="00DD7CCF">
                    <w:t>top-left</w:t>
                  </w:r>
                </w:p>
              </w:tc>
              <w:tc>
                <w:tcPr>
                  <w:tcW w:w="0" w:type="auto"/>
                  <w:shd w:val="clear" w:color="auto" w:fill="auto"/>
                  <w:tcMar>
                    <w:top w:w="100" w:type="dxa"/>
                    <w:left w:w="100" w:type="dxa"/>
                    <w:bottom w:w="100" w:type="dxa"/>
                    <w:right w:w="100" w:type="dxa"/>
                  </w:tcMar>
                </w:tcPr>
                <w:p w14:paraId="24566DBC" w14:textId="77777777" w:rsidR="00970055" w:rsidRPr="00DD7CCF" w:rsidRDefault="00970055" w:rsidP="00392FBF">
                  <w:pPr>
                    <w:pStyle w:val="Tabletext"/>
                    <w:framePr w:hSpace="180" w:wrap="around" w:vAnchor="text" w:hAnchor="text" w:xAlign="right" w:y="1"/>
                    <w:suppressOverlap/>
                    <w:jc w:val="center"/>
                  </w:pPr>
                  <w:r w:rsidRPr="00DD7CCF">
                    <w:t>top</w:t>
                  </w:r>
                </w:p>
              </w:tc>
              <w:tc>
                <w:tcPr>
                  <w:tcW w:w="0" w:type="auto"/>
                  <w:shd w:val="clear" w:color="auto" w:fill="auto"/>
                  <w:tcMar>
                    <w:top w:w="100" w:type="dxa"/>
                    <w:left w:w="100" w:type="dxa"/>
                    <w:bottom w:w="100" w:type="dxa"/>
                    <w:right w:w="100" w:type="dxa"/>
                  </w:tcMar>
                </w:tcPr>
                <w:p w14:paraId="22BC8237" w14:textId="77777777" w:rsidR="00970055" w:rsidRPr="00DD7CCF" w:rsidRDefault="00970055" w:rsidP="00392FBF">
                  <w:pPr>
                    <w:pStyle w:val="Tabletext"/>
                    <w:framePr w:hSpace="180" w:wrap="around" w:vAnchor="text" w:hAnchor="text" w:xAlign="right" w:y="1"/>
                    <w:suppressOverlap/>
                  </w:pPr>
                  <w:r w:rsidRPr="00DD7CCF">
                    <w:t>top-right</w:t>
                  </w:r>
                </w:p>
              </w:tc>
            </w:tr>
            <w:tr w:rsidR="00970055" w:rsidRPr="00DD7CCF" w14:paraId="183EB3DD" w14:textId="77777777" w:rsidTr="00AD0920">
              <w:trPr>
                <w:jc w:val="center"/>
              </w:trPr>
              <w:tc>
                <w:tcPr>
                  <w:tcW w:w="0" w:type="auto"/>
                  <w:shd w:val="clear" w:color="auto" w:fill="auto"/>
                  <w:tcMar>
                    <w:top w:w="100" w:type="dxa"/>
                    <w:left w:w="100" w:type="dxa"/>
                    <w:bottom w:w="100" w:type="dxa"/>
                    <w:right w:w="100" w:type="dxa"/>
                  </w:tcMar>
                  <w:vAlign w:val="center"/>
                </w:tcPr>
                <w:p w14:paraId="015BAC90" w14:textId="77777777" w:rsidR="00970055" w:rsidRPr="00DD7CCF" w:rsidRDefault="00970055" w:rsidP="00392FBF">
                  <w:pPr>
                    <w:pStyle w:val="Tabletext"/>
                    <w:framePr w:hSpace="180" w:wrap="around" w:vAnchor="text" w:hAnchor="text" w:xAlign="right" w:y="1"/>
                    <w:suppressOverlap/>
                    <w:jc w:val="center"/>
                  </w:pPr>
                </w:p>
                <w:p w14:paraId="34F7C104" w14:textId="77777777" w:rsidR="00970055" w:rsidRPr="00DD7CCF" w:rsidRDefault="00970055" w:rsidP="00392FBF">
                  <w:pPr>
                    <w:pStyle w:val="Tabletext"/>
                    <w:framePr w:hSpace="180" w:wrap="around" w:vAnchor="text" w:hAnchor="text" w:xAlign="right" w:y="1"/>
                    <w:suppressOverlap/>
                    <w:jc w:val="center"/>
                  </w:pPr>
                  <w:r w:rsidRPr="00DD7CCF">
                    <w:t>left</w:t>
                  </w:r>
                </w:p>
              </w:tc>
              <w:tc>
                <w:tcPr>
                  <w:tcW w:w="0" w:type="auto"/>
                  <w:shd w:val="clear" w:color="auto" w:fill="D0E0E3"/>
                  <w:tcMar>
                    <w:top w:w="100" w:type="dxa"/>
                    <w:left w:w="100" w:type="dxa"/>
                    <w:bottom w:w="100" w:type="dxa"/>
                    <w:right w:w="100" w:type="dxa"/>
                  </w:tcMar>
                  <w:vAlign w:val="center"/>
                </w:tcPr>
                <w:p w14:paraId="1FB492D8" w14:textId="77777777" w:rsidR="00970055" w:rsidRPr="00DD7CCF" w:rsidRDefault="00970055" w:rsidP="00392FBF">
                  <w:pPr>
                    <w:pStyle w:val="Tabletext"/>
                    <w:framePr w:hSpace="180" w:wrap="around" w:vAnchor="text" w:hAnchor="text" w:xAlign="right" w:y="1"/>
                    <w:suppressOverlap/>
                    <w:jc w:val="center"/>
                  </w:pPr>
                </w:p>
                <w:p w14:paraId="6D722605" w14:textId="77777777" w:rsidR="00970055" w:rsidRPr="00DD7CCF" w:rsidRDefault="00970055" w:rsidP="00392FBF">
                  <w:pPr>
                    <w:pStyle w:val="Tabletext"/>
                    <w:framePr w:hSpace="180" w:wrap="around" w:vAnchor="text" w:hAnchor="text" w:xAlign="right" w:y="1"/>
                    <w:suppressOverlap/>
                    <w:jc w:val="center"/>
                  </w:pPr>
                  <w:r>
                    <w:t>principal</w:t>
                  </w:r>
                </w:p>
                <w:p w14:paraId="4F298331" w14:textId="77777777" w:rsidR="00970055" w:rsidRPr="00DD7CCF" w:rsidRDefault="00970055" w:rsidP="00392FBF">
                  <w:pPr>
                    <w:pStyle w:val="Tabletext"/>
                    <w:framePr w:hSpace="180" w:wrap="around" w:vAnchor="text" w:hAnchor="text" w:xAlign="right" w:y="1"/>
                    <w:suppressOverlap/>
                    <w:jc w:val="center"/>
                  </w:pPr>
                </w:p>
                <w:p w14:paraId="069ACA4B" w14:textId="77777777" w:rsidR="00970055" w:rsidRPr="00DD7CCF" w:rsidRDefault="00970055" w:rsidP="00392FBF">
                  <w:pPr>
                    <w:pStyle w:val="Tabletext"/>
                    <w:framePr w:hSpace="180" w:wrap="around" w:vAnchor="text" w:hAnchor="text" w:xAlign="right" w:y="1"/>
                    <w:suppressOverlap/>
                    <w:jc w:val="center"/>
                  </w:pPr>
                  <w:r w:rsidRPr="00DD7CCF">
                    <w:t>inscribed</w:t>
                  </w:r>
                </w:p>
                <w:p w14:paraId="7B4F4A67" w14:textId="77777777" w:rsidR="00970055" w:rsidRPr="00DD7CCF" w:rsidRDefault="00970055" w:rsidP="00392FBF">
                  <w:pPr>
                    <w:pStyle w:val="Tabletext"/>
                    <w:framePr w:hSpace="180" w:wrap="around" w:vAnchor="text" w:hAnchor="text" w:xAlign="right" w:y="1"/>
                    <w:suppressOverlap/>
                    <w:jc w:val="center"/>
                  </w:pPr>
                </w:p>
                <w:p w14:paraId="2BE6433C" w14:textId="77777777" w:rsidR="00970055" w:rsidRPr="00DD7CCF" w:rsidRDefault="00970055" w:rsidP="00392FBF">
                  <w:pPr>
                    <w:pStyle w:val="Tabletext"/>
                    <w:framePr w:hSpace="180" w:wrap="around" w:vAnchor="text" w:hAnchor="text" w:xAlign="right" w:y="1"/>
                    <w:suppressOverlap/>
                    <w:jc w:val="center"/>
                  </w:pPr>
                  <w:r>
                    <w:t>field</w:t>
                  </w:r>
                </w:p>
                <w:p w14:paraId="3BAE2B57" w14:textId="77777777" w:rsidR="00970055" w:rsidRPr="00DD7CCF" w:rsidRDefault="00970055" w:rsidP="00392FBF">
                  <w:pPr>
                    <w:pStyle w:val="Tabletext"/>
                    <w:framePr w:hSpace="180" w:wrap="around" w:vAnchor="text" w:hAnchor="text" w:xAlign="right" w:y="1"/>
                    <w:suppressOverlap/>
                    <w:jc w:val="center"/>
                  </w:pPr>
                </w:p>
              </w:tc>
              <w:tc>
                <w:tcPr>
                  <w:tcW w:w="0" w:type="auto"/>
                  <w:shd w:val="clear" w:color="auto" w:fill="auto"/>
                  <w:tcMar>
                    <w:top w:w="100" w:type="dxa"/>
                    <w:left w:w="100" w:type="dxa"/>
                    <w:bottom w:w="100" w:type="dxa"/>
                    <w:right w:w="100" w:type="dxa"/>
                  </w:tcMar>
                  <w:vAlign w:val="center"/>
                </w:tcPr>
                <w:p w14:paraId="23C17A94" w14:textId="77777777" w:rsidR="00970055" w:rsidRPr="00DD7CCF" w:rsidRDefault="00970055" w:rsidP="00392FBF">
                  <w:pPr>
                    <w:pStyle w:val="Tabletext"/>
                    <w:framePr w:hSpace="180" w:wrap="around" w:vAnchor="text" w:hAnchor="text" w:xAlign="right" w:y="1"/>
                    <w:suppressOverlap/>
                    <w:jc w:val="center"/>
                  </w:pPr>
                </w:p>
                <w:p w14:paraId="50884EAA" w14:textId="77777777" w:rsidR="00970055" w:rsidRPr="00DD7CCF" w:rsidRDefault="00970055" w:rsidP="00392FBF">
                  <w:pPr>
                    <w:pStyle w:val="Tabletext"/>
                    <w:framePr w:hSpace="180" w:wrap="around" w:vAnchor="text" w:hAnchor="text" w:xAlign="right" w:y="1"/>
                    <w:suppressOverlap/>
                    <w:jc w:val="center"/>
                  </w:pPr>
                  <w:r w:rsidRPr="00DD7CCF">
                    <w:t>right</w:t>
                  </w:r>
                </w:p>
              </w:tc>
            </w:tr>
            <w:tr w:rsidR="00970055" w:rsidRPr="00DD7CCF" w14:paraId="056C952A" w14:textId="77777777" w:rsidTr="00AD0920">
              <w:trPr>
                <w:jc w:val="center"/>
              </w:trPr>
              <w:tc>
                <w:tcPr>
                  <w:tcW w:w="0" w:type="auto"/>
                  <w:shd w:val="clear" w:color="auto" w:fill="auto"/>
                  <w:tcMar>
                    <w:top w:w="100" w:type="dxa"/>
                    <w:left w:w="100" w:type="dxa"/>
                    <w:bottom w:w="100" w:type="dxa"/>
                    <w:right w:w="100" w:type="dxa"/>
                  </w:tcMar>
                </w:tcPr>
                <w:p w14:paraId="3886F289" w14:textId="77777777" w:rsidR="00970055" w:rsidRPr="00DD7CCF" w:rsidRDefault="00970055" w:rsidP="00392FBF">
                  <w:pPr>
                    <w:pStyle w:val="Tabletext"/>
                    <w:framePr w:hSpace="180" w:wrap="around" w:vAnchor="text" w:hAnchor="text" w:xAlign="right" w:y="1"/>
                    <w:suppressOverlap/>
                    <w:jc w:val="right"/>
                  </w:pPr>
                  <w:r w:rsidRPr="00DD7CCF">
                    <w:t>bot-left</w:t>
                  </w:r>
                </w:p>
              </w:tc>
              <w:tc>
                <w:tcPr>
                  <w:tcW w:w="0" w:type="auto"/>
                  <w:shd w:val="clear" w:color="auto" w:fill="auto"/>
                  <w:tcMar>
                    <w:top w:w="100" w:type="dxa"/>
                    <w:left w:w="100" w:type="dxa"/>
                    <w:bottom w:w="100" w:type="dxa"/>
                    <w:right w:w="100" w:type="dxa"/>
                  </w:tcMar>
                </w:tcPr>
                <w:p w14:paraId="2C135606" w14:textId="77777777" w:rsidR="00970055" w:rsidRPr="00DD7CCF" w:rsidRDefault="00970055" w:rsidP="00392FBF">
                  <w:pPr>
                    <w:pStyle w:val="Tabletext"/>
                    <w:framePr w:hSpace="180" w:wrap="around" w:vAnchor="text" w:hAnchor="text" w:xAlign="right" w:y="1"/>
                    <w:suppressOverlap/>
                    <w:jc w:val="center"/>
                  </w:pPr>
                  <w:r w:rsidRPr="00DD7CCF">
                    <w:t>bottom</w:t>
                  </w:r>
                </w:p>
              </w:tc>
              <w:tc>
                <w:tcPr>
                  <w:tcW w:w="0" w:type="auto"/>
                  <w:shd w:val="clear" w:color="auto" w:fill="auto"/>
                  <w:tcMar>
                    <w:top w:w="100" w:type="dxa"/>
                    <w:left w:w="100" w:type="dxa"/>
                    <w:bottom w:w="100" w:type="dxa"/>
                    <w:right w:w="100" w:type="dxa"/>
                  </w:tcMar>
                </w:tcPr>
                <w:p w14:paraId="7CD7FF5D" w14:textId="77777777" w:rsidR="00970055" w:rsidRPr="00DD7CCF" w:rsidRDefault="00970055" w:rsidP="00392FBF">
                  <w:pPr>
                    <w:pStyle w:val="Tabletext"/>
                    <w:keepNext/>
                    <w:framePr w:hSpace="180" w:wrap="around" w:vAnchor="text" w:hAnchor="text" w:xAlign="right" w:y="1"/>
                    <w:suppressOverlap/>
                  </w:pPr>
                  <w:r w:rsidRPr="00DD7CCF">
                    <w:t>bot-right</w:t>
                  </w:r>
                </w:p>
              </w:tc>
            </w:tr>
          </w:tbl>
          <w:p w14:paraId="31A321D5" w14:textId="77777777" w:rsidR="00970055" w:rsidRDefault="00970055" w:rsidP="00392FBF">
            <w:pPr>
              <w:ind w:firstLine="0"/>
            </w:pPr>
          </w:p>
        </w:tc>
      </w:tr>
      <w:tr w:rsidR="00970055" w14:paraId="13747FF4" w14:textId="77777777" w:rsidTr="00392FBF">
        <w:trPr>
          <w:jc w:val="right"/>
        </w:trPr>
        <w:tc>
          <w:tcPr>
            <w:tcW w:w="4246" w:type="dxa"/>
          </w:tcPr>
          <w:p w14:paraId="264DD86C" w14:textId="4699B089" w:rsidR="00970055" w:rsidRDefault="00970055" w:rsidP="00392FBF">
            <w:pPr>
              <w:pStyle w:val="Kpalrs"/>
              <w:ind w:firstLine="0"/>
            </w:pPr>
            <w:bookmarkStart w:id="203" w:name="_Ref182233604"/>
            <w:r>
              <w:t xml:space="preserve">Figure </w:t>
            </w:r>
            <w:fldSimple w:instr=" SEQ Figure \* ARABIC ">
              <w:r w:rsidR="004D1F94">
                <w:rPr>
                  <w:noProof/>
                </w:rPr>
                <w:t>5</w:t>
              </w:r>
            </w:fldSimple>
            <w:bookmarkEnd w:id="203"/>
            <w:r>
              <w:t>. Location of forme work with respect to the principal field</w:t>
            </w:r>
          </w:p>
        </w:tc>
      </w:tr>
    </w:tbl>
    <w:p w14:paraId="775D6983" w14:textId="5DC79AA2" w:rsidR="00970055" w:rsidRPr="00DD7CCF" w:rsidRDefault="00970055" w:rsidP="00970055">
      <w:pPr>
        <w:pStyle w:val="Lista2"/>
      </w:pPr>
      <w:r w:rsidRPr="00DD7CCF">
        <w:t xml:space="preserve">if applicable, encode the orientation </w:t>
      </w:r>
      <w:r w:rsidRPr="00E24F87">
        <w:rPr>
          <w:noProof/>
        </w:rPr>
        <w:t>(</w:t>
      </w:r>
      <w:r w:rsidRPr="00DD7CCF">
        <w:t>§</w:t>
      </w:r>
      <w:r w:rsidRPr="00DD7CCF">
        <w:fldChar w:fldCharType="begin"/>
      </w:r>
      <w:r w:rsidRPr="00DD7CCF">
        <w:instrText xml:space="preserve"> REF _Ref43984782 \w \h </w:instrText>
      </w:r>
      <w:r>
        <w:instrText xml:space="preserve"> \* MERGEFORMAT </w:instrText>
      </w:r>
      <w:r w:rsidRPr="00DD7CCF">
        <w:fldChar w:fldCharType="separate"/>
      </w:r>
      <w:r w:rsidR="004D1F94">
        <w:t>7.5.4</w:t>
      </w:r>
      <w:r w:rsidRPr="00DD7CCF">
        <w:fldChar w:fldCharType="end"/>
      </w:r>
      <w:r w:rsidRPr="00DD7CCF">
        <w:t>) of the forme work</w:t>
      </w:r>
    </w:p>
    <w:p w14:paraId="55A5B76E" w14:textId="77777777" w:rsidR="00970055" w:rsidRDefault="00970055" w:rsidP="00970055">
      <w:pPr>
        <w:pStyle w:val="Lista2"/>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517AE614" w14:textId="77777777" w:rsidR="00970055" w:rsidRDefault="00970055" w:rsidP="00970055">
      <w:pPr>
        <w:pStyle w:val="Lista"/>
      </w:pPr>
      <w:r>
        <w:t xml:space="preserve">the content of the </w:t>
      </w:r>
      <w:r w:rsidRPr="00DD7CCF">
        <w:rPr>
          <w:rStyle w:val="Code"/>
        </w:rPr>
        <w:t>&lt;fw&gt;</w:t>
      </w:r>
      <w:r w:rsidRPr="00DD7CCF">
        <w:t xml:space="preserve"> element</w:t>
      </w:r>
      <w:r>
        <w:t xml:space="preserve"> shall be the text of the forme work</w:t>
      </w:r>
    </w:p>
    <w:p w14:paraId="72D9756A" w14:textId="77777777" w:rsidR="00970055" w:rsidRPr="00DD7CCF" w:rsidRDefault="00970055" w:rsidP="00970055">
      <w:pPr>
        <w:pStyle w:val="Lista2"/>
      </w:pPr>
      <w:r w:rsidRPr="00DD7CCF">
        <w:t xml:space="preserve">do not wrap the content of this element in </w:t>
      </w:r>
      <w:r w:rsidRPr="00DD7CCF">
        <w:rPr>
          <w:rStyle w:val="Code"/>
        </w:rPr>
        <w:t>&lt;ab&gt;</w:t>
      </w:r>
      <w:r w:rsidRPr="00DD7CCF">
        <w:t xml:space="preserve"> </w:t>
      </w:r>
      <w:r w:rsidRPr="00E24F87">
        <w:rPr>
          <w:noProof/>
        </w:rPr>
        <w:t>(</w:t>
      </w:r>
      <w:r w:rsidRPr="00DD7CCF">
        <w:t>or any other container</w:t>
      </w:r>
      <w:r>
        <w:t xml:space="preserve"> for intrinsic structure</w:t>
      </w:r>
      <w:r w:rsidRPr="00DD7CCF">
        <w:t>)</w:t>
      </w:r>
    </w:p>
    <w:p w14:paraId="1B7A4FC8" w14:textId="77777777" w:rsidR="00970055" w:rsidRDefault="00970055" w:rsidP="00970055">
      <w:pPr>
        <w:pStyle w:val="Lista2"/>
      </w:pPr>
      <w:r w:rsidRPr="00DD7CCF">
        <w:t>since foliation marks are not an integral part of the text</w:t>
      </w:r>
      <w:r w:rsidRPr="001D4EBC">
        <w:t>, do not mark up line beginnings within</w:t>
      </w:r>
      <w:r w:rsidRPr="00DD7CCF">
        <w:t xml:space="preserve"> forme work</w:t>
      </w:r>
      <w:r w:rsidRPr="006B5499">
        <w:rPr>
          <w:rStyle w:val="Lbjegyzet-hivatkozs"/>
        </w:rPr>
        <w:footnoteReference w:id="15"/>
      </w:r>
    </w:p>
    <w:p w14:paraId="3E537144" w14:textId="26691F75" w:rsidR="00970055" w:rsidRPr="00DD7CCF" w:rsidRDefault="00970055" w:rsidP="00970055">
      <w:pPr>
        <w:pStyle w:val="Lista2"/>
      </w:pPr>
      <w:r w:rsidRPr="00DD7CCF">
        <w:t>num</w:t>
      </w:r>
      <w:r>
        <w:t>eral characters</w:t>
      </w:r>
      <w:r w:rsidRPr="00DD7CCF">
        <w:t xml:space="preserve"> used in foliation/pagination must be marked up as usual </w:t>
      </w:r>
      <w:r w:rsidRPr="00E24F87">
        <w:rPr>
          <w:noProof/>
        </w:rPr>
        <w:t>(</w:t>
      </w:r>
      <w:r w:rsidRPr="00DD7CCF">
        <w:t>§</w:t>
      </w:r>
      <w:r>
        <w:fldChar w:fldCharType="begin"/>
      </w:r>
      <w:r>
        <w:instrText xml:space="preserve"> REF _Ref182551676 \r \h </w:instrText>
      </w:r>
      <w:r>
        <w:fldChar w:fldCharType="separate"/>
      </w:r>
      <w:r w:rsidR="004D1F94">
        <w:t>4.2.2</w:t>
      </w:r>
      <w:r>
        <w:fldChar w:fldCharType="end"/>
      </w:r>
      <w:r w:rsidRPr="00DD7CCF">
        <w:t>, §</w:t>
      </w:r>
      <w:r w:rsidRPr="00DD7CCF">
        <w:fldChar w:fldCharType="begin"/>
      </w:r>
      <w:r w:rsidRPr="00DD7CCF">
        <w:instrText xml:space="preserve"> REF _Ref43980607 \r \h </w:instrText>
      </w:r>
      <w:r>
        <w:instrText xml:space="preserve"> \* MERGEFORMAT </w:instrText>
      </w:r>
      <w:r w:rsidRPr="00DD7CCF">
        <w:fldChar w:fldCharType="separate"/>
      </w:r>
      <w:r w:rsidR="004D1F94">
        <w:t>7.1</w:t>
      </w:r>
      <w:r w:rsidRPr="00DD7CCF">
        <w:fldChar w:fldCharType="end"/>
      </w:r>
      <w:r w:rsidRPr="00DD7CCF">
        <w:t>)</w:t>
      </w:r>
    </w:p>
    <w:p w14:paraId="222D0DBB" w14:textId="5805CD39" w:rsidR="00970055" w:rsidRPr="00DD7CCF" w:rsidRDefault="00970055" w:rsidP="00970055">
      <w:pPr>
        <w:pStyle w:val="Lista"/>
      </w:pPr>
      <w:r w:rsidRPr="00DD7CCF">
        <w:t xml:space="preserve">as in the case of boxlike partitions </w:t>
      </w:r>
      <w:r w:rsidRPr="00E24F87">
        <w:rPr>
          <w:noProof/>
        </w:rPr>
        <w:t>(</w:t>
      </w:r>
      <w:r w:rsidRPr="00DD7CCF">
        <w:t>§</w:t>
      </w:r>
      <w:r w:rsidRPr="00DD7CCF">
        <w:fldChar w:fldCharType="begin"/>
      </w:r>
      <w:r w:rsidRPr="00DD7CCF">
        <w:instrText xml:space="preserve"> REF _Ref43978987 \r \h </w:instrText>
      </w:r>
      <w:r>
        <w:instrText xml:space="preserve"> \* MERGEFORMAT </w:instrText>
      </w:r>
      <w:r w:rsidRPr="00DD7CCF">
        <w:fldChar w:fldCharType="separate"/>
      </w:r>
      <w:r w:rsidR="004D1F94">
        <w:t>3.2</w:t>
      </w:r>
      <w:r w:rsidRPr="00DD7CCF">
        <w:fldChar w:fldCharType="end"/>
      </w:r>
      <w:r w:rsidRPr="00DD7CCF">
        <w:t xml:space="preserve">), the content of forme work is a complete and meaningful unit in itself, but unlike </w:t>
      </w:r>
      <w:r>
        <w:t>a textpart division</w:t>
      </w:r>
      <w:r w:rsidRPr="00DD7CCF">
        <w:t xml:space="preserve">, </w:t>
      </w:r>
      <w:r>
        <w:t xml:space="preserve">forme work </w:t>
      </w:r>
      <w:r w:rsidRPr="00DD7CCF">
        <w:t xml:space="preserve">is a supplement to </w:t>
      </w:r>
      <w:r w:rsidRPr="00E24F87">
        <w:rPr>
          <w:noProof/>
        </w:rPr>
        <w:t>(</w:t>
      </w:r>
      <w:r w:rsidRPr="00DD7CCF">
        <w:t>rather than a subunit of)</w:t>
      </w:r>
      <w:r>
        <w:t xml:space="preserve"> </w:t>
      </w:r>
      <w:r w:rsidRPr="00DD7CCF">
        <w:t>the principal text of an inscription</w:t>
      </w:r>
      <w:r>
        <w:t xml:space="preserve"> and is associated with a specific page</w:t>
      </w:r>
    </w:p>
    <w:p w14:paraId="3574721C" w14:textId="77777777" w:rsidR="00970055" w:rsidRPr="00DD7CCF" w:rsidRDefault="00970055" w:rsidP="00970055">
      <w:pPr>
        <w:pStyle w:val="Lista2"/>
      </w:pPr>
      <w:r w:rsidRPr="00DD7CCF">
        <w:t xml:space="preserve">the </w:t>
      </w:r>
      <w:r w:rsidRPr="00DD7CCF">
        <w:rPr>
          <w:rStyle w:val="Code"/>
        </w:rPr>
        <w:t>&lt;fw&gt;</w:t>
      </w:r>
      <w:r w:rsidRPr="00DD7CCF">
        <w:t xml:space="preserve"> element shall </w:t>
      </w:r>
      <w:r>
        <w:t xml:space="preserve">be placed </w:t>
      </w:r>
      <w:r w:rsidRPr="00DD7CCF">
        <w:t xml:space="preserve">immediately after the </w:t>
      </w:r>
      <w:r w:rsidRPr="00DD7CCF">
        <w:rPr>
          <w:rStyle w:val="Code"/>
        </w:rPr>
        <w:t>&lt;pb/&gt;</w:t>
      </w:r>
      <w:r w:rsidRPr="00DD7CCF">
        <w:t xml:space="preserve">  </w:t>
      </w:r>
      <w:r>
        <w:t xml:space="preserve">(or </w:t>
      </w:r>
      <w:r w:rsidRPr="00DD7CCF">
        <w:rPr>
          <w:rStyle w:val="Code"/>
        </w:rPr>
        <w:t>&lt;</w:t>
      </w:r>
      <w:r>
        <w:rPr>
          <w:rStyle w:val="Code"/>
        </w:rPr>
        <w:t>milestone/</w:t>
      </w:r>
      <w:r w:rsidRPr="00DD7CCF">
        <w:rPr>
          <w:rStyle w:val="Code"/>
        </w:rPr>
        <w:t>&gt;</w:t>
      </w:r>
      <w:r>
        <w:t xml:space="preserve">) </w:t>
      </w:r>
      <w:r w:rsidRPr="00DD7CCF">
        <w:t>element marking the start of the page on which the forme work item is found, therefore</w:t>
      </w:r>
    </w:p>
    <w:p w14:paraId="4F4A7855" w14:textId="77777777" w:rsidR="00970055" w:rsidRPr="00DD7CCF" w:rsidRDefault="00970055" w:rsidP="00970055">
      <w:pPr>
        <w:pStyle w:val="Lista3"/>
      </w:pPr>
      <w:r w:rsidRPr="00DD7CCF">
        <w:t xml:space="preserve">it must come before the first </w:t>
      </w:r>
      <w:r w:rsidRPr="00DD7CCF">
        <w:rPr>
          <w:rStyle w:val="Code"/>
        </w:rPr>
        <w:t>&lt;lb/&gt;</w:t>
      </w:r>
      <w:r w:rsidRPr="00DD7CCF">
        <w:t xml:space="preserve">  element on that page</w:t>
      </w:r>
    </w:p>
    <w:p w14:paraId="76F73EC0" w14:textId="5FC58B7F" w:rsidR="00970055" w:rsidRPr="00DD7CCF" w:rsidRDefault="00970055" w:rsidP="00970055">
      <w:pPr>
        <w:pStyle w:val="Lista3"/>
      </w:pPr>
      <w:r w:rsidRPr="00DD7CCF">
        <w:t xml:space="preserve">it will normally appear inside block-level containers for intrinsic structure </w:t>
      </w:r>
      <w:r w:rsidRPr="00E24F87">
        <w:rPr>
          <w:noProof/>
        </w:rPr>
        <w:t>(</w:t>
      </w:r>
      <w:r w:rsidRPr="00DD7CCF">
        <w:t>§</w:t>
      </w:r>
      <w:r w:rsidRPr="00DD7CCF">
        <w:fldChar w:fldCharType="begin"/>
      </w:r>
      <w:r w:rsidRPr="00DD7CCF">
        <w:instrText xml:space="preserve"> REF _Ref43978632 \w \h </w:instrText>
      </w:r>
      <w:r>
        <w:instrText xml:space="preserve"> \* MERGEFORMAT </w:instrText>
      </w:r>
      <w:r w:rsidRPr="00DD7CCF">
        <w:fldChar w:fldCharType="separate"/>
      </w:r>
      <w:r w:rsidR="004D1F94">
        <w:t>2</w:t>
      </w:r>
      <w:r w:rsidRPr="00DD7CCF">
        <w:fldChar w:fldCharType="end"/>
      </w:r>
      <w:r w:rsidRPr="00DD7CCF">
        <w:t>), often interrupting the course of the text within such containers</w:t>
      </w:r>
    </w:p>
    <w:p w14:paraId="062F3ED8" w14:textId="77777777" w:rsidR="00970055" w:rsidRPr="00DD7CCF" w:rsidRDefault="00970055" w:rsidP="00970055">
      <w:pPr>
        <w:pStyle w:val="Lista4"/>
      </w:pPr>
      <w:r w:rsidRPr="00DD7CCF">
        <w:t>the occurrence of such an interruption is encoded in the page and line beginnings and does not affect the markup for forme work</w:t>
      </w:r>
    </w:p>
    <w:p w14:paraId="5D8A97F1" w14:textId="7AA67B0B" w:rsidR="00970055" w:rsidRPr="00DD7CCF" w:rsidRDefault="00970055" w:rsidP="00970055">
      <w:pPr>
        <w:pStyle w:val="Lista3"/>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Pr="00DD7CCF">
        <w:t>§</w:t>
      </w:r>
      <w:r>
        <w:fldChar w:fldCharType="begin"/>
      </w:r>
      <w:r>
        <w:instrText xml:space="preserve"> REF _Ref182318940 \r \h </w:instrText>
      </w:r>
      <w:r>
        <w:fldChar w:fldCharType="separate"/>
      </w:r>
      <w:r w:rsidR="004D1F94">
        <w:t>3.5.2.1</w:t>
      </w:r>
      <w:r>
        <w:fldChar w:fldCharType="end"/>
      </w:r>
      <w:r w:rsidRPr="00DD7CCF">
        <w:t xml:space="preserve">) or lacunose </w:t>
      </w:r>
      <w:r w:rsidRPr="00E24F87">
        <w:rPr>
          <w:noProof/>
        </w:rPr>
        <w:t>(</w:t>
      </w:r>
      <w:r w:rsidRPr="00DD7CCF">
        <w:t>§</w:t>
      </w:r>
      <w:r w:rsidRPr="00DD7CCF">
        <w:fldChar w:fldCharType="begin"/>
      </w:r>
      <w:r w:rsidRPr="00DD7CCF">
        <w:instrText xml:space="preserve"> REF _Ref43981711 \w \h </w:instrText>
      </w:r>
      <w:r>
        <w:instrText xml:space="preserve"> \* MERGEFORMAT </w:instrText>
      </w:r>
      <w:r w:rsidRPr="00DD7CCF">
        <w:fldChar w:fldCharType="separate"/>
      </w:r>
      <w:r w:rsidR="004D1F94">
        <w:t>5.4.7</w:t>
      </w:r>
      <w:r w:rsidRPr="00DD7CCF">
        <w:fldChar w:fldCharType="end"/>
      </w:r>
      <w:r w:rsidRPr="00DD7CCF">
        <w:t>)</w:t>
      </w:r>
    </w:p>
    <w:p w14:paraId="28F3F096" w14:textId="77777777" w:rsidR="00970055" w:rsidRDefault="00970055" w:rsidP="00970055">
      <w:pPr>
        <w:pStyle w:val="Lista"/>
      </w:pPr>
      <w:r w:rsidRPr="00DD7CCF">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316183E2" w14:textId="77777777" w:rsidR="00970055" w:rsidRPr="001D4EBC" w:rsidRDefault="00970055" w:rsidP="00970055">
      <w:pPr>
        <w:pStyle w:val="Lista2"/>
      </w:pPr>
      <w:r>
        <w:t xml:space="preserve">in this case, add trailing numbers to the number generated from the page number, e.g. </w:t>
      </w:r>
      <w:r w:rsidRPr="00DD7CCF">
        <w:rPr>
          <w:rStyle w:val="Code"/>
        </w:rPr>
        <w:t>&lt;fw</w:t>
      </w:r>
      <w:r w:rsidRPr="00DD7CCF">
        <w:rPr>
          <w:rStyle w:val="Codeattribute"/>
        </w:rPr>
        <w:t xml:space="preserve"> n</w:t>
      </w:r>
      <w:r w:rsidRPr="00DD7CCF">
        <w:rPr>
          <w:rStyle w:val="Code"/>
        </w:rPr>
        <w:t>=</w:t>
      </w:r>
      <w:r w:rsidRPr="0046000E">
        <w:rPr>
          <w:rStyle w:val="Codevalue"/>
        </w:rPr>
        <w:t>"</w:t>
      </w:r>
      <w:r>
        <w:rPr>
          <w:rStyle w:val="Codevalue"/>
        </w:rPr>
        <w:t>2v1</w:t>
      </w:r>
      <w:r w:rsidRPr="0046000E">
        <w:rPr>
          <w:rStyle w:val="Codevalue"/>
        </w:rPr>
        <w:t>"</w:t>
      </w:r>
      <w:r w:rsidRPr="00DD7CCF">
        <w:rPr>
          <w:rStyle w:val="Code"/>
        </w:rPr>
        <w:t>&gt;</w:t>
      </w:r>
      <w:r>
        <w:t xml:space="preserve">, </w:t>
      </w:r>
      <w:r w:rsidRPr="00DD7CCF">
        <w:rPr>
          <w:rStyle w:val="Code"/>
        </w:rPr>
        <w:t>&lt;fw</w:t>
      </w:r>
      <w:r w:rsidRPr="00DD7CCF">
        <w:rPr>
          <w:rStyle w:val="Codeattribute"/>
        </w:rPr>
        <w:t xml:space="preserve"> n</w:t>
      </w:r>
      <w:r w:rsidRPr="00DD7CCF">
        <w:rPr>
          <w:rStyle w:val="Code"/>
        </w:rPr>
        <w:t>=</w:t>
      </w:r>
      <w:r w:rsidRPr="0046000E">
        <w:rPr>
          <w:rStyle w:val="Codevalue"/>
        </w:rPr>
        <w:t>"</w:t>
      </w:r>
      <w:r>
        <w:rPr>
          <w:rStyle w:val="Codevalue"/>
        </w:rPr>
        <w:t>2v2</w:t>
      </w:r>
      <w:r w:rsidRPr="0046000E">
        <w:rPr>
          <w:rStyle w:val="Codevalue"/>
        </w:rPr>
        <w:t>"</w:t>
      </w:r>
      <w:r w:rsidRPr="00DD7CCF">
        <w:rPr>
          <w:rStyle w:val="Code"/>
        </w:rPr>
        <w:t>&gt;</w:t>
      </w:r>
      <w:r>
        <w:t>, etc.</w:t>
      </w:r>
    </w:p>
    <w:tbl>
      <w:tblPr>
        <w:tblStyle w:val="CodeSampleTable"/>
        <w:tblW w:w="5000" w:type="pct"/>
        <w:tblLook w:val="04A0" w:firstRow="1" w:lastRow="0" w:firstColumn="1" w:lastColumn="0" w:noHBand="0" w:noVBand="1"/>
      </w:tblPr>
      <w:tblGrid>
        <w:gridCol w:w="2761"/>
        <w:gridCol w:w="6861"/>
      </w:tblGrid>
      <w:tr w:rsidR="00970055" w:rsidRPr="00DD7CCF" w14:paraId="68DCB94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50D4355" w14:textId="2FF63D70" w:rsidR="00970055" w:rsidRPr="00DD7CCF" w:rsidRDefault="00970055" w:rsidP="00934AD5">
            <w:pPr>
              <w:pStyle w:val="Kpalrs"/>
            </w:pPr>
            <w:bookmarkStart w:id="204" w:name="_Ref182234393"/>
            <w:bookmarkStart w:id="205" w:name="_Ref182234390"/>
            <w:r w:rsidRPr="00DD7CCF">
              <w:lastRenderedPageBreak/>
              <w:t xml:space="preserve">Example </w:t>
            </w:r>
            <w:fldSimple w:instr=" STYLEREF 3 \s ">
              <w:r w:rsidR="004D1F94">
                <w:rPr>
                  <w:noProof/>
                </w:rPr>
                <w:t>3.2.4</w:t>
              </w:r>
            </w:fldSimple>
            <w:r w:rsidRPr="00DD7CCF">
              <w:t>.</w:t>
            </w:r>
            <w:fldSimple w:instr=" SEQ Example \* ALPHABETIC \s 3 ">
              <w:r w:rsidR="004D1F94">
                <w:rPr>
                  <w:noProof/>
                </w:rPr>
                <w:t>A</w:t>
              </w:r>
            </w:fldSimple>
            <w:bookmarkEnd w:id="204"/>
            <w:r w:rsidRPr="00DD7CCF">
              <w:t>: foliation in the right margin</w:t>
            </w:r>
            <w:bookmarkEnd w:id="205"/>
          </w:p>
        </w:tc>
      </w:tr>
      <w:tr w:rsidR="00970055" w:rsidRPr="00DD7CCF" w14:paraId="01B2A34D" w14:textId="77777777" w:rsidTr="001D4EBC">
        <w:tc>
          <w:tcPr>
            <w:tcW w:w="1435" w:type="pct"/>
          </w:tcPr>
          <w:p w14:paraId="76BC580A" w14:textId="77777777" w:rsidR="00970055" w:rsidRPr="00DD7CCF" w:rsidRDefault="0097005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328A7EE1" w14:textId="77777777" w:rsidR="00970055" w:rsidRPr="00DD7CCF" w:rsidRDefault="0097005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06325256" w14:textId="77777777" w:rsidR="00970055" w:rsidRPr="00DD7CCF" w:rsidRDefault="0097005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565" w:type="pct"/>
            <w:vAlign w:val="bottom"/>
          </w:tcPr>
          <w:p w14:paraId="538D637D" w14:textId="77777777" w:rsidR="00970055" w:rsidRDefault="00970055" w:rsidP="007A4E63">
            <w:pPr>
              <w:pStyle w:val="Image"/>
            </w:pPr>
            <w:r w:rsidRPr="00DD7CCF">
              <w:drawing>
                <wp:inline distT="114300" distB="114300" distL="114300" distR="114300" wp14:anchorId="0D7E3EDD" wp14:editId="3F3E6147">
                  <wp:extent cx="4351822" cy="1231900"/>
                  <wp:effectExtent l="0" t="0" r="0" b="6350"/>
                  <wp:docPr id="1108316902"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32"/>
                          <a:srcRect/>
                          <a:stretch>
                            <a:fillRect/>
                          </a:stretch>
                        </pic:blipFill>
                        <pic:spPr>
                          <a:xfrm>
                            <a:off x="0" y="0"/>
                            <a:ext cx="4546124" cy="1286903"/>
                          </a:xfrm>
                          <a:prstGeom prst="rect">
                            <a:avLst/>
                          </a:prstGeom>
                          <a:ln/>
                        </pic:spPr>
                      </pic:pic>
                    </a:graphicData>
                  </a:graphic>
                </wp:inline>
              </w:drawing>
            </w:r>
          </w:p>
          <w:p w14:paraId="722E9FBA" w14:textId="77777777" w:rsidR="00970055" w:rsidRPr="00DD7CCF" w:rsidRDefault="00970055" w:rsidP="00934AD5">
            <w:pPr>
              <w:keepNext/>
              <w:jc w:val="center"/>
            </w:pPr>
          </w:p>
        </w:tc>
      </w:tr>
    </w:tbl>
    <w:p w14:paraId="0FB54E91" w14:textId="77777777" w:rsidR="00777B90" w:rsidRPr="00DD7CCF" w:rsidRDefault="00777B90" w:rsidP="00777B90">
      <w:pPr>
        <w:pStyle w:val="Cmsor2"/>
      </w:pPr>
      <w:bookmarkStart w:id="206" w:name="_Ref182836273"/>
      <w:bookmarkStart w:id="207" w:name="_Toc182838202"/>
      <w:r w:rsidRPr="00DD7CCF">
        <w:t>Boxlike partitions: self-contained zones</w:t>
      </w:r>
      <w:bookmarkEnd w:id="183"/>
      <w:bookmarkEnd w:id="206"/>
      <w:bookmarkEnd w:id="207"/>
    </w:p>
    <w:p w14:paraId="3993B7F0" w14:textId="77777777" w:rsidR="00777B90" w:rsidRDefault="00777B90" w:rsidP="00777B90">
      <w:pPr>
        <w:pStyle w:val="Cmsor3"/>
      </w:pPr>
      <w:bookmarkStart w:id="208" w:name="_7afiixd3hprc" w:colFirst="0" w:colLast="0"/>
      <w:bookmarkStart w:id="209" w:name="_Ref43978278"/>
      <w:bookmarkStart w:id="210" w:name="_Toc182838203"/>
      <w:bookmarkEnd w:id="208"/>
      <w:r w:rsidRPr="00DD7CCF">
        <w:t>Overview</w:t>
      </w:r>
      <w:bookmarkEnd w:id="209"/>
      <w:bookmarkEnd w:id="210"/>
    </w:p>
    <w:p w14:paraId="730452EB" w14:textId="3AA632E8" w:rsidR="00777B90" w:rsidRDefault="00777B90" w:rsidP="00777B90">
      <w:r>
        <w:t>Recall from §</w:t>
      </w:r>
      <w:r>
        <w:fldChar w:fldCharType="begin"/>
      </w:r>
      <w:r>
        <w:instrText xml:space="preserve"> REF _Ref182207684 \r \h </w:instrText>
      </w:r>
      <w:r>
        <w:fldChar w:fldCharType="separate"/>
      </w:r>
      <w:r w:rsidR="004D1F94">
        <w:t>3.1</w:t>
      </w:r>
      <w:r>
        <w:fldChar w:fldCharType="end"/>
      </w:r>
      <w:r>
        <w:t xml:space="preserve"> that in a boxlike partition, the </w:t>
      </w:r>
      <w:r w:rsidRPr="00727658">
        <w:t>text stops at the end of a zone and something else begins in the next</w:t>
      </w:r>
      <w:r>
        <w:t>,</w:t>
      </w:r>
      <w:r w:rsidRPr="00727658">
        <w:t xml:space="preserve"> </w:t>
      </w:r>
      <w:r>
        <w:t xml:space="preserve">as in Pattern A of </w:t>
      </w:r>
      <w:r>
        <w:fldChar w:fldCharType="begin"/>
      </w:r>
      <w:r>
        <w:instrText xml:space="preserve"> REF _Ref181714224 \h </w:instrText>
      </w:r>
      <w:r>
        <w:fldChar w:fldCharType="separate"/>
      </w:r>
      <w:r w:rsidR="004D1F94">
        <w:t xml:space="preserve">Figure </w:t>
      </w:r>
      <w:r w:rsidR="004D1F94">
        <w:rPr>
          <w:noProof/>
        </w:rPr>
        <w:t>3</w:t>
      </w:r>
      <w:r>
        <w:fldChar w:fldCharType="end"/>
      </w:r>
      <w:r>
        <w:t>. T</w:t>
      </w:r>
      <w:r w:rsidRPr="00DD7CCF">
        <w:t>here is a semantic discontinuity between the two zones</w:t>
      </w:r>
      <w:r>
        <w:t xml:space="preserve">, analogous to chapters in a book. We call these partitions boxlike </w:t>
      </w:r>
      <w:r w:rsidRPr="00DD7CCF">
        <w:t xml:space="preserve">because each </w:t>
      </w:r>
      <w:r>
        <w:t xml:space="preserve">zone </w:t>
      </w:r>
      <w:r w:rsidRPr="00DD7CCF">
        <w:t>is a functional box enclosing a discrete segment of text</w:t>
      </w:r>
      <w:r>
        <w:t xml:space="preserve"> that is complete in itself. Since </w:t>
      </w:r>
      <w:r w:rsidRPr="00DD7CCF">
        <w:t xml:space="preserve">there is no unit of intrinsic structure commencing in one </w:t>
      </w:r>
      <w:r>
        <w:t xml:space="preserve">zone </w:t>
      </w:r>
      <w:r w:rsidRPr="00DD7CCF">
        <w:t>and ending in another</w:t>
      </w:r>
      <w:r>
        <w:t xml:space="preserve">, the encoding equivalent of a boxlike partition is an </w:t>
      </w:r>
      <w:r w:rsidRPr="00DD7CCF">
        <w:t xml:space="preserve">XML containing element called </w:t>
      </w:r>
      <w:r>
        <w:t xml:space="preserve">a </w:t>
      </w:r>
      <w:r w:rsidRPr="00DD7CCF">
        <w:t>textpart division</w:t>
      </w:r>
      <w:r>
        <w:t>.</w:t>
      </w:r>
    </w:p>
    <w:p w14:paraId="07EDEE52" w14:textId="2A4DAC66" w:rsidR="00777B90" w:rsidRPr="00DD7CCF" w:rsidRDefault="00777B90" w:rsidP="00777B90">
      <w:r>
        <w:t>I</w:t>
      </w:r>
      <w:r w:rsidRPr="00DD7CCF">
        <w:t>n principle, textpart div</w:t>
      </w:r>
      <w:r>
        <w:t>isions</w:t>
      </w:r>
      <w:r w:rsidRPr="00DD7CCF">
        <w:t xml:space="preserve"> </w:t>
      </w:r>
      <w:r w:rsidRPr="00DD7CCF">
        <w:rPr>
          <w:rStyle w:val="Foreign"/>
        </w:rPr>
        <w:t>could</w:t>
      </w:r>
      <w:r w:rsidRPr="00DD7CCF">
        <w:t xml:space="preserve"> be nested within other textpart div</w:t>
      </w:r>
      <w:r>
        <w:t>isions.</w:t>
      </w:r>
      <w:r w:rsidRPr="00DD7CCF">
        <w:t xml:space="preserve"> </w:t>
      </w:r>
      <w:r>
        <w:t>H</w:t>
      </w:r>
      <w:r w:rsidRPr="00DD7CCF">
        <w:t>owever, to avoid complications in markup and referencing, our project policy is never to do so</w:t>
      </w:r>
      <w:r>
        <w:t>. W</w:t>
      </w:r>
      <w:r w:rsidRPr="00DD7CCF">
        <w:t xml:space="preserve">hen encoding a structurally complex inscription, instead of resorting to textparts within textparts, try to make use of </w:t>
      </w:r>
      <w:r>
        <w:t xml:space="preserve">the encoding solutions for </w:t>
      </w:r>
      <w:r w:rsidRPr="00DD7CCF">
        <w:t xml:space="preserve">visually offset intrinsic </w:t>
      </w:r>
      <w:r>
        <w:t>lines</w:t>
      </w:r>
      <w:r w:rsidRPr="00DD7CCF">
        <w:t xml:space="preserve"> </w:t>
      </w:r>
      <w:r w:rsidRPr="00E24F87">
        <w:rPr>
          <w:noProof/>
        </w:rPr>
        <w:t>(</w:t>
      </w:r>
      <w:r w:rsidRPr="00DD7CCF">
        <w:t>§</w:t>
      </w:r>
      <w:r>
        <w:fldChar w:fldCharType="begin"/>
      </w:r>
      <w:r>
        <w:instrText xml:space="preserve"> REF _Ref43978135 \r \h </w:instrText>
      </w:r>
      <w:r>
        <w:fldChar w:fldCharType="separate"/>
      </w:r>
      <w:r w:rsidR="004D1F94">
        <w:t>3.2.2</w:t>
      </w:r>
      <w:r>
        <w:fldChar w:fldCharType="end"/>
      </w:r>
      <w:r>
        <w:t xml:space="preserve"> and §</w:t>
      </w:r>
      <w:r>
        <w:fldChar w:fldCharType="begin"/>
      </w:r>
      <w:r>
        <w:instrText xml:space="preserve"> REF _Ref182233273 \r \h </w:instrText>
      </w:r>
      <w:r>
        <w:fldChar w:fldCharType="separate"/>
      </w:r>
      <w:r w:rsidR="004D1F94">
        <w:t>3.2.3</w:t>
      </w:r>
      <w:r>
        <w:fldChar w:fldCharType="end"/>
      </w:r>
      <w:r w:rsidRPr="00DD7CCF">
        <w:t xml:space="preserve">) and pagelike partitions </w:t>
      </w:r>
      <w:r w:rsidRPr="00E24F87">
        <w:rPr>
          <w:noProof/>
        </w:rPr>
        <w:t>(</w:t>
      </w:r>
      <w:r w:rsidRPr="00DD7CCF">
        <w:t>§</w:t>
      </w:r>
      <w:r w:rsidRPr="00DD7CCF">
        <w:fldChar w:fldCharType="begin"/>
      </w:r>
      <w:r w:rsidRPr="00DD7CCF">
        <w:instrText xml:space="preserve"> REF _Ref43979481 \r \h </w:instrText>
      </w:r>
      <w:r>
        <w:instrText xml:space="preserve"> \* MERGEFORMAT </w:instrText>
      </w:r>
      <w:r w:rsidRPr="00DD7CCF">
        <w:fldChar w:fldCharType="separate"/>
      </w:r>
      <w:r w:rsidR="004D1F94">
        <w:t>3.5</w:t>
      </w:r>
      <w:r w:rsidRPr="00DD7CCF">
        <w:fldChar w:fldCharType="end"/>
      </w:r>
      <w:r w:rsidRPr="00DD7CCF">
        <w:t>)</w:t>
      </w:r>
      <w:r>
        <w:t>. I</w:t>
      </w:r>
      <w:r w:rsidRPr="00DD7CCF">
        <w:t xml:space="preserve">f you encounter a case where nested textpart divisions seem to be the </w:t>
      </w:r>
      <w:r>
        <w:t>ideal</w:t>
      </w:r>
      <w:r w:rsidRPr="00DD7CCF">
        <w:t xml:space="preserve"> solution, please discuss it with the authors of the Guide and the XML-TEI data manager</w:t>
      </w:r>
      <w:r>
        <w:t>.</w:t>
      </w:r>
    </w:p>
    <w:p w14:paraId="4DDC7776" w14:textId="77777777" w:rsidR="00777B90" w:rsidRPr="00DD7CCF" w:rsidRDefault="00777B90" w:rsidP="00777B90">
      <w:r>
        <w:t>I</w:t>
      </w:r>
      <w:r w:rsidRPr="00DD7CCF">
        <w:t xml:space="preserve">n our practice, the encoding </w:t>
      </w:r>
      <w:r>
        <w:t xml:space="preserve">of </w:t>
      </w:r>
      <w:r w:rsidRPr="00DD7CCF">
        <w:t xml:space="preserve">boxlike partitions shall only be used in warranted cases, </w:t>
      </w:r>
      <w:r>
        <w:t>particularly</w:t>
      </w:r>
      <w:r w:rsidRPr="00DD7CCF">
        <w:t>:</w:t>
      </w:r>
    </w:p>
    <w:p w14:paraId="1DDFC223" w14:textId="77777777" w:rsidR="00777B90" w:rsidRPr="00DD7CCF" w:rsidRDefault="00777B90" w:rsidP="00777B90">
      <w:pPr>
        <w:pStyle w:val="Lista"/>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2C276B25" w14:textId="0468A8FF" w:rsidR="00777B90" w:rsidRPr="00DD7CCF" w:rsidRDefault="00777B90" w:rsidP="00777B90">
      <w:pPr>
        <w:pStyle w:val="Lista2"/>
      </w:pPr>
      <w:r w:rsidRPr="00DD7CCF">
        <w:t xml:space="preserve">see Case study 2A in </w:t>
      </w:r>
      <w:r w:rsidRPr="00DD7CCF">
        <w:fldChar w:fldCharType="begin"/>
      </w:r>
      <w:r w:rsidRPr="00DD7CCF">
        <w:instrText xml:space="preserve"> REF _Ref43985466 \w \h </w:instrText>
      </w:r>
      <w:r>
        <w:instrText xml:space="preserve"> \* MERGEFORMAT </w:instrText>
      </w:r>
      <w:r w:rsidRPr="00DD7CCF">
        <w:fldChar w:fldCharType="separate"/>
      </w:r>
      <w:r w:rsidR="004D1F94">
        <w:t>Appendix C</w:t>
      </w:r>
      <w:r w:rsidRPr="00DD7CCF">
        <w:fldChar w:fldCharType="end"/>
      </w:r>
      <w:r w:rsidRPr="00DD7CCF">
        <w:t xml:space="preserve"> for an illustration</w:t>
      </w:r>
    </w:p>
    <w:p w14:paraId="7F462748" w14:textId="77777777" w:rsidR="00777B90" w:rsidRPr="00DD7CCF" w:rsidRDefault="00777B90" w:rsidP="00777B90">
      <w:pPr>
        <w:pStyle w:val="Lista"/>
      </w:pPr>
      <w:r w:rsidRPr="00CD25A4">
        <w:rPr>
          <w:b/>
          <w:bCs/>
        </w:rPr>
        <w:t>non-contiguous fragments</w:t>
      </w:r>
      <w:r w:rsidRPr="00DD7CCF">
        <w:t xml:space="preserve">, where the physical </w:t>
      </w:r>
      <w:r>
        <w:t>layout</w:t>
      </w:r>
      <w:r w:rsidRPr="00DD7CCF">
        <w:t xml:space="preserve"> of the lost intervening fragments cannot be reconstructed, especially when even the order in which the </w:t>
      </w:r>
      <w:r>
        <w:t xml:space="preserve">extant </w:t>
      </w:r>
      <w:r w:rsidRPr="00DD7CCF">
        <w:t>fragments must be read is doubtful</w:t>
      </w:r>
    </w:p>
    <w:p w14:paraId="415DE1E1" w14:textId="0993817C" w:rsidR="00777B90" w:rsidRPr="00DD7CCF" w:rsidRDefault="00777B90" w:rsidP="00777B90">
      <w:pPr>
        <w:pStyle w:val="Lista2"/>
      </w:pPr>
      <w:r w:rsidRPr="00DD7CCF">
        <w:t xml:space="preserve">see </w:t>
      </w:r>
      <w:r w:rsidRPr="00DD7CCF">
        <w:fldChar w:fldCharType="begin"/>
      </w:r>
      <w:r w:rsidRPr="00DD7CCF">
        <w:instrText xml:space="preserve"> REF _Ref44077741 \h </w:instrText>
      </w:r>
      <w:r>
        <w:instrText xml:space="preserve"> \* MERGEFORMAT </w:instrText>
      </w:r>
      <w:r w:rsidRPr="00DD7CCF">
        <w:fldChar w:fldCharType="separate"/>
      </w:r>
      <w:r w:rsidR="004D1F94" w:rsidRPr="00DD7CCF">
        <w:t xml:space="preserve">Example </w:t>
      </w:r>
      <w:r w:rsidR="004D1F94">
        <w:rPr>
          <w:noProof/>
        </w:rPr>
        <w:t>3.3.1</w:t>
      </w:r>
      <w:r w:rsidR="004D1F94" w:rsidRPr="00DD7CCF">
        <w:rPr>
          <w:noProof/>
        </w:rPr>
        <w:t>.</w:t>
      </w:r>
      <w:r w:rsidR="004D1F94">
        <w:rPr>
          <w:noProof/>
        </w:rPr>
        <w:t>A</w:t>
      </w:r>
      <w:r w:rsidRPr="00DD7CCF">
        <w:fldChar w:fldCharType="end"/>
      </w:r>
      <w:r w:rsidRPr="00DD7CCF">
        <w:t xml:space="preserve"> for an illustration</w:t>
      </w:r>
    </w:p>
    <w:p w14:paraId="49AF3DCB" w14:textId="77777777" w:rsidR="00777B90" w:rsidRPr="00DD7CCF" w:rsidRDefault="00777B90" w:rsidP="00777B90">
      <w:pPr>
        <w:pStyle w:val="Lista2"/>
      </w:pPr>
      <w:r w:rsidRPr="00DD7CCF">
        <w:t>keep in mind that fragments for which it is possible to reconstruct the structure of the lost connecting section do not require encoding as textparts, nor do copperplate sets with a known number of medial plates lost</w:t>
      </w:r>
    </w:p>
    <w:p w14:paraId="62E27268" w14:textId="44DC501C" w:rsidR="00777B90" w:rsidRPr="00DD7CCF" w:rsidRDefault="00777B90" w:rsidP="00777B90">
      <w:pPr>
        <w:pStyle w:val="Lista3"/>
      </w:pPr>
      <w:r w:rsidRPr="00DD7CCF">
        <w:t>see §</w:t>
      </w:r>
      <w:r w:rsidRPr="00DD7CCF">
        <w:fldChar w:fldCharType="begin"/>
      </w:r>
      <w:r w:rsidRPr="00DD7CCF">
        <w:instrText xml:space="preserve"> REF _Ref43981711 \w \h </w:instrText>
      </w:r>
      <w:r>
        <w:instrText xml:space="preserve"> \* MERGEFORMAT </w:instrText>
      </w:r>
      <w:r w:rsidRPr="00DD7CCF">
        <w:fldChar w:fldCharType="separate"/>
      </w:r>
      <w:r w:rsidR="004D1F94">
        <w:t>5.4.7</w:t>
      </w:r>
      <w:r w:rsidRPr="00DD7CCF">
        <w:fldChar w:fldCharType="end"/>
      </w:r>
      <w:r w:rsidRPr="00DD7CCF">
        <w:t xml:space="preserve"> for advice on encoding massive lacunae where the structure can be restored</w:t>
      </w:r>
    </w:p>
    <w:p w14:paraId="244BDB92" w14:textId="77777777" w:rsidR="00777B90" w:rsidRPr="00DD7CCF" w:rsidRDefault="00777B90" w:rsidP="00777B90">
      <w:pPr>
        <w:pStyle w:val="Lista"/>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r>
        <w:t xml:space="preserve"> rather than as two separate inscriptions</w:t>
      </w:r>
    </w:p>
    <w:p w14:paraId="0D333713" w14:textId="77777777" w:rsidR="00777B90" w:rsidRPr="00DD7CCF" w:rsidRDefault="00777B90" w:rsidP="00777B90">
      <w:pPr>
        <w:pStyle w:val="Lista2"/>
      </w:pPr>
      <w:r w:rsidRPr="00DD7CCF">
        <w:t xml:space="preserve">keep in mind that this does not apply to all bilingual </w:t>
      </w:r>
      <w:r w:rsidRPr="00E24F87">
        <w:rPr>
          <w:noProof/>
        </w:rPr>
        <w:t>(</w:t>
      </w:r>
      <w:r w:rsidRPr="00DD7CCF">
        <w:t>or multilingual) inscriptions: the use of textparts is not warranted</w:t>
      </w:r>
      <w:r>
        <w:t xml:space="preserve"> just because </w:t>
      </w:r>
      <w:r w:rsidRPr="00DD7CCF">
        <w:t xml:space="preserve">parts of a single </w:t>
      </w:r>
      <w:r>
        <w:t xml:space="preserve">integral </w:t>
      </w:r>
      <w:r w:rsidRPr="00DD7CCF">
        <w:t>text are written in different languages</w:t>
      </w:r>
    </w:p>
    <w:p w14:paraId="00D48EE0" w14:textId="5FEEF250" w:rsidR="00777B90" w:rsidRDefault="00777B90" w:rsidP="00777B90">
      <w:pPr>
        <w:pStyle w:val="Lista2"/>
      </w:pPr>
      <w:r w:rsidRPr="00DD7CCF">
        <w:t>see §</w:t>
      </w:r>
      <w:r w:rsidRPr="00DD7CCF">
        <w:fldChar w:fldCharType="begin"/>
      </w:r>
      <w:r w:rsidRPr="00DD7CCF">
        <w:instrText xml:space="preserve"> REF _Ref43986547 \w \h </w:instrText>
      </w:r>
      <w:r>
        <w:instrText xml:space="preserve"> \* MERGEFORMAT </w:instrText>
      </w:r>
      <w:r w:rsidRPr="00DD7CCF">
        <w:fldChar w:fldCharType="separate"/>
      </w:r>
      <w:r w:rsidR="004D1F94">
        <w:t>7.2.1</w:t>
      </w:r>
      <w:r w:rsidRPr="00DD7CCF">
        <w:fldChar w:fldCharType="end"/>
      </w:r>
      <w:r w:rsidRPr="00DD7CCF">
        <w:t xml:space="preserve"> about multilingual inscriptions</w:t>
      </w:r>
    </w:p>
    <w:p w14:paraId="7579D8F9" w14:textId="77777777" w:rsidR="00777B90" w:rsidRPr="00DD7CCF" w:rsidRDefault="00777B90" w:rsidP="00777B90">
      <w:pPr>
        <w:pStyle w:val="Lista"/>
      </w:pPr>
      <w:r w:rsidRPr="00403216">
        <w:t xml:space="preserve">inscriptions accompanied by one or more </w:t>
      </w:r>
      <w:r w:rsidRPr="00403216">
        <w:rPr>
          <w:b/>
          <w:bCs/>
        </w:rPr>
        <w:t>trial engravings</w:t>
      </w:r>
      <w:r w:rsidRPr="00403216">
        <w:t xml:space="preserve"> outside the campus of the main inscription and presumably not visible when the inscription was displayed in its original setting</w:t>
      </w:r>
    </w:p>
    <w:p w14:paraId="5E85D21A" w14:textId="77777777" w:rsidR="00777B90" w:rsidRDefault="00777B90" w:rsidP="00777B90">
      <w:r w:rsidRPr="00DD7CCF">
        <w:t xml:space="preserve">Beyond the specific cases set out above, boxlike partitions are only warranted </w:t>
      </w:r>
      <w:r>
        <w:t>in the following general scenarios:</w:t>
      </w:r>
    </w:p>
    <w:p w14:paraId="4EDA0862" w14:textId="77777777" w:rsidR="00777B90" w:rsidRDefault="00777B90" w:rsidP="00777B90">
      <w:pPr>
        <w:pStyle w:val="Lista"/>
      </w:pPr>
      <w:r w:rsidRPr="00DD7CCF">
        <w:t>when</w:t>
      </w:r>
      <w:r>
        <w:t>, for whatever reason,</w:t>
      </w:r>
      <w:r w:rsidRPr="00DD7CCF">
        <w:t xml:space="preserve"> there is </w:t>
      </w:r>
      <w:r w:rsidRPr="001112AA">
        <w:rPr>
          <w:b/>
          <w:bCs/>
        </w:rPr>
        <w:t>no obvious order in which the zones of text ought to be read</w:t>
      </w:r>
      <w:r w:rsidRPr="00DD7CCF">
        <w:t>, but there is nevertheless good reason for treating them as a single document</w:t>
      </w:r>
      <w:r>
        <w:t xml:space="preserve"> rather than as separate inscriptions</w:t>
      </w:r>
    </w:p>
    <w:p w14:paraId="1D8088BF" w14:textId="77777777" w:rsidR="00777B90" w:rsidRPr="00DD7CCF" w:rsidRDefault="00777B90" w:rsidP="00777B90">
      <w:pPr>
        <w:pStyle w:val="Lista"/>
      </w:pPr>
      <w:r>
        <w:lastRenderedPageBreak/>
        <w:t xml:space="preserve">when the text’s </w:t>
      </w:r>
      <w:r w:rsidRPr="001112AA">
        <w:rPr>
          <w:b/>
          <w:bCs/>
        </w:rPr>
        <w:t>extrinsic structure shows a tiered hierarchy</w:t>
      </w:r>
      <w:r>
        <w:t xml:space="preserve"> where some or all major divisions of the text are further subdivided, thus necessitating boxlike partitions for the text as a whole, and pagelike partitions for the subdivisions</w:t>
      </w:r>
    </w:p>
    <w:p w14:paraId="670AC580" w14:textId="77777777" w:rsidR="00777B90" w:rsidRPr="00DD7CCF" w:rsidRDefault="00777B90" w:rsidP="00777B90">
      <w:r>
        <w:t>I</w:t>
      </w:r>
      <w:r w:rsidRPr="00DD7CCF">
        <w:t xml:space="preserve">n any other case where you think boxlike partitions may be relevant, consider carefully whether this encoding method is </w:t>
      </w:r>
      <w:r>
        <w:t>ideal</w:t>
      </w:r>
      <w:r w:rsidRPr="00DD7CCF">
        <w:t xml:space="preserve">, or </w:t>
      </w:r>
      <w:r>
        <w:t xml:space="preserve">if </w:t>
      </w:r>
      <w:r w:rsidRPr="00DD7CCF">
        <w:t xml:space="preserve">alternatives </w:t>
      </w:r>
      <w:r>
        <w:t>w</w:t>
      </w:r>
      <w:r w:rsidRPr="00DD7CCF">
        <w:t xml:space="preserve">ould be </w:t>
      </w:r>
      <w:r>
        <w:t>better:</w:t>
      </w:r>
    </w:p>
    <w:p w14:paraId="2347AF98" w14:textId="77777777" w:rsidR="00777B90" w:rsidRPr="00DD7CCF" w:rsidRDefault="00777B90" w:rsidP="00777B90">
      <w:pPr>
        <w:pStyle w:val="Lista"/>
      </w:pPr>
      <w:r w:rsidRPr="00DD7CCF">
        <w:t xml:space="preserve">if the connection between the </w:t>
      </w:r>
      <w:r>
        <w:t>zones</w:t>
      </w:r>
      <w:r w:rsidRPr="00DD7CCF">
        <w:t xml:space="preserve"> is weak, preferably encode separate inscriptions </w:t>
      </w:r>
      <w:r w:rsidRPr="00E24F87">
        <w:rPr>
          <w:noProof/>
        </w:rPr>
        <w:t>(</w:t>
      </w:r>
      <w:r w:rsidRPr="00DD7CCF">
        <w:t>in separate XML documents), especially if there is reason to believe they were created on separate occasions</w:t>
      </w:r>
    </w:p>
    <w:p w14:paraId="102829DF" w14:textId="5523E8DC" w:rsidR="00777B90" w:rsidRDefault="00777B90" w:rsidP="00777B90">
      <w:pPr>
        <w:pStyle w:val="Lista"/>
      </w:pPr>
      <w:r w:rsidRPr="00DD7CCF">
        <w:t xml:space="preserve">if the connection between the </w:t>
      </w:r>
      <w:r>
        <w:t>zones</w:t>
      </w:r>
      <w:r w:rsidRPr="00DD7CCF">
        <w:t xml:space="preserve"> is strong, </w:t>
      </w:r>
      <w:r>
        <w:t xml:space="preserve">preferably </w:t>
      </w:r>
      <w:r w:rsidRPr="00DD7CCF">
        <w:t xml:space="preserve">encode a pagelike partition </w:t>
      </w:r>
      <w:r w:rsidRPr="00E24F87">
        <w:rPr>
          <w:noProof/>
        </w:rPr>
        <w:t>(</w:t>
      </w:r>
      <w:r w:rsidRPr="00DD7CCF">
        <w:t>§</w:t>
      </w:r>
      <w:r w:rsidRPr="00DD7CCF">
        <w:fldChar w:fldCharType="begin"/>
      </w:r>
      <w:r w:rsidRPr="00DD7CCF">
        <w:instrText xml:space="preserve"> REF _Ref43979481 \r \h </w:instrText>
      </w:r>
      <w:r>
        <w:instrText xml:space="preserve"> \* MERGEFORMAT </w:instrText>
      </w:r>
      <w:r w:rsidRPr="00DD7CCF">
        <w:fldChar w:fldCharType="separate"/>
      </w:r>
      <w:r w:rsidR="004D1F94">
        <w:t>3.5</w:t>
      </w:r>
      <w:r w:rsidRPr="00DD7CCF">
        <w:fldChar w:fldCharType="end"/>
      </w:r>
      <w:r w:rsidRPr="00DD7CCF">
        <w:t>) between them, especially if it makes sense to read them in a particular sequence</w:t>
      </w:r>
      <w:r>
        <w:t xml:space="preserve"> (see the last row of </w:t>
      </w:r>
      <w:r w:rsidRPr="00DD7CCF">
        <w:fldChar w:fldCharType="begin"/>
      </w:r>
      <w:r w:rsidRPr="00DD7CCF">
        <w:instrText xml:space="preserve"> REF _Ref44078357 \h </w:instrText>
      </w:r>
      <w:r>
        <w:instrText xml:space="preserve"> \* MERGEFORMAT </w:instrText>
      </w:r>
      <w:r w:rsidRPr="00DD7CCF">
        <w:fldChar w:fldCharType="separate"/>
      </w:r>
      <w:r w:rsidR="004D1F94" w:rsidRPr="00DD7CCF">
        <w:t xml:space="preserve">Example </w:t>
      </w:r>
      <w:r w:rsidR="004D1F94">
        <w:rPr>
          <w:noProof/>
        </w:rPr>
        <w:t>3.5.1</w:t>
      </w:r>
      <w:r w:rsidR="004D1F94" w:rsidRPr="00DD7CCF">
        <w:rPr>
          <w:noProof/>
        </w:rPr>
        <w:t>.</w:t>
      </w:r>
      <w:r w:rsidR="004D1F94">
        <w:rPr>
          <w:noProof/>
        </w:rPr>
        <w:t>A</w:t>
      </w:r>
      <w:r w:rsidRPr="00DD7CCF">
        <w:fldChar w:fldCharType="end"/>
      </w:r>
      <w:r>
        <w:t>)</w:t>
      </w:r>
    </w:p>
    <w:tbl>
      <w:tblPr>
        <w:tblStyle w:val="CodeSampleTable"/>
        <w:tblW w:w="5000" w:type="pct"/>
        <w:tblLook w:val="04A0" w:firstRow="1" w:lastRow="0" w:firstColumn="1" w:lastColumn="0" w:noHBand="0" w:noVBand="1"/>
      </w:tblPr>
      <w:tblGrid>
        <w:gridCol w:w="9622"/>
      </w:tblGrid>
      <w:tr w:rsidR="00777B90" w:rsidRPr="00DD7CCF" w14:paraId="409D3E85" w14:textId="77777777" w:rsidTr="001112AA">
        <w:trPr>
          <w:cnfStyle w:val="100000000000" w:firstRow="1" w:lastRow="0" w:firstColumn="0" w:lastColumn="0" w:oddVBand="0" w:evenVBand="0" w:oddHBand="0" w:evenHBand="0" w:firstRowFirstColumn="0" w:firstRowLastColumn="0" w:lastRowFirstColumn="0" w:lastRowLastColumn="0"/>
        </w:trPr>
        <w:tc>
          <w:tcPr>
            <w:tcW w:w="5000" w:type="pct"/>
          </w:tcPr>
          <w:p w14:paraId="6FDB06B5" w14:textId="587F02E2" w:rsidR="00777B90" w:rsidRPr="00DD7CCF" w:rsidRDefault="00777B90" w:rsidP="001112AA">
            <w:pPr>
              <w:pStyle w:val="Kpalrs"/>
            </w:pPr>
            <w:bookmarkStart w:id="211" w:name="_Ref44077741"/>
            <w:r w:rsidRPr="00DD7CCF">
              <w:t xml:space="preserve">Example </w:t>
            </w:r>
            <w:fldSimple w:instr=" STYLEREF 3 \s ">
              <w:r w:rsidR="004D1F94">
                <w:rPr>
                  <w:noProof/>
                </w:rPr>
                <w:t>3.3.1</w:t>
              </w:r>
            </w:fldSimple>
            <w:r w:rsidRPr="00DD7CCF">
              <w:t>.</w:t>
            </w:r>
            <w:fldSimple w:instr=" SEQ Example \* ALPHABETIC \s 3 ">
              <w:r w:rsidR="004D1F94">
                <w:rPr>
                  <w:noProof/>
                </w:rPr>
                <w:t>A</w:t>
              </w:r>
            </w:fldSimple>
            <w:bookmarkEnd w:id="211"/>
            <w:r w:rsidRPr="00DD7CCF">
              <w:t xml:space="preserve">: textparts for non-contiguous fragments </w:t>
            </w:r>
          </w:p>
        </w:tc>
      </w:tr>
      <w:tr w:rsidR="00777B90" w:rsidRPr="00DD7CCF" w14:paraId="6A094DA1" w14:textId="77777777" w:rsidTr="001112AA">
        <w:tc>
          <w:tcPr>
            <w:tcW w:w="5000" w:type="pct"/>
            <w:vAlign w:val="center"/>
          </w:tcPr>
          <w:p w14:paraId="6B745C64" w14:textId="77777777" w:rsidR="00777B90" w:rsidRPr="00DD7CCF" w:rsidRDefault="00777B90" w:rsidP="001112AA">
            <w:pPr>
              <w:pStyle w:val="Image"/>
            </w:pPr>
            <w:r w:rsidRPr="00DD7CCF">
              <w:drawing>
                <wp:inline distT="0" distB="0" distL="0" distR="0" wp14:anchorId="22CF71D2" wp14:editId="0B4E46B4">
                  <wp:extent cx="4883150" cy="2400300"/>
                  <wp:effectExtent l="0" t="0" r="0" b="0"/>
                  <wp:docPr id="62677924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777B90" w:rsidRPr="00DD7CCF" w14:paraId="2A1A0D78" w14:textId="77777777" w:rsidTr="001112AA">
        <w:tc>
          <w:tcPr>
            <w:tcW w:w="5000" w:type="pct"/>
          </w:tcPr>
          <w:p w14:paraId="01F40983" w14:textId="77777777" w:rsidR="00777B90" w:rsidRPr="00DD7CCF" w:rsidRDefault="00777B90" w:rsidP="001112AA">
            <w:pPr>
              <w:pStyle w:val="TableNote"/>
            </w:pPr>
            <w:r w:rsidRPr="00DD7CCF">
              <w:t>here we have two fragments of a slab, which are clearly from the top and bottom of a single inscription, but there is no way to know how much text is lost between the two</w:t>
            </w:r>
          </w:p>
          <w:p w14:paraId="0A1D88E9" w14:textId="3E78BB0B" w:rsidR="00777B90" w:rsidRPr="00DD7CCF" w:rsidRDefault="00777B90" w:rsidP="001112AA">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4D1F94">
              <w:t>5.4.7</w:t>
            </w:r>
            <w:r w:rsidRPr="00DD7CCF">
              <w:fldChar w:fldCharType="end"/>
            </w:r>
          </w:p>
        </w:tc>
      </w:tr>
      <w:tr w:rsidR="00777B90" w:rsidRPr="00DD7CCF" w14:paraId="014FE3D3" w14:textId="77777777" w:rsidTr="001112AA">
        <w:tc>
          <w:tcPr>
            <w:tcW w:w="5000" w:type="pct"/>
          </w:tcPr>
          <w:p w14:paraId="44836F41" w14:textId="0803B627" w:rsidR="00777B90" w:rsidRPr="00DD7CCF" w:rsidRDefault="00777B90" w:rsidP="001112A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4D1F94">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4D1F94">
              <w:rPr>
                <w:rStyle w:val="Codecomment"/>
                <w:rFonts w:eastAsia="Arial Unicode MS"/>
              </w:rPr>
              <w:t>3.3.4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0E3D14B" w14:textId="77777777" w:rsidR="00777B90" w:rsidRPr="00DD7CCF" w:rsidRDefault="00777B90" w:rsidP="00777B90">
      <w:pPr>
        <w:pStyle w:val="Cmsor3"/>
      </w:pPr>
      <w:bookmarkStart w:id="212" w:name="_gwyk1jzb0av6" w:colFirst="0" w:colLast="0"/>
      <w:bookmarkStart w:id="213" w:name="_Ref43990385"/>
      <w:bookmarkStart w:id="214" w:name="_Toc182838204"/>
      <w:bookmarkEnd w:id="212"/>
      <w:r w:rsidRPr="00DD7CCF">
        <w:lastRenderedPageBreak/>
        <w:t>Encoding boxlike partitions</w:t>
      </w:r>
      <w:bookmarkEnd w:id="213"/>
      <w:bookmarkEnd w:id="214"/>
    </w:p>
    <w:p w14:paraId="6EE11A90" w14:textId="77777777" w:rsidR="00777B90" w:rsidRPr="00DD7CCF" w:rsidRDefault="00777B90" w:rsidP="00777B90">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t>, in plain language called a textpart division</w:t>
      </w:r>
    </w:p>
    <w:p w14:paraId="4CC4F67B" w14:textId="77777777" w:rsidR="00777B90" w:rsidRPr="008525C6" w:rsidRDefault="00777B90" w:rsidP="00777B90">
      <w:pPr>
        <w:pStyle w:val="Lista2"/>
      </w:pPr>
      <w:r w:rsidRPr="00DD7CCF">
        <w:t xml:space="preserve">note the mandatory presence and value of </w:t>
      </w:r>
      <w:r w:rsidRPr="008525C6">
        <w:rPr>
          <w:rStyle w:val="Codeattribute"/>
        </w:rPr>
        <w:t>@type</w:t>
      </w:r>
    </w:p>
    <w:p w14:paraId="3B30A360" w14:textId="0386F3B9" w:rsidR="00777B90" w:rsidRPr="00DD7CCF" w:rsidRDefault="00777B90" w:rsidP="00777B90">
      <w:pPr>
        <w:pStyle w:val="Lista2"/>
      </w:pPr>
      <w:r w:rsidRPr="00DD7CCF">
        <w:t>see</w:t>
      </w:r>
      <w:r>
        <w:t xml:space="preserve"> the subsections of</w:t>
      </w:r>
      <w:r w:rsidRPr="00DD7CCF">
        <w:t xml:space="preserve"> §</w:t>
      </w:r>
      <w:r w:rsidRPr="00DD7CCF">
        <w:fldChar w:fldCharType="begin"/>
      </w:r>
      <w:r w:rsidRPr="00DD7CCF">
        <w:instrText xml:space="preserve"> REF _Ref43984577 \w \h </w:instrText>
      </w:r>
      <w:r>
        <w:instrText xml:space="preserve"> \* MERGEFORMAT </w:instrText>
      </w:r>
      <w:r w:rsidRPr="00DD7CCF">
        <w:fldChar w:fldCharType="separate"/>
      </w:r>
      <w:r w:rsidR="004D1F94">
        <w:t>3.3.3</w:t>
      </w:r>
      <w:r w:rsidRPr="00DD7CCF">
        <w:fldChar w:fldCharType="end"/>
      </w:r>
      <w:r w:rsidRPr="00DD7CCF">
        <w:t xml:space="preserve"> below about additional attributes and optional headers</w:t>
      </w:r>
    </w:p>
    <w:p w14:paraId="53F879C8" w14:textId="77777777" w:rsidR="00777B90" w:rsidRPr="00DD7CCF" w:rsidRDefault="00777B90" w:rsidP="00777B90">
      <w:pPr>
        <w:pStyle w:val="Lista"/>
      </w:pPr>
      <w:r w:rsidRPr="00DD7CCF">
        <w:t>note that the markup represents only the fact that such text partitions exist, but contains no encoded information about their relative positions and sizes</w:t>
      </w:r>
    </w:p>
    <w:p w14:paraId="7E64DAAC" w14:textId="77777777" w:rsidR="00777B90" w:rsidRPr="00DD7CCF" w:rsidRDefault="00777B90" w:rsidP="00777B90">
      <w:pPr>
        <w:pStyle w:val="Lista2"/>
      </w:pPr>
      <w:r w:rsidRPr="00DD7CCF">
        <w:t>such information shall be described for human readers in the metadata of your inscription</w:t>
      </w:r>
    </w:p>
    <w:p w14:paraId="7E2603B3" w14:textId="77777777" w:rsidR="00777B90" w:rsidRPr="00DD7CCF" w:rsidRDefault="00777B90" w:rsidP="00777B90">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1368D6C0" w14:textId="77777777" w:rsidR="00777B90" w:rsidRPr="00DD7CCF" w:rsidRDefault="00777B90" w:rsidP="00777B90">
      <w:pPr>
        <w:pStyle w:val="Lista2"/>
      </w:pPr>
      <w:r w:rsidRPr="00DD7CCF">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38034CCE" w14:textId="77777777" w:rsidR="00777B90" w:rsidRPr="00DD7CCF" w:rsidRDefault="00777B90" w:rsidP="00777B90">
      <w:pPr>
        <w:pStyle w:val="Lista2"/>
      </w:pPr>
      <w:r w:rsidRPr="00DD7CCF">
        <w:t xml:space="preserve">the practical purport is that if you create one textpart division for a section of an inscription, then you must also create </w:t>
      </w:r>
      <w:r>
        <w:t>one or more additional</w:t>
      </w:r>
      <w:r w:rsidRPr="00DD7CCF">
        <w:t xml:space="preserve"> textpart division</w:t>
      </w:r>
      <w:r>
        <w:t>s</w:t>
      </w:r>
      <w:r w:rsidRPr="00DD7CCF">
        <w:t xml:space="preserve"> to wrap the remainder of the text</w:t>
      </w:r>
    </w:p>
    <w:p w14:paraId="71A6587E" w14:textId="77777777" w:rsidR="00777B90" w:rsidRPr="00DD7CCF" w:rsidRDefault="00777B90" w:rsidP="00777B90">
      <w:pPr>
        <w:pStyle w:val="Lista"/>
      </w:pPr>
      <w:r w:rsidRPr="00DD7CCF">
        <w:t>encode textparts in the order you deem to be the logical reading order</w:t>
      </w:r>
      <w:r>
        <w:t xml:space="preserve"> or its best approximation</w:t>
      </w:r>
    </w:p>
    <w:p w14:paraId="159DDBED" w14:textId="77777777" w:rsidR="00777B90" w:rsidRDefault="00777B90" w:rsidP="00777B90">
      <w:pPr>
        <w:pStyle w:val="Lista2"/>
      </w:pPr>
      <w:r w:rsidRPr="00DD7CCF">
        <w:t xml:space="preserve">for the sake of consistency throughout the corpus, inscribed </w:t>
      </w:r>
      <w:r w:rsidRPr="00CD25A4">
        <w:rPr>
          <w:b/>
          <w:bCs/>
        </w:rPr>
        <w:t>seals</w:t>
      </w:r>
      <w:r w:rsidRPr="00DD7CCF">
        <w:t xml:space="preserve"> </w:t>
      </w:r>
      <w:r w:rsidRPr="00E26C03">
        <w:t>attached (or formerly attached) to the binding ring</w:t>
      </w:r>
      <w:r>
        <w:t xml:space="preserve"> </w:t>
      </w:r>
      <w:r w:rsidRPr="00DD7CCF">
        <w:t xml:space="preserve">of copper plates shall always be encoded </w:t>
      </w:r>
      <w:r w:rsidRPr="00CD25A4">
        <w:rPr>
          <w:b/>
          <w:bCs/>
        </w:rPr>
        <w:t>before the plates</w:t>
      </w:r>
      <w:r w:rsidRPr="00DD7CCF">
        <w:t xml:space="preserve"> themselves</w:t>
      </w:r>
    </w:p>
    <w:p w14:paraId="640ADA34" w14:textId="77777777" w:rsidR="00777B90" w:rsidRPr="00DD7CCF" w:rsidRDefault="00777B90" w:rsidP="00777B90">
      <w:pPr>
        <w:pStyle w:val="Lista3"/>
      </w:pPr>
      <w:r w:rsidRPr="00E26C03">
        <w:t>seals soldered to the plates themselves shall be encoded before or after the text of the plates, as dictated by the placement of the seal</w:t>
      </w:r>
    </w:p>
    <w:p w14:paraId="0F61E532" w14:textId="77777777" w:rsidR="00777B90" w:rsidRPr="00DD7CCF" w:rsidRDefault="00777B90" w:rsidP="00777B90">
      <w:pPr>
        <w:pStyle w:val="Lista"/>
      </w:pPr>
      <w:r w:rsidRPr="00DD7CCF">
        <w:t>within each textpart division, use structural and other markup as you would elsewhere; this includes in particular</w:t>
      </w:r>
    </w:p>
    <w:p w14:paraId="39A25CA5" w14:textId="29BBEEF5" w:rsidR="00777B90" w:rsidRPr="00DD7CCF" w:rsidRDefault="00777B90" w:rsidP="00777B90">
      <w:pPr>
        <w:pStyle w:val="Lista2"/>
      </w:pPr>
      <w:r w:rsidRPr="00DD7CCF">
        <w:t xml:space="preserve">wrapping all text in block-level containers to represent intrinsic structure </w:t>
      </w:r>
      <w:r w:rsidRPr="00E24F87">
        <w:rPr>
          <w:noProof/>
        </w:rPr>
        <w:t>(</w:t>
      </w:r>
      <w:r w:rsidRPr="00DD7CCF">
        <w:t>§</w:t>
      </w:r>
      <w:r w:rsidRPr="00DD7CCF">
        <w:fldChar w:fldCharType="begin"/>
      </w:r>
      <w:r w:rsidRPr="00DD7CCF">
        <w:instrText xml:space="preserve"> REF _Ref43978632 \w \h </w:instrText>
      </w:r>
      <w:r>
        <w:instrText xml:space="preserve"> \* MERGEFORMAT </w:instrText>
      </w:r>
      <w:r w:rsidRPr="00DD7CCF">
        <w:fldChar w:fldCharType="separate"/>
      </w:r>
      <w:r w:rsidR="004D1F94">
        <w:t>2</w:t>
      </w:r>
      <w:r w:rsidRPr="00DD7CCF">
        <w:fldChar w:fldCharType="end"/>
      </w:r>
      <w:r w:rsidRPr="00DD7CCF">
        <w:t>)</w:t>
      </w:r>
    </w:p>
    <w:p w14:paraId="24C90999" w14:textId="6BE0E900" w:rsidR="00777B90" w:rsidRPr="00DD7CCF" w:rsidRDefault="00777B90" w:rsidP="00777B90">
      <w:pPr>
        <w:pStyle w:val="Lista2"/>
      </w:pPr>
      <w:r w:rsidRPr="00DD7CCF">
        <w:t xml:space="preserve">marking up line beginnings </w:t>
      </w:r>
      <w:r w:rsidRPr="00E24F87">
        <w:rPr>
          <w:noProof/>
        </w:rPr>
        <w:t>(</w:t>
      </w:r>
      <w:r w:rsidRPr="00DD7CCF">
        <w:t>§</w:t>
      </w:r>
      <w:r>
        <w:fldChar w:fldCharType="begin"/>
      </w:r>
      <w:r>
        <w:instrText xml:space="preserve"> REF _Ref43980100 \r \h </w:instrText>
      </w:r>
      <w:r>
        <w:fldChar w:fldCharType="separate"/>
      </w:r>
      <w:r w:rsidR="004D1F94">
        <w:t>3.6.1</w:t>
      </w:r>
      <w:r>
        <w:fldChar w:fldCharType="end"/>
      </w:r>
      <w:r w:rsidRPr="00DD7CCF">
        <w:t>) even if a given partition consists of just one line</w:t>
      </w:r>
    </w:p>
    <w:p w14:paraId="4F81FC63" w14:textId="52E060B9" w:rsidR="00777B90" w:rsidRPr="00DD7CCF" w:rsidRDefault="00777B90" w:rsidP="00777B90">
      <w:pPr>
        <w:pStyle w:val="Lista2"/>
      </w:pPr>
      <w:r w:rsidRPr="00DD7CCF">
        <w:t xml:space="preserve">numbering all line beginnings </w:t>
      </w:r>
      <w:r w:rsidRPr="00E24F87">
        <w:rPr>
          <w:noProof/>
        </w:rPr>
        <w:t>(</w:t>
      </w:r>
      <w:r w:rsidRPr="00DD7CCF">
        <w:t>§</w:t>
      </w:r>
      <w:r>
        <w:fldChar w:fldCharType="begin"/>
      </w:r>
      <w:r>
        <w:instrText xml:space="preserve"> REF _Ref182228392 \r \h </w:instrText>
      </w:r>
      <w:r>
        <w:fldChar w:fldCharType="separate"/>
      </w:r>
      <w:r w:rsidR="004D1F94">
        <w:t>3.6.2</w:t>
      </w:r>
      <w:r>
        <w:fldChar w:fldCharType="end"/>
      </w:r>
      <w:r w:rsidRPr="00DD7CCF">
        <w:t xml:space="preserve">) and any stanzas </w:t>
      </w:r>
      <w:r w:rsidRPr="00E24F87">
        <w:rPr>
          <w:noProof/>
        </w:rPr>
        <w:t>(</w:t>
      </w:r>
      <w:r w:rsidRPr="00DD7CCF">
        <w:t>§</w:t>
      </w:r>
      <w:r>
        <w:fldChar w:fldCharType="begin"/>
      </w:r>
      <w:r>
        <w:instrText xml:space="preserve"> REF _Ref181609101 \r \h </w:instrText>
      </w:r>
      <w:r>
        <w:fldChar w:fldCharType="separate"/>
      </w:r>
      <w:r w:rsidR="004D1F94">
        <w:t>2.3.3.1</w:t>
      </w:r>
      <w:r>
        <w:fldChar w:fldCharType="end"/>
      </w:r>
      <w:r w:rsidRPr="00DD7CCF">
        <w:t>) even if a given partition contains only one</w:t>
      </w:r>
      <w:r>
        <w:t xml:space="preserve"> of these</w:t>
      </w:r>
    </w:p>
    <w:p w14:paraId="48BC3895" w14:textId="77777777" w:rsidR="00777B90" w:rsidRDefault="00777B90" w:rsidP="00777B90">
      <w:pPr>
        <w:pStyle w:val="Cmsor3"/>
      </w:pPr>
      <w:bookmarkStart w:id="215" w:name="_82q10pa3ovwa" w:colFirst="0" w:colLast="0"/>
      <w:bookmarkStart w:id="216" w:name="_Ref43984577"/>
      <w:bookmarkStart w:id="217" w:name="_Toc182838205"/>
      <w:bookmarkEnd w:id="215"/>
      <w:r w:rsidRPr="00DD7CCF">
        <w:t>Textpart identification</w:t>
      </w:r>
      <w:bookmarkEnd w:id="216"/>
      <w:r>
        <w:t xml:space="preserve"> and titling</w:t>
      </w:r>
      <w:bookmarkEnd w:id="217"/>
    </w:p>
    <w:p w14:paraId="77D38511" w14:textId="5CC08FB7" w:rsidR="00777B90" w:rsidRPr="00283D9F" w:rsidRDefault="00777B90" w:rsidP="00777B90">
      <w:r>
        <w:t>The primary identifier for textpart divisions is a unique number (§</w:t>
      </w:r>
      <w:r>
        <w:fldChar w:fldCharType="begin"/>
      </w:r>
      <w:r>
        <w:instrText xml:space="preserve"> REF _Ref182318135 \r \h </w:instrText>
      </w:r>
      <w:r>
        <w:fldChar w:fldCharType="separate"/>
      </w:r>
      <w:r w:rsidR="004D1F94">
        <w:t>3.3.3.1</w:t>
      </w:r>
      <w:r>
        <w:fldChar w:fldCharType="end"/>
      </w:r>
      <w:r>
        <w:t>). The nature of a textpart may be optionally encoded as a subtype (§</w:t>
      </w:r>
      <w:r>
        <w:fldChar w:fldCharType="begin"/>
      </w:r>
      <w:r>
        <w:instrText xml:space="preserve"> REF _Ref182236825 \r \h </w:instrText>
      </w:r>
      <w:r>
        <w:fldChar w:fldCharType="separate"/>
      </w:r>
      <w:r w:rsidR="004D1F94">
        <w:t>3.3.3.2</w:t>
      </w:r>
      <w:r>
        <w:fldChar w:fldCharType="end"/>
      </w:r>
      <w:r>
        <w:t>). When an XML edition is rendered for display, headings for textpart divisions will be automatically generated from the subtype (if present) and the number, as noted in the examples in this section. When these automatic headings are deemed insufficient, an optional custom header (§</w:t>
      </w:r>
      <w:r>
        <w:fldChar w:fldCharType="begin"/>
      </w:r>
      <w:r>
        <w:instrText xml:space="preserve"> REF _Ref182236925 \r \h </w:instrText>
      </w:r>
      <w:r>
        <w:fldChar w:fldCharType="separate"/>
      </w:r>
      <w:r w:rsidR="004D1F94">
        <w:t>3.3.3.3</w:t>
      </w:r>
      <w:r>
        <w:fldChar w:fldCharType="end"/>
      </w:r>
      <w:r>
        <w:t>) may be added to the encoding, which will replace the auto-generated heading.</w:t>
      </w:r>
    </w:p>
    <w:p w14:paraId="08A4CE52" w14:textId="77777777" w:rsidR="00777B90" w:rsidRPr="00DD7CCF" w:rsidRDefault="00777B90" w:rsidP="00777B90">
      <w:bookmarkStart w:id="218" w:name="_Ref182236772"/>
    </w:p>
    <w:tbl>
      <w:tblPr>
        <w:tblStyle w:val="CodeSampleTable"/>
        <w:tblW w:w="5000" w:type="pct"/>
        <w:tblLook w:val="04A0" w:firstRow="1" w:lastRow="0" w:firstColumn="1" w:lastColumn="0" w:noHBand="0" w:noVBand="1"/>
      </w:tblPr>
      <w:tblGrid>
        <w:gridCol w:w="9622"/>
      </w:tblGrid>
      <w:tr w:rsidR="00777B90" w:rsidRPr="00DD7CCF" w14:paraId="51D296C0" w14:textId="77777777" w:rsidTr="003B3C1C">
        <w:trPr>
          <w:cnfStyle w:val="100000000000" w:firstRow="1" w:lastRow="0" w:firstColumn="0" w:lastColumn="0" w:oddVBand="0" w:evenVBand="0" w:oddHBand="0" w:evenHBand="0" w:firstRowFirstColumn="0" w:firstRowLastColumn="0" w:lastRowFirstColumn="0" w:lastRowLastColumn="0"/>
        </w:trPr>
        <w:tc>
          <w:tcPr>
            <w:tcW w:w="5000" w:type="pct"/>
          </w:tcPr>
          <w:p w14:paraId="358BDE0E" w14:textId="4AE145FF" w:rsidR="00777B90" w:rsidRPr="00DD7CCF" w:rsidRDefault="00777B90" w:rsidP="003B3C1C">
            <w:pPr>
              <w:pStyle w:val="Kpalrs"/>
            </w:pPr>
            <w:bookmarkStart w:id="219" w:name="_Ref44078070"/>
            <w:r w:rsidRPr="00DD7CCF">
              <w:t xml:space="preserve">Example </w:t>
            </w:r>
            <w:fldSimple w:instr=" STYLEREF 3 \s ">
              <w:r w:rsidR="004D1F94">
                <w:rPr>
                  <w:noProof/>
                </w:rPr>
                <w:t>3.3.3</w:t>
              </w:r>
            </w:fldSimple>
            <w:r w:rsidRPr="00DD7CCF">
              <w:t>.</w:t>
            </w:r>
            <w:fldSimple w:instr=" SEQ Example \* ALPHABETIC \s 3 ">
              <w:r w:rsidR="004D1F94">
                <w:rPr>
                  <w:noProof/>
                </w:rPr>
                <w:t>A</w:t>
              </w:r>
            </w:fldSimple>
            <w:bookmarkEnd w:id="219"/>
            <w:r w:rsidRPr="00DD7CCF">
              <w:t>: textpart identification, two or more fragments with non-contiguous text</w:t>
            </w:r>
          </w:p>
        </w:tc>
      </w:tr>
      <w:tr w:rsidR="00777B90" w:rsidRPr="00DD7CCF" w14:paraId="3E754A59" w14:textId="77777777" w:rsidTr="003B3C1C">
        <w:tc>
          <w:tcPr>
            <w:tcW w:w="5000" w:type="pct"/>
          </w:tcPr>
          <w:p w14:paraId="16EE3186" w14:textId="77777777" w:rsidR="00777B90" w:rsidRPr="00DD7CCF" w:rsidRDefault="00777B90" w:rsidP="003B3C1C">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4AEE9920" w14:textId="77777777" w:rsidR="00777B90" w:rsidRPr="00DD7CCF" w:rsidRDefault="00777B90" w:rsidP="003B3C1C">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777B90" w:rsidRPr="00DD7CCF" w14:paraId="30220021" w14:textId="77777777" w:rsidTr="003B3C1C">
        <w:tc>
          <w:tcPr>
            <w:tcW w:w="5000" w:type="pct"/>
          </w:tcPr>
          <w:p w14:paraId="34B21D7C" w14:textId="77777777" w:rsidR="00777B90" w:rsidRPr="00DD7CCF" w:rsidRDefault="00777B90" w:rsidP="003B3C1C">
            <w:pPr>
              <w:pStyle w:val="TableNote"/>
              <w:rPr>
                <w:rStyle w:val="Code"/>
              </w:rPr>
            </w:pPr>
            <w:r w:rsidRPr="00DD7CCF">
              <w:t>auto-generated headings will show “Fragment A”, “Fragment B”, etc.</w:t>
            </w:r>
          </w:p>
        </w:tc>
      </w:tr>
    </w:tbl>
    <w:p w14:paraId="236BC2EA" w14:textId="77777777" w:rsidR="00777B90" w:rsidRPr="00DD7CCF" w:rsidRDefault="00777B90" w:rsidP="00777B90"/>
    <w:tbl>
      <w:tblPr>
        <w:tblStyle w:val="CodeSampleTable"/>
        <w:tblW w:w="5000" w:type="pct"/>
        <w:tblLook w:val="04A0" w:firstRow="1" w:lastRow="0" w:firstColumn="1" w:lastColumn="0" w:noHBand="0" w:noVBand="1"/>
      </w:tblPr>
      <w:tblGrid>
        <w:gridCol w:w="9622"/>
      </w:tblGrid>
      <w:tr w:rsidR="00777B90" w:rsidRPr="00DD7CCF" w14:paraId="2F63E157" w14:textId="77777777" w:rsidTr="003B3C1C">
        <w:trPr>
          <w:cnfStyle w:val="100000000000" w:firstRow="1" w:lastRow="0" w:firstColumn="0" w:lastColumn="0" w:oddVBand="0" w:evenVBand="0" w:oddHBand="0" w:evenHBand="0" w:firstRowFirstColumn="0" w:firstRowLastColumn="0" w:lastRowFirstColumn="0" w:lastRowLastColumn="0"/>
        </w:trPr>
        <w:tc>
          <w:tcPr>
            <w:tcW w:w="5000" w:type="pct"/>
          </w:tcPr>
          <w:p w14:paraId="78214513" w14:textId="681367EA" w:rsidR="00777B90" w:rsidRPr="00DD7CCF" w:rsidRDefault="00777B90" w:rsidP="003B3C1C">
            <w:pPr>
              <w:pStyle w:val="Kpalrs"/>
            </w:pPr>
            <w:bookmarkStart w:id="220" w:name="_Ref44078271"/>
            <w:r w:rsidRPr="00DD7CCF">
              <w:t xml:space="preserve">Example </w:t>
            </w:r>
            <w:fldSimple w:instr=" STYLEREF 3 \s ">
              <w:r w:rsidR="004D1F94">
                <w:rPr>
                  <w:noProof/>
                </w:rPr>
                <w:t>3.3.3</w:t>
              </w:r>
            </w:fldSimple>
            <w:r w:rsidRPr="00DD7CCF">
              <w:t>.</w:t>
            </w:r>
            <w:fldSimple w:instr=" SEQ Example \* ALPHABETIC \s 3 ">
              <w:r w:rsidR="004D1F94">
                <w:rPr>
                  <w:noProof/>
                </w:rPr>
                <w:t>B</w:t>
              </w:r>
            </w:fldSimple>
            <w:bookmarkEnd w:id="220"/>
            <w:r w:rsidRPr="00DD7CCF">
              <w:t>: textpart identification, two or more fragments with non-contiguous text</w:t>
            </w:r>
          </w:p>
        </w:tc>
      </w:tr>
      <w:tr w:rsidR="00777B90" w:rsidRPr="00DD7CCF" w14:paraId="1A19A59C" w14:textId="77777777" w:rsidTr="003B3C1C">
        <w:tc>
          <w:tcPr>
            <w:tcW w:w="5000" w:type="pct"/>
          </w:tcPr>
          <w:p w14:paraId="25C88EC3" w14:textId="77777777" w:rsidR="00777B90" w:rsidRPr="00DD7CCF" w:rsidRDefault="00777B90" w:rsidP="003B3C1C">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777B90" w:rsidRPr="00DD7CCF" w14:paraId="5C0D7DF9" w14:textId="77777777" w:rsidTr="003B3C1C">
        <w:tc>
          <w:tcPr>
            <w:tcW w:w="5000" w:type="pct"/>
          </w:tcPr>
          <w:p w14:paraId="64F3122F" w14:textId="77777777" w:rsidR="00777B90" w:rsidRPr="00DD7CCF" w:rsidRDefault="00777B90" w:rsidP="003B3C1C">
            <w:pPr>
              <w:pStyle w:val="TableNote"/>
            </w:pPr>
            <w:r w:rsidRPr="00DD7CCF">
              <w:t>explicitly encoded headings will show “Upper left corner”, “A small piece not adjacent to any edge”, etc.</w:t>
            </w:r>
          </w:p>
        </w:tc>
      </w:tr>
    </w:tbl>
    <w:p w14:paraId="0CA69EB0" w14:textId="77777777" w:rsidR="00777B90" w:rsidRPr="00DD7CCF" w:rsidRDefault="00777B90" w:rsidP="00777B90">
      <w:pPr>
        <w:pStyle w:val="Kpalrs"/>
      </w:pPr>
    </w:p>
    <w:tbl>
      <w:tblPr>
        <w:tblStyle w:val="CodeSampleTable"/>
        <w:tblW w:w="5000" w:type="pct"/>
        <w:tblLook w:val="04A0" w:firstRow="1" w:lastRow="0" w:firstColumn="1" w:lastColumn="0" w:noHBand="0" w:noVBand="1"/>
      </w:tblPr>
      <w:tblGrid>
        <w:gridCol w:w="9622"/>
      </w:tblGrid>
      <w:tr w:rsidR="00777B90" w:rsidRPr="00DD7CCF" w14:paraId="1AE02EEE" w14:textId="77777777" w:rsidTr="003B3C1C">
        <w:trPr>
          <w:cnfStyle w:val="100000000000" w:firstRow="1" w:lastRow="0" w:firstColumn="0" w:lastColumn="0" w:oddVBand="0" w:evenVBand="0" w:oddHBand="0" w:evenHBand="0" w:firstRowFirstColumn="0" w:firstRowLastColumn="0" w:lastRowFirstColumn="0" w:lastRowLastColumn="0"/>
        </w:trPr>
        <w:tc>
          <w:tcPr>
            <w:tcW w:w="5000" w:type="pct"/>
          </w:tcPr>
          <w:p w14:paraId="6F22889F" w14:textId="69D6FC40" w:rsidR="00777B90" w:rsidRPr="00DD7CCF" w:rsidRDefault="00777B90" w:rsidP="003B3C1C">
            <w:pPr>
              <w:pStyle w:val="Kpalrs"/>
            </w:pPr>
            <w:bookmarkStart w:id="221" w:name="_ntlxakteb3wm" w:colFirst="0" w:colLast="0"/>
            <w:bookmarkStart w:id="222" w:name="_u4tz39yk0lmz" w:colFirst="0" w:colLast="0"/>
            <w:bookmarkStart w:id="223" w:name="_Ref182237205"/>
            <w:bookmarkEnd w:id="221"/>
            <w:bookmarkEnd w:id="222"/>
            <w:r w:rsidRPr="00DD7CCF">
              <w:t xml:space="preserve">Example </w:t>
            </w:r>
            <w:fldSimple w:instr=" STYLEREF 3 \s ">
              <w:r w:rsidR="004D1F94">
                <w:rPr>
                  <w:noProof/>
                </w:rPr>
                <w:t>3.3.3</w:t>
              </w:r>
            </w:fldSimple>
            <w:r w:rsidRPr="00DD7CCF">
              <w:t>.</w:t>
            </w:r>
            <w:fldSimple w:instr=" SEQ Example \* ALPHABETIC \s 3 ">
              <w:r w:rsidR="004D1F94">
                <w:rPr>
                  <w:noProof/>
                </w:rPr>
                <w:t>C</w:t>
              </w:r>
            </w:fldSimple>
            <w:bookmarkEnd w:id="223"/>
            <w:r w:rsidRPr="00DD7CCF">
              <w:t>: textpart identification, faces of a quadrangular stele</w:t>
            </w:r>
          </w:p>
        </w:tc>
      </w:tr>
      <w:tr w:rsidR="00777B90" w:rsidRPr="00DD7CCF" w14:paraId="1898E3B5" w14:textId="77777777" w:rsidTr="003B3C1C">
        <w:tc>
          <w:tcPr>
            <w:tcW w:w="5000" w:type="pct"/>
          </w:tcPr>
          <w:p w14:paraId="25751AFB" w14:textId="77777777" w:rsidR="00777B90" w:rsidRPr="00DD7CCF" w:rsidRDefault="00777B90" w:rsidP="003B3C1C">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777B90" w:rsidRPr="00DD7CCF" w14:paraId="34FE3A52" w14:textId="77777777" w:rsidTr="003B3C1C">
        <w:tc>
          <w:tcPr>
            <w:tcW w:w="5000" w:type="pct"/>
          </w:tcPr>
          <w:p w14:paraId="3C644609" w14:textId="77777777" w:rsidR="00777B90" w:rsidRPr="00DD7CCF" w:rsidRDefault="00777B90" w:rsidP="003B3C1C">
            <w:pPr>
              <w:pStyle w:val="TableNote"/>
            </w:pPr>
            <w:r w:rsidRPr="00DD7CCF">
              <w:t>explicitly encoded headings will show “Frontal Face”, “Lateral Face”, etc.</w:t>
            </w:r>
          </w:p>
          <w:p w14:paraId="6DDF9258" w14:textId="1D568736" w:rsidR="00777B90" w:rsidRPr="00DD7CCF" w:rsidRDefault="00777B90" w:rsidP="003B3C1C">
            <w:pPr>
              <w:pStyle w:val="TableNote"/>
            </w:pPr>
            <w:r w:rsidRPr="00DD7CCF">
              <w:t xml:space="preserve">see Case Study 1 in </w:t>
            </w:r>
            <w:r w:rsidRPr="00DD7CCF">
              <w:fldChar w:fldCharType="begin"/>
            </w:r>
            <w:r w:rsidRPr="00DD7CCF">
              <w:instrText xml:space="preserve"> REF _Ref43985466 \w \h </w:instrText>
            </w:r>
            <w:r>
              <w:instrText xml:space="preserve"> \* MERGEFORMAT </w:instrText>
            </w:r>
            <w:r w:rsidRPr="00DD7CCF">
              <w:fldChar w:fldCharType="separate"/>
            </w:r>
            <w:r w:rsidR="004D1F94">
              <w:t>Appendix C</w:t>
            </w:r>
            <w:r w:rsidRPr="00DD7CCF">
              <w:fldChar w:fldCharType="end"/>
            </w:r>
            <w:r w:rsidRPr="00DD7CCF">
              <w:t xml:space="preserve"> for a similar stele where each line runs across two adjacent faces</w:t>
            </w:r>
          </w:p>
        </w:tc>
      </w:tr>
    </w:tbl>
    <w:p w14:paraId="18103B7A" w14:textId="77777777" w:rsidR="00777B90" w:rsidRPr="00DD7CCF" w:rsidRDefault="00777B90" w:rsidP="00777B90">
      <w:bookmarkStart w:id="224" w:name="_v01oqe9wesr6" w:colFirst="0" w:colLast="0"/>
      <w:bookmarkEnd w:id="224"/>
    </w:p>
    <w:tbl>
      <w:tblPr>
        <w:tblStyle w:val="CodeSampleTable"/>
        <w:tblW w:w="5000" w:type="pct"/>
        <w:tblLook w:val="04A0" w:firstRow="1" w:lastRow="0" w:firstColumn="1" w:lastColumn="0" w:noHBand="0" w:noVBand="1"/>
      </w:tblPr>
      <w:tblGrid>
        <w:gridCol w:w="9622"/>
      </w:tblGrid>
      <w:tr w:rsidR="00777B90" w:rsidRPr="00DD7CCF" w14:paraId="73B9C8C1" w14:textId="77777777" w:rsidTr="003B3C1C">
        <w:trPr>
          <w:cnfStyle w:val="100000000000" w:firstRow="1" w:lastRow="0" w:firstColumn="0" w:lastColumn="0" w:oddVBand="0" w:evenVBand="0" w:oddHBand="0" w:evenHBand="0" w:firstRowFirstColumn="0" w:firstRowLastColumn="0" w:lastRowFirstColumn="0" w:lastRowLastColumn="0"/>
        </w:trPr>
        <w:tc>
          <w:tcPr>
            <w:tcW w:w="5000" w:type="pct"/>
          </w:tcPr>
          <w:p w14:paraId="41C66913" w14:textId="4529B1BD" w:rsidR="00777B90" w:rsidRPr="00DD7CCF" w:rsidRDefault="00777B90" w:rsidP="003B3C1C">
            <w:pPr>
              <w:pStyle w:val="Kpalrs"/>
            </w:pPr>
            <w:bookmarkStart w:id="225" w:name="_Ref44078277"/>
            <w:r w:rsidRPr="00DD7CCF">
              <w:t xml:space="preserve">Example </w:t>
            </w:r>
            <w:fldSimple w:instr=" STYLEREF 3 \s ">
              <w:r w:rsidR="004D1F94">
                <w:rPr>
                  <w:noProof/>
                </w:rPr>
                <w:t>3.3.3</w:t>
              </w:r>
            </w:fldSimple>
            <w:r w:rsidRPr="00DD7CCF">
              <w:t>.</w:t>
            </w:r>
            <w:fldSimple w:instr=" SEQ Example \* ALPHABETIC \s 3 ">
              <w:r w:rsidR="004D1F94">
                <w:rPr>
                  <w:noProof/>
                </w:rPr>
                <w:t>D</w:t>
              </w:r>
            </w:fldSimple>
            <w:bookmarkEnd w:id="225"/>
            <w:r w:rsidRPr="00DD7CCF">
              <w:t>: textpart identification, set of copper plates with two inscribed seals</w:t>
            </w:r>
          </w:p>
        </w:tc>
      </w:tr>
      <w:tr w:rsidR="00777B90" w:rsidRPr="00DD7CCF" w14:paraId="6F5BF97F" w14:textId="77777777" w:rsidTr="003B3C1C">
        <w:tc>
          <w:tcPr>
            <w:tcW w:w="5000" w:type="pct"/>
          </w:tcPr>
          <w:p w14:paraId="39577F90" w14:textId="77777777" w:rsidR="00777B90" w:rsidRPr="00DD7CCF" w:rsidRDefault="00777B90" w:rsidP="003B3C1C">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6CC57D11" w14:textId="77777777" w:rsidR="00777B90" w:rsidRPr="00DD7CCF" w:rsidRDefault="00777B90" w:rsidP="003B3C1C">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777B90" w:rsidRPr="00DD7CCF" w14:paraId="3794BD4D" w14:textId="77777777" w:rsidTr="003B3C1C">
        <w:tc>
          <w:tcPr>
            <w:tcW w:w="5000" w:type="pct"/>
          </w:tcPr>
          <w:p w14:paraId="367F74F3" w14:textId="77777777" w:rsidR="00777B90" w:rsidRPr="00DD7CCF" w:rsidRDefault="00777B90" w:rsidP="003B3C1C">
            <w:pPr>
              <w:pStyle w:val="TableNote"/>
            </w:pPr>
            <w:r w:rsidRPr="00DD7CCF">
              <w:t>explicitly encoded headings will show “First seal”, “Second seal” and “Plates”</w:t>
            </w:r>
          </w:p>
          <w:p w14:paraId="52B652D6" w14:textId="3A8A2F39" w:rsidR="00777B90" w:rsidRPr="00DD7CCF" w:rsidRDefault="00777B90" w:rsidP="003B3C1C">
            <w:pPr>
              <w:pStyle w:val="TableNote"/>
            </w:pPr>
            <w:r w:rsidRPr="00DD7CCF">
              <w:t xml:space="preserve">see Case study 2A in </w:t>
            </w:r>
            <w:r w:rsidRPr="00DD7CCF">
              <w:fldChar w:fldCharType="begin"/>
            </w:r>
            <w:r w:rsidRPr="00DD7CCF">
              <w:instrText xml:space="preserve"> REF _Ref43985466 \w \h </w:instrText>
            </w:r>
            <w:r>
              <w:instrText xml:space="preserve"> \* MERGEFORMAT </w:instrText>
            </w:r>
            <w:r w:rsidRPr="00DD7CCF">
              <w:fldChar w:fldCharType="separate"/>
            </w:r>
            <w:r w:rsidR="004D1F94">
              <w:t>Appendix C</w:t>
            </w:r>
            <w:r w:rsidRPr="00DD7CCF">
              <w:fldChar w:fldCharType="end"/>
            </w:r>
            <w:r w:rsidRPr="00DD7CCF">
              <w:t xml:space="preserve"> for the full markup of a set of plates with one seal</w:t>
            </w:r>
          </w:p>
        </w:tc>
      </w:tr>
    </w:tbl>
    <w:p w14:paraId="602EF97B" w14:textId="77777777" w:rsidR="00777B90" w:rsidRDefault="00777B90" w:rsidP="00777B90">
      <w:pPr>
        <w:pStyle w:val="Cmsor4"/>
      </w:pPr>
      <w:bookmarkStart w:id="226" w:name="_Ref182318135"/>
      <w:bookmarkStart w:id="227" w:name="_Toc182838206"/>
      <w:r>
        <w:t>Textpart numbering</w:t>
      </w:r>
      <w:bookmarkEnd w:id="218"/>
      <w:bookmarkEnd w:id="226"/>
      <w:bookmarkEnd w:id="227"/>
    </w:p>
    <w:p w14:paraId="0525BA9B" w14:textId="77777777" w:rsidR="00777B90" w:rsidRPr="00DD7CCF" w:rsidRDefault="00777B90" w:rsidP="00777B90">
      <w:pPr>
        <w:pStyle w:val="Lista"/>
      </w:pPr>
      <w:r w:rsidRPr="00DD7CCF">
        <w:t xml:space="preserve">every textpart division must carry the </w:t>
      </w:r>
      <w:r w:rsidRPr="005D2B22">
        <w:rPr>
          <w:b/>
          <w:bCs/>
        </w:rPr>
        <w:t xml:space="preserve">mandatory attribute </w:t>
      </w:r>
      <w:r w:rsidRPr="008525C6">
        <w:rPr>
          <w:rStyle w:val="Codeattribute"/>
        </w:rPr>
        <w:t>@n</w:t>
      </w:r>
      <w:r>
        <w:t xml:space="preserve">, the value of which must be unique through the </w:t>
      </w:r>
      <w:r w:rsidRPr="00DD7CCF">
        <w:t>XML document</w:t>
      </w:r>
    </w:p>
    <w:p w14:paraId="13747466" w14:textId="27C0660C" w:rsidR="00777B90" w:rsidRDefault="00777B90" w:rsidP="00777B90">
      <w:pPr>
        <w:pStyle w:val="Lista"/>
      </w:pPr>
      <w:r w:rsidRPr="00DD7CCF">
        <w:t>uppercase Latin letters are generally recommended for numeration</w:t>
      </w:r>
      <w:r>
        <w:t xml:space="preserve"> (e.g. </w:t>
      </w:r>
      <w:r>
        <w:fldChar w:fldCharType="begin"/>
      </w:r>
      <w:r>
        <w:instrText xml:space="preserve"> REF _Ref44078277 \h </w:instrText>
      </w:r>
      <w:r>
        <w:fldChar w:fldCharType="separate"/>
      </w:r>
      <w:r w:rsidR="004D1F94" w:rsidRPr="00DD7CCF">
        <w:t xml:space="preserve">Example </w:t>
      </w:r>
      <w:r w:rsidR="004D1F94">
        <w:rPr>
          <w:noProof/>
        </w:rPr>
        <w:t>3.3.3</w:t>
      </w:r>
      <w:r w:rsidR="004D1F94" w:rsidRPr="00DD7CCF">
        <w:t>.</w:t>
      </w:r>
      <w:r w:rsidR="004D1F94">
        <w:rPr>
          <w:noProof/>
        </w:rPr>
        <w:t>D</w:t>
      </w:r>
      <w:r>
        <w:fldChar w:fldCharType="end"/>
      </w:r>
      <w:r>
        <w:t>)</w:t>
      </w:r>
      <w:r w:rsidRPr="00DD7CCF">
        <w:t>, but any scheme may be used depending on your preference and the conventions of your specific field</w:t>
      </w:r>
      <w:r>
        <w:t>, including</w:t>
      </w:r>
    </w:p>
    <w:p w14:paraId="75A22759" w14:textId="4048504F" w:rsidR="00777B90" w:rsidRDefault="00777B90" w:rsidP="00777B90">
      <w:pPr>
        <w:pStyle w:val="Lista2"/>
      </w:pPr>
      <w:r>
        <w:t xml:space="preserve">Arabic numbers (e.g. </w:t>
      </w:r>
      <w:r>
        <w:fldChar w:fldCharType="begin"/>
      </w:r>
      <w:r>
        <w:instrText xml:space="preserve"> REF _Ref44078271 \h </w:instrText>
      </w:r>
      <w:r>
        <w:fldChar w:fldCharType="separate"/>
      </w:r>
      <w:r w:rsidR="004D1F94" w:rsidRPr="00DD7CCF">
        <w:t xml:space="preserve">Example </w:t>
      </w:r>
      <w:r w:rsidR="004D1F94">
        <w:rPr>
          <w:noProof/>
        </w:rPr>
        <w:t>3.3.3</w:t>
      </w:r>
      <w:r w:rsidR="004D1F94" w:rsidRPr="00DD7CCF">
        <w:t>.</w:t>
      </w:r>
      <w:r w:rsidR="004D1F94">
        <w:rPr>
          <w:noProof/>
        </w:rPr>
        <w:t>B</w:t>
      </w:r>
      <w:r>
        <w:fldChar w:fldCharType="end"/>
      </w:r>
      <w:r>
        <w:t>)</w:t>
      </w:r>
    </w:p>
    <w:p w14:paraId="68CC674F" w14:textId="29FD8892" w:rsidR="00777B90" w:rsidRDefault="00777B90" w:rsidP="00777B90">
      <w:pPr>
        <w:pStyle w:val="Lista2"/>
      </w:pPr>
      <w:r>
        <w:t xml:space="preserve">a combination of uppercase and lowercase Latin letters to represent major and minor faces of a three-dimensional object (e.g. </w:t>
      </w:r>
      <w:r>
        <w:fldChar w:fldCharType="begin"/>
      </w:r>
      <w:r>
        <w:instrText xml:space="preserve"> REF _Ref182237205 \h </w:instrText>
      </w:r>
      <w:r>
        <w:fldChar w:fldCharType="separate"/>
      </w:r>
      <w:r w:rsidR="004D1F94" w:rsidRPr="00DD7CCF">
        <w:t xml:space="preserve">Example </w:t>
      </w:r>
      <w:r w:rsidR="004D1F94">
        <w:rPr>
          <w:noProof/>
        </w:rPr>
        <w:t>3.3.3</w:t>
      </w:r>
      <w:r w:rsidR="004D1F94" w:rsidRPr="00DD7CCF">
        <w:t>.</w:t>
      </w:r>
      <w:r w:rsidR="004D1F94">
        <w:rPr>
          <w:noProof/>
        </w:rPr>
        <w:t>C</w:t>
      </w:r>
      <w:r>
        <w:fldChar w:fldCharType="end"/>
      </w:r>
      <w:r>
        <w:t>)</w:t>
      </w:r>
    </w:p>
    <w:p w14:paraId="04A423C9" w14:textId="77777777" w:rsidR="00777B90" w:rsidRPr="00DD7CCF" w:rsidRDefault="00777B90" w:rsidP="00777B90">
      <w:pPr>
        <w:pStyle w:val="Cmsor4"/>
      </w:pPr>
      <w:bookmarkStart w:id="228" w:name="_Ref182236825"/>
      <w:bookmarkStart w:id="229" w:name="_Toc182838207"/>
      <w:r>
        <w:t>Textpart subtypes</w:t>
      </w:r>
      <w:bookmarkEnd w:id="228"/>
      <w:bookmarkEnd w:id="229"/>
    </w:p>
    <w:p w14:paraId="27FD8095" w14:textId="77777777" w:rsidR="00777B90" w:rsidRPr="00DD7CCF" w:rsidRDefault="00777B90" w:rsidP="00777B90">
      <w:pPr>
        <w:pStyle w:val="Lista"/>
      </w:pPr>
      <w:r w:rsidRPr="00DD7CCF">
        <w:t xml:space="preserve">the </w:t>
      </w:r>
      <w:r w:rsidRPr="005D2B22">
        <w:rPr>
          <w:b/>
          <w:bCs/>
        </w:rPr>
        <w:t xml:space="preserve">optional attribute </w:t>
      </w:r>
      <w:r w:rsidRPr="008525C6">
        <w:rPr>
          <w:rStyle w:val="Codeattribute"/>
        </w:rPr>
        <w:t>@subtype</w:t>
      </w:r>
      <w:r w:rsidRPr="008525C6">
        <w:t xml:space="preserve"> </w:t>
      </w:r>
      <w:r w:rsidRPr="00DD7CCF">
        <w:t>may be used to encode the</w:t>
      </w:r>
      <w:r>
        <w:t xml:space="preserve"> physical</w:t>
      </w:r>
      <w:r w:rsidRPr="00DD7CCF">
        <w:t xml:space="preserve"> nature of textparts</w:t>
      </w:r>
    </w:p>
    <w:p w14:paraId="433A8E33" w14:textId="77777777" w:rsidR="00777B90" w:rsidRPr="00DD7CCF" w:rsidRDefault="00777B90" w:rsidP="00777B90">
      <w:pPr>
        <w:pStyle w:val="Lista2"/>
      </w:pPr>
      <w:r w:rsidRPr="00DD7CCF">
        <w:t xml:space="preserve">the use of this attribute is not mandatory, but it is strongly recommended when </w:t>
      </w:r>
      <w:r>
        <w:t xml:space="preserve">an edition consists of </w:t>
      </w:r>
      <w:r w:rsidRPr="00DD7CCF">
        <w:t>multiple textparts of the same nature</w:t>
      </w:r>
      <w:r>
        <w:t xml:space="preserve"> and in the special case of trial engravings</w:t>
      </w:r>
    </w:p>
    <w:p w14:paraId="386E0B9A" w14:textId="77777777" w:rsidR="00777B90" w:rsidRPr="008525C6" w:rsidRDefault="00777B90" w:rsidP="00777B90">
      <w:pPr>
        <w:pStyle w:val="Lista"/>
      </w:pPr>
      <w:r w:rsidRPr="00DD7CCF">
        <w:t xml:space="preserve">the value of </w:t>
      </w:r>
      <w:r w:rsidRPr="008525C6">
        <w:rPr>
          <w:rStyle w:val="Codeattribute"/>
        </w:rPr>
        <w:t>@subtype</w:t>
      </w:r>
      <w:r>
        <w:t xml:space="preserve"> shall describe the general nature of the partition rather than its function or appearance; suggested values are as follows:</w:t>
      </w:r>
    </w:p>
    <w:p w14:paraId="70BFDAF3" w14:textId="096063F0" w:rsidR="00777B90" w:rsidRPr="00DD7CCF" w:rsidRDefault="00777B90" w:rsidP="00777B90">
      <w:pPr>
        <w:pStyle w:val="Lista2"/>
      </w:pPr>
      <w:r w:rsidRPr="00303844">
        <w:rPr>
          <w:rStyle w:val="Codevalue"/>
        </w:rPr>
        <w:t>"face"</w:t>
      </w:r>
      <w:r w:rsidRPr="00DD7CCF">
        <w:t xml:space="preserve"> </w:t>
      </w:r>
      <w:r w:rsidRPr="004F69EF">
        <w:t>for a physically contiguous surface of a three-dimensional object of any shape and any number of sides</w:t>
      </w:r>
      <w:r>
        <w:t xml:space="preserve"> (</w:t>
      </w:r>
      <w:r>
        <w:fldChar w:fldCharType="begin"/>
      </w:r>
      <w:r>
        <w:instrText xml:space="preserve"> REF _Ref182237205 \h </w:instrText>
      </w:r>
      <w:r>
        <w:fldChar w:fldCharType="separate"/>
      </w:r>
      <w:r w:rsidR="004D1F94" w:rsidRPr="00DD7CCF">
        <w:t xml:space="preserve">Example </w:t>
      </w:r>
      <w:r w:rsidR="004D1F94">
        <w:rPr>
          <w:noProof/>
        </w:rPr>
        <w:t>3.3.3</w:t>
      </w:r>
      <w:r w:rsidR="004D1F94" w:rsidRPr="00DD7CCF">
        <w:t>.</w:t>
      </w:r>
      <w:r w:rsidR="004D1F94">
        <w:rPr>
          <w:noProof/>
        </w:rPr>
        <w:t>C</w:t>
      </w:r>
      <w:r>
        <w:fldChar w:fldCharType="end"/>
      </w:r>
      <w:r>
        <w:t>)</w:t>
      </w:r>
    </w:p>
    <w:p w14:paraId="0B3F8B79" w14:textId="77777777" w:rsidR="00777B90" w:rsidRPr="00DD7CCF" w:rsidRDefault="00777B90" w:rsidP="00777B90">
      <w:pPr>
        <w:pStyle w:val="Lista2"/>
      </w:pPr>
      <w:r w:rsidRPr="00303844">
        <w:rPr>
          <w:rStyle w:val="Codevalue"/>
        </w:rPr>
        <w:t>"faces"</w:t>
      </w:r>
      <w:r w:rsidRPr="00DD7CCF">
        <w:t xml:space="preserve"> in texts where each </w:t>
      </w:r>
      <w:r>
        <w:t xml:space="preserve">textpart division involves </w:t>
      </w:r>
      <w:r w:rsidRPr="00DD7CCF">
        <w:t>line</w:t>
      </w:r>
      <w:r>
        <w:t>s</w:t>
      </w:r>
      <w:r w:rsidRPr="00DD7CCF">
        <w:t xml:space="preserve"> continu</w:t>
      </w:r>
      <w:r>
        <w:t>ing</w:t>
      </w:r>
      <w:r w:rsidRPr="00DD7CCF">
        <w:t xml:space="preserve"> across two or more surfaces such as the frontal and lateral face of a four-sided stele</w:t>
      </w:r>
    </w:p>
    <w:p w14:paraId="1FD669B7" w14:textId="16481A48" w:rsidR="00777B90" w:rsidRPr="00DD7CCF" w:rsidRDefault="00777B90" w:rsidP="00777B90">
      <w:pPr>
        <w:pStyle w:val="Lista3"/>
      </w:pPr>
      <w:r>
        <w:t>gridlike partitions (§</w:t>
      </w:r>
      <w:r>
        <w:fldChar w:fldCharType="begin"/>
      </w:r>
      <w:r>
        <w:instrText xml:space="preserve"> REF _Ref43984651 \r \h </w:instrText>
      </w:r>
      <w:r>
        <w:fldChar w:fldCharType="separate"/>
      </w:r>
      <w:r w:rsidR="004D1F94">
        <w:t>3.7</w:t>
      </w:r>
      <w:r>
        <w:fldChar w:fldCharType="end"/>
      </w:r>
      <w:r>
        <w:t>) may be optionally used to encode the boundary of each face constituting a boxlike zone of this kind</w:t>
      </w:r>
    </w:p>
    <w:p w14:paraId="7FA25344" w14:textId="77777777" w:rsidR="00777B90" w:rsidRPr="00DD7CCF" w:rsidRDefault="00777B90" w:rsidP="00777B90">
      <w:pPr>
        <w:pStyle w:val="Lista2"/>
      </w:pPr>
      <w:r w:rsidRPr="00303844">
        <w:rPr>
          <w:rStyle w:val="Codevalue"/>
        </w:rPr>
        <w:t>"column"</w:t>
      </w:r>
      <w:r w:rsidRPr="00DD7CCF">
        <w:t xml:space="preserve"> for zones placed side by side and generally taller than they are wide </w:t>
      </w:r>
      <w:r w:rsidRPr="00E24F87">
        <w:rPr>
          <w:noProof/>
        </w:rPr>
        <w:t>(</w:t>
      </w:r>
      <w:r w:rsidRPr="00DD7CCF">
        <w:t>as in newspaper columns)</w:t>
      </w:r>
    </w:p>
    <w:p w14:paraId="116143FA" w14:textId="77777777" w:rsidR="00777B90" w:rsidRDefault="00777B90" w:rsidP="00777B90">
      <w:pPr>
        <w:pStyle w:val="Lista2"/>
      </w:pPr>
      <w:r w:rsidRPr="00303844">
        <w:rPr>
          <w:rStyle w:val="Codevalue"/>
        </w:rPr>
        <w:t>"zone"</w:t>
      </w:r>
      <w:r w:rsidRPr="00DD7CCF">
        <w:t xml:space="preserve"> for visually distinct zones on a single </w:t>
      </w:r>
      <w:r>
        <w:t xml:space="preserve">contiguous </w:t>
      </w:r>
      <w:r w:rsidRPr="00DD7CCF">
        <w:t>surface</w:t>
      </w:r>
      <w:r w:rsidRPr="00D0147D">
        <w:t xml:space="preserve"> </w:t>
      </w:r>
      <w:r w:rsidRPr="00B015E6">
        <w:t>that do not readily meet any of the specific definitions above</w:t>
      </w:r>
    </w:p>
    <w:p w14:paraId="5B79936D" w14:textId="77777777" w:rsidR="00777B90" w:rsidRPr="00DD7CCF" w:rsidRDefault="00777B90" w:rsidP="00777B90">
      <w:pPr>
        <w:pStyle w:val="Lista3"/>
      </w:pPr>
      <w:r w:rsidRPr="004F69EF">
        <w:t xml:space="preserve">in inscriptions with a complex topology, </w:t>
      </w:r>
      <w:r w:rsidRPr="00303844">
        <w:rPr>
          <w:rStyle w:val="Codevalue"/>
        </w:rPr>
        <w:t>"zone"</w:t>
      </w:r>
      <w:r w:rsidRPr="004F69EF">
        <w:t xml:space="preserve"> may also be used for a visually distinct textpart occupying two or more surfaces</w:t>
      </w:r>
    </w:p>
    <w:p w14:paraId="6219B2FC" w14:textId="77777777" w:rsidR="00777B90" w:rsidRDefault="00777B90" w:rsidP="00777B90">
      <w:pPr>
        <w:pStyle w:val="Lista2"/>
      </w:pPr>
      <w:r w:rsidRPr="00303844">
        <w:rPr>
          <w:rStyle w:val="Codevalue"/>
        </w:rPr>
        <w:t>"item"</w:t>
      </w:r>
      <w:r w:rsidRPr="00DD7CCF">
        <w:t xml:space="preserve"> for physically distinct objects such as architectural elements, e.g. when an inscription is engraved on two pillars</w:t>
      </w:r>
    </w:p>
    <w:p w14:paraId="0EF44717" w14:textId="2D7C804F" w:rsidR="00777B90" w:rsidRPr="00DD7CCF" w:rsidRDefault="00777B90" w:rsidP="00777B90">
      <w:pPr>
        <w:pStyle w:val="Lista2"/>
      </w:pPr>
      <w:r w:rsidRPr="00303844">
        <w:rPr>
          <w:rStyle w:val="Codevalue"/>
        </w:rPr>
        <w:t>"fragment"</w:t>
      </w:r>
      <w:r w:rsidRPr="00DD7CCF">
        <w:t xml:space="preserve"> for fragments bearing non-contiguous text</w:t>
      </w:r>
      <w:r>
        <w:t xml:space="preserve"> (</w:t>
      </w:r>
      <w:r>
        <w:fldChar w:fldCharType="begin"/>
      </w:r>
      <w:r>
        <w:instrText xml:space="preserve"> REF _Ref44078070 \h </w:instrText>
      </w:r>
      <w:r>
        <w:fldChar w:fldCharType="separate"/>
      </w:r>
      <w:r w:rsidR="004D1F94" w:rsidRPr="00DD7CCF">
        <w:t xml:space="preserve">Example </w:t>
      </w:r>
      <w:r w:rsidR="004D1F94">
        <w:rPr>
          <w:noProof/>
        </w:rPr>
        <w:t>3.3.3</w:t>
      </w:r>
      <w:r w:rsidR="004D1F94" w:rsidRPr="00DD7CCF">
        <w:t>.</w:t>
      </w:r>
      <w:r w:rsidR="004D1F94">
        <w:rPr>
          <w:noProof/>
        </w:rPr>
        <w:t>A</w:t>
      </w:r>
      <w:r>
        <w:fldChar w:fldCharType="end"/>
      </w:r>
      <w:r>
        <w:t xml:space="preserve">, </w:t>
      </w:r>
      <w:r>
        <w:fldChar w:fldCharType="begin"/>
      </w:r>
      <w:r>
        <w:instrText xml:space="preserve"> REF _Ref44078271 \h </w:instrText>
      </w:r>
      <w:r>
        <w:fldChar w:fldCharType="separate"/>
      </w:r>
      <w:r w:rsidR="004D1F94" w:rsidRPr="00DD7CCF">
        <w:t xml:space="preserve">Example </w:t>
      </w:r>
      <w:r w:rsidR="004D1F94">
        <w:rPr>
          <w:noProof/>
        </w:rPr>
        <w:t>3.3.3</w:t>
      </w:r>
      <w:r w:rsidR="004D1F94" w:rsidRPr="00DD7CCF">
        <w:t>.</w:t>
      </w:r>
      <w:r w:rsidR="004D1F94">
        <w:rPr>
          <w:noProof/>
        </w:rPr>
        <w:t>B</w:t>
      </w:r>
      <w:r>
        <w:fldChar w:fldCharType="end"/>
      </w:r>
      <w:r>
        <w:t>)</w:t>
      </w:r>
    </w:p>
    <w:p w14:paraId="4C57F327" w14:textId="77777777" w:rsidR="00777B90" w:rsidRDefault="00777B90" w:rsidP="00777B90">
      <w:pPr>
        <w:pStyle w:val="Lista2"/>
      </w:pPr>
      <w:r w:rsidRPr="00895A8E">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6518090A" w14:textId="77777777" w:rsidR="00777B90" w:rsidRDefault="00777B90" w:rsidP="00777B90">
      <w:pPr>
        <w:pStyle w:val="Lista3"/>
      </w:pPr>
      <w:r>
        <w:lastRenderedPageBreak/>
        <w:t>this case is an exception to the general preference for not encoding our interpretation of the function of textparts, in order to facilitate searching the corpus for trial engravings</w:t>
      </w:r>
    </w:p>
    <w:p w14:paraId="661FB7B8" w14:textId="77777777" w:rsidR="00777B90" w:rsidRPr="00DD7CCF" w:rsidRDefault="00777B90" w:rsidP="00777B90">
      <w:pPr>
        <w:pStyle w:val="Lista3"/>
      </w:pPr>
      <w:r>
        <w:t xml:space="preserve">the principal inscription that is accompanied by one or more trial engravings must also be wrapped in a textpart division, but that division should not carry the attribute </w:t>
      </w:r>
      <w:r w:rsidRPr="00895A8E">
        <w:rPr>
          <w:rStyle w:val="Codeattribute"/>
        </w:rPr>
        <w:t>@subtype</w:t>
      </w:r>
      <w:r>
        <w:t xml:space="preserve"> unless that is warranted for some other reason</w:t>
      </w:r>
    </w:p>
    <w:p w14:paraId="69D80E0B" w14:textId="77777777" w:rsidR="00777B90" w:rsidRPr="00DD7CCF" w:rsidRDefault="00777B90" w:rsidP="00777B90">
      <w:pPr>
        <w:pStyle w:val="Lista"/>
      </w:pPr>
      <w:r w:rsidRPr="00DD7CCF">
        <w:t xml:space="preserve">if you </w:t>
      </w:r>
      <w:r>
        <w:t xml:space="preserve">feel </w:t>
      </w:r>
      <w:r w:rsidRPr="00DD7CCF">
        <w:t xml:space="preserve">certain </w:t>
      </w:r>
      <w:r>
        <w:t xml:space="preserve">that </w:t>
      </w:r>
      <w:r w:rsidRPr="00DD7CCF">
        <w:t xml:space="preserve">none of the above </w:t>
      </w:r>
      <w:r>
        <w:t xml:space="preserve">values </w:t>
      </w:r>
      <w:r w:rsidRPr="00DD7CCF">
        <w:t>are satisfactory, you may use other values</w:t>
      </w:r>
      <w:r>
        <w:t>, consisting only of lowercase Latin letters without diacritical marks</w:t>
      </w:r>
    </w:p>
    <w:p w14:paraId="209FB409" w14:textId="77777777" w:rsidR="00777B90" w:rsidRPr="00DD7CCF" w:rsidRDefault="00777B90" w:rsidP="00777B90">
      <w:pPr>
        <w:pStyle w:val="Lista2"/>
      </w:pPr>
      <w:r w:rsidRPr="00DD7CCF">
        <w:t xml:space="preserve">having introduced a custom value, try to use it consistently and send the value and a short definition/description of the case where you have used it to the authors of this Guide, so it can be </w:t>
      </w:r>
      <w:r>
        <w:t>added to the list of recognised subtypes</w:t>
      </w:r>
    </w:p>
    <w:p w14:paraId="29CA704C" w14:textId="77777777" w:rsidR="00777B90" w:rsidRDefault="00777B90" w:rsidP="00777B90">
      <w:pPr>
        <w:pStyle w:val="Cmsor4"/>
      </w:pPr>
      <w:bookmarkStart w:id="230" w:name="_Ref182236925"/>
      <w:bookmarkStart w:id="231" w:name="_Toc182838208"/>
      <w:r>
        <w:t>Textpart headers</w:t>
      </w:r>
      <w:bookmarkEnd w:id="230"/>
      <w:bookmarkEnd w:id="231"/>
    </w:p>
    <w:p w14:paraId="5642E1D5" w14:textId="77777777" w:rsidR="00777B90" w:rsidRPr="00DD7CCF" w:rsidRDefault="00777B90" w:rsidP="00777B90">
      <w:pPr>
        <w:pStyle w:val="Lista"/>
      </w:pPr>
      <w:r w:rsidRPr="00DD7CCF">
        <w:t xml:space="preserve">to add further flexibility to the </w:t>
      </w:r>
      <w:r>
        <w:t>titling</w:t>
      </w:r>
      <w:r w:rsidRPr="00DD7CCF">
        <w:t xml:space="preserve"> displayed for textparts, you may </w:t>
      </w:r>
      <w:r>
        <w:t>use</w:t>
      </w:r>
      <w:r w:rsidRPr="00CE447D">
        <w:t xml:space="preserve"> the optional element</w:t>
      </w:r>
      <w:r w:rsidRPr="005D2B22">
        <w:rPr>
          <w:b/>
          <w:bCs/>
        </w:rP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5EDE9A7E" w14:textId="77777777" w:rsidR="00777B90" w:rsidRPr="00DD7CCF" w:rsidRDefault="00777B90" w:rsidP="00777B90">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1CD9C61E" w14:textId="77777777" w:rsidR="00777B90" w:rsidRDefault="00777B90" w:rsidP="00777B90">
      <w:pPr>
        <w:pStyle w:val="Lista2"/>
      </w:pPr>
      <w:r w:rsidRPr="00DD7CCF">
        <w:t>the use of this element is recommended when the textparts of an inscription are different in nature, so they cannot be conveniently described by a combination of subtype and number</w:t>
      </w:r>
    </w:p>
    <w:p w14:paraId="6992276A" w14:textId="77777777" w:rsidR="00777B90" w:rsidRDefault="00777B90" w:rsidP="00777B90">
      <w:pPr>
        <w:pStyle w:val="Lista3"/>
      </w:pPr>
      <w:r w:rsidRPr="00DD7CCF">
        <w:t xml:space="preserve">in this case omit </w:t>
      </w:r>
      <w:r w:rsidRPr="008525C6">
        <w:rPr>
          <w:rStyle w:val="Codeattribute"/>
        </w:rPr>
        <w:t>@subtype</w:t>
      </w:r>
      <w:r w:rsidRPr="008525C6">
        <w:t xml:space="preserve"> </w:t>
      </w:r>
      <w:r w:rsidRPr="00DD7CCF">
        <w:t xml:space="preserve">and add a </w:t>
      </w:r>
      <w:r w:rsidRPr="00DD7CCF">
        <w:rPr>
          <w:rStyle w:val="Code"/>
        </w:rPr>
        <w:t>&lt;head&gt;</w:t>
      </w:r>
    </w:p>
    <w:p w14:paraId="26FF0864" w14:textId="77777777" w:rsidR="00777B90" w:rsidRDefault="00777B90" w:rsidP="00777B90">
      <w:pPr>
        <w:pStyle w:val="Lista2"/>
      </w:pPr>
      <w:r>
        <w:t xml:space="preserve">when </w:t>
      </w:r>
      <w:r w:rsidRPr="00DD7CCF">
        <w:t>multiple textparts are of the same nature</w:t>
      </w:r>
      <w:r>
        <w:t xml:space="preserve">, the use of </w:t>
      </w:r>
      <w:r w:rsidRPr="00DD7CCF">
        <w:t xml:space="preserve"> </w:t>
      </w:r>
      <w:r w:rsidRPr="008525C6">
        <w:rPr>
          <w:rStyle w:val="Codeattribute"/>
        </w:rPr>
        <w:t>@subtype</w:t>
      </w:r>
      <w:r w:rsidRPr="008525C6">
        <w:t xml:space="preserve"> </w:t>
      </w:r>
      <w:r w:rsidRPr="00DD7CCF">
        <w:t>remains recommended</w:t>
      </w:r>
      <w:r>
        <w:t xml:space="preserve"> even if </w:t>
      </w:r>
      <w:r w:rsidRPr="00DD7CCF">
        <w:rPr>
          <w:rStyle w:val="Code"/>
        </w:rPr>
        <w:t>&lt;head&gt;</w:t>
      </w:r>
      <w:r>
        <w:t xml:space="preserve"> elements are also added</w:t>
      </w:r>
    </w:p>
    <w:p w14:paraId="20F1B9F9" w14:textId="77777777" w:rsidR="00777B90" w:rsidRPr="00DD7CCF" w:rsidRDefault="00777B90" w:rsidP="00777B90">
      <w:pPr>
        <w:pStyle w:val="Lista2"/>
      </w:pPr>
      <w:r w:rsidRPr="00DD7CCF">
        <w:t xml:space="preserve">the attribute </w:t>
      </w:r>
      <w:r w:rsidRPr="008525C6">
        <w:rPr>
          <w:rStyle w:val="Codeattribute"/>
        </w:rPr>
        <w:t>@n</w:t>
      </w:r>
      <w:r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w:t>
      </w:r>
    </w:p>
    <w:p w14:paraId="74785088" w14:textId="77777777" w:rsidR="00777B90" w:rsidRPr="00DD7CCF" w:rsidRDefault="00777B90" w:rsidP="00777B90">
      <w:pPr>
        <w:pStyle w:val="Lista"/>
      </w:pPr>
      <w:r w:rsidRPr="00DD7CCF">
        <w:t>you are free to create headers as you deem best for the inscription you are editing, but for the sake of consistency it is generally recommended that you stick to concise headers in English, such as</w:t>
      </w:r>
    </w:p>
    <w:p w14:paraId="46B671C2" w14:textId="77777777" w:rsidR="00777B90" w:rsidRPr="00DD7CCF" w:rsidRDefault="00777B90" w:rsidP="00777B90">
      <w:pPr>
        <w:pStyle w:val="Lista3"/>
      </w:pPr>
      <w:r w:rsidRPr="00DD7CCF">
        <w:t>“Seal” and “Plates” for a copperplate charter with an inscribed seal</w:t>
      </w:r>
    </w:p>
    <w:p w14:paraId="6036FF29" w14:textId="77777777" w:rsidR="00777B90" w:rsidRPr="00DD7CCF" w:rsidRDefault="00777B90" w:rsidP="00777B90">
      <w:pPr>
        <w:pStyle w:val="Lista3"/>
      </w:pPr>
      <w:r w:rsidRPr="00DD7CCF">
        <w:t xml:space="preserve">“Head”, “Halo”, “Back” and “Pedestal” </w:t>
      </w:r>
      <w:r w:rsidRPr="00E24F87">
        <w:rPr>
          <w:noProof/>
        </w:rPr>
        <w:t>(</w:t>
      </w:r>
      <w:r w:rsidRPr="00DD7CCF">
        <w:t>etc.) on a statue</w:t>
      </w:r>
    </w:p>
    <w:p w14:paraId="38E7A003" w14:textId="77777777" w:rsidR="00777B90" w:rsidRPr="00DD7CCF" w:rsidRDefault="00777B90" w:rsidP="00777B90">
      <w:pPr>
        <w:pStyle w:val="Lista"/>
      </w:pPr>
      <w:r w:rsidRPr="00DD7CCF">
        <w:t>the contents of the editorial heading will not be altered in display, so</w:t>
      </w:r>
    </w:p>
    <w:p w14:paraId="28F25DF2" w14:textId="77777777" w:rsidR="00777B90" w:rsidRPr="00DD7CCF" w:rsidRDefault="00777B90" w:rsidP="00777B90">
      <w:pPr>
        <w:pStyle w:val="Lista2"/>
      </w:pPr>
      <w:r w:rsidRPr="00DD7CCF">
        <w:t>use a capital initial and feel free to include spaces, additional capitals and punctuation as necessary</w:t>
      </w:r>
    </w:p>
    <w:p w14:paraId="750AD1FF" w14:textId="3F03E999" w:rsidR="00777B90" w:rsidRPr="00DD7CCF" w:rsidRDefault="00777B90" w:rsidP="00777B90">
      <w:pPr>
        <w:pStyle w:val="Lista2"/>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Pr="00DD7CCF">
        <w:t>§</w:t>
      </w:r>
      <w:r w:rsidRPr="00DD7CCF">
        <w:fldChar w:fldCharType="begin"/>
      </w:r>
      <w:r w:rsidRPr="00DD7CCF">
        <w:instrText xml:space="preserve"> REF _Ref43986658 \w \h </w:instrText>
      </w:r>
      <w:r>
        <w:instrText xml:space="preserve"> \* MERGEFORMAT </w:instrText>
      </w:r>
      <w:r w:rsidRPr="00DD7CCF">
        <w:fldChar w:fldCharType="separate"/>
      </w:r>
      <w:r w:rsidR="004D1F94">
        <w:t>10.3.3</w:t>
      </w:r>
      <w:r w:rsidRPr="00DD7CCF">
        <w:fldChar w:fldCharType="end"/>
      </w:r>
      <w:r w:rsidRPr="00DD7CCF">
        <w:t>), which you may employ if you deem necessary</w:t>
      </w:r>
    </w:p>
    <w:p w14:paraId="3B270F9C" w14:textId="77777777" w:rsidR="00777B90" w:rsidRPr="00DD7CCF" w:rsidRDefault="00777B90" w:rsidP="00777B90">
      <w:pPr>
        <w:pStyle w:val="Cmsor3"/>
      </w:pPr>
      <w:bookmarkStart w:id="232" w:name="_suh8lewninkg" w:colFirst="0" w:colLast="0"/>
      <w:bookmarkStart w:id="233" w:name="_ro2q56korov1" w:colFirst="0" w:colLast="0"/>
      <w:bookmarkStart w:id="234" w:name="_fh0zn6srq43l" w:colFirst="0" w:colLast="0"/>
      <w:bookmarkStart w:id="235" w:name="_Ref43986747"/>
      <w:bookmarkStart w:id="236" w:name="_Toc182838209"/>
      <w:bookmarkEnd w:id="232"/>
      <w:bookmarkEnd w:id="233"/>
      <w:bookmarkEnd w:id="234"/>
      <w:r w:rsidRPr="00DD7CCF">
        <w:t>Numbered elements in textparts</w:t>
      </w:r>
      <w:bookmarkEnd w:id="235"/>
      <w:bookmarkEnd w:id="236"/>
    </w:p>
    <w:p w14:paraId="648EA3C5" w14:textId="77777777" w:rsidR="00777B90" w:rsidRDefault="00777B90" w:rsidP="00777B90">
      <w:pPr>
        <w:pStyle w:val="Lista"/>
      </w:pPr>
      <w:r w:rsidRPr="00DD7CCF">
        <w:t xml:space="preserve">when your document is divided into textparts, </w:t>
      </w:r>
      <w:r>
        <w:t>the numbering of any numbered structural elements that occur in more than one textpart should be restarted in each textpart</w:t>
      </w:r>
    </w:p>
    <w:p w14:paraId="4F2D9D13" w14:textId="77777777" w:rsidR="00777B90" w:rsidRDefault="00777B90" w:rsidP="00777B90">
      <w:pPr>
        <w:pStyle w:val="Lista2"/>
      </w:pPr>
      <w:r>
        <w:t>this is not a technical requirement, but it promotes consistency across the project; moreover, in many cases there is no straightforward sequence of progression from one textpart to another, so continuing the numbering of such elements may be inappropriate</w:t>
      </w:r>
    </w:p>
    <w:p w14:paraId="23EFB9F2" w14:textId="77777777" w:rsidR="00777B90" w:rsidRPr="00DD7CCF" w:rsidRDefault="00777B90" w:rsidP="00777B90">
      <w:pPr>
        <w:pStyle w:val="Lista"/>
      </w:pPr>
      <w:r>
        <w:t>restarting the numbering in each textpart is mandatory for the following elements:</w:t>
      </w:r>
    </w:p>
    <w:p w14:paraId="3EBD3CCD" w14:textId="77777777" w:rsidR="00777B90" w:rsidRPr="00DD7CCF" w:rsidRDefault="00777B90" w:rsidP="00777B90">
      <w:pPr>
        <w:pStyle w:val="Lista2"/>
      </w:pPr>
      <w:r w:rsidRPr="00DD7CCF">
        <w:t>physical lines</w:t>
      </w:r>
    </w:p>
    <w:p w14:paraId="7CD24DAD" w14:textId="77777777" w:rsidR="00777B90" w:rsidRPr="00DD7CCF" w:rsidRDefault="00777B90" w:rsidP="00777B90">
      <w:pPr>
        <w:pStyle w:val="Lista2"/>
      </w:pPr>
      <w:r w:rsidRPr="00DD7CCF">
        <w:t>stanzas</w:t>
      </w:r>
    </w:p>
    <w:p w14:paraId="2AFAD172" w14:textId="77777777" w:rsidR="00777B90" w:rsidRPr="00DD7CCF" w:rsidRDefault="00777B90" w:rsidP="00777B90">
      <w:pPr>
        <w:pStyle w:val="Lista2"/>
      </w:pPr>
      <w:r w:rsidRPr="00DD7CCF">
        <w:t>pages</w:t>
      </w:r>
      <w:r w:rsidRPr="006B5499">
        <w:rPr>
          <w:rStyle w:val="Lbjegyzet-hivatkozs"/>
        </w:rPr>
        <w:footnoteReference w:id="16"/>
      </w:r>
    </w:p>
    <w:p w14:paraId="7341D5F5" w14:textId="77777777" w:rsidR="00777B90" w:rsidRDefault="00777B90" w:rsidP="00777B90">
      <w:pPr>
        <w:pStyle w:val="Lista"/>
      </w:pPr>
      <w:r>
        <w:t>restarting the numbering in each textpart is optional but recommended for the following elements:</w:t>
      </w:r>
    </w:p>
    <w:p w14:paraId="3FBA0626" w14:textId="48FDC859" w:rsidR="00777B90" w:rsidRPr="00DD7CCF" w:rsidRDefault="00777B90" w:rsidP="00777B90">
      <w:pPr>
        <w:pStyle w:val="Lista2"/>
      </w:pPr>
      <w:r w:rsidRPr="00DD7CCF">
        <w:t xml:space="preserve">pagelike milestones </w:t>
      </w:r>
      <w:r w:rsidRPr="00E24F87">
        <w:rPr>
          <w:noProof/>
        </w:rPr>
        <w:t>(</w:t>
      </w:r>
      <w:r w:rsidRPr="00DD7CCF">
        <w:t>§</w:t>
      </w:r>
      <w:r w:rsidRPr="00DD7CCF">
        <w:fldChar w:fldCharType="begin"/>
      </w:r>
      <w:r w:rsidRPr="00DD7CCF">
        <w:instrText xml:space="preserve"> REF _Ref43986679 \w \h </w:instrText>
      </w:r>
      <w:r>
        <w:instrText xml:space="preserve"> \* MERGEFORMAT </w:instrText>
      </w:r>
      <w:r w:rsidRPr="00DD7CCF">
        <w:fldChar w:fldCharType="separate"/>
      </w:r>
      <w:r w:rsidR="004D1F94">
        <w:t>3.5.3</w:t>
      </w:r>
      <w:r w:rsidRPr="00DD7CCF">
        <w:fldChar w:fldCharType="end"/>
      </w:r>
      <w:r w:rsidRPr="00DD7CCF">
        <w:t>)</w:t>
      </w:r>
      <w:r>
        <w:t xml:space="preserve"> of a particular kind (as represented by </w:t>
      </w:r>
      <w:r w:rsidRPr="00912664">
        <w:rPr>
          <w:rStyle w:val="Codeattribute"/>
        </w:rPr>
        <w:t>@unit</w:t>
      </w:r>
      <w:r>
        <w:t>, §</w:t>
      </w:r>
      <w:r w:rsidR="00F65316">
        <w:fldChar w:fldCharType="begin"/>
      </w:r>
      <w:r w:rsidR="00F65316">
        <w:instrText xml:space="preserve"> REF _Ref182815315 \r \h </w:instrText>
      </w:r>
      <w:r w:rsidR="00F65316">
        <w:fldChar w:fldCharType="separate"/>
      </w:r>
      <w:r w:rsidR="004D1F94">
        <w:t>3.4.3</w:t>
      </w:r>
      <w:r w:rsidR="00F65316">
        <w:fldChar w:fldCharType="end"/>
      </w:r>
      <w:r>
        <w:t>)</w:t>
      </w:r>
    </w:p>
    <w:p w14:paraId="5E8ABA3E" w14:textId="5ED4263F" w:rsidR="00777B90" w:rsidRPr="00DD7CCF" w:rsidRDefault="00777B90" w:rsidP="00777B90">
      <w:pPr>
        <w:pStyle w:val="Lista2"/>
      </w:pPr>
      <w:r w:rsidRPr="00DD7CCF">
        <w:t xml:space="preserve">gridlike milestones </w:t>
      </w:r>
      <w:r w:rsidRPr="00E24F87">
        <w:rPr>
          <w:noProof/>
        </w:rPr>
        <w:t>(</w:t>
      </w:r>
      <w:r w:rsidRPr="00DD7CCF">
        <w:t>§</w:t>
      </w:r>
      <w:r w:rsidRPr="00DD7CCF">
        <w:fldChar w:fldCharType="begin"/>
      </w:r>
      <w:r w:rsidRPr="00DD7CCF">
        <w:instrText xml:space="preserve"> REF _Ref43984651 \w \h </w:instrText>
      </w:r>
      <w:r>
        <w:instrText xml:space="preserve"> \* MERGEFORMAT </w:instrText>
      </w:r>
      <w:r w:rsidRPr="00DD7CCF">
        <w:fldChar w:fldCharType="separate"/>
      </w:r>
      <w:r w:rsidR="004D1F94">
        <w:t>3.7</w:t>
      </w:r>
      <w:r w:rsidRPr="00DD7CCF">
        <w:fldChar w:fldCharType="end"/>
      </w:r>
      <w:r w:rsidRPr="00DD7CCF">
        <w:t>)</w:t>
      </w:r>
      <w:r>
        <w:t xml:space="preserve"> of a particular kind (as represented by </w:t>
      </w:r>
      <w:r w:rsidRPr="00912664">
        <w:rPr>
          <w:rStyle w:val="Codeattribute"/>
        </w:rPr>
        <w:t>@unit</w:t>
      </w:r>
      <w:r>
        <w:t>, §</w:t>
      </w:r>
      <w:r w:rsidR="00F65316">
        <w:fldChar w:fldCharType="begin"/>
      </w:r>
      <w:r w:rsidR="00F65316">
        <w:instrText xml:space="preserve"> REF _Ref182815315 \r \h </w:instrText>
      </w:r>
      <w:r w:rsidR="00F65316">
        <w:fldChar w:fldCharType="separate"/>
      </w:r>
      <w:r w:rsidR="004D1F94">
        <w:t>3.4.3</w:t>
      </w:r>
      <w:r w:rsidR="00F65316">
        <w:fldChar w:fldCharType="end"/>
      </w:r>
      <w:r>
        <w:t>)</w:t>
      </w:r>
    </w:p>
    <w:p w14:paraId="79E7D480" w14:textId="57C0A4AE" w:rsidR="006C1611" w:rsidRDefault="00A843B0" w:rsidP="00EB2024">
      <w:pPr>
        <w:pStyle w:val="Cmsor2"/>
      </w:pPr>
      <w:bookmarkStart w:id="237" w:name="_Toc182838210"/>
      <w:r>
        <w:lastRenderedPageBreak/>
        <w:t>Milestone elements</w:t>
      </w:r>
      <w:r w:rsidR="00913831">
        <w:t xml:space="preserve"> for extrinsic structure</w:t>
      </w:r>
      <w:bookmarkEnd w:id="174"/>
      <w:bookmarkEnd w:id="175"/>
      <w:bookmarkEnd w:id="176"/>
      <w:bookmarkEnd w:id="177"/>
      <w:bookmarkEnd w:id="178"/>
      <w:bookmarkEnd w:id="179"/>
      <w:bookmarkEnd w:id="180"/>
      <w:bookmarkEnd w:id="181"/>
      <w:bookmarkEnd w:id="182"/>
      <w:bookmarkEnd w:id="237"/>
    </w:p>
    <w:p w14:paraId="147A894C" w14:textId="1A984DC1" w:rsidR="00913831" w:rsidRPr="00913831" w:rsidRDefault="00913831" w:rsidP="00913831">
      <w:r>
        <w:t>As indicated in §</w:t>
      </w:r>
      <w:r>
        <w:fldChar w:fldCharType="begin"/>
      </w:r>
      <w:r>
        <w:instrText xml:space="preserve"> REF _Ref182309584 \r \h </w:instrText>
      </w:r>
      <w:r>
        <w:fldChar w:fldCharType="separate"/>
      </w:r>
      <w:r w:rsidR="004D1F94">
        <w:t>1.3.3</w:t>
      </w:r>
      <w:r>
        <w:fldChar w:fldCharType="end"/>
      </w:r>
      <w:r>
        <w:t xml:space="preserve"> and introduced in §</w:t>
      </w:r>
      <w:r>
        <w:fldChar w:fldCharType="begin"/>
      </w:r>
      <w:r>
        <w:instrText xml:space="preserve"> REF _Ref182207684 \r \h </w:instrText>
      </w:r>
      <w:r>
        <w:fldChar w:fldCharType="separate"/>
      </w:r>
      <w:r w:rsidR="004D1F94">
        <w:t>3.1</w:t>
      </w:r>
      <w:r>
        <w:fldChar w:fldCharType="end"/>
      </w:r>
      <w:r>
        <w:t xml:space="preserve">, we employ empty elements called milestones in TEI parlance to indicate points of transition relevant to extrinsic structure. The generic </w:t>
      </w:r>
      <w:r>
        <w:rPr>
          <w:rStyle w:val="Code"/>
        </w:rPr>
        <w:t>&lt;milestone/</w:t>
      </w:r>
      <w:r w:rsidRPr="00913831">
        <w:rPr>
          <w:rStyle w:val="Code"/>
        </w:rPr>
        <w:t>&gt;</w:t>
      </w:r>
      <w:r>
        <w:t xml:space="preserve"> element, when used for extrinsic structure, must always carry the attribute </w:t>
      </w:r>
      <w:r>
        <w:rPr>
          <w:rStyle w:val="Codeattribute"/>
        </w:rPr>
        <w:t>@unit</w:t>
      </w:r>
      <w:r>
        <w:t xml:space="preserve"> </w:t>
      </w:r>
      <w:r w:rsidR="00F56F59">
        <w:t>(§</w:t>
      </w:r>
      <w:r w:rsidR="00F56F59">
        <w:fldChar w:fldCharType="begin"/>
      </w:r>
      <w:r w:rsidR="00F56F59">
        <w:instrText xml:space="preserve"> REF _Ref182815315 \r \h </w:instrText>
      </w:r>
      <w:r w:rsidR="00F56F59">
        <w:fldChar w:fldCharType="separate"/>
      </w:r>
      <w:r w:rsidR="004D1F94">
        <w:t>3.4.3</w:t>
      </w:r>
      <w:r w:rsidR="00F56F59">
        <w:fldChar w:fldCharType="end"/>
      </w:r>
      <w:r w:rsidR="00F56F59">
        <w:t xml:space="preserve">) </w:t>
      </w:r>
      <w:r>
        <w:t xml:space="preserve">to encode what kind of transition it represents. TEI also provides several specialised milestone elements, where the unit is implicit in the element’s name and does not need to be encoded explicitly. Of these, our encoding makes use of </w:t>
      </w:r>
      <w:r>
        <w:rPr>
          <w:rStyle w:val="Code"/>
        </w:rPr>
        <w:t>&lt;lb/&gt;</w:t>
      </w:r>
      <w:r w:rsidRPr="00913831">
        <w:t xml:space="preserve"> </w:t>
      </w:r>
      <w:r>
        <w:t>“Line Beginning” (§</w:t>
      </w:r>
      <w:r>
        <w:fldChar w:fldCharType="begin"/>
      </w:r>
      <w:r>
        <w:instrText xml:space="preserve"> REF _Ref43980100 \r \h </w:instrText>
      </w:r>
      <w:r>
        <w:fldChar w:fldCharType="separate"/>
      </w:r>
      <w:r w:rsidR="004D1F94">
        <w:t>3.6.1</w:t>
      </w:r>
      <w:r>
        <w:fldChar w:fldCharType="end"/>
      </w:r>
      <w:r>
        <w:t xml:space="preserve">) </w:t>
      </w:r>
      <w:r w:rsidRPr="00913831">
        <w:t>and</w:t>
      </w:r>
      <w:r>
        <w:t xml:space="preserve"> </w:t>
      </w:r>
      <w:r>
        <w:rPr>
          <w:rStyle w:val="Code"/>
        </w:rPr>
        <w:t>&lt;pb/&gt;</w:t>
      </w:r>
      <w:r>
        <w:t xml:space="preserve"> “Page Beginning” (§</w:t>
      </w:r>
      <w:r w:rsidR="00CB56FA">
        <w:fldChar w:fldCharType="begin"/>
      </w:r>
      <w:r w:rsidR="00CB56FA">
        <w:instrText xml:space="preserve"> REF _Ref182580155 \r \h </w:instrText>
      </w:r>
      <w:r w:rsidR="00CB56FA">
        <w:fldChar w:fldCharType="separate"/>
      </w:r>
      <w:r w:rsidR="004D1F94">
        <w:t>3.5.2</w:t>
      </w:r>
      <w:r w:rsidR="00CB56FA">
        <w:fldChar w:fldCharType="end"/>
      </w:r>
      <w:r>
        <w:t xml:space="preserve">), while the generic </w:t>
      </w:r>
      <w:r>
        <w:rPr>
          <w:rStyle w:val="Code"/>
        </w:rPr>
        <w:t>&lt;milestone/</w:t>
      </w:r>
      <w:r w:rsidRPr="00913831">
        <w:rPr>
          <w:rStyle w:val="Code"/>
        </w:rPr>
        <w:t>&gt;</w:t>
      </w:r>
      <w:r>
        <w:t xml:space="preserve"> element is used with </w:t>
      </w:r>
      <w:r w:rsidRPr="00913831">
        <w:rPr>
          <w:rStyle w:val="Codeattribute"/>
        </w:rPr>
        <w:t>@type=</w:t>
      </w:r>
      <w:r w:rsidRPr="00913831">
        <w:rPr>
          <w:rStyle w:val="Codevalue"/>
        </w:rPr>
        <w:t>"pagelike"</w:t>
      </w:r>
      <w:r>
        <w:t xml:space="preserve"> to represent pagelike partitions other than actual pages (§</w:t>
      </w:r>
      <w:r>
        <w:fldChar w:fldCharType="begin"/>
      </w:r>
      <w:r>
        <w:instrText xml:space="preserve"> REF _Ref43986679 \r \h </w:instrText>
      </w:r>
      <w:r>
        <w:fldChar w:fldCharType="separate"/>
      </w:r>
      <w:r w:rsidR="004D1F94">
        <w:t>3.5.3</w:t>
      </w:r>
      <w:r>
        <w:fldChar w:fldCharType="end"/>
      </w:r>
      <w:r>
        <w:t xml:space="preserve">), and without </w:t>
      </w:r>
      <w:r w:rsidRPr="00913831">
        <w:rPr>
          <w:rStyle w:val="Codeattribute"/>
        </w:rPr>
        <w:t>@type</w:t>
      </w:r>
      <w:r>
        <w:t xml:space="preserve"> to represent gridlike partitions (§</w:t>
      </w:r>
      <w:r>
        <w:fldChar w:fldCharType="begin"/>
      </w:r>
      <w:r>
        <w:instrText xml:space="preserve"> REF _Ref182310382 \r \h </w:instrText>
      </w:r>
      <w:r>
        <w:fldChar w:fldCharType="separate"/>
      </w:r>
      <w:r w:rsidR="004D1F94">
        <w:t>3.7.2</w:t>
      </w:r>
      <w:r>
        <w:fldChar w:fldCharType="end"/>
      </w:r>
      <w:r>
        <w:t>).</w:t>
      </w:r>
      <w:r>
        <w:rPr>
          <w:rStyle w:val="Lbjegyzet-hivatkozs"/>
        </w:rPr>
        <w:footnoteReference w:id="17"/>
      </w:r>
      <w:r>
        <w:t xml:space="preserve"> Instructions for the use of </w:t>
      </w:r>
      <w:r>
        <w:rPr>
          <w:rStyle w:val="Codeattribute"/>
        </w:rPr>
        <w:t>@n</w:t>
      </w:r>
      <w:r>
        <w:t xml:space="preserve"> and, where applicable, of </w:t>
      </w:r>
      <w:r>
        <w:rPr>
          <w:rStyle w:val="Codeattribute"/>
        </w:rPr>
        <w:t>@unit</w:t>
      </w:r>
      <w:r>
        <w:t xml:space="preserve"> with the various kinds of milestones are given in the relevant sections. The present section gathers instructions that apply to all the structural milestones we use.</w:t>
      </w:r>
    </w:p>
    <w:p w14:paraId="2662913F" w14:textId="40BAEE8A" w:rsidR="006C1611" w:rsidRDefault="006C1611" w:rsidP="006C1611">
      <w:pPr>
        <w:pStyle w:val="Cmsor3"/>
      </w:pPr>
      <w:bookmarkStart w:id="238" w:name="_Ref182316248"/>
      <w:bookmarkStart w:id="239" w:name="_Toc182838211"/>
      <w:r>
        <w:t>Milestone</w:t>
      </w:r>
      <w:r w:rsidR="00530FCA">
        <w:t xml:space="preserve"> placement in an XML document</w:t>
      </w:r>
      <w:bookmarkEnd w:id="238"/>
      <w:bookmarkEnd w:id="239"/>
    </w:p>
    <w:p w14:paraId="4E7CB806" w14:textId="1863FFCA" w:rsidR="00530FCA" w:rsidRDefault="00530FCA" w:rsidP="00530FCA">
      <w:pPr>
        <w:pStyle w:val="Lista"/>
      </w:pPr>
      <w:r>
        <w:t xml:space="preserve">milestone elements </w:t>
      </w:r>
      <w:r w:rsidRPr="00530FCA">
        <w:rPr>
          <w:b/>
          <w:bCs/>
        </w:rPr>
        <w:t>always mark the beginning of a unit</w:t>
      </w:r>
      <w:r>
        <w:t xml:space="preserve"> of extrinsic structure, and must therefore be created for the beginning of the first unit of any kind in a document (</w:t>
      </w:r>
      <w:r>
        <w:fldChar w:fldCharType="begin"/>
      </w:r>
      <w:r>
        <w:instrText xml:space="preserve"> REF _Ref182313052 \h </w:instrText>
      </w:r>
      <w:r>
        <w:fldChar w:fldCharType="separate"/>
      </w:r>
      <w:r w:rsidR="004D1F94" w:rsidRPr="00DD7CCF">
        <w:t xml:space="preserve">Example </w:t>
      </w:r>
      <w:r w:rsidR="004D1F94">
        <w:rPr>
          <w:noProof/>
        </w:rPr>
        <w:t>3.4.1</w:t>
      </w:r>
      <w:r w:rsidR="004D1F94" w:rsidRPr="00DD7CCF">
        <w:t>.</w:t>
      </w:r>
      <w:r w:rsidR="004D1F94">
        <w:rPr>
          <w:noProof/>
        </w:rPr>
        <w:t>A</w:t>
      </w:r>
      <w:r>
        <w:fldChar w:fldCharType="end"/>
      </w:r>
      <w:r>
        <w:t>) as well as for the beginnings of subsequent units (</w:t>
      </w:r>
      <w:r>
        <w:fldChar w:fldCharType="begin"/>
      </w:r>
      <w:r>
        <w:instrText xml:space="preserve"> REF _Ref182313139 \h </w:instrText>
      </w:r>
      <w:r>
        <w:fldChar w:fldCharType="separate"/>
      </w:r>
      <w:r w:rsidR="004D1F94" w:rsidRPr="00DD7CCF">
        <w:t xml:space="preserve">Example </w:t>
      </w:r>
      <w:r w:rsidR="004D1F94">
        <w:rPr>
          <w:noProof/>
        </w:rPr>
        <w:t>3.4.1</w:t>
      </w:r>
      <w:r w:rsidR="004D1F94" w:rsidRPr="00DD7CCF">
        <w:t>.</w:t>
      </w:r>
      <w:r w:rsidR="004D1F94">
        <w:rPr>
          <w:noProof/>
        </w:rPr>
        <w:t>B</w:t>
      </w:r>
      <w:r>
        <w:fldChar w:fldCharType="end"/>
      </w:r>
      <w:r>
        <w:t>)</w:t>
      </w:r>
    </w:p>
    <w:p w14:paraId="21AC8E6E" w14:textId="77777777" w:rsidR="00530FCA" w:rsidRDefault="00530FCA" w:rsidP="00530FCA">
      <w:pPr>
        <w:pStyle w:val="Lista2"/>
      </w:pPr>
      <w:r>
        <w:t>line breaks, which are mandatory in our editions, must thus be encoded even for inscriptions (or textpart divisions) consisting of only a single line</w:t>
      </w:r>
    </w:p>
    <w:p w14:paraId="1FBF6F0A" w14:textId="0B493877" w:rsidR="00530FCA" w:rsidRPr="00530FCA" w:rsidRDefault="00530FCA" w:rsidP="00530FCA">
      <w:pPr>
        <w:pStyle w:val="Lista2"/>
      </w:pPr>
      <w:r w:rsidRPr="00530FCA">
        <w:t>ot</w:t>
      </w:r>
      <w:r>
        <w:t>her milestone elements shall of course only be used when applicable, i.e. when the text involves a particular kind of partition</w:t>
      </w:r>
    </w:p>
    <w:p w14:paraId="6EBC7260" w14:textId="73AC286D" w:rsidR="00530FCA" w:rsidRDefault="00530FCA" w:rsidP="00530FCA">
      <w:pPr>
        <w:pStyle w:val="Lista3"/>
        <w:rPr>
          <w:b/>
          <w:bCs/>
        </w:rPr>
      </w:pPr>
      <w:r>
        <w:t>a text in a single inscribed field is not a page and requires no milestones other than line beginnings, but if there are several pages in a text, then the beginning of each, including the first, must be encoded</w:t>
      </w:r>
    </w:p>
    <w:p w14:paraId="0A705F9A" w14:textId="5CD83D81" w:rsidR="00913831" w:rsidRDefault="00913831" w:rsidP="006C1611">
      <w:pPr>
        <w:pStyle w:val="Lista"/>
        <w:rPr>
          <w:b/>
          <w:bCs/>
        </w:rPr>
      </w:pPr>
      <w:r>
        <w:rPr>
          <w:b/>
          <w:bCs/>
        </w:rPr>
        <w:t>milestones and block-level containers</w:t>
      </w:r>
    </w:p>
    <w:p w14:paraId="5AB78B40" w14:textId="17E9BB5E" w:rsidR="00913831" w:rsidRDefault="00913831" w:rsidP="00913831">
      <w:pPr>
        <w:pStyle w:val="Lista2"/>
      </w:pPr>
      <w:r>
        <w:t>milestone elements m</w:t>
      </w:r>
      <w:r w:rsidRPr="00DD7CCF">
        <w:t xml:space="preserve">ust </w:t>
      </w:r>
      <w:r w:rsidR="00530FCA">
        <w:t>by default</w:t>
      </w:r>
      <w:r w:rsidRPr="00DD7CCF">
        <w:t xml:space="preserve"> be on the same level as the text </w:t>
      </w:r>
      <w:r w:rsidRPr="00E24F87">
        <w:rPr>
          <w:noProof/>
        </w:rPr>
        <w:t>(</w:t>
      </w:r>
      <w:r w:rsidRPr="00DD7CCF">
        <w:t>see also §</w:t>
      </w:r>
      <w:r w:rsidRPr="00DD7CCF">
        <w:fldChar w:fldCharType="begin"/>
      </w:r>
      <w:r w:rsidRPr="00DD7CCF">
        <w:instrText xml:space="preserve"> REF _Ref43979552 \w \h </w:instrText>
      </w:r>
      <w:r>
        <w:instrText xml:space="preserve"> \* MERGEFORMAT </w:instrText>
      </w:r>
      <w:r w:rsidRPr="00DD7CCF">
        <w:fldChar w:fldCharType="separate"/>
      </w:r>
      <w:r w:rsidR="004D1F94">
        <w:t>8.2.3</w:t>
      </w:r>
      <w:r w:rsidRPr="00DD7CCF">
        <w:fldChar w:fldCharType="end"/>
      </w:r>
      <w:r w:rsidRPr="00DD7CCF">
        <w:t xml:space="preserve">), i.e. </w:t>
      </w:r>
      <w:r w:rsidRPr="00DD7CCF">
        <w:rPr>
          <w:rStyle w:val="Foreign"/>
        </w:rPr>
        <w:t xml:space="preserve">inside </w:t>
      </w:r>
      <w:r w:rsidRPr="00DD7CCF">
        <w:t>rather than outside block-level elements representing intrinsic structure</w:t>
      </w:r>
    </w:p>
    <w:p w14:paraId="3E952C54" w14:textId="5BD0B8C2" w:rsidR="00530FCA" w:rsidRDefault="00530FCA" w:rsidP="00530FCA">
      <w:pPr>
        <w:pStyle w:val="Lista3"/>
      </w:pPr>
      <w:r>
        <w:t xml:space="preserve">thus, at the start of an edition or a textpart division, any applicable milestone elements </w:t>
      </w:r>
      <w:r w:rsidRPr="00DD7CCF">
        <w:t xml:space="preserve">must be encoded after all </w:t>
      </w:r>
      <w:r>
        <w:t>applicable</w:t>
      </w:r>
      <w:r w:rsidRPr="00DD7CCF">
        <w:t xml:space="preserve"> block-level elements have been opened</w:t>
      </w:r>
      <w:r>
        <w:t xml:space="preserve">, as in </w:t>
      </w:r>
      <w:r>
        <w:fldChar w:fldCharType="begin"/>
      </w:r>
      <w:r>
        <w:instrText xml:space="preserve"> REF _Ref182313052 \h </w:instrText>
      </w:r>
      <w:r>
        <w:fldChar w:fldCharType="separate"/>
      </w:r>
      <w:r w:rsidR="004D1F94" w:rsidRPr="00DD7CCF">
        <w:t xml:space="preserve">Example </w:t>
      </w:r>
      <w:r w:rsidR="004D1F94">
        <w:rPr>
          <w:noProof/>
        </w:rPr>
        <w:t>3.4.1</w:t>
      </w:r>
      <w:r w:rsidR="004D1F94" w:rsidRPr="00DD7CCF">
        <w:t>.</w:t>
      </w:r>
      <w:r w:rsidR="004D1F94">
        <w:rPr>
          <w:noProof/>
        </w:rPr>
        <w:t>A</w:t>
      </w:r>
      <w:r>
        <w:fldChar w:fldCharType="end"/>
      </w:r>
    </w:p>
    <w:p w14:paraId="70ECCC52" w14:textId="6871AA67" w:rsidR="00530FCA" w:rsidRDefault="00530FCA" w:rsidP="00530FCA">
      <w:pPr>
        <w:pStyle w:val="Lista3"/>
      </w:pPr>
      <w:r>
        <w:t xml:space="preserve">when milestones coincide with a break in intrinsic structure, the milestones shall be created after the start tag of any block-level elements beginning there, not before the end tag of the block-level element(s) ending there, as in </w:t>
      </w:r>
      <w:r>
        <w:fldChar w:fldCharType="begin"/>
      </w:r>
      <w:r>
        <w:instrText xml:space="preserve"> REF _Ref182313139 \h </w:instrText>
      </w:r>
      <w:r>
        <w:fldChar w:fldCharType="separate"/>
      </w:r>
      <w:r w:rsidR="004D1F94" w:rsidRPr="00DD7CCF">
        <w:t xml:space="preserve">Example </w:t>
      </w:r>
      <w:r w:rsidR="004D1F94">
        <w:rPr>
          <w:noProof/>
        </w:rPr>
        <w:t>3.4.1</w:t>
      </w:r>
      <w:r w:rsidR="004D1F94" w:rsidRPr="00DD7CCF">
        <w:t>.</w:t>
      </w:r>
      <w:r w:rsidR="004D1F94">
        <w:rPr>
          <w:noProof/>
        </w:rPr>
        <w:t>B</w:t>
      </w:r>
      <w:r>
        <w:fldChar w:fldCharType="end"/>
      </w:r>
    </w:p>
    <w:p w14:paraId="4183DAD5" w14:textId="6D4942BA" w:rsidR="00530FCA" w:rsidRDefault="00530FCA" w:rsidP="00530FCA">
      <w:pPr>
        <w:pStyle w:val="Lista2"/>
      </w:pPr>
      <w:r>
        <w:t xml:space="preserve">the single exception to this rule applies to </w:t>
      </w:r>
      <w:r w:rsidRPr="00DD7CCF">
        <w:t>massive medial lacuna</w:t>
      </w:r>
      <w:r>
        <w:t>e</w:t>
      </w:r>
      <w:r w:rsidRPr="00DD7CCF">
        <w:t xml:space="preserve"> </w:t>
      </w:r>
      <w:r w:rsidRPr="00E24F87">
        <w:rPr>
          <w:noProof/>
        </w:rPr>
        <w:t>(</w:t>
      </w:r>
      <w:r w:rsidRPr="00DD7CCF">
        <w:t>§</w:t>
      </w:r>
      <w:r w:rsidRPr="00DD7CCF">
        <w:fldChar w:fldCharType="begin"/>
      </w:r>
      <w:r w:rsidRPr="00DD7CCF">
        <w:instrText xml:space="preserve"> REF _Ref43981711 \w \h </w:instrText>
      </w:r>
      <w:r>
        <w:instrText xml:space="preserve"> \* MERGEFORMAT </w:instrText>
      </w:r>
      <w:r w:rsidRPr="00DD7CCF">
        <w:fldChar w:fldCharType="separate"/>
      </w:r>
      <w:r w:rsidR="004D1F94">
        <w:t>5.4.7</w:t>
      </w:r>
      <w:r w:rsidRPr="00DD7CCF">
        <w:fldChar w:fldCharType="end"/>
      </w:r>
      <w:r w:rsidRPr="00DD7CCF">
        <w:t xml:space="preserve">), where reconstructed </w:t>
      </w:r>
      <w:r>
        <w:t>structural milestones</w:t>
      </w:r>
      <w:r w:rsidRPr="00DD7CCF">
        <w:t xml:space="preserve"> may be encoded outside block-level containers</w:t>
      </w:r>
    </w:p>
    <w:p w14:paraId="49FC5B01" w14:textId="226F4848" w:rsidR="006C1611" w:rsidRPr="00913831" w:rsidRDefault="00913831" w:rsidP="006C1611">
      <w:pPr>
        <w:pStyle w:val="Lista"/>
        <w:rPr>
          <w:b/>
          <w:bCs/>
        </w:rPr>
      </w:pPr>
      <w:r>
        <w:rPr>
          <w:b/>
          <w:bCs/>
        </w:rPr>
        <w:t>milestones and other milestones</w:t>
      </w:r>
    </w:p>
    <w:p w14:paraId="30EB7B06" w14:textId="37FC4654" w:rsidR="00913831" w:rsidRDefault="00913831" w:rsidP="00913831">
      <w:pPr>
        <w:pStyle w:val="Lista2"/>
      </w:pPr>
      <w:r>
        <w:t xml:space="preserve">in a document with a hierarchical </w:t>
      </w:r>
      <w:r w:rsidR="00530FCA">
        <w:t xml:space="preserve">extrinsic </w:t>
      </w:r>
      <w:r>
        <w:t>structure, a transition point on a higher tier is always accompanied by a transition on the lower tier(s)</w:t>
      </w:r>
      <w:r w:rsidR="00530FCA">
        <w:t>;</w:t>
      </w:r>
      <w:r>
        <w:t xml:space="preserve"> for instance, whenever a page begins, a new line begins too</w:t>
      </w:r>
    </w:p>
    <w:p w14:paraId="100EE570" w14:textId="710F0BD8" w:rsidR="00913831" w:rsidRDefault="00913831" w:rsidP="00913831">
      <w:pPr>
        <w:pStyle w:val="Lista3"/>
      </w:pPr>
      <w:r>
        <w:t>at every such point, every applicable milestone must be explicitly encoded, in an order of decreasing hierarchical level</w:t>
      </w:r>
      <w:r w:rsidR="00530FCA">
        <w:t xml:space="preserve">, as in </w:t>
      </w:r>
      <w:r w:rsidR="00530FCA">
        <w:fldChar w:fldCharType="begin"/>
      </w:r>
      <w:r w:rsidR="00530FCA">
        <w:instrText xml:space="preserve"> REF _Ref182313052 \h </w:instrText>
      </w:r>
      <w:r w:rsidR="00530FCA">
        <w:fldChar w:fldCharType="separate"/>
      </w:r>
      <w:r w:rsidR="004D1F94" w:rsidRPr="00DD7CCF">
        <w:t xml:space="preserve">Example </w:t>
      </w:r>
      <w:r w:rsidR="004D1F94">
        <w:rPr>
          <w:noProof/>
        </w:rPr>
        <w:t>3.4.1</w:t>
      </w:r>
      <w:r w:rsidR="004D1F94" w:rsidRPr="00DD7CCF">
        <w:t>.</w:t>
      </w:r>
      <w:r w:rsidR="004D1F94">
        <w:rPr>
          <w:noProof/>
        </w:rPr>
        <w:t>A</w:t>
      </w:r>
      <w:r w:rsidR="00530FCA">
        <w:fldChar w:fldCharType="end"/>
      </w:r>
      <w:r w:rsidR="00530FCA">
        <w:t xml:space="preserve"> and </w:t>
      </w:r>
      <w:r w:rsidR="00530FCA">
        <w:fldChar w:fldCharType="begin"/>
      </w:r>
      <w:r w:rsidR="00530FCA">
        <w:instrText xml:space="preserve"> REF _Ref182313139 \h </w:instrText>
      </w:r>
      <w:r w:rsidR="00530FCA">
        <w:fldChar w:fldCharType="separate"/>
      </w:r>
      <w:r w:rsidR="004D1F94" w:rsidRPr="00DD7CCF">
        <w:t xml:space="preserve">Example </w:t>
      </w:r>
      <w:r w:rsidR="004D1F94">
        <w:rPr>
          <w:noProof/>
        </w:rPr>
        <w:t>3.4.1</w:t>
      </w:r>
      <w:r w:rsidR="004D1F94" w:rsidRPr="00DD7CCF">
        <w:t>.</w:t>
      </w:r>
      <w:r w:rsidR="004D1F94">
        <w:rPr>
          <w:noProof/>
        </w:rPr>
        <w:t>B</w:t>
      </w:r>
      <w:r w:rsidR="00530FCA">
        <w:fldChar w:fldCharType="end"/>
      </w:r>
    </w:p>
    <w:p w14:paraId="6E9A4E9D" w14:textId="481D6857" w:rsidR="00913831" w:rsidRPr="00DD7CCF" w:rsidRDefault="00913831" w:rsidP="00913831">
      <w:pPr>
        <w:pStyle w:val="Lista2"/>
      </w:pPr>
      <w:r w:rsidRPr="00DD7CCF">
        <w:t xml:space="preserve">in rare cases it is possible for a page or zone beginning not to be followed by a line beginning </w:t>
      </w:r>
      <w:r w:rsidRPr="00E24F87">
        <w:rPr>
          <w:noProof/>
        </w:rPr>
        <w:t>(</w:t>
      </w:r>
      <w:r w:rsidRPr="00DD7CCF">
        <w:t>e.g. when a medial plate of a set is lost, but the page structure is reconstructed for it</w:t>
      </w:r>
      <w:r>
        <w:t>, §</w:t>
      </w:r>
      <w:r>
        <w:fldChar w:fldCharType="begin"/>
      </w:r>
      <w:r>
        <w:instrText xml:space="preserve"> REF _Ref149918878 \r \h </w:instrText>
      </w:r>
      <w:r>
        <w:fldChar w:fldCharType="separate"/>
      </w:r>
      <w:r w:rsidR="004D1F94">
        <w:t>5.4.8.3</w:t>
      </w:r>
      <w:r>
        <w:fldChar w:fldCharType="end"/>
      </w:r>
      <w:r w:rsidRPr="00DD7CCF">
        <w:t>)</w:t>
      </w:r>
    </w:p>
    <w:p w14:paraId="77CBA5BE" w14:textId="2D71A54C" w:rsidR="00913831" w:rsidRPr="00530FCA" w:rsidRDefault="00530FCA" w:rsidP="00530FCA">
      <w:pPr>
        <w:pStyle w:val="Lista"/>
        <w:rPr>
          <w:b/>
          <w:bCs/>
        </w:rPr>
      </w:pPr>
      <w:r w:rsidRPr="00530FCA">
        <w:rPr>
          <w:b/>
          <w:bCs/>
        </w:rPr>
        <w:t>milestones and white space</w:t>
      </w:r>
    </w:p>
    <w:p w14:paraId="7BDF32A4" w14:textId="3B2C8286" w:rsidR="00530FCA" w:rsidRDefault="00530FCA" w:rsidP="00530FCA">
      <w:pPr>
        <w:pStyle w:val="Lista2"/>
      </w:pPr>
      <w:r>
        <w:t>be careful with spaces and new lines in your XML code around milestones; see §</w:t>
      </w:r>
      <w:r>
        <w:fldChar w:fldCharType="begin"/>
      </w:r>
      <w:r>
        <w:instrText xml:space="preserve"> REF _Ref43984944 \r \h </w:instrText>
      </w:r>
      <w:r>
        <w:fldChar w:fldCharType="separate"/>
      </w:r>
      <w:r w:rsidR="004D1F94">
        <w:t>8.1.2</w:t>
      </w:r>
      <w:r>
        <w:fldChar w:fldCharType="end"/>
      </w:r>
      <w:r>
        <w:t xml:space="preserve"> for further details</w:t>
      </w:r>
    </w:p>
    <w:p w14:paraId="3CA6BC35" w14:textId="41FA2503" w:rsidR="00530FCA" w:rsidRDefault="00530FCA" w:rsidP="00D441A4">
      <w:pPr>
        <w:pStyle w:val="Lista2"/>
      </w:pPr>
      <w:r>
        <w:t xml:space="preserve">never add a space between a </w:t>
      </w:r>
      <w:r w:rsidR="00D441A4">
        <w:t xml:space="preserve">milestone tag </w:t>
      </w:r>
      <w:r>
        <w:t>and the following text</w:t>
      </w:r>
    </w:p>
    <w:p w14:paraId="638F1631" w14:textId="277EAD6B" w:rsidR="00530FCA" w:rsidRDefault="00530FCA" w:rsidP="00D441A4">
      <w:pPr>
        <w:pStyle w:val="Lista2"/>
      </w:pPr>
      <w:r>
        <w:t xml:space="preserve">adding a space or starting a new line in your XML file before a </w:t>
      </w:r>
      <w:r w:rsidR="00D441A4">
        <w:t xml:space="preserve">milestone tag </w:t>
      </w:r>
      <w:r>
        <w:t>is permitted if and only if it coincides with a word break</w:t>
      </w:r>
    </w:p>
    <w:p w14:paraId="035346F2" w14:textId="4F847691" w:rsidR="00530FCA" w:rsidRDefault="00530FCA" w:rsidP="00D441A4">
      <w:pPr>
        <w:pStyle w:val="Lista3"/>
      </w:pPr>
      <w:r>
        <w:lastRenderedPageBreak/>
        <w:t>in such a case is, a space before the tag is not required, but recommended because it makes the XML file easier to scan for human beings</w:t>
      </w:r>
    </w:p>
    <w:p w14:paraId="1DAE847F" w14:textId="2629CC97" w:rsidR="00530FCA" w:rsidRDefault="00530FCA" w:rsidP="00D441A4">
      <w:pPr>
        <w:pStyle w:val="Lista3"/>
      </w:pPr>
      <w:r>
        <w:t>for milestones within words, see §</w:t>
      </w:r>
      <w:r w:rsidRPr="00DD7CCF">
        <w:fldChar w:fldCharType="begin"/>
      </w:r>
      <w:r w:rsidRPr="00DD7CCF">
        <w:instrText xml:space="preserve"> REF _Ref43984995 \w \h </w:instrText>
      </w:r>
      <w:r>
        <w:instrText xml:space="preserve"> \* MERGEFORMAT </w:instrText>
      </w:r>
      <w:r w:rsidRPr="00DD7CCF">
        <w:fldChar w:fldCharType="separate"/>
      </w:r>
      <w:r w:rsidR="004D1F94">
        <w:t>3.6.3</w:t>
      </w:r>
      <w:r w:rsidRPr="00DD7CCF">
        <w:fldChar w:fldCharType="end"/>
      </w:r>
    </w:p>
    <w:p w14:paraId="1337ACA4" w14:textId="2A371A90" w:rsidR="00530FCA" w:rsidRDefault="00D441A4" w:rsidP="00D441A4">
      <w:pPr>
        <w:pStyle w:val="Lista2"/>
      </w:pPr>
      <w:r>
        <w:t>inserting line breaks (carriage returns) within milestone tags</w:t>
      </w:r>
      <w:r w:rsidR="00530FCA">
        <w:t xml:space="preserve"> </w:t>
      </w:r>
      <w:r>
        <w:t>(</w:t>
      </w:r>
      <w:r w:rsidR="00530FCA">
        <w:t xml:space="preserve">regardless of whether </w:t>
      </w:r>
      <w:r>
        <w:t xml:space="preserve">they </w:t>
      </w:r>
      <w:r w:rsidR="00530FCA">
        <w:t>interrupt a word or not</w:t>
      </w:r>
      <w:r>
        <w:t>)</w:t>
      </w:r>
      <w:r w:rsidR="00530FCA">
        <w:t xml:space="preserve"> </w:t>
      </w:r>
      <w:r>
        <w:t xml:space="preserve">is completely acceptable </w:t>
      </w:r>
      <w:r w:rsidR="00530FCA">
        <w:t>(see also §</w:t>
      </w:r>
      <w:r w:rsidR="00530FCA">
        <w:fldChar w:fldCharType="begin"/>
      </w:r>
      <w:r w:rsidR="00530FCA">
        <w:instrText xml:space="preserve"> REF _Ref43989206 \r \h </w:instrText>
      </w:r>
      <w:r w:rsidR="00530FCA">
        <w:fldChar w:fldCharType="separate"/>
      </w:r>
      <w:r w:rsidR="004D1F94">
        <w:t>8.1.1</w:t>
      </w:r>
      <w:r w:rsidR="00530FCA">
        <w:fldChar w:fldCharType="end"/>
      </w:r>
      <w:r w:rsidR="00530FCA">
        <w:t>)</w:t>
      </w:r>
      <w:r>
        <w:t xml:space="preserve">, and doing so consistently for certain kinds of milestones will </w:t>
      </w:r>
      <w:r w:rsidR="00530FCA">
        <w:t>make your XML document easier to scan while working</w:t>
      </w:r>
      <w:r>
        <w:t xml:space="preserve">, as in </w:t>
      </w:r>
      <w:r>
        <w:fldChar w:fldCharType="begin"/>
      </w:r>
      <w:r>
        <w:instrText xml:space="preserve"> REF _Ref182314695 \h </w:instrText>
      </w:r>
      <w:r>
        <w:fldChar w:fldCharType="separate"/>
      </w:r>
      <w:r w:rsidR="004D1F94" w:rsidRPr="00DD7CCF">
        <w:t xml:space="preserve">Example </w:t>
      </w:r>
      <w:r w:rsidR="004D1F94">
        <w:rPr>
          <w:noProof/>
        </w:rPr>
        <w:t>3.4.1</w:t>
      </w:r>
      <w:r w:rsidR="004D1F94" w:rsidRPr="00DD7CCF">
        <w:t>.</w:t>
      </w:r>
      <w:r w:rsidR="004D1F94">
        <w:rPr>
          <w:noProof/>
        </w:rPr>
        <w:t>C</w:t>
      </w:r>
      <w:r>
        <w:fldChar w:fldCharType="end"/>
      </w:r>
    </w:p>
    <w:tbl>
      <w:tblPr>
        <w:tblStyle w:val="CodeSampleTable"/>
        <w:tblW w:w="5000" w:type="pct"/>
        <w:tblLook w:val="04A0" w:firstRow="1" w:lastRow="0" w:firstColumn="1" w:lastColumn="0" w:noHBand="0" w:noVBand="1"/>
      </w:tblPr>
      <w:tblGrid>
        <w:gridCol w:w="9622"/>
      </w:tblGrid>
      <w:tr w:rsidR="00530FCA" w:rsidRPr="00DD7CCF" w14:paraId="57C17CE0" w14:textId="77777777" w:rsidTr="00D441A4">
        <w:trPr>
          <w:cnfStyle w:val="100000000000" w:firstRow="1" w:lastRow="0" w:firstColumn="0" w:lastColumn="0" w:oddVBand="0" w:evenVBand="0" w:oddHBand="0" w:evenHBand="0" w:firstRowFirstColumn="0" w:firstRowLastColumn="0" w:lastRowFirstColumn="0" w:lastRowLastColumn="0"/>
        </w:trPr>
        <w:tc>
          <w:tcPr>
            <w:tcW w:w="5000" w:type="pct"/>
          </w:tcPr>
          <w:p w14:paraId="01849E81" w14:textId="6F5C55A9" w:rsidR="00530FCA" w:rsidRPr="00DD7CCF" w:rsidRDefault="00530FCA" w:rsidP="00D441A4">
            <w:pPr>
              <w:pStyle w:val="Kpalrs"/>
            </w:pPr>
            <w:bookmarkStart w:id="240" w:name="_Ref182313052"/>
            <w:bookmarkStart w:id="241" w:name="_Ref182312225"/>
            <w:r w:rsidRPr="00DD7CCF">
              <w:t xml:space="preserve">Example </w:t>
            </w:r>
            <w:fldSimple w:instr=" STYLEREF 3 \s ">
              <w:r w:rsidR="004D1F94">
                <w:rPr>
                  <w:noProof/>
                </w:rPr>
                <w:t>3.4.1</w:t>
              </w:r>
            </w:fldSimple>
            <w:r w:rsidRPr="00DD7CCF">
              <w:t>.</w:t>
            </w:r>
            <w:fldSimple w:instr=" SEQ Example \* ALPHABETIC \s 3 ">
              <w:r w:rsidR="004D1F94">
                <w:rPr>
                  <w:noProof/>
                </w:rPr>
                <w:t>A</w:t>
              </w:r>
            </w:fldSimple>
            <w:bookmarkEnd w:id="240"/>
            <w:r w:rsidRPr="00DD7CCF">
              <w:t xml:space="preserve">: </w:t>
            </w:r>
            <w:r>
              <w:t>several kinds of milestones at the beginning of an edition</w:t>
            </w:r>
          </w:p>
        </w:tc>
      </w:tr>
      <w:tr w:rsidR="00530FCA" w:rsidRPr="00DD7CCF" w14:paraId="24FCE395" w14:textId="77777777" w:rsidTr="00D441A4">
        <w:tc>
          <w:tcPr>
            <w:tcW w:w="5000" w:type="pct"/>
          </w:tcPr>
          <w:p w14:paraId="34E07831" w14:textId="77777777" w:rsidR="00530FCA" w:rsidRDefault="00530FCA" w:rsidP="00D441A4">
            <w:pPr>
              <w:pStyle w:val="CodeParagraph"/>
              <w:rPr>
                <w:rStyle w:val="Code"/>
              </w:rPr>
            </w:pPr>
            <w:r w:rsidRPr="00DD7CCF">
              <w:rPr>
                <w:rStyle w:val="Code"/>
              </w:rPr>
              <w:t>&lt;</w:t>
            </w:r>
            <w:r>
              <w:rPr>
                <w:rStyle w:val="Code"/>
              </w:rPr>
              <w:t>div</w:t>
            </w:r>
            <w:r w:rsidRPr="00DD7CCF">
              <w:rPr>
                <w:rStyle w:val="Code"/>
              </w:rPr>
              <w:t xml:space="preserve"> </w:t>
            </w:r>
            <w:r>
              <w:rPr>
                <w:rStyle w:val="Codeattribute"/>
              </w:rPr>
              <w:t>type</w:t>
            </w:r>
            <w:r w:rsidRPr="00DD7CCF">
              <w:rPr>
                <w:rStyle w:val="Code"/>
              </w:rPr>
              <w:t>=</w:t>
            </w:r>
            <w:r w:rsidRPr="0046000E">
              <w:rPr>
                <w:rStyle w:val="Codevalue"/>
              </w:rPr>
              <w:t>"</w:t>
            </w:r>
            <w:r>
              <w:rPr>
                <w:rStyle w:val="Codevalue"/>
              </w:rPr>
              <w:t>edition</w:t>
            </w:r>
            <w:r w:rsidRPr="0046000E">
              <w:rPr>
                <w:rStyle w:val="Codevalue"/>
              </w:rPr>
              <w:t>"</w:t>
            </w:r>
            <w:r w:rsidRPr="00DD7CCF">
              <w:rPr>
                <w:rStyle w:val="Code"/>
              </w:rPr>
              <w:t>&gt;</w:t>
            </w:r>
          </w:p>
          <w:p w14:paraId="226FB470" w14:textId="77777777" w:rsidR="00530FCA" w:rsidRDefault="00530FCA" w:rsidP="00D441A4">
            <w:pPr>
              <w:pStyle w:val="CodeParagraph"/>
              <w:rPr>
                <w:rStyle w:val="Code"/>
              </w:rPr>
            </w:pPr>
            <w:r>
              <w:rPr>
                <w:rStyle w:val="Code"/>
              </w:rPr>
              <w:t xml:space="preserve">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p>
          <w:p w14:paraId="3269EEDA" w14:textId="7A40D73B" w:rsidR="00530FCA" w:rsidRPr="00DD7CCF" w:rsidRDefault="00530FCA" w:rsidP="00D441A4">
            <w:pPr>
              <w:pStyle w:val="CodeParagraph"/>
            </w:pPr>
            <w:r>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w:t>
            </w:r>
            <w:r>
              <w:rPr>
                <w:rStyle w:val="Codevalue"/>
              </w:rPr>
              <w:t>zone</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Āsīt...</w:t>
            </w:r>
          </w:p>
        </w:tc>
      </w:tr>
    </w:tbl>
    <w:p w14:paraId="37924598" w14:textId="1A93E4A2" w:rsidR="00530FCA" w:rsidRDefault="00530FCA" w:rsidP="00530FCA"/>
    <w:tbl>
      <w:tblPr>
        <w:tblStyle w:val="CodeSampleTable"/>
        <w:tblW w:w="5000" w:type="pct"/>
        <w:tblLook w:val="04A0" w:firstRow="1" w:lastRow="0" w:firstColumn="1" w:lastColumn="0" w:noHBand="0" w:noVBand="1"/>
      </w:tblPr>
      <w:tblGrid>
        <w:gridCol w:w="9622"/>
      </w:tblGrid>
      <w:tr w:rsidR="00530FCA" w:rsidRPr="00DD7CCF" w14:paraId="12A86EFC" w14:textId="77777777" w:rsidTr="00D441A4">
        <w:trPr>
          <w:cnfStyle w:val="100000000000" w:firstRow="1" w:lastRow="0" w:firstColumn="0" w:lastColumn="0" w:oddVBand="0" w:evenVBand="0" w:oddHBand="0" w:evenHBand="0" w:firstRowFirstColumn="0" w:firstRowLastColumn="0" w:lastRowFirstColumn="0" w:lastRowLastColumn="0"/>
        </w:trPr>
        <w:tc>
          <w:tcPr>
            <w:tcW w:w="5000" w:type="pct"/>
          </w:tcPr>
          <w:p w14:paraId="2296EA54" w14:textId="0C398043" w:rsidR="00530FCA" w:rsidRPr="00DD7CCF" w:rsidRDefault="00530FCA" w:rsidP="00D441A4">
            <w:pPr>
              <w:pStyle w:val="Kpalrs"/>
            </w:pPr>
            <w:bookmarkStart w:id="242" w:name="_Ref182313139"/>
            <w:r w:rsidRPr="00DD7CCF">
              <w:t xml:space="preserve">Example </w:t>
            </w:r>
            <w:fldSimple w:instr=" STYLEREF 3 \s ">
              <w:r w:rsidR="004D1F94">
                <w:rPr>
                  <w:noProof/>
                </w:rPr>
                <w:t>3.4.1</w:t>
              </w:r>
            </w:fldSimple>
            <w:r w:rsidRPr="00DD7CCF">
              <w:t>.</w:t>
            </w:r>
            <w:fldSimple w:instr=" SEQ Example \* ALPHABETIC \s 3 ">
              <w:r w:rsidR="004D1F94">
                <w:rPr>
                  <w:noProof/>
                </w:rPr>
                <w:t>B</w:t>
              </w:r>
            </w:fldSimple>
            <w:bookmarkEnd w:id="242"/>
            <w:r w:rsidRPr="00DD7CCF">
              <w:t xml:space="preserve">: </w:t>
            </w:r>
            <w:r>
              <w:t>two kinds of milestones coinciding with a break in intrinsic structure</w:t>
            </w:r>
          </w:p>
        </w:tc>
      </w:tr>
      <w:tr w:rsidR="00530FCA" w:rsidRPr="00DD7CCF" w14:paraId="0F07E83F" w14:textId="77777777" w:rsidTr="00D441A4">
        <w:tc>
          <w:tcPr>
            <w:tcW w:w="5000" w:type="pct"/>
          </w:tcPr>
          <w:p w14:paraId="28E26279" w14:textId="6383616F" w:rsidR="00530FCA" w:rsidRDefault="00530FCA" w:rsidP="00D441A4">
            <w:pPr>
              <w:pStyle w:val="CodeParagraph"/>
              <w:rPr>
                <w:rStyle w:val="Code"/>
              </w:rPr>
            </w:pPr>
            <w:r>
              <w:rPr>
                <w:rStyle w:val="Codetext"/>
              </w:rPr>
              <w:t xml:space="preserve">  </w:t>
            </w:r>
            <w:r w:rsidRPr="00DD7CCF">
              <w:rPr>
                <w:rStyle w:val="Codetext"/>
              </w:rPr>
              <w:t>...śāntiM</w:t>
            </w:r>
            <w:r w:rsidRPr="00DD7CCF">
              <w:rPr>
                <w:rStyle w:val="Code"/>
              </w:rPr>
              <w:t>&lt;/l&gt;</w:t>
            </w:r>
          </w:p>
          <w:p w14:paraId="5714997C" w14:textId="77777777" w:rsidR="00530FCA" w:rsidRDefault="00530FCA" w:rsidP="00D441A4">
            <w:pPr>
              <w:pStyle w:val="CodeParagraph"/>
              <w:rPr>
                <w:rStyle w:val="Code"/>
              </w:rPr>
            </w:pPr>
            <w:r w:rsidRPr="00DD7CCF">
              <w:rPr>
                <w:rStyle w:val="Code"/>
              </w:rPr>
              <w:t>&lt;/lg&gt;</w:t>
            </w:r>
          </w:p>
          <w:p w14:paraId="7C869E34" w14:textId="77777777" w:rsidR="00530FCA" w:rsidRDefault="00530FCA" w:rsidP="00D441A4">
            <w:pPr>
              <w:pStyle w:val="CodeParagraph"/>
              <w:rPr>
                <w:rStyle w:val="Code"/>
              </w:rPr>
            </w:pPr>
            <w:r w:rsidRPr="00DD7CCF">
              <w:rPr>
                <w:rStyle w:val="Code"/>
              </w:rPr>
              <w:t xml:space="preserve">&lt;lg </w:t>
            </w:r>
            <w:r w:rsidRPr="00DD7CCF">
              <w:rPr>
                <w:rStyle w:val="Codeattribute"/>
              </w:rPr>
              <w:t>n</w:t>
            </w:r>
            <w:r w:rsidRPr="00DD7CCF">
              <w:rPr>
                <w:rStyle w:val="Code"/>
              </w:rPr>
              <w:t>=</w:t>
            </w:r>
            <w:r w:rsidRPr="0046000E">
              <w:rPr>
                <w:rStyle w:val="Codevalue"/>
              </w:rPr>
              <w:t>"</w:t>
            </w:r>
            <w:r>
              <w:rPr>
                <w:rStyle w:val="Codevalue"/>
              </w:rPr>
              <w:t>6</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&gt;</w:t>
            </w:r>
          </w:p>
          <w:p w14:paraId="62B6848C" w14:textId="148BC5C0" w:rsidR="00530FCA" w:rsidRPr="00DD7CCF" w:rsidRDefault="00530FCA" w:rsidP="00D441A4">
            <w:pPr>
              <w:pStyle w:val="CodeParagraph"/>
            </w:pPr>
            <w:r>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&gt;&lt;</w:t>
            </w:r>
            <w:r>
              <w:rPr>
                <w:rStyle w:val="Code"/>
              </w:rPr>
              <w:t>p</w:t>
            </w:r>
            <w:r w:rsidRPr="00DD7CCF">
              <w:rPr>
                <w:rStyle w:val="Code"/>
              </w:rPr>
              <w:t xml:space="preserve">b </w:t>
            </w:r>
            <w:r w:rsidRPr="00DD7CCF">
              <w:rPr>
                <w:rStyle w:val="Codeattribute"/>
              </w:rPr>
              <w:t>n</w:t>
            </w:r>
            <w:r w:rsidRPr="00DD7CCF">
              <w:rPr>
                <w:rStyle w:val="Code"/>
              </w:rPr>
              <w:t>=</w:t>
            </w:r>
            <w:r w:rsidRPr="0046000E">
              <w:rPr>
                <w:rStyle w:val="Codevalue"/>
              </w:rPr>
              <w:t>"2"</w:t>
            </w:r>
            <w:r w:rsidRPr="00DD7CCF">
              <w:rPr>
                <w:rStyle w:val="Code"/>
              </w:rPr>
              <w:t xml:space="preserve">/&gt;&lt;lb </w:t>
            </w:r>
            <w:r w:rsidRPr="00DD7CCF">
              <w:rPr>
                <w:rStyle w:val="Codeattribute"/>
              </w:rPr>
              <w:t>n</w:t>
            </w:r>
            <w:r w:rsidRPr="00DD7CCF">
              <w:rPr>
                <w:rStyle w:val="Code"/>
              </w:rPr>
              <w:t>=</w:t>
            </w:r>
            <w:r w:rsidRPr="0046000E">
              <w:rPr>
                <w:rStyle w:val="Codevalue"/>
              </w:rPr>
              <w:t>"</w:t>
            </w:r>
            <w:r>
              <w:rPr>
                <w:rStyle w:val="Codevalue"/>
              </w:rPr>
              <w:t>9</w:t>
            </w:r>
            <w:r w:rsidRPr="0046000E">
              <w:rPr>
                <w:rStyle w:val="Codevalue"/>
              </w:rPr>
              <w:t>"</w:t>
            </w:r>
            <w:r w:rsidRPr="00DD7CCF">
              <w:rPr>
                <w:rStyle w:val="Code"/>
              </w:rPr>
              <w:t>/&gt;</w:t>
            </w:r>
            <w:r w:rsidRPr="00DD7CCF">
              <w:rPr>
                <w:rStyle w:val="Codetext"/>
              </w:rPr>
              <w:t>guptānvaya</w:t>
            </w:r>
            <w:r>
              <w:rPr>
                <w:rStyle w:val="Codetext"/>
              </w:rPr>
              <w:t>...</w:t>
            </w:r>
          </w:p>
        </w:tc>
      </w:tr>
    </w:tbl>
    <w:p w14:paraId="7228E475" w14:textId="77777777" w:rsidR="00530FCA" w:rsidRDefault="00530FCA" w:rsidP="00530FCA"/>
    <w:tbl>
      <w:tblPr>
        <w:tblStyle w:val="CodeSampleTable"/>
        <w:tblW w:w="5000" w:type="pct"/>
        <w:tblLook w:val="04A0" w:firstRow="1" w:lastRow="0" w:firstColumn="1" w:lastColumn="0" w:noHBand="0" w:noVBand="1"/>
      </w:tblPr>
      <w:tblGrid>
        <w:gridCol w:w="9622"/>
      </w:tblGrid>
      <w:tr w:rsidR="00530FCA" w:rsidRPr="00DD7CCF" w14:paraId="57A64F46" w14:textId="77777777" w:rsidTr="00D441A4">
        <w:trPr>
          <w:cnfStyle w:val="100000000000" w:firstRow="1" w:lastRow="0" w:firstColumn="0" w:lastColumn="0" w:oddVBand="0" w:evenVBand="0" w:oddHBand="0" w:evenHBand="0" w:firstRowFirstColumn="0" w:firstRowLastColumn="0" w:lastRowFirstColumn="0" w:lastRowLastColumn="0"/>
        </w:trPr>
        <w:tc>
          <w:tcPr>
            <w:tcW w:w="5000" w:type="pct"/>
          </w:tcPr>
          <w:p w14:paraId="5C417EB2" w14:textId="2881F5DD" w:rsidR="00530FCA" w:rsidRPr="00DD7CCF" w:rsidRDefault="00530FCA" w:rsidP="00D441A4">
            <w:pPr>
              <w:pStyle w:val="Kpalrs"/>
            </w:pPr>
            <w:bookmarkStart w:id="243" w:name="_Ref182314695"/>
            <w:bookmarkStart w:id="244" w:name="_Ref182316275"/>
            <w:r w:rsidRPr="00DD7CCF">
              <w:t xml:space="preserve">Example </w:t>
            </w:r>
            <w:fldSimple w:instr=" STYLEREF 3 \s ">
              <w:r w:rsidR="004D1F94">
                <w:rPr>
                  <w:noProof/>
                </w:rPr>
                <w:t>3.4.1</w:t>
              </w:r>
            </w:fldSimple>
            <w:r w:rsidRPr="00DD7CCF">
              <w:t>.</w:t>
            </w:r>
            <w:fldSimple w:instr=" SEQ Example \* ALPHABETIC \s 3 ">
              <w:r w:rsidR="004D1F94">
                <w:rPr>
                  <w:noProof/>
                </w:rPr>
                <w:t>C</w:t>
              </w:r>
            </w:fldSimple>
            <w:bookmarkEnd w:id="243"/>
            <w:r w:rsidRPr="00DD7CCF">
              <w:t xml:space="preserve">: </w:t>
            </w:r>
            <w:r w:rsidR="00026D8D">
              <w:t>carriage returns</w:t>
            </w:r>
            <w:r w:rsidR="00D441A4">
              <w:t xml:space="preserve"> </w:t>
            </w:r>
            <w:r w:rsidR="00026D8D">
              <w:t>used</w:t>
            </w:r>
            <w:r w:rsidR="00D441A4">
              <w:t xml:space="preserve"> within milestone tags</w:t>
            </w:r>
            <w:bookmarkEnd w:id="244"/>
          </w:p>
        </w:tc>
      </w:tr>
      <w:tr w:rsidR="00530FCA" w:rsidRPr="00DD7CCF" w14:paraId="59F80FD7" w14:textId="77777777" w:rsidTr="00D441A4">
        <w:tc>
          <w:tcPr>
            <w:tcW w:w="5000" w:type="pct"/>
          </w:tcPr>
          <w:p w14:paraId="3135F933" w14:textId="1E568F88" w:rsidR="007475BA" w:rsidRPr="007475BA" w:rsidRDefault="007475BA" w:rsidP="007475BA">
            <w:pPr>
              <w:pStyle w:val="CodeParagraph"/>
              <w:rPr>
                <w:rStyle w:val="Code"/>
              </w:rPr>
            </w:pPr>
            <w:r>
              <w:rPr>
                <w:rStyle w:val="Codetext"/>
              </w:rPr>
              <w:t>...</w:t>
            </w:r>
            <w:r w:rsidRPr="007475BA">
              <w:rPr>
                <w:rStyle w:val="Codetext"/>
              </w:rPr>
              <w:t xml:space="preserve">manv-ādi-praṇīta-dharmmaśāstra-pracarita-vr̥ddhiḥ </w:t>
            </w:r>
            <w:r w:rsidRPr="007475BA">
              <w:rPr>
                <w:rStyle w:val="Code"/>
              </w:rPr>
              <w:t xml:space="preserve">&lt;pb </w:t>
            </w:r>
          </w:p>
          <w:p w14:paraId="3C93700F" w14:textId="77777777" w:rsidR="007475BA" w:rsidRPr="007475BA" w:rsidRDefault="007475BA" w:rsidP="007475BA">
            <w:pPr>
              <w:pStyle w:val="CodeParagraph"/>
              <w:rPr>
                <w:rStyle w:val="Code"/>
              </w:rPr>
            </w:pPr>
            <w:r w:rsidRPr="007475BA">
              <w:rPr>
                <w:rStyle w:val="Codeattribute"/>
              </w:rPr>
              <w:t>n=</w:t>
            </w:r>
            <w:r w:rsidRPr="007475BA">
              <w:rPr>
                <w:rStyle w:val="Codevalue"/>
              </w:rPr>
              <w:t>"2r"</w:t>
            </w:r>
            <w:r w:rsidRPr="007475BA">
              <w:rPr>
                <w:rStyle w:val="Code"/>
              </w:rPr>
              <w:t xml:space="preserve">/&gt;&lt;lb </w:t>
            </w:r>
          </w:p>
          <w:p w14:paraId="75BFCBBD" w14:textId="30E6A7FD" w:rsidR="00530FCA" w:rsidRPr="007475BA" w:rsidRDefault="007475BA" w:rsidP="007475BA">
            <w:pPr>
              <w:pStyle w:val="CodeParagraph"/>
              <w:rPr>
                <w:rFonts w:ascii="Consolas" w:hAnsi="Consolas" w:cs="Consolas"/>
                <w:noProof/>
                <w:color w:val="000000" w:themeColor="text1"/>
                <w:shd w:val="clear" w:color="auto" w:fill="F2F2F2" w:themeFill="background1" w:themeFillShade="F2"/>
              </w:rPr>
            </w:pPr>
            <w:r w:rsidRPr="007475BA">
              <w:rPr>
                <w:rStyle w:val="Codeattribute"/>
              </w:rPr>
              <w:t>n=</w:t>
            </w:r>
            <w:r w:rsidRPr="007475BA">
              <w:rPr>
                <w:rStyle w:val="Codevalue"/>
              </w:rPr>
              <w:t>"7"</w:t>
            </w:r>
            <w:r w:rsidRPr="007475BA">
              <w:rPr>
                <w:rStyle w:val="Code"/>
              </w:rPr>
              <w:t>/&gt;</w:t>
            </w:r>
            <w:r w:rsidRPr="007475BA">
              <w:rPr>
                <w:rStyle w:val="Codetext"/>
              </w:rPr>
              <w:t>yudhiṣṭhira Iva satya-sandhaḥ br̥haspatir iva naya-jñaḥ mātā-pitr̥</w:t>
            </w:r>
            <w:r w:rsidRPr="007475BA">
              <w:rPr>
                <w:rStyle w:val="Code"/>
              </w:rPr>
              <w:t>&lt;lb</w:t>
            </w:r>
            <w:r w:rsidRPr="007475BA">
              <w:rPr>
                <w:rStyle w:val="Code"/>
              </w:rPr>
              <w:br/>
            </w:r>
            <w:r w:rsidRPr="007475BA">
              <w:rPr>
                <w:rStyle w:val="Codeattribute"/>
              </w:rPr>
              <w:t>n=</w:t>
            </w:r>
            <w:r w:rsidRPr="007475BA">
              <w:rPr>
                <w:rStyle w:val="Codevalue"/>
              </w:rPr>
              <w:t>"8"</w:t>
            </w:r>
            <w:r w:rsidRPr="007475BA">
              <w:rPr>
                <w:rStyle w:val="Code"/>
              </w:rPr>
              <w:t xml:space="preserve"> </w:t>
            </w:r>
            <w:r w:rsidRPr="007475BA">
              <w:rPr>
                <w:rStyle w:val="Codeattribute"/>
              </w:rPr>
              <w:t>break=</w:t>
            </w:r>
            <w:r w:rsidRPr="007475BA">
              <w:rPr>
                <w:rStyle w:val="Codevalue"/>
              </w:rPr>
              <w:t>"no"</w:t>
            </w:r>
            <w:r w:rsidRPr="007475BA">
              <w:rPr>
                <w:rStyle w:val="Code"/>
              </w:rPr>
              <w:t>/&gt;</w:t>
            </w:r>
            <w:r w:rsidRPr="007475BA">
              <w:rPr>
                <w:rStyle w:val="Codetext"/>
              </w:rPr>
              <w:t>-pādānudhyātaḥ śrī-viṣṇuvarddhana-mahārājaḥ</w:t>
            </w:r>
            <w:r>
              <w:rPr>
                <w:rStyle w:val="Codetext"/>
              </w:rPr>
              <w:t>...</w:t>
            </w:r>
          </w:p>
        </w:tc>
      </w:tr>
    </w:tbl>
    <w:p w14:paraId="1C848074" w14:textId="77777777" w:rsidR="00530FCA" w:rsidRDefault="00530FCA" w:rsidP="00530FCA"/>
    <w:p w14:paraId="46DF3FB6" w14:textId="422617D7" w:rsidR="006C1611" w:rsidRDefault="006C1611" w:rsidP="006C1611">
      <w:pPr>
        <w:pStyle w:val="Cmsor3"/>
      </w:pPr>
      <w:bookmarkStart w:id="245" w:name="_Ref182318134"/>
      <w:bookmarkStart w:id="246" w:name="_Toc182838212"/>
      <w:r>
        <w:t>Milestones inside words</w:t>
      </w:r>
      <w:bookmarkEnd w:id="241"/>
      <w:bookmarkEnd w:id="245"/>
      <w:bookmarkEnd w:id="246"/>
    </w:p>
    <w:p w14:paraId="132F0C5B" w14:textId="4E0BD57E" w:rsidR="00D441A4" w:rsidRDefault="00D441A4" w:rsidP="00D441A4">
      <w:pPr>
        <w:pStyle w:val="Lista"/>
      </w:pPr>
      <w:r w:rsidRPr="00DD7CCF">
        <w:t xml:space="preserve">a </w:t>
      </w:r>
      <w:r>
        <w:t xml:space="preserve">structural transition </w:t>
      </w:r>
      <w:r w:rsidRPr="00DD7CCF">
        <w:t xml:space="preserve">is deemed to fall inside a word if it occurs at a point other than between two independent words not fused in vowel sandhi, i.e. at a place where you would not be able to add an editorial space </w:t>
      </w:r>
      <w:r w:rsidRPr="00E24F87">
        <w:rPr>
          <w:noProof/>
        </w:rPr>
        <w:t>(</w:t>
      </w:r>
      <w:r>
        <w:rPr>
          <w:noProof/>
        </w:rPr>
        <w:t>#</w:t>
      </w:r>
      <w:r w:rsidRPr="00DD7CCF">
        <w:t>TG §2.6.1),</w:t>
      </w:r>
    </w:p>
    <w:p w14:paraId="0EF9C20C" w14:textId="77777777" w:rsidR="00D441A4" w:rsidRPr="00DD7CCF" w:rsidRDefault="00D441A4" w:rsidP="00D441A4">
      <w:pPr>
        <w:pStyle w:val="Lista2"/>
      </w:pPr>
      <w:r w:rsidRPr="00DD7CCF">
        <w:t>including cases where</w:t>
      </w:r>
    </w:p>
    <w:p w14:paraId="1E9608AC" w14:textId="5ADD5E52" w:rsidR="00D441A4" w:rsidRPr="00DD7CCF" w:rsidRDefault="00D441A4" w:rsidP="00D441A4">
      <w:pPr>
        <w:pStyle w:val="Lista3"/>
      </w:pPr>
      <w:r w:rsidRPr="00DD7CCF">
        <w:t xml:space="preserve">the words before and after the </w:t>
      </w:r>
      <w:r w:rsidR="003906CC">
        <w:t>transition</w:t>
      </w:r>
      <w:r w:rsidRPr="00DD7CCF">
        <w:t xml:space="preserve"> are compounded to one another </w:t>
      </w:r>
      <w:r w:rsidRPr="00E24F87">
        <w:rPr>
          <w:noProof/>
        </w:rPr>
        <w:t>(</w:t>
      </w:r>
      <w:r w:rsidRPr="00DD7CCF">
        <w:t xml:space="preserve">e.g. </w:t>
      </w:r>
      <w:r w:rsidRPr="00DD7CCF">
        <w:rPr>
          <w:rStyle w:val="Foreign"/>
        </w:rPr>
        <w:t>mahā/rāja</w:t>
      </w:r>
      <w:r w:rsidRPr="00DD7CCF">
        <w:t>)</w:t>
      </w:r>
      <w:r>
        <w:t>, or</w:t>
      </w:r>
    </w:p>
    <w:p w14:paraId="7CD77ECE" w14:textId="1A982033" w:rsidR="00D441A4" w:rsidRPr="00DD7CCF" w:rsidRDefault="00D441A4" w:rsidP="00D441A4">
      <w:pPr>
        <w:pStyle w:val="Lista3"/>
      </w:pPr>
      <w:r w:rsidRPr="00DD7CCF">
        <w:t xml:space="preserve">an initial vowel is fused in sandhi to the </w:t>
      </w:r>
      <w:r>
        <w:t xml:space="preserve">vowel before the </w:t>
      </w:r>
      <w:r w:rsidR="003906CC">
        <w:t>transition</w:t>
      </w:r>
      <w:r w:rsidRPr="00DD7CCF">
        <w:t xml:space="preserve"> </w:t>
      </w:r>
      <w:r w:rsidRPr="00E24F87">
        <w:rPr>
          <w:noProof/>
        </w:rPr>
        <w:t>(</w:t>
      </w:r>
      <w:r w:rsidRPr="00DD7CCF">
        <w:t xml:space="preserve">e.g. </w:t>
      </w:r>
      <w:r>
        <w:rPr>
          <w:rStyle w:val="Foreign"/>
        </w:rPr>
        <w:t>tath</w:t>
      </w:r>
      <w:r w:rsidRPr="00703F9E">
        <w:rPr>
          <w:rStyle w:val="Foreign"/>
        </w:rPr>
        <w:t>ā/pi</w:t>
      </w:r>
      <w:r w:rsidRPr="00DD7CCF">
        <w:t xml:space="preserve">, </w:t>
      </w:r>
      <w:r>
        <w:rPr>
          <w:rStyle w:val="Foreign"/>
        </w:rPr>
        <w:t>atre</w:t>
      </w:r>
      <w:r w:rsidRPr="00DD7CCF">
        <w:rPr>
          <w:rStyle w:val="Foreign"/>
        </w:rPr>
        <w:t>/yam</w:t>
      </w:r>
      <w:r w:rsidRPr="00703F9E">
        <w:t xml:space="preserve">, </w:t>
      </w:r>
      <w:r>
        <w:rPr>
          <w:rStyle w:val="Foreign"/>
        </w:rPr>
        <w:t>tatho</w:t>
      </w:r>
      <w:r w:rsidRPr="00DD7CCF">
        <w:rPr>
          <w:rStyle w:val="Foreign"/>
        </w:rPr>
        <w:t>/</w:t>
      </w:r>
      <w:r>
        <w:rPr>
          <w:rStyle w:val="Foreign"/>
        </w:rPr>
        <w:t>ktam</w:t>
      </w:r>
      <w:r w:rsidRPr="00DD7CCF">
        <w:t xml:space="preserve">; but not </w:t>
      </w:r>
      <w:r w:rsidRPr="00DD7CCF">
        <w:rPr>
          <w:rStyle w:val="Foreign"/>
        </w:rPr>
        <w:t>so/yam</w:t>
      </w:r>
      <w:r w:rsidRPr="006A77BF">
        <w:t>,</w:t>
      </w:r>
      <w:r>
        <w:t xml:space="preserve"> where the sandhi does not involve vowel fusion</w:t>
      </w:r>
      <w:r w:rsidRPr="00DD7CCF">
        <w:t>)</w:t>
      </w:r>
      <w:r>
        <w:t>, or</w:t>
      </w:r>
    </w:p>
    <w:p w14:paraId="72289A3F" w14:textId="090A9F19" w:rsidR="00D441A4" w:rsidRPr="00DD7CCF" w:rsidRDefault="00D441A4" w:rsidP="00D441A4">
      <w:pPr>
        <w:pStyle w:val="Lista3"/>
      </w:pPr>
      <w:r>
        <w:t xml:space="preserve">a final vowel is reduced in sandhi to a consonant, which is located after the </w:t>
      </w:r>
      <w:r w:rsidR="003906CC">
        <w:t>transition</w:t>
      </w:r>
      <w:r w:rsidRPr="00DD7CCF">
        <w:t xml:space="preserve"> </w:t>
      </w:r>
      <w:r w:rsidRPr="00E24F87">
        <w:rPr>
          <w:noProof/>
        </w:rPr>
        <w:t>(</w:t>
      </w:r>
      <w:r w:rsidRPr="00DD7CCF">
        <w:t xml:space="preserve">e.g. </w:t>
      </w:r>
      <w:r w:rsidRPr="00703F9E">
        <w:rPr>
          <w:rStyle w:val="Foreign"/>
        </w:rPr>
        <w:t>ast/y atra</w:t>
      </w:r>
      <w:r>
        <w:t xml:space="preserve">, </w:t>
      </w:r>
      <w:r w:rsidRPr="00DD7CCF">
        <w:rPr>
          <w:rStyle w:val="Foreign"/>
        </w:rPr>
        <w:t>asā/v api</w:t>
      </w:r>
      <w:r w:rsidRPr="00DD7CCF">
        <w:t>)</w:t>
      </w:r>
      <w:r>
        <w:t>;</w:t>
      </w:r>
    </w:p>
    <w:p w14:paraId="1AB25501" w14:textId="1BAC4C5B" w:rsidR="00D441A4" w:rsidRPr="00DD7CCF" w:rsidRDefault="00D441A4" w:rsidP="00D441A4">
      <w:pPr>
        <w:pStyle w:val="Lista2"/>
      </w:pPr>
      <w:r w:rsidRPr="00DD7CCF">
        <w:t xml:space="preserve">and even if there is another feature intervening between the two words separated by the </w:t>
      </w:r>
      <w:r>
        <w:t>structural transition</w:t>
      </w:r>
      <w:r w:rsidRPr="00DD7CCF">
        <w:t>, such as</w:t>
      </w:r>
    </w:p>
    <w:p w14:paraId="4673D36A" w14:textId="476D42BE" w:rsidR="00D441A4" w:rsidRPr="00DD7CCF" w:rsidRDefault="00D441A4" w:rsidP="00D441A4">
      <w:pPr>
        <w:pStyle w:val="Lista3"/>
      </w:pPr>
      <w:r w:rsidRPr="00DD7CCF">
        <w:t xml:space="preserve">space filler </w:t>
      </w:r>
      <w:r w:rsidR="00CB56FA">
        <w:t>symbol</w:t>
      </w:r>
      <w:r w:rsidRPr="00DD7CCF">
        <w:t xml:space="preserve">s </w:t>
      </w:r>
      <w:r w:rsidRPr="00E24F87">
        <w:rPr>
          <w:noProof/>
        </w:rPr>
        <w:t>(</w:t>
      </w:r>
      <w:r w:rsidRPr="00DD7CCF">
        <w:t>§</w:t>
      </w:r>
      <w:r w:rsidR="00CB56FA">
        <w:fldChar w:fldCharType="begin"/>
      </w:r>
      <w:r w:rsidR="00CB56FA">
        <w:instrText xml:space="preserve"> REF _Ref182580156 \r \h </w:instrText>
      </w:r>
      <w:r w:rsidR="00CB56FA">
        <w:fldChar w:fldCharType="separate"/>
      </w:r>
      <w:r w:rsidR="004D1F94">
        <w:t>4.2.3.4</w:t>
      </w:r>
      <w:r w:rsidR="00CB56FA">
        <w:fldChar w:fldCharType="end"/>
      </w:r>
      <w:r w:rsidRPr="00DD7CCF">
        <w:t xml:space="preserve">) at the end of </w:t>
      </w:r>
      <w:r>
        <w:t xml:space="preserve">a </w:t>
      </w:r>
      <w:r w:rsidRPr="00DD7CCF">
        <w:t>line</w:t>
      </w:r>
      <w:r>
        <w:t>, or</w:t>
      </w:r>
    </w:p>
    <w:p w14:paraId="6482715B" w14:textId="19553B26" w:rsidR="00D441A4" w:rsidRPr="00DD7CCF" w:rsidRDefault="00D441A4" w:rsidP="00D441A4">
      <w:pPr>
        <w:pStyle w:val="Lista3"/>
      </w:pPr>
      <w:r w:rsidRPr="00DD7CCF">
        <w:t xml:space="preserve">a space imposed by physical features </w:t>
      </w:r>
      <w:r w:rsidRPr="00E24F87">
        <w:rPr>
          <w:noProof/>
        </w:rPr>
        <w:t>(</w:t>
      </w:r>
      <w:r w:rsidRPr="00DD7CCF">
        <w:t>§</w:t>
      </w:r>
      <w:r w:rsidRPr="00DD7CCF">
        <w:fldChar w:fldCharType="begin"/>
      </w:r>
      <w:r w:rsidRPr="00DD7CCF">
        <w:instrText xml:space="preserve"> REF _Ref43985107 \w \h </w:instrText>
      </w:r>
      <w:r>
        <w:instrText xml:space="preserve"> \* MERGEFORMAT </w:instrText>
      </w:r>
      <w:r w:rsidRPr="00DD7CCF">
        <w:fldChar w:fldCharType="separate"/>
      </w:r>
      <w:r w:rsidR="004D1F94">
        <w:t>4.3.5</w:t>
      </w:r>
      <w:r w:rsidRPr="00DD7CCF">
        <w:fldChar w:fldCharType="end"/>
      </w:r>
      <w:r w:rsidRPr="00DD7CCF">
        <w:t xml:space="preserve">) either before or after the </w:t>
      </w:r>
      <w:r w:rsidR="003906CC">
        <w:t>transition</w:t>
      </w:r>
      <w:r>
        <w:t>, or</w:t>
      </w:r>
    </w:p>
    <w:p w14:paraId="7B43A6D1" w14:textId="01611E48" w:rsidR="00D441A4" w:rsidRPr="00DD7CCF" w:rsidRDefault="00D441A4" w:rsidP="00D441A4">
      <w:pPr>
        <w:pStyle w:val="Lista3"/>
      </w:pPr>
      <w:r w:rsidRPr="00DD7CCF">
        <w:t xml:space="preserve">pre-modern deletion </w:t>
      </w:r>
      <w:r w:rsidRPr="00E24F87">
        <w:rPr>
          <w:noProof/>
        </w:rPr>
        <w:t>(</w:t>
      </w:r>
      <w:r w:rsidRPr="00DD7CCF">
        <w:t>§</w:t>
      </w:r>
      <w:r w:rsidRPr="00DD7CCF">
        <w:fldChar w:fldCharType="begin"/>
      </w:r>
      <w:r w:rsidRPr="00DD7CCF">
        <w:instrText xml:space="preserve"> REF _Ref43985171 \w \h </w:instrText>
      </w:r>
      <w:r>
        <w:instrText xml:space="preserve"> \* MERGEFORMAT </w:instrText>
      </w:r>
      <w:r w:rsidRPr="00DD7CCF">
        <w:fldChar w:fldCharType="separate"/>
      </w:r>
      <w:r w:rsidR="004D1F94">
        <w:t>4.4.1</w:t>
      </w:r>
      <w:r w:rsidRPr="00DD7CCF">
        <w:fldChar w:fldCharType="end"/>
      </w:r>
      <w:r w:rsidRPr="00DD7CCF">
        <w:t xml:space="preserve">) either before or after the </w:t>
      </w:r>
      <w:r w:rsidR="003906CC">
        <w:t>transition</w:t>
      </w:r>
      <w:r>
        <w:t>, or</w:t>
      </w:r>
    </w:p>
    <w:p w14:paraId="6D639C4E" w14:textId="5C142D1B" w:rsidR="00D441A4" w:rsidRPr="00DD7CCF" w:rsidRDefault="00D441A4" w:rsidP="00D441A4">
      <w:pPr>
        <w:pStyle w:val="Lista3"/>
      </w:pPr>
      <w:r w:rsidRPr="00DD7CCF">
        <w:t xml:space="preserve">a lacuna </w:t>
      </w:r>
      <w:r w:rsidRPr="00E24F87">
        <w:rPr>
          <w:noProof/>
        </w:rPr>
        <w:t>(</w:t>
      </w:r>
      <w:r w:rsidRPr="00DD7CCF">
        <w:t>§</w:t>
      </w:r>
      <w:r w:rsidRPr="00DD7CCF">
        <w:fldChar w:fldCharType="begin"/>
      </w:r>
      <w:r w:rsidRPr="00DD7CCF">
        <w:instrText xml:space="preserve"> REF _Ref43979611 \r \h </w:instrText>
      </w:r>
      <w:r>
        <w:instrText xml:space="preserve"> \* MERGEFORMAT </w:instrText>
      </w:r>
      <w:r w:rsidRPr="00DD7CCF">
        <w:fldChar w:fldCharType="separate"/>
      </w:r>
      <w:r w:rsidR="004D1F94">
        <w:t>5.4</w:t>
      </w:r>
      <w:r w:rsidRPr="00DD7CCF">
        <w:fldChar w:fldCharType="end"/>
      </w:r>
      <w:r w:rsidRPr="00DD7CCF">
        <w:t xml:space="preserve">) before or after the </w:t>
      </w:r>
      <w:r w:rsidR="003906CC">
        <w:t>transition</w:t>
      </w:r>
      <w:r w:rsidRPr="00DD7CCF">
        <w:t xml:space="preserve">, provided that the original presence of an interrupted word can be inferred with fair likelihood </w:t>
      </w:r>
      <w:r w:rsidRPr="00E24F87">
        <w:rPr>
          <w:noProof/>
        </w:rPr>
        <w:t>(</w:t>
      </w:r>
      <w:r w:rsidRPr="00DD7CCF">
        <w:t xml:space="preserve">see </w:t>
      </w:r>
      <w:r>
        <w:t>§</w:t>
      </w:r>
      <w:r w:rsidR="00CB56FA">
        <w:fldChar w:fldCharType="begin"/>
      </w:r>
      <w:r w:rsidR="00CB56FA">
        <w:instrText xml:space="preserve"> REF _Ref182580157 \r \h </w:instrText>
      </w:r>
      <w:r w:rsidR="00CB56FA">
        <w:fldChar w:fldCharType="separate"/>
      </w:r>
      <w:r w:rsidR="004D1F94">
        <w:t>3.4.2.1</w:t>
      </w:r>
      <w:r w:rsidR="00CB56FA">
        <w:fldChar w:fldCharType="end"/>
      </w:r>
      <w:r w:rsidRPr="00DD7CCF">
        <w:t xml:space="preserve"> for details)</w:t>
      </w:r>
    </w:p>
    <w:p w14:paraId="21704A42" w14:textId="42781406" w:rsidR="00D441A4" w:rsidRDefault="00D441A4" w:rsidP="00D441A4">
      <w:pPr>
        <w:pStyle w:val="Lista"/>
      </w:pPr>
      <w:r>
        <w:t xml:space="preserve">when a structural transition falls inside a word, then any and all milestone tags representing that transition </w:t>
      </w:r>
      <w:r w:rsidRPr="00DD7CCF">
        <w:t xml:space="preserve">must take the attribute </w:t>
      </w:r>
      <w:r w:rsidRPr="008525C6">
        <w:rPr>
          <w:rStyle w:val="Codeattribute"/>
        </w:rPr>
        <w:t>@break</w:t>
      </w:r>
      <w:r w:rsidRPr="008525C6">
        <w:t xml:space="preserve"> </w:t>
      </w:r>
      <w:r w:rsidRPr="00DD7CCF">
        <w:t xml:space="preserve">with the value </w:t>
      </w:r>
      <w:r w:rsidRPr="00303844">
        <w:rPr>
          <w:rStyle w:val="Codevalue"/>
        </w:rPr>
        <w:t>"no"</w:t>
      </w:r>
      <w:r w:rsidRPr="00DD7CCF">
        <w:t xml:space="preserve"> to encode the fact that the </w:t>
      </w:r>
      <w:r>
        <w:t>structural break</w:t>
      </w:r>
      <w:r w:rsidRPr="00DD7CCF">
        <w:t xml:space="preserve"> does not </w:t>
      </w:r>
      <w:r>
        <w:t xml:space="preserve">also </w:t>
      </w:r>
      <w:r w:rsidRPr="00DD7CCF">
        <w:t>signify a break in the text</w:t>
      </w:r>
    </w:p>
    <w:p w14:paraId="01E04D1C" w14:textId="0A249281" w:rsidR="00D441A4" w:rsidRPr="00DD7CCF" w:rsidRDefault="00D441A4" w:rsidP="00D441A4">
      <w:pPr>
        <w:pStyle w:val="Lista2"/>
      </w:pPr>
      <w:r>
        <w:t xml:space="preserve">that is to say, if several kinds of milestone occur together at such a point, each of them must be redundantly encoded with </w:t>
      </w:r>
      <w:r w:rsidRPr="00D441A4">
        <w:rPr>
          <w:rStyle w:val="Codeattribute"/>
        </w:rPr>
        <w:t>@break=</w:t>
      </w:r>
      <w:r w:rsidRPr="00D441A4">
        <w:rPr>
          <w:rStyle w:val="Codevalue"/>
        </w:rPr>
        <w:t>"no"</w:t>
      </w:r>
      <w:r>
        <w:t xml:space="preserve">, as in </w:t>
      </w:r>
      <w:r w:rsidR="003906CC">
        <w:fldChar w:fldCharType="begin"/>
      </w:r>
      <w:r w:rsidR="003906CC">
        <w:instrText xml:space="preserve"> REF _Ref182316564 \h </w:instrText>
      </w:r>
      <w:r w:rsidR="003906CC">
        <w:fldChar w:fldCharType="separate"/>
      </w:r>
      <w:r w:rsidR="004D1F94" w:rsidRPr="00DD7CCF">
        <w:t xml:space="preserve">Example </w:t>
      </w:r>
      <w:r w:rsidR="004D1F94">
        <w:rPr>
          <w:noProof/>
        </w:rPr>
        <w:t>3.4.2</w:t>
      </w:r>
      <w:r w:rsidR="004D1F94" w:rsidRPr="00DD7CCF">
        <w:t>.</w:t>
      </w:r>
      <w:r w:rsidR="004D1F94">
        <w:rPr>
          <w:noProof/>
        </w:rPr>
        <w:t>A</w:t>
      </w:r>
      <w:r w:rsidR="003906CC">
        <w:fldChar w:fldCharType="end"/>
      </w:r>
    </w:p>
    <w:p w14:paraId="11A9AC5E" w14:textId="4C8AEB08" w:rsidR="00E15CE8" w:rsidRDefault="00E15CE8" w:rsidP="00D441A4">
      <w:pPr>
        <w:pStyle w:val="Lista"/>
      </w:pPr>
      <w:r>
        <w:t xml:space="preserve">the necessity of </w:t>
      </w:r>
      <w:r w:rsidRPr="00D441A4">
        <w:rPr>
          <w:rStyle w:val="Codeattribute"/>
        </w:rPr>
        <w:t>@break=</w:t>
      </w:r>
      <w:r w:rsidRPr="00D441A4">
        <w:rPr>
          <w:rStyle w:val="Codevalue"/>
        </w:rPr>
        <w:t>"no"</w:t>
      </w:r>
      <w:r>
        <w:t xml:space="preserve"> is of course also applicable when a milestone splits an </w:t>
      </w:r>
      <w:r>
        <w:rPr>
          <w:rStyle w:val="Foreign"/>
        </w:rPr>
        <w:t>akṣara</w:t>
      </w:r>
      <w:r>
        <w:t xml:space="preserve"> as well as splitting a word; in addition,</w:t>
      </w:r>
    </w:p>
    <w:p w14:paraId="05E4F4FF" w14:textId="1A061572" w:rsidR="00E15CE8" w:rsidRDefault="00E15CE8" w:rsidP="00E15CE8">
      <w:pPr>
        <w:pStyle w:val="Lista2"/>
      </w:pPr>
      <w:r w:rsidRPr="00E15CE8">
        <w:rPr>
          <w:rStyle w:val="Foreign"/>
        </w:rPr>
        <w:t>akṣara</w:t>
      </w:r>
      <w:r>
        <w:t xml:space="preserve">s </w:t>
      </w:r>
      <w:r>
        <w:t xml:space="preserve">deliberately </w:t>
      </w:r>
      <w:r>
        <w:t xml:space="preserve">divided </w:t>
      </w:r>
      <w:r>
        <w:t>by the engraver into two parts across a physical feature such as a line break</w:t>
      </w:r>
      <w:r>
        <w:t xml:space="preserve"> are to be handled as per §</w:t>
      </w:r>
      <w:r>
        <w:fldChar w:fldCharType="begin"/>
      </w:r>
      <w:r>
        <w:instrText xml:space="preserve"> REF _Ref43987165 \r \h </w:instrText>
      </w:r>
      <w:r>
        <w:fldChar w:fldCharType="separate"/>
      </w:r>
      <w:r w:rsidR="004D1F94">
        <w:t>4.1.4</w:t>
      </w:r>
      <w:r>
        <w:fldChar w:fldCharType="end"/>
      </w:r>
    </w:p>
    <w:p w14:paraId="04F61509" w14:textId="7A5C65F3" w:rsidR="00E15CE8" w:rsidRDefault="00E15CE8" w:rsidP="00E15CE8">
      <w:pPr>
        <w:pStyle w:val="Lista2"/>
      </w:pPr>
      <w:r>
        <w:rPr>
          <w:rStyle w:val="Foreign"/>
        </w:rPr>
        <w:t>akṣara</w:t>
      </w:r>
      <w:r>
        <w:t xml:space="preserve">s inadvertently split by a gridlike feature are to be handled as per </w:t>
      </w:r>
      <w:r w:rsidR="00760C60">
        <w:t>§</w:t>
      </w:r>
      <w:r w:rsidR="00760C60">
        <w:fldChar w:fldCharType="begin"/>
      </w:r>
      <w:r w:rsidR="00760C60">
        <w:instrText xml:space="preserve"> REF _Ref182813737 \r \h </w:instrText>
      </w:r>
      <w:r w:rsidR="00760C60">
        <w:fldChar w:fldCharType="separate"/>
      </w:r>
      <w:r w:rsidR="004D1F94">
        <w:t>3.8.4</w:t>
      </w:r>
      <w:r w:rsidR="00760C60">
        <w:fldChar w:fldCharType="end"/>
      </w:r>
    </w:p>
    <w:p w14:paraId="253A2C5B" w14:textId="5463BF2B" w:rsidR="00D441A4" w:rsidRDefault="00D441A4" w:rsidP="00D441A4">
      <w:pPr>
        <w:pStyle w:val="Lista"/>
      </w:pPr>
      <w:r>
        <w:t xml:space="preserve">when you have used </w:t>
      </w:r>
      <w:r w:rsidRPr="00D441A4">
        <w:rPr>
          <w:rStyle w:val="Codeattribute"/>
        </w:rPr>
        <w:t>@break=</w:t>
      </w:r>
      <w:r w:rsidRPr="00D441A4">
        <w:rPr>
          <w:rStyle w:val="Codevalue"/>
        </w:rPr>
        <w:t>"no"</w:t>
      </w:r>
      <w:r>
        <w:t xml:space="preserve"> on a milestone element,</w:t>
      </w:r>
    </w:p>
    <w:p w14:paraId="2D3B09C7" w14:textId="768C082F" w:rsidR="00D441A4" w:rsidRDefault="00D441A4" w:rsidP="00D441A4">
      <w:pPr>
        <w:pStyle w:val="Lista2"/>
      </w:pPr>
      <w:r w:rsidRPr="00DD7CCF">
        <w:lastRenderedPageBreak/>
        <w:t xml:space="preserve">never start a new line of code </w:t>
      </w:r>
      <w:r>
        <w:t xml:space="preserve">before the milestone tag </w:t>
      </w:r>
      <w:r w:rsidRPr="00E24F87">
        <w:rPr>
          <w:noProof/>
        </w:rPr>
        <w:t>(</w:t>
      </w:r>
      <w:r w:rsidRPr="00DD7CCF">
        <w:t xml:space="preserve">see </w:t>
      </w:r>
      <w:r>
        <w:t xml:space="preserve">also </w:t>
      </w:r>
      <w:r w:rsidRPr="00DD7CCF">
        <w:t>§</w:t>
      </w:r>
      <w:r w:rsidRPr="00DD7CCF">
        <w:fldChar w:fldCharType="begin"/>
      </w:r>
      <w:r w:rsidRPr="00DD7CCF">
        <w:instrText xml:space="preserve"> REF _Ref43985198 \w \h </w:instrText>
      </w:r>
      <w:r>
        <w:instrText xml:space="preserve"> \* MERGEFORMAT </w:instrText>
      </w:r>
      <w:r w:rsidRPr="00DD7CCF">
        <w:fldChar w:fldCharType="separate"/>
      </w:r>
      <w:r w:rsidR="004D1F94">
        <w:t>8.1</w:t>
      </w:r>
      <w:r w:rsidRPr="00DD7CCF">
        <w:fldChar w:fldCharType="end"/>
      </w:r>
      <w:r w:rsidRPr="00DD7CCF">
        <w:t>)</w:t>
      </w:r>
    </w:p>
    <w:p w14:paraId="7E258B75" w14:textId="658BD86B" w:rsidR="00D441A4" w:rsidRDefault="00D441A4" w:rsidP="00D441A4">
      <w:pPr>
        <w:pStyle w:val="Lista2"/>
      </w:pPr>
      <w:r>
        <w:t>starting a new line within the tag is, however, acceptable as explained in §</w:t>
      </w:r>
      <w:r>
        <w:fldChar w:fldCharType="begin"/>
      </w:r>
      <w:r>
        <w:instrText xml:space="preserve"> REF _Ref182316248 \r \h </w:instrText>
      </w:r>
      <w:r>
        <w:fldChar w:fldCharType="separate"/>
      </w:r>
      <w:r w:rsidR="004D1F94">
        <w:t>3.4.1</w:t>
      </w:r>
      <w:r>
        <w:fldChar w:fldCharType="end"/>
      </w:r>
      <w:r>
        <w:t xml:space="preserve"> and illustrated in </w:t>
      </w:r>
      <w:r>
        <w:fldChar w:fldCharType="begin"/>
      </w:r>
      <w:r>
        <w:instrText xml:space="preserve"> REF _Ref182314695 \h </w:instrText>
      </w:r>
      <w:r>
        <w:fldChar w:fldCharType="separate"/>
      </w:r>
      <w:r w:rsidR="004D1F94" w:rsidRPr="00DD7CCF">
        <w:t xml:space="preserve">Example </w:t>
      </w:r>
      <w:r w:rsidR="004D1F94">
        <w:rPr>
          <w:noProof/>
        </w:rPr>
        <w:t>3.4.1</w:t>
      </w:r>
      <w:r w:rsidR="004D1F94" w:rsidRPr="00DD7CCF">
        <w:t>.</w:t>
      </w:r>
      <w:r w:rsidR="004D1F94">
        <w:rPr>
          <w:noProof/>
        </w:rPr>
        <w:t>C</w:t>
      </w:r>
      <w:r>
        <w:fldChar w:fldCharType="end"/>
      </w:r>
    </w:p>
    <w:p w14:paraId="4CF2D2DC" w14:textId="0AA1FF08" w:rsidR="00D441A4" w:rsidRPr="00DD7CCF" w:rsidRDefault="00D441A4" w:rsidP="00D441A4">
      <w:pPr>
        <w:pStyle w:val="Lista2"/>
      </w:pPr>
      <w:r>
        <w:t>never add a space before the milestone tag</w:t>
      </w:r>
    </w:p>
    <w:p w14:paraId="1A902B46" w14:textId="71FB5815" w:rsidR="00D441A4" w:rsidRPr="00511ED0" w:rsidRDefault="00D441A4" w:rsidP="00D441A4">
      <w:pPr>
        <w:pStyle w:val="Lista2"/>
      </w:pPr>
      <w:r w:rsidRPr="00511ED0">
        <w:t>never add a hyphen</w:t>
      </w:r>
      <w:r>
        <w:t xml:space="preserve"> before the milestone tag (one will be generated automatically in display)</w:t>
      </w:r>
    </w:p>
    <w:p w14:paraId="27D8DEBE" w14:textId="2BBA36C3" w:rsidR="00D441A4" w:rsidRPr="00511ED0" w:rsidRDefault="00D441A4" w:rsidP="00D441A4">
      <w:pPr>
        <w:pStyle w:val="Lista3"/>
      </w:pPr>
      <w:r w:rsidRPr="00511ED0">
        <w:t>however, if you use editorial hyphens for the segmentation of compounds (</w:t>
      </w:r>
      <w:r>
        <w:t>#</w:t>
      </w:r>
      <w:r w:rsidRPr="00511ED0">
        <w:t>TG 2.6.2),</w:t>
      </w:r>
      <w:r>
        <w:t xml:space="preserve"> then</w:t>
      </w:r>
    </w:p>
    <w:p w14:paraId="45E5EF59" w14:textId="77777777" w:rsidR="00D441A4" w:rsidRPr="00DD7CCF" w:rsidRDefault="00D441A4" w:rsidP="00D441A4">
      <w:pPr>
        <w:pStyle w:val="Lista4"/>
      </w:pPr>
      <w:r w:rsidRPr="00DD7CCF">
        <w:t xml:space="preserve">boundaries marked by editorial hyphens </w:t>
      </w:r>
      <w:r>
        <w:t xml:space="preserve">must still be treated </w:t>
      </w:r>
      <w:r w:rsidRPr="00DD7CCF">
        <w:t>as being inside words</w:t>
      </w:r>
    </w:p>
    <w:p w14:paraId="211BF862" w14:textId="2D636858" w:rsidR="00D441A4" w:rsidRDefault="00D441A4" w:rsidP="00D441A4">
      <w:pPr>
        <w:pStyle w:val="Lista4"/>
      </w:pPr>
      <w:r w:rsidRPr="00DD7CCF">
        <w:t xml:space="preserve">the editorial hyphen </w:t>
      </w:r>
      <w:r>
        <w:t xml:space="preserve">must be placed </w:t>
      </w:r>
      <w:r w:rsidRPr="00DD7CCF">
        <w:t>at the start of the new line</w:t>
      </w:r>
      <w:r>
        <w:t xml:space="preserve">, not at </w:t>
      </w:r>
      <w:r w:rsidRPr="00DD7CCF">
        <w:t>the end of the previous line</w:t>
      </w:r>
      <w:r>
        <w:t xml:space="preserve">, as in the last line of </w:t>
      </w:r>
      <w:r>
        <w:fldChar w:fldCharType="begin"/>
      </w:r>
      <w:r>
        <w:instrText xml:space="preserve"> REF _Ref182314695 \h </w:instrText>
      </w:r>
      <w:r>
        <w:fldChar w:fldCharType="separate"/>
      </w:r>
      <w:r w:rsidR="004D1F94" w:rsidRPr="00DD7CCF">
        <w:t xml:space="preserve">Example </w:t>
      </w:r>
      <w:r w:rsidR="004D1F94">
        <w:rPr>
          <w:noProof/>
        </w:rPr>
        <w:t>3.4.1</w:t>
      </w:r>
      <w:r w:rsidR="004D1F94" w:rsidRPr="00DD7CCF">
        <w:t>.</w:t>
      </w:r>
      <w:r w:rsidR="004D1F94">
        <w:rPr>
          <w:noProof/>
        </w:rPr>
        <w:t>C</w:t>
      </w:r>
      <w:r>
        <w:fldChar w:fldCharType="end"/>
      </w:r>
    </w:p>
    <w:tbl>
      <w:tblPr>
        <w:tblStyle w:val="CodeSampleTable"/>
        <w:tblW w:w="5000" w:type="pct"/>
        <w:tblLook w:val="04A0" w:firstRow="1" w:lastRow="0" w:firstColumn="1" w:lastColumn="0" w:noHBand="0" w:noVBand="1"/>
      </w:tblPr>
      <w:tblGrid>
        <w:gridCol w:w="9622"/>
      </w:tblGrid>
      <w:tr w:rsidR="003906CC" w:rsidRPr="00DD7CCF" w14:paraId="6F28FA79" w14:textId="77777777" w:rsidTr="005746A1">
        <w:trPr>
          <w:cnfStyle w:val="100000000000" w:firstRow="1" w:lastRow="0" w:firstColumn="0" w:lastColumn="0" w:oddVBand="0" w:evenVBand="0" w:oddHBand="0" w:evenHBand="0" w:firstRowFirstColumn="0" w:firstRowLastColumn="0" w:lastRowFirstColumn="0" w:lastRowLastColumn="0"/>
        </w:trPr>
        <w:tc>
          <w:tcPr>
            <w:tcW w:w="5000" w:type="pct"/>
          </w:tcPr>
          <w:p w14:paraId="18938A2F" w14:textId="19D9256F" w:rsidR="003906CC" w:rsidRPr="00DD7CCF" w:rsidRDefault="003906CC" w:rsidP="005746A1">
            <w:pPr>
              <w:pStyle w:val="Kpalrs"/>
            </w:pPr>
            <w:bookmarkStart w:id="247" w:name="_Ref182316564"/>
            <w:r w:rsidRPr="00DD7CCF">
              <w:t xml:space="preserve">Example </w:t>
            </w:r>
            <w:fldSimple w:instr=" STYLEREF 3 \s ">
              <w:r w:rsidR="004D1F94">
                <w:rPr>
                  <w:noProof/>
                </w:rPr>
                <w:t>3.4.2</w:t>
              </w:r>
            </w:fldSimple>
            <w:r w:rsidRPr="00DD7CCF">
              <w:t>.</w:t>
            </w:r>
            <w:fldSimple w:instr=" SEQ Example \* ALPHABETIC \s 3 ">
              <w:r w:rsidR="004D1F94">
                <w:rPr>
                  <w:noProof/>
                </w:rPr>
                <w:t>A</w:t>
              </w:r>
            </w:fldSimple>
            <w:bookmarkEnd w:id="247"/>
            <w:r w:rsidRPr="00DD7CCF">
              <w:t xml:space="preserve">: </w:t>
            </w:r>
            <w:r>
              <w:t>multiple milestones interrupting a word</w:t>
            </w:r>
          </w:p>
        </w:tc>
      </w:tr>
      <w:tr w:rsidR="003906CC" w:rsidRPr="00DD7CCF" w14:paraId="588F727C" w14:textId="77777777" w:rsidTr="005746A1">
        <w:tc>
          <w:tcPr>
            <w:tcW w:w="5000" w:type="pct"/>
          </w:tcPr>
          <w:p w14:paraId="4A83136E" w14:textId="2345ABFA" w:rsidR="003906CC" w:rsidRPr="003906CC" w:rsidRDefault="003906CC" w:rsidP="003906CC">
            <w:pPr>
              <w:pStyle w:val="CodeParagraph"/>
              <w:rPr>
                <w:rStyle w:val="Code"/>
              </w:rPr>
            </w:pPr>
            <w:r>
              <w:rPr>
                <w:rStyle w:val="Codetext"/>
              </w:rPr>
              <w:t>...</w:t>
            </w:r>
            <w:r>
              <w:t xml:space="preserve"> </w:t>
            </w:r>
            <w:r w:rsidRPr="003906CC">
              <w:rPr>
                <w:rStyle w:val="Codetext"/>
              </w:rPr>
              <w:t>tad viditvā yathocitaṁ bhāga-bhoga</w:t>
            </w:r>
            <w:r w:rsidRPr="003906CC">
              <w:rPr>
                <w:rStyle w:val="Code"/>
              </w:rPr>
              <w:t xml:space="preserve">&lt;pb </w:t>
            </w:r>
          </w:p>
          <w:p w14:paraId="45817231" w14:textId="77777777" w:rsidR="003906CC" w:rsidRPr="003906CC" w:rsidRDefault="003906CC" w:rsidP="003906CC">
            <w:pPr>
              <w:pStyle w:val="CodeParagraph"/>
              <w:rPr>
                <w:rStyle w:val="Code"/>
              </w:rPr>
            </w:pPr>
            <w:r w:rsidRPr="003906CC">
              <w:rPr>
                <w:rStyle w:val="Codeattribute"/>
              </w:rPr>
              <w:t>n=</w:t>
            </w:r>
            <w:r w:rsidRPr="003906CC">
              <w:rPr>
                <w:rStyle w:val="Codevalue"/>
              </w:rPr>
              <w:t>"3r"</w:t>
            </w:r>
            <w:r w:rsidRPr="003906CC">
              <w:rPr>
                <w:rStyle w:val="Code"/>
              </w:rPr>
              <w:t xml:space="preserve"> </w:t>
            </w:r>
            <w:r w:rsidRPr="003906CC">
              <w:rPr>
                <w:rStyle w:val="Codeattribute"/>
              </w:rPr>
              <w:t>break=</w:t>
            </w:r>
            <w:r w:rsidRPr="003906CC">
              <w:rPr>
                <w:rStyle w:val="Codevalue"/>
              </w:rPr>
              <w:t>"no"</w:t>
            </w:r>
            <w:r w:rsidRPr="003906CC">
              <w:rPr>
                <w:rStyle w:val="Code"/>
              </w:rPr>
              <w:t xml:space="preserve">/&gt;&lt;lb </w:t>
            </w:r>
          </w:p>
          <w:p w14:paraId="16C32C84" w14:textId="1206A070" w:rsidR="003906CC" w:rsidRPr="007475BA" w:rsidRDefault="003906CC" w:rsidP="003906CC">
            <w:pPr>
              <w:pStyle w:val="CodeParagraph"/>
              <w:rPr>
                <w:rFonts w:ascii="Consolas" w:hAnsi="Consolas" w:cs="Consolas"/>
                <w:noProof/>
                <w:color w:val="000000" w:themeColor="text1"/>
                <w:shd w:val="clear" w:color="auto" w:fill="F2F2F2" w:themeFill="background1" w:themeFillShade="F2"/>
              </w:rPr>
            </w:pPr>
            <w:r w:rsidRPr="003906CC">
              <w:rPr>
                <w:rStyle w:val="Codeattribute"/>
              </w:rPr>
              <w:t>n=</w:t>
            </w:r>
            <w:r w:rsidRPr="003906CC">
              <w:rPr>
                <w:rStyle w:val="Codevalue"/>
              </w:rPr>
              <w:t>"19"</w:t>
            </w:r>
            <w:r w:rsidRPr="003906CC">
              <w:rPr>
                <w:rStyle w:val="Code"/>
              </w:rPr>
              <w:t xml:space="preserve"> </w:t>
            </w:r>
            <w:r w:rsidRPr="003906CC">
              <w:rPr>
                <w:rStyle w:val="Codeattribute"/>
              </w:rPr>
              <w:t>break=</w:t>
            </w:r>
            <w:r w:rsidRPr="003906CC">
              <w:rPr>
                <w:rStyle w:val="Codevalue"/>
              </w:rPr>
              <w:t>"no"</w:t>
            </w:r>
            <w:r w:rsidRPr="003906CC">
              <w:rPr>
                <w:rStyle w:val="Code"/>
              </w:rPr>
              <w:t>/&gt;</w:t>
            </w:r>
            <w:r w:rsidRPr="003906CC">
              <w:rPr>
                <w:rStyle w:val="Codetext"/>
              </w:rPr>
              <w:t>m upanayantaḥ sukhaṁ prativasatha</w:t>
            </w:r>
            <w:r>
              <w:rPr>
                <w:rStyle w:val="Codetext"/>
              </w:rPr>
              <w:t>...</w:t>
            </w:r>
          </w:p>
        </w:tc>
      </w:tr>
    </w:tbl>
    <w:p w14:paraId="54FBCE0C" w14:textId="23F290BC" w:rsidR="00D441A4" w:rsidRPr="00511ED0" w:rsidRDefault="005746A1" w:rsidP="00D441A4">
      <w:pPr>
        <w:pStyle w:val="Cmsor4"/>
      </w:pPr>
      <w:bookmarkStart w:id="248" w:name="_Ref182318132"/>
      <w:bookmarkStart w:id="249" w:name="_Ref182318133"/>
      <w:bookmarkStart w:id="250" w:name="_Ref182380522"/>
      <w:bookmarkStart w:id="251" w:name="_Ref182580157"/>
      <w:bookmarkStart w:id="252" w:name="_Ref182580257"/>
      <w:bookmarkStart w:id="253" w:name="_Toc182838213"/>
      <w:r>
        <w:t>Milestones in lacunose text</w:t>
      </w:r>
      <w:bookmarkEnd w:id="248"/>
      <w:bookmarkEnd w:id="249"/>
      <w:bookmarkEnd w:id="250"/>
      <w:bookmarkEnd w:id="251"/>
      <w:bookmarkEnd w:id="252"/>
      <w:bookmarkEnd w:id="253"/>
    </w:p>
    <w:p w14:paraId="5B1C7A2D" w14:textId="5527B110" w:rsidR="00D441A4" w:rsidRPr="00511ED0" w:rsidRDefault="00D441A4" w:rsidP="00D441A4">
      <w:pPr>
        <w:pStyle w:val="Lista"/>
      </w:pPr>
      <w:r w:rsidRPr="00511ED0">
        <w:t xml:space="preserve">when text </w:t>
      </w:r>
      <w:r w:rsidR="003906CC">
        <w:t xml:space="preserve">before or after a milestone </w:t>
      </w:r>
      <w:r w:rsidRPr="00511ED0">
        <w:t>is lost, badly damaged</w:t>
      </w:r>
      <w:r w:rsidR="003906CC">
        <w:t>,</w:t>
      </w:r>
      <w:r w:rsidRPr="00511ED0">
        <w:t xml:space="preserve"> or unintelligible for some other reason</w:t>
      </w:r>
      <w:r>
        <w:t xml:space="preserve">, then </w:t>
      </w:r>
      <w:r w:rsidRPr="00511ED0">
        <w:t xml:space="preserve">it may not be possible to decide for certain whether the </w:t>
      </w:r>
      <w:r w:rsidR="003906CC">
        <w:t xml:space="preserve">milestone </w:t>
      </w:r>
      <w:r w:rsidRPr="00511ED0">
        <w:t xml:space="preserve">interrupts a word </w:t>
      </w:r>
    </w:p>
    <w:p w14:paraId="3C8C5633" w14:textId="77777777" w:rsidR="005746A1" w:rsidRDefault="00D441A4" w:rsidP="00D441A4">
      <w:pPr>
        <w:pStyle w:val="Lista2"/>
      </w:pPr>
      <w:r w:rsidRPr="00DD7CCF">
        <w:t xml:space="preserve">in such cases, use </w:t>
      </w:r>
      <w:r w:rsidRPr="00876E54">
        <w:rPr>
          <w:rStyle w:val="Codeattribute"/>
        </w:rPr>
        <w:t>@break</w:t>
      </w:r>
      <w:r w:rsidRPr="00876E54">
        <w:rPr>
          <w:rStyle w:val="Code"/>
        </w:rPr>
        <w:t>=</w:t>
      </w:r>
      <w:r w:rsidRPr="00C53BF3">
        <w:rPr>
          <w:rStyle w:val="Codevalue"/>
        </w:rPr>
        <w:t>"no"</w:t>
      </w:r>
      <w:r w:rsidRPr="00DD7CCF">
        <w:t xml:space="preserve"> when you are reasonably certain that an interruption is present</w:t>
      </w:r>
    </w:p>
    <w:p w14:paraId="6E87E5B0" w14:textId="6ED3A91B" w:rsidR="00D441A4" w:rsidRDefault="00D441A4" w:rsidP="00D441A4">
      <w:pPr>
        <w:pStyle w:val="Lista2"/>
      </w:pPr>
      <w:r w:rsidRPr="00DD7CCF">
        <w:t>but do not do so if you are uncertain</w:t>
      </w:r>
    </w:p>
    <w:p w14:paraId="490B750F" w14:textId="00D47B79" w:rsidR="005746A1" w:rsidRPr="00DD7CCF" w:rsidRDefault="005746A1" w:rsidP="00D441A4">
      <w:pPr>
        <w:pStyle w:val="Lista2"/>
      </w:pPr>
      <w:r>
        <w:t>observing the following guidelines</w:t>
      </w:r>
    </w:p>
    <w:p w14:paraId="6E838CDE" w14:textId="2C06A7A2" w:rsidR="00D441A4" w:rsidRPr="00DD7CCF" w:rsidRDefault="00D441A4" w:rsidP="005746A1">
      <w:pPr>
        <w:pStyle w:val="Lista"/>
      </w:pPr>
      <w:r w:rsidRPr="00DD7CCF">
        <w:t xml:space="preserve">when </w:t>
      </w:r>
      <w:r w:rsidR="005746A1">
        <w:t xml:space="preserve">there is a </w:t>
      </w:r>
      <w:r w:rsidR="005746A1" w:rsidRPr="005746A1">
        <w:rPr>
          <w:b/>
          <w:bCs/>
        </w:rPr>
        <w:t>lacuna before the transition</w:t>
      </w:r>
      <w:r w:rsidR="005746A1">
        <w:t>,</w:t>
      </w:r>
    </w:p>
    <w:p w14:paraId="47C00B45" w14:textId="61A27A20" w:rsidR="00D441A4" w:rsidRPr="00DD7CCF" w:rsidRDefault="00D441A4" w:rsidP="005746A1">
      <w:pPr>
        <w:pStyle w:val="Lista2"/>
      </w:pPr>
      <w:r w:rsidRPr="00DD7CCF">
        <w:t xml:space="preserve">use </w:t>
      </w:r>
      <w:r w:rsidRPr="00876E54">
        <w:rPr>
          <w:rStyle w:val="Codeattribute"/>
        </w:rPr>
        <w:t>@break</w:t>
      </w:r>
      <w:r w:rsidRPr="00876E54">
        <w:rPr>
          <w:rStyle w:val="Code"/>
        </w:rPr>
        <w:t>=</w:t>
      </w:r>
      <w:r w:rsidRPr="00C53BF3">
        <w:rPr>
          <w:rStyle w:val="Codevalue"/>
        </w:rPr>
        <w:t>"no"</w:t>
      </w:r>
      <w:r w:rsidRPr="00DD7CCF">
        <w:t xml:space="preserve"> if the </w:t>
      </w:r>
      <w:r w:rsidR="003906CC">
        <w:t xml:space="preserve">extant text </w:t>
      </w:r>
      <w:r w:rsidRPr="00DD7CCF">
        <w:t>begins with an incomplete indivisible morpheme or with the final part of what you are certain was a compound word</w:t>
      </w:r>
    </w:p>
    <w:p w14:paraId="2D7D4230" w14:textId="25E545C9" w:rsidR="00D441A4" w:rsidRPr="00DD7CCF" w:rsidRDefault="00D441A4" w:rsidP="005746A1">
      <w:pPr>
        <w:pStyle w:val="Lista2"/>
      </w:pPr>
      <w:r w:rsidRPr="00DD7CCF">
        <w:t xml:space="preserve">but do not use </w:t>
      </w:r>
      <w:r w:rsidRPr="00876E54">
        <w:rPr>
          <w:rStyle w:val="Codeattribute"/>
        </w:rPr>
        <w:t>@break</w:t>
      </w:r>
      <w:r w:rsidRPr="00876E54">
        <w:rPr>
          <w:rStyle w:val="Code"/>
        </w:rPr>
        <w:t>=</w:t>
      </w:r>
      <w:r w:rsidRPr="00C53BF3">
        <w:rPr>
          <w:rStyle w:val="Codevalue"/>
        </w:rPr>
        <w:t>"no"</w:t>
      </w:r>
      <w:r w:rsidRPr="00DD7CCF">
        <w:t xml:space="preserve"> if the </w:t>
      </w:r>
      <w:r w:rsidR="003906CC">
        <w:t xml:space="preserve">extant </w:t>
      </w:r>
      <w:r w:rsidRPr="00DD7CCF">
        <w:t xml:space="preserve">text is intelligible </w:t>
      </w:r>
      <w:r w:rsidRPr="00E24F87">
        <w:rPr>
          <w:noProof/>
        </w:rPr>
        <w:t>(</w:t>
      </w:r>
      <w:r w:rsidRPr="00DD7CCF">
        <w:t xml:space="preserve">and plausible in context) as it is, even if there is some chance that the previous line contained a prefix or a compound member attached to the </w:t>
      </w:r>
      <w:r w:rsidR="003906CC">
        <w:t xml:space="preserve">first </w:t>
      </w:r>
      <w:r w:rsidRPr="00DD7CCF">
        <w:t>extant word</w:t>
      </w:r>
    </w:p>
    <w:p w14:paraId="5AB25F5A" w14:textId="71445471" w:rsidR="00D441A4" w:rsidRPr="00DD7CCF" w:rsidRDefault="00D441A4" w:rsidP="005746A1">
      <w:pPr>
        <w:pStyle w:val="Lista"/>
      </w:pPr>
      <w:r w:rsidRPr="00DD7CCF">
        <w:t xml:space="preserve">when </w:t>
      </w:r>
      <w:r w:rsidR="005746A1">
        <w:t xml:space="preserve">there is </w:t>
      </w:r>
      <w:r w:rsidR="005746A1" w:rsidRPr="005746A1">
        <w:rPr>
          <w:b/>
          <w:bCs/>
        </w:rPr>
        <w:t xml:space="preserve">lacuna </w:t>
      </w:r>
      <w:r w:rsidR="005746A1">
        <w:rPr>
          <w:b/>
          <w:bCs/>
        </w:rPr>
        <w:t>after</w:t>
      </w:r>
      <w:r w:rsidR="005746A1" w:rsidRPr="005746A1">
        <w:rPr>
          <w:b/>
          <w:bCs/>
        </w:rPr>
        <w:t xml:space="preserve"> the transition</w:t>
      </w:r>
      <w:r w:rsidR="005746A1">
        <w:t>,</w:t>
      </w:r>
    </w:p>
    <w:p w14:paraId="0800DC9C" w14:textId="0EF41618" w:rsidR="00D441A4" w:rsidRPr="00DD7CCF" w:rsidRDefault="00D441A4" w:rsidP="005746A1">
      <w:pPr>
        <w:pStyle w:val="Lista2"/>
      </w:pPr>
      <w:r w:rsidRPr="00DD7CCF">
        <w:t xml:space="preserve">use </w:t>
      </w:r>
      <w:r w:rsidRPr="00876E54">
        <w:rPr>
          <w:rStyle w:val="Codeattribute"/>
        </w:rPr>
        <w:t>@break</w:t>
      </w:r>
      <w:r w:rsidRPr="00876E54">
        <w:rPr>
          <w:rStyle w:val="Code"/>
        </w:rPr>
        <w:t>=</w:t>
      </w:r>
      <w:r w:rsidRPr="00C53BF3">
        <w:rPr>
          <w:rStyle w:val="Codevalue"/>
        </w:rPr>
        <w:t>"no"</w:t>
      </w:r>
      <w:r w:rsidRPr="00DD7CCF">
        <w:t xml:space="preserve"> if the end of the </w:t>
      </w:r>
      <w:r w:rsidR="003906CC">
        <w:t xml:space="preserve">extant text </w:t>
      </w:r>
      <w:r w:rsidRPr="00DD7CCF">
        <w:t>is clearly not the end of an independent word</w:t>
      </w:r>
    </w:p>
    <w:p w14:paraId="241C0924" w14:textId="132F42C2" w:rsidR="00D441A4" w:rsidRDefault="00D441A4" w:rsidP="005746A1">
      <w:pPr>
        <w:pStyle w:val="Lista2"/>
      </w:pPr>
      <w:r w:rsidRPr="00DD7CCF">
        <w:t xml:space="preserve">but do not use </w:t>
      </w:r>
      <w:r w:rsidRPr="00876E54">
        <w:rPr>
          <w:rStyle w:val="Codeattribute"/>
        </w:rPr>
        <w:t>@break</w:t>
      </w:r>
      <w:r w:rsidRPr="00876E54">
        <w:rPr>
          <w:rStyle w:val="Code"/>
        </w:rPr>
        <w:t>=</w:t>
      </w:r>
      <w:r w:rsidRPr="00C53BF3">
        <w:rPr>
          <w:rStyle w:val="Codevalue"/>
        </w:rPr>
        <w:t>"no"</w:t>
      </w:r>
      <w:r w:rsidRPr="00DD7CCF">
        <w:t xml:space="preserve"> if the end of the </w:t>
      </w:r>
      <w:r w:rsidR="003906CC">
        <w:t xml:space="preserve">extant text </w:t>
      </w:r>
      <w:r w:rsidRPr="00DD7CCF">
        <w:t>may be the end of an independent word, even if there is a chance that this word continued in the current line</w:t>
      </w:r>
    </w:p>
    <w:p w14:paraId="67485B96" w14:textId="1917E6E0" w:rsidR="00D441A4" w:rsidRPr="00DD7CCF" w:rsidRDefault="005746A1" w:rsidP="00D441A4">
      <w:pPr>
        <w:pStyle w:val="Lista"/>
      </w:pPr>
      <w:r>
        <w:t>when</w:t>
      </w:r>
      <w:r w:rsidR="00D441A4" w:rsidRPr="00DD7CCF">
        <w:t xml:space="preserve"> there </w:t>
      </w:r>
      <w:r w:rsidR="00D441A4" w:rsidRPr="00974842">
        <w:t xml:space="preserve">is </w:t>
      </w:r>
      <w:r>
        <w:t xml:space="preserve">a </w:t>
      </w:r>
      <w:r w:rsidRPr="005746A1">
        <w:rPr>
          <w:b/>
          <w:bCs/>
        </w:rPr>
        <w:t>lacuna both before and after</w:t>
      </w:r>
      <w:r w:rsidR="003906CC">
        <w:t xml:space="preserve"> </w:t>
      </w:r>
      <w:r>
        <w:t xml:space="preserve">the </w:t>
      </w:r>
      <w:r w:rsidR="003906CC">
        <w:t xml:space="preserve">spot where a structural milestone is (expected to be) located, </w:t>
      </w:r>
      <w:r w:rsidR="00D441A4" w:rsidRPr="00DD7CCF">
        <w:t xml:space="preserve">then </w:t>
      </w:r>
      <w:r>
        <w:t xml:space="preserve">in addition to uncertainty as to whether a word is interrupted, </w:t>
      </w:r>
      <w:r w:rsidR="00D441A4" w:rsidRPr="00DD7CCF">
        <w:t>it may not be possible to determine the exact number of characters lost on either side of the transition</w:t>
      </w:r>
    </w:p>
    <w:p w14:paraId="5DEE84AC" w14:textId="6DC65B26" w:rsidR="00D441A4" w:rsidRPr="00DD7CCF" w:rsidRDefault="00D441A4" w:rsidP="00D441A4">
      <w:pPr>
        <w:pStyle w:val="Lista2"/>
      </w:pPr>
      <w:r w:rsidRPr="00DD7CCF">
        <w:t xml:space="preserve">if the lacuna is </w:t>
      </w:r>
      <w:r w:rsidRPr="00CD25A4">
        <w:rPr>
          <w:b/>
          <w:bCs/>
        </w:rPr>
        <w:t>not restored</w:t>
      </w:r>
      <w:r w:rsidRPr="00DD7CCF">
        <w:t>,</w:t>
      </w:r>
      <w:r w:rsidR="005746A1" w:rsidRPr="005746A1">
        <w:t xml:space="preserve"> </w:t>
      </w:r>
      <w:r w:rsidR="005746A1" w:rsidRPr="00DD7CCF">
        <w:t xml:space="preserve">do not use </w:t>
      </w:r>
      <w:r w:rsidR="005746A1" w:rsidRPr="00876E54">
        <w:rPr>
          <w:rStyle w:val="Codeattribute"/>
        </w:rPr>
        <w:t>@break</w:t>
      </w:r>
      <w:r w:rsidR="005746A1" w:rsidRPr="00876E54">
        <w:rPr>
          <w:rStyle w:val="Code"/>
        </w:rPr>
        <w:t>=</w:t>
      </w:r>
      <w:r w:rsidR="005746A1" w:rsidRPr="00C53BF3">
        <w:rPr>
          <w:rStyle w:val="Codevalue"/>
        </w:rPr>
        <w:t>"no"</w:t>
      </w:r>
      <w:r w:rsidRPr="00DD7CCF">
        <w:t xml:space="preserve"> </w:t>
      </w:r>
      <w:r w:rsidR="00E15CE8">
        <w:t xml:space="preserve">(which would assert that a word has been split by the milestone) </w:t>
      </w:r>
      <w:r w:rsidR="005746A1">
        <w:t xml:space="preserve">and </w:t>
      </w:r>
      <w:r w:rsidRPr="00DD7CCF">
        <w:t>simply encode gap</w:t>
      </w:r>
      <w:r w:rsidR="003906CC">
        <w:t>s</w:t>
      </w:r>
      <w:r w:rsidRPr="00DD7CCF">
        <w:t xml:space="preserve"> </w:t>
      </w:r>
      <w:r w:rsidRPr="00E24F87">
        <w:rPr>
          <w:noProof/>
        </w:rPr>
        <w:t>(</w:t>
      </w:r>
      <w:r w:rsidRPr="00DD7CCF">
        <w:t>§</w:t>
      </w:r>
      <w:r w:rsidRPr="00DD7CCF">
        <w:fldChar w:fldCharType="begin"/>
      </w:r>
      <w:r w:rsidRPr="00DD7CCF">
        <w:instrText xml:space="preserve"> REF _Ref43979611 \r \h </w:instrText>
      </w:r>
      <w:r>
        <w:instrText xml:space="preserve"> \* MERGEFORMAT </w:instrText>
      </w:r>
      <w:r w:rsidRPr="00DD7CCF">
        <w:fldChar w:fldCharType="separate"/>
      </w:r>
      <w:r w:rsidR="004D1F94">
        <w:t>5.4</w:t>
      </w:r>
      <w:r w:rsidRPr="00DD7CCF">
        <w:fldChar w:fldCharType="end"/>
      </w:r>
      <w:r w:rsidRPr="00DD7CCF">
        <w:t xml:space="preserve">) of unknown or uncertain length </w:t>
      </w:r>
      <w:r w:rsidR="003906CC">
        <w:t>on both sides of the milestone tag</w:t>
      </w:r>
    </w:p>
    <w:p w14:paraId="70A87A1C" w14:textId="3A4DA839" w:rsidR="005746A1" w:rsidRDefault="00D441A4" w:rsidP="00D441A4">
      <w:pPr>
        <w:pStyle w:val="Lista2"/>
      </w:pPr>
      <w:r w:rsidRPr="00DD7CCF">
        <w:t xml:space="preserve">if you </w:t>
      </w:r>
      <w:r w:rsidRPr="00CD25A4">
        <w:rPr>
          <w:b/>
          <w:bCs/>
        </w:rPr>
        <w:t>supply the lost text</w:t>
      </w:r>
      <w:r w:rsidRPr="00DD7CCF">
        <w:t xml:space="preserve"> </w:t>
      </w:r>
      <w:r w:rsidRPr="00E24F87">
        <w:rPr>
          <w:noProof/>
        </w:rPr>
        <w:t>(</w:t>
      </w:r>
      <w:r w:rsidRPr="00DD7CCF">
        <w:t>as per §</w:t>
      </w:r>
      <w:r w:rsidRPr="00DD7CCF">
        <w:fldChar w:fldCharType="begin"/>
      </w:r>
      <w:r w:rsidRPr="00DD7CCF">
        <w:instrText xml:space="preserve"> REF _Ref43984912 \w \h </w:instrText>
      </w:r>
      <w:r>
        <w:instrText xml:space="preserve"> \* MERGEFORMAT </w:instrText>
      </w:r>
      <w:r w:rsidRPr="00DD7CCF">
        <w:fldChar w:fldCharType="separate"/>
      </w:r>
      <w:r w:rsidR="004D1F94">
        <w:t>5.5</w:t>
      </w:r>
      <w:r w:rsidRPr="00DD7CCF">
        <w:fldChar w:fldCharType="end"/>
      </w:r>
      <w:r w:rsidRPr="00DD7CCF">
        <w:t xml:space="preserve">), </w:t>
      </w:r>
      <w:r w:rsidR="003906CC">
        <w:t xml:space="preserve">create the milestone tag </w:t>
      </w:r>
      <w:r w:rsidRPr="00DD7CCF">
        <w:t>at its most likely position vis-à-vis the text</w:t>
      </w:r>
      <w:r w:rsidR="005746A1">
        <w:t xml:space="preserve"> and use or omit </w:t>
      </w:r>
      <w:r w:rsidR="005746A1" w:rsidRPr="00876E54">
        <w:rPr>
          <w:rStyle w:val="Codeattribute"/>
        </w:rPr>
        <w:t>@break</w:t>
      </w:r>
      <w:r w:rsidR="005746A1" w:rsidRPr="00876E54">
        <w:rPr>
          <w:rStyle w:val="Code"/>
        </w:rPr>
        <w:t>=</w:t>
      </w:r>
      <w:r w:rsidR="005746A1" w:rsidRPr="00C53BF3">
        <w:rPr>
          <w:rStyle w:val="Codevalue"/>
        </w:rPr>
        <w:t>"no"</w:t>
      </w:r>
      <w:r w:rsidR="005746A1">
        <w:t xml:space="preserve"> as dictated by the restored text</w:t>
      </w:r>
    </w:p>
    <w:p w14:paraId="2264AC01" w14:textId="5CFC52EF" w:rsidR="00D441A4" w:rsidRDefault="00D441A4" w:rsidP="005746A1">
      <w:pPr>
        <w:pStyle w:val="Lista3"/>
      </w:pPr>
      <w:r w:rsidRPr="00DD7CCF">
        <w:t>if you feel that the uncertainty of this positioning matters, mention it in your commentary to the text</w:t>
      </w:r>
      <w:r w:rsidRPr="006B5499">
        <w:rPr>
          <w:rStyle w:val="Lbjegyzet-hivatkozs"/>
        </w:rPr>
        <w:footnoteReference w:id="18"/>
      </w:r>
    </w:p>
    <w:p w14:paraId="14D142E8" w14:textId="6F957EA6" w:rsidR="00F56F59" w:rsidRDefault="00F56F59" w:rsidP="00F56F59">
      <w:pPr>
        <w:pStyle w:val="Cmsor3"/>
      </w:pPr>
      <w:bookmarkStart w:id="254" w:name="_Ref182815315"/>
      <w:bookmarkStart w:id="255" w:name="_Toc182838214"/>
      <w:r>
        <w:t>Milestone units</w:t>
      </w:r>
      <w:bookmarkEnd w:id="254"/>
      <w:bookmarkEnd w:id="255"/>
    </w:p>
    <w:p w14:paraId="10807DE5" w14:textId="5FA758E7" w:rsidR="00F56F59" w:rsidRDefault="00F65316" w:rsidP="00F56F59">
      <w:pPr>
        <w:pStyle w:val="Lista"/>
      </w:pPr>
      <w:r>
        <w:t xml:space="preserve">the attribute </w:t>
      </w:r>
      <w:r w:rsidRPr="008525C6">
        <w:rPr>
          <w:rStyle w:val="Codeattribute"/>
        </w:rPr>
        <w:t>@unit</w:t>
      </w:r>
      <w:r>
        <w:t xml:space="preserve"> is mandatory for all </w:t>
      </w:r>
      <w:r>
        <w:rPr>
          <w:rStyle w:val="Code"/>
        </w:rPr>
        <w:t>&lt;milestone&gt;</w:t>
      </w:r>
      <w:r>
        <w:t xml:space="preserve"> elements representing extrinsic structure</w:t>
      </w:r>
    </w:p>
    <w:p w14:paraId="47B223F6" w14:textId="0EF4743F" w:rsidR="00F65316" w:rsidRDefault="00F65316" w:rsidP="00F65316">
      <w:pPr>
        <w:pStyle w:val="Lista"/>
      </w:pPr>
      <w:r>
        <w:t xml:space="preserve">the value of this attribute </w:t>
      </w:r>
      <w:r w:rsidRPr="00DD7CCF">
        <w:t xml:space="preserve">shall be a single word describing the nature of the transition </w:t>
      </w:r>
      <w:r>
        <w:t xml:space="preserve">analogously to </w:t>
      </w:r>
      <w:r w:rsidRPr="00DD7CCF">
        <w:t>the</w:t>
      </w:r>
      <w:r>
        <w:t xml:space="preserve"> (optional)</w:t>
      </w:r>
      <w:r w:rsidRPr="00DD7CCF">
        <w:t xml:space="preserve"> </w:t>
      </w:r>
      <w:r w:rsidRPr="008525C6">
        <w:rPr>
          <w:rStyle w:val="Codeattribute"/>
        </w:rPr>
        <w:t>@subtype</w:t>
      </w:r>
      <w:r w:rsidRPr="008525C6">
        <w:t xml:space="preserve"> </w:t>
      </w:r>
      <w:r w:rsidRPr="00DD7CCF">
        <w:t xml:space="preserve">of textpart divisions </w:t>
      </w:r>
      <w:r w:rsidRPr="00E24F87">
        <w:rPr>
          <w:noProof/>
        </w:rPr>
        <w:t>(</w:t>
      </w:r>
      <w:r w:rsidRPr="00DD7CCF">
        <w:t>§</w:t>
      </w:r>
      <w:r>
        <w:fldChar w:fldCharType="begin"/>
      </w:r>
      <w:r>
        <w:instrText xml:space="preserve"> REF _Ref182236825 \r \h </w:instrText>
      </w:r>
      <w:r>
        <w:fldChar w:fldCharType="separate"/>
      </w:r>
      <w:r w:rsidR="004D1F94">
        <w:t>3.3.3.2</w:t>
      </w:r>
      <w:r>
        <w:fldChar w:fldCharType="end"/>
      </w:r>
      <w:r w:rsidRPr="00DD7CCF">
        <w:t>)</w:t>
      </w:r>
      <w:r>
        <w:t xml:space="preserve">, based on </w:t>
      </w:r>
      <w:r>
        <w:t xml:space="preserve">the general nature of the partition rather than its </w:t>
      </w:r>
      <w:r>
        <w:t xml:space="preserve">semantic </w:t>
      </w:r>
      <w:r>
        <w:t xml:space="preserve">function or </w:t>
      </w:r>
      <w:r>
        <w:t xml:space="preserve">physical </w:t>
      </w:r>
      <w:r>
        <w:t>appearance</w:t>
      </w:r>
    </w:p>
    <w:p w14:paraId="2512EDBE" w14:textId="0439EC3E" w:rsidR="00F65316" w:rsidRDefault="00F65316" w:rsidP="00F56F59">
      <w:pPr>
        <w:pStyle w:val="Lista"/>
      </w:pPr>
      <w:r>
        <w:t xml:space="preserve">preferred values of </w:t>
      </w:r>
      <w:r w:rsidRPr="008525C6">
        <w:rPr>
          <w:rStyle w:val="Codeattribute"/>
        </w:rPr>
        <w:t>@unit</w:t>
      </w:r>
      <w:r>
        <w:t xml:space="preserve">, applicable to both </w:t>
      </w:r>
      <w:r>
        <w:t xml:space="preserve">pagelike </w:t>
      </w:r>
      <w:r>
        <w:t>(§</w:t>
      </w:r>
      <w:r>
        <w:fldChar w:fldCharType="begin"/>
      </w:r>
      <w:r>
        <w:instrText xml:space="preserve"> REF _Ref43986679 \r \h </w:instrText>
      </w:r>
      <w:r>
        <w:fldChar w:fldCharType="separate"/>
      </w:r>
      <w:r w:rsidR="004D1F94">
        <w:t>3.5.3</w:t>
      </w:r>
      <w:r>
        <w:fldChar w:fldCharType="end"/>
      </w:r>
      <w:r>
        <w:t xml:space="preserve">) </w:t>
      </w:r>
      <w:r>
        <w:t>and gridlike</w:t>
      </w:r>
      <w:r>
        <w:t xml:space="preserve"> (§</w:t>
      </w:r>
      <w:r>
        <w:fldChar w:fldCharType="begin"/>
      </w:r>
      <w:r>
        <w:instrText xml:space="preserve"> REF _Ref182310382 \r \h </w:instrText>
      </w:r>
      <w:r>
        <w:fldChar w:fldCharType="separate"/>
      </w:r>
      <w:r w:rsidR="004D1F94">
        <w:t>3.7.2</w:t>
      </w:r>
      <w:r>
        <w:fldChar w:fldCharType="end"/>
      </w:r>
      <w:r>
        <w:t xml:space="preserve">) </w:t>
      </w:r>
      <w:r>
        <w:rPr>
          <w:rStyle w:val="Code"/>
        </w:rPr>
        <w:t>&lt;milestone&gt;</w:t>
      </w:r>
      <w:r>
        <w:t xml:space="preserve"> elements</w:t>
      </w:r>
      <w:r>
        <w:t xml:space="preserve">, </w:t>
      </w:r>
      <w:r>
        <w:t>are as follows</w:t>
      </w:r>
      <w:r>
        <w:t>:</w:t>
      </w:r>
    </w:p>
    <w:p w14:paraId="2FBE1F62" w14:textId="04D60F55" w:rsidR="00F65316" w:rsidRPr="00DD7CCF" w:rsidRDefault="00F65316" w:rsidP="00F65316">
      <w:pPr>
        <w:pStyle w:val="Lista2"/>
      </w:pPr>
      <w:r w:rsidRPr="00303844">
        <w:rPr>
          <w:rStyle w:val="Codevalue"/>
        </w:rPr>
        <w:lastRenderedPageBreak/>
        <w:t>"face"</w:t>
      </w:r>
      <w:r w:rsidRPr="00DD7CCF">
        <w:t xml:space="preserve"> </w:t>
      </w:r>
      <w:r w:rsidRPr="004F69EF">
        <w:t>for a physically contiguous surface of a three-dimensional object of any shape and any number of sides</w:t>
      </w:r>
      <w:r>
        <w:t xml:space="preserve"> (</w:t>
      </w:r>
      <w:r>
        <w:t xml:space="preserve">pagelike </w:t>
      </w:r>
      <w:r>
        <w:fldChar w:fldCharType="begin"/>
      </w:r>
      <w:r>
        <w:instrText xml:space="preserve"> REF _Ref44078412 \h </w:instrText>
      </w:r>
      <w:r>
        <w:fldChar w:fldCharType="separate"/>
      </w:r>
      <w:r w:rsidR="004D1F94" w:rsidRPr="00DD7CCF">
        <w:t xml:space="preserve">Example </w:t>
      </w:r>
      <w:r w:rsidR="004D1F94">
        <w:rPr>
          <w:noProof/>
        </w:rPr>
        <w:t>3.5.4</w:t>
      </w:r>
      <w:r w:rsidR="004D1F94" w:rsidRPr="00DD7CCF">
        <w:t>.</w:t>
      </w:r>
      <w:r w:rsidR="004D1F94">
        <w:rPr>
          <w:noProof/>
        </w:rPr>
        <w:t>A</w:t>
      </w:r>
      <w:r>
        <w:fldChar w:fldCharType="end"/>
      </w:r>
      <w:r w:rsidR="00760C60">
        <w:t xml:space="preserve">; gridlike </w:t>
      </w:r>
      <w:r w:rsidR="00760C60">
        <w:fldChar w:fldCharType="begin"/>
      </w:r>
      <w:r w:rsidR="00760C60">
        <w:instrText xml:space="preserve"> REF _Ref182822234 \h </w:instrText>
      </w:r>
      <w:r w:rsidR="00760C60">
        <w:fldChar w:fldCharType="separate"/>
      </w:r>
      <w:r w:rsidR="004D1F94" w:rsidRPr="00DD7CCF">
        <w:t xml:space="preserve">Example </w:t>
      </w:r>
      <w:r w:rsidR="004D1F94">
        <w:rPr>
          <w:noProof/>
        </w:rPr>
        <w:t>3.7.1</w:t>
      </w:r>
      <w:r w:rsidR="004D1F94" w:rsidRPr="00DD7CCF">
        <w:t>.</w:t>
      </w:r>
      <w:r w:rsidR="004D1F94">
        <w:rPr>
          <w:noProof/>
        </w:rPr>
        <w:t>B</w:t>
      </w:r>
      <w:r w:rsidR="00760C60">
        <w:fldChar w:fldCharType="end"/>
      </w:r>
      <w:r w:rsidR="00760C60">
        <w:t xml:space="preserve">; see also </w:t>
      </w:r>
      <w:r w:rsidR="00760C60" w:rsidRPr="00DD7CCF">
        <w:t>Case stud</w:t>
      </w:r>
      <w:r w:rsidR="00760C60">
        <w:t>y</w:t>
      </w:r>
      <w:r w:rsidR="00760C60" w:rsidRPr="00DD7CCF">
        <w:t xml:space="preserve"> </w:t>
      </w:r>
      <w:r w:rsidR="00760C60">
        <w:t>3</w:t>
      </w:r>
      <w:r w:rsidR="00760C60" w:rsidRPr="00DD7CCF">
        <w:t xml:space="preserve"> </w:t>
      </w:r>
      <w:r w:rsidR="00760C60">
        <w:t>of</w:t>
      </w:r>
      <w:r w:rsidR="00760C60" w:rsidRPr="00DD7CCF">
        <w:t xml:space="preserve"> </w:t>
      </w:r>
      <w:r w:rsidR="00760C60" w:rsidRPr="00DD7CCF">
        <w:fldChar w:fldCharType="begin"/>
      </w:r>
      <w:r w:rsidR="00760C60" w:rsidRPr="00DD7CCF">
        <w:instrText xml:space="preserve"> REF _Ref43985466 \w \h </w:instrText>
      </w:r>
      <w:r w:rsidR="00760C60">
        <w:instrText xml:space="preserve"> \* MERGEFORMAT </w:instrText>
      </w:r>
      <w:r w:rsidR="00760C60" w:rsidRPr="00DD7CCF">
        <w:fldChar w:fldCharType="separate"/>
      </w:r>
      <w:r w:rsidR="004D1F94">
        <w:t>Appendix C</w:t>
      </w:r>
      <w:r w:rsidR="00760C60" w:rsidRPr="00DD7CCF">
        <w:fldChar w:fldCharType="end"/>
      </w:r>
      <w:r w:rsidR="00760C60">
        <w:t xml:space="preserve"> for pagelike faces subdivided into gridlike columns</w:t>
      </w:r>
      <w:r>
        <w:t>)</w:t>
      </w:r>
    </w:p>
    <w:p w14:paraId="2BC6CB18" w14:textId="77777777" w:rsidR="00F65316" w:rsidRDefault="00F65316" w:rsidP="00F65316">
      <w:pPr>
        <w:pStyle w:val="Lista2"/>
      </w:pPr>
      <w:r w:rsidRPr="00303844">
        <w:rPr>
          <w:rStyle w:val="Codevalue"/>
        </w:rPr>
        <w:t>"faces"</w:t>
      </w:r>
      <w:r w:rsidRPr="00DD7CCF">
        <w:t xml:space="preserve"> in texts where each pagelike zone </w:t>
      </w:r>
      <w:r>
        <w:t xml:space="preserve">involves lines continuing </w:t>
      </w:r>
      <w:r w:rsidRPr="00DD7CCF">
        <w:t>across two or more surfaces such as the frontal and lateral face of a four-sided stele</w:t>
      </w:r>
    </w:p>
    <w:p w14:paraId="046A1F0E" w14:textId="3D45AC73" w:rsidR="00F65316" w:rsidRPr="00DD7CCF" w:rsidRDefault="00F65316" w:rsidP="00F65316">
      <w:pPr>
        <w:pStyle w:val="Lista3"/>
      </w:pPr>
      <w:r>
        <w:t>this unit is no</w:t>
      </w:r>
      <w:r w:rsidR="00760C60">
        <w:t>t</w:t>
      </w:r>
      <w:r>
        <w:t xml:space="preserve"> </w:t>
      </w:r>
      <w:r w:rsidR="00760C60">
        <w:t xml:space="preserve">normally applicable to </w:t>
      </w:r>
      <w:r>
        <w:t>gridlike partitions</w:t>
      </w:r>
      <w:r>
        <w:t>,</w:t>
      </w:r>
      <w:r>
        <w:t xml:space="preserve"> </w:t>
      </w:r>
      <w:r>
        <w:t xml:space="preserve">but a gridlike partition with </w:t>
      </w:r>
      <w:r w:rsidRPr="00F65316">
        <w:rPr>
          <w:rStyle w:val="Codeattribute"/>
        </w:rPr>
        <w:t>@unit=</w:t>
      </w:r>
      <w:r w:rsidRPr="00F65316">
        <w:rPr>
          <w:rStyle w:val="Codevalue"/>
        </w:rPr>
        <w:t>"face"</w:t>
      </w:r>
      <w:r>
        <w:t xml:space="preserve"> </w:t>
      </w:r>
      <w:r>
        <w:t>may be used to encode the boundary of each face constituting a pagelike zone of this kind</w:t>
      </w:r>
      <w:r w:rsidR="00760C60">
        <w:t xml:space="preserve">, as in </w:t>
      </w:r>
      <w:r w:rsidR="00760C60" w:rsidRPr="00DD7CCF">
        <w:t>Case stud</w:t>
      </w:r>
      <w:r w:rsidR="00760C60">
        <w:t>y</w:t>
      </w:r>
      <w:r w:rsidR="00760C60" w:rsidRPr="00DD7CCF">
        <w:t xml:space="preserve"> </w:t>
      </w:r>
      <w:r w:rsidR="00760C60">
        <w:t>1</w:t>
      </w:r>
      <w:r w:rsidR="00760C60" w:rsidRPr="00DD7CCF">
        <w:t xml:space="preserve"> </w:t>
      </w:r>
      <w:r w:rsidR="00760C60">
        <w:t>of</w:t>
      </w:r>
      <w:r w:rsidR="00760C60" w:rsidRPr="00DD7CCF">
        <w:t xml:space="preserve"> </w:t>
      </w:r>
      <w:r w:rsidR="00760C60" w:rsidRPr="00DD7CCF">
        <w:fldChar w:fldCharType="begin"/>
      </w:r>
      <w:r w:rsidR="00760C60" w:rsidRPr="00DD7CCF">
        <w:instrText xml:space="preserve"> REF _Ref43985466 \w \h </w:instrText>
      </w:r>
      <w:r w:rsidR="00760C60">
        <w:instrText xml:space="preserve"> \* MERGEFORMAT </w:instrText>
      </w:r>
      <w:r w:rsidR="00760C60" w:rsidRPr="00DD7CCF">
        <w:fldChar w:fldCharType="separate"/>
      </w:r>
      <w:r w:rsidR="004D1F94">
        <w:t>Appendix C</w:t>
      </w:r>
      <w:r w:rsidR="00760C60" w:rsidRPr="00DD7CCF">
        <w:fldChar w:fldCharType="end"/>
      </w:r>
    </w:p>
    <w:p w14:paraId="037F851E" w14:textId="77777777" w:rsidR="00760C60" w:rsidRDefault="00F65316" w:rsidP="00F65316">
      <w:pPr>
        <w:pStyle w:val="Lista2"/>
      </w:pPr>
      <w:r w:rsidRPr="00303844">
        <w:rPr>
          <w:rStyle w:val="Codevalue"/>
        </w:rPr>
        <w:t>"column"</w:t>
      </w:r>
      <w:r w:rsidRPr="00DD7CCF">
        <w:t xml:space="preserve"> for zones placed side by side and generally taller than they are wide</w:t>
      </w:r>
    </w:p>
    <w:p w14:paraId="22D7C25C" w14:textId="03394BD6" w:rsidR="00760C60" w:rsidRDefault="00760C60" w:rsidP="00760C60">
      <w:pPr>
        <w:pStyle w:val="Lista3"/>
      </w:pPr>
      <w:r>
        <w:rPr>
          <w:noProof/>
        </w:rPr>
        <w:t xml:space="preserve">resembling </w:t>
      </w:r>
      <w:r>
        <w:t xml:space="preserve">the columns of newsprint for pagelike partitions, as in </w:t>
      </w:r>
      <w:r>
        <w:fldChar w:fldCharType="begin"/>
      </w:r>
      <w:r>
        <w:instrText xml:space="preserve"> REF _Ref44078357 \h </w:instrText>
      </w:r>
      <w:r>
        <w:fldChar w:fldCharType="separate"/>
      </w:r>
      <w:r w:rsidR="004D1F94" w:rsidRPr="00DD7CCF">
        <w:t xml:space="preserve">Example </w:t>
      </w:r>
      <w:r w:rsidR="004D1F94">
        <w:rPr>
          <w:noProof/>
        </w:rPr>
        <w:t>3.5.1</w:t>
      </w:r>
      <w:r w:rsidR="004D1F94" w:rsidRPr="00DD7CCF">
        <w:t>.</w:t>
      </w:r>
      <w:r w:rsidR="004D1F94">
        <w:rPr>
          <w:noProof/>
        </w:rPr>
        <w:t>A</w:t>
      </w:r>
      <w:r>
        <w:fldChar w:fldCharType="end"/>
      </w:r>
    </w:p>
    <w:p w14:paraId="76360C90" w14:textId="66C1233C" w:rsidR="00F65316" w:rsidRPr="00DD7CCF" w:rsidRDefault="00760C60" w:rsidP="00760C60">
      <w:pPr>
        <w:pStyle w:val="Lista3"/>
      </w:pPr>
      <w:r>
        <w:t xml:space="preserve">resembling verse with metrical subunits arranged into quasi-columns for gridlike partitions, as in and </w:t>
      </w:r>
      <w:r w:rsidRPr="00DD7CCF">
        <w:t>Case stud</w:t>
      </w:r>
      <w:r>
        <w:t>y</w:t>
      </w:r>
      <w:r w:rsidRPr="00DD7CCF">
        <w:t xml:space="preserve"> </w:t>
      </w:r>
      <w:r>
        <w:t>3</w:t>
      </w:r>
      <w:r w:rsidRPr="00DD7CCF">
        <w:t xml:space="preserve"> </w:t>
      </w:r>
      <w:r>
        <w:t>of</w:t>
      </w:r>
      <w:r w:rsidRPr="00DD7CCF">
        <w:t xml:space="preserve"> </w:t>
      </w:r>
      <w:r w:rsidRPr="00DD7CCF">
        <w:fldChar w:fldCharType="begin"/>
      </w:r>
      <w:r w:rsidRPr="00DD7CCF">
        <w:instrText xml:space="preserve"> REF _Ref43985466 \w \h </w:instrText>
      </w:r>
      <w:r>
        <w:instrText xml:space="preserve"> \* MERGEFORMAT </w:instrText>
      </w:r>
      <w:r w:rsidRPr="00DD7CCF">
        <w:fldChar w:fldCharType="separate"/>
      </w:r>
      <w:r w:rsidR="004D1F94">
        <w:t>Appendix C</w:t>
      </w:r>
      <w:r w:rsidRPr="00DD7CCF">
        <w:fldChar w:fldCharType="end"/>
      </w:r>
    </w:p>
    <w:p w14:paraId="2069786D" w14:textId="538C42B5" w:rsidR="00760C60" w:rsidRDefault="00F65316" w:rsidP="00F65316">
      <w:pPr>
        <w:pStyle w:val="Lista2"/>
      </w:pPr>
      <w:r w:rsidRPr="00303844">
        <w:rPr>
          <w:rStyle w:val="Codevalue"/>
        </w:rPr>
        <w:t>"item"</w:t>
      </w:r>
      <w:r w:rsidRPr="00DD7CCF">
        <w:t xml:space="preserve"> for physically distinct objects such as architectural elements, e.g. when an inscription is engraved on two pillars or doorjambs</w:t>
      </w:r>
      <w:r w:rsidR="00760C60">
        <w:t xml:space="preserve"> (</w:t>
      </w:r>
      <w:r w:rsidR="00760C60">
        <w:t xml:space="preserve">pagelike </w:t>
      </w:r>
      <w:r w:rsidR="00760C60">
        <w:fldChar w:fldCharType="begin"/>
      </w:r>
      <w:r w:rsidR="00760C60">
        <w:instrText xml:space="preserve"> REF _Ref44078459 \h </w:instrText>
      </w:r>
      <w:r w:rsidR="00760C60">
        <w:fldChar w:fldCharType="separate"/>
      </w:r>
      <w:r w:rsidR="004D1F94" w:rsidRPr="00DD7CCF">
        <w:t xml:space="preserve">Example </w:t>
      </w:r>
      <w:r w:rsidR="004D1F94">
        <w:rPr>
          <w:noProof/>
        </w:rPr>
        <w:t>3.5.4</w:t>
      </w:r>
      <w:r w:rsidR="004D1F94" w:rsidRPr="00DD7CCF">
        <w:t>.</w:t>
      </w:r>
      <w:r w:rsidR="004D1F94">
        <w:rPr>
          <w:noProof/>
        </w:rPr>
        <w:t>B</w:t>
      </w:r>
      <w:r w:rsidR="00760C60">
        <w:fldChar w:fldCharType="end"/>
      </w:r>
      <w:r w:rsidR="00760C60">
        <w:t>)</w:t>
      </w:r>
    </w:p>
    <w:p w14:paraId="712D410A" w14:textId="4852DF6C" w:rsidR="00F65316" w:rsidRPr="00DD7CCF" w:rsidRDefault="00760C60" w:rsidP="00760C60">
      <w:pPr>
        <w:pStyle w:val="Lista3"/>
      </w:pPr>
      <w:r>
        <w:t>this unit is not normally applicable to gridlike partitions</w:t>
      </w:r>
    </w:p>
    <w:p w14:paraId="3CC775E6" w14:textId="26A8BB69" w:rsidR="00F65316" w:rsidRPr="00DD7CCF" w:rsidRDefault="00F65316" w:rsidP="00F65316">
      <w:pPr>
        <w:pStyle w:val="Lista2"/>
      </w:pPr>
      <w:r w:rsidRPr="00303844">
        <w:rPr>
          <w:rStyle w:val="Codevalue"/>
        </w:rPr>
        <w:t>"block"</w:t>
      </w:r>
      <w:r w:rsidRPr="00DD7CCF">
        <w:t xml:space="preserve"> for inscriptions on separa</w:t>
      </w:r>
      <w:r>
        <w:t>ble</w:t>
      </w:r>
      <w:r w:rsidRPr="00DD7CCF">
        <w:t xml:space="preserve"> architectural blocks</w:t>
      </w:r>
      <w:r>
        <w:t xml:space="preserve"> in a larger element such as a wall</w:t>
      </w:r>
      <w:r w:rsidR="00760C60">
        <w:t xml:space="preserve"> (gridlike </w:t>
      </w:r>
      <w:r w:rsidR="00760C60">
        <w:fldChar w:fldCharType="begin"/>
      </w:r>
      <w:r w:rsidR="00760C60">
        <w:instrText xml:space="preserve"> REF _Ref44078533 \h </w:instrText>
      </w:r>
      <w:r w:rsidR="00760C60">
        <w:fldChar w:fldCharType="separate"/>
      </w:r>
      <w:r w:rsidR="004D1F94" w:rsidRPr="00DD7CCF">
        <w:t xml:space="preserve">Example </w:t>
      </w:r>
      <w:r w:rsidR="004D1F94">
        <w:rPr>
          <w:noProof/>
        </w:rPr>
        <w:t>3.7.1</w:t>
      </w:r>
      <w:r w:rsidR="004D1F94" w:rsidRPr="00DD7CCF">
        <w:t>.</w:t>
      </w:r>
      <w:r w:rsidR="004D1F94">
        <w:rPr>
          <w:noProof/>
        </w:rPr>
        <w:t>C</w:t>
      </w:r>
      <w:r w:rsidR="00760C60">
        <w:fldChar w:fldCharType="end"/>
      </w:r>
      <w:r w:rsidR="00760C60">
        <w:t>)</w:t>
      </w:r>
    </w:p>
    <w:p w14:paraId="0B9BB134" w14:textId="17B2D2F0" w:rsidR="00F65316" w:rsidRDefault="00F65316" w:rsidP="00F65316">
      <w:pPr>
        <w:pStyle w:val="Lista2"/>
      </w:pPr>
      <w:r w:rsidRPr="00303844">
        <w:rPr>
          <w:rStyle w:val="Codevalue"/>
        </w:rPr>
        <w:t>"fragment"</w:t>
      </w:r>
      <w:r w:rsidRPr="00DD7CCF">
        <w:t xml:space="preserve"> for objects with two or more extant inscribed fragments</w:t>
      </w:r>
    </w:p>
    <w:p w14:paraId="061BD16E" w14:textId="598A5C40" w:rsidR="00760C60" w:rsidRPr="00DD7CCF" w:rsidRDefault="00760C60" w:rsidP="00760C60">
      <w:pPr>
        <w:pStyle w:val="Lista3"/>
      </w:pPr>
      <w:r>
        <w:t xml:space="preserve">fragmentation (for which </w:t>
      </w:r>
      <w:r w:rsidR="004D1F94">
        <w:t xml:space="preserve">specifically </w:t>
      </w:r>
      <w:r>
        <w:t xml:space="preserve">see </w:t>
      </w:r>
      <w:r>
        <w:t>§</w:t>
      </w:r>
      <w:r>
        <w:fldChar w:fldCharType="begin"/>
      </w:r>
      <w:r>
        <w:instrText xml:space="preserve"> REF _Ref182815850 \r \h </w:instrText>
      </w:r>
      <w:r>
        <w:fldChar w:fldCharType="separate"/>
      </w:r>
      <w:r w:rsidR="004D1F94">
        <w:t>3.8</w:t>
      </w:r>
      <w:r>
        <w:fldChar w:fldCharType="end"/>
      </w:r>
      <w:r>
        <w:t>) generally creates gridlike partitions as in</w:t>
      </w:r>
      <w:r w:rsidR="004D1F94">
        <w:fldChar w:fldCharType="begin"/>
      </w:r>
      <w:r w:rsidR="004D1F94">
        <w:instrText xml:space="preserve"> REF _Ref182834408 \h </w:instrText>
      </w:r>
      <w:r w:rsidR="004D1F94">
        <w:fldChar w:fldCharType="separate"/>
      </w:r>
      <w:r w:rsidR="004D1F94" w:rsidRPr="00DD7CCF">
        <w:t xml:space="preserve">Example </w:t>
      </w:r>
      <w:r w:rsidR="004D1F94">
        <w:rPr>
          <w:noProof/>
        </w:rPr>
        <w:t>3.8.1</w:t>
      </w:r>
      <w:r w:rsidR="004D1F94" w:rsidRPr="00DD7CCF">
        <w:t>.</w:t>
      </w:r>
      <w:r w:rsidR="004D1F94">
        <w:rPr>
          <w:noProof/>
        </w:rPr>
        <w:t>B</w:t>
      </w:r>
      <w:r w:rsidR="004D1F94">
        <w:fldChar w:fldCharType="end"/>
      </w:r>
      <w:r>
        <w:t xml:space="preserve">, but may occasionally result in a pagelike partition as in </w:t>
      </w:r>
      <w:r>
        <w:fldChar w:fldCharType="begin"/>
      </w:r>
      <w:r>
        <w:instrText xml:space="preserve"> REF _Ref182822467 \h </w:instrText>
      </w:r>
      <w:r>
        <w:fldChar w:fldCharType="separate"/>
      </w:r>
      <w:r w:rsidR="004D1F94" w:rsidRPr="00DD7CCF">
        <w:t xml:space="preserve">Example </w:t>
      </w:r>
      <w:r w:rsidR="004D1F94">
        <w:rPr>
          <w:noProof/>
        </w:rPr>
        <w:t>3.8.3</w:t>
      </w:r>
      <w:r w:rsidR="004D1F94" w:rsidRPr="00DD7CCF">
        <w:t>.</w:t>
      </w:r>
      <w:r w:rsidR="004D1F94">
        <w:rPr>
          <w:noProof/>
        </w:rPr>
        <w:t>A</w:t>
      </w:r>
      <w:r>
        <w:fldChar w:fldCharType="end"/>
      </w:r>
    </w:p>
    <w:p w14:paraId="677ABDBC" w14:textId="218D6702" w:rsidR="00F65316" w:rsidRDefault="00F65316" w:rsidP="00F65316">
      <w:pPr>
        <w:pStyle w:val="Lista2"/>
      </w:pPr>
      <w:r w:rsidRPr="00303844">
        <w:rPr>
          <w:rStyle w:val="Codevalue"/>
        </w:rPr>
        <w:t>"zone"</w:t>
      </w:r>
      <w:r w:rsidRPr="00DD7CCF">
        <w:t xml:space="preserve"> for visually distinct zones </w:t>
      </w:r>
      <w:r w:rsidRPr="00B015E6">
        <w:t>that do not readily meet any of the specific definitions above</w:t>
      </w:r>
    </w:p>
    <w:p w14:paraId="6ACDD1FA" w14:textId="726B4E7F" w:rsidR="00F65316" w:rsidRPr="00DD7CCF" w:rsidRDefault="00F65316" w:rsidP="00F65316">
      <w:pPr>
        <w:pStyle w:val="Lista3"/>
      </w:pPr>
      <w:r>
        <w:t xml:space="preserve">a zone is generally conceived of as being </w:t>
      </w:r>
      <w:r w:rsidRPr="00DD7CCF">
        <w:t xml:space="preserve">on a single </w:t>
      </w:r>
      <w:r>
        <w:t xml:space="preserve">contiguous </w:t>
      </w:r>
      <w:r w:rsidRPr="00DD7CCF">
        <w:t>surface</w:t>
      </w:r>
      <w:r>
        <w:t>, but</w:t>
      </w:r>
      <w:r w:rsidRPr="00D0147D">
        <w:t xml:space="preserve"> </w:t>
      </w:r>
      <w:r w:rsidRPr="004F69EF">
        <w:t xml:space="preserve">in inscriptions with a complex topology, </w:t>
      </w:r>
      <w:r>
        <w:t xml:space="preserve">this unit </w:t>
      </w:r>
      <w:r w:rsidRPr="004F69EF">
        <w:t>may also be used for a visually distinct area occupying two or more surfaces</w:t>
      </w:r>
    </w:p>
    <w:p w14:paraId="70252047" w14:textId="77777777" w:rsidR="00F65316" w:rsidRPr="00DD7CCF" w:rsidRDefault="00F65316" w:rsidP="00F65316">
      <w:pPr>
        <w:pStyle w:val="Lista"/>
      </w:pPr>
      <w:r w:rsidRPr="00DD7CCF">
        <w:t xml:space="preserve">if you </w:t>
      </w:r>
      <w:r>
        <w:t xml:space="preserve">feel </w:t>
      </w:r>
      <w:r w:rsidRPr="00DD7CCF">
        <w:t xml:space="preserve">certain </w:t>
      </w:r>
      <w:r>
        <w:t xml:space="preserve">that </w:t>
      </w:r>
      <w:r w:rsidRPr="00DD7CCF">
        <w:t xml:space="preserve">none of the above </w:t>
      </w:r>
      <w:r>
        <w:t xml:space="preserve">values </w:t>
      </w:r>
      <w:r w:rsidRPr="00DD7CCF">
        <w:t>are satisfactory, you may use other values</w:t>
      </w:r>
      <w:r>
        <w:t>, consisting only of lowercase Latin letters without diacritical marks</w:t>
      </w:r>
    </w:p>
    <w:p w14:paraId="5B54498A" w14:textId="77777777" w:rsidR="00F65316" w:rsidRPr="00DD7CCF" w:rsidRDefault="00F65316" w:rsidP="00F65316">
      <w:pPr>
        <w:pStyle w:val="Lista2"/>
      </w:pPr>
      <w:r w:rsidRPr="00DD7CCF">
        <w:t xml:space="preserve">having introduced a custom value, try to use it consistently and send the value and a short definition/description of the case where you have used it to the authors of this Guide, so it can be </w:t>
      </w:r>
      <w:r>
        <w:t>added to the list of recognised subtypes</w:t>
      </w:r>
    </w:p>
    <w:p w14:paraId="4192DF2C" w14:textId="77777777" w:rsidR="00777B90" w:rsidRPr="00DD7CCF" w:rsidRDefault="00777B90" w:rsidP="00777B90">
      <w:pPr>
        <w:pStyle w:val="Cmsor2"/>
      </w:pPr>
      <w:bookmarkStart w:id="256" w:name="_Ref182580598"/>
      <w:bookmarkStart w:id="257" w:name="_Ref182580609"/>
      <w:bookmarkStart w:id="258" w:name="_Ref182580645"/>
      <w:bookmarkStart w:id="259" w:name="_Ref182580657"/>
      <w:bookmarkStart w:id="260" w:name="_Ref182580801"/>
      <w:bookmarkStart w:id="261" w:name="_Ref43979481"/>
      <w:bookmarkStart w:id="262" w:name="_Toc182838215"/>
      <w:r w:rsidRPr="00DD7CCF">
        <w:t>Pagelike partitions: text flows through successive zones</w:t>
      </w:r>
      <w:bookmarkEnd w:id="261"/>
      <w:bookmarkEnd w:id="262"/>
    </w:p>
    <w:p w14:paraId="3A887DBE" w14:textId="77777777" w:rsidR="00777B90" w:rsidRDefault="00777B90" w:rsidP="00777B90">
      <w:pPr>
        <w:pStyle w:val="Cmsor3"/>
      </w:pPr>
      <w:bookmarkStart w:id="263" w:name="_h6ikg2hg8g9u" w:colFirst="0" w:colLast="0"/>
      <w:bookmarkStart w:id="264" w:name="_Ref182301135"/>
      <w:bookmarkStart w:id="265" w:name="_Toc182838216"/>
      <w:bookmarkEnd w:id="263"/>
      <w:r w:rsidRPr="00DD7CCF">
        <w:t>Overview</w:t>
      </w:r>
      <w:bookmarkEnd w:id="264"/>
      <w:bookmarkEnd w:id="265"/>
    </w:p>
    <w:p w14:paraId="214CA4F0" w14:textId="2B66FF53" w:rsidR="00777B90" w:rsidRDefault="00777B90" w:rsidP="00777B90">
      <w:r>
        <w:t>Recall from §</w:t>
      </w:r>
      <w:r>
        <w:fldChar w:fldCharType="begin"/>
      </w:r>
      <w:r>
        <w:instrText xml:space="preserve"> REF _Ref182207684 \r \h </w:instrText>
      </w:r>
      <w:r>
        <w:fldChar w:fldCharType="separate"/>
      </w:r>
      <w:r w:rsidR="004D1F94">
        <w:t>3.1</w:t>
      </w:r>
      <w:r>
        <w:fldChar w:fldCharType="end"/>
      </w:r>
      <w:r>
        <w:t xml:space="preserve"> that in a pagelike partition, the text continues from the end of a zone to the beginning of the next, typically without a major semantic boundary, as in Pattern B of </w:t>
      </w:r>
      <w:r>
        <w:fldChar w:fldCharType="begin"/>
      </w:r>
      <w:r>
        <w:instrText xml:space="preserve"> REF _Ref181714224 \h </w:instrText>
      </w:r>
      <w:r>
        <w:fldChar w:fldCharType="separate"/>
      </w:r>
      <w:r w:rsidR="004D1F94">
        <w:t xml:space="preserve">Figure </w:t>
      </w:r>
      <w:r w:rsidR="004D1F94">
        <w:rPr>
          <w:noProof/>
        </w:rPr>
        <w:t>3</w:t>
      </w:r>
      <w:r>
        <w:fldChar w:fldCharType="end"/>
      </w:r>
      <w:r>
        <w:t>.</w:t>
      </w:r>
      <w:r w:rsidRPr="001112AA">
        <w:t xml:space="preserve"> </w:t>
      </w:r>
      <w:r>
        <w:t>The text of all such partitions together comprises a single virtual field that is an integral whole, but the chunks of text in the individual partitions are not complete in themselves. We call these partitions pagelike because each zone is analogous to a page in a book: the boundary is usually incidental and irrelevant to the text’s semantic structure, although it may also coincide with a semantic break. Because such a partition may occur inside a unit of intrinsic structure, the encoding equivalent of a pagelike partition is an empty milestone element (introduced in §</w:t>
      </w:r>
      <w:r>
        <w:fldChar w:fldCharType="begin"/>
      </w:r>
      <w:r>
        <w:instrText xml:space="preserve"> REF _Ref182580699 \r \h </w:instrText>
      </w:r>
      <w:r>
        <w:fldChar w:fldCharType="separate"/>
      </w:r>
      <w:r w:rsidR="004D1F94">
        <w:t>3.2</w:t>
      </w:r>
      <w:r>
        <w:fldChar w:fldCharType="end"/>
      </w:r>
      <w:r>
        <w:t>). For the genuine pages</w:t>
      </w:r>
      <w:r w:rsidRPr="006B5499">
        <w:rPr>
          <w:rStyle w:val="Lbjegyzet-hivatkozs"/>
        </w:rPr>
        <w:footnoteReference w:id="19"/>
      </w:r>
      <w:r>
        <w:t xml:space="preserve"> of copperplate charters, we use </w:t>
      </w:r>
      <w:r>
        <w:rPr>
          <w:rStyle w:val="Code"/>
        </w:rPr>
        <w:t>&lt;pb/&gt;</w:t>
      </w:r>
      <w:r>
        <w:t xml:space="preserve"> elements (§</w:t>
      </w:r>
      <w:r>
        <w:fldChar w:fldCharType="begin"/>
      </w:r>
      <w:r>
        <w:instrText xml:space="preserve"> REF _Ref182580158 \r \h </w:instrText>
      </w:r>
      <w:r>
        <w:fldChar w:fldCharType="separate"/>
      </w:r>
      <w:r w:rsidR="004D1F94">
        <w:t>3.5.2</w:t>
      </w:r>
      <w:r>
        <w:fldChar w:fldCharType="end"/>
      </w:r>
      <w:r>
        <w:t xml:space="preserve">), while for other partitions of analogous nature we employ </w:t>
      </w:r>
      <w:r>
        <w:rPr>
          <w:rStyle w:val="Code"/>
        </w:rPr>
        <w:t xml:space="preserve">&lt;milestone </w:t>
      </w:r>
      <w:r w:rsidRPr="00913831">
        <w:rPr>
          <w:rStyle w:val="Codeattribute"/>
        </w:rPr>
        <w:t>type=</w:t>
      </w:r>
      <w:r w:rsidRPr="00913831">
        <w:rPr>
          <w:rStyle w:val="Codevalue"/>
        </w:rPr>
        <w:t>"pagelike"</w:t>
      </w:r>
      <w:r>
        <w:rPr>
          <w:rStyle w:val="Code"/>
        </w:rPr>
        <w:t>&gt;</w:t>
      </w:r>
      <w:r>
        <w:t xml:space="preserve"> (§</w:t>
      </w:r>
      <w:r>
        <w:fldChar w:fldCharType="begin"/>
      </w:r>
      <w:r>
        <w:instrText xml:space="preserve"> REF _Ref43986679 \r \h </w:instrText>
      </w:r>
      <w:r>
        <w:fldChar w:fldCharType="separate"/>
      </w:r>
      <w:r w:rsidR="004D1F94">
        <w:t>3.5.3</w:t>
      </w:r>
      <w:r>
        <w:fldChar w:fldCharType="end"/>
      </w:r>
      <w:r>
        <w:t xml:space="preserve">). </w:t>
      </w:r>
    </w:p>
    <w:p w14:paraId="14604689" w14:textId="7D22A32F" w:rsidR="00777B90" w:rsidRPr="00DD7CCF" w:rsidRDefault="00777B90" w:rsidP="00777B90">
      <w:r>
        <w:t>There is no technical limit to the number of different kinds of pagelike partitions that a document may contain. H</w:t>
      </w:r>
      <w:r w:rsidRPr="00DD7CCF">
        <w:t xml:space="preserve">owever, to avoid complications in markup and referencing, our project policy is </w:t>
      </w:r>
      <w:r>
        <w:t>always to employ a maximum of one kind of pagelike partition per edition or, if the edition involves textpart divisions (§</w:t>
      </w:r>
      <w:r>
        <w:fldChar w:fldCharType="begin"/>
      </w:r>
      <w:r>
        <w:instrText xml:space="preserve"> REF _Ref43978987 \r \h </w:instrText>
      </w:r>
      <w:r>
        <w:fldChar w:fldCharType="separate"/>
      </w:r>
      <w:r w:rsidR="004D1F94">
        <w:t>3.2</w:t>
      </w:r>
      <w:r>
        <w:fldChar w:fldCharType="end"/>
      </w:r>
      <w:r>
        <w:t xml:space="preserve">), a maximum of one kind of pagelike partition per textpart. That is to say, a document or </w:t>
      </w:r>
      <w:r>
        <w:lastRenderedPageBreak/>
        <w:t xml:space="preserve">textpart may contain either page beginnings or pagelike milestones of a single type, but not both, nor pagelike milestones of more than one type. When encoding a structurally complex inscription, instead of resorting to multiple kinds of pagelike partitions, </w:t>
      </w:r>
      <w:r w:rsidRPr="00DD7CCF">
        <w:t xml:space="preserve">try to make use of </w:t>
      </w:r>
      <w:r>
        <w:t xml:space="preserve">the encoding solutions for </w:t>
      </w:r>
      <w:r w:rsidRPr="00DD7CCF">
        <w:t xml:space="preserve">visually offset intrinsic </w:t>
      </w:r>
      <w:r>
        <w:t>lines</w:t>
      </w:r>
      <w:r w:rsidRPr="00DD7CCF">
        <w:t xml:space="preserve"> </w:t>
      </w:r>
      <w:r w:rsidRPr="00E24F87">
        <w:rPr>
          <w:noProof/>
        </w:rPr>
        <w:t>(</w:t>
      </w:r>
      <w:r w:rsidRPr="00DD7CCF">
        <w:t>§</w:t>
      </w:r>
      <w:r>
        <w:fldChar w:fldCharType="begin"/>
      </w:r>
      <w:r>
        <w:instrText xml:space="preserve"> REF _Ref43978135 \r \h </w:instrText>
      </w:r>
      <w:r>
        <w:fldChar w:fldCharType="separate"/>
      </w:r>
      <w:r w:rsidR="004D1F94">
        <w:t>3.2.2</w:t>
      </w:r>
      <w:r>
        <w:fldChar w:fldCharType="end"/>
      </w:r>
      <w:r>
        <w:t xml:space="preserve"> and §</w:t>
      </w:r>
      <w:r>
        <w:fldChar w:fldCharType="begin"/>
      </w:r>
      <w:r>
        <w:instrText xml:space="preserve"> REF _Ref182233273 \r \h </w:instrText>
      </w:r>
      <w:r>
        <w:fldChar w:fldCharType="separate"/>
      </w:r>
      <w:r w:rsidR="004D1F94">
        <w:t>3.2.3</w:t>
      </w:r>
      <w:r>
        <w:fldChar w:fldCharType="end"/>
      </w:r>
      <w:r w:rsidRPr="00DD7CCF">
        <w:t xml:space="preserve">) and </w:t>
      </w:r>
      <w:r>
        <w:t>boxlike</w:t>
      </w:r>
      <w:r w:rsidRPr="00DD7CCF">
        <w:t xml:space="preserve"> partitions </w:t>
      </w:r>
      <w:r w:rsidRPr="00E24F87">
        <w:rPr>
          <w:noProof/>
        </w:rPr>
        <w:t>(</w:t>
      </w:r>
      <w:r w:rsidRPr="00DD7CCF">
        <w:t>§</w:t>
      </w:r>
      <w:r>
        <w:fldChar w:fldCharType="begin"/>
      </w:r>
      <w:r>
        <w:instrText xml:space="preserve"> REF _Ref43978987 \r \h </w:instrText>
      </w:r>
      <w:r>
        <w:fldChar w:fldCharType="separate"/>
      </w:r>
      <w:r w:rsidR="004D1F94">
        <w:t>3.2</w:t>
      </w:r>
      <w:r>
        <w:fldChar w:fldCharType="end"/>
      </w:r>
      <w:r w:rsidRPr="00DD7CCF">
        <w:t>)</w:t>
      </w:r>
      <w:r>
        <w:t>.</w:t>
      </w:r>
      <w:r w:rsidRPr="004B2434">
        <w:t xml:space="preserve"> </w:t>
      </w:r>
      <w:r>
        <w:t>I</w:t>
      </w:r>
      <w:r w:rsidRPr="00DD7CCF">
        <w:t xml:space="preserve">f you encounter a case where nested textpart divisions seem to be the </w:t>
      </w:r>
      <w:r>
        <w:t>ideal</w:t>
      </w:r>
      <w:r w:rsidRPr="00DD7CCF">
        <w:t xml:space="preserve"> solution, please discuss it with the authors of the Guide and the XML-TEI data manager</w:t>
      </w:r>
      <w:r>
        <w:t>.</w:t>
      </w:r>
    </w:p>
    <w:p w14:paraId="4C7EA3DA" w14:textId="77777777" w:rsidR="00777B90" w:rsidRPr="00DD7CCF" w:rsidRDefault="00777B90" w:rsidP="00777B90">
      <w:r>
        <w:t>E</w:t>
      </w:r>
      <w:r w:rsidRPr="00DD7CCF">
        <w:t>pigraphic examples of pagelike partitions include</w:t>
      </w:r>
      <w:r>
        <w:t>:</w:t>
      </w:r>
    </w:p>
    <w:p w14:paraId="3160B0DF" w14:textId="77777777" w:rsidR="00777B90" w:rsidRPr="00DD7CCF" w:rsidRDefault="00777B90" w:rsidP="00777B90">
      <w:pPr>
        <w:pStyle w:val="Lista"/>
      </w:pPr>
      <w:r w:rsidRPr="00DD7CCF">
        <w:t xml:space="preserve">text laid out in consecutively readable zones </w:t>
      </w:r>
      <w:r>
        <w:t xml:space="preserve">positioned </w:t>
      </w:r>
      <w:r w:rsidRPr="00DD7CCF">
        <w:t>in any arrangement on a single surface</w:t>
      </w:r>
    </w:p>
    <w:p w14:paraId="656E2A35" w14:textId="5C399C24" w:rsidR="00777B90" w:rsidRPr="00DD7CCF" w:rsidRDefault="00777B90" w:rsidP="00777B90">
      <w:pPr>
        <w:pStyle w:val="Lista"/>
      </w:pPr>
      <w:r w:rsidRPr="00DD7CCF">
        <w:t xml:space="preserve">text laid out in consecutively readable zones on multiple faces of a three-dimensional object </w:t>
      </w:r>
      <w:r w:rsidRPr="00E24F87">
        <w:rPr>
          <w:noProof/>
        </w:rPr>
        <w:t>(</w:t>
      </w:r>
      <w:r w:rsidRPr="00DD7CCF">
        <w:t>e.g. stele or pillar</w:t>
      </w:r>
      <w:r>
        <w:t xml:space="preserve">, as in </w:t>
      </w:r>
      <w:r w:rsidRPr="00DD7CCF">
        <w:t>Case stud</w:t>
      </w:r>
      <w:r>
        <w:t>ies</w:t>
      </w:r>
      <w:r w:rsidRPr="00DD7CCF">
        <w:t xml:space="preserve"> 1 </w:t>
      </w:r>
      <w:r>
        <w:rPr>
          <w:noProof/>
        </w:rPr>
        <w:t xml:space="preserve">and 2 in </w:t>
      </w:r>
      <w:r w:rsidRPr="00DD7CCF">
        <w:fldChar w:fldCharType="begin"/>
      </w:r>
      <w:r w:rsidRPr="00DD7CCF">
        <w:instrText xml:space="preserve"> REF _Ref43985466 \w \h </w:instrText>
      </w:r>
      <w:r>
        <w:instrText xml:space="preserve"> \* MERGEFORMAT </w:instrText>
      </w:r>
      <w:r w:rsidRPr="00DD7CCF">
        <w:fldChar w:fldCharType="separate"/>
      </w:r>
      <w:r w:rsidR="004D1F94">
        <w:t>Appendix C</w:t>
      </w:r>
      <w:r w:rsidRPr="00DD7CCF">
        <w:fldChar w:fldCharType="end"/>
      </w:r>
      <w:r w:rsidRPr="00DD7CCF">
        <w:t>)</w:t>
      </w:r>
    </w:p>
    <w:p w14:paraId="4E56333B" w14:textId="77777777" w:rsidR="00777B90" w:rsidRPr="00DD7CCF" w:rsidRDefault="00777B90" w:rsidP="00777B90">
      <w:pPr>
        <w:pStyle w:val="Lista"/>
      </w:pPr>
      <w:r w:rsidRPr="00DD7CCF">
        <w:t xml:space="preserve">text laid out in consecutively readable zones on multiple linked objects </w:t>
      </w:r>
      <w:r w:rsidRPr="00E24F87">
        <w:rPr>
          <w:noProof/>
        </w:rPr>
        <w:t>(</w:t>
      </w:r>
      <w:r w:rsidRPr="00DD7CCF">
        <w:t>e.g. copperplate sets; two jambs of a doorway)</w:t>
      </w:r>
    </w:p>
    <w:tbl>
      <w:tblPr>
        <w:tblStyle w:val="CodeSampleTable"/>
        <w:tblW w:w="5000" w:type="pct"/>
        <w:tblLook w:val="04A0" w:firstRow="1" w:lastRow="0" w:firstColumn="1" w:lastColumn="0" w:noHBand="0" w:noVBand="1"/>
      </w:tblPr>
      <w:tblGrid>
        <w:gridCol w:w="5415"/>
        <w:gridCol w:w="4207"/>
      </w:tblGrid>
      <w:tr w:rsidR="00777B90" w:rsidRPr="00DD7CCF" w14:paraId="5DF81710" w14:textId="77777777" w:rsidTr="00AD0920">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BF84190" w14:textId="6FE05C01" w:rsidR="00777B90" w:rsidRPr="00DD7CCF" w:rsidRDefault="00777B90" w:rsidP="00AD0920">
            <w:pPr>
              <w:pStyle w:val="Kpalrs"/>
            </w:pPr>
            <w:bookmarkStart w:id="266" w:name="_w6aiimbh4273" w:colFirst="0" w:colLast="0"/>
            <w:bookmarkStart w:id="267" w:name="_Ref44078357"/>
            <w:bookmarkStart w:id="268" w:name="_Ref43978346"/>
            <w:bookmarkEnd w:id="266"/>
            <w:r w:rsidRPr="00DD7CCF">
              <w:lastRenderedPageBreak/>
              <w:t xml:space="preserve">Example </w:t>
            </w:r>
            <w:fldSimple w:instr=" STYLEREF 3 \s ">
              <w:r w:rsidR="004D1F94">
                <w:rPr>
                  <w:noProof/>
                </w:rPr>
                <w:t>3.5.1</w:t>
              </w:r>
            </w:fldSimple>
            <w:r w:rsidRPr="00DD7CCF">
              <w:t>.</w:t>
            </w:r>
            <w:fldSimple w:instr=" SEQ Example \* ALPHABETIC \s 3 ">
              <w:r w:rsidR="004D1F94">
                <w:rPr>
                  <w:noProof/>
                </w:rPr>
                <w:t>A</w:t>
              </w:r>
            </w:fldSimple>
            <w:bookmarkEnd w:id="267"/>
            <w:r w:rsidRPr="00DD7CCF">
              <w:t>: text in two columns</w:t>
            </w:r>
          </w:p>
        </w:tc>
      </w:tr>
      <w:tr w:rsidR="00777B90" w:rsidRPr="00DD7CCF" w14:paraId="50A5DE1C" w14:textId="77777777" w:rsidTr="00AD0920">
        <w:tc>
          <w:tcPr>
            <w:tcW w:w="5000" w:type="pct"/>
            <w:gridSpan w:val="2"/>
          </w:tcPr>
          <w:p w14:paraId="1199B448" w14:textId="77777777" w:rsidR="00777B90" w:rsidRPr="00DD7CCF" w:rsidRDefault="00777B90" w:rsidP="00AD0920">
            <w:pPr>
              <w:pStyle w:val="Image"/>
            </w:pPr>
            <w:r w:rsidRPr="00DD7CCF">
              <w:drawing>
                <wp:inline distT="0" distB="0" distL="0" distR="0" wp14:anchorId="0FBA9C4C" wp14:editId="050AD153">
                  <wp:extent cx="4711700" cy="2294592"/>
                  <wp:effectExtent l="0" t="0" r="0" b="0"/>
                  <wp:docPr id="170709816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777B90" w:rsidRPr="00DD7CCF" w14:paraId="6297DE35" w14:textId="77777777" w:rsidTr="00AD0920">
        <w:tc>
          <w:tcPr>
            <w:tcW w:w="5000" w:type="pct"/>
            <w:gridSpan w:val="2"/>
          </w:tcPr>
          <w:p w14:paraId="0646BB9B" w14:textId="2EB44C81" w:rsidR="00777B90" w:rsidRPr="00DD7CCF" w:rsidRDefault="00777B90" w:rsidP="00AD0920">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Pr>
                <w:rStyle w:val="Codecomment"/>
              </w:rPr>
              <w:fldChar w:fldCharType="begin"/>
            </w:r>
            <w:r>
              <w:rPr>
                <w:rStyle w:val="Codecomment"/>
              </w:rPr>
              <w:instrText xml:space="preserve"> REF _Ref182228417 \r \h </w:instrText>
            </w:r>
            <w:r>
              <w:rPr>
                <w:rStyle w:val="Codecomment"/>
              </w:rPr>
            </w:r>
            <w:r>
              <w:rPr>
                <w:rStyle w:val="Codecomment"/>
              </w:rPr>
              <w:fldChar w:fldCharType="separate"/>
            </w:r>
            <w:r w:rsidR="004D1F94">
              <w:rPr>
                <w:rStyle w:val="Codecomment"/>
              </w:rPr>
              <w:t>3.6.2</w:t>
            </w:r>
            <w:r>
              <w:rPr>
                <w:rStyle w:val="Codecomment"/>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4D1F94">
              <w:rPr>
                <w:rStyle w:val="Codecomment"/>
                <w:rFonts w:eastAsia="Arial Unicode MS"/>
              </w:rPr>
              <w:t>3.5.5</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4D1F94">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777B90" w:rsidRPr="00DD7CCF" w14:paraId="3342279D" w14:textId="77777777" w:rsidTr="00AD0920">
        <w:tc>
          <w:tcPr>
            <w:tcW w:w="5000" w:type="pct"/>
            <w:gridSpan w:val="2"/>
          </w:tcPr>
          <w:p w14:paraId="77347A3B" w14:textId="35898D65" w:rsidR="00777B90" w:rsidRPr="00DD7CCF" w:rsidRDefault="00777B90" w:rsidP="00AD0920">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4D1F94">
              <w:t>3.2</w:t>
            </w:r>
            <w:r w:rsidRPr="00DD7CCF">
              <w:fldChar w:fldCharType="end"/>
            </w:r>
            <w:r w:rsidRPr="00DD7CCF">
              <w:t>)</w:t>
            </w:r>
          </w:p>
        </w:tc>
      </w:tr>
      <w:tr w:rsidR="00777B90" w:rsidRPr="00DD7CCF" w14:paraId="7531266E" w14:textId="77777777" w:rsidTr="00AD0920">
        <w:tc>
          <w:tcPr>
            <w:tcW w:w="2814" w:type="pct"/>
          </w:tcPr>
          <w:p w14:paraId="0BF68762" w14:textId="77777777" w:rsidR="00777B90" w:rsidRPr="00DD7CCF" w:rsidRDefault="00777B90" w:rsidP="00AD0920">
            <w:pPr>
              <w:pStyle w:val="TableNote"/>
            </w:pPr>
            <w:bookmarkStart w:id="269" w:name="_xbyjw7atziy5" w:colFirst="0" w:colLast="0"/>
            <w:bookmarkEnd w:id="269"/>
            <w:r w:rsidRPr="00DD7CCF">
              <w:t>a partition may, however, coincide with a semantic boundary as in the slightly altered illustration here</w:t>
            </w:r>
          </w:p>
          <w:p w14:paraId="0BB469CF" w14:textId="63E67E6C" w:rsidR="00777B90" w:rsidRPr="00DD7CCF" w:rsidRDefault="00777B90" w:rsidP="00AD0920">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4D1F94">
              <w:t>3.3.1</w:t>
            </w:r>
            <w:r w:rsidRPr="00DD7CCF">
              <w:fldChar w:fldCharType="end"/>
            </w:r>
            <w:r w:rsidRPr="00DD7CCF">
              <w:t xml:space="preserve"> above</w:t>
            </w:r>
          </w:p>
          <w:p w14:paraId="234BEE50" w14:textId="77777777" w:rsidR="00777B90" w:rsidRPr="00DD7CCF" w:rsidRDefault="00777B90" w:rsidP="00AD0920">
            <w:pPr>
              <w:pStyle w:val="TableNote"/>
            </w:pPr>
            <w:bookmarkStart w:id="270" w:name="_9uretion352s" w:colFirst="0" w:colLast="0"/>
            <w:bookmarkEnd w:id="270"/>
            <w:r w:rsidRPr="00DD7CCF">
              <w:t>therefore, the illustration on the right must also be encoded as a pagelike partition</w:t>
            </w:r>
          </w:p>
        </w:tc>
        <w:tc>
          <w:tcPr>
            <w:tcW w:w="2186" w:type="pct"/>
            <w:vAlign w:val="bottom"/>
          </w:tcPr>
          <w:p w14:paraId="33022ACF" w14:textId="77777777" w:rsidR="00777B90" w:rsidRPr="00DD7CCF" w:rsidRDefault="00777B90" w:rsidP="00AD0920">
            <w:pPr>
              <w:pStyle w:val="Image"/>
              <w:rPr>
                <w:rStyle w:val="Code"/>
              </w:rPr>
            </w:pPr>
            <w:bookmarkStart w:id="271" w:name="_2o3hdppskxxm" w:colFirst="0" w:colLast="0"/>
            <w:bookmarkEnd w:id="271"/>
            <w:r w:rsidRPr="00DD7CCF">
              <w:drawing>
                <wp:inline distT="0" distB="0" distL="0" distR="0" wp14:anchorId="0B0D1C18" wp14:editId="10FB8E60">
                  <wp:extent cx="2453640" cy="1238250"/>
                  <wp:effectExtent l="0" t="0" r="3810" b="0"/>
                  <wp:docPr id="154050177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7B0FA800" w14:textId="77777777" w:rsidR="00777B90" w:rsidRPr="00DD7CCF" w:rsidRDefault="00777B90" w:rsidP="00777B90">
      <w:pPr>
        <w:pStyle w:val="Cmsor3"/>
      </w:pPr>
      <w:bookmarkStart w:id="272" w:name="_tnb25u59sdgt" w:colFirst="0" w:colLast="0"/>
      <w:bookmarkStart w:id="273" w:name="_Ref182580155"/>
      <w:bookmarkStart w:id="274" w:name="_Ref182580158"/>
      <w:bookmarkStart w:id="275" w:name="_Ref182580228"/>
      <w:bookmarkStart w:id="276" w:name="_Toc182838217"/>
      <w:bookmarkEnd w:id="272"/>
      <w:r>
        <w:t>Marking up g</w:t>
      </w:r>
      <w:r w:rsidRPr="00DD7CCF">
        <w:t>enuine pages</w:t>
      </w:r>
      <w:bookmarkEnd w:id="268"/>
      <w:bookmarkEnd w:id="273"/>
      <w:bookmarkEnd w:id="274"/>
      <w:bookmarkEnd w:id="275"/>
      <w:bookmarkEnd w:id="276"/>
    </w:p>
    <w:p w14:paraId="22ACFF37" w14:textId="77777777" w:rsidR="00777B90" w:rsidRPr="00DD7CCF" w:rsidRDefault="00777B90" w:rsidP="00777B90">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61C79428" w14:textId="644F36C6" w:rsidR="00777B90" w:rsidRDefault="00777B90" w:rsidP="00777B90">
      <w:pPr>
        <w:pStyle w:val="Lista2"/>
      </w:pPr>
      <w:bookmarkStart w:id="277" w:name="_Ref182299386"/>
      <w:r w:rsidRPr="00DD7CCF">
        <w:t xml:space="preserve">this element must always have the attribute </w:t>
      </w:r>
      <w:r w:rsidRPr="008525C6">
        <w:rPr>
          <w:rStyle w:val="Codeattribute"/>
        </w:rPr>
        <w:t>@n</w:t>
      </w:r>
      <w:r w:rsidRPr="00DD7CCF">
        <w:t xml:space="preserve"> </w:t>
      </w:r>
      <w:r>
        <w:t xml:space="preserve">as per </w:t>
      </w:r>
      <w:r w:rsidRPr="00DD7CCF">
        <w:t>§</w:t>
      </w:r>
      <w:r>
        <w:fldChar w:fldCharType="begin"/>
      </w:r>
      <w:r>
        <w:instrText xml:space="preserve"> REF _Ref182310225 \r \h </w:instrText>
      </w:r>
      <w:r>
        <w:fldChar w:fldCharType="separate"/>
      </w:r>
      <w:r w:rsidR="004D1F94">
        <w:t>3.5.4.1</w:t>
      </w:r>
      <w:r>
        <w:fldChar w:fldCharType="end"/>
      </w:r>
    </w:p>
    <w:p w14:paraId="408B9EB1" w14:textId="54CB1BCD" w:rsidR="00777B90" w:rsidRDefault="00777B90" w:rsidP="00777B90">
      <w:pPr>
        <w:pStyle w:val="Lista2"/>
      </w:pPr>
      <w:r>
        <w:t xml:space="preserve">the attribute </w:t>
      </w:r>
      <w:r w:rsidRPr="006A77BF">
        <w:rPr>
          <w:rStyle w:val="Codeattribute"/>
        </w:rPr>
        <w:t>@break</w:t>
      </w:r>
      <w:r>
        <w:t xml:space="preserve"> must be added to page beginnings within words as per §</w:t>
      </w:r>
      <w:r>
        <w:fldChar w:fldCharType="begin"/>
      </w:r>
      <w:r>
        <w:instrText xml:space="preserve"> REF _Ref182318134 \r \h </w:instrText>
      </w:r>
      <w:r>
        <w:fldChar w:fldCharType="separate"/>
      </w:r>
      <w:r w:rsidR="004D1F94">
        <w:t>3.4.2</w:t>
      </w:r>
      <w:r>
        <w:fldChar w:fldCharType="end"/>
      </w:r>
    </w:p>
    <w:p w14:paraId="4753D62D" w14:textId="77777777" w:rsidR="00777B90" w:rsidRDefault="00777B90" w:rsidP="00777B90">
      <w:pPr>
        <w:pStyle w:val="Lista"/>
      </w:pPr>
      <w:r w:rsidRPr="00DD7CCF">
        <w:rPr>
          <w:rStyle w:val="Code"/>
        </w:rPr>
        <w:t>&lt;</w:t>
      </w:r>
      <w:r>
        <w:rPr>
          <w:rStyle w:val="Code"/>
        </w:rPr>
        <w:t>p</w:t>
      </w:r>
      <w:r w:rsidRPr="00DD7CCF">
        <w:rPr>
          <w:rStyle w:val="Code"/>
        </w:rPr>
        <w:t>b/&gt;</w:t>
      </w:r>
      <w:r w:rsidRPr="00DD7CCF">
        <w:t xml:space="preserve"> </w:t>
      </w:r>
      <w:r>
        <w:t xml:space="preserve">marks beginnings (rather than transitions) and thus, when pages are present in a document, the element must be present </w:t>
      </w:r>
      <w:r w:rsidRPr="00DD7CCF">
        <w:t xml:space="preserve">at the </w:t>
      </w:r>
      <w:r>
        <w:t>start</w:t>
      </w:r>
      <w:r w:rsidRPr="00DD7CCF">
        <w:t xml:space="preserve"> of </w:t>
      </w:r>
      <w:r>
        <w:t xml:space="preserve">each page including </w:t>
      </w:r>
      <w:r w:rsidRPr="00DD7CCF">
        <w:t>the first</w:t>
      </w:r>
    </w:p>
    <w:p w14:paraId="764C4912" w14:textId="1D8A0587" w:rsidR="00777B90" w:rsidRDefault="00777B90" w:rsidP="00777B90">
      <w:pPr>
        <w:pStyle w:val="Lista2"/>
      </w:pPr>
      <w:r>
        <w:lastRenderedPageBreak/>
        <w:t>see also §</w:t>
      </w:r>
      <w:r>
        <w:fldChar w:fldCharType="begin"/>
      </w:r>
      <w:r>
        <w:instrText xml:space="preserve"> REF _Ref182318940 \r \h </w:instrText>
      </w:r>
      <w:r>
        <w:fldChar w:fldCharType="separate"/>
      </w:r>
      <w:r w:rsidR="004D1F94">
        <w:t>3.5.2.1</w:t>
      </w:r>
      <w:r>
        <w:fldChar w:fldCharType="end"/>
      </w:r>
      <w:r>
        <w:t xml:space="preserve"> for more about uninscribed faces in copperplate sets</w:t>
      </w:r>
    </w:p>
    <w:p w14:paraId="679C37BD" w14:textId="3042ABE6" w:rsidR="00777B90" w:rsidRPr="00DD7CCF" w:rsidRDefault="00777B90" w:rsidP="00777B90">
      <w:pPr>
        <w:pStyle w:val="Lista"/>
      </w:pPr>
      <w:r>
        <w:t>all additional considerations applicable to structural milestones (§</w:t>
      </w:r>
      <w:r>
        <w:fldChar w:fldCharType="begin"/>
      </w:r>
      <w:r>
        <w:instrText xml:space="preserve"> REF _Ref182580708 \r \h </w:instrText>
      </w:r>
      <w:r>
        <w:fldChar w:fldCharType="separate"/>
      </w:r>
      <w:r w:rsidR="004D1F94">
        <w:t>3.2</w:t>
      </w:r>
      <w:r>
        <w:fldChar w:fldCharType="end"/>
      </w:r>
      <w:r>
        <w:t>) apply equally to line beginnings</w:t>
      </w:r>
    </w:p>
    <w:p w14:paraId="6F1345C5" w14:textId="77777777" w:rsidR="00777B90" w:rsidRPr="00DD7CCF" w:rsidRDefault="00777B90" w:rsidP="00777B90">
      <w:pPr>
        <w:pStyle w:val="Cmsor4"/>
      </w:pPr>
      <w:bookmarkStart w:id="278" w:name="_Ref182318940"/>
      <w:bookmarkStart w:id="279" w:name="_Toc182838218"/>
      <w:r>
        <w:t>Uninscribed copper plate faces</w:t>
      </w:r>
      <w:bookmarkEnd w:id="277"/>
      <w:bookmarkEnd w:id="278"/>
      <w:bookmarkEnd w:id="279"/>
    </w:p>
    <w:p w14:paraId="516876EC" w14:textId="77777777" w:rsidR="00777B90" w:rsidRPr="00DD7CCF" w:rsidRDefault="00777B90" w:rsidP="00777B90">
      <w:pPr>
        <w:pStyle w:val="Lista"/>
      </w:pPr>
      <w:r w:rsidRPr="00DD7CCF">
        <w:t xml:space="preserve">plates must always be </w:t>
      </w:r>
      <w:r>
        <w:t>encoded</w:t>
      </w:r>
      <w:r w:rsidRPr="00DD7CCF">
        <w:t xml:space="preserve">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2FA72C5A" w14:textId="77777777" w:rsidR="00777B90" w:rsidRDefault="00777B90" w:rsidP="00777B90">
      <w:pPr>
        <w:pStyle w:val="Lista"/>
      </w:pPr>
      <w:r w:rsidRPr="00CF217C">
        <w:rPr>
          <w:b/>
          <w:bCs/>
        </w:rPr>
        <w:t>blank faces</w:t>
      </w:r>
      <w:r w:rsidRPr="00DD7CCF">
        <w:t xml:space="preserve"> shall be encoded as the corresponding </w:t>
      </w:r>
      <w:r w:rsidRPr="00DD7CCF">
        <w:rPr>
          <w:rStyle w:val="Code"/>
        </w:rPr>
        <w:t>&lt;pb/&gt;</w:t>
      </w:r>
      <w:r w:rsidRPr="00DD7CCF">
        <w:t xml:space="preserve"> element</w:t>
      </w:r>
      <w:r>
        <w:t>,</w:t>
      </w:r>
      <w:r w:rsidRPr="00CF217C">
        <w:t xml:space="preserve"> with the following recommendations for the sake of consistency within the project</w:t>
      </w:r>
    </w:p>
    <w:p w14:paraId="3B5D52C2" w14:textId="77777777" w:rsidR="00777B90" w:rsidRDefault="00777B90" w:rsidP="00777B90">
      <w:pPr>
        <w:pStyle w:val="Lista2"/>
      </w:pPr>
      <w:r>
        <w:t>for sets of copper plates where the first and/or last plate is only inscribed on one face, designate the blank faces to be the outer faces of the set, i.e. the recto of the first plate and the verso of the last plate</w:t>
      </w:r>
    </w:p>
    <w:p w14:paraId="063CC30F" w14:textId="77777777" w:rsidR="00777B90" w:rsidRDefault="00777B90" w:rsidP="00777B90">
      <w:pPr>
        <w:pStyle w:val="Lista2"/>
      </w:pPr>
      <w:r>
        <w:t>for sets or single plates inscribed on only one face (of each plate), designate the inscribed face as the recto, and the blank face as the verso</w:t>
      </w:r>
    </w:p>
    <w:p w14:paraId="6413BD1C" w14:textId="77777777" w:rsidR="00777B90" w:rsidRPr="00DD7CCF" w:rsidRDefault="00777B90" w:rsidP="00777B90">
      <w:pPr>
        <w:pStyle w:val="Lista2"/>
      </w:pPr>
      <w:r w:rsidRPr="00DD7CCF">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644AD0E2" w14:textId="2E775794" w:rsidR="00777B90" w:rsidRPr="00DD7CCF" w:rsidRDefault="00777B90" w:rsidP="00777B90">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Pr="00DD7CCF">
        <w:t>§</w:t>
      </w:r>
      <w:r w:rsidRPr="00DD7CCF">
        <w:fldChar w:fldCharType="begin"/>
      </w:r>
      <w:r w:rsidRPr="00DD7CCF">
        <w:instrText xml:space="preserve"> REF _Ref43979552 \w \h </w:instrText>
      </w:r>
      <w:r>
        <w:instrText xml:space="preserve"> \* MERGEFORMAT </w:instrText>
      </w:r>
      <w:r w:rsidRPr="00DD7CCF">
        <w:fldChar w:fldCharType="separate"/>
      </w:r>
      <w:r w:rsidR="004D1F94">
        <w:t>8.2.3</w:t>
      </w:r>
      <w:r w:rsidRPr="00DD7CCF">
        <w:fldChar w:fldCharType="end"/>
      </w:r>
      <w:r w:rsidRPr="00DD7CCF">
        <w:t>) that such empty elements must be inside block-level containers</w:t>
      </w:r>
    </w:p>
    <w:p w14:paraId="253C55A8" w14:textId="271E4547" w:rsidR="00777B90" w:rsidRPr="00DD7CCF" w:rsidRDefault="00777B90" w:rsidP="00777B90">
      <w:pPr>
        <w:pStyle w:val="Lista2"/>
      </w:pPr>
      <w:r w:rsidRPr="00DD7CCF">
        <w:t xml:space="preserve">see Case study 2 </w:t>
      </w:r>
      <w:r w:rsidRPr="00E24F87">
        <w:rPr>
          <w:noProof/>
        </w:rPr>
        <w:t>(</w:t>
      </w:r>
      <w:r w:rsidRPr="00DD7CCF">
        <w:t xml:space="preserve">A, B and C) in </w:t>
      </w:r>
      <w:r w:rsidRPr="00DD7CCF">
        <w:fldChar w:fldCharType="begin"/>
      </w:r>
      <w:r w:rsidRPr="00DD7CCF">
        <w:instrText xml:space="preserve"> REF _Ref43985466 \w \h </w:instrText>
      </w:r>
      <w:r>
        <w:instrText xml:space="preserve"> \* MERGEFORMAT </w:instrText>
      </w:r>
      <w:r w:rsidRPr="00DD7CCF">
        <w:fldChar w:fldCharType="separate"/>
      </w:r>
      <w:r w:rsidR="004D1F94">
        <w:t>Appendix C</w:t>
      </w:r>
      <w:r w:rsidRPr="00DD7CCF">
        <w:fldChar w:fldCharType="end"/>
      </w:r>
      <w:r w:rsidRPr="00DD7CCF">
        <w:t xml:space="preserve"> for an illustration of pages in an EpiDoc document</w:t>
      </w:r>
    </w:p>
    <w:p w14:paraId="16AEC28F" w14:textId="77777777" w:rsidR="00777B90" w:rsidRPr="00DD7CCF" w:rsidRDefault="00777B90" w:rsidP="00777B90">
      <w:pPr>
        <w:pStyle w:val="Cmsor3"/>
      </w:pPr>
      <w:bookmarkStart w:id="280" w:name="_t032kyf4wcza" w:colFirst="0" w:colLast="0"/>
      <w:bookmarkStart w:id="281" w:name="_Ref43986679"/>
      <w:bookmarkStart w:id="282" w:name="_Toc182838219"/>
      <w:bookmarkEnd w:id="280"/>
      <w:r>
        <w:t>Marking up o</w:t>
      </w:r>
      <w:r w:rsidRPr="00DD7CCF">
        <w:t>ther pagelike zones</w:t>
      </w:r>
      <w:bookmarkEnd w:id="281"/>
      <w:bookmarkEnd w:id="282"/>
    </w:p>
    <w:p w14:paraId="496AA816" w14:textId="77777777" w:rsidR="00777B90" w:rsidRPr="00DD7CCF" w:rsidRDefault="00777B90" w:rsidP="00777B90">
      <w:pPr>
        <w:pStyle w:val="Lista"/>
      </w:pPr>
      <w:r w:rsidRPr="00DD7CCF">
        <w:t xml:space="preserve">to encode </w:t>
      </w:r>
      <w:r>
        <w:t>pagelike partitions other than genuine pages</w:t>
      </w:r>
      <w:r w:rsidRPr="00DD7CCF">
        <w:t xml:space="preserve">,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1BBF406A" w14:textId="77777777" w:rsidR="00777B90" w:rsidRPr="00DD7CCF" w:rsidRDefault="00777B90" w:rsidP="00777B90">
      <w:pPr>
        <w:pStyle w:val="Lista2"/>
      </w:pPr>
      <w:r w:rsidRPr="00DD7CCF">
        <w:t xml:space="preserve">the mandatory attribute </w:t>
      </w:r>
      <w:r w:rsidRPr="008525C6">
        <w:rPr>
          <w:rStyle w:val="Codeattribute"/>
        </w:rPr>
        <w:t>@type</w:t>
      </w:r>
      <w:r w:rsidRPr="008525C6">
        <w:t xml:space="preserve"> </w:t>
      </w:r>
      <w:r w:rsidRPr="00DD7CCF">
        <w:t xml:space="preserve">with the value </w:t>
      </w:r>
      <w:r w:rsidRPr="00303844">
        <w:rPr>
          <w:rStyle w:val="Codevalue"/>
        </w:rPr>
        <w:t>"pagelike"</w:t>
      </w:r>
      <w:r w:rsidRPr="00DD7CCF">
        <w:t xml:space="preserve"> serves</w:t>
      </w:r>
      <w:r>
        <w:t xml:space="preserve"> in our project</w:t>
      </w:r>
      <w:r w:rsidRPr="00DD7CCF">
        <w:t xml:space="preserve"> to explicitly distinguish these elements from other milestones used in an edition</w:t>
      </w:r>
    </w:p>
    <w:p w14:paraId="1316F5FB" w14:textId="79D9AF8E" w:rsidR="00777B90" w:rsidRPr="00DD7CCF" w:rsidRDefault="00777B90" w:rsidP="00777B90">
      <w:pPr>
        <w:pStyle w:val="Lista2"/>
      </w:pPr>
      <w:r w:rsidRPr="00DD7CCF">
        <w:t xml:space="preserve">the </w:t>
      </w:r>
      <w:r>
        <w:t xml:space="preserve">mandatory </w:t>
      </w:r>
      <w:r w:rsidRPr="00DD7CCF">
        <w:t xml:space="preserve">attribute </w:t>
      </w:r>
      <w:r w:rsidRPr="008525C6">
        <w:rPr>
          <w:rStyle w:val="Codeattribute"/>
        </w:rPr>
        <w:t>@unit</w:t>
      </w:r>
      <w:r w:rsidRPr="008525C6">
        <w:t xml:space="preserve"> </w:t>
      </w:r>
      <w:r>
        <w:t xml:space="preserve">serves </w:t>
      </w:r>
      <w:r w:rsidRPr="00DD7CCF">
        <w:t>to encode the nature of the transition explicitly</w:t>
      </w:r>
      <w:r w:rsidR="00F65316">
        <w:t xml:space="preserve"> as per</w:t>
      </w:r>
      <w:r w:rsidRPr="00DD7CCF">
        <w:t xml:space="preserve"> §</w:t>
      </w:r>
      <w:r w:rsidR="00F65316">
        <w:fldChar w:fldCharType="begin"/>
      </w:r>
      <w:r w:rsidR="00F65316">
        <w:instrText xml:space="preserve"> REF _Ref182815315 \r \h </w:instrText>
      </w:r>
      <w:r w:rsidR="00F65316">
        <w:fldChar w:fldCharType="separate"/>
      </w:r>
      <w:r w:rsidR="004D1F94">
        <w:t>3.4.3</w:t>
      </w:r>
      <w:r w:rsidR="00F65316">
        <w:fldChar w:fldCharType="end"/>
      </w:r>
    </w:p>
    <w:p w14:paraId="72E75EFE" w14:textId="7F661337" w:rsidR="00777B90" w:rsidRDefault="00777B90" w:rsidP="00777B90">
      <w:pPr>
        <w:pStyle w:val="Lista2"/>
      </w:pPr>
      <w:r w:rsidRPr="00DD7CCF">
        <w:t xml:space="preserve">every </w:t>
      </w:r>
      <w:r>
        <w:t xml:space="preserve">pagelike partition </w:t>
      </w:r>
      <w:r w:rsidRPr="00912664">
        <w:t>must mandatorily carry the attribute</w:t>
      </w:r>
      <w:r w:rsidRPr="005D2B22">
        <w:rPr>
          <w:b/>
          <w:bCs/>
        </w:rPr>
        <w:t xml:space="preserve"> </w:t>
      </w:r>
      <w:r w:rsidRPr="008525C6">
        <w:rPr>
          <w:rStyle w:val="Codeattribute"/>
        </w:rPr>
        <w:t>@n</w:t>
      </w:r>
      <w:r w:rsidRPr="008525C6">
        <w:t xml:space="preserve"> </w:t>
      </w:r>
      <w:r>
        <w:t>as per §</w:t>
      </w:r>
      <w:r>
        <w:fldChar w:fldCharType="begin"/>
      </w:r>
      <w:r>
        <w:instrText xml:space="preserve"> REF _Ref182318136 \r \h </w:instrText>
      </w:r>
      <w:r>
        <w:fldChar w:fldCharType="separate"/>
      </w:r>
      <w:r w:rsidR="004D1F94">
        <w:t>3.5.4.2</w:t>
      </w:r>
      <w:r>
        <w:fldChar w:fldCharType="end"/>
      </w:r>
    </w:p>
    <w:p w14:paraId="31343B0C" w14:textId="26934B9F" w:rsidR="00777B90" w:rsidRDefault="00777B90" w:rsidP="00777B90">
      <w:pPr>
        <w:pStyle w:val="Lista2"/>
      </w:pPr>
      <w:r>
        <w:t xml:space="preserve">the attribute </w:t>
      </w:r>
      <w:r w:rsidRPr="006A77BF">
        <w:rPr>
          <w:rStyle w:val="Codeattribute"/>
        </w:rPr>
        <w:t>@break</w:t>
      </w:r>
      <w:r>
        <w:t xml:space="preserve"> must be added to zone beginnings within words as per §</w:t>
      </w:r>
      <w:r>
        <w:fldChar w:fldCharType="begin"/>
      </w:r>
      <w:r>
        <w:instrText xml:space="preserve"> REF _Ref182318134 \r \h </w:instrText>
      </w:r>
      <w:r>
        <w:fldChar w:fldCharType="separate"/>
      </w:r>
      <w:r w:rsidR="004D1F94">
        <w:t>3.4.2</w:t>
      </w:r>
      <w:r>
        <w:fldChar w:fldCharType="end"/>
      </w:r>
    </w:p>
    <w:p w14:paraId="3BCA101B" w14:textId="77777777" w:rsidR="00777B90" w:rsidRDefault="00777B90" w:rsidP="00777B90">
      <w:pPr>
        <w:pStyle w:val="Lista"/>
      </w:pPr>
      <w:r w:rsidRPr="00DD7CCF">
        <w:rPr>
          <w:rStyle w:val="Code"/>
        </w:rPr>
        <w:t>&lt;</w:t>
      </w:r>
      <w:r>
        <w:rPr>
          <w:rStyle w:val="Code"/>
        </w:rPr>
        <w:t>milestone</w:t>
      </w:r>
      <w:r w:rsidRPr="00DD7CCF">
        <w:rPr>
          <w:rStyle w:val="Code"/>
        </w:rPr>
        <w:t>/&gt;</w:t>
      </w:r>
      <w:r w:rsidRPr="00DD7CCF">
        <w:t xml:space="preserve"> </w:t>
      </w:r>
      <w:r>
        <w:t xml:space="preserve">marks beginnings (rather than transitions) and thus, when pagelike zones are present in a document, the element must be present </w:t>
      </w:r>
      <w:r w:rsidRPr="00DD7CCF">
        <w:t xml:space="preserve">at the </w:t>
      </w:r>
      <w:r>
        <w:t>start</w:t>
      </w:r>
      <w:r w:rsidRPr="00DD7CCF">
        <w:t xml:space="preserve"> of </w:t>
      </w:r>
      <w:r>
        <w:t xml:space="preserve">each such zone including </w:t>
      </w:r>
      <w:r w:rsidRPr="00DD7CCF">
        <w:t>the first</w:t>
      </w:r>
    </w:p>
    <w:p w14:paraId="51D89FFE" w14:textId="65074EAD" w:rsidR="00777B90" w:rsidRPr="00DD7CCF" w:rsidRDefault="00777B90" w:rsidP="00777B90">
      <w:pPr>
        <w:pStyle w:val="Lista"/>
      </w:pPr>
      <w:r>
        <w:t>all considerations applicable to structural milestones (§</w:t>
      </w:r>
      <w:r>
        <w:fldChar w:fldCharType="begin"/>
      </w:r>
      <w:r>
        <w:instrText xml:space="preserve"> REF _Ref182580716 \r \h </w:instrText>
      </w:r>
      <w:r>
        <w:fldChar w:fldCharType="separate"/>
      </w:r>
      <w:r w:rsidR="004D1F94">
        <w:t>3.2</w:t>
      </w:r>
      <w:r>
        <w:fldChar w:fldCharType="end"/>
      </w:r>
      <w:r>
        <w:t>) apply equally to line beginnings</w:t>
      </w:r>
    </w:p>
    <w:p w14:paraId="7E7EB859" w14:textId="1DD04B1E" w:rsidR="00777B90" w:rsidRDefault="00777B90" w:rsidP="00777B90">
      <w:pPr>
        <w:pStyle w:val="Lista"/>
      </w:pPr>
      <w:r w:rsidRPr="00DD7CCF">
        <w:t xml:space="preserve">see </w:t>
      </w:r>
      <w:r w:rsidRPr="00DD7CCF">
        <w:fldChar w:fldCharType="begin"/>
      </w:r>
      <w:r w:rsidRPr="00DD7CCF">
        <w:instrText xml:space="preserve"> REF _Ref44078357 \h </w:instrText>
      </w:r>
      <w:r>
        <w:instrText xml:space="preserve"> \* MERGEFORMAT </w:instrText>
      </w:r>
      <w:r w:rsidRPr="00DD7CCF">
        <w:fldChar w:fldCharType="separate"/>
      </w:r>
      <w:r w:rsidR="004D1F94" w:rsidRPr="00DD7CCF">
        <w:t xml:space="preserve">Example </w:t>
      </w:r>
      <w:r w:rsidR="004D1F94">
        <w:rPr>
          <w:noProof/>
        </w:rPr>
        <w:t>3.5.1</w:t>
      </w:r>
      <w:r w:rsidR="004D1F94" w:rsidRPr="00DD7CCF">
        <w:rPr>
          <w:noProof/>
        </w:rPr>
        <w:t>.</w:t>
      </w:r>
      <w:r w:rsidR="004D1F94">
        <w:rPr>
          <w:noProof/>
        </w:rPr>
        <w:t>A</w:t>
      </w:r>
      <w:r w:rsidRPr="00DD7CCF">
        <w:fldChar w:fldCharType="end"/>
      </w:r>
      <w:r w:rsidRPr="00DD7CCF">
        <w:t xml:space="preserve"> for a full illustration of </w:t>
      </w:r>
      <w:r>
        <w:t>pagelike</w:t>
      </w:r>
      <w:r w:rsidRPr="00DD7CCF">
        <w:t xml:space="preserve"> zones in an EpiDoc document, and Case stud</w:t>
      </w:r>
      <w:r>
        <w:t>ies</w:t>
      </w:r>
      <w:r w:rsidRPr="00DD7CCF">
        <w:t xml:space="preserve"> 1 </w:t>
      </w:r>
      <w:r>
        <w:rPr>
          <w:noProof/>
        </w:rPr>
        <w:t xml:space="preserve">and 2 in </w:t>
      </w:r>
      <w:r w:rsidRPr="00DD7CCF">
        <w:fldChar w:fldCharType="begin"/>
      </w:r>
      <w:r w:rsidRPr="00DD7CCF">
        <w:instrText xml:space="preserve"> REF _Ref43985466 \w \h </w:instrText>
      </w:r>
      <w:r>
        <w:instrText xml:space="preserve"> \* MERGEFORMAT </w:instrText>
      </w:r>
      <w:r w:rsidRPr="00DD7CCF">
        <w:fldChar w:fldCharType="separate"/>
      </w:r>
      <w:r w:rsidR="004D1F94">
        <w:t>Appendix C</w:t>
      </w:r>
      <w:r w:rsidRPr="00DD7CCF">
        <w:fldChar w:fldCharType="end"/>
      </w:r>
      <w:r w:rsidRPr="00DD7CCF">
        <w:t xml:space="preserve"> for more complex scenario</w:t>
      </w:r>
      <w:r>
        <w:t>s</w:t>
      </w:r>
    </w:p>
    <w:p w14:paraId="5E732FCE" w14:textId="77777777" w:rsidR="00777B90" w:rsidRPr="00DD7CCF" w:rsidRDefault="00777B90" w:rsidP="00777B90">
      <w:pPr>
        <w:pStyle w:val="Cmsor3"/>
      </w:pPr>
      <w:bookmarkStart w:id="283" w:name="_Toc182838220"/>
      <w:r>
        <w:t>Identification and titling of pagelike partitions</w:t>
      </w:r>
      <w:bookmarkEnd w:id="283"/>
    </w:p>
    <w:p w14:paraId="03FDED3F" w14:textId="6DBEC4BF" w:rsidR="00777B90" w:rsidRPr="00283D9F" w:rsidRDefault="00777B90" w:rsidP="00777B90">
      <w:bookmarkStart w:id="284" w:name="_oypoil6s6m99" w:colFirst="0" w:colLast="0"/>
      <w:bookmarkEnd w:id="284"/>
      <w:r>
        <w:t>The primary identifier for pagelike partitions is a unique number (§</w:t>
      </w:r>
      <w:r>
        <w:fldChar w:fldCharType="begin"/>
      </w:r>
      <w:r>
        <w:instrText xml:space="preserve"> REF _Ref182310225 \r \h </w:instrText>
      </w:r>
      <w:r>
        <w:fldChar w:fldCharType="separate"/>
      </w:r>
      <w:r w:rsidR="004D1F94">
        <w:t>3.5.4.1</w:t>
      </w:r>
      <w:r>
        <w:fldChar w:fldCharType="end"/>
      </w:r>
      <w:r>
        <w:t>, §</w:t>
      </w:r>
      <w:r>
        <w:fldChar w:fldCharType="begin"/>
      </w:r>
      <w:r>
        <w:instrText xml:space="preserve"> REF _Ref182318136 \r \h </w:instrText>
      </w:r>
      <w:r>
        <w:fldChar w:fldCharType="separate"/>
      </w:r>
      <w:r w:rsidR="004D1F94">
        <w:t>3.5.4.2</w:t>
      </w:r>
      <w:r>
        <w:fldChar w:fldCharType="end"/>
      </w:r>
      <w:r>
        <w:t>). The nature of pagelike milestones is mandatorily encoded as the unit of the milestone (§</w:t>
      </w:r>
      <w:r w:rsidR="00F65316">
        <w:fldChar w:fldCharType="begin"/>
      </w:r>
      <w:r w:rsidR="00F65316">
        <w:instrText xml:space="preserve"> REF _Ref182815315 \r \h </w:instrText>
      </w:r>
      <w:r w:rsidR="00F65316">
        <w:fldChar w:fldCharType="separate"/>
      </w:r>
      <w:r w:rsidR="004D1F94">
        <w:t>3.4.3</w:t>
      </w:r>
      <w:r w:rsidR="00F65316">
        <w:fldChar w:fldCharType="end"/>
      </w:r>
      <w:r>
        <w:t>). When an XML edition is rendered for display, labels for pagelike partitions will be automatically generated from the unit (which is implicitly “page” for genuine page beginnings) and the number, as noted in the examples in this section. When these automatic headings are deemed insufficient, an optional custom label (§</w:t>
      </w:r>
      <w:r>
        <w:fldChar w:fldCharType="begin"/>
      </w:r>
      <w:r>
        <w:instrText xml:space="preserve"> REF _Ref182299869 \r \h </w:instrText>
      </w:r>
      <w:r>
        <w:fldChar w:fldCharType="separate"/>
      </w:r>
      <w:r w:rsidR="004D1F94">
        <w:t>3.5.4.3</w:t>
      </w:r>
      <w:r>
        <w:fldChar w:fldCharType="end"/>
      </w:r>
      <w:r>
        <w:t>) may be added to the encoding, which will replace the auto-generated label.</w:t>
      </w:r>
    </w:p>
    <w:p w14:paraId="3F834395" w14:textId="77777777" w:rsidR="00777B90" w:rsidRPr="00DD7CCF" w:rsidRDefault="00777B90" w:rsidP="00777B90">
      <w:bookmarkStart w:id="285" w:name="_Ref182300601"/>
      <w:bookmarkStart w:id="286" w:name="_Ref182300603"/>
    </w:p>
    <w:tbl>
      <w:tblPr>
        <w:tblStyle w:val="CodeSampleTable"/>
        <w:tblW w:w="0" w:type="auto"/>
        <w:tblLook w:val="04A0" w:firstRow="1" w:lastRow="0" w:firstColumn="1" w:lastColumn="0" w:noHBand="0" w:noVBand="1"/>
      </w:tblPr>
      <w:tblGrid>
        <w:gridCol w:w="9054"/>
      </w:tblGrid>
      <w:tr w:rsidR="00777B90" w:rsidRPr="00DD7CCF" w14:paraId="7264B8D1" w14:textId="77777777" w:rsidTr="003B3C1C">
        <w:trPr>
          <w:cnfStyle w:val="100000000000" w:firstRow="1" w:lastRow="0" w:firstColumn="0" w:lastColumn="0" w:oddVBand="0" w:evenVBand="0" w:oddHBand="0" w:evenHBand="0" w:firstRowFirstColumn="0" w:firstRowLastColumn="0" w:lastRowFirstColumn="0" w:lastRowLastColumn="0"/>
        </w:trPr>
        <w:tc>
          <w:tcPr>
            <w:tcW w:w="9054" w:type="dxa"/>
          </w:tcPr>
          <w:p w14:paraId="29C47FBA" w14:textId="4BFE0B43" w:rsidR="00777B90" w:rsidRPr="00DD7CCF" w:rsidRDefault="00777B90" w:rsidP="003B3C1C">
            <w:pPr>
              <w:pStyle w:val="Kpalrs"/>
            </w:pPr>
            <w:bookmarkStart w:id="287" w:name="_Ref44078412"/>
            <w:r w:rsidRPr="00DD7CCF">
              <w:t xml:space="preserve">Example </w:t>
            </w:r>
            <w:fldSimple w:instr=" STYLEREF 3 \s ">
              <w:r w:rsidR="004D1F94">
                <w:rPr>
                  <w:noProof/>
                </w:rPr>
                <w:t>3.5.4</w:t>
              </w:r>
            </w:fldSimple>
            <w:r w:rsidRPr="00DD7CCF">
              <w:t>.</w:t>
            </w:r>
            <w:fldSimple w:instr=" SEQ Example \* ALPHABETIC \s 3 ">
              <w:r w:rsidR="004D1F94">
                <w:rPr>
                  <w:noProof/>
                </w:rPr>
                <w:t>A</w:t>
              </w:r>
            </w:fldSimple>
            <w:bookmarkEnd w:id="287"/>
            <w:r w:rsidRPr="00DD7CCF">
              <w:t>: zone identification, two faces of an object</w:t>
            </w:r>
          </w:p>
        </w:tc>
      </w:tr>
      <w:tr w:rsidR="00777B90" w:rsidRPr="00DD7CCF" w14:paraId="564CA135" w14:textId="77777777" w:rsidTr="003B3C1C">
        <w:tc>
          <w:tcPr>
            <w:tcW w:w="9054" w:type="dxa"/>
          </w:tcPr>
          <w:p w14:paraId="1D131740" w14:textId="77777777" w:rsidR="00777B90" w:rsidRPr="00DD7CCF" w:rsidRDefault="00777B90" w:rsidP="003B3C1C">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006FA654" w14:textId="77777777" w:rsidR="00777B90" w:rsidRPr="00DD7CCF" w:rsidRDefault="00777B90" w:rsidP="003B3C1C">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777B90" w:rsidRPr="00DD7CCF" w14:paraId="7C855551" w14:textId="77777777" w:rsidTr="003B3C1C">
        <w:tc>
          <w:tcPr>
            <w:tcW w:w="9054" w:type="dxa"/>
          </w:tcPr>
          <w:p w14:paraId="54D14D0A" w14:textId="77777777" w:rsidR="00777B90" w:rsidRPr="00DD7CCF" w:rsidRDefault="00777B90" w:rsidP="003B3C1C">
            <w:pPr>
              <w:pStyle w:val="TableNote"/>
              <w:rPr>
                <w:rStyle w:val="Code"/>
              </w:rPr>
            </w:pPr>
            <w:r w:rsidRPr="00DD7CCF">
              <w:t>auto-generated headings will show “Face A”, “Face B”, etc.</w:t>
            </w:r>
          </w:p>
        </w:tc>
      </w:tr>
    </w:tbl>
    <w:p w14:paraId="2226F8B7" w14:textId="77777777" w:rsidR="00777B90" w:rsidRPr="00DD7CCF" w:rsidRDefault="00777B90" w:rsidP="00777B90"/>
    <w:tbl>
      <w:tblPr>
        <w:tblStyle w:val="CodeSampleTable"/>
        <w:tblW w:w="0" w:type="auto"/>
        <w:tblLook w:val="04A0" w:firstRow="1" w:lastRow="0" w:firstColumn="1" w:lastColumn="0" w:noHBand="0" w:noVBand="1"/>
      </w:tblPr>
      <w:tblGrid>
        <w:gridCol w:w="9054"/>
      </w:tblGrid>
      <w:tr w:rsidR="00777B90" w:rsidRPr="00DD7CCF" w14:paraId="104547AC" w14:textId="77777777" w:rsidTr="003B3C1C">
        <w:trPr>
          <w:cnfStyle w:val="100000000000" w:firstRow="1" w:lastRow="0" w:firstColumn="0" w:lastColumn="0" w:oddVBand="0" w:evenVBand="0" w:oddHBand="0" w:evenHBand="0" w:firstRowFirstColumn="0" w:firstRowLastColumn="0" w:lastRowFirstColumn="0" w:lastRowLastColumn="0"/>
        </w:trPr>
        <w:tc>
          <w:tcPr>
            <w:tcW w:w="9054" w:type="dxa"/>
          </w:tcPr>
          <w:p w14:paraId="4C205AB9" w14:textId="5E908449" w:rsidR="00777B90" w:rsidRPr="00DD7CCF" w:rsidRDefault="00777B90" w:rsidP="003B3C1C">
            <w:pPr>
              <w:pStyle w:val="Kpalrs"/>
            </w:pPr>
            <w:bookmarkStart w:id="288" w:name="_Ref44078459"/>
            <w:r w:rsidRPr="00DD7CCF">
              <w:lastRenderedPageBreak/>
              <w:t xml:space="preserve">Example </w:t>
            </w:r>
            <w:fldSimple w:instr=" STYLEREF 3 \s ">
              <w:r w:rsidR="004D1F94">
                <w:rPr>
                  <w:noProof/>
                </w:rPr>
                <w:t>3.5.4</w:t>
              </w:r>
            </w:fldSimple>
            <w:r w:rsidRPr="00DD7CCF">
              <w:t>.</w:t>
            </w:r>
            <w:fldSimple w:instr=" SEQ Example \* ALPHABETIC \s 3 ">
              <w:r w:rsidR="004D1F94">
                <w:rPr>
                  <w:noProof/>
                </w:rPr>
                <w:t>B</w:t>
              </w:r>
            </w:fldSimple>
            <w:bookmarkEnd w:id="288"/>
            <w:r w:rsidRPr="00DD7CCF">
              <w:t>: zone identification, two doorjambs</w:t>
            </w:r>
          </w:p>
        </w:tc>
      </w:tr>
      <w:tr w:rsidR="00777B90" w:rsidRPr="00DD7CCF" w14:paraId="31CBEBEF" w14:textId="77777777" w:rsidTr="003B3C1C">
        <w:tc>
          <w:tcPr>
            <w:tcW w:w="9054" w:type="dxa"/>
          </w:tcPr>
          <w:p w14:paraId="4CDB4A81" w14:textId="77777777" w:rsidR="00777B90" w:rsidRPr="00DD7CCF" w:rsidRDefault="00777B90" w:rsidP="003B3C1C">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13C61979" w14:textId="77777777" w:rsidR="00777B90" w:rsidRPr="00DD7CCF" w:rsidRDefault="00777B90" w:rsidP="003B3C1C">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777B90" w:rsidRPr="00DD7CCF" w14:paraId="2C54D6D7" w14:textId="77777777" w:rsidTr="003B3C1C">
        <w:tc>
          <w:tcPr>
            <w:tcW w:w="9054" w:type="dxa"/>
          </w:tcPr>
          <w:p w14:paraId="7726F368" w14:textId="77777777" w:rsidR="00777B90" w:rsidRPr="00DD7CCF" w:rsidRDefault="00777B90" w:rsidP="003B3C1C">
            <w:pPr>
              <w:pStyle w:val="TableNote"/>
              <w:rPr>
                <w:rStyle w:val="Code"/>
              </w:rPr>
            </w:pPr>
            <w:r w:rsidRPr="00DD7CCF">
              <w:t>explicitly encoded headings will show “Northern Doorjamb”, “Southern Doorjamb”, etc.</w:t>
            </w:r>
          </w:p>
        </w:tc>
      </w:tr>
    </w:tbl>
    <w:p w14:paraId="4DC2CBE6" w14:textId="77777777" w:rsidR="00777B90" w:rsidRPr="00DD7CCF" w:rsidRDefault="00777B90" w:rsidP="00777B90">
      <w:pPr>
        <w:pStyle w:val="Cmsor4"/>
      </w:pPr>
      <w:bookmarkStart w:id="289" w:name="_Ref182310225"/>
      <w:bookmarkStart w:id="290" w:name="_Ref182299822"/>
      <w:bookmarkStart w:id="291" w:name="_Ref182300602"/>
      <w:bookmarkStart w:id="292" w:name="_Toc182838221"/>
      <w:bookmarkEnd w:id="285"/>
      <w:bookmarkEnd w:id="286"/>
      <w:r>
        <w:t>Page numbering</w:t>
      </w:r>
      <w:bookmarkEnd w:id="289"/>
      <w:bookmarkEnd w:id="292"/>
    </w:p>
    <w:p w14:paraId="45150F92" w14:textId="77777777" w:rsidR="00777B90" w:rsidRDefault="00777B90" w:rsidP="00777B90">
      <w:pPr>
        <w:pStyle w:val="Lista"/>
      </w:pPr>
      <w:r w:rsidRPr="00912664">
        <w:t xml:space="preserve">the recommended values </w:t>
      </w:r>
      <w:r>
        <w:t xml:space="preserve">for numbering genuine pages </w:t>
      </w:r>
      <w:r w:rsidRPr="00912664">
        <w:t>are</w:t>
      </w:r>
      <w:r w:rsidRPr="00CD25A4">
        <w:rPr>
          <w:b/>
          <w:bCs/>
        </w:rPr>
        <w:t xml:space="preserve"> </w:t>
      </w:r>
      <w:r w:rsidRPr="00DD7CCF">
        <w:t>1r, 1v, 2r, 2v etc.</w:t>
      </w:r>
    </w:p>
    <w:p w14:paraId="540325C9" w14:textId="77777777" w:rsidR="00777B90" w:rsidRDefault="00777B90" w:rsidP="00777B90">
      <w:pPr>
        <w:pStyle w:val="Lista2"/>
      </w:pPr>
      <w:r>
        <w:t xml:space="preserve">the value of </w:t>
      </w:r>
      <w:r w:rsidRPr="00912664">
        <w:rPr>
          <w:rStyle w:val="Codeattribute"/>
        </w:rPr>
        <w:t>@n</w:t>
      </w:r>
      <w:r>
        <w:t xml:space="preserve"> is thus composed of</w:t>
      </w:r>
    </w:p>
    <w:p w14:paraId="17CD7061" w14:textId="77777777" w:rsidR="00777B90" w:rsidRDefault="00777B90" w:rsidP="00777B90">
      <w:pPr>
        <w:pStyle w:val="Lista3"/>
      </w:pPr>
      <w:r>
        <w:t xml:space="preserve">an </w:t>
      </w:r>
      <w:r w:rsidRPr="00DD7CCF">
        <w:t>Arabic numeral</w:t>
      </w:r>
      <w:r>
        <w:t xml:space="preserve"> starting with 1 and proceeding in steps of 1 per plate (folio)</w:t>
      </w:r>
    </w:p>
    <w:p w14:paraId="3F5D0358" w14:textId="77777777" w:rsidR="00777B90" w:rsidRDefault="00777B90" w:rsidP="00777B90">
      <w:pPr>
        <w:pStyle w:val="Lista3"/>
      </w:pPr>
      <w:r>
        <w:t xml:space="preserve">the abbreviation to identify the </w:t>
      </w:r>
      <w:r w:rsidRPr="00DD7CCF">
        <w:t xml:space="preserve">recto </w:t>
      </w:r>
      <w:r w:rsidRPr="00E24F87">
        <w:rPr>
          <w:noProof/>
        </w:rPr>
        <w:t>(</w:t>
      </w:r>
      <w:r w:rsidRPr="00DD7CCF">
        <w:t xml:space="preserve">front) and verso </w:t>
      </w:r>
      <w:r w:rsidRPr="00E24F87">
        <w:rPr>
          <w:noProof/>
        </w:rPr>
        <w:t>(</w:t>
      </w:r>
      <w:r w:rsidRPr="00DD7CCF">
        <w:t xml:space="preserve">back) face of </w:t>
      </w:r>
      <w:r>
        <w:t>each plate</w:t>
      </w:r>
    </w:p>
    <w:p w14:paraId="6E561318" w14:textId="77777777" w:rsidR="00777B90" w:rsidRPr="00DD7CCF" w:rsidRDefault="00777B90" w:rsidP="00777B90">
      <w:pPr>
        <w:pStyle w:val="Lista2"/>
      </w:pPr>
      <w:r w:rsidRPr="00DD7CCF">
        <w:t xml:space="preserve">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77276E89" w14:textId="77777777" w:rsidR="00777B90" w:rsidRPr="00DD7CCF" w:rsidRDefault="00777B90" w:rsidP="00777B90">
      <w:pPr>
        <w:pStyle w:val="Lista"/>
      </w:pPr>
      <w:r w:rsidRPr="00DD7CCF">
        <w:t>if you have a good reason to do so, you may opt to use a different numbering scheme for pages with the following constraints:</w:t>
      </w:r>
    </w:p>
    <w:p w14:paraId="3EC8707C" w14:textId="77777777" w:rsidR="00777B90" w:rsidRPr="00DD7CCF" w:rsidRDefault="00777B90" w:rsidP="00777B90">
      <w:pPr>
        <w:pStyle w:val="Lista2"/>
      </w:pPr>
      <w:r w:rsidRPr="00DD7CCF">
        <w:t xml:space="preserve">the value of </w:t>
      </w:r>
      <w:r w:rsidRPr="008525C6">
        <w:rPr>
          <w:rStyle w:val="Codeattribute"/>
        </w:rPr>
        <w:t>@n</w:t>
      </w:r>
      <w:r w:rsidRPr="008525C6">
        <w:t xml:space="preserve"> </w:t>
      </w:r>
      <w:r w:rsidRPr="00DD7CCF">
        <w:t xml:space="preserve">must not contain a space </w:t>
      </w:r>
      <w:r w:rsidRPr="00E24F87">
        <w:rPr>
          <w:noProof/>
        </w:rPr>
        <w:t>(</w:t>
      </w:r>
      <w:r w:rsidRPr="00DD7CCF">
        <w:t>use an underscore _ instead if a space is essential)</w:t>
      </w:r>
    </w:p>
    <w:p w14:paraId="2A90227C" w14:textId="77777777" w:rsidR="00777B90" w:rsidRPr="00DD7CCF" w:rsidRDefault="00777B90" w:rsidP="00777B90">
      <w:pPr>
        <w:pStyle w:val="Lista2"/>
      </w:pPr>
      <w:r w:rsidRPr="00DD7CCF">
        <w:t xml:space="preserve">each page must have a unique number within your edition </w:t>
      </w:r>
      <w:r w:rsidRPr="00E24F87">
        <w:rPr>
          <w:noProof/>
        </w:rPr>
        <w:t>(</w:t>
      </w:r>
      <w:r w:rsidRPr="00DD7CCF">
        <w:t>or, if applicable, within a textpart division)</w:t>
      </w:r>
    </w:p>
    <w:p w14:paraId="7687B5ED" w14:textId="68365AA0" w:rsidR="00777B90" w:rsidRPr="00DD7CCF" w:rsidRDefault="00777B90" w:rsidP="00777B90">
      <w:pPr>
        <w:pStyle w:val="Lista"/>
      </w:pPr>
      <w:r w:rsidRPr="00DD7CCF">
        <w:t>should pages occur in more than one textpart of a complex inscription, page numbers must be reset in each textpart</w:t>
      </w:r>
      <w:r>
        <w:t xml:space="preserve"> for the sake of consistency (§</w:t>
      </w:r>
      <w:r>
        <w:fldChar w:fldCharType="begin"/>
      </w:r>
      <w:r>
        <w:instrText xml:space="preserve"> REF _Ref43986747 \r \h </w:instrText>
      </w:r>
      <w:r>
        <w:fldChar w:fldCharType="separate"/>
      </w:r>
      <w:r w:rsidR="004D1F94">
        <w:t>3.3.4</w:t>
      </w:r>
      <w:r>
        <w:fldChar w:fldCharType="end"/>
      </w:r>
      <w:r>
        <w:t>)</w:t>
      </w:r>
    </w:p>
    <w:p w14:paraId="4F5B3EDB" w14:textId="0B8F7D8A" w:rsidR="00777B90" w:rsidRDefault="00777B90" w:rsidP="00777B90">
      <w:pPr>
        <w:pStyle w:val="Lista"/>
      </w:pPr>
      <w:r w:rsidRPr="00DD7CCF">
        <w:t>see §</w:t>
      </w:r>
      <w:r w:rsidRPr="00DD7CCF">
        <w:fldChar w:fldCharType="begin"/>
      </w:r>
      <w:r w:rsidRPr="00DD7CCF">
        <w:instrText xml:space="preserve"> REF _Ref43984607 \w \h </w:instrText>
      </w:r>
      <w:r>
        <w:instrText xml:space="preserve"> \* MERGEFORMAT </w:instrText>
      </w:r>
      <w:r w:rsidRPr="00DD7CCF">
        <w:fldChar w:fldCharType="separate"/>
      </w:r>
      <w:r w:rsidR="004D1F94">
        <w:t>3.2.4</w:t>
      </w:r>
      <w:r w:rsidRPr="00DD7CCF">
        <w:fldChar w:fldCharType="end"/>
      </w:r>
      <w:r w:rsidRPr="00DD7CCF">
        <w:t xml:space="preserve"> about encoding any original pagination or foliation</w:t>
      </w:r>
    </w:p>
    <w:p w14:paraId="01C8C82F" w14:textId="77777777" w:rsidR="00777B90" w:rsidRDefault="00777B90" w:rsidP="00777B90">
      <w:pPr>
        <w:pStyle w:val="Cmsor4"/>
      </w:pPr>
      <w:bookmarkStart w:id="293" w:name="_Ref182318136"/>
      <w:bookmarkStart w:id="294" w:name="_Toc182838222"/>
      <w:bookmarkEnd w:id="290"/>
      <w:r>
        <w:t>Numbering pagelike milestones</w:t>
      </w:r>
      <w:bookmarkEnd w:id="291"/>
      <w:bookmarkEnd w:id="293"/>
      <w:bookmarkEnd w:id="294"/>
    </w:p>
    <w:p w14:paraId="0EB46BA6" w14:textId="77777777" w:rsidR="00777B90" w:rsidRDefault="00777B90" w:rsidP="00777B90">
      <w:pPr>
        <w:pStyle w:val="Lista"/>
      </w:pPr>
      <w:r>
        <w:t xml:space="preserve">the values of </w:t>
      </w:r>
      <w:r w:rsidRPr="008525C6">
        <w:rPr>
          <w:rStyle w:val="Codeattribute"/>
        </w:rPr>
        <w:t>@n</w:t>
      </w:r>
      <w:r>
        <w:t xml:space="preserve"> recommended for the identification of pagelike partitions other than actual pages are </w:t>
      </w:r>
      <w:r w:rsidRPr="00DD7CCF">
        <w:t>uppercase Latin letters</w:t>
      </w:r>
      <w:r>
        <w:t xml:space="preserve"> beginning with A</w:t>
      </w:r>
    </w:p>
    <w:p w14:paraId="3A92781A" w14:textId="77777777" w:rsidR="00777B90" w:rsidRPr="00DD7CCF" w:rsidRDefault="00777B90" w:rsidP="00777B90">
      <w:pPr>
        <w:pStyle w:val="Lista2"/>
      </w:pPr>
      <w:r>
        <w:t xml:space="preserve">nonetheless, </w:t>
      </w:r>
      <w:r w:rsidRPr="00DD7CCF">
        <w:t xml:space="preserve">any </w:t>
      </w:r>
      <w:r>
        <w:t xml:space="preserve">numeration </w:t>
      </w:r>
      <w:r w:rsidRPr="00DD7CCF">
        <w:t>scheme may be used depending on your preference and the conventions of your specific field</w:t>
      </w:r>
      <w:r>
        <w:t xml:space="preserve">; </w:t>
      </w:r>
      <w:r w:rsidRPr="00DD7CCF">
        <w:t>in particular, feel free to use</w:t>
      </w:r>
    </w:p>
    <w:p w14:paraId="20166227" w14:textId="70792CA8" w:rsidR="00777B90" w:rsidRPr="00DD7CCF" w:rsidRDefault="00777B90" w:rsidP="00777B90">
      <w:pPr>
        <w:pStyle w:val="Lista3"/>
      </w:pPr>
      <w:r w:rsidRPr="00DD7CCF">
        <w:t>the uppercase letters N, S, E, W to indicate cardinal directions</w:t>
      </w:r>
      <w:r>
        <w:t xml:space="preserve"> (</w:t>
      </w:r>
      <w:r>
        <w:fldChar w:fldCharType="begin"/>
      </w:r>
      <w:r>
        <w:instrText xml:space="preserve"> REF _Ref44078459 \h </w:instrText>
      </w:r>
      <w:r>
        <w:fldChar w:fldCharType="separate"/>
      </w:r>
      <w:r w:rsidR="004D1F94" w:rsidRPr="00DD7CCF">
        <w:t xml:space="preserve">Example </w:t>
      </w:r>
      <w:r w:rsidR="004D1F94">
        <w:rPr>
          <w:noProof/>
        </w:rPr>
        <w:t>3.5.4</w:t>
      </w:r>
      <w:r w:rsidR="004D1F94" w:rsidRPr="00DD7CCF">
        <w:t>.</w:t>
      </w:r>
      <w:r w:rsidR="004D1F94">
        <w:rPr>
          <w:noProof/>
        </w:rPr>
        <w:t>B</w:t>
      </w:r>
      <w:r>
        <w:fldChar w:fldCharType="end"/>
      </w:r>
      <w:r>
        <w:t>)</w:t>
      </w:r>
    </w:p>
    <w:p w14:paraId="15C02A71" w14:textId="77777777" w:rsidR="00777B90" w:rsidRPr="00DD7CCF" w:rsidRDefault="00777B90" w:rsidP="00777B90">
      <w:pPr>
        <w:pStyle w:val="Lista3"/>
      </w:pPr>
      <w:r w:rsidRPr="00DD7CCF">
        <w:t xml:space="preserve">lowercase letters alternating with uppercase ones to denote major/frontal and minor/lateral faces of a three-dimensional object such as a Southeast Asian stele,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0828F457" w14:textId="37DD9B9A" w:rsidR="00777B90" w:rsidRDefault="00777B90" w:rsidP="00777B90">
      <w:pPr>
        <w:pStyle w:val="Lista"/>
      </w:pPr>
      <w:r>
        <w:t>when several textpart divisions (§</w:t>
      </w:r>
      <w:r>
        <w:fldChar w:fldCharType="begin"/>
      </w:r>
      <w:r>
        <w:instrText xml:space="preserve"> REF _Ref43978987 \r \h </w:instrText>
      </w:r>
      <w:r>
        <w:fldChar w:fldCharType="separate"/>
      </w:r>
      <w:r w:rsidR="004D1F94">
        <w:t>3.2</w:t>
      </w:r>
      <w:r>
        <w:fldChar w:fldCharType="end"/>
      </w:r>
      <w:r>
        <w:t>) of an edition include pagelike milestones, then</w:t>
      </w:r>
    </w:p>
    <w:p w14:paraId="2632656E" w14:textId="679A964C" w:rsidR="00777B90" w:rsidRDefault="00777B90" w:rsidP="00777B90">
      <w:pPr>
        <w:pStyle w:val="Lista2"/>
      </w:pPr>
      <w:r>
        <w:t>if the pagelike partitions are of the same kind, it is recommended that you restart their numbering in each division for the sake of consistency (§</w:t>
      </w:r>
      <w:r>
        <w:fldChar w:fldCharType="begin"/>
      </w:r>
      <w:r>
        <w:instrText xml:space="preserve"> REF _Ref43986747 \r \h </w:instrText>
      </w:r>
      <w:r>
        <w:fldChar w:fldCharType="separate"/>
      </w:r>
      <w:r w:rsidR="004D1F94">
        <w:t>3.3.4</w:t>
      </w:r>
      <w:r>
        <w:fldChar w:fldCharType="end"/>
      </w:r>
      <w:r>
        <w:t>)</w:t>
      </w:r>
    </w:p>
    <w:p w14:paraId="7669ECCC" w14:textId="70936B60" w:rsidR="00777B90" w:rsidRDefault="00777B90" w:rsidP="00777B90">
      <w:pPr>
        <w:pStyle w:val="Lista2"/>
      </w:pPr>
      <w:r>
        <w:t xml:space="preserve">if the pagelike partitions are of different kinds, it is recommended that you employ different numeration schemes for them in addition to distinguishing them by </w:t>
      </w:r>
      <w:r w:rsidRPr="00912664">
        <w:rPr>
          <w:rStyle w:val="Codeattribute"/>
        </w:rPr>
        <w:t>@unit</w:t>
      </w:r>
      <w:r>
        <w:t xml:space="preserve"> (§</w:t>
      </w:r>
      <w:r w:rsidR="00F65316">
        <w:fldChar w:fldCharType="begin"/>
      </w:r>
      <w:r w:rsidR="00F65316">
        <w:instrText xml:space="preserve"> REF _Ref182815315 \r \h </w:instrText>
      </w:r>
      <w:r w:rsidR="00F65316">
        <w:fldChar w:fldCharType="separate"/>
      </w:r>
      <w:r w:rsidR="004D1F94">
        <w:t>3.4.3</w:t>
      </w:r>
      <w:r w:rsidR="00F65316">
        <w:fldChar w:fldCharType="end"/>
      </w:r>
      <w:r>
        <w:t>)</w:t>
      </w:r>
    </w:p>
    <w:p w14:paraId="58AE4505" w14:textId="125917B0" w:rsidR="00777B90" w:rsidRDefault="00777B90" w:rsidP="00777B90">
      <w:pPr>
        <w:pStyle w:val="Lista2"/>
      </w:pPr>
      <w:r>
        <w:t>recall from §</w:t>
      </w:r>
      <w:r>
        <w:fldChar w:fldCharType="begin"/>
      </w:r>
      <w:r>
        <w:instrText xml:space="preserve"> REF _Ref182301135 \r \h </w:instrText>
      </w:r>
      <w:r>
        <w:fldChar w:fldCharType="separate"/>
      </w:r>
      <w:r w:rsidR="004D1F94">
        <w:t>3.5.1</w:t>
      </w:r>
      <w:r>
        <w:fldChar w:fldCharType="end"/>
      </w:r>
      <w:r>
        <w:t xml:space="preserve"> that only one kind of pagelike partition is allowed within any single division (i.e. in the edition or in each textpart, as the case may be)</w:t>
      </w:r>
    </w:p>
    <w:p w14:paraId="309AB4D9" w14:textId="77777777" w:rsidR="00777B90" w:rsidRPr="00DD7CCF" w:rsidRDefault="00777B90" w:rsidP="00777B90">
      <w:pPr>
        <w:pStyle w:val="Cmsor4"/>
      </w:pPr>
      <w:bookmarkStart w:id="295" w:name="_Ref182299869"/>
      <w:bookmarkStart w:id="296" w:name="_Toc182838223"/>
      <w:r>
        <w:t>Labels for pagelike milestones</w:t>
      </w:r>
      <w:bookmarkEnd w:id="295"/>
      <w:bookmarkEnd w:id="296"/>
    </w:p>
    <w:p w14:paraId="3A18AF1E" w14:textId="77777777" w:rsidR="00777B90" w:rsidRPr="00DD7CCF" w:rsidRDefault="00777B90" w:rsidP="00777B90">
      <w:pPr>
        <w:pStyle w:val="Lista"/>
      </w:pPr>
      <w:r w:rsidRPr="00DD7CCF">
        <w:t xml:space="preserve">to add further flexibility to the </w:t>
      </w:r>
      <w:r>
        <w:t>titling</w:t>
      </w:r>
      <w:r w:rsidRPr="00DD7CCF">
        <w:t xml:space="preserve"> displayed for zones, you may </w:t>
      </w:r>
      <w:r>
        <w:t xml:space="preserve">use </w:t>
      </w:r>
      <w:r w:rsidRPr="006C1611">
        <w:t>the 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6002D3E9" w14:textId="77777777" w:rsidR="00777B90" w:rsidRPr="00DD7CCF" w:rsidRDefault="00777B90" w:rsidP="00777B90">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67886C75" w14:textId="77777777" w:rsidR="00777B90" w:rsidRPr="00DD7CCF" w:rsidRDefault="00777B90" w:rsidP="00777B90">
      <w:pPr>
        <w:pStyle w:val="Lista2"/>
      </w:pPr>
      <w:r w:rsidRPr="00DD7CCF">
        <w:t xml:space="preserve">only add labels to zones if you find that the combination of </w:t>
      </w:r>
      <w:r w:rsidRPr="008525C6">
        <w:rPr>
          <w:rStyle w:val="Codeattribute"/>
        </w:rPr>
        <w:t>@unit</w:t>
      </w:r>
      <w:r w:rsidRPr="008525C6">
        <w:t xml:space="preserve"> </w:t>
      </w:r>
      <w:r w:rsidRPr="00DD7CCF">
        <w:t xml:space="preserve">and </w:t>
      </w:r>
      <w:r w:rsidRPr="008525C6">
        <w:rPr>
          <w:rStyle w:val="Codeattribute"/>
        </w:rPr>
        <w:t>@n</w:t>
      </w:r>
      <w:r w:rsidRPr="008525C6">
        <w:t xml:space="preserve"> </w:t>
      </w:r>
      <w:r w:rsidRPr="00DD7CCF">
        <w:t>cannot produce a sufficiently meaningful title; complex details such as the size and relative position of zones should be described in the metadata, not encoded within the edition</w:t>
      </w:r>
    </w:p>
    <w:p w14:paraId="77B5A409" w14:textId="77777777" w:rsidR="00777B90" w:rsidRPr="00DD7CCF" w:rsidRDefault="00777B90" w:rsidP="00777B90">
      <w:pPr>
        <w:pStyle w:val="Lista2"/>
      </w:pPr>
      <w:r w:rsidRPr="00DD7CCF">
        <w:t>for the sake of consistency it is recommended that you stick to concise labels in English</w:t>
      </w:r>
    </w:p>
    <w:p w14:paraId="0E62DDD1" w14:textId="77777777" w:rsidR="00777B90" w:rsidRPr="00DD7CCF" w:rsidRDefault="00777B90" w:rsidP="00777B90">
      <w:pPr>
        <w:pStyle w:val="Lista"/>
      </w:pPr>
      <w:r>
        <w:t xml:space="preserve">although </w:t>
      </w:r>
      <w:r w:rsidRPr="00DD7CCF">
        <w:t xml:space="preserve">the content of editorial labels will replace the title auto-generated from </w:t>
      </w:r>
      <w:r w:rsidRPr="008525C6">
        <w:rPr>
          <w:rStyle w:val="Codeattribute"/>
        </w:rPr>
        <w:t>@unit</w:t>
      </w:r>
      <w:r w:rsidRPr="008525C6">
        <w:t xml:space="preserve"> </w:t>
      </w:r>
      <w:r w:rsidRPr="00DD7CCF">
        <w:t xml:space="preserve">and </w:t>
      </w:r>
      <w:r w:rsidRPr="008525C6">
        <w:rPr>
          <w:rStyle w:val="Codeattribute"/>
        </w:rPr>
        <w:t>@n</w:t>
      </w:r>
      <w:r w:rsidRPr="008525C6">
        <w:t xml:space="preserve"> </w:t>
      </w:r>
      <w:r w:rsidRPr="00DD7CCF">
        <w:t>in display</w:t>
      </w:r>
      <w:r>
        <w:t xml:space="preserve">, </w:t>
      </w:r>
      <w:r w:rsidRPr="00DD7CCF">
        <w:t xml:space="preserve">the use of the attributes </w:t>
      </w:r>
      <w:r w:rsidRPr="008525C6">
        <w:rPr>
          <w:rStyle w:val="Codeattribute"/>
        </w:rPr>
        <w:t>@unit</w:t>
      </w:r>
      <w:r w:rsidRPr="008525C6">
        <w:t xml:space="preserve"> </w:t>
      </w:r>
      <w:r w:rsidRPr="00DD7CCF">
        <w:t xml:space="preserve">and </w:t>
      </w:r>
      <w:r w:rsidRPr="008525C6">
        <w:rPr>
          <w:rStyle w:val="Codeattribute"/>
        </w:rPr>
        <w:t>@n</w:t>
      </w:r>
      <w:r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01E447D0" w14:textId="77777777" w:rsidR="00777B90" w:rsidRPr="00DD7CCF" w:rsidRDefault="00777B90" w:rsidP="00777B90">
      <w:pPr>
        <w:pStyle w:val="Lista"/>
      </w:pPr>
      <w:r w:rsidRPr="00DD7CCF">
        <w:lastRenderedPageBreak/>
        <w:t>the contents of the label will not be altered in display, so</w:t>
      </w:r>
    </w:p>
    <w:p w14:paraId="2DA3A279" w14:textId="77777777" w:rsidR="00777B90" w:rsidRPr="00DD7CCF" w:rsidRDefault="00777B90" w:rsidP="00777B90">
      <w:pPr>
        <w:pStyle w:val="Lista2"/>
      </w:pPr>
      <w:bookmarkStart w:id="297" w:name="_h6lmsgu4umfd" w:colFirst="0" w:colLast="0"/>
      <w:bookmarkEnd w:id="297"/>
      <w:r w:rsidRPr="00DD7CCF">
        <w:t>use a capital initial and feel free to include spaces, additional capitals and punctuation as necessary</w:t>
      </w:r>
    </w:p>
    <w:p w14:paraId="799CC05E" w14:textId="2010DC03" w:rsidR="00777B90" w:rsidRPr="00DD7CCF" w:rsidRDefault="00777B90" w:rsidP="00777B90">
      <w:pPr>
        <w:pStyle w:val="Lista2"/>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Pr="00DD7CCF">
        <w:t>§</w:t>
      </w:r>
      <w:r w:rsidRPr="00DD7CCF">
        <w:fldChar w:fldCharType="begin"/>
      </w:r>
      <w:r w:rsidRPr="00DD7CCF">
        <w:instrText xml:space="preserve"> REF _Ref43986658 \w \h </w:instrText>
      </w:r>
      <w:r>
        <w:instrText xml:space="preserve"> \* MERGEFORMAT </w:instrText>
      </w:r>
      <w:r w:rsidRPr="00DD7CCF">
        <w:fldChar w:fldCharType="separate"/>
      </w:r>
      <w:r w:rsidR="004D1F94">
        <w:t>10.3.3</w:t>
      </w:r>
      <w:r w:rsidRPr="00DD7CCF">
        <w:fldChar w:fldCharType="end"/>
      </w:r>
      <w:r w:rsidRPr="00DD7CCF">
        <w:t>), which you may employ if you deem necessary</w:t>
      </w:r>
    </w:p>
    <w:p w14:paraId="0D8CC0C6" w14:textId="77777777" w:rsidR="00777B90" w:rsidRPr="00DD7CCF" w:rsidRDefault="00777B90" w:rsidP="00777B90">
      <w:pPr>
        <w:pStyle w:val="Cmsor3"/>
      </w:pPr>
      <w:bookmarkStart w:id="298" w:name="_tezue83pb823" w:colFirst="0" w:colLast="0"/>
      <w:bookmarkStart w:id="299" w:name="_Ref43986994"/>
      <w:bookmarkStart w:id="300" w:name="_Toc182838224"/>
      <w:bookmarkEnd w:id="298"/>
      <w:r w:rsidRPr="00DD7CCF">
        <w:t>Numbered elements in pagelike partitions</w:t>
      </w:r>
      <w:bookmarkEnd w:id="299"/>
      <w:bookmarkEnd w:id="300"/>
    </w:p>
    <w:p w14:paraId="6BCC31B0" w14:textId="29E4EBEE" w:rsidR="00777B90" w:rsidRPr="00DD7CCF" w:rsidRDefault="00777B90" w:rsidP="00777B90">
      <w:pPr>
        <w:pStyle w:val="Lista"/>
      </w:pPr>
      <w:r w:rsidRPr="00DD7CCF">
        <w:t>as set out under §</w:t>
      </w:r>
      <w:r>
        <w:fldChar w:fldCharType="begin"/>
      </w:r>
      <w:r>
        <w:instrText xml:space="preserve"> REF _Ref182228403 \r \h </w:instrText>
      </w:r>
      <w:r>
        <w:fldChar w:fldCharType="separate"/>
      </w:r>
      <w:r w:rsidR="004D1F94">
        <w:t>3.6.2</w:t>
      </w:r>
      <w:r>
        <w:fldChar w:fldCharType="end"/>
      </w:r>
      <w:r w:rsidRPr="00DD7CCF">
        <w:t xml:space="preserve">, </w:t>
      </w:r>
      <w:r w:rsidRPr="005D2B22">
        <w:rPr>
          <w:b/>
          <w:bCs/>
        </w:rPr>
        <w:t>physical line</w:t>
      </w:r>
      <w:r w:rsidRPr="00DD7CCF">
        <w:t xml:space="preserve"> numbering may be either</w:t>
      </w:r>
    </w:p>
    <w:p w14:paraId="139B0AE7" w14:textId="77777777" w:rsidR="00777B90" w:rsidRPr="00DD7CCF" w:rsidRDefault="00777B90" w:rsidP="00777B90">
      <w:pPr>
        <w:pStyle w:val="Lista2"/>
      </w:pPr>
      <w:r w:rsidRPr="00DD7CCF">
        <w:t>consecutive throughout successive pagelike partitions, or</w:t>
      </w:r>
    </w:p>
    <w:p w14:paraId="3DFDEB01" w14:textId="77777777" w:rsidR="00777B90" w:rsidRPr="00DD7CCF" w:rsidRDefault="00777B90" w:rsidP="00777B90">
      <w:pPr>
        <w:pStyle w:val="Lista2"/>
      </w:pPr>
      <w:r w:rsidRPr="00DD7CCF">
        <w:t>restarted in each pagelike partition, provided that complex line numbers are used, which incorporate the number of the page or zone</w:t>
      </w:r>
    </w:p>
    <w:p w14:paraId="512D49D9" w14:textId="6921A2F0" w:rsidR="00777B90" w:rsidRPr="00DD7CCF" w:rsidRDefault="00777B90" w:rsidP="00777B90">
      <w:pPr>
        <w:pStyle w:val="Lista"/>
      </w:pPr>
      <w:r w:rsidRPr="00DD7CCF">
        <w:t>stanzas should be generally numbered throughout a text with pagelike partitions, but, as permitted under §</w:t>
      </w:r>
      <w:r>
        <w:fldChar w:fldCharType="begin"/>
      </w:r>
      <w:r>
        <w:instrText xml:space="preserve"> REF _Ref181609101 \r \h </w:instrText>
      </w:r>
      <w:r>
        <w:fldChar w:fldCharType="separate"/>
      </w:r>
      <w:r w:rsidR="004D1F94">
        <w:t>2.3.3.1</w:t>
      </w:r>
      <w:r>
        <w:fldChar w:fldCharType="end"/>
      </w:r>
      <w:r w:rsidRPr="00DD7CCF">
        <w:t xml:space="preserve">, you may </w:t>
      </w:r>
      <w:commentRangeStart w:id="301"/>
      <w:r w:rsidRPr="00DD7CCF">
        <w:t xml:space="preserve">optionally reset stanza numbering </w:t>
      </w:r>
      <w:commentRangeEnd w:id="301"/>
      <w:r>
        <w:rPr>
          <w:rStyle w:val="Jegyzethivatkozs"/>
          <w:rFonts w:cs="Mangal"/>
        </w:rPr>
        <w:commentReference w:id="301"/>
      </w:r>
      <w:r w:rsidRPr="00DD7CCF">
        <w:t>in each new partition in order to follow the numbering scheme of a previous edition or the conventions of your specific field</w:t>
      </w:r>
    </w:p>
    <w:p w14:paraId="3FF56658" w14:textId="43B7B6AD" w:rsidR="00C02B8C" w:rsidRPr="00DD7CCF" w:rsidRDefault="004D2E67" w:rsidP="00EB2024">
      <w:pPr>
        <w:pStyle w:val="Cmsor2"/>
      </w:pPr>
      <w:bookmarkStart w:id="302" w:name="_Toc182838225"/>
      <w:r w:rsidRPr="00DD7CCF">
        <w:t xml:space="preserve">Physical </w:t>
      </w:r>
      <w:r w:rsidR="006733B4" w:rsidRPr="00DD7CCF">
        <w:t>lines</w:t>
      </w:r>
      <w:bookmarkEnd w:id="256"/>
      <w:bookmarkEnd w:id="257"/>
      <w:bookmarkEnd w:id="258"/>
      <w:bookmarkEnd w:id="259"/>
      <w:bookmarkEnd w:id="260"/>
      <w:bookmarkEnd w:id="302"/>
    </w:p>
    <w:p w14:paraId="3C50F44B" w14:textId="616B6BEB" w:rsidR="004F4C63" w:rsidRPr="00DD7CCF" w:rsidRDefault="00C322B7" w:rsidP="00C322B7">
      <w:r>
        <w:t>T</w:t>
      </w:r>
      <w:r w:rsidR="004D2E67" w:rsidRPr="00DD7CCF">
        <w:t xml:space="preserve">o make the distinction from verse lines </w:t>
      </w:r>
      <w:r w:rsidR="004D2E67"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4D1F94">
        <w:t>2.3.1</w:t>
      </w:r>
      <w:r w:rsidR="00194541" w:rsidRPr="00DD7CCF">
        <w:fldChar w:fldCharType="end"/>
      </w:r>
      <w:r w:rsidR="004D2E67" w:rsidRPr="00DD7CCF">
        <w:t xml:space="preserve">) explicit, inscribed lines are referred to in this guide as </w:t>
      </w:r>
      <w:r w:rsidR="004D2E67" w:rsidRPr="005D2B22">
        <w:rPr>
          <w:b/>
          <w:bCs/>
        </w:rPr>
        <w:t>epigraphic lines</w:t>
      </w:r>
      <w:r w:rsidR="004D2E67" w:rsidRPr="00DD7CCF">
        <w:t xml:space="preserve"> or </w:t>
      </w:r>
      <w:r w:rsidR="004D2E67" w:rsidRPr="005D2B22">
        <w:rPr>
          <w:b/>
          <w:bCs/>
        </w:rPr>
        <w:t>physical lines</w:t>
      </w:r>
      <w:r>
        <w:t>. F</w:t>
      </w:r>
      <w:r w:rsidR="004D2E67" w:rsidRPr="00DD7CCF">
        <w:t xml:space="preserve">or the purpose of encoding in our project, we define a physical line as a stretch of text whose characters comprise a </w:t>
      </w:r>
      <w:r w:rsidR="00B36E2E">
        <w:t xml:space="preserve">spatially </w:t>
      </w:r>
      <w:r w:rsidR="004D2E67" w:rsidRPr="00DD7CCF">
        <w:t xml:space="preserve">and textually contiguous sequence while being </w:t>
      </w:r>
      <w:r w:rsidR="00B36E2E">
        <w:t xml:space="preserve">spatially </w:t>
      </w:r>
      <w:r w:rsidR="004D2E67" w:rsidRPr="00DD7CCF">
        <w:t>distinct from characters belonging to other lines</w:t>
      </w:r>
      <w:r>
        <w:t>. T</w:t>
      </w:r>
      <w:r w:rsidR="004D2E67" w:rsidRPr="00DD7CCF">
        <w:t>his definition includes no presumptions concerning a line’s</w:t>
      </w:r>
    </w:p>
    <w:p w14:paraId="08B8C7D4" w14:textId="7C576F58" w:rsidR="00C02B8C" w:rsidRPr="00DD7CCF" w:rsidRDefault="004D2E67" w:rsidP="00C322B7">
      <w:pPr>
        <w:pStyle w:val="Lista"/>
      </w:pPr>
      <w:r w:rsidRPr="00DD7CCF">
        <w:t xml:space="preserve">position </w:t>
      </w:r>
      <w:r w:rsidRPr="00E24F87">
        <w:rPr>
          <w:noProof/>
        </w:rPr>
        <w:t>(</w:t>
      </w:r>
      <w:r w:rsidRPr="00DD7CCF">
        <w:t xml:space="preserve">some lines of a text may be set off from other lines; see </w:t>
      </w:r>
      <w:r w:rsidR="003C3D87" w:rsidRPr="00DD7CCF">
        <w:t>§</w:t>
      </w:r>
      <w:r w:rsidR="00974842">
        <w:fldChar w:fldCharType="begin"/>
      </w:r>
      <w:r w:rsidR="00974842">
        <w:instrText xml:space="preserve"> REF _Ref43978135 \r \h </w:instrText>
      </w:r>
      <w:r w:rsidR="00974842">
        <w:fldChar w:fldCharType="separate"/>
      </w:r>
      <w:r w:rsidR="004D1F94">
        <w:t>3.2.2</w:t>
      </w:r>
      <w:r w:rsidR="00974842">
        <w:fldChar w:fldCharType="end"/>
      </w:r>
      <w:r w:rsidR="00974842">
        <w:t xml:space="preserve"> and §</w:t>
      </w:r>
      <w:r w:rsidR="00E91AE5">
        <w:fldChar w:fldCharType="begin"/>
      </w:r>
      <w:r w:rsidR="00E91AE5">
        <w:instrText xml:space="preserve"> REF _Ref182233273 \r \h </w:instrText>
      </w:r>
      <w:r w:rsidR="00E91AE5">
        <w:fldChar w:fldCharType="separate"/>
      </w:r>
      <w:r w:rsidR="004D1F94">
        <w:t>3.2.3</w:t>
      </w:r>
      <w:r w:rsidR="00E91AE5">
        <w:fldChar w:fldCharType="end"/>
      </w:r>
      <w:r w:rsidRPr="00DD7CCF">
        <w:t xml:space="preserve"> for specific cases)</w:t>
      </w:r>
    </w:p>
    <w:p w14:paraId="33D6B6AE" w14:textId="537E55AE" w:rsidR="00C02B8C" w:rsidRPr="00DD7CCF" w:rsidRDefault="004D2E67" w:rsidP="00C322B7">
      <w:pPr>
        <w:pStyle w:val="Lista"/>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4D1F94">
        <w:t>7.5.4</w:t>
      </w:r>
      <w:r w:rsidR="00194541" w:rsidRPr="00DD7CCF">
        <w:fldChar w:fldCharType="end"/>
      </w:r>
      <w:r w:rsidRPr="00DD7CCF">
        <w:t>)</w:t>
      </w:r>
    </w:p>
    <w:p w14:paraId="4F2B008F" w14:textId="009CD482" w:rsidR="00C02B8C" w:rsidRPr="00DD7CCF" w:rsidRDefault="004D2E67" w:rsidP="00C322B7">
      <w:pPr>
        <w:pStyle w:val="Lista"/>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4D1F94">
        <w:t>7.5.4</w:t>
      </w:r>
      <w:r w:rsidR="00194541" w:rsidRPr="00DD7CCF">
        <w:fldChar w:fldCharType="end"/>
      </w:r>
      <w:r w:rsidRPr="00DD7CCF">
        <w:t>)</w:t>
      </w:r>
    </w:p>
    <w:p w14:paraId="3FC15580" w14:textId="77777777" w:rsidR="00C02B8C" w:rsidRPr="00DD7CCF" w:rsidRDefault="004D2E67" w:rsidP="00C322B7">
      <w:pPr>
        <w:pStyle w:val="Lista"/>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67DA5" w:rsidRDefault="004D2E67" w:rsidP="00EB2024">
      <w:pPr>
        <w:pStyle w:val="Cmsor3"/>
      </w:pPr>
      <w:bookmarkStart w:id="303" w:name="_xui16zrp0wzt" w:colFirst="0" w:colLast="0"/>
      <w:bookmarkStart w:id="304" w:name="_Ref43980100"/>
      <w:bookmarkStart w:id="305" w:name="_Toc182838226"/>
      <w:bookmarkEnd w:id="303"/>
      <w:r w:rsidRPr="00D67DA5">
        <w:t>Marking up line beginnings</w:t>
      </w:r>
      <w:bookmarkEnd w:id="304"/>
      <w:bookmarkEnd w:id="305"/>
    </w:p>
    <w:p w14:paraId="03EE0ED1" w14:textId="3EDFB443" w:rsidR="00B36E2E" w:rsidRDefault="00B36E2E" w:rsidP="00E2714A">
      <w:pPr>
        <w:pStyle w:val="Lista"/>
      </w:pPr>
      <w:r w:rsidRPr="00B36E2E">
        <w:t>marking up line beginnings is mandatory for all lines of all our editions</w:t>
      </w:r>
      <w:r>
        <w:t>,</w:t>
      </w:r>
      <w:r w:rsidRPr="00B36E2E">
        <w:t xml:space="preserve"> using the empty element </w:t>
      </w:r>
      <w:r w:rsidRPr="00DD7CCF">
        <w:rPr>
          <w:rStyle w:val="Code"/>
        </w:rPr>
        <w:t>&lt;lb/&gt;</w:t>
      </w:r>
    </w:p>
    <w:p w14:paraId="64A63C86" w14:textId="29873544" w:rsidR="00530FCA" w:rsidRDefault="004D2E67" w:rsidP="00E2714A">
      <w:pPr>
        <w:pStyle w:val="Lista2"/>
      </w:pPr>
      <w:r w:rsidRPr="00DD7CCF">
        <w:t xml:space="preserve">this element must always have the attribute </w:t>
      </w:r>
      <w:r w:rsidR="008525C6" w:rsidRPr="008525C6">
        <w:rPr>
          <w:rStyle w:val="Codeattribute"/>
        </w:rPr>
        <w:t>@n</w:t>
      </w:r>
      <w:r w:rsidRPr="00DD7CCF">
        <w:t xml:space="preserve"> </w:t>
      </w:r>
      <w:r w:rsidR="006A77BF">
        <w:t xml:space="preserve">as per </w:t>
      </w:r>
      <w:r w:rsidR="003C3D87" w:rsidRPr="00DD7CCF">
        <w:t>§</w:t>
      </w:r>
      <w:r w:rsidR="00F73F0D">
        <w:fldChar w:fldCharType="begin"/>
      </w:r>
      <w:r w:rsidR="00F73F0D">
        <w:instrText xml:space="preserve"> REF _Ref182228305 \r \h </w:instrText>
      </w:r>
      <w:r w:rsidR="00F73F0D">
        <w:fldChar w:fldCharType="separate"/>
      </w:r>
      <w:r w:rsidR="004D1F94">
        <w:t>3.6.2</w:t>
      </w:r>
      <w:r w:rsidR="00F73F0D">
        <w:fldChar w:fldCharType="end"/>
      </w:r>
      <w:r w:rsidR="006A77BF">
        <w:t xml:space="preserve"> </w:t>
      </w:r>
    </w:p>
    <w:p w14:paraId="1414C7A8" w14:textId="567B12C6" w:rsidR="00C02B8C" w:rsidRDefault="00530FCA" w:rsidP="00E2714A">
      <w:pPr>
        <w:pStyle w:val="Lista2"/>
      </w:pPr>
      <w:r>
        <w:t>the attribute</w:t>
      </w:r>
      <w:r w:rsidR="006A77BF">
        <w:t xml:space="preserve"> </w:t>
      </w:r>
      <w:r w:rsidR="006A77BF" w:rsidRPr="006A77BF">
        <w:rPr>
          <w:rStyle w:val="Codeattribute"/>
        </w:rPr>
        <w:t>@break</w:t>
      </w:r>
      <w:r w:rsidR="006A77BF">
        <w:t xml:space="preserve"> </w:t>
      </w:r>
      <w:r>
        <w:t>must be added to line beginnings within words as per</w:t>
      </w:r>
      <w:r w:rsidR="006A77BF">
        <w:t xml:space="preserve"> §</w:t>
      </w:r>
      <w:r w:rsidR="00393FE2">
        <w:fldChar w:fldCharType="begin"/>
      </w:r>
      <w:r w:rsidR="00393FE2">
        <w:instrText xml:space="preserve"> REF _Ref182318134 \r \h </w:instrText>
      </w:r>
      <w:r w:rsidR="00393FE2">
        <w:fldChar w:fldCharType="separate"/>
      </w:r>
      <w:r w:rsidR="004D1F94">
        <w:t>3.4.2</w:t>
      </w:r>
      <w:r w:rsidR="00393FE2">
        <w:fldChar w:fldCharType="end"/>
      </w:r>
    </w:p>
    <w:p w14:paraId="0116F4FE" w14:textId="4236F6B5" w:rsidR="00913831" w:rsidRDefault="00913831" w:rsidP="00913831">
      <w:pPr>
        <w:pStyle w:val="Lista2"/>
      </w:pPr>
      <w:r>
        <w:t xml:space="preserve">since </w:t>
      </w:r>
      <w:r w:rsidR="00530FCA">
        <w:t xml:space="preserve">line beginnings are </w:t>
      </w:r>
      <w:r>
        <w:t>virtual container</w:t>
      </w:r>
      <w:r w:rsidR="00530FCA">
        <w:t>s as explained in §</w:t>
      </w:r>
      <w:r w:rsidR="00530FCA">
        <w:fldChar w:fldCharType="begin"/>
      </w:r>
      <w:r w:rsidR="00530FCA">
        <w:instrText xml:space="preserve"> REF _Ref182207684 \r \h </w:instrText>
      </w:r>
      <w:r w:rsidR="00530FCA">
        <w:fldChar w:fldCharType="separate"/>
      </w:r>
      <w:r w:rsidR="004D1F94">
        <w:t>3.1</w:t>
      </w:r>
      <w:r w:rsidR="00530FCA">
        <w:fldChar w:fldCharType="end"/>
      </w:r>
      <w:r w:rsidR="00530FCA">
        <w:t>,</w:t>
      </w:r>
      <w:r>
        <w:t xml:space="preserve"> </w:t>
      </w:r>
      <w:r w:rsidR="00530FCA">
        <w:t xml:space="preserve">additional </w:t>
      </w:r>
      <w:r w:rsidRPr="00B36E2E">
        <w:t xml:space="preserve">attributes </w:t>
      </w:r>
      <w:r>
        <w:t xml:space="preserve">representing </w:t>
      </w:r>
      <w:r w:rsidR="00530FCA">
        <w:t xml:space="preserve">the </w:t>
      </w:r>
      <w:r>
        <w:t>visual features of a line</w:t>
      </w:r>
      <w:r w:rsidR="00530FCA">
        <w:t xml:space="preserve"> (</w:t>
      </w:r>
      <w:r w:rsidR="00530FCA" w:rsidRPr="00B36E2E">
        <w:t>§</w:t>
      </w:r>
      <w:r w:rsidR="00530FCA">
        <w:fldChar w:fldCharType="begin"/>
      </w:r>
      <w:r w:rsidR="00530FCA">
        <w:instrText xml:space="preserve"> REF _Ref134025629 \r \h </w:instrText>
      </w:r>
      <w:r w:rsidR="00530FCA">
        <w:fldChar w:fldCharType="separate"/>
      </w:r>
      <w:r w:rsidR="004D1F94">
        <w:t>7.5.2</w:t>
      </w:r>
      <w:r w:rsidR="00530FCA">
        <w:fldChar w:fldCharType="end"/>
      </w:r>
      <w:r w:rsidR="00530FCA">
        <w:t xml:space="preserve">) </w:t>
      </w:r>
      <w:r>
        <w:t xml:space="preserve">may be </w:t>
      </w:r>
      <w:r w:rsidRPr="00B36E2E">
        <w:t xml:space="preserve">encoded on </w:t>
      </w:r>
      <w:r w:rsidR="00530FCA">
        <w:t xml:space="preserve">an </w:t>
      </w:r>
      <w:r w:rsidR="00530FCA" w:rsidRPr="00DD7CCF">
        <w:rPr>
          <w:rStyle w:val="Code"/>
        </w:rPr>
        <w:t>&lt;lb/&gt;</w:t>
      </w:r>
      <w:r w:rsidR="00530FCA">
        <w:t xml:space="preserve"> element</w:t>
      </w:r>
    </w:p>
    <w:p w14:paraId="417D6C55" w14:textId="42043B3F" w:rsidR="00393FE2" w:rsidRDefault="00393FE2" w:rsidP="004403A5">
      <w:pPr>
        <w:pStyle w:val="Lista"/>
      </w:pPr>
      <w:r w:rsidRPr="00DD7CCF">
        <w:rPr>
          <w:rStyle w:val="Code"/>
        </w:rPr>
        <w:t>&lt;lb/&gt;</w:t>
      </w:r>
      <w:r w:rsidRPr="00DD7CCF">
        <w:t xml:space="preserve"> </w:t>
      </w:r>
      <w:r>
        <w:t xml:space="preserve">marks beginnings (rather than transitions) and must thus be present </w:t>
      </w:r>
      <w:r w:rsidRPr="00DD7CCF">
        <w:t xml:space="preserve">at the </w:t>
      </w:r>
      <w:r>
        <w:t>start</w:t>
      </w:r>
      <w:r w:rsidRPr="00DD7CCF">
        <w:t xml:space="preserve"> of </w:t>
      </w:r>
      <w:r>
        <w:t xml:space="preserve">each line including </w:t>
      </w:r>
      <w:r w:rsidRPr="00DD7CCF">
        <w:t>the first</w:t>
      </w:r>
    </w:p>
    <w:p w14:paraId="205E594D" w14:textId="0E2464D8" w:rsidR="00393FE2" w:rsidRDefault="00393FE2" w:rsidP="00393FE2">
      <w:pPr>
        <w:pStyle w:val="Lista"/>
      </w:pPr>
      <w:r>
        <w:t xml:space="preserve">since the use of this element is mandatory, it must be present </w:t>
      </w:r>
      <w:r w:rsidRPr="00DD7CCF">
        <w:t xml:space="preserve">even in inscriptions </w:t>
      </w:r>
      <w:r w:rsidRPr="00E24F87">
        <w:rPr>
          <w:noProof/>
        </w:rPr>
        <w:t>(</w:t>
      </w:r>
      <w:r w:rsidRPr="00DD7CCF">
        <w:t>or textparts) consisting of a single line</w:t>
      </w:r>
    </w:p>
    <w:p w14:paraId="243E2E5E" w14:textId="04B73920" w:rsidR="00393FE2" w:rsidRPr="00DD7CCF" w:rsidRDefault="00393FE2" w:rsidP="00393FE2">
      <w:pPr>
        <w:pStyle w:val="Lista"/>
      </w:pPr>
      <w:r>
        <w:t xml:space="preserve">all </w:t>
      </w:r>
      <w:r w:rsidR="00D0147D">
        <w:t xml:space="preserve">additional </w:t>
      </w:r>
      <w:r>
        <w:t>considerations applicable to structural milestones (§</w:t>
      </w:r>
      <w:r w:rsidR="00CB56FA">
        <w:fldChar w:fldCharType="begin"/>
      </w:r>
      <w:r w:rsidR="00CB56FA">
        <w:instrText xml:space="preserve"> REF _Ref182580677 \r \h </w:instrText>
      </w:r>
      <w:r w:rsidR="00CB56FA">
        <w:fldChar w:fldCharType="separate"/>
      </w:r>
      <w:r w:rsidR="004D1F94">
        <w:t>3.2</w:t>
      </w:r>
      <w:r w:rsidR="00CB56FA">
        <w:fldChar w:fldCharType="end"/>
      </w:r>
      <w:r>
        <w:t>) apply equally to line beginnings</w:t>
      </w:r>
    </w:p>
    <w:p w14:paraId="247913DA" w14:textId="77777777" w:rsidR="00C02B8C" w:rsidRPr="00DD7CCF" w:rsidRDefault="004D2E67" w:rsidP="00A849C7">
      <w:pPr>
        <w:pStyle w:val="Cmsor3"/>
      </w:pPr>
      <w:bookmarkStart w:id="306" w:name="_wrkvn4vo3aia" w:colFirst="0" w:colLast="0"/>
      <w:bookmarkStart w:id="307" w:name="_Ref43977936"/>
      <w:bookmarkStart w:id="308" w:name="_Ref148523116"/>
      <w:bookmarkStart w:id="309" w:name="_Ref182228305"/>
      <w:bookmarkStart w:id="310" w:name="_Ref182228392"/>
      <w:bookmarkStart w:id="311" w:name="_Ref182228403"/>
      <w:bookmarkStart w:id="312" w:name="_Ref182228417"/>
      <w:bookmarkStart w:id="313" w:name="_Ref182228432"/>
      <w:bookmarkStart w:id="314" w:name="_Ref182228440"/>
      <w:bookmarkStart w:id="315" w:name="_Ref182229490"/>
      <w:bookmarkStart w:id="316" w:name="_Toc182838227"/>
      <w:bookmarkEnd w:id="306"/>
      <w:r w:rsidRPr="00DD7CCF">
        <w:t>Numbering lines</w:t>
      </w:r>
      <w:bookmarkEnd w:id="307"/>
      <w:bookmarkEnd w:id="308"/>
      <w:bookmarkEnd w:id="309"/>
      <w:bookmarkEnd w:id="310"/>
      <w:bookmarkEnd w:id="311"/>
      <w:bookmarkEnd w:id="312"/>
      <w:bookmarkEnd w:id="313"/>
      <w:bookmarkEnd w:id="314"/>
      <w:bookmarkEnd w:id="315"/>
      <w:bookmarkEnd w:id="316"/>
    </w:p>
    <w:p w14:paraId="53FB4A9E" w14:textId="77777777" w:rsidR="00C02B8C" w:rsidRPr="00DD7CCF" w:rsidRDefault="004D2E67" w:rsidP="00E2714A">
      <w:pPr>
        <w:pStyle w:val="Lista"/>
      </w:pPr>
      <w:r w:rsidRPr="0021261A">
        <w:t>every physical line of text in your edition must have a number encoded</w:t>
      </w:r>
      <w:r w:rsidRPr="00DD7CCF">
        <w:t xml:space="preserve">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07C98B8C"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D1F94">
        <w:t>3.2</w:t>
      </w:r>
      <w:r w:rsidR="00C927BB" w:rsidRPr="00DD7CCF">
        <w:fldChar w:fldCharType="end"/>
      </w:r>
      <w:r w:rsidRPr="00DD7CCF">
        <w:t>) contains only one line</w:t>
      </w:r>
    </w:p>
    <w:p w14:paraId="1EF4A558" w14:textId="61EB6415"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w:t>
      </w:r>
      <w:r w:rsidR="00C322B7">
        <w:t xml:space="preserve">edition </w:t>
      </w:r>
      <w:r w:rsidRPr="0021261A">
        <w:t>must be unique</w:t>
      </w:r>
    </w:p>
    <w:p w14:paraId="2A77EA7A" w14:textId="11E7C65C"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D1F94">
        <w:t>3.2</w:t>
      </w:r>
      <w:r w:rsidR="00C927BB" w:rsidRPr="00DD7CCF">
        <w:fldChar w:fldCharType="end"/>
      </w:r>
      <w:r w:rsidRPr="00DD7CCF">
        <w:t>), then the requirement of uniqueness only applies within such a division</w:t>
      </w:r>
    </w:p>
    <w:p w14:paraId="729546CA" w14:textId="4A0B17F5" w:rsidR="00346692" w:rsidRDefault="00346692" w:rsidP="00E2714A">
      <w:pPr>
        <w:pStyle w:val="Lista"/>
      </w:pPr>
      <w:r w:rsidRPr="0021261A">
        <w:t>by default</w:t>
      </w:r>
      <w:r>
        <w:t xml:space="preserve"> (apart from specific situations outlined in </w:t>
      </w:r>
      <w:r>
        <w:rPr>
          <w:noProof/>
        </w:rPr>
        <w:t>§</w:t>
      </w:r>
      <w:r>
        <w:rPr>
          <w:noProof/>
        </w:rPr>
        <w:fldChar w:fldCharType="begin"/>
      </w:r>
      <w:r>
        <w:rPr>
          <w:noProof/>
        </w:rPr>
        <w:instrText xml:space="preserve"> REF _Ref182228380 \r \h </w:instrText>
      </w:r>
      <w:r>
        <w:rPr>
          <w:noProof/>
        </w:rPr>
      </w:r>
      <w:r>
        <w:rPr>
          <w:noProof/>
        </w:rPr>
        <w:fldChar w:fldCharType="separate"/>
      </w:r>
      <w:r w:rsidR="004D1F94">
        <w:rPr>
          <w:noProof/>
        </w:rPr>
        <w:t>3.6.2.1</w:t>
      </w:r>
      <w:r>
        <w:rPr>
          <w:noProof/>
        </w:rPr>
        <w:fldChar w:fldCharType="end"/>
      </w:r>
      <w:r>
        <w:t>), our editions use consecutive line numbering with simple numbers:</w:t>
      </w:r>
    </w:p>
    <w:p w14:paraId="005F4A0F" w14:textId="30A01144" w:rsidR="00346692" w:rsidRDefault="00346692" w:rsidP="00346692">
      <w:pPr>
        <w:pStyle w:val="Lista2"/>
      </w:pPr>
      <w:r>
        <w:t xml:space="preserve">the value of the </w:t>
      </w:r>
      <w:r w:rsidRPr="008525C6">
        <w:rPr>
          <w:rStyle w:val="Codeattribute"/>
        </w:rPr>
        <w:t>@n</w:t>
      </w:r>
      <w:r w:rsidRPr="008525C6">
        <w:t xml:space="preserve"> </w:t>
      </w:r>
      <w:r w:rsidRPr="00DD7CCF">
        <w:t>attribute</w:t>
      </w:r>
      <w:r>
        <w:t xml:space="preserve"> shall be an Arabic numeral starting with 1 for the first line and increasing with a step of 1 for each subsequent line</w:t>
      </w:r>
    </w:p>
    <w:p w14:paraId="1E8B50A1" w14:textId="5324B04E" w:rsidR="00346692" w:rsidRPr="00DD7CCF" w:rsidRDefault="00346692" w:rsidP="00346692">
      <w:pPr>
        <w:pStyle w:val="Lista2"/>
      </w:pPr>
      <w:r w:rsidRPr="00DD7CCF">
        <w:lastRenderedPageBreak/>
        <w:t xml:space="preserve">line numbers for visually separate incipits may </w:t>
      </w:r>
      <w:r>
        <w:t>deviate from this</w:t>
      </w:r>
      <w:r w:rsidRPr="00DD7CCF">
        <w:t xml:space="preserve"> </w:t>
      </w:r>
      <w:r>
        <w:t xml:space="preserve">numeration scheme </w:t>
      </w:r>
      <w:r>
        <w:rPr>
          <w:noProof/>
        </w:rPr>
        <w:t xml:space="preserve">as per </w:t>
      </w:r>
      <w:r w:rsidRPr="00DD7CCF">
        <w:t>§</w:t>
      </w:r>
      <w:r w:rsidRPr="00DD7CCF">
        <w:fldChar w:fldCharType="begin"/>
      </w:r>
      <w:r w:rsidRPr="00DD7CCF">
        <w:instrText xml:space="preserve"> REF _Ref43978135 \w \h </w:instrText>
      </w:r>
      <w:r>
        <w:instrText xml:space="preserve"> \* MERGEFORMAT </w:instrText>
      </w:r>
      <w:r w:rsidRPr="00DD7CCF">
        <w:fldChar w:fldCharType="separate"/>
      </w:r>
      <w:r w:rsidR="004D1F94">
        <w:t>3.2.2</w:t>
      </w:r>
      <w:r w:rsidRPr="00DD7CCF">
        <w:fldChar w:fldCharType="end"/>
      </w:r>
    </w:p>
    <w:p w14:paraId="1054A906" w14:textId="7C3B25C0" w:rsidR="00346692" w:rsidRDefault="00346692" w:rsidP="00346692">
      <w:pPr>
        <w:pStyle w:val="Lista2"/>
      </w:pPr>
      <w:r>
        <w:t xml:space="preserve">line numeration </w:t>
      </w:r>
      <w:r w:rsidRPr="00DD7CCF">
        <w:t>must be restarted in each textpart</w:t>
      </w:r>
      <w:r w:rsidR="00186975">
        <w:t xml:space="preserve"> (this is not a technical requirement but an arbitrary rule for consistency across the corpus)</w:t>
      </w:r>
    </w:p>
    <w:p w14:paraId="1A07E278" w14:textId="44F5C4FE" w:rsidR="00346692" w:rsidRPr="00DD7CCF" w:rsidRDefault="00346692" w:rsidP="00346692">
      <w:pPr>
        <w:pStyle w:val="Lista2"/>
      </w:pPr>
      <w:r>
        <w:t xml:space="preserve">line numeration </w:t>
      </w:r>
      <w:r w:rsidRPr="00DD7CCF">
        <w:t>cannot be restarted in pagelike partitions</w:t>
      </w:r>
      <w:r>
        <w:t xml:space="preserve">, so lines of copperplate inscriptions must be numbered consecutively through the pages (see Case Study 2A </w:t>
      </w:r>
      <w:r>
        <w:rPr>
          <w:noProof/>
        </w:rPr>
        <w:t xml:space="preserve">in </w:t>
      </w:r>
      <w:r w:rsidRPr="00DD7CCF">
        <w:fldChar w:fldCharType="begin"/>
      </w:r>
      <w:r w:rsidRPr="00DD7CCF">
        <w:instrText xml:space="preserve"> REF _Ref43985466 \w \h </w:instrText>
      </w:r>
      <w:r>
        <w:instrText xml:space="preserve"> \* MERGEFORMAT </w:instrText>
      </w:r>
      <w:r w:rsidRPr="00DD7CCF">
        <w:fldChar w:fldCharType="separate"/>
      </w:r>
      <w:r w:rsidR="004D1F94">
        <w:t>Appendix C</w:t>
      </w:r>
      <w:r w:rsidRPr="00DD7CCF">
        <w:fldChar w:fldCharType="end"/>
      </w:r>
      <w:r>
        <w:t xml:space="preserve"> for an illustration)</w:t>
      </w:r>
    </w:p>
    <w:p w14:paraId="25E1FBE9" w14:textId="5E402F2C" w:rsidR="00F73F0D" w:rsidRPr="00DD7CCF" w:rsidRDefault="00F73F0D" w:rsidP="00F73F0D">
      <w:pPr>
        <w:pStyle w:val="Cmsor4"/>
      </w:pPr>
      <w:bookmarkStart w:id="317" w:name="_Ref182228380"/>
      <w:bookmarkStart w:id="318" w:name="_Toc182838228"/>
      <w:r>
        <w:t>Repetitive line numbering with complex numbers</w:t>
      </w:r>
      <w:bookmarkEnd w:id="317"/>
      <w:bookmarkEnd w:id="318"/>
    </w:p>
    <w:p w14:paraId="33F6623A" w14:textId="609A91D0" w:rsidR="00346692" w:rsidRDefault="00346692" w:rsidP="00346692">
      <w:pPr>
        <w:pStyle w:val="Lista"/>
      </w:pPr>
      <w:r>
        <w:t xml:space="preserve">when </w:t>
      </w:r>
      <w:r w:rsidRPr="00DD7CCF">
        <w:t xml:space="preserve">pagelike partitions </w:t>
      </w:r>
      <w:r w:rsidRPr="00E24F87">
        <w:rPr>
          <w:noProof/>
        </w:rPr>
        <w:t>(</w:t>
      </w:r>
      <w:r w:rsidRPr="00DD7CCF">
        <w:t>§</w:t>
      </w:r>
      <w:r w:rsidRPr="00DD7CCF">
        <w:fldChar w:fldCharType="begin"/>
      </w:r>
      <w:r w:rsidRPr="00DD7CCF">
        <w:instrText xml:space="preserve"> REF _Ref43979481 \r \h </w:instrText>
      </w:r>
      <w:r>
        <w:instrText xml:space="preserve"> \* MERGEFORMAT </w:instrText>
      </w:r>
      <w:r w:rsidRPr="00DD7CCF">
        <w:fldChar w:fldCharType="separate"/>
      </w:r>
      <w:r w:rsidR="004D1F94">
        <w:t>3.5</w:t>
      </w:r>
      <w:r w:rsidRPr="00DD7CCF">
        <w:fldChar w:fldCharType="end"/>
      </w:r>
      <w:r w:rsidRPr="00DD7CCF">
        <w:t>)</w:t>
      </w:r>
      <w:r>
        <w:t xml:space="preserve"> are present in an inscription, </w:t>
      </w:r>
      <w:r w:rsidR="00186975">
        <w:t>repetitive numeration may be used as an alternative</w:t>
      </w:r>
    </w:p>
    <w:p w14:paraId="29329A67" w14:textId="2CD673D0" w:rsidR="00346692" w:rsidRPr="00DD7CCF" w:rsidRDefault="00186975" w:rsidP="00186975">
      <w:pPr>
        <w:pStyle w:val="Lista2"/>
      </w:pPr>
      <w:r>
        <w:t>the repetitive scheme is preferred for certain subcorpora in order to accommodate the line numbering conventions of the subfield</w:t>
      </w:r>
    </w:p>
    <w:p w14:paraId="155A278E" w14:textId="20CA805B" w:rsidR="00346692" w:rsidRDefault="00346692" w:rsidP="00346692">
      <w:pPr>
        <w:pStyle w:val="Lista2"/>
      </w:pPr>
      <w:r w:rsidRPr="00DD7CCF">
        <w:t xml:space="preserve">the preference for </w:t>
      </w:r>
      <w:r w:rsidR="00186975">
        <w:t>the consecutive or repetitive</w:t>
      </w:r>
      <w:r w:rsidRPr="00DD7CCF">
        <w:t xml:space="preserve"> system shall be determined on the level of subcorpora, but may be overridden on a case-by-case basis</w:t>
      </w:r>
    </w:p>
    <w:p w14:paraId="1BA49B11" w14:textId="2C8819D1" w:rsidR="00186975" w:rsidRDefault="00186975" w:rsidP="00186975">
      <w:pPr>
        <w:pStyle w:val="Lista2"/>
      </w:pPr>
      <w:r w:rsidRPr="00DD7CCF">
        <w:t xml:space="preserve">in rare cases </w:t>
      </w:r>
      <w:r w:rsidRPr="00E24F87">
        <w:rPr>
          <w:noProof/>
        </w:rPr>
        <w:t>(</w:t>
      </w:r>
      <w:r w:rsidRPr="00DD7CCF">
        <w:t>namely, copperplate grants with a lost medial plate encoded without the use of textparts</w:t>
      </w:r>
      <w:r>
        <w:t xml:space="preserve"> as per</w:t>
      </w:r>
      <w:r w:rsidRPr="00DD7CCF">
        <w:t xml:space="preserve"> §</w:t>
      </w:r>
      <w:r>
        <w:fldChar w:fldCharType="begin"/>
      </w:r>
      <w:r>
        <w:instrText xml:space="preserve"> REF _Ref149918878 \r \h </w:instrText>
      </w:r>
      <w:r>
        <w:fldChar w:fldCharType="separate"/>
      </w:r>
      <w:r w:rsidR="004D1F94">
        <w:t>5.4.8.3</w:t>
      </w:r>
      <w:r>
        <w:fldChar w:fldCharType="end"/>
      </w:r>
      <w:r w:rsidRPr="00DD7CCF">
        <w:t>)</w:t>
      </w:r>
      <w:r>
        <w:t>,</w:t>
      </w:r>
      <w:r w:rsidRPr="00DD7CCF">
        <w:t xml:space="preserve"> you will have to </w:t>
      </w:r>
      <w:r>
        <w:t xml:space="preserve">resort to </w:t>
      </w:r>
      <w:r w:rsidRPr="00DD7CCF">
        <w:t>complex line number</w:t>
      </w:r>
      <w:r>
        <w:t>ing</w:t>
      </w:r>
      <w:r w:rsidRPr="00DD7CCF">
        <w:t xml:space="preserve"> even if you</w:t>
      </w:r>
      <w:r>
        <w:t>r editions</w:t>
      </w:r>
      <w:r w:rsidRPr="00DD7CCF">
        <w:t xml:space="preserve"> normally use the consecutive system</w:t>
      </w:r>
    </w:p>
    <w:p w14:paraId="62F978AE" w14:textId="61B59C18" w:rsidR="00C02B8C" w:rsidRPr="00E535C2" w:rsidRDefault="004D2E67" w:rsidP="0021261A">
      <w:pPr>
        <w:pStyle w:val="Lista"/>
      </w:pPr>
      <w:r w:rsidRPr="00E535C2">
        <w:t>in the repetitive scheme</w:t>
      </w:r>
      <w:r w:rsidR="00E535C2" w:rsidRPr="00E535C2">
        <w:t xml:space="preserve"> of</w:t>
      </w:r>
      <w:r w:rsidRPr="00E535C2">
        <w:t xml:space="preserve"> line numbering</w:t>
      </w:r>
      <w:r w:rsidR="00E535C2" w:rsidRPr="00E535C2">
        <w:t>, the numbers are</w:t>
      </w:r>
      <w:r w:rsidRPr="00E535C2">
        <w:t xml:space="preserve"> </w:t>
      </w:r>
      <w:r w:rsidR="00E535C2" w:rsidRPr="00E535C2">
        <w:t xml:space="preserve">reset </w:t>
      </w:r>
      <w:r w:rsidRPr="00E535C2">
        <w:t>for each successive pagelike partition</w:t>
      </w:r>
    </w:p>
    <w:p w14:paraId="17979430" w14:textId="6F478993" w:rsidR="00C02B8C" w:rsidRPr="00E535C2" w:rsidRDefault="004D2E67" w:rsidP="0021261A">
      <w:pPr>
        <w:pStyle w:val="Lista2"/>
      </w:pPr>
      <w:r w:rsidRPr="00E535C2">
        <w:t xml:space="preserve">to ensure </w:t>
      </w:r>
      <w:r w:rsidR="0021261A" w:rsidRPr="00E535C2">
        <w:t xml:space="preserve">the </w:t>
      </w:r>
      <w:r w:rsidRPr="00E535C2">
        <w:t>uniqueness</w:t>
      </w:r>
      <w:r w:rsidR="0021261A" w:rsidRPr="00E535C2">
        <w:t xml:space="preserve"> of line numbers throughout the edition</w:t>
      </w:r>
      <w:r w:rsidRPr="00E535C2">
        <w:t>, complex line numbers must be used in this system</w:t>
      </w:r>
    </w:p>
    <w:p w14:paraId="2D1CBB46" w14:textId="21418CDE" w:rsidR="00C02B8C" w:rsidRPr="00DD7CCF" w:rsidRDefault="00E535C2" w:rsidP="0021261A">
      <w:pPr>
        <w:pStyle w:val="Lista2"/>
      </w:pPr>
      <w:r>
        <w:t xml:space="preserve">complex numbers </w:t>
      </w:r>
      <w:r w:rsidR="004D2E67" w:rsidRPr="00DD7CCF">
        <w:t xml:space="preserve">consist of a simple line number as </w:t>
      </w:r>
      <w:r>
        <w:t>per §</w:t>
      </w:r>
      <w:r w:rsidR="00186975">
        <w:fldChar w:fldCharType="begin"/>
      </w:r>
      <w:r w:rsidR="00186975">
        <w:instrText xml:space="preserve"> REF _Ref182228305 \n \h </w:instrText>
      </w:r>
      <w:r w:rsidR="00186975">
        <w:fldChar w:fldCharType="separate"/>
      </w:r>
      <w:r w:rsidR="004D1F94">
        <w:t>3.6.2</w:t>
      </w:r>
      <w:r w:rsidR="00186975">
        <w:fldChar w:fldCharType="end"/>
      </w:r>
      <w:r w:rsidR="004D2E67" w:rsidRPr="00DD7CCF">
        <w:t>, preceded by a prefix that is the identifier of the current partition</w:t>
      </w:r>
      <w:r w:rsidR="00B30777">
        <w:t xml:space="preserve">, </w:t>
      </w:r>
      <w:r w:rsidR="004D2E67" w:rsidRPr="00DD7CCF">
        <w:t xml:space="preserve">i.e. the value of the </w:t>
      </w:r>
      <w:r w:rsidR="008525C6" w:rsidRPr="008525C6">
        <w:rPr>
          <w:rStyle w:val="Codeattribute"/>
        </w:rPr>
        <w:t>@n</w:t>
      </w:r>
      <w:r w:rsidR="008525C6" w:rsidRPr="008525C6">
        <w:t xml:space="preserve"> </w:t>
      </w:r>
      <w:r w:rsidR="004D2E67" w:rsidRPr="00DD7CCF">
        <w:t xml:space="preserve">attribute of the </w:t>
      </w:r>
      <w:r w:rsidR="0021261A">
        <w:t>“parent”</w:t>
      </w:r>
      <w:r w:rsidR="004D2E67" w:rsidRPr="00DD7CCF">
        <w:t xml:space="preserve"> </w:t>
      </w:r>
      <w:r w:rsidR="004D2E67" w:rsidRPr="00DD7CCF">
        <w:rPr>
          <w:rStyle w:val="Code"/>
        </w:rPr>
        <w:t>&lt;pb/&gt;</w:t>
      </w:r>
      <w:r w:rsidR="004D2E67" w:rsidRPr="00DD7CCF">
        <w:t xml:space="preserve"> or </w:t>
      </w:r>
      <w:r w:rsidR="004D2E67" w:rsidRPr="00DD7CCF">
        <w:rPr>
          <w:rStyle w:val="Code"/>
        </w:rPr>
        <w:t>&lt;milestone/&gt;</w:t>
      </w:r>
      <w:r w:rsidR="004D2E67" w:rsidRPr="00DD7CCF">
        <w:t xml:space="preserve"> element </w:t>
      </w:r>
    </w:p>
    <w:p w14:paraId="42492AFF" w14:textId="77777777" w:rsidR="00C02B8C" w:rsidRPr="00DD7CCF" w:rsidRDefault="004D2E67" w:rsidP="00E535C2">
      <w:pPr>
        <w:pStyle w:val="Lista2"/>
      </w:pPr>
      <w:r w:rsidRPr="00DD7CCF">
        <w:t>for example</w:t>
      </w:r>
      <w:r w:rsidR="00B30777">
        <w:t>,</w:t>
      </w:r>
    </w:p>
    <w:p w14:paraId="0C0345D1" w14:textId="46333596" w:rsidR="00C02B8C" w:rsidRDefault="004D2E67" w:rsidP="00E535C2">
      <w:pPr>
        <w:pStyle w:val="Lista3"/>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r w:rsidR="0021261A">
        <w:t xml:space="preserve"> (see Case Study 1 and Case Study 3 </w:t>
      </w:r>
      <w:r w:rsidR="0021261A">
        <w:rPr>
          <w:noProof/>
        </w:rPr>
        <w:t xml:space="preserve">in </w:t>
      </w:r>
      <w:r w:rsidR="0021261A" w:rsidRPr="00DD7CCF">
        <w:fldChar w:fldCharType="begin"/>
      </w:r>
      <w:r w:rsidR="0021261A" w:rsidRPr="00DD7CCF">
        <w:instrText xml:space="preserve"> REF _Ref43985466 \w \h </w:instrText>
      </w:r>
      <w:r w:rsidR="0021261A">
        <w:instrText xml:space="preserve"> \* MERGEFORMAT </w:instrText>
      </w:r>
      <w:r w:rsidR="0021261A" w:rsidRPr="00DD7CCF">
        <w:fldChar w:fldCharType="separate"/>
      </w:r>
      <w:r w:rsidR="004D1F94">
        <w:t>Appendix C</w:t>
      </w:r>
      <w:r w:rsidR="0021261A" w:rsidRPr="00DD7CCF">
        <w:fldChar w:fldCharType="end"/>
      </w:r>
      <w:r w:rsidR="0021261A">
        <w:t xml:space="preserve"> for illustrations)</w:t>
      </w:r>
    </w:p>
    <w:p w14:paraId="749A19D8" w14:textId="2AE544C3" w:rsidR="00C02B8C" w:rsidRDefault="004D2E67" w:rsidP="00E535C2">
      <w:pPr>
        <w:pStyle w:val="Lista3"/>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r w:rsidR="0021261A">
        <w:t xml:space="preserve"> (see Case Study 2B </w:t>
      </w:r>
      <w:r w:rsidR="0021261A">
        <w:rPr>
          <w:noProof/>
        </w:rPr>
        <w:t xml:space="preserve">in </w:t>
      </w:r>
      <w:r w:rsidR="0021261A" w:rsidRPr="00DD7CCF">
        <w:fldChar w:fldCharType="begin"/>
      </w:r>
      <w:r w:rsidR="0021261A" w:rsidRPr="00DD7CCF">
        <w:instrText xml:space="preserve"> REF _Ref43985466 \w \h </w:instrText>
      </w:r>
      <w:r w:rsidR="0021261A">
        <w:instrText xml:space="preserve"> \* MERGEFORMAT </w:instrText>
      </w:r>
      <w:r w:rsidR="0021261A" w:rsidRPr="00DD7CCF">
        <w:fldChar w:fldCharType="separate"/>
      </w:r>
      <w:r w:rsidR="004D1F94">
        <w:t>Appendix C</w:t>
      </w:r>
      <w:r w:rsidR="0021261A" w:rsidRPr="00DD7CCF">
        <w:fldChar w:fldCharType="end"/>
      </w:r>
      <w:r w:rsidR="0021261A">
        <w:t xml:space="preserve"> for an illustration)</w:t>
      </w:r>
    </w:p>
    <w:p w14:paraId="56DE7924" w14:textId="77777777" w:rsidR="00C02B8C" w:rsidRPr="00DD7CCF" w:rsidRDefault="004D2E67" w:rsidP="0021261A">
      <w:pPr>
        <w:pStyle w:val="Lista2"/>
      </w:pPr>
      <w:r w:rsidRPr="00DD7CCF">
        <w:t>should the number of your partitions be a numeral or end with a numeral</w:t>
      </w:r>
      <w:r w:rsidRPr="006B5499">
        <w:rPr>
          <w:rStyle w:val="Lbjegyzet-hivatkozs"/>
        </w:rPr>
        <w:footnoteReference w:id="20"/>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21261A">
      <w:pPr>
        <w:pStyle w:val="Lista3"/>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5CB51CBE" w:rsidR="00C02B8C" w:rsidRPr="00DD7CCF" w:rsidRDefault="004D2E67" w:rsidP="0021261A">
      <w:pPr>
        <w:pStyle w:val="Lista"/>
      </w:pPr>
      <w:r w:rsidRPr="00DD7CCF">
        <w:t>if your subcorpus follows the repetitive scheme, then it is recommended that for consistency’s sake you use complex line numbers even on copper plates with</w:t>
      </w:r>
      <w:r w:rsidR="00186975">
        <w:t xml:space="preserve"> just</w:t>
      </w:r>
      <w:r w:rsidRPr="00DD7CCF">
        <w:t xml:space="preserve"> a single inscribed page</w:t>
      </w:r>
    </w:p>
    <w:p w14:paraId="2A6ABCC3" w14:textId="6168F805" w:rsidR="00C02B8C" w:rsidRPr="00DD7CCF" w:rsidRDefault="004D2E67" w:rsidP="0021261A">
      <w:pPr>
        <w:pStyle w:val="Lista"/>
      </w:pPr>
      <w:r w:rsidRPr="00DD7CCF">
        <w:t>also for consistency’s sake, if your subcorpus follows the repetitive scheme, then complex numbers should be preferred for numbering lines across boxlike partitions</w:t>
      </w:r>
      <w:r w:rsidR="0021261A">
        <w:t>, even though the uniqueness of line numbers is only a requirement within each such partition</w:t>
      </w:r>
    </w:p>
    <w:p w14:paraId="257F1313" w14:textId="77777777" w:rsidR="00C02B8C" w:rsidRPr="00DD7CCF" w:rsidRDefault="004D2E67" w:rsidP="00EB2024">
      <w:pPr>
        <w:pStyle w:val="Cmsor3"/>
      </w:pPr>
      <w:bookmarkStart w:id="319" w:name="_r2qg54jy8w2e" w:colFirst="0" w:colLast="0"/>
      <w:bookmarkStart w:id="320" w:name="_7n9w5r6yzssj" w:colFirst="0" w:colLast="0"/>
      <w:bookmarkStart w:id="321" w:name="_Ref43984995"/>
      <w:bookmarkStart w:id="322" w:name="_Toc182838229"/>
      <w:bookmarkEnd w:id="319"/>
      <w:bookmarkEnd w:id="320"/>
      <w:r w:rsidRPr="00DD7CCF">
        <w:t>Line beginnings interrupting words</w:t>
      </w:r>
      <w:bookmarkEnd w:id="321"/>
      <w:bookmarkEnd w:id="322"/>
    </w:p>
    <w:p w14:paraId="64078A52" w14:textId="3FFEFE8E" w:rsidR="00C02B8C" w:rsidRPr="00DD7CCF" w:rsidRDefault="004D2E67" w:rsidP="00EB2024">
      <w:pPr>
        <w:pStyle w:val="Cmsor2"/>
      </w:pPr>
      <w:bookmarkStart w:id="323" w:name="_a0jia5gsgfab" w:colFirst="0" w:colLast="0"/>
      <w:bookmarkStart w:id="324" w:name="_dzwqp0ufpcn5" w:colFirst="0" w:colLast="0"/>
      <w:bookmarkStart w:id="325" w:name="_k0nurnm93lxl" w:colFirst="0" w:colLast="0"/>
      <w:bookmarkStart w:id="326" w:name="_8rycat4dh5yx" w:colFirst="0" w:colLast="0"/>
      <w:bookmarkStart w:id="327" w:name="_wf6bj4i4k83j" w:colFirst="0" w:colLast="0"/>
      <w:bookmarkStart w:id="328" w:name="_17dlwttgms9w" w:colFirst="0" w:colLast="0"/>
      <w:bookmarkStart w:id="329" w:name="_Ref43984651"/>
      <w:bookmarkStart w:id="330" w:name="_Toc182838230"/>
      <w:bookmarkEnd w:id="323"/>
      <w:bookmarkEnd w:id="324"/>
      <w:bookmarkEnd w:id="325"/>
      <w:bookmarkEnd w:id="326"/>
      <w:bookmarkEnd w:id="327"/>
      <w:bookmarkEnd w:id="328"/>
      <w:r w:rsidRPr="00DD7CCF">
        <w:t xml:space="preserve">Gridlike </w:t>
      </w:r>
      <w:r w:rsidR="006733B4" w:rsidRPr="00DD7CCF">
        <w:t>partitions: text runs across contiguous zones</w:t>
      </w:r>
      <w:bookmarkEnd w:id="329"/>
      <w:bookmarkEnd w:id="330"/>
    </w:p>
    <w:p w14:paraId="10526A32" w14:textId="1863C58A" w:rsidR="00C02B8C" w:rsidRDefault="004D2E67" w:rsidP="00EB2024">
      <w:pPr>
        <w:pStyle w:val="Cmsor3"/>
      </w:pPr>
      <w:bookmarkStart w:id="331" w:name="_8u6cxgxomq4n" w:colFirst="0" w:colLast="0"/>
      <w:bookmarkStart w:id="332" w:name="_Toc182838231"/>
      <w:bookmarkEnd w:id="331"/>
      <w:r w:rsidRPr="00DD7CCF">
        <w:t>Overview</w:t>
      </w:r>
      <w:bookmarkEnd w:id="332"/>
    </w:p>
    <w:p w14:paraId="469DF874" w14:textId="3DD6E94A" w:rsidR="004403A5" w:rsidRDefault="004403A5" w:rsidP="004403A5">
      <w:r>
        <w:t>Recall from §</w:t>
      </w:r>
      <w:r>
        <w:fldChar w:fldCharType="begin"/>
      </w:r>
      <w:r>
        <w:instrText xml:space="preserve"> REF _Ref182207684 \r \h </w:instrText>
      </w:r>
      <w:r>
        <w:fldChar w:fldCharType="separate"/>
      </w:r>
      <w:r w:rsidR="004D1F94">
        <w:t>3.1</w:t>
      </w:r>
      <w:r>
        <w:fldChar w:fldCharType="end"/>
      </w:r>
      <w:r>
        <w:t xml:space="preserve"> that in a gridlike partition, each line of the text, </w:t>
      </w:r>
      <w:r w:rsidRPr="00DD7CCF">
        <w:t xml:space="preserve">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w:t>
      </w:r>
      <w:r>
        <w:t xml:space="preserve"> and returning to the first zone with the next line, as in Pattern C of </w:t>
      </w:r>
      <w:r>
        <w:fldChar w:fldCharType="begin"/>
      </w:r>
      <w:r>
        <w:instrText xml:space="preserve"> REF _Ref181714224 \h </w:instrText>
      </w:r>
      <w:r>
        <w:fldChar w:fldCharType="separate"/>
      </w:r>
      <w:r w:rsidR="004D1F94">
        <w:t xml:space="preserve">Figure </w:t>
      </w:r>
      <w:r w:rsidR="004D1F94">
        <w:rPr>
          <w:noProof/>
        </w:rPr>
        <w:t>3</w:t>
      </w:r>
      <w:r>
        <w:fldChar w:fldCharType="end"/>
      </w:r>
      <w:r>
        <w:t>.</w:t>
      </w:r>
      <w:r w:rsidRPr="001112AA">
        <w:t xml:space="preserve"> </w:t>
      </w:r>
      <w:r>
        <w:t>A</w:t>
      </w:r>
      <w:r w:rsidRPr="00DD7CCF">
        <w:t xml:space="preserve"> single virtual text field is here created from a patchwork of zones which share a boundary</w:t>
      </w:r>
      <w:r>
        <w:t xml:space="preserve">. We call these partitions gridlike because each zone is analogous to a cell in the grid of a table. The extrinsic boundary is usually incidental and irrelevant to the </w:t>
      </w:r>
      <w:r>
        <w:lastRenderedPageBreak/>
        <w:t>text’s semantic structure, although it may also coincide with a semantic break.</w:t>
      </w:r>
      <w:r w:rsidR="001142F2" w:rsidRPr="001142F2">
        <w:t xml:space="preserve"> </w:t>
      </w:r>
      <w:r w:rsidR="00D0147D">
        <w:t>The encoding of gridlike partitions is optional, with guidance in §</w:t>
      </w:r>
      <w:r w:rsidR="00D0147D">
        <w:fldChar w:fldCharType="begin"/>
      </w:r>
      <w:r w:rsidR="00D0147D">
        <w:instrText xml:space="preserve"> REF _Ref182322267 \r \h </w:instrText>
      </w:r>
      <w:r w:rsidR="00D0147D">
        <w:fldChar w:fldCharType="separate"/>
      </w:r>
      <w:r w:rsidR="004D1F94">
        <w:t>3.7.4</w:t>
      </w:r>
      <w:r w:rsidR="00D0147D">
        <w:fldChar w:fldCharType="end"/>
      </w:r>
      <w:r w:rsidR="00D0147D">
        <w:t xml:space="preserve">. </w:t>
      </w:r>
      <w:r w:rsidR="001142F2">
        <w:t xml:space="preserve">Because such a partition </w:t>
      </w:r>
      <w:r w:rsidR="00D0147D">
        <w:t xml:space="preserve">often </w:t>
      </w:r>
      <w:r w:rsidR="001142F2">
        <w:t>occur</w:t>
      </w:r>
      <w:r w:rsidR="00D0147D">
        <w:t>s</w:t>
      </w:r>
      <w:r w:rsidR="001142F2">
        <w:t xml:space="preserve"> inside a unit of intrinsic structure, the encoding equivalent of a gridlike partition is a milestone element (introduced in §</w:t>
      </w:r>
      <w:r w:rsidR="00CB56FA">
        <w:fldChar w:fldCharType="begin"/>
      </w:r>
      <w:r w:rsidR="00CB56FA">
        <w:instrText xml:space="preserve"> REF _Ref182580740 \r \h </w:instrText>
      </w:r>
      <w:r w:rsidR="00CB56FA">
        <w:fldChar w:fldCharType="separate"/>
      </w:r>
      <w:r w:rsidR="004D1F94">
        <w:t>3.2</w:t>
      </w:r>
      <w:r w:rsidR="00CB56FA">
        <w:fldChar w:fldCharType="end"/>
      </w:r>
      <w:r w:rsidR="001142F2">
        <w:t xml:space="preserve">), namely </w:t>
      </w:r>
      <w:r w:rsidR="001142F2">
        <w:rPr>
          <w:rStyle w:val="Code"/>
        </w:rPr>
        <w:t>&lt;milestone/&gt;</w:t>
      </w:r>
      <w:r w:rsidR="001142F2">
        <w:t xml:space="preserve"> without </w:t>
      </w:r>
      <w:r w:rsidR="001142F2">
        <w:rPr>
          <w:rStyle w:val="Codeattribute"/>
        </w:rPr>
        <w:t>@t</w:t>
      </w:r>
      <w:r w:rsidR="001142F2" w:rsidRPr="00913831">
        <w:rPr>
          <w:rStyle w:val="Codeattribute"/>
        </w:rPr>
        <w:t>ype</w:t>
      </w:r>
      <w:r w:rsidR="001142F2">
        <w:t xml:space="preserve"> (§</w:t>
      </w:r>
      <w:r w:rsidR="001142F2">
        <w:fldChar w:fldCharType="begin"/>
      </w:r>
      <w:r w:rsidR="001142F2">
        <w:instrText xml:space="preserve"> REF _Ref182310382 \r \h </w:instrText>
      </w:r>
      <w:r w:rsidR="001142F2">
        <w:fldChar w:fldCharType="separate"/>
      </w:r>
      <w:r w:rsidR="004D1F94">
        <w:t>3.7.2</w:t>
      </w:r>
      <w:r w:rsidR="001142F2">
        <w:fldChar w:fldCharType="end"/>
      </w:r>
      <w:r w:rsidR="001142F2">
        <w:t>).</w:t>
      </w:r>
    </w:p>
    <w:p w14:paraId="38BB8305" w14:textId="52CE2625" w:rsidR="001142F2" w:rsidRPr="004403A5" w:rsidRDefault="001142F2" w:rsidP="004403A5">
      <w:r>
        <w:t>There is no technical limit to the number of different kinds of gridlike partitions that a document may contain, and it may in certain rare cases be expedient to encode more than one gridlike structure in a text, for example when the text is laid out in quasi-columns and a secondary grid has been superimposed on the inscription by fragmentation. It is therefore permitted to use gridlike milestones with two (or even more) different units within a single document (or textpart). It will not, however, be possible to create a machine-actionable reference to a section of text involving more than one gridlike partition, and keeping track of the grids will be difficult for the encoder and thus error-prone. Therefore, given that encoding gridlike partitions is optional to begin with, consider carefully whether encoding more than one grid in an edition is worth the complication.</w:t>
      </w:r>
    </w:p>
    <w:p w14:paraId="41977405" w14:textId="1F5868F7" w:rsidR="00C02B8C" w:rsidRPr="00DD7CCF" w:rsidRDefault="001142F2" w:rsidP="001142F2">
      <w:bookmarkStart w:id="333" w:name="_mq9ex2gduvu8" w:colFirst="0" w:colLast="0"/>
      <w:bookmarkStart w:id="334" w:name="_rs0n67ntt3ye" w:colFirst="0" w:colLast="0"/>
      <w:bookmarkEnd w:id="333"/>
      <w:bookmarkEnd w:id="334"/>
      <w:r>
        <w:t>E</w:t>
      </w:r>
      <w:r w:rsidR="004D2E67" w:rsidRPr="00DD7CCF">
        <w:t>pigraphic examples of gridlike partitions include text engraved on</w:t>
      </w:r>
    </w:p>
    <w:p w14:paraId="6A4AB44A" w14:textId="1D1F545A" w:rsidR="00C02B8C" w:rsidRPr="00DD7CCF" w:rsidRDefault="004D2E67" w:rsidP="001142F2">
      <w:pPr>
        <w:pStyle w:val="Lista"/>
      </w:pPr>
      <w:bookmarkStart w:id="335" w:name="_mtlzzef8q66a" w:colFirst="0" w:colLast="0"/>
      <w:bookmarkEnd w:id="335"/>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4D1F94">
        <w:fldChar w:fldCharType="begin"/>
      </w:r>
      <w:r w:rsidR="00AA796A" w:rsidRPr="004D1F94">
        <w:instrText xml:space="preserve"> REF _Ref44078509 \h </w:instrText>
      </w:r>
      <w:r w:rsidR="00DD7CCF" w:rsidRPr="004D1F94">
        <w:instrText xml:space="preserve"> \* MERGEFORMAT </w:instrText>
      </w:r>
      <w:r w:rsidR="00AA796A" w:rsidRPr="004D1F94">
        <w:fldChar w:fldCharType="separate"/>
      </w:r>
      <w:r w:rsidR="004D1F94" w:rsidRPr="004D1F94">
        <w:rPr>
          <w:lang w:val="hu-HU"/>
        </w:rPr>
        <w:t xml:space="preserve">Example </w:t>
      </w:r>
      <w:r w:rsidR="004D1F94" w:rsidRPr="004D1F94">
        <w:rPr>
          <w:lang w:val="hu-HU"/>
        </w:rPr>
        <w:t>3.7.1</w:t>
      </w:r>
      <w:r w:rsidR="004D1F94" w:rsidRPr="004D1F94">
        <w:rPr>
          <w:lang w:val="hu-HU"/>
        </w:rPr>
        <w:t>.</w:t>
      </w:r>
      <w:r w:rsidR="004D1F94" w:rsidRPr="004D1F94">
        <w:rPr>
          <w:lang w:val="hu-HU"/>
        </w:rPr>
        <w:t>A</w:t>
      </w:r>
      <w:r w:rsidR="00AA796A" w:rsidRPr="004D1F94">
        <w:fldChar w:fldCharType="end"/>
      </w:r>
      <w:r w:rsidR="009713F4" w:rsidRPr="004D1F94">
        <w:t xml:space="preserve"> </w:t>
      </w:r>
      <w:r w:rsidR="009713F4">
        <w:t xml:space="preserve">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4D1F94">
        <w:t>Appendix C</w:t>
      </w:r>
      <w:r w:rsidR="009713F4" w:rsidRPr="00DD7CCF">
        <w:fldChar w:fldCharType="end"/>
      </w:r>
    </w:p>
    <w:p w14:paraId="4EF357DE" w14:textId="4CA98B54" w:rsidR="00C02B8C" w:rsidRPr="00DD7CCF" w:rsidRDefault="004D2E67" w:rsidP="001142F2">
      <w:pPr>
        <w:pStyle w:val="Lista"/>
      </w:pPr>
      <w:bookmarkStart w:id="336" w:name="_r2vovj8fm87l" w:colFirst="0" w:colLast="0"/>
      <w:bookmarkEnd w:id="336"/>
      <w:r w:rsidRPr="00DD7CCF">
        <w:t xml:space="preserve">a complex surface </w:t>
      </w:r>
      <w:r w:rsidRPr="00E24F87">
        <w:rPr>
          <w:noProof/>
        </w:rPr>
        <w:t>(</w:t>
      </w:r>
      <w:r w:rsidRPr="00DD7CCF">
        <w:t>such as that constituted of several facets of a polygonal pillar) with each line running across two or more subsurfaces</w:t>
      </w:r>
      <w:r w:rsidR="00760C60" w:rsidRPr="00DD7CCF">
        <w:t xml:space="preserve">, as illustrated in </w:t>
      </w:r>
      <w:r w:rsidR="00760C60">
        <w:fldChar w:fldCharType="begin"/>
      </w:r>
      <w:r w:rsidR="00760C60">
        <w:instrText xml:space="preserve"> REF _Ref182822234 \h </w:instrText>
      </w:r>
      <w:r w:rsidR="00760C60">
        <w:fldChar w:fldCharType="separate"/>
      </w:r>
      <w:r w:rsidR="004D1F94" w:rsidRPr="00DD7CCF">
        <w:t xml:space="preserve">Example </w:t>
      </w:r>
      <w:r w:rsidR="004D1F94">
        <w:rPr>
          <w:noProof/>
        </w:rPr>
        <w:t>3.7.1</w:t>
      </w:r>
      <w:r w:rsidR="004D1F94" w:rsidRPr="00DD7CCF">
        <w:t>.</w:t>
      </w:r>
      <w:r w:rsidR="004D1F94">
        <w:rPr>
          <w:noProof/>
        </w:rPr>
        <w:t>B</w:t>
      </w:r>
      <w:r w:rsidR="00760C60">
        <w:fldChar w:fldCharType="end"/>
      </w:r>
    </w:p>
    <w:p w14:paraId="687EC972" w14:textId="13E6ACE0" w:rsidR="00C02B8C" w:rsidRPr="00DD7CCF" w:rsidRDefault="004D2E67" w:rsidP="001142F2">
      <w:pPr>
        <w:pStyle w:val="Lista"/>
      </w:pPr>
      <w:bookmarkStart w:id="337" w:name="_mssvwla5qx2o" w:colFirst="0" w:colLast="0"/>
      <w:bookmarkEnd w:id="337"/>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4D1F94" w:rsidRPr="00DD7CCF">
        <w:t xml:space="preserve">Example </w:t>
      </w:r>
      <w:r w:rsidR="004D1F94">
        <w:rPr>
          <w:noProof/>
        </w:rPr>
        <w:t>3.7.1</w:t>
      </w:r>
      <w:r w:rsidR="004D1F94" w:rsidRPr="00DD7CCF">
        <w:rPr>
          <w:noProof/>
        </w:rPr>
        <w:t>.</w:t>
      </w:r>
      <w:r w:rsidR="004D1F94">
        <w:rPr>
          <w:noProof/>
        </w:rPr>
        <w:t>C</w:t>
      </w:r>
      <w:r w:rsidR="00AA796A" w:rsidRPr="00DD7CCF">
        <w:fldChar w:fldCharType="end"/>
      </w:r>
    </w:p>
    <w:p w14:paraId="63030689" w14:textId="6FCBCF12" w:rsidR="00C02B8C" w:rsidRDefault="004D2E67" w:rsidP="001142F2">
      <w:pPr>
        <w:pStyle w:val="Lista"/>
      </w:pPr>
      <w:r w:rsidRPr="00DD7CCF">
        <w:t>a broken support where a fracture cuts across some or all lines</w:t>
      </w:r>
      <w:r w:rsidR="00AA796A" w:rsidRPr="00DD7CCF">
        <w:t xml:space="preserve">, as illustrated in </w:t>
      </w:r>
      <w:r w:rsidR="004D1F94">
        <w:fldChar w:fldCharType="begin"/>
      </w:r>
      <w:r w:rsidR="004D1F94">
        <w:instrText xml:space="preserve"> REF _Ref182834409 \h </w:instrText>
      </w:r>
      <w:r w:rsidR="004D1F94">
        <w:fldChar w:fldCharType="separate"/>
      </w:r>
      <w:r w:rsidR="004D1F94" w:rsidRPr="00DD7CCF">
        <w:t xml:space="preserve">Example </w:t>
      </w:r>
      <w:r w:rsidR="004D1F94">
        <w:rPr>
          <w:noProof/>
        </w:rPr>
        <w:t>3.8.2</w:t>
      </w:r>
      <w:r w:rsidR="004D1F94" w:rsidRPr="00DD7CCF">
        <w:t>.</w:t>
      </w:r>
      <w:r w:rsidR="004D1F94">
        <w:rPr>
          <w:noProof/>
        </w:rPr>
        <w:t>A</w:t>
      </w:r>
      <w:r w:rsidR="004D1F94">
        <w:fldChar w:fldCharType="end"/>
      </w:r>
    </w:p>
    <w:tbl>
      <w:tblPr>
        <w:tblStyle w:val="CodeSampleTable"/>
        <w:tblW w:w="5000" w:type="pct"/>
        <w:tblLook w:val="04A0" w:firstRow="1" w:lastRow="0" w:firstColumn="1" w:lastColumn="0" w:noHBand="0" w:noVBand="1"/>
      </w:tblPr>
      <w:tblGrid>
        <w:gridCol w:w="9622"/>
      </w:tblGrid>
      <w:tr w:rsidR="004D1F94" w:rsidRPr="00DD7CCF" w14:paraId="2BFE0757" w14:textId="77777777" w:rsidTr="0098549D">
        <w:trPr>
          <w:cnfStyle w:val="100000000000" w:firstRow="1" w:lastRow="0" w:firstColumn="0" w:lastColumn="0" w:oddVBand="0" w:evenVBand="0" w:oddHBand="0" w:evenHBand="0" w:firstRowFirstColumn="0" w:firstRowLastColumn="0" w:lastRowFirstColumn="0" w:lastRowLastColumn="0"/>
        </w:trPr>
        <w:tc>
          <w:tcPr>
            <w:tcW w:w="5000" w:type="pct"/>
          </w:tcPr>
          <w:p w14:paraId="7F3193BF" w14:textId="6081350C" w:rsidR="004D1F94" w:rsidRPr="00DD7CCF" w:rsidRDefault="004D1F94" w:rsidP="0098549D">
            <w:pPr>
              <w:pStyle w:val="Kpalrs"/>
            </w:pPr>
            <w:bookmarkStart w:id="338" w:name="_Ref44078509"/>
            <w:r w:rsidRPr="00DD7CCF">
              <w:t xml:space="preserve">Example </w:t>
            </w:r>
            <w:r>
              <w:fldChar w:fldCharType="begin"/>
            </w:r>
            <w:r>
              <w:instrText xml:space="preserve"> STYLEREF 3 \s </w:instrText>
            </w:r>
            <w:r>
              <w:fldChar w:fldCharType="separate"/>
            </w:r>
            <w:r>
              <w:rPr>
                <w:noProof/>
              </w:rPr>
              <w:t>3.7.1</w:t>
            </w:r>
            <w:r>
              <w:rPr>
                <w:noProof/>
              </w:rPr>
              <w:fldChar w:fldCharType="end"/>
            </w:r>
            <w:r w:rsidRPr="00DD7CCF">
              <w:t>.</w:t>
            </w:r>
            <w:r>
              <w:fldChar w:fldCharType="begin"/>
            </w:r>
            <w:r>
              <w:instrText xml:space="preserve"> SEQ Example \* ALPHABETIC \s 3 </w:instrText>
            </w:r>
            <w:r>
              <w:fldChar w:fldCharType="separate"/>
            </w:r>
            <w:r>
              <w:rPr>
                <w:noProof/>
              </w:rPr>
              <w:t>A</w:t>
            </w:r>
            <w:r>
              <w:rPr>
                <w:noProof/>
              </w:rPr>
              <w:fldChar w:fldCharType="end"/>
            </w:r>
            <w:bookmarkEnd w:id="338"/>
            <w:r w:rsidRPr="00DD7CCF">
              <w:t>: gridlike partitions for verse inscribed in quasi-columns</w:t>
            </w:r>
          </w:p>
        </w:tc>
      </w:tr>
      <w:tr w:rsidR="004D1F94" w:rsidRPr="00DD7CCF" w14:paraId="54C116F5" w14:textId="77777777" w:rsidTr="0098549D">
        <w:tc>
          <w:tcPr>
            <w:tcW w:w="5000" w:type="pct"/>
          </w:tcPr>
          <w:p w14:paraId="4B6C5F4F" w14:textId="77777777" w:rsidR="004D1F94" w:rsidRPr="00DD7CCF" w:rsidRDefault="004D1F94" w:rsidP="0098549D"/>
          <w:p w14:paraId="17913736" w14:textId="77777777" w:rsidR="004D1F94" w:rsidRPr="008608D1" w:rsidRDefault="004D1F94" w:rsidP="0098549D"/>
          <w:p w14:paraId="38FFE078" w14:textId="77777777" w:rsidR="004D1F94" w:rsidRPr="008608D1" w:rsidRDefault="004D1F94" w:rsidP="0098549D"/>
          <w:p w14:paraId="4B532ADE" w14:textId="77777777" w:rsidR="004D1F94" w:rsidRPr="008608D1" w:rsidRDefault="004D1F94" w:rsidP="0098549D"/>
          <w:p w14:paraId="50A0673B" w14:textId="77777777" w:rsidR="004D1F94" w:rsidRPr="008608D1" w:rsidRDefault="004D1F94" w:rsidP="0098549D"/>
          <w:p w14:paraId="34A52172" w14:textId="77777777" w:rsidR="004D1F94" w:rsidRPr="008608D1" w:rsidRDefault="004D1F94" w:rsidP="0098549D"/>
          <w:p w14:paraId="3E00D22E" w14:textId="77777777" w:rsidR="004D1F94" w:rsidRPr="008608D1" w:rsidRDefault="004D1F94" w:rsidP="0098549D"/>
          <w:p w14:paraId="408BF84A" w14:textId="77777777" w:rsidR="004D1F94" w:rsidRPr="00DD7CCF" w:rsidRDefault="004D1F94" w:rsidP="0098549D">
            <w:pPr>
              <w:jc w:val="center"/>
            </w:pPr>
            <w:r w:rsidRPr="00DD7CCF">
              <w:rPr>
                <w:noProof/>
              </w:rPr>
              <w:drawing>
                <wp:inline distT="0" distB="0" distL="0" distR="0" wp14:anchorId="129952F9" wp14:editId="1F10E65D">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4D1F94" w:rsidRPr="00DD7CCF" w14:paraId="1BE175BE" w14:textId="77777777" w:rsidTr="0098549D">
        <w:tc>
          <w:tcPr>
            <w:tcW w:w="5000" w:type="pct"/>
          </w:tcPr>
          <w:p w14:paraId="0E9A9A4F" w14:textId="77777777" w:rsidR="004D1F94" w:rsidRPr="00DD7CCF" w:rsidRDefault="004D1F94" w:rsidP="0098549D">
            <w:pPr>
              <w:pStyle w:val="TableNote"/>
            </w:pPr>
            <w:r w:rsidRPr="00DD7CCF">
              <w:t xml:space="preserve">for the sake of the illustration assume that the sample text is verse, with one stanza </w:t>
            </w:r>
            <w:r w:rsidRPr="00E24F87">
              <w:rPr>
                <w:noProof/>
              </w:rPr>
              <w:t>(</w:t>
            </w:r>
            <w:r w:rsidRPr="00DD7CCF">
              <w:t>of two lines) occupying one epigraphic line</w:t>
            </w:r>
          </w:p>
          <w:p w14:paraId="5C1E925A" w14:textId="77777777" w:rsidR="004D1F94" w:rsidRPr="00DD7CCF" w:rsidRDefault="004D1F94" w:rsidP="0098549D">
            <w:pPr>
              <w:pStyle w:val="TableNote"/>
            </w:pPr>
            <w:r w:rsidRPr="00DD7CCF">
              <w:t xml:space="preserve">attributes for </w:t>
            </w:r>
            <w:r w:rsidRPr="00DD7CCF">
              <w:rPr>
                <w:rStyle w:val="Code"/>
              </w:rPr>
              <w:t>&lt;lg&gt;</w:t>
            </w:r>
            <w:r w:rsidRPr="00DD7CCF">
              <w:t xml:space="preserve"> and </w:t>
            </w:r>
            <w:r w:rsidRPr="00DD7CCF">
              <w:rPr>
                <w:rStyle w:val="Code"/>
              </w:rPr>
              <w:t>&lt;l&gt;</w:t>
            </w:r>
            <w:r w:rsidRPr="00DD7CCF">
              <w:t xml:space="preserve"> are omitted in this illustration to reduce clutter</w:t>
            </w:r>
          </w:p>
        </w:tc>
      </w:tr>
      <w:tr w:rsidR="004D1F94" w:rsidRPr="00DD7CCF" w14:paraId="391C8C80" w14:textId="77777777" w:rsidTr="0098549D">
        <w:tc>
          <w:tcPr>
            <w:tcW w:w="5000" w:type="pct"/>
          </w:tcPr>
          <w:p w14:paraId="336EB4D8" w14:textId="77777777" w:rsidR="004D1F94" w:rsidRPr="00DD7CCF" w:rsidRDefault="004D1F94" w:rsidP="0098549D">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0159FECA" w14:textId="77777777" w:rsidR="004D1F94" w:rsidRDefault="004D1F94" w:rsidP="004D1F94"/>
    <w:tbl>
      <w:tblPr>
        <w:tblStyle w:val="CodeSampleTable"/>
        <w:tblW w:w="5000" w:type="pct"/>
        <w:tblLook w:val="04A0" w:firstRow="1" w:lastRow="0" w:firstColumn="1" w:lastColumn="0" w:noHBand="0" w:noVBand="1"/>
      </w:tblPr>
      <w:tblGrid>
        <w:gridCol w:w="9622"/>
      </w:tblGrid>
      <w:tr w:rsidR="00760C60" w:rsidRPr="00DD7CCF" w14:paraId="310F604B" w14:textId="77777777" w:rsidTr="0098549D">
        <w:trPr>
          <w:cnfStyle w:val="100000000000" w:firstRow="1" w:lastRow="0" w:firstColumn="0" w:lastColumn="0" w:oddVBand="0" w:evenVBand="0" w:oddHBand="0" w:evenHBand="0" w:firstRowFirstColumn="0" w:firstRowLastColumn="0" w:lastRowFirstColumn="0" w:lastRowLastColumn="0"/>
        </w:trPr>
        <w:tc>
          <w:tcPr>
            <w:tcW w:w="5000" w:type="pct"/>
          </w:tcPr>
          <w:p w14:paraId="0926D03D" w14:textId="0974AFC7" w:rsidR="00760C60" w:rsidRPr="00DD7CCF" w:rsidRDefault="00760C60" w:rsidP="0098549D">
            <w:pPr>
              <w:pStyle w:val="Kpalrs"/>
            </w:pPr>
            <w:bookmarkStart w:id="339" w:name="_Ref181694099"/>
            <w:bookmarkStart w:id="340" w:name="_Ref182822234"/>
            <w:r w:rsidRPr="00DD7CCF">
              <w:lastRenderedPageBreak/>
              <w:t xml:space="preserve">Example </w:t>
            </w:r>
            <w:r>
              <w:fldChar w:fldCharType="begin"/>
            </w:r>
            <w:r>
              <w:instrText xml:space="preserve"> STYLEREF 3 \s </w:instrText>
            </w:r>
            <w:r>
              <w:fldChar w:fldCharType="separate"/>
            </w:r>
            <w:r w:rsidR="004D1F94">
              <w:rPr>
                <w:noProof/>
              </w:rPr>
              <w:t>3.7.1</w:t>
            </w:r>
            <w:r>
              <w:rPr>
                <w:noProof/>
              </w:rPr>
              <w:fldChar w:fldCharType="end"/>
            </w:r>
            <w:r w:rsidRPr="00DD7CCF">
              <w:t>.</w:t>
            </w:r>
            <w:r>
              <w:fldChar w:fldCharType="begin"/>
            </w:r>
            <w:r>
              <w:instrText xml:space="preserve"> SEQ Example \* ALPHABETIC \s 3 </w:instrText>
            </w:r>
            <w:r>
              <w:fldChar w:fldCharType="separate"/>
            </w:r>
            <w:r w:rsidR="004D1F94">
              <w:rPr>
                <w:noProof/>
              </w:rPr>
              <w:t>B</w:t>
            </w:r>
            <w:r>
              <w:rPr>
                <w:noProof/>
              </w:rPr>
              <w:fldChar w:fldCharType="end"/>
            </w:r>
            <w:bookmarkEnd w:id="340"/>
            <w:r w:rsidRPr="00DD7CCF">
              <w:t xml:space="preserve">: gridlike partitions </w:t>
            </w:r>
            <w:r w:rsidR="00D2293F">
              <w:t xml:space="preserve">for </w:t>
            </w:r>
            <w:r>
              <w:t>adjacent faces of a polygonal column</w:t>
            </w:r>
          </w:p>
        </w:tc>
      </w:tr>
      <w:tr w:rsidR="00760C60" w:rsidRPr="00DD7CCF" w14:paraId="0518B993" w14:textId="77777777" w:rsidTr="0098549D">
        <w:tc>
          <w:tcPr>
            <w:tcW w:w="5000" w:type="pct"/>
          </w:tcPr>
          <w:p w14:paraId="35EDF690" w14:textId="15D495F1" w:rsidR="00760C60" w:rsidRPr="00DD7CCF" w:rsidRDefault="00760C60" w:rsidP="0098549D">
            <w:pPr>
              <w:pStyle w:val="Image"/>
            </w:pPr>
          </w:p>
        </w:tc>
      </w:tr>
      <w:tr w:rsidR="00760C60" w:rsidRPr="00DD7CCF" w14:paraId="355EFE14" w14:textId="77777777" w:rsidTr="0098549D">
        <w:tc>
          <w:tcPr>
            <w:tcW w:w="5000" w:type="pct"/>
          </w:tcPr>
          <w:p w14:paraId="64E80D9C" w14:textId="1FC20D64" w:rsidR="00760C60" w:rsidRPr="00DD7CCF" w:rsidRDefault="00760C60" w:rsidP="0098549D">
            <w:pPr>
              <w:pStyle w:val="TableNote"/>
            </w:pPr>
            <w:r>
              <w:t>&amp;&amp;&amp;</w:t>
            </w:r>
          </w:p>
        </w:tc>
      </w:tr>
      <w:tr w:rsidR="00760C60" w:rsidRPr="00DD7CCF" w14:paraId="51AEC850" w14:textId="77777777" w:rsidTr="0098549D">
        <w:tc>
          <w:tcPr>
            <w:tcW w:w="5000" w:type="pct"/>
          </w:tcPr>
          <w:p w14:paraId="18460808" w14:textId="14C2CDDC" w:rsidR="00760C60" w:rsidRPr="00DD7CCF" w:rsidRDefault="00760C60" w:rsidP="0098549D">
            <w:pPr>
              <w:pStyle w:val="CodeParagraph"/>
              <w:rPr>
                <w:rStyle w:val="Code"/>
              </w:rPr>
            </w:pPr>
            <w:r>
              <w:rPr>
                <w:rStyle w:val="Code"/>
              </w:rPr>
              <w:t>&amp;&amp;&amp;</w:t>
            </w:r>
          </w:p>
        </w:tc>
      </w:tr>
    </w:tbl>
    <w:p w14:paraId="192059EE" w14:textId="77777777" w:rsidR="00760C60" w:rsidRDefault="00760C60" w:rsidP="00161415"/>
    <w:tbl>
      <w:tblPr>
        <w:tblStyle w:val="CodeSampleTable"/>
        <w:tblW w:w="5000" w:type="pct"/>
        <w:tblLook w:val="04A0" w:firstRow="1" w:lastRow="0" w:firstColumn="1" w:lastColumn="0" w:noHBand="0" w:noVBand="1"/>
      </w:tblPr>
      <w:tblGrid>
        <w:gridCol w:w="9622"/>
      </w:tblGrid>
      <w:tr w:rsidR="00161415" w:rsidRPr="00DD7CCF" w14:paraId="037637AE" w14:textId="77777777" w:rsidTr="001112AA">
        <w:trPr>
          <w:cnfStyle w:val="100000000000" w:firstRow="1" w:lastRow="0" w:firstColumn="0" w:lastColumn="0" w:oddVBand="0" w:evenVBand="0" w:oddHBand="0" w:evenHBand="0" w:firstRowFirstColumn="0" w:firstRowLastColumn="0" w:lastRowFirstColumn="0" w:lastRowLastColumn="0"/>
        </w:trPr>
        <w:tc>
          <w:tcPr>
            <w:tcW w:w="5000" w:type="pct"/>
          </w:tcPr>
          <w:p w14:paraId="30032383" w14:textId="5CAEE44A" w:rsidR="00161415" w:rsidRPr="00DD7CCF" w:rsidRDefault="00161415" w:rsidP="001112AA">
            <w:pPr>
              <w:pStyle w:val="Kpalrs"/>
            </w:pPr>
            <w:bookmarkStart w:id="341" w:name="_Ref44078533"/>
            <w:r w:rsidRPr="00DD7CCF">
              <w:t xml:space="preserve">Example </w:t>
            </w:r>
            <w:fldSimple w:instr=" STYLEREF 3 \s ">
              <w:r w:rsidR="004D1F94">
                <w:rPr>
                  <w:noProof/>
                </w:rPr>
                <w:t>3.7.1</w:t>
              </w:r>
            </w:fldSimple>
            <w:r w:rsidRPr="00DD7CCF">
              <w:t>.</w:t>
            </w:r>
            <w:fldSimple w:instr=" SEQ Example \* ALPHABETIC \s 3 ">
              <w:r w:rsidR="004D1F94">
                <w:rPr>
                  <w:noProof/>
                </w:rPr>
                <w:t>C</w:t>
              </w:r>
            </w:fldSimple>
            <w:bookmarkEnd w:id="341"/>
            <w:r w:rsidRPr="00DD7CCF">
              <w:t>: gridlike partitions for text inscribed across architectural blocks</w:t>
            </w:r>
          </w:p>
        </w:tc>
      </w:tr>
      <w:tr w:rsidR="00161415" w:rsidRPr="00DD7CCF" w14:paraId="3E304F96" w14:textId="77777777" w:rsidTr="001112AA">
        <w:tc>
          <w:tcPr>
            <w:tcW w:w="5000" w:type="pct"/>
          </w:tcPr>
          <w:p w14:paraId="6942AE94" w14:textId="77777777" w:rsidR="00161415" w:rsidRPr="00DD7CCF" w:rsidRDefault="00161415" w:rsidP="001112AA">
            <w:pPr>
              <w:pStyle w:val="Image"/>
            </w:pPr>
            <w:r w:rsidRPr="00DD7CCF">
              <w:drawing>
                <wp:inline distT="0" distB="0" distL="0" distR="0" wp14:anchorId="5B6CC3DD" wp14:editId="76A2DB09">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7"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161415" w:rsidRPr="00DD7CCF" w14:paraId="26D8A056" w14:textId="77777777" w:rsidTr="001112AA">
        <w:tc>
          <w:tcPr>
            <w:tcW w:w="5000" w:type="pct"/>
          </w:tcPr>
          <w:p w14:paraId="5E6A15F1" w14:textId="77777777" w:rsidR="00161415" w:rsidRPr="00DD7CCF" w:rsidRDefault="00161415" w:rsidP="001112AA">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061E93BC" w14:textId="26F3C790" w:rsidR="00C02B8C" w:rsidRPr="00DD7CCF" w:rsidRDefault="001142F2" w:rsidP="00EB2024">
      <w:pPr>
        <w:pStyle w:val="Cmsor3"/>
      </w:pPr>
      <w:bookmarkStart w:id="342" w:name="_Ref182310382"/>
      <w:bookmarkStart w:id="343" w:name="_Toc182838232"/>
      <w:r>
        <w:t>Marking up</w:t>
      </w:r>
      <w:r w:rsidR="004D2E67" w:rsidRPr="00DD7CCF">
        <w:t xml:space="preserve"> gridlike partitions</w:t>
      </w:r>
      <w:bookmarkEnd w:id="339"/>
      <w:bookmarkEnd w:id="342"/>
      <w:bookmarkEnd w:id="343"/>
    </w:p>
    <w:p w14:paraId="5E163E3B" w14:textId="6B9FDB6C"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w:t>
      </w:r>
    </w:p>
    <w:p w14:paraId="165E3A59" w14:textId="673F76D1" w:rsidR="008525C6" w:rsidRPr="008525C6" w:rsidRDefault="004D2E67" w:rsidP="00E2714A">
      <w:pPr>
        <w:pStyle w:val="Lista2"/>
      </w:pPr>
      <w:r w:rsidRPr="00DD7CCF">
        <w:t xml:space="preserve">gridlike milestones shall not carry the attribute </w:t>
      </w:r>
      <w:r w:rsidR="008525C6" w:rsidRPr="008525C6">
        <w:rPr>
          <w:rStyle w:val="Codeattribute"/>
        </w:rPr>
        <w:t>@type</w:t>
      </w:r>
      <w:r w:rsidR="00D0147D">
        <w:t xml:space="preserve"> (in other words, </w:t>
      </w:r>
      <w:r w:rsidR="00D0147D" w:rsidRPr="008525C6">
        <w:rPr>
          <w:rStyle w:val="Codeattribute"/>
        </w:rPr>
        <w:t>@type</w:t>
      </w:r>
      <w:r w:rsidR="00D0147D">
        <w:rPr>
          <w:rStyle w:val="Codeattribute"/>
        </w:rPr>
        <w:t>=</w:t>
      </w:r>
      <w:r w:rsidR="00D0147D" w:rsidRPr="00D0147D">
        <w:rPr>
          <w:rStyle w:val="Codevalue"/>
        </w:rPr>
        <w:t>"gridlike"</w:t>
      </w:r>
      <w:r w:rsidR="00D0147D">
        <w:t xml:space="preserve"> is understood to be present by default)</w:t>
      </w:r>
    </w:p>
    <w:p w14:paraId="288C83E7" w14:textId="1A0D9E4B" w:rsidR="00D0147D" w:rsidRPr="00DD7CCF" w:rsidRDefault="00D0147D" w:rsidP="00D0147D">
      <w:pPr>
        <w:pStyle w:val="Lista2"/>
      </w:pPr>
      <w:bookmarkStart w:id="344" w:name="_444cwmslg3uo" w:colFirst="0" w:colLast="0"/>
      <w:bookmarkStart w:id="345" w:name="_Ref63674302"/>
      <w:bookmarkEnd w:id="344"/>
      <w:r w:rsidRPr="00DD7CCF">
        <w:t xml:space="preserve">the </w:t>
      </w:r>
      <w:r>
        <w:t xml:space="preserve">mandatory </w:t>
      </w:r>
      <w:r w:rsidRPr="00DD7CCF">
        <w:t xml:space="preserve">attribute </w:t>
      </w:r>
      <w:r w:rsidRPr="008525C6">
        <w:rPr>
          <w:rStyle w:val="Codeattribute"/>
        </w:rPr>
        <w:t>@unit</w:t>
      </w:r>
      <w:r w:rsidRPr="008525C6">
        <w:t xml:space="preserve"> </w:t>
      </w:r>
      <w:r>
        <w:t xml:space="preserve">serves </w:t>
      </w:r>
      <w:r w:rsidRPr="00DD7CCF">
        <w:t>to encode the nature of the transition explicitly</w:t>
      </w:r>
      <w:r w:rsidR="00F65316">
        <w:t xml:space="preserve"> as per</w:t>
      </w:r>
      <w:r w:rsidRPr="00DD7CCF">
        <w:t xml:space="preserve"> §</w:t>
      </w:r>
      <w:r w:rsidR="00F65316">
        <w:fldChar w:fldCharType="begin"/>
      </w:r>
      <w:r w:rsidR="00F65316">
        <w:instrText xml:space="preserve"> REF _Ref182815315 \r \h </w:instrText>
      </w:r>
      <w:r w:rsidR="00F65316">
        <w:fldChar w:fldCharType="separate"/>
      </w:r>
      <w:r w:rsidR="004D1F94">
        <w:t>3.4.3</w:t>
      </w:r>
      <w:r w:rsidR="00F65316">
        <w:fldChar w:fldCharType="end"/>
      </w:r>
    </w:p>
    <w:p w14:paraId="31ACF12A" w14:textId="65CBDDA0" w:rsidR="00D0147D" w:rsidRDefault="00D0147D" w:rsidP="00D0147D">
      <w:pPr>
        <w:pStyle w:val="Lista2"/>
      </w:pPr>
      <w:r w:rsidRPr="00DD7CCF">
        <w:t xml:space="preserve">every </w:t>
      </w:r>
      <w:r>
        <w:t xml:space="preserve">gridlike partition </w:t>
      </w:r>
      <w:r w:rsidRPr="00912664">
        <w:t>must mandatorily carry the attribute</w:t>
      </w:r>
      <w:r w:rsidRPr="005D2B22">
        <w:rPr>
          <w:b/>
          <w:bCs/>
        </w:rPr>
        <w:t xml:space="preserve"> </w:t>
      </w:r>
      <w:r w:rsidRPr="008525C6">
        <w:rPr>
          <w:rStyle w:val="Codeattribute"/>
        </w:rPr>
        <w:t>@n</w:t>
      </w:r>
      <w:r w:rsidRPr="008525C6">
        <w:t xml:space="preserve"> </w:t>
      </w:r>
      <w:r>
        <w:t>as per §</w:t>
      </w:r>
      <w:r w:rsidR="00CB56FA">
        <w:fldChar w:fldCharType="begin"/>
      </w:r>
      <w:r w:rsidR="00CB56FA">
        <w:instrText xml:space="preserve"> REF _Ref182580407 \r \h </w:instrText>
      </w:r>
      <w:r w:rsidR="00CB56FA">
        <w:fldChar w:fldCharType="separate"/>
      </w:r>
      <w:r w:rsidR="004D1F94">
        <w:t>3.7.3.1</w:t>
      </w:r>
      <w:r w:rsidR="00CB56FA">
        <w:fldChar w:fldCharType="end"/>
      </w:r>
    </w:p>
    <w:p w14:paraId="52AC9B9E" w14:textId="44CFB6DB" w:rsidR="00D0147D" w:rsidRDefault="00D0147D" w:rsidP="00D0147D">
      <w:pPr>
        <w:pStyle w:val="Lista2"/>
      </w:pPr>
      <w:r>
        <w:t xml:space="preserve">the attribute </w:t>
      </w:r>
      <w:r w:rsidRPr="006A77BF">
        <w:rPr>
          <w:rStyle w:val="Codeattribute"/>
        </w:rPr>
        <w:t>@break</w:t>
      </w:r>
      <w:r>
        <w:t xml:space="preserve"> must be added to milestones within words as per §</w:t>
      </w:r>
      <w:r>
        <w:fldChar w:fldCharType="begin"/>
      </w:r>
      <w:r>
        <w:instrText xml:space="preserve"> REF _Ref182318134 \r \h </w:instrText>
      </w:r>
      <w:r>
        <w:fldChar w:fldCharType="separate"/>
      </w:r>
      <w:r w:rsidR="004D1F94">
        <w:t>3.4.2</w:t>
      </w:r>
      <w:r>
        <w:fldChar w:fldCharType="end"/>
      </w:r>
    </w:p>
    <w:p w14:paraId="4F921461" w14:textId="6A80D722" w:rsidR="00BE6C7C" w:rsidRDefault="00BE6C7C" w:rsidP="00D0147D">
      <w:pPr>
        <w:pStyle w:val="Lista2"/>
      </w:pPr>
      <w:r>
        <w:t xml:space="preserve">gridlike features may occasionally split an </w:t>
      </w:r>
      <w:r>
        <w:rPr>
          <w:rStyle w:val="Foreign"/>
        </w:rPr>
        <w:t>akṣara</w:t>
      </w:r>
      <w:r>
        <w:t xml:space="preserve"> into parts that cannot be represented separately in transliteration; see §</w:t>
      </w:r>
      <w:r w:rsidR="00E15CE8">
        <w:fldChar w:fldCharType="begin"/>
      </w:r>
      <w:r w:rsidR="00E15CE8">
        <w:instrText xml:space="preserve"> REF _Ref182813737 \r \h </w:instrText>
      </w:r>
      <w:r w:rsidR="00E15CE8">
        <w:fldChar w:fldCharType="separate"/>
      </w:r>
      <w:r w:rsidR="004D1F94">
        <w:t>3.8.4</w:t>
      </w:r>
      <w:r w:rsidR="00E15CE8">
        <w:fldChar w:fldCharType="end"/>
      </w:r>
      <w:r>
        <w:t xml:space="preserve"> about encoding such cases</w:t>
      </w:r>
    </w:p>
    <w:p w14:paraId="42DAE18D" w14:textId="237A47D2" w:rsidR="00D0147D" w:rsidRDefault="00D0147D" w:rsidP="00D0147D">
      <w:pPr>
        <w:pStyle w:val="Lista"/>
      </w:pPr>
      <w:r w:rsidRPr="00DD7CCF">
        <w:rPr>
          <w:rStyle w:val="Code"/>
        </w:rPr>
        <w:t>&lt;</w:t>
      </w:r>
      <w:r>
        <w:rPr>
          <w:rStyle w:val="Code"/>
        </w:rPr>
        <w:t>milestone</w:t>
      </w:r>
      <w:r w:rsidRPr="00DD7CCF">
        <w:rPr>
          <w:rStyle w:val="Code"/>
        </w:rPr>
        <w:t>/&gt;</w:t>
      </w:r>
      <w:r w:rsidRPr="00DD7CCF">
        <w:t xml:space="preserve"> </w:t>
      </w:r>
      <w:r>
        <w:t xml:space="preserve">marks beginnings (rather than transitions) and thus, when gridlike zones are present in a document, the element must be present </w:t>
      </w:r>
      <w:r w:rsidRPr="00DD7CCF">
        <w:t xml:space="preserve">at the </w:t>
      </w:r>
      <w:r>
        <w:t>start</w:t>
      </w:r>
      <w:r w:rsidRPr="00DD7CCF">
        <w:t xml:space="preserve"> of </w:t>
      </w:r>
      <w:r>
        <w:t xml:space="preserve">each such zone including </w:t>
      </w:r>
      <w:r w:rsidRPr="00DD7CCF">
        <w:t>the first</w:t>
      </w:r>
    </w:p>
    <w:p w14:paraId="2522139D" w14:textId="7C4424B2" w:rsidR="00D0147D" w:rsidRDefault="00D0147D" w:rsidP="00D0147D">
      <w:pPr>
        <w:pStyle w:val="Lista2"/>
      </w:pPr>
      <w:r>
        <w:t xml:space="preserve">since gridlike zones cut across lines, the milestones for each zone must be iterated in every line of the text that is affected by the gridlike partition; see </w:t>
      </w:r>
      <w:r w:rsidR="00C86190">
        <w:t>§</w:t>
      </w:r>
      <w:r w:rsidR="00026D8D">
        <w:fldChar w:fldCharType="begin"/>
      </w:r>
      <w:r w:rsidR="00026D8D">
        <w:instrText xml:space="preserve"> REF _Ref182811945 \r \h </w:instrText>
      </w:r>
      <w:r w:rsidR="00026D8D">
        <w:fldChar w:fldCharType="separate"/>
      </w:r>
      <w:r w:rsidR="004D1F94">
        <w:t>3.8.1</w:t>
      </w:r>
      <w:r w:rsidR="00026D8D">
        <w:fldChar w:fldCharType="end"/>
      </w:r>
      <w:r>
        <w:t xml:space="preserve"> for further discussion</w:t>
      </w:r>
    </w:p>
    <w:p w14:paraId="620BC04D" w14:textId="195BE927" w:rsidR="00D0147D" w:rsidRDefault="00D0147D" w:rsidP="00D0147D">
      <w:pPr>
        <w:pStyle w:val="Lista"/>
      </w:pPr>
      <w:r>
        <w:t>all additional considerations applicable to structural milestones (§</w:t>
      </w:r>
      <w:r w:rsidR="00CB56FA">
        <w:fldChar w:fldCharType="begin"/>
      </w:r>
      <w:r w:rsidR="00CB56FA">
        <w:instrText xml:space="preserve"> REF _Ref182580777 \r \h </w:instrText>
      </w:r>
      <w:r w:rsidR="00CB56FA">
        <w:fldChar w:fldCharType="separate"/>
      </w:r>
      <w:r w:rsidR="004D1F94">
        <w:t>3.2</w:t>
      </w:r>
      <w:r w:rsidR="00CB56FA">
        <w:fldChar w:fldCharType="end"/>
      </w:r>
      <w:r>
        <w:t>) apply equally to line beginnings</w:t>
      </w:r>
    </w:p>
    <w:p w14:paraId="3F1DD848" w14:textId="3E97E78A" w:rsidR="00C02B8C" w:rsidRPr="00DD7CCF" w:rsidRDefault="001142F2" w:rsidP="00EB2024">
      <w:pPr>
        <w:pStyle w:val="Cmsor3"/>
      </w:pPr>
      <w:bookmarkStart w:id="346" w:name="_Toc182838233"/>
      <w:r>
        <w:t>I</w:t>
      </w:r>
      <w:r w:rsidR="004D2E67" w:rsidRPr="00DD7CCF">
        <w:t>dentification</w:t>
      </w:r>
      <w:bookmarkEnd w:id="345"/>
      <w:r>
        <w:t xml:space="preserve"> of gridlike </w:t>
      </w:r>
      <w:r w:rsidR="00D0147D">
        <w:t>partitions</w:t>
      </w:r>
      <w:bookmarkEnd w:id="346"/>
    </w:p>
    <w:p w14:paraId="5B970D35" w14:textId="633F0480" w:rsidR="00D0147D" w:rsidRPr="00DD7CCF" w:rsidRDefault="00D0147D" w:rsidP="00D0147D">
      <w:r>
        <w:t>The primary identifier for gridlike partitions is a unique number (§</w:t>
      </w:r>
      <w:r w:rsidR="00CB56FA">
        <w:fldChar w:fldCharType="begin"/>
      </w:r>
      <w:r w:rsidR="00CB56FA">
        <w:instrText xml:space="preserve"> REF _Ref182580433 \r \h </w:instrText>
      </w:r>
      <w:r w:rsidR="00CB56FA">
        <w:fldChar w:fldCharType="separate"/>
      </w:r>
      <w:r w:rsidR="004D1F94">
        <w:t>3.7.3.1</w:t>
      </w:r>
      <w:r w:rsidR="00CB56FA">
        <w:fldChar w:fldCharType="end"/>
      </w:r>
      <w:r>
        <w:t>). The nature of gridlike milestones is mandatorily encoded as the unit of the milestone (§</w:t>
      </w:r>
      <w:r w:rsidR="00F65316">
        <w:fldChar w:fldCharType="begin"/>
      </w:r>
      <w:r w:rsidR="00F65316">
        <w:instrText xml:space="preserve"> REF _Ref182815315 \r \h </w:instrText>
      </w:r>
      <w:r w:rsidR="00F65316">
        <w:fldChar w:fldCharType="separate"/>
      </w:r>
      <w:r w:rsidR="004D1F94">
        <w:t>3.4.3</w:t>
      </w:r>
      <w:r w:rsidR="00F65316">
        <w:fldChar w:fldCharType="end"/>
      </w:r>
      <w:r>
        <w:t xml:space="preserve">). When an XML edition is rendered for display, labels for gridlike partitions will be automatically generated from the unit and the number. </w:t>
      </w:r>
      <w:bookmarkStart w:id="347" w:name="_Ref182302763"/>
      <w:r>
        <w:t xml:space="preserve">Unlike pagelike milestones, </w:t>
      </w:r>
      <w:r w:rsidRPr="00DD7CCF">
        <w:t xml:space="preserve">the </w:t>
      </w:r>
      <w:r w:rsidRPr="00DD7CCF">
        <w:rPr>
          <w:rStyle w:val="Code"/>
        </w:rPr>
        <w:t>&lt;label&gt;</w:t>
      </w:r>
      <w:r w:rsidRPr="00DD7CCF">
        <w:t xml:space="preserve"> element is not permitted in conjunction with these milestones</w:t>
      </w:r>
      <w:r>
        <w:t>.</w:t>
      </w:r>
    </w:p>
    <w:p w14:paraId="6BC4FA69" w14:textId="48A53DF3" w:rsidR="00912664" w:rsidRDefault="00912664" w:rsidP="00912664">
      <w:pPr>
        <w:pStyle w:val="Cmsor4"/>
      </w:pPr>
      <w:bookmarkStart w:id="348" w:name="_Ref182321707"/>
      <w:bookmarkStart w:id="349" w:name="_Ref182322544"/>
      <w:bookmarkStart w:id="350" w:name="_Ref182580407"/>
      <w:bookmarkStart w:id="351" w:name="_Ref182580433"/>
      <w:bookmarkStart w:id="352" w:name="_Toc182838234"/>
      <w:bookmarkEnd w:id="347"/>
      <w:r>
        <w:lastRenderedPageBreak/>
        <w:t>Numbering gridlike milestones</w:t>
      </w:r>
      <w:bookmarkEnd w:id="348"/>
      <w:bookmarkEnd w:id="349"/>
      <w:bookmarkEnd w:id="350"/>
      <w:bookmarkEnd w:id="351"/>
      <w:bookmarkEnd w:id="352"/>
    </w:p>
    <w:p w14:paraId="24055493" w14:textId="69FDECA8" w:rsidR="00D0147D" w:rsidRDefault="00D0147D" w:rsidP="00D0147D">
      <w:pPr>
        <w:pStyle w:val="Lista"/>
      </w:pPr>
      <w:r>
        <w:t xml:space="preserve">the values of </w:t>
      </w:r>
      <w:r w:rsidRPr="008525C6">
        <w:rPr>
          <w:rStyle w:val="Codeattribute"/>
        </w:rPr>
        <w:t>@n</w:t>
      </w:r>
      <w:r>
        <w:t xml:space="preserve"> recommended for the identification of gridlike partitions are lowe</w:t>
      </w:r>
      <w:r w:rsidRPr="00DD7CCF">
        <w:t>rcase Latin letters</w:t>
      </w:r>
      <w:r>
        <w:t xml:space="preserve"> beginning with </w:t>
      </w:r>
      <w:r w:rsidRPr="00BC56FB">
        <w:rPr>
          <w:rStyle w:val="Foreign"/>
        </w:rPr>
        <w:t>a</w:t>
      </w:r>
    </w:p>
    <w:p w14:paraId="0EE6E65D" w14:textId="5C3504C5" w:rsidR="00D0147D" w:rsidRDefault="00D0147D" w:rsidP="00912664">
      <w:pPr>
        <w:pStyle w:val="Lista2"/>
      </w:pPr>
      <w:r>
        <w:t xml:space="preserve">nonetheless, </w:t>
      </w:r>
      <w:r w:rsidRPr="00DD7CCF">
        <w:t xml:space="preserve">any </w:t>
      </w:r>
      <w:r>
        <w:t xml:space="preserve">numeration </w:t>
      </w:r>
      <w:r w:rsidRPr="00DD7CCF">
        <w:t>scheme may be used depending on your preference</w:t>
      </w:r>
      <w:r>
        <w:t>,</w:t>
      </w:r>
      <w:r w:rsidRPr="00D0147D">
        <w:t xml:space="preserve"> </w:t>
      </w:r>
      <w:r w:rsidRPr="00DD7CCF">
        <w:t>the conventions of your specific field</w:t>
      </w:r>
      <w:r>
        <w:t>,</w:t>
      </w:r>
      <w:r w:rsidRPr="00DD7CCF">
        <w:t xml:space="preserve"> and the </w:t>
      </w:r>
      <w:r>
        <w:t>idiosyncratic nature of the grid you are encoding</w:t>
      </w:r>
    </w:p>
    <w:p w14:paraId="7D80F6B7" w14:textId="77777777" w:rsidR="00D0147D" w:rsidRPr="00DD7CCF" w:rsidRDefault="00D0147D" w:rsidP="00D0147D">
      <w:pPr>
        <w:pStyle w:val="Lista3"/>
      </w:pPr>
      <w:r w:rsidRPr="00DD7CCF">
        <w:t>in particular, feel free to use lowercase letters alternating with uppercase ones to denote major/frontal and minor/lateral faces of a three-dimensional object such as a Southeast Asian stele, e.g. A, b, C and d</w:t>
      </w:r>
    </w:p>
    <w:p w14:paraId="11AEF614" w14:textId="0D9F186D" w:rsidR="00D0147D" w:rsidRDefault="00912664" w:rsidP="00912664">
      <w:pPr>
        <w:pStyle w:val="Lista2"/>
      </w:pPr>
      <w:r w:rsidRPr="00DD7CCF">
        <w:t xml:space="preserve">the number referring to every </w:t>
      </w:r>
      <w:r w:rsidR="00D0147D">
        <w:t xml:space="preserve">column of the grid </w:t>
      </w:r>
      <w:r w:rsidRPr="00DD7CCF">
        <w:t>should be unique</w:t>
      </w:r>
    </w:p>
    <w:p w14:paraId="1E5611FE" w14:textId="1A97E5C2" w:rsidR="00912664" w:rsidRDefault="00D0147D" w:rsidP="00D0147D">
      <w:pPr>
        <w:pStyle w:val="Lista3"/>
      </w:pPr>
      <w:r>
        <w:t xml:space="preserve">since </w:t>
      </w:r>
      <w:r w:rsidR="00912664" w:rsidRPr="00DD7CCF">
        <w:t xml:space="preserve">gridlike milestones with a given combination of </w:t>
      </w:r>
      <w:r w:rsidR="00912664" w:rsidRPr="008525C6">
        <w:rPr>
          <w:rStyle w:val="Codeattribute"/>
        </w:rPr>
        <w:t>@unit</w:t>
      </w:r>
      <w:r w:rsidR="00912664" w:rsidRPr="008525C6">
        <w:t xml:space="preserve"> </w:t>
      </w:r>
      <w:r w:rsidR="00912664" w:rsidRPr="00DD7CCF">
        <w:t xml:space="preserve">and </w:t>
      </w:r>
      <w:r w:rsidR="00912664" w:rsidRPr="008525C6">
        <w:rPr>
          <w:rStyle w:val="Codeattribute"/>
        </w:rPr>
        <w:t>@n</w:t>
      </w:r>
      <w:r w:rsidR="00912664" w:rsidRPr="008525C6">
        <w:t xml:space="preserve"> </w:t>
      </w:r>
      <w:r w:rsidR="00912664" w:rsidRPr="00DD7CCF">
        <w:t>will normally be iterated several times in a document</w:t>
      </w:r>
      <w:r>
        <w:t xml:space="preserve"> (</w:t>
      </w:r>
      <w:r w:rsidR="00912664" w:rsidRPr="00DD7CCF">
        <w:t xml:space="preserve">namely once in every line that </w:t>
      </w:r>
      <w:r>
        <w:t xml:space="preserve">crosses </w:t>
      </w:r>
      <w:r w:rsidR="00912664" w:rsidRPr="00DD7CCF">
        <w:t xml:space="preserve">the </w:t>
      </w:r>
      <w:r>
        <w:t xml:space="preserve">column </w:t>
      </w:r>
      <w:r w:rsidR="00912664" w:rsidRPr="00DD7CCF">
        <w:t>to which that combination pertains</w:t>
      </w:r>
      <w:r>
        <w:t>), in complicated cases feel free, at your discretion, to give a unique number to each cell of the grid</w:t>
      </w:r>
    </w:p>
    <w:p w14:paraId="649461BA" w14:textId="775C4F73" w:rsidR="00912664" w:rsidRPr="00DD7CCF" w:rsidRDefault="00912664" w:rsidP="00D0147D">
      <w:pPr>
        <w:pStyle w:val="Lista3"/>
      </w:pPr>
      <w:r w:rsidRPr="00DD7CCF">
        <w:t xml:space="preserve">should you need to encode gridlike milestones with two or more different units within a single document </w:t>
      </w:r>
      <w:r w:rsidRPr="00E24F87">
        <w:rPr>
          <w:noProof/>
        </w:rPr>
        <w:t>(</w:t>
      </w:r>
      <w:r w:rsidRPr="00DD7CCF">
        <w:t xml:space="preserve">e.g. </w:t>
      </w:r>
      <w:r w:rsidRPr="00303844">
        <w:rPr>
          <w:rStyle w:val="Codevalue"/>
        </w:rPr>
        <w:t>"column"</w:t>
      </w:r>
      <w:r w:rsidRPr="00DD7CCF">
        <w:t xml:space="preserve"> alternating with </w:t>
      </w:r>
      <w:r w:rsidRPr="00303844">
        <w:rPr>
          <w:rStyle w:val="Codevalue"/>
        </w:rPr>
        <w:t>"fragment"</w:t>
      </w:r>
      <w:r w:rsidRPr="00DD7CCF">
        <w:t xml:space="preserve"> to encode an inscription on whose original gridlike layout a secondary gridlike layout was superimposed by fragmentation), </w:t>
      </w:r>
      <w:r w:rsidR="00D0147D">
        <w:t xml:space="preserve">it is recommended that you </w:t>
      </w:r>
      <w:r w:rsidRPr="00DD7CCF">
        <w:t>use a different numeration scheme for the two</w:t>
      </w:r>
    </w:p>
    <w:p w14:paraId="5115F082" w14:textId="77777777" w:rsidR="00C02B8C" w:rsidRPr="00DD7CCF" w:rsidRDefault="004D2E67" w:rsidP="00EB2024">
      <w:pPr>
        <w:pStyle w:val="Cmsor3"/>
      </w:pPr>
      <w:bookmarkStart w:id="353" w:name="_kqgib25um4gs" w:colFirst="0" w:colLast="0"/>
      <w:bookmarkStart w:id="354" w:name="_toz4tvrpqg6p" w:colFirst="0" w:colLast="0"/>
      <w:bookmarkStart w:id="355" w:name="_Ref182322267"/>
      <w:bookmarkStart w:id="356" w:name="_Toc182838235"/>
      <w:bookmarkEnd w:id="353"/>
      <w:bookmarkEnd w:id="354"/>
      <w:r w:rsidRPr="00DD7CCF">
        <w:t>When to encode gridlike partitions</w:t>
      </w:r>
      <w:bookmarkEnd w:id="355"/>
      <w:bookmarkEnd w:id="356"/>
    </w:p>
    <w:p w14:paraId="51B879FA" w14:textId="540DA0A0" w:rsidR="00C02B8C" w:rsidRPr="00DD7CCF" w:rsidRDefault="004D2E67" w:rsidP="00E2714A">
      <w:pPr>
        <w:pStyle w:val="Lista"/>
      </w:pPr>
      <w:r w:rsidRPr="00DD7CCF">
        <w:t>encoding gridlike partitions with milestones</w:t>
      </w:r>
      <w:r w:rsidRPr="005F675A">
        <w:t xml:space="preserve"> is not mandatory and should be applied on a case-by-case </w:t>
      </w:r>
      <w:r w:rsidRPr="00DD7CCF">
        <w:t xml:space="preserve">basis, judging the feasibility of encoding versus the anticipated usefulness of having </w:t>
      </w:r>
      <w:r w:rsidR="00824ABF">
        <w:t>the</w:t>
      </w:r>
      <w:r w:rsidRPr="00DD7CCF">
        <w:t xml:space="preserve"> partitions represented in the edition</w:t>
      </w:r>
    </w:p>
    <w:p w14:paraId="2D2C41FD" w14:textId="01E209D4" w:rsidR="00C02B8C" w:rsidRPr="00DD7CCF" w:rsidRDefault="004D2E67" w:rsidP="00E2714A">
      <w:pPr>
        <w:pStyle w:val="Lista2"/>
      </w:pPr>
      <w:r w:rsidRPr="00DD7CCF">
        <w:t xml:space="preserve">such representation is particularly useful if some elements of description apply only to </w:t>
      </w:r>
      <w:r w:rsidR="00824ABF">
        <w:t>specific</w:t>
      </w:r>
      <w:r w:rsidRPr="00DD7CCF">
        <w:t xml:space="preserve"> partitions </w:t>
      </w:r>
      <w:r w:rsidRPr="00E24F87">
        <w:rPr>
          <w:noProof/>
        </w:rPr>
        <w:t>(</w:t>
      </w:r>
      <w:r w:rsidRPr="00DD7CCF">
        <w:t>e.g. certain fragments are kept in a different place</w:t>
      </w:r>
      <w:r w:rsidR="00824ABF">
        <w:t>,</w:t>
      </w:r>
      <w:r w:rsidRPr="00DD7CCF">
        <w:t xml:space="preserve"> or certain facets of the support are in a different state of preservation)</w:t>
      </w:r>
    </w:p>
    <w:p w14:paraId="15EC5C68" w14:textId="77777777" w:rsidR="00C02B8C" w:rsidRPr="00DD7CCF" w:rsidRDefault="004D2E67" w:rsidP="00E2714A">
      <w:pPr>
        <w:pStyle w:val="Lista"/>
      </w:pPr>
      <w:r w:rsidRPr="00DD7CCF">
        <w:t xml:space="preserve">this encoding </w:t>
      </w:r>
      <w:r w:rsidRPr="005F675A">
        <w:t>is strongly recommended for</w:t>
      </w:r>
      <w:r w:rsidRPr="005D2B22">
        <w:rPr>
          <w:b/>
          <w:bCs/>
        </w:rPr>
        <w:t xml:space="preserve">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5633154E" w:rsidR="00C02B8C" w:rsidRPr="00DD7CCF" w:rsidRDefault="004D2E67" w:rsidP="00E2714A">
      <w:pPr>
        <w:pStyle w:val="Lista2"/>
      </w:pPr>
      <w:r w:rsidRPr="00CD25A4">
        <w:rPr>
          <w:b/>
          <w:bCs/>
        </w:rPr>
        <w:t>fragments</w:t>
      </w:r>
      <w:r w:rsidRPr="00DD7CCF">
        <w:t xml:space="preserve">, </w:t>
      </w:r>
      <w:r w:rsidR="00517325">
        <w:t>provided that they can be lined up with each other</w:t>
      </w:r>
    </w:p>
    <w:p w14:paraId="6E56F396" w14:textId="2588E536" w:rsidR="00C02B8C" w:rsidRPr="00DD7CCF" w:rsidRDefault="00517325" w:rsidP="00E2714A">
      <w:pPr>
        <w:pStyle w:val="Lista3"/>
      </w:pPr>
      <w:r>
        <w:t>while fragments that cannot be pieced together require encoding as boxlike partitions (§</w:t>
      </w:r>
      <w:r>
        <w:fldChar w:fldCharType="begin"/>
      </w:r>
      <w:r>
        <w:instrText xml:space="preserve"> REF _Ref182836273 \r \h </w:instrText>
      </w:r>
      <w:r>
        <w:fldChar w:fldCharType="separate"/>
      </w:r>
      <w:r w:rsidR="004D1F94">
        <w:t>3.3</w:t>
      </w:r>
      <w:r>
        <w:fldChar w:fldCharType="end"/>
      </w:r>
      <w:r>
        <w:t>)</w:t>
      </w:r>
    </w:p>
    <w:p w14:paraId="18CBC00D" w14:textId="4BED564C" w:rsidR="00C02B8C" w:rsidRPr="00DD7CCF" w:rsidRDefault="004D2E67" w:rsidP="00E2714A">
      <w:pPr>
        <w:pStyle w:val="Lista2"/>
      </w:pPr>
      <w:r w:rsidRPr="00CD25A4">
        <w:rPr>
          <w:b/>
          <w:bCs/>
        </w:rPr>
        <w:t>building blocks</w:t>
      </w:r>
      <w:r w:rsidRPr="00DD7CCF">
        <w:t xml:space="preserve">, especially if they are not currently </w:t>
      </w:r>
      <w:r w:rsidR="005F675A">
        <w:t>integrated into a structure</w:t>
      </w:r>
    </w:p>
    <w:p w14:paraId="5B93752F" w14:textId="77777777" w:rsidR="00C02B8C" w:rsidRPr="00DD7CCF" w:rsidRDefault="004D2E67" w:rsidP="00E2714A">
      <w:pPr>
        <w:pStyle w:val="Lista"/>
      </w:pPr>
      <w:r w:rsidRPr="00DD7CCF">
        <w:t xml:space="preserve">this encoding is </w:t>
      </w:r>
      <w:r w:rsidRPr="005F675A">
        <w:t>recommended for</w:t>
      </w:r>
      <w:r w:rsidRPr="005D2B22">
        <w:rPr>
          <w:b/>
          <w:bCs/>
        </w:rPr>
        <w:t xml:space="preserve"> visually demarcated areas</w:t>
      </w:r>
      <w:r w:rsidRPr="00DD7CCF">
        <w:t xml:space="preserve"> on a simplex surface, such as</w:t>
      </w:r>
    </w:p>
    <w:p w14:paraId="43036A56" w14:textId="41F9A628" w:rsidR="00C02B8C" w:rsidRPr="00DD7CCF" w:rsidRDefault="004D2E67" w:rsidP="00E2714A">
      <w:pPr>
        <w:pStyle w:val="Lista2"/>
      </w:pPr>
      <w:r w:rsidRPr="00DD7CCF">
        <w:t>quasi-columns consisting of a m</w:t>
      </w:r>
      <w:r w:rsidR="009713F4" w:rsidRPr="00DD7CCF">
        <w:t xml:space="preserve">etrical unit </w:t>
      </w:r>
      <w:r w:rsidR="009713F4" w:rsidRPr="00E24F87">
        <w:rPr>
          <w:noProof/>
        </w:rPr>
        <w:t>(</w:t>
      </w:r>
      <w:r w:rsidR="009713F4" w:rsidRPr="00DD7CCF">
        <w:t>e.g. verse line)</w:t>
      </w:r>
      <w:r w:rsidR="009713F4">
        <w:t xml:space="preserve">, </w:t>
      </w:r>
      <w:r w:rsidR="009713F4" w:rsidRPr="00DD7CCF">
        <w:t xml:space="preserve">as illustrated in </w:t>
      </w:r>
      <w:r w:rsidR="009713F4" w:rsidRPr="00DD7CCF">
        <w:fldChar w:fldCharType="begin"/>
      </w:r>
      <w:r w:rsidR="009713F4" w:rsidRPr="00DD7CCF">
        <w:instrText xml:space="preserve"> REF _Ref44078509 \h </w:instrText>
      </w:r>
      <w:r w:rsidR="009713F4">
        <w:instrText xml:space="preserve"> \* MERGEFORMAT </w:instrText>
      </w:r>
      <w:r w:rsidR="009713F4" w:rsidRPr="00DD7CCF">
        <w:fldChar w:fldCharType="separate"/>
      </w:r>
      <w:r w:rsidR="004D1F94" w:rsidRPr="004D1F94">
        <w:rPr>
          <w:b/>
          <w:bCs/>
          <w:lang w:val="hu-HU"/>
        </w:rPr>
        <w:t xml:space="preserve">Example </w:t>
      </w:r>
      <w:r w:rsidR="004D1F94" w:rsidRPr="004D1F94">
        <w:rPr>
          <w:b/>
          <w:bCs/>
          <w:lang w:val="hu-HU"/>
        </w:rPr>
        <w:t>3.7.1</w:t>
      </w:r>
      <w:r w:rsidR="004D1F94" w:rsidRPr="004D1F94">
        <w:rPr>
          <w:b/>
          <w:bCs/>
          <w:lang w:val="hu-HU"/>
        </w:rPr>
        <w:t>.</w:t>
      </w:r>
      <w:r w:rsidR="004D1F94" w:rsidRPr="004D1F94">
        <w:rPr>
          <w:b/>
          <w:bCs/>
          <w:lang w:val="hu-HU"/>
        </w:rPr>
        <w:t>A</w:t>
      </w:r>
      <w:r w:rsidR="009713F4"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4D1F94">
        <w:t>Appendix C</w:t>
      </w:r>
      <w:r w:rsidR="009713F4" w:rsidRPr="00DD7CCF">
        <w:fldChar w:fldCharType="end"/>
      </w:r>
    </w:p>
    <w:p w14:paraId="75132C0C" w14:textId="77777777" w:rsidR="00C02B8C" w:rsidRPr="00DD7CCF" w:rsidRDefault="004D2E67" w:rsidP="00E2714A">
      <w:pPr>
        <w:pStyle w:val="Lista"/>
      </w:pPr>
      <w:r w:rsidRPr="00DD7CCF">
        <w:t>this encoding is recommended</w:t>
      </w:r>
      <w:r w:rsidRPr="005F675A">
        <w:t xml:space="preserve"> only if deemed useful for</w:t>
      </w:r>
      <w:r w:rsidRPr="005D2B22">
        <w:rPr>
          <w:b/>
          <w:bCs/>
        </w:rPr>
        <w:t xml:space="preserve"> complex surfaces</w:t>
      </w:r>
      <w:r w:rsidRPr="00DD7CCF">
        <w:t xml:space="preserve"> such as</w:t>
      </w:r>
    </w:p>
    <w:p w14:paraId="7B8DBB25" w14:textId="77777777" w:rsidR="00C02B8C" w:rsidRPr="00DD7CCF" w:rsidRDefault="004D2E67" w:rsidP="00E2714A">
      <w:pPr>
        <w:pStyle w:val="Lista2"/>
      </w:pPr>
      <w:r w:rsidRPr="00DD7CCF">
        <w:t xml:space="preserve">two or more adjacent faces of a </w:t>
      </w:r>
      <w:r w:rsidR="00167D32" w:rsidRPr="00DD7CCF">
        <w:t>stele</w:t>
      </w:r>
      <w:r w:rsidRPr="00DD7CCF">
        <w:t xml:space="preserve"> or pillar with a rectangular or polygonal cross-section</w:t>
      </w:r>
    </w:p>
    <w:p w14:paraId="07518523" w14:textId="67F9F61E" w:rsidR="00C02B8C"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7B63D9BA" w14:textId="32B1C667" w:rsidR="00F422F8" w:rsidRDefault="00F422F8" w:rsidP="00F422F8">
      <w:pPr>
        <w:pStyle w:val="Lista2"/>
      </w:pPr>
      <w:r w:rsidRPr="00F422F8">
        <w:t>in this case, where applicable, encode spaces at the ends of metrical units separated by a space from the next metrical unit within the same line (§</w:t>
      </w:r>
      <w:r w:rsidR="001663CE">
        <w:fldChar w:fldCharType="begin"/>
      </w:r>
      <w:r w:rsidR="001663CE">
        <w:instrText xml:space="preserve"> REF _Ref134026679 \r \h </w:instrText>
      </w:r>
      <w:r w:rsidR="001663CE">
        <w:fldChar w:fldCharType="separate"/>
      </w:r>
      <w:r w:rsidR="004D1F94">
        <w:t>4.3.3</w:t>
      </w:r>
      <w:r w:rsidR="001663CE">
        <w:fldChar w:fldCharType="end"/>
      </w:r>
      <w:r w:rsidRPr="00F422F8">
        <w:t>)</w:t>
      </w:r>
    </w:p>
    <w:p w14:paraId="5E1EFAA2" w14:textId="4451FDBA" w:rsidR="00760C60" w:rsidRDefault="00970055" w:rsidP="00760C60">
      <w:pPr>
        <w:pStyle w:val="Cmsor2"/>
      </w:pPr>
      <w:bookmarkStart w:id="357" w:name="_varsapous7ty" w:colFirst="0" w:colLast="0"/>
      <w:bookmarkStart w:id="358" w:name="_4iehglajtm57" w:colFirst="0" w:colLast="0"/>
      <w:bookmarkStart w:id="359" w:name="_Ref43990458"/>
      <w:bookmarkStart w:id="360" w:name="_Ref182815850"/>
      <w:bookmarkStart w:id="361" w:name="_Toc182838236"/>
      <w:bookmarkEnd w:id="357"/>
      <w:bookmarkEnd w:id="358"/>
      <w:r>
        <w:t>F</w:t>
      </w:r>
      <w:r w:rsidR="00760C60">
        <w:t>ragment</w:t>
      </w:r>
      <w:r>
        <w:t>s</w:t>
      </w:r>
      <w:r w:rsidR="00760C60">
        <w:t xml:space="preserve"> </w:t>
      </w:r>
      <w:bookmarkEnd w:id="360"/>
      <w:r>
        <w:t>and other untidy partitions</w:t>
      </w:r>
      <w:bookmarkEnd w:id="361"/>
    </w:p>
    <w:p w14:paraId="50C0D9D6" w14:textId="77FC4745" w:rsidR="00970055" w:rsidRDefault="00970055" w:rsidP="00970055">
      <w:r>
        <w:t xml:space="preserve">Certain aspects of extrinsic structure—typically fragmentation, but occasionally also the surfaces of a three-dimensional object—result in partitions that </w:t>
      </w:r>
      <w:r>
        <w:t>do not constitute a neat grid covering the entire campus of an inscription</w:t>
      </w:r>
      <w:r>
        <w:t>.</w:t>
      </w:r>
      <w:r>
        <w:t xml:space="preserve"> This section describes good practice for such untidy situations.</w:t>
      </w:r>
      <w:r w:rsidR="00585B3C">
        <w:t xml:space="preserve"> In addition to the specific guidelines below, keep in mind that when some extant pieces of an inscription cannot be fitted together, then boxlike partitions (</w:t>
      </w:r>
      <w:r w:rsidR="00585B3C" w:rsidRPr="00DD7CCF">
        <w:t>§</w:t>
      </w:r>
      <w:r w:rsidR="00585B3C" w:rsidRPr="00DD7CCF">
        <w:fldChar w:fldCharType="begin"/>
      </w:r>
      <w:r w:rsidR="00585B3C" w:rsidRPr="00DD7CCF">
        <w:instrText xml:space="preserve"> REF _Ref43978987 \r \h </w:instrText>
      </w:r>
      <w:r w:rsidR="00585B3C">
        <w:instrText xml:space="preserve"> \* MERGEFORMAT </w:instrText>
      </w:r>
      <w:r w:rsidR="00585B3C" w:rsidRPr="00DD7CCF">
        <w:fldChar w:fldCharType="separate"/>
      </w:r>
      <w:r w:rsidR="004D1F94">
        <w:t>3.2</w:t>
      </w:r>
      <w:r w:rsidR="00585B3C" w:rsidRPr="00DD7CCF">
        <w:fldChar w:fldCharType="end"/>
      </w:r>
      <w:r w:rsidR="00585B3C">
        <w:t>) are called for, because the connecting structure of the inscription as a whole cannot be reconstructed, while boxlike partitions are essentially independent sub-editions, each with their own structure. In other cases, where fragments (or surfaces) can be joined up confidently, the encoding normally involves gridlike partitions (§</w:t>
      </w:r>
      <w:r w:rsidR="00585B3C" w:rsidRPr="00DD7CCF">
        <w:fldChar w:fldCharType="begin"/>
      </w:r>
      <w:r w:rsidR="00585B3C" w:rsidRPr="00DD7CCF">
        <w:instrText xml:space="preserve"> REF _Ref43984651 \w \h </w:instrText>
      </w:r>
      <w:r w:rsidR="00585B3C">
        <w:instrText xml:space="preserve"> \* MERGEFORMAT </w:instrText>
      </w:r>
      <w:r w:rsidR="00585B3C" w:rsidRPr="00DD7CCF">
        <w:fldChar w:fldCharType="separate"/>
      </w:r>
      <w:r w:rsidR="004D1F94">
        <w:t>3.7</w:t>
      </w:r>
      <w:r w:rsidR="00585B3C" w:rsidRPr="00DD7CCF">
        <w:fldChar w:fldCharType="end"/>
      </w:r>
      <w:r w:rsidR="00585B3C">
        <w:t xml:space="preserve">) and is optional as per </w:t>
      </w:r>
      <w:r w:rsidR="00585B3C">
        <w:fldChar w:fldCharType="begin"/>
      </w:r>
      <w:r w:rsidR="00585B3C">
        <w:instrText xml:space="preserve"> REF _Ref182322267 \r \h </w:instrText>
      </w:r>
      <w:r w:rsidR="00585B3C">
        <w:fldChar w:fldCharType="separate"/>
      </w:r>
      <w:r w:rsidR="004D1F94">
        <w:t>3.7.4</w:t>
      </w:r>
      <w:r w:rsidR="00585B3C">
        <w:fldChar w:fldCharType="end"/>
      </w:r>
      <w:r w:rsidR="00585B3C">
        <w:t>.</w:t>
      </w:r>
    </w:p>
    <w:p w14:paraId="1BA60D7D" w14:textId="65C20845" w:rsidR="00D11BC2" w:rsidRDefault="00D11BC2" w:rsidP="00760C60">
      <w:pPr>
        <w:pStyle w:val="Cmsor3"/>
      </w:pPr>
      <w:bookmarkStart w:id="362" w:name="_Ref182811945"/>
      <w:bookmarkStart w:id="363" w:name="_Toc182838237"/>
      <w:r>
        <w:lastRenderedPageBreak/>
        <w:t>Missing pieces</w:t>
      </w:r>
      <w:bookmarkEnd w:id="363"/>
    </w:p>
    <w:p w14:paraId="52E95E70" w14:textId="42193FF7" w:rsidR="00585B3C" w:rsidRDefault="00585B3C" w:rsidP="00585B3C">
      <w:r>
        <w:t>J</w:t>
      </w:r>
      <w:r w:rsidR="00D11BC2">
        <w:t xml:space="preserve">ust because a piece of an inscription has been lost, as in </w:t>
      </w:r>
      <w:r w:rsidR="00D11BC2">
        <w:fldChar w:fldCharType="begin"/>
      </w:r>
      <w:r w:rsidR="00D11BC2">
        <w:instrText xml:space="preserve"> REF _Ref182834107 \h </w:instrText>
      </w:r>
      <w:r w:rsidR="00D11BC2">
        <w:fldChar w:fldCharType="separate"/>
      </w:r>
      <w:r w:rsidR="004D1F94" w:rsidRPr="00DD7CCF">
        <w:t xml:space="preserve">Example </w:t>
      </w:r>
      <w:r w:rsidR="004D1F94">
        <w:rPr>
          <w:noProof/>
        </w:rPr>
        <w:t>3.8.1</w:t>
      </w:r>
      <w:r w:rsidR="004D1F94" w:rsidRPr="00DD7CCF">
        <w:t>.</w:t>
      </w:r>
      <w:r w:rsidR="004D1F94">
        <w:rPr>
          <w:noProof/>
        </w:rPr>
        <w:t>A</w:t>
      </w:r>
      <w:r w:rsidR="00D11BC2">
        <w:fldChar w:fldCharType="end"/>
      </w:r>
      <w:r w:rsidR="00D11BC2">
        <w:t>, there is no need to encode any kind of partition</w:t>
      </w:r>
      <w:r>
        <w:t>. A</w:t>
      </w:r>
      <w:r w:rsidR="00D11BC2">
        <w:t>s far as encoding is concerned, this is just another kind of lacuna, to be encoded according to §</w:t>
      </w:r>
      <w:r w:rsidR="00D11BC2">
        <w:fldChar w:fldCharType="begin"/>
      </w:r>
      <w:r w:rsidR="00D11BC2">
        <w:instrText xml:space="preserve"> REF _Ref43979611 \r \h </w:instrText>
      </w:r>
      <w:r w:rsidR="00D11BC2">
        <w:fldChar w:fldCharType="separate"/>
      </w:r>
      <w:r w:rsidR="004D1F94">
        <w:t>5.4</w:t>
      </w:r>
      <w:r w:rsidR="00D11BC2">
        <w:fldChar w:fldCharType="end"/>
      </w:r>
      <w:r>
        <w:t>. I</w:t>
      </w:r>
      <w:r w:rsidR="00D11BC2">
        <w:t xml:space="preserve">f the lost piece is subsequently recovered and the digital inscription is updated accordingly, then partitions can (optionally) be encoded for the fragments, as in </w:t>
      </w:r>
      <w:r w:rsidR="00D11BC2">
        <w:fldChar w:fldCharType="begin"/>
      </w:r>
      <w:r w:rsidR="00D11BC2">
        <w:instrText xml:space="preserve"> REF _Ref182834409 \h </w:instrText>
      </w:r>
      <w:r w:rsidR="00D11BC2">
        <w:fldChar w:fldCharType="separate"/>
      </w:r>
      <w:r w:rsidR="004D1F94" w:rsidRPr="00DD7CCF">
        <w:t xml:space="preserve">Example </w:t>
      </w:r>
      <w:r w:rsidR="004D1F94">
        <w:rPr>
          <w:noProof/>
        </w:rPr>
        <w:t>3.8.2</w:t>
      </w:r>
      <w:r w:rsidR="004D1F94" w:rsidRPr="00DD7CCF">
        <w:t>.</w:t>
      </w:r>
      <w:r w:rsidR="004D1F94">
        <w:rPr>
          <w:noProof/>
        </w:rPr>
        <w:t>A</w:t>
      </w:r>
      <w:r w:rsidR="00D11BC2">
        <w:fldChar w:fldCharType="end"/>
      </w:r>
      <w:r>
        <w:t>.</w:t>
      </w:r>
    </w:p>
    <w:p w14:paraId="5B5AAC49" w14:textId="0E2FD3AC" w:rsidR="00D11BC2" w:rsidRDefault="00585B3C" w:rsidP="00585B3C">
      <w:r>
        <w:t>A</w:t>
      </w:r>
      <w:r w:rsidR="00D11BC2">
        <w:t xml:space="preserve">s a logical extension of this approach, if an inscription consists of two or more extant fragments and one or more lost fragments, as in </w:t>
      </w:r>
      <w:r w:rsidR="00D11BC2">
        <w:fldChar w:fldCharType="begin"/>
      </w:r>
      <w:r w:rsidR="00D11BC2">
        <w:instrText xml:space="preserve"> REF _Ref182834408 \h </w:instrText>
      </w:r>
      <w:r w:rsidR="00D11BC2">
        <w:fldChar w:fldCharType="separate"/>
      </w:r>
      <w:r w:rsidR="004D1F94" w:rsidRPr="00DD7CCF">
        <w:t xml:space="preserve">Example </w:t>
      </w:r>
      <w:r w:rsidR="004D1F94">
        <w:rPr>
          <w:noProof/>
        </w:rPr>
        <w:t>3.8.1</w:t>
      </w:r>
      <w:r w:rsidR="004D1F94" w:rsidRPr="00DD7CCF">
        <w:t>.</w:t>
      </w:r>
      <w:r w:rsidR="004D1F94">
        <w:rPr>
          <w:noProof/>
        </w:rPr>
        <w:t>B</w:t>
      </w:r>
      <w:r w:rsidR="00D11BC2">
        <w:fldChar w:fldCharType="end"/>
      </w:r>
      <w:r w:rsidR="00D11BC2">
        <w:t>, then partitions (if they are encoded) should be created only for the extant fragments</w:t>
      </w:r>
      <w:r>
        <w:t>. Thus:</w:t>
      </w:r>
    </w:p>
    <w:p w14:paraId="0DD935D1" w14:textId="4BE8609C" w:rsidR="00D11BC2" w:rsidRDefault="00D11BC2" w:rsidP="00585B3C">
      <w:pPr>
        <w:pStyle w:val="Lista"/>
      </w:pPr>
      <w:r>
        <w:t xml:space="preserve">the lacunae </w:t>
      </w:r>
      <w:r w:rsidR="00585B3C">
        <w:t>representing the text belonging to a</w:t>
      </w:r>
      <w:r>
        <w:t xml:space="preserve"> lost fragment, whether restored or not, should be encoded as belonging to the adjacent </w:t>
      </w:r>
      <w:r w:rsidR="00585B3C">
        <w:t xml:space="preserve">extant </w:t>
      </w:r>
      <w:r>
        <w:t>fragment</w:t>
      </w:r>
    </w:p>
    <w:p w14:paraId="3829D588" w14:textId="1732E15A" w:rsidR="00D11BC2" w:rsidRDefault="00D11BC2" w:rsidP="00585B3C">
      <w:pPr>
        <w:pStyle w:val="Lista2"/>
      </w:pPr>
      <w:r>
        <w:t xml:space="preserve">if </w:t>
      </w:r>
      <w:r w:rsidR="000D5073">
        <w:t xml:space="preserve">the sides of </w:t>
      </w:r>
      <w:r>
        <w:t xml:space="preserve">a lost fragment </w:t>
      </w:r>
      <w:r w:rsidR="000D5073">
        <w:t>are</w:t>
      </w:r>
      <w:r>
        <w:t xml:space="preserve"> adjacent to </w:t>
      </w:r>
      <w:r w:rsidR="000D5073">
        <w:t xml:space="preserve">different </w:t>
      </w:r>
      <w:r>
        <w:t>extant fragment</w:t>
      </w:r>
      <w:r w:rsidR="000D5073">
        <w:t>s</w:t>
      </w:r>
      <w:r>
        <w:t xml:space="preserve">, </w:t>
      </w:r>
      <w:r w:rsidR="000D5073">
        <w:t xml:space="preserve">arbitrarily </w:t>
      </w:r>
      <w:r>
        <w:t>pick one of the extant fragments (typically the earlier one) and encode the lacunae as belonging to that</w:t>
      </w:r>
      <w:r w:rsidR="000D5073">
        <w:t xml:space="preserve"> fragment</w:t>
      </w:r>
    </w:p>
    <w:tbl>
      <w:tblPr>
        <w:tblStyle w:val="CodeSampleTable"/>
        <w:tblW w:w="5000" w:type="pct"/>
        <w:tblLook w:val="04A0" w:firstRow="1" w:lastRow="0" w:firstColumn="1" w:lastColumn="0" w:noHBand="0" w:noVBand="1"/>
      </w:tblPr>
      <w:tblGrid>
        <w:gridCol w:w="9622"/>
      </w:tblGrid>
      <w:tr w:rsidR="00D11BC2" w:rsidRPr="00DD7CCF" w14:paraId="47216E62" w14:textId="77777777" w:rsidTr="0098549D">
        <w:trPr>
          <w:cnfStyle w:val="100000000000" w:firstRow="1" w:lastRow="0" w:firstColumn="0" w:lastColumn="0" w:oddVBand="0" w:evenVBand="0" w:oddHBand="0" w:evenHBand="0" w:firstRowFirstColumn="0" w:firstRowLastColumn="0" w:lastRowFirstColumn="0" w:lastRowLastColumn="0"/>
        </w:trPr>
        <w:tc>
          <w:tcPr>
            <w:tcW w:w="5000" w:type="pct"/>
          </w:tcPr>
          <w:p w14:paraId="4F35343A" w14:textId="3A162C99" w:rsidR="00D11BC2" w:rsidRPr="00DD7CCF" w:rsidRDefault="00D11BC2" w:rsidP="0098549D">
            <w:pPr>
              <w:pStyle w:val="Kpalrs"/>
            </w:pPr>
            <w:bookmarkStart w:id="364" w:name="_Ref182834107"/>
            <w:r w:rsidRPr="00DD7CCF">
              <w:t xml:space="preserve">Example </w:t>
            </w:r>
            <w:r>
              <w:fldChar w:fldCharType="begin"/>
            </w:r>
            <w:r>
              <w:instrText xml:space="preserve"> STYLEREF 3 \s </w:instrText>
            </w:r>
            <w:r>
              <w:fldChar w:fldCharType="separate"/>
            </w:r>
            <w:r w:rsidR="004D1F94">
              <w:rPr>
                <w:noProof/>
              </w:rPr>
              <w:t>3.8.1</w:t>
            </w:r>
            <w:r>
              <w:rPr>
                <w:noProof/>
              </w:rPr>
              <w:fldChar w:fldCharType="end"/>
            </w:r>
            <w:r w:rsidRPr="00DD7CCF">
              <w:t>.</w:t>
            </w:r>
            <w:r>
              <w:fldChar w:fldCharType="begin"/>
            </w:r>
            <w:r>
              <w:instrText xml:space="preserve"> SEQ Example \* ALPHABETIC \s 3 </w:instrText>
            </w:r>
            <w:r>
              <w:fldChar w:fldCharType="separate"/>
            </w:r>
            <w:r w:rsidR="004D1F94">
              <w:rPr>
                <w:noProof/>
              </w:rPr>
              <w:t>A</w:t>
            </w:r>
            <w:r>
              <w:rPr>
                <w:noProof/>
              </w:rPr>
              <w:fldChar w:fldCharType="end"/>
            </w:r>
            <w:bookmarkEnd w:id="364"/>
            <w:r w:rsidRPr="00DD7CCF">
              <w:t xml:space="preserve">: </w:t>
            </w:r>
            <w:r>
              <w:t>inscription with a missing piece</w:t>
            </w:r>
          </w:p>
        </w:tc>
      </w:tr>
      <w:tr w:rsidR="00D11BC2" w:rsidRPr="00DD7CCF" w14:paraId="26E0C195" w14:textId="77777777" w:rsidTr="0098549D">
        <w:tc>
          <w:tcPr>
            <w:tcW w:w="5000" w:type="pct"/>
            <w:vAlign w:val="center"/>
          </w:tcPr>
          <w:p w14:paraId="68949338" w14:textId="77777777" w:rsidR="00D11BC2" w:rsidRPr="00DD7CCF" w:rsidRDefault="00D11BC2" w:rsidP="0098549D">
            <w:pPr>
              <w:pStyle w:val="Image"/>
            </w:pPr>
            <w:r>
              <w:t>&amp;&amp;&amp;</w:t>
            </w:r>
          </w:p>
        </w:tc>
      </w:tr>
      <w:tr w:rsidR="00D11BC2" w:rsidRPr="00DD7CCF" w14:paraId="5554EA5E" w14:textId="77777777" w:rsidTr="0098549D">
        <w:tc>
          <w:tcPr>
            <w:tcW w:w="5000" w:type="pct"/>
          </w:tcPr>
          <w:p w14:paraId="176F3CBC" w14:textId="1F1E8AEF" w:rsidR="00D11BC2" w:rsidRDefault="00D11BC2" w:rsidP="0098549D">
            <w:pPr>
              <w:pStyle w:val="CodeParagraph"/>
              <w:rPr>
                <w:rStyle w:val="Codetext"/>
              </w:rPr>
            </w:pPr>
            <w:r>
              <w:rPr>
                <w:rStyle w:val="Code"/>
              </w:rPr>
              <w:t>@@@</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w:t>
            </w:r>
            <w:r>
              <w:rPr>
                <w:rStyle w:val="Code"/>
              </w:rPr>
              <w:t>milestone</w:t>
            </w:r>
            <w:r w:rsidRPr="00DD7CCF">
              <w:rPr>
                <w:rStyle w:val="Code"/>
              </w:rPr>
              <w:t xml:space="preserve"> </w:t>
            </w:r>
            <w:r>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Pr>
                <w:rStyle w:val="Codevalue"/>
              </w:rPr>
              <w:t xml:space="preserve"> </w:t>
            </w:r>
            <w:r>
              <w:rPr>
                <w:rStyle w:val="Codeattribute"/>
              </w:rPr>
              <w:t>n</w:t>
            </w:r>
            <w:r w:rsidRPr="00DD7CCF">
              <w:rPr>
                <w:rStyle w:val="Code"/>
              </w:rPr>
              <w:t>=</w:t>
            </w:r>
            <w:r w:rsidRPr="0046000E">
              <w:rPr>
                <w:rStyle w:val="Codevalue"/>
              </w:rPr>
              <w:t>"</w:t>
            </w:r>
            <w:r>
              <w:rPr>
                <w:rStyle w:val="Codevalue"/>
              </w:rPr>
              <w:t>a</w:t>
            </w:r>
            <w:r w:rsidRPr="0046000E">
              <w:rPr>
                <w:rStyle w:val="Codevalue"/>
              </w:rPr>
              <w:t>"</w:t>
            </w:r>
            <w:r w:rsidRPr="00DD7CCF">
              <w:rPr>
                <w:rStyle w:val="Code"/>
              </w:rPr>
              <w:t>&gt;</w:t>
            </w:r>
            <w:r w:rsidRPr="00DD7CCF">
              <w:rPr>
                <w:rStyle w:val="Codetext"/>
              </w:rPr>
              <w:t>and</w:t>
            </w:r>
            <w:r w:rsidRPr="00DD7CCF">
              <w:rPr>
                <w:rStyle w:val="Code"/>
              </w:rPr>
              <w:t>&lt;</w:t>
            </w:r>
            <w:r>
              <w:rPr>
                <w:rStyle w:val="Code"/>
              </w:rPr>
              <w:t>milestone</w:t>
            </w:r>
            <w:r w:rsidRPr="00DD7CCF">
              <w:rPr>
                <w:rStyle w:val="Code"/>
              </w:rPr>
              <w:t xml:space="preserve"> </w:t>
            </w:r>
            <w:r>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Pr>
                <w:rStyle w:val="Codevalue"/>
              </w:rPr>
              <w:t xml:space="preserve"> </w:t>
            </w:r>
            <w:r>
              <w:rPr>
                <w:rStyle w:val="Codeattribute"/>
              </w:rPr>
              <w:t>n</w:t>
            </w:r>
            <w:r w:rsidRPr="00DD7CCF">
              <w:rPr>
                <w:rStyle w:val="Code"/>
              </w:rPr>
              <w:t>=</w:t>
            </w:r>
            <w:r w:rsidRPr="0046000E">
              <w:rPr>
                <w:rStyle w:val="Codevalue"/>
              </w:rPr>
              <w:t>"</w:t>
            </w:r>
            <w:r>
              <w:rPr>
                <w:rStyle w:val="Codevalue"/>
              </w:rPr>
              <w:t>b</w:t>
            </w:r>
            <w:r w:rsidRPr="0046000E">
              <w:rPr>
                <w:rStyle w:val="Codevalue"/>
              </w:rPr>
              <w:t>"</w:t>
            </w:r>
            <w:r w:rsidRPr="00DD7CCF">
              <w:rPr>
                <w:rStyle w:val="Code"/>
              </w:rPr>
              <w:t>&gt;</w:t>
            </w:r>
            <w:r w:rsidRPr="00DD7CCF">
              <w:rPr>
                <w:rStyle w:val="Codetext"/>
              </w:rPr>
              <w:t>an oozy smell, nor yet a dry, bare, sandy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/&gt;&lt;</w:t>
            </w:r>
            <w:r>
              <w:rPr>
                <w:rStyle w:val="Code"/>
              </w:rPr>
              <w:t>milestone</w:t>
            </w:r>
            <w:r w:rsidRPr="00DD7CCF">
              <w:rPr>
                <w:rStyle w:val="Code"/>
              </w:rPr>
              <w:t xml:space="preserve"> </w:t>
            </w:r>
            <w:r>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Pr>
                <w:rStyle w:val="Codevalue"/>
              </w:rPr>
              <w:t xml:space="preserve"> </w:t>
            </w:r>
            <w:r>
              <w:rPr>
                <w:rStyle w:val="Codeattribute"/>
              </w:rPr>
              <w:t>n</w:t>
            </w:r>
            <w:r w:rsidRPr="00DD7CCF">
              <w:rPr>
                <w:rStyle w:val="Code"/>
              </w:rPr>
              <w:t>=</w:t>
            </w:r>
            <w:r w:rsidRPr="0046000E">
              <w:rPr>
                <w:rStyle w:val="Codevalue"/>
              </w:rPr>
              <w:t>"</w:t>
            </w:r>
            <w:r>
              <w:rPr>
                <w:rStyle w:val="Codevalue"/>
              </w:rPr>
              <w:t>a</w:t>
            </w:r>
            <w:r w:rsidRPr="0046000E">
              <w:rPr>
                <w:rStyle w:val="Codevalue"/>
              </w:rPr>
              <w:t>"</w:t>
            </w:r>
            <w:r w:rsidRPr="00DD7CCF">
              <w:rPr>
                <w:rStyle w:val="Code"/>
              </w:rPr>
              <w:t>&gt;</w:t>
            </w:r>
            <w:r w:rsidRPr="00DD7CCF">
              <w:rPr>
                <w:rStyle w:val="Codetext"/>
              </w:rPr>
              <w:t>with no</w:t>
            </w:r>
            <w:r w:rsidRPr="00DD7CCF">
              <w:rPr>
                <w:rStyle w:val="Code"/>
              </w:rPr>
              <w:t>&lt;</w:t>
            </w:r>
            <w:r>
              <w:rPr>
                <w:rStyle w:val="Code"/>
              </w:rPr>
              <w:t>milestone</w:t>
            </w:r>
            <w:r w:rsidRPr="00DD7CCF">
              <w:rPr>
                <w:rStyle w:val="Code"/>
              </w:rPr>
              <w:t xml:space="preserve"> </w:t>
            </w:r>
            <w:r>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Pr>
                <w:rStyle w:val="Codevalue"/>
              </w:rPr>
              <w:t xml:space="preserve"> </w:t>
            </w:r>
            <w:r>
              <w:rPr>
                <w:rStyle w:val="Codeattribute"/>
              </w:rPr>
              <w:t>n</w:t>
            </w:r>
            <w:r w:rsidRPr="00DD7CCF">
              <w:rPr>
                <w:rStyle w:val="Code"/>
              </w:rPr>
              <w:t>=</w:t>
            </w:r>
            <w:r w:rsidRPr="0046000E">
              <w:rPr>
                <w:rStyle w:val="Codevalue"/>
              </w:rPr>
              <w:t>"</w:t>
            </w:r>
            <w:r>
              <w:rPr>
                <w:rStyle w:val="Codevalue"/>
              </w:rPr>
              <w:t>b</w:t>
            </w:r>
            <w:r w:rsidRPr="0046000E">
              <w:rPr>
                <w:rStyle w:val="Codevalue"/>
              </w:rPr>
              <w:t>"</w:t>
            </w:r>
            <w:r w:rsidRPr="00DD7CCF">
              <w:rPr>
                <w:rStyle w:val="Code"/>
              </w:rPr>
              <w:t>&gt;</w:t>
            </w:r>
            <w:r w:rsidRPr="00DD7CCF">
              <w:rPr>
                <w:rStyle w:val="Codetext"/>
              </w:rPr>
              <w:t>thing in it to sit down on or to eat: it was a</w:t>
            </w:r>
          </w:p>
          <w:p w14:paraId="2179B657" w14:textId="77777777" w:rsidR="00D11BC2" w:rsidRPr="00BC56FB" w:rsidRDefault="00D11BC2" w:rsidP="0098549D">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w:t>
            </w:r>
            <w:r>
              <w:rPr>
                <w:rStyle w:val="Codevalue"/>
              </w:rPr>
              <w:t>5</w:t>
            </w:r>
            <w:r w:rsidRPr="0046000E">
              <w:rPr>
                <w:rStyle w:val="Codevalue"/>
              </w:rPr>
              <w:t>"</w:t>
            </w:r>
            <w:r w:rsidRPr="00DD7CCF">
              <w:rPr>
                <w:rStyle w:val="Code"/>
              </w:rPr>
              <w:t>/&gt;&lt;</w:t>
            </w:r>
            <w:r>
              <w:rPr>
                <w:rStyle w:val="Code"/>
              </w:rPr>
              <w:t>milestone</w:t>
            </w:r>
            <w:r w:rsidRPr="00DD7CCF">
              <w:rPr>
                <w:rStyle w:val="Code"/>
              </w:rPr>
              <w:t xml:space="preserve"> </w:t>
            </w:r>
            <w:r>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Pr>
                <w:rStyle w:val="Codevalue"/>
              </w:rPr>
              <w:t xml:space="preserve"> </w:t>
            </w:r>
            <w:r>
              <w:rPr>
                <w:rStyle w:val="Codeattribute"/>
              </w:rPr>
              <w:t>n</w:t>
            </w:r>
            <w:r w:rsidRPr="00DD7CCF">
              <w:rPr>
                <w:rStyle w:val="Code"/>
              </w:rPr>
              <w:t>=</w:t>
            </w:r>
            <w:r w:rsidRPr="0046000E">
              <w:rPr>
                <w:rStyle w:val="Codevalue"/>
              </w:rPr>
              <w:t>"</w:t>
            </w:r>
            <w:r>
              <w:rPr>
                <w:rStyle w:val="Codevalue"/>
              </w:rPr>
              <w:t>a</w:t>
            </w:r>
            <w:r w:rsidRPr="0046000E">
              <w:rPr>
                <w:rStyle w:val="Codevalue"/>
              </w:rPr>
              <w:t>"</w:t>
            </w:r>
            <w:r w:rsidRPr="00DD7CCF">
              <w:rPr>
                <w:rStyle w:val="Code"/>
              </w:rPr>
              <w:t>&gt;</w:t>
            </w:r>
            <w:r w:rsidRPr="00BC56FB">
              <w:rPr>
                <w:rStyle w:val="Codetext"/>
              </w:rPr>
              <w:t>ho</w:t>
            </w:r>
            <w:r>
              <w:rPr>
                <w:rStyle w:val="Codetext"/>
              </w:rPr>
              <w:t xml:space="preserve">bbit-hole, </w:t>
            </w:r>
            <w:r w:rsidRPr="00DD7CCF">
              <w:rPr>
                <w:rStyle w:val="Code"/>
              </w:rPr>
              <w:t>&lt;</w:t>
            </w:r>
            <w:r>
              <w:rPr>
                <w:rStyle w:val="Code"/>
              </w:rPr>
              <w:t>unclear</w:t>
            </w:r>
            <w:r w:rsidRPr="00DD7CCF">
              <w:rPr>
                <w:rStyle w:val="Code"/>
              </w:rPr>
              <w:t>&gt;</w:t>
            </w:r>
            <w:r>
              <w:rPr>
                <w:rStyle w:val="Code"/>
              </w:rPr>
              <w:t>a</w:t>
            </w:r>
            <w:r w:rsidRPr="00DD7CCF">
              <w:rPr>
                <w:rStyle w:val="Code"/>
              </w:rPr>
              <w:t>&lt;</w:t>
            </w:r>
            <w:r>
              <w:rPr>
                <w:rStyle w:val="Code"/>
              </w:rPr>
              <w:t>/unclear</w:t>
            </w:r>
            <w:r w:rsidRPr="00DD7CCF">
              <w:rPr>
                <w:rStyle w:val="Code"/>
              </w:rPr>
              <w:t>&gt;&lt;</w:t>
            </w:r>
            <w:r>
              <w:rPr>
                <w:rStyle w:val="Code"/>
              </w:rPr>
              <w:t>milestone</w:t>
            </w:r>
            <w:r w:rsidRPr="00DD7CCF">
              <w:rPr>
                <w:rStyle w:val="Code"/>
              </w:rPr>
              <w:t xml:space="preserve"> </w:t>
            </w:r>
            <w:r>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Pr>
                <w:rStyle w:val="Codevalue"/>
              </w:rPr>
              <w:t xml:space="preserve"> </w:t>
            </w:r>
            <w:r>
              <w:rPr>
                <w:rStyle w:val="Codeattribute"/>
              </w:rPr>
              <w:t>n</w:t>
            </w:r>
            <w:r w:rsidRPr="00DD7CCF">
              <w:rPr>
                <w:rStyle w:val="Code"/>
              </w:rPr>
              <w:t>=</w:t>
            </w:r>
            <w:r w:rsidRPr="0046000E">
              <w:rPr>
                <w:rStyle w:val="Codevalue"/>
              </w:rPr>
              <w:t>"</w:t>
            </w:r>
            <w:r>
              <w:rPr>
                <w:rStyle w:val="Codevalue"/>
              </w:rPr>
              <w:t>b</w:t>
            </w:r>
            <w:r w:rsidRPr="0046000E">
              <w:rPr>
                <w:rStyle w:val="Codevalue"/>
              </w:rPr>
              <w:t>"</w:t>
            </w:r>
            <w:r w:rsidRPr="00DD7CCF">
              <w:rPr>
                <w:rStyle w:val="Code"/>
              </w:rPr>
              <w:t>&gt;</w:t>
            </w:r>
            <w:r>
              <w:rPr>
                <w:rStyle w:val="Codetext"/>
              </w:rPr>
              <w:t>nd that means comfort.</w:t>
            </w:r>
          </w:p>
        </w:tc>
      </w:tr>
      <w:tr w:rsidR="00D11BC2" w:rsidRPr="00DD7CCF" w14:paraId="7B1CD45F" w14:textId="77777777" w:rsidTr="0098549D">
        <w:tc>
          <w:tcPr>
            <w:tcW w:w="5000" w:type="pct"/>
          </w:tcPr>
          <w:p w14:paraId="35AFEBEB" w14:textId="21443062" w:rsidR="00D11BC2" w:rsidRPr="00DD7CCF" w:rsidRDefault="00585B3C" w:rsidP="0098549D">
            <w:pPr>
              <w:pStyle w:val="TableNote"/>
            </w:pPr>
            <w:r>
              <w:t>@@@</w:t>
            </w:r>
            <w:r w:rsidR="00D11BC2" w:rsidRPr="00DD7CCF">
              <w:t>here we have two fragments of a slab, which are clearly from the top and bottom of a single inscription, but there is no way to know how much text is lost between the two</w:t>
            </w:r>
          </w:p>
          <w:p w14:paraId="38FA730F" w14:textId="0F77D7E5" w:rsidR="00D11BC2" w:rsidRPr="00DD7CCF" w:rsidRDefault="00D11BC2" w:rsidP="0098549D">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4D1F94">
              <w:t>5.4.7</w:t>
            </w:r>
            <w:r w:rsidRPr="00DD7CCF">
              <w:fldChar w:fldCharType="end"/>
            </w:r>
          </w:p>
        </w:tc>
      </w:tr>
    </w:tbl>
    <w:p w14:paraId="71BAC49B" w14:textId="77777777" w:rsidR="00D11BC2" w:rsidRPr="00DD7CCF" w:rsidRDefault="00D11BC2" w:rsidP="00D11BC2"/>
    <w:tbl>
      <w:tblPr>
        <w:tblStyle w:val="CodeSampleTable"/>
        <w:tblW w:w="0" w:type="auto"/>
        <w:tblLook w:val="04A0" w:firstRow="1" w:lastRow="0" w:firstColumn="1" w:lastColumn="0" w:noHBand="0" w:noVBand="1"/>
      </w:tblPr>
      <w:tblGrid>
        <w:gridCol w:w="9105"/>
      </w:tblGrid>
      <w:tr w:rsidR="00D11BC2" w:rsidRPr="00DD7CCF" w14:paraId="40D7897A" w14:textId="77777777" w:rsidTr="0098549D">
        <w:trPr>
          <w:cnfStyle w:val="100000000000" w:firstRow="1" w:lastRow="0" w:firstColumn="0" w:lastColumn="0" w:oddVBand="0" w:evenVBand="0" w:oddHBand="0" w:evenHBand="0" w:firstRowFirstColumn="0" w:firstRowLastColumn="0" w:lastRowFirstColumn="0" w:lastRowLastColumn="0"/>
        </w:trPr>
        <w:tc>
          <w:tcPr>
            <w:tcW w:w="9054" w:type="dxa"/>
          </w:tcPr>
          <w:p w14:paraId="2515652F" w14:textId="14DF179E" w:rsidR="00D11BC2" w:rsidRPr="00DD7CCF" w:rsidRDefault="00D11BC2" w:rsidP="0098549D">
            <w:pPr>
              <w:pStyle w:val="Kpalrs"/>
            </w:pPr>
            <w:bookmarkStart w:id="365" w:name="_Ref182834408"/>
            <w:r w:rsidRPr="00DD7CCF">
              <w:lastRenderedPageBreak/>
              <w:t xml:space="preserve">Example </w:t>
            </w:r>
            <w:r>
              <w:fldChar w:fldCharType="begin"/>
            </w:r>
            <w:r>
              <w:instrText xml:space="preserve"> STYLEREF 3 \s </w:instrText>
            </w:r>
            <w:r>
              <w:fldChar w:fldCharType="separate"/>
            </w:r>
            <w:r w:rsidR="004D1F94">
              <w:rPr>
                <w:noProof/>
              </w:rPr>
              <w:t>3.8.1</w:t>
            </w:r>
            <w:r>
              <w:rPr>
                <w:noProof/>
              </w:rPr>
              <w:fldChar w:fldCharType="end"/>
            </w:r>
            <w:r w:rsidRPr="00DD7CCF">
              <w:t>.</w:t>
            </w:r>
            <w:r>
              <w:fldChar w:fldCharType="begin"/>
            </w:r>
            <w:r>
              <w:instrText xml:space="preserve"> SEQ Example \* ALPHABETIC \s 3 </w:instrText>
            </w:r>
            <w:r>
              <w:fldChar w:fldCharType="separate"/>
            </w:r>
            <w:r w:rsidR="004D1F94">
              <w:rPr>
                <w:noProof/>
              </w:rPr>
              <w:t>B</w:t>
            </w:r>
            <w:r>
              <w:rPr>
                <w:noProof/>
              </w:rPr>
              <w:fldChar w:fldCharType="end"/>
            </w:r>
            <w:bookmarkEnd w:id="365"/>
            <w:r w:rsidRPr="00DD7CCF">
              <w:t>: gridlike partitions for contiguous fragments</w:t>
            </w:r>
            <w:r w:rsidR="001243A1">
              <w:t xml:space="preserve"> with a missing piece</w:t>
            </w:r>
          </w:p>
        </w:tc>
      </w:tr>
      <w:tr w:rsidR="00D11BC2" w:rsidRPr="00DD7CCF" w14:paraId="52B459C0" w14:textId="77777777" w:rsidTr="0098549D">
        <w:tc>
          <w:tcPr>
            <w:tcW w:w="9054" w:type="dxa"/>
          </w:tcPr>
          <w:p w14:paraId="27C1D926" w14:textId="77777777" w:rsidR="00D11BC2" w:rsidRPr="00DD7CCF" w:rsidRDefault="00D11BC2" w:rsidP="0098549D">
            <w:pPr>
              <w:pStyle w:val="Image"/>
            </w:pPr>
            <w:r w:rsidRPr="00DD7CCF">
              <w:drawing>
                <wp:inline distT="0" distB="0" distL="0" distR="0" wp14:anchorId="3E6771B3" wp14:editId="2181C1A9">
                  <wp:extent cx="5763260" cy="2679700"/>
                  <wp:effectExtent l="0" t="0" r="8890" b="6350"/>
                  <wp:docPr id="14795973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D11BC2" w:rsidRPr="00DD7CCF" w14:paraId="63FEF841" w14:textId="77777777" w:rsidTr="0098549D">
        <w:tc>
          <w:tcPr>
            <w:tcW w:w="9054" w:type="dxa"/>
          </w:tcPr>
          <w:p w14:paraId="6BE3F782" w14:textId="77777777" w:rsidR="00D11BC2" w:rsidRPr="00DD7CCF" w:rsidRDefault="00D11BC2" w:rsidP="0098549D">
            <w:pPr>
              <w:pStyle w:val="TableNote"/>
              <w:keepNext/>
              <w:ind w:left="357" w:hanging="357"/>
            </w:pPr>
            <w:r w:rsidRPr="00DD7CCF">
              <w:t>here, two extant fragments of a slab can be joined because they share some lines, though a smaller missing fragment gives rise to gaps in other lines</w:t>
            </w:r>
          </w:p>
          <w:p w14:paraId="239B317C" w14:textId="77777777" w:rsidR="00D11BC2" w:rsidRPr="00DD7CCF" w:rsidRDefault="00D11BC2" w:rsidP="0098549D">
            <w:pPr>
              <w:pStyle w:val="TableNote"/>
              <w:keepNext/>
              <w:ind w:left="357" w:hanging="357"/>
            </w:pPr>
            <w:r w:rsidRPr="00DD7CCF">
              <w:t>the fragments are optionally encoded as gridlike milestones</w:t>
            </w:r>
          </w:p>
          <w:p w14:paraId="13C6343F" w14:textId="77777777" w:rsidR="00D11BC2" w:rsidRPr="00DD7CCF" w:rsidRDefault="00D11BC2" w:rsidP="0098549D">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35CF1254" w14:textId="77777777" w:rsidR="00D11BC2" w:rsidRPr="00DD7CCF" w:rsidRDefault="00D11BC2" w:rsidP="0098549D">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D11BC2" w:rsidRPr="00DD7CCF" w14:paraId="190DB863" w14:textId="77777777" w:rsidTr="0098549D">
        <w:tc>
          <w:tcPr>
            <w:tcW w:w="9054" w:type="dxa"/>
          </w:tcPr>
          <w:p w14:paraId="4786CA5A" w14:textId="77777777" w:rsidR="00D11BC2" w:rsidRPr="00DD7CCF" w:rsidRDefault="00D11BC2" w:rsidP="0098549D">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106F794" w14:textId="427BBF9B" w:rsidR="00585B3C" w:rsidRDefault="00585B3C" w:rsidP="00585B3C">
      <w:pPr>
        <w:pStyle w:val="Cmsor3"/>
      </w:pPr>
      <w:bookmarkStart w:id="366" w:name="_Toc182838238"/>
      <w:bookmarkEnd w:id="362"/>
      <w:r>
        <w:t>Features splitting only some lines of an inscription</w:t>
      </w:r>
      <w:bookmarkEnd w:id="366"/>
    </w:p>
    <w:p w14:paraId="4354AD53" w14:textId="195EDCF7" w:rsidR="00585B3C" w:rsidRDefault="00585B3C" w:rsidP="00585B3C">
      <w:r>
        <w:t>Recall from §</w:t>
      </w:r>
      <w:r>
        <w:fldChar w:fldCharType="begin"/>
      </w:r>
      <w:r>
        <w:instrText xml:space="preserve"> REF _Ref182207684 \r \h </w:instrText>
      </w:r>
      <w:r>
        <w:fldChar w:fldCharType="separate"/>
      </w:r>
      <w:r w:rsidR="004D1F94">
        <w:t>3.1</w:t>
      </w:r>
      <w:r>
        <w:fldChar w:fldCharType="end"/>
      </w:r>
      <w:r>
        <w:t xml:space="preserve"> that gridlike partitions represent the lowest tier of the hierarchy of extrinsic structure, and that the scope of a milestone is understood to be up to the point where a partition of the same, or a higher, tier occurs. The logical consequence of this is that when a grid covers the entirety of an inscription (as in the abstract </w:t>
      </w:r>
      <w:r>
        <w:fldChar w:fldCharType="begin"/>
      </w:r>
      <w:r>
        <w:instrText xml:space="preserve"> REF _Ref181781045 \h </w:instrText>
      </w:r>
      <w:r>
        <w:fldChar w:fldCharType="separate"/>
      </w:r>
      <w:r w:rsidR="004D1F94">
        <w:t xml:space="preserve">Figure </w:t>
      </w:r>
      <w:r w:rsidR="004D1F94">
        <w:rPr>
          <w:noProof/>
        </w:rPr>
        <w:t>4</w:t>
      </w:r>
      <w:r>
        <w:fldChar w:fldCharType="end"/>
      </w:r>
      <w:r>
        <w:t xml:space="preserve"> as well as in </w:t>
      </w:r>
      <w:r w:rsidR="000D5073">
        <w:fldChar w:fldCharType="begin"/>
      </w:r>
      <w:r w:rsidR="000D5073">
        <w:instrText xml:space="preserve"> REF _Ref182822234 \h </w:instrText>
      </w:r>
      <w:r w:rsidR="000D5073">
        <w:fldChar w:fldCharType="separate"/>
      </w:r>
      <w:r w:rsidR="004D1F94" w:rsidRPr="00DD7CCF">
        <w:t xml:space="preserve">Example </w:t>
      </w:r>
      <w:r w:rsidR="004D1F94">
        <w:rPr>
          <w:noProof/>
        </w:rPr>
        <w:t>3.7.1</w:t>
      </w:r>
      <w:r w:rsidR="004D1F94" w:rsidRPr="00DD7CCF">
        <w:t>.</w:t>
      </w:r>
      <w:r w:rsidR="004D1F94">
        <w:rPr>
          <w:noProof/>
        </w:rPr>
        <w:t>B</w:t>
      </w:r>
      <w:r w:rsidR="000D5073">
        <w:fldChar w:fldCharType="end"/>
      </w:r>
      <w:r w:rsidR="000D5073">
        <w:t xml:space="preserve"> </w:t>
      </w:r>
      <w:r>
        <w:t xml:space="preserve">to </w:t>
      </w:r>
      <w:r w:rsidRPr="00DD7CCF">
        <w:fldChar w:fldCharType="begin"/>
      </w:r>
      <w:r w:rsidRPr="00DD7CCF">
        <w:instrText xml:space="preserve"> REF _Ref44078533 \h </w:instrText>
      </w:r>
      <w:r>
        <w:instrText xml:space="preserve"> \* MERGEFORMAT </w:instrText>
      </w:r>
      <w:r w:rsidRPr="00DD7CCF">
        <w:fldChar w:fldCharType="separate"/>
      </w:r>
      <w:r w:rsidR="004D1F94" w:rsidRPr="00DD7CCF">
        <w:t xml:space="preserve">Example </w:t>
      </w:r>
      <w:r w:rsidR="004D1F94">
        <w:rPr>
          <w:noProof/>
        </w:rPr>
        <w:t>3.7.1</w:t>
      </w:r>
      <w:r w:rsidR="004D1F94" w:rsidRPr="00DD7CCF">
        <w:rPr>
          <w:noProof/>
        </w:rPr>
        <w:t>.</w:t>
      </w:r>
      <w:r w:rsidR="004D1F94">
        <w:rPr>
          <w:noProof/>
        </w:rPr>
        <w:t>C</w:t>
      </w:r>
      <w:r w:rsidRPr="00DD7CCF">
        <w:fldChar w:fldCharType="end"/>
      </w:r>
      <w:r>
        <w:t xml:space="preserve">), the milestones for each cell of the grid must be present in each epigraphic line of the edition (or the textpart division). </w:t>
      </w:r>
      <w:r w:rsidR="000D5073">
        <w:t xml:space="preserve">Sometimes, </w:t>
      </w:r>
      <w:r w:rsidR="000D5073">
        <w:lastRenderedPageBreak/>
        <w:t xml:space="preserve">however, a grid applies only to part of the inscribed campus, as in </w:t>
      </w:r>
      <w:r w:rsidR="000D5073">
        <w:fldChar w:fldCharType="begin"/>
      </w:r>
      <w:r w:rsidR="000D5073">
        <w:instrText xml:space="preserve"> REF _Ref182834409 \h </w:instrText>
      </w:r>
      <w:r w:rsidR="000D5073">
        <w:fldChar w:fldCharType="separate"/>
      </w:r>
      <w:r w:rsidR="004D1F94" w:rsidRPr="00DD7CCF">
        <w:t xml:space="preserve">Example </w:t>
      </w:r>
      <w:r w:rsidR="004D1F94">
        <w:rPr>
          <w:noProof/>
        </w:rPr>
        <w:t>3.8.2</w:t>
      </w:r>
      <w:r w:rsidR="004D1F94" w:rsidRPr="00DD7CCF">
        <w:t>.</w:t>
      </w:r>
      <w:r w:rsidR="004D1F94">
        <w:rPr>
          <w:noProof/>
        </w:rPr>
        <w:t>A</w:t>
      </w:r>
      <w:r w:rsidR="000D5073">
        <w:fldChar w:fldCharType="end"/>
      </w:r>
      <w:r w:rsidR="000D5073">
        <w:t xml:space="preserve">. In </w:t>
      </w:r>
      <w:r w:rsidR="000D5073">
        <w:t>order to reduce code clutter and encoding burden</w:t>
      </w:r>
      <w:r w:rsidR="000D5073">
        <w:t xml:space="preserve">, in this latter case we </w:t>
      </w:r>
      <w:r>
        <w:t xml:space="preserve">use milestone elements only in </w:t>
      </w:r>
      <w:r w:rsidR="000D5073">
        <w:t xml:space="preserve">the specific </w:t>
      </w:r>
      <w:r>
        <w:t>lines which are directly affected by the feature represented by the milestone. The unaffected lines will be understood to belong to one zone or the other (typically, the zone covering the largest part of the adjacent affected line), but this will not be encoded explicitly.</w:t>
      </w:r>
    </w:p>
    <w:tbl>
      <w:tblPr>
        <w:tblStyle w:val="CodeSampleTable"/>
        <w:tblW w:w="5000" w:type="pct"/>
        <w:tblLook w:val="04A0" w:firstRow="1" w:lastRow="0" w:firstColumn="1" w:lastColumn="0" w:noHBand="0" w:noVBand="1"/>
      </w:tblPr>
      <w:tblGrid>
        <w:gridCol w:w="9622"/>
      </w:tblGrid>
      <w:tr w:rsidR="00585B3C" w:rsidRPr="00DD7CCF" w14:paraId="5FF6270A" w14:textId="77777777" w:rsidTr="0098549D">
        <w:trPr>
          <w:cnfStyle w:val="100000000000" w:firstRow="1" w:lastRow="0" w:firstColumn="0" w:lastColumn="0" w:oddVBand="0" w:evenVBand="0" w:oddHBand="0" w:evenHBand="0" w:firstRowFirstColumn="0" w:firstRowLastColumn="0" w:lastRowFirstColumn="0" w:lastRowLastColumn="0"/>
        </w:trPr>
        <w:tc>
          <w:tcPr>
            <w:tcW w:w="5000" w:type="pct"/>
          </w:tcPr>
          <w:p w14:paraId="29954EA0" w14:textId="3914FB6F" w:rsidR="00585B3C" w:rsidRPr="00DD7CCF" w:rsidRDefault="00585B3C" w:rsidP="00970055">
            <w:pPr>
              <w:pStyle w:val="Kpalrs"/>
            </w:pPr>
            <w:bookmarkStart w:id="367" w:name="_Ref182834409"/>
            <w:r w:rsidRPr="00DD7CCF">
              <w:t xml:space="preserve">Example </w:t>
            </w:r>
            <w:r>
              <w:fldChar w:fldCharType="begin"/>
            </w:r>
            <w:r>
              <w:instrText xml:space="preserve"> STYLEREF 3 \s </w:instrText>
            </w:r>
            <w:r>
              <w:fldChar w:fldCharType="separate"/>
            </w:r>
            <w:r w:rsidR="004D1F94">
              <w:rPr>
                <w:noProof/>
              </w:rPr>
              <w:t>3.8.2</w:t>
            </w:r>
            <w:r>
              <w:rPr>
                <w:noProof/>
              </w:rPr>
              <w:fldChar w:fldCharType="end"/>
            </w:r>
            <w:r w:rsidRPr="00DD7CCF">
              <w:t>.</w:t>
            </w:r>
            <w:r>
              <w:fldChar w:fldCharType="begin"/>
            </w:r>
            <w:r>
              <w:instrText xml:space="preserve"> SEQ Example \* ALPHABETIC \s 3 </w:instrText>
            </w:r>
            <w:r>
              <w:fldChar w:fldCharType="separate"/>
            </w:r>
            <w:r w:rsidR="004D1F94">
              <w:rPr>
                <w:noProof/>
              </w:rPr>
              <w:t>A</w:t>
            </w:r>
            <w:r>
              <w:rPr>
                <w:noProof/>
              </w:rPr>
              <w:fldChar w:fldCharType="end"/>
            </w:r>
            <w:bookmarkEnd w:id="367"/>
            <w:r w:rsidRPr="00DD7CCF">
              <w:t xml:space="preserve">: </w:t>
            </w:r>
            <w:r>
              <w:t>gridlike milestones in only some of the lines</w:t>
            </w:r>
          </w:p>
        </w:tc>
      </w:tr>
      <w:tr w:rsidR="00585B3C" w:rsidRPr="00DD7CCF" w14:paraId="40A5B912" w14:textId="77777777" w:rsidTr="0098549D">
        <w:tc>
          <w:tcPr>
            <w:tcW w:w="5000" w:type="pct"/>
            <w:vAlign w:val="center"/>
          </w:tcPr>
          <w:p w14:paraId="01449F73" w14:textId="77777777" w:rsidR="00585B3C" w:rsidRPr="00DD7CCF" w:rsidRDefault="00585B3C" w:rsidP="00970055">
            <w:pPr>
              <w:pStyle w:val="Image"/>
            </w:pPr>
            <w:r>
              <w:t>&amp;&amp;&amp;</w:t>
            </w:r>
          </w:p>
        </w:tc>
      </w:tr>
      <w:tr w:rsidR="00585B3C" w:rsidRPr="00DD7CCF" w14:paraId="3217CD89" w14:textId="77777777" w:rsidTr="0098549D">
        <w:tc>
          <w:tcPr>
            <w:tcW w:w="5000" w:type="pct"/>
          </w:tcPr>
          <w:p w14:paraId="30B9CD85" w14:textId="77777777" w:rsidR="00585B3C" w:rsidRDefault="00585B3C" w:rsidP="00970055">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w:t>
            </w:r>
            <w:r>
              <w:rPr>
                <w:rStyle w:val="Code"/>
              </w:rPr>
              <w:t>milestone</w:t>
            </w:r>
            <w:r w:rsidRPr="00DD7CCF">
              <w:rPr>
                <w:rStyle w:val="Code"/>
              </w:rPr>
              <w:t xml:space="preserve"> </w:t>
            </w:r>
            <w:r>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Pr>
                <w:rStyle w:val="Codevalue"/>
              </w:rPr>
              <w:t xml:space="preserve"> </w:t>
            </w:r>
            <w:r>
              <w:rPr>
                <w:rStyle w:val="Codeattribute"/>
              </w:rPr>
              <w:t>n</w:t>
            </w:r>
            <w:r w:rsidRPr="00DD7CCF">
              <w:rPr>
                <w:rStyle w:val="Code"/>
              </w:rPr>
              <w:t>=</w:t>
            </w:r>
            <w:r w:rsidRPr="0046000E">
              <w:rPr>
                <w:rStyle w:val="Codevalue"/>
              </w:rPr>
              <w:t>"</w:t>
            </w:r>
            <w:r>
              <w:rPr>
                <w:rStyle w:val="Codevalue"/>
              </w:rPr>
              <w:t>a</w:t>
            </w:r>
            <w:r w:rsidRPr="0046000E">
              <w:rPr>
                <w:rStyle w:val="Codevalue"/>
              </w:rPr>
              <w:t>"</w:t>
            </w:r>
            <w:r w:rsidRPr="00DD7CCF">
              <w:rPr>
                <w:rStyle w:val="Code"/>
              </w:rPr>
              <w:t>&gt;</w:t>
            </w:r>
            <w:r w:rsidRPr="00DD7CCF">
              <w:rPr>
                <w:rStyle w:val="Codetext"/>
              </w:rPr>
              <w:t>and</w:t>
            </w:r>
            <w:r w:rsidRPr="00DD7CCF">
              <w:rPr>
                <w:rStyle w:val="Code"/>
              </w:rPr>
              <w:t>&lt;</w:t>
            </w:r>
            <w:r>
              <w:rPr>
                <w:rStyle w:val="Code"/>
              </w:rPr>
              <w:t>milestone</w:t>
            </w:r>
            <w:r w:rsidRPr="00DD7CCF">
              <w:rPr>
                <w:rStyle w:val="Code"/>
              </w:rPr>
              <w:t xml:space="preserve"> </w:t>
            </w:r>
            <w:r>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Pr>
                <w:rStyle w:val="Codevalue"/>
              </w:rPr>
              <w:t xml:space="preserve"> </w:t>
            </w:r>
            <w:r>
              <w:rPr>
                <w:rStyle w:val="Codeattribute"/>
              </w:rPr>
              <w:t>n</w:t>
            </w:r>
            <w:r w:rsidRPr="00DD7CCF">
              <w:rPr>
                <w:rStyle w:val="Code"/>
              </w:rPr>
              <w:t>=</w:t>
            </w:r>
            <w:r w:rsidRPr="0046000E">
              <w:rPr>
                <w:rStyle w:val="Codevalue"/>
              </w:rPr>
              <w:t>"</w:t>
            </w:r>
            <w:r>
              <w:rPr>
                <w:rStyle w:val="Codevalue"/>
              </w:rPr>
              <w:t>b</w:t>
            </w:r>
            <w:r w:rsidRPr="0046000E">
              <w:rPr>
                <w:rStyle w:val="Codevalue"/>
              </w:rPr>
              <w:t>"</w:t>
            </w:r>
            <w:r w:rsidRPr="00DD7CCF">
              <w:rPr>
                <w:rStyle w:val="Code"/>
              </w:rPr>
              <w:t>&gt;</w:t>
            </w:r>
            <w:r w:rsidRPr="00DD7CCF">
              <w:rPr>
                <w:rStyle w:val="Codetext"/>
              </w:rPr>
              <w:t>an oozy smell, nor yet a dry, bare, sandy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/&gt;&lt;</w:t>
            </w:r>
            <w:r>
              <w:rPr>
                <w:rStyle w:val="Code"/>
              </w:rPr>
              <w:t>milestone</w:t>
            </w:r>
            <w:r w:rsidRPr="00DD7CCF">
              <w:rPr>
                <w:rStyle w:val="Code"/>
              </w:rPr>
              <w:t xml:space="preserve"> </w:t>
            </w:r>
            <w:r>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Pr>
                <w:rStyle w:val="Codevalue"/>
              </w:rPr>
              <w:t xml:space="preserve"> </w:t>
            </w:r>
            <w:r>
              <w:rPr>
                <w:rStyle w:val="Codeattribute"/>
              </w:rPr>
              <w:t>n</w:t>
            </w:r>
            <w:r w:rsidRPr="00DD7CCF">
              <w:rPr>
                <w:rStyle w:val="Code"/>
              </w:rPr>
              <w:t>=</w:t>
            </w:r>
            <w:r w:rsidRPr="0046000E">
              <w:rPr>
                <w:rStyle w:val="Codevalue"/>
              </w:rPr>
              <w:t>"</w:t>
            </w:r>
            <w:r>
              <w:rPr>
                <w:rStyle w:val="Codevalue"/>
              </w:rPr>
              <w:t>a</w:t>
            </w:r>
            <w:r w:rsidRPr="0046000E">
              <w:rPr>
                <w:rStyle w:val="Codevalue"/>
              </w:rPr>
              <w:t>"</w:t>
            </w:r>
            <w:r w:rsidRPr="00DD7CCF">
              <w:rPr>
                <w:rStyle w:val="Code"/>
              </w:rPr>
              <w:t>&gt;</w:t>
            </w:r>
            <w:r w:rsidRPr="00DD7CCF">
              <w:rPr>
                <w:rStyle w:val="Codetext"/>
              </w:rPr>
              <w:t>with no</w:t>
            </w:r>
            <w:r w:rsidRPr="00DD7CCF">
              <w:rPr>
                <w:rStyle w:val="Code"/>
              </w:rPr>
              <w:t>&lt;</w:t>
            </w:r>
            <w:r>
              <w:rPr>
                <w:rStyle w:val="Code"/>
              </w:rPr>
              <w:t>milestone</w:t>
            </w:r>
            <w:r w:rsidRPr="00DD7CCF">
              <w:rPr>
                <w:rStyle w:val="Code"/>
              </w:rPr>
              <w:t xml:space="preserve"> </w:t>
            </w:r>
            <w:r>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Pr>
                <w:rStyle w:val="Codevalue"/>
              </w:rPr>
              <w:t xml:space="preserve"> </w:t>
            </w:r>
            <w:r>
              <w:rPr>
                <w:rStyle w:val="Codeattribute"/>
              </w:rPr>
              <w:t>n</w:t>
            </w:r>
            <w:r w:rsidRPr="00DD7CCF">
              <w:rPr>
                <w:rStyle w:val="Code"/>
              </w:rPr>
              <w:t>=</w:t>
            </w:r>
            <w:r w:rsidRPr="0046000E">
              <w:rPr>
                <w:rStyle w:val="Codevalue"/>
              </w:rPr>
              <w:t>"</w:t>
            </w:r>
            <w:r>
              <w:rPr>
                <w:rStyle w:val="Codevalue"/>
              </w:rPr>
              <w:t>b</w:t>
            </w:r>
            <w:r w:rsidRPr="0046000E">
              <w:rPr>
                <w:rStyle w:val="Codevalue"/>
              </w:rPr>
              <w:t>"</w:t>
            </w:r>
            <w:r w:rsidRPr="00DD7CCF">
              <w:rPr>
                <w:rStyle w:val="Code"/>
              </w:rPr>
              <w:t>&gt;</w:t>
            </w:r>
            <w:r w:rsidRPr="00DD7CCF">
              <w:rPr>
                <w:rStyle w:val="Codetext"/>
              </w:rPr>
              <w:t>thing in it to sit down on or to eat: it was a</w:t>
            </w:r>
          </w:p>
          <w:p w14:paraId="630E2E6C" w14:textId="77777777" w:rsidR="00585B3C" w:rsidRPr="00BC56FB" w:rsidRDefault="00585B3C" w:rsidP="00970055">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w:t>
            </w:r>
            <w:r>
              <w:rPr>
                <w:rStyle w:val="Codevalue"/>
              </w:rPr>
              <w:t>5</w:t>
            </w:r>
            <w:r w:rsidRPr="0046000E">
              <w:rPr>
                <w:rStyle w:val="Codevalue"/>
              </w:rPr>
              <w:t>"</w:t>
            </w:r>
            <w:r w:rsidRPr="00DD7CCF">
              <w:rPr>
                <w:rStyle w:val="Code"/>
              </w:rPr>
              <w:t>/&gt;&lt;</w:t>
            </w:r>
            <w:r>
              <w:rPr>
                <w:rStyle w:val="Code"/>
              </w:rPr>
              <w:t>milestone</w:t>
            </w:r>
            <w:r w:rsidRPr="00DD7CCF">
              <w:rPr>
                <w:rStyle w:val="Code"/>
              </w:rPr>
              <w:t xml:space="preserve"> </w:t>
            </w:r>
            <w:r>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Pr>
                <w:rStyle w:val="Codevalue"/>
              </w:rPr>
              <w:t xml:space="preserve"> </w:t>
            </w:r>
            <w:r>
              <w:rPr>
                <w:rStyle w:val="Codeattribute"/>
              </w:rPr>
              <w:t>n</w:t>
            </w:r>
            <w:r w:rsidRPr="00DD7CCF">
              <w:rPr>
                <w:rStyle w:val="Code"/>
              </w:rPr>
              <w:t>=</w:t>
            </w:r>
            <w:r w:rsidRPr="0046000E">
              <w:rPr>
                <w:rStyle w:val="Codevalue"/>
              </w:rPr>
              <w:t>"</w:t>
            </w:r>
            <w:r>
              <w:rPr>
                <w:rStyle w:val="Codevalue"/>
              </w:rPr>
              <w:t>a</w:t>
            </w:r>
            <w:r w:rsidRPr="0046000E">
              <w:rPr>
                <w:rStyle w:val="Codevalue"/>
              </w:rPr>
              <w:t>"</w:t>
            </w:r>
            <w:r w:rsidRPr="00DD7CCF">
              <w:rPr>
                <w:rStyle w:val="Code"/>
              </w:rPr>
              <w:t>&gt;</w:t>
            </w:r>
            <w:r w:rsidRPr="00BC56FB">
              <w:rPr>
                <w:rStyle w:val="Codetext"/>
              </w:rPr>
              <w:t>ho</w:t>
            </w:r>
            <w:r>
              <w:rPr>
                <w:rStyle w:val="Codetext"/>
              </w:rPr>
              <w:t xml:space="preserve">bbit-hole, </w:t>
            </w:r>
            <w:r w:rsidRPr="00DD7CCF">
              <w:rPr>
                <w:rStyle w:val="Code"/>
              </w:rPr>
              <w:t>&lt;</w:t>
            </w:r>
            <w:r>
              <w:rPr>
                <w:rStyle w:val="Code"/>
              </w:rPr>
              <w:t>unclear</w:t>
            </w:r>
            <w:r w:rsidRPr="00DD7CCF">
              <w:rPr>
                <w:rStyle w:val="Code"/>
              </w:rPr>
              <w:t>&gt;</w:t>
            </w:r>
            <w:r>
              <w:rPr>
                <w:rStyle w:val="Code"/>
              </w:rPr>
              <w:t>a</w:t>
            </w:r>
            <w:r w:rsidRPr="00DD7CCF">
              <w:rPr>
                <w:rStyle w:val="Code"/>
              </w:rPr>
              <w:t>&lt;</w:t>
            </w:r>
            <w:r>
              <w:rPr>
                <w:rStyle w:val="Code"/>
              </w:rPr>
              <w:t>/</w:t>
            </w:r>
            <w:r>
              <w:rPr>
                <w:rStyle w:val="Code"/>
              </w:rPr>
              <w:t>unclear</w:t>
            </w:r>
            <w:r w:rsidRPr="00DD7CCF">
              <w:rPr>
                <w:rStyle w:val="Code"/>
              </w:rPr>
              <w:t>&gt;&lt;</w:t>
            </w:r>
            <w:r>
              <w:rPr>
                <w:rStyle w:val="Code"/>
              </w:rPr>
              <w:t>milestone</w:t>
            </w:r>
            <w:r w:rsidRPr="00DD7CCF">
              <w:rPr>
                <w:rStyle w:val="Code"/>
              </w:rPr>
              <w:t xml:space="preserve"> </w:t>
            </w:r>
            <w:r>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Pr>
                <w:rStyle w:val="Codevalue"/>
              </w:rPr>
              <w:t xml:space="preserve"> </w:t>
            </w:r>
            <w:r>
              <w:rPr>
                <w:rStyle w:val="Codeattribute"/>
              </w:rPr>
              <w:t>n</w:t>
            </w:r>
            <w:r w:rsidRPr="00DD7CCF">
              <w:rPr>
                <w:rStyle w:val="Code"/>
              </w:rPr>
              <w:t>=</w:t>
            </w:r>
            <w:r w:rsidRPr="0046000E">
              <w:rPr>
                <w:rStyle w:val="Codevalue"/>
              </w:rPr>
              <w:t>"</w:t>
            </w:r>
            <w:r>
              <w:rPr>
                <w:rStyle w:val="Codevalue"/>
              </w:rPr>
              <w:t>b</w:t>
            </w:r>
            <w:r w:rsidRPr="0046000E">
              <w:rPr>
                <w:rStyle w:val="Codevalue"/>
              </w:rPr>
              <w:t>"</w:t>
            </w:r>
            <w:r w:rsidRPr="00DD7CCF">
              <w:rPr>
                <w:rStyle w:val="Code"/>
              </w:rPr>
              <w:t>&gt;</w:t>
            </w:r>
            <w:r>
              <w:rPr>
                <w:rStyle w:val="Codetext"/>
              </w:rPr>
              <w:t>nd that means comfort.</w:t>
            </w:r>
          </w:p>
        </w:tc>
      </w:tr>
      <w:tr w:rsidR="00585B3C" w:rsidRPr="00DD7CCF" w14:paraId="3B1C461B" w14:textId="77777777" w:rsidTr="0098549D">
        <w:tc>
          <w:tcPr>
            <w:tcW w:w="5000" w:type="pct"/>
          </w:tcPr>
          <w:p w14:paraId="5634D49D" w14:textId="77777777" w:rsidR="00585B3C" w:rsidRPr="00DD7CCF" w:rsidRDefault="00585B3C" w:rsidP="00970055">
            <w:pPr>
              <w:pStyle w:val="TableNote"/>
            </w:pPr>
            <w:r w:rsidRPr="00DD7CCF">
              <w:t>here we have two fragments of a slab, which are clearly from the top and bottom of a single inscription, but there is no way to know how much text is lost between the two</w:t>
            </w:r>
          </w:p>
          <w:p w14:paraId="43CD6EB1" w14:textId="75FE30DF" w:rsidR="00585B3C" w:rsidRPr="00DD7CCF" w:rsidRDefault="00585B3C" w:rsidP="00970055">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4D1F94">
              <w:t>5.4.7</w:t>
            </w:r>
            <w:r w:rsidRPr="00DD7CCF">
              <w:fldChar w:fldCharType="end"/>
            </w:r>
          </w:p>
        </w:tc>
      </w:tr>
    </w:tbl>
    <w:p w14:paraId="4E4CA789" w14:textId="0192980B" w:rsidR="00760C60" w:rsidRPr="00450CC9" w:rsidRDefault="00585B3C" w:rsidP="00760C60">
      <w:pPr>
        <w:pStyle w:val="Cmsor3"/>
      </w:pPr>
      <w:bookmarkStart w:id="368" w:name="_Ref182836682"/>
      <w:bookmarkStart w:id="369" w:name="_Toc182838239"/>
      <w:r>
        <w:t>Features splitting an inscription horizontally</w:t>
      </w:r>
      <w:bookmarkEnd w:id="368"/>
      <w:bookmarkEnd w:id="369"/>
    </w:p>
    <w:p w14:paraId="6DC40051" w14:textId="4752B963" w:rsidR="00760C60" w:rsidRDefault="000D5073" w:rsidP="000D5073">
      <w:r>
        <w:t>A</w:t>
      </w:r>
      <w:r w:rsidR="00585B3C">
        <w:t xml:space="preserve"> fracture or other three-dimensional feature of the support may </w:t>
      </w:r>
      <w:r>
        <w:t xml:space="preserve">(on rare occasions) </w:t>
      </w:r>
      <w:r w:rsidR="00585B3C">
        <w:t>split an inscription horizontally, i.e. along the lines of text</w:t>
      </w:r>
      <w:r>
        <w:t xml:space="preserve">, as in </w:t>
      </w:r>
      <w:r>
        <w:fldChar w:fldCharType="begin"/>
      </w:r>
      <w:r>
        <w:instrText xml:space="preserve"> REF _Ref182822467 \h </w:instrText>
      </w:r>
      <w:r>
        <w:fldChar w:fldCharType="separate"/>
      </w:r>
      <w:r w:rsidR="004D1F94" w:rsidRPr="00DD7CCF">
        <w:t xml:space="preserve">Example </w:t>
      </w:r>
      <w:r w:rsidR="004D1F94">
        <w:rPr>
          <w:noProof/>
        </w:rPr>
        <w:t>3.8.3</w:t>
      </w:r>
      <w:r w:rsidR="004D1F94" w:rsidRPr="00DD7CCF">
        <w:t>.</w:t>
      </w:r>
      <w:r w:rsidR="004D1F94">
        <w:rPr>
          <w:noProof/>
        </w:rPr>
        <w:t>A</w:t>
      </w:r>
      <w:r>
        <w:fldChar w:fldCharType="end"/>
      </w:r>
      <w:r>
        <w:t xml:space="preserve">. </w:t>
      </w:r>
      <w:r w:rsidR="00517325">
        <w:t>Encoding such a feature is optional, and the considerations in §</w:t>
      </w:r>
      <w:r w:rsidR="00517325">
        <w:fldChar w:fldCharType="begin"/>
      </w:r>
      <w:r w:rsidR="00517325">
        <w:instrText xml:space="preserve"> REF _Ref182322267 \r \h </w:instrText>
      </w:r>
      <w:r w:rsidR="00517325">
        <w:fldChar w:fldCharType="separate"/>
      </w:r>
      <w:r w:rsidR="004D1F94">
        <w:t>3.7.4</w:t>
      </w:r>
      <w:r w:rsidR="00517325">
        <w:fldChar w:fldCharType="end"/>
      </w:r>
      <w:r w:rsidR="00517325">
        <w:t xml:space="preserve"> continue to apply. However, encoding it as </w:t>
      </w:r>
      <w:r w:rsidR="00517325">
        <w:t>a gridlike partition would not be practicable, since each cell of a grid is understood to be part of a line (§</w:t>
      </w:r>
      <w:r w:rsidR="00517325">
        <w:fldChar w:fldCharType="begin"/>
      </w:r>
      <w:r w:rsidR="00517325">
        <w:instrText xml:space="preserve"> REF _Ref182207684 \r \h </w:instrText>
      </w:r>
      <w:r w:rsidR="00517325">
        <w:fldChar w:fldCharType="separate"/>
      </w:r>
      <w:r w:rsidR="004D1F94">
        <w:t>3.1</w:t>
      </w:r>
      <w:r w:rsidR="00517325">
        <w:fldChar w:fldCharType="end"/>
      </w:r>
      <w:r w:rsidR="00517325">
        <w:t>)</w:t>
      </w:r>
      <w:r w:rsidR="00517325">
        <w:t>, while here the partition is on a higher level of the extrinsic hierarchy, with full lines belonging to each fragment. Therefore, if encoding is desired, such a feature is to be treated as a pagelike partition.</w:t>
      </w:r>
    </w:p>
    <w:p w14:paraId="79AE6640" w14:textId="78AD0744" w:rsidR="00760C60" w:rsidRDefault="00517325" w:rsidP="00517325">
      <w:pPr>
        <w:pStyle w:val="Lista"/>
      </w:pPr>
      <w:r>
        <w:t>if a fracture or other feature splits an epigraphic line horizontally or nearly horizontally, so that there are parts of that line’s text on both sides of the feature, then assign the entire line arbitrarily to one side of the feature or the other</w:t>
      </w:r>
    </w:p>
    <w:p w14:paraId="264007C6" w14:textId="49FE1D2A" w:rsidR="00517325" w:rsidRDefault="00517325" w:rsidP="00517325">
      <w:pPr>
        <w:pStyle w:val="Lista"/>
      </w:pPr>
      <w:r>
        <w:t>even if a small number of characters in the affected line are wholly on one side of the feature, you are free to choose this encoding in preference of using gridlike milestones in that line</w:t>
      </w:r>
    </w:p>
    <w:tbl>
      <w:tblPr>
        <w:tblStyle w:val="CodeSampleTable"/>
        <w:tblW w:w="5000" w:type="pct"/>
        <w:tblLook w:val="04A0" w:firstRow="1" w:lastRow="0" w:firstColumn="1" w:lastColumn="0" w:noHBand="0" w:noVBand="1"/>
      </w:tblPr>
      <w:tblGrid>
        <w:gridCol w:w="9622"/>
      </w:tblGrid>
      <w:tr w:rsidR="000D5073" w:rsidRPr="00DD7CCF" w14:paraId="59D1D538" w14:textId="77777777" w:rsidTr="0098549D">
        <w:trPr>
          <w:cnfStyle w:val="100000000000" w:firstRow="1" w:lastRow="0" w:firstColumn="0" w:lastColumn="0" w:oddVBand="0" w:evenVBand="0" w:oddHBand="0" w:evenHBand="0" w:firstRowFirstColumn="0" w:firstRowLastColumn="0" w:lastRowFirstColumn="0" w:lastRowLastColumn="0"/>
        </w:trPr>
        <w:tc>
          <w:tcPr>
            <w:tcW w:w="5000" w:type="pct"/>
          </w:tcPr>
          <w:p w14:paraId="4E70D615" w14:textId="39712104" w:rsidR="000D5073" w:rsidRPr="00DD7CCF" w:rsidRDefault="000D5073" w:rsidP="0098549D">
            <w:pPr>
              <w:pStyle w:val="Kpalrs"/>
            </w:pPr>
            <w:bookmarkStart w:id="370" w:name="_Ref182822467"/>
            <w:r w:rsidRPr="00DD7CCF">
              <w:t xml:space="preserve">Example </w:t>
            </w:r>
            <w:r>
              <w:fldChar w:fldCharType="begin"/>
            </w:r>
            <w:r>
              <w:instrText xml:space="preserve"> STYLEREF 3 \s </w:instrText>
            </w:r>
            <w:r>
              <w:fldChar w:fldCharType="separate"/>
            </w:r>
            <w:r w:rsidR="004D1F94">
              <w:rPr>
                <w:noProof/>
              </w:rPr>
              <w:t>3.8.3</w:t>
            </w:r>
            <w:r>
              <w:rPr>
                <w:noProof/>
              </w:rPr>
              <w:fldChar w:fldCharType="end"/>
            </w:r>
            <w:r w:rsidRPr="00DD7CCF">
              <w:t>.</w:t>
            </w:r>
            <w:r>
              <w:fldChar w:fldCharType="begin"/>
            </w:r>
            <w:r>
              <w:instrText xml:space="preserve"> SEQ Example \* ALPHABETIC \s 3 </w:instrText>
            </w:r>
            <w:r>
              <w:fldChar w:fldCharType="separate"/>
            </w:r>
            <w:r w:rsidR="004D1F94">
              <w:rPr>
                <w:noProof/>
              </w:rPr>
              <w:t>A</w:t>
            </w:r>
            <w:r>
              <w:rPr>
                <w:noProof/>
              </w:rPr>
              <w:fldChar w:fldCharType="end"/>
            </w:r>
            <w:bookmarkEnd w:id="370"/>
            <w:r w:rsidRPr="00DD7CCF">
              <w:t xml:space="preserve">: </w:t>
            </w:r>
            <w:r>
              <w:t>pagelike partition for a horizontal fracture</w:t>
            </w:r>
          </w:p>
        </w:tc>
      </w:tr>
      <w:tr w:rsidR="000D5073" w:rsidRPr="00DD7CCF" w14:paraId="761D076E" w14:textId="77777777" w:rsidTr="0098549D">
        <w:tc>
          <w:tcPr>
            <w:tcW w:w="5000" w:type="pct"/>
          </w:tcPr>
          <w:p w14:paraId="61EDAD44" w14:textId="77777777" w:rsidR="000D5073" w:rsidRPr="00DD7CCF" w:rsidRDefault="000D5073" w:rsidP="0098549D">
            <w:pPr>
              <w:pStyle w:val="Image"/>
            </w:pPr>
          </w:p>
        </w:tc>
      </w:tr>
      <w:tr w:rsidR="000D5073" w:rsidRPr="00DD7CCF" w14:paraId="37F5F5B7" w14:textId="77777777" w:rsidTr="0098549D">
        <w:tc>
          <w:tcPr>
            <w:tcW w:w="5000" w:type="pct"/>
          </w:tcPr>
          <w:p w14:paraId="52B2FF38" w14:textId="77777777" w:rsidR="000D5073" w:rsidRPr="00DD7CCF" w:rsidRDefault="000D5073" w:rsidP="0098549D">
            <w:pPr>
              <w:pStyle w:val="TableNote"/>
            </w:pPr>
            <w:r>
              <w:t>&amp;&amp;&amp;</w:t>
            </w:r>
          </w:p>
        </w:tc>
      </w:tr>
      <w:tr w:rsidR="000D5073" w:rsidRPr="00DD7CCF" w14:paraId="419063D1" w14:textId="77777777" w:rsidTr="0098549D">
        <w:tc>
          <w:tcPr>
            <w:tcW w:w="5000" w:type="pct"/>
          </w:tcPr>
          <w:p w14:paraId="71E0364F" w14:textId="77777777" w:rsidR="000D5073" w:rsidRPr="00DD7CCF" w:rsidRDefault="000D5073" w:rsidP="0098549D">
            <w:pPr>
              <w:pStyle w:val="CodeParagraph"/>
              <w:rPr>
                <w:rStyle w:val="Code"/>
              </w:rPr>
            </w:pPr>
            <w:r>
              <w:rPr>
                <w:rStyle w:val="Code"/>
              </w:rPr>
              <w:t>&amp;&amp;&amp;</w:t>
            </w:r>
          </w:p>
        </w:tc>
      </w:tr>
    </w:tbl>
    <w:p w14:paraId="059C57A5" w14:textId="6D6CB12E" w:rsidR="00970055" w:rsidRDefault="00585B3C" w:rsidP="00970055">
      <w:pPr>
        <w:pStyle w:val="Cmsor3"/>
      </w:pPr>
      <w:bookmarkStart w:id="371" w:name="_Ref182813737"/>
      <w:bookmarkStart w:id="372" w:name="_Toc182838240"/>
      <w:r>
        <w:t>F</w:t>
      </w:r>
      <w:r w:rsidR="00970055">
        <w:t xml:space="preserve">eatures splitting </w:t>
      </w:r>
      <w:r w:rsidR="00970055">
        <w:rPr>
          <w:rStyle w:val="Foreign"/>
        </w:rPr>
        <w:t>akṣara</w:t>
      </w:r>
      <w:r w:rsidR="00970055">
        <w:t>s</w:t>
      </w:r>
      <w:bookmarkEnd w:id="371"/>
      <w:bookmarkEnd w:id="372"/>
    </w:p>
    <w:p w14:paraId="59DB0E1C" w14:textId="2DDA0578" w:rsidR="00970055" w:rsidRDefault="00517325" w:rsidP="00517325">
      <w:r>
        <w:t xml:space="preserve">Three-dimensional </w:t>
      </w:r>
      <w:r w:rsidR="00970055">
        <w:t xml:space="preserve">features </w:t>
      </w:r>
      <w:r>
        <w:t xml:space="preserve">of the support, </w:t>
      </w:r>
      <w:r w:rsidR="00970055">
        <w:t>such as a crack</w:t>
      </w:r>
      <w:r>
        <w:t>,</w:t>
      </w:r>
      <w:r w:rsidR="00970055">
        <w:t xml:space="preserve"> may </w:t>
      </w:r>
      <w:commentRangeStart w:id="373"/>
      <w:r w:rsidR="00970055">
        <w:t>split a character inadvertently</w:t>
      </w:r>
      <w:commentRangeEnd w:id="373"/>
      <w:r w:rsidR="00970055">
        <w:rPr>
          <w:rStyle w:val="Jegyzethivatkozs"/>
          <w:rFonts w:cs="Mangal"/>
        </w:rPr>
        <w:commentReference w:id="373"/>
      </w:r>
      <w:r>
        <w:t>.</w:t>
      </w:r>
      <w:r w:rsidR="00970055">
        <w:t xml:space="preserve"> </w:t>
      </w:r>
      <w:r>
        <w:t>When all or most of a line is split horizontally, handle it as per §</w:t>
      </w:r>
      <w:r>
        <w:fldChar w:fldCharType="begin"/>
      </w:r>
      <w:r>
        <w:instrText xml:space="preserve"> REF _Ref182836682 \r \h </w:instrText>
      </w:r>
      <w:r>
        <w:fldChar w:fldCharType="separate"/>
      </w:r>
      <w:r w:rsidR="004D1F94">
        <w:t>3.8.3</w:t>
      </w:r>
      <w:r>
        <w:fldChar w:fldCharType="end"/>
      </w:r>
      <w:r>
        <w:t xml:space="preserve">. Otherwise, as in </w:t>
      </w:r>
      <w:r>
        <w:fldChar w:fldCharType="begin"/>
      </w:r>
      <w:r>
        <w:instrText xml:space="preserve"> REF _Ref182386652 \h </w:instrText>
      </w:r>
      <w:r>
        <w:fldChar w:fldCharType="separate"/>
      </w:r>
      <w:r w:rsidR="004D1F94" w:rsidRPr="00DD7CCF">
        <w:t xml:space="preserve">Example </w:t>
      </w:r>
      <w:r w:rsidR="004D1F94">
        <w:rPr>
          <w:noProof/>
        </w:rPr>
        <w:t>3.8.4</w:t>
      </w:r>
      <w:r w:rsidR="004D1F94" w:rsidRPr="00DD7CCF">
        <w:t>.</w:t>
      </w:r>
      <w:r w:rsidR="004D1F94">
        <w:rPr>
          <w:noProof/>
        </w:rPr>
        <w:t>A</w:t>
      </w:r>
      <w:r>
        <w:fldChar w:fldCharType="end"/>
      </w:r>
      <w:r w:rsidR="004D1F94">
        <w:t xml:space="preserve"> as well as </w:t>
      </w:r>
      <w:r w:rsidR="004D1F94">
        <w:fldChar w:fldCharType="begin"/>
      </w:r>
      <w:r w:rsidR="004D1F94">
        <w:instrText xml:space="preserve"> REF _Ref182834409 \h </w:instrText>
      </w:r>
      <w:r w:rsidR="004D1F94">
        <w:fldChar w:fldCharType="separate"/>
      </w:r>
      <w:r w:rsidR="004D1F94" w:rsidRPr="00DD7CCF">
        <w:t xml:space="preserve">Example </w:t>
      </w:r>
      <w:r w:rsidR="004D1F94">
        <w:rPr>
          <w:noProof/>
        </w:rPr>
        <w:t>3.8.2</w:t>
      </w:r>
      <w:r w:rsidR="004D1F94" w:rsidRPr="00DD7CCF">
        <w:t>.</w:t>
      </w:r>
      <w:r w:rsidR="004D1F94">
        <w:rPr>
          <w:noProof/>
        </w:rPr>
        <w:t>A</w:t>
      </w:r>
      <w:r w:rsidR="004D1F94">
        <w:fldChar w:fldCharType="end"/>
      </w:r>
      <w:r w:rsidR="004D1F94">
        <w:t xml:space="preserve"> above</w:t>
      </w:r>
      <w:r>
        <w:t>, proceed as follows:</w:t>
      </w:r>
    </w:p>
    <w:p w14:paraId="43B938B7" w14:textId="77777777" w:rsidR="00970055" w:rsidRDefault="00970055" w:rsidP="00517325">
      <w:pPr>
        <w:pStyle w:val="Lista"/>
      </w:pPr>
      <w:r>
        <w:t xml:space="preserve">any character components that can be represented separately in transliteration (e.g. an </w:t>
      </w:r>
      <w:r>
        <w:rPr>
          <w:rStyle w:val="Foreign"/>
        </w:rPr>
        <w:t>anusvāra</w:t>
      </w:r>
      <w:r>
        <w:t xml:space="preserve"> or a vowel marker) and are wholly or mostly on one side of the feature should be placed on the applicable side of the milestone element</w:t>
      </w:r>
    </w:p>
    <w:p w14:paraId="496730F4" w14:textId="34E8DCA2" w:rsidR="00970055" w:rsidRPr="00170855" w:rsidRDefault="00970055" w:rsidP="00517325">
      <w:pPr>
        <w:pStyle w:val="Lista"/>
      </w:pPr>
      <w:r>
        <w:t xml:space="preserve">any character components which are split into more or less equal parts by the feature should be allocated arbitrarily to one side of the milestone or the other, on the basis of considerations such as the location of the larger or diagnostically more useful part of the </w:t>
      </w:r>
      <w:r w:rsidRPr="00F94861">
        <w:rPr>
          <w:rStyle w:val="Foreign"/>
        </w:rPr>
        <w:t>akṣara</w:t>
      </w:r>
      <w:r>
        <w:t xml:space="preserve"> and the location of morpheme boundaries</w:t>
      </w:r>
    </w:p>
    <w:tbl>
      <w:tblPr>
        <w:tblStyle w:val="CodeSampleTable"/>
        <w:tblW w:w="5000" w:type="pct"/>
        <w:tblLook w:val="04A0" w:firstRow="1" w:lastRow="0" w:firstColumn="1" w:lastColumn="0" w:noHBand="0" w:noVBand="1"/>
      </w:tblPr>
      <w:tblGrid>
        <w:gridCol w:w="6389"/>
        <w:gridCol w:w="3233"/>
      </w:tblGrid>
      <w:tr w:rsidR="00970055" w:rsidRPr="00DD7CCF" w14:paraId="71A83956" w14:textId="77777777" w:rsidTr="0098549D">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6CDD670" w14:textId="4D020C4D" w:rsidR="00970055" w:rsidRPr="00DD7CCF" w:rsidRDefault="00970055" w:rsidP="00970055">
            <w:pPr>
              <w:pStyle w:val="Kpalrs"/>
            </w:pPr>
            <w:bookmarkStart w:id="374" w:name="_Ref182386652"/>
            <w:bookmarkStart w:id="375" w:name="_Ref182386649"/>
            <w:r w:rsidRPr="00DD7CCF">
              <w:t xml:space="preserve">Example </w:t>
            </w:r>
            <w:r>
              <w:fldChar w:fldCharType="begin"/>
            </w:r>
            <w:r>
              <w:instrText xml:space="preserve"> STYLEREF 3 \s </w:instrText>
            </w:r>
            <w:r>
              <w:fldChar w:fldCharType="separate"/>
            </w:r>
            <w:r w:rsidR="004D1F94">
              <w:rPr>
                <w:noProof/>
              </w:rPr>
              <w:t>3.8.4</w:t>
            </w:r>
            <w:r>
              <w:rPr>
                <w:noProof/>
              </w:rPr>
              <w:fldChar w:fldCharType="end"/>
            </w:r>
            <w:r w:rsidRPr="00DD7CCF">
              <w:t>.</w:t>
            </w:r>
            <w:r>
              <w:fldChar w:fldCharType="begin"/>
            </w:r>
            <w:r>
              <w:instrText xml:space="preserve"> SEQ Example \* ALPHABETIC \s 3 </w:instrText>
            </w:r>
            <w:r>
              <w:fldChar w:fldCharType="separate"/>
            </w:r>
            <w:r w:rsidR="004D1F94">
              <w:rPr>
                <w:noProof/>
              </w:rPr>
              <w:t>A</w:t>
            </w:r>
            <w:r>
              <w:rPr>
                <w:noProof/>
              </w:rPr>
              <w:fldChar w:fldCharType="end"/>
            </w:r>
            <w:bookmarkEnd w:id="374"/>
            <w:r w:rsidRPr="00DD7CCF">
              <w:t xml:space="preserve">: </w:t>
            </w:r>
            <w:r>
              <w:t>characters inadvertently split by a gridlike feature</w:t>
            </w:r>
            <w:bookmarkEnd w:id="375"/>
          </w:p>
        </w:tc>
      </w:tr>
      <w:tr w:rsidR="00970055" w:rsidRPr="00DD7CCF" w14:paraId="40409C10" w14:textId="77777777" w:rsidTr="0098549D">
        <w:trPr>
          <w:trHeight w:val="516"/>
        </w:trPr>
        <w:tc>
          <w:tcPr>
            <w:tcW w:w="3320" w:type="pct"/>
          </w:tcPr>
          <w:p w14:paraId="5DAC905A" w14:textId="77777777" w:rsidR="00970055" w:rsidRPr="00F94861" w:rsidRDefault="00970055" w:rsidP="00970055">
            <w:pPr>
              <w:pStyle w:val="CodeParagraph"/>
              <w:rPr>
                <w:rStyle w:val="Codetext"/>
              </w:rPr>
            </w:pPr>
            <w:r w:rsidRPr="00F94861">
              <w:rPr>
                <w:rStyle w:val="Codetext"/>
              </w:rPr>
              <w:t xml:space="preserve">piṅul· </w:t>
            </w:r>
            <w:r w:rsidRPr="00F94861">
              <w:rPr>
                <w:rStyle w:val="Code"/>
              </w:rPr>
              <w:t xml:space="preserve">&lt;milestone </w:t>
            </w:r>
            <w:r w:rsidRPr="00F94861">
              <w:rPr>
                <w:rStyle w:val="Codeattribute"/>
              </w:rPr>
              <w:t>unit=</w:t>
            </w:r>
            <w:r w:rsidRPr="00F94861">
              <w:rPr>
                <w:rStyle w:val="Codevalue"/>
              </w:rPr>
              <w:t>"fragment"</w:t>
            </w:r>
            <w:r w:rsidRPr="00F94861">
              <w:rPr>
                <w:rStyle w:val="Code"/>
              </w:rPr>
              <w:t xml:space="preserve"> </w:t>
            </w:r>
            <w:r w:rsidRPr="00F94861">
              <w:rPr>
                <w:rStyle w:val="Codeattribute"/>
              </w:rPr>
              <w:t>n=</w:t>
            </w:r>
            <w:r w:rsidRPr="00F94861">
              <w:rPr>
                <w:rStyle w:val="Codevalue"/>
              </w:rPr>
              <w:t>"2"</w:t>
            </w:r>
            <w:r w:rsidRPr="00F94861">
              <w:rPr>
                <w:rStyle w:val="Code"/>
              </w:rPr>
              <w:t>/&gt;</w:t>
            </w:r>
            <w:r w:rsidRPr="00F94861">
              <w:rPr>
                <w:rStyle w:val="Codetext"/>
              </w:rPr>
              <w:t xml:space="preserve"> </w:t>
            </w:r>
            <w:r w:rsidRPr="00F94861">
              <w:rPr>
                <w:rStyle w:val="Code"/>
              </w:rPr>
              <w:t>&lt;unclear&gt;</w:t>
            </w:r>
            <w:r w:rsidRPr="00F94861">
              <w:rPr>
                <w:rStyle w:val="Codetext"/>
              </w:rPr>
              <w:t>hu</w:t>
            </w:r>
            <w:r w:rsidRPr="00F94861">
              <w:rPr>
                <w:rStyle w:val="Code"/>
              </w:rPr>
              <w:t>&lt;/unclear&gt;</w:t>
            </w:r>
            <w:r w:rsidRPr="00F94861">
              <w:rPr>
                <w:rStyle w:val="Codetext"/>
              </w:rPr>
              <w:t>ler·</w:t>
            </w:r>
          </w:p>
        </w:tc>
        <w:tc>
          <w:tcPr>
            <w:tcW w:w="1680" w:type="pct"/>
            <w:vMerge w:val="restart"/>
            <w:vAlign w:val="bottom"/>
          </w:tcPr>
          <w:p w14:paraId="402AAD21" w14:textId="77777777" w:rsidR="00970055" w:rsidRPr="00DD7CCF" w:rsidRDefault="00970055" w:rsidP="00970055">
            <w:pPr>
              <w:pStyle w:val="Image"/>
            </w:pPr>
            <w:r>
              <w:drawing>
                <wp:inline distT="0" distB="0" distL="0" distR="0" wp14:anchorId="327B1C1B" wp14:editId="37F20F67">
                  <wp:extent cx="2048400" cy="763200"/>
                  <wp:effectExtent l="0" t="0" r="0" b="0"/>
                  <wp:docPr id="55957252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48400" cy="763200"/>
                          </a:xfrm>
                          <a:prstGeom prst="rect">
                            <a:avLst/>
                          </a:prstGeom>
                          <a:noFill/>
                          <a:ln>
                            <a:noFill/>
                          </a:ln>
                        </pic:spPr>
                      </pic:pic>
                    </a:graphicData>
                  </a:graphic>
                </wp:inline>
              </w:drawing>
            </w:r>
          </w:p>
        </w:tc>
      </w:tr>
      <w:tr w:rsidR="00970055" w:rsidRPr="00DD7CCF" w14:paraId="7469BD9A" w14:textId="77777777" w:rsidTr="0098549D">
        <w:trPr>
          <w:trHeight w:val="516"/>
        </w:trPr>
        <w:tc>
          <w:tcPr>
            <w:tcW w:w="3320" w:type="pct"/>
          </w:tcPr>
          <w:p w14:paraId="09AFD9D2" w14:textId="77777777" w:rsidR="00970055" w:rsidRDefault="00970055" w:rsidP="00970055">
            <w:pPr>
              <w:pStyle w:val="TableNote"/>
            </w:pPr>
            <w:r>
              <w:lastRenderedPageBreak/>
              <w:t xml:space="preserve">the character </w:t>
            </w:r>
            <w:r>
              <w:rPr>
                <w:rStyle w:val="Foreign"/>
              </w:rPr>
              <w:t>hu</w:t>
            </w:r>
            <w:r>
              <w:t xml:space="preserve"> is split in roughly equal parts by a vertical crack</w:t>
            </w:r>
          </w:p>
          <w:p w14:paraId="3A44161F" w14:textId="77777777" w:rsidR="00970055" w:rsidRPr="00BE6C7C" w:rsidRDefault="00970055" w:rsidP="00970055">
            <w:pPr>
              <w:pStyle w:val="TableNote"/>
            </w:pPr>
            <w:r>
              <w:t xml:space="preserve">most of this character is to the right of the crack, and this character is the beginning of a word, so the entire transliteration has been placed to the right of the milestone, which does not take </w:t>
            </w:r>
            <w:r w:rsidRPr="00D441A4">
              <w:rPr>
                <w:rStyle w:val="Codeattribute"/>
              </w:rPr>
              <w:t>@break=</w:t>
            </w:r>
            <w:r w:rsidRPr="00D441A4">
              <w:rPr>
                <w:rStyle w:val="Codevalue"/>
              </w:rPr>
              <w:t>"no"</w:t>
            </w:r>
          </w:p>
        </w:tc>
        <w:tc>
          <w:tcPr>
            <w:tcW w:w="1680" w:type="pct"/>
            <w:vMerge/>
            <w:vAlign w:val="bottom"/>
          </w:tcPr>
          <w:p w14:paraId="61116C04" w14:textId="77777777" w:rsidR="00970055" w:rsidRDefault="00970055" w:rsidP="00970055">
            <w:pPr>
              <w:pStyle w:val="Image"/>
            </w:pPr>
          </w:p>
        </w:tc>
      </w:tr>
      <w:tr w:rsidR="00970055" w:rsidRPr="00DD7CCF" w14:paraId="21F3F6AB" w14:textId="77777777" w:rsidTr="0098549D">
        <w:trPr>
          <w:trHeight w:val="548"/>
        </w:trPr>
        <w:tc>
          <w:tcPr>
            <w:tcW w:w="3320" w:type="pct"/>
          </w:tcPr>
          <w:p w14:paraId="179BA938" w14:textId="77777777" w:rsidR="00970055" w:rsidRPr="00F94861" w:rsidRDefault="00970055" w:rsidP="00970055">
            <w:pPr>
              <w:pStyle w:val="CodeParagraph"/>
              <w:rPr>
                <w:rStyle w:val="Codetext"/>
              </w:rPr>
            </w:pPr>
            <w:r w:rsidRPr="00F94861">
              <w:rPr>
                <w:rStyle w:val="Codetext"/>
              </w:rPr>
              <w:t>Ika</w:t>
            </w:r>
            <w:r w:rsidRPr="00F94861">
              <w:rPr>
                <w:rStyle w:val="Code"/>
              </w:rPr>
              <w:t>&lt;unclear&gt;</w:t>
            </w:r>
            <w:r w:rsidRPr="00F94861">
              <w:rPr>
                <w:rStyle w:val="Codetext"/>
              </w:rPr>
              <w:t>na</w:t>
            </w:r>
            <w:r w:rsidRPr="00F94861">
              <w:rPr>
                <w:rStyle w:val="Code"/>
              </w:rPr>
              <w:t xml:space="preserve">&lt;/unclear&gt;&lt;milestone </w:t>
            </w:r>
            <w:r w:rsidRPr="00F94861">
              <w:rPr>
                <w:rStyle w:val="Codeattribute"/>
              </w:rPr>
              <w:t>unit=</w:t>
            </w:r>
            <w:r w:rsidRPr="00F94861">
              <w:rPr>
                <w:rStyle w:val="Codevalue"/>
              </w:rPr>
              <w:t>"fragment"</w:t>
            </w:r>
            <w:r w:rsidRPr="00F94861">
              <w:rPr>
                <w:rStyle w:val="Code"/>
              </w:rPr>
              <w:t xml:space="preserve"> </w:t>
            </w:r>
            <w:r w:rsidRPr="00F94861">
              <w:rPr>
                <w:rStyle w:val="Codeattribute"/>
              </w:rPr>
              <w:t>n=</w:t>
            </w:r>
            <w:r w:rsidRPr="00F94861">
              <w:rPr>
                <w:rStyle w:val="Codevalue"/>
              </w:rPr>
              <w:t>"2"</w:t>
            </w:r>
            <w:r w:rsidRPr="00F94861">
              <w:rPr>
                <w:rStyle w:val="Code"/>
              </w:rPr>
              <w:t xml:space="preserve"> </w:t>
            </w:r>
            <w:r>
              <w:rPr>
                <w:rStyle w:val="Codeattribute"/>
              </w:rPr>
              <w:t>break</w:t>
            </w:r>
            <w:r w:rsidRPr="00F94861">
              <w:rPr>
                <w:rStyle w:val="Codeattribute"/>
              </w:rPr>
              <w:t>=</w:t>
            </w:r>
            <w:r w:rsidRPr="00F94861">
              <w:rPr>
                <w:rStyle w:val="Codevalue"/>
              </w:rPr>
              <w:t>"</w:t>
            </w:r>
            <w:r>
              <w:rPr>
                <w:rStyle w:val="Codevalue"/>
              </w:rPr>
              <w:t>no</w:t>
            </w:r>
            <w:r w:rsidRPr="00F94861">
              <w:rPr>
                <w:rStyle w:val="Codevalue"/>
              </w:rPr>
              <w:t>"</w:t>
            </w:r>
            <w:r w:rsidRPr="00F94861">
              <w:rPr>
                <w:rStyle w:val="Code"/>
              </w:rPr>
              <w:t>/&gt;&lt;unclear&gt;</w:t>
            </w:r>
            <w:r w:rsidRPr="00F94861">
              <w:rPr>
                <w:rStyle w:val="Codetext"/>
              </w:rPr>
              <w:t>ṁ</w:t>
            </w:r>
            <w:r w:rsidRPr="00F94861">
              <w:rPr>
                <w:rStyle w:val="Code"/>
              </w:rPr>
              <w:t>&lt;/unclear&gt;</w:t>
            </w:r>
            <w:r w:rsidRPr="00F94861">
              <w:rPr>
                <w:rStyle w:val="Codetext"/>
              </w:rPr>
              <w:t xml:space="preserve"> patiḥ</w:t>
            </w:r>
          </w:p>
        </w:tc>
        <w:tc>
          <w:tcPr>
            <w:tcW w:w="1680" w:type="pct"/>
            <w:vMerge w:val="restart"/>
            <w:vAlign w:val="bottom"/>
          </w:tcPr>
          <w:p w14:paraId="49B78EF4" w14:textId="77777777" w:rsidR="00970055" w:rsidRPr="00DD7CCF" w:rsidRDefault="00970055" w:rsidP="00970055">
            <w:pPr>
              <w:pStyle w:val="Image"/>
            </w:pPr>
            <w:r>
              <w:drawing>
                <wp:inline distT="0" distB="0" distL="0" distR="0" wp14:anchorId="5C45A2DB" wp14:editId="76858D7D">
                  <wp:extent cx="1641600" cy="820800"/>
                  <wp:effectExtent l="0" t="0" r="0" b="0"/>
                  <wp:docPr id="172161797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flipH="1">
                            <a:off x="0" y="0"/>
                            <a:ext cx="1641600" cy="820800"/>
                          </a:xfrm>
                          <a:prstGeom prst="rect">
                            <a:avLst/>
                          </a:prstGeom>
                          <a:noFill/>
                          <a:ln>
                            <a:noFill/>
                          </a:ln>
                        </pic:spPr>
                      </pic:pic>
                    </a:graphicData>
                  </a:graphic>
                </wp:inline>
              </w:drawing>
            </w:r>
          </w:p>
        </w:tc>
      </w:tr>
      <w:tr w:rsidR="00970055" w:rsidRPr="00DD7CCF" w14:paraId="754BFAD9" w14:textId="77777777" w:rsidTr="0098549D">
        <w:trPr>
          <w:trHeight w:val="548"/>
        </w:trPr>
        <w:tc>
          <w:tcPr>
            <w:tcW w:w="3320" w:type="pct"/>
          </w:tcPr>
          <w:p w14:paraId="274AB14D" w14:textId="77777777" w:rsidR="00970055" w:rsidRDefault="00970055" w:rsidP="00970055">
            <w:pPr>
              <w:pStyle w:val="TableNote"/>
            </w:pPr>
            <w:r>
              <w:t xml:space="preserve">the character </w:t>
            </w:r>
            <w:r>
              <w:rPr>
                <w:rStyle w:val="Foreign"/>
              </w:rPr>
              <w:t>naṁ</w:t>
            </w:r>
            <w:r>
              <w:t xml:space="preserve"> is split and partly obliterated by a vertical crack</w:t>
            </w:r>
          </w:p>
          <w:p w14:paraId="77808CC5" w14:textId="77777777" w:rsidR="00970055" w:rsidRPr="00BE6C7C" w:rsidRDefault="00970055" w:rsidP="00970055">
            <w:pPr>
              <w:pStyle w:val="TableNote"/>
              <w:rPr>
                <w:rStyle w:val="Codetext"/>
                <w:rFonts w:ascii="Calibri" w:hAnsi="Calibri" w:cs="Arial Unicode MS"/>
                <w:noProof w:val="0"/>
                <w:color w:val="auto"/>
                <w:shd w:val="clear" w:color="auto" w:fill="auto"/>
              </w:rPr>
            </w:pPr>
            <w:r>
              <w:t xml:space="preserve">the </w:t>
            </w:r>
            <w:r>
              <w:rPr>
                <w:rStyle w:val="Foreign"/>
              </w:rPr>
              <w:t>anusvāra</w:t>
            </w:r>
            <w:r>
              <w:t xml:space="preserve"> is (or would have been) definitely to the right of the crack, while the body </w:t>
            </w:r>
            <w:r>
              <w:rPr>
                <w:rStyle w:val="Foreign"/>
              </w:rPr>
              <w:t>na</w:t>
            </w:r>
            <w:r>
              <w:t xml:space="preserve"> has been arbitrarily allocated to the left of the milestone, which needs </w:t>
            </w:r>
            <w:r w:rsidRPr="00D441A4">
              <w:rPr>
                <w:rStyle w:val="Codeattribute"/>
              </w:rPr>
              <w:t>@break=</w:t>
            </w:r>
            <w:r w:rsidRPr="00D441A4">
              <w:rPr>
                <w:rStyle w:val="Codevalue"/>
              </w:rPr>
              <w:t>"no"</w:t>
            </w:r>
          </w:p>
        </w:tc>
        <w:tc>
          <w:tcPr>
            <w:tcW w:w="1680" w:type="pct"/>
            <w:vMerge/>
            <w:vAlign w:val="bottom"/>
          </w:tcPr>
          <w:p w14:paraId="19A54B71" w14:textId="77777777" w:rsidR="00970055" w:rsidRDefault="00970055" w:rsidP="00970055">
            <w:pPr>
              <w:pStyle w:val="Image"/>
            </w:pPr>
          </w:p>
        </w:tc>
      </w:tr>
    </w:tbl>
    <w:p w14:paraId="448A59D0" w14:textId="1C58880C" w:rsidR="00C02B8C" w:rsidRPr="00DD7CCF" w:rsidRDefault="004D2E67" w:rsidP="00EB2024">
      <w:pPr>
        <w:pStyle w:val="Cmsor1"/>
      </w:pPr>
      <w:bookmarkStart w:id="376" w:name="_Toc182838241"/>
      <w:r w:rsidRPr="00DD7CCF">
        <w:lastRenderedPageBreak/>
        <w:t xml:space="preserve">Encoding the </w:t>
      </w:r>
      <w:r w:rsidR="00AD0920">
        <w:t xml:space="preserve">received </w:t>
      </w:r>
      <w:r w:rsidR="006733B4" w:rsidRPr="00DD7CCF">
        <w:t>text</w:t>
      </w:r>
      <w:bookmarkEnd w:id="359"/>
      <w:bookmarkEnd w:id="376"/>
    </w:p>
    <w:p w14:paraId="0AA45B87" w14:textId="182F1420" w:rsidR="00C02B8C" w:rsidRPr="00DD7CCF" w:rsidRDefault="004D2E67" w:rsidP="00EB2024">
      <w:pPr>
        <w:pStyle w:val="Cmsor2"/>
      </w:pPr>
      <w:bookmarkStart w:id="377" w:name="_2wkl86mjw6p2" w:colFirst="0" w:colLast="0"/>
      <w:bookmarkStart w:id="378" w:name="_Toc182838242"/>
      <w:bookmarkEnd w:id="377"/>
      <w:r w:rsidRPr="00DD7CCF">
        <w:t xml:space="preserve">Alphabetic </w:t>
      </w:r>
      <w:r w:rsidR="006733B4" w:rsidRPr="00DD7CCF">
        <w:t>characters</w:t>
      </w:r>
      <w:bookmarkEnd w:id="378"/>
    </w:p>
    <w:p w14:paraId="7396C71A" w14:textId="3A8B7976" w:rsidR="00C02B8C" w:rsidRPr="00DD7CCF" w:rsidRDefault="00CB56FA" w:rsidP="00CB56FA">
      <w:r>
        <w:t>A</w:t>
      </w:r>
      <w:r w:rsidR="004D2E67" w:rsidRPr="00DD7CCF">
        <w:t>lphabetic characters do not, as a rule, need markup on their own</w:t>
      </w:r>
      <w:r>
        <w:t>: t</w:t>
      </w:r>
      <w:r w:rsidR="004D2E67" w:rsidRPr="00DD7CCF">
        <w:t xml:space="preserve">hey, including several special character forms, are handled through transliteration alone </w:t>
      </w:r>
      <w:r>
        <w:t xml:space="preserve">as per </w:t>
      </w:r>
      <w:r w:rsidR="004D2E67" w:rsidRPr="00DD7CCF">
        <w:t xml:space="preserve">TG </w:t>
      </w:r>
      <w:r w:rsidR="003C3D87" w:rsidRPr="00DD7CCF">
        <w:t>§</w:t>
      </w:r>
      <w:r w:rsidR="004D2E67" w:rsidRPr="00DD7CCF">
        <w:t>3</w:t>
      </w:r>
      <w:r>
        <w:t>. Occasionally, a glyph that normally represents an alphabetic character is employed in a different function, which is to be handled according to §</w:t>
      </w:r>
      <w:r>
        <w:fldChar w:fldCharType="begin"/>
      </w:r>
      <w:r>
        <w:instrText xml:space="preserve"> REF _Ref182579753 \r \h </w:instrText>
      </w:r>
      <w:r>
        <w:fldChar w:fldCharType="separate"/>
      </w:r>
      <w:r w:rsidR="004D1F94">
        <w:t>4.2.4</w:t>
      </w:r>
      <w:r>
        <w:fldChar w:fldCharType="end"/>
      </w:r>
      <w:r>
        <w:t>. This section concerns additional tags that may in some circumstances be applicable to alphabetic characters or their parts.</w:t>
      </w:r>
    </w:p>
    <w:p w14:paraId="7A612AA6" w14:textId="77777777" w:rsidR="00C02B8C" w:rsidRPr="00DD7CCF" w:rsidRDefault="004D2E67" w:rsidP="00EB2024">
      <w:pPr>
        <w:pStyle w:val="Cmsor3"/>
      </w:pPr>
      <w:bookmarkStart w:id="379" w:name="_83o605fngw18" w:colFirst="0" w:colLast="0"/>
      <w:bookmarkStart w:id="380" w:name="_Ref43987221"/>
      <w:bookmarkStart w:id="381" w:name="_Toc182838243"/>
      <w:bookmarkEnd w:id="379"/>
      <w:r w:rsidRPr="00DD7CCF">
        <w:t xml:space="preserve">Tagging transliterated characters as one </w:t>
      </w:r>
      <w:r w:rsidRPr="00E24F87">
        <w:rPr>
          <w:rStyle w:val="Foreign"/>
        </w:rPr>
        <w:t>akṣara</w:t>
      </w:r>
      <w:bookmarkEnd w:id="380"/>
      <w:bookmarkEnd w:id="381"/>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w:t>
      </w:r>
      <w:commentRangeStart w:id="382"/>
      <w:r w:rsidRPr="00DD7CCF">
        <w:t xml:space="preserve">shorthand </w:t>
      </w:r>
      <w:commentRangeEnd w:id="382"/>
      <w:r w:rsidR="00324B69">
        <w:rPr>
          <w:rStyle w:val="Jegyzethivatkozs"/>
          <w:rFonts w:cs="Mangal"/>
        </w:rPr>
        <w:commentReference w:id="382"/>
      </w:r>
      <w:r w:rsidRPr="00DD7CCF">
        <w:t xml:space="preserve">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6B5499">
        <w:rPr>
          <w:rStyle w:val="Lbjegyzet-hivatkozs"/>
        </w:rPr>
        <w:footnoteReference w:id="21"/>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645651F9" w14:textId="77777777" w:rsidR="00392FBF" w:rsidRPr="00DD7CCF" w:rsidRDefault="00392FBF" w:rsidP="00392FBF">
      <w:pPr>
        <w:pStyle w:val="Lista3"/>
      </w:pPr>
      <w:r w:rsidRPr="00DD7CCF">
        <w:t>editorial spaces and hyphens may freely appear between the characters thus enclosed, wherever necessary</w:t>
      </w:r>
    </w:p>
    <w:p w14:paraId="5E93B617" w14:textId="77777777" w:rsidR="00392FBF" w:rsidRPr="00DD7CCF" w:rsidRDefault="00392FBF" w:rsidP="00392FBF">
      <w:pPr>
        <w:pStyle w:val="Lista4"/>
      </w:pPr>
      <w:r w:rsidRPr="00DD7CCF">
        <w:t xml:space="preserve">thus, if a word or compound boundary occurs within such an </w:t>
      </w:r>
      <w:r w:rsidRPr="00DD7CCF">
        <w:rPr>
          <w:rStyle w:val="Foreign"/>
        </w:rPr>
        <w:t>akṣara</w:t>
      </w:r>
      <w:r w:rsidRPr="00DD7CCF">
        <w:t>, encode respectively:</w:t>
      </w:r>
    </w:p>
    <w:p w14:paraId="63BD7B20" w14:textId="77777777" w:rsidR="00392FBF" w:rsidRPr="00DD7CCF" w:rsidRDefault="00392FBF" w:rsidP="00392FBF">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7729749B" w14:textId="77777777" w:rsidR="00392FBF" w:rsidRPr="00DD7CCF" w:rsidRDefault="00392FBF" w:rsidP="00392FBF">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7734AA6F" w:rsidR="00EA17FA" w:rsidRPr="00EA17FA" w:rsidRDefault="00EA17FA" w:rsidP="00EA17FA">
            <w:pPr>
              <w:pStyle w:val="Kpalrs"/>
            </w:pPr>
            <w:r w:rsidRPr="00DD7CCF">
              <w:t xml:space="preserve">Example </w:t>
            </w:r>
            <w:fldSimple w:instr=" STYLEREF 3 \s ">
              <w:r w:rsidR="004D1F94">
                <w:rPr>
                  <w:noProof/>
                </w:rPr>
                <w:t>4.1.1</w:t>
              </w:r>
            </w:fldSimple>
            <w:r w:rsidRPr="00DD7CCF">
              <w:t>.</w:t>
            </w:r>
            <w:fldSimple w:instr=" SEQ Example \* ALPHABETIC \s 3 ">
              <w:r w:rsidR="004D1F94">
                <w:rPr>
                  <w:noProof/>
                </w:rPr>
                <w:t>A</w:t>
              </w:r>
            </w:fldSimple>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2BE54F83" w14:textId="77777777" w:rsidR="00EA17FA" w:rsidRPr="00DD7CCF" w:rsidRDefault="00EA17FA" w:rsidP="007B52A3">
            <w:pPr>
              <w:pStyle w:val="Image"/>
            </w:pPr>
            <w:r w:rsidRPr="00DD7CCF">
              <w:drawing>
                <wp:inline distT="0" distB="0" distL="0" distR="0" wp14:anchorId="2E1736B5" wp14:editId="26933FB5">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1"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054CCA63" w14:textId="77777777" w:rsidR="00C02B8C" w:rsidRPr="00DD7CCF" w:rsidRDefault="004D2E67" w:rsidP="00EB2024">
      <w:pPr>
        <w:pStyle w:val="Cmsor3"/>
      </w:pPr>
      <w:bookmarkStart w:id="383" w:name="_qasht2vjwj9m" w:colFirst="0" w:colLast="0"/>
      <w:bookmarkStart w:id="384" w:name="_Ref43987131"/>
      <w:bookmarkStart w:id="385" w:name="_Toc182838244"/>
      <w:bookmarkEnd w:id="383"/>
      <w:commentRangeStart w:id="386"/>
      <w:r w:rsidRPr="00DD7CCF">
        <w:t>Tagging parts of alphabetic characters</w:t>
      </w:r>
      <w:bookmarkEnd w:id="384"/>
      <w:commentRangeEnd w:id="386"/>
      <w:r w:rsidR="004A2E0A">
        <w:rPr>
          <w:rStyle w:val="Jegyzethivatkozs"/>
          <w:rFonts w:ascii="Gentium Plus" w:hAnsi="Gentium Plus" w:cs="Mangal"/>
          <w:kern w:val="0"/>
        </w:rPr>
        <w:commentReference w:id="386"/>
      </w:r>
      <w:bookmarkEnd w:id="385"/>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2D02AFA2"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4D1F94">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4D1F94">
        <w:t>4.1.3</w:t>
      </w:r>
      <w:r w:rsidR="001B68E2" w:rsidRPr="00DD7CCF">
        <w:fldChar w:fldCharType="end"/>
      </w:r>
      <w:r w:rsidRPr="00DD7CCF">
        <w:t>), but we suggest that you avoid it in all other situations</w:t>
      </w:r>
    </w:p>
    <w:p w14:paraId="65435487" w14:textId="58E9D610"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4D1F94">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53F08FAE"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4D1F94">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r w:rsidRPr="00DD7CCF">
        <w:rPr>
          <w:rStyle w:val="Foreign"/>
        </w:rPr>
        <w:t>akṣara</w:t>
      </w:r>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602E3766" w14:textId="77777777" w:rsidR="00E5306D" w:rsidRPr="00DD7CCF" w:rsidRDefault="00E5306D" w:rsidP="00E5306D">
      <w:pPr>
        <w:pStyle w:val="Lista2"/>
      </w:pPr>
      <w:r w:rsidRPr="00303844">
        <w:rPr>
          <w:rStyle w:val="Codevalue"/>
        </w:rPr>
        <w:lastRenderedPageBreak/>
        <w:t>"consonant"</w:t>
      </w:r>
      <w:r w:rsidRPr="00DD7CCF">
        <w:t xml:space="preserve"> for exactly one consonant component whose graphic location cannot be determined or is irrelevant</w:t>
      </w:r>
    </w:p>
    <w:p w14:paraId="68101F51" w14:textId="14C627CB" w:rsidR="00E5306D" w:rsidRPr="00DD7CCF" w:rsidRDefault="00E5306D" w:rsidP="00E5306D">
      <w:pPr>
        <w:pStyle w:val="Lista2"/>
      </w:pPr>
      <w:r w:rsidRPr="00303844">
        <w:rPr>
          <w:rStyle w:val="Codevalue"/>
        </w:rPr>
        <w:t>"conjunct"</w:t>
      </w:r>
      <w:r w:rsidRPr="00DD7CCF">
        <w:t xml:space="preserve"> for two or more consonant components belonging to a single </w:t>
      </w:r>
      <w:r w:rsidRPr="00DD7CCF">
        <w:rPr>
          <w:rStyle w:val="Foreign"/>
        </w:rPr>
        <w:t>akṣara</w:t>
      </w:r>
      <w:r>
        <w:t xml:space="preserve"> </w:t>
      </w:r>
      <w:r w:rsidRPr="00E5306D">
        <w:t>(when you know the consonant was not single because prosody eliminates that possibility, or because vestiges definitely indicate a conjunct even though it is illegible)</w:t>
      </w:r>
    </w:p>
    <w:p w14:paraId="4D8E4968" w14:textId="77777777" w:rsidR="00E5306D" w:rsidRPr="00DD7CCF" w:rsidRDefault="00E5306D" w:rsidP="00E5306D">
      <w:pPr>
        <w:pStyle w:val="Lista2"/>
      </w:pPr>
      <w:r w:rsidRPr="00303844">
        <w:rPr>
          <w:rStyle w:val="Codevalue"/>
        </w:rPr>
        <w:t>"vowel"</w:t>
      </w:r>
      <w:r w:rsidRPr="00DD7CCF">
        <w:t xml:space="preserve"> for the vocalisation of an </w:t>
      </w:r>
      <w:r w:rsidRPr="00DD7CCF">
        <w:rPr>
          <w:rStyle w:val="Foreign"/>
        </w:rPr>
        <w:t>akṣara</w:t>
      </w:r>
      <w:r w:rsidRPr="00DD7CCF">
        <w:t>, when the location of the vowel marker cannot be determined or is irrelevant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14:paraId="5C875D44" w14:textId="10F14CEC" w:rsidR="00C02B8C"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405317D9" w14:textId="77777777" w:rsidR="00E5306D" w:rsidRDefault="00E5306D" w:rsidP="006E1074">
      <w:pPr>
        <w:pStyle w:val="Lista"/>
      </w:pPr>
      <w:r>
        <w:t>when dealing with sub-akṣara lacunae in relatively simple cases, your primary concern is to encode what kind of grapheme was lost, without regard to exactly what kind of glyph component represented it; in this case,</w:t>
      </w:r>
    </w:p>
    <w:p w14:paraId="4EC6C236" w14:textId="77777777" w:rsidR="00E5306D" w:rsidRDefault="00E5306D" w:rsidP="00E5306D">
      <w:pPr>
        <w:pStyle w:val="Lista2"/>
      </w:pPr>
      <w:r>
        <w:t xml:space="preserve">use </w:t>
      </w:r>
      <w:r w:rsidRPr="00E5306D">
        <w:rPr>
          <w:rStyle w:val="Codevalue"/>
        </w:rPr>
        <w:t>"vowel"</w:t>
      </w:r>
      <w:r>
        <w:t xml:space="preserve"> for a lost vowel component, and </w:t>
      </w:r>
      <w:r w:rsidRPr="00E5306D">
        <w:rPr>
          <w:rStyle w:val="Codevalue"/>
        </w:rPr>
        <w:t>"consonant"</w:t>
      </w:r>
      <w:r>
        <w:t xml:space="preserve">, </w:t>
      </w:r>
      <w:r w:rsidRPr="00E5306D">
        <w:rPr>
          <w:rStyle w:val="Codevalue"/>
        </w:rPr>
        <w:t>"conjunct"</w:t>
      </w:r>
      <w:r>
        <w:t xml:space="preserve"> or </w:t>
      </w:r>
      <w:r w:rsidRPr="00E5306D">
        <w:rPr>
          <w:rStyle w:val="Codevalue"/>
        </w:rPr>
        <w:t>"body"</w:t>
      </w:r>
      <w:r>
        <w:t xml:space="preserve"> respectively for a lost consonant component that is known to be single, known to be a conjunct, or may be either of these</w:t>
      </w:r>
    </w:p>
    <w:p w14:paraId="3A157E6A" w14:textId="77777777" w:rsidR="00E5306D" w:rsidRDefault="00E5306D" w:rsidP="006E1074">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1420B9BA" w14:textId="4A567E93" w:rsidR="00E5306D" w:rsidRPr="00DD7CCF" w:rsidRDefault="00E5306D" w:rsidP="00E5306D">
      <w:pPr>
        <w:pStyle w:val="Lista2"/>
      </w:pPr>
      <w:r>
        <w:t xml:space="preserve">give preference to the values </w:t>
      </w:r>
      <w:r w:rsidRPr="00E5306D">
        <w:rPr>
          <w:rStyle w:val="Codevalue"/>
        </w:rPr>
        <w:t>"body"</w:t>
      </w:r>
      <w:r>
        <w:t xml:space="preserve">, </w:t>
      </w:r>
      <w:r w:rsidRPr="00E5306D">
        <w:rPr>
          <w:rStyle w:val="Codevalue"/>
        </w:rPr>
        <w:t>"superscript"</w:t>
      </w:r>
      <w:r>
        <w:t xml:space="preserve">, </w:t>
      </w:r>
      <w:r w:rsidRPr="00E5306D">
        <w:rPr>
          <w:rStyle w:val="Codevalue"/>
        </w:rPr>
        <w:t>"subscript"</w:t>
      </w:r>
      <w:r>
        <w:t xml:space="preserve">, </w:t>
      </w:r>
      <w:r w:rsidRPr="00E5306D">
        <w:rPr>
          <w:rStyle w:val="Codevalue"/>
        </w:rPr>
        <w:t>"prescript"</w:t>
      </w:r>
      <w:r>
        <w:t xml:space="preserve"> and </w:t>
      </w:r>
      <w:r w:rsidRPr="00E5306D">
        <w:rPr>
          <w:rStyle w:val="Codevalue"/>
        </w:rPr>
        <w:t>"postscript"</w:t>
      </w:r>
      <w:r>
        <w:t xml:space="preserve"> to encode the graphic location of the lacuna within the complex character, and use </w:t>
      </w:r>
      <w:r w:rsidRPr="00E5306D">
        <w:rPr>
          <w:rStyle w:val="Codevalue"/>
        </w:rPr>
        <w:t>"vowel"</w:t>
      </w:r>
      <w:r>
        <w:t xml:space="preserve">, </w:t>
      </w:r>
      <w:r w:rsidRPr="00E5306D">
        <w:rPr>
          <w:rStyle w:val="Codevalue"/>
        </w:rPr>
        <w:t>"consonant"</w:t>
      </w:r>
      <w:r>
        <w:t xml:space="preserve"> and </w:t>
      </w:r>
      <w:r w:rsidRPr="00E5306D">
        <w:rPr>
          <w:rStyle w:val="Codevalue"/>
        </w:rPr>
        <w:t>"conjunct"</w:t>
      </w:r>
      <w:r>
        <w:t xml:space="preserve"> only when it is impossible to determine the graphic location of a component that must have been present</w:t>
      </w:r>
    </w:p>
    <w:p w14:paraId="10F52AD0" w14:textId="77777777" w:rsidR="00C02B8C" w:rsidRPr="00DD7CCF" w:rsidRDefault="004D2E67" w:rsidP="00EB2024">
      <w:pPr>
        <w:pStyle w:val="Cmsor3"/>
      </w:pPr>
      <w:bookmarkStart w:id="387" w:name="_dv2inorm1p09" w:colFirst="0" w:colLast="0"/>
      <w:bookmarkStart w:id="388" w:name="_Ref43987090"/>
      <w:bookmarkStart w:id="389" w:name="_Toc182838245"/>
      <w:bookmarkEnd w:id="387"/>
      <w:commentRangeStart w:id="390"/>
      <w:r w:rsidRPr="00DD7CCF">
        <w:t xml:space="preserve">Unusual spatial arrangement </w:t>
      </w:r>
      <w:commentRangeEnd w:id="390"/>
      <w:r w:rsidR="004A2E0A">
        <w:rPr>
          <w:rStyle w:val="Jegyzethivatkozs"/>
          <w:rFonts w:ascii="Gentium Plus" w:hAnsi="Gentium Plus" w:cs="Mangal"/>
          <w:kern w:val="0"/>
        </w:rPr>
        <w:commentReference w:id="390"/>
      </w:r>
      <w:r w:rsidRPr="00DD7CCF">
        <w:t>in conjuncts</w:t>
      </w:r>
      <w:bookmarkEnd w:id="388"/>
      <w:bookmarkEnd w:id="389"/>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7052F5B9"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4D1F94">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6929C517" w:rsidR="009119AC" w:rsidRPr="00DD7CCF" w:rsidRDefault="009119AC" w:rsidP="00B3351B">
            <w:pPr>
              <w:pStyle w:val="Kpalrs"/>
            </w:pPr>
            <w:r w:rsidRPr="00DD7CCF">
              <w:t xml:space="preserve">Example </w:t>
            </w:r>
            <w:fldSimple w:instr=" STYLEREF 3 \s ">
              <w:r w:rsidR="004D1F94">
                <w:rPr>
                  <w:noProof/>
                </w:rPr>
                <w:t>4.1.3</w:t>
              </w:r>
            </w:fldSimple>
            <w:r w:rsidRPr="00DD7CCF">
              <w:t>.</w:t>
            </w:r>
            <w:fldSimple w:instr=" SEQ Example \* ALPHABETIC \s 3 ">
              <w:r w:rsidR="004D1F94">
                <w:rPr>
                  <w:noProof/>
                </w:rPr>
                <w:t>A</w:t>
              </w:r>
            </w:fldSimple>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12E855F0" w14:textId="77777777" w:rsidR="00ED3579" w:rsidRPr="00DD7CCF" w:rsidRDefault="009119AC" w:rsidP="007B52A3">
            <w:pPr>
              <w:pStyle w:val="Image"/>
            </w:pPr>
            <w:r w:rsidRPr="00DD7CCF">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4F7D61DC" w:rsidR="00ED3579" w:rsidRPr="00DD7CCF" w:rsidRDefault="00ED3579" w:rsidP="00B3351B">
            <w:pPr>
              <w:pStyle w:val="Kpalrs"/>
            </w:pPr>
            <w:r w:rsidRPr="00DD7CCF">
              <w:lastRenderedPageBreak/>
              <w:t xml:space="preserve">Example </w:t>
            </w:r>
            <w:fldSimple w:instr=" STYLEREF 3 \s ">
              <w:r w:rsidR="004D1F94">
                <w:rPr>
                  <w:noProof/>
                </w:rPr>
                <w:t>4.1.3</w:t>
              </w:r>
            </w:fldSimple>
            <w:r w:rsidRPr="00DD7CCF">
              <w:t>.</w:t>
            </w:r>
            <w:fldSimple w:instr=" SEQ Example \* ALPHABETIC \s 3 ">
              <w:r w:rsidR="004D1F94">
                <w:rPr>
                  <w:noProof/>
                </w:rPr>
                <w:t>B</w:t>
              </w:r>
            </w:fldSimple>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664E1FF1" w14:textId="77777777" w:rsidR="00ED3579" w:rsidRPr="00DD7CCF" w:rsidRDefault="00ED3579" w:rsidP="007B52A3">
            <w:pPr>
              <w:pStyle w:val="Image"/>
            </w:pPr>
            <w:r w:rsidRPr="00DD7CCF">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3">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EB2024">
      <w:pPr>
        <w:pStyle w:val="Cmsor3"/>
      </w:pPr>
      <w:bookmarkStart w:id="391" w:name="_qy84vdm4cqcm" w:colFirst="0" w:colLast="0"/>
      <w:bookmarkStart w:id="392" w:name="_Ref43987165"/>
      <w:bookmarkStart w:id="393" w:name="_Toc182838246"/>
      <w:bookmarkEnd w:id="391"/>
      <w:commentRangeStart w:id="394"/>
      <w:r w:rsidRPr="00DD7CCF">
        <w:t xml:space="preserve">Complex characters split </w:t>
      </w:r>
      <w:commentRangeEnd w:id="394"/>
      <w:r w:rsidR="004A2E0A">
        <w:rPr>
          <w:rStyle w:val="Jegyzethivatkozs"/>
          <w:rFonts w:ascii="Gentium Plus" w:hAnsi="Gentium Plus" w:cs="Mangal"/>
          <w:kern w:val="0"/>
        </w:rPr>
        <w:commentReference w:id="394"/>
      </w:r>
      <w:r w:rsidRPr="00DD7CCF">
        <w:t>by an intervening feature</w:t>
      </w:r>
      <w:bookmarkEnd w:id="392"/>
      <w:bookmarkEnd w:id="393"/>
    </w:p>
    <w:p w14:paraId="53DD3C42" w14:textId="77777777" w:rsidR="00926092" w:rsidRPr="00926092" w:rsidRDefault="00926092" w:rsidP="00926092">
      <w:pPr>
        <w:pStyle w:val="Lista"/>
      </w:pPr>
      <w:r w:rsidRPr="00926092">
        <w:t xml:space="preserve">parts of </w:t>
      </w:r>
      <w:r w:rsidRPr="00926092">
        <w:rPr>
          <w:rStyle w:val="Foreign"/>
        </w:rPr>
        <w:t>akṣaras</w:t>
      </w:r>
      <w:r w:rsidRPr="00926092">
        <w:t xml:space="preserve"> may be split off from the rest of the character by a physical feature, most commonly a line break, sometimes a physical defect in the support or a binding hole in a copper plate</w:t>
      </w:r>
    </w:p>
    <w:p w14:paraId="1DF7D818" w14:textId="77777777" w:rsidR="00926092" w:rsidRPr="00926092" w:rsidRDefault="00926092" w:rsidP="00926092">
      <w:pPr>
        <w:pStyle w:val="Lista"/>
      </w:pPr>
      <w:r w:rsidRPr="00926092">
        <w:t xml:space="preserve">an </w:t>
      </w:r>
      <w:r w:rsidRPr="00926092">
        <w:rPr>
          <w:rStyle w:val="Foreign"/>
          <w:b/>
          <w:bCs/>
        </w:rPr>
        <w:t>anusvāra</w:t>
      </w:r>
      <w:r w:rsidRPr="00926092">
        <w:rPr>
          <w:b/>
          <w:bCs/>
        </w:rPr>
        <w:t xml:space="preserve"> split off from the character</w:t>
      </w:r>
      <w:r w:rsidRPr="00926092">
        <w:t xml:space="preserve"> to which it belongs needs no special markup or special transliteration: simply encode the intervening feature between the transliterated characters corresponding to the rest of the </w:t>
      </w:r>
      <w:r w:rsidRPr="00926092">
        <w:rPr>
          <w:rStyle w:val="Foreign"/>
        </w:rPr>
        <w:t>akṣara</w:t>
      </w:r>
      <w:r w:rsidRPr="00926092">
        <w:t xml:space="preserve"> and that corresponding to the </w:t>
      </w:r>
      <w:r w:rsidRPr="00926092">
        <w:rPr>
          <w:rStyle w:val="Foreign"/>
        </w:rPr>
        <w:t>anusvāra</w:t>
      </w:r>
    </w:p>
    <w:p w14:paraId="13DD80EA" w14:textId="7E8A62A9" w:rsidR="00C02B8C" w:rsidRPr="00DD7CCF" w:rsidRDefault="004D2E67" w:rsidP="00926092">
      <w:pPr>
        <w:pStyle w:val="Lista"/>
      </w:pPr>
      <w:commentRangeStart w:id="395"/>
      <w:r w:rsidRPr="00644A27">
        <w:rPr>
          <w:b/>
          <w:bCs/>
        </w:rPr>
        <w:t xml:space="preserve">prescript and postscript vowel markers </w:t>
      </w:r>
      <w:commentRangeEnd w:id="395"/>
      <w:r w:rsidR="00112C6F">
        <w:rPr>
          <w:rStyle w:val="Jegyzethivatkozs"/>
          <w:rFonts w:cs="Mangal"/>
        </w:rPr>
        <w:commentReference w:id="395"/>
      </w:r>
      <w:r w:rsidRPr="00644A27">
        <w:rPr>
          <w:b/>
          <w:bCs/>
        </w:rPr>
        <w:t>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5F894FB6"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CB56FA">
        <w:fldChar w:fldCharType="begin"/>
      </w:r>
      <w:r w:rsidR="00CB56FA">
        <w:instrText xml:space="preserve"> REF _Ref43980100 \r \h </w:instrText>
      </w:r>
      <w:r w:rsidR="00CB56FA">
        <w:fldChar w:fldCharType="separate"/>
      </w:r>
      <w:r w:rsidR="004D1F94">
        <w:t>3.6.1</w:t>
      </w:r>
      <w:r w:rsidR="00CB56FA">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4D1F94">
        <w:t>4.3.5</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2DDBDCFD" w:rsidR="00C02B8C"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66B9912D" w14:textId="1E8E7759" w:rsidR="00817FFE" w:rsidRPr="00DD7CCF" w:rsidRDefault="00817FFE" w:rsidP="00E2714A">
      <w:pPr>
        <w:pStyle w:val="Lista2"/>
      </w:pPr>
      <w:r>
        <w:t xml:space="preserve">see </w:t>
      </w:r>
      <w:r w:rsidR="00B72C12">
        <w:fldChar w:fldCharType="begin"/>
      </w:r>
      <w:r w:rsidR="00B72C12">
        <w:instrText xml:space="preserve"> REF _Ref148523637 \h </w:instrText>
      </w:r>
      <w:r w:rsidR="00B72C12">
        <w:fldChar w:fldCharType="separate"/>
      </w:r>
      <w:r w:rsidR="004D1F94" w:rsidRPr="00DD7CCF">
        <w:t xml:space="preserve">Example </w:t>
      </w:r>
      <w:r w:rsidR="004D1F94">
        <w:rPr>
          <w:noProof/>
        </w:rPr>
        <w:t>4.1.4</w:t>
      </w:r>
      <w:r w:rsidR="004D1F94" w:rsidRPr="00DD7CCF">
        <w:t>.</w:t>
      </w:r>
      <w:r w:rsidR="004D1F94">
        <w:rPr>
          <w:noProof/>
        </w:rPr>
        <w:t>A</w:t>
      </w:r>
      <w:r w:rsidR="00B72C12">
        <w:fldChar w:fldCharType="end"/>
      </w:r>
      <w:r w:rsidR="00B72C12">
        <w:t xml:space="preserve"> </w:t>
      </w:r>
      <w:r>
        <w:t>for an illustration</w:t>
      </w:r>
    </w:p>
    <w:p w14:paraId="47863A1D" w14:textId="77777777" w:rsidR="00C02B8C" w:rsidRPr="00DD7CCF" w:rsidRDefault="004D2E67" w:rsidP="00E2714A">
      <w:pPr>
        <w:pStyle w:val="Lista"/>
      </w:pPr>
      <w:r w:rsidRPr="00DD7CCF">
        <w:t xml:space="preserve">split </w:t>
      </w:r>
      <w:r w:rsidRPr="00DD7CCF">
        <w:rPr>
          <w:rStyle w:val="Foreign"/>
        </w:rPr>
        <w:t>akṣara</w:t>
      </w:r>
      <w:r w:rsidRPr="00DD7CCF">
        <w:t>s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47CFB24D"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4D1F94">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28FA744C" w14:textId="20D8AE8D" w:rsidR="00C02B8C" w:rsidRPr="00DD7CCF" w:rsidRDefault="00583211" w:rsidP="008E1B4C">
      <w:pPr>
        <w:pStyle w:val="Lista3"/>
      </w:pPr>
      <w:r>
        <w:t xml:space="preserve">if and </w:t>
      </w:r>
      <w:r w:rsidR="004D2E67" w:rsidRPr="00DD7CCF">
        <w:t>only if the split-off component is itself affected</w:t>
      </w:r>
      <w:r>
        <w:t xml:space="preserve">, </w:t>
      </w:r>
      <w:r w:rsidRPr="00DD7CCF">
        <w:t>apply the tag to the placeholder</w:t>
      </w:r>
      <w:r>
        <w:t xml:space="preserve"> as well as to the vowel, without </w:t>
      </w:r>
      <w:r w:rsidR="004D2E67" w:rsidRPr="00DD7CCF">
        <w:t>includ</w:t>
      </w:r>
      <w:r>
        <w:t>ing</w:t>
      </w:r>
      <w:r w:rsidR="004D2E67" w:rsidRPr="00DD7CCF">
        <w:t xml:space="preserve"> the interruption itself in the markup</w:t>
      </w:r>
    </w:p>
    <w:p w14:paraId="2B4C3EAF" w14:textId="77777777" w:rsidR="00C02B8C" w:rsidRPr="00DD7CCF" w:rsidRDefault="004D2E67" w:rsidP="00E2714A">
      <w:pPr>
        <w:pStyle w:val="Lista3"/>
      </w:pPr>
      <w:r w:rsidRPr="00DD7CCF">
        <w:t>for example:</w:t>
      </w:r>
    </w:p>
    <w:p w14:paraId="270D8675" w14:textId="51830F8B"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1663CE">
        <w:rPr>
          <w:cs/>
        </w:rPr>
        <w:t xml:space="preserve"> </w:t>
      </w:r>
      <w:r w:rsidR="001663CE">
        <w:rPr>
          <w:rStyle w:val="ForeignTamilScript"/>
        </w:rPr>
        <w:t>(</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15C9D22C"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4D1F94">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lastRenderedPageBreak/>
        <w:t xml:space="preserve">note that in this case the second option of the </w:t>
      </w:r>
      <w:r w:rsidRPr="00DD7CCF">
        <w:rPr>
          <w:rStyle w:val="Code"/>
        </w:rPr>
        <w:t>&lt;choice&gt;</w:t>
      </w:r>
      <w:r w:rsidRPr="00DD7CCF">
        <w:t xml:space="preserve"> element produces the text “</w:t>
      </w:r>
      <w:r w:rsidRPr="00ED5C86">
        <w:rPr>
          <w:rStyle w:val="Foreign"/>
        </w:rPr>
        <w:t>kera</w:t>
      </w:r>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6B5499">
        <w:rPr>
          <w:rStyle w:val="Lbjegyzet-hivatkozs"/>
        </w:rPr>
        <w:footnoteReference w:id="22"/>
      </w:r>
    </w:p>
    <w:p w14:paraId="6DF9A066" w14:textId="18DC54DE"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4D1F94">
        <w:t>5.5</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t>as supplied if it consists only of the supplied split-off component</w:t>
      </w:r>
    </w:p>
    <w:p w14:paraId="4730050B" w14:textId="77777777"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1F18A6E0" w14:textId="04BC6954" w:rsidR="00CF217C" w:rsidRDefault="00CF217C" w:rsidP="00CF217C"/>
    <w:tbl>
      <w:tblPr>
        <w:tblStyle w:val="CodeSampleTable"/>
        <w:tblW w:w="5000" w:type="pct"/>
        <w:tblLook w:val="04A0" w:firstRow="1" w:lastRow="0" w:firstColumn="1" w:lastColumn="0" w:noHBand="0" w:noVBand="1"/>
      </w:tblPr>
      <w:tblGrid>
        <w:gridCol w:w="5199"/>
        <w:gridCol w:w="4423"/>
      </w:tblGrid>
      <w:tr w:rsidR="00817FFE" w:rsidRPr="00DD7CCF" w14:paraId="704AEDC0" w14:textId="77777777" w:rsidTr="00A25D88">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DE1F398" w14:textId="6BEC8159" w:rsidR="00817FFE" w:rsidRPr="00DD7CCF" w:rsidRDefault="00817FFE" w:rsidP="00A25D88">
            <w:pPr>
              <w:pStyle w:val="Kpalrs"/>
            </w:pPr>
            <w:bookmarkStart w:id="396" w:name="_Ref148523637"/>
            <w:r w:rsidRPr="00DD7CCF">
              <w:t xml:space="preserve">Example </w:t>
            </w:r>
            <w:fldSimple w:instr=" STYLEREF 3 \s ">
              <w:r w:rsidR="004D1F94">
                <w:rPr>
                  <w:noProof/>
                </w:rPr>
                <w:t>4.1.4</w:t>
              </w:r>
            </w:fldSimple>
            <w:r w:rsidRPr="00DD7CCF">
              <w:t>.</w:t>
            </w:r>
            <w:fldSimple w:instr=" SEQ Example \* ALPHABETIC \s 3 ">
              <w:r w:rsidR="004D1F94">
                <w:rPr>
                  <w:noProof/>
                </w:rPr>
                <w:t>A</w:t>
              </w:r>
            </w:fldSimple>
            <w:bookmarkEnd w:id="396"/>
            <w:r w:rsidRPr="00DD7CCF">
              <w:t xml:space="preserve">: </w:t>
            </w:r>
            <w:r>
              <w:t>vowel marker separated from its consonant by physical feature</w:t>
            </w:r>
          </w:p>
        </w:tc>
      </w:tr>
      <w:tr w:rsidR="00817FFE" w:rsidRPr="00DD7CCF" w14:paraId="77754FD6" w14:textId="77777777" w:rsidTr="00A25D88">
        <w:tc>
          <w:tcPr>
            <w:tcW w:w="0" w:type="auto"/>
          </w:tcPr>
          <w:p w14:paraId="058FCF4C" w14:textId="6CB8C452" w:rsidR="00817FFE" w:rsidRPr="00DD7CCF" w:rsidRDefault="00817FFE" w:rsidP="00A25D88">
            <w:pPr>
              <w:pStyle w:val="CodeParagraph"/>
            </w:pPr>
            <w:r w:rsidRPr="00817FFE">
              <w:rPr>
                <w:rStyle w:val="Codetext"/>
              </w:rPr>
              <w:t>A</w:t>
            </w:r>
            <w:r w:rsidRPr="00817FFE">
              <w:rPr>
                <w:rStyle w:val="Codetext"/>
                <w:rFonts w:ascii="Cambria Math" w:hAnsi="Cambria Math" w:cs="Cambria Math"/>
              </w:rPr>
              <w:t>⌈</w:t>
            </w:r>
            <w:r w:rsidRPr="00817FFE">
              <w:rPr>
                <w:rStyle w:val="Code"/>
              </w:rPr>
              <w:t xml:space="preserve">&lt;space </w:t>
            </w:r>
            <w:r w:rsidRPr="00817FFE">
              <w:rPr>
                <w:rStyle w:val="Codeattribute"/>
              </w:rPr>
              <w:t>type</w:t>
            </w:r>
            <w:r w:rsidRPr="0062102A">
              <w:rPr>
                <w:rStyle w:val="Codetext"/>
              </w:rPr>
              <w:t>=</w:t>
            </w:r>
            <w:r w:rsidRPr="00817FFE">
              <w:rPr>
                <w:rStyle w:val="Codevalue"/>
              </w:rPr>
              <w:t>"descender"</w:t>
            </w:r>
            <w:r w:rsidRPr="00817FFE">
              <w:rPr>
                <w:rStyle w:val="Code"/>
              </w:rPr>
              <w:t>/&gt;</w:t>
            </w:r>
            <w:r w:rsidRPr="00817FFE">
              <w:rPr>
                <w:rStyle w:val="Codetext"/>
              </w:rPr>
              <w:t>horātri</w:t>
            </w:r>
          </w:p>
        </w:tc>
        <w:tc>
          <w:tcPr>
            <w:tcW w:w="0" w:type="auto"/>
            <w:vMerge w:val="restart"/>
            <w:vAlign w:val="bottom"/>
          </w:tcPr>
          <w:p w14:paraId="634C0C00" w14:textId="10FC8964" w:rsidR="00817FFE" w:rsidRPr="00DD7CCF" w:rsidRDefault="00817FFE" w:rsidP="007B52A3">
            <w:pPr>
              <w:pStyle w:val="Image"/>
            </w:pPr>
            <w:r>
              <w:drawing>
                <wp:inline distT="0" distB="0" distL="0" distR="0" wp14:anchorId="432F6EA9" wp14:editId="0DB51F1E">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rsidR="00817FFE" w:rsidRPr="00DD7CCF" w14:paraId="08591B2A" w14:textId="77777777" w:rsidTr="00A25D88">
        <w:tc>
          <w:tcPr>
            <w:tcW w:w="0" w:type="auto"/>
          </w:tcPr>
          <w:p w14:paraId="6FB16346" w14:textId="77777777" w:rsidR="00817FFE" w:rsidRDefault="00817FFE" w:rsidP="00817FFE">
            <w:pPr>
              <w:pStyle w:val="TableNote"/>
            </w:pPr>
            <w:r w:rsidRPr="00817FFE">
              <w:t xml:space="preserve">the </w:t>
            </w:r>
            <w:r>
              <w:t xml:space="preserve">vowel marker for </w:t>
            </w:r>
            <w:r>
              <w:rPr>
                <w:rStyle w:val="Foreign"/>
              </w:rPr>
              <w:t>o</w:t>
            </w:r>
            <w:r>
              <w:t xml:space="preserve"> here consists of a stroke on the left of the consonant and another stroke on the right</w:t>
            </w:r>
          </w:p>
          <w:p w14:paraId="5CF78E4A" w14:textId="77777777" w:rsidR="00817FFE" w:rsidRPr="00817FFE" w:rsidRDefault="00817FFE" w:rsidP="00817FFE">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14:paraId="33F74128" w14:textId="77777777" w:rsidR="00817FFE" w:rsidRDefault="00817FFE" w:rsidP="00817FFE">
            <w:pPr>
              <w:rPr>
                <w:noProof/>
                <w:shd w:val="clear" w:color="auto" w:fill="F2F2F2" w:themeFill="background1" w:themeFillShade="F2"/>
              </w:rPr>
            </w:pPr>
          </w:p>
          <w:p w14:paraId="017615D2" w14:textId="201A81EE" w:rsidR="00817FFE" w:rsidRPr="00DD7CCF" w:rsidRDefault="00817FFE" w:rsidP="00817FFE">
            <w:pPr>
              <w:rPr>
                <w:noProof/>
                <w:shd w:val="clear" w:color="auto" w:fill="F2F2F2" w:themeFill="background1" w:themeFillShade="F2"/>
              </w:rPr>
            </w:pPr>
          </w:p>
        </w:tc>
        <w:tc>
          <w:tcPr>
            <w:tcW w:w="0" w:type="auto"/>
            <w:vMerge/>
          </w:tcPr>
          <w:p w14:paraId="2A2FD708" w14:textId="77777777" w:rsidR="00817FFE" w:rsidRPr="00DD7CCF" w:rsidRDefault="00817FFE" w:rsidP="00A25D88">
            <w:pPr>
              <w:rPr>
                <w:rStyle w:val="Code"/>
              </w:rPr>
            </w:pPr>
          </w:p>
        </w:tc>
      </w:tr>
    </w:tbl>
    <w:p w14:paraId="4E043CA8" w14:textId="07AC42B4" w:rsidR="00C02B8C" w:rsidRPr="00DD7CCF" w:rsidRDefault="004D2E67" w:rsidP="00EB2024">
      <w:pPr>
        <w:pStyle w:val="Cmsor2"/>
      </w:pPr>
      <w:bookmarkStart w:id="397" w:name="_f8rlfquf7u2o" w:colFirst="0" w:colLast="0"/>
      <w:bookmarkStart w:id="398" w:name="_Ref43978591"/>
      <w:bookmarkStart w:id="399" w:name="_Toc182838247"/>
      <w:bookmarkEnd w:id="397"/>
      <w:r w:rsidRPr="00DD7CCF">
        <w:t xml:space="preserve">Non-alphabetic </w:t>
      </w:r>
      <w:r w:rsidR="006733B4" w:rsidRPr="00DD7CCF">
        <w:t>characters</w:t>
      </w:r>
      <w:bookmarkEnd w:id="398"/>
      <w:bookmarkEnd w:id="399"/>
    </w:p>
    <w:p w14:paraId="1397C66F" w14:textId="3727369D" w:rsidR="00C02B8C" w:rsidRPr="00DD7CCF" w:rsidRDefault="004D2E67" w:rsidP="00EB2024">
      <w:pPr>
        <w:pStyle w:val="Cmsor3"/>
      </w:pPr>
      <w:bookmarkStart w:id="400" w:name="_4mw6s39lu6fq" w:colFirst="0" w:colLast="0"/>
      <w:bookmarkStart w:id="401" w:name="_Ref43987431"/>
      <w:bookmarkStart w:id="402" w:name="_Toc182838248"/>
      <w:bookmarkEnd w:id="400"/>
      <w:r w:rsidRPr="00DD7CCF">
        <w:t>Overview</w:t>
      </w:r>
      <w:bookmarkEnd w:id="401"/>
      <w:bookmarkEnd w:id="402"/>
    </w:p>
    <w:p w14:paraId="7A4239AB" w14:textId="77777777" w:rsidR="00102AA5" w:rsidRDefault="00543984" w:rsidP="00543984">
      <w:r>
        <w:t>W</w:t>
      </w:r>
      <w:r w:rsidR="004D2E67" w:rsidRPr="00DD7CCF">
        <w:t xml:space="preserve">e use the </w:t>
      </w:r>
      <w:r>
        <w:t xml:space="preserve">TEI </w:t>
      </w:r>
      <w:r w:rsidR="004D2E67" w:rsidRPr="00DD7CCF">
        <w:t xml:space="preserve">element </w:t>
      </w:r>
      <w:r w:rsidR="004D2E67" w:rsidRPr="00DD7CCF">
        <w:rPr>
          <w:rStyle w:val="Code"/>
        </w:rPr>
        <w:t>&lt;g&gt;</w:t>
      </w:r>
      <w:r w:rsidR="004D2E67" w:rsidRPr="00DD7CCF">
        <w:t xml:space="preserve"> </w:t>
      </w:r>
      <w:r w:rsidR="004D2E67" w:rsidRPr="00E24F87">
        <w:rPr>
          <w:noProof/>
        </w:rPr>
        <w:t>(</w:t>
      </w:r>
      <w:r w:rsidR="004D2E67" w:rsidRPr="00DD7CCF">
        <w:t>for “glyph” or “gaiji”</w:t>
      </w:r>
      <w:r w:rsidR="004D2E67" w:rsidRPr="006B5499">
        <w:rPr>
          <w:rStyle w:val="Lbjegyzet-hivatkozs"/>
        </w:rPr>
        <w:footnoteReference w:id="23"/>
      </w:r>
      <w:r w:rsidR="004D2E67" w:rsidRPr="00DD7CCF">
        <w:t>) in the encoding of all characters other than alphabetic ones and decimal digits</w:t>
      </w:r>
      <w:r>
        <w:t>. T</w:t>
      </w:r>
      <w:r w:rsidR="004D2E67" w:rsidRPr="00DD7CCF">
        <w:t xml:space="preserve">he use of this element indicates that no </w:t>
      </w:r>
      <w:r>
        <w:t xml:space="preserve">accurate </w:t>
      </w:r>
      <w:r w:rsidR="004D2E67" w:rsidRPr="00DD7CCF">
        <w:t xml:space="preserve">equivalent to the original </w:t>
      </w:r>
      <w:r>
        <w:t xml:space="preserve">glyph </w:t>
      </w:r>
      <w:r w:rsidR="004D2E67" w:rsidRPr="00DD7CCF">
        <w:t>is available in our transliterat</w:t>
      </w:r>
      <w:r>
        <w:t>ed character set. T</w:t>
      </w:r>
      <w:r w:rsidR="004D2E67" w:rsidRPr="00DD7CCF">
        <w:t xml:space="preserve">he characters prescribed in our Transliteration Guide are deemed to be </w:t>
      </w:r>
      <w:r>
        <w:t xml:space="preserve">accurate </w:t>
      </w:r>
      <w:r w:rsidR="004D2E67" w:rsidRPr="00DD7CCF">
        <w:t>equivalents to original alphabetic characters and decimal digits and therefore require no encoding as glyphs</w:t>
      </w:r>
      <w:r>
        <w:t>.</w:t>
      </w:r>
    </w:p>
    <w:p w14:paraId="2DD5E3C4" w14:textId="67F8DA97" w:rsidR="0054433F" w:rsidRPr="00102AA5" w:rsidRDefault="00102AA5" w:rsidP="00543984">
      <w:r>
        <w:t>Since a glyph</w:t>
      </w:r>
      <w:r w:rsidRPr="007D0E86">
        <w:t xml:space="preserve"> </w:t>
      </w:r>
      <w:r w:rsidRPr="00DD7CCF">
        <w:t>of a particular shape may be used in more than one function across the corpus, a subcorpus, or even within a single inscription</w:t>
      </w:r>
      <w:r>
        <w:t xml:space="preserve">, our encoding conveys information separately about the physical appearance of the glyph where applicable, and about the editor’s interpretation of its function, where applicable. </w:t>
      </w:r>
      <w:r w:rsidR="0054433F">
        <w:t>For numerals other than decimal digits (§</w:t>
      </w:r>
      <w:r w:rsidR="0054433F">
        <w:fldChar w:fldCharType="begin"/>
      </w:r>
      <w:r w:rsidR="0054433F">
        <w:instrText xml:space="preserve"> REF _Ref182551676 \r \h </w:instrText>
      </w:r>
      <w:r w:rsidR="0054433F">
        <w:fldChar w:fldCharType="separate"/>
      </w:r>
      <w:r w:rsidR="004D1F94">
        <w:t>4.2.2</w:t>
      </w:r>
      <w:r w:rsidR="0054433F">
        <w:fldChar w:fldCharType="end"/>
      </w:r>
      <w:r w:rsidR="0054433F">
        <w:t xml:space="preserve">), encoding with </w:t>
      </w:r>
      <w:r w:rsidR="0054433F" w:rsidRPr="00DD7CCF">
        <w:rPr>
          <w:rStyle w:val="Code"/>
        </w:rPr>
        <w:t xml:space="preserve">&lt;g </w:t>
      </w:r>
      <w:r w:rsidR="0054433F" w:rsidRPr="00DD7CCF">
        <w:rPr>
          <w:rStyle w:val="Codeattribute"/>
        </w:rPr>
        <w:t>type</w:t>
      </w:r>
      <w:r w:rsidR="0054433F" w:rsidRPr="00DD7CCF">
        <w:rPr>
          <w:rStyle w:val="Code"/>
        </w:rPr>
        <w:t>=</w:t>
      </w:r>
      <w:r w:rsidR="0054433F" w:rsidRPr="0046000E">
        <w:rPr>
          <w:rStyle w:val="Codevalue"/>
        </w:rPr>
        <w:t>"numeral"</w:t>
      </w:r>
      <w:r w:rsidR="0054433F" w:rsidRPr="00DD7CCF">
        <w:rPr>
          <w:rStyle w:val="Code"/>
        </w:rPr>
        <w:t>&gt;</w:t>
      </w:r>
      <w:r w:rsidR="0054433F">
        <w:t xml:space="preserve"> in</w:t>
      </w:r>
      <w:r>
        <w:t>dicates that these are confidently interpreted as representing numbers, and physical appearance is not encoded. For non-alphanumeric characters (§</w:t>
      </w:r>
      <w:r w:rsidR="00CB56FA">
        <w:fldChar w:fldCharType="begin"/>
      </w:r>
      <w:r w:rsidR="00CB56FA">
        <w:instrText xml:space="preserve"> REF _Ref182580154 \r \h </w:instrText>
      </w:r>
      <w:r w:rsidR="00CB56FA">
        <w:fldChar w:fldCharType="separate"/>
      </w:r>
      <w:r w:rsidR="004D1F94">
        <w:t>4.2.3</w:t>
      </w:r>
      <w:r w:rsidR="00CB56FA">
        <w:fldChar w:fldCharType="end"/>
      </w:r>
      <w:r>
        <w:t xml:space="preserve">), </w:t>
      </w:r>
      <w:r w:rsidR="00CB56FA">
        <w:t xml:space="preserve">to </w:t>
      </w:r>
      <w:r>
        <w:t xml:space="preserve">which we shall refer as </w:t>
      </w:r>
      <w:r w:rsidR="00CB56FA">
        <w:t>“</w:t>
      </w:r>
      <w:r>
        <w:t>symbols</w:t>
      </w:r>
      <w:r w:rsidR="00CB56FA">
        <w:t>”</w:t>
      </w:r>
      <w:r>
        <w:t xml:space="preserve"> for the sake of brevity, the </w:t>
      </w:r>
      <w:commentRangeStart w:id="403"/>
      <w:r>
        <w:t xml:space="preserve">attribute </w:t>
      </w:r>
      <w:r w:rsidRPr="008525C6">
        <w:rPr>
          <w:rStyle w:val="Codeattribute"/>
        </w:rPr>
        <w:t>@type</w:t>
      </w:r>
      <w:commentRangeEnd w:id="403"/>
      <w:r>
        <w:rPr>
          <w:rStyle w:val="Jegyzethivatkozs"/>
          <w:rFonts w:cs="Mangal"/>
        </w:rPr>
        <w:commentReference w:id="403"/>
      </w:r>
      <w:r>
        <w:t xml:space="preserve"> indicates a classification of the glyph’s physical appearance. In addition, when a symbol is interpreted as punctuation in the strict sense (§</w:t>
      </w:r>
      <w:r w:rsidR="00CB56FA">
        <w:fldChar w:fldCharType="begin"/>
      </w:r>
      <w:r w:rsidR="00CB56FA">
        <w:instrText xml:space="preserve"> REF _Ref182580448 \r \h </w:instrText>
      </w:r>
      <w:r w:rsidR="00CB56FA">
        <w:fldChar w:fldCharType="separate"/>
      </w:r>
      <w:r w:rsidR="004D1F94">
        <w:t>4.2.3.3</w:t>
      </w:r>
      <w:r w:rsidR="00CB56FA">
        <w:fldChar w:fldCharType="end"/>
      </w:r>
      <w:r>
        <w:t>) or as a space filler (§</w:t>
      </w:r>
      <w:r w:rsidR="00CB56FA">
        <w:fldChar w:fldCharType="begin"/>
      </w:r>
      <w:r w:rsidR="00CB56FA">
        <w:instrText xml:space="preserve"> REF _Ref182580159 \r \h </w:instrText>
      </w:r>
      <w:r w:rsidR="00CB56FA">
        <w:fldChar w:fldCharType="separate"/>
      </w:r>
      <w:r w:rsidR="004D1F94">
        <w:t>4.2.3.4</w:t>
      </w:r>
      <w:r w:rsidR="00CB56FA">
        <w:fldChar w:fldCharType="end"/>
      </w:r>
      <w:r>
        <w:t xml:space="preserve">), then </w:t>
      </w:r>
      <w:r>
        <w:lastRenderedPageBreak/>
        <w:t xml:space="preserve">the content of the </w:t>
      </w:r>
      <w:r w:rsidRPr="00DD7CCF">
        <w:rPr>
          <w:rStyle w:val="Code"/>
        </w:rPr>
        <w:t>&lt;g&gt;</w:t>
      </w:r>
      <w:r>
        <w:t xml:space="preserve"> element identifies it as such.</w:t>
      </w:r>
      <w:r w:rsidR="00DA0006" w:rsidRPr="006B5499">
        <w:rPr>
          <w:rStyle w:val="Lbjegyzet-hivatkozs"/>
        </w:rPr>
        <w:footnoteReference w:id="24"/>
      </w:r>
      <w:r w:rsidR="00800562">
        <w:t xml:space="preserve"> When the encoder prefers to make no assertion as to the symbol’s function, then only the physical appearance is encoded on an empty </w:t>
      </w:r>
      <w:r w:rsidR="00800562" w:rsidRPr="00DD7CCF">
        <w:rPr>
          <w:rStyle w:val="Code"/>
        </w:rPr>
        <w:t>&lt;g&gt;</w:t>
      </w:r>
      <w:r w:rsidR="00800562">
        <w:t xml:space="preserve"> element (§</w:t>
      </w:r>
      <w:r w:rsidR="00800562">
        <w:fldChar w:fldCharType="begin"/>
      </w:r>
      <w:r w:rsidR="00800562">
        <w:instrText xml:space="preserve"> REF _Ref43987396 \r \h </w:instrText>
      </w:r>
      <w:r w:rsidR="00800562">
        <w:fldChar w:fldCharType="separate"/>
      </w:r>
      <w:r w:rsidR="004D1F94">
        <w:t>4.2.3.5</w:t>
      </w:r>
      <w:r w:rsidR="00800562">
        <w:fldChar w:fldCharType="end"/>
      </w:r>
      <w:r w:rsidR="00800562">
        <w:t>).</w:t>
      </w:r>
      <w:r>
        <w:t xml:space="preserve"> This section also includes guidance for encoding alphanumeric glyphs used as non-alphanumeric symbols (§</w:t>
      </w:r>
      <w:r w:rsidR="00CB56FA">
        <w:fldChar w:fldCharType="begin"/>
      </w:r>
      <w:r w:rsidR="00CB56FA">
        <w:instrText xml:space="preserve"> REF _Ref182579753 \r \h </w:instrText>
      </w:r>
      <w:r w:rsidR="00CB56FA">
        <w:fldChar w:fldCharType="separate"/>
      </w:r>
      <w:r w:rsidR="004D1F94">
        <w:t>4.2.4</w:t>
      </w:r>
      <w:r w:rsidR="00CB56FA">
        <w:fldChar w:fldCharType="end"/>
      </w:r>
      <w:r>
        <w:t>).</w:t>
      </w:r>
    </w:p>
    <w:p w14:paraId="73227101" w14:textId="7B7EC5F8" w:rsidR="0054433F" w:rsidRPr="00DD7CCF" w:rsidRDefault="0054433F" w:rsidP="0054433F">
      <w:pPr>
        <w:pStyle w:val="Cmsor3"/>
      </w:pPr>
      <w:bookmarkStart w:id="404" w:name="_Ref182551676"/>
      <w:bookmarkStart w:id="405" w:name="_Toc182838249"/>
      <w:r w:rsidRPr="00DD7CCF">
        <w:t>Numer</w:t>
      </w:r>
      <w:bookmarkEnd w:id="404"/>
      <w:r>
        <w:t>ic characters</w:t>
      </w:r>
      <w:bookmarkEnd w:id="405"/>
    </w:p>
    <w:p w14:paraId="0B561719" w14:textId="40308FA9" w:rsidR="0054433F" w:rsidRDefault="00E315D3" w:rsidP="0054433F">
      <w:pPr>
        <w:pStyle w:val="Lista"/>
      </w:pPr>
      <w:r>
        <w:t xml:space="preserve">in addition to encoding the characters </w:t>
      </w:r>
      <w:r w:rsidR="001649DA">
        <w:t xml:space="preserve">as </w:t>
      </w:r>
      <w:r>
        <w:t xml:space="preserve">discussed here, </w:t>
      </w:r>
      <w:r w:rsidR="0054433F" w:rsidRPr="00DD7CCF">
        <w:t xml:space="preserve">all numbers </w:t>
      </w:r>
      <w:r>
        <w:t xml:space="preserve">in the text </w:t>
      </w:r>
      <w:r w:rsidR="0054433F" w:rsidRPr="00DD7CCF">
        <w:t xml:space="preserve">must be encoded for their </w:t>
      </w:r>
      <w:r>
        <w:t xml:space="preserve">semantic </w:t>
      </w:r>
      <w:r w:rsidR="0054433F" w:rsidRPr="00DD7CCF">
        <w:t>value as described under §</w:t>
      </w:r>
      <w:r w:rsidR="0054433F" w:rsidRPr="00DD7CCF">
        <w:fldChar w:fldCharType="begin"/>
      </w:r>
      <w:r w:rsidR="0054433F" w:rsidRPr="00DD7CCF">
        <w:instrText xml:space="preserve"> REF _Ref43980607 \r \h </w:instrText>
      </w:r>
      <w:r w:rsidR="0054433F">
        <w:instrText xml:space="preserve"> \* MERGEFORMAT </w:instrText>
      </w:r>
      <w:r w:rsidR="0054433F" w:rsidRPr="00DD7CCF">
        <w:fldChar w:fldCharType="separate"/>
      </w:r>
      <w:r w:rsidR="004D1F94">
        <w:t>7.1</w:t>
      </w:r>
      <w:r w:rsidR="0054433F" w:rsidRPr="00DD7CCF">
        <w:fldChar w:fldCharType="end"/>
      </w:r>
    </w:p>
    <w:p w14:paraId="00C0C492" w14:textId="53991D77" w:rsidR="0054433F" w:rsidRPr="00DD7CCF" w:rsidRDefault="0054433F" w:rsidP="0054433F">
      <w:pPr>
        <w:pStyle w:val="Lista2"/>
      </w:pPr>
      <w:r>
        <w:t xml:space="preserve">decimal digits (whether standalone, part of an additively written number, or part of a number written in place value notation) need no </w:t>
      </w:r>
      <w:r w:rsidR="00E315D3">
        <w:t xml:space="preserve">character </w:t>
      </w:r>
      <w:r>
        <w:t>markup, only the encoding of value</w:t>
      </w:r>
    </w:p>
    <w:p w14:paraId="06CF3F4D" w14:textId="10AF0DFE" w:rsidR="00CB56FA" w:rsidRDefault="00CB56FA" w:rsidP="0054433F">
      <w:pPr>
        <w:pStyle w:val="Lista"/>
      </w:pPr>
      <w:r>
        <w:t>occasionally, a glyph that normally represents a numeral is employed in a different function, which is to be handled according to §</w:t>
      </w:r>
      <w:r>
        <w:fldChar w:fldCharType="begin"/>
      </w:r>
      <w:r>
        <w:instrText xml:space="preserve"> REF _Ref182579753 \r \h </w:instrText>
      </w:r>
      <w:r>
        <w:fldChar w:fldCharType="separate"/>
      </w:r>
      <w:r w:rsidR="004D1F94">
        <w:t>4.2.4</w:t>
      </w:r>
      <w:r>
        <w:fldChar w:fldCharType="end"/>
      </w:r>
    </w:p>
    <w:p w14:paraId="7E41C823" w14:textId="5228EB14" w:rsidR="0054433F" w:rsidRPr="00DD7CCF" w:rsidRDefault="0054433F" w:rsidP="0054433F">
      <w:pPr>
        <w:pStyle w:val="Lista"/>
      </w:pPr>
      <w:r w:rsidRPr="00DD7CCF">
        <w:t xml:space="preserve">TG §4.1 and its subsections provide a </w:t>
      </w:r>
      <w:commentRangeStart w:id="406"/>
      <w:r w:rsidRPr="00DD7CCF">
        <w:t xml:space="preserve">shorthand notation </w:t>
      </w:r>
      <w:commentRangeEnd w:id="406"/>
      <w:r w:rsidR="00E315D3">
        <w:rPr>
          <w:rStyle w:val="Jegyzethivatkozs"/>
          <w:rFonts w:cs="Mangal"/>
        </w:rPr>
        <w:commentReference w:id="406"/>
      </w:r>
      <w:r w:rsidRPr="00DD7CCF">
        <w:t>to distinguish numeral signs transliterated in any way other than by a single Western numeral or vulgar fraction sign</w:t>
      </w:r>
    </w:p>
    <w:p w14:paraId="3CA7E246" w14:textId="77777777" w:rsidR="0054433F" w:rsidRPr="00DD7CCF" w:rsidRDefault="0054433F" w:rsidP="0054433F">
      <w:pPr>
        <w:pStyle w:val="Lista2"/>
      </w:pPr>
      <w:r w:rsidRPr="00DD7CCF">
        <w:t>namely</w:t>
      </w:r>
    </w:p>
    <w:p w14:paraId="0FA06AAE" w14:textId="744DFB7D" w:rsidR="0054433F" w:rsidRPr="00DD7CCF" w:rsidRDefault="0054433F" w:rsidP="0054433F">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1829411F" w14:textId="77777777" w:rsidR="0054433F" w:rsidRPr="00DD7CCF" w:rsidRDefault="0054433F" w:rsidP="0054433F">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01B406AD" w14:textId="77777777" w:rsidR="0054433F" w:rsidRPr="00DD7CCF" w:rsidRDefault="0054433F" w:rsidP="0054433F">
      <w:pPr>
        <w:pStyle w:val="Lista3"/>
      </w:pPr>
      <w:r w:rsidRPr="00DD7CCF">
        <w:t xml:space="preserve">fractions other than halves, thirds and fourths </w:t>
      </w:r>
      <w:r w:rsidRPr="00E24F87">
        <w:rPr>
          <w:noProof/>
        </w:rPr>
        <w:t>(</w:t>
      </w:r>
      <w:r w:rsidRPr="00DD7CCF">
        <w:t>e.g. “1/8+” for an original character denoting “one eighth”)</w:t>
      </w:r>
    </w:p>
    <w:p w14:paraId="7270C81A" w14:textId="77777777" w:rsidR="0054433F" w:rsidRPr="00DD7CCF" w:rsidRDefault="0054433F" w:rsidP="0054433F">
      <w:pPr>
        <w:pStyle w:val="Lista2"/>
      </w:pPr>
      <w:r w:rsidRPr="00DD7CCF">
        <w:t>this shorthand notation will be automatically converted to the XML markup presented below</w:t>
      </w:r>
    </w:p>
    <w:p w14:paraId="6BB9828F" w14:textId="77777777" w:rsidR="0054433F" w:rsidRPr="00DD7CCF" w:rsidRDefault="0054433F" w:rsidP="0054433F">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46D2951F" w14:textId="77777777" w:rsidR="0054433F" w:rsidRPr="00DD7CCF" w:rsidRDefault="0054433F" w:rsidP="0054433F">
      <w:pPr>
        <w:pStyle w:val="Lista3"/>
      </w:pPr>
      <w:r w:rsidRPr="00DD7CCF">
        <w:t>never combine the shorthand markup involving a + sign with XML markup for the same purpose</w:t>
      </w:r>
    </w:p>
    <w:p w14:paraId="459E2E23" w14:textId="2CBB80B5" w:rsidR="0054433F" w:rsidRPr="00DD7CCF" w:rsidRDefault="00D84E38" w:rsidP="00011CB8">
      <w:pPr>
        <w:pStyle w:val="Lista"/>
      </w:pPr>
      <w:r>
        <w:t xml:space="preserve">for numeric characters other than decimal digits, the transliterated numbers corresponding to each indivisible glyph of the original </w:t>
      </w:r>
      <w:r w:rsidR="0054433F" w:rsidRPr="00DD7CCF">
        <w:t>must be</w:t>
      </w:r>
      <w:r>
        <w:t xml:space="preserve"> </w:t>
      </w:r>
      <w:r w:rsidR="0054433F" w:rsidRPr="00DD7CCF">
        <w:t xml:space="preserve">wrapped in the element </w:t>
      </w:r>
      <w:r w:rsidR="0054433F" w:rsidRPr="00DD7CCF">
        <w:rPr>
          <w:rStyle w:val="Code"/>
        </w:rPr>
        <w:t xml:space="preserve">&lt;g </w:t>
      </w:r>
      <w:r w:rsidR="0054433F" w:rsidRPr="00DD7CCF">
        <w:rPr>
          <w:rStyle w:val="Codeattribute"/>
        </w:rPr>
        <w:t>type</w:t>
      </w:r>
      <w:r w:rsidR="0054433F" w:rsidRPr="00DD7CCF">
        <w:rPr>
          <w:rStyle w:val="Code"/>
        </w:rPr>
        <w:t>=</w:t>
      </w:r>
      <w:r w:rsidR="0054433F" w:rsidRPr="0046000E">
        <w:rPr>
          <w:rStyle w:val="Codevalue"/>
        </w:rPr>
        <w:t>"numeral"</w:t>
      </w:r>
      <w:r w:rsidR="0054433F" w:rsidRPr="00DD7CCF">
        <w:rPr>
          <w:rStyle w:val="Code"/>
        </w:rPr>
        <w:t>&gt;</w:t>
      </w:r>
      <w:r>
        <w:t>, thus:</w:t>
      </w:r>
    </w:p>
    <w:p w14:paraId="605CD2C0" w14:textId="6C829F20" w:rsidR="0054433F" w:rsidRPr="00DD7CCF" w:rsidRDefault="00D84E38" w:rsidP="0054433F">
      <w:pPr>
        <w:pStyle w:val="Lista2"/>
      </w:pPr>
      <w:r w:rsidRPr="00D84E38">
        <w:rPr>
          <w:rStyle w:val="ForeignBrahmiScript"/>
        </w:rPr>
        <w:t>𑁤𑁿𑁓</w:t>
      </w:r>
      <w:r>
        <w:t xml:space="preserve"> a glyph meaning “200”:</w:t>
      </w:r>
      <w:r w:rsidRPr="00D84E38">
        <w:t xml:space="preserve"> </w:t>
      </w:r>
      <w:r w:rsidR="0054433F" w:rsidRPr="00DD7CCF">
        <w:rPr>
          <w:rStyle w:val="Code"/>
        </w:rPr>
        <w:t xml:space="preserve">&lt;g </w:t>
      </w:r>
      <w:r w:rsidR="0054433F" w:rsidRPr="00DD7CCF">
        <w:rPr>
          <w:rStyle w:val="Codeattribute"/>
        </w:rPr>
        <w:t>type</w:t>
      </w:r>
      <w:r w:rsidR="0054433F" w:rsidRPr="00DD7CCF">
        <w:rPr>
          <w:rStyle w:val="Code"/>
        </w:rPr>
        <w:t>=</w:t>
      </w:r>
      <w:r w:rsidR="0054433F" w:rsidRPr="0046000E">
        <w:rPr>
          <w:rStyle w:val="Codevalue"/>
        </w:rPr>
        <w:t>"numeral"</w:t>
      </w:r>
      <w:r w:rsidR="0054433F" w:rsidRPr="00DD7CCF">
        <w:rPr>
          <w:rStyle w:val="Code"/>
        </w:rPr>
        <w:t>&gt;</w:t>
      </w:r>
      <w:r w:rsidR="0054433F" w:rsidRPr="00DD7CCF">
        <w:rPr>
          <w:rStyle w:val="Codetext"/>
        </w:rPr>
        <w:t>200</w:t>
      </w:r>
      <w:r w:rsidR="0054433F" w:rsidRPr="00DD7CCF">
        <w:rPr>
          <w:rStyle w:val="Code"/>
        </w:rPr>
        <w:t>&lt;/g&gt;</w:t>
      </w:r>
      <w:r w:rsidR="0054433F" w:rsidRPr="00DD7CCF">
        <w:t xml:space="preserve"> corresponds to the shorthand 200+</w:t>
      </w:r>
    </w:p>
    <w:p w14:paraId="640DE803" w14:textId="07C7FED4" w:rsidR="0054433F" w:rsidRPr="00DD7CCF" w:rsidRDefault="00D84E38" w:rsidP="0054433F">
      <w:pPr>
        <w:pStyle w:val="Lista2"/>
      </w:pPr>
      <w:r w:rsidRPr="00D84E38">
        <w:rPr>
          <w:rFonts w:ascii="Segoe UI Historic" w:hAnsi="Segoe UI Historic" w:cs="Segoe UI Historic"/>
        </w:rPr>
        <w:t>𑁤𑁜𑁔</w:t>
      </w:r>
      <w:r>
        <w:t xml:space="preserve"> glyphs meaning “100</w:t>
      </w:r>
      <w:r w:rsidR="008E6CB2">
        <w:t xml:space="preserve"> + </w:t>
      </w:r>
      <w:r>
        <w:t xml:space="preserve">20” and “3” </w:t>
      </w:r>
      <w:r w:rsidR="0054433F" w:rsidRPr="00DD7CCF">
        <w:rPr>
          <w:rStyle w:val="Code"/>
        </w:rPr>
        <w:t xml:space="preserve">&lt;g </w:t>
      </w:r>
      <w:r w:rsidR="0054433F" w:rsidRPr="00DD7CCF">
        <w:rPr>
          <w:rStyle w:val="Codeattribute"/>
        </w:rPr>
        <w:t>type</w:t>
      </w:r>
      <w:r w:rsidR="0054433F" w:rsidRPr="00DD7CCF">
        <w:rPr>
          <w:rStyle w:val="Code"/>
        </w:rPr>
        <w:t>=</w:t>
      </w:r>
      <w:r w:rsidR="0054433F" w:rsidRPr="0046000E">
        <w:rPr>
          <w:rStyle w:val="Codevalue"/>
        </w:rPr>
        <w:t>"numeral"</w:t>
      </w:r>
      <w:r w:rsidR="0054433F" w:rsidRPr="00DD7CCF">
        <w:rPr>
          <w:rStyle w:val="Code"/>
        </w:rPr>
        <w:t>&gt;</w:t>
      </w:r>
      <w:r w:rsidR="0054433F" w:rsidRPr="00DD7CCF">
        <w:rPr>
          <w:rStyle w:val="Codetext"/>
        </w:rPr>
        <w:t>100</w:t>
      </w:r>
      <w:r w:rsidR="0054433F" w:rsidRPr="00DD7CCF">
        <w:rPr>
          <w:rStyle w:val="Code"/>
        </w:rPr>
        <w:t>&lt;/g&gt;</w:t>
      </w:r>
      <w:r w:rsidR="0054433F" w:rsidRPr="00DD7CCF">
        <w:rPr>
          <w:rStyle w:val="Codetext"/>
        </w:rPr>
        <w:t xml:space="preserve"> </w:t>
      </w:r>
      <w:r w:rsidR="0054433F" w:rsidRPr="00DD7CCF">
        <w:rPr>
          <w:rStyle w:val="Code"/>
        </w:rPr>
        <w:t xml:space="preserve">&lt;g </w:t>
      </w:r>
      <w:r w:rsidR="0054433F" w:rsidRPr="00DD7CCF">
        <w:rPr>
          <w:rStyle w:val="Codeattribute"/>
        </w:rPr>
        <w:t>type</w:t>
      </w:r>
      <w:r w:rsidR="0054433F" w:rsidRPr="00DD7CCF">
        <w:rPr>
          <w:rStyle w:val="Code"/>
        </w:rPr>
        <w:t>=</w:t>
      </w:r>
      <w:r w:rsidR="0054433F" w:rsidRPr="0046000E">
        <w:rPr>
          <w:rStyle w:val="Codevalue"/>
        </w:rPr>
        <w:t>"numeral"</w:t>
      </w:r>
      <w:r w:rsidR="0054433F" w:rsidRPr="00DD7CCF">
        <w:rPr>
          <w:rStyle w:val="Code"/>
        </w:rPr>
        <w:t>&gt;</w:t>
      </w:r>
      <w:r w:rsidR="0054433F" w:rsidRPr="00DD7CCF">
        <w:rPr>
          <w:rStyle w:val="Codetext"/>
        </w:rPr>
        <w:t>20</w:t>
      </w:r>
      <w:r w:rsidR="0054433F" w:rsidRPr="00DD7CCF">
        <w:rPr>
          <w:rStyle w:val="Code"/>
        </w:rPr>
        <w:t>&lt;/g&gt;</w:t>
      </w:r>
      <w:r w:rsidR="0054433F" w:rsidRPr="00DD7CCF">
        <w:rPr>
          <w:rStyle w:val="Codetext"/>
        </w:rPr>
        <w:t xml:space="preserve"> 3</w:t>
      </w:r>
      <w:r w:rsidR="0054433F" w:rsidRPr="00DD7CCF">
        <w:t xml:space="preserve"> corresponds to the shorthand 100+20+3</w:t>
      </w:r>
    </w:p>
    <w:p w14:paraId="048ABA3F" w14:textId="77777777" w:rsidR="0054433F" w:rsidRDefault="0054433F" w:rsidP="0054433F">
      <w:pPr>
        <w:pStyle w:val="Lista3"/>
      </w:pPr>
      <w:r w:rsidRPr="00DD7CCF">
        <w:t xml:space="preserve">note that the transliterated 3 is not wrapped in </w:t>
      </w:r>
      <w:r w:rsidRPr="00DD7CCF">
        <w:rPr>
          <w:rStyle w:val="Code"/>
        </w:rPr>
        <w:t>&lt;g</w:t>
      </w:r>
      <w:r>
        <w:rPr>
          <w:rStyle w:val="Code"/>
        </w:rPr>
        <w:t>&gt;</w:t>
      </w:r>
      <w:r w:rsidRPr="00DD7CCF">
        <w:t>, because it is a single Arabic digit</w:t>
      </w:r>
    </w:p>
    <w:p w14:paraId="4E01C1E6" w14:textId="3690D67B" w:rsidR="008E6CB2" w:rsidRDefault="008E6CB2" w:rsidP="008E6CB2">
      <w:pPr>
        <w:pStyle w:val="Lista2"/>
      </w:pPr>
      <w:r w:rsidRPr="008E6CB2">
        <w:t>glyphs</w:t>
      </w:r>
      <w:r>
        <w:t xml:space="preserve"> meaning “1000 × 8 + 100 × 3 + 10”</w:t>
      </w:r>
      <w:r w:rsidRPr="008E6CB2">
        <w:t xml:space="preserve"> </w:t>
      </w:r>
      <w:r w:rsidRPr="008E6CB2">
        <w:rPr>
          <w:rStyle w:val="Code"/>
        </w:rPr>
        <w:t xml:space="preserve">&lt;g </w:t>
      </w:r>
      <w:r w:rsidRPr="008E6CB2">
        <w:rPr>
          <w:rStyle w:val="Codeattribute"/>
        </w:rPr>
        <w:t>type=</w:t>
      </w:r>
      <w:r w:rsidRPr="008E6CB2">
        <w:rPr>
          <w:rStyle w:val="Codevalue"/>
        </w:rPr>
        <w:t>"numeral"</w:t>
      </w:r>
      <w:r w:rsidRPr="008E6CB2">
        <w:rPr>
          <w:rStyle w:val="Code"/>
        </w:rPr>
        <w:t>&gt;</w:t>
      </w:r>
      <w:r w:rsidRPr="008E6CB2">
        <w:rPr>
          <w:rStyle w:val="Codetext"/>
        </w:rPr>
        <w:t>1000</w:t>
      </w:r>
      <w:r w:rsidRPr="008E6CB2">
        <w:rPr>
          <w:rStyle w:val="Code"/>
        </w:rPr>
        <w:t>&lt;/g&gt;</w:t>
      </w:r>
      <w:r w:rsidRPr="008E6CB2">
        <w:rPr>
          <w:rStyle w:val="Codetext"/>
        </w:rPr>
        <w:t xml:space="preserve"> 8 </w:t>
      </w:r>
      <w:r w:rsidRPr="008E6CB2">
        <w:rPr>
          <w:rStyle w:val="Code"/>
        </w:rPr>
        <w:t xml:space="preserve">&lt;g </w:t>
      </w:r>
      <w:r w:rsidRPr="008E6CB2">
        <w:rPr>
          <w:rStyle w:val="Codeattribute"/>
        </w:rPr>
        <w:t>type=</w:t>
      </w:r>
      <w:r w:rsidRPr="008E6CB2">
        <w:rPr>
          <w:rStyle w:val="Codevalue"/>
        </w:rPr>
        <w:t>"numeral"</w:t>
      </w:r>
      <w:r w:rsidRPr="008E6CB2">
        <w:rPr>
          <w:rStyle w:val="Code"/>
        </w:rPr>
        <w:t>&gt;</w:t>
      </w:r>
      <w:r w:rsidRPr="008E6CB2">
        <w:rPr>
          <w:rStyle w:val="Codetext"/>
        </w:rPr>
        <w:t>100</w:t>
      </w:r>
      <w:r w:rsidRPr="008E6CB2">
        <w:rPr>
          <w:rStyle w:val="Code"/>
        </w:rPr>
        <w:t>&lt;/g&gt;</w:t>
      </w:r>
      <w:r w:rsidRPr="008E6CB2">
        <w:rPr>
          <w:rStyle w:val="Codetext"/>
        </w:rPr>
        <w:t xml:space="preserve"> 3 </w:t>
      </w:r>
      <w:r w:rsidRPr="008E6CB2">
        <w:rPr>
          <w:rStyle w:val="Code"/>
        </w:rPr>
        <w:t xml:space="preserve">&lt;g </w:t>
      </w:r>
      <w:r w:rsidRPr="008E6CB2">
        <w:rPr>
          <w:rStyle w:val="Codeattribute"/>
        </w:rPr>
        <w:t>type=</w:t>
      </w:r>
      <w:r w:rsidRPr="008E6CB2">
        <w:rPr>
          <w:rStyle w:val="Codevalue"/>
        </w:rPr>
        <w:t>"numeral"</w:t>
      </w:r>
      <w:r w:rsidRPr="008E6CB2">
        <w:rPr>
          <w:rStyle w:val="Code"/>
        </w:rPr>
        <w:t>&gt;</w:t>
      </w:r>
      <w:r w:rsidRPr="008E6CB2">
        <w:rPr>
          <w:rStyle w:val="Codetext"/>
        </w:rPr>
        <w:t>10</w:t>
      </w:r>
      <w:r w:rsidRPr="008E6CB2">
        <w:rPr>
          <w:rStyle w:val="Code"/>
        </w:rPr>
        <w:t>&lt;/g&gt;</w:t>
      </w:r>
      <w:r>
        <w:t xml:space="preserve"> corresponds to the shorthand 1000+ 8 100+ 3 10+</w:t>
      </w:r>
    </w:p>
    <w:p w14:paraId="347870CB" w14:textId="77777777" w:rsidR="008E6CB2" w:rsidRDefault="008E6CB2" w:rsidP="008E6CB2">
      <w:pPr>
        <w:pStyle w:val="Lista3"/>
      </w:pPr>
      <w:r>
        <w:t>8 and 3 are not wrapped in &lt;g&gt;, because they are single Arabic digits</w:t>
      </w:r>
    </w:p>
    <w:p w14:paraId="03DA193B" w14:textId="146CCE8F" w:rsidR="0054433F" w:rsidRPr="00DD7CCF" w:rsidRDefault="006B1C3C" w:rsidP="0054433F">
      <w:pPr>
        <w:pStyle w:val="Lista2"/>
      </w:pPr>
      <w:r w:rsidRPr="00DD7CCF">
        <w:t>a vertical bar denoting “1” in a Cambodian inscription</w:t>
      </w:r>
      <w:r>
        <w:t xml:space="preserve">: </w:t>
      </w:r>
      <w:r w:rsidR="0054433F" w:rsidRPr="00DD7CCF">
        <w:rPr>
          <w:rStyle w:val="Code"/>
        </w:rPr>
        <w:t xml:space="preserve">&lt;g </w:t>
      </w:r>
      <w:r w:rsidR="0054433F" w:rsidRPr="00DD7CCF">
        <w:rPr>
          <w:rStyle w:val="Codeattribute"/>
        </w:rPr>
        <w:t>type</w:t>
      </w:r>
      <w:r w:rsidR="0054433F" w:rsidRPr="00DD7CCF">
        <w:rPr>
          <w:rStyle w:val="Code"/>
        </w:rPr>
        <w:t>=</w:t>
      </w:r>
      <w:r w:rsidR="0054433F" w:rsidRPr="0046000E">
        <w:rPr>
          <w:rStyle w:val="Codevalue"/>
        </w:rPr>
        <w:t>"numeral"</w:t>
      </w:r>
      <w:r w:rsidR="0054433F" w:rsidRPr="00DD7CCF">
        <w:rPr>
          <w:rStyle w:val="Code"/>
        </w:rPr>
        <w:t>&gt;</w:t>
      </w:r>
      <w:r w:rsidR="0054433F" w:rsidRPr="00DD7CCF">
        <w:rPr>
          <w:rStyle w:val="Codetext"/>
        </w:rPr>
        <w:t>I</w:t>
      </w:r>
      <w:r w:rsidR="0054433F" w:rsidRPr="00DD7CCF">
        <w:rPr>
          <w:rStyle w:val="Code"/>
        </w:rPr>
        <w:t>&lt;/g&gt;</w:t>
      </w:r>
      <w:r w:rsidR="0054433F" w:rsidRPr="00DD7CCF">
        <w:t xml:space="preserve"> corresponds to the shorthand I+</w:t>
      </w:r>
    </w:p>
    <w:p w14:paraId="560DE5A5" w14:textId="6B7C2DC8" w:rsidR="006B1C3C" w:rsidRDefault="006B1C3C" w:rsidP="0054433F">
      <w:pPr>
        <w:pStyle w:val="Lista3"/>
      </w:pPr>
      <w:r>
        <w:t>the character is transliterated as “I” as per TG #§4.1.1</w:t>
      </w:r>
    </w:p>
    <w:p w14:paraId="61069CE9" w14:textId="554454D0" w:rsidR="0054433F" w:rsidRPr="00DD7CCF" w:rsidRDefault="0054433F" w:rsidP="0054433F">
      <w:pPr>
        <w:pStyle w:val="Lista3"/>
      </w:pPr>
      <w:r w:rsidRPr="00DD7CCF">
        <w:t xml:space="preserve">even though </w:t>
      </w:r>
      <w:r w:rsidR="006B1C3C">
        <w:t xml:space="preserve">this </w:t>
      </w:r>
      <w:r w:rsidRPr="00DD7CCF">
        <w:t xml:space="preserve">is a single character, the </w:t>
      </w:r>
      <w:r w:rsidRPr="006B1C3C">
        <w:rPr>
          <w:rStyle w:val="Code"/>
        </w:rPr>
        <w:t>&lt;g&gt;</w:t>
      </w:r>
      <w:r w:rsidRPr="00DD7CCF">
        <w:t xml:space="preserve"> tag is necessary in this case to mark up this character as non-alphabetic</w:t>
      </w:r>
      <w:r w:rsidRPr="006B5499">
        <w:rPr>
          <w:rStyle w:val="Lbjegyzet-hivatkozs"/>
        </w:rPr>
        <w:footnoteReference w:id="25"/>
      </w:r>
    </w:p>
    <w:p w14:paraId="55BE847D" w14:textId="74B54C6D" w:rsidR="0054433F" w:rsidRDefault="006B1C3C" w:rsidP="0054433F">
      <w:pPr>
        <w:pStyle w:val="Lista2"/>
      </w:pPr>
      <w:r>
        <w:t xml:space="preserve">a glyph meaning </w:t>
      </w:r>
      <w:r w:rsidRPr="00DD7CCF">
        <w:t>“one eighth”</w:t>
      </w:r>
      <w:r>
        <w:t xml:space="preserve">: </w:t>
      </w:r>
      <w:r w:rsidR="0054433F" w:rsidRPr="00DD7CCF">
        <w:rPr>
          <w:rStyle w:val="Code"/>
        </w:rPr>
        <w:t xml:space="preserve">&lt;g </w:t>
      </w:r>
      <w:r w:rsidR="0054433F" w:rsidRPr="00DD7CCF">
        <w:rPr>
          <w:rStyle w:val="Codeattribute"/>
        </w:rPr>
        <w:t>type</w:t>
      </w:r>
      <w:r w:rsidR="0054433F" w:rsidRPr="00DD7CCF">
        <w:rPr>
          <w:rStyle w:val="Code"/>
        </w:rPr>
        <w:t>=</w:t>
      </w:r>
      <w:r w:rsidR="0054433F" w:rsidRPr="0046000E">
        <w:rPr>
          <w:rStyle w:val="Codevalue"/>
        </w:rPr>
        <w:t>"numeral"</w:t>
      </w:r>
      <w:r w:rsidR="0054433F" w:rsidRPr="00DD7CCF">
        <w:rPr>
          <w:rStyle w:val="Code"/>
        </w:rPr>
        <w:t>&gt;</w:t>
      </w:r>
      <w:r w:rsidR="0054433F" w:rsidRPr="00DD7CCF">
        <w:rPr>
          <w:rStyle w:val="Codetext"/>
        </w:rPr>
        <w:t>1/8</w:t>
      </w:r>
      <w:r w:rsidR="0054433F" w:rsidRPr="00DD7CCF">
        <w:rPr>
          <w:rStyle w:val="Code"/>
        </w:rPr>
        <w:t>&lt;/g&gt;</w:t>
      </w:r>
      <w:r w:rsidR="0054433F" w:rsidRPr="00DD7CCF">
        <w:t xml:space="preserve"> corresponds to the shorthand 1/8+</w:t>
      </w:r>
    </w:p>
    <w:p w14:paraId="469557D2" w14:textId="522C0689" w:rsidR="008E6CB2" w:rsidRPr="00DD7CCF" w:rsidRDefault="008E6CB2" w:rsidP="008E6CB2">
      <w:pPr>
        <w:pStyle w:val="Lista2"/>
      </w:pPr>
      <w:r>
        <w:t xml:space="preserve">see also </w:t>
      </w:r>
      <w:r>
        <w:fldChar w:fldCharType="begin"/>
      </w:r>
      <w:r>
        <w:instrText xml:space="preserve"> REF _Ref182560821 \h </w:instrText>
      </w:r>
      <w:r>
        <w:fldChar w:fldCharType="separate"/>
      </w:r>
      <w:r w:rsidR="004D1F94" w:rsidRPr="00DD7CCF">
        <w:t xml:space="preserve">Example </w:t>
      </w:r>
      <w:r w:rsidR="004D1F94">
        <w:rPr>
          <w:noProof/>
        </w:rPr>
        <w:t>4.2.2</w:t>
      </w:r>
      <w:r w:rsidR="004D1F94" w:rsidRPr="00DD7CCF">
        <w:t>.</w:t>
      </w:r>
      <w:r w:rsidR="004D1F94">
        <w:rPr>
          <w:noProof/>
        </w:rPr>
        <w:t>A</w:t>
      </w:r>
      <w:r>
        <w:fldChar w:fldCharType="end"/>
      </w:r>
    </w:p>
    <w:p w14:paraId="0579872A" w14:textId="363ACA66" w:rsidR="00150FD8" w:rsidRDefault="00150FD8" w:rsidP="00150FD8">
      <w:pPr>
        <w:pStyle w:val="Cmsor4"/>
      </w:pPr>
      <w:bookmarkStart w:id="407" w:name="_Ref182578532"/>
      <w:bookmarkStart w:id="408" w:name="_Toc182838250"/>
      <w:r>
        <w:lastRenderedPageBreak/>
        <w:t>Spacing numeric characters</w:t>
      </w:r>
      <w:bookmarkEnd w:id="407"/>
      <w:bookmarkEnd w:id="408"/>
    </w:p>
    <w:p w14:paraId="7B93DC44" w14:textId="519FBDAF" w:rsidR="00150FD8" w:rsidRDefault="00150FD8" w:rsidP="00150FD8">
      <w:pPr>
        <w:pStyle w:val="Lista"/>
      </w:pPr>
      <w:r>
        <w:t>numeric characters should be separated by an editorial space from both preceding and following text, including other numeric characters</w:t>
      </w:r>
    </w:p>
    <w:p w14:paraId="45DF4FF0" w14:textId="0A996693" w:rsidR="008E6CB2" w:rsidRDefault="00150FD8" w:rsidP="0045017E">
      <w:pPr>
        <w:pStyle w:val="Lista2"/>
      </w:pPr>
      <w:r>
        <w:t>except that multiple decimal digits representing a single number in place-value notation, where only the number as a whole should be separated from the surrounding text by spaces</w:t>
      </w:r>
      <w:r w:rsidR="000745A0">
        <w:t xml:space="preserve">, as in </w:t>
      </w:r>
      <w:r w:rsidR="008E6CB2">
        <w:t xml:space="preserve">see </w:t>
      </w:r>
      <w:r w:rsidR="008E6CB2">
        <w:fldChar w:fldCharType="begin"/>
      </w:r>
      <w:r w:rsidR="008E6CB2">
        <w:instrText xml:space="preserve"> REF _Ref182560821 \h </w:instrText>
      </w:r>
      <w:r w:rsidR="008E6CB2">
        <w:fldChar w:fldCharType="separate"/>
      </w:r>
      <w:r w:rsidR="004D1F94" w:rsidRPr="00DD7CCF">
        <w:t xml:space="preserve">Example </w:t>
      </w:r>
      <w:r w:rsidR="004D1F94">
        <w:rPr>
          <w:noProof/>
        </w:rPr>
        <w:t>4.2.2</w:t>
      </w:r>
      <w:r w:rsidR="004D1F94" w:rsidRPr="00DD7CCF">
        <w:t>.</w:t>
      </w:r>
      <w:r w:rsidR="004D1F94">
        <w:rPr>
          <w:noProof/>
        </w:rPr>
        <w:t>A</w:t>
      </w:r>
      <w:r w:rsidR="008E6CB2">
        <w:fldChar w:fldCharType="end"/>
      </w:r>
    </w:p>
    <w:p w14:paraId="4CEF5EDB" w14:textId="48EE0B04" w:rsidR="000745A0" w:rsidRDefault="000745A0" w:rsidP="000745A0">
      <w:pPr>
        <w:pStyle w:val="Lista"/>
      </w:pPr>
      <w:r>
        <w:t>see also §</w:t>
      </w:r>
      <w:r>
        <w:fldChar w:fldCharType="begin"/>
      </w:r>
      <w:r>
        <w:instrText xml:space="preserve"> REF _Ref43984944 \r \h </w:instrText>
      </w:r>
      <w:r>
        <w:fldChar w:fldCharType="separate"/>
      </w:r>
      <w:r w:rsidR="004D1F94">
        <w:t>8.1.2</w:t>
      </w:r>
      <w:r>
        <w:fldChar w:fldCharType="end"/>
      </w:r>
      <w:r>
        <w:t xml:space="preserve"> about the use of editorial spaces</w:t>
      </w:r>
    </w:p>
    <w:tbl>
      <w:tblPr>
        <w:tblStyle w:val="CodeSampleTable"/>
        <w:tblW w:w="5000" w:type="pct"/>
        <w:tblLook w:val="04A0" w:firstRow="1" w:lastRow="0" w:firstColumn="1" w:lastColumn="0" w:noHBand="0" w:noVBand="1"/>
      </w:tblPr>
      <w:tblGrid>
        <w:gridCol w:w="9622"/>
      </w:tblGrid>
      <w:tr w:rsidR="008E6CB2" w:rsidRPr="00DD7CCF" w14:paraId="63E5887C" w14:textId="77777777" w:rsidTr="009A3B6B">
        <w:trPr>
          <w:cnfStyle w:val="100000000000" w:firstRow="1" w:lastRow="0" w:firstColumn="0" w:lastColumn="0" w:oddVBand="0" w:evenVBand="0" w:oddHBand="0" w:evenHBand="0" w:firstRowFirstColumn="0" w:firstRowLastColumn="0" w:lastRowFirstColumn="0" w:lastRowLastColumn="0"/>
        </w:trPr>
        <w:tc>
          <w:tcPr>
            <w:tcW w:w="5000" w:type="pct"/>
          </w:tcPr>
          <w:p w14:paraId="3FA2CED5" w14:textId="71C5EC79" w:rsidR="008E6CB2" w:rsidRPr="00DD7CCF" w:rsidRDefault="008E6CB2" w:rsidP="009A3B6B">
            <w:pPr>
              <w:pStyle w:val="Kpalrs"/>
            </w:pPr>
            <w:bookmarkStart w:id="409" w:name="_Ref182560821"/>
            <w:r w:rsidRPr="00DD7CCF">
              <w:t xml:space="preserve">Example </w:t>
            </w:r>
            <w:fldSimple w:instr=" STYLEREF 3 \s ">
              <w:r w:rsidR="004D1F94">
                <w:rPr>
                  <w:noProof/>
                </w:rPr>
                <w:t>4.2.2</w:t>
              </w:r>
            </w:fldSimple>
            <w:r w:rsidRPr="00DD7CCF">
              <w:t>.</w:t>
            </w:r>
            <w:fldSimple w:instr=" SEQ Example \* ALPHABETIC \s 3 ">
              <w:r w:rsidR="004D1F94">
                <w:rPr>
                  <w:noProof/>
                </w:rPr>
                <w:t>A</w:t>
              </w:r>
            </w:fldSimple>
            <w:bookmarkEnd w:id="409"/>
            <w:r w:rsidRPr="00DD7CCF">
              <w:t xml:space="preserve">: </w:t>
            </w:r>
            <w:r>
              <w:t>numerals in a date with full encoding</w:t>
            </w:r>
          </w:p>
        </w:tc>
      </w:tr>
      <w:tr w:rsidR="008E6CB2" w:rsidRPr="00DD7CCF" w14:paraId="7EB85B2C" w14:textId="77777777" w:rsidTr="009A3B6B">
        <w:tc>
          <w:tcPr>
            <w:tcW w:w="5000" w:type="pct"/>
            <w:vAlign w:val="center"/>
          </w:tcPr>
          <w:p w14:paraId="77B1E558" w14:textId="5B4B58F6" w:rsidR="008E6CB2" w:rsidRPr="00DD7CCF" w:rsidRDefault="008E6CB2" w:rsidP="009A3B6B">
            <w:pPr>
              <w:pStyle w:val="Image"/>
              <w:rPr>
                <w:rStyle w:val="Code"/>
              </w:rPr>
            </w:pPr>
            <w:r>
              <w:drawing>
                <wp:inline distT="0" distB="0" distL="0" distR="0" wp14:anchorId="6731A9CB" wp14:editId="7F84BA60">
                  <wp:extent cx="6114415" cy="1194435"/>
                  <wp:effectExtent l="0" t="0" r="635" b="5715"/>
                  <wp:docPr id="114349004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14415" cy="1194435"/>
                          </a:xfrm>
                          <a:prstGeom prst="rect">
                            <a:avLst/>
                          </a:prstGeom>
                          <a:noFill/>
                          <a:ln>
                            <a:noFill/>
                          </a:ln>
                        </pic:spPr>
                      </pic:pic>
                    </a:graphicData>
                  </a:graphic>
                </wp:inline>
              </w:drawing>
            </w:r>
          </w:p>
        </w:tc>
      </w:tr>
      <w:tr w:rsidR="008E6CB2" w:rsidRPr="00DD7CCF" w14:paraId="5A2C1D1D" w14:textId="77777777" w:rsidTr="009A3B6B">
        <w:tc>
          <w:tcPr>
            <w:tcW w:w="5000" w:type="pct"/>
          </w:tcPr>
          <w:p w14:paraId="018EB115" w14:textId="4BD35715" w:rsidR="008E6CB2" w:rsidRPr="008E6CB2" w:rsidRDefault="008E6CB2" w:rsidP="009A3B6B">
            <w:pPr>
              <w:pStyle w:val="CodeParagraph"/>
              <w:rPr>
                <w:rStyle w:val="Code"/>
              </w:rPr>
            </w:pPr>
            <w:r w:rsidRPr="008E6CB2">
              <w:rPr>
                <w:rStyle w:val="Code"/>
              </w:rPr>
              <w:t>&lt;abbr&gt;</w:t>
            </w:r>
            <w:r w:rsidRPr="008E6CB2">
              <w:rPr>
                <w:rStyle w:val="Codetext"/>
              </w:rPr>
              <w:t>saṁ</w:t>
            </w:r>
            <w:r w:rsidRPr="008E6CB2">
              <w:rPr>
                <w:rStyle w:val="Code"/>
              </w:rPr>
              <w:t xml:space="preserve">&lt;/abbr&gt; &lt;num </w:t>
            </w:r>
            <w:r w:rsidRPr="008E6CB2">
              <w:rPr>
                <w:rStyle w:val="Codeattribute"/>
              </w:rPr>
              <w:t>value=</w:t>
            </w:r>
            <w:r w:rsidRPr="008E6CB2">
              <w:rPr>
                <w:rStyle w:val="Codevalue"/>
              </w:rPr>
              <w:t>"18"</w:t>
            </w:r>
            <w:r w:rsidRPr="008E6CB2">
              <w:rPr>
                <w:rStyle w:val="Code"/>
              </w:rPr>
              <w:t xml:space="preserve">&gt;&lt;g </w:t>
            </w:r>
            <w:r w:rsidRPr="008E6CB2">
              <w:rPr>
                <w:rStyle w:val="Codeattribute"/>
              </w:rPr>
              <w:t>type=</w:t>
            </w:r>
            <w:r w:rsidRPr="008E6CB2">
              <w:rPr>
                <w:rStyle w:val="Codevalue"/>
              </w:rPr>
              <w:t>"numeral"</w:t>
            </w:r>
            <w:r w:rsidRPr="008E6CB2">
              <w:rPr>
                <w:rStyle w:val="Code"/>
              </w:rPr>
              <w:t>&gt;</w:t>
            </w:r>
            <w:r w:rsidRPr="008E6CB2">
              <w:rPr>
                <w:rStyle w:val="Codetext"/>
              </w:rPr>
              <w:t>10</w:t>
            </w:r>
            <w:r w:rsidRPr="008E6CB2">
              <w:rPr>
                <w:rStyle w:val="Code"/>
              </w:rPr>
              <w:t>&lt;/g&gt;</w:t>
            </w:r>
            <w:r w:rsidRPr="008E6CB2">
              <w:rPr>
                <w:rStyle w:val="Codetext"/>
              </w:rPr>
              <w:t xml:space="preserve"> 8</w:t>
            </w:r>
            <w:r w:rsidRPr="008E6CB2">
              <w:rPr>
                <w:rStyle w:val="Code"/>
              </w:rPr>
              <w:t>&lt;/num&gt; &lt;abbr&gt;</w:t>
            </w:r>
            <w:r w:rsidRPr="008E6CB2">
              <w:rPr>
                <w:rStyle w:val="Codetext"/>
              </w:rPr>
              <w:t>he</w:t>
            </w:r>
            <w:r w:rsidRPr="008E6CB2">
              <w:rPr>
                <w:rStyle w:val="Code"/>
              </w:rPr>
              <w:t xml:space="preserve">&lt;/abbr&gt; &lt;num </w:t>
            </w:r>
            <w:r w:rsidRPr="008E6CB2">
              <w:rPr>
                <w:rStyle w:val="Codeattribute"/>
              </w:rPr>
              <w:t>value=</w:t>
            </w:r>
            <w:r w:rsidRPr="008E6CB2">
              <w:rPr>
                <w:rStyle w:val="Codevalue"/>
              </w:rPr>
              <w:t>"8"</w:t>
            </w:r>
            <w:r w:rsidRPr="008E6CB2">
              <w:rPr>
                <w:rStyle w:val="Code"/>
              </w:rPr>
              <w:t>&gt;</w:t>
            </w:r>
            <w:r w:rsidRPr="008E6CB2">
              <w:rPr>
                <w:rStyle w:val="Codetext"/>
              </w:rPr>
              <w:t>8</w:t>
            </w:r>
            <w:r w:rsidRPr="008E6CB2">
              <w:rPr>
                <w:rStyle w:val="Code"/>
              </w:rPr>
              <w:t>&lt;/num&gt; &lt;abbr&gt;</w:t>
            </w:r>
            <w:r w:rsidRPr="008E6CB2">
              <w:rPr>
                <w:rStyle w:val="Codetext"/>
              </w:rPr>
              <w:t>di</w:t>
            </w:r>
            <w:r w:rsidRPr="008E6CB2">
              <w:rPr>
                <w:rStyle w:val="Code"/>
              </w:rPr>
              <w:t xml:space="preserve">&lt;/abbr&gt; &lt;num </w:t>
            </w:r>
            <w:r w:rsidRPr="008E6CB2">
              <w:rPr>
                <w:rStyle w:val="Codeattribute"/>
              </w:rPr>
              <w:t>value=</w:t>
            </w:r>
            <w:r w:rsidRPr="008E6CB2">
              <w:rPr>
                <w:rStyle w:val="Codevalue"/>
              </w:rPr>
              <w:t>"15"</w:t>
            </w:r>
            <w:r w:rsidRPr="008E6CB2">
              <w:rPr>
                <w:rStyle w:val="Code"/>
              </w:rPr>
              <w:t xml:space="preserve">&gt;&lt;g </w:t>
            </w:r>
            <w:r w:rsidRPr="008E6CB2">
              <w:rPr>
                <w:rStyle w:val="Codeattribute"/>
              </w:rPr>
              <w:t>type=</w:t>
            </w:r>
            <w:r w:rsidRPr="008E6CB2">
              <w:rPr>
                <w:rStyle w:val="Codevalue"/>
              </w:rPr>
              <w:t>"numeral"</w:t>
            </w:r>
            <w:r w:rsidRPr="008E6CB2">
              <w:rPr>
                <w:rStyle w:val="Code"/>
              </w:rPr>
              <w:t>&gt;</w:t>
            </w:r>
            <w:r w:rsidRPr="008E6CB2">
              <w:rPr>
                <w:rStyle w:val="Codetext"/>
              </w:rPr>
              <w:t>10</w:t>
            </w:r>
            <w:r w:rsidRPr="008E6CB2">
              <w:rPr>
                <w:rStyle w:val="Code"/>
              </w:rPr>
              <w:t xml:space="preserve">&lt;/g&gt; </w:t>
            </w:r>
            <w:r w:rsidRPr="008E6CB2">
              <w:rPr>
                <w:rStyle w:val="Codetext"/>
              </w:rPr>
              <w:t>5</w:t>
            </w:r>
            <w:r w:rsidRPr="008E6CB2">
              <w:rPr>
                <w:rStyle w:val="Code"/>
              </w:rPr>
              <w:t>&lt;/num&gt;</w:t>
            </w:r>
          </w:p>
        </w:tc>
      </w:tr>
      <w:tr w:rsidR="008E6CB2" w:rsidRPr="00DD7CCF" w14:paraId="499DD66F" w14:textId="77777777" w:rsidTr="009A3B6B">
        <w:tc>
          <w:tcPr>
            <w:tcW w:w="5000" w:type="pct"/>
          </w:tcPr>
          <w:p w14:paraId="0A992C35" w14:textId="5CAA3590" w:rsidR="008E6CB2" w:rsidRDefault="008E6CB2" w:rsidP="009A3B6B">
            <w:pPr>
              <w:pStyle w:val="TableNote"/>
            </w:pPr>
            <w:bookmarkStart w:id="410" w:name="_Ref182554203"/>
            <w:r>
              <w:t xml:space="preserve">the date is </w:t>
            </w:r>
            <w:r w:rsidRPr="008E6CB2">
              <w:rPr>
                <w:rStyle w:val="Foreign"/>
              </w:rPr>
              <w:t>saṁ 18 he 8 di 15</w:t>
            </w:r>
            <w:r>
              <w:t>, meaning the 15</w:t>
            </w:r>
            <w:r w:rsidRPr="008E6CB2">
              <w:rPr>
                <w:vertAlign w:val="superscript"/>
              </w:rPr>
              <w:t>th</w:t>
            </w:r>
            <w:r>
              <w:t xml:space="preserve"> day </w:t>
            </w:r>
            <w:r>
              <w:rPr>
                <w:noProof/>
              </w:rPr>
              <w:t>(</w:t>
            </w:r>
            <w:r w:rsidRPr="008E6CB2">
              <w:rPr>
                <w:rStyle w:val="Foreign"/>
              </w:rPr>
              <w:t>divasa</w:t>
            </w:r>
            <w:r>
              <w:t>) of the 8</w:t>
            </w:r>
            <w:r w:rsidRPr="008E6CB2">
              <w:rPr>
                <w:vertAlign w:val="superscript"/>
              </w:rPr>
              <w:t>th</w:t>
            </w:r>
            <w:r>
              <w:t xml:space="preserve"> fortnight of the cold season </w:t>
            </w:r>
            <w:r>
              <w:rPr>
                <w:noProof/>
              </w:rPr>
              <w:t>(</w:t>
            </w:r>
            <w:r w:rsidRPr="008E6CB2">
              <w:rPr>
                <w:rStyle w:val="Foreign"/>
              </w:rPr>
              <w:t>hemanta</w:t>
            </w:r>
            <w:r>
              <w:t xml:space="preserve">) in the year </w:t>
            </w:r>
            <w:r>
              <w:rPr>
                <w:noProof/>
              </w:rPr>
              <w:t>(</w:t>
            </w:r>
            <w:r w:rsidRPr="008E6CB2">
              <w:rPr>
                <w:rStyle w:val="Foreign"/>
              </w:rPr>
              <w:t>saṁvat</w:t>
            </w:r>
            <w:r>
              <w:t>) 18</w:t>
            </w:r>
          </w:p>
          <w:p w14:paraId="26136878" w14:textId="6D810B3E" w:rsidR="008E6CB2" w:rsidRDefault="008E6CB2" w:rsidP="009A3B6B">
            <w:pPr>
              <w:pStyle w:val="TableNote"/>
            </w:pPr>
            <w:r>
              <w:t xml:space="preserve">the glyphs representing the numeral 10 are wrapped in </w:t>
            </w:r>
            <w:r w:rsidRPr="008E6CB2">
              <w:rPr>
                <w:rStyle w:val="Code"/>
              </w:rPr>
              <w:t>&lt;g&gt;</w:t>
            </w:r>
            <w:r>
              <w:t xml:space="preserve"> and are separated by a space from the adjacent text as well as from the adjacent numeric characters representing decimal digits</w:t>
            </w:r>
          </w:p>
          <w:p w14:paraId="57A0142F" w14:textId="258DE7D9" w:rsidR="008E6CB2" w:rsidRDefault="008E6CB2" w:rsidP="009A3B6B">
            <w:pPr>
              <w:pStyle w:val="TableNote"/>
            </w:pPr>
            <w:r>
              <w:t xml:space="preserve">for encoding the value of a number with </w:t>
            </w:r>
            <w:r w:rsidRPr="008E6CB2">
              <w:rPr>
                <w:rStyle w:val="Code"/>
              </w:rPr>
              <w:t>&lt;num&gt;</w:t>
            </w:r>
            <w:r>
              <w:t>, see §</w:t>
            </w:r>
            <w:r>
              <w:fldChar w:fldCharType="begin"/>
            </w:r>
            <w:r>
              <w:instrText xml:space="preserve"> REF _Ref43980607 \r \h </w:instrText>
            </w:r>
            <w:r>
              <w:fldChar w:fldCharType="separate"/>
            </w:r>
            <w:r w:rsidR="004D1F94">
              <w:t>7.1</w:t>
            </w:r>
            <w:r>
              <w:fldChar w:fldCharType="end"/>
            </w:r>
          </w:p>
          <w:p w14:paraId="574D4005" w14:textId="4E772992" w:rsidR="008E6CB2" w:rsidRPr="00DD7CCF" w:rsidRDefault="008E6CB2" w:rsidP="009A3B6B">
            <w:pPr>
              <w:pStyle w:val="TableNote"/>
            </w:pPr>
            <w:r>
              <w:t>for the encoding of abbreviations, see §</w:t>
            </w:r>
            <w:r>
              <w:fldChar w:fldCharType="begin"/>
            </w:r>
            <w:r>
              <w:instrText xml:space="preserve"> REF _Ref43989327 \r \h </w:instrText>
            </w:r>
            <w:r>
              <w:fldChar w:fldCharType="separate"/>
            </w:r>
            <w:r w:rsidR="004D1F94">
              <w:t>7.3</w:t>
            </w:r>
            <w:r>
              <w:fldChar w:fldCharType="end"/>
            </w:r>
          </w:p>
        </w:tc>
      </w:tr>
    </w:tbl>
    <w:p w14:paraId="703B3F7C" w14:textId="6B2F9AB0" w:rsidR="00543984" w:rsidRDefault="0054433F" w:rsidP="00543984">
      <w:pPr>
        <w:pStyle w:val="Cmsor3"/>
      </w:pPr>
      <w:bookmarkStart w:id="411" w:name="_Ref182580154"/>
      <w:bookmarkStart w:id="412" w:name="_Toc182838251"/>
      <w:r>
        <w:t>Non-alphanumeric characters</w:t>
      </w:r>
      <w:r w:rsidR="00543984">
        <w:t xml:space="preserve"> </w:t>
      </w:r>
      <w:r>
        <w:t>(</w:t>
      </w:r>
      <w:r w:rsidR="00543984">
        <w:t>symbols</w:t>
      </w:r>
      <w:r>
        <w:t>)</w:t>
      </w:r>
      <w:bookmarkEnd w:id="410"/>
      <w:bookmarkEnd w:id="411"/>
      <w:bookmarkEnd w:id="412"/>
    </w:p>
    <w:p w14:paraId="45F4CF39" w14:textId="77777777" w:rsidR="00543984" w:rsidRPr="00DD7CCF" w:rsidRDefault="00543984" w:rsidP="00543984">
      <w:pPr>
        <w:pStyle w:val="Cmsor4"/>
      </w:pPr>
      <w:bookmarkStart w:id="413" w:name="_Ref43987525"/>
      <w:bookmarkStart w:id="414" w:name="_Ref43980440"/>
      <w:bookmarkStart w:id="415" w:name="_Ref44577917"/>
      <w:bookmarkStart w:id="416" w:name="_Ref44577928"/>
      <w:bookmarkStart w:id="417" w:name="_Ref44577934"/>
      <w:bookmarkStart w:id="418" w:name="_Ref44577939"/>
      <w:bookmarkStart w:id="419" w:name="_Toc182838252"/>
      <w:commentRangeStart w:id="420"/>
      <w:r w:rsidRPr="00DD7CCF">
        <w:t>Symbol tokens</w:t>
      </w:r>
      <w:bookmarkEnd w:id="413"/>
      <w:commentRangeEnd w:id="420"/>
      <w:r w:rsidR="000C55B3">
        <w:rPr>
          <w:rStyle w:val="Jegyzethivatkozs"/>
          <w:rFonts w:ascii="Gentium Plus" w:hAnsi="Gentium Plus" w:cs="Mangal"/>
          <w:kern w:val="0"/>
        </w:rPr>
        <w:commentReference w:id="420"/>
      </w:r>
      <w:bookmarkEnd w:id="419"/>
    </w:p>
    <w:p w14:paraId="5BBE9B4B" w14:textId="4BF6F87E" w:rsidR="00543984" w:rsidRPr="008525C6" w:rsidRDefault="00543984" w:rsidP="00543984">
      <w:pPr>
        <w:pStyle w:val="Lista"/>
      </w:pPr>
      <w:r w:rsidRPr="00DD7CCF">
        <w:t>as indicated in §</w:t>
      </w:r>
      <w:r w:rsidRPr="00DD7CCF">
        <w:fldChar w:fldCharType="begin"/>
      </w:r>
      <w:r w:rsidRPr="00DD7CCF">
        <w:instrText xml:space="preserve"> REF _Ref43987431 \w \h </w:instrText>
      </w:r>
      <w:r>
        <w:instrText xml:space="preserve"> \* MERGEFORMAT </w:instrText>
      </w:r>
      <w:r w:rsidRPr="00DD7CCF">
        <w:fldChar w:fldCharType="separate"/>
      </w:r>
      <w:r w:rsidR="004D1F94">
        <w:t>4.2.1</w:t>
      </w:r>
      <w:r w:rsidRPr="00DD7CCF">
        <w:fldChar w:fldCharType="end"/>
      </w:r>
      <w:r w:rsidRPr="00DD7CCF">
        <w:t xml:space="preserve"> above, non-numeric </w:t>
      </w:r>
      <w:r w:rsidR="000C55B3">
        <w:t>characters</w:t>
      </w:r>
      <w:r w:rsidRPr="00DD7CCF">
        <w:t xml:space="preserve">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Pr="008525C6">
        <w:rPr>
          <w:rStyle w:val="Codeattribute"/>
        </w:rPr>
        <w:t>@type</w:t>
      </w:r>
    </w:p>
    <w:p w14:paraId="3A586111" w14:textId="03625880" w:rsidR="00543984" w:rsidRPr="00DD7CCF" w:rsidRDefault="000C55B3" w:rsidP="00543984">
      <w:pPr>
        <w:pStyle w:val="Lista2"/>
      </w:pPr>
      <w:r>
        <w:t xml:space="preserve">in each case, </w:t>
      </w:r>
      <w:r w:rsidR="00543984" w:rsidRPr="00DD7CCF">
        <w:t xml:space="preserve">the value of </w:t>
      </w:r>
      <w:r w:rsidRPr="008525C6">
        <w:rPr>
          <w:rStyle w:val="Codeattribute"/>
        </w:rPr>
        <w:t>@type</w:t>
      </w:r>
      <w:r>
        <w:t xml:space="preserve"> </w:t>
      </w:r>
      <w:r w:rsidR="00543984" w:rsidRPr="00DD7CCF">
        <w:t xml:space="preserve">used shall be a simple description of the symbol’s visual appearance </w:t>
      </w:r>
      <w:r w:rsidR="00543984" w:rsidRPr="00E24F87">
        <w:rPr>
          <w:noProof/>
        </w:rPr>
        <w:t>(</w:t>
      </w:r>
      <w:r w:rsidR="00543984" w:rsidRPr="00DD7CCF">
        <w:t xml:space="preserve">or in a limited number of cases its traditional name), hereafter referred to as a </w:t>
      </w:r>
      <w:r w:rsidR="00543984" w:rsidRPr="00DD7CCF">
        <w:rPr>
          <w:rStyle w:val="Foreign"/>
        </w:rPr>
        <w:t>token</w:t>
      </w:r>
    </w:p>
    <w:p w14:paraId="6B909454" w14:textId="77777777" w:rsidR="00543984" w:rsidRPr="00DD7CCF" w:rsidRDefault="00543984" w:rsidP="00543984">
      <w:pPr>
        <w:pStyle w:val="Lista2"/>
      </w:pPr>
      <w:r w:rsidRPr="00DD7CCF">
        <w:t>the token must contain no spaces, but it may contain any combination of letters and numbers</w:t>
      </w:r>
    </w:p>
    <w:p w14:paraId="24973B7A" w14:textId="77777777" w:rsidR="00543984" w:rsidRPr="00DD7CCF" w:rsidRDefault="00543984" w:rsidP="00543984">
      <w:pPr>
        <w:pStyle w:val="Lista"/>
      </w:pPr>
      <w:r w:rsidRPr="00DD7CCF">
        <w:t>at this stage of our project there is no constraint on the permitted symbol tokens</w:t>
      </w:r>
    </w:p>
    <w:p w14:paraId="58D16C98" w14:textId="77777777" w:rsidR="00543984" w:rsidRPr="008525C6" w:rsidRDefault="00543984" w:rsidP="00543984">
      <w:pPr>
        <w:pStyle w:val="Lista2"/>
      </w:pPr>
      <w:r w:rsidRPr="00DD7CCF">
        <w:t xml:space="preserve">at a later stage, we intend to harvest tokens that have been used and utilise them as a starting point for a controlled vocabulary for symbol description, involving a limited number of </w:t>
      </w:r>
      <w:r w:rsidRPr="008525C6">
        <w:rPr>
          <w:rStyle w:val="Codeattribute"/>
        </w:rPr>
        <w:t>@type</w:t>
      </w:r>
      <w:r w:rsidRPr="008525C6">
        <w:t xml:space="preserve"> </w:t>
      </w:r>
      <w:r w:rsidRPr="00DD7CCF">
        <w:t xml:space="preserve">values and a larger number of permitted </w:t>
      </w:r>
      <w:r w:rsidRPr="008525C6">
        <w:rPr>
          <w:rStyle w:val="Codeattribute"/>
        </w:rPr>
        <w:t>@subtype</w:t>
      </w:r>
      <w:r w:rsidRPr="008525C6">
        <w:t xml:space="preserve"> </w:t>
      </w:r>
      <w:r w:rsidRPr="00DD7CCF">
        <w:t xml:space="preserve">values for each </w:t>
      </w:r>
      <w:r w:rsidRPr="008525C6">
        <w:rPr>
          <w:rStyle w:val="Codeattribute"/>
        </w:rPr>
        <w:t>@type</w:t>
      </w:r>
    </w:p>
    <w:p w14:paraId="753FE2AD" w14:textId="77777777" w:rsidR="00543984" w:rsidRPr="00DD7CCF" w:rsidRDefault="00543984" w:rsidP="00543984">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2EE7F06C" w14:textId="77777777" w:rsidR="00543984" w:rsidRPr="00DD7CCF" w:rsidRDefault="00543984" w:rsidP="00543984">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12FF3687" w14:textId="77777777" w:rsidR="00543984" w:rsidRPr="00DD7CCF" w:rsidRDefault="00543984" w:rsidP="00543984">
      <w:pPr>
        <w:pStyle w:val="Lista2"/>
      </w:pPr>
      <w:r w:rsidRPr="00DD7CCF">
        <w:t xml:space="preserve">use a </w:t>
      </w:r>
      <w:r w:rsidRPr="00CD25A4">
        <w:rPr>
          <w:b/>
          <w:bCs/>
        </w:rPr>
        <w:t>hierarchical approach</w:t>
      </w:r>
      <w:r w:rsidRPr="00DD7CCF">
        <w:t>, in which tokens may be</w:t>
      </w:r>
    </w:p>
    <w:p w14:paraId="63DBA3F8" w14:textId="77777777" w:rsidR="00543984" w:rsidRPr="00DD7CCF" w:rsidRDefault="00543984" w:rsidP="00543984">
      <w:pPr>
        <w:pStyle w:val="Lista3"/>
      </w:pPr>
      <w:r w:rsidRPr="00DD7CCF">
        <w:t xml:space="preserve">simple, consisting of a single term that identifies a broad category of shapes </w:t>
      </w:r>
      <w:r w:rsidRPr="00E24F87">
        <w:rPr>
          <w:noProof/>
        </w:rPr>
        <w:t>(</w:t>
      </w:r>
      <w:r w:rsidRPr="00DD7CCF">
        <w:t>“genus”), e.g.</w:t>
      </w:r>
    </w:p>
    <w:p w14:paraId="7C2E5382" w14:textId="77777777" w:rsidR="00543984" w:rsidRPr="00DD7CCF" w:rsidRDefault="00543984" w:rsidP="00543984">
      <w:pPr>
        <w:pStyle w:val="Lista4"/>
      </w:pPr>
      <w:r w:rsidRPr="00303844">
        <w:rPr>
          <w:rStyle w:val="Codevalue"/>
        </w:rPr>
        <w:t>"circle"</w:t>
      </w:r>
      <w:r w:rsidRPr="00DD7CCF">
        <w:t xml:space="preserve">, </w:t>
      </w:r>
      <w:r w:rsidRPr="00303844">
        <w:rPr>
          <w:rStyle w:val="Codevalue"/>
        </w:rPr>
        <w:t>"dash"</w:t>
      </w:r>
      <w:r w:rsidRPr="00DD7CCF">
        <w:t xml:space="preserve">, </w:t>
      </w:r>
      <w:r w:rsidRPr="00303844">
        <w:rPr>
          <w:rStyle w:val="Codevalue"/>
        </w:rPr>
        <w:t>"flower"</w:t>
      </w:r>
      <w:r w:rsidRPr="00DD7CCF">
        <w:t>, etc.</w:t>
      </w:r>
    </w:p>
    <w:p w14:paraId="18468A14" w14:textId="77777777" w:rsidR="00543984" w:rsidRPr="00DD7CCF" w:rsidRDefault="00543984" w:rsidP="00543984">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652BF1D0" w14:textId="77777777" w:rsidR="00543984" w:rsidRPr="00DD7CCF" w:rsidRDefault="00543984" w:rsidP="00543984">
      <w:pPr>
        <w:pStyle w:val="Lista4"/>
      </w:pPr>
      <w:r w:rsidRPr="00303844">
        <w:rPr>
          <w:rStyle w:val="Codevalue"/>
        </w:rPr>
        <w:t>"circleSmall"</w:t>
      </w:r>
      <w:r w:rsidRPr="00DD7CCF">
        <w:t xml:space="preserve">, </w:t>
      </w:r>
      <w:r w:rsidRPr="00303844">
        <w:rPr>
          <w:rStyle w:val="Codevalue"/>
        </w:rPr>
        <w:t>"circleCross"</w:t>
      </w:r>
      <w:r w:rsidRPr="00DD7CCF">
        <w:t xml:space="preserve">, </w:t>
      </w:r>
      <w:r w:rsidRPr="00303844">
        <w:rPr>
          <w:rStyle w:val="Codevalue"/>
        </w:rPr>
        <w:t>"circleSmallHigh"</w:t>
      </w:r>
      <w:r w:rsidRPr="00DD7CCF">
        <w:t>, etc.</w:t>
      </w:r>
    </w:p>
    <w:p w14:paraId="61E89C84" w14:textId="77777777" w:rsidR="00543984" w:rsidRPr="00DD7CCF" w:rsidRDefault="00543984" w:rsidP="00543984">
      <w:pPr>
        <w:pStyle w:val="Lista4"/>
      </w:pPr>
      <w:r w:rsidRPr="00303844">
        <w:rPr>
          <w:rStyle w:val="Codevalue"/>
        </w:rPr>
        <w:t>"dashHook"</w:t>
      </w:r>
      <w:r w:rsidRPr="00DD7CCF">
        <w:t xml:space="preserve">, </w:t>
      </w:r>
      <w:r w:rsidRPr="00303844">
        <w:rPr>
          <w:rStyle w:val="Codevalue"/>
        </w:rPr>
        <w:t>"dashConcave"</w:t>
      </w:r>
      <w:r w:rsidRPr="00DD7CCF">
        <w:t xml:space="preserve">, </w:t>
      </w:r>
      <w:r w:rsidRPr="00303844">
        <w:rPr>
          <w:rStyle w:val="Codevalue"/>
        </w:rPr>
        <w:t>"dashHookHigh"</w:t>
      </w:r>
      <w:r w:rsidRPr="00DD7CCF">
        <w:t>, etc.</w:t>
      </w:r>
    </w:p>
    <w:p w14:paraId="33C959A2" w14:textId="77777777" w:rsidR="00543984" w:rsidRPr="00DD7CCF" w:rsidRDefault="00543984" w:rsidP="00543984">
      <w:pPr>
        <w:pStyle w:val="Lista3"/>
      </w:pPr>
      <w:r w:rsidRPr="00DD7CCF">
        <w:lastRenderedPageBreak/>
        <w:t>it is, however, recommended that you resist the temptation of creating highly elaborate complex tokens, since our ultimate aim is to devise a versatile but limited vocabulary for symbol classification</w:t>
      </w:r>
    </w:p>
    <w:p w14:paraId="4E8061FC" w14:textId="2FFD6239" w:rsidR="00543984" w:rsidRPr="00DD7CCF" w:rsidRDefault="00543984" w:rsidP="00543984">
      <w:pPr>
        <w:pStyle w:val="Lista4"/>
      </w:pPr>
      <w:r w:rsidRPr="00DD7CCF">
        <w:t xml:space="preserve">keep in mind that symbols can be described in detail in the Hand Description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4D1F94">
        <w:t>11.2.1</w:t>
      </w:r>
      <w:r w:rsidRPr="00DD7CCF">
        <w:fldChar w:fldCharType="end"/>
      </w:r>
      <w:r w:rsidRPr="00DD7CCF">
        <w:t>), and doing so is strongly recommended for all symbols whose shape will not be self-evident to a reader familiar with the subcorpus</w:t>
      </w:r>
    </w:p>
    <w:p w14:paraId="2E3BDAFD" w14:textId="77777777" w:rsidR="00543984" w:rsidRPr="00DD7CCF" w:rsidRDefault="00543984" w:rsidP="00543984">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494CD89A" w14:textId="77777777" w:rsidR="00543984" w:rsidRPr="00DD7CCF" w:rsidRDefault="00543984" w:rsidP="00543984">
      <w:pPr>
        <w:pStyle w:val="Lista3"/>
      </w:pPr>
      <w:r w:rsidRPr="00DD7CCF">
        <w:t>for this purpose, we have created an online Supplement to the EGD on Symbol Taxonomy</w:t>
      </w:r>
      <w:r w:rsidRPr="006B5499">
        <w:rPr>
          <w:rStyle w:val="Lbjegyzet-hivatkozs"/>
        </w:rPr>
        <w:footnoteReference w:id="26"/>
      </w:r>
      <w:r w:rsidRPr="00DD7CCF">
        <w:t xml:space="preserve"> in which we have entered some of the symbols we have encountered in our work so far, with the recommended tokens for each</w:t>
      </w:r>
    </w:p>
    <w:p w14:paraId="241E6ABB" w14:textId="77777777" w:rsidR="00543984" w:rsidRPr="00DD7CCF" w:rsidRDefault="00543984" w:rsidP="00543984">
      <w:pPr>
        <w:pStyle w:val="Lista3"/>
      </w:pPr>
      <w:r w:rsidRPr="00DD7CCF">
        <w:t>all encoders are requested to refer to that list before creating a token for a symbol</w:t>
      </w:r>
    </w:p>
    <w:p w14:paraId="3DF15928" w14:textId="77777777" w:rsidR="00543984" w:rsidRPr="00DD7CCF" w:rsidRDefault="00543984" w:rsidP="00543984">
      <w:pPr>
        <w:pStyle w:val="Lista3"/>
      </w:pPr>
      <w:r w:rsidRPr="00DD7CCF">
        <w:t>all encoders are encouraged to contribute to that document by</w:t>
      </w:r>
    </w:p>
    <w:p w14:paraId="6EF62979" w14:textId="77777777" w:rsidR="00543984" w:rsidRPr="00DD7CCF" w:rsidRDefault="00543984" w:rsidP="00543984">
      <w:pPr>
        <w:pStyle w:val="Lista4"/>
      </w:pPr>
      <w:r w:rsidRPr="00DD7CCF">
        <w:t>inserting clippings of symbols they have encoded with a token already featured in the list</w:t>
      </w:r>
    </w:p>
    <w:p w14:paraId="74A1EDE8" w14:textId="77777777" w:rsidR="00543984" w:rsidRDefault="00543984" w:rsidP="00543984">
      <w:pPr>
        <w:pStyle w:val="Lista4"/>
      </w:pPr>
      <w:r w:rsidRPr="00DD7CCF">
        <w:t>inserting new rows in the list with clippings of new symbols and the tokens they have come up with for those symbols</w:t>
      </w:r>
    </w:p>
    <w:p w14:paraId="0881F9A7" w14:textId="5D56C2D3" w:rsidR="000745A0" w:rsidRDefault="000745A0" w:rsidP="000745A0">
      <w:pPr>
        <w:pStyle w:val="Cmsor4"/>
      </w:pPr>
      <w:bookmarkStart w:id="421" w:name="_Toc182838253"/>
      <w:r>
        <w:t>Spacing symbol characters</w:t>
      </w:r>
      <w:bookmarkEnd w:id="421"/>
    </w:p>
    <w:p w14:paraId="3AD6184A" w14:textId="77777777" w:rsidR="00CB56FA" w:rsidRDefault="00CB56FA" w:rsidP="00CB56FA">
      <w:pPr>
        <w:pStyle w:val="Lista"/>
      </w:pPr>
      <w:bookmarkStart w:id="422" w:name="_ocw59j4fd9ai" w:colFirst="0" w:colLast="0"/>
      <w:bookmarkStart w:id="423" w:name="_n0tb9t590fso" w:colFirst="0" w:colLast="0"/>
      <w:bookmarkStart w:id="424" w:name="_Ref43980384"/>
      <w:bookmarkEnd w:id="414"/>
      <w:bookmarkEnd w:id="415"/>
      <w:bookmarkEnd w:id="416"/>
      <w:bookmarkEnd w:id="417"/>
      <w:bookmarkEnd w:id="418"/>
      <w:bookmarkEnd w:id="422"/>
      <w:bookmarkEnd w:id="423"/>
      <w:r>
        <w:t xml:space="preserve">when </w:t>
      </w:r>
      <w:r w:rsidRPr="000745A0">
        <w:rPr>
          <w:b/>
          <w:bCs/>
        </w:rPr>
        <w:t>several symbols appear together</w:t>
      </w:r>
      <w:r>
        <w:t>, add or omit editorial spaces between them as you see fit</w:t>
      </w:r>
    </w:p>
    <w:p w14:paraId="1C508004" w14:textId="77777777" w:rsidR="00CB56FA" w:rsidRDefault="00CB56FA" w:rsidP="00CB56FA">
      <w:pPr>
        <w:pStyle w:val="Lista"/>
      </w:pPr>
      <w:r w:rsidRPr="000745A0">
        <w:rPr>
          <w:b/>
          <w:bCs/>
        </w:rPr>
        <w:t>punctuation symbols</w:t>
      </w:r>
      <w:r>
        <w:t xml:space="preserve"> should </w:t>
      </w:r>
      <w:r>
        <w:rPr>
          <w:i/>
          <w:iCs/>
        </w:rPr>
        <w:t>not</w:t>
      </w:r>
      <w:r>
        <w:t xml:space="preserve"> be separated by a space from preceding text, as in modern international typography and unlike many editions of Indic texts</w:t>
      </w:r>
    </w:p>
    <w:p w14:paraId="574BCC8E" w14:textId="77777777" w:rsidR="00CB56FA" w:rsidRDefault="00CB56FA" w:rsidP="00CB56FA">
      <w:pPr>
        <w:pStyle w:val="Lista2"/>
      </w:pPr>
      <w:r>
        <w:t>do insert editorial space between punctuation symbols and following text</w:t>
      </w:r>
    </w:p>
    <w:p w14:paraId="4D5CBF4A" w14:textId="76FD09C9" w:rsidR="000745A0" w:rsidRDefault="000745A0" w:rsidP="000745A0">
      <w:pPr>
        <w:pStyle w:val="Lista"/>
      </w:pPr>
      <w:r>
        <w:t xml:space="preserve">symbol characters </w:t>
      </w:r>
      <w:r w:rsidRPr="000745A0">
        <w:rPr>
          <w:b/>
          <w:bCs/>
        </w:rPr>
        <w:t>other than punctuation</w:t>
      </w:r>
      <w:r>
        <w:t xml:space="preserve"> should </w:t>
      </w:r>
      <w:r w:rsidR="00CB56FA">
        <w:t xml:space="preserve">normally </w:t>
      </w:r>
      <w:r>
        <w:t>be separated by an editorial space from both preceding and following text</w:t>
      </w:r>
      <w:r w:rsidR="00CB56FA">
        <w:t>, unless they are within a word, as in the following circumstances</w:t>
      </w:r>
    </w:p>
    <w:p w14:paraId="1B2F2160" w14:textId="0A9DC4A7" w:rsidR="000745A0" w:rsidRDefault="000745A0" w:rsidP="00CB56FA">
      <w:pPr>
        <w:pStyle w:val="Lista2"/>
      </w:pPr>
      <w:r>
        <w:t xml:space="preserve">when a symbol, such as a punctuation mark, appears at an </w:t>
      </w:r>
      <w:r w:rsidRPr="000745A0">
        <w:rPr>
          <w:rStyle w:val="Foreign"/>
        </w:rPr>
        <w:t>akṣara</w:t>
      </w:r>
      <w:r>
        <w:t xml:space="preserve"> boundary next to, but not coincident with, a word boundary (which would fall within the </w:t>
      </w:r>
      <w:r w:rsidRPr="000745A0">
        <w:rPr>
          <w:rStyle w:val="Foreign"/>
        </w:rPr>
        <w:t>akṣara</w:t>
      </w:r>
      <w:r>
        <w:t>), then simply encode the symbol at the point where it appears in the original, even if this is within a word</w:t>
      </w:r>
    </w:p>
    <w:p w14:paraId="7A202807" w14:textId="618DEAFF" w:rsidR="000745A0" w:rsidRDefault="000745A0" w:rsidP="00CB56FA">
      <w:pPr>
        <w:pStyle w:val="Lista3"/>
      </w:pPr>
      <w:r>
        <w:t>in this case do not add editorial space on either side of the symbol</w:t>
      </w:r>
    </w:p>
    <w:p w14:paraId="2A844B0C" w14:textId="63E48EEC" w:rsidR="000C55B3" w:rsidRDefault="000C55B3" w:rsidP="00CB56FA">
      <w:pPr>
        <w:pStyle w:val="Lista3"/>
      </w:pPr>
      <w:r>
        <w:t xml:space="preserve">it is recommended that you flag this as non-standard usage and optionally also </w:t>
      </w:r>
      <w:r w:rsidR="000745A0">
        <w:t xml:space="preserve">normalise the text </w:t>
      </w:r>
      <w:r>
        <w:t>(§</w:t>
      </w:r>
      <w:r>
        <w:fldChar w:fldCharType="begin"/>
      </w:r>
      <w:r>
        <w:instrText xml:space="preserve"> REF _Ref43979756 \r \h </w:instrText>
      </w:r>
      <w:r>
        <w:fldChar w:fldCharType="separate"/>
      </w:r>
      <w:r w:rsidR="004D1F94">
        <w:t>6.3</w:t>
      </w:r>
      <w:r>
        <w:fldChar w:fldCharType="end"/>
      </w:r>
      <w:r>
        <w:t xml:space="preserve">) </w:t>
      </w:r>
      <w:r w:rsidR="000745A0">
        <w:t>by placing the punctuation mark at the word boundary and changing the sandhi</w:t>
      </w:r>
      <w:r>
        <w:t xml:space="preserve"> and spacing</w:t>
      </w:r>
      <w:r w:rsidR="000745A0">
        <w:t xml:space="preserve"> as applicable</w:t>
      </w:r>
      <w:r>
        <w:t xml:space="preserve">, as in </w:t>
      </w:r>
      <w:r>
        <w:fldChar w:fldCharType="begin"/>
      </w:r>
      <w:r>
        <w:instrText xml:space="preserve"> REF _Ref182562508 \h </w:instrText>
      </w:r>
      <w:r>
        <w:fldChar w:fldCharType="separate"/>
      </w:r>
      <w:r w:rsidR="004D1F94" w:rsidRPr="00DD7CCF">
        <w:t xml:space="preserve">Example </w:t>
      </w:r>
      <w:r w:rsidR="004D1F94">
        <w:rPr>
          <w:noProof/>
        </w:rPr>
        <w:t>4.2.3</w:t>
      </w:r>
      <w:r w:rsidR="004D1F94" w:rsidRPr="00DD7CCF">
        <w:t>.</w:t>
      </w:r>
      <w:r w:rsidR="004D1F94">
        <w:rPr>
          <w:noProof/>
        </w:rPr>
        <w:t>A</w:t>
      </w:r>
      <w:r>
        <w:fldChar w:fldCharType="end"/>
      </w:r>
    </w:p>
    <w:p w14:paraId="4A42046A" w14:textId="314549AD" w:rsidR="00CB56FA" w:rsidRDefault="00CB56FA" w:rsidP="00CB56FA">
      <w:pPr>
        <w:pStyle w:val="Lista2"/>
      </w:pPr>
      <w:r>
        <w:t xml:space="preserve">when a symbol, such as a space filler, appears within a word, do not add spaces around it, as in </w:t>
      </w:r>
      <w:r>
        <w:fldChar w:fldCharType="begin"/>
      </w:r>
      <w:r>
        <w:instrText xml:space="preserve"> REF _Ref182576762 \h </w:instrText>
      </w:r>
      <w:r>
        <w:fldChar w:fldCharType="separate"/>
      </w:r>
      <w:r w:rsidR="004D1F94" w:rsidRPr="00DD7CCF">
        <w:t xml:space="preserve">Example </w:t>
      </w:r>
      <w:r w:rsidR="004D1F94">
        <w:rPr>
          <w:noProof/>
        </w:rPr>
        <w:t>4.2.3</w:t>
      </w:r>
      <w:r w:rsidR="004D1F94" w:rsidRPr="00DD7CCF">
        <w:t>.</w:t>
      </w:r>
      <w:r w:rsidR="004D1F94">
        <w:rPr>
          <w:noProof/>
        </w:rPr>
        <w:t>C</w:t>
      </w:r>
      <w:r>
        <w:fldChar w:fldCharType="end"/>
      </w:r>
    </w:p>
    <w:p w14:paraId="500BF771" w14:textId="5FBACE4B" w:rsidR="00CB56FA" w:rsidRDefault="00CB56FA" w:rsidP="000745A0">
      <w:pPr>
        <w:pStyle w:val="Lista"/>
      </w:pPr>
      <w:r>
        <w:t>never add a space before a symbol that is the first character in a line (§</w:t>
      </w:r>
      <w:r>
        <w:fldChar w:fldCharType="begin"/>
      </w:r>
      <w:r>
        <w:instrText xml:space="preserve"> REF _Ref182316248 \r \h </w:instrText>
      </w:r>
      <w:r>
        <w:fldChar w:fldCharType="separate"/>
      </w:r>
      <w:r w:rsidR="004D1F94">
        <w:t>3.4.1</w:t>
      </w:r>
      <w:r>
        <w:fldChar w:fldCharType="end"/>
      </w:r>
      <w:r>
        <w:t>) or in a block-level container for intrinsic structure (§</w:t>
      </w:r>
      <w:r>
        <w:fldChar w:fldCharType="begin"/>
      </w:r>
      <w:r>
        <w:instrText xml:space="preserve"> REF _Ref43978632 \r \h </w:instrText>
      </w:r>
      <w:r>
        <w:fldChar w:fldCharType="separate"/>
      </w:r>
      <w:r w:rsidR="004D1F94">
        <w:t>2</w:t>
      </w:r>
      <w:r>
        <w:fldChar w:fldCharType="end"/>
      </w:r>
      <w:r>
        <w:t>)</w:t>
      </w:r>
    </w:p>
    <w:p w14:paraId="02946189" w14:textId="763CD366" w:rsidR="00CB56FA" w:rsidRDefault="00CB56FA" w:rsidP="000745A0">
      <w:pPr>
        <w:pStyle w:val="Lista"/>
      </w:pPr>
      <w:r>
        <w:t>a space is not necessary after a symbol that is the last character in a line or in a block-level container for intrinsic structure; adding a space in such cases does no harm (unless the symbol is within a word)</w:t>
      </w:r>
    </w:p>
    <w:p w14:paraId="0C8F6C05" w14:textId="4F940D47" w:rsidR="000745A0" w:rsidRDefault="000745A0" w:rsidP="000745A0">
      <w:pPr>
        <w:pStyle w:val="Lista"/>
      </w:pPr>
      <w:r>
        <w:t>see also §</w:t>
      </w:r>
      <w:r>
        <w:fldChar w:fldCharType="begin"/>
      </w:r>
      <w:r>
        <w:instrText xml:space="preserve"> REF _Ref43984944 \r \h </w:instrText>
      </w:r>
      <w:r>
        <w:fldChar w:fldCharType="separate"/>
      </w:r>
      <w:r w:rsidR="004D1F94">
        <w:t>8.1.2</w:t>
      </w:r>
      <w:r>
        <w:fldChar w:fldCharType="end"/>
      </w:r>
      <w:r>
        <w:t xml:space="preserve"> about the use of editorial spaces</w:t>
      </w:r>
    </w:p>
    <w:tbl>
      <w:tblPr>
        <w:tblStyle w:val="CodeSampleTable"/>
        <w:tblW w:w="5000" w:type="pct"/>
        <w:tblLook w:val="04A0" w:firstRow="1" w:lastRow="0" w:firstColumn="1" w:lastColumn="0" w:noHBand="0" w:noVBand="1"/>
      </w:tblPr>
      <w:tblGrid>
        <w:gridCol w:w="9622"/>
      </w:tblGrid>
      <w:tr w:rsidR="000C55B3" w:rsidRPr="00DD7CCF" w14:paraId="7C4C16B0" w14:textId="77777777" w:rsidTr="009A3B6B">
        <w:trPr>
          <w:cnfStyle w:val="100000000000" w:firstRow="1" w:lastRow="0" w:firstColumn="0" w:lastColumn="0" w:oddVBand="0" w:evenVBand="0" w:oddHBand="0" w:evenHBand="0" w:firstRowFirstColumn="0" w:firstRowLastColumn="0" w:lastRowFirstColumn="0" w:lastRowLastColumn="0"/>
        </w:trPr>
        <w:tc>
          <w:tcPr>
            <w:tcW w:w="5000" w:type="pct"/>
          </w:tcPr>
          <w:p w14:paraId="011E23B2" w14:textId="4A97D419" w:rsidR="000C55B3" w:rsidRPr="00DD7CCF" w:rsidRDefault="000C55B3" w:rsidP="009A3B6B">
            <w:pPr>
              <w:pStyle w:val="Kpalrs"/>
            </w:pPr>
            <w:bookmarkStart w:id="425" w:name="_Ref182562508"/>
            <w:r w:rsidRPr="00DD7CCF">
              <w:t xml:space="preserve">Example </w:t>
            </w:r>
            <w:fldSimple w:instr=" STYLEREF 3 \s ">
              <w:r w:rsidR="004D1F94">
                <w:rPr>
                  <w:noProof/>
                </w:rPr>
                <w:t>4.2.3</w:t>
              </w:r>
            </w:fldSimple>
            <w:r w:rsidRPr="00DD7CCF">
              <w:t>.</w:t>
            </w:r>
            <w:fldSimple w:instr=" SEQ Example \* ALPHABETIC \s 3 ">
              <w:r w:rsidR="004D1F94">
                <w:rPr>
                  <w:noProof/>
                </w:rPr>
                <w:t>A</w:t>
              </w:r>
            </w:fldSimple>
            <w:bookmarkEnd w:id="425"/>
            <w:r w:rsidRPr="00DD7CCF">
              <w:t xml:space="preserve">: </w:t>
            </w:r>
            <w:r>
              <w:t>punctuation not placed at word boundary in the original</w:t>
            </w:r>
          </w:p>
        </w:tc>
      </w:tr>
      <w:tr w:rsidR="000C55B3" w:rsidRPr="00DD7CCF" w14:paraId="7CDDDC55" w14:textId="77777777" w:rsidTr="009A3B6B">
        <w:tc>
          <w:tcPr>
            <w:tcW w:w="5000" w:type="pct"/>
            <w:vAlign w:val="center"/>
          </w:tcPr>
          <w:p w14:paraId="0E0F5288" w14:textId="03A40E08" w:rsidR="000C55B3" w:rsidRPr="00DD7CCF" w:rsidRDefault="000C55B3" w:rsidP="009A3B6B">
            <w:pPr>
              <w:pStyle w:val="Image"/>
              <w:rPr>
                <w:rStyle w:val="Code"/>
              </w:rPr>
            </w:pPr>
            <w:r>
              <w:drawing>
                <wp:inline distT="0" distB="0" distL="0" distR="0" wp14:anchorId="30692FBD" wp14:editId="03B6310F">
                  <wp:extent cx="6120765" cy="1009650"/>
                  <wp:effectExtent l="0" t="0" r="0" b="0"/>
                  <wp:docPr id="586158288"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20765" cy="1009650"/>
                          </a:xfrm>
                          <a:prstGeom prst="rect">
                            <a:avLst/>
                          </a:prstGeom>
                          <a:noFill/>
                          <a:ln>
                            <a:noFill/>
                          </a:ln>
                        </pic:spPr>
                      </pic:pic>
                    </a:graphicData>
                  </a:graphic>
                </wp:inline>
              </w:drawing>
            </w:r>
          </w:p>
        </w:tc>
      </w:tr>
      <w:tr w:rsidR="000C55B3" w:rsidRPr="00DD7CCF" w14:paraId="3CD9560A" w14:textId="77777777" w:rsidTr="009A3B6B">
        <w:tc>
          <w:tcPr>
            <w:tcW w:w="5000" w:type="pct"/>
          </w:tcPr>
          <w:p w14:paraId="3B5BACDF" w14:textId="153D57A5" w:rsidR="000C55B3" w:rsidRDefault="000C55B3" w:rsidP="009A3B6B">
            <w:pPr>
              <w:pStyle w:val="CodeParagraph"/>
              <w:rPr>
                <w:rStyle w:val="Codetext"/>
              </w:rPr>
            </w:pPr>
            <w:r>
              <w:rPr>
                <w:rStyle w:val="Codetext"/>
              </w:rPr>
              <w:t>flagged:</w:t>
            </w:r>
          </w:p>
          <w:p w14:paraId="2D7E424A" w14:textId="1E9E5626" w:rsidR="000C55B3" w:rsidRDefault="000C55B3" w:rsidP="009A3B6B">
            <w:pPr>
              <w:pStyle w:val="CodeParagraph"/>
              <w:rPr>
                <w:rStyle w:val="Codetext"/>
              </w:rPr>
            </w:pPr>
            <w:r>
              <w:rPr>
                <w:rStyle w:val="Codetext"/>
              </w:rPr>
              <w:t>...yuvarāja</w:t>
            </w:r>
            <w:r w:rsidRPr="000C55B3">
              <w:rPr>
                <w:rStyle w:val="Codetext"/>
              </w:rPr>
              <w:t xml:space="preserve">ḫ </w:t>
            </w:r>
            <w:r w:rsidRPr="00581CF1">
              <w:rPr>
                <w:rStyle w:val="Codetext"/>
              </w:rPr>
              <w:t>paṁcaviṁśati</w:t>
            </w:r>
            <w:r w:rsidRPr="00581CF1">
              <w:rPr>
                <w:rStyle w:val="Code"/>
              </w:rPr>
              <w:t>&lt;orig&gt;</w:t>
            </w:r>
            <w:commentRangeStart w:id="426"/>
            <w:r w:rsidRPr="00581CF1">
              <w:rPr>
                <w:rStyle w:val="Codetext"/>
              </w:rPr>
              <w:t>|</w:t>
            </w:r>
            <w:commentRangeEnd w:id="426"/>
            <w:r>
              <w:rPr>
                <w:rStyle w:val="Jegyzethivatkozs"/>
                <w:rFonts w:cs="Mangal"/>
              </w:rPr>
              <w:commentReference w:id="426"/>
            </w:r>
            <w:r w:rsidRPr="00581CF1">
              <w:rPr>
                <w:rStyle w:val="Codetext"/>
              </w:rPr>
              <w:t>n</w:t>
            </w:r>
            <w:r w:rsidRPr="00581CF1">
              <w:rPr>
                <w:rStyle w:val="Code"/>
              </w:rPr>
              <w:t>&lt;/orig&gt;</w:t>
            </w:r>
            <w:r w:rsidRPr="00581CF1">
              <w:rPr>
                <w:rStyle w:val="Codetext"/>
              </w:rPr>
              <w:t>tat-putro</w:t>
            </w:r>
            <w:r>
              <w:rPr>
                <w:rStyle w:val="Codetext"/>
              </w:rPr>
              <w:t>...</w:t>
            </w:r>
          </w:p>
          <w:p w14:paraId="6433CEF5" w14:textId="67EC71BF" w:rsidR="000C55B3" w:rsidRDefault="000C55B3" w:rsidP="009A3B6B">
            <w:pPr>
              <w:pStyle w:val="CodeParagraph"/>
              <w:rPr>
                <w:rStyle w:val="Codetext"/>
              </w:rPr>
            </w:pPr>
            <w:r>
              <w:rPr>
                <w:rStyle w:val="Codetext"/>
              </w:rPr>
              <w:t>normalised:</w:t>
            </w:r>
          </w:p>
          <w:p w14:paraId="665A9A2B" w14:textId="782697AB" w:rsidR="000C55B3" w:rsidRPr="008E6CB2" w:rsidRDefault="000C55B3" w:rsidP="009A3B6B">
            <w:pPr>
              <w:pStyle w:val="CodeParagraph"/>
              <w:rPr>
                <w:rStyle w:val="Code"/>
              </w:rPr>
            </w:pPr>
            <w:r>
              <w:rPr>
                <w:rStyle w:val="Codetext"/>
              </w:rPr>
              <w:t>...yuvarāja</w:t>
            </w:r>
            <w:r w:rsidRPr="000C55B3">
              <w:rPr>
                <w:rStyle w:val="Codetext"/>
              </w:rPr>
              <w:t xml:space="preserve">ḫ </w:t>
            </w:r>
            <w:r w:rsidRPr="00581CF1">
              <w:rPr>
                <w:rStyle w:val="Codetext"/>
              </w:rPr>
              <w:t>paṁcaviṁśati</w:t>
            </w:r>
            <w:r w:rsidRPr="00581CF1">
              <w:rPr>
                <w:rStyle w:val="Code"/>
              </w:rPr>
              <w:t>&lt;choice&gt;&lt;orig&gt;</w:t>
            </w:r>
            <w:r w:rsidRPr="00581CF1">
              <w:rPr>
                <w:rStyle w:val="Codetext"/>
              </w:rPr>
              <w:t>|n</w:t>
            </w:r>
            <w:r w:rsidRPr="00581CF1">
              <w:rPr>
                <w:rStyle w:val="Code"/>
              </w:rPr>
              <w:t>&lt;/orig&gt;&lt;reg&gt;</w:t>
            </w:r>
            <w:r w:rsidRPr="00581CF1">
              <w:rPr>
                <w:rStyle w:val="Codetext"/>
              </w:rPr>
              <w:t>M|</w:t>
            </w:r>
            <w:r>
              <w:rPr>
                <w:rStyle w:val="Codetext"/>
              </w:rPr>
              <w:t xml:space="preserve"> </w:t>
            </w:r>
            <w:r w:rsidRPr="00581CF1">
              <w:rPr>
                <w:rStyle w:val="Code"/>
              </w:rPr>
              <w:t>&lt;/reg&gt;&lt;/choice&gt;</w:t>
            </w:r>
            <w:r w:rsidRPr="00581CF1">
              <w:rPr>
                <w:rStyle w:val="Codetext"/>
              </w:rPr>
              <w:t>tat-putro</w:t>
            </w:r>
            <w:r>
              <w:rPr>
                <w:rStyle w:val="Codetext"/>
              </w:rPr>
              <w:t>...</w:t>
            </w:r>
          </w:p>
        </w:tc>
      </w:tr>
      <w:tr w:rsidR="000C55B3" w:rsidRPr="00DD7CCF" w14:paraId="291F8653" w14:textId="77777777" w:rsidTr="009A3B6B">
        <w:tc>
          <w:tcPr>
            <w:tcW w:w="5000" w:type="pct"/>
          </w:tcPr>
          <w:p w14:paraId="6B2CFA5C" w14:textId="39D0D14D" w:rsidR="000C55B3" w:rsidRDefault="000C55B3" w:rsidP="000C55B3">
            <w:pPr>
              <w:pStyle w:val="TableNote"/>
            </w:pPr>
            <w:r>
              <w:lastRenderedPageBreak/>
              <w:t xml:space="preserve">the punctuation mark belonging at the end of the word </w:t>
            </w:r>
            <w:r>
              <w:rPr>
                <w:rStyle w:val="Foreign"/>
              </w:rPr>
              <w:t>paṁcaviṁśatim</w:t>
            </w:r>
            <w:r>
              <w:t xml:space="preserve"> is written after </w:t>
            </w:r>
            <w:r w:rsidRPr="000C55B3">
              <w:rPr>
                <w:rStyle w:val="Foreign"/>
              </w:rPr>
              <w:t>ti</w:t>
            </w:r>
            <w:r>
              <w:t>, because the end of this word has been inscribed as a homorganic nasal forming a conjunct with the beginning of the next word</w:t>
            </w:r>
          </w:p>
          <w:p w14:paraId="2D40C703" w14:textId="6E994DEA" w:rsidR="000C55B3" w:rsidRPr="00DD7CCF" w:rsidRDefault="000C55B3" w:rsidP="000C55B3">
            <w:pPr>
              <w:pStyle w:val="TableNote"/>
            </w:pPr>
            <w:r>
              <w:t>instructions for flagging and normalising non-standard usage are found in §</w:t>
            </w:r>
            <w:r>
              <w:fldChar w:fldCharType="begin"/>
            </w:r>
            <w:r>
              <w:instrText xml:space="preserve"> REF _Ref43979756 \r \h </w:instrText>
            </w:r>
            <w:r>
              <w:fldChar w:fldCharType="separate"/>
            </w:r>
            <w:r w:rsidR="004D1F94">
              <w:t>6.3</w:t>
            </w:r>
            <w:r>
              <w:fldChar w:fldCharType="end"/>
            </w:r>
          </w:p>
        </w:tc>
      </w:tr>
    </w:tbl>
    <w:p w14:paraId="362006E8" w14:textId="77777777" w:rsidR="00C02B8C" w:rsidRPr="00DD7CCF" w:rsidRDefault="004D2E67" w:rsidP="0054433F">
      <w:pPr>
        <w:pStyle w:val="Cmsor4"/>
      </w:pPr>
      <w:bookmarkStart w:id="427" w:name="_Ref182580320"/>
      <w:bookmarkStart w:id="428" w:name="_Ref182580335"/>
      <w:bookmarkStart w:id="429" w:name="_Ref182580448"/>
      <w:bookmarkStart w:id="430" w:name="_Toc182838254"/>
      <w:r w:rsidRPr="00DD7CCF">
        <w:t>Punctuation marks</w:t>
      </w:r>
      <w:bookmarkEnd w:id="424"/>
      <w:bookmarkEnd w:id="427"/>
      <w:bookmarkEnd w:id="428"/>
      <w:bookmarkEnd w:id="429"/>
      <w:bookmarkEnd w:id="430"/>
    </w:p>
    <w:p w14:paraId="461D37BD" w14:textId="2C581613" w:rsidR="00C02B8C" w:rsidRPr="00DD7CCF" w:rsidRDefault="001649DA" w:rsidP="001649DA">
      <w:r>
        <w:t>A</w:t>
      </w:r>
      <w:r w:rsidR="004D2E67" w:rsidRPr="00DD7CCF">
        <w:t xml:space="preserve">s in TG </w:t>
      </w:r>
      <w:r w:rsidR="003C3D87" w:rsidRPr="00DD7CCF">
        <w:t>§</w:t>
      </w:r>
      <w:r w:rsidR="004D2E67" w:rsidRPr="00DD7CCF">
        <w:t>4.2.1, the term “punctuation mark” is used within this Guide in a sense restricted to symbols</w:t>
      </w:r>
      <w:r>
        <w:t xml:space="preserve"> </w:t>
      </w:r>
      <w:r w:rsidR="004D2E67" w:rsidRPr="00DD7CCF">
        <w:t xml:space="preserve">which are </w:t>
      </w:r>
      <w:r w:rsidR="004D2E67" w:rsidRPr="00E24F87">
        <w:rPr>
          <w:noProof/>
        </w:rPr>
        <w:t>(</w:t>
      </w:r>
      <w:r w:rsidR="004D2E67" w:rsidRPr="00DD7CCF">
        <w:t>or are derivations of) simple non-figural shapes</w:t>
      </w:r>
      <w:r>
        <w:t xml:space="preserve">, </w:t>
      </w:r>
      <w:r w:rsidR="004D2E67" w:rsidRPr="00DD7CCF">
        <w:t>and which are employed in the original for syntactic or metrical segmentation into relatively small units, similar in function to a modern comma, full stop, question mark, exclamation mark, colon or semicolon</w:t>
      </w:r>
      <w:r>
        <w:t xml:space="preserve">. This </w:t>
      </w:r>
      <w:r w:rsidR="004D2E67" w:rsidRPr="00DD7CCF">
        <w:t xml:space="preserve">generally </w:t>
      </w:r>
      <w:r>
        <w:t xml:space="preserve">excludes </w:t>
      </w:r>
      <w:r w:rsidR="004D2E67" w:rsidRPr="00DD7CCF">
        <w:t>figural and ornamental signs as well as</w:t>
      </w:r>
      <w:r>
        <w:t xml:space="preserve"> “typographic”</w:t>
      </w:r>
      <w:r w:rsidR="004D2E67" w:rsidRPr="00DD7CCF">
        <w:t xml:space="preserve"> signs used to mark the end or beginning of an entire text or a major section of text</w:t>
      </w:r>
      <w:r>
        <w:t>. W</w:t>
      </w:r>
      <w:r w:rsidR="004D2E67" w:rsidRPr="00DD7CCF">
        <w:t>e feel that this distinction in encoding is useful in many cases for distinguishing symbols definitely used for the purpose of punctuation from symbols used for a different or a less straightforward purpose</w:t>
      </w:r>
      <w:r>
        <w:t>. H</w:t>
      </w:r>
      <w:r w:rsidR="004D2E67" w:rsidRPr="00DD7CCF">
        <w:t>owever, the above definition is not and cannot be entirely objective, and in some cases it will not be possible to decide whether a symbol is a “punctuation mark” in this sense, or a “miscellaneous symbol</w:t>
      </w:r>
      <w:r>
        <w:t>.</w:t>
      </w:r>
      <w:r w:rsidR="004D2E67" w:rsidRPr="00DD7CCF">
        <w:t>”</w:t>
      </w:r>
      <w:r>
        <w:t xml:space="preserve"> W</w:t>
      </w:r>
      <w:r w:rsidR="004D2E67" w:rsidRPr="00DD7CCF">
        <w:t xml:space="preserve">e recommend that you choose the encoding for </w:t>
      </w:r>
      <w:r w:rsidR="00CB56FA">
        <w:t xml:space="preserve">miscellaneous </w:t>
      </w:r>
      <w:r w:rsidR="004D2E67" w:rsidRPr="00DD7CCF">
        <w:t>symbols whenever in doubt</w:t>
      </w:r>
      <w:r>
        <w:t>. A</w:t>
      </w:r>
      <w:r w:rsidR="004D2E67" w:rsidRPr="00DD7CCF">
        <w:t>lso keep in mind that encoding a miscellaneous symbol instead of a punctuation mark or vice versa is not an error and will have little ultimate impact on the quality of our corpus</w:t>
      </w:r>
      <w:r>
        <w:t>.</w:t>
      </w:r>
    </w:p>
    <w:p w14:paraId="239261CA" w14:textId="77777777" w:rsidR="001649DA" w:rsidRDefault="004D2E67" w:rsidP="0054433F">
      <w:pPr>
        <w:pStyle w:val="Lista"/>
      </w:pPr>
      <w:r w:rsidRPr="00DD7CCF">
        <w:t xml:space="preserve">as </w:t>
      </w:r>
      <w:r w:rsidR="001649DA">
        <w:t xml:space="preserve">per </w:t>
      </w:r>
      <w:r w:rsidRPr="00DD7CCF">
        <w:t xml:space="preserve">TG </w:t>
      </w:r>
      <w:r w:rsidR="003C3D87" w:rsidRPr="00DD7CCF">
        <w:t>§</w:t>
      </w:r>
      <w:r w:rsidRPr="00DD7CCF">
        <w:t xml:space="preserve">4.2.1, punctuation marks are to be transliterated as the abstract punctuation character . </w:t>
      </w:r>
      <w:r w:rsidRPr="00E24F87">
        <w:rPr>
          <w:noProof/>
        </w:rPr>
        <w:t>(</w:t>
      </w:r>
      <w:r w:rsidRPr="00DD7CCF">
        <w:t>full stop, period)</w:t>
      </w:r>
    </w:p>
    <w:p w14:paraId="3F8F4F7F" w14:textId="4AE311DD" w:rsidR="00C02B8C" w:rsidRPr="00DD7CCF" w:rsidRDefault="001649DA" w:rsidP="001649DA">
      <w:pPr>
        <w:pStyle w:val="Lista"/>
      </w:pPr>
      <w:r>
        <w:t xml:space="preserve">when the transliterated text is encoded, this </w:t>
      </w:r>
      <w:r w:rsidR="008F5CA4">
        <w:t xml:space="preserve">. </w:t>
      </w:r>
      <w:r>
        <w:t xml:space="preserve">character is wrapped in </w:t>
      </w:r>
      <w:r w:rsidR="004D2E67" w:rsidRPr="00DD7CCF">
        <w:rPr>
          <w:rStyle w:val="Code"/>
        </w:rPr>
        <w:t>&lt;g&gt;</w:t>
      </w:r>
      <w:r>
        <w:t xml:space="preserve">, allowing the shape of the original glyph to be encoded in the </w:t>
      </w:r>
      <w:r w:rsidR="008525C6" w:rsidRPr="008525C6">
        <w:rPr>
          <w:rStyle w:val="Codeattribute"/>
        </w:rPr>
        <w:t>@type</w:t>
      </w:r>
      <w:r w:rsidRPr="001649DA">
        <w:t xml:space="preserve"> </w:t>
      </w:r>
      <w:r w:rsidRPr="00DD7CCF">
        <w:t>attribute</w:t>
      </w:r>
      <w:r w:rsidR="008525C6" w:rsidRPr="008525C6">
        <w:t>,</w:t>
      </w:r>
      <w:r w:rsidR="004D2E67" w:rsidRPr="00DD7CCF">
        <w:t xml:space="preserve"> </w:t>
      </w:r>
      <w:r>
        <w:t xml:space="preserve">using </w:t>
      </w:r>
      <w:r w:rsidR="004D2E67" w:rsidRPr="00DD7CCF">
        <w:t xml:space="preserve">a value as described under </w:t>
      </w:r>
      <w:r w:rsidR="003C3D87" w:rsidRPr="00DD7CCF">
        <w:t>§</w:t>
      </w:r>
      <w:r w:rsidR="00543984">
        <w:fldChar w:fldCharType="begin"/>
      </w:r>
      <w:r w:rsidR="00543984">
        <w:instrText xml:space="preserve"> REF _Ref182551676 \r \h </w:instrText>
      </w:r>
      <w:r w:rsidR="00543984">
        <w:fldChar w:fldCharType="separate"/>
      </w:r>
      <w:r w:rsidR="004D1F94">
        <w:t>4.2.2</w:t>
      </w:r>
      <w:r w:rsidR="00543984">
        <w:fldChar w:fldCharType="end"/>
      </w:r>
      <w:r w:rsidR="004D2E67" w:rsidRPr="00DD7CCF">
        <w:t xml:space="preserve"> above</w:t>
      </w:r>
      <w:r w:rsidR="00083099">
        <w:t xml:space="preserve">, as in </w:t>
      </w:r>
      <w:r w:rsidR="00083099">
        <w:fldChar w:fldCharType="begin"/>
      </w:r>
      <w:r w:rsidR="00083099">
        <w:instrText xml:space="preserve"> REF _Ref182577267 \h </w:instrText>
      </w:r>
      <w:r w:rsidR="00083099">
        <w:fldChar w:fldCharType="separate"/>
      </w:r>
      <w:r w:rsidR="004D1F94" w:rsidRPr="00DD7CCF">
        <w:t xml:space="preserve">Example </w:t>
      </w:r>
      <w:r w:rsidR="004D1F94">
        <w:rPr>
          <w:noProof/>
        </w:rPr>
        <w:t>4.2.3</w:t>
      </w:r>
      <w:r w:rsidR="004D1F94" w:rsidRPr="00DD7CCF">
        <w:t>.</w:t>
      </w:r>
      <w:r w:rsidR="004D1F94">
        <w:rPr>
          <w:noProof/>
        </w:rPr>
        <w:t>B</w:t>
      </w:r>
      <w:r w:rsidR="00083099">
        <w:fldChar w:fldCharType="end"/>
      </w:r>
    </w:p>
    <w:p w14:paraId="4459DE2D" w14:textId="6B89D862" w:rsidR="00EE1925" w:rsidRDefault="00EE1925" w:rsidP="00EE1925">
      <w:pPr>
        <w:pStyle w:val="Lista2"/>
      </w:pPr>
      <w:r>
        <w:t>as explained in §</w:t>
      </w:r>
      <w:r>
        <w:fldChar w:fldCharType="begin"/>
      </w:r>
      <w:r>
        <w:instrText xml:space="preserve"> REF _Ref43987431 \r \h </w:instrText>
      </w:r>
      <w:r>
        <w:fldChar w:fldCharType="separate"/>
      </w:r>
      <w:r w:rsidR="004D1F94">
        <w:t>4.2.1</w:t>
      </w:r>
      <w:r>
        <w:fldChar w:fldCharType="end"/>
      </w:r>
      <w:r>
        <w:t xml:space="preserve">, the </w:t>
      </w:r>
      <w:r w:rsidRPr="00DD7CCF">
        <w:t xml:space="preserve">presence of the </w:t>
      </w:r>
      <w:r>
        <w:t>.</w:t>
      </w:r>
      <w:r w:rsidRPr="00DD7CCF">
        <w:t xml:space="preserve"> character </w:t>
      </w:r>
      <w:r>
        <w:t xml:space="preserve">in the </w:t>
      </w:r>
      <w:r w:rsidRPr="00DD7CCF">
        <w:rPr>
          <w:rStyle w:val="Code"/>
        </w:rPr>
        <w:t>&lt;g&gt;</w:t>
      </w:r>
      <w:r>
        <w:t xml:space="preserve"> element means that we interpret the symbol as a punctuation mark, as distinguished from a different interpretation or the lack of interpretation</w:t>
      </w:r>
    </w:p>
    <w:p w14:paraId="77BD174F" w14:textId="0B452984" w:rsidR="00C02B8C" w:rsidRPr="00DD7CCF" w:rsidRDefault="004D2E67" w:rsidP="0054433F">
      <w:pPr>
        <w:pStyle w:val="Lista"/>
      </w:pPr>
      <w:r w:rsidRPr="00DD7CCF">
        <w:t xml:space="preserve">the primary purpose of </w:t>
      </w:r>
      <w:r w:rsidR="00DA0006">
        <w:t>retaining the</w:t>
      </w:r>
      <w:r w:rsidRPr="00DD7CCF">
        <w:t xml:space="preserve"> . </w:t>
      </w:r>
      <w:r w:rsidR="00DA0006">
        <w:t xml:space="preserve">character </w:t>
      </w:r>
      <w:r w:rsidRPr="00DD7CCF">
        <w:t xml:space="preserve">within </w:t>
      </w:r>
      <w:r w:rsidRPr="00DD7CCF">
        <w:rPr>
          <w:rStyle w:val="Code"/>
        </w:rPr>
        <w:t>&lt;g&gt;</w:t>
      </w:r>
      <w:r w:rsidR="00DA0006">
        <w:t xml:space="preserve">, rather than replacing them with an empty element, </w:t>
      </w:r>
      <w:r w:rsidRPr="00DD7CCF">
        <w:t xml:space="preserve">is to make it explicit on the lowest level </w:t>
      </w:r>
      <w:r w:rsidRPr="00E24F87">
        <w:rPr>
          <w:noProof/>
        </w:rPr>
        <w:t>(</w:t>
      </w:r>
      <w:r w:rsidRPr="00DD7CCF">
        <w:t>that of the text itself) that we consider certain characters to be punctuation marks</w:t>
      </w:r>
    </w:p>
    <w:p w14:paraId="2C34343A" w14:textId="77777777" w:rsidR="00C02B8C" w:rsidRPr="00DD7CCF" w:rsidRDefault="004D2E67" w:rsidP="00DA0006">
      <w:pPr>
        <w:pStyle w:val="Lista2"/>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325E372E" w14:textId="6843857B" w:rsidR="00C02B8C" w:rsidRPr="00DD7CCF" w:rsidRDefault="004D2E67" w:rsidP="00DA0006">
      <w:pPr>
        <w:pStyle w:val="Lista3"/>
      </w:pPr>
      <w:r w:rsidRPr="00DD7CCF">
        <w:t>when supplying punctuation for the purpose of semantic segmentation</w:t>
      </w:r>
      <w:r w:rsidR="00DA0006">
        <w:t xml:space="preserve">, as per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4D1F94">
        <w:t>6.3.6</w:t>
      </w:r>
      <w:r w:rsidR="001B68E2" w:rsidRPr="00DD7CCF">
        <w:fldChar w:fldCharType="end"/>
      </w:r>
    </w:p>
    <w:p w14:paraId="6377B221" w14:textId="222C1E11" w:rsidR="00C02B8C" w:rsidRPr="00DD7CCF" w:rsidRDefault="004D2E67" w:rsidP="00DA0006">
      <w:pPr>
        <w:pStyle w:val="Lista3"/>
      </w:pPr>
      <w:r w:rsidRPr="00DD7CCF">
        <w:t>when encoding a text from a previous edition, without access to the original or a surrogate, if that edition does not describe the appearance of original punctuation marks</w:t>
      </w:r>
      <w:r w:rsidR="00DA0006">
        <w:t>, as follows:</w:t>
      </w:r>
    </w:p>
    <w:p w14:paraId="01F994B4" w14:textId="00BB70D4" w:rsidR="00C02B8C" w:rsidRPr="00DD7CCF" w:rsidRDefault="004D2E67" w:rsidP="00DA0006">
      <w:pPr>
        <w:pStyle w:val="Lista4"/>
      </w:pPr>
      <w:r w:rsidRPr="00DD7CCF">
        <w:t xml:space="preserve">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E4FE744" w:rsidR="00C02B8C" w:rsidRDefault="00DA0006" w:rsidP="00DA0006">
      <w:pPr>
        <w:pStyle w:val="Lista4"/>
      </w:pPr>
      <w:r>
        <w:t xml:space="preserve">use </w:t>
      </w:r>
      <w:r w:rsidR="004D2E67" w:rsidRPr="00DD7CCF">
        <w:t xml:space="preserve">a double .. to represent a higher-level punctuation mark </w:t>
      </w:r>
      <w:r w:rsidR="004D2E67" w:rsidRPr="00E24F87">
        <w:rPr>
          <w:noProof/>
        </w:rPr>
        <w:t>(</w:t>
      </w:r>
      <w:r w:rsidR="004D2E67" w:rsidRPr="00DD7CCF">
        <w:t xml:space="preserve">e.g. a double </w:t>
      </w:r>
      <w:r w:rsidR="004D2E67" w:rsidRPr="00DD7CCF">
        <w:rPr>
          <w:rStyle w:val="Foreign"/>
        </w:rPr>
        <w:t>daṇḍa</w:t>
      </w:r>
      <w:r w:rsidR="004D2E67" w:rsidRPr="00DD7CCF">
        <w:t>) used in the previous edition, if that edition employs two levels of punctuation</w:t>
      </w:r>
    </w:p>
    <w:p w14:paraId="31DB341D" w14:textId="093ED47C" w:rsidR="00CB56FA" w:rsidRDefault="00CB56FA" w:rsidP="00CB56FA">
      <w:pPr>
        <w:pStyle w:val="Lista"/>
      </w:pPr>
      <w:r>
        <w:t xml:space="preserve">multiple instances of identical or different punctuation marks shall be encoded separately </w:t>
      </w:r>
      <w:r w:rsidRPr="00CB56FA">
        <w:rPr>
          <w:rStyle w:val="Code"/>
        </w:rPr>
        <w:t>&lt;g&gt;</w:t>
      </w:r>
      <w:r w:rsidRPr="00CB56FA">
        <w:rPr>
          <w:rStyle w:val="Codetext"/>
        </w:rPr>
        <w:t>.</w:t>
      </w:r>
      <w:r w:rsidRPr="00CB56FA">
        <w:rPr>
          <w:rStyle w:val="Code"/>
        </w:rPr>
        <w:t>&lt;/g&gt;</w:t>
      </w:r>
      <w:r>
        <w:t xml:space="preserve"> with the appropriate </w:t>
      </w:r>
      <w:r w:rsidRPr="00CB56FA">
        <w:rPr>
          <w:rStyle w:val="Codeattribute"/>
        </w:rPr>
        <w:t>@type</w:t>
      </w:r>
      <w:r>
        <w:t xml:space="preserve">, unless the iterations together constitute a single punctuation mark for which an appropriate token exists (e.g. a double </w:t>
      </w:r>
      <w:r>
        <w:rPr>
          <w:rStyle w:val="Foreign"/>
        </w:rPr>
        <w:t>daṇḍa</w:t>
      </w:r>
      <w:r>
        <w:t>)</w:t>
      </w:r>
    </w:p>
    <w:p w14:paraId="67C382ED" w14:textId="04AFEFF6" w:rsidR="00CB56FA" w:rsidRDefault="00CB56FA" w:rsidP="00CB56FA">
      <w:pPr>
        <w:pStyle w:val="Lista2"/>
      </w:pPr>
      <w:r>
        <w:t>for groups of three or more marks for which both single and double tokens are available, preferably iterate the encoding with the single token as many times as applicable</w:t>
      </w:r>
    </w:p>
    <w:p w14:paraId="7292E1CC" w14:textId="10FCDAD2" w:rsidR="00CB56FA" w:rsidRPr="00DD7CCF" w:rsidRDefault="00CB56FA" w:rsidP="001A0AB5">
      <w:pPr>
        <w:pStyle w:val="Lista"/>
      </w:pPr>
      <w:r>
        <w:t>the guidelines for adding editorial spaces around symbols apply as per §</w:t>
      </w:r>
      <w:r>
        <w:fldChar w:fldCharType="begin"/>
      </w:r>
      <w:r>
        <w:instrText xml:space="preserve"> REF _Ref182578532 \r \h </w:instrText>
      </w:r>
      <w:r>
        <w:fldChar w:fldCharType="separate"/>
      </w:r>
      <w:r w:rsidR="004D1F94">
        <w:t>4.2.2.1</w:t>
      </w:r>
      <w:r>
        <w:fldChar w:fldCharType="end"/>
      </w:r>
    </w:p>
    <w:tbl>
      <w:tblPr>
        <w:tblStyle w:val="CodeSampleTable"/>
        <w:tblW w:w="5000" w:type="pct"/>
        <w:tblLook w:val="04A0" w:firstRow="1" w:lastRow="0" w:firstColumn="1" w:lastColumn="0" w:noHBand="0" w:noVBand="1"/>
      </w:tblPr>
      <w:tblGrid>
        <w:gridCol w:w="9622"/>
      </w:tblGrid>
      <w:tr w:rsidR="00083099" w:rsidRPr="00DD7CCF" w14:paraId="582CDC3D" w14:textId="77777777" w:rsidTr="009A3B6B">
        <w:trPr>
          <w:cnfStyle w:val="100000000000" w:firstRow="1" w:lastRow="0" w:firstColumn="0" w:lastColumn="0" w:oddVBand="0" w:evenVBand="0" w:oddHBand="0" w:evenHBand="0" w:firstRowFirstColumn="0" w:firstRowLastColumn="0" w:lastRowFirstColumn="0" w:lastRowLastColumn="0"/>
        </w:trPr>
        <w:tc>
          <w:tcPr>
            <w:tcW w:w="5000" w:type="pct"/>
          </w:tcPr>
          <w:p w14:paraId="72559472" w14:textId="67659F14" w:rsidR="00083099" w:rsidRPr="00DD7CCF" w:rsidRDefault="00083099" w:rsidP="009A3B6B">
            <w:pPr>
              <w:pStyle w:val="Kpalrs"/>
            </w:pPr>
            <w:bookmarkStart w:id="431" w:name="_zhzv8lagn4n3" w:colFirst="0" w:colLast="0"/>
            <w:bookmarkStart w:id="432" w:name="_Ref182577267"/>
            <w:bookmarkStart w:id="433" w:name="_Ref43985052"/>
            <w:bookmarkEnd w:id="431"/>
            <w:r w:rsidRPr="00DD7CCF">
              <w:t xml:space="preserve">Example </w:t>
            </w:r>
            <w:fldSimple w:instr=" STYLEREF 3 \s ">
              <w:r w:rsidR="004D1F94">
                <w:rPr>
                  <w:noProof/>
                </w:rPr>
                <w:t>4.2.3</w:t>
              </w:r>
            </w:fldSimple>
            <w:r w:rsidRPr="00DD7CCF">
              <w:t>.</w:t>
            </w:r>
            <w:fldSimple w:instr=" SEQ Example \* ALPHABETIC \s 3 ">
              <w:r w:rsidR="004D1F94">
                <w:rPr>
                  <w:noProof/>
                </w:rPr>
                <w:t>B</w:t>
              </w:r>
            </w:fldSimple>
            <w:bookmarkEnd w:id="432"/>
            <w:r w:rsidRPr="00DD7CCF">
              <w:t xml:space="preserve">: </w:t>
            </w:r>
            <w:r>
              <w:t>encoding punctuation marks</w:t>
            </w:r>
          </w:p>
        </w:tc>
      </w:tr>
      <w:tr w:rsidR="00083099" w:rsidRPr="00DD7CCF" w14:paraId="343D49D8" w14:textId="77777777" w:rsidTr="009A3B6B">
        <w:tc>
          <w:tcPr>
            <w:tcW w:w="5000" w:type="pct"/>
            <w:vAlign w:val="center"/>
          </w:tcPr>
          <w:p w14:paraId="4C09EFB1" w14:textId="156BC032" w:rsidR="00083099" w:rsidRPr="00DD7CCF" w:rsidRDefault="00083099" w:rsidP="009A3B6B">
            <w:pPr>
              <w:pStyle w:val="Image"/>
              <w:rPr>
                <w:rStyle w:val="Code"/>
              </w:rPr>
            </w:pPr>
            <w:r>
              <w:drawing>
                <wp:inline distT="0" distB="0" distL="0" distR="0" wp14:anchorId="6688923A" wp14:editId="6C5DA7AB">
                  <wp:extent cx="6114415" cy="621030"/>
                  <wp:effectExtent l="0" t="0" r="635" b="7620"/>
                  <wp:docPr id="42249825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14415" cy="621030"/>
                          </a:xfrm>
                          <a:prstGeom prst="rect">
                            <a:avLst/>
                          </a:prstGeom>
                          <a:noFill/>
                          <a:ln>
                            <a:noFill/>
                          </a:ln>
                        </pic:spPr>
                      </pic:pic>
                    </a:graphicData>
                  </a:graphic>
                </wp:inline>
              </w:drawing>
            </w:r>
          </w:p>
        </w:tc>
      </w:tr>
      <w:tr w:rsidR="00083099" w:rsidRPr="00DD7CCF" w14:paraId="69D69D02" w14:textId="77777777" w:rsidTr="009A3B6B">
        <w:tc>
          <w:tcPr>
            <w:tcW w:w="5000" w:type="pct"/>
          </w:tcPr>
          <w:p w14:paraId="2E46B691" w14:textId="2708DB1C" w:rsidR="00083099" w:rsidRPr="00DD7CCF" w:rsidRDefault="00083099" w:rsidP="009A3B6B">
            <w:pPr>
              <w:pStyle w:val="CodeParagraph"/>
            </w:pPr>
            <w:r>
              <w:rPr>
                <w:rStyle w:val="Codetext"/>
              </w:rPr>
              <w:t xml:space="preserve">... </w:t>
            </w:r>
            <w:r w:rsidRPr="00083099">
              <w:rPr>
                <w:rStyle w:val="Codetext"/>
              </w:rPr>
              <w:t>deśam apālayaT</w:t>
            </w:r>
            <w:r w:rsidRPr="00083099">
              <w:rPr>
                <w:rStyle w:val="Code"/>
              </w:rPr>
              <w:t xml:space="preserve">&lt;g </w:t>
            </w:r>
            <w:r w:rsidRPr="00083099">
              <w:rPr>
                <w:rStyle w:val="Codeattribute"/>
              </w:rPr>
              <w:t>type=</w:t>
            </w:r>
            <w:r w:rsidRPr="00083099">
              <w:rPr>
                <w:rStyle w:val="Codevalue"/>
              </w:rPr>
              <w:t>"ddandaSerif"</w:t>
            </w:r>
            <w:r w:rsidRPr="00083099">
              <w:rPr>
                <w:rStyle w:val="Code"/>
              </w:rPr>
              <w:t>&gt;</w:t>
            </w:r>
            <w:r w:rsidRPr="00083099">
              <w:rPr>
                <w:rStyle w:val="Codetext"/>
              </w:rPr>
              <w:t>.</w:t>
            </w:r>
            <w:r w:rsidRPr="00083099">
              <w:rPr>
                <w:rStyle w:val="Code"/>
              </w:rPr>
              <w:t>&lt;/g&gt;</w:t>
            </w:r>
            <w:r w:rsidRPr="00083099">
              <w:rPr>
                <w:rStyle w:val="Codetext"/>
              </w:rPr>
              <w:t xml:space="preserve"> tat-putro jayasiṁhas trayastriṁśataṁ</w:t>
            </w:r>
            <w:r w:rsidRPr="00083099">
              <w:rPr>
                <w:rStyle w:val="Code"/>
              </w:rPr>
              <w:t xml:space="preserve">&lt;g </w:t>
            </w:r>
            <w:r w:rsidRPr="00083099">
              <w:rPr>
                <w:rStyle w:val="Codeattribute"/>
              </w:rPr>
              <w:t>type=</w:t>
            </w:r>
            <w:r w:rsidRPr="00083099">
              <w:rPr>
                <w:rStyle w:val="Codevalue"/>
              </w:rPr>
              <w:t>"dandaSerif"</w:t>
            </w:r>
            <w:r w:rsidRPr="00083099">
              <w:rPr>
                <w:rStyle w:val="Code"/>
              </w:rPr>
              <w:t>&gt;</w:t>
            </w:r>
            <w:r w:rsidRPr="00083099">
              <w:rPr>
                <w:rStyle w:val="Codetext"/>
              </w:rPr>
              <w:t>.</w:t>
            </w:r>
            <w:r w:rsidRPr="00083099">
              <w:rPr>
                <w:rStyle w:val="Code"/>
              </w:rPr>
              <w:t>&lt;/g&gt;</w:t>
            </w:r>
            <w:r>
              <w:rPr>
                <w:rStyle w:val="Codetext"/>
              </w:rPr>
              <w:t xml:space="preserve"> ...</w:t>
            </w:r>
          </w:p>
        </w:tc>
      </w:tr>
    </w:tbl>
    <w:p w14:paraId="152DFF49" w14:textId="59522BF4" w:rsidR="00C02B8C" w:rsidRPr="00DD7CCF" w:rsidRDefault="004D2E67" w:rsidP="0054433F">
      <w:pPr>
        <w:pStyle w:val="Cmsor4"/>
      </w:pPr>
      <w:bookmarkStart w:id="434" w:name="_Ref182580156"/>
      <w:bookmarkStart w:id="435" w:name="_Ref182580159"/>
      <w:bookmarkStart w:id="436" w:name="_Ref182580186"/>
      <w:bookmarkStart w:id="437" w:name="_Toc182838255"/>
      <w:r w:rsidRPr="00DD7CCF">
        <w:lastRenderedPageBreak/>
        <w:t xml:space="preserve">Space filler </w:t>
      </w:r>
      <w:r w:rsidR="00CB56FA">
        <w:t>symbol</w:t>
      </w:r>
      <w:r w:rsidRPr="00DD7CCF">
        <w:t>s</w:t>
      </w:r>
      <w:bookmarkEnd w:id="433"/>
      <w:bookmarkEnd w:id="434"/>
      <w:bookmarkEnd w:id="435"/>
      <w:bookmarkEnd w:id="436"/>
      <w:bookmarkEnd w:id="437"/>
    </w:p>
    <w:p w14:paraId="20A75349" w14:textId="5C806CD1" w:rsidR="004F4C63" w:rsidRDefault="008F5CA4" w:rsidP="0054433F">
      <w:pPr>
        <w:pStyle w:val="Lista"/>
      </w:pPr>
      <w:r w:rsidRPr="00DD7CCF">
        <w:t xml:space="preserve">as per TG §4.2.2, </w:t>
      </w:r>
      <w:r w:rsidR="004D2E67" w:rsidRPr="00DD7CCF">
        <w:t xml:space="preserve">symbols whose function is clearly and unambiguously to fill up space in a line to the margin </w:t>
      </w:r>
      <w:r>
        <w:t xml:space="preserve">(or occasionally to another feature, such as a </w:t>
      </w:r>
      <w:r w:rsidRPr="00DD7CCF">
        <w:t>binding-hole</w:t>
      </w:r>
      <w:r>
        <w:t xml:space="preserve">) </w:t>
      </w:r>
      <w:r w:rsidR="004D2E67" w:rsidRPr="00DD7CCF">
        <w:t>are</w:t>
      </w:r>
      <w:r>
        <w:t xml:space="preserve"> </w:t>
      </w:r>
      <w:r w:rsidR="004D2E67" w:rsidRPr="00DD7CCF">
        <w:t xml:space="preserve">transliterated using the </w:t>
      </w:r>
      <w:r w:rsidR="003C3D87" w:rsidRPr="00DD7CCF">
        <w:t>§</w:t>
      </w:r>
      <w:r w:rsidR="004D2E67" w:rsidRPr="00DD7CCF">
        <w:t xml:space="preserve"> sign</w:t>
      </w:r>
    </w:p>
    <w:p w14:paraId="6550371C" w14:textId="34474BE6" w:rsidR="00FF7702" w:rsidRPr="00DD7CCF" w:rsidRDefault="00FF7702" w:rsidP="0054433F">
      <w:pPr>
        <w:pStyle w:val="Lista2"/>
      </w:pPr>
      <w:r>
        <w:t>if a portion of text that the scribe was unable to provide is represented by a scribal mark such as dotting or lines, use the encoding described in §</w:t>
      </w:r>
      <w:r>
        <w:fldChar w:fldCharType="begin"/>
      </w:r>
      <w:r>
        <w:instrText xml:space="preserve"> REF _Ref156807687 \r \h </w:instrText>
      </w:r>
      <w:r>
        <w:fldChar w:fldCharType="separate"/>
      </w:r>
      <w:r w:rsidR="004D1F94">
        <w:t>4.3.4</w:t>
      </w:r>
      <w:r>
        <w:fldChar w:fldCharType="end"/>
      </w:r>
      <w:r>
        <w:t>, and do not encode this as a symbol</w:t>
      </w:r>
    </w:p>
    <w:p w14:paraId="4E32E119" w14:textId="0110C3EC" w:rsidR="00C02B8C" w:rsidRPr="00DD7CCF" w:rsidRDefault="008F5CA4" w:rsidP="0054433F">
      <w:pPr>
        <w:pStyle w:val="Lista"/>
      </w:pPr>
      <w:r>
        <w:t xml:space="preserve">when the transliterated text is encoded, these </w:t>
      </w:r>
      <w:r w:rsidR="003C3D87" w:rsidRPr="00DD7CCF">
        <w:t>§</w:t>
      </w:r>
      <w:r w:rsidR="004D2E67" w:rsidRPr="00DD7CCF">
        <w:t xml:space="preserve"> characters </w:t>
      </w:r>
      <w:r>
        <w:t xml:space="preserve">are </w:t>
      </w:r>
      <w:r w:rsidR="004D2E67" w:rsidRPr="00DD7CCF">
        <w:t xml:space="preserve">wrapped in </w:t>
      </w:r>
      <w:r w:rsidR="004D2E67" w:rsidRPr="00DD7CCF">
        <w:rPr>
          <w:rStyle w:val="Code"/>
        </w:rPr>
        <w:t>&lt;g&gt;</w:t>
      </w:r>
      <w:r>
        <w:t xml:space="preserve">, allowing the shape of the original glyph to be encoded in the </w:t>
      </w:r>
      <w:r w:rsidRPr="008525C6">
        <w:rPr>
          <w:rStyle w:val="Codeattribute"/>
        </w:rPr>
        <w:t>@type</w:t>
      </w:r>
      <w:r w:rsidRPr="001649DA">
        <w:t xml:space="preserve"> </w:t>
      </w:r>
      <w:r w:rsidRPr="00DD7CCF">
        <w:t>attribute</w:t>
      </w:r>
      <w:r w:rsidRPr="008525C6">
        <w:t>,</w:t>
      </w:r>
      <w:r w:rsidRPr="00DD7CCF">
        <w:t xml:space="preserve"> </w:t>
      </w:r>
      <w:r>
        <w:t xml:space="preserve">using </w:t>
      </w:r>
      <w:r w:rsidRPr="00DD7CCF">
        <w:t>a value as described under §</w:t>
      </w:r>
      <w:r>
        <w:fldChar w:fldCharType="begin"/>
      </w:r>
      <w:r>
        <w:instrText xml:space="preserve"> REF _Ref182551676 \r \h </w:instrText>
      </w:r>
      <w:r>
        <w:fldChar w:fldCharType="separate"/>
      </w:r>
      <w:r w:rsidR="004D1F94">
        <w:t>4.2.2</w:t>
      </w:r>
      <w:r>
        <w:fldChar w:fldCharType="end"/>
      </w:r>
      <w:r w:rsidRPr="00DD7CCF">
        <w:t xml:space="preserve"> above</w:t>
      </w:r>
      <w:r>
        <w:t xml:space="preserve">, as in </w:t>
      </w:r>
      <w:r>
        <w:fldChar w:fldCharType="begin"/>
      </w:r>
      <w:r>
        <w:instrText xml:space="preserve"> REF _Ref182576762 \h </w:instrText>
      </w:r>
      <w:r>
        <w:fldChar w:fldCharType="separate"/>
      </w:r>
      <w:r w:rsidR="004D1F94" w:rsidRPr="00DD7CCF">
        <w:t xml:space="preserve">Example </w:t>
      </w:r>
      <w:r w:rsidR="004D1F94">
        <w:rPr>
          <w:noProof/>
        </w:rPr>
        <w:t>4.2.3</w:t>
      </w:r>
      <w:r w:rsidR="004D1F94" w:rsidRPr="00DD7CCF">
        <w:t>.</w:t>
      </w:r>
      <w:r w:rsidR="004D1F94">
        <w:rPr>
          <w:noProof/>
        </w:rPr>
        <w:t>C</w:t>
      </w:r>
      <w:r>
        <w:fldChar w:fldCharType="end"/>
      </w:r>
    </w:p>
    <w:p w14:paraId="2EA4CFF7" w14:textId="4E5B61F2" w:rsidR="00EE1925" w:rsidRDefault="00EE1925" w:rsidP="00EE1925">
      <w:pPr>
        <w:pStyle w:val="Lista2"/>
      </w:pPr>
      <w:r>
        <w:t>as explained in §</w:t>
      </w:r>
      <w:r>
        <w:fldChar w:fldCharType="begin"/>
      </w:r>
      <w:r>
        <w:instrText xml:space="preserve"> REF _Ref43987431 \r \h </w:instrText>
      </w:r>
      <w:r>
        <w:fldChar w:fldCharType="separate"/>
      </w:r>
      <w:r w:rsidR="004D1F94">
        <w:t>4.2.1</w:t>
      </w:r>
      <w:r>
        <w:fldChar w:fldCharType="end"/>
      </w:r>
      <w:r>
        <w:t xml:space="preserve">, the </w:t>
      </w:r>
      <w:r w:rsidRPr="00DD7CCF">
        <w:t xml:space="preserve">presence of the § character </w:t>
      </w:r>
      <w:r>
        <w:t xml:space="preserve">in the </w:t>
      </w:r>
      <w:r w:rsidRPr="00DD7CCF">
        <w:rPr>
          <w:rStyle w:val="Code"/>
        </w:rPr>
        <w:t>&lt;g&gt;</w:t>
      </w:r>
      <w:r>
        <w:t xml:space="preserve"> element means that we interpret the symbol as a space filler, as distinguished from a different interpretation or the lack of interpretation</w:t>
      </w:r>
    </w:p>
    <w:p w14:paraId="3DF937D6" w14:textId="7F478D66" w:rsidR="00C02B8C" w:rsidRDefault="004D2E67" w:rsidP="0054433F">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r w:rsidR="008F5CA4">
        <w:t xml:space="preserve">, as in </w:t>
      </w:r>
      <w:r w:rsidR="008F5CA4">
        <w:fldChar w:fldCharType="begin"/>
      </w:r>
      <w:r w:rsidR="008F5CA4">
        <w:instrText xml:space="preserve"> REF _Ref182576763 \h </w:instrText>
      </w:r>
      <w:r w:rsidR="008F5CA4">
        <w:fldChar w:fldCharType="separate"/>
      </w:r>
      <w:r w:rsidR="004D1F94" w:rsidRPr="00DD7CCF">
        <w:t xml:space="preserve">Example </w:t>
      </w:r>
      <w:r w:rsidR="004D1F94">
        <w:rPr>
          <w:noProof/>
        </w:rPr>
        <w:t>4.2.3</w:t>
      </w:r>
      <w:r w:rsidR="004D1F94" w:rsidRPr="00DD7CCF">
        <w:t>.</w:t>
      </w:r>
      <w:r w:rsidR="004D1F94">
        <w:rPr>
          <w:noProof/>
        </w:rPr>
        <w:t>D</w:t>
      </w:r>
      <w:r w:rsidR="008F5CA4">
        <w:fldChar w:fldCharType="end"/>
      </w:r>
    </w:p>
    <w:p w14:paraId="065140BE" w14:textId="1AFBA100" w:rsidR="00CB56FA" w:rsidRPr="00DD7CCF" w:rsidRDefault="00CB56FA" w:rsidP="00B87377">
      <w:pPr>
        <w:pStyle w:val="Lista"/>
      </w:pPr>
      <w:r>
        <w:t>the guidelines for adding editorial spaces around symbols apply as per §</w:t>
      </w:r>
      <w:r>
        <w:fldChar w:fldCharType="begin"/>
      </w:r>
      <w:r>
        <w:instrText xml:space="preserve"> REF _Ref182578532 \r \h </w:instrText>
      </w:r>
      <w:r>
        <w:fldChar w:fldCharType="separate"/>
      </w:r>
      <w:r w:rsidR="004D1F94">
        <w:t>4.2.2.1</w:t>
      </w:r>
      <w:r>
        <w:fldChar w:fldCharType="end"/>
      </w:r>
    </w:p>
    <w:tbl>
      <w:tblPr>
        <w:tblStyle w:val="CodeSampleTable"/>
        <w:tblW w:w="5000" w:type="pct"/>
        <w:tblLook w:val="04A0" w:firstRow="1" w:lastRow="0" w:firstColumn="1" w:lastColumn="0" w:noHBand="0" w:noVBand="1"/>
      </w:tblPr>
      <w:tblGrid>
        <w:gridCol w:w="9622"/>
      </w:tblGrid>
      <w:tr w:rsidR="008F5CA4" w:rsidRPr="00DD7CCF" w14:paraId="110BDC41" w14:textId="77777777" w:rsidTr="009A3B6B">
        <w:trPr>
          <w:cnfStyle w:val="100000000000" w:firstRow="1" w:lastRow="0" w:firstColumn="0" w:lastColumn="0" w:oddVBand="0" w:evenVBand="0" w:oddHBand="0" w:evenHBand="0" w:firstRowFirstColumn="0" w:firstRowLastColumn="0" w:lastRowFirstColumn="0" w:lastRowLastColumn="0"/>
        </w:trPr>
        <w:tc>
          <w:tcPr>
            <w:tcW w:w="5000" w:type="pct"/>
          </w:tcPr>
          <w:p w14:paraId="0E669918" w14:textId="68344891" w:rsidR="008F5CA4" w:rsidRPr="00DD7CCF" w:rsidRDefault="008F5CA4" w:rsidP="009A3B6B">
            <w:pPr>
              <w:pStyle w:val="Kpalrs"/>
            </w:pPr>
            <w:bookmarkStart w:id="438" w:name="_Ref182576762"/>
            <w:bookmarkStart w:id="439" w:name="_Ref182579118"/>
            <w:r w:rsidRPr="00DD7CCF">
              <w:t xml:space="preserve">Example </w:t>
            </w:r>
            <w:fldSimple w:instr=" STYLEREF 3 \s ">
              <w:r w:rsidR="004D1F94">
                <w:rPr>
                  <w:noProof/>
                </w:rPr>
                <w:t>4.2.3</w:t>
              </w:r>
            </w:fldSimple>
            <w:r w:rsidRPr="00DD7CCF">
              <w:t>.</w:t>
            </w:r>
            <w:fldSimple w:instr=" SEQ Example \* ALPHABETIC \s 3 ">
              <w:r w:rsidR="004D1F94">
                <w:rPr>
                  <w:noProof/>
                </w:rPr>
                <w:t>C</w:t>
              </w:r>
            </w:fldSimple>
            <w:bookmarkEnd w:id="438"/>
            <w:r w:rsidRPr="00DD7CCF">
              <w:t xml:space="preserve">: </w:t>
            </w:r>
            <w:r w:rsidR="00083099">
              <w:t xml:space="preserve">encoding </w:t>
            </w:r>
            <w:r w:rsidR="00CB56FA">
              <w:t xml:space="preserve">a </w:t>
            </w:r>
            <w:r w:rsidR="00083099">
              <w:t>space filler character</w:t>
            </w:r>
            <w:bookmarkEnd w:id="439"/>
          </w:p>
        </w:tc>
      </w:tr>
      <w:tr w:rsidR="008F5CA4" w:rsidRPr="00DD7CCF" w14:paraId="0D90FA5A" w14:textId="77777777" w:rsidTr="009A3B6B">
        <w:tc>
          <w:tcPr>
            <w:tcW w:w="5000" w:type="pct"/>
            <w:vAlign w:val="center"/>
          </w:tcPr>
          <w:p w14:paraId="0F0D5560" w14:textId="77777777" w:rsidR="008F5CA4" w:rsidRPr="00DD7CCF" w:rsidRDefault="008F5CA4" w:rsidP="009A3B6B">
            <w:pPr>
              <w:pStyle w:val="Image"/>
              <w:rPr>
                <w:rStyle w:val="Code"/>
              </w:rPr>
            </w:pPr>
            <w:r w:rsidRPr="00DD7CCF">
              <w:drawing>
                <wp:inline distT="114300" distB="114300" distL="114300" distR="114300" wp14:anchorId="765AE877" wp14:editId="18951BF0">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8"/>
                          <a:srcRect/>
                          <a:stretch>
                            <a:fillRect/>
                          </a:stretch>
                        </pic:blipFill>
                        <pic:spPr>
                          <a:xfrm>
                            <a:off x="0" y="0"/>
                            <a:ext cx="2000567" cy="489935"/>
                          </a:xfrm>
                          <a:prstGeom prst="rect">
                            <a:avLst/>
                          </a:prstGeom>
                          <a:ln/>
                        </pic:spPr>
                      </pic:pic>
                    </a:graphicData>
                  </a:graphic>
                </wp:inline>
              </w:drawing>
            </w:r>
          </w:p>
        </w:tc>
      </w:tr>
      <w:tr w:rsidR="008F5CA4" w:rsidRPr="00DD7CCF" w14:paraId="0C6AC02B" w14:textId="77777777" w:rsidTr="009A3B6B">
        <w:tc>
          <w:tcPr>
            <w:tcW w:w="5000" w:type="pct"/>
          </w:tcPr>
          <w:p w14:paraId="0DE10433" w14:textId="40EB14D3" w:rsidR="008F5CA4" w:rsidRPr="00DD7CCF" w:rsidRDefault="008F5CA4" w:rsidP="009A3B6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"squiggleVertical"</w:t>
            </w:r>
            <w:r w:rsidRPr="00DD7CCF">
              <w:rPr>
                <w:rStyle w:val="Code"/>
              </w:rPr>
              <w:t>&gt;</w:t>
            </w:r>
            <w:r w:rsidRPr="00DD7CCF">
              <w:rPr>
                <w:rStyle w:val="Codetext"/>
              </w:rPr>
              <w:t>§</w:t>
            </w:r>
            <w:r w:rsidRPr="00DD7CCF">
              <w:rPr>
                <w:rStyle w:val="Code"/>
              </w:rPr>
              <w:t>&lt;/g&gt;</w:t>
            </w:r>
          </w:p>
        </w:tc>
      </w:tr>
    </w:tbl>
    <w:p w14:paraId="1CDFD666" w14:textId="77777777" w:rsidR="00074E9C" w:rsidRPr="00DD7CCF" w:rsidRDefault="00074E9C" w:rsidP="0054433F"/>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2F0535CC" w:rsidR="00074E9C" w:rsidRPr="00DD7CCF" w:rsidRDefault="00074E9C" w:rsidP="0054433F">
            <w:pPr>
              <w:pStyle w:val="Kpalrs"/>
            </w:pPr>
            <w:bookmarkStart w:id="440" w:name="_Ref182576763"/>
            <w:r w:rsidRPr="00DD7CCF">
              <w:t xml:space="preserve">Example </w:t>
            </w:r>
            <w:fldSimple w:instr=" STYLEREF 3 \s ">
              <w:r w:rsidR="004D1F94">
                <w:rPr>
                  <w:noProof/>
                </w:rPr>
                <w:t>4.2.3</w:t>
              </w:r>
            </w:fldSimple>
            <w:r w:rsidRPr="00DD7CCF">
              <w:t>.</w:t>
            </w:r>
            <w:fldSimple w:instr=" SEQ Example \* ALPHABETIC \s 3 ">
              <w:r w:rsidR="004D1F94">
                <w:rPr>
                  <w:noProof/>
                </w:rPr>
                <w:t>D</w:t>
              </w:r>
            </w:fldSimple>
            <w:bookmarkEnd w:id="440"/>
            <w:r w:rsidRPr="00DD7CCF">
              <w:t xml:space="preserve">: </w:t>
            </w:r>
            <w:r w:rsidR="00083099">
              <w:t>encoding multiple space fillers</w:t>
            </w:r>
          </w:p>
        </w:tc>
      </w:tr>
      <w:tr w:rsidR="00074E9C" w:rsidRPr="00DD7CCF" w14:paraId="16F07B70" w14:textId="77777777" w:rsidTr="00837BA5">
        <w:tc>
          <w:tcPr>
            <w:tcW w:w="5000" w:type="pct"/>
            <w:vAlign w:val="center"/>
          </w:tcPr>
          <w:p w14:paraId="7DF76527" w14:textId="77777777" w:rsidR="00074E9C" w:rsidRPr="00DD7CCF" w:rsidRDefault="00074E9C" w:rsidP="0054433F">
            <w:pPr>
              <w:pStyle w:val="Image"/>
              <w:rPr>
                <w:rStyle w:val="Code"/>
              </w:rPr>
            </w:pPr>
            <w:r w:rsidRPr="00DD7CCF">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9"/>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54433F">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54433F">
      <w:pPr>
        <w:pStyle w:val="Cmsor4"/>
      </w:pPr>
      <w:bookmarkStart w:id="441" w:name="_ds0gogy82fug" w:colFirst="0" w:colLast="0"/>
      <w:bookmarkStart w:id="442" w:name="_Ref43987396"/>
      <w:bookmarkStart w:id="443" w:name="_Toc182838256"/>
      <w:bookmarkEnd w:id="441"/>
      <w:r w:rsidRPr="00DD7CCF">
        <w:t>Miscellaneous symbols</w:t>
      </w:r>
      <w:bookmarkEnd w:id="442"/>
      <w:bookmarkEnd w:id="443"/>
    </w:p>
    <w:p w14:paraId="381E482B" w14:textId="408D89C9" w:rsidR="00C02B8C" w:rsidRPr="00DD7CCF" w:rsidRDefault="004D2E67" w:rsidP="0054433F">
      <w:pPr>
        <w:pStyle w:val="Lista"/>
      </w:pPr>
      <w:r w:rsidRPr="00DD7CCF">
        <w:t xml:space="preserve">this subsection applies </w:t>
      </w:r>
      <w:r w:rsidR="00083099">
        <w:t xml:space="preserve">symbols which are neither </w:t>
      </w:r>
      <w:r w:rsidRPr="00DD7CCF">
        <w:t>alphanumeric</w:t>
      </w:r>
      <w:r w:rsidR="00083099">
        <w:t>,</w:t>
      </w:r>
      <w:r w:rsidRPr="00DD7CCF">
        <w:t xml:space="preserve"> </w:t>
      </w:r>
      <w:r w:rsidR="00083099">
        <w:t xml:space="preserve">nor </w:t>
      </w:r>
      <w:r w:rsidRPr="00DD7CCF">
        <w:t xml:space="preserve">clearly </w:t>
      </w:r>
      <w:r w:rsidR="00083099">
        <w:t xml:space="preserve">assignable to </w:t>
      </w:r>
      <w:r w:rsidRPr="00DD7CCF">
        <w:t>any of the following categories:</w:t>
      </w:r>
    </w:p>
    <w:p w14:paraId="7CC36A8A" w14:textId="318B5C31" w:rsidR="00C02B8C" w:rsidRPr="00DD7CCF" w:rsidRDefault="004D2E67" w:rsidP="0054433F">
      <w:pPr>
        <w:pStyle w:val="Lista2"/>
      </w:pPr>
      <w:r w:rsidRPr="00DD7CCF">
        <w:t xml:space="preserve">premodern </w:t>
      </w:r>
      <w:r w:rsidR="00817FFE">
        <w:t xml:space="preserve">scribal </w:t>
      </w:r>
      <w:r w:rsidRPr="00DD7CCF">
        <w:t xml:space="preserve">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4D1F94">
        <w:t>4.3.6</w:t>
      </w:r>
      <w:r w:rsidR="00780A5D" w:rsidRPr="00DD7CCF">
        <w:fldChar w:fldCharType="end"/>
      </w:r>
    </w:p>
    <w:p w14:paraId="6FDB36ED" w14:textId="5E466C2E" w:rsidR="00C02B8C" w:rsidRPr="00DD7CCF" w:rsidRDefault="004D2E67" w:rsidP="0054433F">
      <w:pPr>
        <w:pStyle w:val="Lista2"/>
      </w:pPr>
      <w:r w:rsidRPr="00DD7CCF">
        <w:t xml:space="preserve">punctuation marks as defined in </w:t>
      </w:r>
      <w:r w:rsidR="003C3D87" w:rsidRPr="00DD7CCF">
        <w:t>§</w:t>
      </w:r>
      <w:r w:rsidR="00CB56FA">
        <w:fldChar w:fldCharType="begin"/>
      </w:r>
      <w:r w:rsidR="00CB56FA">
        <w:instrText xml:space="preserve"> REF _Ref182580335 \r \h </w:instrText>
      </w:r>
      <w:r w:rsidR="00CB56FA">
        <w:fldChar w:fldCharType="separate"/>
      </w:r>
      <w:r w:rsidR="004D1F94">
        <w:t>4.2.3.3</w:t>
      </w:r>
      <w:r w:rsidR="00CB56FA">
        <w:fldChar w:fldCharType="end"/>
      </w:r>
    </w:p>
    <w:p w14:paraId="47D7199C" w14:textId="7815730B" w:rsidR="00C02B8C" w:rsidRPr="00DD7CCF" w:rsidRDefault="004D2E67" w:rsidP="0054433F">
      <w:pPr>
        <w:pStyle w:val="Lista2"/>
      </w:pPr>
      <w:r w:rsidRPr="00DD7CCF">
        <w:t xml:space="preserve">space fillers as defined in </w:t>
      </w:r>
      <w:r w:rsidR="003C3D87" w:rsidRPr="00DD7CCF">
        <w:t>§</w:t>
      </w:r>
      <w:r w:rsidR="00CB56FA">
        <w:fldChar w:fldCharType="begin"/>
      </w:r>
      <w:r w:rsidR="00CB56FA">
        <w:instrText xml:space="preserve"> REF _Ref182580186 \r \h </w:instrText>
      </w:r>
      <w:r w:rsidR="00CB56FA">
        <w:fldChar w:fldCharType="separate"/>
      </w:r>
      <w:r w:rsidR="004D1F94">
        <w:t>4.2.3.4</w:t>
      </w:r>
      <w:r w:rsidR="00CB56FA">
        <w:fldChar w:fldCharType="end"/>
      </w:r>
    </w:p>
    <w:p w14:paraId="21FE44B9" w14:textId="683BDC58" w:rsidR="00C02B8C" w:rsidRDefault="004D2E67" w:rsidP="0054433F">
      <w:pPr>
        <w:pStyle w:val="Lista"/>
      </w:pPr>
      <w:r w:rsidRPr="00DD7CCF">
        <w:t xml:space="preserve">in our XML files, miscellaneous symbols must be represented by the empty element </w:t>
      </w:r>
      <w:r w:rsidRPr="00DD7CCF">
        <w:rPr>
          <w:rStyle w:val="Code"/>
        </w:rPr>
        <w:t>&lt;g/&gt;</w:t>
      </w:r>
      <w:r w:rsidR="00083099">
        <w:t xml:space="preserve">, allowing the shape of the original glyph to be encoded in the </w:t>
      </w:r>
      <w:r w:rsidR="00083099" w:rsidRPr="008525C6">
        <w:rPr>
          <w:rStyle w:val="Codeattribute"/>
        </w:rPr>
        <w:t>@type</w:t>
      </w:r>
      <w:r w:rsidR="00083099" w:rsidRPr="001649DA">
        <w:t xml:space="preserve"> </w:t>
      </w:r>
      <w:r w:rsidR="00083099" w:rsidRPr="00DD7CCF">
        <w:t>attribute</w:t>
      </w:r>
      <w:r w:rsidR="00083099" w:rsidRPr="008525C6">
        <w:t>,</w:t>
      </w:r>
      <w:r w:rsidR="00083099" w:rsidRPr="00DD7CCF">
        <w:t xml:space="preserve"> </w:t>
      </w:r>
      <w:r w:rsidR="00083099">
        <w:t xml:space="preserve">using </w:t>
      </w:r>
      <w:r w:rsidR="00083099" w:rsidRPr="00DD7CCF">
        <w:t>a value as described under §</w:t>
      </w:r>
      <w:r w:rsidR="00083099">
        <w:fldChar w:fldCharType="begin"/>
      </w:r>
      <w:r w:rsidR="00083099">
        <w:instrText xml:space="preserve"> REF _Ref182551676 \r \h </w:instrText>
      </w:r>
      <w:r w:rsidR="00083099">
        <w:fldChar w:fldCharType="separate"/>
      </w:r>
      <w:r w:rsidR="004D1F94">
        <w:t>4.2.2</w:t>
      </w:r>
      <w:r w:rsidR="00083099">
        <w:fldChar w:fldCharType="end"/>
      </w:r>
      <w:r w:rsidR="00083099" w:rsidRPr="00DD7CCF">
        <w:t xml:space="preserve"> above</w:t>
      </w:r>
      <w:r w:rsidR="00083099">
        <w:t xml:space="preserve">, as in </w:t>
      </w:r>
      <w:r w:rsidR="00EE1925">
        <w:fldChar w:fldCharType="begin"/>
      </w:r>
      <w:r w:rsidR="00EE1925">
        <w:instrText xml:space="preserve"> REF _Ref182577960 \h </w:instrText>
      </w:r>
      <w:r w:rsidR="00EE1925">
        <w:fldChar w:fldCharType="separate"/>
      </w:r>
      <w:r w:rsidR="004D1F94" w:rsidRPr="00DD7CCF">
        <w:t xml:space="preserve">Example </w:t>
      </w:r>
      <w:r w:rsidR="004D1F94">
        <w:rPr>
          <w:noProof/>
        </w:rPr>
        <w:t>4.2.3</w:t>
      </w:r>
      <w:r w:rsidR="004D1F94" w:rsidRPr="00DD7CCF">
        <w:t>.</w:t>
      </w:r>
      <w:r w:rsidR="004D1F94">
        <w:rPr>
          <w:noProof/>
        </w:rPr>
        <w:t>E</w:t>
      </w:r>
      <w:r w:rsidR="00EE1925">
        <w:fldChar w:fldCharType="end"/>
      </w:r>
    </w:p>
    <w:p w14:paraId="2C2C27AA" w14:textId="7EEF8605" w:rsidR="00EE1925" w:rsidRDefault="00EE1925" w:rsidP="00EE1925">
      <w:pPr>
        <w:pStyle w:val="Lista2"/>
      </w:pPr>
      <w:r>
        <w:t>as explained in §</w:t>
      </w:r>
      <w:r>
        <w:fldChar w:fldCharType="begin"/>
      </w:r>
      <w:r>
        <w:instrText xml:space="preserve"> REF _Ref43987431 \r \h </w:instrText>
      </w:r>
      <w:r>
        <w:fldChar w:fldCharType="separate"/>
      </w:r>
      <w:r w:rsidR="004D1F94">
        <w:t>4.2.1</w:t>
      </w:r>
      <w:r>
        <w:fldChar w:fldCharType="end"/>
      </w:r>
      <w:r>
        <w:t xml:space="preserve">, the absence of content in the </w:t>
      </w:r>
      <w:r w:rsidRPr="00DD7CCF">
        <w:rPr>
          <w:rStyle w:val="Code"/>
        </w:rPr>
        <w:t>&lt;g/&gt;</w:t>
      </w:r>
      <w:r>
        <w:t xml:space="preserve"> element means that we make no interpretive assertions as to the function of the symbol</w:t>
      </w:r>
    </w:p>
    <w:p w14:paraId="2AF762DD" w14:textId="3772C2AD" w:rsidR="00EE1925" w:rsidRDefault="00EE1925" w:rsidP="00EE1925">
      <w:pPr>
        <w:pStyle w:val="Lista"/>
      </w:pPr>
      <w:r>
        <w:t xml:space="preserve">multiple iterations of </w:t>
      </w:r>
      <w:r w:rsidR="00CB56FA">
        <w:t xml:space="preserve">miscellaneous </w:t>
      </w:r>
      <w:r>
        <w:t xml:space="preserve">symbols must be represented by separate </w:t>
      </w:r>
      <w:r w:rsidRPr="00DD7CCF">
        <w:rPr>
          <w:rStyle w:val="Code"/>
        </w:rPr>
        <w:t>&lt;g/&gt;</w:t>
      </w:r>
      <w:r>
        <w:t xml:space="preserve"> elements</w:t>
      </w:r>
    </w:p>
    <w:p w14:paraId="52239668" w14:textId="747BFCB2" w:rsidR="00CB56FA" w:rsidRDefault="00CB56FA" w:rsidP="00EE1925">
      <w:pPr>
        <w:pStyle w:val="Lista"/>
      </w:pPr>
      <w:r>
        <w:t>the guidelines for adding editorial spaces around symbols apply as per §</w:t>
      </w:r>
      <w:r>
        <w:fldChar w:fldCharType="begin"/>
      </w:r>
      <w:r>
        <w:instrText xml:space="preserve"> REF _Ref182578532 \r \h </w:instrText>
      </w:r>
      <w:r>
        <w:fldChar w:fldCharType="separate"/>
      </w:r>
      <w:r w:rsidR="004D1F94">
        <w:t>4.2.2.1</w:t>
      </w:r>
      <w:r>
        <w:fldChar w:fldCharType="end"/>
      </w:r>
    </w:p>
    <w:tbl>
      <w:tblPr>
        <w:tblStyle w:val="CodeSampleTable"/>
        <w:tblW w:w="5000" w:type="pct"/>
        <w:tblLook w:val="04A0" w:firstRow="1" w:lastRow="0" w:firstColumn="1" w:lastColumn="0" w:noHBand="0" w:noVBand="1"/>
      </w:tblPr>
      <w:tblGrid>
        <w:gridCol w:w="9622"/>
      </w:tblGrid>
      <w:tr w:rsidR="00083099" w:rsidRPr="00DD7CCF" w14:paraId="5D906163" w14:textId="77777777" w:rsidTr="009A3B6B">
        <w:trPr>
          <w:cnfStyle w:val="100000000000" w:firstRow="1" w:lastRow="0" w:firstColumn="0" w:lastColumn="0" w:oddVBand="0" w:evenVBand="0" w:oddHBand="0" w:evenHBand="0" w:firstRowFirstColumn="0" w:firstRowLastColumn="0" w:lastRowFirstColumn="0" w:lastRowLastColumn="0"/>
        </w:trPr>
        <w:tc>
          <w:tcPr>
            <w:tcW w:w="5000" w:type="pct"/>
          </w:tcPr>
          <w:p w14:paraId="3113BEED" w14:textId="14F8AD7E" w:rsidR="00083099" w:rsidRPr="00DD7CCF" w:rsidRDefault="00083099" w:rsidP="009A3B6B">
            <w:pPr>
              <w:pStyle w:val="Kpalrs"/>
            </w:pPr>
            <w:bookmarkStart w:id="444" w:name="_szxkvje7z9d2" w:colFirst="0" w:colLast="0"/>
            <w:bookmarkStart w:id="445" w:name="_Ref182577960"/>
            <w:bookmarkStart w:id="446" w:name="_Ref44577965"/>
            <w:bookmarkEnd w:id="444"/>
            <w:r w:rsidRPr="00DD7CCF">
              <w:t xml:space="preserve">Example </w:t>
            </w:r>
            <w:fldSimple w:instr=" STYLEREF 3 \s ">
              <w:r w:rsidR="004D1F94">
                <w:rPr>
                  <w:noProof/>
                </w:rPr>
                <w:t>4.2.3</w:t>
              </w:r>
            </w:fldSimple>
            <w:r w:rsidRPr="00DD7CCF">
              <w:t>.</w:t>
            </w:r>
            <w:fldSimple w:instr=" SEQ Example \* ALPHABETIC \s 3 ">
              <w:r w:rsidR="004D1F94">
                <w:rPr>
                  <w:noProof/>
                </w:rPr>
                <w:t>E</w:t>
              </w:r>
            </w:fldSimple>
            <w:bookmarkEnd w:id="445"/>
            <w:r w:rsidRPr="00DD7CCF">
              <w:t xml:space="preserve">: </w:t>
            </w:r>
            <w:r>
              <w:t xml:space="preserve">encoding </w:t>
            </w:r>
            <w:r w:rsidR="00CB56FA">
              <w:t>a miscellaneous symbol</w:t>
            </w:r>
          </w:p>
        </w:tc>
      </w:tr>
      <w:tr w:rsidR="00083099" w:rsidRPr="00DD7CCF" w14:paraId="00B12408" w14:textId="77777777" w:rsidTr="009A3B6B">
        <w:tc>
          <w:tcPr>
            <w:tcW w:w="5000" w:type="pct"/>
            <w:vAlign w:val="center"/>
          </w:tcPr>
          <w:p w14:paraId="06F50443" w14:textId="32EB4029" w:rsidR="00083099" w:rsidRPr="00DD7CCF" w:rsidRDefault="00EE1925" w:rsidP="009A3B6B">
            <w:pPr>
              <w:pStyle w:val="Image"/>
              <w:rPr>
                <w:rStyle w:val="Code"/>
              </w:rPr>
            </w:pPr>
            <w:r>
              <w:rPr>
                <w:rStyle w:val="Code"/>
              </w:rPr>
              <w:drawing>
                <wp:inline distT="0" distB="0" distL="0" distR="0" wp14:anchorId="75CB3497" wp14:editId="2BB3AA26">
                  <wp:extent cx="982639" cy="556513"/>
                  <wp:effectExtent l="0" t="0" r="8255" b="0"/>
                  <wp:docPr id="403080985"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019815" cy="577568"/>
                          </a:xfrm>
                          <a:prstGeom prst="rect">
                            <a:avLst/>
                          </a:prstGeom>
                          <a:noFill/>
                          <a:ln>
                            <a:noFill/>
                          </a:ln>
                        </pic:spPr>
                      </pic:pic>
                    </a:graphicData>
                  </a:graphic>
                </wp:inline>
              </w:drawing>
            </w:r>
          </w:p>
        </w:tc>
      </w:tr>
      <w:tr w:rsidR="00083099" w:rsidRPr="00DD7CCF" w14:paraId="300EDB18" w14:textId="77777777" w:rsidTr="009A3B6B">
        <w:tc>
          <w:tcPr>
            <w:tcW w:w="5000" w:type="pct"/>
          </w:tcPr>
          <w:p w14:paraId="26C00865" w14:textId="5306CBBB" w:rsidR="00083099" w:rsidRPr="00EE1925" w:rsidRDefault="00083099" w:rsidP="009A3B6B">
            <w:pPr>
              <w:pStyle w:val="CodeParagraph"/>
              <w:rPr>
                <w:rStyle w:val="Codetext"/>
              </w:rPr>
            </w:pPr>
            <w:r w:rsidRPr="00DD7CCF">
              <w:rPr>
                <w:rStyle w:val="Code"/>
              </w:rPr>
              <w:t xml:space="preserve">&lt;g </w:t>
            </w:r>
            <w:r w:rsidRPr="00DD7CCF">
              <w:rPr>
                <w:rStyle w:val="Codeattribute"/>
              </w:rPr>
              <w:t>type</w:t>
            </w:r>
            <w:r w:rsidRPr="00DD7CCF">
              <w:rPr>
                <w:rStyle w:val="Code"/>
              </w:rPr>
              <w:t>=</w:t>
            </w:r>
            <w:r w:rsidRPr="0046000E">
              <w:rPr>
                <w:rStyle w:val="Codevalue"/>
              </w:rPr>
              <w:t>"</w:t>
            </w:r>
            <w:r w:rsidR="00EE1925">
              <w:rPr>
                <w:rStyle w:val="Codevalue"/>
              </w:rPr>
              <w:t>floretQuatrefoil</w:t>
            </w:r>
            <w:r w:rsidRPr="0046000E">
              <w:rPr>
                <w:rStyle w:val="Codevalue"/>
              </w:rPr>
              <w:t>"</w:t>
            </w:r>
            <w:r w:rsidR="00EE1925" w:rsidRPr="00EE1925">
              <w:rPr>
                <w:rStyle w:val="Code"/>
              </w:rPr>
              <w:t>/</w:t>
            </w:r>
            <w:r w:rsidRPr="00DD7CCF">
              <w:rPr>
                <w:rStyle w:val="Code"/>
              </w:rPr>
              <w:t>&gt;</w:t>
            </w:r>
            <w:r w:rsidR="00EE1925">
              <w:rPr>
                <w:rStyle w:val="Code"/>
              </w:rPr>
              <w:t xml:space="preserve"> </w:t>
            </w:r>
            <w:r w:rsidR="00EE1925">
              <w:rPr>
                <w:rStyle w:val="Codetext"/>
              </w:rPr>
              <w:t>svasti</w:t>
            </w:r>
          </w:p>
        </w:tc>
      </w:tr>
    </w:tbl>
    <w:p w14:paraId="329F38E3" w14:textId="77777777" w:rsidR="00C02B8C" w:rsidRPr="00DD7CCF" w:rsidRDefault="004D2E67" w:rsidP="00EB2024">
      <w:pPr>
        <w:pStyle w:val="Cmsor3"/>
      </w:pPr>
      <w:bookmarkStart w:id="447" w:name="_Ref182579753"/>
      <w:bookmarkStart w:id="448" w:name="_Toc182838257"/>
      <w:r w:rsidRPr="00DD7CCF">
        <w:t xml:space="preserve">Alphanumeric characters used </w:t>
      </w:r>
      <w:r w:rsidR="00547689">
        <w:t>for a different function</w:t>
      </w:r>
      <w:bookmarkEnd w:id="446"/>
      <w:bookmarkEnd w:id="447"/>
      <w:bookmarkEnd w:id="448"/>
    </w:p>
    <w:p w14:paraId="2156217A" w14:textId="681AD803" w:rsidR="00C02B8C" w:rsidRPr="00DD7CCF" w:rsidRDefault="00CB56FA" w:rsidP="00CB56FA">
      <w:pPr>
        <w:pStyle w:val="Lista"/>
      </w:pPr>
      <w:r>
        <w:t xml:space="preserve">glyphs that normally represent alphanumeric characters are occasionally </w:t>
      </w:r>
      <w:r w:rsidR="004D2E67" w:rsidRPr="00DD7CCF">
        <w:t>used in a function other than their regular value</w:t>
      </w:r>
    </w:p>
    <w:p w14:paraId="004F03F7" w14:textId="7FFF22FE" w:rsidR="00C02B8C" w:rsidRPr="00DD7CCF" w:rsidRDefault="004D2E67" w:rsidP="00E2714A">
      <w:pPr>
        <w:pStyle w:val="Lista"/>
      </w:pPr>
      <w:r w:rsidRPr="00DD7CCF">
        <w:lastRenderedPageBreak/>
        <w:t xml:space="preserve">when an </w:t>
      </w:r>
      <w:r w:rsidRPr="005D2B22">
        <w:rPr>
          <w:b/>
          <w:bCs/>
        </w:rPr>
        <w:t>alphabetic character</w:t>
      </w:r>
      <w:r w:rsidRPr="00DD7CCF">
        <w:t xml:space="preserve"> functions as a symbol </w:t>
      </w:r>
      <w:r w:rsidRPr="00E24F87">
        <w:rPr>
          <w:noProof/>
        </w:rPr>
        <w:t>(</w:t>
      </w:r>
      <w:r w:rsidRPr="00DD7CCF">
        <w:t>such as the character</w:t>
      </w:r>
      <w:r w:rsidR="006E1074">
        <w:t xml:space="preserve"> </w:t>
      </w:r>
      <w:r w:rsidR="006E1074">
        <w:rPr>
          <w:rStyle w:val="Foreign"/>
        </w:rPr>
        <w:t>tha</w:t>
      </w:r>
      <w:r w:rsidR="006E1074">
        <w:t>,</w:t>
      </w:r>
      <w:r w:rsidRPr="00DD7CCF">
        <w:t xml:space="preserve">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r w:rsidR="006E1074">
        <w:t xml:space="preserve">, </w:t>
      </w:r>
      <w:r w:rsidR="006E1074" w:rsidRPr="006E1074">
        <w:t>Salomon 1998: 67</w:t>
      </w:r>
      <w:r w:rsidRPr="00DD7CCF">
        <w:t>)</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5F5C04C5"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4D1F94">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 xml:space="preserve">the numeral 2 used in Old Sundanese to represent the phonemes </w:t>
      </w:r>
      <w:r w:rsidRPr="00CB56FA">
        <w:rPr>
          <w:rStyle w:val="Foreign"/>
        </w:rPr>
        <w:t>/ro/</w:t>
      </w:r>
      <w:r>
        <w:t>)</w:t>
      </w:r>
    </w:p>
    <w:p w14:paraId="642A75EE" w14:textId="0F801AEE" w:rsidR="00547689" w:rsidRPr="00DD7CCF" w:rsidRDefault="00547689" w:rsidP="00547689">
      <w:pPr>
        <w:pStyle w:val="Lista2"/>
      </w:pPr>
      <w:r>
        <w:t xml:space="preserve">do transliterate the character as the </w:t>
      </w:r>
      <w:r w:rsidR="00CB56FA">
        <w:t xml:space="preserve">applicable </w:t>
      </w:r>
      <w:r>
        <w:t xml:space="preserve">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4D1F94">
        <w:t>7.1</w:t>
      </w:r>
      <w:r w:rsidRPr="00DD7CCF">
        <w:fldChar w:fldCharType="end"/>
      </w:r>
    </w:p>
    <w:p w14:paraId="4BFB121D" w14:textId="60062953" w:rsidR="00C02B8C" w:rsidRPr="00DD7CCF" w:rsidRDefault="00A01BA1" w:rsidP="00EB2024">
      <w:pPr>
        <w:pStyle w:val="Cmsor2"/>
      </w:pPr>
      <w:bookmarkStart w:id="449" w:name="_1jfnyljo6f10" w:colFirst="0" w:colLast="0"/>
      <w:bookmarkStart w:id="450" w:name="_Ref43989284"/>
      <w:bookmarkStart w:id="451" w:name="_Toc182838258"/>
      <w:bookmarkEnd w:id="449"/>
      <w:r>
        <w:t>@@@</w:t>
      </w:r>
      <w:r w:rsidR="004D2E67" w:rsidRPr="00DD7CCF">
        <w:t>Space</w:t>
      </w:r>
      <w:bookmarkEnd w:id="450"/>
      <w:bookmarkEnd w:id="451"/>
    </w:p>
    <w:p w14:paraId="79F2B687" w14:textId="12379300" w:rsidR="00C02B8C" w:rsidRPr="00DD7CCF" w:rsidRDefault="004D2E67" w:rsidP="00EB2024">
      <w:pPr>
        <w:pStyle w:val="Cmsor3"/>
      </w:pPr>
      <w:bookmarkStart w:id="452" w:name="_mczil3ausgeg" w:colFirst="0" w:colLast="0"/>
      <w:bookmarkStart w:id="453" w:name="_Ref43987984"/>
      <w:bookmarkStart w:id="454" w:name="_Toc182838259"/>
      <w:bookmarkEnd w:id="452"/>
      <w:r w:rsidRPr="00DD7CCF">
        <w:t>Generic markup for original space</w:t>
      </w:r>
      <w:bookmarkEnd w:id="453"/>
      <w:bookmarkEnd w:id="454"/>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4D00EB40" w:rsidR="00C02B8C"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4D1F94">
        <w:t>8.1.2</w:t>
      </w:r>
      <w:r w:rsidR="00780A5D" w:rsidRPr="00DD7CCF">
        <w:fldChar w:fldCharType="end"/>
      </w:r>
      <w:r w:rsidRPr="00DD7CCF">
        <w:t xml:space="preserve"> for more details</w:t>
      </w:r>
    </w:p>
    <w:p w14:paraId="694361A6" w14:textId="79473EA0" w:rsidR="001663CE" w:rsidRDefault="001663CE" w:rsidP="00EB2024">
      <w:pPr>
        <w:pStyle w:val="Cmsor3"/>
      </w:pPr>
      <w:bookmarkStart w:id="455" w:name="_g16v5ug6dm4p" w:colFirst="0" w:colLast="0"/>
      <w:bookmarkStart w:id="456" w:name="_Ref134027392"/>
      <w:bookmarkStart w:id="457" w:name="_Ref43987645"/>
      <w:bookmarkStart w:id="458" w:name="_Toc182838260"/>
      <w:bookmarkEnd w:id="455"/>
      <w:r>
        <w:t>Not all blanks are space</w:t>
      </w:r>
      <w:bookmarkEnd w:id="456"/>
      <w:bookmarkEnd w:id="458"/>
    </w:p>
    <w:p w14:paraId="713E77A7" w14:textId="77777777" w:rsidR="001663CE" w:rsidRDefault="001663CE" w:rsidP="001663CE">
      <w:pPr>
        <w:pStyle w:val="Lista"/>
      </w:pPr>
      <w:r>
        <w:t>space left blank in a text for the sake of visual layout should not, as a rule, be marked up as space</w:t>
      </w:r>
    </w:p>
    <w:p w14:paraId="04812600" w14:textId="77777777" w:rsidR="001663CE" w:rsidRDefault="001663CE" w:rsidP="00AF54D4">
      <w:pPr>
        <w:pStyle w:val="Lista2"/>
      </w:pPr>
      <w:r>
        <w:t>such features should be mentioned in the layout description for human readers, and may be encoded as follows</w:t>
      </w:r>
    </w:p>
    <w:p w14:paraId="699B89DE" w14:textId="3DE48329" w:rsidR="001663CE" w:rsidRDefault="001663CE" w:rsidP="001663CE">
      <w:pPr>
        <w:pStyle w:val="Lista"/>
      </w:pPr>
      <w:r>
        <w:t>for inline layout blanks: optionally encode specially aligned lines (as per §</w:t>
      </w:r>
      <w:r w:rsidR="00AF54D4">
        <w:fldChar w:fldCharType="begin"/>
      </w:r>
      <w:r w:rsidR="00AF54D4">
        <w:instrText xml:space="preserve"> REF _Ref43987598 \r \h </w:instrText>
      </w:r>
      <w:r w:rsidR="00AF54D4">
        <w:fldChar w:fldCharType="separate"/>
      </w:r>
      <w:r w:rsidR="004D1F94">
        <w:t>7.5.3</w:t>
      </w:r>
      <w:r w:rsidR="00AF54D4">
        <w:fldChar w:fldCharType="end"/>
      </w:r>
      <w:r>
        <w:t>) when spaces appear</w:t>
      </w:r>
    </w:p>
    <w:p w14:paraId="0F04E883" w14:textId="77777777" w:rsidR="001663CE" w:rsidRDefault="001663CE" w:rsidP="00AF54D4">
      <w:pPr>
        <w:pStyle w:val="Lista2"/>
      </w:pPr>
      <w:r>
        <w:t>at the end of a line that begins flush with the left margin</w:t>
      </w:r>
    </w:p>
    <w:p w14:paraId="4A589B6B" w14:textId="77777777" w:rsidR="001663CE" w:rsidRDefault="001663CE" w:rsidP="00AF54D4">
      <w:pPr>
        <w:pStyle w:val="Lista2"/>
      </w:pPr>
      <w:r>
        <w:t>at the beginning of a line that ends flush with the right margin</w:t>
      </w:r>
    </w:p>
    <w:p w14:paraId="444F29B1" w14:textId="77777777" w:rsidR="001663CE" w:rsidRDefault="001663CE" w:rsidP="00AF54D4">
      <w:pPr>
        <w:pStyle w:val="Lista2"/>
      </w:pPr>
      <w:r>
        <w:t>at the beginning and end of a line that is centred between the two margins</w:t>
      </w:r>
    </w:p>
    <w:p w14:paraId="2BFF52A1" w14:textId="77777777" w:rsidR="001663CE" w:rsidRDefault="001663CE" w:rsidP="00AF54D4">
      <w:pPr>
        <w:pStyle w:val="Lista2"/>
      </w:pPr>
      <w:r>
        <w:t>between all or most words or characters in a line that is justified to both margins</w:t>
      </w:r>
    </w:p>
    <w:p w14:paraId="7D11B078" w14:textId="4A589C53" w:rsidR="001663CE" w:rsidRDefault="001663CE" w:rsidP="001663CE">
      <w:pPr>
        <w:pStyle w:val="Lista"/>
      </w:pPr>
      <w:r>
        <w:t>for blanks appearing consistently one below the other between segments of each line (such as stanza quarters), in effect dividing the text into two or more quasi-columns: optionally encode gridlike partitions (as per §</w:t>
      </w:r>
      <w:r w:rsidR="00AF54D4">
        <w:fldChar w:fldCharType="begin"/>
      </w:r>
      <w:r w:rsidR="00AF54D4">
        <w:instrText xml:space="preserve"> REF _Ref43984651 \r \h </w:instrText>
      </w:r>
      <w:r w:rsidR="00AF54D4">
        <w:fldChar w:fldCharType="separate"/>
      </w:r>
      <w:r w:rsidR="004D1F94">
        <w:t>3.7</w:t>
      </w:r>
      <w:r w:rsidR="00AF54D4">
        <w:fldChar w:fldCharType="end"/>
      </w:r>
      <w:r>
        <w:t>)</w:t>
      </w:r>
    </w:p>
    <w:p w14:paraId="2AABDE76" w14:textId="651C013F" w:rsidR="001663CE" w:rsidRDefault="001663CE" w:rsidP="00AF54D4">
      <w:pPr>
        <w:pStyle w:val="Lista2"/>
      </w:pPr>
      <w:r>
        <w:t>note, however, that if there is blank space after some or all metrical units in a text or part of a text, but these blanks do not line up vertically to divide the text into columns, then they are to be marked up as semantic spaces (§</w:t>
      </w:r>
      <w:r w:rsidR="00AF54D4">
        <w:fldChar w:fldCharType="begin"/>
      </w:r>
      <w:r w:rsidR="00AF54D4">
        <w:instrText xml:space="preserve"> REF _Ref134026679 \r \h </w:instrText>
      </w:r>
      <w:r w:rsidR="00AF54D4">
        <w:fldChar w:fldCharType="separate"/>
      </w:r>
      <w:r w:rsidR="004D1F94">
        <w:t>4.3.3</w:t>
      </w:r>
      <w:r w:rsidR="00AF54D4">
        <w:fldChar w:fldCharType="end"/>
      </w:r>
      <w:r>
        <w:t>)</w:t>
      </w:r>
      <w:r w:rsidR="00AF54D4">
        <w:t xml:space="preserve">, since in this case they separately function to </w:t>
      </w:r>
      <w:r w:rsidR="0024051C">
        <w:t xml:space="preserve">split </w:t>
      </w:r>
      <w:r w:rsidR="00AF54D4">
        <w:t>semantic units (the stanzas), but do not together comprise a layout feature of the inscription as a whole</w:t>
      </w:r>
    </w:p>
    <w:p w14:paraId="1E8219E1" w14:textId="77777777" w:rsidR="001663CE" w:rsidRDefault="001663CE" w:rsidP="001663CE">
      <w:pPr>
        <w:pStyle w:val="Lista"/>
      </w:pPr>
      <w:r>
        <w:t>for blank areas between lines:</w:t>
      </w:r>
    </w:p>
    <w:p w14:paraId="00278B62" w14:textId="3ABCCFD1" w:rsidR="001663CE" w:rsidRDefault="001663CE" w:rsidP="00AF54D4">
      <w:pPr>
        <w:pStyle w:val="Lista2"/>
      </w:pPr>
      <w:r>
        <w:t xml:space="preserve">encode nothing, i.e. create no </w:t>
      </w:r>
      <w:r w:rsidR="00AF54D4" w:rsidRPr="00DD7CCF">
        <w:rPr>
          <w:rStyle w:val="Code"/>
        </w:rPr>
        <w:t>&lt;</w:t>
      </w:r>
      <w:r w:rsidR="00AF54D4">
        <w:rPr>
          <w:rStyle w:val="Code"/>
        </w:rPr>
        <w:t>lb</w:t>
      </w:r>
      <w:r w:rsidR="00AF54D4" w:rsidRPr="00DD7CCF">
        <w:rPr>
          <w:rStyle w:val="Code"/>
        </w:rPr>
        <w:t>/&gt;</w:t>
      </w:r>
      <w:r>
        <w:t xml:space="preserve"> elements for empty lines and insert no </w:t>
      </w:r>
      <w:r w:rsidR="00AF54D4" w:rsidRPr="00DD7CCF">
        <w:rPr>
          <w:rStyle w:val="Code"/>
        </w:rPr>
        <w:t>&lt;space/&gt;</w:t>
      </w:r>
      <w:r>
        <w:t xml:space="preserve"> elements to represent them</w:t>
      </w:r>
    </w:p>
    <w:p w14:paraId="081ADC63" w14:textId="77777777" w:rsidR="001663CE" w:rsidRDefault="001663CE" w:rsidP="00AF54D4">
      <w:pPr>
        <w:pStyle w:val="Lista2"/>
      </w:pPr>
      <w:r>
        <w:t>the regular line spacing and any deviations from it should be described for human readers in the layout description</w:t>
      </w:r>
    </w:p>
    <w:p w14:paraId="098574C5" w14:textId="77777777" w:rsidR="001663CE" w:rsidRDefault="001663CE" w:rsidP="001663CE">
      <w:pPr>
        <w:pStyle w:val="Lista"/>
      </w:pPr>
      <w:r>
        <w:t>for blank pages in copper plates:</w:t>
      </w:r>
    </w:p>
    <w:p w14:paraId="410B3876" w14:textId="11504CBA" w:rsidR="001663CE" w:rsidRPr="001663CE" w:rsidRDefault="001663CE" w:rsidP="00AF54D4">
      <w:pPr>
        <w:pStyle w:val="Lista2"/>
      </w:pPr>
      <w:r>
        <w:t xml:space="preserve">encode </w:t>
      </w:r>
      <w:r w:rsidR="00AF54D4" w:rsidRPr="00DD7CCF">
        <w:rPr>
          <w:rStyle w:val="Code"/>
        </w:rPr>
        <w:t>&lt;</w:t>
      </w:r>
      <w:r w:rsidR="00AF54D4">
        <w:rPr>
          <w:rStyle w:val="Code"/>
        </w:rPr>
        <w:t>pb</w:t>
      </w:r>
      <w:r w:rsidR="00AF54D4" w:rsidRPr="00DD7CCF">
        <w:rPr>
          <w:rStyle w:val="Code"/>
        </w:rPr>
        <w:t>/&gt;</w:t>
      </w:r>
      <w:r>
        <w:t xml:space="preserve"> elements for the blank pages as per §</w:t>
      </w:r>
      <w:r w:rsidR="00CB56FA">
        <w:fldChar w:fldCharType="begin"/>
      </w:r>
      <w:r w:rsidR="00CB56FA">
        <w:instrText xml:space="preserve"> REF _Ref182318940 \r \h </w:instrText>
      </w:r>
      <w:r w:rsidR="00CB56FA">
        <w:fldChar w:fldCharType="separate"/>
      </w:r>
      <w:r w:rsidR="004D1F94">
        <w:t>3.5.2.1</w:t>
      </w:r>
      <w:r w:rsidR="00CB56FA">
        <w:fldChar w:fldCharType="end"/>
      </w:r>
      <w:r>
        <w:t xml:space="preserve">, but insert no </w:t>
      </w:r>
      <w:r w:rsidR="00AF54D4" w:rsidRPr="00DD7CCF">
        <w:rPr>
          <w:rStyle w:val="Code"/>
        </w:rPr>
        <w:t>&lt;space/&gt;</w:t>
      </w:r>
      <w:r>
        <w:t xml:space="preserve"> elements to represent their content</w:t>
      </w:r>
    </w:p>
    <w:p w14:paraId="2E6F31C7" w14:textId="317B7BA6" w:rsidR="00C02B8C" w:rsidRPr="00DD7CCF" w:rsidRDefault="004D2E67" w:rsidP="00EB2024">
      <w:pPr>
        <w:pStyle w:val="Cmsor3"/>
      </w:pPr>
      <w:bookmarkStart w:id="459" w:name="_Ref134026679"/>
      <w:bookmarkStart w:id="460" w:name="_Toc182838261"/>
      <w:r w:rsidRPr="00DD7CCF">
        <w:lastRenderedPageBreak/>
        <w:t>Space for semantic segmentation</w:t>
      </w:r>
      <w:bookmarkEnd w:id="457"/>
      <w:bookmarkEnd w:id="459"/>
      <w:bookmarkEnd w:id="460"/>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135B2A4F" w:rsidR="00C02B8C" w:rsidRPr="00DD7CCF" w:rsidRDefault="004D2E67" w:rsidP="00E2714A">
      <w:pPr>
        <w:pStyle w:val="Lista2"/>
      </w:pPr>
      <w:r w:rsidRPr="00DD7CCF">
        <w:t>after stanzas or</w:t>
      </w:r>
      <w:r w:rsidR="00F422F8">
        <w:t xml:space="preserve"> verse</w:t>
      </w:r>
      <w:r w:rsidRPr="00DD7CCF">
        <w:t xml:space="preserve"> lines</w:t>
      </w:r>
      <w:r w:rsidR="00AF54D4">
        <w:t xml:space="preserve"> </w:t>
      </w:r>
      <w:r w:rsidR="00AF54D4" w:rsidRPr="00AF54D4">
        <w:t xml:space="preserve"> (excluding spaces at the same </w:t>
      </w:r>
      <w:r w:rsidR="0044366B">
        <w:t>horizontal position</w:t>
      </w:r>
      <w:r w:rsidR="00AF54D4" w:rsidRPr="00AF54D4">
        <w:t xml:space="preserve"> in multiple lines, dividing the text into separate columns, which may be encoded as gridlike partitions as per §</w:t>
      </w:r>
      <w:r w:rsidR="0044366B">
        <w:fldChar w:fldCharType="begin"/>
      </w:r>
      <w:r w:rsidR="0044366B">
        <w:instrText xml:space="preserve"> REF _Ref43984651 \r \h </w:instrText>
      </w:r>
      <w:r w:rsidR="0044366B">
        <w:fldChar w:fldCharType="separate"/>
      </w:r>
      <w:r w:rsidR="004D1F94">
        <w:t>3.7</w:t>
      </w:r>
      <w:r w:rsidR="0044366B">
        <w:fldChar w:fldCharType="end"/>
      </w:r>
      <w:r w:rsidR="00AF54D4" w:rsidRPr="00AF54D4">
        <w:t>)</w:t>
      </w:r>
    </w:p>
    <w:p w14:paraId="1C71FC66" w14:textId="77777777" w:rsidR="00C02B8C" w:rsidRPr="00DD7CCF" w:rsidRDefault="004D2E67" w:rsidP="00E2714A">
      <w:pPr>
        <w:pStyle w:val="Lista2"/>
      </w:pPr>
      <w:r w:rsidRPr="00DD7CCF">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t>regular TEI practice</w:t>
      </w:r>
      <w:r w:rsidRPr="006B5499">
        <w:rPr>
          <w:rStyle w:val="Lbjegyzet-hivatkozs"/>
        </w:rPr>
        <w:footnoteReference w:id="27"/>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705FD160"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4D1F94">
        <w:t>7.5.6</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3AC55D04" w:rsidR="00C02B8C" w:rsidRDefault="004D2E67" w:rsidP="00E2714A">
      <w:pPr>
        <w:pStyle w:val="Lista2"/>
      </w:pPr>
      <w:r w:rsidRPr="00DD7CCF">
        <w:t>space used in</w:t>
      </w:r>
      <w:r w:rsidR="00F422F8">
        <w:t xml:space="preserve"> lieu</w:t>
      </w:r>
      <w:r w:rsidRPr="00DD7CCF">
        <w:t xml:space="preserve"> of punctuation should generally be encoded at the end of the container which it separates from the next</w:t>
      </w:r>
    </w:p>
    <w:p w14:paraId="3C002592" w14:textId="77777777" w:rsidR="00F422F8" w:rsidRDefault="00F422F8" w:rsidP="00F422F8">
      <w:pPr>
        <w:pStyle w:val="Lista2"/>
      </w:pPr>
      <w:r>
        <w:t xml:space="preserve">when a space employed for the separation of semantic or metrical units appears at an </w:t>
      </w:r>
      <w:r w:rsidRPr="00F422F8">
        <w:rPr>
          <w:rStyle w:val="Foreign"/>
        </w:rPr>
        <w:t>akṣara</w:t>
      </w:r>
      <w:r>
        <w:t xml:space="preserve"> boundary next to, but not coincident with, a word boundary (which would fall within an </w:t>
      </w:r>
      <w:r w:rsidRPr="00F422F8">
        <w:rPr>
          <w:rStyle w:val="Foreign"/>
        </w:rPr>
        <w:t>akṣara</w:t>
      </w:r>
      <w:r>
        <w:t>), then simply encode the space at the point where it appears in the original, even if this is within a word and not at the end of the relevant container</w:t>
      </w:r>
    </w:p>
    <w:p w14:paraId="408E2F54" w14:textId="6CAE2030" w:rsidR="00F422F8" w:rsidRPr="00DD7CCF" w:rsidRDefault="00F422F8" w:rsidP="00F422F8">
      <w:pPr>
        <w:pStyle w:val="Lista3"/>
      </w:pPr>
      <w:r>
        <w:t xml:space="preserve">e.g. </w:t>
      </w:r>
      <w:r w:rsidRPr="00F422F8">
        <w:rPr>
          <w:rStyle w:val="Code"/>
        </w:rPr>
        <w:t xml:space="preserve">&lt;l </w:t>
      </w:r>
      <w:r w:rsidRPr="00F422F8">
        <w:rPr>
          <w:rStyle w:val="Codeattribute"/>
        </w:rPr>
        <w:t>n</w:t>
      </w:r>
      <w:r w:rsidRPr="0062102A">
        <w:rPr>
          <w:rStyle w:val="Codetext"/>
        </w:rPr>
        <w:t>=</w:t>
      </w:r>
      <w:r w:rsidRPr="00F422F8">
        <w:rPr>
          <w:rStyle w:val="Codevalue"/>
        </w:rPr>
        <w:t>"a"</w:t>
      </w:r>
      <w:r w:rsidRPr="00F422F8">
        <w:rPr>
          <w:rStyle w:val="Code"/>
        </w:rPr>
        <w:t>&gt;</w:t>
      </w:r>
      <w:r w:rsidRPr="00F422F8">
        <w:rPr>
          <w:rStyle w:val="Codetext"/>
        </w:rPr>
        <w:t>jayatīndrādidevāsya</w:t>
      </w:r>
      <w:r w:rsidRPr="00F422F8">
        <w:rPr>
          <w:rStyle w:val="Code"/>
        </w:rPr>
        <w:t xml:space="preserve">&lt;space/&gt;ś&lt;/l&gt;&lt;l </w:t>
      </w:r>
      <w:r w:rsidRPr="00F422F8">
        <w:rPr>
          <w:rStyle w:val="Codeattribute"/>
        </w:rPr>
        <w:t>n</w:t>
      </w:r>
      <w:r w:rsidRPr="0062102A">
        <w:rPr>
          <w:rStyle w:val="Codetext"/>
        </w:rPr>
        <w:t>=</w:t>
      </w:r>
      <w:r w:rsidRPr="00F422F8">
        <w:rPr>
          <w:rStyle w:val="Codevalue"/>
        </w:rPr>
        <w:t>"b"</w:t>
      </w:r>
      <w:r w:rsidRPr="00F422F8">
        <w:rPr>
          <w:rStyle w:val="Code"/>
        </w:rPr>
        <w:t>&gt;</w:t>
      </w:r>
      <w:r w:rsidRPr="00F422F8">
        <w:rPr>
          <w:rStyle w:val="Codetext"/>
        </w:rPr>
        <w:t>śrīmān yajñapatīśvaraḥ</w:t>
      </w:r>
      <w:r w:rsidRPr="00F422F8">
        <w:rPr>
          <w:rStyle w:val="Code"/>
        </w:rPr>
        <w:t>&lt;/l&gt;</w:t>
      </w:r>
    </w:p>
    <w:p w14:paraId="26BC852F" w14:textId="30F16DDC" w:rsidR="00C02B8C" w:rsidRPr="00DD7CCF" w:rsidRDefault="004D2E67" w:rsidP="00EB2024">
      <w:pPr>
        <w:pStyle w:val="Cmsor3"/>
      </w:pPr>
      <w:bookmarkStart w:id="461" w:name="_ezodp8p1jvoq" w:colFirst="0" w:colLast="0"/>
      <w:bookmarkStart w:id="462" w:name="_Ref43987728"/>
      <w:bookmarkStart w:id="463" w:name="_Ref156807687"/>
      <w:bookmarkStart w:id="464" w:name="_Ref156807827"/>
      <w:bookmarkStart w:id="465" w:name="_Toc182838262"/>
      <w:bookmarkEnd w:id="461"/>
      <w:r w:rsidRPr="00DD7CCF">
        <w:t xml:space="preserve">Space left blank </w:t>
      </w:r>
      <w:bookmarkEnd w:id="462"/>
      <w:r w:rsidR="0044366B" w:rsidRPr="0044366B">
        <w:t>for information not available to the engraver</w:t>
      </w:r>
      <w:bookmarkEnd w:id="463"/>
      <w:bookmarkEnd w:id="464"/>
      <w:bookmarkEnd w:id="465"/>
    </w:p>
    <w:p w14:paraId="47115567" w14:textId="77777777" w:rsidR="0044366B" w:rsidRDefault="004D2E67" w:rsidP="0044366B">
      <w:pPr>
        <w:pStyle w:val="Lista"/>
      </w:pPr>
      <w:r w:rsidRPr="00DD7CCF">
        <w:t xml:space="preserve">this section is about areas that were left blank when the rest of the inscription was engraved, </w:t>
      </w:r>
      <w:r w:rsidR="0044366B">
        <w:t xml:space="preserve">possibly </w:t>
      </w:r>
      <w:r w:rsidRPr="00DD7CCF">
        <w:t xml:space="preserve">with the intent to be filled later on, </w:t>
      </w:r>
      <w:r w:rsidR="0044366B">
        <w:t>typically in one of the following circumstances</w:t>
      </w:r>
    </w:p>
    <w:p w14:paraId="7F062921" w14:textId="77777777" w:rsidR="0044366B" w:rsidRDefault="0044366B" w:rsidP="0044366B">
      <w:pPr>
        <w:pStyle w:val="Lista2"/>
      </w:pPr>
      <w:r>
        <w:t>certain particulars, such as a name or a date, were to be added later</w:t>
      </w:r>
    </w:p>
    <w:p w14:paraId="2A64D997" w14:textId="77777777" w:rsidR="0044366B" w:rsidRDefault="0044366B" w:rsidP="0044366B">
      <w:pPr>
        <w:pStyle w:val="Lista2"/>
      </w:pPr>
      <w:r>
        <w:lastRenderedPageBreak/>
        <w:t>the engraver was unable to interpret a character in the prototype he was working from</w:t>
      </w:r>
    </w:p>
    <w:p w14:paraId="37187375" w14:textId="79FC4068" w:rsidR="00C02B8C" w:rsidRPr="00DD7CCF" w:rsidRDefault="004D2E67" w:rsidP="00216AC5">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t>always record the size of such spaces as described for large spaces above, even if they are smaller than two character widths</w:t>
      </w:r>
    </w:p>
    <w:p w14:paraId="1452E070" w14:textId="565D2E15"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191C292" w14:textId="39EF6343" w:rsidR="00FF7702" w:rsidRDefault="00FF7702" w:rsidP="00E2714A">
      <w:pPr>
        <w:pStyle w:val="Lista"/>
      </w:pPr>
      <w:r>
        <w:t xml:space="preserve">if </w:t>
      </w:r>
      <w:r>
        <w:rPr>
          <w:noProof/>
        </w:rPr>
        <w:drawing>
          <wp:anchor distT="0" distB="0" distL="114300" distR="114300" simplePos="0" relativeHeight="251691008" behindDoc="0" locked="0" layoutInCell="1" allowOverlap="1" wp14:anchorId="432D975D" wp14:editId="103F999D">
            <wp:simplePos x="0" y="0"/>
            <wp:positionH relativeFrom="column">
              <wp:align>right</wp:align>
            </wp:positionH>
            <wp:positionV relativeFrom="paragraph">
              <wp:posOffset>0</wp:posOffset>
            </wp:positionV>
            <wp:extent cx="2322000" cy="968400"/>
            <wp:effectExtent l="0" t="0" r="2540" b="3175"/>
            <wp:wrapSquare wrapText="bothSides"/>
            <wp:docPr id="3933449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22000" cy="968400"/>
                    </a:xfrm>
                    <a:prstGeom prst="rect">
                      <a:avLst/>
                    </a:prstGeom>
                    <a:noFill/>
                    <a:ln>
                      <a:noFill/>
                    </a:ln>
                  </pic:spPr>
                </pic:pic>
              </a:graphicData>
            </a:graphic>
            <wp14:sizeRelH relativeFrom="page">
              <wp14:pctWidth>0</wp14:pctWidth>
            </wp14:sizeRelH>
            <wp14:sizeRelV relativeFrom="page">
              <wp14:pctHeight>0</wp14:pctHeight>
            </wp14:sizeRelV>
          </wp:anchor>
        </w:drawing>
      </w:r>
      <w:r>
        <w:t>unwritten space is filled with some kind of scribal mark such as dotting, horizontal lines, etc., as in the manuscript image on the right, use the same encoding and describe the marking in an apparatus note attached to this locus</w:t>
      </w:r>
    </w:p>
    <w:p w14:paraId="4A78D5B8" w14:textId="70328825"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33C555C5"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6B6DEA52" w:rsidR="00C02B8C" w:rsidRPr="00DD7CCF" w:rsidRDefault="004D2E67" w:rsidP="00E2714A">
      <w:pPr>
        <w:pStyle w:val="Lista2"/>
      </w:pPr>
      <w:r w:rsidRPr="00DD7CCF">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4D1F94">
        <w:t>4.4.2</w:t>
      </w:r>
      <w:r w:rsidR="00EE57DB" w:rsidRPr="00DD7CCF">
        <w:fldChar w:fldCharType="end"/>
      </w:r>
      <w:r w:rsidRPr="00DD7CCF">
        <w:t>) either after or before the space</w:t>
      </w:r>
    </w:p>
    <w:p w14:paraId="4749F7BD" w14:textId="3CE92ED5" w:rsidR="00C02B8C" w:rsidRPr="00DD7CCF" w:rsidRDefault="004D2E67" w:rsidP="00EB2024">
      <w:pPr>
        <w:pStyle w:val="Cmsor3"/>
      </w:pPr>
      <w:bookmarkStart w:id="466" w:name="_8rva2rlyx9df" w:colFirst="0" w:colLast="0"/>
      <w:bookmarkStart w:id="467" w:name="_3hdkntv18hp0" w:colFirst="0" w:colLast="0"/>
      <w:bookmarkStart w:id="468" w:name="_Ref43985107"/>
      <w:bookmarkStart w:id="469" w:name="_Toc182838263"/>
      <w:bookmarkEnd w:id="466"/>
      <w:bookmarkEnd w:id="467"/>
      <w:r w:rsidRPr="00DD7CCF">
        <w:t>Spaces imposed by physical necessity</w:t>
      </w:r>
      <w:bookmarkEnd w:id="468"/>
      <w:bookmarkEnd w:id="469"/>
    </w:p>
    <w:p w14:paraId="7BB1FB34" w14:textId="5698B0B4" w:rsidR="00C02B8C" w:rsidRPr="00DD7CCF" w:rsidRDefault="004D2E67" w:rsidP="00E2714A">
      <w:pPr>
        <w:pStyle w:val="Lista"/>
      </w:pPr>
      <w:r w:rsidRPr="00DD7CCF">
        <w:t>this subsection is about cases where the engraver was prevented from writing on a certain area of the support</w:t>
      </w:r>
    </w:p>
    <w:p w14:paraId="4F4399B1" w14:textId="77777777" w:rsidR="00C02B8C" w:rsidRPr="00DD7CCF" w:rsidRDefault="004D2E67" w:rsidP="00575BEF">
      <w:pPr>
        <w:pStyle w:val="Lista2"/>
      </w:pPr>
      <w:r w:rsidRPr="00DD7CCF">
        <w:t>encoding such interruptions as “significant space” is helpful because their presence may be the cause of non-standard sandhi and scribal errors</w:t>
      </w:r>
    </w:p>
    <w:p w14:paraId="6F6C065F" w14:textId="4F503E9D"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2A3EE721" w:rsidR="00C02B8C" w:rsidRPr="00DD7CCF" w:rsidRDefault="004D2E67" w:rsidP="00E2714A">
      <w:pPr>
        <w:pStyle w:val="Lista2"/>
      </w:pPr>
      <w:r w:rsidRPr="00DD7CCF">
        <w:t xml:space="preserve">however, if you do choose to encode any such space in an edition, then do so consistently throughout </w:t>
      </w:r>
      <w:r w:rsidR="0044366B" w:rsidRPr="0044366B">
        <w:t>that particular edition</w:t>
      </w:r>
    </w:p>
    <w:p w14:paraId="095D7892" w14:textId="23A26277" w:rsidR="0044366B" w:rsidRDefault="0044366B" w:rsidP="00E2714A">
      <w:pPr>
        <w:pStyle w:val="Lista3"/>
      </w:pPr>
      <w:r w:rsidRPr="0044366B">
        <w:t>consistency does not necessarily mean encoding each and every imposed space; instead, you may opt for one of the following strategies:</w:t>
      </w:r>
    </w:p>
    <w:p w14:paraId="3456788E" w14:textId="3145B560" w:rsidR="0044366B" w:rsidRDefault="0044366B" w:rsidP="0044366B">
      <w:pPr>
        <w:pStyle w:val="Lista4"/>
      </w:pPr>
      <w:r w:rsidRPr="0044366B">
        <w:t xml:space="preserve">encoding all imposed spaces of a particular class (as discussed below), but not encoding other classes </w:t>
      </w:r>
    </w:p>
    <w:p w14:paraId="0E0933F1" w14:textId="7409F08E" w:rsidR="00C02B8C" w:rsidRDefault="0044366B" w:rsidP="0044366B">
      <w:pPr>
        <w:pStyle w:val="Lista4"/>
      </w:pPr>
      <w:r w:rsidRPr="0044366B">
        <w:t>encoding imposed spaces when they disrupt the text by falling inside a word, but not encoding them when they fall between words</w:t>
      </w:r>
    </w:p>
    <w:p w14:paraId="7ED17358" w14:textId="0D4481E7" w:rsidR="0044366B" w:rsidRDefault="0044366B" w:rsidP="0044366B">
      <w:pPr>
        <w:pStyle w:val="Lista3"/>
      </w:pPr>
      <w:r>
        <w:t>consistency should be complete within an edition, but cannot be realistically expected across our entire corpus or even across the body of texts encoded by a single person</w:t>
      </w:r>
    </w:p>
    <w:p w14:paraId="4442FB11" w14:textId="65C368D3" w:rsidR="0044366B" w:rsidRDefault="0044366B" w:rsidP="0044366B">
      <w:pPr>
        <w:pStyle w:val="Lista4"/>
      </w:pPr>
      <w:r>
        <w:t>aiming for consistency across your subcorpus is a good idea, but feel free to adopt a different strategy for any text where this seems desirable</w:t>
      </w:r>
    </w:p>
    <w:p w14:paraId="121A6BF6" w14:textId="42597FAB"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xml:space="preserve">, </w:t>
      </w:r>
      <w:r w:rsidR="0044366B" w:rsidRPr="0044366B">
        <w:t>with a value corresponding to one of the following classes of imposed space</w:t>
      </w:r>
    </w:p>
    <w:p w14:paraId="2AEE19EB" w14:textId="77777777" w:rsidR="00575BEF" w:rsidRDefault="00575BEF" w:rsidP="00575BEF">
      <w:pPr>
        <w:pStyle w:val="Lista2"/>
      </w:pPr>
      <w:r w:rsidRPr="00575BEF">
        <w:rPr>
          <w:rStyle w:val="Codevalue"/>
        </w:rPr>
        <w:t>"binding-hole"</w:t>
      </w:r>
      <w:r>
        <w:t xml:space="preserve"> if the binding hole in a copper plate affects the text of a line</w:t>
      </w:r>
    </w:p>
    <w:p w14:paraId="0B651701" w14:textId="77777777" w:rsidR="00575BEF" w:rsidRDefault="00575BEF" w:rsidP="00575BEF">
      <w:pPr>
        <w:pStyle w:val="Lista3"/>
      </w:pPr>
      <w:r>
        <w:t>see also below for special instructions concerning the encoding of such holes</w:t>
      </w:r>
    </w:p>
    <w:p w14:paraId="4030318B" w14:textId="3A43BA5B" w:rsidR="00575BEF" w:rsidRDefault="00575BEF" w:rsidP="00575BEF">
      <w:pPr>
        <w:pStyle w:val="Lista2"/>
      </w:pPr>
      <w:r w:rsidRPr="00575BEF">
        <w:rPr>
          <w:rStyle w:val="Codevalue"/>
        </w:rPr>
        <w:t>"descender"</w:t>
      </w:r>
      <w:r>
        <w:t xml:space="preserve"> if a space was left blank in a line because (part of) </w:t>
      </w:r>
      <w:r w:rsidRPr="00575BEF">
        <w:rPr>
          <w:b/>
          <w:bCs/>
        </w:rPr>
        <w:t>another character hanging down</w:t>
      </w:r>
      <w:r>
        <w:t xml:space="preserve"> from the previous line encroaches on the current line</w:t>
      </w:r>
    </w:p>
    <w:p w14:paraId="13E97378" w14:textId="5581B8B8" w:rsidR="00575BEF" w:rsidRDefault="00575BEF" w:rsidP="00575BEF">
      <w:pPr>
        <w:pStyle w:val="Lista2"/>
      </w:pPr>
      <w:r w:rsidRPr="00575BEF">
        <w:rPr>
          <w:rStyle w:val="Codevalue"/>
        </w:rPr>
        <w:t>"ascender"</w:t>
      </w:r>
      <w:r>
        <w:t xml:space="preserve"> if a space was left blank in a line because (part of) </w:t>
      </w:r>
      <w:r w:rsidRPr="00575BEF">
        <w:rPr>
          <w:b/>
          <w:bCs/>
        </w:rPr>
        <w:t>another</w:t>
      </w:r>
      <w:r>
        <w:t xml:space="preserve"> (pre-conceived) </w:t>
      </w:r>
      <w:r w:rsidRPr="00575BEF">
        <w:rPr>
          <w:b/>
          <w:bCs/>
        </w:rPr>
        <w:t>character popping up</w:t>
      </w:r>
      <w:r>
        <w:t xml:space="preserve"> from the following line encroaches on the current line</w:t>
      </w:r>
    </w:p>
    <w:p w14:paraId="7DFF917D" w14:textId="3CBBF969" w:rsidR="00575BEF" w:rsidRDefault="00575BEF" w:rsidP="00575BEF">
      <w:pPr>
        <w:pStyle w:val="Lista2"/>
      </w:pPr>
      <w:r w:rsidRPr="00575BEF">
        <w:rPr>
          <w:rStyle w:val="Codevalue"/>
        </w:rPr>
        <w:t>"defect"</w:t>
      </w:r>
      <w:r>
        <w:t xml:space="preserve"> if the writing skips a blemish of the surface that was not deliberately created (such as a natural crack or pit, or a fault in the creation of the writing surface)</w:t>
      </w:r>
    </w:p>
    <w:p w14:paraId="507D72E1" w14:textId="28156F0D" w:rsidR="00575BEF" w:rsidRDefault="00575BEF" w:rsidP="00575BEF">
      <w:pPr>
        <w:pStyle w:val="Lista2"/>
      </w:pPr>
      <w:r w:rsidRPr="00575BEF">
        <w:rPr>
          <w:rStyle w:val="Codevalue"/>
        </w:rPr>
        <w:t>"feature"</w:t>
      </w:r>
      <w:r>
        <w:t xml:space="preserve"> if the writing skips a deliberately created feature (other than binding holes, ascenders and descenders covered above) on the surface (such as engraved artwork, high relief, or a seal attached directly to a copper plate)</w:t>
      </w:r>
    </w:p>
    <w:p w14:paraId="1AAC73D1" w14:textId="2AFF69A7" w:rsidR="00C02B8C" w:rsidRPr="00DD7CCF" w:rsidRDefault="004D2E67" w:rsidP="00E2714A">
      <w:pPr>
        <w:pStyle w:val="Lista2"/>
      </w:pPr>
      <w:r w:rsidRPr="00DD7CCF">
        <w:lastRenderedPageBreak/>
        <w:t xml:space="preserve">should you encounter a space that you feel was imposed on the engraver by a physical feature, yet none of the types listed below classify it correctly, contact the authors and the XML-TEI Data Manager to discuss adding </w:t>
      </w:r>
      <w:r w:rsidR="00575BEF">
        <w:t>a new type</w:t>
      </w:r>
    </w:p>
    <w:p w14:paraId="1711186E" w14:textId="6528125A" w:rsidR="00575BEF" w:rsidRDefault="00575BEF" w:rsidP="00575BEF">
      <w:pPr>
        <w:pStyle w:val="Lista"/>
      </w:pPr>
      <w:r>
        <w:t xml:space="preserve">imposed spaces must always be encoded without further attributes, i.e. never use </w:t>
      </w:r>
      <w:r w:rsidRPr="00575BEF">
        <w:rPr>
          <w:rStyle w:val="Codeattribute"/>
        </w:rPr>
        <w:t>@quantity</w:t>
      </w:r>
      <w:r>
        <w:t xml:space="preserve"> and </w:t>
      </w:r>
      <w:r w:rsidRPr="000D1ACC">
        <w:rPr>
          <w:rStyle w:val="Codeattribute"/>
        </w:rPr>
        <w:t>@unit</w:t>
      </w:r>
      <w:r>
        <w:t xml:space="preserve"> to encode their size</w:t>
      </w:r>
    </w:p>
    <w:p w14:paraId="05E2FF32" w14:textId="77777777" w:rsidR="00575BEF" w:rsidRDefault="00575BEF" w:rsidP="00575BEF">
      <w:pPr>
        <w:pStyle w:val="Lista2"/>
      </w:pPr>
      <w:r>
        <w:t>the location and size of large surface irregularities, whether or not you have encoded them as space elements, may be described in your layout description (briefly), your commentary (when you wish to discuss them at some length), or an apparatus note (to discuss a specific imposed space)</w:t>
      </w:r>
    </w:p>
    <w:p w14:paraId="64E3DC49" w14:textId="4D637B59" w:rsidR="00C02B8C" w:rsidRPr="00DD7CCF" w:rsidRDefault="004D2E67" w:rsidP="00E2714A">
      <w:pPr>
        <w:pStyle w:val="Lista"/>
      </w:pPr>
      <w:r w:rsidRPr="00DD7CCF">
        <w:t xml:space="preserve">note that unlike other encoded spaces, </w:t>
      </w:r>
      <w:r w:rsidR="000D1ACC">
        <w:t>imposed</w:t>
      </w:r>
      <w:r w:rsidRPr="00DD7CCF">
        <w:t xml:space="preserve">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48BA476F"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4D1F94">
        <w:t>8.1.2</w:t>
      </w:r>
      <w:r w:rsidR="00780A5D" w:rsidRPr="00DD7CCF">
        <w:fldChar w:fldCharType="end"/>
      </w:r>
      <w:r w:rsidRPr="00DD7CCF">
        <w:t xml:space="preserve"> for further details</w:t>
      </w:r>
    </w:p>
    <w:p w14:paraId="21725746" w14:textId="77777777" w:rsidR="000D1ACC" w:rsidRPr="000D1ACC" w:rsidRDefault="000D1ACC" w:rsidP="000D1ACC">
      <w:pPr>
        <w:pStyle w:val="Lista"/>
        <w:rPr>
          <w:rFonts w:ascii="Arial" w:hAnsi="Arial" w:cs="Arial"/>
          <w:lang w:eastAsia="zh-TW" w:bidi="hi-IN"/>
        </w:rPr>
      </w:pPr>
      <w:r w:rsidRPr="000D1ACC">
        <w:rPr>
          <w:lang w:eastAsia="zh-TW" w:bidi="hi-IN"/>
        </w:rPr>
        <w:t>when a surface irregularity affects more than one line in this way, encode an imposed space for every affected line</w:t>
      </w:r>
    </w:p>
    <w:p w14:paraId="3A8ACBAE" w14:textId="4D1968F9" w:rsidR="000D1ACC" w:rsidRPr="000D1ACC" w:rsidRDefault="000D1ACC" w:rsidP="000D1ACC">
      <w:pPr>
        <w:pStyle w:val="Lista2"/>
        <w:rPr>
          <w:rFonts w:ascii="Arial" w:hAnsi="Arial" w:cs="Arial"/>
          <w:lang w:eastAsia="zh-TW" w:bidi="hi-IN"/>
        </w:rPr>
      </w:pPr>
      <w:r w:rsidRPr="000D1ACC">
        <w:rPr>
          <w:lang w:eastAsia="zh-TW" w:bidi="hi-IN"/>
        </w:rPr>
        <w:t xml:space="preserve">we </w:t>
      </w:r>
      <w:r>
        <w:rPr>
          <w:lang w:eastAsia="zh-TW" w:bidi="hi-IN"/>
        </w:rPr>
        <w:t xml:space="preserve">shall not </w:t>
      </w:r>
      <w:r w:rsidRPr="000D1ACC">
        <w:rPr>
          <w:lang w:eastAsia="zh-TW" w:bidi="hi-IN"/>
        </w:rPr>
        <w:t>use explicit encoding for the fact that these interruptions are due to a single irregularity (but this may be mentioned in the layout description)</w:t>
      </w:r>
    </w:p>
    <w:p w14:paraId="482EEE8E" w14:textId="7866F93B" w:rsidR="00C02B8C" w:rsidRPr="00DD7CCF" w:rsidRDefault="004D2E67" w:rsidP="00F04F4C">
      <w:pPr>
        <w:pStyle w:val="Lista"/>
      </w:pPr>
      <w:bookmarkStart w:id="470" w:name="_mo8ye4cvqr4s" w:colFirst="0" w:colLast="0"/>
      <w:bookmarkEnd w:id="470"/>
      <w:r w:rsidRPr="00DD7CCF">
        <w:t xml:space="preserve">when </w:t>
      </w:r>
      <w:r w:rsidR="000D1ACC" w:rsidRPr="000D1ACC">
        <w:rPr>
          <w:b/>
          <w:bCs/>
        </w:rPr>
        <w:t xml:space="preserve">encoding </w:t>
      </w:r>
      <w:r w:rsidRPr="000D1ACC">
        <w:rPr>
          <w:b/>
          <w:bCs/>
        </w:rPr>
        <w:t>binding hole</w:t>
      </w:r>
      <w:r w:rsidR="000D1ACC" w:rsidRPr="000D1ACC">
        <w:rPr>
          <w:b/>
          <w:bCs/>
        </w:rPr>
        <w:t>s</w:t>
      </w:r>
      <w:r w:rsidRPr="000D1ACC">
        <w:rPr>
          <w:b/>
          <w:bCs/>
        </w:rPr>
        <w:t xml:space="preserve"> in copper plate</w:t>
      </w:r>
      <w:r w:rsidR="000D1ACC" w:rsidRPr="000D1ACC">
        <w:rPr>
          <w:b/>
          <w:bCs/>
        </w:rPr>
        <w:t>s</w:t>
      </w:r>
      <w:r w:rsidR="00894E6E">
        <w:rPr>
          <w:b/>
          <w:bCs/>
        </w:rPr>
        <w:t xml:space="preserve"> or manuscripts</w:t>
      </w:r>
      <w:r w:rsidR="000D1ACC">
        <w:t>,</w:t>
      </w:r>
      <w:r w:rsidRPr="00DD7CCF">
        <w:t xml:space="preserve"> keep in mind that it is not the presence of a binding hole that we encode here, but the fact that such a hole has obliged the engraver to skip horizontally, therefore</w:t>
      </w:r>
    </w:p>
    <w:p w14:paraId="4B828657" w14:textId="13FBDB7D"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4D1F94" w:rsidRPr="00DD7CCF">
        <w:t xml:space="preserve">Example </w:t>
      </w:r>
      <w:r w:rsidR="004D1F94">
        <w:rPr>
          <w:noProof/>
        </w:rPr>
        <w:t>4.3.5</w:t>
      </w:r>
      <w:r w:rsidR="004D1F94" w:rsidRPr="00DD7CCF">
        <w:rPr>
          <w:noProof/>
        </w:rPr>
        <w:t>.</w:t>
      </w:r>
      <w:r w:rsidR="004D1F94">
        <w:rPr>
          <w:noProof/>
        </w:rPr>
        <w:t>A</w:t>
      </w:r>
      <w:r w:rsidR="001C1063" w:rsidRPr="00DD7CCF">
        <w:fldChar w:fldCharType="end"/>
      </w:r>
      <w:r w:rsidR="001C1063" w:rsidRPr="00DD7CCF">
        <w:t>/1</w:t>
      </w:r>
    </w:p>
    <w:p w14:paraId="69689FC1" w14:textId="60418807"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4D1F94" w:rsidRPr="00DD7CCF">
        <w:t xml:space="preserve">Example </w:t>
      </w:r>
      <w:r w:rsidR="004D1F94">
        <w:rPr>
          <w:noProof/>
        </w:rPr>
        <w:t>4.3.5</w:t>
      </w:r>
      <w:r w:rsidR="004D1F94" w:rsidRPr="00DD7CCF">
        <w:rPr>
          <w:noProof/>
        </w:rPr>
        <w:t>.</w:t>
      </w:r>
      <w:r w:rsidR="004D1F94">
        <w:rPr>
          <w:noProof/>
        </w:rPr>
        <w:t>A</w:t>
      </w:r>
      <w:r w:rsidR="001C1063" w:rsidRPr="00DD7CCF">
        <w:fldChar w:fldCharType="end"/>
      </w:r>
      <w:r w:rsidR="001C1063" w:rsidRPr="00DD7CCF">
        <w:t>/2</w:t>
      </w:r>
    </w:p>
    <w:p w14:paraId="6DC59B62" w14:textId="7AFD65BD"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4D1F94" w:rsidRPr="00DD7CCF">
        <w:t xml:space="preserve">Example </w:t>
      </w:r>
      <w:r w:rsidR="004D1F94">
        <w:rPr>
          <w:noProof/>
        </w:rPr>
        <w:t>4.3.5</w:t>
      </w:r>
      <w:r w:rsidR="004D1F94" w:rsidRPr="00DD7CCF">
        <w:rPr>
          <w:noProof/>
        </w:rPr>
        <w:t>.</w:t>
      </w:r>
      <w:r w:rsidR="004D1F94">
        <w:rPr>
          <w:noProof/>
        </w:rPr>
        <w:t>A</w:t>
      </w:r>
      <w:r w:rsidR="001C1063" w:rsidRPr="00DD7CCF">
        <w:fldChar w:fldCharType="end"/>
      </w:r>
      <w:r w:rsidR="001C1063" w:rsidRPr="00DD7CCF">
        <w:t>/3</w:t>
      </w:r>
    </w:p>
    <w:p w14:paraId="50E6EA7F" w14:textId="2A2E1625" w:rsidR="00C02B8C"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4D1F94" w:rsidRPr="00DD7CCF">
        <w:t xml:space="preserve">Example </w:t>
      </w:r>
      <w:r w:rsidR="004D1F94">
        <w:rPr>
          <w:noProof/>
        </w:rPr>
        <w:t>4.3.5</w:t>
      </w:r>
      <w:r w:rsidR="004D1F94" w:rsidRPr="00DD7CCF">
        <w:rPr>
          <w:noProof/>
        </w:rPr>
        <w:t>.</w:t>
      </w:r>
      <w:r w:rsidR="004D1F94">
        <w:rPr>
          <w:noProof/>
        </w:rPr>
        <w:t>A</w:t>
      </w:r>
      <w:r w:rsidR="001C1063" w:rsidRPr="00DD7CCF">
        <w:fldChar w:fldCharType="end"/>
      </w:r>
      <w:r w:rsidR="001C1063" w:rsidRPr="00DD7CCF">
        <w:t>/4</w:t>
      </w:r>
    </w:p>
    <w:p w14:paraId="016E7C4F" w14:textId="56254877" w:rsidR="00894E6E" w:rsidRPr="00DD7CCF" w:rsidRDefault="00894E6E" w:rsidP="00E2714A">
      <w:pPr>
        <w:pStyle w:val="Lista2"/>
      </w:pPr>
      <w:r w:rsidRPr="00894E6E">
        <w:t xml:space="preserve">if you encode spaces imposed by holes, do this in every line that has a space associated with a hole, even if the hole itself does not affect all of these lines, as in </w:t>
      </w:r>
      <w:r w:rsidRPr="00DD7CCF">
        <w:fldChar w:fldCharType="begin"/>
      </w:r>
      <w:r w:rsidRPr="00DD7CCF">
        <w:instrText xml:space="preserve"> REF _Ref44063881 \h </w:instrText>
      </w:r>
      <w:r>
        <w:instrText xml:space="preserve"> \* MERGEFORMAT </w:instrText>
      </w:r>
      <w:r w:rsidRPr="00DD7CCF">
        <w:fldChar w:fldCharType="separate"/>
      </w:r>
      <w:r w:rsidR="004D1F94" w:rsidRPr="00DD7CCF">
        <w:t xml:space="preserve">Example </w:t>
      </w:r>
      <w:r w:rsidR="004D1F94">
        <w:rPr>
          <w:noProof/>
        </w:rPr>
        <w:t>4.3.5</w:t>
      </w:r>
      <w:r w:rsidR="004D1F94" w:rsidRPr="00DD7CCF">
        <w:rPr>
          <w:noProof/>
        </w:rPr>
        <w:t>.</w:t>
      </w:r>
      <w:r w:rsidR="004D1F94">
        <w:rPr>
          <w:noProof/>
        </w:rPr>
        <w:t>A</w:t>
      </w:r>
      <w:r w:rsidRPr="00DD7CCF">
        <w:fldChar w:fldCharType="end"/>
      </w:r>
      <w:r w:rsidRPr="00DD7CCF">
        <w:t>/</w:t>
      </w:r>
      <w:r>
        <w:t>5</w:t>
      </w:r>
    </w:p>
    <w:p w14:paraId="45BEF98E" w14:textId="77777777" w:rsidR="00C02B8C" w:rsidRPr="00DD7CCF" w:rsidRDefault="004D2E67" w:rsidP="00E2714A">
      <w:pPr>
        <w:pStyle w:val="Lista2"/>
      </w:pPr>
      <w:r w:rsidRPr="00DD7CCF">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1925"/>
        <w:gridCol w:w="1925"/>
        <w:gridCol w:w="1924"/>
        <w:gridCol w:w="1924"/>
        <w:gridCol w:w="1924"/>
      </w:tblGrid>
      <w:tr w:rsidR="00894E6E" w:rsidRPr="00DD7CCF" w14:paraId="29EB39E2" w14:textId="5B57D9A9" w:rsidTr="00894E6E">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5446047B" w14:textId="043EDF1F" w:rsidR="00894E6E" w:rsidRPr="00DD7CCF" w:rsidRDefault="00894E6E" w:rsidP="00B3351B">
            <w:pPr>
              <w:pStyle w:val="Kpalrs"/>
            </w:pPr>
            <w:bookmarkStart w:id="471" w:name="_Ref44063881"/>
            <w:bookmarkStart w:id="472" w:name="_Ref44063878"/>
            <w:r w:rsidRPr="00DD7CCF">
              <w:t xml:space="preserve">Example </w:t>
            </w:r>
            <w:fldSimple w:instr=" STYLEREF 3 \s ">
              <w:r w:rsidR="004D1F94">
                <w:rPr>
                  <w:noProof/>
                </w:rPr>
                <w:t>4.3.5</w:t>
              </w:r>
            </w:fldSimple>
            <w:r w:rsidRPr="00DD7CCF">
              <w:t>.</w:t>
            </w:r>
            <w:fldSimple w:instr=" SEQ Example \* ALPHABETIC \s 3 ">
              <w:r w:rsidR="004D1F94">
                <w:rPr>
                  <w:noProof/>
                </w:rPr>
                <w:t>A</w:t>
              </w:r>
            </w:fldSimple>
            <w:bookmarkEnd w:id="471"/>
            <w:r w:rsidRPr="00DD7CCF">
              <w:t>: positions of a binding hole relative to text</w:t>
            </w:r>
            <w:bookmarkEnd w:id="472"/>
          </w:p>
        </w:tc>
      </w:tr>
      <w:tr w:rsidR="00894E6E" w:rsidRPr="00DD7CCF" w14:paraId="4BE27A4C" w14:textId="1D26C597" w:rsidTr="00894E6E">
        <w:tc>
          <w:tcPr>
            <w:tcW w:w="1000" w:type="pct"/>
            <w:vAlign w:val="center"/>
          </w:tcPr>
          <w:p w14:paraId="40184E12" w14:textId="77777777" w:rsidR="00894E6E" w:rsidRPr="00DD7CCF" w:rsidRDefault="00894E6E" w:rsidP="001C1063">
            <w:pPr>
              <w:pStyle w:val="Tabletext"/>
              <w:jc w:val="center"/>
            </w:pPr>
            <w:r w:rsidRPr="00DD7CCF">
              <w:t>1</w:t>
            </w:r>
          </w:p>
        </w:tc>
        <w:tc>
          <w:tcPr>
            <w:tcW w:w="1000" w:type="pct"/>
            <w:vAlign w:val="center"/>
          </w:tcPr>
          <w:p w14:paraId="7F77E080" w14:textId="77777777" w:rsidR="00894E6E" w:rsidRPr="00DD7CCF" w:rsidRDefault="00894E6E" w:rsidP="001C1063">
            <w:pPr>
              <w:pStyle w:val="Tabletext"/>
              <w:jc w:val="center"/>
            </w:pPr>
            <w:r w:rsidRPr="00DD7CCF">
              <w:t>2</w:t>
            </w:r>
          </w:p>
        </w:tc>
        <w:tc>
          <w:tcPr>
            <w:tcW w:w="1000" w:type="pct"/>
            <w:vAlign w:val="center"/>
          </w:tcPr>
          <w:p w14:paraId="34EC9825" w14:textId="77777777" w:rsidR="00894E6E" w:rsidRPr="00DD7CCF" w:rsidRDefault="00894E6E" w:rsidP="001C1063">
            <w:pPr>
              <w:pStyle w:val="Tabletext"/>
              <w:jc w:val="center"/>
            </w:pPr>
            <w:r w:rsidRPr="00DD7CCF">
              <w:t>3</w:t>
            </w:r>
          </w:p>
        </w:tc>
        <w:tc>
          <w:tcPr>
            <w:tcW w:w="1000" w:type="pct"/>
            <w:vAlign w:val="center"/>
          </w:tcPr>
          <w:p w14:paraId="739590D7" w14:textId="77777777" w:rsidR="00894E6E" w:rsidRPr="00DD7CCF" w:rsidRDefault="00894E6E" w:rsidP="001C1063">
            <w:pPr>
              <w:pStyle w:val="Tabletext"/>
              <w:jc w:val="center"/>
            </w:pPr>
            <w:r w:rsidRPr="00DD7CCF">
              <w:t>4</w:t>
            </w:r>
          </w:p>
        </w:tc>
        <w:tc>
          <w:tcPr>
            <w:tcW w:w="1000" w:type="pct"/>
          </w:tcPr>
          <w:p w14:paraId="737702B3" w14:textId="0235D688" w:rsidR="00894E6E" w:rsidRPr="00DD7CCF" w:rsidRDefault="00894E6E" w:rsidP="001C1063">
            <w:pPr>
              <w:pStyle w:val="Tabletext"/>
              <w:jc w:val="center"/>
            </w:pPr>
            <w:r>
              <w:t>5</w:t>
            </w:r>
          </w:p>
        </w:tc>
      </w:tr>
      <w:tr w:rsidR="00894E6E" w:rsidRPr="00DD7CCF" w14:paraId="4C2D4AA3" w14:textId="37AF8CDB" w:rsidTr="00894E6E">
        <w:tc>
          <w:tcPr>
            <w:tcW w:w="1000" w:type="pct"/>
            <w:vAlign w:val="center"/>
          </w:tcPr>
          <w:p w14:paraId="4A7A888E" w14:textId="77777777" w:rsidR="00894E6E" w:rsidRPr="007B52A3" w:rsidRDefault="00894E6E" w:rsidP="007B52A3">
            <w:pPr>
              <w:pStyle w:val="Image"/>
            </w:pPr>
            <w:r w:rsidRPr="007B52A3">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59D58C59" w14:textId="77777777" w:rsidR="00894E6E" w:rsidRPr="003E62E2" w:rsidRDefault="00894E6E" w:rsidP="007B52A3">
            <w:pPr>
              <w:pStyle w:val="Image"/>
            </w:pPr>
            <w: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0760739" w14:textId="77777777" w:rsidR="00894E6E" w:rsidRPr="003E62E2" w:rsidRDefault="00894E6E" w:rsidP="007B52A3">
            <w:pPr>
              <w:pStyle w:val="Image"/>
            </w:pPr>
            <w: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B000E30" w14:textId="77777777" w:rsidR="00894E6E" w:rsidRPr="003E62E2" w:rsidRDefault="00894E6E" w:rsidP="007B52A3">
            <w:pPr>
              <w:pStyle w:val="Image"/>
            </w:pPr>
            <w: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tcPr>
          <w:p w14:paraId="64BB82E6" w14:textId="0F2B10F2" w:rsidR="00894E6E" w:rsidRDefault="00894E6E" w:rsidP="007B52A3">
            <w:pPr>
              <w:pStyle w:val="Image"/>
            </w:pPr>
            <w:r>
              <w:rPr>
                <w:bdr w:val="none" w:sz="0" w:space="0" w:color="auto" w:frame="1"/>
              </w:rPr>
              <w:drawing>
                <wp:inline distT="0" distB="0" distL="0" distR="0" wp14:anchorId="344EE135" wp14:editId="4A49E034">
                  <wp:extent cx="1023620" cy="1091565"/>
                  <wp:effectExtent l="0" t="0" r="5080" b="0"/>
                  <wp:docPr id="31" name="Kép 31" descr="https://lh6.googleusercontent.com/h0-lQQxgvyaDTEd3qOfSDHsHJoKJte13lBPtryHamsNvh1_sV8yQaT336kWSfqL97lS0ZK8C4ul-VszsSISSIDVfcnQ89DPmi9uw3QzeNJv13EKWtOI0INfaIuWVADbu5mDaJeROVv51RxYRQIMpKsO0HHyAzzVdtoGmMuvy84FQAo0yxTRJhs4MI9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0-lQQxgvyaDTEd3qOfSDHsHJoKJte13lBPtryHamsNvh1_sV8yQaT336kWSfqL97lS0ZK8C4ul-VszsSISSIDVfcnQ89DPmi9uw3QzeNJv13EKWtOI0INfaIuWVADbu5mDaJeROVv51RxYRQIMpKsO0HHyAzzVdtoGmMuvy84FQAo0yxTRJhs4MI9Ey"/>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23620" cy="1091565"/>
                          </a:xfrm>
                          <a:prstGeom prst="rect">
                            <a:avLst/>
                          </a:prstGeom>
                          <a:noFill/>
                          <a:ln>
                            <a:noFill/>
                          </a:ln>
                        </pic:spPr>
                      </pic:pic>
                    </a:graphicData>
                  </a:graphic>
                </wp:inline>
              </w:drawing>
            </w:r>
          </w:p>
        </w:tc>
      </w:tr>
    </w:tbl>
    <w:p w14:paraId="2F8FF249" w14:textId="021C24E4" w:rsidR="00940A9B" w:rsidRPr="00DD7CCF" w:rsidRDefault="00940A9B" w:rsidP="00EB2024">
      <w:pPr>
        <w:pStyle w:val="Cmsor3"/>
      </w:pPr>
      <w:bookmarkStart w:id="473" w:name="_4ie6uwnthfaw" w:colFirst="0" w:colLast="0"/>
      <w:bookmarkStart w:id="474" w:name="_9qk9995s9cyz" w:colFirst="0" w:colLast="0"/>
      <w:bookmarkStart w:id="475" w:name="_Ref63674539"/>
      <w:bookmarkStart w:id="476" w:name="_Ref43985257"/>
      <w:bookmarkStart w:id="477" w:name="_Toc182838264"/>
      <w:bookmarkEnd w:id="473"/>
      <w:bookmarkEnd w:id="474"/>
      <w:r>
        <w:t>Unexplained space</w:t>
      </w:r>
      <w:bookmarkEnd w:id="475"/>
      <w:bookmarkEnd w:id="477"/>
    </w:p>
    <w:p w14:paraId="073BF291" w14:textId="0E2E407E" w:rsidR="0044366B" w:rsidRDefault="0044366B" w:rsidP="00940A9B">
      <w:pPr>
        <w:pStyle w:val="Lista"/>
      </w:pPr>
      <w:r w:rsidRPr="0044366B">
        <w:t>some spaces may be deemed significant even though they cannot be assigned to any of the classes dealt with in §</w:t>
      </w:r>
      <w:r>
        <w:fldChar w:fldCharType="begin"/>
      </w:r>
      <w:r>
        <w:instrText xml:space="preserve"> REF _Ref134027392 \r \h </w:instrText>
      </w:r>
      <w:r>
        <w:fldChar w:fldCharType="separate"/>
      </w:r>
      <w:r w:rsidR="004D1F94">
        <w:t>4.3.2</w:t>
      </w:r>
      <w:r>
        <w:fldChar w:fldCharType="end"/>
      </w:r>
      <w:r>
        <w:t xml:space="preserve"> to §</w:t>
      </w:r>
      <w:r>
        <w:fldChar w:fldCharType="begin"/>
      </w:r>
      <w:r>
        <w:instrText xml:space="preserve"> REF _Ref43985107 \r \h </w:instrText>
      </w:r>
      <w:r>
        <w:fldChar w:fldCharType="separate"/>
      </w:r>
      <w:r w:rsidR="004D1F94">
        <w:t>4.3.5</w:t>
      </w:r>
      <w:r>
        <w:fldChar w:fldCharType="end"/>
      </w:r>
      <w:r w:rsidRPr="0044366B">
        <w:t>, for example because</w:t>
      </w:r>
    </w:p>
    <w:p w14:paraId="2534C243" w14:textId="77777777" w:rsidR="0044366B" w:rsidRDefault="0044366B" w:rsidP="0044366B">
      <w:pPr>
        <w:pStyle w:val="Lista2"/>
      </w:pPr>
      <w:r>
        <w:t>working without access to a good surrogate, you cannot decide if any of the classes apply, or</w:t>
      </w:r>
    </w:p>
    <w:p w14:paraId="740D5808" w14:textId="77777777" w:rsidR="0044366B" w:rsidRDefault="0044366B" w:rsidP="0044366B">
      <w:pPr>
        <w:pStyle w:val="Lista2"/>
      </w:pPr>
      <w:r>
        <w:t>none of these classes correspond closely enough to your hypothesis of why the space is present</w:t>
      </w:r>
    </w:p>
    <w:p w14:paraId="1547C5CC" w14:textId="682E4A3F" w:rsidR="00940A9B" w:rsidRDefault="0044366B" w:rsidP="00940A9B">
      <w:pPr>
        <w:pStyle w:val="Lista"/>
      </w:pPr>
      <w:r w:rsidRPr="0044366B">
        <w:t>in such cases, use</w:t>
      </w:r>
      <w:r w:rsidR="00940A9B">
        <w:t xml:space="preserve"> </w:t>
      </w:r>
      <w:r w:rsidR="00940A9B" w:rsidRPr="00940A9B">
        <w:rPr>
          <w:rStyle w:val="Code"/>
        </w:rPr>
        <w:t>&lt;space/&gt;</w:t>
      </w:r>
      <w:r w:rsidR="00940A9B">
        <w:t xml:space="preserve"> with </w:t>
      </w:r>
      <w:r w:rsidR="00940A9B" w:rsidRPr="00940A9B">
        <w:rPr>
          <w:rStyle w:val="Codeattribute"/>
        </w:rPr>
        <w:t>@type</w:t>
      </w:r>
      <w:r w:rsidR="00940A9B" w:rsidRPr="00940A9B">
        <w:rPr>
          <w:rStyle w:val="Code"/>
        </w:rPr>
        <w:t>=</w:t>
      </w:r>
      <w:r w:rsidR="00940A9B" w:rsidRPr="00940A9B">
        <w:rPr>
          <w:rStyle w:val="Codevalue"/>
        </w:rPr>
        <w:t>"</w:t>
      </w:r>
      <w:r>
        <w:rPr>
          <w:rStyle w:val="Codevalue"/>
        </w:rPr>
        <w:t>unclassified</w:t>
      </w:r>
      <w:r w:rsidR="00940A9B" w:rsidRPr="00940A9B">
        <w:rPr>
          <w:rStyle w:val="Codevalue"/>
        </w:rPr>
        <w:t>"</w:t>
      </w:r>
    </w:p>
    <w:p w14:paraId="7D7BE45E" w14:textId="30402744" w:rsidR="00940A9B" w:rsidRDefault="00940A9B" w:rsidP="00940A9B">
      <w:pPr>
        <w:pStyle w:val="Lista"/>
      </w:pPr>
      <w:r>
        <w:t>as in the case of semantic spacing (</w:t>
      </w:r>
      <w:r w:rsidR="00BB504D">
        <w:t>§</w:t>
      </w:r>
      <w:r w:rsidR="001663CE">
        <w:fldChar w:fldCharType="begin"/>
      </w:r>
      <w:r w:rsidR="001663CE">
        <w:instrText xml:space="preserve"> REF _Ref134026679 \r \h </w:instrText>
      </w:r>
      <w:r w:rsidR="001663CE">
        <w:fldChar w:fldCharType="separate"/>
      </w:r>
      <w:r w:rsidR="004D1F94">
        <w:t>4.3.3</w:t>
      </w:r>
      <w:r w:rsidR="001663CE">
        <w:fldChar w:fldCharType="end"/>
      </w:r>
      <w:r>
        <w:t>),</w:t>
      </w:r>
    </w:p>
    <w:p w14:paraId="14F4F25F" w14:textId="77777777" w:rsidR="00940A9B" w:rsidRDefault="00940A9B" w:rsidP="00940A9B">
      <w:pPr>
        <w:pStyle w:val="Lista2"/>
      </w:pPr>
      <w:r>
        <w:t>add no further attributes for small spaces</w:t>
      </w:r>
    </w:p>
    <w:p w14:paraId="404EB9E7" w14:textId="1402E2AF" w:rsidR="00940A9B" w:rsidRPr="00DD7CCF" w:rsidRDefault="00940A9B" w:rsidP="00940A9B">
      <w:pPr>
        <w:pStyle w:val="Lista2"/>
      </w:pPr>
      <w:r>
        <w:lastRenderedPageBreak/>
        <w:t xml:space="preserve">for larger spaces (two or more character widths), use the attributes </w:t>
      </w:r>
      <w:r w:rsidRPr="00940A9B">
        <w:rPr>
          <w:rStyle w:val="Codeattribute"/>
        </w:rPr>
        <w:t>@quantity</w:t>
      </w:r>
      <w:r>
        <w:t xml:space="preserve"> and </w:t>
      </w:r>
      <w:r w:rsidRPr="00940A9B">
        <w:rPr>
          <w:rStyle w:val="Codeattribute"/>
        </w:rPr>
        <w:t>@unit</w:t>
      </w:r>
      <w:r w:rsidRPr="00940A9B">
        <w:rPr>
          <w:rStyle w:val="Code"/>
        </w:rPr>
        <w:t>=</w:t>
      </w:r>
      <w:r w:rsidRPr="00940A9B">
        <w:rPr>
          <w:rStyle w:val="Codevalue"/>
        </w:rPr>
        <w:t>"character"</w:t>
      </w:r>
      <w:r>
        <w:t xml:space="preserve"> to encode their size</w:t>
      </w:r>
    </w:p>
    <w:p w14:paraId="47941458" w14:textId="461ED3FE" w:rsidR="00C02B8C" w:rsidRPr="00DD7CCF" w:rsidRDefault="004D2E67" w:rsidP="00EB2024">
      <w:pPr>
        <w:pStyle w:val="Cmsor2"/>
      </w:pPr>
      <w:bookmarkStart w:id="478" w:name="_Ref182216826"/>
      <w:bookmarkStart w:id="479" w:name="_Toc182838265"/>
      <w:r w:rsidRPr="00DD7CCF">
        <w:t xml:space="preserve">Premodern </w:t>
      </w:r>
      <w:r w:rsidR="006733B4">
        <w:t xml:space="preserve">scribal </w:t>
      </w:r>
      <w:r w:rsidR="006733B4" w:rsidRPr="00DD7CCF">
        <w:t>intervention</w:t>
      </w:r>
      <w:bookmarkEnd w:id="476"/>
      <w:bookmarkEnd w:id="478"/>
      <w:bookmarkEnd w:id="479"/>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66B23212" w:rsidR="00C02B8C" w:rsidRPr="00DD7CCF" w:rsidRDefault="004D2E67" w:rsidP="00E2714A">
      <w:pPr>
        <w:pStyle w:val="Lista"/>
      </w:pPr>
      <w:r w:rsidRPr="00DD7CCF">
        <w:t>most premodern corrections presumably took place shortly after the full text was first engraved</w:t>
      </w:r>
      <w:r w:rsidR="00AA2B07" w:rsidRPr="00AA2B07">
        <w:t xml:space="preserve"> and were carried out by the original scribe/engraver</w:t>
      </w:r>
      <w:r w:rsidRPr="00DD7CCF">
        <w:t>, though some may have happened at a later time</w:t>
      </w:r>
      <w:r w:rsidR="00AA2B07" w:rsidRPr="00AA2B07">
        <w:t xml:space="preserve"> and/or may have been </w:t>
      </w:r>
      <w:commentRangeStart w:id="480"/>
      <w:r w:rsidR="00AA2B07" w:rsidRPr="00AA2B07">
        <w:t>executed by a different person</w:t>
      </w:r>
      <w:commentRangeEnd w:id="480"/>
      <w:r w:rsidR="00C1646E">
        <w:rPr>
          <w:rStyle w:val="Jegyzethivatkozs"/>
          <w:rFonts w:cs="Mangal"/>
        </w:rPr>
        <w:commentReference w:id="480"/>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EB2024">
      <w:pPr>
        <w:pStyle w:val="Cmsor3"/>
      </w:pPr>
      <w:bookmarkStart w:id="481" w:name="_an1iq23tb1j" w:colFirst="0" w:colLast="0"/>
      <w:bookmarkStart w:id="482" w:name="_Ref43985171"/>
      <w:bookmarkStart w:id="483" w:name="_Toc182838266"/>
      <w:bookmarkEnd w:id="481"/>
      <w:r w:rsidRPr="00DD7CCF">
        <w:t>Premodern deletion</w:t>
      </w:r>
      <w:bookmarkEnd w:id="482"/>
      <w:bookmarkEnd w:id="483"/>
    </w:p>
    <w:p w14:paraId="1BB0013F" w14:textId="2B71FE3A" w:rsidR="00C02B8C" w:rsidRPr="00DD7CCF" w:rsidRDefault="007346F4" w:rsidP="00E2714A">
      <w:pPr>
        <w:pStyle w:val="Lista"/>
      </w:pPr>
      <w:r w:rsidRPr="007346F4">
        <w:t xml:space="preserve">text that was deleted in premodern time (without adding a corresponding correction) should be wrapped in the element </w:t>
      </w:r>
      <w:r w:rsidR="004D2E67" w:rsidRPr="00DD7CCF">
        <w:rPr>
          <w:rStyle w:val="Code"/>
        </w:rPr>
        <w:t>&lt;del&gt;</w:t>
      </w:r>
    </w:p>
    <w:p w14:paraId="4A2C8376" w14:textId="63970AFA" w:rsidR="00C02B8C"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4D1F94">
        <w:t>5.3</w:t>
      </w:r>
      <w:r w:rsidR="0082156E" w:rsidRPr="00DD7CCF">
        <w:fldChar w:fldCharType="end"/>
      </w:r>
      <w:r w:rsidRPr="00DD7CCF">
        <w:t>)</w:t>
      </w:r>
    </w:p>
    <w:p w14:paraId="027EFB4A" w14:textId="2FDC1D3F" w:rsidR="00F94D39" w:rsidRPr="00DD7CCF" w:rsidRDefault="00F94D39" w:rsidP="00F94D39">
      <w:pPr>
        <w:pStyle w:val="Lista3"/>
      </w:pPr>
      <w:r w:rsidRPr="00F94D39">
        <w:t xml:space="preserve">in particular, deleted characters that cannot be read must be marked up as such, e.g. </w:t>
      </w:r>
      <w:r w:rsidRPr="00F94D39">
        <w:rPr>
          <w:rStyle w:val="Code"/>
        </w:rPr>
        <w:t xml:space="preserve">&lt;del&gt;&lt;gap </w:t>
      </w:r>
      <w:r w:rsidRPr="00F94D39">
        <w:rPr>
          <w:rStyle w:val="Codeattribute"/>
        </w:rPr>
        <w:t>reason</w:t>
      </w:r>
      <w:r w:rsidRPr="00F94D39">
        <w:rPr>
          <w:rStyle w:val="Code"/>
        </w:rPr>
        <w:t>=</w:t>
      </w:r>
      <w:r w:rsidRPr="00F94D39">
        <w:rPr>
          <w:rStyle w:val="Codevalue"/>
        </w:rPr>
        <w:t>"illegible"</w:t>
      </w:r>
      <w:r w:rsidRPr="00F94D39">
        <w:rPr>
          <w:rStyle w:val="Code"/>
        </w:rPr>
        <w:t xml:space="preserve"> </w:t>
      </w:r>
      <w:r w:rsidRPr="00F94D39">
        <w:rPr>
          <w:rStyle w:val="Codeattribute"/>
        </w:rPr>
        <w:t>quantity</w:t>
      </w:r>
      <w:r w:rsidRPr="00F94D39">
        <w:rPr>
          <w:rStyle w:val="Code"/>
        </w:rPr>
        <w:t>=</w:t>
      </w:r>
      <w:r w:rsidRPr="00F94D39">
        <w:rPr>
          <w:rStyle w:val="Codevalue"/>
        </w:rPr>
        <w:t>"1"</w:t>
      </w:r>
      <w:r w:rsidRPr="00F94D39">
        <w:rPr>
          <w:rStyle w:val="Code"/>
        </w:rPr>
        <w:t xml:space="preserve"> </w:t>
      </w:r>
      <w:r w:rsidRPr="00F94D39">
        <w:rPr>
          <w:rStyle w:val="Codeattribute"/>
        </w:rPr>
        <w:t>unit</w:t>
      </w:r>
      <w:r w:rsidRPr="00F94D39">
        <w:rPr>
          <w:rStyle w:val="Code"/>
        </w:rPr>
        <w:t>=</w:t>
      </w:r>
      <w:r w:rsidRPr="00F94D39">
        <w:rPr>
          <w:rStyle w:val="Codevalue"/>
        </w:rPr>
        <w:t>"character"</w:t>
      </w:r>
      <w:r w:rsidRPr="00F94D39">
        <w:rPr>
          <w:rStyle w:val="Code"/>
        </w:rPr>
        <w:t>/&gt;&lt;/del&gt;</w:t>
      </w:r>
    </w:p>
    <w:p w14:paraId="28BC1AD6" w14:textId="4F32CA04" w:rsidR="00C02B8C"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6A7CD836" w14:textId="22ACDC5F" w:rsidR="007346F4" w:rsidRPr="00DD7CCF" w:rsidRDefault="007346F4" w:rsidP="00E2714A">
      <w:pPr>
        <w:pStyle w:val="Lista2"/>
      </w:pPr>
      <w:r w:rsidRPr="007346F4">
        <w:t>see §</w:t>
      </w:r>
      <w:r>
        <w:fldChar w:fldCharType="begin"/>
      </w:r>
      <w:r>
        <w:instrText xml:space="preserve"> REF _Ref74727538 \r \h </w:instrText>
      </w:r>
      <w:r>
        <w:fldChar w:fldCharType="separate"/>
      </w:r>
      <w:r w:rsidR="004D1F94">
        <w:t>4.4.3</w:t>
      </w:r>
      <w:r>
        <w:fldChar w:fldCharType="end"/>
      </w:r>
      <w:r w:rsidRPr="007346F4">
        <w:t xml:space="preserve"> about encoding deletion accompanied by a correction</w:t>
      </w:r>
    </w:p>
    <w:p w14:paraId="535E5CD5" w14:textId="62E5663C"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w:t>
      </w:r>
      <w:r w:rsidR="007346F4" w:rsidRPr="007346F4">
        <w:t>by means of chiselling a stone surface, hammering copper flat, or rubbing the surface smooth</w:t>
      </w:r>
    </w:p>
    <w:p w14:paraId="661C3018" w14:textId="3124EDED" w:rsidR="00C02B8C" w:rsidRPr="00DD7CCF" w:rsidRDefault="004D2E67" w:rsidP="00E2714A">
      <w:pPr>
        <w:pStyle w:val="Lista"/>
      </w:pPr>
      <w:r w:rsidRPr="00DD7CCF">
        <w:t xml:space="preserve">for </w:t>
      </w:r>
      <w:r w:rsidRPr="005D2B22">
        <w:rPr>
          <w:b/>
          <w:bCs/>
        </w:rPr>
        <w:t>cancellation indicated by marks</w:t>
      </w:r>
      <w:r w:rsidRPr="00DD7CCF">
        <w:t xml:space="preserve"> </w:t>
      </w:r>
      <w:r w:rsidR="007346F4" w:rsidRPr="007346F4">
        <w:rPr>
          <w:noProof/>
        </w:rPr>
        <w:t>(dotting or other conventional cancellation signs), even if such marks are accompanied by partial erasure</w:t>
      </w:r>
      <w:r w:rsidR="007346F4">
        <w:rPr>
          <w:noProof/>
        </w:rPr>
        <w:t>, add the attribute</w:t>
      </w:r>
      <w:r w:rsidRPr="00DD7CCF">
        <w:t xml:space="preserv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74A7D062" w:rsidR="00C02B8C"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24051C">
        <w:fldChar w:fldCharType="begin"/>
      </w:r>
      <w:r w:rsidR="0024051C">
        <w:instrText xml:space="preserve"> REF _Ref74727538 \r \h </w:instrText>
      </w:r>
      <w:r w:rsidR="0024051C">
        <w:fldChar w:fldCharType="separate"/>
      </w:r>
      <w:r w:rsidR="004D1F94">
        <w:t>4.4.3</w:t>
      </w:r>
      <w:r w:rsidR="0024051C">
        <w:fldChar w:fldCharType="end"/>
      </w:r>
      <w:r w:rsidRPr="00DD7CCF">
        <w:t xml:space="preserve">) of the explicit vowel into </w:t>
      </w:r>
      <w:r w:rsidRPr="00DD7CCF">
        <w:rPr>
          <w:rStyle w:val="Foreign"/>
        </w:rPr>
        <w:t>a</w:t>
      </w:r>
    </w:p>
    <w:tbl>
      <w:tblPr>
        <w:tblStyle w:val="CodeSampleTable"/>
        <w:tblW w:w="5000" w:type="pct"/>
        <w:tblLook w:val="04A0" w:firstRow="1" w:lastRow="0" w:firstColumn="1" w:lastColumn="0" w:noHBand="0" w:noVBand="1"/>
      </w:tblPr>
      <w:tblGrid>
        <w:gridCol w:w="3810"/>
        <w:gridCol w:w="5812"/>
      </w:tblGrid>
      <w:tr w:rsidR="002E3FB1" w:rsidRPr="00DD7CCF" w14:paraId="0C7C40DC" w14:textId="77777777" w:rsidTr="002E3FB1">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A32087C" w14:textId="033A1AEE" w:rsidR="002E3FB1" w:rsidRPr="00DD7CCF" w:rsidRDefault="002E3FB1" w:rsidP="002E3FB1">
            <w:pPr>
              <w:pStyle w:val="Kpalrs"/>
            </w:pPr>
            <w:r w:rsidRPr="00DD7CCF">
              <w:t xml:space="preserve">Example </w:t>
            </w:r>
            <w:fldSimple w:instr=" STYLEREF 3 \s ">
              <w:r w:rsidR="004D1F94">
                <w:rPr>
                  <w:noProof/>
                </w:rPr>
                <w:t>4.4.1</w:t>
              </w:r>
            </w:fldSimple>
            <w:r w:rsidRPr="00DD7CCF">
              <w:t>.</w:t>
            </w:r>
            <w:fldSimple w:instr=" SEQ Example \* ALPHABETIC \s 3 ">
              <w:r w:rsidR="004D1F94">
                <w:rPr>
                  <w:noProof/>
                </w:rPr>
                <w:t>A</w:t>
              </w:r>
            </w:fldSimple>
            <w:r w:rsidRPr="00DD7CCF">
              <w:t xml:space="preserve">: </w:t>
            </w:r>
            <w:r w:rsidRPr="00517D87">
              <w:t xml:space="preserve">premodern </w:t>
            </w:r>
            <w:r>
              <w:t>deletion with editorial marks</w:t>
            </w:r>
          </w:p>
        </w:tc>
      </w:tr>
      <w:tr w:rsidR="002E3FB1" w:rsidRPr="00DD7CCF" w14:paraId="5CFFB5BE" w14:textId="77777777" w:rsidTr="002E3FB1">
        <w:tc>
          <w:tcPr>
            <w:tcW w:w="3284" w:type="pct"/>
          </w:tcPr>
          <w:p w14:paraId="15D0FA29" w14:textId="78B1253F" w:rsidR="002E3FB1" w:rsidRPr="00DD7CCF" w:rsidRDefault="002E3FB1" w:rsidP="002E3FB1">
            <w:pPr>
              <w:pStyle w:val="TableNote"/>
            </w:pPr>
            <w:r>
              <w:t xml:space="preserve">the inscribed text </w:t>
            </w:r>
            <w:r w:rsidRPr="002E3FB1">
              <w:rPr>
                <w:rStyle w:val="Foreign"/>
              </w:rPr>
              <w:t>naiḥ mas· su</w:t>
            </w:r>
            <w:r>
              <w:t xml:space="preserve"> has been marked on both sides for cancellation</w:t>
            </w:r>
          </w:p>
        </w:tc>
        <w:tc>
          <w:tcPr>
            <w:tcW w:w="1716" w:type="pct"/>
            <w:vMerge w:val="restart"/>
          </w:tcPr>
          <w:p w14:paraId="68C8089F" w14:textId="1C16A404" w:rsidR="002E3FB1" w:rsidRPr="00DD7CCF" w:rsidRDefault="002E3FB1" w:rsidP="007B52A3">
            <w:pPr>
              <w:pStyle w:val="Image"/>
            </w:pPr>
            <w:r>
              <w:drawing>
                <wp:inline distT="0" distB="0" distL="0" distR="0" wp14:anchorId="36A6B828" wp14:editId="709C685A">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rsidR="002E3FB1" w:rsidRPr="00DD7CCF" w14:paraId="60DBDE98" w14:textId="77777777" w:rsidTr="002E3FB1">
        <w:tc>
          <w:tcPr>
            <w:tcW w:w="3284" w:type="pct"/>
          </w:tcPr>
          <w:p w14:paraId="58EC2F23" w14:textId="16D3D5B7" w:rsidR="002E3FB1" w:rsidRPr="00DD7CCF" w:rsidRDefault="002E3FB1" w:rsidP="002E3FB1">
            <w:pPr>
              <w:pStyle w:val="CodeParagraph"/>
              <w:rPr>
                <w:rStyle w:val="Code"/>
              </w:rPr>
            </w:pPr>
            <w:r w:rsidRPr="002E3FB1">
              <w:rPr>
                <w:rStyle w:val="Code"/>
              </w:rPr>
              <w:t xml:space="preserve">&lt;del </w:t>
            </w:r>
            <w:r w:rsidRPr="002E3FB1">
              <w:rPr>
                <w:rStyle w:val="Codeattribute"/>
              </w:rPr>
              <w:t>rend</w:t>
            </w:r>
            <w:r w:rsidRPr="0062102A">
              <w:rPr>
                <w:rStyle w:val="Codetext"/>
              </w:rPr>
              <w:t>=</w:t>
            </w:r>
            <w:r w:rsidRPr="002E3FB1">
              <w:rPr>
                <w:rStyle w:val="Codevalue"/>
              </w:rPr>
              <w:t>"other"</w:t>
            </w:r>
            <w:r w:rsidRPr="002E3FB1">
              <w:rPr>
                <w:rStyle w:val="Code"/>
              </w:rPr>
              <w:t>&gt;</w:t>
            </w:r>
            <w:r w:rsidRPr="002E3FB1">
              <w:rPr>
                <w:rStyle w:val="Codetext"/>
              </w:rPr>
              <w:t>naiḥ mas· su</w:t>
            </w:r>
            <w:r w:rsidRPr="002E3FB1">
              <w:rPr>
                <w:rStyle w:val="Code"/>
              </w:rPr>
              <w:t>&lt;/del&gt;</w:t>
            </w:r>
            <w:r w:rsidRPr="002E3FB1">
              <w:rPr>
                <w:rStyle w:val="Codetext"/>
              </w:rPr>
              <w:t xml:space="preserve"> vḍihan·</w:t>
            </w:r>
          </w:p>
        </w:tc>
        <w:tc>
          <w:tcPr>
            <w:tcW w:w="1716" w:type="pct"/>
            <w:vMerge/>
          </w:tcPr>
          <w:p w14:paraId="77D927E1" w14:textId="77777777" w:rsidR="002E3FB1" w:rsidRPr="00DD7CCF" w:rsidRDefault="002E3FB1" w:rsidP="002E3FB1">
            <w:pPr>
              <w:pStyle w:val="CodeParagraph"/>
              <w:rPr>
                <w:rStyle w:val="Code"/>
              </w:rPr>
            </w:pPr>
          </w:p>
        </w:tc>
      </w:tr>
    </w:tbl>
    <w:p w14:paraId="0872147A" w14:textId="54DC1E2C" w:rsidR="00C02B8C" w:rsidRPr="00DD7CCF" w:rsidRDefault="004D2E67" w:rsidP="00EB2024">
      <w:pPr>
        <w:pStyle w:val="Cmsor3"/>
      </w:pPr>
      <w:bookmarkStart w:id="484" w:name="_dvngk7b8udu7" w:colFirst="0" w:colLast="0"/>
      <w:bookmarkStart w:id="485" w:name="_Ref43978471"/>
      <w:bookmarkStart w:id="486" w:name="_Toc182838267"/>
      <w:bookmarkEnd w:id="484"/>
      <w:r w:rsidRPr="00DD7CCF">
        <w:t>Premodern insertion</w:t>
      </w:r>
      <w:bookmarkEnd w:id="485"/>
      <w:bookmarkEnd w:id="486"/>
    </w:p>
    <w:p w14:paraId="1B883D07" w14:textId="1A7A8651"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w:t>
      </w:r>
      <w:r w:rsidR="007346F4">
        <w:t>physical</w:t>
      </w:r>
      <w:r w:rsidRPr="00DD7CCF">
        <w:t xml:space="preserve">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lastRenderedPageBreak/>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7C8F254D"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4D1F94">
        <w:t>4.3.4</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t>"left"</w:t>
      </w:r>
      <w:r w:rsidR="004D2E67" w:rsidRPr="00DD7CCF">
        <w:t xml:space="preserve"> for an addition in the left margin</w:t>
      </w:r>
    </w:p>
    <w:p w14:paraId="6A19CC60" w14:textId="7E3FBF91" w:rsidR="00C02B8C" w:rsidRDefault="00303844" w:rsidP="00E2714A">
      <w:pPr>
        <w:pStyle w:val="Lista3"/>
      </w:pPr>
      <w:r w:rsidRPr="00303844">
        <w:rPr>
          <w:rStyle w:val="Codevalue"/>
        </w:rPr>
        <w:t>"right"</w:t>
      </w:r>
      <w:r w:rsidR="004D2E67" w:rsidRPr="00DD7CCF">
        <w:t xml:space="preserve"> for an addition in the right margin</w:t>
      </w:r>
    </w:p>
    <w:p w14:paraId="6EA50B12" w14:textId="4C4DBB2F" w:rsidR="0025691E" w:rsidRPr="00DD7CCF" w:rsidRDefault="0025691E" w:rsidP="00E2714A">
      <w:pPr>
        <w:pStyle w:val="Lista3"/>
      </w:pPr>
      <w:r w:rsidRPr="0025691E">
        <w:rPr>
          <w:rStyle w:val="Codevalue"/>
        </w:rPr>
        <w:t>"unspecified"</w:t>
      </w:r>
      <w:r w:rsidRPr="0025691E">
        <w:t xml:space="preserve"> for cases where you are encoding (</w:t>
      </w:r>
      <w:r>
        <w:t xml:space="preserve">a </w:t>
      </w:r>
      <w:r w:rsidRPr="0025691E">
        <w:t xml:space="preserve">reading from) </w:t>
      </w:r>
      <w:r>
        <w:t xml:space="preserve">a </w:t>
      </w:r>
      <w:r w:rsidRPr="0025691E">
        <w:t>previous edition that does not specify the location of the inserted text and you cannot verify the location</w:t>
      </w:r>
    </w:p>
    <w:p w14:paraId="7AC26D3E" w14:textId="339A89CD"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w:t>
      </w:r>
      <w:r w:rsidR="007346F4">
        <w:t>scribal</w:t>
      </w:r>
      <w:r w:rsidRPr="00DD7CCF">
        <w:t xml:space="preserve">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4D1F94" w:rsidRPr="00DD7CCF">
        <w:t xml:space="preserve">Example </w:t>
      </w:r>
      <w:r w:rsidR="004D1F94">
        <w:rPr>
          <w:noProof/>
        </w:rPr>
        <w:t>4.4.2</w:t>
      </w:r>
      <w:r w:rsidR="004D1F94" w:rsidRPr="00DD7CCF">
        <w:rPr>
          <w:noProof/>
        </w:rPr>
        <w:t>.</w:t>
      </w:r>
      <w:r w:rsidR="004D1F94">
        <w:rPr>
          <w:noProof/>
        </w:rPr>
        <w:t>B</w:t>
      </w:r>
      <w:r w:rsidR="00AA796A" w:rsidRPr="00DD7CCF">
        <w:fldChar w:fldCharType="end"/>
      </w:r>
    </w:p>
    <w:p w14:paraId="0FE5D2B8" w14:textId="2D3F4CC2" w:rsidR="00C02B8C" w:rsidRPr="00DD7CCF" w:rsidRDefault="004D2E67" w:rsidP="00E2714A">
      <w:pPr>
        <w:pStyle w:val="Lista3"/>
      </w:pPr>
      <w:r w:rsidRPr="00DD7CCF">
        <w:t xml:space="preserve">this encoding method shall apply regardless of where such </w:t>
      </w:r>
      <w:r w:rsidR="007346F4">
        <w:t xml:space="preserve">a scribal </w:t>
      </w:r>
      <w:r w:rsidRPr="00DD7CCF">
        <w:t xml:space="preserve">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2E6D36AB" w:rsidR="00C02B8C" w:rsidRDefault="004D2E67" w:rsidP="00E2714A">
      <w:pPr>
        <w:pStyle w:val="Lista"/>
      </w:pPr>
      <w:r w:rsidRPr="00DD7CCF">
        <w:t>the inserted text may include additional markup</w:t>
      </w:r>
      <w:r w:rsidR="00F94D39">
        <w:t xml:space="preserve"> when necessary</w:t>
      </w:r>
    </w:p>
    <w:p w14:paraId="0937F5A4" w14:textId="43920F8E" w:rsidR="00F94D39" w:rsidRDefault="00F94D39" w:rsidP="00FC6961">
      <w:pPr>
        <w:pStyle w:val="Lista2"/>
      </w:pPr>
      <w:r w:rsidRPr="00F94D39">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rsidR="004D1F94">
        <w:t>8.2</w:t>
      </w:r>
      <w:r>
        <w:fldChar w:fldCharType="end"/>
      </w:r>
      <w:r w:rsidRPr="00F94D39">
        <w:t xml:space="preserve">) </w:t>
      </w:r>
    </w:p>
    <w:p w14:paraId="500824A1" w14:textId="04DB9329" w:rsidR="00FC6961" w:rsidRPr="00F94D39" w:rsidRDefault="00F94D39" w:rsidP="00F67963">
      <w:pPr>
        <w:pStyle w:val="Lista2"/>
      </w:pPr>
      <w:r w:rsidRPr="00F94D39">
        <w:t>empty structural elements (line beginnings, §</w:t>
      </w:r>
      <w:r w:rsidR="00CB56FA">
        <w:fldChar w:fldCharType="begin"/>
      </w:r>
      <w:r w:rsidR="00CB56FA">
        <w:instrText xml:space="preserve"> REF _Ref182580801 \r \h </w:instrText>
      </w:r>
      <w:r w:rsidR="00CB56FA">
        <w:fldChar w:fldCharType="separate"/>
      </w:r>
      <w:r w:rsidR="004D1F94">
        <w:t>3.5</w:t>
      </w:r>
      <w:r w:rsidR="00CB56FA">
        <w:fldChar w:fldCharType="end"/>
      </w:r>
      <w:r w:rsidRPr="00F94D39">
        <w:t>; and gridlike milestones, §</w:t>
      </w:r>
      <w:r>
        <w:fldChar w:fldCharType="begin"/>
      </w:r>
      <w:r>
        <w:instrText xml:space="preserve"> REF _Ref43984651 \r \h </w:instrText>
      </w:r>
      <w:r>
        <w:fldChar w:fldCharType="separate"/>
      </w:r>
      <w:r w:rsidR="004D1F94">
        <w:t>3.7</w:t>
      </w:r>
      <w:r>
        <w:fldChar w:fldCharType="end"/>
      </w:r>
      <w:r w:rsidRPr="00F94D39">
        <w:t xml:space="preserve">) should normally be placed outside the </w:t>
      </w:r>
      <w:r w:rsidRPr="00F94D39">
        <w:rPr>
          <w:rStyle w:val="Code"/>
        </w:rPr>
        <w:t>&lt;add&gt;</w:t>
      </w:r>
      <w:r w:rsidRPr="00F94D39">
        <w:t xml:space="preserve"> tags, but if an insertion takes up the entirety of a physical line (or stretch of text indicated by a gridlike milestone), then you may encode line beginnings and milestones within an insertion at your discretion and number them as you deem appropriate; </w:t>
      </w:r>
      <w:r w:rsidR="002E7083" w:rsidRPr="00F94D39">
        <w:t xml:space="preserve">see </w:t>
      </w:r>
      <w:r w:rsidR="002E7083" w:rsidRPr="00F94D39">
        <w:fldChar w:fldCharType="begin"/>
      </w:r>
      <w:r w:rsidR="002E7083" w:rsidRPr="00F94D39">
        <w:instrText xml:space="preserve"> REF _Ref54603376 \h </w:instrText>
      </w:r>
      <w:r w:rsidRPr="00F94D39">
        <w:instrText xml:space="preserve"> \* MERGEFORMAT </w:instrText>
      </w:r>
      <w:r w:rsidR="002E7083" w:rsidRPr="00F94D39">
        <w:fldChar w:fldCharType="separate"/>
      </w:r>
      <w:r w:rsidR="004D1F94" w:rsidRPr="00DD7CCF">
        <w:t xml:space="preserve">Example </w:t>
      </w:r>
      <w:r w:rsidR="004D1F94">
        <w:rPr>
          <w:noProof/>
        </w:rPr>
        <w:t>2.3.6</w:t>
      </w:r>
      <w:r w:rsidR="004D1F94" w:rsidRPr="00DD7CCF">
        <w:rPr>
          <w:noProof/>
        </w:rPr>
        <w:t>.</w:t>
      </w:r>
      <w:r w:rsidR="004D1F94">
        <w:rPr>
          <w:noProof/>
        </w:rPr>
        <w:t>D</w:t>
      </w:r>
      <w:r w:rsidR="002E7083" w:rsidRPr="00F94D39">
        <w:fldChar w:fldCharType="end"/>
      </w:r>
      <w:r w:rsidR="002E7083" w:rsidRPr="00F94D39">
        <w:t xml:space="preserve"> for an illustration</w:t>
      </w:r>
    </w:p>
    <w:p w14:paraId="3D36E05B" w14:textId="377ABD32" w:rsidR="004F4C63" w:rsidRPr="00DD7CCF" w:rsidRDefault="004D2E67" w:rsidP="00E2714A">
      <w:pPr>
        <w:pStyle w:val="Lista"/>
      </w:pPr>
      <w:r w:rsidRPr="00DD7CCF">
        <w:t>it may sometimes be impossible to determine the intended locus of a piece of interpolated or marginal text; in this case</w:t>
      </w:r>
      <w:r w:rsidR="00BB504D" w:rsidRPr="00BB504D">
        <w:t>, choose one of the following options at your discretion:</w:t>
      </w:r>
    </w:p>
    <w:p w14:paraId="14B7E039" w14:textId="2B8EE63F" w:rsidR="00C02B8C" w:rsidRPr="00DD7CCF" w:rsidRDefault="004D2E67" w:rsidP="00216AC5">
      <w:pPr>
        <w:pStyle w:val="Lista2"/>
      </w:pPr>
      <w:r w:rsidRPr="00DD7CCF">
        <w:t>encode the addition at a likely place or, if one cannot be found, at any locus of your choice such as the beginning or end of a line, page or the entire inscription</w:t>
      </w:r>
      <w:r w:rsidR="00BB504D">
        <w:t xml:space="preserve">, </w:t>
      </w:r>
      <w:r w:rsidRPr="00DD7CCF">
        <w:t>and describe the situation in your commentary</w:t>
      </w:r>
    </w:p>
    <w:p w14:paraId="6D21A2D3" w14:textId="55F6B0ED" w:rsidR="00C02B8C" w:rsidRDefault="004D2E67" w:rsidP="00E2714A">
      <w:pPr>
        <w:pStyle w:val="Lista2"/>
      </w:pPr>
      <w:r w:rsidRPr="00DD7CCF">
        <w:t xml:space="preserve">encode the added text as an additional line of the principal text </w:t>
      </w:r>
      <w:r w:rsidRPr="00E24F87">
        <w:rPr>
          <w:noProof/>
        </w:rPr>
        <w:t>(</w:t>
      </w:r>
      <w:r w:rsidR="003C3D87" w:rsidRPr="00DD7CCF">
        <w:t>§</w:t>
      </w:r>
      <w:r w:rsidR="00E91AE5">
        <w:fldChar w:fldCharType="begin"/>
      </w:r>
      <w:r w:rsidR="00E91AE5">
        <w:instrText xml:space="preserve"> REF _Ref182233273 \r \h </w:instrText>
      </w:r>
      <w:r w:rsidR="00E91AE5">
        <w:fldChar w:fldCharType="separate"/>
      </w:r>
      <w:r w:rsidR="004D1F94">
        <w:t>3.2.3</w:t>
      </w:r>
      <w:r w:rsidR="00E91AE5">
        <w:fldChar w:fldCharType="end"/>
      </w:r>
      <w:r w:rsidRPr="00DD7CCF">
        <w:t>)</w:t>
      </w:r>
    </w:p>
    <w:p w14:paraId="68A00AEB" w14:textId="16E350DD" w:rsidR="00BB504D" w:rsidRDefault="00BB504D" w:rsidP="00BB504D">
      <w:pPr>
        <w:pStyle w:val="Lista2"/>
      </w:pPr>
      <w:r>
        <w:t>especially in the case of multiline additions: encode the addition as a boxlike partition (§</w:t>
      </w:r>
      <w:r>
        <w:fldChar w:fldCharType="begin"/>
      </w:r>
      <w:r>
        <w:instrText xml:space="preserve"> REF _Ref43978987 \r \h </w:instrText>
      </w:r>
      <w:r>
        <w:fldChar w:fldCharType="separate"/>
      </w:r>
      <w:r w:rsidR="004D1F94">
        <w:t>3.2</w:t>
      </w:r>
      <w:r>
        <w:fldChar w:fldCharType="end"/>
      </w:r>
      <w:r>
        <w:t>) separate from the main body of the inscription</w:t>
      </w:r>
    </w:p>
    <w:p w14:paraId="1F414EBA" w14:textId="6B2BFF7E" w:rsidR="00BB504D" w:rsidRPr="00DD7CCF" w:rsidRDefault="00BB504D" w:rsidP="00BB504D">
      <w:pPr>
        <w:pStyle w:val="Lista3"/>
      </w:pPr>
      <w:r>
        <w:t>the fact that the place where the addition was meant to go is not certain makes this a warranted case for using boxlike partitions</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5C3BCCD3" w:rsidR="001C1063" w:rsidRPr="00DD7CCF" w:rsidRDefault="001C1063" w:rsidP="00B3351B">
            <w:pPr>
              <w:pStyle w:val="Kpalrs"/>
            </w:pPr>
            <w:r w:rsidRPr="00DD7CCF">
              <w:t xml:space="preserve">Example </w:t>
            </w:r>
            <w:fldSimple w:instr=" STYLEREF 3 \s ">
              <w:r w:rsidR="004D1F94">
                <w:rPr>
                  <w:noProof/>
                </w:rPr>
                <w:t>4.4.2</w:t>
              </w:r>
            </w:fldSimple>
            <w:r w:rsidRPr="00DD7CCF">
              <w:t>.</w:t>
            </w:r>
            <w:fldSimple w:instr=" SEQ Example \* ALPHABETIC \s 3 ">
              <w:r w:rsidR="004D1F94">
                <w:rPr>
                  <w:noProof/>
                </w:rPr>
                <w:t>A</w:t>
              </w:r>
            </w:fldSimple>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732A105A" w:rsidR="001C1063" w:rsidRPr="00DD7CCF" w:rsidRDefault="001C1063" w:rsidP="00B3351B">
            <w:pPr>
              <w:pStyle w:val="Kpalrs"/>
            </w:pPr>
            <w:bookmarkStart w:id="487" w:name="_Ref44078703"/>
            <w:r w:rsidRPr="00DD7CCF">
              <w:t xml:space="preserve">Example </w:t>
            </w:r>
            <w:fldSimple w:instr=" STYLEREF 3 \s ">
              <w:r w:rsidR="004D1F94">
                <w:rPr>
                  <w:noProof/>
                </w:rPr>
                <w:t>4.4.2</w:t>
              </w:r>
            </w:fldSimple>
            <w:r w:rsidRPr="00DD7CCF">
              <w:t>.</w:t>
            </w:r>
            <w:fldSimple w:instr=" SEQ Example \* ALPHABETIC \s 3 ">
              <w:r w:rsidR="004D1F94">
                <w:rPr>
                  <w:noProof/>
                </w:rPr>
                <w:t>B</w:t>
              </w:r>
            </w:fldSimple>
            <w:bookmarkEnd w:id="487"/>
            <w:r w:rsidRPr="00DD7CCF">
              <w:t xml:space="preserve">: premodern </w:t>
            </w:r>
            <w:r w:rsidR="001F11CA" w:rsidRPr="00DD7CCF">
              <w:t>insertion</w:t>
            </w:r>
            <w:r w:rsidRPr="00DD7CCF">
              <w:t xml:space="preserve"> with a</w:t>
            </w:r>
            <w:r w:rsidR="0020644F">
              <w:t xml:space="preserve"> scribal </w:t>
            </w:r>
            <w:r w:rsidRPr="00DD7CCF">
              <w:t>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1ADEA8EB" w14:textId="77777777" w:rsidR="001C1063" w:rsidRPr="00DD7CCF" w:rsidRDefault="001C1063" w:rsidP="007B52A3">
            <w:pPr>
              <w:pStyle w:val="Image"/>
            </w:pPr>
            <w:r w:rsidRPr="00DD7CCF">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8">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488" w:name="_maecup4bnx3" w:colFirst="0" w:colLast="0"/>
      <w:bookmarkStart w:id="489" w:name="_Ref43987708"/>
      <w:bookmarkEnd w:id="488"/>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3DE76F24" w:rsidR="00203DC6" w:rsidRPr="00DD7CCF" w:rsidRDefault="00203DC6" w:rsidP="006F3B68">
            <w:pPr>
              <w:pStyle w:val="Kpalrs"/>
            </w:pPr>
            <w:r w:rsidRPr="00DD7CCF">
              <w:lastRenderedPageBreak/>
              <w:t xml:space="preserve">Example </w:t>
            </w:r>
            <w:fldSimple w:instr=" STYLEREF 3 \s ">
              <w:r w:rsidR="004D1F94">
                <w:rPr>
                  <w:noProof/>
                </w:rPr>
                <w:t>4.4.2</w:t>
              </w:r>
            </w:fldSimple>
            <w:r w:rsidRPr="00DD7CCF">
              <w:t>.</w:t>
            </w:r>
            <w:fldSimple w:instr=" SEQ Example \* ALPHABETIC \s 3 ">
              <w:r w:rsidR="004D1F94">
                <w:rPr>
                  <w:noProof/>
                </w:rPr>
                <w:t>C</w:t>
              </w:r>
            </w:fldSimple>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6F3B68">
            <w:pPr>
              <w:pStyle w:val="TableNote"/>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216A49F4" w14:textId="77777777" w:rsidR="00203DC6" w:rsidRPr="00DD7CCF" w:rsidRDefault="00203DC6" w:rsidP="007B52A3">
            <w:pPr>
              <w:pStyle w:val="Image"/>
            </w:pPr>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EB2024">
      <w:pPr>
        <w:pStyle w:val="Cmsor3"/>
      </w:pPr>
      <w:bookmarkStart w:id="490" w:name="_Ref74727538"/>
      <w:bookmarkStart w:id="491" w:name="_Toc182838268"/>
      <w:r w:rsidRPr="00DD7CCF">
        <w:t>Premodern correction</w:t>
      </w:r>
      <w:bookmarkEnd w:id="489"/>
      <w:bookmarkEnd w:id="490"/>
      <w:bookmarkEnd w:id="491"/>
    </w:p>
    <w:p w14:paraId="5A4C1546" w14:textId="70CE6B22" w:rsidR="00C02B8C" w:rsidRPr="00DD7CCF" w:rsidRDefault="004D2E67" w:rsidP="00E2714A">
      <w:pPr>
        <w:pStyle w:val="Lista"/>
      </w:pPr>
      <w:r w:rsidRPr="00DD7CCF">
        <w:t xml:space="preserve">when a correction is </w:t>
      </w:r>
      <w:r w:rsidR="0020644F">
        <w:t>inscribed</w:t>
      </w:r>
      <w:r w:rsidRPr="00DD7CCF">
        <w:t xml:space="preserve">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3FCF7C9D" w:rsidR="00C02B8C" w:rsidRPr="00DD7CCF" w:rsidRDefault="004D2E67" w:rsidP="00E2714A">
      <w:pPr>
        <w:pStyle w:val="Lista"/>
      </w:pPr>
      <w:r w:rsidRPr="00DD7CCF">
        <w:t xml:space="preserve">when any of the pre-correction text can be read </w:t>
      </w:r>
      <w:r w:rsidRPr="00E24F87">
        <w:rPr>
          <w:noProof/>
        </w:rPr>
        <w:t>(</w:t>
      </w:r>
      <w:r w:rsidRPr="00DD7CCF">
        <w:t>or restored),</w:t>
      </w:r>
      <w:r w:rsidR="0020644F">
        <w:t xml:space="preserve"> scribal</w:t>
      </w:r>
      <w:r w:rsidRPr="00DD7CCF">
        <w:t xml:space="preserve"> correction must be represented as a combination of </w:t>
      </w:r>
      <w:r w:rsidR="0020644F">
        <w:t xml:space="preserve">scribal </w:t>
      </w:r>
      <w:r w:rsidRPr="00DD7CCF">
        <w:t xml:space="preserve">deletion and </w:t>
      </w:r>
      <w:r w:rsidR="0020644F">
        <w:t xml:space="preserve">scribal </w:t>
      </w:r>
      <w:r w:rsidRPr="00DD7CCF">
        <w:t xml:space="preserve">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6E8B3798" w:rsidR="00C02B8C" w:rsidRDefault="00464C07" w:rsidP="00E2714A">
      <w:pPr>
        <w:pStyle w:val="Lista3"/>
      </w:pPr>
      <w:r w:rsidRPr="00464C07">
        <w:t xml:space="preserve">otherwise, proceed as instructed </w:t>
      </w:r>
      <w:r w:rsidR="0020644F">
        <w:t>in §</w:t>
      </w:r>
      <w:r w:rsidR="0020644F">
        <w:fldChar w:fldCharType="begin"/>
      </w:r>
      <w:r w:rsidR="0020644F">
        <w:instrText xml:space="preserve"> REF _Ref43985171 \r \h </w:instrText>
      </w:r>
      <w:r w:rsidR="0020644F">
        <w:fldChar w:fldCharType="separate"/>
      </w:r>
      <w:r w:rsidR="004D1F94">
        <w:t>4.4.1</w:t>
      </w:r>
      <w:r w:rsidR="0020644F">
        <w:fldChar w:fldCharType="end"/>
      </w:r>
      <w:r w:rsidR="0020644F">
        <w:t xml:space="preserve"> </w:t>
      </w:r>
      <w:r w:rsidRPr="00464C07">
        <w:t>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1C0260F1" w:rsidR="008525C6" w:rsidRPr="008525C6" w:rsidRDefault="004D2E67" w:rsidP="00E2714A">
      <w:pPr>
        <w:pStyle w:val="Lista2"/>
      </w:pPr>
      <w:r w:rsidRPr="00DD7CCF">
        <w:t xml:space="preserve">tag the </w:t>
      </w:r>
      <w:r w:rsidR="0020644F">
        <w:t>inserted</w:t>
      </w:r>
      <w:r w:rsidRPr="00DD7CCF">
        <w:t xml:space="preserve">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3A7F62E6"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4D1F94" w:rsidRPr="00DD7CCF">
        <w:t xml:space="preserve">Example </w:t>
      </w:r>
      <w:r w:rsidR="004D1F94">
        <w:rPr>
          <w:noProof/>
        </w:rPr>
        <w:t>4.4.3</w:t>
      </w:r>
      <w:r w:rsidR="004D1F94" w:rsidRPr="00DD7CCF">
        <w:rPr>
          <w:noProof/>
        </w:rPr>
        <w:t>.</w:t>
      </w:r>
      <w:r w:rsidR="004D1F94">
        <w:rPr>
          <w:noProof/>
        </w:rPr>
        <w:t>D</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51F66FFA" w:rsidR="00203DC6" w:rsidRPr="00DD7CCF" w:rsidRDefault="00203DC6" w:rsidP="006F3B68">
            <w:pPr>
              <w:pStyle w:val="Kpalrs"/>
            </w:pPr>
            <w:r w:rsidRPr="00DD7CCF">
              <w:t xml:space="preserve">Example </w:t>
            </w:r>
            <w:fldSimple w:instr=" STYLEREF 3 \s ">
              <w:r w:rsidR="004D1F94">
                <w:rPr>
                  <w:noProof/>
                </w:rPr>
                <w:t>4.4.3</w:t>
              </w:r>
            </w:fldSimple>
            <w:r w:rsidRPr="00DD7CCF">
              <w:t>.</w:t>
            </w:r>
            <w:fldSimple w:instr=" SEQ Example \* ALPHABETIC \s 3 ">
              <w:r w:rsidR="004D1F94">
                <w:rPr>
                  <w:noProof/>
                </w:rPr>
                <w:t>A</w:t>
              </w:r>
            </w:fldSimple>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6F3B68">
            <w:pPr>
              <w:pStyle w:val="TableNote"/>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6CCF12CB" w14:textId="22365958" w:rsidR="00203DC6" w:rsidRPr="00DD7CCF" w:rsidRDefault="00203DC6" w:rsidP="007B52A3">
            <w:pPr>
              <w:pStyle w:val="Image"/>
            </w:pPr>
            <w: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65D1734E" w:rsidR="001F11CA" w:rsidRDefault="001F11CA"/>
    <w:tbl>
      <w:tblPr>
        <w:tblStyle w:val="CodeSampleTable"/>
        <w:tblW w:w="5000" w:type="pct"/>
        <w:tblLook w:val="04A0" w:firstRow="1" w:lastRow="0" w:firstColumn="1" w:lastColumn="0" w:noHBand="0" w:noVBand="1"/>
      </w:tblPr>
      <w:tblGrid>
        <w:gridCol w:w="5444"/>
        <w:gridCol w:w="4178"/>
      </w:tblGrid>
      <w:tr w:rsidR="00517D87" w:rsidRPr="00DD7CCF" w14:paraId="530B1F1D" w14:textId="77777777" w:rsidTr="009633E9">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5FA6BEC" w14:textId="0202E319" w:rsidR="00517D87" w:rsidRPr="00DD7CCF" w:rsidRDefault="00517D87" w:rsidP="009633E9">
            <w:pPr>
              <w:pStyle w:val="Kpalrs"/>
            </w:pPr>
            <w:r w:rsidRPr="00DD7CCF">
              <w:lastRenderedPageBreak/>
              <w:t xml:space="preserve">Example </w:t>
            </w:r>
            <w:fldSimple w:instr=" STYLEREF 3 \s ">
              <w:r w:rsidR="004D1F94">
                <w:rPr>
                  <w:noProof/>
                </w:rPr>
                <w:t>4.4.3</w:t>
              </w:r>
            </w:fldSimple>
            <w:r w:rsidRPr="00DD7CCF">
              <w:t>.</w:t>
            </w:r>
            <w:fldSimple w:instr=" SEQ Example \* ALPHABETIC \s 3 ">
              <w:r w:rsidR="004D1F94">
                <w:rPr>
                  <w:noProof/>
                </w:rPr>
                <w:t>B</w:t>
              </w:r>
            </w:fldSimple>
            <w:r w:rsidRPr="00DD7CCF">
              <w:t xml:space="preserve">: </w:t>
            </w:r>
            <w:r w:rsidRPr="00517D87">
              <w:t>premodern correction written inline</w:t>
            </w:r>
          </w:p>
        </w:tc>
      </w:tr>
      <w:tr w:rsidR="00517D87" w:rsidRPr="00DD7CCF" w14:paraId="5BE2BBC4" w14:textId="77777777" w:rsidTr="009633E9">
        <w:tc>
          <w:tcPr>
            <w:tcW w:w="3284" w:type="pct"/>
          </w:tcPr>
          <w:p w14:paraId="162C3BAA" w14:textId="0D904B63" w:rsidR="00517D87" w:rsidRPr="00DD7CCF" w:rsidRDefault="00517D87" w:rsidP="009633E9">
            <w:pPr>
              <w:pStyle w:val="TableNote"/>
            </w:pPr>
            <w:r w:rsidRPr="00517D87">
              <w:t xml:space="preserve">an originally inscribed </w:t>
            </w:r>
            <w:r w:rsidRPr="00517D87">
              <w:rPr>
                <w:rStyle w:val="Foreign"/>
              </w:rPr>
              <w:t>dvau</w:t>
            </w:r>
            <w:r w:rsidRPr="00517D87">
              <w:t xml:space="preserve"> was corrected to </w:t>
            </w:r>
            <w:r w:rsidRPr="00517D87">
              <w:rPr>
                <w:rStyle w:val="Foreign"/>
              </w:rPr>
              <w:t>dve</w:t>
            </w:r>
            <w:r w:rsidRPr="00517D87">
              <w:t xml:space="preserve"> written inline immediately afterward</w:t>
            </w:r>
            <w:r w:rsidR="0020644F">
              <w:t xml:space="preserve"> </w:t>
            </w:r>
            <w:r w:rsidR="0020644F" w:rsidRPr="0020644F">
              <w:t>(</w:t>
            </w:r>
            <w:r w:rsidR="0020644F" w:rsidRPr="0020644F">
              <w:rPr>
                <w:rStyle w:val="Codeattribute"/>
                <w:sz w:val="18"/>
                <w:szCs w:val="18"/>
              </w:rPr>
              <w:t>@place</w:t>
            </w:r>
            <w:r w:rsidR="0020644F" w:rsidRPr="0062102A">
              <w:rPr>
                <w:rStyle w:val="Codetext"/>
              </w:rPr>
              <w:t>=</w:t>
            </w:r>
            <w:r w:rsidR="0020644F" w:rsidRPr="0020644F">
              <w:rPr>
                <w:rStyle w:val="Codevalue"/>
                <w:sz w:val="18"/>
                <w:szCs w:val="18"/>
              </w:rPr>
              <w:t>"inline"</w:t>
            </w:r>
            <w:r w:rsidR="0020644F" w:rsidRPr="0020644F">
              <w:t xml:space="preserve"> on </w:t>
            </w:r>
            <w:r w:rsidR="0020644F" w:rsidRPr="0020644F">
              <w:rPr>
                <w:rStyle w:val="Code"/>
                <w:sz w:val="18"/>
                <w:szCs w:val="18"/>
              </w:rPr>
              <w:t>&lt;add&gt;</w:t>
            </w:r>
            <w:r w:rsidR="0020644F" w:rsidRPr="0020644F">
              <w:t>)</w:t>
            </w:r>
            <w:r w:rsidRPr="00517D87">
              <w:t xml:space="preserve">, without explicitly cancelling </w:t>
            </w:r>
            <w:r w:rsidRPr="00517D87">
              <w:rPr>
                <w:rStyle w:val="Foreign"/>
              </w:rPr>
              <w:t>dvau</w:t>
            </w:r>
            <w:r w:rsidR="0020644F">
              <w:t xml:space="preserve"> </w:t>
            </w:r>
            <w:r w:rsidR="0020644F" w:rsidRPr="0020644F">
              <w:t>(</w:t>
            </w:r>
            <w:r w:rsidR="0020644F" w:rsidRPr="0020644F">
              <w:rPr>
                <w:rStyle w:val="Codeattribute"/>
                <w:sz w:val="18"/>
                <w:szCs w:val="18"/>
              </w:rPr>
              <w:t>@rend</w:t>
            </w:r>
            <w:r w:rsidR="0020644F" w:rsidRPr="0062102A">
              <w:rPr>
                <w:rStyle w:val="Codetext"/>
              </w:rPr>
              <w:t>=</w:t>
            </w:r>
            <w:r w:rsidR="0020644F" w:rsidRPr="0020644F">
              <w:rPr>
                <w:rStyle w:val="Codevalue"/>
                <w:sz w:val="18"/>
                <w:szCs w:val="18"/>
              </w:rPr>
              <w:t>"corrected"</w:t>
            </w:r>
            <w:r w:rsidR="0020644F" w:rsidRPr="0020644F">
              <w:t xml:space="preserve"> on </w:t>
            </w:r>
            <w:r w:rsidR="0020644F" w:rsidRPr="0020644F">
              <w:rPr>
                <w:rStyle w:val="Code"/>
                <w:sz w:val="18"/>
                <w:szCs w:val="18"/>
              </w:rPr>
              <w:t>&lt;del&gt;</w:t>
            </w:r>
            <w:r w:rsidR="0020644F" w:rsidRPr="0020644F">
              <w:t>)</w:t>
            </w:r>
          </w:p>
        </w:tc>
        <w:tc>
          <w:tcPr>
            <w:tcW w:w="1716" w:type="pct"/>
            <w:vMerge w:val="restart"/>
          </w:tcPr>
          <w:p w14:paraId="1D18CFA5" w14:textId="5BA36833" w:rsidR="00517D87" w:rsidRPr="00DD7CCF" w:rsidRDefault="00517D87" w:rsidP="007B52A3">
            <w:pPr>
              <w:pStyle w:val="Image"/>
            </w:pPr>
            <w:r>
              <w:rPr>
                <w:rStyle w:val="Codevalue"/>
              </w:rPr>
              <w:drawing>
                <wp:inline distT="0" distB="0" distL="0" distR="0" wp14:anchorId="26E14E50" wp14:editId="1471DCF4">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517D87" w:rsidRPr="00DD7CCF" w14:paraId="1EED4FB4" w14:textId="77777777" w:rsidTr="009633E9">
        <w:tc>
          <w:tcPr>
            <w:tcW w:w="3284" w:type="pct"/>
          </w:tcPr>
          <w:p w14:paraId="244A2B57" w14:textId="19E367C7" w:rsidR="00517D87" w:rsidRPr="00DD7CCF" w:rsidRDefault="00517D87" w:rsidP="009633E9">
            <w:pPr>
              <w:pStyle w:val="CodeParagraph"/>
              <w:rPr>
                <w:rStyle w:val="Code"/>
              </w:rPr>
            </w:pPr>
            <w:r w:rsidRPr="00517D87">
              <w:rPr>
                <w:rStyle w:val="Codetext"/>
              </w:rPr>
              <w:t xml:space="preserve">devakule </w:t>
            </w:r>
            <w:r w:rsidRPr="00517D87">
              <w:rPr>
                <w:rStyle w:val="Code"/>
              </w:rPr>
              <w:t xml:space="preserve">&lt;subst&gt;&lt;del </w:t>
            </w:r>
            <w:r w:rsidRPr="00517D87">
              <w:rPr>
                <w:rStyle w:val="Codeattribute"/>
              </w:rPr>
              <w:t>rend</w:t>
            </w:r>
            <w:r w:rsidRPr="0062102A">
              <w:rPr>
                <w:rStyle w:val="Codetext"/>
              </w:rPr>
              <w:t>=</w:t>
            </w:r>
            <w:r w:rsidRPr="00517D87">
              <w:rPr>
                <w:rStyle w:val="Codevalue"/>
              </w:rPr>
              <w:t>"corrected"</w:t>
            </w:r>
            <w:r w:rsidRPr="00517D87">
              <w:rPr>
                <w:rStyle w:val="Code"/>
              </w:rPr>
              <w:t>&gt;</w:t>
            </w:r>
            <w:r w:rsidRPr="00517D87">
              <w:rPr>
                <w:rStyle w:val="Codetext"/>
              </w:rPr>
              <w:t>dvau</w:t>
            </w:r>
            <w:r w:rsidRPr="00517D87">
              <w:rPr>
                <w:rStyle w:val="Code"/>
              </w:rPr>
              <w:t xml:space="preserve">&lt;/del&gt;&lt;add </w:t>
            </w:r>
            <w:r w:rsidRPr="00517D87">
              <w:rPr>
                <w:rStyle w:val="Codeattribute"/>
              </w:rPr>
              <w:t>place</w:t>
            </w:r>
            <w:r w:rsidRPr="0062102A">
              <w:rPr>
                <w:rStyle w:val="Codetext"/>
              </w:rPr>
              <w:t>=</w:t>
            </w:r>
            <w:r w:rsidRPr="00517D87">
              <w:rPr>
                <w:rStyle w:val="Code"/>
              </w:rPr>
              <w:t>&gt;</w:t>
            </w:r>
            <w:r w:rsidRPr="00517D87">
              <w:rPr>
                <w:rStyle w:val="Codetext"/>
              </w:rPr>
              <w:t>dve</w:t>
            </w:r>
            <w:r w:rsidRPr="00517D87">
              <w:rPr>
                <w:rStyle w:val="Code"/>
              </w:rPr>
              <w:t>&lt;/add&gt;&lt;/subst&gt;</w:t>
            </w:r>
          </w:p>
        </w:tc>
        <w:tc>
          <w:tcPr>
            <w:tcW w:w="1716" w:type="pct"/>
            <w:vMerge/>
          </w:tcPr>
          <w:p w14:paraId="4C6D79FA" w14:textId="77777777" w:rsidR="00517D87" w:rsidRPr="00DD7CCF" w:rsidRDefault="00517D87" w:rsidP="009633E9">
            <w:pPr>
              <w:pStyle w:val="CodeParagraph"/>
              <w:rPr>
                <w:rStyle w:val="Code"/>
              </w:rPr>
            </w:pPr>
          </w:p>
        </w:tc>
      </w:tr>
    </w:tbl>
    <w:p w14:paraId="0E1D23DD" w14:textId="77777777" w:rsidR="00517D87" w:rsidRPr="00DD7CCF" w:rsidRDefault="00517D87"/>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23E869FB" w:rsidR="001F11CA" w:rsidRPr="00DD7CCF" w:rsidRDefault="001F11CA" w:rsidP="00B3351B">
            <w:pPr>
              <w:pStyle w:val="Kpalrs"/>
            </w:pPr>
            <w:bookmarkStart w:id="492" w:name="_Ref44078690"/>
            <w:r w:rsidRPr="00DD7CCF">
              <w:t xml:space="preserve">Example </w:t>
            </w:r>
            <w:fldSimple w:instr=" STYLEREF 3 \s ">
              <w:r w:rsidR="004D1F94">
                <w:rPr>
                  <w:noProof/>
                </w:rPr>
                <w:t>4.4.3</w:t>
              </w:r>
            </w:fldSimple>
            <w:r w:rsidRPr="00DD7CCF">
              <w:t>.</w:t>
            </w:r>
            <w:fldSimple w:instr=" SEQ Example \* ALPHABETIC \s 3 ">
              <w:r w:rsidR="004D1F94">
                <w:rPr>
                  <w:noProof/>
                </w:rPr>
                <w:t>C</w:t>
              </w:r>
            </w:fldSimple>
            <w:bookmarkEnd w:id="492"/>
            <w:r w:rsidRPr="00DD7CCF">
              <w:t xml:space="preserve">: premodern </w:t>
            </w:r>
            <w:r w:rsidR="008E1E02">
              <w:t xml:space="preserve">marginal </w:t>
            </w:r>
            <w:r w:rsidRPr="00DD7CCF">
              <w:t xml:space="preserve">correction with </w:t>
            </w:r>
            <w:r w:rsidR="0020644F">
              <w:t xml:space="preserve">a scribal </w:t>
            </w:r>
            <w:r w:rsidRPr="00DD7CCF">
              <w:t>mark</w:t>
            </w:r>
          </w:p>
        </w:tc>
      </w:tr>
      <w:tr w:rsidR="001F11CA" w:rsidRPr="00DD7CCF" w14:paraId="55908822" w14:textId="77777777" w:rsidTr="00837BA5">
        <w:tc>
          <w:tcPr>
            <w:tcW w:w="5000" w:type="pct"/>
          </w:tcPr>
          <w:p w14:paraId="09CB4130" w14:textId="77777777"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2D8C3CFE" w:rsidR="001F11CA" w:rsidRPr="00DD7CCF" w:rsidRDefault="001F11CA" w:rsidP="00B3351B">
            <w:pPr>
              <w:pStyle w:val="Kpalrs"/>
            </w:pPr>
            <w:bookmarkStart w:id="493" w:name="_Ref44078634"/>
            <w:r w:rsidRPr="00DD7CCF">
              <w:t xml:space="preserve">Example </w:t>
            </w:r>
            <w:fldSimple w:instr=" STYLEREF 3 \s ">
              <w:r w:rsidR="004D1F94">
                <w:rPr>
                  <w:noProof/>
                </w:rPr>
                <w:t>4.4.3</w:t>
              </w:r>
            </w:fldSimple>
            <w:r w:rsidRPr="00DD7CCF">
              <w:t>.</w:t>
            </w:r>
            <w:fldSimple w:instr=" SEQ Example \* ALPHABETIC \s 3 ">
              <w:r w:rsidR="004D1F94">
                <w:rPr>
                  <w:noProof/>
                </w:rPr>
                <w:t>D</w:t>
              </w:r>
            </w:fldSimple>
            <w:bookmarkEnd w:id="493"/>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16F694F7" w14:textId="77777777" w:rsidR="001F11CA" w:rsidRPr="00DD7CCF" w:rsidRDefault="001F11CA" w:rsidP="007B52A3">
            <w:pPr>
              <w:pStyle w:val="Image"/>
            </w:pPr>
            <w:r w:rsidRPr="00DD7CCF">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0266E107" w:rsidR="001F11CA" w:rsidRPr="00DD7CCF" w:rsidRDefault="001F11CA" w:rsidP="00B3351B">
            <w:pPr>
              <w:pStyle w:val="Kpalrs"/>
            </w:pPr>
            <w:r w:rsidRPr="00DD7CCF">
              <w:t xml:space="preserve">Example </w:t>
            </w:r>
            <w:fldSimple w:instr=" STYLEREF 3 \s ">
              <w:r w:rsidR="004D1F94">
                <w:rPr>
                  <w:noProof/>
                </w:rPr>
                <w:t>4.4.3</w:t>
              </w:r>
            </w:fldSimple>
            <w:r w:rsidRPr="00DD7CCF">
              <w:t>.</w:t>
            </w:r>
            <w:fldSimple w:instr=" SEQ Example \* ALPHABETIC \s 3 ">
              <w:r w:rsidR="004D1F94">
                <w:rPr>
                  <w:noProof/>
                </w:rPr>
                <w:t>E</w:t>
              </w:r>
            </w:fldSimple>
            <w:r w:rsidRPr="00DD7CCF">
              <w:t xml:space="preserve">: premodern correction </w:t>
            </w:r>
            <w:r w:rsidR="00DF1634">
              <w:t xml:space="preserve">(transposition) </w:t>
            </w:r>
            <w:r w:rsidRPr="00DD7CCF">
              <w:t xml:space="preserve">with </w:t>
            </w:r>
            <w:r w:rsidR="0020644F">
              <w:t xml:space="preserve">a scribal </w:t>
            </w:r>
            <w:r w:rsidRPr="00DD7CCF">
              <w:t>mark</w:t>
            </w:r>
          </w:p>
        </w:tc>
      </w:tr>
      <w:tr w:rsidR="001F11CA" w:rsidRPr="00DD7CCF" w14:paraId="602A41F0" w14:textId="77777777" w:rsidTr="00837BA5">
        <w:tc>
          <w:tcPr>
            <w:tcW w:w="2742" w:type="pct"/>
          </w:tcPr>
          <w:p w14:paraId="62E71287" w14:textId="581B875F"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w:t>
            </w:r>
            <w:r w:rsidR="0020644F">
              <w:t xml:space="preserve">a scribal </w:t>
            </w:r>
            <w:r w:rsidRPr="00DD7CCF">
              <w:t>mark</w:t>
            </w:r>
          </w:p>
        </w:tc>
        <w:tc>
          <w:tcPr>
            <w:tcW w:w="2258" w:type="pct"/>
            <w:vMerge w:val="restart"/>
          </w:tcPr>
          <w:p w14:paraId="0621F7C0" w14:textId="77777777" w:rsidR="001F11CA" w:rsidRPr="00DD7CCF" w:rsidRDefault="001F11CA" w:rsidP="007B52A3">
            <w:pPr>
              <w:pStyle w:val="Image"/>
            </w:pPr>
            <w:r w:rsidRPr="00DD7CCF">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63">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B3351B">
            <w:pPr>
              <w:pStyle w:val="CodeParagraph"/>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1E7EEE44" w:rsidR="001F11CA" w:rsidRPr="00DD7CCF" w:rsidRDefault="001F11CA" w:rsidP="001F11CA">
            <w:pPr>
              <w:pStyle w:val="TableNote"/>
              <w:rPr>
                <w:rStyle w:val="Code"/>
              </w:rPr>
            </w:pPr>
            <w:r w:rsidRPr="00DD7CCF">
              <w:t xml:space="preserve">that </w:t>
            </w:r>
            <w:r w:rsidR="0020644F">
              <w:t xml:space="preserve">a scribal </w:t>
            </w:r>
            <w:r w:rsidRPr="00DD7CCF">
              <w:t xml:space="preserve">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4221849" w:rsidR="00C02B8C" w:rsidRPr="00DD7CCF" w:rsidRDefault="004D2E67" w:rsidP="00EB2024">
      <w:pPr>
        <w:pStyle w:val="Cmsor1"/>
      </w:pPr>
      <w:bookmarkStart w:id="494" w:name="_zf8yqisjzwlq" w:colFirst="0" w:colLast="0"/>
      <w:bookmarkStart w:id="495" w:name="_Ref43988752"/>
      <w:bookmarkStart w:id="496" w:name="_Toc182838269"/>
      <w:bookmarkEnd w:id="494"/>
      <w:r w:rsidRPr="00DD7CCF">
        <w:lastRenderedPageBreak/>
        <w:t xml:space="preserve">Physical </w:t>
      </w:r>
      <w:r w:rsidR="006733B4" w:rsidRPr="00DD7CCF">
        <w:t>condition and legibility</w:t>
      </w:r>
      <w:bookmarkEnd w:id="495"/>
      <w:bookmarkEnd w:id="496"/>
    </w:p>
    <w:p w14:paraId="6400D3A4" w14:textId="77777777" w:rsidR="00C02B8C" w:rsidRPr="00DD7CCF" w:rsidRDefault="004D2E67" w:rsidP="00EB2024">
      <w:pPr>
        <w:pStyle w:val="Cmsor2"/>
      </w:pPr>
      <w:bookmarkStart w:id="497" w:name="_z6ifhw1ovfh2" w:colFirst="0" w:colLast="0"/>
      <w:bookmarkStart w:id="498" w:name="_Ref43988606"/>
      <w:bookmarkStart w:id="499" w:name="_Toc182838270"/>
      <w:bookmarkEnd w:id="497"/>
      <w:r w:rsidRPr="00DD7CCF">
        <w:t>Overview</w:t>
      </w:r>
      <w:bookmarkEnd w:id="498"/>
      <w:bookmarkEnd w:id="499"/>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2D988FB4"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4D1F94">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7CA8ABBD"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4D1F94">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155DB061"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4D1F94">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4285225B"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4D1F94">
        <w:t>5.3.1</w:t>
      </w:r>
      <w:r w:rsidR="0082156E" w:rsidRPr="00DD7CCF">
        <w:fldChar w:fldCharType="end"/>
      </w:r>
    </w:p>
    <w:p w14:paraId="68EB5E74" w14:textId="461FB87C"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4D1F94">
        <w:t>5.3.3</w:t>
      </w:r>
      <w:r w:rsidR="001B68E2" w:rsidRPr="00DD7CCF">
        <w:fldChar w:fldCharType="end"/>
      </w:r>
    </w:p>
    <w:p w14:paraId="289374F0" w14:textId="6031D535"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4D1F94">
        <w:t>5.3.2</w:t>
      </w:r>
      <w:r w:rsidR="0082156E" w:rsidRPr="00DD7CCF">
        <w:fldChar w:fldCharType="end"/>
      </w:r>
    </w:p>
    <w:p w14:paraId="3BF9EB23" w14:textId="77777777" w:rsidR="00C02B8C" w:rsidRPr="00DD7CCF" w:rsidRDefault="004D2E67" w:rsidP="00837BA5">
      <w:pPr>
        <w:keepNext/>
      </w:pPr>
      <w:r w:rsidRPr="00DD7CCF">
        <w:lastRenderedPageBreak/>
        <w:t>Another way to look at the options is summarised by the following table:</w:t>
      </w:r>
      <w:r w:rsidRPr="006B5499">
        <w:rPr>
          <w:rStyle w:val="Lbjegyzet-hivatkozs"/>
        </w:rPr>
        <w:footnoteReference w:id="28"/>
      </w:r>
    </w:p>
    <w:p w14:paraId="7DBE7048" w14:textId="720CC981" w:rsidR="00177FFC" w:rsidRDefault="00177FFC" w:rsidP="00177FFC">
      <w:pPr>
        <w:pStyle w:val="Kpalrs"/>
      </w:pPr>
      <w:r>
        <w:t xml:space="preserve">Table </w:t>
      </w:r>
      <w:fldSimple w:instr=" SEQ Table \* ARABIC ">
        <w:r w:rsidR="004D1F94">
          <w:rPr>
            <w:noProof/>
          </w:rPr>
          <w:t>1</w:t>
        </w:r>
      </w:fldSimple>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1D6B325A" w:rsidR="00C02B8C" w:rsidRPr="00DD7CCF" w:rsidRDefault="004D2E67" w:rsidP="00EB2024">
      <w:pPr>
        <w:pStyle w:val="Cmsor2"/>
      </w:pPr>
      <w:bookmarkStart w:id="500" w:name="_qwn6j8iel73t" w:colFirst="0" w:colLast="0"/>
      <w:bookmarkStart w:id="501" w:name="_Ref43987823"/>
      <w:bookmarkStart w:id="502" w:name="_Toc182838271"/>
      <w:bookmarkEnd w:id="500"/>
      <w:r w:rsidRPr="00DD7CCF">
        <w:t xml:space="preserve">Damage </w:t>
      </w:r>
      <w:r w:rsidR="006733B4" w:rsidRPr="00DD7CCF">
        <w:t>not affecting legibility</w:t>
      </w:r>
      <w:bookmarkEnd w:id="501"/>
      <w:bookmarkEnd w:id="502"/>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3459E141"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4D1F94">
        <w:t>4.3.5</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57E60DB" w:rsidR="00C02B8C" w:rsidRPr="00DD7CCF" w:rsidRDefault="004D2E67" w:rsidP="00EB2024">
      <w:pPr>
        <w:pStyle w:val="Cmsor2"/>
      </w:pPr>
      <w:bookmarkStart w:id="503" w:name="_x58d7yl7rh7w" w:colFirst="0" w:colLast="0"/>
      <w:bookmarkStart w:id="504" w:name="_Ref43981505"/>
      <w:bookmarkStart w:id="505" w:name="_Toc182838272"/>
      <w:bookmarkEnd w:id="503"/>
      <w:r w:rsidRPr="00DD7CCF">
        <w:lastRenderedPageBreak/>
        <w:t xml:space="preserve">Doubtful </w:t>
      </w:r>
      <w:r w:rsidR="006733B4" w:rsidRPr="00DD7CCF">
        <w:t>readings</w:t>
      </w:r>
      <w:bookmarkEnd w:id="504"/>
      <w:bookmarkEnd w:id="505"/>
    </w:p>
    <w:p w14:paraId="1435C20F" w14:textId="656FFF0C" w:rsidR="00C02B8C" w:rsidRPr="00DD7CCF" w:rsidRDefault="004D2E67" w:rsidP="00EB2024">
      <w:pPr>
        <w:pStyle w:val="Cmsor3"/>
      </w:pPr>
      <w:bookmarkStart w:id="506" w:name="_tcav1hmvdct4" w:colFirst="0" w:colLast="0"/>
      <w:bookmarkStart w:id="507" w:name="_Ref43987289"/>
      <w:bookmarkStart w:id="508" w:name="_Toc182838273"/>
      <w:bookmarkEnd w:id="506"/>
      <w:r w:rsidRPr="00DD7CCF">
        <w:t xml:space="preserve">The EpiDoc element </w:t>
      </w:r>
      <w:r w:rsidRPr="008608D1">
        <w:rPr>
          <w:rStyle w:val="Code"/>
        </w:rPr>
        <w:t>&lt;unclear&gt;</w:t>
      </w:r>
      <w:bookmarkEnd w:id="507"/>
      <w:bookmarkEnd w:id="508"/>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6B5499">
        <w:rPr>
          <w:rStyle w:val="Lbjegyzet-hivatkozs"/>
        </w:rPr>
        <w:footnoteReference w:id="29"/>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1EED9486"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4D1F94">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EB2024">
      <w:pPr>
        <w:pStyle w:val="Cmsor3"/>
      </w:pPr>
      <w:bookmarkStart w:id="509" w:name="_gpk9nikrok6m" w:colFirst="0" w:colLast="0"/>
      <w:bookmarkStart w:id="510" w:name="_Ref43987867"/>
      <w:bookmarkStart w:id="511" w:name="_Toc182838274"/>
      <w:bookmarkEnd w:id="509"/>
      <w:r w:rsidRPr="00DD7CCF">
        <w:t>Tentative readings</w:t>
      </w:r>
      <w:bookmarkEnd w:id="510"/>
      <w:bookmarkEnd w:id="511"/>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EB2024">
      <w:pPr>
        <w:pStyle w:val="Cmsor3"/>
      </w:pPr>
      <w:bookmarkStart w:id="512" w:name="_is1q03k2vcu2" w:colFirst="0" w:colLast="0"/>
      <w:bookmarkStart w:id="513" w:name="_Ref43987339"/>
      <w:bookmarkStart w:id="514" w:name="_Toc182838275"/>
      <w:bookmarkEnd w:id="512"/>
      <w:r w:rsidRPr="00DD7CCF">
        <w:t>Ambiguous characters</w:t>
      </w:r>
      <w:bookmarkEnd w:id="513"/>
      <w:bookmarkEnd w:id="514"/>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7346F4D9"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4D1F94">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4CA53486"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4D1F94">
        <w:t>6.1.4.1</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4D1F94">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r w:rsidRPr="00DD7CCF">
        <w:rPr>
          <w:rStyle w:val="Foreign"/>
        </w:rPr>
        <w:t>akṣara</w:t>
      </w:r>
      <w:r w:rsidRPr="00DD7CCF">
        <w:t xml:space="preserve">s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EB2024">
      <w:pPr>
        <w:pStyle w:val="Cmsor3"/>
      </w:pPr>
      <w:bookmarkStart w:id="515" w:name="_ke7xgc7f3fhh" w:colFirst="0" w:colLast="0"/>
      <w:bookmarkStart w:id="516" w:name="_Ref43987187"/>
      <w:bookmarkStart w:id="517" w:name="_Toc182838276"/>
      <w:bookmarkEnd w:id="515"/>
      <w:r w:rsidRPr="00DD7CCF">
        <w:t xml:space="preserve">Reading difficulties below the </w:t>
      </w:r>
      <w:r w:rsidRPr="00ED5C86">
        <w:rPr>
          <w:rStyle w:val="Foreign"/>
        </w:rPr>
        <w:t>akṣara</w:t>
      </w:r>
      <w:r w:rsidRPr="00DD7CCF">
        <w:t xml:space="preserve"> level</w:t>
      </w:r>
      <w:bookmarkEnd w:id="516"/>
      <w:bookmarkEnd w:id="517"/>
    </w:p>
    <w:p w14:paraId="340F2E3E" w14:textId="4A17CEE7" w:rsidR="00C02B8C" w:rsidRPr="00DD7CCF" w:rsidRDefault="004D2E67" w:rsidP="00E2714A">
      <w:pPr>
        <w:pStyle w:val="Lista"/>
      </w:pPr>
      <w:r w:rsidRPr="00DD7CCF">
        <w:t>do not resort to sub-</w:t>
      </w:r>
      <w:r w:rsidRPr="00ED5C86">
        <w:rPr>
          <w:rStyle w:val="Foreign"/>
        </w:rPr>
        <w:t>akṣara</w:t>
      </w:r>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4D1F94">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lastRenderedPageBreak/>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7940587D"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4D1F94">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089C97C4"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4D1F94">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42773C21"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4D1F94">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6B5499">
        <w:rPr>
          <w:rStyle w:val="Lbjegyzet-hivatkozs"/>
        </w:rPr>
        <w:footnoteReference w:id="30"/>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EB2024">
      <w:pPr>
        <w:pStyle w:val="Cmsor2"/>
      </w:pPr>
      <w:bookmarkStart w:id="518" w:name="_advce1m7uke1" w:colFirst="0" w:colLast="0"/>
      <w:bookmarkStart w:id="519" w:name="_Ref43979611"/>
      <w:bookmarkStart w:id="520" w:name="_Toc182838277"/>
      <w:bookmarkEnd w:id="518"/>
      <w:r w:rsidRPr="00DD7CCF">
        <w:lastRenderedPageBreak/>
        <w:t>Lacunae</w:t>
      </w:r>
      <w:bookmarkEnd w:id="519"/>
      <w:bookmarkEnd w:id="520"/>
    </w:p>
    <w:p w14:paraId="7380ABF6" w14:textId="7F6B4707" w:rsidR="00C02B8C" w:rsidRPr="00DD7CCF" w:rsidRDefault="004D2E67" w:rsidP="00EB2024">
      <w:pPr>
        <w:pStyle w:val="Cmsor3"/>
      </w:pPr>
      <w:bookmarkStart w:id="521" w:name="_lo8gk73ax0q" w:colFirst="0" w:colLast="0"/>
      <w:bookmarkStart w:id="522" w:name="_Toc182838278"/>
      <w:bookmarkEnd w:id="521"/>
      <w:r w:rsidRPr="00DD7CCF">
        <w:t xml:space="preserve">The EpiDoc element </w:t>
      </w:r>
      <w:r w:rsidRPr="008608D1">
        <w:rPr>
          <w:rStyle w:val="Code"/>
        </w:rPr>
        <w:t>&lt;gap/&gt;</w:t>
      </w:r>
      <w:bookmarkEnd w:id="522"/>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6B5499">
        <w:rPr>
          <w:rStyle w:val="Lbjegyzet-hivatkozs"/>
        </w:rPr>
        <w:footnoteReference w:id="31"/>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sidRPr="006B5499">
        <w:rPr>
          <w:rStyle w:val="Lbjegyzet-hivatkozs"/>
        </w:rPr>
        <w:footnoteReference w:id="32"/>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0F6A74CB"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4D1F94">
        <w:t>5.5</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EB2024">
      <w:pPr>
        <w:pStyle w:val="Cmsor3"/>
      </w:pPr>
      <w:bookmarkStart w:id="523" w:name="_hxyhjj6qtlem" w:colFirst="0" w:colLast="0"/>
      <w:bookmarkStart w:id="524" w:name="_Ref43987758"/>
      <w:bookmarkStart w:id="525" w:name="_Toc182838279"/>
      <w:bookmarkEnd w:id="523"/>
      <w:r w:rsidRPr="00DD7CCF">
        <w:t>The reason for a lacuna: illegible or lost</w:t>
      </w:r>
      <w:bookmarkEnd w:id="524"/>
      <w:bookmarkEnd w:id="525"/>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6B5499">
        <w:rPr>
          <w:rStyle w:val="Lbjegyzet-hivatkozs"/>
        </w:rPr>
        <w:footnoteReference w:id="33"/>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10E4BEA3" w:rsidR="00C02B8C" w:rsidRPr="00DD7CCF" w:rsidRDefault="00926092" w:rsidP="00E2714A">
      <w:pPr>
        <w:pStyle w:val="Lista3"/>
      </w:pPr>
      <w:r w:rsidRPr="00926092">
        <w:t>you are encoding your digital edition (or an apparatus reading)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0863D8" w:rsidR="004F4C63" w:rsidRPr="00DD7CCF" w:rsidRDefault="004D2E67" w:rsidP="00E2714A">
      <w:pPr>
        <w:pStyle w:val="Lista3"/>
      </w:pPr>
      <w:r w:rsidRPr="00DD7CCF">
        <w:rPr>
          <w:rStyle w:val="Foreign"/>
        </w:rPr>
        <w:t>and</w:t>
      </w:r>
      <w:r w:rsidRPr="00DD7CCF">
        <w:t xml:space="preserve"> </w:t>
      </w:r>
      <w:r w:rsidR="00926092" w:rsidRPr="00926092">
        <w:t>you cannot make a reasonable guess as to which of these was the case when the previous editor did their work</w:t>
      </w:r>
    </w:p>
    <w:p w14:paraId="330F087E" w14:textId="77777777" w:rsidR="00C02B8C" w:rsidRPr="00DD7CCF" w:rsidRDefault="004D2E67" w:rsidP="00EB2024">
      <w:pPr>
        <w:pStyle w:val="Cmsor3"/>
      </w:pPr>
      <w:bookmarkStart w:id="526" w:name="_qo376k1007h" w:colFirst="0" w:colLast="0"/>
      <w:bookmarkStart w:id="527" w:name="_Ref43988016"/>
      <w:bookmarkStart w:id="528" w:name="_Toc182838280"/>
      <w:bookmarkEnd w:id="526"/>
      <w:r w:rsidRPr="00DD7CCF">
        <w:t>Inline lacunae</w:t>
      </w:r>
      <w:bookmarkEnd w:id="527"/>
      <w:bookmarkEnd w:id="528"/>
    </w:p>
    <w:p w14:paraId="62C5AB67" w14:textId="21DA0D9E"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CB56FA">
        <w:fldChar w:fldCharType="begin"/>
      </w:r>
      <w:r w:rsidR="00CB56FA">
        <w:instrText xml:space="preserve"> REF _Ref43980100 \r \h </w:instrText>
      </w:r>
      <w:r w:rsidR="00CB56FA">
        <w:fldChar w:fldCharType="separate"/>
      </w:r>
      <w:r w:rsidR="004D1F94">
        <w:t>3.6.1</w:t>
      </w:r>
      <w:r w:rsidR="00CB56FA">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lastRenderedPageBreak/>
        <w:t>this applies even to lines that are wholly illegible, provided that you are certain about the presence and number of such lines</w:t>
      </w:r>
    </w:p>
    <w:p w14:paraId="3C8AF0C6" w14:textId="77AE59E3"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4D1F94">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4D1F94">
        <w:t>5.4.8</w:t>
      </w:r>
      <w:r w:rsidR="00194541" w:rsidRPr="00DD7CCF">
        <w:fldChar w:fldCharType="end"/>
      </w:r>
      <w:r w:rsidRPr="00DD7CCF">
        <w:t xml:space="preserve"> below</w:t>
      </w:r>
    </w:p>
    <w:p w14:paraId="3943AAC1" w14:textId="0932CBEA" w:rsidR="008525C6" w:rsidRPr="008525C6" w:rsidRDefault="004D2E67" w:rsidP="00E2714A">
      <w:pPr>
        <w:pStyle w:val="Lista"/>
      </w:pPr>
      <w:r w:rsidRPr="00DD7CCF">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4D1F94">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r w:rsidRPr="00DD7CCF">
        <w:rPr>
          <w:rStyle w:val="Foreign"/>
        </w:rPr>
        <w:t>akṣara</w:t>
      </w:r>
      <w:r w:rsidRPr="00DD7CCF">
        <w:t xml:space="preserve">s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6B5499">
        <w:rPr>
          <w:rStyle w:val="Lbjegyzet-hivatkozs"/>
        </w:rPr>
        <w:footnoteReference w:id="34"/>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EB2024">
      <w:pPr>
        <w:pStyle w:val="Cmsor3"/>
      </w:pPr>
      <w:bookmarkStart w:id="529" w:name="_gheocos7adm9" w:colFirst="0" w:colLast="0"/>
      <w:bookmarkStart w:id="530" w:name="_Ref43981586"/>
      <w:bookmarkStart w:id="531" w:name="_Toc182838281"/>
      <w:bookmarkEnd w:id="529"/>
      <w:r w:rsidRPr="00DD7CCF">
        <w:t>Lacunae with known metre</w:t>
      </w:r>
      <w:bookmarkEnd w:id="530"/>
      <w:bookmarkEnd w:id="531"/>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795297E5"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4D1F94">
        <w:t xml:space="preserve">Table </w:t>
      </w:r>
      <w:r w:rsidR="004D1F94">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4D1F94">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56870E81" w:rsidR="00B3351B"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16445244" w14:textId="2EC5F753" w:rsidR="00011B8A" w:rsidRPr="00DD7CCF" w:rsidRDefault="00011B8A" w:rsidP="00B3351B">
      <w:pPr>
        <w:pStyle w:val="Lista2"/>
      </w:pPr>
      <w:r w:rsidRPr="00011B8A">
        <w:t xml:space="preserve">when encoding the prosody of a lacuna in moraic verse, pay attention to both the general instructions pertaining to moraic verse </w:t>
      </w:r>
      <w:r>
        <w:t xml:space="preserve">in </w:t>
      </w:r>
      <w:r>
        <w:fldChar w:fldCharType="begin"/>
      </w:r>
      <w:r>
        <w:instrText xml:space="preserve"> REF _Ref43991811 \r \h </w:instrText>
      </w:r>
      <w:r>
        <w:fldChar w:fldCharType="separate"/>
      </w:r>
      <w:r w:rsidR="004D1F94">
        <w:t>Appendix B.3</w:t>
      </w:r>
      <w:r>
        <w:fldChar w:fldCharType="end"/>
      </w:r>
      <w:r w:rsidRPr="00011B8A">
        <w:t xml:space="preserve">, and the specific instructions pertaining to the </w:t>
      </w:r>
      <w:r w:rsidRPr="00011B8A">
        <w:rPr>
          <w:rStyle w:val="Foreign"/>
        </w:rPr>
        <w:t>āryā</w:t>
      </w:r>
      <w:r w:rsidRPr="00011B8A">
        <w:t xml:space="preserve"> family in </w:t>
      </w:r>
      <w:r>
        <w:fldChar w:fldCharType="begin"/>
      </w:r>
      <w:r>
        <w:instrText xml:space="preserve"> REF _Ref56418748 \r \h </w:instrText>
      </w:r>
      <w:r>
        <w:fldChar w:fldCharType="separate"/>
      </w:r>
      <w:r w:rsidR="004D1F94">
        <w:t>Appendix B.4.2</w:t>
      </w:r>
      <w:r>
        <w:fldChar w:fldCharType="end"/>
      </w:r>
    </w:p>
    <w:p w14:paraId="3A970CC7" w14:textId="77777777" w:rsidR="00C02B8C" w:rsidRPr="00DD7CCF" w:rsidRDefault="004D2E67" w:rsidP="00E2714A">
      <w:pPr>
        <w:pStyle w:val="Lista"/>
      </w:pPr>
      <w:r w:rsidRPr="00DD7CCF">
        <w:lastRenderedPageBreak/>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EB2024">
      <w:pPr>
        <w:pStyle w:val="Cmsor3"/>
      </w:pPr>
      <w:bookmarkStart w:id="532" w:name="_xrhzsspv9sor" w:colFirst="0" w:colLast="0"/>
      <w:bookmarkStart w:id="533" w:name="_Ref43987049"/>
      <w:bookmarkStart w:id="534" w:name="_Toc182838282"/>
      <w:bookmarkEnd w:id="532"/>
      <w:r w:rsidRPr="00DD7CCF">
        <w:t xml:space="preserve">Lacunae below the </w:t>
      </w:r>
      <w:r w:rsidRPr="00ED5C86">
        <w:rPr>
          <w:rStyle w:val="Foreign"/>
        </w:rPr>
        <w:t>akṣara</w:t>
      </w:r>
      <w:r w:rsidRPr="00DD7CCF">
        <w:t xml:space="preserve"> level</w:t>
      </w:r>
      <w:bookmarkEnd w:id="533"/>
      <w:bookmarkEnd w:id="534"/>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4179A6ED"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r w:rsidR="000C46BE">
        <w:t xml:space="preserve"> kind of component</w:t>
      </w:r>
    </w:p>
    <w:p w14:paraId="13F0B032" w14:textId="28591E73"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w:t>
      </w:r>
      <w:r w:rsidR="000C46BE">
        <w:t xml:space="preserve">normally </w:t>
      </w:r>
      <w:r w:rsidRPr="00D22BA6">
        <w:t>be 1</w:t>
      </w:r>
      <w:r w:rsidR="000C46BE" w:rsidRPr="000C46BE">
        <w:t>, except in rare cases where you are confident that two (or even more) components of the same kind (e.g. subscript) have been lost</w:t>
      </w:r>
    </w:p>
    <w:p w14:paraId="68D4011C" w14:textId="5D391EFF"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4D1F94">
        <w:t>4.1.2</w:t>
      </w:r>
      <w:r w:rsidR="001B68E2" w:rsidRPr="00DD7CCF">
        <w:fldChar w:fldCharType="end"/>
      </w:r>
    </w:p>
    <w:p w14:paraId="283B86AF" w14:textId="52F5D65E"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4D1F94">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6B5499">
        <w:rPr>
          <w:rStyle w:val="Lbjegyzet-hivatkozs"/>
        </w:rPr>
        <w:footnoteReference w:id="35"/>
      </w:r>
    </w:p>
    <w:p w14:paraId="0EAAB68D" w14:textId="3FD49072"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4D1F94">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47DBE371" w:rsidR="00B3351B" w:rsidRPr="00DD7CCF" w:rsidRDefault="00B3351B" w:rsidP="00B3351B">
            <w:pPr>
              <w:pStyle w:val="Kpalrs"/>
            </w:pPr>
            <w:r w:rsidRPr="00DD7CCF">
              <w:t xml:space="preserve">Example </w:t>
            </w:r>
            <w:fldSimple w:instr=" STYLEREF 3 \s ">
              <w:r w:rsidR="004D1F94">
                <w:rPr>
                  <w:noProof/>
                </w:rPr>
                <w:t>5.4.5</w:t>
              </w:r>
            </w:fldSimple>
            <w:r w:rsidRPr="00DD7CCF">
              <w:t>.</w:t>
            </w:r>
            <w:fldSimple w:instr=" SEQ Example \* ALPHABETIC \s 3 ">
              <w:r w:rsidR="004D1F94">
                <w:rPr>
                  <w:noProof/>
                </w:rPr>
                <w:t>A</w:t>
              </w:r>
            </w:fldSimple>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CA1CDAC" w14:textId="77777777" w:rsidR="00B3351B" w:rsidRPr="00DD7CCF" w:rsidRDefault="00B3351B" w:rsidP="007B52A3">
            <w:pPr>
              <w:pStyle w:val="Image"/>
            </w:pPr>
            <w:r w:rsidRPr="00DD7CCF">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4"/>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17C1453D"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5285B5A5"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6B16EF82" w:rsidR="00B3351B" w:rsidRPr="00DD7CCF" w:rsidRDefault="00B3351B" w:rsidP="00B3351B">
            <w:pPr>
              <w:pStyle w:val="Kpalrs"/>
            </w:pPr>
            <w:r w:rsidRPr="00DD7CCF">
              <w:lastRenderedPageBreak/>
              <w:t xml:space="preserve">Example </w:t>
            </w:r>
            <w:fldSimple w:instr=" STYLEREF 3 \s ">
              <w:r w:rsidR="004D1F94">
                <w:rPr>
                  <w:noProof/>
                </w:rPr>
                <w:t>5.4.5</w:t>
              </w:r>
            </w:fldSimple>
            <w:r w:rsidRPr="00DD7CCF">
              <w:t>.</w:t>
            </w:r>
            <w:fldSimple w:instr=" SEQ Example \* ALPHABETIC \s 3 ">
              <w:r w:rsidR="004D1F94">
                <w:rPr>
                  <w:noProof/>
                </w:rPr>
                <w:t>B</w:t>
              </w:r>
            </w:fldSimple>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7B52A3">
            <w:pPr>
              <w:pStyle w:val="Image"/>
            </w:pPr>
            <w:r w:rsidRPr="00DD7CCF">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5">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B3351B">
            <w:pPr>
              <w:pStyle w:val="TableNote"/>
            </w:pPr>
            <w:r w:rsidRPr="00DD7CCF">
              <w:t>some candidates are shown on the right</w:t>
            </w:r>
          </w:p>
          <w:p w14:paraId="01ED6A35" w14:textId="77777777"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47851F6A" w:rsidR="004B08F9" w:rsidRPr="00DD7CCF" w:rsidRDefault="004B08F9" w:rsidP="009F585E">
            <w:pPr>
              <w:pStyle w:val="Kpalrs"/>
            </w:pPr>
            <w:r w:rsidRPr="00DD7CCF">
              <w:t xml:space="preserve">Example </w:t>
            </w:r>
            <w:fldSimple w:instr=" STYLEREF 3 \s ">
              <w:r w:rsidR="004D1F94">
                <w:rPr>
                  <w:noProof/>
                </w:rPr>
                <w:t>5.4.5</w:t>
              </w:r>
            </w:fldSimple>
            <w:r w:rsidRPr="00DD7CCF">
              <w:t>.</w:t>
            </w:r>
            <w:fldSimple w:instr=" SEQ Example \* ALPHABETIC \s 3 ">
              <w:r w:rsidR="004D1F94">
                <w:rPr>
                  <w:noProof/>
                </w:rPr>
                <w:t>C</w:t>
              </w:r>
            </w:fldSimple>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7B52A3">
            <w:pPr>
              <w:pStyle w:val="Image"/>
            </w:pPr>
            <w:r w:rsidRPr="00DD7CCF">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6">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F585E">
            <w:pPr>
              <w:pStyle w:val="TableNote"/>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1F6F6268" w:rsidR="004B08F9" w:rsidRPr="00DD7CCF" w:rsidRDefault="004B08F9" w:rsidP="009F585E">
            <w:pPr>
              <w:pStyle w:val="Kpalrs"/>
            </w:pPr>
            <w:r w:rsidRPr="00DD7CCF">
              <w:t xml:space="preserve">Example </w:t>
            </w:r>
            <w:fldSimple w:instr=" STYLEREF 3 \s ">
              <w:r w:rsidR="004D1F94">
                <w:rPr>
                  <w:noProof/>
                </w:rPr>
                <w:t>5.4.5</w:t>
              </w:r>
            </w:fldSimple>
            <w:r w:rsidRPr="00DD7CCF">
              <w:t>.</w:t>
            </w:r>
            <w:fldSimple w:instr=" SEQ Example \* ALPHABETIC \s 3 ">
              <w:r w:rsidR="004D1F94">
                <w:rPr>
                  <w:noProof/>
                </w:rPr>
                <w:t>D</w:t>
              </w:r>
            </w:fldSimple>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EB2024">
      <w:pPr>
        <w:pStyle w:val="Cmsor3"/>
      </w:pPr>
      <w:bookmarkStart w:id="535" w:name="_ks1ouwdqdoh4" w:colFirst="0" w:colLast="0"/>
      <w:bookmarkStart w:id="536" w:name="_Ref43987920"/>
      <w:bookmarkStart w:id="537" w:name="_Toc182838283"/>
      <w:bookmarkEnd w:id="535"/>
      <w:r w:rsidRPr="00DD7CCF">
        <w:t>Entire lines lost</w:t>
      </w:r>
      <w:bookmarkEnd w:id="536"/>
      <w:bookmarkEnd w:id="537"/>
    </w:p>
    <w:p w14:paraId="0A676620" w14:textId="483CD50D"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CB56FA">
        <w:fldChar w:fldCharType="begin"/>
      </w:r>
      <w:r w:rsidR="00CB56FA">
        <w:instrText xml:space="preserve"> REF _Ref43980100 \r \h </w:instrText>
      </w:r>
      <w:r w:rsidR="00CB56FA">
        <w:fldChar w:fldCharType="separate"/>
      </w:r>
      <w:r w:rsidR="004D1F94">
        <w:t>3.6.1</w:t>
      </w:r>
      <w:r w:rsidR="00CB56FA">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4D1F94">
        <w:t>5.4.3</w:t>
      </w:r>
      <w:r w:rsidR="0082156E" w:rsidRPr="00DD7CCF">
        <w:fldChar w:fldCharType="end"/>
      </w:r>
      <w:r w:rsidRPr="00DD7CCF">
        <w:t>) with estimated quantity or unknown extent</w:t>
      </w:r>
    </w:p>
    <w:p w14:paraId="3BC597E4" w14:textId="6BED5A3D"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2DCBDF1D"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4D1F94">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lastRenderedPageBreak/>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6B5499">
        <w:rPr>
          <w:rStyle w:val="Lbjegyzet-hivatkozs"/>
        </w:rPr>
        <w:footnoteReference w:id="36"/>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4645E6E3"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w:t>
      </w:r>
      <w:r w:rsidR="00666EFF">
        <w:rPr>
          <w:rStyle w:val="Lbjegyzet-hivatkozs"/>
        </w:rPr>
        <w:footnoteReference w:id="37"/>
      </w:r>
      <w:r w:rsidRPr="00DD7CCF">
        <w:t xml:space="preserve">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538" w:name="_2xcytpi" w:colFirst="0" w:colLast="0"/>
      <w:bookmarkEnd w:id="538"/>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539" w:name="_dag8mx6ycrl2" w:colFirst="0" w:colLast="0"/>
      <w:bookmarkEnd w:id="539"/>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EB2024">
      <w:pPr>
        <w:pStyle w:val="Cmsor3"/>
      </w:pPr>
      <w:bookmarkStart w:id="540" w:name="_bj792jk8c4tv" w:colFirst="0" w:colLast="0"/>
      <w:bookmarkStart w:id="541" w:name="_Ref43981711"/>
      <w:bookmarkStart w:id="542" w:name="_Toc182838284"/>
      <w:bookmarkEnd w:id="540"/>
      <w:r w:rsidRPr="00DD7CCF">
        <w:t>Massive lacunae</w:t>
      </w:r>
      <w:bookmarkEnd w:id="541"/>
      <w:bookmarkEnd w:id="542"/>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58084F35"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4D1F94">
        <w:t>5.4.8</w:t>
      </w:r>
      <w:r w:rsidR="00194541" w:rsidRPr="00DD7CCF">
        <w:fldChar w:fldCharType="end"/>
      </w:r>
      <w:r w:rsidRPr="00DD7CCF">
        <w:t xml:space="preserve"> below for the special case of lost copper plates</w:t>
      </w:r>
    </w:p>
    <w:p w14:paraId="3EF83D39" w14:textId="3DC3ABE0"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4D1F94">
        <w:t>5.5</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6746F691"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r w:rsidR="009023B1" w:rsidRPr="009023B1">
        <w:t>, with values as per §</w:t>
      </w:r>
      <w:r w:rsidR="009023B1">
        <w:fldChar w:fldCharType="begin"/>
      </w:r>
      <w:r w:rsidR="009023B1">
        <w:instrText xml:space="preserve"> REF _Ref54602074 \r \h </w:instrText>
      </w:r>
      <w:r w:rsidR="009023B1">
        <w:fldChar w:fldCharType="separate"/>
      </w:r>
      <w:r w:rsidR="004D1F94">
        <w:t>2.1.3</w:t>
      </w:r>
      <w:r w:rsidR="009023B1">
        <w:fldChar w:fldCharType="end"/>
      </w:r>
    </w:p>
    <w:p w14:paraId="06AF6502" w14:textId="77777777" w:rsidR="00C02B8C" w:rsidRPr="00DD7CCF" w:rsidRDefault="004D2E67" w:rsidP="009023B1">
      <w:pPr>
        <w:pStyle w:val="Lista4"/>
      </w:pPr>
      <w:r w:rsidRPr="00DD7CCF">
        <w:lastRenderedPageBreak/>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1D64FEF9"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4D1F94">
        <w:t>5.4.8</w:t>
      </w:r>
      <w:r w:rsidR="00194541" w:rsidRPr="00DD7CCF">
        <w:fldChar w:fldCharType="end"/>
      </w:r>
      <w:r w:rsidRPr="00DD7CCF">
        <w:t xml:space="preserve"> for specific guidance on dealing with incomplete copper plate sets</w:t>
      </w:r>
    </w:p>
    <w:p w14:paraId="6248FD20" w14:textId="0F515F7B"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4D1F94">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1157D1D8"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4D1F94">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6C2D45BA"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6826DBEC" w:rsidR="004B08F9" w:rsidRPr="00DD7CCF" w:rsidRDefault="004B08F9" w:rsidP="009F585E">
            <w:pPr>
              <w:pStyle w:val="Kpalrs"/>
            </w:pPr>
            <w:r w:rsidRPr="00DD7CCF">
              <w:t xml:space="preserve">Example </w:t>
            </w:r>
            <w:fldSimple w:instr=" STYLEREF 3 \s ">
              <w:r w:rsidR="004D1F94">
                <w:rPr>
                  <w:noProof/>
                </w:rPr>
                <w:t>5.4.7</w:t>
              </w:r>
            </w:fldSimple>
            <w:r w:rsidRPr="00DD7CCF">
              <w:t>.</w:t>
            </w:r>
            <w:fldSimple w:instr=" SEQ Example \* ALPHABETIC \s 3 ">
              <w:r w:rsidR="004D1F94">
                <w:rPr>
                  <w:noProof/>
                </w:rPr>
                <w:t>A</w:t>
              </w:r>
            </w:fldSimple>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1FD8D042" w:rsidR="00C02B8C" w:rsidRPr="00DD7CCF" w:rsidRDefault="004D2E67" w:rsidP="00E2714A">
      <w:pPr>
        <w:pStyle w:val="Lista3"/>
      </w:pPr>
      <w:r w:rsidRPr="00DD7CCF">
        <w:lastRenderedPageBreak/>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042EEB75"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4D1F94">
        <w:t>3.6.3</w:t>
      </w:r>
      <w:r w:rsidR="00780A5D" w:rsidRPr="00DD7CCF">
        <w:fldChar w:fldCharType="end"/>
      </w:r>
      <w:r w:rsidRPr="00DD7CCF">
        <w:t>)</w:t>
      </w:r>
    </w:p>
    <w:p w14:paraId="48CFC9FD" w14:textId="77777777" w:rsidR="00C02B8C" w:rsidRPr="00DD7CCF" w:rsidRDefault="004D2E67" w:rsidP="00E2714A">
      <w:pPr>
        <w:pStyle w:val="Lista2"/>
      </w:pPr>
      <w:r w:rsidRPr="00DD7CCF">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620019F5" w:rsidR="004B08F9" w:rsidRPr="00DD7CCF" w:rsidRDefault="004B08F9" w:rsidP="009F585E">
            <w:pPr>
              <w:pStyle w:val="Kpalrs"/>
            </w:pPr>
            <w:r w:rsidRPr="00DD7CCF">
              <w:t xml:space="preserve">Example </w:t>
            </w:r>
            <w:fldSimple w:instr=" STYLEREF 3 \s ">
              <w:r w:rsidR="004D1F94">
                <w:rPr>
                  <w:noProof/>
                </w:rPr>
                <w:t>5.4.7</w:t>
              </w:r>
            </w:fldSimple>
            <w:r w:rsidRPr="00DD7CCF">
              <w:t>.</w:t>
            </w:r>
            <w:fldSimple w:instr=" SEQ Example \* ALPHABETIC \s 3 ">
              <w:r w:rsidR="004D1F94">
                <w:rPr>
                  <w:noProof/>
                </w:rPr>
                <w:t>B</w:t>
              </w:r>
            </w:fldSimple>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086C83B7"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D1F94">
        <w:t>3.2</w:t>
      </w:r>
      <w:r w:rsidR="00C927BB" w:rsidRPr="00DD7CCF">
        <w:fldChar w:fldCharType="end"/>
      </w:r>
      <w:r w:rsidRPr="00DD7CCF">
        <w:t>)</w:t>
      </w:r>
      <w:r w:rsidRPr="006B5499">
        <w:rPr>
          <w:rStyle w:val="Lbjegyzet-hivatkozs"/>
        </w:rPr>
        <w:footnoteReference w:id="38"/>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lastRenderedPageBreak/>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5BBA25CD"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to the interrupted container</w:t>
      </w:r>
    </w:p>
    <w:p w14:paraId="0DAE6A60" w14:textId="77777777" w:rsidR="00C02B8C" w:rsidRPr="00DD7CCF" w:rsidRDefault="004D2E67" w:rsidP="00EB2024">
      <w:pPr>
        <w:pStyle w:val="Cmsor3"/>
      </w:pPr>
      <w:bookmarkStart w:id="543" w:name="_ogtcaja4eie" w:colFirst="0" w:colLast="0"/>
      <w:bookmarkStart w:id="544" w:name="_Ref43984811"/>
      <w:bookmarkStart w:id="545" w:name="_Toc182838285"/>
      <w:bookmarkEnd w:id="543"/>
      <w:r w:rsidRPr="00DD7CCF">
        <w:t>Lost copper plates</w:t>
      </w:r>
      <w:bookmarkEnd w:id="544"/>
      <w:bookmarkEnd w:id="545"/>
    </w:p>
    <w:p w14:paraId="77338A30" w14:textId="64120922"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4D1F94">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347E4289"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4D1F94">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Default="004D2E67" w:rsidP="00E2714A">
      <w:pPr>
        <w:pStyle w:val="Lista2"/>
      </w:pPr>
      <w:r w:rsidRPr="00DD7CCF">
        <w:t>in this case, populate each reconstructed page with a multiline lacuna of a known, estimated or unknown number of lines</w:t>
      </w:r>
    </w:p>
    <w:p w14:paraId="06789365" w14:textId="0FA0DD56" w:rsidR="00D00746" w:rsidRPr="00DD7CCF" w:rsidRDefault="00D00746" w:rsidP="00D00746">
      <w:pPr>
        <w:pStyle w:val="Cmsor4"/>
      </w:pPr>
      <w:bookmarkStart w:id="546" w:name="_Toc182838286"/>
      <w:r>
        <w:t>Lost final plates</w:t>
      </w:r>
      <w:bookmarkEnd w:id="546"/>
    </w:p>
    <w:p w14:paraId="1E1F5D4C" w14:textId="48823C65" w:rsidR="00C02B8C" w:rsidRPr="00DD7CCF" w:rsidRDefault="00D00746" w:rsidP="00E2714A">
      <w:pPr>
        <w:pStyle w:val="Lista"/>
      </w:pPr>
      <w:r>
        <w:t>@</w:t>
      </w:r>
      <w:r w:rsidR="004D2E67" w:rsidRPr="00DD7CCF">
        <w:t xml:space="preserve">in a text with </w:t>
      </w:r>
      <w:r w:rsidR="004D2E67" w:rsidRPr="005D2B22">
        <w:rPr>
          <w:b/>
          <w:bCs/>
        </w:rPr>
        <w:t>lost final plate</w:t>
      </w:r>
      <w:r w:rsidR="004D2E67" w:rsidRPr="00E24F87">
        <w:rPr>
          <w:b/>
          <w:bCs/>
          <w:noProof/>
        </w:rPr>
        <w:t>(</w:t>
      </w:r>
      <w:r w:rsidR="004D2E67" w:rsidRPr="005D2B22">
        <w:rPr>
          <w:b/>
          <w:bCs/>
        </w:rPr>
        <w:t>s)</w:t>
      </w:r>
      <w:r w:rsidR="004D2E67" w:rsidRPr="00DD7CCF">
        <w:t xml:space="preserve">, simply end your edition at the end of the </w:t>
      </w:r>
      <w:r w:rsidR="004D2E67" w:rsidRPr="00E24F87">
        <w:rPr>
          <w:noProof/>
        </w:rPr>
        <w:t>(</w:t>
      </w:r>
      <w:r w:rsidR="004D2E67" w:rsidRPr="00DD7CCF">
        <w:t xml:space="preserve">extant or restored) text, closing the currently open block-level container and adding </w:t>
      </w:r>
      <w:r w:rsidR="004D2E67" w:rsidRPr="00876E54">
        <w:rPr>
          <w:rStyle w:val="Codeattribute"/>
        </w:rPr>
        <w:t>@part</w:t>
      </w:r>
      <w:r w:rsidR="00062C66" w:rsidRPr="00876E54">
        <w:rPr>
          <w:rStyle w:val="Code"/>
        </w:rPr>
        <w:t>=</w:t>
      </w:r>
      <w:r w:rsidR="00062C66" w:rsidRPr="00C53BF3">
        <w:rPr>
          <w:rStyle w:val="Codevalue"/>
        </w:rPr>
        <w:t>"I"</w:t>
      </w:r>
      <w:r w:rsidR="004D2E67" w:rsidRPr="00DD7CCF">
        <w:t xml:space="preserve"> to it if it is incomplete</w:t>
      </w:r>
    </w:p>
    <w:p w14:paraId="2ED49D7C" w14:textId="02407A19" w:rsidR="00D00746" w:rsidRDefault="00D00746" w:rsidP="00D00746">
      <w:pPr>
        <w:pStyle w:val="Cmsor4"/>
      </w:pPr>
      <w:bookmarkStart w:id="547" w:name="_Toc182838287"/>
      <w:r>
        <w:t>Lost initial plates</w:t>
      </w:r>
      <w:bookmarkEnd w:id="547"/>
    </w:p>
    <w:p w14:paraId="344ADFA3" w14:textId="6F69CA49" w:rsidR="00C02B8C" w:rsidRPr="00DD7CCF" w:rsidRDefault="00D00746" w:rsidP="00E2714A">
      <w:pPr>
        <w:pStyle w:val="Lista"/>
      </w:pPr>
      <w:r>
        <w:t>@</w:t>
      </w:r>
      <w:r w:rsidR="004D2E67" w:rsidRPr="00DD7CCF">
        <w:t xml:space="preserve">in a text with </w:t>
      </w:r>
      <w:r w:rsidR="004D2E67" w:rsidRPr="005D2B22">
        <w:rPr>
          <w:b/>
          <w:bCs/>
        </w:rPr>
        <w:t>lost initial plate</w:t>
      </w:r>
      <w:r w:rsidR="004D2E67" w:rsidRPr="00E24F87">
        <w:rPr>
          <w:b/>
          <w:bCs/>
          <w:noProof/>
        </w:rPr>
        <w:t>(</w:t>
      </w:r>
      <w:r w:rsidR="004D2E67" w:rsidRPr="005D2B22">
        <w:rPr>
          <w:b/>
          <w:bCs/>
        </w:rPr>
        <w:t>s)</w:t>
      </w:r>
      <w:r w:rsidR="004D2E67"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lastRenderedPageBreak/>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12F14A9A"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4D1F94">
        <w:t>3.6.3</w:t>
      </w:r>
      <w:r w:rsidR="00780A5D" w:rsidRPr="00DD7CCF">
        <w:fldChar w:fldCharType="end"/>
      </w:r>
      <w:r w:rsidRPr="00DD7CCF">
        <w:t>)</w:t>
      </w:r>
    </w:p>
    <w:p w14:paraId="65C228BE" w14:textId="77777777" w:rsidR="00C02B8C" w:rsidRPr="00DD7CCF" w:rsidRDefault="004D2E67" w:rsidP="00E2714A">
      <w:pPr>
        <w:pStyle w:val="Lista2"/>
      </w:pPr>
      <w:r w:rsidRPr="00DD7CCF">
        <w:t>number lines as follows:</w:t>
      </w:r>
    </w:p>
    <w:p w14:paraId="64A1F396" w14:textId="0136D4D7"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F73F0D">
        <w:fldChar w:fldCharType="begin"/>
      </w:r>
      <w:r w:rsidR="00F73F0D">
        <w:instrText xml:space="preserve"> REF _Ref182228432 \r \h </w:instrText>
      </w:r>
      <w:r w:rsidR="00F73F0D">
        <w:fldChar w:fldCharType="separate"/>
      </w:r>
      <w:r w:rsidR="004D1F94">
        <w:t>3.6.2</w:t>
      </w:r>
      <w:r w:rsidR="00F73F0D">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3ECD457A" w:rsidR="00C02B8C" w:rsidRPr="00DD7CCF" w:rsidRDefault="004D2E67" w:rsidP="00E2714A">
      <w:pPr>
        <w:pStyle w:val="Lista3"/>
      </w:pPr>
      <w:r w:rsidRPr="00DD7CCF">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F73F0D">
        <w:fldChar w:fldCharType="begin"/>
      </w:r>
      <w:r w:rsidR="00F73F0D">
        <w:instrText xml:space="preserve"> REF _Ref182228440 \r \h </w:instrText>
      </w:r>
      <w:r w:rsidR="00F73F0D">
        <w:fldChar w:fldCharType="separate"/>
      </w:r>
      <w:r w:rsidR="004D1F94">
        <w:t>3.6.2</w:t>
      </w:r>
      <w:r w:rsidR="00F73F0D">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4712641B" w14:textId="73C23BA8" w:rsidR="00D00746" w:rsidRDefault="00D00746" w:rsidP="00D00746">
      <w:pPr>
        <w:pStyle w:val="Cmsor4"/>
      </w:pPr>
      <w:bookmarkStart w:id="548" w:name="_Ref149918878"/>
      <w:bookmarkStart w:id="549" w:name="_Toc182838288"/>
      <w:r>
        <w:t>Lost medial plates</w:t>
      </w:r>
      <w:bookmarkEnd w:id="548"/>
      <w:bookmarkEnd w:id="549"/>
    </w:p>
    <w:p w14:paraId="0A151AD9" w14:textId="7D7793B0" w:rsidR="00C02B8C" w:rsidRPr="00DD7CCF" w:rsidRDefault="00D00746" w:rsidP="00E2714A">
      <w:pPr>
        <w:pStyle w:val="Lista"/>
      </w:pPr>
      <w:r>
        <w:t>@</w:t>
      </w:r>
      <w:r w:rsidR="004D2E67" w:rsidRPr="00DD7CCF">
        <w:t xml:space="preserve">in a text with </w:t>
      </w:r>
      <w:r w:rsidR="004D2E67" w:rsidRPr="005D2B22">
        <w:rPr>
          <w:b/>
          <w:bCs/>
        </w:rPr>
        <w:t>lost medial plate</w:t>
      </w:r>
      <w:r w:rsidR="004D2E67" w:rsidRPr="00E24F87">
        <w:rPr>
          <w:b/>
          <w:bCs/>
          <w:noProof/>
        </w:rPr>
        <w:t>(</w:t>
      </w:r>
      <w:r w:rsidR="004D2E67" w:rsidRPr="005D2B22">
        <w:rPr>
          <w:b/>
          <w:bCs/>
        </w:rPr>
        <w:t>s)</w:t>
      </w:r>
      <w:r w:rsidR="004D2E67"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697AD9D3"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4D1F94">
        <w:t>Appendix C</w:t>
      </w:r>
      <w:r w:rsidR="00780A5D" w:rsidRPr="00DD7CCF">
        <w:fldChar w:fldCharType="end"/>
      </w:r>
      <w:r w:rsidRPr="00DD7CCF">
        <w:t xml:space="preserve"> for an illustration of the encoding of a reconstructed medial plate</w:t>
      </w:r>
    </w:p>
    <w:p w14:paraId="6028EAA9" w14:textId="03CF26FE" w:rsidR="00C02B8C" w:rsidRPr="00DD7CCF" w:rsidRDefault="004D2E67" w:rsidP="00E2714A">
      <w:pPr>
        <w:pStyle w:val="Lista2"/>
      </w:pPr>
      <w:r w:rsidRPr="00DD7CCF">
        <w:lastRenderedPageBreak/>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D1F94">
        <w:t>3.2</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4D1F94">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4D25F20B"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4D1F94">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EB2024">
      <w:pPr>
        <w:pStyle w:val="Cmsor3"/>
      </w:pPr>
      <w:bookmarkStart w:id="550" w:name="_m2k3hdqjm9zb" w:colFirst="0" w:colLast="0"/>
      <w:bookmarkStart w:id="551" w:name="_Toc182838289"/>
      <w:bookmarkEnd w:id="550"/>
      <w:r w:rsidRPr="00DD7CCF">
        <w:t>Fractured inscriptions</w:t>
      </w:r>
      <w:bookmarkEnd w:id="551"/>
    </w:p>
    <w:p w14:paraId="705BA739" w14:textId="61999EE7" w:rsidR="004D1F94" w:rsidRDefault="004D1F94" w:rsidP="004D1F94">
      <w:r>
        <w:t xml:space="preserve">@@@integrate this </w:t>
      </w:r>
      <w:r w:rsidR="00D2293F">
        <w:t>into</w:t>
      </w:r>
      <w:r>
        <w:t xml:space="preserve"> the new §</w:t>
      </w:r>
      <w:r>
        <w:fldChar w:fldCharType="begin"/>
      </w:r>
      <w:r>
        <w:instrText xml:space="preserve"> REF _Ref182815850 \r \h </w:instrText>
      </w:r>
      <w:r>
        <w:fldChar w:fldCharType="separate"/>
      </w:r>
      <w:r>
        <w:t>3.8</w:t>
      </w:r>
      <w:r>
        <w:fldChar w:fldCharType="end"/>
      </w:r>
      <w:r w:rsidR="00D2293F">
        <w:t>, perhaps keep a “lost fragments” here?</w:t>
      </w:r>
    </w:p>
    <w:p w14:paraId="2F592D8C" w14:textId="78D3CC90"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4D1F94">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1ACDA49E"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D2293F">
        <w:t>@add ref depending on where this ends up</w:t>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340AC717"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D1F94">
        <w:t>3.2</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4D1F94" w:rsidRPr="00DD7CCF">
        <w:t xml:space="preserve">Example </w:t>
      </w:r>
      <w:r w:rsidR="004D1F94">
        <w:rPr>
          <w:noProof/>
        </w:rPr>
        <w:t>3.3.1</w:t>
      </w:r>
      <w:r w:rsidR="004D1F94" w:rsidRPr="00DD7CCF">
        <w:rPr>
          <w:noProof/>
        </w:rPr>
        <w:t>.</w:t>
      </w:r>
      <w:r w:rsidR="004D1F94">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5CFD58D0" w14:textId="230241A8" w:rsidR="00DA61F4" w:rsidRPr="00DD7CCF" w:rsidRDefault="00DA61F4" w:rsidP="00EB2024">
      <w:pPr>
        <w:pStyle w:val="Cmsor2"/>
      </w:pPr>
      <w:bookmarkStart w:id="552" w:name="_v1clk7602zin" w:colFirst="0" w:colLast="0"/>
      <w:bookmarkStart w:id="553" w:name="_Ref43984912"/>
      <w:bookmarkStart w:id="554" w:name="_Ref43978565"/>
      <w:bookmarkStart w:id="555" w:name="_Toc182838290"/>
      <w:bookmarkEnd w:id="552"/>
      <w:r w:rsidRPr="00DD7CCF">
        <w:lastRenderedPageBreak/>
        <w:t xml:space="preserve">Restoring </w:t>
      </w:r>
      <w:r w:rsidR="006733B4" w:rsidRPr="00DD7CCF">
        <w:t>lacunae</w:t>
      </w:r>
      <w:bookmarkEnd w:id="553"/>
      <w:bookmarkEnd w:id="555"/>
    </w:p>
    <w:p w14:paraId="7E450D22" w14:textId="77777777" w:rsidR="00DA61F4" w:rsidRPr="00DD7CCF" w:rsidRDefault="00DA61F4" w:rsidP="00EB2024">
      <w:pPr>
        <w:pStyle w:val="Cmsor3"/>
      </w:pPr>
      <w:bookmarkStart w:id="556" w:name="_ck6yxgbwhraw" w:colFirst="0" w:colLast="0"/>
      <w:bookmarkStart w:id="557" w:name="_Toc182838291"/>
      <w:bookmarkEnd w:id="556"/>
      <w:r w:rsidRPr="00DD7CCF">
        <w:t>Marking up restored text</w:t>
      </w:r>
      <w:bookmarkEnd w:id="557"/>
    </w:p>
    <w:p w14:paraId="3A15CEEF" w14:textId="77777777" w:rsidR="00DA61F4" w:rsidRPr="008525C6" w:rsidRDefault="00DA61F4" w:rsidP="00DA61F4">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Pr="00303844">
        <w:rPr>
          <w:rStyle w:val="Codevalue"/>
        </w:rPr>
        <w:t>"lost"</w:t>
      </w:r>
      <w:r w:rsidRPr="00DD7CCF">
        <w:t xml:space="preserve"> as the value of </w:t>
      </w:r>
      <w:r w:rsidRPr="008525C6">
        <w:rPr>
          <w:rStyle w:val="Codeattribute"/>
        </w:rPr>
        <w:t>@reason</w:t>
      </w:r>
    </w:p>
    <w:p w14:paraId="71B06AC8" w14:textId="77777777" w:rsidR="00DA61F4" w:rsidRPr="00DD7CCF" w:rsidRDefault="00DA61F4" w:rsidP="00DA61F4">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17FD7132" w14:textId="77777777" w:rsidR="00DA61F4" w:rsidRPr="00DD7CCF" w:rsidRDefault="00DA61F4" w:rsidP="00DA61F4">
      <w:pPr>
        <w:pStyle w:val="Lista"/>
      </w:pPr>
      <w:r w:rsidRPr="00DD7CCF">
        <w:t xml:space="preserve">instead of </w:t>
      </w:r>
      <w:r w:rsidRPr="00303844">
        <w:rPr>
          <w:rStyle w:val="Codevalue"/>
        </w:rPr>
        <w:t>"lost"</w:t>
      </w:r>
      <w:r w:rsidRPr="00DD7CCF">
        <w:t xml:space="preserve">, you may use the value </w:t>
      </w:r>
      <w:r w:rsidRPr="00303844">
        <w:rPr>
          <w:rStyle w:val="Codevalue"/>
        </w:rPr>
        <w:t>"undefined"</w:t>
      </w:r>
      <w:r w:rsidRPr="00DD7CCF">
        <w:t xml:space="preserve"> for </w:t>
      </w:r>
      <w:r w:rsidRPr="008525C6">
        <w:rPr>
          <w:rStyle w:val="Codeattribute"/>
        </w:rPr>
        <w:t>@reason</w:t>
      </w:r>
      <w:r w:rsidRPr="008525C6">
        <w:t xml:space="preserve"> </w:t>
      </w:r>
      <w:r w:rsidRPr="00DD7CCF">
        <w:t>if and only if</w:t>
      </w:r>
    </w:p>
    <w:p w14:paraId="70EC4C6D" w14:textId="77777777" w:rsidR="00DA61F4" w:rsidRPr="00DD7CCF" w:rsidRDefault="00DA61F4" w:rsidP="00DA61F4">
      <w:pPr>
        <w:pStyle w:val="Lista2"/>
      </w:pPr>
      <w:r w:rsidRPr="00926092">
        <w:t>you are encoding your digital edition (or an apparatus reading) from a printed edition without access to the original inscription or a visual representation of it</w:t>
      </w:r>
    </w:p>
    <w:p w14:paraId="343CD374" w14:textId="587ACAA4" w:rsidR="00DA61F4" w:rsidRPr="00DD7CCF" w:rsidRDefault="00DA61F4" w:rsidP="00DA61F4">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for which see §</w:t>
      </w:r>
      <w:r w:rsidRPr="00DD7CCF">
        <w:fldChar w:fldCharType="begin"/>
      </w:r>
      <w:r w:rsidRPr="00DD7CCF">
        <w:instrText xml:space="preserve"> REF _Ref43988316 \w \h </w:instrText>
      </w:r>
      <w:r>
        <w:instrText xml:space="preserve"> \* MERGEFORMAT </w:instrText>
      </w:r>
      <w:r w:rsidRPr="00DD7CCF">
        <w:fldChar w:fldCharType="separate"/>
      </w:r>
      <w:r w:rsidR="004D1F94">
        <w:t>6.2.4</w:t>
      </w:r>
      <w:r w:rsidRPr="00DD7CCF">
        <w:fldChar w:fldCharType="end"/>
      </w:r>
      <w:r w:rsidRPr="00DD7CCF">
        <w:t>) or lost</w:t>
      </w:r>
    </w:p>
    <w:p w14:paraId="1C88EBAC" w14:textId="77777777" w:rsidR="00DA61F4" w:rsidRPr="00DD7CCF" w:rsidRDefault="00DA61F4" w:rsidP="00DA61F4">
      <w:pPr>
        <w:pStyle w:val="Lista2"/>
      </w:pPr>
      <w:r w:rsidRPr="00DD7CCF">
        <w:rPr>
          <w:rStyle w:val="Foreign"/>
        </w:rPr>
        <w:t>and</w:t>
      </w:r>
      <w:r w:rsidRPr="00DD7CCF">
        <w:t xml:space="preserve"> </w:t>
      </w:r>
      <w:r w:rsidRPr="00926092">
        <w:t>you cannot make a reasonable guess as to which of these was the case when the previous editor did their work</w:t>
      </w:r>
    </w:p>
    <w:p w14:paraId="4BC5F9DA" w14:textId="5F6D5F80" w:rsidR="00DA61F4" w:rsidRPr="00DD7CCF" w:rsidRDefault="00DA61F4" w:rsidP="00DA61F4">
      <w:pPr>
        <w:pStyle w:val="Lista"/>
      </w:pPr>
      <w:r w:rsidRPr="00DD7CCF">
        <w:t>bear in mind that, as discussed in §</w:t>
      </w:r>
      <w:r w:rsidRPr="00DD7CCF">
        <w:fldChar w:fldCharType="begin"/>
      </w:r>
      <w:r w:rsidRPr="00DD7CCF">
        <w:instrText xml:space="preserve"> REF _Ref43988606 \w \h </w:instrText>
      </w:r>
      <w:r>
        <w:instrText xml:space="preserve"> \* MERGEFORMAT </w:instrText>
      </w:r>
      <w:r w:rsidRPr="00DD7CCF">
        <w:fldChar w:fldCharType="separate"/>
      </w:r>
      <w:r w:rsidR="004D1F94">
        <w:t>5.1</w:t>
      </w:r>
      <w:r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050F0E45" w14:textId="483F289E" w:rsidR="00DA61F4" w:rsidRPr="00DD7CCF" w:rsidRDefault="00DA61F4" w:rsidP="00DA61F4">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see also §</w:t>
      </w:r>
      <w:r w:rsidRPr="00DD7CCF">
        <w:fldChar w:fldCharType="begin"/>
      </w:r>
      <w:r w:rsidRPr="00DD7CCF">
        <w:instrText xml:space="preserve"> REF _Ref43988606 \w \h </w:instrText>
      </w:r>
      <w:r>
        <w:instrText xml:space="preserve"> \* MERGEFORMAT </w:instrText>
      </w:r>
      <w:r w:rsidRPr="00DD7CCF">
        <w:fldChar w:fldCharType="separate"/>
      </w:r>
      <w:r w:rsidR="004D1F94">
        <w:t>5.1</w:t>
      </w:r>
      <w:r w:rsidRPr="00DD7CCF">
        <w:fldChar w:fldCharType="end"/>
      </w:r>
      <w:r w:rsidRPr="00DD7CCF">
        <w:t>)</w:t>
      </w:r>
    </w:p>
    <w:p w14:paraId="2DA31A06" w14:textId="77777777" w:rsidR="00DA61F4" w:rsidRPr="00DD7CCF" w:rsidRDefault="00DA61F4" w:rsidP="00DA61F4">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652A316B" w14:textId="77777777" w:rsidR="00DA61F4" w:rsidRPr="00DD7CCF" w:rsidRDefault="00DA61F4" w:rsidP="00DA61F4">
      <w:pPr>
        <w:pStyle w:val="Lista"/>
      </w:pPr>
      <w:r w:rsidRPr="00DD7CCF">
        <w:t xml:space="preserve">the element </w:t>
      </w:r>
      <w:r w:rsidRPr="00DD7CCF">
        <w:rPr>
          <w:rStyle w:val="Code"/>
        </w:rPr>
        <w:t>&lt;gap/&gt;</w:t>
      </w:r>
      <w:r w:rsidRPr="00DD7CCF">
        <w:t xml:space="preserve"> must not be used for a restored lacuna:</w:t>
      </w:r>
    </w:p>
    <w:p w14:paraId="1EB6BC86" w14:textId="77777777" w:rsidR="00DA61F4" w:rsidRPr="00DD7CCF" w:rsidRDefault="00DA61F4" w:rsidP="00DA61F4">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636B34AC" w14:textId="77777777" w:rsidR="00DA61F4" w:rsidRPr="00DD7CCF" w:rsidRDefault="00DA61F4" w:rsidP="00DA61F4">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22D09C14" w14:textId="77777777" w:rsidR="00DA61F4" w:rsidRPr="00DD7CCF" w:rsidRDefault="00DA61F4" w:rsidP="00DA61F4">
      <w:pPr>
        <w:pStyle w:val="Lista"/>
      </w:pPr>
      <w:r w:rsidRPr="00DD7CCF">
        <w:t>restored text must, like extant text, be marked up for extrinsic and intrinsic structure</w:t>
      </w:r>
    </w:p>
    <w:p w14:paraId="38006CD4" w14:textId="77777777" w:rsidR="00DA61F4" w:rsidRPr="00DD7CCF" w:rsidRDefault="00DA61F4" w:rsidP="00DA61F4">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035BD863" w14:textId="77777777" w:rsidR="00DA61F4" w:rsidRPr="00DD7CCF" w:rsidRDefault="00DA61F4" w:rsidP="00DA61F4">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7588F97F" w14:textId="77777777" w:rsidR="00DA61F4" w:rsidRPr="00DD7CCF" w:rsidRDefault="00DA61F4" w:rsidP="00DA61F4">
      <w:pPr>
        <w:pStyle w:val="Lista"/>
      </w:pPr>
      <w:r w:rsidRPr="00DD7CCF">
        <w:t xml:space="preserve">in addition to the mandatory attribute </w:t>
      </w:r>
      <w:r w:rsidRPr="008525C6">
        <w:rPr>
          <w:rStyle w:val="Codeattribute"/>
        </w:rPr>
        <w:t>@reason</w:t>
      </w:r>
      <w:r w:rsidRPr="008525C6">
        <w:t>,</w:t>
      </w:r>
      <w:r w:rsidRPr="00DD7CCF">
        <w:t xml:space="preserve"> the optional attribute </w:t>
      </w:r>
      <w:r w:rsidRPr="008525C6">
        <w:rPr>
          <w:rStyle w:val="Codeattribute"/>
        </w:rPr>
        <w:t>@cert</w:t>
      </w:r>
      <w:r w:rsidRPr="008525C6">
        <w:t xml:space="preserve"> </w:t>
      </w:r>
      <w:r w:rsidRPr="00DD7CCF">
        <w:t xml:space="preserve">with the value </w:t>
      </w:r>
      <w:r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22D86B6F" w14:textId="77777777" w:rsidR="00DA61F4" w:rsidRPr="00DD7CCF" w:rsidRDefault="00DA61F4" w:rsidP="00DA61F4">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639E432F" w14:textId="77777777" w:rsidR="00DA61F4" w:rsidRPr="00DD7CCF" w:rsidRDefault="00DA61F4" w:rsidP="00EB2024">
      <w:pPr>
        <w:pStyle w:val="Cmsor3"/>
      </w:pPr>
      <w:bookmarkStart w:id="558" w:name="_1tkql41gk7ns" w:colFirst="0" w:colLast="0"/>
      <w:bookmarkStart w:id="559" w:name="_Toc182838292"/>
      <w:bookmarkEnd w:id="558"/>
      <w:r w:rsidRPr="00DD7CCF">
        <w:t>The basis of restoration</w:t>
      </w:r>
      <w:bookmarkEnd w:id="559"/>
    </w:p>
    <w:p w14:paraId="49845550" w14:textId="77777777" w:rsidR="00DA61F4" w:rsidRPr="00DD7CCF" w:rsidRDefault="00DA61F4" w:rsidP="00DA61F4">
      <w:pPr>
        <w:pStyle w:val="Lista"/>
      </w:pPr>
      <w:r w:rsidRPr="00DD7CCF">
        <w:t>by default, restoration will be assumed to be conjectural</w:t>
      </w:r>
    </w:p>
    <w:p w14:paraId="74C9C5D6" w14:textId="77777777" w:rsidR="00DA61F4" w:rsidRPr="00DD7CCF" w:rsidRDefault="00DA61F4" w:rsidP="00DA61F4">
      <w:pPr>
        <w:pStyle w:val="Lista2"/>
      </w:pPr>
      <w:r w:rsidRPr="00DD7CCF">
        <w:t>conjectural restoration thus needs no explicit encoding beyond that outlined above</w:t>
      </w:r>
    </w:p>
    <w:p w14:paraId="7BB79288" w14:textId="77777777" w:rsidR="00DA61F4" w:rsidRPr="00DD7CCF" w:rsidRDefault="00DA61F4" w:rsidP="00DA61F4">
      <w:pPr>
        <w:pStyle w:val="Lista"/>
      </w:pPr>
      <w:r w:rsidRPr="00DD7CCF">
        <w:t xml:space="preserve">the attribute </w:t>
      </w:r>
      <w:r w:rsidRPr="008525C6">
        <w:rPr>
          <w:rStyle w:val="Codeattribute"/>
        </w:rPr>
        <w:t>@evidence</w:t>
      </w:r>
      <w:r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4C7D6BE8" w14:textId="77777777" w:rsidR="00DA61F4" w:rsidRPr="00DD7CCF" w:rsidRDefault="00DA61F4" w:rsidP="00DA61F4">
      <w:pPr>
        <w:pStyle w:val="Lista2"/>
      </w:pPr>
      <w:r w:rsidRPr="00303844">
        <w:rPr>
          <w:rStyle w:val="Codevalue"/>
        </w:rPr>
        <w:t>"parallel"</w:t>
      </w:r>
      <w:r w:rsidRPr="00DD7CCF">
        <w:t xml:space="preserve"> - restoration on the basis of one or more parallel texts</w:t>
      </w:r>
    </w:p>
    <w:p w14:paraId="02A190E8" w14:textId="77777777" w:rsidR="00DA61F4" w:rsidRPr="00DD7CCF" w:rsidRDefault="00DA61F4" w:rsidP="00DA61F4">
      <w:pPr>
        <w:pStyle w:val="Lista3"/>
      </w:pPr>
      <w:r w:rsidRPr="00DD7CCF">
        <w:t>in standard EpiDoc usage, this means a parallel specimen of a text as a whole, but in our usage, it can be expanded to epigraphic parallels of certain segments of a text, such as:</w:t>
      </w:r>
    </w:p>
    <w:p w14:paraId="0B40BDCC" w14:textId="77777777" w:rsidR="00DA61F4" w:rsidRPr="00DD7CCF" w:rsidRDefault="00DA61F4" w:rsidP="00DA61F4">
      <w:pPr>
        <w:pStyle w:val="Lista4"/>
      </w:pPr>
      <w:r w:rsidRPr="00DD7CCF">
        <w:t xml:space="preserve">a genealogy found in </w:t>
      </w:r>
      <w:r w:rsidRPr="00E24F87">
        <w:rPr>
          <w:noProof/>
        </w:rPr>
        <w:t>(</w:t>
      </w:r>
      <w:r w:rsidRPr="00DD7CCF">
        <w:t>nearly) identical form in many copper plates or seals of a dynasty</w:t>
      </w:r>
    </w:p>
    <w:p w14:paraId="4DBDE05A" w14:textId="77777777" w:rsidR="00DA61F4" w:rsidRPr="00DD7CCF" w:rsidRDefault="00DA61F4" w:rsidP="00DA61F4">
      <w:pPr>
        <w:pStyle w:val="Lista4"/>
      </w:pPr>
      <w:r w:rsidRPr="00DD7CCF">
        <w:t>a repeatedly used standard title of a ruler</w:t>
      </w:r>
    </w:p>
    <w:p w14:paraId="0854B1BC" w14:textId="77777777" w:rsidR="00DA61F4" w:rsidRPr="00DD7CCF" w:rsidRDefault="00DA61F4" w:rsidP="00DA61F4">
      <w:pPr>
        <w:pStyle w:val="Lista4"/>
      </w:pPr>
      <w:r w:rsidRPr="00DD7CCF">
        <w:t>a stanza found in more than one instance in your corpus</w:t>
      </w:r>
    </w:p>
    <w:p w14:paraId="343323B5" w14:textId="77777777" w:rsidR="00DA61F4" w:rsidRPr="00DD7CCF" w:rsidRDefault="00DA61F4" w:rsidP="00DA61F4">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28EDA940" w14:textId="1402512B" w:rsidR="00DA61F4" w:rsidRPr="00DD7CCF" w:rsidRDefault="00DA61F4" w:rsidP="00DA61F4">
      <w:pPr>
        <w:pStyle w:val="Lista4"/>
      </w:pPr>
      <w:r w:rsidRPr="00DD7CCF">
        <w:lastRenderedPageBreak/>
        <w:t xml:space="preserve">such identification shall be in a human-readable form, but if the parallel text already has an ID in the DHARMABase, then this ID should be mentioned </w:t>
      </w:r>
      <w:r w:rsidRPr="00E24F87">
        <w:rPr>
          <w:noProof/>
        </w:rPr>
        <w:t>(</w:t>
      </w:r>
      <w:r w:rsidRPr="00DD7CCF">
        <w:t>and may be encoded as a reference, see §</w:t>
      </w:r>
      <w:r w:rsidR="00267571">
        <w:fldChar w:fldCharType="begin"/>
      </w:r>
      <w:r w:rsidR="00267571">
        <w:instrText xml:space="preserve"> REF _Ref148531705 \r \h </w:instrText>
      </w:r>
      <w:r w:rsidR="00267571">
        <w:fldChar w:fldCharType="separate"/>
      </w:r>
      <w:r w:rsidR="004D1F94">
        <w:t>10.4.6</w:t>
      </w:r>
      <w:r w:rsidR="00267571">
        <w:fldChar w:fldCharType="end"/>
      </w:r>
      <w:r w:rsidRPr="00DD7CCF">
        <w:t>)</w:t>
      </w:r>
    </w:p>
    <w:p w14:paraId="4082D591" w14:textId="77777777" w:rsidR="00DA61F4" w:rsidRPr="00DD7CCF" w:rsidRDefault="00DA61F4" w:rsidP="00DA61F4">
      <w:pPr>
        <w:pStyle w:val="Lista2"/>
      </w:pPr>
      <w:r w:rsidRPr="00303844">
        <w:rPr>
          <w:rStyle w:val="Codevalue"/>
        </w:rPr>
        <w:t>"previouseditor"</w:t>
      </w:r>
      <w:r w:rsidRPr="00DD7CCF">
        <w:t xml:space="preserve"> - text that has been read by a previous editor of the inscription, but which is no longer possible to make out at present</w:t>
      </w:r>
    </w:p>
    <w:p w14:paraId="7647E2EE" w14:textId="23F9310E" w:rsidR="00DA61F4" w:rsidRPr="00DD7CCF" w:rsidRDefault="00DA61F4" w:rsidP="00DA61F4">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Pr="00DD7CCF">
        <w:t>§</w:t>
      </w:r>
      <w:r w:rsidRPr="00DD7CCF">
        <w:fldChar w:fldCharType="begin"/>
      </w:r>
      <w:r w:rsidRPr="00DD7CCF">
        <w:instrText xml:space="preserve"> REF _Ref43978773 \w \h </w:instrText>
      </w:r>
      <w:r>
        <w:instrText xml:space="preserve"> \* MERGEFORMAT </w:instrText>
      </w:r>
      <w:r w:rsidRPr="00DD7CCF">
        <w:fldChar w:fldCharType="separate"/>
      </w:r>
      <w:r w:rsidR="004D1F94">
        <w:t>9.1</w:t>
      </w:r>
      <w:r w:rsidRPr="00DD7CCF">
        <w:fldChar w:fldCharType="end"/>
      </w:r>
      <w:r w:rsidRPr="00DD7CCF">
        <w:t>)</w:t>
      </w:r>
    </w:p>
    <w:p w14:paraId="3ED9BAB3" w14:textId="77777777" w:rsidR="00DA61F4" w:rsidRDefault="00DA61F4" w:rsidP="00DA61F4">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06937D02" w14:textId="22F21464" w:rsidR="00BB504D" w:rsidRPr="00DD7CCF" w:rsidRDefault="00BB504D" w:rsidP="00DA61F4">
      <w:pPr>
        <w:pStyle w:val="Lista3"/>
      </w:pPr>
      <w:r w:rsidRPr="00BB504D">
        <w:t>if you are working from a previous edition and have no visual documentation of an entire inscription or a sizeable part of one, then the text should not be marked up as supplied at all; instead, treat it as a regular part of the edition and clarify the situation in your commentary</w:t>
      </w:r>
    </w:p>
    <w:p w14:paraId="381F48A2" w14:textId="6F24753B" w:rsidR="00C02B8C" w:rsidRPr="008608D1" w:rsidRDefault="004D2E67" w:rsidP="00EB2024">
      <w:pPr>
        <w:pStyle w:val="Cmsor1"/>
      </w:pPr>
      <w:bookmarkStart w:id="560" w:name="_Ref181694670"/>
      <w:bookmarkStart w:id="561" w:name="_Toc182838293"/>
      <w:r w:rsidRPr="008608D1">
        <w:lastRenderedPageBreak/>
        <w:t xml:space="preserve">Editorial </w:t>
      </w:r>
      <w:r w:rsidR="006733B4" w:rsidRPr="008608D1">
        <w:t>intervention</w:t>
      </w:r>
      <w:bookmarkEnd w:id="554"/>
      <w:bookmarkEnd w:id="560"/>
      <w:bookmarkEnd w:id="561"/>
    </w:p>
    <w:p w14:paraId="233253B5" w14:textId="04FE0552" w:rsidR="00C02B8C" w:rsidRPr="00DD7CCF" w:rsidRDefault="004D2E67" w:rsidP="00EB2024">
      <w:pPr>
        <w:pStyle w:val="Cmsor2"/>
      </w:pPr>
      <w:bookmarkStart w:id="562" w:name="_syuqjrbqvtf4" w:colFirst="0" w:colLast="0"/>
      <w:bookmarkStart w:id="563" w:name="_Toc182838294"/>
      <w:bookmarkEnd w:id="562"/>
      <w:r w:rsidRPr="00DD7CCF">
        <w:t xml:space="preserve">Correction and </w:t>
      </w:r>
      <w:r w:rsidR="006733B4" w:rsidRPr="00DD7CCF">
        <w:t>normalisation</w:t>
      </w:r>
      <w:bookmarkEnd w:id="563"/>
    </w:p>
    <w:p w14:paraId="5CC20CF6" w14:textId="4F20B781" w:rsidR="00C02B8C" w:rsidRPr="00DD7CCF" w:rsidRDefault="004D2E67" w:rsidP="00EB2024">
      <w:pPr>
        <w:pStyle w:val="Cmsor3"/>
      </w:pPr>
      <w:bookmarkStart w:id="564" w:name="_jwbb962kns6j" w:colFirst="0" w:colLast="0"/>
      <w:bookmarkStart w:id="565" w:name="_Toc182838295"/>
      <w:bookmarkEnd w:id="564"/>
      <w:r w:rsidRPr="00DD7CCF">
        <w:t>Correction versus normalisation</w:t>
      </w:r>
      <w:bookmarkEnd w:id="565"/>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29B7A3F2" w:rsidR="00C02B8C" w:rsidRDefault="004D2E67" w:rsidP="00E2714A">
      <w:pPr>
        <w:pStyle w:val="Lista2"/>
      </w:pPr>
      <w:r w:rsidRPr="00DD7CCF">
        <w:t>when in doubt, prefer normalisation and use correction only in clear cases of scribal error</w:t>
      </w:r>
    </w:p>
    <w:p w14:paraId="051935D0" w14:textId="23AF4199" w:rsidR="00FE7AC5" w:rsidRPr="00DD7CCF" w:rsidRDefault="00FE7AC5" w:rsidP="00FE7AC5">
      <w:pPr>
        <w:pStyle w:val="Lista"/>
      </w:pPr>
      <w:r w:rsidRPr="00FE7AC5">
        <w:t>see also §</w:t>
      </w:r>
      <w:r>
        <w:fldChar w:fldCharType="begin"/>
      </w:r>
      <w:r>
        <w:instrText xml:space="preserve"> REF _Ref43981233 \r \h </w:instrText>
      </w:r>
      <w:r>
        <w:fldChar w:fldCharType="separate"/>
      </w:r>
      <w:r w:rsidR="004D1F94">
        <w:t>6.1.4</w:t>
      </w:r>
      <w:r>
        <w:fldChar w:fldCharType="end"/>
      </w:r>
      <w:r w:rsidRPr="00FE7AC5">
        <w:t xml:space="preserve"> for some special considerations applicable to correction and normalisation in verse</w:t>
      </w:r>
    </w:p>
    <w:p w14:paraId="1A96075B" w14:textId="77777777" w:rsidR="00C02B8C" w:rsidRPr="00DD7CCF" w:rsidRDefault="004D2E67" w:rsidP="00EB2024">
      <w:pPr>
        <w:pStyle w:val="Cmsor3"/>
      </w:pPr>
      <w:bookmarkStart w:id="566" w:name="_8gcqc0hm9n9l" w:colFirst="0" w:colLast="0"/>
      <w:bookmarkStart w:id="567" w:name="_Ref43988511"/>
      <w:bookmarkStart w:id="568" w:name="_Toc182838296"/>
      <w:bookmarkEnd w:id="566"/>
      <w:r w:rsidRPr="00DD7CCF">
        <w:t>Markup methods for correction and normalisation</w:t>
      </w:r>
      <w:bookmarkEnd w:id="567"/>
      <w:bookmarkEnd w:id="568"/>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52D2A6C2"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4D1F94">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4D1F94">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342B446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4D1F94">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4D1F94">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lastRenderedPageBreak/>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60DA5BBD"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4D1F94">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3AD5F3D4"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4D1F94">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0C651DCE"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4D1F94">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EB2024">
      <w:pPr>
        <w:pStyle w:val="Cmsor3"/>
      </w:pPr>
      <w:bookmarkStart w:id="569" w:name="_yyyl8vy3rih7" w:colFirst="0" w:colLast="0"/>
      <w:bookmarkStart w:id="570" w:name="_Ref43991017"/>
      <w:bookmarkStart w:id="571" w:name="_Toc182838297"/>
      <w:bookmarkEnd w:id="569"/>
      <w:r w:rsidRPr="00DD7CCF">
        <w:t>Good practice in editorial intervention</w:t>
      </w:r>
      <w:bookmarkEnd w:id="570"/>
      <w:bookmarkEnd w:id="571"/>
    </w:p>
    <w:p w14:paraId="260F477B" w14:textId="43F33DC0"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4D1F94">
        <w:t>5.5</w:t>
      </w:r>
      <w:r w:rsidR="0082156E" w:rsidRPr="00DD7CCF">
        <w:fldChar w:fldCharType="end"/>
      </w:r>
      <w:r w:rsidRPr="00DD7CCF">
        <w:t xml:space="preserve"> concerns alterations made by a modern editor; premodern </w:t>
      </w:r>
      <w:r w:rsidR="0020644F">
        <w:t xml:space="preserve">scribal </w:t>
      </w:r>
      <w:r w:rsidRPr="00DD7CCF">
        <w:t xml:space="preserve">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4D1F94">
        <w:t>4.3.6</w:t>
      </w:r>
      <w:r w:rsidR="00780A5D" w:rsidRPr="00DD7CCF">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r w:rsidRPr="00DD7CCF">
        <w:rPr>
          <w:rStyle w:val="Foreign"/>
        </w:rPr>
        <w:t>avagraha</w:t>
      </w:r>
      <w:r w:rsidRPr="00DD7CCF">
        <w:t>s,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16730AF4"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4D1F94">
        <w:t>5.5</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6E4F5BAD"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4D1F94">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4D1F94">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56C471B5"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4D1F94">
        <w:t>5.5</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0DF67DD3"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4D1F94">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4D1F94">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086DD8">
      <w:pPr>
        <w:pStyle w:val="Cmsor3"/>
      </w:pPr>
      <w:bookmarkStart w:id="572" w:name="_28dwy480zoal" w:colFirst="0" w:colLast="0"/>
      <w:bookmarkStart w:id="573" w:name="_Ref43981233"/>
      <w:bookmarkStart w:id="574" w:name="_Toc182838298"/>
      <w:bookmarkEnd w:id="572"/>
      <w:r w:rsidRPr="008D585D">
        <w:t>Correction</w:t>
      </w:r>
      <w:r w:rsidRPr="00DD7CCF">
        <w:t xml:space="preserve"> and normalisation in verse</w:t>
      </w:r>
      <w:bookmarkEnd w:id="573"/>
      <w:bookmarkEnd w:id="574"/>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lastRenderedPageBreak/>
        <w:t>the leading principles are the following:</w:t>
      </w:r>
    </w:p>
    <w:p w14:paraId="5DA5A600" w14:textId="457B8C61" w:rsidR="004F4C63" w:rsidRPr="00DD7CCF" w:rsidRDefault="004D2E67" w:rsidP="00E2714A">
      <w:pPr>
        <w:pStyle w:val="Lista2"/>
      </w:pPr>
      <w:r w:rsidRPr="00DD7CCF">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4D1F94">
        <w:t>2.3.4.4</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6DE1E8D5" w14:textId="3E2B6744" w:rsidR="00267571" w:rsidRPr="00DD7CCF" w:rsidRDefault="00267571" w:rsidP="00267571">
      <w:pPr>
        <w:pStyle w:val="Lista3"/>
      </w:pPr>
      <w:r w:rsidRPr="00302A26">
        <w:t>you should always correct scribal mistakes and standardise non-standard usage where such an intervention can restore faulty prosody to the expected (see §</w:t>
      </w:r>
      <w:r>
        <w:fldChar w:fldCharType="begin"/>
      </w:r>
      <w:r>
        <w:instrText xml:space="preserve"> REF _Ref137824123 \r \h </w:instrText>
      </w:r>
      <w:r>
        <w:fldChar w:fldCharType="separate"/>
      </w:r>
      <w:r w:rsidR="004D1F94">
        <w:t>6.1.4.1</w:t>
      </w:r>
      <w:r>
        <w:fldChar w:fldCharType="end"/>
      </w:r>
      <w:r w:rsidRPr="00302A26">
        <w:t xml:space="preserve"> for details)</w:t>
      </w:r>
    </w:p>
    <w:p w14:paraId="0EAE1C35" w14:textId="0F01CADD" w:rsidR="00267571" w:rsidRDefault="00267571" w:rsidP="00267571">
      <w:pPr>
        <w:pStyle w:val="Lista3"/>
      </w:pPr>
      <w:r>
        <w:t>but preferably abstain from encoding either a correction or a normalisation (and instead, merely flag the spot) if doing so would disrupt otherwise correct metre (§</w:t>
      </w:r>
      <w:r>
        <w:fldChar w:fldCharType="begin"/>
      </w:r>
      <w:r>
        <w:instrText xml:space="preserve"> REF _Ref137824158 \r \h </w:instrText>
      </w:r>
      <w:r>
        <w:fldChar w:fldCharType="separate"/>
      </w:r>
      <w:r w:rsidR="004D1F94">
        <w:t>6.1.4.2</w:t>
      </w:r>
      <w:r>
        <w:fldChar w:fldCharType="end"/>
      </w:r>
      <w:r>
        <w:t>)</w:t>
      </w:r>
    </w:p>
    <w:p w14:paraId="487CD53A" w14:textId="1C07A75B" w:rsidR="00267571" w:rsidRDefault="00267571" w:rsidP="00267571">
      <w:pPr>
        <w:pStyle w:val="Lista3"/>
      </w:pPr>
      <w:r>
        <w:t>while keeping in mind that prosodic anomalies alone do not necessarily require editorial intervention (§</w:t>
      </w:r>
      <w:r>
        <w:fldChar w:fldCharType="begin"/>
      </w:r>
      <w:r>
        <w:instrText xml:space="preserve"> REF _Ref137825393 \r \h </w:instrText>
      </w:r>
      <w:r>
        <w:fldChar w:fldCharType="separate"/>
      </w:r>
      <w:r w:rsidR="004D1F94">
        <w:t>6.1.4.3</w:t>
      </w:r>
      <w:r>
        <w:fldChar w:fldCharType="end"/>
      </w:r>
      <w:r>
        <w:t>)</w:t>
      </w:r>
    </w:p>
    <w:p w14:paraId="568861B6" w14:textId="780CDFD8" w:rsidR="00C02B8C" w:rsidRDefault="00267571" w:rsidP="00267571">
      <w:pPr>
        <w:pStyle w:val="Lista"/>
      </w:pPr>
      <w:r w:rsidRPr="00DD7CCF">
        <w:t xml:space="preserve">thus, in specific cases, proceed as </w:t>
      </w:r>
      <w:r>
        <w:t>outlined in the following subsections</w:t>
      </w:r>
    </w:p>
    <w:p w14:paraId="70FAE7DC" w14:textId="77777777" w:rsidR="00267571" w:rsidRPr="00D67DA5" w:rsidRDefault="00267571" w:rsidP="00086DD8">
      <w:pPr>
        <w:pStyle w:val="Cmsor4"/>
      </w:pPr>
      <w:bookmarkStart w:id="575" w:name="_Ref137824123"/>
      <w:bookmarkStart w:id="576" w:name="_Toc138064444"/>
      <w:bookmarkStart w:id="577" w:name="_Ref43981070"/>
      <w:bookmarkStart w:id="578" w:name="_Toc182838299"/>
      <w:r w:rsidRPr="00D67DA5">
        <w:t>Non-standard prosody with non-standard language</w:t>
      </w:r>
      <w:bookmarkEnd w:id="575"/>
      <w:bookmarkEnd w:id="576"/>
      <w:bookmarkEnd w:id="578"/>
    </w:p>
    <w:p w14:paraId="649DDDCD" w14:textId="77777777" w:rsidR="00267571" w:rsidRPr="00DD7CCF" w:rsidRDefault="00267571" w:rsidP="00267571">
      <w:pPr>
        <w:pStyle w:val="Lista"/>
      </w:pPr>
      <w:r w:rsidRPr="00302A26">
        <w:t xml:space="preserve">if there </w:t>
      </w:r>
      <w:r w:rsidRPr="002049E7">
        <w:t xml:space="preserve">is </w:t>
      </w:r>
      <w:r w:rsidRPr="00302A26">
        <w:t xml:space="preserve">no straightforward way to restore </w:t>
      </w:r>
      <w:r w:rsidRPr="002049E7">
        <w:t>anomalous</w:t>
      </w:r>
      <w:r w:rsidRPr="00302A26">
        <w:t xml:space="preserve"> prosody to the expected pattern by correcting or normalising the language, then the </w:t>
      </w:r>
      <w:r w:rsidRPr="00302A26">
        <w:rPr>
          <w:b/>
          <w:bCs/>
        </w:rPr>
        <w:t>correction</w:t>
      </w:r>
      <w:r w:rsidRPr="00302A26">
        <w:t xml:space="preserve"> of an error </w:t>
      </w:r>
      <w:r w:rsidRPr="00302A26">
        <w:rPr>
          <w:b/>
          <w:bCs/>
        </w:rPr>
        <w:t>or</w:t>
      </w:r>
      <w:r w:rsidRPr="002049E7">
        <w:t xml:space="preserve"> </w:t>
      </w:r>
      <w:r w:rsidRPr="00302A26">
        <w:t xml:space="preserve">the </w:t>
      </w:r>
      <w:r w:rsidRPr="00302A26">
        <w:rPr>
          <w:b/>
          <w:bCs/>
        </w:rPr>
        <w:t>normalisation</w:t>
      </w:r>
      <w:r w:rsidRPr="002049E7">
        <w:t xml:space="preserve"> </w:t>
      </w:r>
      <w:r w:rsidRPr="00302A26">
        <w:t xml:space="preserve">of non-standard orthography or morphology </w:t>
      </w:r>
      <w:r w:rsidRPr="00302A26">
        <w:rPr>
          <w:b/>
          <w:bCs/>
        </w:rPr>
        <w:t>can restore the anomalous prosody</w:t>
      </w:r>
      <w:r w:rsidRPr="002049E7">
        <w:rPr>
          <w:rStyle w:val="Cmsor4Char"/>
        </w:rPr>
        <w:t xml:space="preserve"> </w:t>
      </w:r>
      <w:r w:rsidRPr="00302A26">
        <w:t>to the expected pattern, then</w:t>
      </w:r>
    </w:p>
    <w:p w14:paraId="1752FD7B" w14:textId="77777777" w:rsidR="00267571" w:rsidRPr="00DD7CCF" w:rsidRDefault="00267571" w:rsidP="00267571">
      <w:pPr>
        <w:pStyle w:val="Lista2"/>
      </w:pPr>
      <w:r w:rsidRPr="00DD7CCF">
        <w:t>mandatorily carry out this intervention, even if you would ignore or merely flag the same non-standard feature in other circumstances</w:t>
      </w:r>
    </w:p>
    <w:p w14:paraId="65D322C2" w14:textId="77777777" w:rsidR="00267571" w:rsidRPr="00DD7CCF" w:rsidRDefault="00267571" w:rsidP="00267571">
      <w:pPr>
        <w:pStyle w:val="Lista3"/>
      </w:pPr>
      <w:r w:rsidRPr="00DD7CCF">
        <w:t>moreover, mandatorily encode this as a correction, even if in other circumstances you would encode the same intervention as normalisation</w:t>
      </w:r>
    </w:p>
    <w:p w14:paraId="6FE96CD3" w14:textId="2D404F3E" w:rsidR="00267571" w:rsidRPr="00DD7CCF" w:rsidRDefault="00267571" w:rsidP="00267571">
      <w:pPr>
        <w:pStyle w:val="Lista2"/>
      </w:pPr>
      <w:r w:rsidRPr="00DD7CCF">
        <w:t xml:space="preserve">do not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see also §</w:t>
      </w:r>
      <w:r w:rsidRPr="00DD7CCF">
        <w:fldChar w:fldCharType="begin"/>
      </w:r>
      <w:r w:rsidRPr="00DD7CCF">
        <w:instrText xml:space="preserve"> REF _Ref43980303 \r \h </w:instrText>
      </w:r>
      <w:r>
        <w:instrText xml:space="preserve"> \* MERGEFORMAT </w:instrText>
      </w:r>
      <w:r w:rsidRPr="00DD7CCF">
        <w:fldChar w:fldCharType="separate"/>
      </w:r>
      <w:r w:rsidR="004D1F94">
        <w:t>2.3.4.4</w:t>
      </w:r>
      <w:r w:rsidRPr="00DD7CCF">
        <w:fldChar w:fldCharType="end"/>
      </w:r>
      <w:r w:rsidRPr="00DD7CCF">
        <w:t>)</w:t>
      </w:r>
    </w:p>
    <w:p w14:paraId="6900E09F" w14:textId="77777777" w:rsidR="00267571" w:rsidRPr="00DD7CCF" w:rsidRDefault="00267571" w:rsidP="00267571">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61B62B45" w14:textId="77777777" w:rsidR="00267571" w:rsidRDefault="00267571" w:rsidP="00267571">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Pr="008525C6">
        <w:rPr>
          <w:rStyle w:val="Codeattribute"/>
        </w:rPr>
        <w:t>@real</w:t>
      </w:r>
      <w:r w:rsidRPr="008525C6">
        <w:t xml:space="preserve"> </w:t>
      </w:r>
      <w:r w:rsidRPr="00DD7CCF">
        <w:t>is not encoded on the line</w:t>
      </w:r>
    </w:p>
    <w:p w14:paraId="24A6EB68" w14:textId="77777777" w:rsidR="00267571" w:rsidRPr="00DD7CCF" w:rsidRDefault="00267571" w:rsidP="00267571">
      <w:pPr>
        <w:pStyle w:val="Lista"/>
      </w:pPr>
      <w:r w:rsidRPr="00302A26">
        <w:rPr>
          <w:b/>
          <w:bCs/>
        </w:rPr>
        <w:t>if</w:t>
      </w:r>
      <w:r w:rsidRPr="002049E7">
        <w:rPr>
          <w:b/>
        </w:rPr>
        <w:t xml:space="preserve"> there is </w:t>
      </w:r>
      <w:r w:rsidRPr="00302A26">
        <w:rPr>
          <w:b/>
          <w:bCs/>
        </w:rPr>
        <w:t>no straightforward way to restore anomalous prosody</w:t>
      </w:r>
      <w:r w:rsidRPr="00302A26">
        <w:t xml:space="preserve"> to the expected pattern </w:t>
      </w:r>
      <w:r w:rsidRPr="00302A26">
        <w:rPr>
          <w:b/>
          <w:bCs/>
        </w:rPr>
        <w:t>by correcting or normalising</w:t>
      </w:r>
      <w:r w:rsidRPr="00302A26">
        <w:t xml:space="preserve"> the language, then</w:t>
      </w:r>
    </w:p>
    <w:p w14:paraId="32A1B97E" w14:textId="0E84F726" w:rsidR="00267571" w:rsidRPr="00DD7CCF" w:rsidRDefault="00267571" w:rsidP="00267571">
      <w:pPr>
        <w:pStyle w:val="Lista2"/>
      </w:pPr>
      <w:r w:rsidRPr="00DD7CCF">
        <w:t xml:space="preserve">it is generally preferable in such cases to merely flag the spot and to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4D1F94">
        <w:t>2.3.4.4</w:t>
      </w:r>
      <w:r w:rsidRPr="00DD7CCF">
        <w:fldChar w:fldCharType="end"/>
      </w:r>
      <w:r w:rsidRPr="00DD7CCF">
        <w:t xml:space="preserve">), optionally mentioning the possible correction/normalisation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4D1F94">
        <w:t>9.1.7</w:t>
      </w:r>
      <w:r w:rsidRPr="00DD7CCF">
        <w:fldChar w:fldCharType="end"/>
      </w:r>
      <w:r w:rsidRPr="00DD7CCF">
        <w:t>)</w:t>
      </w:r>
    </w:p>
    <w:p w14:paraId="0155DFE8" w14:textId="77777777" w:rsidR="00267571" w:rsidRPr="00DD7CCF" w:rsidRDefault="00267571" w:rsidP="00267571">
      <w:pPr>
        <w:pStyle w:val="Lista2"/>
      </w:pPr>
      <w:r w:rsidRPr="00DD7CCF">
        <w:t>however, if you judge it essential, you may choose to encode a correction or normalisation in the text itself</w:t>
      </w:r>
    </w:p>
    <w:p w14:paraId="567B858C" w14:textId="77777777" w:rsidR="00267571" w:rsidRPr="00DD7CCF" w:rsidRDefault="00267571" w:rsidP="00267571">
      <w:pPr>
        <w:pStyle w:val="Lista3"/>
      </w:pPr>
      <w:r w:rsidRPr="00DD7CCF">
        <w:t xml:space="preserve">if you do apply correction/normalisation which still leaves the prosody deficient, then the pattern encoded in </w:t>
      </w:r>
      <w:r w:rsidRPr="008525C6">
        <w:rPr>
          <w:rStyle w:val="Codeattribute"/>
        </w:rPr>
        <w:t>@</w:t>
      </w:r>
      <w:r>
        <w:rPr>
          <w:rStyle w:val="Codeattribute"/>
        </w:rPr>
        <w:t>real</w:t>
      </w:r>
      <w:r w:rsidRPr="008525C6">
        <w:t xml:space="preserve"> </w:t>
      </w:r>
      <w:r w:rsidRPr="00DD7CCF">
        <w:t xml:space="preserve">must correspond to the prosody of the text </w:t>
      </w:r>
      <w:r w:rsidRPr="00CD25A4">
        <w:rPr>
          <w:b/>
          <w:bCs/>
        </w:rPr>
        <w:t>after</w:t>
      </w:r>
      <w:r w:rsidRPr="00DD7CCF">
        <w:t xml:space="preserve"> correction/normalisation</w:t>
      </w:r>
    </w:p>
    <w:p w14:paraId="5BBF2386" w14:textId="77777777" w:rsidR="00267571" w:rsidRDefault="00267571" w:rsidP="00EB2024">
      <w:pPr>
        <w:pStyle w:val="Cmsor4"/>
      </w:pPr>
      <w:bookmarkStart w:id="579" w:name="_Ref137824158"/>
      <w:bookmarkStart w:id="580" w:name="_Toc138064445"/>
      <w:bookmarkStart w:id="581" w:name="_Toc182838300"/>
      <w:r w:rsidRPr="00302A26">
        <w:t xml:space="preserve">Standard </w:t>
      </w:r>
      <w:r w:rsidRPr="002049E7">
        <w:t xml:space="preserve">prosody </w:t>
      </w:r>
      <w:r w:rsidRPr="00302A26">
        <w:t>with non-standard language</w:t>
      </w:r>
      <w:bookmarkEnd w:id="579"/>
      <w:bookmarkEnd w:id="580"/>
      <w:bookmarkEnd w:id="581"/>
    </w:p>
    <w:p w14:paraId="4EC2C4EA" w14:textId="77777777" w:rsidR="00267571" w:rsidRPr="00DD7CCF" w:rsidRDefault="00267571" w:rsidP="00267571">
      <w:pPr>
        <w:pStyle w:val="Lista"/>
      </w:pPr>
      <w:r w:rsidRPr="009D5B35">
        <w:rPr>
          <w:b/>
          <w:bCs/>
        </w:rPr>
        <w:t>if correction or normalisation would disrupt the otherwise correct prosody</w:t>
      </w:r>
      <w:r w:rsidRPr="009D5B35">
        <w:t>, then</w:t>
      </w:r>
    </w:p>
    <w:p w14:paraId="21091ACE" w14:textId="052EFFB6" w:rsidR="00267571" w:rsidRPr="00DD7CCF" w:rsidRDefault="00267571" w:rsidP="00267571">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4D1F94">
        <w:t>9.1.7</w:t>
      </w:r>
      <w:r w:rsidRPr="00DD7CCF">
        <w:fldChar w:fldCharType="end"/>
      </w:r>
      <w:r w:rsidRPr="00DD7CCF">
        <w:t>)</w:t>
      </w:r>
    </w:p>
    <w:p w14:paraId="7556037C" w14:textId="77777777" w:rsidR="00267571" w:rsidRPr="00DD7CCF" w:rsidRDefault="00267571" w:rsidP="00267571">
      <w:pPr>
        <w:pStyle w:val="Lista2"/>
      </w:pPr>
      <w:r w:rsidRPr="00DD7CCF">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7FD0A427" w14:textId="77777777" w:rsidR="00267571" w:rsidRPr="00DD7CCF" w:rsidRDefault="00267571" w:rsidP="00267571">
      <w:pPr>
        <w:pStyle w:val="Lista2"/>
      </w:pPr>
      <w:r w:rsidRPr="00DD7CCF">
        <w:t>if you deem that correction or normalisation within the text is essential, then you may encode it</w:t>
      </w:r>
    </w:p>
    <w:p w14:paraId="023672F8" w14:textId="6DFEB6EC" w:rsidR="00267571" w:rsidRPr="00DD7CCF" w:rsidRDefault="00267571" w:rsidP="00267571">
      <w:pPr>
        <w:pStyle w:val="Lista3"/>
      </w:pPr>
      <w:r w:rsidRPr="00DD7CCF">
        <w:t xml:space="preserve">but in this case, do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4D1F94">
        <w:t>2.3.4.4</w:t>
      </w:r>
      <w:r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7DE53EE0" w14:textId="77777777" w:rsidR="00267571" w:rsidRPr="00DD7CCF" w:rsidRDefault="00267571" w:rsidP="00267571">
      <w:pPr>
        <w:pStyle w:val="Lista3"/>
      </w:pPr>
      <w:r w:rsidRPr="00DD7CCF">
        <w:lastRenderedPageBreak/>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EAA0CB7" w14:textId="77777777" w:rsidR="00267571" w:rsidRDefault="00267571" w:rsidP="00EB2024">
      <w:pPr>
        <w:pStyle w:val="Cmsor4"/>
      </w:pPr>
      <w:bookmarkStart w:id="582" w:name="_Ref137825393"/>
      <w:bookmarkStart w:id="583" w:name="_Toc138064446"/>
      <w:bookmarkStart w:id="584" w:name="_Toc182838301"/>
      <w:r w:rsidRPr="00302A26">
        <w:t>Non-standard prosody with standard language</w:t>
      </w:r>
      <w:bookmarkEnd w:id="582"/>
      <w:bookmarkEnd w:id="583"/>
      <w:bookmarkEnd w:id="584"/>
    </w:p>
    <w:p w14:paraId="3CB6A445" w14:textId="77777777" w:rsidR="00267571" w:rsidRPr="009D5B35" w:rsidRDefault="00267571" w:rsidP="00267571">
      <w:pPr>
        <w:pStyle w:val="Lista"/>
      </w:pPr>
      <w:r w:rsidRPr="009D5B35">
        <w:rPr>
          <w:b/>
          <w:bCs/>
        </w:rPr>
        <w:t>if</w:t>
      </w:r>
      <w:r w:rsidRPr="002049E7">
        <w:rPr>
          <w:b/>
        </w:rPr>
        <w:t xml:space="preserve"> the text is linguistically </w:t>
      </w:r>
      <w:r w:rsidRPr="009D5B35">
        <w:rPr>
          <w:b/>
          <w:bCs/>
        </w:rPr>
        <w:t>standard, correct and meaningful</w:t>
      </w:r>
      <w:r w:rsidRPr="009D5B35">
        <w:t>, then keep in mind that incorrect/non-standard metre does not in itself constitute grounds for correction or normalisation</w:t>
      </w:r>
    </w:p>
    <w:p w14:paraId="45C8B219" w14:textId="596AA048" w:rsidR="00267571" w:rsidRPr="00DD7CCF" w:rsidRDefault="00267571" w:rsidP="00267571">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altering the meaning, then you are free to do so </w:t>
      </w:r>
      <w:r w:rsidRPr="00E24F87">
        <w:rPr>
          <w:noProof/>
        </w:rPr>
        <w:t>(</w:t>
      </w:r>
      <w:r w:rsidRPr="00DD7CCF">
        <w:t xml:space="preserve">i.e. to proceed as in </w:t>
      </w:r>
      <w:r>
        <w:t>§</w:t>
      </w:r>
      <w:r>
        <w:fldChar w:fldCharType="begin"/>
      </w:r>
      <w:r>
        <w:instrText xml:space="preserve"> REF _Ref137824123 \r \h </w:instrText>
      </w:r>
      <w:r>
        <w:fldChar w:fldCharType="separate"/>
      </w:r>
      <w:r w:rsidR="004D1F94">
        <w:t>6.1.4.1</w:t>
      </w:r>
      <w:r>
        <w:fldChar w:fldCharType="end"/>
      </w:r>
      <w:r w:rsidRPr="00DD7CCF">
        <w:t xml:space="preserve"> above)</w:t>
      </w:r>
    </w:p>
    <w:p w14:paraId="3F654A6A" w14:textId="77777777" w:rsidR="00267571" w:rsidRPr="00DD7CCF" w:rsidRDefault="00267571" w:rsidP="00267571">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2BE49C7A" w14:textId="45C3D1EA" w:rsidR="00267571" w:rsidRPr="00DD7CCF" w:rsidRDefault="00267571" w:rsidP="00267571">
      <w:pPr>
        <w:pStyle w:val="Lista3"/>
      </w:pPr>
      <w:r w:rsidRPr="00DD7CCF">
        <w:t xml:space="preserve">in this case always add </w:t>
      </w:r>
      <w:r w:rsidRPr="008525C6">
        <w:rPr>
          <w:rStyle w:val="Codeattribute"/>
        </w:rPr>
        <w:t>@real</w:t>
      </w:r>
      <w:r w:rsidRPr="008525C6">
        <w:t xml:space="preserve"> </w:t>
      </w:r>
      <w:r w:rsidRPr="00DD7CCF">
        <w:t xml:space="preserve"> 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4D1F94">
        <w:t>2.3.4.4</w:t>
      </w:r>
      <w:r w:rsidRPr="00DD7CCF">
        <w:fldChar w:fldCharType="end"/>
      </w:r>
      <w:r w:rsidRPr="00DD7CCF">
        <w:t>)</w:t>
      </w:r>
    </w:p>
    <w:p w14:paraId="7C53B13C" w14:textId="77777777" w:rsidR="00267571" w:rsidRPr="00DD7CCF" w:rsidRDefault="00267571" w:rsidP="00267571">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31C33E7D" w14:textId="77777777" w:rsidR="00267571" w:rsidRPr="00DD7CCF" w:rsidRDefault="00267571" w:rsidP="00267571">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2A410645" w14:textId="77777777" w:rsidR="00267571" w:rsidRPr="00DD7CCF" w:rsidRDefault="00267571" w:rsidP="00267571">
      <w:pPr>
        <w:pStyle w:val="Lista"/>
      </w:pPr>
      <w:r w:rsidRPr="002049E7">
        <w:t xml:space="preserve">as </w:t>
      </w:r>
      <w:r w:rsidRPr="009D5B35">
        <w:t xml:space="preserve">a special case, </w:t>
      </w:r>
      <w:r w:rsidRPr="009D5B35">
        <w:rPr>
          <w:b/>
          <w:bCs/>
        </w:rPr>
        <w:t>a prosodic anomaly</w:t>
      </w:r>
      <w:r w:rsidRPr="002049E7">
        <w:rPr>
          <w:b/>
        </w:rPr>
        <w:t xml:space="preserve"> in </w:t>
      </w:r>
      <w:r w:rsidRPr="009D5B35">
        <w:rPr>
          <w:b/>
          <w:bCs/>
        </w:rPr>
        <w:t xml:space="preserve">linguistically standard text can </w:t>
      </w:r>
      <w:r w:rsidRPr="009D5B35">
        <w:t>sometimes</w:t>
      </w:r>
      <w:r w:rsidRPr="009D5B35">
        <w:rPr>
          <w:b/>
          <w:bCs/>
        </w:rPr>
        <w:t xml:space="preserve"> be corrected</w:t>
      </w:r>
      <w:r w:rsidRPr="009D5B35">
        <w:t xml:space="preserve"> by the application of a straightforward “</w:t>
      </w:r>
      <w:r w:rsidRPr="002049E7">
        <w:t>de-normalisation</w:t>
      </w:r>
      <w:r w:rsidRPr="009D5B35">
        <w:t>”</w:t>
      </w:r>
    </w:p>
    <w:p w14:paraId="1B9A5C23" w14:textId="469F683D" w:rsidR="00267571" w:rsidRPr="00DD7CCF" w:rsidRDefault="00267571" w:rsidP="00267571">
      <w:pPr>
        <w:pStyle w:val="Lista2"/>
      </w:pPr>
      <w:r w:rsidRPr="00DD7CCF">
        <w:t xml:space="preserve">in such cases, </w:t>
      </w:r>
      <w:r>
        <w:t>do not encode the de-normalisation: instead,</w:t>
      </w:r>
      <w:r w:rsidRPr="00DD7CCF">
        <w:t xml:space="preserve">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4D1F94">
        <w:t>2.3.4.4</w:t>
      </w:r>
      <w:r w:rsidRPr="00DD7CCF">
        <w:fldChar w:fldCharType="end"/>
      </w:r>
      <w:r w:rsidRPr="00DD7CCF">
        <w:t xml:space="preserve">), and explain the situation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4D1F94">
        <w:t>9.1.7</w:t>
      </w:r>
      <w:r w:rsidRPr="00DD7CCF">
        <w:fldChar w:fldCharType="end"/>
      </w:r>
      <w:r w:rsidRPr="00DD7CCF">
        <w:t>)</w:t>
      </w:r>
    </w:p>
    <w:p w14:paraId="0BCD60BE" w14:textId="77777777" w:rsidR="00267571" w:rsidRDefault="00267571" w:rsidP="00267571">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61050B13" w14:textId="77777777" w:rsidR="00267571" w:rsidRDefault="00267571" w:rsidP="00267571">
      <w:pPr>
        <w:pStyle w:val="Lista"/>
      </w:pPr>
      <w:r>
        <w:t xml:space="preserve">as another special case, stanzas occasionally come with extrametrical additions, such as an introductory connective phrase (e.g. </w:t>
      </w:r>
      <w:r w:rsidRPr="009D5B35">
        <w:rPr>
          <w:rStyle w:val="Foreign"/>
        </w:rPr>
        <w:t>api ca</w:t>
      </w:r>
      <w:r>
        <w:t xml:space="preserve">), an opening label denoting a verse passage (e.g. </w:t>
      </w:r>
      <w:r w:rsidRPr="009D5B35">
        <w:rPr>
          <w:rStyle w:val="Foreign"/>
        </w:rPr>
        <w:t>ślokāḥ</w:t>
      </w:r>
      <w:r>
        <w:t xml:space="preserve">), or an honorific (e.g. </w:t>
      </w:r>
      <w:r w:rsidRPr="009D5B35">
        <w:rPr>
          <w:rStyle w:val="Foreign"/>
        </w:rPr>
        <w:t>śrī</w:t>
      </w:r>
      <w:r>
        <w:t>) tagged on to names</w:t>
      </w:r>
    </w:p>
    <w:p w14:paraId="1986BEA2" w14:textId="77777777" w:rsidR="00267571" w:rsidRDefault="00267571" w:rsidP="00267571">
      <w:pPr>
        <w:pStyle w:val="Lista2"/>
      </w:pPr>
      <w:r>
        <w:t>such extrametrical additions must be encoded outside the stanza structure, thus:</w:t>
      </w:r>
    </w:p>
    <w:p w14:paraId="614C0173" w14:textId="77777777" w:rsidR="00267571" w:rsidRDefault="00267571" w:rsidP="00267571">
      <w:pPr>
        <w:pStyle w:val="Lista3"/>
      </w:pPr>
      <w:r>
        <w:t>if the stanza is preceded by prose with which an initial addition is semantically contiguous, then encode the addition as part of the prose passage</w:t>
      </w:r>
    </w:p>
    <w:p w14:paraId="3BE08640" w14:textId="2681E668" w:rsidR="00267571" w:rsidRDefault="00267571" w:rsidP="00267571">
      <w:pPr>
        <w:pStyle w:val="Lista3"/>
      </w:pPr>
      <w:r>
        <w:t xml:space="preserve">if the stanza is preceded by another stanza, or by prose with which an initial addition is deemed not to be semantically contiguous, then create a separate </w:t>
      </w:r>
      <w:r w:rsidRPr="005E67E7">
        <w:rPr>
          <w:rStyle w:val="Code"/>
        </w:rPr>
        <w:t>&lt;ab&gt;</w:t>
      </w:r>
      <w:r>
        <w:t xml:space="preserve"> container (§</w:t>
      </w:r>
      <w:r>
        <w:fldChar w:fldCharType="begin"/>
      </w:r>
      <w:r>
        <w:instrText xml:space="preserve"> REF _Ref43981028 \r \h </w:instrText>
      </w:r>
      <w:r>
        <w:fldChar w:fldCharType="separate"/>
      </w:r>
      <w:r w:rsidR="004D1F94">
        <w:t>2.2.2</w:t>
      </w:r>
      <w:r>
        <w:fldChar w:fldCharType="end"/>
      </w:r>
      <w:r>
        <w:t xml:space="preserve">) for the addition as in </w:t>
      </w:r>
      <w:r>
        <w:fldChar w:fldCharType="begin"/>
      </w:r>
      <w:r>
        <w:instrText xml:space="preserve"> REF _Ref137825293 \h </w:instrText>
      </w:r>
      <w:r>
        <w:fldChar w:fldCharType="separate"/>
      </w:r>
      <w:r w:rsidR="004D1F94" w:rsidRPr="00DD7CCF">
        <w:t xml:space="preserve">Example </w:t>
      </w:r>
      <w:r w:rsidR="004D1F94">
        <w:rPr>
          <w:noProof/>
        </w:rPr>
        <w:t>6.1.4</w:t>
      </w:r>
      <w:r w:rsidR="004D1F94" w:rsidRPr="00DD7CCF">
        <w:t>.</w:t>
      </w:r>
      <w:r w:rsidR="004D1F94">
        <w:rPr>
          <w:noProof/>
        </w:rPr>
        <w:t>A</w:t>
      </w:r>
      <w:r>
        <w:fldChar w:fldCharType="end"/>
      </w:r>
    </w:p>
    <w:p w14:paraId="2F8B0730" w14:textId="66773432" w:rsidR="00267571" w:rsidRDefault="00267571" w:rsidP="00267571">
      <w:pPr>
        <w:pStyle w:val="Lista3"/>
      </w:pPr>
      <w:r>
        <w:t>if such an addition appears inside a stanza, split up the stanza as per §</w:t>
      </w:r>
      <w:r w:rsidR="00AC54D6">
        <w:fldChar w:fldCharType="begin"/>
      </w:r>
      <w:r w:rsidR="00AC54D6">
        <w:instrText xml:space="preserve"> REF _Ref181706908 \r \h </w:instrText>
      </w:r>
      <w:r w:rsidR="00AC54D6">
        <w:fldChar w:fldCharType="separate"/>
      </w:r>
      <w:r w:rsidR="004D1F94">
        <w:t>2.3.6.4</w:t>
      </w:r>
      <w:r w:rsidR="00AC54D6">
        <w:fldChar w:fldCharType="end"/>
      </w:r>
      <w:r>
        <w:t xml:space="preserve"> and create a separate </w:t>
      </w:r>
      <w:r w:rsidRPr="005E67E7">
        <w:rPr>
          <w:rStyle w:val="Code"/>
        </w:rPr>
        <w:t>&lt;ab&gt;</w:t>
      </w:r>
      <w:r>
        <w:t xml:space="preserve"> container for the addition</w:t>
      </w:r>
    </w:p>
    <w:p w14:paraId="039F9049" w14:textId="77777777" w:rsidR="00267571" w:rsidRDefault="00267571" w:rsidP="00267571"/>
    <w:tbl>
      <w:tblPr>
        <w:tblStyle w:val="CodeSampleTable"/>
        <w:tblW w:w="5000" w:type="pct"/>
        <w:tblLook w:val="04A0" w:firstRow="1" w:lastRow="0" w:firstColumn="1" w:lastColumn="0" w:noHBand="0" w:noVBand="1"/>
      </w:tblPr>
      <w:tblGrid>
        <w:gridCol w:w="9622"/>
      </w:tblGrid>
      <w:tr w:rsidR="00267571" w:rsidRPr="00DD7CCF" w14:paraId="0C0BDE5F" w14:textId="77777777" w:rsidTr="00216AC5">
        <w:trPr>
          <w:cnfStyle w:val="100000000000" w:firstRow="1" w:lastRow="0" w:firstColumn="0" w:lastColumn="0" w:oddVBand="0" w:evenVBand="0" w:oddHBand="0" w:evenHBand="0" w:firstRowFirstColumn="0" w:firstRowLastColumn="0" w:lastRowFirstColumn="0" w:lastRowLastColumn="0"/>
        </w:trPr>
        <w:tc>
          <w:tcPr>
            <w:tcW w:w="5000" w:type="pct"/>
          </w:tcPr>
          <w:p w14:paraId="1B6EFDD0" w14:textId="1E41F9FF" w:rsidR="00267571" w:rsidRPr="00DD7CCF" w:rsidRDefault="00267571" w:rsidP="00216AC5">
            <w:pPr>
              <w:pStyle w:val="Kpalrs"/>
            </w:pPr>
            <w:bookmarkStart w:id="585" w:name="_Ref137825293"/>
            <w:bookmarkStart w:id="586" w:name="_Ref137825286"/>
            <w:r w:rsidRPr="00DD7CCF">
              <w:t xml:space="preserve">Example </w:t>
            </w:r>
            <w:fldSimple w:instr=" STYLEREF 3 \s ">
              <w:r w:rsidR="004D1F94">
                <w:rPr>
                  <w:noProof/>
                </w:rPr>
                <w:t>6.1.4</w:t>
              </w:r>
            </w:fldSimple>
            <w:r w:rsidRPr="00DD7CCF">
              <w:t>.</w:t>
            </w:r>
            <w:fldSimple w:instr=" SEQ Example \* ALPHABETIC \s 3 ">
              <w:r w:rsidR="004D1F94">
                <w:rPr>
                  <w:noProof/>
                </w:rPr>
                <w:t>A</w:t>
              </w:r>
            </w:fldSimple>
            <w:bookmarkEnd w:id="585"/>
            <w:r w:rsidRPr="00DD7CCF">
              <w:t xml:space="preserve">: </w:t>
            </w:r>
            <w:r w:rsidRPr="00DE4BF5">
              <w:t>stanza with initial extrametrical addition</w:t>
            </w:r>
            <w:bookmarkEnd w:id="586"/>
          </w:p>
        </w:tc>
      </w:tr>
      <w:tr w:rsidR="00267571" w:rsidRPr="00DD7CCF" w14:paraId="16DE3F20" w14:textId="77777777" w:rsidTr="00216AC5">
        <w:tc>
          <w:tcPr>
            <w:tcW w:w="5000" w:type="pct"/>
          </w:tcPr>
          <w:p w14:paraId="3E5E92C4" w14:textId="77777777" w:rsidR="00267571" w:rsidRDefault="00267571" w:rsidP="00216AC5">
            <w:pPr>
              <w:pStyle w:val="CodeParagraph"/>
              <w:rPr>
                <w:rStyle w:val="Code"/>
              </w:rPr>
            </w:pPr>
            <w:r w:rsidRPr="004F09E4">
              <w:rPr>
                <w:rStyle w:val="Code"/>
              </w:rPr>
              <w:t xml:space="preserve">&lt;ab&gt;&lt;lb </w:t>
            </w:r>
            <w:r w:rsidRPr="004F09E4">
              <w:rPr>
                <w:rStyle w:val="Codeattribute"/>
              </w:rPr>
              <w:t>n</w:t>
            </w:r>
            <w:r w:rsidRPr="00EC3C67">
              <w:rPr>
                <w:rStyle w:val="Code"/>
              </w:rPr>
              <w:t>=</w:t>
            </w:r>
            <w:r w:rsidRPr="004F09E4">
              <w:rPr>
                <w:rStyle w:val="Codevalue"/>
              </w:rPr>
              <w:t>"2"</w:t>
            </w:r>
            <w:r w:rsidRPr="004F09E4">
              <w:rPr>
                <w:rStyle w:val="Code"/>
              </w:rPr>
              <w:t>/&gt;</w:t>
            </w:r>
            <w:r w:rsidRPr="004F09E4">
              <w:rPr>
                <w:rStyle w:val="Codetext"/>
              </w:rPr>
              <w:t>śrī</w:t>
            </w:r>
            <w:r w:rsidRPr="004F09E4">
              <w:rPr>
                <w:rStyle w:val="Code"/>
              </w:rPr>
              <w:t>&lt;/ab&gt;</w:t>
            </w:r>
          </w:p>
          <w:p w14:paraId="4D314224" w14:textId="77777777" w:rsidR="00267571" w:rsidRPr="00B015E6" w:rsidRDefault="00267571" w:rsidP="00216AC5">
            <w:pPr>
              <w:pStyle w:val="CodeParagraph"/>
              <w:rPr>
                <w:rStyle w:val="Code"/>
              </w:rPr>
            </w:pPr>
            <w:r w:rsidRPr="00B015E6">
              <w:rPr>
                <w:rStyle w:val="Code"/>
              </w:rPr>
              <w:t xml:space="preserve">&lt;lg </w:t>
            </w:r>
            <w:r w:rsidRPr="00B015E6">
              <w:rPr>
                <w:rStyle w:val="Codeattribute"/>
              </w:rPr>
              <w:t>n</w:t>
            </w:r>
            <w:r w:rsidRPr="00EC3C67">
              <w:rPr>
                <w:rStyle w:val="Code"/>
              </w:rPr>
              <w:t>=</w:t>
            </w:r>
            <w:r w:rsidRPr="00B015E6">
              <w:rPr>
                <w:rStyle w:val="Codevalue"/>
              </w:rPr>
              <w:t>"</w:t>
            </w:r>
            <w:r>
              <w:rPr>
                <w:rStyle w:val="Codevalue"/>
              </w:rPr>
              <w:t>2</w:t>
            </w:r>
            <w:r w:rsidRPr="00B015E6">
              <w:rPr>
                <w:rStyle w:val="Codevalue"/>
              </w:rPr>
              <w:t>"</w:t>
            </w:r>
            <w:r w:rsidRPr="00B015E6">
              <w:rPr>
                <w:rStyle w:val="Code"/>
              </w:rPr>
              <w:t xml:space="preserve"> </w:t>
            </w:r>
            <w:r w:rsidRPr="00B015E6">
              <w:rPr>
                <w:rStyle w:val="Codeattribute"/>
              </w:rPr>
              <w:t>met</w:t>
            </w:r>
            <w:r w:rsidRPr="00EC3C67">
              <w:rPr>
                <w:rStyle w:val="Code"/>
              </w:rPr>
              <w:t>=</w:t>
            </w:r>
            <w:r w:rsidRPr="00B015E6">
              <w:rPr>
                <w:rStyle w:val="Codevalue"/>
              </w:rPr>
              <w:t>"anuṣṭubh"</w:t>
            </w:r>
            <w:r w:rsidRPr="00B015E6">
              <w:rPr>
                <w:rStyle w:val="Code"/>
              </w:rPr>
              <w:t>&gt;</w:t>
            </w:r>
          </w:p>
          <w:p w14:paraId="75C35038" w14:textId="77777777" w:rsidR="00267571" w:rsidRPr="00DE4BF5" w:rsidRDefault="00267571" w:rsidP="00216AC5">
            <w:pPr>
              <w:pStyle w:val="CodeParagraph"/>
              <w:rPr>
                <w:rStyle w:val="Code"/>
              </w:rPr>
            </w:pPr>
            <w:r w:rsidRPr="00DE4BF5">
              <w:rPr>
                <w:rStyle w:val="Code"/>
              </w:rPr>
              <w:t xml:space="preserve">  &lt;l </w:t>
            </w:r>
            <w:r w:rsidRPr="00DE4BF5">
              <w:rPr>
                <w:rStyle w:val="Codeattribute"/>
              </w:rPr>
              <w:t>n</w:t>
            </w:r>
            <w:r w:rsidRPr="00EC3C67">
              <w:rPr>
                <w:rStyle w:val="Code"/>
              </w:rPr>
              <w:t>=</w:t>
            </w:r>
            <w:r w:rsidRPr="00DE4BF5">
              <w:rPr>
                <w:rStyle w:val="Codevalue"/>
              </w:rPr>
              <w:t>"a"</w:t>
            </w:r>
            <w:r w:rsidRPr="00DE4BF5">
              <w:rPr>
                <w:rStyle w:val="Code"/>
              </w:rPr>
              <w:t>&gt;</w:t>
            </w:r>
            <w:r w:rsidRPr="00DE4BF5">
              <w:rPr>
                <w:rStyle w:val="Codetext"/>
              </w:rPr>
              <w:t>prabhāsomeśvaraḥ śrīmān·</w:t>
            </w:r>
            <w:r w:rsidRPr="00DE4BF5">
              <w:rPr>
                <w:rStyle w:val="Code"/>
              </w:rPr>
              <w:t>&lt;/l&gt;</w:t>
            </w:r>
          </w:p>
          <w:p w14:paraId="60E958D2" w14:textId="77777777" w:rsidR="00267571" w:rsidRPr="00DE4BF5" w:rsidRDefault="00267571" w:rsidP="00216AC5">
            <w:pPr>
              <w:pStyle w:val="CodeParagraph"/>
              <w:rPr>
                <w:rStyle w:val="Codetext"/>
              </w:rPr>
            </w:pPr>
            <w:r w:rsidRPr="00DE4BF5">
              <w:rPr>
                <w:rStyle w:val="Codetext"/>
              </w:rPr>
              <w:t xml:space="preserve">  ...</w:t>
            </w:r>
          </w:p>
          <w:p w14:paraId="73016074" w14:textId="77777777" w:rsidR="00267571" w:rsidRPr="00DD7CCF" w:rsidRDefault="00267571" w:rsidP="00216AC5">
            <w:pPr>
              <w:pStyle w:val="CodeParagraph"/>
            </w:pPr>
            <w:r w:rsidRPr="00DE4BF5">
              <w:rPr>
                <w:rStyle w:val="Code"/>
              </w:rPr>
              <w:t>&lt;/lg&gt;</w:t>
            </w:r>
          </w:p>
        </w:tc>
      </w:tr>
      <w:tr w:rsidR="00267571" w:rsidRPr="002E7083" w14:paraId="2D0FCE9A" w14:textId="77777777" w:rsidTr="00216AC5">
        <w:tc>
          <w:tcPr>
            <w:tcW w:w="5000" w:type="pct"/>
          </w:tcPr>
          <w:p w14:paraId="67286133" w14:textId="77777777" w:rsidR="00267571" w:rsidRDefault="00267571" w:rsidP="00216AC5">
            <w:pPr>
              <w:pStyle w:val="TableNote"/>
              <w:rPr>
                <w:lang w:eastAsia="zh-TW" w:bidi="hi-IN"/>
              </w:rPr>
            </w:pPr>
            <w:r>
              <w:rPr>
                <w:lang w:eastAsia="zh-TW" w:bidi="hi-IN"/>
              </w:rPr>
              <w:t xml:space="preserve">the composer or the engraver felt the need to add the honorific </w:t>
            </w:r>
            <w:r w:rsidRPr="004F09E4">
              <w:rPr>
                <w:rStyle w:val="Foreign"/>
                <w:lang w:eastAsia="zh-TW" w:bidi="hi-IN"/>
              </w:rPr>
              <w:t>śrī</w:t>
            </w:r>
            <w:r>
              <w:rPr>
                <w:lang w:eastAsia="zh-TW" w:bidi="hi-IN"/>
              </w:rPr>
              <w:t xml:space="preserve"> before the name of the deity, but the stanza’s metre would be disrupted by this addition</w:t>
            </w:r>
          </w:p>
          <w:p w14:paraId="1325D2AC" w14:textId="77777777" w:rsidR="00267571" w:rsidRPr="00B015E6" w:rsidRDefault="00267571" w:rsidP="00216AC5">
            <w:pPr>
              <w:pStyle w:val="TableNote"/>
              <w:rPr>
                <w:rStyle w:val="Code"/>
                <w:rFonts w:ascii="Arial" w:hAnsi="Arial" w:cs="Arial"/>
                <w:noProof w:val="0"/>
                <w:color w:val="auto"/>
                <w:sz w:val="18"/>
                <w:szCs w:val="18"/>
                <w:shd w:val="clear" w:color="auto" w:fill="auto"/>
                <w:lang w:eastAsia="zh-TW" w:bidi="hi-IN"/>
              </w:rPr>
            </w:pPr>
            <w:r w:rsidRPr="004F09E4">
              <w:rPr>
                <w:rStyle w:val="Foreign"/>
                <w:lang w:eastAsia="zh-TW" w:bidi="hi-IN"/>
              </w:rPr>
              <w:t>śrī</w:t>
            </w:r>
            <w:r>
              <w:rPr>
                <w:lang w:eastAsia="zh-TW" w:bidi="hi-IN"/>
              </w:rPr>
              <w:t xml:space="preserve"> is therefore encoded in a separate prose container before the stanza</w:t>
            </w:r>
          </w:p>
        </w:tc>
      </w:tr>
    </w:tbl>
    <w:p w14:paraId="3948A81F" w14:textId="370FBB48" w:rsidR="00C02B8C" w:rsidRPr="00DD7CCF" w:rsidRDefault="004D2E67" w:rsidP="00EB2024">
      <w:pPr>
        <w:pStyle w:val="Cmsor2"/>
      </w:pPr>
      <w:bookmarkStart w:id="587" w:name="_Toc182838302"/>
      <w:r w:rsidRPr="00DD7CCF">
        <w:lastRenderedPageBreak/>
        <w:t xml:space="preserve">Encoding </w:t>
      </w:r>
      <w:r w:rsidR="006733B4" w:rsidRPr="00DD7CCF">
        <w:t>correction</w:t>
      </w:r>
      <w:bookmarkEnd w:id="577"/>
      <w:bookmarkEnd w:id="587"/>
    </w:p>
    <w:p w14:paraId="33667352" w14:textId="0D7129B3" w:rsidR="00C02B8C" w:rsidRPr="00DD7CCF" w:rsidRDefault="004D2E67" w:rsidP="00EB2024">
      <w:pPr>
        <w:pStyle w:val="Cmsor3"/>
      </w:pPr>
      <w:bookmarkStart w:id="588" w:name="_tebtz9jasa9y" w:colFirst="0" w:colLast="0"/>
      <w:bookmarkStart w:id="589" w:name="_Ref43988218"/>
      <w:bookmarkStart w:id="590" w:name="_Toc182838303"/>
      <w:bookmarkEnd w:id="588"/>
      <w:r w:rsidRPr="00DD7CCF">
        <w:t>Flagging erroneous and uninterpretable text</w:t>
      </w:r>
      <w:bookmarkEnd w:id="589"/>
      <w:bookmarkEnd w:id="590"/>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EB2024">
      <w:pPr>
        <w:pStyle w:val="Cmsor3"/>
      </w:pPr>
      <w:bookmarkStart w:id="591" w:name="_wc8w2ovzvy8k" w:colFirst="0" w:colLast="0"/>
      <w:bookmarkStart w:id="592" w:name="_Ref43988258"/>
      <w:bookmarkStart w:id="593" w:name="_Toc182838304"/>
      <w:bookmarkEnd w:id="591"/>
      <w:r w:rsidRPr="00DD7CCF">
        <w:t>Correcting erroneous text</w:t>
      </w:r>
      <w:bookmarkEnd w:id="592"/>
      <w:bookmarkEnd w:id="593"/>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3B958900" w:rsidR="00C02B8C" w:rsidRPr="00DD7CCF" w:rsidRDefault="004D2E67" w:rsidP="00EB2024">
      <w:pPr>
        <w:pStyle w:val="Cmsor3"/>
      </w:pPr>
      <w:bookmarkStart w:id="594" w:name="_26gcps9vrjkt" w:colFirst="0" w:colLast="0"/>
      <w:bookmarkStart w:id="595" w:name="_Ref43988286"/>
      <w:bookmarkStart w:id="596" w:name="_Toc182838305"/>
      <w:bookmarkEnd w:id="594"/>
      <w:r w:rsidRPr="00DD7CCF">
        <w:t>Editorial deletion</w:t>
      </w:r>
      <w:bookmarkEnd w:id="595"/>
      <w:r w:rsidR="00E61AB0">
        <w:t xml:space="preserve"> (suppression)</w:t>
      </w:r>
      <w:bookmarkEnd w:id="596"/>
    </w:p>
    <w:p w14:paraId="3E5C2037" w14:textId="77777777" w:rsidR="00E61AB0" w:rsidRPr="00DD7CCF" w:rsidRDefault="00E61AB0" w:rsidP="00E61AB0">
      <w:pPr>
        <w:pStyle w:val="Lista"/>
      </w:pPr>
      <w:r w:rsidRPr="00DD7CCF">
        <w:t xml:space="preserve">where you find that one or more </w:t>
      </w:r>
      <w:r>
        <w:t xml:space="preserve">unnecessary </w:t>
      </w:r>
      <w:r w:rsidRPr="00DD7CCF">
        <w:t xml:space="preserve">characters were </w:t>
      </w:r>
      <w:r w:rsidRPr="005D2B22">
        <w:rPr>
          <w:b/>
          <w:bCs/>
        </w:rPr>
        <w:t>erroneously added</w:t>
      </w:r>
      <w:r w:rsidRPr="00DD7CCF">
        <w:t xml:space="preserve"> by the scribe, and </w:t>
      </w:r>
      <w:r>
        <w:t>the text can be corrected</w:t>
      </w:r>
      <w:r w:rsidRPr="00DD7CCF">
        <w:t xml:space="preserve">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1D95B883" w:rsidR="00C02B8C" w:rsidRPr="00DD7CCF" w:rsidRDefault="004D2E67" w:rsidP="00E2714A">
      <w:pPr>
        <w:pStyle w:val="Lista"/>
      </w:pPr>
      <w:r w:rsidRPr="00DD7CCF">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4D1F94">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EB2024">
      <w:pPr>
        <w:pStyle w:val="Cmsor3"/>
      </w:pPr>
      <w:bookmarkStart w:id="597" w:name="_mhw0d0be1rtp" w:colFirst="0" w:colLast="0"/>
      <w:bookmarkStart w:id="598" w:name="_Ref43988316"/>
      <w:bookmarkStart w:id="599" w:name="_Toc182838306"/>
      <w:bookmarkEnd w:id="597"/>
      <w:r w:rsidRPr="00DD7CCF">
        <w:t>Editorial addition</w:t>
      </w:r>
      <w:bookmarkEnd w:id="598"/>
      <w:bookmarkEnd w:id="599"/>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51E807C6"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FE7AC5">
        <w:fldChar w:fldCharType="begin"/>
      </w:r>
      <w:r w:rsidR="00FE7AC5">
        <w:instrText xml:space="preserve"> REF _Ref43979611 \r \h </w:instrText>
      </w:r>
      <w:r w:rsidR="00FE7AC5">
        <w:fldChar w:fldCharType="separate"/>
      </w:r>
      <w:r w:rsidR="004D1F94">
        <w:t>5.4</w:t>
      </w:r>
      <w:r w:rsidR="00FE7AC5">
        <w:fldChar w:fldCharType="end"/>
      </w:r>
      <w:r w:rsidRPr="00DD7CCF">
        <w:t>)</w:t>
      </w:r>
    </w:p>
    <w:p w14:paraId="08353EDE" w14:textId="6DD74BAF" w:rsidR="00FE7AC5" w:rsidRDefault="00FE7AC5" w:rsidP="00E2714A">
      <w:pPr>
        <w:pStyle w:val="Lista"/>
      </w:pPr>
      <w:r w:rsidRPr="00FE7AC5">
        <w:lastRenderedPageBreak/>
        <w:t>scribal omissions that you do not correct are to be encoded as per §</w:t>
      </w:r>
      <w:r w:rsidR="00E61AB0">
        <w:fldChar w:fldCharType="begin"/>
      </w:r>
      <w:r w:rsidR="00E61AB0">
        <w:instrText xml:space="preserve"> REF _Ref63674857 \r \h </w:instrText>
      </w:r>
      <w:r w:rsidR="00E61AB0">
        <w:fldChar w:fldCharType="separate"/>
      </w:r>
      <w:r w:rsidR="004D1F94">
        <w:t>6.4</w:t>
      </w:r>
      <w:r w:rsidR="00E61AB0">
        <w:fldChar w:fldCharType="end"/>
      </w:r>
      <w:r w:rsidRPr="00FE7AC5">
        <w:t>, while omissions corrected by a premodern editor on the original support are covered under §</w:t>
      </w:r>
      <w:r>
        <w:fldChar w:fldCharType="begin"/>
      </w:r>
      <w:r>
        <w:instrText xml:space="preserve"> REF _Ref43978471 \r \h </w:instrText>
      </w:r>
      <w:r>
        <w:fldChar w:fldCharType="separate"/>
      </w:r>
      <w:r w:rsidR="004D1F94">
        <w:t>4.4.2</w:t>
      </w:r>
      <w:r>
        <w:fldChar w:fldCharType="end"/>
      </w:r>
      <w:r w:rsidRPr="00FE7AC5">
        <w:t xml:space="preserve"> </w:t>
      </w:r>
    </w:p>
    <w:p w14:paraId="1C7299B3" w14:textId="7009FEE2"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4D1F94">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47C574DD"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4D1F94">
        <w:t>5.5</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EB2024">
      <w:pPr>
        <w:pStyle w:val="Cmsor3"/>
      </w:pPr>
      <w:bookmarkStart w:id="600" w:name="_9w2cv2tff5ws" w:colFirst="0" w:colLast="0"/>
      <w:bookmarkStart w:id="601" w:name="_Ref43988467"/>
      <w:bookmarkStart w:id="602" w:name="_Toc182838307"/>
      <w:bookmarkEnd w:id="600"/>
      <w:r w:rsidRPr="00DD7CCF">
        <w:t>Distinguishing correction from deletion and addition</w:t>
      </w:r>
      <w:bookmarkEnd w:id="601"/>
      <w:bookmarkEnd w:id="602"/>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6B076546" w:rsidR="00C02B8C" w:rsidRPr="00DD7CCF" w:rsidRDefault="004D2E67" w:rsidP="00E2714A">
      <w:pPr>
        <w:pStyle w:val="Lista2"/>
      </w:pPr>
      <w:r w:rsidRPr="00DD7CCF">
        <w:t>the nature of intervention must always be considered on the lev</w:t>
      </w:r>
      <w:r w:rsidR="00A21B99" w:rsidRPr="00DD7CCF">
        <w:t xml:space="preserve">el of </w:t>
      </w:r>
      <w:r w:rsidR="00A21B99">
        <w:t>transliterated characters</w:t>
      </w:r>
      <w:r w:rsidR="00A21B99" w:rsidRPr="00DD7CCF">
        <w:t>,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3E873A2E"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00A21B99">
        <w:rPr>
          <w:b/>
          <w:bCs/>
        </w:rPr>
        <w:t xml:space="preserve">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lastRenderedPageBreak/>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78BCBAC1"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vowelless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4D1F94">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EB2024">
      <w:pPr>
        <w:pStyle w:val="Cmsor3"/>
      </w:pPr>
      <w:bookmarkStart w:id="603" w:name="_xk5v4l7lzr6g" w:colFirst="0" w:colLast="0"/>
      <w:bookmarkStart w:id="604" w:name="_Ref43988445"/>
      <w:bookmarkStart w:id="605" w:name="_Toc182838308"/>
      <w:bookmarkEnd w:id="603"/>
      <w:r w:rsidRPr="00DD7CCF">
        <w:t>Good practice in correction</w:t>
      </w:r>
      <w:bookmarkEnd w:id="604"/>
      <w:bookmarkEnd w:id="605"/>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encode this intervention depending on how vowelless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&lt;/corr&gt;&lt;/choice&gt;</w:t>
      </w:r>
    </w:p>
    <w:p w14:paraId="492B42F7" w14:textId="16F05CCD"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rsidR="004D1F94">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lastRenderedPageBreak/>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0712D03A"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4D1F94">
        <w:t>6.3.3</w:t>
      </w:r>
      <w:r w:rsidR="0082156E" w:rsidRPr="00DD7CCF">
        <w:fldChar w:fldCharType="end"/>
      </w:r>
      <w:r w:rsidRPr="00DD7CCF">
        <w:t>)</w:t>
      </w:r>
    </w:p>
    <w:p w14:paraId="6DD9832B" w14:textId="62194AA2" w:rsidR="00C02B8C" w:rsidRPr="00DD7CCF" w:rsidRDefault="004D2E67" w:rsidP="00EB2024">
      <w:pPr>
        <w:pStyle w:val="Cmsor2"/>
      </w:pPr>
      <w:bookmarkStart w:id="606" w:name="_s3fp2wg6e0tr" w:colFirst="0" w:colLast="0"/>
      <w:bookmarkStart w:id="607" w:name="_Ref43979756"/>
      <w:bookmarkStart w:id="608" w:name="_Toc182838309"/>
      <w:bookmarkEnd w:id="606"/>
      <w:r w:rsidRPr="00DD7CCF">
        <w:t xml:space="preserve">Encoding </w:t>
      </w:r>
      <w:r w:rsidR="006733B4" w:rsidRPr="00DD7CCF">
        <w:t>normalisation</w:t>
      </w:r>
      <w:bookmarkEnd w:id="607"/>
      <w:bookmarkEnd w:id="608"/>
    </w:p>
    <w:p w14:paraId="4C8A02C1" w14:textId="5F7A2267" w:rsidR="00C02B8C" w:rsidRPr="00DD7CCF" w:rsidRDefault="004D2E67" w:rsidP="00EB2024">
      <w:pPr>
        <w:pStyle w:val="Cmsor3"/>
      </w:pPr>
      <w:bookmarkStart w:id="609" w:name="_4q8co2w6em7s" w:colFirst="0" w:colLast="0"/>
      <w:bookmarkStart w:id="610" w:name="_Ref43981422"/>
      <w:bookmarkStart w:id="611" w:name="_Toc182838310"/>
      <w:bookmarkEnd w:id="609"/>
      <w:r w:rsidRPr="00DD7CCF">
        <w:t>Flagging non-standard usage</w:t>
      </w:r>
      <w:bookmarkEnd w:id="610"/>
      <w:bookmarkEnd w:id="611"/>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EB2024">
      <w:pPr>
        <w:pStyle w:val="Cmsor3"/>
      </w:pPr>
      <w:bookmarkStart w:id="612" w:name="_gfq2483l08s8" w:colFirst="0" w:colLast="0"/>
      <w:bookmarkStart w:id="613" w:name="_Ref43979886"/>
      <w:bookmarkStart w:id="614" w:name="_Toc182838311"/>
      <w:bookmarkEnd w:id="612"/>
      <w:r w:rsidRPr="00DD7CCF">
        <w:t>Normalising non-standard usage</w:t>
      </w:r>
      <w:bookmarkEnd w:id="613"/>
      <w:bookmarkEnd w:id="614"/>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EB2024">
      <w:pPr>
        <w:pStyle w:val="Cmsor3"/>
      </w:pPr>
      <w:bookmarkStart w:id="615" w:name="_17phg3rwszds" w:colFirst="0" w:colLast="0"/>
      <w:bookmarkStart w:id="616" w:name="_Ref43988493"/>
      <w:bookmarkStart w:id="617" w:name="_Toc182838312"/>
      <w:bookmarkEnd w:id="615"/>
      <w:r w:rsidRPr="00DD7CCF">
        <w:t>Nesting normalisation and correction</w:t>
      </w:r>
      <w:bookmarkEnd w:id="616"/>
      <w:bookmarkEnd w:id="617"/>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547335" w:rsidRDefault="004D2E67" w:rsidP="00547335">
      <w:pPr>
        <w:pStyle w:val="Lista2"/>
        <w:rPr>
          <w:rStyle w:val="Code"/>
          <w:rFonts w:ascii="Gentium Plus" w:hAnsi="Gentium Plus" w:cs="Arial Unicode MS"/>
          <w:noProof w:val="0"/>
          <w:color w:val="auto"/>
          <w:shd w:val="clear" w:color="auto" w:fill="auto"/>
        </w:rPr>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547335" w:rsidRDefault="00547335" w:rsidP="00547335">
      <w:pPr>
        <w:pStyle w:val="Lista2"/>
        <w:rPr>
          <w:rStyle w:val="Code"/>
          <w:rFonts w:ascii="Gentium Plus" w:hAnsi="Gentium Plus" w:cs="Arial Unicode MS"/>
          <w:noProof w:val="0"/>
          <w:color w:val="auto"/>
          <w:shd w:val="clear" w:color="auto" w:fill="auto"/>
        </w:rPr>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lastRenderedPageBreak/>
        <w:t xml:space="preserve">in an inscription that tendentiously omits </w:t>
      </w:r>
      <w:r w:rsidRPr="00547335">
        <w:rPr>
          <w:rStyle w:val="Foreign"/>
        </w:rPr>
        <w:t>virāma</w:t>
      </w:r>
      <w:r w:rsidRPr="00547335">
        <w:t xml:space="preserve">s, this omission is encoded as a non-standard feature (normalising the final </w:t>
      </w:r>
      <w:r w:rsidRPr="00547335">
        <w:rPr>
          <w:rStyle w:val="Foreign"/>
        </w:rPr>
        <w:t>a</w:t>
      </w:r>
      <w:r w:rsidRPr="00547335">
        <w:t xml:space="preserve"> to a </w:t>
      </w:r>
      <w:r w:rsidRPr="00547335">
        <w:rPr>
          <w:rStyle w:val="Foreign"/>
        </w:rPr>
        <w:t>virāma</w:t>
      </w:r>
      <w:r w:rsidR="00FF5EF5" w:rsidRPr="006B5499">
        <w:rPr>
          <w:rStyle w:val="Lbjegyzet-hivatkozs"/>
        </w:rPr>
        <w:footnoteReference w:id="39"/>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426495E4"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4D1F94">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EB2024">
      <w:pPr>
        <w:pStyle w:val="Cmsor3"/>
      </w:pPr>
      <w:bookmarkStart w:id="618" w:name="_ed4evxx65471" w:colFirst="0" w:colLast="0"/>
      <w:bookmarkStart w:id="619" w:name="_Ref43988385"/>
      <w:bookmarkStart w:id="620" w:name="_Toc182838313"/>
      <w:bookmarkEnd w:id="618"/>
      <w:r w:rsidRPr="00DD7CCF">
        <w:t>Good practice in normalisation</w:t>
      </w:r>
      <w:bookmarkEnd w:id="619"/>
      <w:bookmarkEnd w:id="620"/>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lastRenderedPageBreak/>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02FDEC1C"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4D1F94">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14:paraId="1ED01A7E" w14:textId="77777777" w:rsidR="00C02B8C" w:rsidRPr="00DD7CCF" w:rsidRDefault="004D2E67" w:rsidP="00EB2024">
      <w:pPr>
        <w:pStyle w:val="Cmsor3"/>
      </w:pPr>
      <w:bookmarkStart w:id="621" w:name="_ucm4r081jfln" w:colFirst="0" w:colLast="0"/>
      <w:bookmarkStart w:id="622" w:name="_Toc182838314"/>
      <w:bookmarkEnd w:id="621"/>
      <w:r w:rsidRPr="00DD7CCF">
        <w:t>How non-standard is non-standard?</w:t>
      </w:r>
      <w:bookmarkEnd w:id="622"/>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55490158"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4D1F94">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lastRenderedPageBreak/>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EB2024">
      <w:pPr>
        <w:pStyle w:val="Cmsor3"/>
      </w:pPr>
      <w:bookmarkStart w:id="623" w:name="_65k0k8n31en0" w:colFirst="0" w:colLast="0"/>
      <w:bookmarkStart w:id="624" w:name="_Ref43987541"/>
      <w:bookmarkStart w:id="625" w:name="_Toc182838315"/>
      <w:bookmarkEnd w:id="623"/>
      <w:r w:rsidRPr="00DD7CCF">
        <w:t>Supplying punctuation</w:t>
      </w:r>
      <w:bookmarkEnd w:id="624"/>
      <w:bookmarkEnd w:id="625"/>
    </w:p>
    <w:p w14:paraId="1A004FDE" w14:textId="6B1D0F58"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CB56FA">
        <w:fldChar w:fldCharType="begin"/>
      </w:r>
      <w:r w:rsidR="00CB56FA">
        <w:instrText xml:space="preserve"> REF _Ref182580335 \r \h </w:instrText>
      </w:r>
      <w:r w:rsidR="00CB56FA">
        <w:fldChar w:fldCharType="separate"/>
      </w:r>
      <w:r w:rsidR="004D1F94">
        <w:t>4.2.3.3</w:t>
      </w:r>
      <w:r w:rsidR="00CB56FA">
        <w:fldChar w:fldCharType="end"/>
      </w:r>
      <w:r w:rsidRPr="00DD7CCF">
        <w:t>, editorial punctuation marks must never be added silently to a text</w:t>
      </w:r>
    </w:p>
    <w:p w14:paraId="1904C6A0" w14:textId="13D4752B"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4D1F94">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0085B551"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4D1F94">
        <w:t>2.1.3</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4E6CE0E4"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CB56FA">
        <w:fldChar w:fldCharType="begin"/>
      </w:r>
      <w:r w:rsidR="00CB56FA">
        <w:instrText xml:space="preserve"> REF _Ref182580335 \r \h </w:instrText>
      </w:r>
      <w:r w:rsidR="00CB56FA">
        <w:fldChar w:fldCharType="separate"/>
      </w:r>
      <w:r w:rsidR="004D1F94">
        <w:t>4.2.3.3</w:t>
      </w:r>
      <w:r w:rsidR="00CB56FA">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lastRenderedPageBreak/>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6B5499">
        <w:rPr>
          <w:rStyle w:val="Lbjegyzet-hivatkozs"/>
        </w:rPr>
        <w:footnoteReference w:id="40"/>
      </w:r>
    </w:p>
    <w:p w14:paraId="63621616" w14:textId="77777777" w:rsidR="008A501C" w:rsidRDefault="008A501C" w:rsidP="008A501C">
      <w:pPr>
        <w:pStyle w:val="Lista2"/>
      </w:pPr>
      <w:r>
        <w:t>although many earlier editors supply two levels of punctuation (daṇḍa and double daṇḍa),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62102A">
        <w:rPr>
          <w:rStyle w:val="Codetext"/>
        </w:rPr>
        <w:t>=</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62102A">
        <w:rPr>
          <w:rStyle w:val="Codetext"/>
        </w:rPr>
        <w:t>=</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2532480B" w:rsidR="004B08F9" w:rsidRPr="00DD7CCF" w:rsidRDefault="004B08F9" w:rsidP="009F585E">
            <w:pPr>
              <w:pStyle w:val="Kpalrs"/>
            </w:pPr>
            <w:r w:rsidRPr="00DD7CCF">
              <w:t xml:space="preserve">Example </w:t>
            </w:r>
            <w:fldSimple w:instr=" STYLEREF 3 \s ">
              <w:r w:rsidR="004D1F94">
                <w:rPr>
                  <w:noProof/>
                </w:rPr>
                <w:t>6.3.6</w:t>
              </w:r>
            </w:fldSimple>
            <w:r w:rsidRPr="00DD7CCF">
              <w:t>.</w:t>
            </w:r>
            <w:fldSimple w:instr=" SEQ Example \* ALPHABETIC \s 3 ">
              <w:r w:rsidR="004D1F94">
                <w:rPr>
                  <w:noProof/>
                </w:rPr>
                <w:t>A</w:t>
              </w:r>
            </w:fldSimple>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4805387A" w:rsidR="004B08F9" w:rsidRPr="00DD7CCF" w:rsidRDefault="004B08F9" w:rsidP="009F585E">
            <w:pPr>
              <w:pStyle w:val="Kpalrs"/>
            </w:pPr>
            <w:r w:rsidRPr="00DD7CCF">
              <w:t xml:space="preserve">Example </w:t>
            </w:r>
            <w:fldSimple w:instr=" STYLEREF 3 \s ">
              <w:r w:rsidR="004D1F94">
                <w:rPr>
                  <w:noProof/>
                </w:rPr>
                <w:t>6.3.6</w:t>
              </w:r>
            </w:fldSimple>
            <w:r w:rsidRPr="00DD7CCF">
              <w:t>.</w:t>
            </w:r>
            <w:fldSimple w:instr=" SEQ Example \* ALPHABETIC \s 3 ">
              <w:r w:rsidR="004D1F94">
                <w:rPr>
                  <w:noProof/>
                </w:rPr>
                <w:t>B</w:t>
              </w:r>
            </w:fldSimple>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EB2024">
      <w:pPr>
        <w:pStyle w:val="Cmsor3"/>
      </w:pPr>
      <w:bookmarkStart w:id="626" w:name="_1tyn3helxkp0" w:colFirst="0" w:colLast="0"/>
      <w:bookmarkStart w:id="627" w:name="_Ref43991983"/>
      <w:bookmarkStart w:id="628" w:name="_Toc182838316"/>
      <w:bookmarkEnd w:id="626"/>
      <w:r w:rsidRPr="00DD7CCF">
        <w:t>Automated normali</w:t>
      </w:r>
      <w:r w:rsidRPr="008608D1">
        <w:t>sation</w:t>
      </w:r>
      <w:bookmarkEnd w:id="627"/>
      <w:bookmarkEnd w:id="628"/>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r w:rsidRPr="00DD7CCF">
        <w:rPr>
          <w:rStyle w:val="Foreign"/>
        </w:rPr>
        <w:t>avagraha</w:t>
      </w:r>
      <w:r w:rsidRPr="005D2B22">
        <w:rPr>
          <w:b/>
          <w:bCs/>
        </w:rPr>
        <w:t>s</w:t>
      </w:r>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6B5499">
        <w:rPr>
          <w:rStyle w:val="Lbjegyzet-hivatkozs"/>
        </w:rPr>
        <w:footnoteReference w:id="41"/>
      </w:r>
    </w:p>
    <w:p w14:paraId="635D1B9D" w14:textId="0C6582AB" w:rsidR="00C02B8C" w:rsidRDefault="004D2E67" w:rsidP="00E2714A">
      <w:pPr>
        <w:pStyle w:val="Lista2"/>
      </w:pPr>
      <w:r w:rsidRPr="00DD7CCF">
        <w:t xml:space="preserve">original </w:t>
      </w:r>
      <w:r w:rsidRPr="00DD7CCF">
        <w:rPr>
          <w:rStyle w:val="Foreign"/>
        </w:rPr>
        <w:t>avagraha</w:t>
      </w:r>
      <w:r w:rsidRPr="00DD7CCF">
        <w:t>s transliterated as ’! will not be auto-tagged in this way, but the exclamation mark will be removed automatically</w:t>
      </w:r>
    </w:p>
    <w:p w14:paraId="4406FC61" w14:textId="77777777" w:rsidR="008A501C" w:rsidRDefault="008A501C" w:rsidP="008A501C">
      <w:pPr>
        <w:pStyle w:val="Lista2"/>
      </w:pPr>
      <w:r>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t xml:space="preserve">e.g. </w:t>
      </w:r>
      <w:r w:rsidRPr="00060C45">
        <w:rPr>
          <w:rStyle w:val="Code"/>
        </w:rPr>
        <w:t xml:space="preserve">&lt;supplied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FCA9853" w14:textId="7E773276" w:rsidR="00DA61F4" w:rsidRDefault="00DA61F4" w:rsidP="00EB2024">
      <w:pPr>
        <w:pStyle w:val="Cmsor2"/>
      </w:pPr>
      <w:bookmarkStart w:id="629" w:name="_Ref63674857"/>
      <w:bookmarkStart w:id="630" w:name="_Ref43978756"/>
      <w:bookmarkStart w:id="631" w:name="_Toc182838317"/>
      <w:r>
        <w:lastRenderedPageBreak/>
        <w:t xml:space="preserve">Scribal </w:t>
      </w:r>
      <w:r w:rsidR="006733B4">
        <w:t>omission without editorial restoration</w:t>
      </w:r>
      <w:bookmarkEnd w:id="629"/>
      <w:bookmarkEnd w:id="631"/>
    </w:p>
    <w:p w14:paraId="497D2577" w14:textId="77777777" w:rsidR="00DA61F4" w:rsidRDefault="00DA61F4" w:rsidP="00DA61F4">
      <w:pPr>
        <w:pStyle w:val="Lista"/>
      </w:pPr>
      <w:r>
        <w:t>this subsection is concerned with cases when the engraver omitted one or more characters from the text, and you cannot restore the omitted text</w:t>
      </w:r>
    </w:p>
    <w:p w14:paraId="61132550" w14:textId="1323ADA6" w:rsidR="00DA61F4" w:rsidRDefault="00DA61F4" w:rsidP="00DA61F4">
      <w:pPr>
        <w:pStyle w:val="Lista2"/>
      </w:pPr>
      <w:r>
        <w:t>scribal omissions corrected by a premodern editor on the original artifact are covered under §</w:t>
      </w:r>
      <w:r>
        <w:fldChar w:fldCharType="begin"/>
      </w:r>
      <w:r>
        <w:instrText xml:space="preserve"> REF _Ref43978471 \r \h </w:instrText>
      </w:r>
      <w:r>
        <w:fldChar w:fldCharType="separate"/>
      </w:r>
      <w:r w:rsidR="004D1F94">
        <w:t>4.4.2</w:t>
      </w:r>
      <w:r>
        <w:fldChar w:fldCharType="end"/>
      </w:r>
      <w:r>
        <w:t>, and scribal omissions restored by the modern editor are dealt with under §</w:t>
      </w:r>
      <w:r>
        <w:fldChar w:fldCharType="begin"/>
      </w:r>
      <w:r>
        <w:instrText xml:space="preserve"> REF _Ref43988316 \r \h </w:instrText>
      </w:r>
      <w:r>
        <w:fldChar w:fldCharType="separate"/>
      </w:r>
      <w:r w:rsidR="004D1F94">
        <w:t>6.2.4</w:t>
      </w:r>
      <w:r>
        <w:fldChar w:fldCharType="end"/>
      </w:r>
    </w:p>
    <w:p w14:paraId="368B5B29" w14:textId="77777777" w:rsidR="00DA61F4" w:rsidRDefault="00DA61F4" w:rsidP="00DA61F4">
      <w:pPr>
        <w:pStyle w:val="Lista"/>
      </w:pPr>
      <w:r>
        <w:t xml:space="preserve">the encoding of such omissions, like that of lacunae, involves the </w:t>
      </w:r>
      <w:r w:rsidRPr="00DA61F4">
        <w:rPr>
          <w:rStyle w:val="Code"/>
        </w:rPr>
        <w:t>&lt;gap/&gt;</w:t>
      </w:r>
      <w:r>
        <w:t xml:space="preserve"> element, with the following mandatory attributes</w:t>
      </w:r>
    </w:p>
    <w:p w14:paraId="1B34F95B" w14:textId="77777777" w:rsidR="00DA61F4" w:rsidRDefault="00DA61F4" w:rsidP="00DA61F4">
      <w:pPr>
        <w:pStyle w:val="Lista2"/>
      </w:pPr>
      <w:r w:rsidRPr="00DA61F4">
        <w:rPr>
          <w:rStyle w:val="Codeattribute"/>
        </w:rPr>
        <w:t>@reason</w:t>
      </w:r>
      <w:r w:rsidRPr="00DA61F4">
        <w:rPr>
          <w:rStyle w:val="Code"/>
        </w:rPr>
        <w:t>=</w:t>
      </w:r>
      <w:r w:rsidRPr="00DA61F4">
        <w:rPr>
          <w:rStyle w:val="Codevalue"/>
        </w:rPr>
        <w:t>"omitted"</w:t>
      </w:r>
    </w:p>
    <w:p w14:paraId="5A4EDA25" w14:textId="77777777" w:rsidR="00DA61F4" w:rsidRDefault="00DA61F4" w:rsidP="00DA61F4">
      <w:pPr>
        <w:pStyle w:val="Lista2"/>
      </w:pPr>
      <w:r w:rsidRPr="00DA61F4">
        <w:rPr>
          <w:rStyle w:val="Codeattribute"/>
        </w:rPr>
        <w:t>@unit</w:t>
      </w:r>
      <w:r w:rsidRPr="00DA61F4">
        <w:rPr>
          <w:rStyle w:val="Code"/>
        </w:rPr>
        <w:t>=</w:t>
      </w:r>
      <w:r w:rsidRPr="00DA61F4">
        <w:rPr>
          <w:rStyle w:val="Codevalue"/>
        </w:rPr>
        <w:t>"character"</w:t>
      </w:r>
    </w:p>
    <w:p w14:paraId="1E139F3A" w14:textId="7CDD80A2" w:rsidR="00DA61F4" w:rsidRDefault="00DA61F4" w:rsidP="00DA61F4">
      <w:pPr>
        <w:pStyle w:val="Lista2"/>
      </w:pPr>
      <w:r>
        <w:t xml:space="preserve">either </w:t>
      </w:r>
      <w:r w:rsidRPr="00DA61F4">
        <w:rPr>
          <w:rStyle w:val="Codeattribute"/>
        </w:rPr>
        <w:t>@extent</w:t>
      </w:r>
      <w:r>
        <w:t xml:space="preserve"> or </w:t>
      </w:r>
      <w:r w:rsidRPr="00DA61F4">
        <w:rPr>
          <w:rStyle w:val="Codeattribute"/>
        </w:rPr>
        <w:t>@quantity</w:t>
      </w:r>
      <w:r>
        <w:t>, as explained under §</w:t>
      </w:r>
      <w:r>
        <w:fldChar w:fldCharType="begin"/>
      </w:r>
      <w:r>
        <w:instrText xml:space="preserve"> REF _Ref43988016 \r \h </w:instrText>
      </w:r>
      <w:r>
        <w:fldChar w:fldCharType="separate"/>
      </w:r>
      <w:r w:rsidR="004D1F94">
        <w:t>5.4.3</w:t>
      </w:r>
      <w:r>
        <w:fldChar w:fldCharType="end"/>
      </w:r>
    </w:p>
    <w:p w14:paraId="705CAF84" w14:textId="130E6482" w:rsidR="00DA61F4" w:rsidRPr="00DA61F4" w:rsidRDefault="00DA61F4" w:rsidP="00DA61F4">
      <w:pPr>
        <w:pStyle w:val="Lista"/>
      </w:pPr>
      <w:r>
        <w:t xml:space="preserve">if such an omission occurs in metrical verse, then encode the prosody of the omitted text by wrapping the </w:t>
      </w:r>
      <w:r w:rsidRPr="00DA61F4">
        <w:rPr>
          <w:rStyle w:val="Code"/>
        </w:rPr>
        <w:t>&lt;gap/&gt;</w:t>
      </w:r>
      <w:r>
        <w:t xml:space="preserve"> element in </w:t>
      </w:r>
      <w:r w:rsidRPr="00DA61F4">
        <w:rPr>
          <w:rStyle w:val="Code"/>
        </w:rPr>
        <w:t>&lt;seg&gt;</w:t>
      </w:r>
      <w:r>
        <w:t xml:space="preserve"> and adding </w:t>
      </w:r>
      <w:r w:rsidRPr="00DA61F4">
        <w:rPr>
          <w:rStyle w:val="Codeattribute"/>
        </w:rPr>
        <w:t>@met</w:t>
      </w:r>
      <w:r>
        <w:t xml:space="preserve"> to the latter, with values as per §</w:t>
      </w:r>
      <w:r>
        <w:fldChar w:fldCharType="begin"/>
      </w:r>
      <w:r>
        <w:instrText xml:space="preserve"> REF _Ref43981586 \r \h </w:instrText>
      </w:r>
      <w:r>
        <w:fldChar w:fldCharType="separate"/>
      </w:r>
      <w:r w:rsidR="004D1F94">
        <w:t>5.4.4</w:t>
      </w:r>
      <w:r>
        <w:fldChar w:fldCharType="end"/>
      </w:r>
    </w:p>
    <w:p w14:paraId="5FA19843" w14:textId="4C0D2F3D" w:rsidR="00C02B8C" w:rsidRPr="00DD7CCF" w:rsidRDefault="004D2E67" w:rsidP="00EB2024">
      <w:pPr>
        <w:pStyle w:val="Cmsor1"/>
      </w:pPr>
      <w:bookmarkStart w:id="632" w:name="_Ref181352167"/>
      <w:bookmarkStart w:id="633" w:name="_Toc182838318"/>
      <w:r w:rsidRPr="00DD7CCF">
        <w:lastRenderedPageBreak/>
        <w:t xml:space="preserve">Encoding </w:t>
      </w:r>
      <w:r w:rsidR="006733B4" w:rsidRPr="00DD7CCF">
        <w:t>additional information in the edition</w:t>
      </w:r>
      <w:bookmarkEnd w:id="630"/>
      <w:bookmarkEnd w:id="632"/>
      <w:bookmarkEnd w:id="633"/>
    </w:p>
    <w:p w14:paraId="555B319B" w14:textId="7EB4D08F" w:rsidR="00C02B8C" w:rsidRPr="00DD7CCF" w:rsidRDefault="004D2E67" w:rsidP="00EB2024">
      <w:pPr>
        <w:pStyle w:val="Cmsor2"/>
      </w:pPr>
      <w:bookmarkStart w:id="634" w:name="_hrv588cx6rm9" w:colFirst="0" w:colLast="0"/>
      <w:bookmarkStart w:id="635" w:name="_Ref43980607"/>
      <w:bookmarkStart w:id="636" w:name="_Toc182838319"/>
      <w:bookmarkEnd w:id="634"/>
      <w:r w:rsidRPr="00DD7CCF">
        <w:t xml:space="preserve">Numeral </w:t>
      </w:r>
      <w:r w:rsidR="006733B4" w:rsidRPr="00DD7CCF">
        <w:t>values</w:t>
      </w:r>
      <w:bookmarkEnd w:id="635"/>
      <w:bookmarkEnd w:id="636"/>
    </w:p>
    <w:p w14:paraId="268AFD66" w14:textId="1D11D9B4" w:rsidR="00C02B8C" w:rsidRPr="00DD7CCF" w:rsidRDefault="004D2E67" w:rsidP="00EB2024">
      <w:pPr>
        <w:pStyle w:val="Cmsor3"/>
      </w:pPr>
      <w:bookmarkStart w:id="637" w:name="_u6q2l31rs9n0" w:colFirst="0" w:colLast="0"/>
      <w:bookmarkStart w:id="638" w:name="_Toc182838320"/>
      <w:bookmarkEnd w:id="637"/>
      <w:r w:rsidRPr="00DD7CCF">
        <w:t>Generic numeral markup</w:t>
      </w:r>
      <w:bookmarkEnd w:id="638"/>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6D8273EF"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543984">
        <w:fldChar w:fldCharType="begin"/>
      </w:r>
      <w:r w:rsidR="00543984">
        <w:instrText xml:space="preserve"> REF _Ref182551676 \r \h </w:instrText>
      </w:r>
      <w:r w:rsidR="00543984">
        <w:fldChar w:fldCharType="separate"/>
      </w:r>
      <w:r w:rsidR="004D1F94">
        <w:t>4.2.2</w:t>
      </w:r>
      <w:r w:rsidR="00543984">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4E5A61F2"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CB56FA">
        <w:fldChar w:fldCharType="begin"/>
      </w:r>
      <w:r w:rsidR="00CB56FA">
        <w:instrText xml:space="preserve"> REF _Ref182579753 \r \h </w:instrText>
      </w:r>
      <w:r w:rsidR="00CB56FA">
        <w:fldChar w:fldCharType="separate"/>
      </w:r>
      <w:r w:rsidR="004D1F94">
        <w:t>4.2.4</w:t>
      </w:r>
      <w:r w:rsidR="00CB56FA">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8E6CB2" w:rsidRDefault="004D2E67" w:rsidP="00E2714A">
      <w:pPr>
        <w:pStyle w:val="Lista2"/>
        <w:rPr>
          <w:rStyle w:val="Code"/>
          <w:rFonts w:ascii="Gentium Plus" w:hAnsi="Gentium Plus" w:cs="Arial Unicode MS"/>
          <w:noProof w:val="0"/>
          <w:color w:val="auto"/>
          <w:shd w:val="clear" w:color="auto" w:fill="auto"/>
        </w:rPr>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1C8D1BB" w14:textId="1C223667" w:rsidR="008E6CB2" w:rsidRPr="008E6CB2" w:rsidRDefault="008E6CB2" w:rsidP="00E2714A">
      <w:pPr>
        <w:pStyle w:val="Lista2"/>
      </w:pPr>
      <w:r w:rsidRPr="008E6CB2">
        <w:t>see</w:t>
      </w:r>
      <w:r>
        <w:t xml:space="preserve"> also </w:t>
      </w:r>
      <w:r>
        <w:fldChar w:fldCharType="begin"/>
      </w:r>
      <w:r>
        <w:instrText xml:space="preserve"> REF _Ref182560821 \h </w:instrText>
      </w:r>
      <w:r>
        <w:fldChar w:fldCharType="separate"/>
      </w:r>
      <w:r w:rsidR="004D1F94" w:rsidRPr="00DD7CCF">
        <w:t xml:space="preserve">Example </w:t>
      </w:r>
      <w:r w:rsidR="004D1F94">
        <w:rPr>
          <w:noProof/>
        </w:rPr>
        <w:t>4.2.2</w:t>
      </w:r>
      <w:r w:rsidR="004D1F94" w:rsidRPr="00DD7CCF">
        <w:t>.</w:t>
      </w:r>
      <w:r w:rsidR="004D1F94">
        <w:rPr>
          <w:noProof/>
        </w:rPr>
        <w:t>A</w:t>
      </w:r>
      <w:r>
        <w:fldChar w:fldCharType="end"/>
      </w:r>
      <w:r>
        <w:t xml:space="preserve"> and </w:t>
      </w:r>
      <w:r>
        <w:fldChar w:fldCharType="begin"/>
      </w:r>
      <w:r>
        <w:instrText xml:space="preserve"> REF _Ref182560892 \h </w:instrText>
      </w:r>
      <w:r>
        <w:fldChar w:fldCharType="separate"/>
      </w:r>
      <w:r w:rsidR="004D1F94" w:rsidRPr="00DD7CCF">
        <w:t xml:space="preserve">Example </w:t>
      </w:r>
      <w:r w:rsidR="004D1F94">
        <w:rPr>
          <w:noProof/>
        </w:rPr>
        <w:t>7.1.1</w:t>
      </w:r>
      <w:r w:rsidR="004D1F94" w:rsidRPr="00DD7CCF">
        <w:t>.</w:t>
      </w:r>
      <w:r w:rsidR="004D1F94">
        <w:rPr>
          <w:noProof/>
        </w:rPr>
        <w:t>A</w:t>
      </w:r>
      <w:r>
        <w:fldChar w:fldCharType="end"/>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66747064" w:rsidR="00E83110" w:rsidRPr="00DD7CCF" w:rsidRDefault="00E83110" w:rsidP="009F585E">
            <w:pPr>
              <w:pStyle w:val="Kpalrs"/>
            </w:pPr>
            <w:bookmarkStart w:id="639" w:name="_Ref182560892"/>
            <w:r w:rsidRPr="00DD7CCF">
              <w:t xml:space="preserve">Example </w:t>
            </w:r>
            <w:fldSimple w:instr=" STYLEREF 3 \s ">
              <w:r w:rsidR="004D1F94">
                <w:rPr>
                  <w:noProof/>
                </w:rPr>
                <w:t>7.1.1</w:t>
              </w:r>
            </w:fldSimple>
            <w:r w:rsidRPr="00DD7CCF">
              <w:t>.</w:t>
            </w:r>
            <w:fldSimple w:instr=" SEQ Example \* ALPHABETIC \s 3 ">
              <w:r w:rsidR="004D1F94">
                <w:rPr>
                  <w:noProof/>
                </w:rPr>
                <w:t>A</w:t>
              </w:r>
            </w:fldSimple>
            <w:bookmarkEnd w:id="639"/>
            <w:r w:rsidRPr="00DD7CCF">
              <w:t>: complex Tamil numeral</w:t>
            </w:r>
          </w:p>
        </w:tc>
      </w:tr>
      <w:tr w:rsidR="00E83110" w:rsidRPr="00DD7CCF" w14:paraId="6E7A2120" w14:textId="77777777" w:rsidTr="00837BA5">
        <w:tc>
          <w:tcPr>
            <w:tcW w:w="5000" w:type="pct"/>
          </w:tcPr>
          <w:p w14:paraId="6AF25A2B" w14:textId="77777777" w:rsidR="00E83110" w:rsidRPr="00DD7CCF" w:rsidRDefault="00E83110" w:rsidP="007B52A3">
            <w:pPr>
              <w:pStyle w:val="Image"/>
              <w:rPr>
                <w:rStyle w:val="Code"/>
              </w:rPr>
            </w:pPr>
            <w:r w:rsidRPr="00DD7CCF">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E83110">
            <w:pPr>
              <w:pStyle w:val="TableNote"/>
            </w:pPr>
            <w:r w:rsidRPr="00DD7CCF">
              <w:t xml:space="preserve">the numeral </w:t>
            </w:r>
            <w:bookmarkStart w:id="640"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640"/>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EB2024">
      <w:pPr>
        <w:pStyle w:val="Cmsor3"/>
      </w:pPr>
      <w:bookmarkStart w:id="641" w:name="_du4pk4npc5nc" w:colFirst="0" w:colLast="0"/>
      <w:bookmarkStart w:id="642" w:name="_Toc182838321"/>
      <w:bookmarkEnd w:id="641"/>
      <w:r w:rsidRPr="00DD7CCF">
        <w:lastRenderedPageBreak/>
        <w:t>Difficulties in reading numbers</w:t>
      </w:r>
      <w:bookmarkEnd w:id="642"/>
    </w:p>
    <w:p w14:paraId="73970C90" w14:textId="43816A9F"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4D1F94">
        <w:t>5</w:t>
      </w:r>
      <w:r w:rsidR="0082156E" w:rsidRPr="00DD7CCF">
        <w:fldChar w:fldCharType="end"/>
      </w:r>
      <w:r w:rsidRPr="00DD7CCF">
        <w:t>)</w:t>
      </w:r>
    </w:p>
    <w:p w14:paraId="04C9EC8C" w14:textId="77777777" w:rsidR="00C02B8C" w:rsidRPr="00DD7CCF" w:rsidRDefault="004D2E67" w:rsidP="00E2714A">
      <w:pPr>
        <w:pStyle w:val="Lista"/>
      </w:pPr>
      <w:r w:rsidRPr="00DD7CCF">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6B5499">
        <w:rPr>
          <w:rStyle w:val="Lbjegyzet-hivatkozs"/>
        </w:rPr>
        <w:footnoteReference w:id="42"/>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6B5499">
        <w:rPr>
          <w:rStyle w:val="Lbjegyzet-hivatkozs"/>
        </w:rPr>
        <w:footnoteReference w:id="43"/>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EB2024">
      <w:pPr>
        <w:pStyle w:val="Cmsor3"/>
      </w:pPr>
      <w:bookmarkStart w:id="643" w:name="_h6ric5yl5k83" w:colFirst="0" w:colLast="0"/>
      <w:bookmarkStart w:id="644" w:name="_Toc182838322"/>
      <w:bookmarkEnd w:id="643"/>
      <w:r w:rsidRPr="00DD7CCF">
        <w:t>Editorial intervention and numerals</w:t>
      </w:r>
      <w:bookmarkEnd w:id="644"/>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BB504D" w:rsidRDefault="004D2E67" w:rsidP="00E2714A">
      <w:pPr>
        <w:pStyle w:val="Lista2"/>
        <w:rPr>
          <w:rStyle w:val="Code"/>
          <w:rFonts w:ascii="Gentium Plus" w:hAnsi="Gentium Plus" w:cs="Arial Unicode MS"/>
          <w:noProof w:val="0"/>
          <w:color w:val="auto"/>
          <w:shd w:val="clear" w:color="auto" w:fill="auto"/>
        </w:rPr>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7A21D948" w14:textId="77777777" w:rsidR="00BB504D" w:rsidRDefault="00BB504D" w:rsidP="00BB504D">
      <w:pPr>
        <w:pStyle w:val="Lista2"/>
      </w:pPr>
      <w:r>
        <w:lastRenderedPageBreak/>
        <w:t>as a corollary of this, the entire number must be included in the correction markup even when editorial correction affects only one digit of a multi-digit numeral (regardless of whether the digits are in place value notation or not)</w:t>
      </w:r>
    </w:p>
    <w:p w14:paraId="26154B7B" w14:textId="610F6EA1" w:rsidR="00BB504D" w:rsidRPr="00DD7CCF" w:rsidRDefault="00BB504D" w:rsidP="00BB504D">
      <w:pPr>
        <w:pStyle w:val="Lista3"/>
      </w:pPr>
      <w:r>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w:t>
      </w:r>
      <w:r>
        <w:rPr>
          <w:rStyle w:val="Codevalue"/>
        </w:rPr>
        <w:t>18</w:t>
      </w:r>
      <w:r w:rsidRPr="0046000E">
        <w:rPr>
          <w:rStyle w:val="Codevalue"/>
        </w:rPr>
        <w:t>"</w:t>
      </w:r>
      <w:r w:rsidRPr="00DD7CCF">
        <w:rPr>
          <w:rStyle w:val="Code"/>
        </w:rPr>
        <w:t>&gt;</w:t>
      </w:r>
      <w:r>
        <w:rPr>
          <w:rStyle w:val="Codetext"/>
        </w:rPr>
        <w:t>18</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w:t>
      </w:r>
      <w:r>
        <w:rPr>
          <w:rStyle w:val="Codevalue"/>
        </w:rPr>
        <w:t>28</w:t>
      </w:r>
      <w:r w:rsidRPr="0046000E">
        <w:rPr>
          <w:rStyle w:val="Codevalue"/>
        </w:rPr>
        <w:t>"</w:t>
      </w:r>
      <w:r w:rsidRPr="00DD7CCF">
        <w:rPr>
          <w:rStyle w:val="Code"/>
        </w:rPr>
        <w:t>&gt;</w:t>
      </w:r>
      <w:r>
        <w:rPr>
          <w:rStyle w:val="Codetext"/>
        </w:rPr>
        <w:t>28</w:t>
      </w:r>
      <w:r w:rsidRPr="00DD7CCF">
        <w:rPr>
          <w:rStyle w:val="Code"/>
        </w:rPr>
        <w:t>&lt;/num&gt;&lt;/corr&gt;&lt;/choice&gt;</w:t>
      </w:r>
    </w:p>
    <w:p w14:paraId="247F189E" w14:textId="77777777" w:rsidR="00C02B8C" w:rsidRPr="00DD7CCF" w:rsidRDefault="004D2E67" w:rsidP="00EB2024">
      <w:pPr>
        <w:pStyle w:val="Cmsor3"/>
      </w:pPr>
      <w:bookmarkStart w:id="645" w:name="_givjq86nqgzx" w:colFirst="0" w:colLast="0"/>
      <w:bookmarkStart w:id="646" w:name="_Ref72139759"/>
      <w:bookmarkStart w:id="647" w:name="_Toc182838323"/>
      <w:bookmarkEnd w:id="645"/>
      <w:r w:rsidRPr="00DD7CCF">
        <w:t>Numbers expressed in words</w:t>
      </w:r>
      <w:bookmarkEnd w:id="646"/>
      <w:bookmarkEnd w:id="647"/>
    </w:p>
    <w:p w14:paraId="5005B42A" w14:textId="77777777" w:rsidR="00DD0596" w:rsidRDefault="00DD0596" w:rsidP="00DD0596">
      <w:pPr>
        <w:pStyle w:val="Lista"/>
      </w:pPr>
      <w:r>
        <w:t xml:space="preserve">the TEI element </w:t>
      </w:r>
      <w:r w:rsidRPr="00DD0596">
        <w:rPr>
          <w:rStyle w:val="Code"/>
        </w:rPr>
        <w:t>&lt;num&gt;</w:t>
      </w:r>
      <w:r>
        <w:t xml:space="preserve"> may be used to tag anything that has a numerical meaning, and in our practice this element may be optionally used to wrap words expressing numbers, including both numbers spelled out in words (such as </w:t>
      </w:r>
      <w:r w:rsidRPr="00DD0596">
        <w:rPr>
          <w:rStyle w:val="Foreign"/>
        </w:rPr>
        <w:t>ekaḥ</w:t>
      </w:r>
      <w:r>
        <w:t xml:space="preserve"> and </w:t>
      </w:r>
      <w:r w:rsidRPr="00DD0596">
        <w:rPr>
          <w:rStyle w:val="Foreign"/>
        </w:rPr>
        <w:t>aṣṭottaraśataṁ</w:t>
      </w:r>
      <w:r>
        <w:t>), and “coded” numbers (</w:t>
      </w:r>
      <w:r w:rsidRPr="00DD0596">
        <w:rPr>
          <w:rStyle w:val="Foreign"/>
        </w:rPr>
        <w:t>bhūtasaṁkhyā</w:t>
      </w:r>
      <w:r>
        <w:t xml:space="preserve">, </w:t>
      </w:r>
      <w:r w:rsidRPr="00DD0596">
        <w:rPr>
          <w:rStyle w:val="Foreign"/>
        </w:rPr>
        <w:t>candrasengkala</w:t>
      </w:r>
      <w:r>
        <w:t>/</w:t>
      </w:r>
      <w:r w:rsidRPr="00DD0596">
        <w:rPr>
          <w:rStyle w:val="Foreign"/>
        </w:rPr>
        <w:t>sengkalan</w:t>
      </w:r>
      <w:r>
        <w:t>) as used for example in chronograms</w:t>
      </w:r>
    </w:p>
    <w:p w14:paraId="05DD9158" w14:textId="77777777" w:rsidR="00DD0596" w:rsidRDefault="00DD0596" w:rsidP="00DD0596">
      <w:pPr>
        <w:pStyle w:val="Lista2"/>
      </w:pPr>
      <w:r>
        <w:t xml:space="preserve">when a number is expressed in multiple words, preferably tag the entire phrase with </w:t>
      </w:r>
      <w:r w:rsidRPr="00DD0596">
        <w:rPr>
          <w:rStyle w:val="Code"/>
        </w:rPr>
        <w:t>&lt;num&gt;</w:t>
      </w:r>
      <w:r>
        <w:t xml:space="preserve"> and encode the total value as its </w:t>
      </w:r>
      <w:r w:rsidRPr="00DD0596">
        <w:rPr>
          <w:rStyle w:val="Codeattribute"/>
        </w:rPr>
        <w:t>@value</w:t>
      </w:r>
    </w:p>
    <w:p w14:paraId="201D8788" w14:textId="77777777" w:rsidR="00DD0596" w:rsidRDefault="00DD0596" w:rsidP="00DD0596">
      <w:pPr>
        <w:pStyle w:val="Lista3"/>
      </w:pPr>
      <w:r>
        <w:t xml:space="preserve">in such cases, words not in themselves expressing a number may be included within the scope of </w:t>
      </w:r>
      <w:r w:rsidRPr="00DD0596">
        <w:rPr>
          <w:rStyle w:val="Code"/>
        </w:rPr>
        <w:t>&lt;num&gt;</w:t>
      </w:r>
      <w:r>
        <w:t xml:space="preserve"> if they are intermingled with numeral words</w:t>
      </w:r>
    </w:p>
    <w:p w14:paraId="27E5267A" w14:textId="709AEBCC" w:rsidR="00DD0596" w:rsidRDefault="00DD0596" w:rsidP="00DD0596">
      <w:pPr>
        <w:pStyle w:val="Lista3"/>
      </w:pPr>
      <w:r>
        <w:t>note that numeral expressions extending across block-level elements (such as verse lines) cannot be tagged in this way without complicated encoding that we prefer to avoid</w:t>
      </w:r>
    </w:p>
    <w:p w14:paraId="114B9D8B" w14:textId="0654D06A" w:rsidR="00DD0596" w:rsidRDefault="00DD0596" w:rsidP="00DD0596">
      <w:pPr>
        <w:pStyle w:val="Lista"/>
      </w:pPr>
      <w:r>
        <w:t xml:space="preserve">adding </w:t>
      </w:r>
      <w:r w:rsidRPr="00DD0596">
        <w:rPr>
          <w:rStyle w:val="Code"/>
        </w:rPr>
        <w:t>&lt;num&gt;</w:t>
      </w:r>
      <w:r>
        <w:t xml:space="preserve"> is recommended for numbers expressed with a combination of words and numeral signs</w:t>
      </w:r>
      <w:r w:rsidR="00621999">
        <w:t>, e.g.</w:t>
      </w:r>
    </w:p>
    <w:p w14:paraId="1D01E765" w14:textId="016E5386" w:rsidR="00DD0596" w:rsidRDefault="00DD0596" w:rsidP="00DD0596">
      <w:pPr>
        <w:pStyle w:val="Lista2"/>
      </w:pPr>
      <w:r w:rsidRPr="00DD0596">
        <w:rPr>
          <w:rStyle w:val="Code"/>
        </w:rPr>
        <w:t xml:space="preserve">&lt;num </w:t>
      </w:r>
      <w:r w:rsidRPr="00DD0596">
        <w:rPr>
          <w:rStyle w:val="Codeattribute"/>
        </w:rPr>
        <w:t>value</w:t>
      </w:r>
      <w:r w:rsidRPr="00DD0596">
        <w:rPr>
          <w:rStyle w:val="Code"/>
        </w:rPr>
        <w:t>="</w:t>
      </w:r>
      <w:r w:rsidRPr="00DD0596">
        <w:rPr>
          <w:rStyle w:val="Codevalue"/>
        </w:rPr>
        <w:t>557</w:t>
      </w:r>
      <w:r w:rsidRPr="00DD0596">
        <w:rPr>
          <w:rStyle w:val="Code"/>
        </w:rPr>
        <w:t>"&gt;</w:t>
      </w:r>
      <w:r w:rsidRPr="00DD0596">
        <w:rPr>
          <w:rStyle w:val="Codetext"/>
        </w:rPr>
        <w:t xml:space="preserve">slik· </w:t>
      </w:r>
      <w:r w:rsidRPr="00DD0596">
        <w:rPr>
          <w:rStyle w:val="Code"/>
        </w:rPr>
        <w:t xml:space="preserve">&lt;g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I</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40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7</w:t>
      </w:r>
      <w:r w:rsidRPr="00DD0596">
        <w:rPr>
          <w:rStyle w:val="Code"/>
        </w:rPr>
        <w:t>&lt;g&gt;&lt;/num&gt;</w:t>
      </w:r>
    </w:p>
    <w:p w14:paraId="558B8C71" w14:textId="074A3F07" w:rsidR="00907FC8" w:rsidRDefault="00907FC8" w:rsidP="00907FC8">
      <w:pPr>
        <w:pStyle w:val="Lista2"/>
      </w:pPr>
      <w:bookmarkStart w:id="648" w:name="_Ref43989080"/>
      <w:r w:rsidRPr="00DD0596">
        <w:rPr>
          <w:rStyle w:val="Code"/>
        </w:rPr>
        <w:t xml:space="preserve">&lt;num </w:t>
      </w:r>
      <w:r w:rsidRPr="00DD0596">
        <w:rPr>
          <w:rStyle w:val="Codeattribute"/>
        </w:rPr>
        <w:t>value</w:t>
      </w:r>
      <w:r w:rsidRPr="00DD0596">
        <w:rPr>
          <w:rStyle w:val="Code"/>
        </w:rPr>
        <w:t>="</w:t>
      </w:r>
      <w:r>
        <w:rPr>
          <w:rStyle w:val="Codevalue"/>
        </w:rPr>
        <w:t>186</w:t>
      </w:r>
      <w:r w:rsidRPr="00DD0596">
        <w:rPr>
          <w:rStyle w:val="Code"/>
        </w:rPr>
        <w:t>"&gt;</w:t>
      </w:r>
      <w:r w:rsidRPr="00907FC8">
        <w:rPr>
          <w:rStyle w:val="Codetext"/>
        </w:rPr>
        <w:t>sā rutuḥ 86</w:t>
      </w:r>
      <w:r w:rsidRPr="00DD0596">
        <w:rPr>
          <w:rStyle w:val="Code"/>
        </w:rPr>
        <w:t>&lt;/num&gt;</w:t>
      </w:r>
    </w:p>
    <w:p w14:paraId="62BA1BB7" w14:textId="2C085A97" w:rsidR="00C02B8C" w:rsidRPr="00DD7CCF" w:rsidRDefault="004D2E67" w:rsidP="00EB2024">
      <w:pPr>
        <w:pStyle w:val="Cmsor2"/>
      </w:pPr>
      <w:bookmarkStart w:id="649" w:name="_Ref148532549"/>
      <w:bookmarkStart w:id="650" w:name="_Toc182838324"/>
      <w:r w:rsidRPr="00DD7CCF">
        <w:t xml:space="preserve">Tagging </w:t>
      </w:r>
      <w:r w:rsidR="006733B4" w:rsidRPr="00DD7CCF">
        <w:t>language in the edition</w:t>
      </w:r>
      <w:bookmarkEnd w:id="648"/>
      <w:bookmarkEnd w:id="649"/>
      <w:bookmarkEnd w:id="650"/>
    </w:p>
    <w:p w14:paraId="18C630F9" w14:textId="77777777" w:rsidR="00C02B8C" w:rsidRPr="00DD7CCF" w:rsidRDefault="004D2E67" w:rsidP="00E2714A">
      <w:pPr>
        <w:pStyle w:val="Lista"/>
      </w:pPr>
      <w:r w:rsidRPr="00DD7CCF">
        <w:t>this section concerns encoding language within the edition</w:t>
      </w:r>
    </w:p>
    <w:p w14:paraId="06516CBE" w14:textId="0D811BE9"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4D1F94">
        <w:t>10.3</w:t>
      </w:r>
      <w:r w:rsidR="0082156E" w:rsidRPr="00DD7CCF">
        <w:fldChar w:fldCharType="end"/>
      </w:r>
      <w:r w:rsidRPr="00DD7CCF">
        <w:t xml:space="preserve"> for wider applications of language encoding</w:t>
      </w:r>
    </w:p>
    <w:p w14:paraId="7CC575E8" w14:textId="1DEE06A0"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4D1F94">
        <w:t>10.3.3</w:t>
      </w:r>
      <w:r w:rsidR="0082156E" w:rsidRPr="00DD7CCF">
        <w:fldChar w:fldCharType="end"/>
      </w:r>
      <w:r w:rsidRPr="00DD7CCF">
        <w:t xml:space="preserve"> for specific instructions applicable in other parts of your XML file</w:t>
      </w:r>
    </w:p>
    <w:p w14:paraId="3E495106" w14:textId="56414A4E" w:rsidR="00C02B8C" w:rsidRPr="00DD7CCF" w:rsidRDefault="004D2E67" w:rsidP="00E2714A">
      <w:pPr>
        <w:pStyle w:val="Lista"/>
      </w:pPr>
      <w:r w:rsidRPr="00DD7CCF">
        <w:t>the language</w:t>
      </w:r>
      <w:r w:rsidRPr="00E24F87">
        <w:rPr>
          <w:noProof/>
        </w:rPr>
        <w:t>(</w:t>
      </w:r>
      <w:r w:rsidRPr="00DD7CCF">
        <w:t xml:space="preserve">s) used in an inscription must </w:t>
      </w:r>
      <w:r w:rsidR="0020644F">
        <w:t xml:space="preserve">also </w:t>
      </w:r>
      <w:r w:rsidRPr="00DD7CCF">
        <w:t>be specified in your metadata</w:t>
      </w:r>
    </w:p>
    <w:p w14:paraId="24E602EF" w14:textId="04141428" w:rsidR="0020644F" w:rsidRDefault="0020644F" w:rsidP="00E2714A">
      <w:pPr>
        <w:pStyle w:val="Lista"/>
      </w:pPr>
      <w:r w:rsidRPr="0020644F">
        <w:t>in addition, language must be explicitly encoded in the edition using the attribute</w:t>
      </w:r>
      <w:r>
        <w:t xml:space="preserve"> </w:t>
      </w:r>
      <w:r w:rsidR="008525C6" w:rsidRPr="00B30777">
        <w:rPr>
          <w:rStyle w:val="Codeattribute"/>
        </w:rPr>
        <w:t>@xml:</w:t>
      </w:r>
      <w:r w:rsidR="004D2E67" w:rsidRPr="00B30777">
        <w:rPr>
          <w:rStyle w:val="Codeattribute"/>
        </w:rPr>
        <w:t>lang</w:t>
      </w:r>
    </w:p>
    <w:p w14:paraId="1DB623E1" w14:textId="1EEB23CF" w:rsidR="00C02B8C" w:rsidRPr="00DD7CCF" w:rsidRDefault="004D2E67" w:rsidP="0020644F">
      <w:pPr>
        <w:pStyle w:val="Lista2"/>
      </w:pPr>
      <w:r w:rsidRPr="00DD7CCF">
        <w:t xml:space="preserve">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4D1F94">
        <w:t>10.3.1</w:t>
      </w:r>
      <w:r w:rsidR="0082156E" w:rsidRPr="00DD7CCF">
        <w:fldChar w:fldCharType="end"/>
      </w:r>
      <w:r w:rsidRPr="00DD7CCF">
        <w:t xml:space="preserve"> </w:t>
      </w:r>
      <w:r w:rsidR="0020644F" w:rsidRPr="0020644F">
        <w:t>about this attribute and its possible values</w:t>
      </w:r>
    </w:p>
    <w:p w14:paraId="3C62046A" w14:textId="77777777" w:rsidR="0020644F" w:rsidRDefault="0020644F" w:rsidP="0020644F">
      <w:pPr>
        <w:pStyle w:val="Lista"/>
      </w:pPr>
      <w:r w:rsidRPr="0020644F">
        <w:t>the encoding of language is normally mandatory for the edition division as a whole and, for inscriptions written in a single language, not necessary anywhere else.</w:t>
      </w:r>
    </w:p>
    <w:p w14:paraId="6F8B3A43" w14:textId="4DAA16A5" w:rsidR="00C02B8C" w:rsidRPr="00DD7CCF" w:rsidRDefault="004D2E67" w:rsidP="0020644F">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r w:rsidR="0020644F">
        <w:t xml:space="preserve"> </w:t>
      </w:r>
      <w:r w:rsidR="0020644F" w:rsidRPr="0020644F">
        <w:t xml:space="preserve"> for an inscription in Sanskrit (edited in transliteration)</w:t>
      </w:r>
    </w:p>
    <w:p w14:paraId="02A8CC0A" w14:textId="2CE593AD" w:rsidR="00C02B8C" w:rsidRPr="00DD7CCF" w:rsidRDefault="0020644F" w:rsidP="0020644F">
      <w:pPr>
        <w:pStyle w:val="Lista"/>
      </w:pPr>
      <w:r w:rsidRPr="0020644F">
        <w:t>the following subsections contain instructions for encoding multilingual inscriptions</w:t>
      </w:r>
    </w:p>
    <w:p w14:paraId="20A84FA3" w14:textId="77777777" w:rsidR="00C02B8C" w:rsidRPr="00DD7CCF" w:rsidRDefault="004D2E67" w:rsidP="00EB2024">
      <w:pPr>
        <w:pStyle w:val="Cmsor3"/>
      </w:pPr>
      <w:bookmarkStart w:id="651" w:name="_klgqi6fi4k5w" w:colFirst="0" w:colLast="0"/>
      <w:bookmarkStart w:id="652" w:name="_Ref43986547"/>
      <w:bookmarkStart w:id="653" w:name="_Toc182838325"/>
      <w:bookmarkEnd w:id="651"/>
      <w:r w:rsidRPr="00DD7CCF">
        <w:t>Inscriptions consisting of sections in different languages</w:t>
      </w:r>
      <w:bookmarkEnd w:id="652"/>
      <w:bookmarkEnd w:id="653"/>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73F08FF7"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D1F94">
        <w:t>3.2</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lastRenderedPageBreak/>
        <w:t xml:space="preserve">in this case only, the edition division should not carry the attribute </w:t>
      </w:r>
      <w:r w:rsidR="008525C6" w:rsidRPr="00B30777">
        <w:rPr>
          <w:rStyle w:val="Codeattribute"/>
        </w:rPr>
        <w:t>@xml:</w:t>
      </w:r>
      <w:r w:rsidRPr="00B30777">
        <w:rPr>
          <w:rStyle w:val="Codeattribute"/>
        </w:rPr>
        <w:t>lang</w:t>
      </w:r>
    </w:p>
    <w:p w14:paraId="4C3CC5CB" w14:textId="2221E55D" w:rsidR="00C02B8C" w:rsidRPr="00DD7CCF" w:rsidRDefault="00842BEA" w:rsidP="004E103D">
      <w:pPr>
        <w:pStyle w:val="Lista4"/>
      </w:pPr>
      <w:r>
        <w:t>while</w:t>
      </w:r>
      <w:r w:rsidR="004D2E67" w:rsidRPr="00DD7CCF">
        <w:t xml:space="preserve"> in an inscription consisting of textparts in the same language, the language must still be encoded for the edition division, not separately for the textparts</w:t>
      </w:r>
    </w:p>
    <w:p w14:paraId="527CD29D" w14:textId="77777777" w:rsidR="00C02B8C" w:rsidRPr="00DD7CCF" w:rsidRDefault="004D2E67" w:rsidP="00EB2024">
      <w:pPr>
        <w:pStyle w:val="Cmsor3"/>
      </w:pPr>
      <w:bookmarkStart w:id="654" w:name="_oeygdv1jszl8" w:colFirst="0" w:colLast="0"/>
      <w:bookmarkStart w:id="655" w:name="_Toc182838326"/>
      <w:bookmarkEnd w:id="654"/>
      <w:r w:rsidRPr="00DD7CCF">
        <w:t>Inscriptions containing foreign words or phrases</w:t>
      </w:r>
      <w:bookmarkEnd w:id="655"/>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0A879ABA" w:rsidR="00C02B8C" w:rsidRPr="00DD7CCF" w:rsidRDefault="004D2E67" w:rsidP="00E2714A">
      <w:pPr>
        <w:pStyle w:val="Lista3"/>
      </w:pPr>
      <w:r w:rsidRPr="00DD7CCF">
        <w:t xml:space="preserve">complete </w:t>
      </w:r>
      <w:r w:rsidR="007611CD">
        <w:t xml:space="preserve">phrases or </w:t>
      </w:r>
      <w:r w:rsidRPr="00DD7CCF">
        <w:t xml:space="preserve">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EB2024">
      <w:pPr>
        <w:pStyle w:val="Cmsor2"/>
      </w:pPr>
      <w:bookmarkStart w:id="656" w:name="_jbf4mvmrfbn2" w:colFirst="0" w:colLast="0"/>
      <w:bookmarkStart w:id="657" w:name="_Ref43989327"/>
      <w:bookmarkStart w:id="658" w:name="_Toc182838327"/>
      <w:bookmarkEnd w:id="656"/>
      <w:r w:rsidRPr="00DD7CCF">
        <w:t>Abbreviations</w:t>
      </w:r>
      <w:bookmarkEnd w:id="657"/>
      <w:bookmarkEnd w:id="658"/>
    </w:p>
    <w:p w14:paraId="5B0F9439" w14:textId="51FF04F7" w:rsidR="00C02B8C"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3F6E5312" w14:textId="573B17FA" w:rsidR="00111256" w:rsidRDefault="00111256" w:rsidP="00111256">
      <w:pPr>
        <w:pStyle w:val="Lista2"/>
      </w:pPr>
      <w:r>
        <w:t xml:space="preserve">abbreviated forms of </w:t>
      </w:r>
      <w:commentRangeStart w:id="659"/>
      <w:r>
        <w:t xml:space="preserve">more than one word </w:t>
      </w:r>
      <w:commentRangeEnd w:id="659"/>
      <w:r w:rsidR="00742BC0">
        <w:rPr>
          <w:rStyle w:val="Jegyzethivatkozs"/>
          <w:rFonts w:cs="Mangal"/>
        </w:rPr>
        <w:commentReference w:id="659"/>
      </w:r>
      <w:r>
        <w:t xml:space="preserve">that habitually occur together are to be interpreted as a single abbreviation and are to be wrapped together, e.g. </w:t>
      </w:r>
      <w:r w:rsidRPr="00796BEE">
        <w:rPr>
          <w:rStyle w:val="Code"/>
        </w:rPr>
        <w:t>&lt;abbr&gt;</w:t>
      </w:r>
      <w:r>
        <w:rPr>
          <w:rStyle w:val="Codetext"/>
        </w:rPr>
        <w:t>badi</w:t>
      </w:r>
      <w:r w:rsidRPr="00796BEE">
        <w:rPr>
          <w:rStyle w:val="Code"/>
        </w:rPr>
        <w:t>&lt;/abbr&gt;</w:t>
      </w:r>
      <w:r>
        <w:t xml:space="preserve"> for </w:t>
      </w:r>
      <w:r w:rsidRPr="00111256">
        <w:rPr>
          <w:rStyle w:val="Foreign"/>
        </w:rPr>
        <w:t>bahula-divase</w:t>
      </w:r>
    </w:p>
    <w:p w14:paraId="78CE4E0E" w14:textId="3E83A12E" w:rsidR="00111256" w:rsidRDefault="00111256" w:rsidP="00111256">
      <w:pPr>
        <w:pStyle w:val="Lista3"/>
      </w:pPr>
      <w:r>
        <w:t xml:space="preserve">Old Javanese </w:t>
      </w:r>
      <w:r w:rsidRPr="00796BEE">
        <w:rPr>
          <w:rStyle w:val="Code"/>
        </w:rPr>
        <w:t>&lt;abbr&gt;</w:t>
      </w:r>
      <w:r>
        <w:rPr>
          <w:rStyle w:val="Codetext"/>
        </w:rPr>
        <w:t>māsu</w:t>
      </w:r>
      <w:r w:rsidRPr="00796BEE">
        <w:rPr>
          <w:rStyle w:val="Code"/>
        </w:rPr>
        <w:t>&lt;/abbr&gt;</w:t>
      </w:r>
      <w:r>
        <w:t xml:space="preserve"> for </w:t>
      </w:r>
      <w:r>
        <w:rPr>
          <w:rStyle w:val="Foreign"/>
        </w:rPr>
        <w:t>mās suvarṇa</w:t>
      </w:r>
      <w:r>
        <w:t xml:space="preserve"> is to be treated in the same way, interpreting </w:t>
      </w:r>
      <w:r>
        <w:rPr>
          <w:rStyle w:val="Foreign"/>
        </w:rPr>
        <w:t>mā</w:t>
      </w:r>
      <w:r>
        <w:t xml:space="preserve"> as the abbreviated form of </w:t>
      </w:r>
      <w:r>
        <w:rPr>
          <w:rStyle w:val="Foreign"/>
        </w:rPr>
        <w:t>mās</w:t>
      </w:r>
      <w:r>
        <w:t xml:space="preserve"> (while if the text is </w:t>
      </w:r>
      <w:r>
        <w:rPr>
          <w:rStyle w:val="Foreign"/>
        </w:rPr>
        <w:t>mās su</w:t>
      </w:r>
      <w:r>
        <w:t xml:space="preserve">, only </w:t>
      </w:r>
      <w:r>
        <w:rPr>
          <w:rStyle w:val="Foreign"/>
        </w:rPr>
        <w:t>su</w:t>
      </w:r>
      <w:r>
        <w:t xml:space="preserve"> is to be tagged as an abbreviation)</w:t>
      </w:r>
    </w:p>
    <w:p w14:paraId="381C3A74" w14:textId="78C5ECA7" w:rsidR="008E6CB2" w:rsidRDefault="008E6CB2" w:rsidP="008E6CB2">
      <w:pPr>
        <w:pStyle w:val="Lista"/>
      </w:pPr>
      <w:r>
        <w:t xml:space="preserve">see also </w:t>
      </w:r>
      <w:r>
        <w:fldChar w:fldCharType="begin"/>
      </w:r>
      <w:r>
        <w:instrText xml:space="preserve"> REF _Ref182560821 \h </w:instrText>
      </w:r>
      <w:r>
        <w:fldChar w:fldCharType="separate"/>
      </w:r>
      <w:r w:rsidR="004D1F94" w:rsidRPr="00DD7CCF">
        <w:t xml:space="preserve">Example </w:t>
      </w:r>
      <w:r w:rsidR="004D1F94">
        <w:rPr>
          <w:noProof/>
        </w:rPr>
        <w:t>4.2.2</w:t>
      </w:r>
      <w:r w:rsidR="004D1F94" w:rsidRPr="00DD7CCF">
        <w:t>.</w:t>
      </w:r>
      <w:r w:rsidR="004D1F94">
        <w:rPr>
          <w:noProof/>
        </w:rPr>
        <w:t>A</w:t>
      </w:r>
      <w:r>
        <w:fldChar w:fldCharType="end"/>
      </w:r>
    </w:p>
    <w:p w14:paraId="657FB164" w14:textId="70439131" w:rsidR="00796BEE" w:rsidRPr="00DD7CCF" w:rsidRDefault="00796BEE" w:rsidP="00EB2024">
      <w:pPr>
        <w:pStyle w:val="Cmsor3"/>
      </w:pPr>
      <w:bookmarkStart w:id="660" w:name="_Ref122445893"/>
      <w:bookmarkStart w:id="661" w:name="_Toc182838328"/>
      <w:r>
        <w:t>Expanding (resolving) abbreviations</w:t>
      </w:r>
      <w:bookmarkEnd w:id="660"/>
      <w:bookmarkEnd w:id="661"/>
    </w:p>
    <w:p w14:paraId="1E0E81B6" w14:textId="77777777" w:rsidR="00796BEE" w:rsidRDefault="00796BEE" w:rsidP="00796BEE">
      <w:pPr>
        <w:pStyle w:val="Lista"/>
      </w:pPr>
      <w:r>
        <w:t>expansions of abbreviations may optionally also be encoded</w:t>
      </w:r>
    </w:p>
    <w:p w14:paraId="2D92E043" w14:textId="77777777" w:rsidR="00796BEE" w:rsidRDefault="00796BEE" w:rsidP="00796BEE">
      <w:pPr>
        <w:pStyle w:val="Lista"/>
      </w:pPr>
      <w:r>
        <w:t>this is recommended specifically in cases where a certain abbreviation may be resolved in more than one way, and you wish to indicate a particular resolution</w:t>
      </w:r>
    </w:p>
    <w:p w14:paraId="76B22634" w14:textId="77777777" w:rsidR="00796BEE" w:rsidRDefault="00796BEE" w:rsidP="00796BEE">
      <w:pPr>
        <w:pStyle w:val="Lista2"/>
      </w:pPr>
      <w:r>
        <w:t>however, common abbreviations (whose meaning can be found in published reference works) are better left unresolved, especially if multiple resolutions with the same ultimate meaning are possible</w:t>
      </w:r>
    </w:p>
    <w:p w14:paraId="2B709E1D" w14:textId="77777777" w:rsidR="00796BEE" w:rsidRDefault="00796BEE" w:rsidP="00796BEE">
      <w:pPr>
        <w:pStyle w:val="Lista3"/>
      </w:pPr>
      <w:r>
        <w:t xml:space="preserve">e.g. </w:t>
      </w:r>
      <w:r w:rsidRPr="00796BEE">
        <w:rPr>
          <w:rStyle w:val="Foreign"/>
        </w:rPr>
        <w:t>śudi</w:t>
      </w:r>
      <w:r>
        <w:t xml:space="preserve"> is widely understood and featured in dictionaries, but when we get down to it, does it stand for </w:t>
      </w:r>
      <w:r w:rsidRPr="00796BEE">
        <w:rPr>
          <w:rStyle w:val="Foreign"/>
        </w:rPr>
        <w:t>śukla</w:t>
      </w:r>
      <w:r>
        <w:t xml:space="preserve">, </w:t>
      </w:r>
      <w:r w:rsidRPr="00796BEE">
        <w:rPr>
          <w:rStyle w:val="Foreign"/>
        </w:rPr>
        <w:t>śuddha</w:t>
      </w:r>
      <w:r>
        <w:t xml:space="preserve"> or </w:t>
      </w:r>
      <w:r w:rsidRPr="00796BEE">
        <w:rPr>
          <w:rStyle w:val="Foreign"/>
        </w:rPr>
        <w:t>śubha</w:t>
      </w:r>
      <w:r>
        <w:t xml:space="preserve">, in compound or with a case ending? should the resolved form include </w:t>
      </w:r>
      <w:r w:rsidRPr="00796BEE">
        <w:rPr>
          <w:rStyle w:val="Foreign"/>
        </w:rPr>
        <w:t>pakṣa</w:t>
      </w:r>
      <w:r>
        <w:t xml:space="preserve">, in compound or with a case ending? is the last word </w:t>
      </w:r>
      <w:r w:rsidRPr="00796BEE">
        <w:rPr>
          <w:rStyle w:val="Foreign"/>
        </w:rPr>
        <w:t>dina</w:t>
      </w:r>
      <w:r>
        <w:t xml:space="preserve"> or </w:t>
      </w:r>
      <w:r w:rsidRPr="00796BEE">
        <w:rPr>
          <w:rStyle w:val="Foreign"/>
        </w:rPr>
        <w:t>divasa</w:t>
      </w:r>
      <w:r>
        <w:t>, and with what case ending?</w:t>
      </w:r>
    </w:p>
    <w:p w14:paraId="1A6E96E1" w14:textId="77777777" w:rsidR="00796BEE" w:rsidRDefault="00796BEE" w:rsidP="00796BEE">
      <w:pPr>
        <w:pStyle w:val="Lista"/>
      </w:pPr>
      <w:r>
        <w:t xml:space="preserve">abbreviations may, if this seems prudent, be resolved incompletely, for instance to the stem form of a noun rather than with a case ending, e.g. </w:t>
      </w:r>
      <w:r w:rsidRPr="00796BEE">
        <w:rPr>
          <w:rStyle w:val="Foreign"/>
        </w:rPr>
        <w:t>pa</w:t>
      </w:r>
      <w:r>
        <w:t xml:space="preserve"> to </w:t>
      </w:r>
      <w:r w:rsidRPr="00796BEE">
        <w:rPr>
          <w:rStyle w:val="Foreign"/>
        </w:rPr>
        <w:t>pakṣa</w:t>
      </w:r>
      <w:r>
        <w:t xml:space="preserve"> rather than </w:t>
      </w:r>
      <w:r w:rsidRPr="00796BEE">
        <w:rPr>
          <w:rStyle w:val="Foreign"/>
        </w:rPr>
        <w:t>pakṣaḥ</w:t>
      </w:r>
      <w:r>
        <w:t xml:space="preserve"> or </w:t>
      </w:r>
      <w:r w:rsidRPr="00796BEE">
        <w:rPr>
          <w:rStyle w:val="Foreign"/>
        </w:rPr>
        <w:t>pakṣe</w:t>
      </w:r>
    </w:p>
    <w:p w14:paraId="1F9EEF23" w14:textId="77777777" w:rsidR="00796BEE" w:rsidRDefault="00796BEE" w:rsidP="00796BEE">
      <w:pPr>
        <w:pStyle w:val="Lista"/>
      </w:pPr>
      <w:r>
        <w:t xml:space="preserve">resolved abbreviations must be wrapped in the element </w:t>
      </w:r>
      <w:r w:rsidRPr="00796BEE">
        <w:rPr>
          <w:rStyle w:val="Code"/>
        </w:rPr>
        <w:t>&lt;expan&gt;</w:t>
      </w:r>
      <w:r>
        <w:t>, containing one or more instances (as necessary) of the following elements:</w:t>
      </w:r>
    </w:p>
    <w:p w14:paraId="2F48CA70" w14:textId="77777777" w:rsidR="00796BEE" w:rsidRDefault="00796BEE" w:rsidP="00796BEE">
      <w:pPr>
        <w:pStyle w:val="Lista2"/>
      </w:pPr>
      <w:r w:rsidRPr="00796BEE">
        <w:rPr>
          <w:rStyle w:val="Code"/>
        </w:rPr>
        <w:t>&lt;abbr&gt;</w:t>
      </w:r>
      <w:r>
        <w:t xml:space="preserve"> wrapping only the abbreviation (everything that is present in the original, and nothing else)</w:t>
      </w:r>
    </w:p>
    <w:p w14:paraId="168AF16C" w14:textId="77777777" w:rsidR="00796BEE" w:rsidRDefault="00796BEE" w:rsidP="00796BEE">
      <w:pPr>
        <w:pStyle w:val="Lista2"/>
      </w:pPr>
      <w:r w:rsidRPr="00796BEE">
        <w:rPr>
          <w:rStyle w:val="Code"/>
        </w:rPr>
        <w:t>&lt;ex&gt;</w:t>
      </w:r>
      <w:r>
        <w:t xml:space="preserve"> wrapping only the text supplied to resolve the abbreviation (everything that is not present in the original, and nothing else)</w:t>
      </w:r>
    </w:p>
    <w:p w14:paraId="6B5C81B1" w14:textId="77777777" w:rsidR="00796BEE" w:rsidRDefault="00796BEE" w:rsidP="00796BEE">
      <w:pPr>
        <w:pStyle w:val="Lista2"/>
      </w:pPr>
      <w:r>
        <w:t xml:space="preserve">when you are unsure of an expansion, but still wish to show it in the edition, add </w:t>
      </w:r>
      <w:r w:rsidRPr="00796BEE">
        <w:rPr>
          <w:rStyle w:val="Codeattribute"/>
        </w:rPr>
        <w:t>@cert</w:t>
      </w:r>
      <w:r w:rsidRPr="0062102A">
        <w:rPr>
          <w:rStyle w:val="Codetext"/>
        </w:rPr>
        <w:t>=</w:t>
      </w:r>
      <w:r w:rsidRPr="00796BEE">
        <w:rPr>
          <w:rStyle w:val="Codevalue"/>
        </w:rPr>
        <w:t>"low"</w:t>
      </w:r>
      <w:r>
        <w:t xml:space="preserve">  to this element</w:t>
      </w:r>
    </w:p>
    <w:p w14:paraId="56E84BC0" w14:textId="77777777" w:rsidR="00796BEE" w:rsidRDefault="00796BEE" w:rsidP="00796BEE">
      <w:pPr>
        <w:pStyle w:val="Lista2"/>
      </w:pPr>
      <w:r>
        <w:t xml:space="preserve">as and when necessary,  use </w:t>
      </w:r>
      <w:r w:rsidRPr="00796BEE">
        <w:rPr>
          <w:rStyle w:val="Code"/>
        </w:rPr>
        <w:t>&lt;am&gt;</w:t>
      </w:r>
      <w:r>
        <w:t xml:space="preserve"> (for “abbreviation mark”) </w:t>
      </w:r>
      <w:r w:rsidRPr="00796BEE">
        <w:rPr>
          <w:b/>
          <w:bCs/>
        </w:rPr>
        <w:t>within</w:t>
      </w:r>
      <w:r>
        <w:t xml:space="preserve"> </w:t>
      </w:r>
      <w:r w:rsidRPr="00796BEE">
        <w:rPr>
          <w:rStyle w:val="Code"/>
        </w:rPr>
        <w:t>&lt;abbr&gt;</w:t>
      </w:r>
      <w:r>
        <w:t xml:space="preserve"> for any characters present in the original but not required for the resolved abbreviation</w:t>
      </w:r>
    </w:p>
    <w:p w14:paraId="28AEE6AF" w14:textId="77777777" w:rsidR="00796BEE" w:rsidRDefault="00796BEE" w:rsidP="00796BEE">
      <w:pPr>
        <w:pStyle w:val="Lista"/>
      </w:pPr>
      <w:r>
        <w:t>examples:</w:t>
      </w:r>
    </w:p>
    <w:p w14:paraId="58D48A8F" w14:textId="77777777" w:rsidR="00796BEE" w:rsidRDefault="00796BEE" w:rsidP="00796BEE">
      <w:pPr>
        <w:pStyle w:val="Lista2"/>
      </w:pPr>
      <w:r>
        <w:lastRenderedPageBreak/>
        <w:t xml:space="preserve">simple abbreviations, e.g. the string </w:t>
      </w:r>
      <w:r w:rsidRPr="00796BEE">
        <w:rPr>
          <w:rStyle w:val="Foreign"/>
        </w:rPr>
        <w:t>mā</w:t>
      </w:r>
      <w:r>
        <w:t xml:space="preserve"> as an abbreviation of </w:t>
      </w:r>
      <w:r w:rsidRPr="00796BEE">
        <w:rPr>
          <w:rStyle w:val="Foreign"/>
        </w:rPr>
        <w:t>māṣa</w:t>
      </w:r>
      <w:r>
        <w:t>:</w:t>
      </w:r>
    </w:p>
    <w:p w14:paraId="6CD4789F" w14:textId="77777777" w:rsidR="00796BEE" w:rsidRDefault="00796BEE" w:rsidP="00796BEE">
      <w:pPr>
        <w:pStyle w:val="Lista3"/>
      </w:pPr>
      <w:r w:rsidRPr="00796BEE">
        <w:rPr>
          <w:rStyle w:val="Code"/>
        </w:rPr>
        <w:t>&lt;expan&gt;&lt;abbr&gt;</w:t>
      </w:r>
      <w:r w:rsidRPr="00796BEE">
        <w:rPr>
          <w:rStyle w:val="Codetext"/>
        </w:rPr>
        <w:t>mā</w:t>
      </w:r>
      <w:r w:rsidRPr="00796BEE">
        <w:rPr>
          <w:rStyle w:val="Code"/>
        </w:rPr>
        <w:t>&lt;/abbr&gt;&lt;ex&gt;</w:t>
      </w:r>
      <w:r w:rsidRPr="00796BEE">
        <w:rPr>
          <w:rStyle w:val="Codetext"/>
        </w:rPr>
        <w:t>ṣa</w:t>
      </w:r>
      <w:r w:rsidRPr="00796BEE">
        <w:rPr>
          <w:rStyle w:val="Code"/>
        </w:rPr>
        <w:t>&lt;/ex&gt;&lt;/expan&gt;</w:t>
      </w:r>
      <w:r>
        <w:t xml:space="preserve"> </w:t>
      </w:r>
    </w:p>
    <w:p w14:paraId="2E246273" w14:textId="77777777" w:rsidR="00796BEE" w:rsidRDefault="00796BEE" w:rsidP="00796BEE">
      <w:pPr>
        <w:pStyle w:val="Lista2"/>
      </w:pPr>
      <w:r>
        <w:t>compound abbreviations, e.g. the string kuvā as an abbreviation of kulyavāpa:</w:t>
      </w:r>
    </w:p>
    <w:p w14:paraId="44E1A4D4" w14:textId="77777777" w:rsidR="00796BEE" w:rsidRDefault="00796BEE" w:rsidP="00796BEE">
      <w:pPr>
        <w:pStyle w:val="Lista3"/>
      </w:pPr>
      <w:r w:rsidRPr="00796BEE">
        <w:rPr>
          <w:rStyle w:val="Code"/>
        </w:rPr>
        <w:t>&lt;expan&gt;&lt;abbr&gt;</w:t>
      </w:r>
      <w:r w:rsidRPr="00796BEE">
        <w:rPr>
          <w:rStyle w:val="Codetext"/>
        </w:rPr>
        <w:t>ku</w:t>
      </w:r>
      <w:r w:rsidRPr="00796BEE">
        <w:rPr>
          <w:rStyle w:val="Code"/>
        </w:rPr>
        <w:t>&lt;/abbr&gt;&lt;ex&gt;</w:t>
      </w:r>
      <w:r w:rsidRPr="00796BEE">
        <w:rPr>
          <w:rStyle w:val="Codetext"/>
        </w:rPr>
        <w:t>lya</w:t>
      </w:r>
      <w:r w:rsidRPr="00796BEE">
        <w:rPr>
          <w:rStyle w:val="Code"/>
        </w:rPr>
        <w:t>&lt;/ex&gt;&lt;abbr&gt;</w:t>
      </w:r>
      <w:r w:rsidRPr="00796BEE">
        <w:rPr>
          <w:rStyle w:val="Codetext"/>
        </w:rPr>
        <w:t>vā</w:t>
      </w:r>
      <w:r w:rsidRPr="00796BEE">
        <w:rPr>
          <w:rStyle w:val="Code"/>
        </w:rPr>
        <w:t>&lt;/abbr&gt;&lt;ex&gt;</w:t>
      </w:r>
      <w:r w:rsidRPr="00796BEE">
        <w:rPr>
          <w:rStyle w:val="Codetext"/>
        </w:rPr>
        <w:t>pa</w:t>
      </w:r>
      <w:r w:rsidRPr="00796BEE">
        <w:rPr>
          <w:rStyle w:val="Code"/>
        </w:rPr>
        <w:t xml:space="preserve">&lt;/ex&gt;&lt;/expan&gt; </w:t>
      </w:r>
    </w:p>
    <w:p w14:paraId="1F7D24B2" w14:textId="7C7CC409" w:rsidR="00796BEE" w:rsidRDefault="00796BEE" w:rsidP="00796BEE">
      <w:pPr>
        <w:pStyle w:val="Lista2"/>
      </w:pPr>
      <w:r>
        <w:t xml:space="preserve">complex abbreviations involving characters suppressed in the expansion, e.g. the string </w:t>
      </w:r>
      <w:r w:rsidRPr="00094A21">
        <w:rPr>
          <w:rStyle w:val="Foreign"/>
        </w:rPr>
        <w:t>augg</w:t>
      </w:r>
      <w:r>
        <w:t xml:space="preserve"> as an abbreviation of </w:t>
      </w:r>
      <w:r w:rsidRPr="00094A21">
        <w:rPr>
          <w:rStyle w:val="Foreign"/>
        </w:rPr>
        <w:t>augusti duo</w:t>
      </w:r>
      <w:r w:rsidR="00094A21" w:rsidRPr="006B5499">
        <w:rPr>
          <w:rStyle w:val="Lbjegyzet-hivatkozs"/>
        </w:rPr>
        <w:footnoteReference w:id="44"/>
      </w:r>
    </w:p>
    <w:p w14:paraId="1EF585AD" w14:textId="5510B1AB" w:rsidR="00796BEE" w:rsidRDefault="00796BEE" w:rsidP="00796BEE">
      <w:pPr>
        <w:pStyle w:val="Lista3"/>
      </w:pPr>
      <w:r w:rsidRPr="00796BEE">
        <w:rPr>
          <w:rStyle w:val="Code"/>
        </w:rPr>
        <w:t>&lt;expan&gt;&lt;abbr&gt;</w:t>
      </w:r>
      <w:r w:rsidRPr="00796BEE">
        <w:rPr>
          <w:rStyle w:val="Codetext"/>
        </w:rPr>
        <w:t>aug</w:t>
      </w:r>
      <w:r w:rsidRPr="00796BEE">
        <w:rPr>
          <w:rStyle w:val="Code"/>
        </w:rPr>
        <w:t>&lt;am&gt;</w:t>
      </w:r>
      <w:r w:rsidRPr="00796BEE">
        <w:rPr>
          <w:rStyle w:val="Codetext"/>
        </w:rPr>
        <w:t>g</w:t>
      </w:r>
      <w:r w:rsidRPr="00796BEE">
        <w:rPr>
          <w:rStyle w:val="Code"/>
        </w:rPr>
        <w:t>&lt;/am&gt;&lt;/abbr&gt;&lt;ex&gt;</w:t>
      </w:r>
      <w:r w:rsidRPr="00796BEE">
        <w:rPr>
          <w:rStyle w:val="Codetext"/>
        </w:rPr>
        <w:t>usti duo</w:t>
      </w:r>
      <w:r w:rsidRPr="00796BEE">
        <w:rPr>
          <w:rStyle w:val="Code"/>
        </w:rPr>
        <w:t>&lt;/ex&gt;&lt;/expan&gt;</w:t>
      </w:r>
    </w:p>
    <w:p w14:paraId="4C15FC7D" w14:textId="6BE8ED99" w:rsidR="00796BEE" w:rsidRDefault="00796BEE" w:rsidP="00094A21">
      <w:pPr>
        <w:pStyle w:val="Lista"/>
      </w:pPr>
      <w:r>
        <w:t xml:space="preserve">abbreviations consisting of or involving non-alphabetic characters (as for instance the Devanagari abbreviation sign </w:t>
      </w:r>
      <w:r w:rsidRPr="00094A21">
        <w:rPr>
          <w:rStyle w:val="Foreign"/>
          <w:rFonts w:hint="cs"/>
          <w:cs/>
        </w:rPr>
        <w:t>॰</w:t>
      </w:r>
      <w:r>
        <w:rPr>
          <w:cs/>
          <w:lang w:bidi="hi-IN"/>
        </w:rPr>
        <w:t xml:space="preserve">) </w:t>
      </w:r>
      <w:r>
        <w:t>may be resolved using the same method</w:t>
      </w:r>
      <w:r w:rsidR="00094A21" w:rsidRPr="006B5499">
        <w:rPr>
          <w:rStyle w:val="Lbjegyzet-hivatkozs"/>
        </w:rPr>
        <w:footnoteReference w:id="45"/>
      </w:r>
    </w:p>
    <w:p w14:paraId="02841B8F" w14:textId="229EC11B" w:rsidR="00796BEE" w:rsidRDefault="00796BEE" w:rsidP="00796BEE">
      <w:pPr>
        <w:pStyle w:val="Lista2"/>
      </w:pPr>
      <w:r>
        <w:t>the symbol character should be encoded as per §</w:t>
      </w:r>
      <w:r w:rsidR="00094A21">
        <w:fldChar w:fldCharType="begin"/>
      </w:r>
      <w:r w:rsidR="00094A21">
        <w:instrText xml:space="preserve"> REF _Ref43987396 \r \h </w:instrText>
      </w:r>
      <w:r w:rsidR="00094A21">
        <w:fldChar w:fldCharType="separate"/>
      </w:r>
      <w:r w:rsidR="004D1F94">
        <w:t>4.2.3.5</w:t>
      </w:r>
      <w:r w:rsidR="00094A21">
        <w:fldChar w:fldCharType="end"/>
      </w:r>
      <w:r>
        <w:t xml:space="preserve"> and wrapped in </w:t>
      </w:r>
      <w:r w:rsidRPr="00094A21">
        <w:rPr>
          <w:rStyle w:val="Code"/>
        </w:rPr>
        <w:t>&lt;am&gt;</w:t>
      </w:r>
    </w:p>
    <w:p w14:paraId="4EC1D625" w14:textId="37256078" w:rsidR="00C02B8C" w:rsidRPr="00DD7CCF" w:rsidRDefault="004D2E67" w:rsidP="00EB2024">
      <w:pPr>
        <w:pStyle w:val="Cmsor2"/>
      </w:pPr>
      <w:bookmarkStart w:id="662" w:name="_y8d6jllfz1" w:colFirst="0" w:colLast="0"/>
      <w:bookmarkStart w:id="663" w:name="_Ref43978612"/>
      <w:bookmarkStart w:id="664" w:name="_Toc182838329"/>
      <w:bookmarkEnd w:id="662"/>
      <w:r w:rsidRPr="00DD7CCF">
        <w:t xml:space="preserve">Optional </w:t>
      </w:r>
      <w:r w:rsidR="006733B4" w:rsidRPr="00DD7CCF">
        <w:t>encoding of semantic features</w:t>
      </w:r>
      <w:bookmarkEnd w:id="663"/>
      <w:bookmarkEnd w:id="664"/>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EB2024">
      <w:pPr>
        <w:pStyle w:val="Cmsor3"/>
      </w:pPr>
      <w:bookmarkStart w:id="665" w:name="_if22uogatvm3" w:colFirst="0" w:colLast="0"/>
      <w:bookmarkStart w:id="666" w:name="_Toc182838330"/>
      <w:bookmarkEnd w:id="665"/>
      <w:r w:rsidRPr="00DD7CCF">
        <w:t>Personal names</w:t>
      </w:r>
      <w:bookmarkEnd w:id="666"/>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r w:rsidR="004D2E67" w:rsidRPr="00DD7CCF">
        <w:t>Rājarāja, Rājendra,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pre-coronation name, e.g. Arumoḻi, Arumoḻivarmaṉ)</w:t>
      </w:r>
    </w:p>
    <w:p w14:paraId="7C8F9D9A" w14:textId="530D9BA0"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4D1F94">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0977E355" w:rsidR="00FE4C29" w:rsidRPr="00DD7CCF" w:rsidRDefault="00FE4C29" w:rsidP="009F585E">
            <w:pPr>
              <w:pStyle w:val="Kpalrs"/>
            </w:pPr>
            <w:r w:rsidRPr="00DD7CCF">
              <w:t xml:space="preserve">Example </w:t>
            </w:r>
            <w:fldSimple w:instr=" STYLEREF 3 \s ">
              <w:r w:rsidR="004D1F94">
                <w:rPr>
                  <w:noProof/>
                </w:rPr>
                <w:t>7.4.1</w:t>
              </w:r>
            </w:fldSimple>
            <w:r w:rsidRPr="00DD7CCF">
              <w:t>.</w:t>
            </w:r>
            <w:fldSimple w:instr=" SEQ Example \* ALPHABETIC \s 3 ">
              <w:r w:rsidR="004D1F94">
                <w:rPr>
                  <w:noProof/>
                </w:rPr>
                <w:t>A</w:t>
              </w:r>
            </w:fldSimple>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EB2024">
      <w:pPr>
        <w:pStyle w:val="Cmsor3"/>
      </w:pPr>
      <w:bookmarkStart w:id="667" w:name="_3pq8h4icqxh2" w:colFirst="0" w:colLast="0"/>
      <w:bookmarkStart w:id="668" w:name="_Toc182838331"/>
      <w:bookmarkEnd w:id="667"/>
      <w:r w:rsidRPr="00DD7CCF">
        <w:t>Adding ranks and roles to names</w:t>
      </w:r>
      <w:bookmarkEnd w:id="668"/>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770FCCD3" w:rsidR="00C011E1" w:rsidRPr="00DD7CCF" w:rsidRDefault="00C011E1" w:rsidP="009F585E">
            <w:pPr>
              <w:pStyle w:val="Kpalrs"/>
            </w:pPr>
            <w:bookmarkStart w:id="669" w:name="_kzswls62u25y" w:colFirst="0" w:colLast="0"/>
            <w:bookmarkEnd w:id="669"/>
            <w:r w:rsidRPr="00DD7CCF">
              <w:lastRenderedPageBreak/>
              <w:t xml:space="preserve">Example </w:t>
            </w:r>
            <w:fldSimple w:instr=" STYLEREF 3 \s ">
              <w:r w:rsidR="004D1F94">
                <w:rPr>
                  <w:noProof/>
                </w:rPr>
                <w:t>7.4.2</w:t>
              </w:r>
            </w:fldSimple>
            <w:r w:rsidRPr="00DD7CCF">
              <w:t>.</w:t>
            </w:r>
            <w:fldSimple w:instr=" SEQ Example \* ALPHABETIC \s 3 ">
              <w:r w:rsidR="004D1F94">
                <w:rPr>
                  <w:noProof/>
                </w:rPr>
                <w:t>A</w:t>
              </w:r>
            </w:fldSimple>
            <w:r w:rsidRPr="00DD7CCF">
              <w:t>: encoding ranks and roles</w:t>
            </w:r>
          </w:p>
        </w:tc>
      </w:tr>
      <w:tr w:rsidR="00C011E1" w:rsidRPr="00DD7CCF" w14:paraId="214E976E" w14:textId="77777777" w:rsidTr="00837BA5">
        <w:tc>
          <w:tcPr>
            <w:tcW w:w="5000" w:type="pct"/>
          </w:tcPr>
          <w:p w14:paraId="4D85CE77" w14:textId="0C99432F"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EB2024">
      <w:pPr>
        <w:pStyle w:val="Cmsor3"/>
      </w:pPr>
      <w:bookmarkStart w:id="670" w:name="_l50o1bs9vq7k" w:colFirst="0" w:colLast="0"/>
      <w:bookmarkStart w:id="671" w:name="_Toc182838332"/>
      <w:bookmarkEnd w:id="670"/>
      <w:r w:rsidRPr="00DD7CCF">
        <w:t>Place names</w:t>
      </w:r>
      <w:bookmarkEnd w:id="671"/>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262242AD" w:rsidR="00C02B8C" w:rsidRPr="00DD7CCF" w:rsidRDefault="00B26C65" w:rsidP="00E2714A">
      <w:pPr>
        <w:pStyle w:val="Lista3"/>
      </w:pPr>
      <w:r w:rsidRPr="00B26C65">
        <w:rPr>
          <w:rStyle w:val="Codevalue"/>
        </w:rPr>
        <w:t>"</w:t>
      </w:r>
      <w:r w:rsidR="00A21B99">
        <w:rPr>
          <w:rStyle w:val="Codevalue"/>
        </w:rPr>
        <w:t>settlement</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742A8619"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4D1F94">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3326A0E5" w:rsidR="00C011E1" w:rsidRPr="00DD7CCF" w:rsidRDefault="00C011E1" w:rsidP="009F585E">
            <w:pPr>
              <w:pStyle w:val="Kpalrs"/>
            </w:pPr>
            <w:r w:rsidRPr="00DD7CCF">
              <w:t xml:space="preserve">Example </w:t>
            </w:r>
            <w:fldSimple w:instr=" STYLEREF 3 \s ">
              <w:r w:rsidR="004D1F94">
                <w:rPr>
                  <w:noProof/>
                </w:rPr>
                <w:t>7.4.3</w:t>
              </w:r>
            </w:fldSimple>
            <w:r w:rsidRPr="00DD7CCF">
              <w:t>.</w:t>
            </w:r>
            <w:fldSimple w:instr=" SEQ Example \* ALPHABETIC \s 3 ">
              <w:r w:rsidR="004D1F94">
                <w:rPr>
                  <w:noProof/>
                </w:rPr>
                <w:t>A</w:t>
              </w:r>
            </w:fldSimple>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EB2024">
      <w:pPr>
        <w:pStyle w:val="Cmsor3"/>
      </w:pPr>
      <w:bookmarkStart w:id="672" w:name="_s4eo5ge9e49x" w:colFirst="0" w:colLast="0"/>
      <w:bookmarkStart w:id="673" w:name="_Toc182838333"/>
      <w:bookmarkEnd w:id="672"/>
      <w:r w:rsidRPr="00DD7CCF">
        <w:t>Measurements</w:t>
      </w:r>
      <w:bookmarkEnd w:id="673"/>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06E13C48"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4D1F94">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19150BBC" w:rsidR="00C011E1" w:rsidRPr="00DD7CCF" w:rsidRDefault="00C011E1" w:rsidP="009F585E">
            <w:pPr>
              <w:pStyle w:val="Kpalrs"/>
            </w:pPr>
            <w:r w:rsidRPr="00DD7CCF">
              <w:lastRenderedPageBreak/>
              <w:t xml:space="preserve">Example </w:t>
            </w:r>
            <w:fldSimple w:instr=" STYLEREF 3 \s ">
              <w:r w:rsidR="004D1F94">
                <w:rPr>
                  <w:noProof/>
                </w:rPr>
                <w:t>7.4.4</w:t>
              </w:r>
            </w:fldSimple>
            <w:r w:rsidRPr="00DD7CCF">
              <w:t>.</w:t>
            </w:r>
            <w:fldSimple w:instr=" SEQ Example \* ALPHABETIC \s 3 ">
              <w:r w:rsidR="004D1F94">
                <w:rPr>
                  <w:noProof/>
                </w:rPr>
                <w:t>A</w:t>
              </w:r>
            </w:fldSimple>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EB2024">
      <w:pPr>
        <w:pStyle w:val="Cmsor3"/>
      </w:pPr>
      <w:bookmarkStart w:id="674" w:name="_j6ih485s14j7" w:colFirst="0" w:colLast="0"/>
      <w:bookmarkStart w:id="675" w:name="_Toc182838334"/>
      <w:bookmarkEnd w:id="674"/>
      <w:r w:rsidRPr="00DD7CCF">
        <w:t>Tagged semantic features interacting with text or markup</w:t>
      </w:r>
      <w:bookmarkEnd w:id="675"/>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7A1B3F97"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4D1F94">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7A337AC5" w:rsidR="00C011E1" w:rsidRPr="00DD7CCF" w:rsidRDefault="00C011E1" w:rsidP="009F585E">
            <w:pPr>
              <w:pStyle w:val="Kpalrs"/>
            </w:pPr>
            <w:r w:rsidRPr="00DD7CCF">
              <w:t xml:space="preserve">Example </w:t>
            </w:r>
            <w:fldSimple w:instr=" STYLEREF 3 \s ">
              <w:r w:rsidR="004D1F94">
                <w:rPr>
                  <w:noProof/>
                </w:rPr>
                <w:t>7.4.5</w:t>
              </w:r>
            </w:fldSimple>
            <w:r w:rsidRPr="00DD7CCF">
              <w:t>.</w:t>
            </w:r>
            <w:fldSimple w:instr=" SEQ Example \* ALPHABETIC \s 3 ">
              <w:r w:rsidR="004D1F94">
                <w:rPr>
                  <w:noProof/>
                </w:rPr>
                <w:t>A</w:t>
              </w:r>
            </w:fldSimple>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0ABE4D86" w:rsidR="00C02B8C" w:rsidRPr="00DD7CCF" w:rsidRDefault="004D2E67" w:rsidP="00EB2024">
      <w:pPr>
        <w:pStyle w:val="Cmsor2"/>
      </w:pPr>
      <w:bookmarkStart w:id="676" w:name="_2s6au4dtqyfr" w:colFirst="0" w:colLast="0"/>
      <w:bookmarkStart w:id="677" w:name="_Ref43990481"/>
      <w:bookmarkStart w:id="678" w:name="_Toc182838335"/>
      <w:bookmarkEnd w:id="676"/>
      <w:r w:rsidRPr="00DD7CCF">
        <w:t xml:space="preserve">Visual </w:t>
      </w:r>
      <w:r w:rsidR="006733B4" w:rsidRPr="00DD7CCF">
        <w:t>features</w:t>
      </w:r>
      <w:bookmarkEnd w:id="677"/>
      <w:bookmarkEnd w:id="678"/>
    </w:p>
    <w:p w14:paraId="7705E048" w14:textId="77777777" w:rsidR="00926092" w:rsidRPr="00DD7CCF" w:rsidRDefault="00926092" w:rsidP="00EB2024">
      <w:pPr>
        <w:pStyle w:val="Cmsor3"/>
      </w:pPr>
      <w:bookmarkStart w:id="679" w:name="_lj3p4hxrzblk" w:colFirst="0" w:colLast="0"/>
      <w:bookmarkStart w:id="680" w:name="_Ref43989139"/>
      <w:bookmarkStart w:id="681" w:name="_Ref43989046"/>
      <w:bookmarkStart w:id="682" w:name="_Toc182838336"/>
      <w:bookmarkEnd w:id="679"/>
      <w:commentRangeStart w:id="683"/>
      <w:r w:rsidRPr="00DD7CCF">
        <w:t>Scribal Hands</w:t>
      </w:r>
      <w:bookmarkEnd w:id="680"/>
      <w:commentRangeEnd w:id="683"/>
      <w:r w:rsidR="00A61239">
        <w:rPr>
          <w:rStyle w:val="Jegyzethivatkozs"/>
          <w:rFonts w:ascii="Gentium Plus" w:hAnsi="Gentium Plus" w:cs="Mangal"/>
          <w:kern w:val="0"/>
        </w:rPr>
        <w:commentReference w:id="683"/>
      </w:r>
      <w:bookmarkEnd w:id="682"/>
    </w:p>
    <w:p w14:paraId="377A2869" w14:textId="77777777" w:rsidR="00926092" w:rsidRPr="00DD7CCF" w:rsidRDefault="00926092" w:rsidP="00926092">
      <w:pPr>
        <w:pStyle w:val="Lista"/>
      </w:pPr>
      <w:r w:rsidRPr="00DD7CCF">
        <w:t>in epigraphic parlance, a “hand” means a particular combination of writing features, often indicative of one scribe taking over the work of another</w:t>
      </w:r>
    </w:p>
    <w:p w14:paraId="646D2087" w14:textId="131EC2D3" w:rsidR="00926092" w:rsidRPr="005D2B22" w:rsidRDefault="00926092" w:rsidP="00926092">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as opposed to different scripts or styles, covered in §</w:t>
      </w:r>
      <w:r w:rsidRPr="00DD7CCF">
        <w:fldChar w:fldCharType="begin"/>
      </w:r>
      <w:r w:rsidRPr="00DD7CCF">
        <w:instrText xml:space="preserve"> REF _Ref43985361 \w \h </w:instrText>
      </w:r>
      <w:r>
        <w:instrText xml:space="preserve"> \* MERGEFORMAT </w:instrText>
      </w:r>
      <w:r w:rsidRPr="00DD7CCF">
        <w:fldChar w:fldCharType="separate"/>
      </w:r>
      <w:r w:rsidR="004D1F94">
        <w:t>7.5.5</w:t>
      </w:r>
      <w:r w:rsidRPr="00DD7CCF">
        <w:fldChar w:fldCharType="end"/>
      </w:r>
      <w:r>
        <w:t xml:space="preserve"> and §</w:t>
      </w:r>
      <w:r>
        <w:fldChar w:fldCharType="begin"/>
      </w:r>
      <w:r>
        <w:instrText xml:space="preserve"> REF _Ref43987586 \r \h </w:instrText>
      </w:r>
      <w:r>
        <w:fldChar w:fldCharType="separate"/>
      </w:r>
      <w:r w:rsidR="004D1F94">
        <w:t>7.5.6</w:t>
      </w:r>
      <w:r>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4D1F94">
        <w:t>11.2.1</w:t>
      </w:r>
      <w:r w:rsidRPr="00DD7CCF">
        <w:fldChar w:fldCharType="end"/>
      </w:r>
      <w:r w:rsidRPr="00DD7CCF">
        <w:t>)</w:t>
      </w:r>
    </w:p>
    <w:p w14:paraId="4985D9D2" w14:textId="77777777" w:rsidR="00926092" w:rsidRPr="00DD7CCF" w:rsidRDefault="00926092" w:rsidP="00926092">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F023404" w14:textId="77777777" w:rsidR="00926092" w:rsidRPr="00DD7CCF" w:rsidRDefault="00926092" w:rsidP="00926092">
      <w:pPr>
        <w:pStyle w:val="Lista2"/>
      </w:pPr>
      <w:r w:rsidRPr="00DD7CCF">
        <w:lastRenderedPageBreak/>
        <w:t xml:space="preserve">in this element, include the mandatory attribute </w:t>
      </w:r>
      <w:r w:rsidRPr="008525C6">
        <w:rPr>
          <w:rStyle w:val="Codeattribute"/>
        </w:rPr>
        <w:t>@new</w:t>
      </w:r>
      <w:r w:rsidRPr="008525C6">
        <w:t>,</w:t>
      </w:r>
      <w:r w:rsidRPr="006B5499">
        <w:rPr>
          <w:rStyle w:val="Lbjegyzet-hivatkozs"/>
        </w:rPr>
        <w:footnoteReference w:id="46"/>
      </w:r>
      <w:r w:rsidRPr="00DD7CCF">
        <w:t xml:space="preserve"> whose value shall be the XML identifier associated in the header with the hand in question, prefixed with a # mark</w:t>
      </w:r>
    </w:p>
    <w:p w14:paraId="0292586C" w14:textId="77777777" w:rsidR="00926092" w:rsidRPr="00DD7CCF" w:rsidRDefault="00926092" w:rsidP="00926092">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F0895C5" w14:textId="3C437703" w:rsidR="00C02B8C" w:rsidRPr="00DD7CCF" w:rsidRDefault="004D2E67" w:rsidP="00EB2024">
      <w:pPr>
        <w:pStyle w:val="Cmsor3"/>
      </w:pPr>
      <w:bookmarkStart w:id="684" w:name="_Ref134025629"/>
      <w:bookmarkStart w:id="685" w:name="_Toc182838337"/>
      <w:r w:rsidRPr="00DD7CCF">
        <w:t>The scope of visual features encoded in attributes</w:t>
      </w:r>
      <w:bookmarkEnd w:id="681"/>
      <w:bookmarkEnd w:id="684"/>
      <w:bookmarkEnd w:id="685"/>
    </w:p>
    <w:p w14:paraId="17667B2A" w14:textId="40D3EF81" w:rsidR="00C02B8C" w:rsidRPr="00DD7CCF" w:rsidRDefault="004D2E67" w:rsidP="00E2714A">
      <w:pPr>
        <w:pStyle w:val="Lista"/>
      </w:pPr>
      <w:r w:rsidRPr="00DD7CCF">
        <w:t xml:space="preserve">the attributes described in </w:t>
      </w:r>
      <w:r w:rsidR="00926092">
        <w:t>the following subsections</w:t>
      </w:r>
      <w:r w:rsidRPr="00DD7CCF">
        <w:t xml:space="preserve"> for encoding visual features may be used with the following phrase-level XML elements as the situation demands:</w:t>
      </w:r>
    </w:p>
    <w:p w14:paraId="518FB081" w14:textId="3A9D7B74"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D1F94">
        <w:t>3.2</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4D1F94">
        <w:t>3.2.4</w:t>
      </w:r>
      <w:r w:rsidR="00194541" w:rsidRPr="00DD7CCF">
        <w:fldChar w:fldCharType="end"/>
      </w:r>
      <w:r w:rsidRPr="00DD7CCF">
        <w:t>)</w:t>
      </w:r>
    </w:p>
    <w:p w14:paraId="10733230" w14:textId="255458BC"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4D1F94">
        <w:t>2.1.3</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4D1F94">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6B5499">
        <w:rPr>
          <w:rStyle w:val="Lbjegyzet-hivatkozs"/>
        </w:rPr>
        <w:footnoteReference w:id="47"/>
      </w:r>
      <w:r w:rsidRPr="00DD7CCF">
        <w:t xml:space="preserve"> when a localised feature applies to an entire physical line</w:t>
      </w:r>
    </w:p>
    <w:p w14:paraId="29B217C7" w14:textId="77777777" w:rsidR="00C02B8C" w:rsidRPr="00DD7CCF" w:rsidRDefault="004D2E67" w:rsidP="00E2714A">
      <w:pPr>
        <w:pStyle w:val="Lista2"/>
      </w:pPr>
      <w:r w:rsidRPr="00DD7CCF">
        <w:t xml:space="preserve">the dedicated phrase-level tag </w:t>
      </w:r>
      <w:r w:rsidRPr="00DD7CCF">
        <w:rPr>
          <w:rStyle w:val="Code"/>
        </w:rPr>
        <w:t>&lt;hi&gt;</w:t>
      </w:r>
      <w:r w:rsidRPr="00DD7CCF">
        <w:t>,</w:t>
      </w:r>
      <w:r w:rsidRPr="006B5499">
        <w:rPr>
          <w:rStyle w:val="Lbjegyzet-hivatkozs"/>
        </w:rPr>
        <w:footnoteReference w:id="48"/>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EB2024">
      <w:pPr>
        <w:pStyle w:val="Cmsor3"/>
      </w:pPr>
      <w:bookmarkStart w:id="686" w:name="_c0467s7j2myi" w:colFirst="0" w:colLast="0"/>
      <w:bookmarkStart w:id="687" w:name="_Ref43987598"/>
      <w:bookmarkStart w:id="688" w:name="_Toc182838338"/>
      <w:bookmarkEnd w:id="686"/>
      <w:r w:rsidRPr="00DD7CCF">
        <w:t>Alignment</w:t>
      </w:r>
      <w:bookmarkEnd w:id="687"/>
      <w:bookmarkEnd w:id="688"/>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4B703D80"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D1F94">
        <w:t>3.2</w:t>
      </w:r>
      <w:r w:rsidR="00C927BB" w:rsidRPr="00DD7CCF">
        <w:fldChar w:fldCharType="end"/>
      </w:r>
      <w:r w:rsidRPr="00DD7CCF">
        <w:t>)</w:t>
      </w:r>
    </w:p>
    <w:p w14:paraId="383859D0" w14:textId="517D4F21"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4D1F94">
        <w:t>3.2.4</w:t>
      </w:r>
      <w:r w:rsidR="00194541" w:rsidRPr="00DD7CCF">
        <w:fldChar w:fldCharType="end"/>
      </w:r>
      <w:r w:rsidRPr="00DD7CCF">
        <w:t>)</w:t>
      </w:r>
    </w:p>
    <w:p w14:paraId="64DA657D" w14:textId="08668F8E"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4D1F94">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059FAC83"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1663CE">
        <w:fldChar w:fldCharType="begin"/>
      </w:r>
      <w:r w:rsidR="001663CE">
        <w:instrText xml:space="preserve"> REF _Ref134026679 \r \h </w:instrText>
      </w:r>
      <w:r w:rsidR="001663CE">
        <w:fldChar w:fldCharType="separate"/>
      </w:r>
      <w:r w:rsidR="004D1F94">
        <w:t>4.3.3</w:t>
      </w:r>
      <w:r w:rsidR="001663CE">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74F8E41B" w:rsidR="00C011E1" w:rsidRPr="00DD7CCF" w:rsidRDefault="00C011E1" w:rsidP="009F585E">
            <w:pPr>
              <w:pStyle w:val="Kpalrs"/>
            </w:pPr>
            <w:r w:rsidRPr="00DD7CCF">
              <w:t xml:space="preserve">Example </w:t>
            </w:r>
            <w:fldSimple w:instr=" STYLEREF 3 \s ">
              <w:r w:rsidR="004D1F94">
                <w:rPr>
                  <w:noProof/>
                </w:rPr>
                <w:t>7.5.3</w:t>
              </w:r>
            </w:fldSimple>
            <w:r w:rsidRPr="00DD7CCF">
              <w:t>.</w:t>
            </w:r>
            <w:fldSimple w:instr=" SEQ Example \* ALPHABETIC \s 3 ">
              <w:r w:rsidR="004D1F94">
                <w:rPr>
                  <w:noProof/>
                </w:rPr>
                <w:t>A</w:t>
              </w:r>
            </w:fldSimple>
            <w:r w:rsidRPr="00DD7CCF">
              <w:t>: encoding line alignment</w:t>
            </w:r>
          </w:p>
        </w:tc>
      </w:tr>
      <w:tr w:rsidR="00C011E1" w:rsidRPr="00DD7CCF" w14:paraId="434FBF21" w14:textId="77777777" w:rsidTr="00837BA5">
        <w:tc>
          <w:tcPr>
            <w:tcW w:w="5000" w:type="pct"/>
            <w:vAlign w:val="center"/>
          </w:tcPr>
          <w:p w14:paraId="6ABBD7B9" w14:textId="77777777" w:rsidR="00C011E1" w:rsidRPr="00DD7CCF" w:rsidRDefault="00C011E1" w:rsidP="007B52A3">
            <w:pPr>
              <w:pStyle w:val="Image"/>
              <w:rPr>
                <w:rStyle w:val="Code"/>
              </w:rPr>
            </w:pPr>
            <w:r w:rsidRPr="00DD7CCF">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8"/>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EB2024">
      <w:pPr>
        <w:pStyle w:val="Cmsor3"/>
      </w:pPr>
      <w:bookmarkStart w:id="689" w:name="_gjt7ggwzx2z5" w:colFirst="0" w:colLast="0"/>
      <w:bookmarkStart w:id="690" w:name="_Ref43984782"/>
      <w:bookmarkStart w:id="691" w:name="_Toc182838339"/>
      <w:bookmarkEnd w:id="689"/>
      <w:r w:rsidRPr="00DD7CCF">
        <w:t>Directionality and orientation</w:t>
      </w:r>
      <w:bookmarkEnd w:id="690"/>
      <w:bookmarkEnd w:id="691"/>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t xml:space="preserve">lines oriented differently than the majority of the lines in an inscription may be encoded by adding the attribute </w:t>
      </w:r>
      <w:r w:rsidRPr="008525C6">
        <w:rPr>
          <w:rStyle w:val="Codeattribute"/>
        </w:rPr>
        <w:t>@rend</w:t>
      </w:r>
      <w:r w:rsidRPr="006B5499">
        <w:rPr>
          <w:rStyle w:val="Lbjegyzet-hivatkozs"/>
        </w:rPr>
        <w:footnoteReference w:id="49"/>
      </w:r>
      <w:r w:rsidRPr="00DD7CCF">
        <w:t xml:space="preserve"> to one of the following elements </w:t>
      </w:r>
      <w:r w:rsidRPr="00E24F87">
        <w:rPr>
          <w:noProof/>
        </w:rPr>
        <w:t>(</w:t>
      </w:r>
      <w:r w:rsidRPr="00DD7CCF">
        <w:t>but not to any other element):</w:t>
      </w:r>
    </w:p>
    <w:p w14:paraId="0376D7A9" w14:textId="2C35BFDF"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D1F94">
        <w:t>3.2</w:t>
      </w:r>
      <w:r w:rsidR="00C927BB" w:rsidRPr="00DD7CCF">
        <w:fldChar w:fldCharType="end"/>
      </w:r>
      <w:r w:rsidRPr="00DD7CCF">
        <w:t>)</w:t>
      </w:r>
    </w:p>
    <w:p w14:paraId="013C2D57" w14:textId="3978FF59"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4D1F94">
        <w:t>3.2.4</w:t>
      </w:r>
      <w:r w:rsidR="00194541" w:rsidRPr="00DD7CCF">
        <w:fldChar w:fldCharType="end"/>
      </w:r>
      <w:r w:rsidRPr="00DD7CCF">
        <w:t>)</w:t>
      </w:r>
    </w:p>
    <w:p w14:paraId="7CA405E5" w14:textId="0C646BE0"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4D1F94">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lastRenderedPageBreak/>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EB2024">
      <w:pPr>
        <w:pStyle w:val="Cmsor3"/>
      </w:pPr>
      <w:bookmarkStart w:id="692" w:name="_vj2ep179y4tp" w:colFirst="0" w:colLast="0"/>
      <w:bookmarkStart w:id="693" w:name="_Ref43985361"/>
      <w:bookmarkStart w:id="694" w:name="_Toc182838340"/>
      <w:bookmarkEnd w:id="692"/>
      <w:commentRangeStart w:id="695"/>
      <w:r w:rsidRPr="00DD7CCF">
        <w:t>Script</w:t>
      </w:r>
      <w:bookmarkEnd w:id="693"/>
      <w:commentRangeEnd w:id="695"/>
      <w:r w:rsidR="00A61239">
        <w:rPr>
          <w:rStyle w:val="Jegyzethivatkozs"/>
          <w:rFonts w:ascii="Gentium Plus" w:hAnsi="Gentium Plus" w:cs="Mangal"/>
          <w:kern w:val="0"/>
        </w:rPr>
        <w:commentReference w:id="695"/>
      </w:r>
      <w:bookmarkEnd w:id="694"/>
    </w:p>
    <w:p w14:paraId="19B22CCF" w14:textId="0C0232D6" w:rsidR="00B63A76" w:rsidRDefault="00B63A76" w:rsidP="00B63A76">
      <w:pPr>
        <w:pStyle w:val="Lista"/>
      </w:pPr>
      <w:r>
        <w:t>in addition to recording your palaeographic observations in the Hand Description (§</w:t>
      </w:r>
      <w:r>
        <w:fldChar w:fldCharType="begin"/>
      </w:r>
      <w:r>
        <w:instrText xml:space="preserve"> REF _Ref43987455 \r \h </w:instrText>
      </w:r>
      <w:r>
        <w:fldChar w:fldCharType="separate"/>
      </w:r>
      <w:r w:rsidR="004D1F94">
        <w:t>11.2.1</w:t>
      </w:r>
      <w:r>
        <w:fldChar w:fldCharType="end"/>
      </w:r>
      <w:r>
        <w:t>), the type of script in which your inscription is written must be encoded explicitly in the edition along with language</w:t>
      </w:r>
    </w:p>
    <w:p w14:paraId="636DCD2D" w14:textId="77777777" w:rsidR="00B63A76" w:rsidRDefault="00B63A76" w:rsidP="00B63A76">
      <w:pPr>
        <w:pStyle w:val="Lista"/>
      </w:pPr>
      <w:r>
        <w:t>the instructions in this subsection do not apply the following kinds of script variation:</w:t>
      </w:r>
    </w:p>
    <w:p w14:paraId="0665183C" w14:textId="7AF7C07A" w:rsidR="00B63A76" w:rsidRDefault="00B63A76" w:rsidP="00B63A76">
      <w:pPr>
        <w:pStyle w:val="Lista2"/>
      </w:pPr>
      <w:r>
        <w:t>changes in the scribal hand, which are covered in §</w:t>
      </w:r>
      <w:r>
        <w:fldChar w:fldCharType="begin"/>
      </w:r>
      <w:r>
        <w:instrText xml:space="preserve"> REF _Ref43989139 \r \h </w:instrText>
      </w:r>
      <w:r>
        <w:fldChar w:fldCharType="separate"/>
      </w:r>
      <w:r w:rsidR="004D1F94">
        <w:t>7.5.1</w:t>
      </w:r>
      <w:r>
        <w:fldChar w:fldCharType="end"/>
      </w:r>
    </w:p>
    <w:p w14:paraId="6F5F63F3" w14:textId="4EDE5527" w:rsidR="00B63A76" w:rsidRDefault="00B63A76" w:rsidP="00B63A76">
      <w:pPr>
        <w:pStyle w:val="Lista2"/>
      </w:pPr>
      <w:r>
        <w:t>changes in the style of lettering, which are covered in §</w:t>
      </w:r>
      <w:r>
        <w:fldChar w:fldCharType="begin"/>
      </w:r>
      <w:r>
        <w:instrText xml:space="preserve"> REF _Ref43987586 \r \h </w:instrText>
      </w:r>
      <w:r>
        <w:fldChar w:fldCharType="separate"/>
      </w:r>
      <w:r w:rsidR="004D1F94">
        <w:t>7.5.6</w:t>
      </w:r>
      <w:r>
        <w:fldChar w:fldCharType="end"/>
      </w:r>
    </w:p>
    <w:p w14:paraId="398A5D49" w14:textId="2E80ACFD" w:rsidR="00B63A76" w:rsidRDefault="00B63A76" w:rsidP="00B63A76">
      <w:pPr>
        <w:pStyle w:val="Lista"/>
      </w:pPr>
      <w:r>
        <w:t xml:space="preserve">to tag a chunk of text as being written in a specific script, add the attribute </w:t>
      </w:r>
      <w:r w:rsidRPr="00B63A76">
        <w:rPr>
          <w:rStyle w:val="Codeattribute"/>
        </w:rPr>
        <w:t>@rendition</w:t>
      </w:r>
      <w:r>
        <w:t xml:space="preserve"> to its containing element, with the following pair of values, in this order and separated by a space</w:t>
      </w:r>
    </w:p>
    <w:p w14:paraId="0C2984AD" w14:textId="6E47D7F3" w:rsidR="00B63A76" w:rsidRDefault="00B63A76" w:rsidP="00B63A76">
      <w:pPr>
        <w:pStyle w:val="Lista2"/>
      </w:pPr>
      <w:r>
        <w:t>a code for classification, taken from the project’s vocabulary for Script class</w:t>
      </w:r>
      <w:r w:rsidRPr="006B5499">
        <w:rPr>
          <w:rStyle w:val="Lbjegyzet-hivatkozs"/>
        </w:rPr>
        <w:footnoteReference w:id="50"/>
      </w:r>
      <w:r>
        <w:t xml:space="preserve"> and prefixed with </w:t>
      </w:r>
      <w:r w:rsidRPr="00B63A76">
        <w:rPr>
          <w:rStyle w:val="Codevalue"/>
        </w:rPr>
        <w:t>class:</w:t>
      </w:r>
    </w:p>
    <w:p w14:paraId="2FD39B71" w14:textId="31EA49D9" w:rsidR="00B63A76" w:rsidRDefault="00B63A76" w:rsidP="00B63A76">
      <w:pPr>
        <w:pStyle w:val="Lista2"/>
      </w:pPr>
      <w:r>
        <w:t>a code for maturity, taken from the project’s vocabulary for Script maturity</w:t>
      </w:r>
      <w:r w:rsidRPr="006B5499">
        <w:rPr>
          <w:rStyle w:val="Lbjegyzet-hivatkozs"/>
        </w:rPr>
        <w:footnoteReference w:id="51"/>
      </w:r>
      <w:r>
        <w:t xml:space="preserve"> and prefixed with </w:t>
      </w:r>
      <w:r w:rsidRPr="00B63A76">
        <w:rPr>
          <w:rStyle w:val="Codevalue"/>
        </w:rPr>
        <w:t>maturity:</w:t>
      </w:r>
    </w:p>
    <w:p w14:paraId="63FF1989" w14:textId="3227475B" w:rsidR="00B63A76" w:rsidRDefault="00B63A76" w:rsidP="00B63A76">
      <w:pPr>
        <w:pStyle w:val="Lista2"/>
      </w:pPr>
      <w:r>
        <w:t xml:space="preserve">for example, if the script in question is mediaeval Grantha, you must record the codes for “Grantha” and “regional Brāhmī-derived script”, like this: </w:t>
      </w:r>
      <w:r w:rsidRPr="00B63A76">
        <w:rPr>
          <w:rStyle w:val="Codeattribute"/>
        </w:rPr>
        <w:t>@renditio</w:t>
      </w:r>
      <w:r>
        <w:rPr>
          <w:rStyle w:val="Codeattribute"/>
        </w:rPr>
        <w:t>n</w:t>
      </w:r>
      <w:r w:rsidRPr="0062102A">
        <w:rPr>
          <w:rStyle w:val="Codetext"/>
        </w:rPr>
        <w:t>=</w:t>
      </w:r>
      <w:r w:rsidRPr="00B63A76">
        <w:rPr>
          <w:rStyle w:val="Codevalue"/>
        </w:rPr>
        <w:t>"class:36768 maturity:83213"</w:t>
      </w:r>
    </w:p>
    <w:p w14:paraId="4C8394A8" w14:textId="77777777" w:rsidR="00B63A76" w:rsidRDefault="00B63A76" w:rsidP="00B63A76">
      <w:pPr>
        <w:pStyle w:val="Lista"/>
      </w:pPr>
      <w:r>
        <w:t>the encoding of script is normally mandatory for the edition division as a whole and, for inscriptions written in a single script, not necessary anywhere else</w:t>
      </w:r>
    </w:p>
    <w:p w14:paraId="6EEABC7B" w14:textId="6C5896E4" w:rsidR="00B63A76" w:rsidRDefault="00B63A76" w:rsidP="00B63A76">
      <w:pPr>
        <w:pStyle w:val="Lista2"/>
      </w:pPr>
      <w:r>
        <w:t xml:space="preserve">e.g. </w:t>
      </w:r>
      <w:r w:rsidRPr="00B63A76">
        <w:rPr>
          <w:rStyle w:val="Code"/>
        </w:rPr>
        <w:t xml:space="preserve">&lt;div </w:t>
      </w:r>
      <w:r w:rsidRPr="00B63A76">
        <w:rPr>
          <w:rStyle w:val="Codeattribute"/>
        </w:rPr>
        <w:t>type</w:t>
      </w:r>
      <w:r w:rsidRPr="0062102A">
        <w:rPr>
          <w:rStyle w:val="Codetext"/>
        </w:rPr>
        <w:t>=</w:t>
      </w:r>
      <w:r w:rsidRPr="00B63A76">
        <w:rPr>
          <w:rStyle w:val="Codevalue"/>
        </w:rPr>
        <w:t>"edition"</w:t>
      </w:r>
      <w:r w:rsidRPr="00B63A76">
        <w:rPr>
          <w:rStyle w:val="Code"/>
        </w:rPr>
        <w:t xml:space="preserve"> </w:t>
      </w:r>
      <w:r w:rsidRPr="00B63A76">
        <w:rPr>
          <w:rStyle w:val="Codeattribute"/>
        </w:rPr>
        <w:t>xml:lang</w:t>
      </w:r>
      <w:r w:rsidRPr="0062102A">
        <w:rPr>
          <w:rStyle w:val="Codetext"/>
        </w:rPr>
        <w:t>=</w:t>
      </w:r>
      <w:r w:rsidRPr="00B63A76">
        <w:rPr>
          <w:rStyle w:val="Codevalue"/>
        </w:rPr>
        <w:t>"san-Latn"</w:t>
      </w:r>
      <w:r w:rsidRPr="00B63A76">
        <w:rPr>
          <w:rStyle w:val="Code"/>
        </w:rPr>
        <w:t xml:space="preserve"> </w:t>
      </w:r>
      <w:r>
        <w:rPr>
          <w:rStyle w:val="Codeattribute"/>
        </w:rPr>
        <w:t>rendition</w:t>
      </w:r>
      <w:r w:rsidRPr="0062102A">
        <w:rPr>
          <w:rStyle w:val="Codetext"/>
        </w:rPr>
        <w:t>=</w:t>
      </w:r>
      <w:r w:rsidRPr="00B63A76">
        <w:rPr>
          <w:rStyle w:val="Codevalue"/>
        </w:rPr>
        <w:t>"class:83223 maturity:83211"</w:t>
      </w:r>
      <w:r w:rsidRPr="00B63A76">
        <w:rPr>
          <w:rStyle w:val="Code"/>
        </w:rPr>
        <w:t>&gt;</w:t>
      </w:r>
      <w:r>
        <w:t xml:space="preserve"> for an inscription in late northern Brāhmī</w:t>
      </w:r>
    </w:p>
    <w:p w14:paraId="46860E1B" w14:textId="322E3591" w:rsidR="00B63A76" w:rsidRDefault="00B63A76" w:rsidP="00B63A76">
      <w:pPr>
        <w:pStyle w:val="Lista"/>
      </w:pPr>
      <w:r>
        <w:t>when an inscription is encoded as two or more textpart divisions (§</w:t>
      </w:r>
      <w:r>
        <w:fldChar w:fldCharType="begin"/>
      </w:r>
      <w:r>
        <w:instrText xml:space="preserve"> REF _Ref43978987 \r \h </w:instrText>
      </w:r>
      <w:r>
        <w:fldChar w:fldCharType="separate"/>
      </w:r>
      <w:r w:rsidR="004D1F94">
        <w:t>3.2</w:t>
      </w:r>
      <w:r>
        <w:fldChar w:fldCharType="end"/>
      </w:r>
      <w:r>
        <w:t xml:space="preserve">), and these divisions are written in different scripts, then add </w:t>
      </w:r>
      <w:r w:rsidRPr="00B63A76">
        <w:rPr>
          <w:rStyle w:val="Codeattribute"/>
        </w:rPr>
        <w:t>@rendition</w:t>
      </w:r>
      <w:r>
        <w:t xml:space="preserve"> to each </w:t>
      </w:r>
      <w:r w:rsidRPr="00B63A76">
        <w:rPr>
          <w:rStyle w:val="Code"/>
        </w:rPr>
        <w:t xml:space="preserve">&lt;div </w:t>
      </w:r>
      <w:r w:rsidRPr="00B63A76">
        <w:rPr>
          <w:rStyle w:val="Codeattribute"/>
        </w:rPr>
        <w:t>type</w:t>
      </w:r>
      <w:r w:rsidRPr="0062102A">
        <w:rPr>
          <w:rStyle w:val="Codetext"/>
        </w:rPr>
        <w:t>=</w:t>
      </w:r>
      <w:r w:rsidRPr="00B63A76">
        <w:rPr>
          <w:rStyle w:val="Codevalue"/>
        </w:rPr>
        <w:t>"textpart"</w:t>
      </w:r>
      <w:r w:rsidRPr="00B63A76">
        <w:rPr>
          <w:rStyle w:val="Code"/>
        </w:rPr>
        <w:t>&gt;</w:t>
      </w:r>
      <w:r>
        <w:t xml:space="preserve"> element</w:t>
      </w:r>
    </w:p>
    <w:p w14:paraId="1FD802C5" w14:textId="77777777" w:rsidR="00B63A76" w:rsidRDefault="00B63A76" w:rsidP="00B63A76">
      <w:pPr>
        <w:pStyle w:val="Lista2"/>
      </w:pPr>
      <w:r>
        <w:t xml:space="preserve">in this case only, the edition division should not carry the attribute </w:t>
      </w:r>
      <w:r w:rsidRPr="00B63A76">
        <w:rPr>
          <w:rStyle w:val="Codeattribute"/>
        </w:rPr>
        <w:t>@xml:lang</w:t>
      </w:r>
    </w:p>
    <w:p w14:paraId="3CEEF4B1" w14:textId="0BA317F8" w:rsidR="00B63A76" w:rsidRDefault="00B63A76" w:rsidP="00B63A76">
      <w:pPr>
        <w:pStyle w:val="Lista2"/>
      </w:pPr>
      <w:r>
        <w:t>while if the textparts are in the same script, then script must still be encoded for the edition division, not separately for the textparts</w:t>
      </w:r>
    </w:p>
    <w:p w14:paraId="362DFBD3" w14:textId="23B5814C" w:rsidR="00B63A76" w:rsidRDefault="00B63A76" w:rsidP="00B63A76">
      <w:pPr>
        <w:pStyle w:val="Lista2"/>
      </w:pPr>
      <w:r>
        <w:t>note also that you should not normally create textpart divisions on the grounds of a script difference, only when the encoding of such divisions is warranted for other reasons discussed in §</w:t>
      </w:r>
      <w:r>
        <w:fldChar w:fldCharType="begin"/>
      </w:r>
      <w:r>
        <w:instrText xml:space="preserve"> REF _Ref43978278 \r \h </w:instrText>
      </w:r>
      <w:r>
        <w:fldChar w:fldCharType="separate"/>
      </w:r>
      <w:r w:rsidR="004D1F94">
        <w:t>3.3.1</w:t>
      </w:r>
      <w:r>
        <w:fldChar w:fldCharType="end"/>
      </w:r>
    </w:p>
    <w:p w14:paraId="1D22991C" w14:textId="77777777" w:rsidR="00B63A76" w:rsidRDefault="00B63A76" w:rsidP="00B63A76">
      <w:pPr>
        <w:pStyle w:val="Lista"/>
      </w:pPr>
      <w:r>
        <w:t>when parts of an otherwise coherent inscription are in two (or more) different scripts,</w:t>
      </w:r>
    </w:p>
    <w:p w14:paraId="53587746" w14:textId="37763AA8" w:rsidR="00B63A76" w:rsidRDefault="00B63A76" w:rsidP="00AE1029">
      <w:pPr>
        <w:pStyle w:val="Lista2"/>
      </w:pPr>
      <w:r>
        <w:t xml:space="preserve">select a default (primary) script to encode in the </w:t>
      </w:r>
      <w:r w:rsidRPr="00B63A76">
        <w:rPr>
          <w:rStyle w:val="Codeattribute"/>
        </w:rPr>
        <w:t>@rendition</w:t>
      </w:r>
      <w:r>
        <w:t xml:space="preserve"> of the edition division</w:t>
      </w:r>
    </w:p>
    <w:p w14:paraId="03E4A9CD" w14:textId="33C7DFE1" w:rsidR="00B63A76" w:rsidRDefault="00B63A76" w:rsidP="00AE1029">
      <w:pPr>
        <w:pStyle w:val="Lista2"/>
      </w:pPr>
      <w:r>
        <w:t xml:space="preserve">apply </w:t>
      </w:r>
      <w:r w:rsidRPr="00B63A76">
        <w:rPr>
          <w:rStyle w:val="Codeattribute"/>
        </w:rPr>
        <w:t>@rendition</w:t>
      </w:r>
      <w:r>
        <w:t xml:space="preserve"> to each of the block-level elements (viz. </w:t>
      </w:r>
      <w:r w:rsidRPr="00B63A76">
        <w:rPr>
          <w:rStyle w:val="Code"/>
        </w:rPr>
        <w:t>&lt;p&gt;</w:t>
      </w:r>
      <w:r>
        <w:t xml:space="preserve">, </w:t>
      </w:r>
      <w:r w:rsidRPr="00B63A76">
        <w:rPr>
          <w:rStyle w:val="Code"/>
        </w:rPr>
        <w:t>&lt;lg&gt;</w:t>
      </w:r>
      <w:r>
        <w:t xml:space="preserve"> or </w:t>
      </w:r>
      <w:r w:rsidRPr="00B63A76">
        <w:rPr>
          <w:rStyle w:val="Code"/>
        </w:rPr>
        <w:t>&lt;ab&gt;</w:t>
      </w:r>
      <w:r>
        <w:t>) corresponding to text in a script other than the default one</w:t>
      </w:r>
    </w:p>
    <w:p w14:paraId="7652CA20" w14:textId="77777777" w:rsidR="00B63A76" w:rsidRDefault="00B63A76" w:rsidP="00AE1029">
      <w:pPr>
        <w:pStyle w:val="Lista2"/>
      </w:pPr>
      <w:r>
        <w:t>when the chunks of text written in a different script are not coterminous with existing block-level containers, use phrase-level containers in the same way</w:t>
      </w:r>
    </w:p>
    <w:p w14:paraId="612137B7" w14:textId="7C614C3A" w:rsidR="00B63A76" w:rsidRDefault="00B63A76" w:rsidP="00AE1029">
      <w:pPr>
        <w:pStyle w:val="Lista3"/>
      </w:pPr>
      <w:r>
        <w:t xml:space="preserve">if changes in script are concomitant with changes in language, then you will have the chunks written in a different language tagged as </w:t>
      </w:r>
      <w:r w:rsidRPr="00B63A76">
        <w:rPr>
          <w:rStyle w:val="Code"/>
        </w:rPr>
        <w:t>&lt;term&gt;</w:t>
      </w:r>
      <w:r>
        <w:t xml:space="preserve"> or </w:t>
      </w:r>
      <w:r w:rsidRPr="00B63A76">
        <w:rPr>
          <w:rStyle w:val="Code"/>
        </w:rPr>
        <w:t>&lt;foreign&gt;</w:t>
      </w:r>
      <w:r>
        <w:t xml:space="preserve"> (§7.2.2), and you must add </w:t>
      </w:r>
      <w:r w:rsidRPr="00B63A76">
        <w:rPr>
          <w:rStyle w:val="Codeattribute"/>
        </w:rPr>
        <w:t>@rendition</w:t>
      </w:r>
      <w:r>
        <w:t xml:space="preserve"> to these elements</w:t>
      </w:r>
    </w:p>
    <w:p w14:paraId="52635EB1" w14:textId="5D6E74C7" w:rsidR="00B63A76" w:rsidRDefault="00B63A76" w:rsidP="00AE1029">
      <w:pPr>
        <w:pStyle w:val="Lista3"/>
      </w:pPr>
      <w:r>
        <w:t xml:space="preserve">if script variation does not co-occur with language variation, then create the phrase-level container </w:t>
      </w:r>
      <w:r w:rsidRPr="00B63A76">
        <w:rPr>
          <w:rStyle w:val="Code"/>
        </w:rPr>
        <w:t>&lt;seg&gt;</w:t>
      </w:r>
      <w:r>
        <w:t xml:space="preserve"> to wrap the chunk of text in a different script, and add </w:t>
      </w:r>
      <w:r w:rsidRPr="00B63A76">
        <w:rPr>
          <w:rStyle w:val="Codeattribute"/>
        </w:rPr>
        <w:t>@rendition</w:t>
      </w:r>
      <w:r>
        <w:t xml:space="preserve"> to this element</w:t>
      </w:r>
    </w:p>
    <w:p w14:paraId="493485C4" w14:textId="77777777" w:rsidR="00B63A76" w:rsidRDefault="00B63A76" w:rsidP="00AE1029">
      <w:pPr>
        <w:pStyle w:val="Lista2"/>
      </w:pPr>
      <w:r>
        <w:t>when encoding Grantha characters interspersed in Tamil or Vaṭṭeḻuttu script, note that only characters graphically distinct from the default script of the inscription should be marked up in this way</w:t>
      </w:r>
    </w:p>
    <w:p w14:paraId="7EFC8565" w14:textId="5D882D88" w:rsidR="00B63A76" w:rsidRDefault="00B63A76" w:rsidP="00AE1029">
      <w:pPr>
        <w:pStyle w:val="Lista2"/>
      </w:pPr>
      <w:r>
        <w:t xml:space="preserve">e.g. </w:t>
      </w:r>
      <w:r w:rsidRPr="00AE1029">
        <w:rPr>
          <w:rStyle w:val="ForeignTamilGrantha"/>
        </w:rPr>
        <w:t>𑌤𑍍𑌰𑌿𑌭𑍁</w:t>
      </w:r>
      <w:r w:rsidRPr="00AE1029">
        <w:rPr>
          <w:rStyle w:val="ForeignTamilScript"/>
          <w:rFonts w:hint="cs"/>
          <w:cs/>
        </w:rPr>
        <w:t>வன</w:t>
      </w:r>
      <w:r>
        <w:rPr>
          <w:cs/>
          <w:lang w:bidi="ta-IN"/>
        </w:rPr>
        <w:t xml:space="preserve">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w:t>
      </w:r>
      <w:r w:rsidRPr="00B63A76">
        <w:rPr>
          <w:rStyle w:val="Code"/>
        </w:rPr>
        <w:t>&lt;/seg&gt;vaṉa</w:t>
      </w:r>
      <w:r>
        <w:t xml:space="preserve"> if the default script is Tamil (where the </w:t>
      </w:r>
      <w:r w:rsidRPr="00AE1029">
        <w:rPr>
          <w:rStyle w:val="Foreign"/>
        </w:rPr>
        <w:t>va</w:t>
      </w:r>
      <w:r>
        <w:t xml:space="preserve"> is considered Tamil, though it has the same form in Grantha);</w:t>
      </w:r>
    </w:p>
    <w:p w14:paraId="389661B0" w14:textId="7451AC90" w:rsidR="00B63A76" w:rsidRDefault="00B63A76" w:rsidP="00AE1029">
      <w:pPr>
        <w:pStyle w:val="Lista2"/>
      </w:pPr>
      <w:r>
        <w:t xml:space="preserve">but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tribhuva</w:t>
      </w:r>
      <w:r w:rsidRPr="00B63A76">
        <w:rPr>
          <w:rStyle w:val="Code"/>
        </w:rPr>
        <w:t>&lt;/</w:t>
      </w:r>
      <w:r w:rsidR="00123C5C">
        <w:rPr>
          <w:rStyle w:val="Code"/>
        </w:rPr>
        <w:t>seg</w:t>
      </w:r>
      <w:r w:rsidRPr="00B63A76">
        <w:rPr>
          <w:rStyle w:val="Code"/>
        </w:rPr>
        <w:t>&gt;ṉa</w:t>
      </w:r>
      <w:r>
        <w:t xml:space="preserve"> for the same text if the default script is Vaṭṭeḻuttu (wh</w:t>
      </w:r>
      <w:r w:rsidR="005E54AD">
        <w:t>ere</w:t>
      </w:r>
      <w:r>
        <w:t xml:space="preserve"> the </w:t>
      </w:r>
      <w:r w:rsidRPr="005E54AD">
        <w:rPr>
          <w:rStyle w:val="Foreign"/>
        </w:rPr>
        <w:t>va</w:t>
      </w:r>
      <w:r>
        <w:t xml:space="preserve"> is definitely not Vaṭṭeḻuttu and is thus classified as Grantha; though it could also be classified as Tamil)</w:t>
      </w:r>
    </w:p>
    <w:p w14:paraId="49990B9F" w14:textId="77777777" w:rsidR="00C02B8C" w:rsidRPr="00DD7CCF" w:rsidRDefault="004D2E67" w:rsidP="00EB2024">
      <w:pPr>
        <w:pStyle w:val="Cmsor3"/>
      </w:pPr>
      <w:bookmarkStart w:id="696" w:name="_alr4dlls2gjb" w:colFirst="0" w:colLast="0"/>
      <w:bookmarkStart w:id="697" w:name="_Ref43987586"/>
      <w:bookmarkStart w:id="698" w:name="_Toc182838341"/>
      <w:bookmarkEnd w:id="696"/>
      <w:r w:rsidRPr="00DD7CCF">
        <w:lastRenderedPageBreak/>
        <w:t>Lettering</w:t>
      </w:r>
      <w:bookmarkEnd w:id="697"/>
      <w:bookmarkEnd w:id="698"/>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4F97DA8D"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4D1F94">
        <w:t>7.5.5</w:t>
      </w:r>
      <w:r w:rsidR="00780A5D" w:rsidRPr="00DD7CCF">
        <w:fldChar w:fldCharType="end"/>
      </w:r>
      <w:r w:rsidRPr="00DD7CCF">
        <w:t xml:space="preserve"> above</w:t>
      </w:r>
    </w:p>
    <w:p w14:paraId="182F8E43" w14:textId="424B6B2F"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4D1F94">
        <w:t>7.5.1</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12D24A4B" w14:textId="6B7EF06B" w:rsidR="00D7565D" w:rsidRDefault="00D7565D" w:rsidP="00EB2024">
      <w:pPr>
        <w:pStyle w:val="Cmsor2"/>
      </w:pPr>
      <w:bookmarkStart w:id="699" w:name="_msv3i980wz4v" w:colFirst="0" w:colLast="0"/>
      <w:bookmarkStart w:id="700" w:name="_Ref122447347"/>
      <w:bookmarkStart w:id="701" w:name="_Ref43978966"/>
      <w:bookmarkStart w:id="702" w:name="_Toc182838342"/>
      <w:bookmarkEnd w:id="699"/>
      <w:r>
        <w:t>Highlighting text for internal review</w:t>
      </w:r>
      <w:bookmarkEnd w:id="700"/>
      <w:bookmarkEnd w:id="702"/>
    </w:p>
    <w:p w14:paraId="1D94FA4A" w14:textId="77777777" w:rsidR="00D7565D" w:rsidRDefault="00D7565D" w:rsidP="00D7565D">
      <w:pPr>
        <w:pStyle w:val="Lista"/>
      </w:pPr>
      <w:r>
        <w:t>you may sometimes want to highlight parts of your texts to which you wish to return later or draw the attention of a colleague reviewing your work</w:t>
      </w:r>
    </w:p>
    <w:p w14:paraId="77529F34" w14:textId="77777777" w:rsidR="00D7565D" w:rsidRDefault="00D7565D" w:rsidP="00D7565D">
      <w:pPr>
        <w:pStyle w:val="Lista"/>
      </w:pPr>
      <w:r>
        <w:t xml:space="preserve">for this purpose, use the attribute </w:t>
      </w:r>
      <w:r w:rsidRPr="00D7565D">
        <w:rPr>
          <w:rStyle w:val="Codeattribute"/>
        </w:rPr>
        <w:t>@rend</w:t>
      </w:r>
      <w:r>
        <w:t xml:space="preserve"> with the value </w:t>
      </w:r>
      <w:r w:rsidRPr="00D7565D">
        <w:rPr>
          <w:rStyle w:val="Codevalue"/>
        </w:rPr>
        <w:t>"check"</w:t>
      </w:r>
      <w:r>
        <w:t>, which will be displayed with a yellow highlight</w:t>
      </w:r>
    </w:p>
    <w:p w14:paraId="37B2822E" w14:textId="77777777" w:rsidR="00D7565D" w:rsidRDefault="00D7565D" w:rsidP="00D7565D">
      <w:pPr>
        <w:pStyle w:val="Lista2"/>
      </w:pPr>
      <w:r>
        <w:t xml:space="preserve">wherever feasible, add this attribute to existing phrase-level containers such as </w:t>
      </w:r>
      <w:r w:rsidRPr="00D7565D">
        <w:rPr>
          <w:rStyle w:val="Code"/>
        </w:rPr>
        <w:t>&lt;unclear&gt;</w:t>
      </w:r>
      <w:r>
        <w:t xml:space="preserve"> or </w:t>
      </w:r>
      <w:r w:rsidRPr="00D7565D">
        <w:rPr>
          <w:rStyle w:val="Code"/>
        </w:rPr>
        <w:t>&lt;corr&gt;</w:t>
      </w:r>
    </w:p>
    <w:p w14:paraId="5638F4F4" w14:textId="77777777" w:rsidR="00D7565D" w:rsidRDefault="00D7565D" w:rsidP="00D7565D">
      <w:pPr>
        <w:pStyle w:val="Lista3"/>
      </w:pPr>
      <w:r>
        <w:t xml:space="preserve">e.g. </w:t>
      </w:r>
      <w:r w:rsidRPr="00D7565D">
        <w:rPr>
          <w:rStyle w:val="Codetext"/>
        </w:rPr>
        <w:t>vidvi</w:t>
      </w:r>
      <w:r w:rsidRPr="00D7565D">
        <w:rPr>
          <w:rStyle w:val="Code"/>
        </w:rPr>
        <w:t xml:space="preserve">&lt;unclear </w:t>
      </w:r>
      <w:r w:rsidRPr="00D7565D">
        <w:rPr>
          <w:rStyle w:val="Codeattribute"/>
        </w:rPr>
        <w:t>cert</w:t>
      </w:r>
      <w:r w:rsidRPr="0062102A">
        <w:rPr>
          <w:rStyle w:val="Codetext"/>
        </w:rPr>
        <w:t>=</w:t>
      </w:r>
      <w:r w:rsidRPr="00D7565D">
        <w:rPr>
          <w:rStyle w:val="Codevalue"/>
        </w:rPr>
        <w:t>"low"</w:t>
      </w:r>
      <w:r w:rsidRPr="00D7565D">
        <w:rPr>
          <w:rStyle w:val="Code"/>
        </w:rPr>
        <w:t xml:space="preserve">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ṭsu</w:t>
      </w:r>
      <w:r w:rsidRPr="00D7565D">
        <w:rPr>
          <w:rStyle w:val="Code"/>
        </w:rPr>
        <w:t>&lt;/unclear&gt;</w:t>
      </w:r>
    </w:p>
    <w:p w14:paraId="621A111A" w14:textId="77777777" w:rsidR="00D7565D" w:rsidRDefault="00D7565D" w:rsidP="00D7565D">
      <w:pPr>
        <w:pStyle w:val="Lista2"/>
      </w:pPr>
      <w:r>
        <w:t xml:space="preserve">if there is no existing container for the text you need to highlight, wrap the text concerned in the element </w:t>
      </w:r>
      <w:r w:rsidRPr="00D7565D">
        <w:rPr>
          <w:rStyle w:val="Code"/>
        </w:rPr>
        <w:t>&lt;hi&gt;</w:t>
      </w:r>
      <w:r>
        <w:t xml:space="preserve"> and add </w:t>
      </w:r>
      <w:r w:rsidRPr="00D7565D">
        <w:rPr>
          <w:rStyle w:val="Codeattribute"/>
        </w:rPr>
        <w:t>@rend</w:t>
      </w:r>
      <w:r>
        <w:t xml:space="preserve">  to that</w:t>
      </w:r>
    </w:p>
    <w:p w14:paraId="1D0EF1D5" w14:textId="77777777" w:rsidR="00D7565D" w:rsidRDefault="00D7565D" w:rsidP="00D7565D">
      <w:pPr>
        <w:pStyle w:val="Lista3"/>
      </w:pPr>
      <w:r>
        <w:t xml:space="preserve">e.g. </w:t>
      </w:r>
      <w:r w:rsidRPr="00D7565D">
        <w:rPr>
          <w:rStyle w:val="Codetext"/>
        </w:rPr>
        <w:t>Uttarataḥ</w:t>
      </w:r>
      <w:r w:rsidRPr="00D7565D">
        <w:rPr>
          <w:rStyle w:val="Codeattribute"/>
        </w:rPr>
        <w:t xml:space="preserve">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koḍu</w:t>
      </w:r>
      <w:r w:rsidRPr="00D7565D">
        <w:rPr>
          <w:rStyle w:val="Code"/>
        </w:rPr>
        <w:t>&lt;/hi&gt;</w:t>
      </w:r>
    </w:p>
    <w:p w14:paraId="6160349F" w14:textId="77777777" w:rsidR="00D7565D" w:rsidRDefault="00D7565D" w:rsidP="00D7565D">
      <w:pPr>
        <w:pStyle w:val="Lista"/>
      </w:pPr>
      <w:r>
        <w:t xml:space="preserve">this markup does not conform to the TEI guidelines (according to which </w:t>
      </w:r>
      <w:r w:rsidRPr="00D7565D">
        <w:rPr>
          <w:rStyle w:val="Codeattribute"/>
        </w:rPr>
        <w:t>@rend</w:t>
      </w:r>
      <w:r>
        <w:t xml:space="preserve"> serves to indicate how an element was rendered or presented in the source text), and is intended only for project-internal purposes and will be removed from our XML files before final publication, thus</w:t>
      </w:r>
    </w:p>
    <w:p w14:paraId="42CF9319" w14:textId="77777777" w:rsidR="00D7565D" w:rsidRDefault="00D7565D" w:rsidP="00D7565D">
      <w:pPr>
        <w:pStyle w:val="Lista2"/>
      </w:pPr>
      <w:r>
        <w:t xml:space="preserve">the attribute </w:t>
      </w:r>
      <w:r w:rsidRPr="00D7565D">
        <w:rPr>
          <w:rStyle w:val="Codeattribute"/>
        </w:rPr>
        <w:t>@rend</w:t>
      </w:r>
      <w:r>
        <w:t xml:space="preserve">, if its value is nothing but </w:t>
      </w:r>
      <w:r w:rsidRPr="00D7565D">
        <w:rPr>
          <w:rStyle w:val="Codevalue"/>
        </w:rPr>
        <w:t>"check"</w:t>
      </w:r>
      <w:r>
        <w:t>, will be removed from elements</w:t>
      </w:r>
    </w:p>
    <w:p w14:paraId="7FDA3B51" w14:textId="304B1008" w:rsidR="00D7565D" w:rsidRPr="00D7565D" w:rsidRDefault="00D7565D" w:rsidP="00D7565D">
      <w:pPr>
        <w:pStyle w:val="Lista2"/>
      </w:pPr>
      <w:r>
        <w:t xml:space="preserve">elements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t xml:space="preserve"> (with no further attributes) will be deleted altogether</w:t>
      </w:r>
    </w:p>
    <w:p w14:paraId="05A1103D" w14:textId="6BC4D9E4" w:rsidR="00C02B8C" w:rsidRPr="00DD7CCF" w:rsidRDefault="004D2E67" w:rsidP="00EB2024">
      <w:pPr>
        <w:pStyle w:val="Cmsor1"/>
      </w:pPr>
      <w:bookmarkStart w:id="703" w:name="_Toc182838343"/>
      <w:r w:rsidRPr="00DD7CCF">
        <w:lastRenderedPageBreak/>
        <w:t xml:space="preserve">General </w:t>
      </w:r>
      <w:r w:rsidR="006733B4" w:rsidRPr="00DD7CCF">
        <w:t>guidance for tidy XML code</w:t>
      </w:r>
      <w:bookmarkEnd w:id="701"/>
      <w:bookmarkEnd w:id="703"/>
    </w:p>
    <w:p w14:paraId="0EF89728" w14:textId="76CCDA3A" w:rsidR="00C02B8C" w:rsidRPr="00DD7CCF" w:rsidRDefault="004D2E67" w:rsidP="00EB2024">
      <w:pPr>
        <w:pStyle w:val="Cmsor2"/>
      </w:pPr>
      <w:bookmarkStart w:id="704" w:name="_udlxmxv788yo" w:colFirst="0" w:colLast="0"/>
      <w:bookmarkStart w:id="705" w:name="_Ref43985198"/>
      <w:bookmarkStart w:id="706" w:name="_Toc182838344"/>
      <w:bookmarkEnd w:id="704"/>
      <w:r w:rsidRPr="00DD7CCF">
        <w:t xml:space="preserve">Spaces and </w:t>
      </w:r>
      <w:r w:rsidR="006733B4" w:rsidRPr="00DD7CCF">
        <w:t>new lines in the code</w:t>
      </w:r>
      <w:bookmarkEnd w:id="705"/>
      <w:bookmarkEnd w:id="706"/>
    </w:p>
    <w:p w14:paraId="71CB8656" w14:textId="3B807388" w:rsidR="00C02B8C" w:rsidRPr="00DD7CCF" w:rsidRDefault="004D2E67" w:rsidP="00EB2024">
      <w:pPr>
        <w:pStyle w:val="Cmsor3"/>
      </w:pPr>
      <w:bookmarkStart w:id="707" w:name="_i3nexhtm21xy" w:colFirst="0" w:colLast="0"/>
      <w:bookmarkStart w:id="708" w:name="_Ref43989206"/>
      <w:bookmarkStart w:id="709" w:name="_Toc182838345"/>
      <w:bookmarkEnd w:id="707"/>
      <w:r w:rsidRPr="00DD7CCF">
        <w:t>White space</w:t>
      </w:r>
      <w:bookmarkEnd w:id="708"/>
      <w:bookmarkEnd w:id="709"/>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6B5499">
        <w:rPr>
          <w:rStyle w:val="Lbjegyzet-hivatkozs"/>
        </w:rPr>
        <w:footnoteReference w:id="52"/>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EB2024">
      <w:pPr>
        <w:pStyle w:val="Cmsor3"/>
      </w:pPr>
      <w:bookmarkStart w:id="710" w:name="_8hshbbqbehg5" w:colFirst="0" w:colLast="0"/>
      <w:bookmarkStart w:id="711" w:name="_Ref43984944"/>
      <w:bookmarkStart w:id="712" w:name="_Toc182838346"/>
      <w:bookmarkEnd w:id="710"/>
      <w:r w:rsidRPr="00DD7CCF">
        <w:t>Editorial spaces and markup</w:t>
      </w:r>
      <w:bookmarkEnd w:id="711"/>
      <w:bookmarkEnd w:id="712"/>
    </w:p>
    <w:p w14:paraId="5C031BB8" w14:textId="73137539"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4D1F94">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A21B99">
        <w:rPr>
          <w:rStyle w:val="Codeattribute"/>
        </w:rPr>
        <w:t>:</w:t>
      </w:r>
      <w:r w:rsidRPr="00A21B99">
        <w:rPr>
          <w:rStyle w:val="Codeattribute"/>
        </w:rPr>
        <w:t>space</w:t>
      </w:r>
      <w:r w:rsidRPr="00A21B99">
        <w:rPr>
          <w:rStyle w:val="Codetext"/>
        </w:rPr>
        <w:t>=</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lastRenderedPageBreak/>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684ACAF6" w:rsidR="00C02B8C" w:rsidRPr="00DD7CCF" w:rsidRDefault="00DA61F4" w:rsidP="00E2714A">
      <w:pPr>
        <w:pStyle w:val="Lista3"/>
      </w:pPr>
      <w:r w:rsidRPr="00DA61F4">
        <w:t>between numerals and any preceding or following text</w:t>
      </w:r>
    </w:p>
    <w:p w14:paraId="794C2064" w14:textId="266623FC" w:rsidR="00C02B8C" w:rsidRDefault="00132DCD" w:rsidP="00E2714A">
      <w:pPr>
        <w:pStyle w:val="Lista3"/>
      </w:pPr>
      <w:r w:rsidRPr="00132DCD">
        <w:t>between symbols (§</w:t>
      </w:r>
      <w:r>
        <w:fldChar w:fldCharType="begin"/>
      </w:r>
      <w:r>
        <w:instrText xml:space="preserve"> REF _Ref43978591 \r \h </w:instrText>
      </w:r>
      <w:r>
        <w:fldChar w:fldCharType="separate"/>
      </w:r>
      <w:r w:rsidR="004D1F94">
        <w:t>4.2</w:t>
      </w:r>
      <w:r>
        <w:fldChar w:fldCharType="end"/>
      </w:r>
      <w:r w:rsidRPr="00132DCD">
        <w:t>) of any kind and following text</w:t>
      </w:r>
    </w:p>
    <w:p w14:paraId="4489D6F0" w14:textId="26268191" w:rsidR="00132DCD" w:rsidRDefault="00132DCD" w:rsidP="00132DCD">
      <w:pPr>
        <w:pStyle w:val="Lista3"/>
      </w:pPr>
      <w:r>
        <w:t>between symbols and preceding text, except for symbols encoded as punctuation marks (§</w:t>
      </w:r>
      <w:r w:rsidR="00CB56FA">
        <w:fldChar w:fldCharType="begin"/>
      </w:r>
      <w:r w:rsidR="00CB56FA">
        <w:instrText xml:space="preserve"> REF _Ref182580335 \r \h </w:instrText>
      </w:r>
      <w:r w:rsidR="00CB56FA">
        <w:fldChar w:fldCharType="separate"/>
      </w:r>
      <w:r w:rsidR="004D1F94">
        <w:t>4.2.3.3</w:t>
      </w:r>
      <w:r w:rsidR="00CB56FA">
        <w:fldChar w:fldCharType="end"/>
      </w:r>
      <w:r>
        <w:t>); in other words,</w:t>
      </w:r>
    </w:p>
    <w:p w14:paraId="7707A0C8" w14:textId="77777777" w:rsidR="00132DCD" w:rsidRDefault="00132DCD" w:rsidP="00132DCD">
      <w:pPr>
        <w:pStyle w:val="Lista4"/>
      </w:pPr>
      <w:r>
        <w:t>punctuation marks should not be preceded by an editorial space, but should be followed by one</w:t>
      </w:r>
    </w:p>
    <w:p w14:paraId="42D13570" w14:textId="5D3A2CA0" w:rsidR="00132DCD" w:rsidRPr="00DD7CCF" w:rsidRDefault="00132DCD" w:rsidP="00132DCD">
      <w:pPr>
        <w:pStyle w:val="Lista4"/>
      </w:pPr>
      <w:r>
        <w:t>space fillers and miscellaneous symbols should be preceded and followed by editorial spaces</w:t>
      </w:r>
    </w:p>
    <w:p w14:paraId="7883A658" w14:textId="148ACDA0" w:rsidR="00C02B8C" w:rsidRPr="00DD7CCF" w:rsidRDefault="00132DCD" w:rsidP="00E2714A">
      <w:pPr>
        <w:pStyle w:val="Lista2"/>
      </w:pPr>
      <w:r w:rsidRPr="00132DCD">
        <w:t>as an exception to the above, should a symbol or numeral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lastRenderedPageBreak/>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EB2024">
      <w:pPr>
        <w:pStyle w:val="Cmsor3"/>
      </w:pPr>
      <w:bookmarkStart w:id="713" w:name="_xg74xrj1ejbr" w:colFirst="0" w:colLast="0"/>
      <w:bookmarkStart w:id="714" w:name="_Toc182838347"/>
      <w:bookmarkEnd w:id="713"/>
      <w:r w:rsidRPr="00DD7CCF">
        <w:t>Editorial hyphens and markup</w:t>
      </w:r>
      <w:bookmarkEnd w:id="714"/>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738EEB10" w14:textId="37E194FB" w:rsidR="00BD4ADC"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4D1F94">
        <w:t>8.1.2</w:t>
      </w:r>
      <w:r w:rsidR="0082156E" w:rsidRPr="00DD7CCF">
        <w:fldChar w:fldCharType="end"/>
      </w:r>
      <w:r w:rsidRPr="00DD7CCF">
        <w:t xml:space="preserve"> above</w:t>
      </w:r>
    </w:p>
    <w:p w14:paraId="0412ADBE" w14:textId="09D27635" w:rsidR="00C02B8C" w:rsidRDefault="004D2E67" w:rsidP="00BD4ADC">
      <w:pPr>
        <w:pStyle w:val="Lista2"/>
      </w:pPr>
      <w:r w:rsidRPr="00DD7CCF">
        <w:t xml:space="preserve">unlike space, hyphens may be used without </w:t>
      </w:r>
      <w:r w:rsidR="00BD4ADC">
        <w:t xml:space="preserve">technical </w:t>
      </w:r>
      <w:r w:rsidRPr="00DD7CCF">
        <w:t>worries at the beginning or end of text-containing elements</w:t>
      </w:r>
      <w:r w:rsidR="00BD4ADC" w:rsidRPr="00BD4ADC">
        <w:t>; however, since our hyphens are editorial additions to the text, they should, where practicable, not be included in markup that concerns the inscribed text, e.g.</w:t>
      </w:r>
    </w:p>
    <w:p w14:paraId="153EB159" w14:textId="77777777" w:rsidR="00BD4ADC" w:rsidRDefault="00BD4ADC" w:rsidP="00BD4ADC">
      <w:pPr>
        <w:pStyle w:val="Lista3"/>
      </w:pP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xml:space="preserve"> is preferable to </w:t>
      </w: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since the hyphen is not present in the text and therefore not unclear</w:t>
      </w:r>
    </w:p>
    <w:p w14:paraId="21265037" w14:textId="77777777" w:rsidR="00BD4ADC" w:rsidRDefault="00BD4ADC" w:rsidP="00BD4ADC">
      <w:pPr>
        <w:pStyle w:val="Lista3"/>
      </w:pP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is likewise preferable to </w:t>
      </w: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since the hyphen, not being there, is not part of the abbreviation (where </w:t>
      </w:r>
      <w:r w:rsidRPr="00BD4ADC">
        <w:rPr>
          <w:rStyle w:val="Foreign"/>
        </w:rPr>
        <w:t>saṁ</w:t>
      </w:r>
      <w:r>
        <w:t xml:space="preserve"> is understood to stand for </w:t>
      </w:r>
      <w:r w:rsidRPr="00BD4ADC">
        <w:rPr>
          <w:rStyle w:val="Foreign"/>
        </w:rPr>
        <w:t>saṁbaddha</w:t>
      </w:r>
      <w:r>
        <w:t>)</w:t>
      </w:r>
    </w:p>
    <w:p w14:paraId="55E02040" w14:textId="77777777" w:rsidR="00BD4ADC" w:rsidRDefault="00BD4ADC" w:rsidP="00BD4ADC">
      <w:pPr>
        <w:pStyle w:val="Lista2"/>
      </w:pPr>
      <w:r>
        <w:t>however, there is no need to split phrase-level elements around an editorial hyphen even if, strictly speaking, the editorial hyphen is not qualified by the element, e.g.</w:t>
      </w:r>
    </w:p>
    <w:p w14:paraId="6A0D82A7" w14:textId="06F7F3F8" w:rsidR="00BD4ADC" w:rsidRPr="00DD7CCF" w:rsidRDefault="00BD4ADC" w:rsidP="00BD4ADC">
      <w:pPr>
        <w:pStyle w:val="Lista3"/>
      </w:pPr>
      <w:r w:rsidRPr="00BD4ADC">
        <w:rPr>
          <w:rStyle w:val="Codetext"/>
        </w:rPr>
        <w:lastRenderedPageBreak/>
        <w:t>sar</w:t>
      </w:r>
      <w:r w:rsidRPr="00BD4ADC">
        <w:rPr>
          <w:rStyle w:val="Code"/>
        </w:rPr>
        <w:t>&lt;unclear&gt;</w:t>
      </w:r>
      <w:r w:rsidRPr="00BD4ADC">
        <w:rPr>
          <w:rStyle w:val="Codetext"/>
        </w:rPr>
        <w:t>va-lokā</w:t>
      </w:r>
      <w:r w:rsidRPr="00BD4ADC">
        <w:rPr>
          <w:rStyle w:val="Code"/>
        </w:rPr>
        <w:t>&lt;/unclear&gt;</w:t>
      </w:r>
      <w:r w:rsidRPr="00BD4ADC">
        <w:rPr>
          <w:rStyle w:val="Codetext"/>
        </w:rPr>
        <w:t>nām</w:t>
      </w:r>
      <w:r>
        <w:t xml:space="preserve"> is the preferred encoding, though the hyphen, not being present in the text, is not unclear, so a more accurate but less practicable encoding would be </w:t>
      </w:r>
      <w:r w:rsidRPr="00BD4ADC">
        <w:rPr>
          <w:rStyle w:val="Codetext"/>
        </w:rPr>
        <w:t>sar</w:t>
      </w:r>
      <w:r w:rsidRPr="00BD4ADC">
        <w:rPr>
          <w:rStyle w:val="Code"/>
        </w:rPr>
        <w:t>&lt;unclear&gt;</w:t>
      </w:r>
      <w:r w:rsidRPr="00BD4ADC">
        <w:rPr>
          <w:rStyle w:val="Codetext"/>
        </w:rPr>
        <w:t>va</w:t>
      </w:r>
      <w:r w:rsidRPr="00BD4ADC">
        <w:rPr>
          <w:rStyle w:val="Code"/>
        </w:rPr>
        <w:t>&lt;/unclear&gt;-&lt;unclear&gt;</w:t>
      </w:r>
      <w:r w:rsidRPr="00BD4ADC">
        <w:rPr>
          <w:rStyle w:val="Codetext"/>
        </w:rPr>
        <w:t>lokā</w:t>
      </w:r>
      <w:r w:rsidRPr="00BD4ADC">
        <w:rPr>
          <w:rStyle w:val="Code"/>
        </w:rPr>
        <w:t>&lt;/unclear&gt;</w:t>
      </w:r>
      <w:r w:rsidRPr="00BD4ADC">
        <w:rPr>
          <w:rStyle w:val="Codetext"/>
        </w:rPr>
        <w:t>nām</w:t>
      </w:r>
    </w:p>
    <w:p w14:paraId="5BA00D71" w14:textId="2299184B" w:rsidR="00C02B8C" w:rsidRPr="00DD7CCF" w:rsidRDefault="004D2E67" w:rsidP="00EB2024">
      <w:pPr>
        <w:pStyle w:val="Cmsor2"/>
      </w:pPr>
      <w:bookmarkStart w:id="715" w:name="_7ept2hrl5gak" w:colFirst="0" w:colLast="0"/>
      <w:bookmarkStart w:id="716" w:name="_Ref43978660"/>
      <w:bookmarkStart w:id="717" w:name="_Toc182838348"/>
      <w:bookmarkEnd w:id="715"/>
      <w:r w:rsidRPr="00DD7CCF">
        <w:t xml:space="preserve">Top to </w:t>
      </w:r>
      <w:r w:rsidR="006733B4" w:rsidRPr="00DD7CCF">
        <w:t>bottom hierarchy</w:t>
      </w:r>
      <w:bookmarkEnd w:id="716"/>
      <w:bookmarkEnd w:id="717"/>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EB2024">
      <w:pPr>
        <w:pStyle w:val="Cmsor3"/>
      </w:pPr>
      <w:bookmarkStart w:id="718" w:name="_oo0c5sndse6h" w:colFirst="0" w:colLast="0"/>
      <w:bookmarkStart w:id="719" w:name="_Ref43979443"/>
      <w:bookmarkStart w:id="720" w:name="_Toc182838349"/>
      <w:bookmarkEnd w:id="718"/>
      <w:r w:rsidRPr="00644A27">
        <w:t>Tier 1, b</w:t>
      </w:r>
      <w:r w:rsidR="004D2E67" w:rsidRPr="00DD7CCF">
        <w:t>lock-level elements representing XML structure and extrinsic structure</w:t>
      </w:r>
      <w:bookmarkEnd w:id="719"/>
      <w:bookmarkEnd w:id="720"/>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4FECCCAC"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D1F94">
        <w:t>3.2</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EB2024">
      <w:pPr>
        <w:pStyle w:val="Cmsor3"/>
      </w:pPr>
      <w:bookmarkStart w:id="721" w:name="_avslxtgod3of" w:colFirst="0" w:colLast="0"/>
      <w:bookmarkStart w:id="722" w:name="_Toc182838350"/>
      <w:bookmarkEnd w:id="721"/>
      <w:r w:rsidRPr="00644A27">
        <w:t>Tier 2, b</w:t>
      </w:r>
      <w:r w:rsidR="004D2E67" w:rsidRPr="00DD7CCF">
        <w:t>lock-level elements representing intrinsic structure</w:t>
      </w:r>
      <w:bookmarkEnd w:id="722"/>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7A63F997" w:rsidR="00C02B8C"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4D1F94">
        <w:t>3.2.4</w:t>
      </w:r>
      <w:r w:rsidR="00194541" w:rsidRPr="00DD7CCF">
        <w:fldChar w:fldCharType="end"/>
      </w:r>
      <w:r w:rsidRPr="00DD7CCF">
        <w:t>)</w:t>
      </w:r>
    </w:p>
    <w:p w14:paraId="711AABC6" w14:textId="59DC63DF" w:rsidR="00972854" w:rsidRPr="00DD7CCF" w:rsidRDefault="00972854" w:rsidP="00E2714A">
      <w:pPr>
        <w:pStyle w:val="Lista"/>
      </w:pPr>
      <w:r w:rsidRPr="00DD7CCF">
        <w:t xml:space="preserve">as a special block-level container, </w:t>
      </w:r>
      <w:r w:rsidRPr="00DD7CCF">
        <w:rPr>
          <w:rStyle w:val="Code"/>
        </w:rPr>
        <w:t>&lt;</w:t>
      </w:r>
      <w:r>
        <w:rPr>
          <w:rStyle w:val="Code"/>
        </w:rPr>
        <w:t>list</w:t>
      </w:r>
      <w:r w:rsidRPr="00DD7CCF">
        <w:rPr>
          <w:rStyle w:val="Code"/>
        </w:rPr>
        <w:t>&gt;</w:t>
      </w:r>
      <w:r w:rsidRPr="00DD7CCF">
        <w:t xml:space="preserve"> will </w:t>
      </w:r>
      <w:r>
        <w:t xml:space="preserve">always </w:t>
      </w:r>
      <w:r w:rsidRPr="00DD7CCF">
        <w:t>be nested within</w:t>
      </w:r>
      <w:r>
        <w:t xml:space="preserve"> </w:t>
      </w:r>
      <w:r w:rsidRPr="00DD7CCF">
        <w:rPr>
          <w:rStyle w:val="Code"/>
        </w:rPr>
        <w:t>&lt;p&gt;</w:t>
      </w:r>
    </w:p>
    <w:p w14:paraId="2BBF4B3E" w14:textId="2BC2E699" w:rsidR="00C02B8C" w:rsidRPr="00DD7CCF" w:rsidRDefault="00644A27" w:rsidP="00EB2024">
      <w:pPr>
        <w:pStyle w:val="Cmsor3"/>
      </w:pPr>
      <w:bookmarkStart w:id="723" w:name="_b4084bcsknv2" w:colFirst="0" w:colLast="0"/>
      <w:bookmarkStart w:id="724" w:name="_Ref43979552"/>
      <w:bookmarkStart w:id="725" w:name="_Toc182838351"/>
      <w:bookmarkEnd w:id="723"/>
      <w:r w:rsidRPr="00644A27">
        <w:t>Tier 3, e</w:t>
      </w:r>
      <w:r w:rsidR="004D2E67" w:rsidRPr="00DD7CCF">
        <w:t>mpty elements representing extrinsic structure</w:t>
      </w:r>
      <w:bookmarkEnd w:id="724"/>
      <w:bookmarkEnd w:id="725"/>
    </w:p>
    <w:p w14:paraId="64B6605D" w14:textId="2B5D5EBC"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4D1F94">
        <w:t>3.6.1</w:t>
      </w:r>
      <w:r w:rsidR="00E078CA" w:rsidRPr="00DD7CCF">
        <w:fldChar w:fldCharType="end"/>
      </w:r>
      <w:r w:rsidRPr="00DD7CCF">
        <w:t xml:space="preserve">), page beginnings </w:t>
      </w:r>
      <w:r w:rsidRPr="00E24F87">
        <w:rPr>
          <w:noProof/>
        </w:rPr>
        <w:t>(</w:t>
      </w:r>
      <w:r w:rsidR="003C3D87" w:rsidRPr="00DD7CCF">
        <w:t>§</w:t>
      </w:r>
      <w:r w:rsidR="00CB56FA">
        <w:fldChar w:fldCharType="begin"/>
      </w:r>
      <w:r w:rsidR="00CB56FA">
        <w:instrText xml:space="preserve"> REF _Ref182580228 \r \h </w:instrText>
      </w:r>
      <w:r w:rsidR="00CB56FA">
        <w:fldChar w:fldCharType="separate"/>
      </w:r>
      <w:r w:rsidR="004D1F94">
        <w:t>3.5.2</w:t>
      </w:r>
      <w:r w:rsidR="00CB56FA">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4D1F94">
        <w:t>3.5.3</w:t>
      </w:r>
      <w:r w:rsidR="000A421D" w:rsidRPr="00DD7CCF">
        <w:fldChar w:fldCharType="end"/>
      </w:r>
      <w:r w:rsidRPr="00DD7CCF">
        <w:t xml:space="preserve">), must normally be placed within </w:t>
      </w:r>
      <w:r w:rsidR="00644A27">
        <w:t>tier</w:t>
      </w:r>
      <w:r w:rsidRPr="00DD7CCF">
        <w:t>-2 elements</w:t>
      </w:r>
      <w:r w:rsidRPr="006B5499">
        <w:rPr>
          <w:rStyle w:val="Lbjegyzet-hivatkozs"/>
        </w:rPr>
        <w:footnoteReference w:id="53"/>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2C7B0D6C"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CB56FA">
        <w:fldChar w:fldCharType="begin"/>
      </w:r>
      <w:r w:rsidR="00CB56FA">
        <w:instrText xml:space="preserve"> REF _Ref182318940 \r \h </w:instrText>
      </w:r>
      <w:r w:rsidR="00CB56FA">
        <w:fldChar w:fldCharType="separate"/>
      </w:r>
      <w:r w:rsidR="004D1F94">
        <w:t>3.5.2.1</w:t>
      </w:r>
      <w:r w:rsidR="00CB56FA">
        <w:fldChar w:fldCharType="end"/>
      </w:r>
      <w:r w:rsidRPr="00DD7CCF">
        <w:t>), which have no associated text</w:t>
      </w:r>
    </w:p>
    <w:p w14:paraId="09184C4F" w14:textId="3B47EEAA"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4D1F94">
        <w:t>5.4.7</w:t>
      </w:r>
      <w:r w:rsidR="009A6168" w:rsidRPr="00DD7CCF">
        <w:fldChar w:fldCharType="end"/>
      </w:r>
      <w:r w:rsidRPr="00DD7CCF">
        <w:t>)</w:t>
      </w:r>
    </w:p>
    <w:p w14:paraId="043431DE" w14:textId="3187BA18" w:rsidR="00C02B8C" w:rsidRPr="00DD7CCF" w:rsidRDefault="00644A27" w:rsidP="00EB2024">
      <w:pPr>
        <w:pStyle w:val="Cmsor3"/>
      </w:pPr>
      <w:bookmarkStart w:id="726" w:name="_6kukm0ycu92" w:colFirst="0" w:colLast="0"/>
      <w:bookmarkStart w:id="727" w:name="_Ref43979566"/>
      <w:bookmarkStart w:id="728" w:name="_Toc182838352"/>
      <w:bookmarkEnd w:id="726"/>
      <w:r w:rsidRPr="00644A27">
        <w:t>Tier 4, e</w:t>
      </w:r>
      <w:r w:rsidR="004D2E67" w:rsidRPr="00DD7CCF">
        <w:t>mpty elements representing local features</w:t>
      </w:r>
      <w:bookmarkEnd w:id="727"/>
      <w:bookmarkEnd w:id="728"/>
    </w:p>
    <w:p w14:paraId="6169C9D8" w14:textId="103345F7"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4D1F94">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4D1F94">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4D1F94">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6C9712DE"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4D1F94">
        <w:t>5.4.7</w:t>
      </w:r>
      <w:r w:rsidR="009A6168" w:rsidRPr="00DD7CCF">
        <w:fldChar w:fldCharType="end"/>
      </w:r>
      <w:r w:rsidRPr="00DD7CCF">
        <w:t>)</w:t>
      </w:r>
    </w:p>
    <w:p w14:paraId="2866D200" w14:textId="5448AEE1" w:rsidR="004F4C63" w:rsidRPr="00DD7CCF" w:rsidRDefault="004D2E67" w:rsidP="00E2714A">
      <w:pPr>
        <w:pStyle w:val="Lista"/>
      </w:pPr>
      <w:r w:rsidRPr="00DD7CCF">
        <w:lastRenderedPageBreak/>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06D4C007" w:rsidR="00DA6CDB" w:rsidRPr="00DD7CCF" w:rsidRDefault="00DA6CDB" w:rsidP="009F585E">
            <w:pPr>
              <w:pStyle w:val="Kpalrs"/>
            </w:pPr>
            <w:r w:rsidRPr="00DD7CCF">
              <w:t xml:space="preserve">Example </w:t>
            </w:r>
            <w:fldSimple w:instr=" STYLEREF 3 \s ">
              <w:r w:rsidR="004D1F94">
                <w:rPr>
                  <w:noProof/>
                </w:rPr>
                <w:t>8.2.4</w:t>
              </w:r>
            </w:fldSimple>
            <w:r w:rsidRPr="00DD7CCF">
              <w:t>.</w:t>
            </w:r>
            <w:fldSimple w:instr=" SEQ Example \* ALPHABETIC \s 3 ">
              <w:r w:rsidR="004D1F94">
                <w:rPr>
                  <w:noProof/>
                </w:rPr>
                <w:t>A</w:t>
              </w:r>
            </w:fldSimple>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EB2024">
      <w:pPr>
        <w:pStyle w:val="Cmsor3"/>
      </w:pPr>
      <w:bookmarkStart w:id="729" w:name="_jr9td4xsvig6" w:colFirst="0" w:colLast="0"/>
      <w:bookmarkStart w:id="730" w:name="_Ref43987901"/>
      <w:bookmarkStart w:id="731" w:name="_Toc182838353"/>
      <w:bookmarkEnd w:id="729"/>
      <w:r w:rsidRPr="00644A27">
        <w:t>Tier 5, p</w:t>
      </w:r>
      <w:r w:rsidR="004D2E67" w:rsidRPr="00DD7CCF">
        <w:t>hrase-level elements</w:t>
      </w:r>
      <w:bookmarkEnd w:id="730"/>
      <w:bookmarkEnd w:id="731"/>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225D89BF"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4D1F94">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4D1F94">
        <w:t>7.5.5</w:t>
      </w:r>
      <w:r w:rsidR="00780A5D" w:rsidRPr="00DD7CCF">
        <w:fldChar w:fldCharType="end"/>
      </w:r>
      <w:r w:rsidRPr="00DD7CCF">
        <w:t>)</w:t>
      </w:r>
    </w:p>
    <w:p w14:paraId="753E0D49" w14:textId="470432AC"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4D1F94">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4D1F94">
        <w:t>7.3</w:t>
      </w:r>
      <w:r w:rsidR="0082156E" w:rsidRPr="00DD7CCF">
        <w:fldChar w:fldCharType="end"/>
      </w:r>
      <w:r w:rsidRPr="00DD7CCF">
        <w:t xml:space="preserve">) and language </w:t>
      </w:r>
      <w:r w:rsidRPr="00E24F87">
        <w:rPr>
          <w:noProof/>
        </w:rPr>
        <w:t>(</w:t>
      </w:r>
      <w:r w:rsidR="003C3D87" w:rsidRPr="00DD7CCF">
        <w:t>§</w:t>
      </w:r>
      <w:r w:rsidR="00270CD8">
        <w:fldChar w:fldCharType="begin"/>
      </w:r>
      <w:r w:rsidR="00270CD8">
        <w:instrText xml:space="preserve"> REF _Ref148532549 \r \h </w:instrText>
      </w:r>
      <w:r w:rsidR="00270CD8">
        <w:fldChar w:fldCharType="separate"/>
      </w:r>
      <w:r w:rsidR="004D1F94">
        <w:t>7.2</w:t>
      </w:r>
      <w:r w:rsidR="00270CD8">
        <w:fldChar w:fldCharType="end"/>
      </w:r>
      <w:r w:rsidRPr="00DD7CCF">
        <w:t>)</w:t>
      </w:r>
    </w:p>
    <w:p w14:paraId="6890A4C6" w14:textId="036CB86E"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4D1F94">
        <w:t>5.5</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4D1F94">
        <w:t>6.1.4.1</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4D1F94">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59214ED7" w:rsidR="00DA6CDB" w:rsidRPr="00DD7CCF" w:rsidRDefault="00DA6CDB" w:rsidP="009F585E">
            <w:pPr>
              <w:pStyle w:val="Kpalrs"/>
            </w:pPr>
            <w:r w:rsidRPr="00DD7CCF">
              <w:t xml:space="preserve">Example </w:t>
            </w:r>
            <w:fldSimple w:instr=" STYLEREF 3 \s ">
              <w:r w:rsidR="004D1F94">
                <w:rPr>
                  <w:noProof/>
                </w:rPr>
                <w:t>8.2.5</w:t>
              </w:r>
            </w:fldSimple>
            <w:r w:rsidRPr="00DD7CCF">
              <w:t>.</w:t>
            </w:r>
            <w:fldSimple w:instr=" SEQ Example \* ALPHABETIC \s 3 ">
              <w:r w:rsidR="004D1F94">
                <w:rPr>
                  <w:noProof/>
                </w:rPr>
                <w:t>A</w:t>
              </w:r>
            </w:fldSimple>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r w:rsidRPr="00DD7CCF">
              <w:rPr>
                <w:rStyle w:val="Foreign"/>
              </w:rPr>
              <w:t>pāda</w:t>
            </w:r>
            <w:r w:rsidRPr="00DD7CCF">
              <w:t xml:space="preserve">s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4C5CA8C7" w:rsidR="00DA6CDB" w:rsidRPr="00DD7CCF" w:rsidRDefault="00DA6CDB" w:rsidP="009F585E">
            <w:pPr>
              <w:pStyle w:val="Kpalrs"/>
            </w:pPr>
            <w:bookmarkStart w:id="732" w:name="_Ref44072089"/>
            <w:r w:rsidRPr="00DD7CCF">
              <w:t xml:space="preserve">Example </w:t>
            </w:r>
            <w:fldSimple w:instr=" STYLEREF 3 \s ">
              <w:r w:rsidR="004D1F94">
                <w:rPr>
                  <w:noProof/>
                </w:rPr>
                <w:t>8.2.5</w:t>
              </w:r>
            </w:fldSimple>
            <w:r w:rsidRPr="00DD7CCF">
              <w:t>.</w:t>
            </w:r>
            <w:fldSimple w:instr=" SEQ Example \* ALPHABETIC \s 3 ">
              <w:r w:rsidR="004D1F94">
                <w:rPr>
                  <w:noProof/>
                </w:rPr>
                <w:t>B</w:t>
              </w:r>
            </w:fldSimple>
            <w:bookmarkEnd w:id="732"/>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DA6CDB">
            <w:pPr>
              <w:pStyle w:val="TableNote"/>
            </w:pPr>
            <w:r w:rsidRPr="00DD7CCF">
              <w:t>the stretch struck out in the text above represents unclear text in the original</w:t>
            </w:r>
          </w:p>
          <w:p w14:paraId="6C51219F" w14:textId="77777777"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5A65F936"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4D1F94" w:rsidRPr="00DD7CCF">
        <w:t xml:space="preserve">Example </w:t>
      </w:r>
      <w:r w:rsidR="004D1F94">
        <w:rPr>
          <w:noProof/>
        </w:rPr>
        <w:t>8.2.5</w:t>
      </w:r>
      <w:r w:rsidR="004D1F94" w:rsidRPr="00DD7CCF">
        <w:rPr>
          <w:noProof/>
        </w:rPr>
        <w:t>.</w:t>
      </w:r>
      <w:r w:rsidR="004D1F94">
        <w:rPr>
          <w:noProof/>
        </w:rPr>
        <w:t>B</w:t>
      </w:r>
      <w:r w:rsidRPr="00DD7CCF">
        <w:fldChar w:fldCharType="end"/>
      </w:r>
      <w:r w:rsidRPr="00DD7CCF">
        <w:t xml:space="preserve"> above</w:t>
      </w:r>
    </w:p>
    <w:p w14:paraId="75EF4EE9" w14:textId="4B6D617A"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4D1F94" w:rsidRPr="00DD7CCF">
        <w:t xml:space="preserve">Example </w:t>
      </w:r>
      <w:r w:rsidR="004D1F94">
        <w:rPr>
          <w:noProof/>
        </w:rPr>
        <w:t>8.2.5</w:t>
      </w:r>
      <w:r w:rsidR="004D1F94" w:rsidRPr="00DD7CCF">
        <w:rPr>
          <w:noProof/>
        </w:rPr>
        <w:t>.</w:t>
      </w:r>
      <w:r w:rsidR="004D1F94">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67EE3D96" w:rsidR="009F585E" w:rsidRPr="00DD7CCF" w:rsidRDefault="009F585E" w:rsidP="009F585E">
            <w:pPr>
              <w:pStyle w:val="Kpalrs"/>
            </w:pPr>
            <w:bookmarkStart w:id="733" w:name="_Ref44072159"/>
            <w:r w:rsidRPr="00DD7CCF">
              <w:t xml:space="preserve">Example </w:t>
            </w:r>
            <w:fldSimple w:instr=" STYLEREF 3 \s ">
              <w:r w:rsidR="004D1F94">
                <w:rPr>
                  <w:noProof/>
                </w:rPr>
                <w:t>8.2.5</w:t>
              </w:r>
            </w:fldSimple>
            <w:r w:rsidRPr="00DD7CCF">
              <w:t>.</w:t>
            </w:r>
            <w:fldSimple w:instr=" SEQ Example \* ALPHABETIC \s 3 ">
              <w:r w:rsidR="004D1F94">
                <w:rPr>
                  <w:noProof/>
                </w:rPr>
                <w:t>C</w:t>
              </w:r>
            </w:fldSimple>
            <w:bookmarkEnd w:id="733"/>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9F585E">
            <w:pPr>
              <w:pStyle w:val="TableNote"/>
            </w:pPr>
            <w:r w:rsidRPr="00DD7CCF">
              <w:t>the stretch struck out in the text above represents unclear text in the original</w:t>
            </w:r>
          </w:p>
          <w:p w14:paraId="227026A9" w14:textId="77777777"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538BD740" w:rsidR="00C02B8C" w:rsidRPr="00DD7CCF" w:rsidRDefault="004D2E67" w:rsidP="00EB2024">
      <w:pPr>
        <w:pStyle w:val="Cmsor1"/>
      </w:pPr>
      <w:bookmarkStart w:id="734" w:name="_k7hidbku03us" w:colFirst="0" w:colLast="0"/>
      <w:bookmarkStart w:id="735" w:name="_Ref43990429"/>
      <w:bookmarkStart w:id="736" w:name="_Toc182838354"/>
      <w:bookmarkEnd w:id="734"/>
      <w:r w:rsidRPr="00DD7CCF">
        <w:lastRenderedPageBreak/>
        <w:t xml:space="preserve">Additional </w:t>
      </w:r>
      <w:r w:rsidR="006733B4" w:rsidRPr="00DD7CCF">
        <w:t>content div</w:t>
      </w:r>
      <w:r w:rsidRPr="00DD7CCF">
        <w:t>isions</w:t>
      </w:r>
      <w:bookmarkEnd w:id="735"/>
      <w:bookmarkEnd w:id="736"/>
    </w:p>
    <w:p w14:paraId="0BB4B14A" w14:textId="508CF586" w:rsidR="00C02B8C" w:rsidRPr="00DD7CCF" w:rsidRDefault="004D2E67" w:rsidP="00EB2024">
      <w:pPr>
        <w:pStyle w:val="Cmsor2"/>
      </w:pPr>
      <w:bookmarkStart w:id="737" w:name="_c4m58vl65n98" w:colFirst="0" w:colLast="0"/>
      <w:bookmarkStart w:id="738" w:name="_Ref43978773"/>
      <w:bookmarkStart w:id="739" w:name="_Toc182838355"/>
      <w:bookmarkEnd w:id="737"/>
      <w:r w:rsidRPr="00DD7CCF">
        <w:t xml:space="preserve">The </w:t>
      </w:r>
      <w:r w:rsidR="006733B4" w:rsidRPr="00DD7CCF">
        <w:t>critical apparatus</w:t>
      </w:r>
      <w:bookmarkEnd w:id="738"/>
      <w:bookmarkEnd w:id="739"/>
    </w:p>
    <w:p w14:paraId="2E02273F" w14:textId="63498A22" w:rsidR="00C02B8C" w:rsidRPr="00DD7CCF" w:rsidRDefault="004D2E67" w:rsidP="00EB2024">
      <w:pPr>
        <w:pStyle w:val="Cmsor3"/>
      </w:pPr>
      <w:bookmarkStart w:id="740" w:name="_wvqmcsurv552" w:colFirst="0" w:colLast="0"/>
      <w:bookmarkStart w:id="741" w:name="_Ref43989643"/>
      <w:bookmarkStart w:id="742" w:name="_Toc182838356"/>
      <w:bookmarkEnd w:id="740"/>
      <w:r w:rsidRPr="00DD7CCF">
        <w:t>Overview</w:t>
      </w:r>
      <w:bookmarkEnd w:id="741"/>
      <w:bookmarkEnd w:id="742"/>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70509282"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4D1F94">
        <w:t>9.1.2</w:t>
      </w:r>
      <w:r w:rsidR="0082156E" w:rsidRPr="00DD7CCF">
        <w:fldChar w:fldCharType="end"/>
      </w:r>
      <w:r w:rsidRPr="00DD7CCF">
        <w:t xml:space="preserve"> below</w:t>
      </w:r>
    </w:p>
    <w:p w14:paraId="231719B4" w14:textId="5E9DBCB6"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49640D">
        <w:fldChar w:fldCharType="begin"/>
      </w:r>
      <w:r w:rsidR="0049640D">
        <w:instrText xml:space="preserve"> REF _Ref61250887 \r \h </w:instrText>
      </w:r>
      <w:r w:rsidR="0049640D">
        <w:fldChar w:fldCharType="separate"/>
      </w:r>
      <w:r w:rsidR="004D1F94">
        <w:t>9.1.3</w:t>
      </w:r>
      <w:r w:rsidR="0049640D">
        <w:fldChar w:fldCharType="end"/>
      </w:r>
      <w:r w:rsidRPr="00DD7CCF">
        <w:t xml:space="preserve"> below</w:t>
      </w:r>
    </w:p>
    <w:p w14:paraId="4841C5C3" w14:textId="6F8A8198"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4D1F94">
        <w:t>9.1.4</w:t>
      </w:r>
      <w:r w:rsidR="0082156E" w:rsidRPr="00DD7CCF">
        <w:fldChar w:fldCharType="end"/>
      </w:r>
      <w:r w:rsidRPr="00DD7CCF">
        <w:t xml:space="preserve"> below</w:t>
      </w:r>
    </w:p>
    <w:p w14:paraId="1E4CAC99" w14:textId="5A4978EA"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4D1F94">
        <w:t>9.1.7</w:t>
      </w:r>
      <w:r w:rsidR="0082156E" w:rsidRPr="00DD7CCF">
        <w:fldChar w:fldCharType="end"/>
      </w:r>
      <w:r w:rsidRPr="00DD7CCF">
        <w:t xml:space="preserve"> below</w:t>
      </w:r>
    </w:p>
    <w:p w14:paraId="7E862C7D" w14:textId="436D1B6D"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D1F94">
        <w:t>3.2</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694B62E3"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4D1F94">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4D054220" w:rsidR="0044294E" w:rsidRPr="00DD7CCF" w:rsidRDefault="0044294E" w:rsidP="00837BA5">
            <w:pPr>
              <w:pStyle w:val="Kpalrs"/>
            </w:pPr>
            <w:r w:rsidRPr="00DD7CCF">
              <w:lastRenderedPageBreak/>
              <w:t xml:space="preserve">Example </w:t>
            </w:r>
            <w:fldSimple w:instr=" STYLEREF 3 \s ">
              <w:r w:rsidR="004D1F94">
                <w:rPr>
                  <w:noProof/>
                </w:rPr>
                <w:t>9.1.1</w:t>
              </w:r>
            </w:fldSimple>
            <w:r w:rsidRPr="00DD7CCF">
              <w:t>.</w:t>
            </w:r>
            <w:fldSimple w:instr=" SEQ Example \* ALPHABETIC \s 3 ">
              <w:r w:rsidR="004D1F94">
                <w:rPr>
                  <w:noProof/>
                </w:rPr>
                <w:t>A</w:t>
              </w:r>
            </w:fldSimple>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EB2024">
      <w:pPr>
        <w:pStyle w:val="Cmsor3"/>
      </w:pPr>
      <w:bookmarkStart w:id="743" w:name="_ylrtvcd6yrbu" w:colFirst="0" w:colLast="0"/>
      <w:bookmarkStart w:id="744" w:name="_Ref43978538"/>
      <w:bookmarkStart w:id="745" w:name="_Toc182838357"/>
      <w:bookmarkEnd w:id="743"/>
      <w:r w:rsidRPr="00DD7CCF">
        <w:t>Indicating location</w:t>
      </w:r>
      <w:bookmarkEnd w:id="744"/>
      <w:bookmarkEnd w:id="745"/>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277BCE6E"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4D1F94">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674959D3"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4D1F94">
        <w:t>3.2.4</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 xml:space="preserve">shall be the number of the forme work item prefixed with the letters “fw”,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3F3FD473"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D1F94">
        <w:t>3.2</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EB2024">
      <w:pPr>
        <w:pStyle w:val="Cmsor3"/>
      </w:pPr>
      <w:bookmarkStart w:id="746" w:name="_h4ndd3ziflyd" w:colFirst="0" w:colLast="0"/>
      <w:bookmarkStart w:id="747" w:name="_Ref61250887"/>
      <w:bookmarkStart w:id="748" w:name="_Toc182838358"/>
      <w:bookmarkEnd w:id="746"/>
      <w:r>
        <w:t>Lemmas</w:t>
      </w:r>
      <w:bookmarkEnd w:id="747"/>
      <w:bookmarkEnd w:id="748"/>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7218E524"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4D1F94">
        <w:t>3.6.3</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4D1F94">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106FA729" w14:textId="0F4E0241" w:rsidR="00DD0596" w:rsidRPr="00DD0596" w:rsidRDefault="004D2E67" w:rsidP="00E2714A">
      <w:pPr>
        <w:pStyle w:val="Lista"/>
      </w:pPr>
      <w:r w:rsidRPr="00DD7CCF">
        <w:t xml:space="preserve">the </w:t>
      </w:r>
      <w:r w:rsidR="00DD0596">
        <w:t xml:space="preserve">text within your </w:t>
      </w:r>
      <w:r w:rsidRPr="00DD7CCF">
        <w:t xml:space="preserve">lemma should appear </w:t>
      </w:r>
      <w:r w:rsidRPr="005D2B22">
        <w:rPr>
          <w:b/>
          <w:bCs/>
        </w:rPr>
        <w:t>as it appears in your digital edition</w:t>
      </w:r>
      <w:r w:rsidR="003B5E4F">
        <w:t>; thus,</w:t>
      </w:r>
    </w:p>
    <w:p w14:paraId="069F6BFA" w14:textId="44F61120" w:rsidR="00C02B8C" w:rsidRPr="00DD7CCF" w:rsidRDefault="003B5E4F" w:rsidP="003B5E4F">
      <w:pPr>
        <w:pStyle w:val="Lista2"/>
      </w:pPr>
      <w:r>
        <w:t xml:space="preserve">retain in your lemma </w:t>
      </w:r>
      <w:r w:rsidR="004D2E67" w:rsidRPr="00DD7CCF">
        <w:t>any markup that encodes information about reading difficulties and editorial intervention</w:t>
      </w:r>
    </w:p>
    <w:p w14:paraId="2CFE1762" w14:textId="79817D85" w:rsidR="00C02B8C" w:rsidRDefault="003B5E4F" w:rsidP="003B5E4F">
      <w:pPr>
        <w:pStyle w:val="Lista3"/>
      </w:pPr>
      <w:r>
        <w:t xml:space="preserve">but </w:t>
      </w:r>
      <w:r w:rsidR="004D2E67"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4D1F94">
        <w:t>9.1.6</w:t>
      </w:r>
      <w:r w:rsidR="0082156E" w:rsidRPr="00DD7CCF">
        <w:fldChar w:fldCharType="end"/>
      </w:r>
      <w:r w:rsidR="004D2E67" w:rsidRPr="00DD7CCF">
        <w:t xml:space="preserve"> for some concerns pertaining to the use of markup in lemmas</w:t>
      </w:r>
    </w:p>
    <w:p w14:paraId="1EA6ADCC" w14:textId="77777777" w:rsidR="003B5E4F" w:rsidRDefault="003B5E4F" w:rsidP="003B5E4F">
      <w:pPr>
        <w:pStyle w:val="Lista2"/>
      </w:pPr>
      <w:r>
        <w:t>do not add any markup to the lemma that is not present in the edition</w:t>
      </w:r>
    </w:p>
    <w:p w14:paraId="0DF10EF7" w14:textId="2FCC75B4" w:rsidR="003B5E4F" w:rsidRPr="00DD7CCF" w:rsidRDefault="003B5E4F" w:rsidP="003B5E4F">
      <w:pPr>
        <w:pStyle w:val="Lista2"/>
      </w:pPr>
      <w:r>
        <w:t>take care to revise the contents of a lemma when you revise a reading in your edition</w:t>
      </w:r>
    </w:p>
    <w:p w14:paraId="2AD3E1F8" w14:textId="1C56BB61"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4D1F94">
        <w:t>10.6.2</w:t>
      </w:r>
      <w:r w:rsidR="0082156E" w:rsidRPr="00DD7CCF">
        <w:fldChar w:fldCharType="end"/>
      </w:r>
      <w:r w:rsidRPr="00DD7CCF">
        <w:t xml:space="preserve">) to show that </w:t>
      </w:r>
      <w:r w:rsidRPr="005D2B22">
        <w:rPr>
          <w:b/>
          <w:bCs/>
        </w:rPr>
        <w:t>a previous edition supports the reading adopted in your edition</w:t>
      </w:r>
    </w:p>
    <w:p w14:paraId="1D90B8FE" w14:textId="4DE8C876"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4D1F94">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lastRenderedPageBreak/>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3BB72E9E"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4D1F94">
        <w:t>9.4.3</w:t>
      </w:r>
      <w:r w:rsidR="0082156E" w:rsidRPr="00DD7CCF">
        <w:fldChar w:fldCharType="end"/>
      </w:r>
    </w:p>
    <w:p w14:paraId="654B7F36" w14:textId="77777777" w:rsidR="00C02B8C" w:rsidRPr="00DD7CCF" w:rsidRDefault="004D2E67" w:rsidP="00EB2024">
      <w:pPr>
        <w:pStyle w:val="Cmsor3"/>
      </w:pPr>
      <w:bookmarkStart w:id="749" w:name="_b7x6ivkmyvqo" w:colFirst="0" w:colLast="0"/>
      <w:bookmarkStart w:id="750" w:name="_Ref43989425"/>
      <w:bookmarkStart w:id="751" w:name="_Toc182838359"/>
      <w:bookmarkEnd w:id="749"/>
      <w:r w:rsidRPr="00DD7CCF">
        <w:t>Alternative readings, restorations and emendations</w:t>
      </w:r>
      <w:bookmarkEnd w:id="750"/>
      <w:bookmarkEnd w:id="751"/>
    </w:p>
    <w:p w14:paraId="1C5C282A" w14:textId="5AEDA231" w:rsidR="00C02B8C" w:rsidRPr="00DD7CCF" w:rsidRDefault="004D2E67" w:rsidP="00E2714A">
      <w:pPr>
        <w:pStyle w:val="Lista"/>
      </w:pPr>
      <w:r w:rsidRPr="00DD7CCF">
        <w:t xml:space="preserve">alternatives to your edited text </w:t>
      </w:r>
      <w:r w:rsidR="007611CD" w:rsidRPr="007611CD">
        <w:t xml:space="preserve">offered by other editors </w:t>
      </w:r>
      <w:r w:rsidRPr="00DD7CCF">
        <w:t xml:space="preserve">should be recorded as the contents of an </w:t>
      </w:r>
      <w:r w:rsidRPr="00DD7CCF">
        <w:rPr>
          <w:rStyle w:val="Code"/>
        </w:rPr>
        <w:t>&lt;rdg&gt;</w:t>
      </w:r>
      <w:r w:rsidRPr="00DD7CCF">
        <w:t xml:space="preserve"> element</w:t>
      </w:r>
    </w:p>
    <w:p w14:paraId="6106736A" w14:textId="77777777" w:rsidR="007611CD" w:rsidRDefault="007611CD" w:rsidP="007611CD">
      <w:pPr>
        <w:pStyle w:val="Lista2"/>
      </w:pPr>
      <w:r>
        <w:t>text within this element must be Romanised according to the DHARMA transliteration scheme regardless of what transliteration system or script the cited edition employed</w:t>
      </w:r>
    </w:p>
    <w:p w14:paraId="4F86A570" w14:textId="77777777" w:rsidR="007611CD" w:rsidRDefault="007611CD" w:rsidP="007611CD">
      <w:pPr>
        <w:pStyle w:val="Lista3"/>
      </w:pPr>
      <w:r>
        <w:t xml:space="preserve">if an earlier editor uses </w:t>
      </w:r>
      <w:r w:rsidRPr="007611CD">
        <w:rPr>
          <w:rStyle w:val="Foreign"/>
        </w:rPr>
        <w:t>ś</w:t>
      </w:r>
      <w:r>
        <w:t xml:space="preserve"> to transliterate both Grantha </w:t>
      </w:r>
      <w:r w:rsidRPr="007611CD">
        <w:rPr>
          <w:rStyle w:val="Foreign"/>
        </w:rPr>
        <w:t>ś</w:t>
      </w:r>
      <w:r>
        <w:t xml:space="preserve"> and Tamil </w:t>
      </w:r>
      <w:r w:rsidRPr="007611CD">
        <w:rPr>
          <w:rStyle w:val="Foreign"/>
        </w:rPr>
        <w:t>c</w:t>
      </w:r>
      <w:r>
        <w:t xml:space="preserve">, and you are unable to determine which is meant, choose in </w:t>
      </w:r>
      <w:r w:rsidRPr="007611CD">
        <w:rPr>
          <w:rStyle w:val="Code"/>
        </w:rPr>
        <w:t>&lt;lem&gt;</w:t>
      </w:r>
      <w:r>
        <w:t xml:space="preserve"> the interpretation you favour and add a </w:t>
      </w:r>
      <w:r w:rsidRPr="007611CD">
        <w:rPr>
          <w:rStyle w:val="Code"/>
        </w:rPr>
        <w:t>&lt;note&gt;</w:t>
      </w:r>
      <w:r>
        <w:t xml:space="preserve"> to the </w:t>
      </w:r>
      <w:r w:rsidRPr="007611CD">
        <w:rPr>
          <w:rStyle w:val="Code"/>
        </w:rPr>
        <w:t>&lt;app&gt;</w:t>
      </w:r>
      <w:r>
        <w:t xml:space="preserve">, such as “The original editor’s reading could also be interpreted as …” (specifying the original editor by name if the </w:t>
      </w:r>
      <w:r w:rsidRPr="007611CD">
        <w:rPr>
          <w:rStyle w:val="Code"/>
        </w:rPr>
        <w:t>&lt;app&gt;</w:t>
      </w:r>
      <w:r>
        <w:t xml:space="preserve"> contains several </w:t>
      </w:r>
      <w:r w:rsidRPr="007611CD">
        <w:rPr>
          <w:rStyle w:val="Code"/>
        </w:rPr>
        <w:t>&lt;rdg&gt;</w:t>
      </w:r>
      <w:r>
        <w:t>)</w:t>
      </w:r>
    </w:p>
    <w:p w14:paraId="7B85A428" w14:textId="77777777" w:rsidR="007611CD" w:rsidRDefault="007611CD" w:rsidP="007611CD">
      <w:pPr>
        <w:pStyle w:val="Lista3"/>
      </w:pPr>
      <w:r>
        <w:t>if an earlier editor’s transliteration scheme represents certain details of the script less accurately than ours, feel free to normalise their reading to the more accurate DHARMA system, e.g.</w:t>
      </w:r>
    </w:p>
    <w:p w14:paraId="50F79701" w14:textId="00A7BE64" w:rsidR="007611CD" w:rsidRDefault="007611CD" w:rsidP="007611CD">
      <w:pPr>
        <w:pStyle w:val="Lista4"/>
      </w:pPr>
      <w:r w:rsidRPr="007611CD">
        <w:rPr>
          <w:rStyle w:val="Foreign"/>
        </w:rPr>
        <w:t>ḥ</w:t>
      </w:r>
      <w:r>
        <w:t xml:space="preserve"> to </w:t>
      </w:r>
      <w:r w:rsidRPr="007611CD">
        <w:rPr>
          <w:rStyle w:val="Foreign"/>
        </w:rPr>
        <w:t>ḫ</w:t>
      </w:r>
      <w:r>
        <w:t xml:space="preserve"> or </w:t>
      </w:r>
      <w:r w:rsidRPr="007611CD">
        <w:rPr>
          <w:rStyle w:val="Foreign"/>
        </w:rPr>
        <w:t>ẖ</w:t>
      </w:r>
      <w:r>
        <w:t xml:space="preserve"> as applicable, if an earlier editor does not (consistently) distinguish </w:t>
      </w:r>
      <w:r w:rsidRPr="007611CD">
        <w:rPr>
          <w:rStyle w:val="Foreign"/>
        </w:rPr>
        <w:t>upadhmānīya</w:t>
      </w:r>
      <w:r>
        <w:t xml:space="preserve"> and </w:t>
      </w:r>
      <w:r w:rsidRPr="007611CD">
        <w:rPr>
          <w:rStyle w:val="Foreign"/>
        </w:rPr>
        <w:t>jihvāmūlīya</w:t>
      </w:r>
      <w:r>
        <w:t xml:space="preserve"> from </w:t>
      </w:r>
      <w:r w:rsidRPr="007611CD">
        <w:rPr>
          <w:rStyle w:val="Foreign"/>
        </w:rPr>
        <w:t>visarga</w:t>
      </w:r>
    </w:p>
    <w:p w14:paraId="4568E099" w14:textId="77777777" w:rsidR="007611CD" w:rsidRDefault="007611CD" w:rsidP="007611CD">
      <w:pPr>
        <w:pStyle w:val="Lista4"/>
      </w:pPr>
      <w:r>
        <w:t>initial vowels and final consonants to the uppercase letters used in our transliteration, even if the earlier editor does not indicate these in any way (e.g. by using = adjacent to non-initial vowels and non-final consonants)</w:t>
      </w:r>
    </w:p>
    <w:p w14:paraId="167D9C2A" w14:textId="4A05B3D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7611CD">
      <w:pPr>
        <w:pStyle w:val="Lista3"/>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5B5C2411" w:rsidR="00C02B8C" w:rsidRDefault="004D2E67" w:rsidP="00E2714A">
      <w:pPr>
        <w:pStyle w:val="Lista2"/>
      </w:pPr>
      <w:r w:rsidRPr="00DD7CCF">
        <w:t xml:space="preserve">never retain any traditional editorial markup </w:t>
      </w:r>
      <w:r w:rsidRPr="00E24F87">
        <w:rPr>
          <w:noProof/>
        </w:rPr>
        <w:t>(</w:t>
      </w:r>
      <w:r w:rsidRPr="00DD7CCF">
        <w:t>such as brackets or asterisks)</w:t>
      </w:r>
    </w:p>
    <w:p w14:paraId="78E09596" w14:textId="5B627B0D" w:rsidR="007611CD" w:rsidRPr="00DD7CCF" w:rsidRDefault="007611CD" w:rsidP="007611CD">
      <w:pPr>
        <w:pStyle w:val="Lista3"/>
      </w:pPr>
      <w:r w:rsidRPr="007611CD">
        <w:t>if you are unable to interpret the intent of an earlier editor, discuss it in an apparatus note instead of citing it as a reading</w:t>
      </w:r>
    </w:p>
    <w:p w14:paraId="7ED0EA2E" w14:textId="54DDA274" w:rsidR="00C02B8C" w:rsidRDefault="004D2E67" w:rsidP="007611CD">
      <w:pPr>
        <w:pStyle w:val="Lista3"/>
      </w:pPr>
      <w:r w:rsidRPr="00DD7CCF">
        <w:t xml:space="preserve">see </w:t>
      </w:r>
      <w:r w:rsidR="007611CD">
        <w:t xml:space="preserve">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4D1F94">
        <w:t>9.1.6</w:t>
      </w:r>
      <w:r w:rsidR="0082156E" w:rsidRPr="00DD7CCF">
        <w:fldChar w:fldCharType="end"/>
      </w:r>
      <w:r w:rsidRPr="00DD7CCF">
        <w:t xml:space="preserve"> for some concerns pertaining to the use of </w:t>
      </w:r>
      <w:r w:rsidR="007611CD">
        <w:t xml:space="preserve">XML tags </w:t>
      </w:r>
      <w:r w:rsidRPr="00DD7CCF">
        <w:t>in readings, in particular about the encoding of line breaks within a reading</w:t>
      </w:r>
    </w:p>
    <w:p w14:paraId="6A1FB840" w14:textId="461755E2" w:rsidR="007611CD" w:rsidRPr="00DD7CCF" w:rsidRDefault="007611CD" w:rsidP="00E2714A">
      <w:pPr>
        <w:pStyle w:val="Lista2"/>
      </w:pPr>
      <w:r w:rsidRPr="007611CD">
        <w:t>feel free to silently correct obvious typographic errors when citing an earlier editor’s reading, but when there is any doubt as to whether you are dealing with a typo or an erroneous reading, it is better to assume the latter</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128E0FDC" w:rsidR="00C02B8C" w:rsidRPr="00DD7CCF" w:rsidRDefault="004D2E67" w:rsidP="00E2714A">
      <w:pPr>
        <w:pStyle w:val="Lista3"/>
      </w:pPr>
      <w:r w:rsidRPr="00DD7CCF">
        <w:t xml:space="preserve">see </w:t>
      </w:r>
      <w:r w:rsidR="003C3D87" w:rsidRPr="00DD7CCF">
        <w:t>§</w:t>
      </w:r>
      <w:r w:rsidR="0049640D">
        <w:fldChar w:fldCharType="begin"/>
      </w:r>
      <w:r w:rsidR="0049640D">
        <w:instrText xml:space="preserve"> REF _Ref61250887 \r \h </w:instrText>
      </w:r>
      <w:r w:rsidR="0049640D">
        <w:fldChar w:fldCharType="separate"/>
      </w:r>
      <w:r w:rsidR="004D1F94">
        <w:t>9.1.3</w:t>
      </w:r>
      <w:r w:rsidR="0049640D">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5630A5CA" w14:textId="6E00C833" w:rsidR="00BB504D" w:rsidRDefault="00BB504D" w:rsidP="00BB504D">
      <w:pPr>
        <w:pStyle w:val="Lista"/>
      </w:pPr>
      <w:r>
        <w:lastRenderedPageBreak/>
        <w:t xml:space="preserve">keep in mind that all markup within </w:t>
      </w:r>
      <w:r w:rsidRPr="00DD7CCF">
        <w:rPr>
          <w:rStyle w:val="Code"/>
        </w:rPr>
        <w:t>&lt;rdg&gt;</w:t>
      </w:r>
      <w:r>
        <w:t xml:space="preserve"> </w:t>
      </w:r>
      <w:r w:rsidRPr="00BB504D">
        <w:rPr>
          <w:b/>
          <w:bCs/>
        </w:rPr>
        <w:t>represents the cited editor’s markup</w:t>
      </w:r>
      <w:r>
        <w:t>, not your markup pertaining to the cited edition; thus,</w:t>
      </w:r>
    </w:p>
    <w:p w14:paraId="235524E7" w14:textId="77777777" w:rsidR="00BB504D" w:rsidRDefault="00BB504D" w:rsidP="00BB504D">
      <w:pPr>
        <w:pStyle w:val="Lista2"/>
      </w:pPr>
      <w:r>
        <w:t>if your copy of the edition is unclear or illegible, this can be indicated in a note, but not with XML markup for unclear text or a lacuna</w:t>
      </w:r>
    </w:p>
    <w:p w14:paraId="09760D31" w14:textId="5274789E" w:rsidR="00BB504D" w:rsidRDefault="00BB504D" w:rsidP="00216AC5">
      <w:pPr>
        <w:pStyle w:val="Lista2"/>
      </w:pPr>
      <w:r>
        <w:t xml:space="preserve">if the previous editor omits some text, this can be indicated by an empty </w:t>
      </w:r>
      <w:r w:rsidRPr="00DD7CCF">
        <w:rPr>
          <w:rStyle w:val="Code"/>
        </w:rPr>
        <w:t>&lt;rdg&gt;</w:t>
      </w:r>
      <w:r>
        <w:t xml:space="preserve"> as above, or by choosing a broader lemma that includes some text adjacent to the omission</w:t>
      </w:r>
    </w:p>
    <w:p w14:paraId="26D0BF10" w14:textId="65A0C180"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4D1F94">
        <w:t>10.6.2</w:t>
      </w:r>
      <w:r w:rsidR="0082156E" w:rsidRPr="00DD7CCF">
        <w:fldChar w:fldCharType="end"/>
      </w:r>
      <w:r w:rsidRPr="00DD7CCF">
        <w:t xml:space="preserve"> for details</w:t>
      </w:r>
    </w:p>
    <w:p w14:paraId="313E819C" w14:textId="3344A260"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4D1F94">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4A806FFF"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4D1F94">
        <w:t>9.1.1</w:t>
      </w:r>
      <w:r w:rsidR="0082156E" w:rsidRPr="00DD7CCF">
        <w:fldChar w:fldCharType="end"/>
      </w:r>
      <w:r w:rsidRPr="00DD7CCF">
        <w:t>)</w:t>
      </w:r>
    </w:p>
    <w:p w14:paraId="70A7B770" w14:textId="3235183C"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4D1F94">
        <w:t>9.4.3</w:t>
      </w:r>
      <w:r w:rsidR="0082156E" w:rsidRPr="00DD7CCF">
        <w:fldChar w:fldCharType="end"/>
      </w:r>
    </w:p>
    <w:p w14:paraId="6D35484F" w14:textId="77777777" w:rsidR="00C02B8C" w:rsidRPr="00DD7CCF" w:rsidRDefault="004D2E67" w:rsidP="00EB2024">
      <w:pPr>
        <w:pStyle w:val="Cmsor3"/>
      </w:pPr>
      <w:bookmarkStart w:id="752" w:name="_wlnr5yx14afg" w:colFirst="0" w:colLast="0"/>
      <w:bookmarkStart w:id="753" w:name="_Ref43989583"/>
      <w:bookmarkStart w:id="754" w:name="_Toc182838360"/>
      <w:bookmarkEnd w:id="752"/>
      <w:r w:rsidRPr="00DD7CCF">
        <w:t>Identical lemmas, identical readings</w:t>
      </w:r>
      <w:bookmarkEnd w:id="753"/>
      <w:bookmarkEnd w:id="754"/>
    </w:p>
    <w:p w14:paraId="3023EC05" w14:textId="2608A52F"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r w:rsidR="007611CD">
        <w:t>; thus,</w:t>
      </w:r>
    </w:p>
    <w:p w14:paraId="20E32D77" w14:textId="366BF1A1" w:rsidR="007611CD" w:rsidRDefault="007611CD" w:rsidP="007611CD">
      <w:pPr>
        <w:pStyle w:val="Lista2"/>
      </w:pPr>
      <w:r>
        <w:t>ignore differences limited to the transliteration system (see also §</w:t>
      </w:r>
      <w:r>
        <w:fldChar w:fldCharType="begin"/>
      </w:r>
      <w:r>
        <w:instrText xml:space="preserve"> REF _Ref74728619 \r \h </w:instrText>
      </w:r>
      <w:r>
        <w:fldChar w:fldCharType="separate"/>
      </w:r>
      <w:r w:rsidR="004D1F94">
        <w:t>9.4.1</w:t>
      </w:r>
      <w:r>
        <w:fldChar w:fldCharType="end"/>
      </w:r>
      <w:r>
        <w:t xml:space="preserve"> above)</w:t>
      </w:r>
    </w:p>
    <w:p w14:paraId="4653E993" w14:textId="22BC74CE" w:rsidR="007611CD" w:rsidRDefault="007611CD" w:rsidP="007611CD">
      <w:pPr>
        <w:pStyle w:val="Lista3"/>
      </w:pPr>
      <w:r>
        <w:t xml:space="preserve">if an earlier editor does not distinguish initial vowels from dependent, or final consonant from those in conjuncts, you </w:t>
      </w:r>
      <w:r w:rsidR="00BB504D">
        <w:t>should</w:t>
      </w:r>
      <w:r>
        <w:t xml:space="preserve"> still consider the readings identical</w:t>
      </w:r>
    </w:p>
    <w:p w14:paraId="6D225641" w14:textId="34B5C96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08ECED2C" w:rsidR="008840DC" w:rsidRDefault="008840DC" w:rsidP="00E2714A">
      <w:pPr>
        <w:pStyle w:val="Lista2"/>
      </w:pPr>
      <w:r w:rsidRPr="008840DC">
        <w:t>if a previous edition does not indicate a space</w:t>
      </w:r>
      <w:r w:rsidR="00095CCC" w:rsidRPr="00095CCC">
        <w:t xml:space="preserve"> left blank on the support</w:t>
      </w:r>
      <w:r w:rsidRPr="008840DC">
        <w:t xml:space="preserve"> where your XML edition does, ignore this difference</w:t>
      </w:r>
    </w:p>
    <w:p w14:paraId="0192250F" w14:textId="5FB32B62"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 reading</w:t>
      </w:r>
      <w:r w:rsidR="007611CD">
        <w:t>s</w:t>
      </w:r>
      <w:r w:rsidRPr="00DD7CCF">
        <w:t xml:space="preserve"> </w:t>
      </w:r>
      <w:r w:rsidR="007611CD">
        <w:t xml:space="preserve">are </w:t>
      </w:r>
      <w:r w:rsidRPr="00DD7CCF">
        <w:t>still to be deemed as identical</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102A7E8F" w14:textId="54B028B0" w:rsidR="00095CCC" w:rsidRDefault="00095CCC" w:rsidP="00E2714A">
      <w:pPr>
        <w:pStyle w:val="Lista2"/>
      </w:pPr>
      <w:r w:rsidRPr="00095CCC">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2E040231"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4D1F94">
        <w:rPr>
          <w:noProof/>
        </w:rPr>
        <w:t>10.6.2</w:t>
      </w:r>
      <w:r w:rsidR="00B26C65">
        <w:rPr>
          <w:noProof/>
        </w:rPr>
        <w:fldChar w:fldCharType="end"/>
      </w:r>
      <w:r w:rsidRPr="00DD7CCF">
        <w:t>)</w:t>
      </w:r>
    </w:p>
    <w:p w14:paraId="738F42A7" w14:textId="07C686BC" w:rsidR="00C02B8C" w:rsidRPr="00DD7CCF" w:rsidRDefault="004D2E67" w:rsidP="00E2714A">
      <w:pPr>
        <w:pStyle w:val="Lista"/>
      </w:pPr>
      <w:r w:rsidRPr="00DD7CCF">
        <w:lastRenderedPageBreak/>
        <w:t xml:space="preserve">when more than one previous editor supports a reading, but the </w:t>
      </w:r>
      <w:r w:rsidRPr="005D2B22">
        <w:rPr>
          <w:b/>
          <w:bCs/>
        </w:rPr>
        <w:t xml:space="preserve">readings of these editors differ </w:t>
      </w:r>
      <w:r w:rsidR="00BB504D">
        <w:rPr>
          <w:b/>
          <w:bCs/>
        </w:rPr>
        <w:t xml:space="preserve">from one another </w:t>
      </w:r>
      <w:r w:rsidRPr="005D2B22">
        <w:rPr>
          <w:b/>
          <w:bCs/>
        </w:rPr>
        <w:t>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EB2024">
      <w:pPr>
        <w:pStyle w:val="Cmsor3"/>
      </w:pPr>
      <w:bookmarkStart w:id="755" w:name="_qb0qotwuz8be" w:colFirst="0" w:colLast="0"/>
      <w:bookmarkStart w:id="756" w:name="_Ref43989517"/>
      <w:bookmarkStart w:id="757" w:name="_Toc182838361"/>
      <w:bookmarkEnd w:id="755"/>
      <w:r w:rsidRPr="00DD7CCF">
        <w:t>XML tags in lemmas and readings</w:t>
      </w:r>
      <w:bookmarkEnd w:id="756"/>
      <w:bookmarkEnd w:id="757"/>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7174CEFA" w:rsidR="00C02B8C" w:rsidRPr="00DD7CCF" w:rsidRDefault="004D2E67" w:rsidP="00E2714A">
      <w:pPr>
        <w:pStyle w:val="Lista2"/>
      </w:pPr>
      <w:r w:rsidRPr="00DD7CCF">
        <w:t xml:space="preserve">if separate lemmas do not seem appropriate, </w:t>
      </w:r>
      <w:r w:rsidR="00DD0596">
        <w:t xml:space="preserve">then </w:t>
      </w:r>
      <w:r w:rsidRPr="00DD7CCF">
        <w:t>simply delete from your lemma</w:t>
      </w:r>
      <w:r w:rsidR="00DD0596" w:rsidRPr="00DD0596">
        <w:t xml:space="preserve"> </w:t>
      </w:r>
      <w:r w:rsidR="00DD0596" w:rsidRPr="00DD7CCF">
        <w:t xml:space="preserve">the </w:t>
      </w:r>
      <w:r w:rsidR="00DD0596" w:rsidRPr="00E24F87">
        <w:rPr>
          <w:noProof/>
        </w:rPr>
        <w:t>(</w:t>
      </w:r>
      <w:r w:rsidR="00DD0596" w:rsidRPr="00DD7CCF">
        <w:t xml:space="preserve">start </w:t>
      </w:r>
      <w:r w:rsidR="00DD0596">
        <w:t>and</w:t>
      </w:r>
      <w:r w:rsidR="00DD0596" w:rsidRPr="00DD7CCF">
        <w:t xml:space="preserve"> end) tag</w:t>
      </w:r>
      <w:r w:rsidR="00DD0596">
        <w:t>s</w:t>
      </w:r>
      <w:r w:rsidR="00DD0596" w:rsidRPr="00DD7CCF">
        <w:t xml:space="preserve"> belonging to such an element</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3E87A05A" w:rsidR="00051701" w:rsidRPr="00DD7CCF" w:rsidRDefault="00051701" w:rsidP="00051701">
      <w:pPr>
        <w:pStyle w:val="Lista3"/>
      </w:pPr>
      <w:r>
        <w:t xml:space="preserve">the / character will be displayed contiguously with the surrounding text if the element in question </w:t>
      </w:r>
      <w:r w:rsidR="00BB504D">
        <w:t>has</w:t>
      </w:r>
      <w:r>
        <w:t xml:space="preser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w:t>
      </w:r>
      <w:r w:rsidR="00BB504D">
        <w:t>does not have</w:t>
      </w:r>
      <w:r>
        <w:t xml:space="preserve">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5E2A9BF0" w14:textId="330143FA" w:rsidR="00BB504D" w:rsidRDefault="00BB504D" w:rsidP="00BB504D">
      <w:pPr>
        <w:pStyle w:val="Lista"/>
      </w:pPr>
      <w:r w:rsidRPr="00BB504D">
        <w:rPr>
          <w:b/>
          <w:bCs/>
        </w:rPr>
        <w:t>forme work must not be included in lemmas</w:t>
      </w:r>
    </w:p>
    <w:p w14:paraId="23AD310A" w14:textId="023628B9" w:rsidR="00BB504D" w:rsidRDefault="00BB504D" w:rsidP="00BB504D">
      <w:pPr>
        <w:pStyle w:val="Lista2"/>
      </w:pPr>
      <w:r>
        <w:t xml:space="preserve">if an </w:t>
      </w:r>
      <w:r w:rsidRPr="00DD7CCF">
        <w:rPr>
          <w:rStyle w:val="Code"/>
        </w:rPr>
        <w:t>&lt;</w:t>
      </w:r>
      <w:r>
        <w:rPr>
          <w:rStyle w:val="Code"/>
        </w:rPr>
        <w:t>fw</w:t>
      </w:r>
      <w:r w:rsidRPr="00DD7CCF">
        <w:rPr>
          <w:rStyle w:val="Code"/>
        </w:rPr>
        <w:t>&gt;</w:t>
      </w:r>
      <w:r>
        <w:t xml:space="preserve"> element (§</w:t>
      </w:r>
      <w:r>
        <w:fldChar w:fldCharType="begin"/>
      </w:r>
      <w:r>
        <w:instrText xml:space="preserve"> REF _Ref43984607 \r \h </w:instrText>
      </w:r>
      <w:r>
        <w:fldChar w:fldCharType="separate"/>
      </w:r>
      <w:r w:rsidR="004D1F94">
        <w:t>3.2.4</w:t>
      </w:r>
      <w:r>
        <w:fldChar w:fldCharType="end"/>
      </w:r>
      <w:r>
        <w:t>) is present after a page break that intervenes in your lemma, then delete it (along with its contents) from the contents of the lemma pasted from your edition</w:t>
      </w:r>
    </w:p>
    <w:p w14:paraId="463F00DC" w14:textId="0A899CA1" w:rsidR="00BB504D" w:rsidRDefault="00BB504D" w:rsidP="00C76203">
      <w:pPr>
        <w:pStyle w:val="Lista2"/>
      </w:pPr>
      <w:r>
        <w:t xml:space="preserve">for lemmas </w:t>
      </w:r>
      <w:r w:rsidRPr="00C76203">
        <w:rPr>
          <w:i/>
          <w:iCs/>
        </w:rPr>
        <w:t>within</w:t>
      </w:r>
      <w:r>
        <w:t xml:space="preserve"> forme work, see §</w:t>
      </w:r>
      <w:r w:rsidR="00C76203">
        <w:fldChar w:fldCharType="begin"/>
      </w:r>
      <w:r w:rsidR="00C76203">
        <w:instrText xml:space="preserve"> REF _Ref43978538 \r \h </w:instrText>
      </w:r>
      <w:r w:rsidR="00C76203">
        <w:fldChar w:fldCharType="separate"/>
      </w:r>
      <w:r w:rsidR="004D1F94">
        <w:t>9.1.2</w:t>
      </w:r>
      <w:r w:rsidR="00C76203">
        <w:fldChar w:fldCharType="end"/>
      </w:r>
    </w:p>
    <w:p w14:paraId="6A76DC1A" w14:textId="3DF404DF" w:rsidR="00D22BA6" w:rsidRDefault="00D22BA6" w:rsidP="00D22BA6">
      <w:pPr>
        <w:pStyle w:val="Lista"/>
      </w:pPr>
      <w:r w:rsidRPr="00BB504D">
        <w:rPr>
          <w:b/>
          <w:bCs/>
        </w:rPr>
        <w:t>phrase-level markup that concerns the text</w:t>
      </w:r>
      <w:r>
        <w:t>, its execution, and its editorial alteration (§</w:t>
      </w:r>
      <w:r>
        <w:fldChar w:fldCharType="begin"/>
      </w:r>
      <w:r>
        <w:instrText xml:space="preserve"> REF _Ref43990458 \r \h </w:instrText>
      </w:r>
      <w:r>
        <w:fldChar w:fldCharType="separate"/>
      </w:r>
      <w:r w:rsidR="004D1F94">
        <w:t>3.8</w:t>
      </w:r>
      <w:r>
        <w:fldChar w:fldCharType="end"/>
      </w:r>
      <w:r>
        <w:t xml:space="preserve"> to §</w:t>
      </w:r>
      <w:r>
        <w:fldChar w:fldCharType="begin"/>
      </w:r>
      <w:r>
        <w:instrText xml:space="preserve"> REF _Ref43978565 \r \h </w:instrText>
      </w:r>
      <w:r>
        <w:fldChar w:fldCharType="separate"/>
      </w:r>
      <w:r w:rsidR="004D1F94">
        <w:t>5.5</w:t>
      </w:r>
      <w:r>
        <w:fldChar w:fldCharType="end"/>
      </w:r>
      <w:r>
        <w:t>, except §</w:t>
      </w:r>
      <w:r>
        <w:fldChar w:fldCharType="begin"/>
      </w:r>
      <w:r>
        <w:instrText xml:space="preserve"> REF _Ref43989139 \r \h </w:instrText>
      </w:r>
      <w:r>
        <w:fldChar w:fldCharType="separate"/>
      </w:r>
      <w:r w:rsidR="004D1F94">
        <w:t>7.5.1</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2191FDC2" w:rsidR="00D22BA6" w:rsidRDefault="00D22BA6" w:rsidP="00D22BA6">
      <w:pPr>
        <w:pStyle w:val="Lista"/>
      </w:pPr>
      <w:r w:rsidRPr="00D22BA6">
        <w:rPr>
          <w:b/>
          <w:bCs/>
        </w:rPr>
        <w:t>phrase-level markup that encodes additional information</w:t>
      </w:r>
      <w:r>
        <w:t xml:space="preserve"> (§</w:t>
      </w:r>
      <w:r>
        <w:fldChar w:fldCharType="begin"/>
      </w:r>
      <w:r>
        <w:instrText xml:space="preserve"> REF _Ref43978756 \r \h </w:instrText>
      </w:r>
      <w:r>
        <w:fldChar w:fldCharType="separate"/>
      </w:r>
      <w:r w:rsidR="004D1F94">
        <w:t>6.4</w:t>
      </w:r>
      <w:r>
        <w:fldChar w:fldCharType="end"/>
      </w:r>
      <w:r>
        <w:t xml:space="preserve"> and §</w:t>
      </w:r>
      <w:r>
        <w:fldChar w:fldCharType="begin"/>
      </w:r>
      <w:r>
        <w:instrText xml:space="preserve"> REF _Ref43989139 \r \h </w:instrText>
      </w:r>
      <w:r>
        <w:fldChar w:fldCharType="separate"/>
      </w:r>
      <w:r w:rsidR="004D1F94">
        <w:t>7.5.1</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EB2024">
      <w:pPr>
        <w:pStyle w:val="Cmsor3"/>
      </w:pPr>
      <w:bookmarkStart w:id="758" w:name="_1khg88862vrq" w:colFirst="0" w:colLast="0"/>
      <w:bookmarkStart w:id="759" w:name="_Ref43988104"/>
      <w:bookmarkStart w:id="760" w:name="_Toc182838362"/>
      <w:bookmarkEnd w:id="758"/>
      <w:r w:rsidRPr="00DD7CCF">
        <w:t>Freeform apparatus notes</w:t>
      </w:r>
      <w:bookmarkEnd w:id="759"/>
      <w:bookmarkEnd w:id="760"/>
    </w:p>
    <w:p w14:paraId="3417DC12" w14:textId="3C359E1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t>
      </w:r>
      <w:r w:rsidR="00F67963" w:rsidRPr="00F67963">
        <w:t>as the last child element of</w:t>
      </w:r>
      <w:r w:rsidRPr="00DD7CCF">
        <w:t xml:space="preserve"> the relevant </w:t>
      </w:r>
      <w:r w:rsidRPr="00DD7CCF">
        <w:rPr>
          <w:rStyle w:val="Code"/>
        </w:rPr>
        <w:t>&lt;app&gt;</w:t>
      </w:r>
      <w:r w:rsidRPr="00DD7CCF">
        <w:t xml:space="preserve"> entry</w:t>
      </w:r>
    </w:p>
    <w:p w14:paraId="12626ECA" w14:textId="172668B9"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4D1F94">
        <w:t>10.4.1</w:t>
      </w:r>
      <w:r w:rsidR="0082156E" w:rsidRPr="00DD7CCF">
        <w:fldChar w:fldCharType="end"/>
      </w:r>
      <w:r w:rsidRPr="00DD7CCF">
        <w:t xml:space="preserve"> for general guidance on notes</w:t>
      </w:r>
      <w:r w:rsidR="00F67963" w:rsidRPr="00F67963">
        <w:t>, and the examples below for an illustration</w:t>
      </w:r>
    </w:p>
    <w:p w14:paraId="65410376" w14:textId="77777777" w:rsidR="00C02B8C" w:rsidRPr="00DD7CCF" w:rsidRDefault="004D2E67" w:rsidP="00E2714A">
      <w:pPr>
        <w:pStyle w:val="Lista"/>
      </w:pPr>
      <w:r w:rsidRPr="00DD7CCF">
        <w:lastRenderedPageBreak/>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EB2024">
      <w:pPr>
        <w:pStyle w:val="Cmsor3"/>
      </w:pPr>
      <w:bookmarkStart w:id="761" w:name="_1vsssow7ypzu" w:colFirst="0" w:colLast="0"/>
      <w:bookmarkStart w:id="762" w:name="_pn0gltowrfhw" w:colFirst="0" w:colLast="0"/>
      <w:bookmarkStart w:id="763" w:name="_Ref43989464"/>
      <w:bookmarkStart w:id="764" w:name="_Toc182838363"/>
      <w:bookmarkEnd w:id="761"/>
      <w:bookmarkEnd w:id="762"/>
      <w:r w:rsidRPr="00DD7CCF">
        <w:t>Textpart divisions in the apparatus</w:t>
      </w:r>
      <w:bookmarkEnd w:id="763"/>
      <w:bookmarkEnd w:id="764"/>
    </w:p>
    <w:p w14:paraId="3DF0438B" w14:textId="1B7450BA"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D1F94">
        <w:t>3.2</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3DA5EA9D" w:rsidR="0044294E" w:rsidRPr="00DD7CCF" w:rsidRDefault="0044294E" w:rsidP="00025303">
            <w:pPr>
              <w:pStyle w:val="Kpalrs"/>
            </w:pPr>
            <w:r w:rsidRPr="00DD7CCF">
              <w:t xml:space="preserve">Example </w:t>
            </w:r>
            <w:fldSimple w:instr=" STYLEREF 3 \s ">
              <w:r w:rsidR="004D1F94">
                <w:rPr>
                  <w:noProof/>
                </w:rPr>
                <w:t>9.1.8</w:t>
              </w:r>
            </w:fldSimple>
            <w:r w:rsidRPr="00DD7CCF">
              <w:t>.</w:t>
            </w:r>
            <w:fldSimple w:instr=" SEQ Example \* ALPHABETIC \s 3 ">
              <w:r w:rsidR="004D1F94">
                <w:rPr>
                  <w:noProof/>
                </w:rPr>
                <w:t>A</w:t>
              </w:r>
            </w:fldSimple>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07879585" w:rsidR="0044294E" w:rsidRPr="00DD7CCF" w:rsidRDefault="0044294E" w:rsidP="00025303">
            <w:pPr>
              <w:pStyle w:val="Kpalrs"/>
            </w:pPr>
            <w:r w:rsidRPr="00DD7CCF">
              <w:t xml:space="preserve">Example </w:t>
            </w:r>
            <w:fldSimple w:instr=" STYLEREF 3 \s ">
              <w:r w:rsidR="004D1F94">
                <w:rPr>
                  <w:noProof/>
                </w:rPr>
                <w:t>9.1.8</w:t>
              </w:r>
            </w:fldSimple>
            <w:r w:rsidRPr="00DD7CCF">
              <w:t>.</w:t>
            </w:r>
            <w:fldSimple w:instr=" SEQ Example \* ALPHABETIC \s 3 ">
              <w:r w:rsidR="004D1F94">
                <w:rPr>
                  <w:noProof/>
                </w:rPr>
                <w:t>B</w:t>
              </w:r>
            </w:fldSimple>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B551338" w:rsidR="00C02B8C" w:rsidRPr="00DD7CCF" w:rsidRDefault="004D2E67" w:rsidP="00EB2024">
      <w:pPr>
        <w:pStyle w:val="Cmsor2"/>
      </w:pPr>
      <w:bookmarkStart w:id="765" w:name="_95bkq7g4grjl" w:colFirst="0" w:colLast="0"/>
      <w:bookmarkStart w:id="766" w:name="_Ref43978780"/>
      <w:bookmarkStart w:id="767" w:name="_Toc182838364"/>
      <w:bookmarkEnd w:id="765"/>
      <w:r w:rsidRPr="00DD7CCF">
        <w:lastRenderedPageBreak/>
        <w:t xml:space="preserve">The </w:t>
      </w:r>
      <w:r w:rsidR="006733B4" w:rsidRPr="00DD7CCF">
        <w:t>translation</w:t>
      </w:r>
      <w:bookmarkEnd w:id="766"/>
      <w:bookmarkEnd w:id="767"/>
    </w:p>
    <w:p w14:paraId="7AEAB51F" w14:textId="5406E844" w:rsidR="00C02B8C" w:rsidRPr="00DD7CCF" w:rsidRDefault="004D2E67" w:rsidP="00EB2024">
      <w:pPr>
        <w:pStyle w:val="Cmsor3"/>
      </w:pPr>
      <w:bookmarkStart w:id="768" w:name="_pvxrutfvtymm" w:colFirst="0" w:colLast="0"/>
      <w:bookmarkStart w:id="769" w:name="_Ref43990036"/>
      <w:bookmarkStart w:id="770" w:name="_Toc182838365"/>
      <w:bookmarkEnd w:id="768"/>
      <w:r w:rsidRPr="00DD7CCF">
        <w:t>Overview</w:t>
      </w:r>
      <w:bookmarkEnd w:id="769"/>
      <w:bookmarkEnd w:id="770"/>
    </w:p>
    <w:p w14:paraId="1933554F" w14:textId="5D43C0AD" w:rsidR="00C02B8C" w:rsidRDefault="004D2E67" w:rsidP="00E2714A">
      <w:pPr>
        <w:pStyle w:val="Lista"/>
      </w:pPr>
      <w:r w:rsidRPr="00DD7CCF">
        <w:t>whenever possible, a translation should be included in your XML document along with your edition</w:t>
      </w:r>
    </w:p>
    <w:p w14:paraId="1985A5AD" w14:textId="79C889C7" w:rsidR="00582A9C" w:rsidRDefault="00582A9C" w:rsidP="00582A9C">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rsidR="004D1F94">
        <w:t>9.2.7</w:t>
      </w:r>
      <w:r>
        <w:fldChar w:fldCharType="end"/>
      </w:r>
      <w:r>
        <w:t>,</w:t>
      </w:r>
    </w:p>
    <w:p w14:paraId="3731A960" w14:textId="77777777" w:rsidR="00582A9C" w:rsidRDefault="00582A9C" w:rsidP="00582A9C">
      <w:pPr>
        <w:pStyle w:val="Lista3"/>
      </w:pPr>
      <w:r>
        <w:t>in addition to a new translation, when a previous translation is of particular interest for some reason, e.g. because of its relevance to the history of the scholarly understanding of the text</w:t>
      </w:r>
    </w:p>
    <w:p w14:paraId="0B43A0B1" w14:textId="61723884" w:rsidR="00582A9C" w:rsidRDefault="00582A9C" w:rsidP="00582A9C">
      <w:pPr>
        <w:pStyle w:val="Lista3"/>
      </w:pPr>
      <w:r>
        <w:t>instead of a new translation, when your edition is not a significant improvement on an earlier edition on which a satisfactory published translation is based</w:t>
      </w:r>
    </w:p>
    <w:p w14:paraId="0CAEC9CC" w14:textId="77777777" w:rsidR="00582A9C" w:rsidRDefault="00582A9C" w:rsidP="00582A9C">
      <w:pPr>
        <w:pStyle w:val="Lista"/>
      </w:pPr>
      <w:r>
        <w:t>a new translation created for DHARMA</w:t>
      </w:r>
    </w:p>
    <w:p w14:paraId="28805334" w14:textId="77777777" w:rsidR="00582A9C" w:rsidRDefault="00582A9C" w:rsidP="00582A9C">
      <w:pPr>
        <w:pStyle w:val="Lista2"/>
      </w:pPr>
      <w:r>
        <w:t>should be a convenient representation of the intent of the original, hence it should be as literal as seems useful, but as free as seems necessary</w:t>
      </w:r>
    </w:p>
    <w:p w14:paraId="5E04BF4A" w14:textId="77777777" w:rsidR="00582A9C" w:rsidRDefault="00582A9C" w:rsidP="00582A9C">
      <w:pPr>
        <w:pStyle w:val="Lista2"/>
      </w:pPr>
      <w:r>
        <w:t>should correspond to the text as you have edited it, including restorations and emendations</w:t>
      </w:r>
    </w:p>
    <w:p w14:paraId="772B6C12" w14:textId="77777777" w:rsidR="00582A9C" w:rsidRDefault="00582A9C" w:rsidP="00582A9C">
      <w:pPr>
        <w:pStyle w:val="Lista2"/>
      </w:pPr>
      <w:r>
        <w:t>by contrast with our epigraphic editions, where the spelling of the original is always retained in xml and viewable in display (notwithstanding any editorial interventions that may be marked up), in translation your are advised to ignore the original’s superficial irregularities/oddities of punctuation and spelling</w:t>
      </w:r>
    </w:p>
    <w:p w14:paraId="75EF18A9" w14:textId="030114FC" w:rsidR="00582A9C" w:rsidRPr="00DD7CCF" w:rsidRDefault="00582A9C" w:rsidP="00582A9C">
      <w:pPr>
        <w:pStyle w:val="Lista3"/>
      </w:pPr>
      <w:r>
        <w:t>in particular, normalise the spelling of original personal names, toponyms and terms retained from the original, as suggested for “loose transliteration” in TG §2.2.2</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3FF437B1" w:rsidR="00C02B8C" w:rsidRDefault="004D2E67" w:rsidP="00E2714A">
      <w:pPr>
        <w:pStyle w:val="Lista2"/>
      </w:pPr>
      <w:r w:rsidRPr="00DD7CCF">
        <w:t>this division follows the edition division and the apparatus division</w:t>
      </w:r>
    </w:p>
    <w:p w14:paraId="17095BE4" w14:textId="38D724D9" w:rsidR="00D3108A" w:rsidRPr="00DD7CCF" w:rsidRDefault="00D3108A" w:rsidP="00E2714A">
      <w:pPr>
        <w:pStyle w:val="Lista2"/>
      </w:pPr>
      <w:r w:rsidRPr="00D3108A">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rsidR="004D1F94">
        <w:t>9.2.6</w:t>
      </w:r>
      <w:r>
        <w:fldChar w:fldCharType="end"/>
      </w:r>
    </w:p>
    <w:p w14:paraId="6D994945" w14:textId="5057ED72"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000C46BE" w:rsidRPr="000C46BE">
        <w:t>, as and when necessary</w:t>
      </w:r>
    </w:p>
    <w:p w14:paraId="2C9CCFC2" w14:textId="0837AC1E" w:rsidR="00C02B8C" w:rsidRDefault="008525C6" w:rsidP="00E2714A">
      <w:pPr>
        <w:pStyle w:val="Lista2"/>
      </w:pPr>
      <w:r w:rsidRPr="00B30777">
        <w:rPr>
          <w:rStyle w:val="Codeattribute"/>
        </w:rPr>
        <w:t>@xml:</w:t>
      </w:r>
      <w:r w:rsidR="004D2E67" w:rsidRPr="00B30777">
        <w:rPr>
          <w:rStyle w:val="Codeattribute"/>
        </w:rPr>
        <w:t>lang</w:t>
      </w:r>
      <w:r w:rsidR="004D2E67" w:rsidRPr="00DD7CCF">
        <w:t xml:space="preserve"> to encode the target language</w:t>
      </w:r>
      <w:r w:rsidR="00371F9A">
        <w:t xml:space="preserve"> if it is not English</w:t>
      </w:r>
      <w:r w:rsidR="004D2E67" w:rsidRPr="00DD7CCF">
        <w:t xml:space="preserve"> </w:t>
      </w:r>
      <w:r w:rsidR="004D2E67" w:rsidRPr="00E24F87">
        <w:rPr>
          <w:noProof/>
        </w:rPr>
        <w:t>(</w:t>
      </w:r>
      <w:r w:rsidR="004D2E67"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4D1F94">
        <w:t>0</w:t>
      </w:r>
      <w:r w:rsidR="0082156E" w:rsidRPr="00DD7CCF">
        <w:fldChar w:fldCharType="end"/>
      </w:r>
      <w:r w:rsidR="004D2E67" w:rsidRPr="00DD7CCF">
        <w:t xml:space="preserve"> for a list of language </w:t>
      </w:r>
      <w:r w:rsidR="00A23873">
        <w:t>tags</w:t>
      </w:r>
      <w:r w:rsidR="004D2E67" w:rsidRPr="00DD7CCF">
        <w:t xml:space="preserve"> permitted as values for this attribute)</w:t>
      </w:r>
    </w:p>
    <w:p w14:paraId="35066169" w14:textId="60F6B958" w:rsidR="00371F9A" w:rsidRPr="00DD7CCF" w:rsidRDefault="00371F9A" w:rsidP="00371F9A">
      <w:pPr>
        <w:pStyle w:val="Lista3"/>
      </w:pPr>
      <w:r w:rsidRPr="00371F9A">
        <w:t xml:space="preserve">translations into English do not need and should not have this attribute, since they by default inherit the English language from the </w:t>
      </w:r>
      <w:r w:rsidRPr="00371F9A">
        <w:rPr>
          <w:rStyle w:val="Codevalue"/>
        </w:rPr>
        <w:t>&lt;TEI&gt;</w:t>
      </w:r>
      <w:r w:rsidRPr="00371F9A">
        <w:t xml:space="preserve"> root element (as per §</w:t>
      </w:r>
      <w:r>
        <w:fldChar w:fldCharType="begin"/>
      </w:r>
      <w:r>
        <w:instrText xml:space="preserve"> REF _Ref43990600 \r \h </w:instrText>
      </w:r>
      <w:r>
        <w:fldChar w:fldCharType="separate"/>
      </w:r>
      <w:r w:rsidR="004D1F94">
        <w:t>10.3.2</w:t>
      </w:r>
      <w:r>
        <w:fldChar w:fldCharType="end"/>
      </w:r>
      <w:r w:rsidRPr="00371F9A">
        <w:t>)</w:t>
      </w:r>
    </w:p>
    <w:p w14:paraId="6C285C4E" w14:textId="2CD9864F" w:rsidR="00C02B8C" w:rsidRPr="00DD7CCF" w:rsidRDefault="008525C6" w:rsidP="00371F9A">
      <w:pPr>
        <w:pStyle w:val="Lista2"/>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4D1F94">
        <w:t>10.6.2</w:t>
      </w:r>
      <w:r w:rsidR="0082156E" w:rsidRPr="00DD7CCF">
        <w:fldChar w:fldCharType="end"/>
      </w:r>
      <w:r w:rsidR="004D2E67" w:rsidRPr="00DD7CCF">
        <w:t>), if a published translation is adopted verbatim</w:t>
      </w:r>
      <w:r w:rsidR="00582A9C">
        <w:t xml:space="preserve"> as per §</w:t>
      </w:r>
      <w:r w:rsidR="00582A9C">
        <w:fldChar w:fldCharType="begin"/>
      </w:r>
      <w:r w:rsidR="00582A9C">
        <w:instrText xml:space="preserve"> REF _Ref43990725 \r \h </w:instrText>
      </w:r>
      <w:r w:rsidR="00582A9C">
        <w:fldChar w:fldCharType="separate"/>
      </w:r>
      <w:r w:rsidR="004D1F94">
        <w:t>9.2.7</w:t>
      </w:r>
      <w:r w:rsidR="00582A9C">
        <w:fldChar w:fldCharType="end"/>
      </w:r>
    </w:p>
    <w:p w14:paraId="636A1F15" w14:textId="63794241" w:rsidR="00C02B8C" w:rsidRPr="00DD7CCF" w:rsidRDefault="008525C6" w:rsidP="00371F9A">
      <w:pPr>
        <w:pStyle w:val="Lista2"/>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4D1F94">
        <w:t>10.6.1</w:t>
      </w:r>
      <w:r w:rsidR="0082156E" w:rsidRPr="00DD7CCF">
        <w:fldChar w:fldCharType="end"/>
      </w:r>
      <w:r w:rsidR="004D2E67" w:rsidRPr="00DD7CCF">
        <w:t>), if the translation is by you and/or another project member</w:t>
      </w:r>
    </w:p>
    <w:p w14:paraId="04626D30" w14:textId="77777777" w:rsidR="00582A9C" w:rsidRDefault="00582A9C" w:rsidP="00582A9C">
      <w:pPr>
        <w:pStyle w:val="Lista"/>
      </w:pPr>
      <w:r>
        <w:t xml:space="preserve">when you feel that credit for a translation cannot be allocated correctly or fairly by using </w:t>
      </w:r>
      <w:r w:rsidRPr="00582A9C">
        <w:rPr>
          <w:rStyle w:val="Codeattribute"/>
        </w:rPr>
        <w:t>@source</w:t>
      </w:r>
      <w:r>
        <w:t xml:space="preserve"> and </w:t>
      </w:r>
      <w:r w:rsidRPr="00582A9C">
        <w:rPr>
          <w:rStyle w:val="Codeattribute"/>
        </w:rPr>
        <w:t>@resp</w:t>
      </w:r>
      <w:r>
        <w:t xml:space="preserve"> as above, you may add a </w:t>
      </w:r>
      <w:r w:rsidRPr="00582A9C">
        <w:rPr>
          <w:b/>
          <w:bCs/>
        </w:rPr>
        <w:t>credit note</w:t>
      </w:r>
      <w:r>
        <w:t xml:space="preserve"> at the beginning of a translation</w:t>
      </w:r>
    </w:p>
    <w:p w14:paraId="4F037658" w14:textId="77777777" w:rsidR="00582A9C" w:rsidRDefault="00582A9C" w:rsidP="00582A9C">
      <w:pPr>
        <w:pStyle w:val="Lista2"/>
      </w:pPr>
      <w:r>
        <w:t xml:space="preserve">to create a credit note, create the element </w:t>
      </w:r>
      <w:r w:rsidRPr="00582A9C">
        <w:rPr>
          <w:rStyle w:val="Code"/>
        </w:rPr>
        <w:t xml:space="preserve">&lt;note </w:t>
      </w:r>
      <w:r w:rsidRPr="00582A9C">
        <w:rPr>
          <w:rStyle w:val="Codeattribute"/>
        </w:rPr>
        <w:t>type</w:t>
      </w:r>
      <w:r w:rsidRPr="0062102A">
        <w:rPr>
          <w:rStyle w:val="Codetext"/>
        </w:rPr>
        <w:t>=</w:t>
      </w:r>
      <w:r w:rsidRPr="00582A9C">
        <w:rPr>
          <w:rStyle w:val="Codevalue"/>
        </w:rPr>
        <w:t>"credit"</w:t>
      </w:r>
      <w:r w:rsidRPr="00582A9C">
        <w:rPr>
          <w:rStyle w:val="Code"/>
        </w:rPr>
        <w:t>&gt;</w:t>
      </w:r>
      <w:r>
        <w:t xml:space="preserve"> as the first item within </w:t>
      </w:r>
      <w:r w:rsidRPr="00582A9C">
        <w:rPr>
          <w:rStyle w:val="Code"/>
        </w:rPr>
        <w:t xml:space="preserve">&lt;div </w:t>
      </w:r>
      <w:r w:rsidRPr="00582A9C">
        <w:rPr>
          <w:rStyle w:val="Codeattribute"/>
        </w:rPr>
        <w:t>type</w:t>
      </w:r>
      <w:r w:rsidRPr="0062102A">
        <w:rPr>
          <w:rStyle w:val="Codetext"/>
        </w:rPr>
        <w:t>=</w:t>
      </w:r>
      <w:r w:rsidRPr="00582A9C">
        <w:rPr>
          <w:rStyle w:val="Codevalue"/>
        </w:rPr>
        <w:t>"translation"</w:t>
      </w:r>
      <w:r w:rsidRPr="00582A9C">
        <w:rPr>
          <w:rStyle w:val="Code"/>
        </w:rPr>
        <w:t>&gt;</w:t>
      </w:r>
      <w:r>
        <w:t>, before any textpart divisions, if such are present</w:t>
      </w:r>
    </w:p>
    <w:p w14:paraId="52DFF8BE" w14:textId="2E3DF7B0" w:rsidR="00582A9C" w:rsidRDefault="00582A9C" w:rsidP="00582A9C">
      <w:pPr>
        <w:pStyle w:val="Lista3"/>
      </w:pPr>
      <w:r>
        <w:t xml:space="preserve">or as the second item, immediately after the custom </w:t>
      </w:r>
      <w:r w:rsidRPr="00582A9C">
        <w:rPr>
          <w:rStyle w:val="Code"/>
        </w:rPr>
        <w:t>&lt;head&gt;</w:t>
      </w:r>
      <w:r>
        <w:t xml:space="preserve"> if one is used as per §</w:t>
      </w:r>
      <w:r>
        <w:fldChar w:fldCharType="begin"/>
      </w:r>
      <w:r>
        <w:instrText xml:space="preserve"> REF _Ref43989787 \r \h </w:instrText>
      </w:r>
      <w:r>
        <w:fldChar w:fldCharType="separate"/>
      </w:r>
      <w:r w:rsidR="004D1F94">
        <w:t>9.2.3</w:t>
      </w:r>
      <w:r>
        <w:fldChar w:fldCharType="end"/>
      </w:r>
      <w:r>
        <w:t xml:space="preserve"> </w:t>
      </w:r>
    </w:p>
    <w:p w14:paraId="755664A4" w14:textId="77777777" w:rsidR="00582A9C" w:rsidRDefault="00582A9C" w:rsidP="00582A9C">
      <w:pPr>
        <w:pStyle w:val="Lista2"/>
      </w:pPr>
      <w:r>
        <w:t xml:space="preserve">this </w:t>
      </w:r>
      <w:r w:rsidRPr="00582A9C">
        <w:rPr>
          <w:rStyle w:val="Codeattribute"/>
        </w:rPr>
        <w:t>@type</w:t>
      </w:r>
      <w:r>
        <w:t xml:space="preserve"> of </w:t>
      </w:r>
      <w:r w:rsidRPr="00582A9C">
        <w:rPr>
          <w:rStyle w:val="Code"/>
        </w:rPr>
        <w:t>&lt;note&gt;</w:t>
      </w:r>
      <w:r>
        <w:t xml:space="preserve"> will only be used in the translation division, for this particular purpose</w:t>
      </w:r>
    </w:p>
    <w:p w14:paraId="0E5FDCB2" w14:textId="77777777" w:rsidR="00582A9C" w:rsidRDefault="00582A9C" w:rsidP="00582A9C">
      <w:pPr>
        <w:pStyle w:val="Lista2"/>
      </w:pPr>
      <w:r>
        <w:t>the contents of a credit note shall be free text consisting of one or more complete sentences (with a capital initial and final punctuation), clarifying the authorship of the translation in situations such as</w:t>
      </w:r>
    </w:p>
    <w:p w14:paraId="0EA2488C" w14:textId="77777777" w:rsidR="00582A9C" w:rsidRDefault="00582A9C" w:rsidP="00582A9C">
      <w:pPr>
        <w:pStyle w:val="Lista3"/>
      </w:pPr>
      <w:r>
        <w:t>collaborative translation involving people outside DHARMA</w:t>
      </w:r>
    </w:p>
    <w:p w14:paraId="02C5D8F6" w14:textId="77777777" w:rsidR="00582A9C" w:rsidRDefault="00582A9C" w:rsidP="00582A9C">
      <w:pPr>
        <w:pStyle w:val="Lista3"/>
      </w:pPr>
      <w:r>
        <w:t>the partial revision of a previously published translation by you or other DHARMA members</w:t>
      </w:r>
    </w:p>
    <w:p w14:paraId="7B210E62" w14:textId="20E55359" w:rsidR="00582A9C" w:rsidRDefault="00582A9C" w:rsidP="00582A9C">
      <w:pPr>
        <w:pStyle w:val="Lista4"/>
      </w:pPr>
      <w:r>
        <w:t>the revised previous translation should in this case be properly cited (§</w:t>
      </w:r>
      <w:r>
        <w:fldChar w:fldCharType="begin"/>
      </w:r>
      <w:r>
        <w:instrText xml:space="preserve"> REF _Ref43989849 \r \h </w:instrText>
      </w:r>
      <w:r>
        <w:fldChar w:fldCharType="separate"/>
      </w:r>
      <w:r w:rsidR="004D1F94">
        <w:t>10.4.5</w:t>
      </w:r>
      <w:r>
        <w:fldChar w:fldCharType="end"/>
      </w:r>
      <w:r>
        <w:t>) in the credit note</w:t>
      </w:r>
    </w:p>
    <w:p w14:paraId="3E31CE93" w14:textId="77777777" w:rsidR="00582A9C" w:rsidRDefault="00582A9C" w:rsidP="00582A9C">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14:paraId="17CEA975" w14:textId="77777777" w:rsidR="00582A9C" w:rsidRDefault="00582A9C" w:rsidP="00582A9C">
      <w:pPr>
        <w:pStyle w:val="Lista3"/>
      </w:pPr>
      <w:r>
        <w:t>the use of an unpublished translation by a person outside DHARMA</w:t>
      </w:r>
    </w:p>
    <w:p w14:paraId="5C822DA8" w14:textId="77777777" w:rsidR="00C02B8C" w:rsidRPr="00DD7CCF" w:rsidRDefault="004D2E67" w:rsidP="00EB2024">
      <w:pPr>
        <w:pStyle w:val="Cmsor3"/>
      </w:pPr>
      <w:bookmarkStart w:id="771" w:name="_l9hrq46lm8f5" w:colFirst="0" w:colLast="0"/>
      <w:bookmarkStart w:id="772" w:name="_jki9tbn1nzqo" w:colFirst="0" w:colLast="0"/>
      <w:bookmarkStart w:id="773" w:name="_ikyv2ushnpo2" w:colFirst="0" w:colLast="0"/>
      <w:bookmarkStart w:id="774" w:name="_8oa8esure61" w:colFirst="0" w:colLast="0"/>
      <w:bookmarkStart w:id="775" w:name="_Ref63675776"/>
      <w:bookmarkStart w:id="776" w:name="_Toc182838366"/>
      <w:bookmarkEnd w:id="771"/>
      <w:bookmarkEnd w:id="772"/>
      <w:bookmarkEnd w:id="773"/>
      <w:bookmarkEnd w:id="774"/>
      <w:r w:rsidRPr="00DD7CCF">
        <w:lastRenderedPageBreak/>
        <w:t>Structural markup in translation</w:t>
      </w:r>
      <w:bookmarkEnd w:id="775"/>
      <w:bookmarkEnd w:id="776"/>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62D5E9A4" w:rsidR="00C02B8C"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D1F94">
        <w:t>3.2</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5F27D43F" w14:textId="634C97D6" w:rsidR="009445B4" w:rsidRPr="00DD7CCF" w:rsidRDefault="009445B4" w:rsidP="009445B4">
      <w:pPr>
        <w:pStyle w:val="Lista2"/>
      </w:pPr>
      <w:r>
        <w:t xml:space="preserve">the </w:t>
      </w:r>
      <w:r>
        <w:rPr>
          <w:rStyle w:val="Codeattribute"/>
        </w:rPr>
        <w:t>@x</w:t>
      </w:r>
      <w:r w:rsidRPr="00DD7CCF">
        <w:rPr>
          <w:rStyle w:val="Codeattribute"/>
        </w:rPr>
        <w:t>ml:lang</w:t>
      </w:r>
      <w:r>
        <w:t xml:space="preserve"> attribute of the </w:t>
      </w:r>
      <w:r w:rsidRPr="00DD7CCF">
        <w:rPr>
          <w:rStyle w:val="Code"/>
        </w:rPr>
        <w:t>&lt;head&gt;</w:t>
      </w:r>
      <w:r w:rsidRPr="00DD7CCF">
        <w:t xml:space="preserve"> element</w:t>
      </w:r>
      <w:r>
        <w:t xml:space="preserve"> does not need to be present if the heading is in the same language as that </w:t>
      </w:r>
      <w:r w:rsidR="001721C1">
        <w:t>of</w:t>
      </w:r>
      <w:r>
        <w:t xml:space="preserve"> the translation as a whole</w:t>
      </w:r>
    </w:p>
    <w:p w14:paraId="41D18C0C" w14:textId="67F2B577"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4D1F94">
        <w:t>3.5</w:t>
      </w:r>
      <w:r w:rsidR="000725A4" w:rsidRPr="00DD7CCF">
        <w:fldChar w:fldCharType="end"/>
      </w:r>
      <w:r w:rsidRPr="00DD7CCF">
        <w:t>), if present, may be replicated or omitted from the translation as you see fit</w:t>
      </w:r>
    </w:p>
    <w:p w14:paraId="1EF67936" w14:textId="0DD54BF5"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w:t>
      </w:r>
      <w:r w:rsidR="00024BFF">
        <w:rPr>
          <w:rStyle w:val="Code"/>
        </w:rPr>
        <w:t>label</w:t>
      </w:r>
      <w:r w:rsidRPr="00DD7CCF">
        <w:rPr>
          <w:rStyle w:val="Code"/>
        </w:rPr>
        <w:t>&gt;</w:t>
      </w:r>
      <w:r w:rsidRPr="00DD7CCF">
        <w:t xml:space="preserve"> elements if applicable</w:t>
      </w:r>
    </w:p>
    <w:p w14:paraId="4AE17EAF" w14:textId="2921D94C" w:rsidR="001721C1" w:rsidRPr="00DD7CCF" w:rsidRDefault="001721C1" w:rsidP="001721C1">
      <w:pPr>
        <w:pStyle w:val="Lista3"/>
      </w:pPr>
      <w:r>
        <w:t xml:space="preserve">the </w:t>
      </w:r>
      <w:r>
        <w:rPr>
          <w:rStyle w:val="Codeattribute"/>
        </w:rPr>
        <w:t>@x</w:t>
      </w:r>
      <w:r w:rsidRPr="00DD7CCF">
        <w:rPr>
          <w:rStyle w:val="Codeattribute"/>
        </w:rPr>
        <w:t>ml:lang</w:t>
      </w:r>
      <w:r>
        <w:t xml:space="preserve"> attribute of the </w:t>
      </w:r>
      <w:r w:rsidRPr="00DD7CCF">
        <w:rPr>
          <w:rStyle w:val="Code"/>
        </w:rPr>
        <w:t>&lt;</w:t>
      </w:r>
      <w:r>
        <w:rPr>
          <w:rStyle w:val="Code"/>
        </w:rPr>
        <w:t>label</w:t>
      </w:r>
      <w:r w:rsidRPr="00DD7CCF">
        <w:rPr>
          <w:rStyle w:val="Code"/>
        </w:rPr>
        <w:t>&gt;</w:t>
      </w:r>
      <w:r w:rsidRPr="00DD7CCF">
        <w:t xml:space="preserve"> element</w:t>
      </w:r>
      <w:r>
        <w:t xml:space="preserve"> does not need to be present if the label is in the same language as that of the translation as a whole</w:t>
      </w:r>
    </w:p>
    <w:p w14:paraId="7094BFB7" w14:textId="59AF9544"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4D1F94">
        <w:t>3.7</w:t>
      </w:r>
      <w:r w:rsidR="00194541" w:rsidRPr="00DD7CCF">
        <w:fldChar w:fldCharType="end"/>
      </w:r>
      <w:r w:rsidRPr="00DD7CCF">
        <w:t xml:space="preserve">) and quasi-partitions </w:t>
      </w:r>
      <w:r w:rsidRPr="00E24F87">
        <w:rPr>
          <w:noProof/>
        </w:rPr>
        <w:t>(</w:t>
      </w:r>
      <w:r w:rsidR="003C3D87" w:rsidRPr="00DD7CCF">
        <w:t>§</w:t>
      </w:r>
      <w:r w:rsidR="00974842">
        <w:fldChar w:fldCharType="begin"/>
      </w:r>
      <w:r w:rsidR="00974842">
        <w:instrText xml:space="preserve"> REF _Ref182210491 \r \h </w:instrText>
      </w:r>
      <w:r w:rsidR="00974842">
        <w:fldChar w:fldCharType="separate"/>
      </w:r>
      <w:r w:rsidR="004D1F94">
        <w:t>3.2</w:t>
      </w:r>
      <w:r w:rsidR="00974842">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4D1F94">
        <w:t>3.2.4</w:t>
      </w:r>
      <w:r w:rsidR="00194541" w:rsidRPr="00DD7CCF">
        <w:fldChar w:fldCharType="end"/>
      </w:r>
      <w:r w:rsidRPr="00DD7CCF">
        <w:t>) shall not be replicated in the translation</w:t>
      </w:r>
    </w:p>
    <w:p w14:paraId="158BCB0A" w14:textId="17ECE1BC"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4D1F94">
        <w:t>9.2.3</w:t>
      </w:r>
      <w:r w:rsidR="009430EC" w:rsidRPr="00DD7CCF">
        <w:fldChar w:fldCharType="end"/>
      </w:r>
      <w:r w:rsidRPr="00DD7CCF">
        <w:t xml:space="preserve"> below</w:t>
      </w:r>
    </w:p>
    <w:p w14:paraId="712283D2" w14:textId="77777777" w:rsidR="00095CCC" w:rsidRDefault="00095CCC" w:rsidP="00095CCC">
      <w:pPr>
        <w:pStyle w:val="Lista"/>
      </w:pPr>
      <w:r>
        <w:t>the basic block-level container for translated text is the paragraph (</w:t>
      </w:r>
      <w:r w:rsidRPr="00095CCC">
        <w:rPr>
          <w:rStyle w:val="Code"/>
        </w:rPr>
        <w:t>&lt;p&gt;</w:t>
      </w:r>
      <w:r>
        <w:t xml:space="preserve"> element) </w:t>
      </w:r>
    </w:p>
    <w:p w14:paraId="54280646" w14:textId="77777777" w:rsidR="00095CCC" w:rsidRDefault="00095CCC" w:rsidP="00095CCC">
      <w:pPr>
        <w:pStyle w:val="Lista2"/>
      </w:pPr>
      <w:r>
        <w:t xml:space="preserve">each block-level containers in the original edition (i.e. </w:t>
      </w:r>
      <w:r w:rsidRPr="00095CCC">
        <w:rPr>
          <w:rStyle w:val="Code"/>
        </w:rPr>
        <w:t>&lt;p&gt;</w:t>
      </w:r>
      <w:r>
        <w:t xml:space="preserve">, </w:t>
      </w:r>
      <w:r w:rsidRPr="00095CCC">
        <w:rPr>
          <w:rStyle w:val="Code"/>
        </w:rPr>
        <w:t>&lt;ab&gt;</w:t>
      </w:r>
      <w:r>
        <w:t xml:space="preserve"> and </w:t>
      </w:r>
      <w:r w:rsidRPr="00095CCC">
        <w:rPr>
          <w:rStyle w:val="Code"/>
        </w:rPr>
        <w:t>&lt;lg&gt;</w:t>
      </w:r>
      <w:r>
        <w:t>) shall be normally replicated as a corresponding paragraph (</w:t>
      </w:r>
      <w:r w:rsidRPr="00095CCC">
        <w:rPr>
          <w:rStyle w:val="Code"/>
        </w:rPr>
        <w:t>&lt;p&gt;</w:t>
      </w:r>
      <w:r>
        <w:t xml:space="preserve"> element) in the translation, </w:t>
      </w:r>
    </w:p>
    <w:p w14:paraId="1E85965B" w14:textId="77777777" w:rsidR="00095CCC" w:rsidRDefault="00095CCC" w:rsidP="00095CCC">
      <w:pPr>
        <w:pStyle w:val="Lista3"/>
      </w:pPr>
      <w:r>
        <w:t xml:space="preserve">but feel free to use a smaller or larger number of </w:t>
      </w:r>
      <w:r w:rsidRPr="00095CCC">
        <w:rPr>
          <w:rStyle w:val="Code"/>
        </w:rPr>
        <w:t>&lt;p&gt;</w:t>
      </w:r>
      <w:r>
        <w:t xml:space="preserve"> elements at your discretion</w:t>
      </w:r>
    </w:p>
    <w:p w14:paraId="05E5DC41" w14:textId="77777777" w:rsidR="00095CCC" w:rsidRDefault="00095CCC" w:rsidP="00095CCC">
      <w:pPr>
        <w:pStyle w:val="Lista2"/>
      </w:pPr>
      <w:r>
        <w:t xml:space="preserve">for paragraphs translating verse, add the attribute </w:t>
      </w:r>
      <w:r w:rsidRPr="00095CCC">
        <w:rPr>
          <w:rStyle w:val="Codeattribute"/>
        </w:rPr>
        <w:t>@rend</w:t>
      </w:r>
      <w:r>
        <w:t xml:space="preserve"> with the value </w:t>
      </w:r>
      <w:r w:rsidRPr="00095CCC">
        <w:rPr>
          <w:rStyle w:val="Codevalue"/>
        </w:rPr>
        <w:t>"stanza"</w:t>
      </w:r>
      <w:r>
        <w:t xml:space="preserve"> to the </w:t>
      </w:r>
      <w:r w:rsidRPr="00095CCC">
        <w:rPr>
          <w:rStyle w:val="Code"/>
        </w:rPr>
        <w:t>&lt;p&gt;</w:t>
      </w:r>
      <w:r>
        <w:t xml:space="preserve"> element</w:t>
      </w:r>
    </w:p>
    <w:p w14:paraId="5E3F701F" w14:textId="77777777" w:rsidR="00095CCC" w:rsidRDefault="00095CCC" w:rsidP="00095CCC">
      <w:pPr>
        <w:pStyle w:val="Lista3"/>
      </w:pPr>
      <w:r>
        <w:t xml:space="preserve">should your translation of a stanza consist of verselike lines that will need to be displayed as separate typographic lines, you may wrap each of these in an </w:t>
      </w:r>
      <w:r w:rsidRPr="00095CCC">
        <w:rPr>
          <w:rStyle w:val="Code"/>
        </w:rPr>
        <w:t>&lt;l&gt;</w:t>
      </w:r>
      <w:r>
        <w:t xml:space="preserve"> element within the </w:t>
      </w:r>
      <w:r w:rsidRPr="00095CCC">
        <w:rPr>
          <w:rStyle w:val="Code"/>
        </w:rPr>
        <w:t>&lt;p&gt;</w:t>
      </w:r>
      <w:r>
        <w:t xml:space="preserve"> element corresponding to a stanza</w:t>
      </w:r>
    </w:p>
    <w:p w14:paraId="42BD2C2E" w14:textId="176784E0" w:rsidR="00095CCC" w:rsidRDefault="00095CCC" w:rsidP="00095CCC">
      <w:pPr>
        <w:pStyle w:val="Lista2"/>
      </w:pPr>
      <w:r>
        <w:t xml:space="preserve">if a paragraph of the original text is, or contains, a list (such as a list of donees or boundaries), you may at your discretion use a </w:t>
      </w:r>
      <w:r w:rsidRPr="00095CCC">
        <w:rPr>
          <w:rStyle w:val="Code"/>
        </w:rPr>
        <w:t>&lt;list&gt;</w:t>
      </w:r>
      <w:r>
        <w:t xml:space="preserve"> element with </w:t>
      </w:r>
      <w:r w:rsidRPr="00095CCC">
        <w:rPr>
          <w:rStyle w:val="Code"/>
        </w:rPr>
        <w:t>&lt;item&gt;</w:t>
      </w:r>
      <w:r>
        <w:t xml:space="preserve">s within the corresponding </w:t>
      </w:r>
      <w:r w:rsidRPr="00095CCC">
        <w:rPr>
          <w:rStyle w:val="Code"/>
        </w:rPr>
        <w:t>&lt;p&gt;</w:t>
      </w:r>
      <w:r>
        <w:t xml:space="preserve"> element of your translation as described in §</w:t>
      </w:r>
      <w:r>
        <w:fldChar w:fldCharType="begin"/>
      </w:r>
      <w:r>
        <w:instrText xml:space="preserve"> REF _Ref56419954 \r \h </w:instrText>
      </w:r>
      <w:r>
        <w:fldChar w:fldCharType="separate"/>
      </w:r>
      <w:r w:rsidR="004D1F94">
        <w:t>10.2.2</w:t>
      </w:r>
      <w:r>
        <w:fldChar w:fldCharType="end"/>
      </w:r>
    </w:p>
    <w:p w14:paraId="7F30FF55" w14:textId="7C828530" w:rsidR="00C02B8C" w:rsidRDefault="00095CCC" w:rsidP="00095CCC">
      <w:pPr>
        <w:pStyle w:val="Lista3"/>
      </w:pPr>
      <w:r>
        <w:t>translating lists as continuous prose is acceptable and in fact preferable for short lists, but segmenting them in this way is recommended for long lists</w:t>
      </w:r>
    </w:p>
    <w:p w14:paraId="41CFB35B" w14:textId="45F4476D" w:rsidR="00024BFF" w:rsidRPr="00DD7CCF" w:rsidRDefault="00024BFF" w:rsidP="00095CCC">
      <w:pPr>
        <w:pStyle w:val="Lista3"/>
      </w:pPr>
      <w:r>
        <w:t>note that this element must not be used in the edition itself</w:t>
      </w:r>
    </w:p>
    <w:p w14:paraId="7A8520B9" w14:textId="77777777" w:rsidR="009445B4" w:rsidRPr="00DD7CCF" w:rsidRDefault="009445B4" w:rsidP="009445B4">
      <w:pPr>
        <w:pStyle w:val="Cmsor3"/>
      </w:pPr>
      <w:bookmarkStart w:id="777" w:name="_tofxidp3cso" w:colFirst="0" w:colLast="0"/>
      <w:bookmarkStart w:id="778" w:name="_Ref43989787"/>
      <w:bookmarkStart w:id="779" w:name="_Ref151372539"/>
      <w:bookmarkStart w:id="780" w:name="_Ref43990179"/>
      <w:bookmarkStart w:id="781" w:name="_Toc182838367"/>
      <w:bookmarkEnd w:id="777"/>
      <w:r>
        <w:t>Headings</w:t>
      </w:r>
      <w:r w:rsidRPr="00DD7CCF">
        <w:t xml:space="preserve"> </w:t>
      </w:r>
      <w:r>
        <w:t>in</w:t>
      </w:r>
      <w:r w:rsidRPr="00DD7CCF">
        <w:t xml:space="preserve"> translation</w:t>
      </w:r>
      <w:bookmarkEnd w:id="778"/>
      <w:r>
        <w:t>s</w:t>
      </w:r>
      <w:bookmarkEnd w:id="779"/>
      <w:bookmarkEnd w:id="781"/>
    </w:p>
    <w:p w14:paraId="60454B8C" w14:textId="77777777" w:rsidR="009445B4" w:rsidRPr="00DD7CCF" w:rsidRDefault="009445B4" w:rsidP="009445B4">
      <w:pPr>
        <w:pStyle w:val="Lista"/>
      </w:pPr>
      <w:r w:rsidRPr="00DD7CCF">
        <w:t xml:space="preserve">we foresee that </w:t>
      </w:r>
      <w:r w:rsidRPr="005D2B22">
        <w:rPr>
          <w:b/>
          <w:bCs/>
        </w:rPr>
        <w:t>headings for translations</w:t>
      </w:r>
      <w:r>
        <w:rPr>
          <w:b/>
          <w:bCs/>
        </w:rPr>
        <w:t xml:space="preserve"> as a whole</w:t>
      </w:r>
      <w:r w:rsidRPr="00DD7CCF">
        <w:t xml:space="preserve"> will be generated automatically on the basis of the </w:t>
      </w:r>
      <w:r w:rsidRPr="00B30777">
        <w:rPr>
          <w:rStyle w:val="Codeattribute"/>
        </w:rPr>
        <w:t>@xml:lang</w:t>
      </w:r>
      <w:r w:rsidRPr="00DD7CCF">
        <w:t xml:space="preserve"> and </w:t>
      </w:r>
      <w:r w:rsidRPr="008525C6">
        <w:rPr>
          <w:rStyle w:val="Codeattribute"/>
        </w:rPr>
        <w:t>@source</w:t>
      </w:r>
      <w:r w:rsidRPr="008525C6">
        <w:t xml:space="preserve"> </w:t>
      </w:r>
      <w:r w:rsidRPr="00DD7CCF">
        <w:t xml:space="preserve">or </w:t>
      </w:r>
      <w:r w:rsidRPr="008525C6">
        <w:rPr>
          <w:rStyle w:val="Codeattribute"/>
        </w:rPr>
        <w:t>@resp</w:t>
      </w:r>
      <w:r w:rsidRPr="008525C6">
        <w:t xml:space="preserve"> </w:t>
      </w:r>
      <w:r w:rsidRPr="00DD7CCF">
        <w:t>attributes of the translation division</w:t>
      </w:r>
      <w:r>
        <w:t>, thus</w:t>
      </w:r>
    </w:p>
    <w:p w14:paraId="5D701AE4"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w:t>
      </w:r>
      <w:r>
        <w:t xml:space="preserve">will be </w:t>
      </w:r>
      <w:r w:rsidRPr="00DD7CCF">
        <w:t>displayed as a heading “Translation into English by Dániel Balogh”</w:t>
      </w:r>
    </w:p>
    <w:p w14:paraId="30C47F49"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fra</w:t>
      </w:r>
      <w:r w:rsidRPr="0046000E">
        <w:rPr>
          <w:rStyle w:val="Codevalue"/>
        </w:rPr>
        <w:t>"</w:t>
      </w:r>
      <w:r w:rsidRPr="00DD7CCF">
        <w:rPr>
          <w:rStyle w:val="Code"/>
        </w:rPr>
        <w:t xml:space="preserve"> </w:t>
      </w:r>
      <w:r w:rsidRPr="00DD7CCF">
        <w:rPr>
          <w:rStyle w:val="Codeattribute"/>
        </w:rPr>
        <w:t>resp</w:t>
      </w:r>
      <w:r w:rsidRPr="00DD7CCF">
        <w:rPr>
          <w:rStyle w:val="Code"/>
        </w:rPr>
        <w:t>=</w:t>
      </w:r>
      <w:r w:rsidRPr="0046000E">
        <w:rPr>
          <w:rStyle w:val="Codevalue"/>
        </w:rPr>
        <w:t>"part:</w:t>
      </w:r>
      <w:r>
        <w:rPr>
          <w:rStyle w:val="Codevalue"/>
        </w:rPr>
        <w:t>emfr</w:t>
      </w:r>
      <w:r w:rsidRPr="0046000E">
        <w:rPr>
          <w:rStyle w:val="Codevalue"/>
        </w:rPr>
        <w:t>"</w:t>
      </w:r>
      <w:r w:rsidRPr="00DD7CCF">
        <w:rPr>
          <w:rStyle w:val="Code"/>
        </w:rPr>
        <w:t>&gt;</w:t>
      </w:r>
      <w:r w:rsidRPr="00DD7CCF">
        <w:t xml:space="preserve"> </w:t>
      </w:r>
      <w:r>
        <w:t xml:space="preserve">will be </w:t>
      </w:r>
      <w:r w:rsidRPr="00DD7CCF">
        <w:t xml:space="preserve">displayed as a heading “Translation into </w:t>
      </w:r>
      <w:r>
        <w:t xml:space="preserve">French </w:t>
      </w:r>
      <w:r w:rsidRPr="00DD7CCF">
        <w:t xml:space="preserve">by </w:t>
      </w:r>
      <w:r>
        <w:t>Emmanuel Francis</w:t>
      </w:r>
      <w:r w:rsidRPr="00DD7CCF">
        <w:t>”</w:t>
      </w:r>
    </w:p>
    <w:p w14:paraId="7D53E0EB" w14:textId="77777777" w:rsidR="009445B4" w:rsidRPr="00DD7CCF" w:rsidRDefault="009445B4" w:rsidP="009445B4">
      <w:pPr>
        <w:pStyle w:val="Lista"/>
      </w:pPr>
      <w:r w:rsidRPr="00DD7CCF">
        <w:t xml:space="preserve">to create a </w:t>
      </w:r>
      <w:r w:rsidRPr="005D2B22">
        <w:rPr>
          <w:b/>
          <w:bCs/>
        </w:rPr>
        <w:t xml:space="preserve">custom header </w:t>
      </w:r>
      <w:r w:rsidRPr="00DD7CCF">
        <w:t>for a translation where the above is insufficient,</w:t>
      </w:r>
    </w:p>
    <w:p w14:paraId="15E88991" w14:textId="77777777" w:rsidR="009445B4" w:rsidRPr="00DD7CCF" w:rsidRDefault="009445B4" w:rsidP="009445B4">
      <w:pPr>
        <w:pStyle w:val="Lista3"/>
      </w:pPr>
      <w:r w:rsidRPr="00DD7CCF">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14F22C43" w14:textId="77777777" w:rsidR="009445B4" w:rsidRPr="00DD7CCF" w:rsidRDefault="009445B4" w:rsidP="009445B4">
      <w:pPr>
        <w:pStyle w:val="Lista4"/>
      </w:pPr>
      <w:r w:rsidRPr="00DD7CCF">
        <w:t>containing free text that is to be displayed as a heading above the translation</w:t>
      </w:r>
    </w:p>
    <w:p w14:paraId="2998BCBD" w14:textId="77777777" w:rsidR="009445B4" w:rsidRDefault="009445B4" w:rsidP="009445B4">
      <w:pPr>
        <w:pStyle w:val="Lista3"/>
      </w:pPr>
      <w:r w:rsidRPr="00DD7CCF">
        <w:t>such headers, if used, will replace the auto-generated header, so it is recommended that you include the word “Translation” and a specification of the target language</w:t>
      </w:r>
    </w:p>
    <w:p w14:paraId="1677E994" w14:textId="23F53EC9" w:rsidR="009445B4" w:rsidRDefault="009445B4" w:rsidP="009445B4">
      <w:pPr>
        <w:pStyle w:val="Lista"/>
      </w:pPr>
      <w:r>
        <w:t>the structural parts of the translation that correspond to those of the edition (§</w:t>
      </w:r>
      <w:r>
        <w:fldChar w:fldCharType="begin"/>
      </w:r>
      <w:r>
        <w:instrText xml:space="preserve"> REF _Ref63675776 \r \h </w:instrText>
      </w:r>
      <w:r>
        <w:fldChar w:fldCharType="separate"/>
      </w:r>
      <w:r w:rsidR="004D1F94">
        <w:t>9.2.2</w:t>
      </w:r>
      <w:r>
        <w:fldChar w:fldCharType="end"/>
      </w:r>
      <w:r>
        <w:t xml:space="preserve">) will have headers auto-generated as in the edition, and/or encoded as </w:t>
      </w:r>
      <w:r w:rsidRPr="00DD7CCF">
        <w:rPr>
          <w:rStyle w:val="Code"/>
        </w:rPr>
        <w:t>&lt;</w:t>
      </w:r>
      <w:r>
        <w:rPr>
          <w:rStyle w:val="Code"/>
        </w:rPr>
        <w:t>head</w:t>
      </w:r>
      <w:r w:rsidRPr="00DD7CCF">
        <w:rPr>
          <w:rStyle w:val="Code"/>
        </w:rPr>
        <w:t>&gt;</w:t>
      </w:r>
      <w:r w:rsidRPr="009445B4">
        <w:t xml:space="preserve"> </w:t>
      </w:r>
      <w:r>
        <w:t xml:space="preserve">or </w:t>
      </w:r>
      <w:r w:rsidRPr="00DD7CCF">
        <w:rPr>
          <w:rStyle w:val="Code"/>
        </w:rPr>
        <w:t>&lt;</w:t>
      </w:r>
      <w:r>
        <w:rPr>
          <w:rStyle w:val="Code"/>
        </w:rPr>
        <w:t>label</w:t>
      </w:r>
      <w:r w:rsidRPr="00DD7CCF">
        <w:rPr>
          <w:rStyle w:val="Code"/>
        </w:rPr>
        <w:t>&gt;</w:t>
      </w:r>
      <w:r>
        <w:t xml:space="preserve"> elements</w:t>
      </w:r>
    </w:p>
    <w:p w14:paraId="287B036C" w14:textId="4E9DC321" w:rsidR="009445B4" w:rsidRDefault="009445B4" w:rsidP="009445B4">
      <w:pPr>
        <w:pStyle w:val="Lista"/>
      </w:pPr>
      <w:r>
        <w:t xml:space="preserve">to add secondary headers to parts of a translation that do not correspond to a structural part of the edition, you may use the </w:t>
      </w:r>
      <w:r w:rsidRPr="00DD7CCF">
        <w:rPr>
          <w:rStyle w:val="Code"/>
        </w:rPr>
        <w:t>&lt;</w:t>
      </w:r>
      <w:r>
        <w:rPr>
          <w:rStyle w:val="Code"/>
        </w:rPr>
        <w:t>label</w:t>
      </w:r>
      <w:r w:rsidRPr="00DD7CCF">
        <w:rPr>
          <w:rStyle w:val="Code"/>
        </w:rPr>
        <w:t>&gt;</w:t>
      </w:r>
      <w:r>
        <w:t xml:space="preserve"> element at any arbitrary point between two </w:t>
      </w:r>
      <w:r w:rsidRPr="00DD7CCF">
        <w:rPr>
          <w:rStyle w:val="Code"/>
        </w:rPr>
        <w:t>&lt;</w:t>
      </w:r>
      <w:r>
        <w:rPr>
          <w:rStyle w:val="Code"/>
        </w:rPr>
        <w:t>p</w:t>
      </w:r>
      <w:r w:rsidRPr="00DD7CCF">
        <w:rPr>
          <w:rStyle w:val="Code"/>
        </w:rPr>
        <w:t>&gt;</w:t>
      </w:r>
      <w:r>
        <w:t xml:space="preserve"> elements (or before the first </w:t>
      </w:r>
      <w:r w:rsidRPr="00DD7CCF">
        <w:rPr>
          <w:rStyle w:val="Code"/>
        </w:rPr>
        <w:t>&lt;</w:t>
      </w:r>
      <w:r>
        <w:rPr>
          <w:rStyle w:val="Code"/>
        </w:rPr>
        <w:t>p</w:t>
      </w:r>
      <w:r w:rsidRPr="00DD7CCF">
        <w:rPr>
          <w:rStyle w:val="Code"/>
        </w:rPr>
        <w:t>&gt;</w:t>
      </w:r>
      <w:r>
        <w:t xml:space="preserve"> element) of the translation</w:t>
      </w:r>
    </w:p>
    <w:p w14:paraId="674364A3" w14:textId="5C2F521A" w:rsidR="009445B4" w:rsidRPr="00DD7CCF" w:rsidRDefault="009445B4" w:rsidP="009445B4">
      <w:pPr>
        <w:pStyle w:val="Lista2"/>
      </w:pPr>
      <w:r>
        <w:t>these will be displayed as headers</w:t>
      </w:r>
    </w:p>
    <w:p w14:paraId="66DB29CD" w14:textId="0EFDCFFC" w:rsidR="001721C1" w:rsidRPr="00DD7CCF" w:rsidRDefault="001721C1" w:rsidP="001721C1">
      <w:pPr>
        <w:pStyle w:val="Lista2"/>
      </w:pPr>
      <w:r>
        <w:lastRenderedPageBreak/>
        <w:t xml:space="preserve">the attribute </w:t>
      </w:r>
      <w:r>
        <w:rPr>
          <w:rStyle w:val="Codeattribute"/>
        </w:rPr>
        <w:t>@x</w:t>
      </w:r>
      <w:r w:rsidRPr="00DD7CCF">
        <w:rPr>
          <w:rStyle w:val="Codeattribute"/>
        </w:rPr>
        <w:t>ml:lang</w:t>
      </w:r>
      <w:r>
        <w:t xml:space="preserve"> should only be added to this </w:t>
      </w:r>
      <w:r w:rsidRPr="00DD7CCF">
        <w:rPr>
          <w:rStyle w:val="Code"/>
        </w:rPr>
        <w:t>&lt;</w:t>
      </w:r>
      <w:r>
        <w:rPr>
          <w:rStyle w:val="Code"/>
        </w:rPr>
        <w:t>label</w:t>
      </w:r>
      <w:r w:rsidRPr="00DD7CCF">
        <w:rPr>
          <w:rStyle w:val="Code"/>
        </w:rPr>
        <w:t>&gt;</w:t>
      </w:r>
      <w:r w:rsidRPr="00DD7CCF">
        <w:t xml:space="preserve"> element</w:t>
      </w:r>
      <w:r>
        <w:t xml:space="preserve"> if the label is in a different language than of translation as a whole</w:t>
      </w:r>
    </w:p>
    <w:p w14:paraId="15C06CE6" w14:textId="77777777" w:rsidR="00C02B8C" w:rsidRPr="00DD7CCF" w:rsidRDefault="004D2E67" w:rsidP="00EB2024">
      <w:pPr>
        <w:pStyle w:val="Cmsor3"/>
      </w:pPr>
      <w:bookmarkStart w:id="782" w:name="_Ref182309743"/>
      <w:bookmarkStart w:id="783" w:name="_Toc182838368"/>
      <w:r w:rsidRPr="00DD7CCF">
        <w:t>Indicating correspondence to the original</w:t>
      </w:r>
      <w:bookmarkEnd w:id="780"/>
      <w:bookmarkEnd w:id="782"/>
      <w:bookmarkEnd w:id="783"/>
    </w:p>
    <w:p w14:paraId="121E6157" w14:textId="702EFC95"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to each</w:t>
      </w:r>
      <w:r w:rsidR="002A24E4">
        <w:t xml:space="preserve"> </w:t>
      </w:r>
      <w:r w:rsidR="002A24E4" w:rsidRPr="002A24E4">
        <w:t>block-level container</w:t>
      </w:r>
      <w:r w:rsidRPr="00DD7CCF">
        <w:t xml:space="preserve">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12C5A9A7" w14:textId="77777777" w:rsidR="00EA37AC" w:rsidRDefault="00EA37AC" w:rsidP="00EA37AC">
      <w:pPr>
        <w:pStyle w:val="Lista2"/>
      </w:pPr>
      <w:r>
        <w:t xml:space="preserve">in </w:t>
      </w:r>
      <w:r w:rsidRPr="00EA37AC">
        <w:rPr>
          <w:rStyle w:val="Code"/>
        </w:rPr>
        <w:t>&lt;p&gt;</w:t>
      </w:r>
      <w:r>
        <w:t xml:space="preserve"> elements translating regular prose,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440A2FED" w14:textId="77777777" w:rsidR="00EA37AC" w:rsidRDefault="00EA37AC" w:rsidP="00EA37AC">
      <w:pPr>
        <w:pStyle w:val="Lista3"/>
      </w:pPr>
      <w:r>
        <w:t>this will be shown in display as a line number</w:t>
      </w:r>
    </w:p>
    <w:p w14:paraId="55DD8325" w14:textId="77777777" w:rsidR="00EA37AC" w:rsidRDefault="00EA37AC" w:rsidP="00EA37AC">
      <w:pPr>
        <w:pStyle w:val="Lista2"/>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use the value(s) of </w:t>
      </w:r>
      <w:r w:rsidRPr="00EA37AC">
        <w:rPr>
          <w:rStyle w:val="Codeattribute"/>
        </w:rPr>
        <w:t>@n</w:t>
      </w:r>
      <w:r>
        <w:t xml:space="preserve"> from the </w:t>
      </w:r>
      <w:r w:rsidRPr="00EA37AC">
        <w:rPr>
          <w:rStyle w:val="Code"/>
        </w:rPr>
        <w:t>&lt;lg/&gt;</w:t>
      </w:r>
      <w:r>
        <w:t xml:space="preserve"> element(s) of the corresponding stanza(s) in the original</w:t>
      </w:r>
    </w:p>
    <w:p w14:paraId="2DFCF96F" w14:textId="77777777" w:rsidR="00EA37AC" w:rsidRDefault="00EA37AC" w:rsidP="00EA37AC">
      <w:pPr>
        <w:pStyle w:val="Lista3"/>
      </w:pPr>
      <w:r>
        <w:t>this will be shown in display as a stanza number</w:t>
      </w:r>
    </w:p>
    <w:p w14:paraId="5CF9ECBE" w14:textId="77777777" w:rsidR="00EA37AC" w:rsidRDefault="00EA37AC" w:rsidP="00EA37AC">
      <w:pPr>
        <w:pStyle w:val="Lista2"/>
      </w:pPr>
      <w:r>
        <w:t xml:space="preserve">in </w:t>
      </w:r>
      <w:r w:rsidRPr="00EA37AC">
        <w:rPr>
          <w:rStyle w:val="Code"/>
        </w:rPr>
        <w:t>&lt;item&gt;</w:t>
      </w:r>
      <w:r>
        <w:t xml:space="preserve"> elements translating list items,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7AFC118E" w14:textId="77777777" w:rsidR="00EA37AC" w:rsidRDefault="00EA37AC" w:rsidP="00EA37AC">
      <w:pPr>
        <w:pStyle w:val="Lista3"/>
      </w:pPr>
      <w:r>
        <w:t>this will be shown in display as a line number</w:t>
      </w:r>
    </w:p>
    <w:p w14:paraId="333A814D" w14:textId="77777777" w:rsidR="00EA37AC" w:rsidRDefault="00EA37AC" w:rsidP="00EA37AC">
      <w:pPr>
        <w:pStyle w:val="Lista3"/>
      </w:pPr>
      <w:r>
        <w:t>as stated in §9.2.5 above, marking up lists in the translation is optional; and even if you choose to do so, adding line numbers to each list item is not mandatory</w:t>
      </w:r>
    </w:p>
    <w:p w14:paraId="667F459B" w14:textId="77777777" w:rsidR="00EA37AC" w:rsidRDefault="00EA37AC" w:rsidP="00EA37AC">
      <w:pPr>
        <w:pStyle w:val="Lista3"/>
      </w:pPr>
      <w:r>
        <w:t xml:space="preserve">feel free to omit numbering in short lists (instead, number only the </w:t>
      </w:r>
      <w:r w:rsidRPr="00EA37AC">
        <w:rPr>
          <w:rStyle w:val="Code"/>
        </w:rPr>
        <w:t>&lt;p&gt;</w:t>
      </w:r>
      <w:r>
        <w:t xml:space="preserve"> elements containing the list), and in long lists, feel free to number only some of the items, or to use the milestone method described below</w:t>
      </w:r>
    </w:p>
    <w:p w14:paraId="3B9E34F5" w14:textId="77777777" w:rsidR="00EA37AC" w:rsidRDefault="00EA37AC" w:rsidP="00EA37AC">
      <w:pPr>
        <w:pStyle w:val="Lista3"/>
      </w:pPr>
      <w:r>
        <w:t xml:space="preserve">to indicate a line or stanza in the original, simply use the value of </w:t>
      </w:r>
      <w:r w:rsidRPr="00EA37AC">
        <w:rPr>
          <w:rStyle w:val="Codeattribute"/>
        </w:rPr>
        <w:t>@n</w:t>
      </w:r>
      <w:r>
        <w:t xml:space="preserve"> from the appropriate </w:t>
      </w:r>
      <w:r w:rsidRPr="00EA37AC">
        <w:rPr>
          <w:rStyle w:val="Code"/>
        </w:rPr>
        <w:t>&lt;lb/&gt;</w:t>
      </w:r>
      <w:r>
        <w:t xml:space="preserve"> or </w:t>
      </w:r>
      <w:r w:rsidRPr="00EA37AC">
        <w:rPr>
          <w:rStyle w:val="Code"/>
        </w:rPr>
        <w:t>&lt;lg&gt;</w:t>
      </w:r>
      <w:r>
        <w:t xml:space="preserve"> element of the original</w:t>
      </w:r>
    </w:p>
    <w:p w14:paraId="3F627930" w14:textId="77777777" w:rsidR="00EA37AC" w:rsidRDefault="00EA37AC" w:rsidP="00EA37AC">
      <w:pPr>
        <w:pStyle w:val="Lista3"/>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this </w:t>
      </w:r>
      <w:r w:rsidRPr="00EA37AC">
        <w:rPr>
          <w:rStyle w:val="Codeattribute"/>
        </w:rPr>
        <w:t>@n</w:t>
      </w:r>
      <w:r>
        <w:t xml:space="preserve"> will be interpreted as a stanza number, while in </w:t>
      </w:r>
      <w:r w:rsidRPr="00EA37AC">
        <w:rPr>
          <w:rStyle w:val="Code"/>
        </w:rPr>
        <w:t>&lt;p&gt;</w:t>
      </w:r>
      <w:r>
        <w:t xml:space="preserve"> elements translating prose (and thus without the </w:t>
      </w:r>
      <w:r w:rsidRPr="00EA37AC">
        <w:rPr>
          <w:rStyle w:val="Codeattribute"/>
        </w:rPr>
        <w:t>@rend</w:t>
      </w:r>
      <w:r>
        <w:t xml:space="preserve"> attribute) it will be interpreted as a line number</w:t>
      </w:r>
    </w:p>
    <w:p w14:paraId="3FD00CA4" w14:textId="0D7673B1" w:rsidR="00EA37AC" w:rsidRDefault="00EA37AC" w:rsidP="00EA37AC">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2B81C021" w14:textId="77777777" w:rsidR="00EA37AC" w:rsidRDefault="00EA37AC" w:rsidP="00EA37AC">
      <w:pPr>
        <w:pStyle w:val="Lista2"/>
      </w:pPr>
      <w:r>
        <w:t xml:space="preserve">in such cases, you may optionally use a </w:t>
      </w:r>
      <w:r w:rsidRPr="00EA37AC">
        <w:rPr>
          <w:rStyle w:val="Code"/>
        </w:rPr>
        <w:t>&lt;milestone/&gt;</w:t>
      </w:r>
      <w:r>
        <w:t xml:space="preserve"> element at any point where you wish to show a reference to a line (or stanza) number</w:t>
      </w:r>
    </w:p>
    <w:p w14:paraId="2BB46F95" w14:textId="77777777" w:rsidR="00EA37AC" w:rsidRDefault="00EA37AC" w:rsidP="00EA37AC">
      <w:pPr>
        <w:pStyle w:val="Lista2"/>
      </w:pPr>
      <w:r>
        <w:t>see §3.5.3 for an introduction to the concept of milestones</w:t>
      </w:r>
    </w:p>
    <w:p w14:paraId="44296672" w14:textId="77777777" w:rsidR="00EA37AC" w:rsidRDefault="00EA37AC" w:rsidP="00EA37AC">
      <w:pPr>
        <w:pStyle w:val="Lista2"/>
      </w:pPr>
      <w:r w:rsidRPr="00EA37AC">
        <w:rPr>
          <w:rStyle w:val="Code"/>
        </w:rPr>
        <w:t>&lt;milestone/&gt;</w:t>
      </w:r>
      <w:r>
        <w:t xml:space="preserve"> elements used for this purpose must always carry the attribute </w:t>
      </w:r>
      <w:r w:rsidRPr="00EA37AC">
        <w:rPr>
          <w:rStyle w:val="Codeattribute"/>
        </w:rPr>
        <w:t>@type</w:t>
      </w:r>
      <w:r w:rsidRPr="0062102A">
        <w:rPr>
          <w:rStyle w:val="Codetext"/>
        </w:rPr>
        <w:t>=</w:t>
      </w:r>
      <w:r w:rsidRPr="00EA37AC">
        <w:rPr>
          <w:rStyle w:val="Codevalue"/>
        </w:rPr>
        <w:t>"ref"</w:t>
      </w:r>
    </w:p>
    <w:p w14:paraId="034BE98D" w14:textId="77777777" w:rsidR="00EA37AC" w:rsidRDefault="00EA37AC" w:rsidP="00EA37AC">
      <w:pPr>
        <w:pStyle w:val="Lista2"/>
      </w:pPr>
      <w:r>
        <w:t xml:space="preserve">in addition, the mandatory attribute </w:t>
      </w:r>
      <w:r w:rsidRPr="00EA37AC">
        <w:rPr>
          <w:rStyle w:val="Codeattribute"/>
        </w:rPr>
        <w:t>@unit</w:t>
      </w:r>
      <w:r>
        <w:t xml:space="preserve"> shall have one of the following values:</w:t>
      </w:r>
    </w:p>
    <w:p w14:paraId="124B7A4D" w14:textId="77777777" w:rsidR="00EA37AC" w:rsidRDefault="00EA37AC" w:rsidP="00EA37AC">
      <w:pPr>
        <w:pStyle w:val="Lista3"/>
      </w:pPr>
      <w:r w:rsidRPr="00EA37AC">
        <w:rPr>
          <w:rStyle w:val="Codevalue"/>
        </w:rPr>
        <w:t>"line"</w:t>
      </w:r>
      <w:r>
        <w:t xml:space="preserve"> when referring to a line number</w:t>
      </w:r>
    </w:p>
    <w:p w14:paraId="749F98AA" w14:textId="77777777" w:rsidR="00EA37AC" w:rsidRDefault="00EA37AC" w:rsidP="00EA37AC">
      <w:pPr>
        <w:pStyle w:val="Lista3"/>
      </w:pPr>
      <w:r w:rsidRPr="00EA37AC">
        <w:rPr>
          <w:rStyle w:val="Codevalue"/>
        </w:rPr>
        <w:t>"stanza"</w:t>
      </w:r>
      <w:r>
        <w:t xml:space="preserve"> when referring to a stanza number</w:t>
      </w:r>
    </w:p>
    <w:p w14:paraId="29B0A78C" w14:textId="77777777" w:rsidR="00EA37AC" w:rsidRDefault="00EA37AC" w:rsidP="00EA37AC">
      <w:pPr>
        <w:pStyle w:val="Lista2"/>
      </w:pPr>
      <w:r>
        <w:t xml:space="preserve">for example, </w:t>
      </w:r>
      <w:r w:rsidRPr="00EA37AC">
        <w:rPr>
          <w:rStyle w:val="Code"/>
        </w:rPr>
        <w:t>&lt;milestone type=</w:t>
      </w:r>
      <w:r w:rsidRPr="00EA37AC">
        <w:rPr>
          <w:rStyle w:val="Codevalue"/>
        </w:rPr>
        <w:t>"ref"</w:t>
      </w:r>
      <w:r w:rsidRPr="00EA37AC">
        <w:rPr>
          <w:rStyle w:val="Code"/>
        </w:rPr>
        <w:t xml:space="preserve"> unit=</w:t>
      </w:r>
      <w:r w:rsidRPr="00EA37AC">
        <w:rPr>
          <w:rStyle w:val="Codevalue"/>
        </w:rPr>
        <w:t>"line"</w:t>
      </w:r>
      <w:r w:rsidRPr="00EA37AC">
        <w:rPr>
          <w:rStyle w:val="Code"/>
        </w:rPr>
        <w:t xml:space="preserve"> n=</w:t>
      </w:r>
      <w:r w:rsidRPr="00EA37AC">
        <w:rPr>
          <w:rStyle w:val="Codevalue"/>
        </w:rPr>
        <w:t>"21"</w:t>
      </w:r>
      <w:r w:rsidRPr="00EA37AC">
        <w:rPr>
          <w:rStyle w:val="Code"/>
        </w:rPr>
        <w:t>/&gt;</w:t>
      </w:r>
      <w:r>
        <w:t xml:space="preserve"> will be shown as a reference to line number 21</w:t>
      </w:r>
    </w:p>
    <w:p w14:paraId="79186E03" w14:textId="77777777" w:rsidR="00EA37AC" w:rsidRDefault="00EA37AC" w:rsidP="00EA37AC">
      <w:pPr>
        <w:pStyle w:val="Lista2"/>
      </w:pPr>
      <w:r>
        <w:t xml:space="preserve">do not forget that </w:t>
      </w:r>
      <w:r w:rsidRPr="00EA37AC">
        <w:rPr>
          <w:rStyle w:val="Code"/>
        </w:rPr>
        <w:t>&lt;milestone/&gt;</w:t>
      </w:r>
      <w:r>
        <w:t xml:space="preserve"> is an empty element, not a container</w:t>
      </w:r>
    </w:p>
    <w:p w14:paraId="4233AF59" w14:textId="62EBDC7C" w:rsidR="00C02B8C" w:rsidRPr="00DD7CCF" w:rsidRDefault="00EA37AC" w:rsidP="00EA37AC">
      <w:pPr>
        <w:pStyle w:val="Lista"/>
      </w:pPr>
      <w:r>
        <w:t>in all of the above methods, ranges and sets of numbers may be used freely whenever necessary</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"8-9"</w:t>
      </w:r>
      <w:r w:rsidRPr="00DD7CCF">
        <w:rPr>
          <w:rStyle w:val="Code"/>
        </w:rPr>
        <w:t>&gt;</w:t>
      </w:r>
      <w:r w:rsidRPr="00DD7CCF">
        <w:t xml:space="preserve"> a single paragraph translating stanzas 8 and 9 together</w:t>
      </w:r>
    </w:p>
    <w:p w14:paraId="3B92C2E8" w14:textId="5F00CCBA" w:rsidR="00C02B8C" w:rsidRPr="00DD7CCF" w:rsidRDefault="004D2E67" w:rsidP="00E2714A">
      <w:pPr>
        <w:pStyle w:val="Lista2"/>
      </w:pPr>
      <w:r w:rsidRPr="00DD7CCF">
        <w:t xml:space="preserve">to refer to </w:t>
      </w:r>
      <w:r w:rsidR="00AE1C19">
        <w:t xml:space="preserve">a set of </w:t>
      </w:r>
      <w:r w:rsidRPr="00DD7CCF">
        <w:t>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lastRenderedPageBreak/>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49F8DFD8" w:rsidR="0044294E" w:rsidRPr="00DD7CCF" w:rsidRDefault="0044294E" w:rsidP="00025303">
            <w:pPr>
              <w:pStyle w:val="Kpalrs"/>
            </w:pPr>
            <w:r w:rsidRPr="00DD7CCF">
              <w:t xml:space="preserve">Example </w:t>
            </w:r>
            <w:fldSimple w:instr=" STYLEREF 3 \s ">
              <w:r w:rsidR="004D1F94">
                <w:rPr>
                  <w:noProof/>
                </w:rPr>
                <w:t>9.2.4</w:t>
              </w:r>
            </w:fldSimple>
            <w:r w:rsidRPr="00DD7CCF">
              <w:t>.</w:t>
            </w:r>
            <w:fldSimple w:instr=" SEQ Example \* ALPHABETIC \s 3 ">
              <w:r w:rsidR="004D1F94">
                <w:rPr>
                  <w:noProof/>
                </w:rPr>
                <w:t>A</w:t>
              </w:r>
            </w:fldSimple>
            <w:r w:rsidRPr="00DD7CCF">
              <w:t>: numbering in translation to indicate correspondence to the original</w:t>
            </w:r>
          </w:p>
        </w:tc>
      </w:tr>
      <w:tr w:rsidR="0044294E" w:rsidRPr="00DD7CCF" w14:paraId="4BB66D57" w14:textId="77777777" w:rsidTr="00837BA5">
        <w:tc>
          <w:tcPr>
            <w:tcW w:w="5000" w:type="pct"/>
          </w:tcPr>
          <w:p w14:paraId="7143A8FA" w14:textId="146A7A2C"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EB2024">
      <w:pPr>
        <w:pStyle w:val="Cmsor3"/>
      </w:pPr>
      <w:bookmarkStart w:id="784" w:name="_1959vvmyvc8" w:colFirst="0" w:colLast="0"/>
      <w:bookmarkStart w:id="785" w:name="_Ref151371819"/>
      <w:bookmarkStart w:id="786" w:name="_Toc182838369"/>
      <w:bookmarkEnd w:id="784"/>
      <w:r w:rsidRPr="00DD7CCF">
        <w:t>Phrase-level markup in translations</w:t>
      </w:r>
      <w:bookmarkEnd w:id="785"/>
      <w:bookmarkEnd w:id="786"/>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63503253"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4D1F94">
        <w:t>10</w:t>
      </w:r>
      <w:r w:rsidR="00140B8F" w:rsidRPr="00DD7CCF">
        <w:fldChar w:fldCharType="end"/>
      </w:r>
    </w:p>
    <w:p w14:paraId="383331B8" w14:textId="35B433EC" w:rsidR="00C02B8C" w:rsidRPr="00DD7CCF" w:rsidRDefault="004D2E67" w:rsidP="00E2714A">
      <w:pPr>
        <w:pStyle w:val="Lista2"/>
      </w:pPr>
      <w:r w:rsidRPr="00DD7CCF">
        <w:t xml:space="preserve">additional encoding solutions </w:t>
      </w:r>
      <w:r w:rsidR="009445B4">
        <w:t xml:space="preserve">specific </w:t>
      </w:r>
      <w:r w:rsidRPr="00DD7CCF">
        <w:t xml:space="preserve">translations, as outlined in the subsections </w:t>
      </w:r>
      <w:r w:rsidR="009445B4">
        <w:t>of the present §</w:t>
      </w:r>
      <w:r w:rsidR="009445B4">
        <w:fldChar w:fldCharType="begin"/>
      </w:r>
      <w:r w:rsidR="009445B4">
        <w:instrText xml:space="preserve"> REF _Ref151371819 \r \h </w:instrText>
      </w:r>
      <w:r w:rsidR="009445B4">
        <w:fldChar w:fldCharType="separate"/>
      </w:r>
      <w:r w:rsidR="004D1F94">
        <w:t>9.2.5</w:t>
      </w:r>
      <w:r w:rsidR="009445B4">
        <w:fldChar w:fldCharType="end"/>
      </w:r>
    </w:p>
    <w:p w14:paraId="1F071F03" w14:textId="77777777" w:rsidR="00C02B8C" w:rsidRPr="00DD7CCF" w:rsidRDefault="004D2E67" w:rsidP="00E2714A">
      <w:pPr>
        <w:pStyle w:val="Lista"/>
      </w:pPr>
      <w:r w:rsidRPr="00DD7CCF">
        <w:t>no other markup should appear in translations,</w:t>
      </w:r>
      <w:r w:rsidRPr="006B5499">
        <w:rPr>
          <w:rStyle w:val="Lbjegyzet-hivatkozs"/>
        </w:rPr>
        <w:footnoteReference w:id="54"/>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469305B7" w:rsidR="0044294E" w:rsidRPr="00DD7CCF" w:rsidRDefault="0044294E" w:rsidP="00025303">
            <w:pPr>
              <w:pStyle w:val="Kpalrs"/>
            </w:pPr>
            <w:r w:rsidRPr="00DD7CCF">
              <w:t xml:space="preserve">Example </w:t>
            </w:r>
            <w:fldSimple w:instr=" STYLEREF 3 \s ">
              <w:r w:rsidR="004D1F94">
                <w:rPr>
                  <w:noProof/>
                </w:rPr>
                <w:t>9.2.5</w:t>
              </w:r>
            </w:fldSimple>
            <w:r w:rsidRPr="00DD7CCF">
              <w:t>.</w:t>
            </w:r>
            <w:fldSimple w:instr=" SEQ Example \* ALPHABETIC \s 3 ">
              <w:r w:rsidR="004D1F94">
                <w:rPr>
                  <w:noProof/>
                </w:rPr>
                <w:t>A</w:t>
              </w:r>
            </w:fldSimple>
            <w:r w:rsidRPr="00DD7CCF">
              <w:t>: phrase-level markup in translation</w:t>
            </w:r>
          </w:p>
        </w:tc>
      </w:tr>
      <w:tr w:rsidR="0044294E" w:rsidRPr="00DD7CCF" w14:paraId="496C3F37" w14:textId="77777777" w:rsidTr="00837BA5">
        <w:tc>
          <w:tcPr>
            <w:tcW w:w="5000" w:type="pct"/>
          </w:tcPr>
          <w:p w14:paraId="1B273014" w14:textId="53DD9D4F"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9445B4">
      <w:pPr>
        <w:pStyle w:val="Cmsor4"/>
      </w:pPr>
      <w:bookmarkStart w:id="787" w:name="_13vab39mftla" w:colFirst="0" w:colLast="0"/>
      <w:bookmarkStart w:id="788" w:name="_Toc182838370"/>
      <w:bookmarkEnd w:id="787"/>
      <w:r w:rsidRPr="00DD7CCF">
        <w:t>Foreign words</w:t>
      </w:r>
      <w:bookmarkEnd w:id="788"/>
    </w:p>
    <w:p w14:paraId="23A94882" w14:textId="2130429F" w:rsidR="00C02B8C" w:rsidRPr="00DD7CCF" w:rsidRDefault="004D2E67" w:rsidP="009445B4">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4D1F94">
        <w:t>10.3.3</w:t>
      </w:r>
      <w:r w:rsidR="0082156E" w:rsidRPr="00DD7CCF">
        <w:fldChar w:fldCharType="end"/>
      </w:r>
    </w:p>
    <w:p w14:paraId="304F665D" w14:textId="77777777" w:rsidR="00C02B8C" w:rsidRPr="00DD7CCF" w:rsidRDefault="004D2E67" w:rsidP="009445B4">
      <w:pPr>
        <w:pStyle w:val="Lista2"/>
      </w:pPr>
      <w:r w:rsidRPr="00DD7CCF">
        <w:t>there are no special rules or methods applicable to translations, and this subsection only exists to make it explicit that this encoding can and must be used in translations</w:t>
      </w:r>
    </w:p>
    <w:p w14:paraId="7116CE08" w14:textId="51814D24"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4D1F94">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9445B4">
      <w:pPr>
        <w:pStyle w:val="Lista2"/>
      </w:pPr>
      <w:r w:rsidRPr="00DD7CCF">
        <w:t>such words appearing in the text without any other markup, e.g.</w:t>
      </w:r>
    </w:p>
    <w:p w14:paraId="5B2007A4" w14:textId="77777777" w:rsidR="00C02B8C" w:rsidRPr="00DD7CCF" w:rsidRDefault="004D2E67" w:rsidP="009445B4">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0EE432B7" w:rsidR="00C02B8C" w:rsidRPr="00DD7CCF" w:rsidRDefault="004D2E67" w:rsidP="009445B4">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4D1F94">
        <w:t>9.2.5.5</w:t>
      </w:r>
      <w:r w:rsidR="009430EC" w:rsidRPr="00DD7CCF">
        <w:fldChar w:fldCharType="end"/>
      </w:r>
    </w:p>
    <w:p w14:paraId="74DCDCDF" w14:textId="68DDE65C" w:rsidR="00C02B8C" w:rsidRPr="00DD7CCF" w:rsidRDefault="004D2E67" w:rsidP="009445B4">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4D1F94">
        <w:t>9.2.5.2</w:t>
      </w:r>
      <w:r w:rsidR="00140B8F" w:rsidRPr="00DD7CCF">
        <w:fldChar w:fldCharType="end"/>
      </w:r>
    </w:p>
    <w:p w14:paraId="58124096" w14:textId="2CE65307"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4D1F94">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9445B4">
      <w:pPr>
        <w:pStyle w:val="Cmsor4"/>
      </w:pPr>
      <w:bookmarkStart w:id="789" w:name="_ch9cnmcz0pvb" w:colFirst="0" w:colLast="0"/>
      <w:bookmarkStart w:id="790" w:name="_Ref43990269"/>
      <w:bookmarkStart w:id="791" w:name="_Toc182838371"/>
      <w:bookmarkEnd w:id="789"/>
      <w:r w:rsidRPr="00DD7CCF">
        <w:lastRenderedPageBreak/>
        <w:t>Additions to the translation</w:t>
      </w:r>
      <w:bookmarkEnd w:id="790"/>
      <w:bookmarkEnd w:id="791"/>
    </w:p>
    <w:p w14:paraId="149996F3" w14:textId="77777777" w:rsidR="00C02B8C" w:rsidRPr="00DD7CCF" w:rsidRDefault="004D2E67" w:rsidP="009445B4">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36D7CC61" w:rsidR="00C02B8C" w:rsidRPr="00DD7CCF" w:rsidRDefault="004D2E67" w:rsidP="009445B4">
      <w:pPr>
        <w:pStyle w:val="Lista2"/>
      </w:pPr>
      <w:r w:rsidRPr="00DD7CCF">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4D1F94">
        <w:t>9.2.5.3</w:t>
      </w:r>
      <w:r w:rsidR="00140B8F" w:rsidRPr="00DD7CCF">
        <w:fldChar w:fldCharType="end"/>
      </w:r>
      <w:r w:rsidRPr="00DD7CCF">
        <w:t xml:space="preserve"> below</w:t>
      </w:r>
    </w:p>
    <w:p w14:paraId="4452E25E" w14:textId="77777777" w:rsidR="00C02B8C" w:rsidRPr="00DD7CCF" w:rsidRDefault="004D2E67" w:rsidP="009445B4">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9445B4">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9445B4">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9445B4">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9445B4">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9445B4">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9445B4">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9445B4">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046CFFAC" w:rsidR="00C02B8C" w:rsidRPr="00DD7CCF" w:rsidRDefault="004D2E67" w:rsidP="009445B4">
      <w:pPr>
        <w:pStyle w:val="Lista4"/>
      </w:pPr>
      <w:r w:rsidRPr="00DD7CCF">
        <w:t xml:space="preserve">e.g. </w:t>
      </w:r>
      <w:r w:rsidRPr="00DD7CCF">
        <w:rPr>
          <w:rStyle w:val="Codetext"/>
        </w:rPr>
        <w:t>The village named</w:t>
      </w:r>
      <w:r w:rsidR="002D2C17">
        <w:rPr>
          <w:rStyle w:val="Codetext"/>
        </w:rPr>
        <w:t xml:space="preserve"> X</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w:t>
      </w:r>
      <w:r w:rsidR="002D2C17">
        <w:rPr>
          <w:rStyle w:val="Codetext"/>
        </w:rPr>
        <w:t xml:space="preserve">X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19E83221" w:rsidR="00C02B8C" w:rsidRPr="00DD7CCF" w:rsidRDefault="004D2E67" w:rsidP="009445B4">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4D1F94">
        <w:t>5.1</w:t>
      </w:r>
      <w:r w:rsidR="0082156E" w:rsidRPr="00DD7CCF">
        <w:fldChar w:fldCharType="end"/>
      </w:r>
      <w:r w:rsidRPr="00DD7CCF">
        <w:t>)</w:t>
      </w:r>
    </w:p>
    <w:p w14:paraId="17129BB5" w14:textId="2407B9D5" w:rsidR="00C02B8C" w:rsidRPr="00DD7CCF" w:rsidRDefault="004D2E67" w:rsidP="009445B4">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4D1F94">
        <w:t>9.2.5.5</w:t>
      </w:r>
      <w:r w:rsidR="009430EC" w:rsidRPr="00DD7CCF">
        <w:fldChar w:fldCharType="end"/>
      </w:r>
    </w:p>
    <w:p w14:paraId="3FEC1FD5" w14:textId="77777777" w:rsidR="00C02B8C" w:rsidRPr="00DD7CCF" w:rsidRDefault="004D2E67" w:rsidP="009445B4">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9445B4">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9445B4">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9445B4">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9445B4">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9445B4">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9445B4">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9445B4">
      <w:pPr>
        <w:pStyle w:val="Lista3"/>
      </w:pPr>
      <w:r w:rsidRPr="00DD7CCF">
        <w:lastRenderedPageBreak/>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9445B4">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2081B2F4" w:rsidR="00C02B8C" w:rsidRPr="00DD7CCF" w:rsidRDefault="004D2E67" w:rsidP="009445B4">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4D1F94">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9445B4">
      <w:pPr>
        <w:pStyle w:val="Cmsor4"/>
      </w:pPr>
      <w:bookmarkStart w:id="792" w:name="_lqyt4grwngxw" w:colFirst="0" w:colLast="0"/>
      <w:bookmarkStart w:id="793" w:name="_Ref43990290"/>
      <w:bookmarkStart w:id="794" w:name="_Toc182838372"/>
      <w:bookmarkEnd w:id="792"/>
      <w:r w:rsidRPr="00DD7CCF">
        <w:t>Indicating uncertainty</w:t>
      </w:r>
      <w:bookmarkEnd w:id="793"/>
      <w:bookmarkEnd w:id="794"/>
    </w:p>
    <w:p w14:paraId="34564CBA" w14:textId="77777777" w:rsidR="00C02B8C" w:rsidRPr="00DD7CCF" w:rsidRDefault="004D2E67" w:rsidP="009445B4">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9445B4">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9445B4">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640DDB60" w:rsidR="00C02B8C" w:rsidRPr="00DD7CCF" w:rsidRDefault="004D2E67" w:rsidP="009445B4">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4D1F94">
        <w:t>9.2.5.2</w:t>
      </w:r>
      <w:r w:rsidR="00140B8F" w:rsidRPr="00DD7CCF">
        <w:fldChar w:fldCharType="end"/>
      </w:r>
      <w:r w:rsidRPr="00DD7CCF">
        <w:t xml:space="preserve"> above</w:t>
      </w:r>
    </w:p>
    <w:p w14:paraId="6C1199BD"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9445B4">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r w:rsidRPr="00DD7CCF">
        <w:t>Viṣṇuvardhana?) donated ...</w:t>
      </w:r>
    </w:p>
    <w:p w14:paraId="1759FB1C" w14:textId="77777777" w:rsidR="00C02B8C" w:rsidRPr="00DD7CCF" w:rsidRDefault="004D2E67" w:rsidP="009445B4">
      <w:pPr>
        <w:pStyle w:val="Cmsor4"/>
      </w:pPr>
      <w:bookmarkStart w:id="795" w:name="_7koll7kvgjet" w:colFirst="0" w:colLast="0"/>
      <w:bookmarkStart w:id="796" w:name="_Ref43990147"/>
      <w:bookmarkStart w:id="797" w:name="_Toc182838373"/>
      <w:bookmarkEnd w:id="795"/>
      <w:r w:rsidRPr="00DD7CCF">
        <w:t>Indicating incorrect or unexpected text</w:t>
      </w:r>
      <w:bookmarkEnd w:id="796"/>
      <w:bookmarkEnd w:id="797"/>
    </w:p>
    <w:p w14:paraId="72030D74" w14:textId="77777777" w:rsidR="00C02B8C" w:rsidRPr="00DD7CCF" w:rsidRDefault="004D2E67" w:rsidP="009445B4">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9445B4">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9445B4">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9445B4">
      <w:pPr>
        <w:pStyle w:val="Cmsor4"/>
      </w:pPr>
      <w:bookmarkStart w:id="798" w:name="_nmj09iowt53z" w:colFirst="0" w:colLast="0"/>
      <w:bookmarkStart w:id="799" w:name="_Ref43990112"/>
      <w:bookmarkStart w:id="800" w:name="_Toc182838374"/>
      <w:bookmarkEnd w:id="798"/>
      <w:r w:rsidRPr="00DD7CCF">
        <w:t>Gaps in the translation</w:t>
      </w:r>
      <w:bookmarkEnd w:id="799"/>
      <w:bookmarkEnd w:id="800"/>
    </w:p>
    <w:p w14:paraId="4A25E486" w14:textId="2E25F5E9" w:rsidR="00C02B8C" w:rsidRPr="00DD7CCF" w:rsidRDefault="004D2E67" w:rsidP="009445B4">
      <w:pPr>
        <w:pStyle w:val="Lista"/>
      </w:pPr>
      <w:r w:rsidRPr="005D2B22">
        <w:rPr>
          <w:b/>
          <w:bCs/>
        </w:rPr>
        <w:t>lacunae</w:t>
      </w:r>
      <w:r w:rsidRPr="00DD7CCF">
        <w:t xml:space="preserve"> in the original shall be indicated in the translation using the same element as in the edition, namely, </w:t>
      </w:r>
      <w:r w:rsidRPr="00DD7CCF">
        <w:rPr>
          <w:rStyle w:val="Code"/>
        </w:rPr>
        <w:t>&lt;gap&gt;</w:t>
      </w:r>
      <w:r w:rsidRPr="00DD7CCF">
        <w:t xml:space="preserve"> </w:t>
      </w:r>
      <w:r w:rsidR="0025691E">
        <w:t>with</w:t>
      </w:r>
      <w:r w:rsidRPr="00DD7CCF">
        <w:t xml:space="preserve"> </w:t>
      </w:r>
      <w:r w:rsidR="0025691E">
        <w:rPr>
          <w:rStyle w:val="Codeattribute"/>
        </w:rPr>
        <w:t>@r</w:t>
      </w:r>
      <w:r w:rsidRPr="00DD7CCF">
        <w:rPr>
          <w:rStyle w:val="Codeattribute"/>
        </w:rPr>
        <w:t>eason</w:t>
      </w:r>
      <w:r w:rsidRPr="00DD7CCF">
        <w:t xml:space="preserve">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4D1F94">
        <w:t>5.4.2</w:t>
      </w:r>
      <w:r w:rsidR="0082156E" w:rsidRPr="00DD7CCF">
        <w:fldChar w:fldCharType="end"/>
      </w:r>
    </w:p>
    <w:p w14:paraId="2ABCCDD6" w14:textId="7E357B6C" w:rsidR="00C02B8C" w:rsidRPr="00DD7CCF" w:rsidRDefault="004D2E67" w:rsidP="009445B4">
      <w:pPr>
        <w:pStyle w:val="Lista2"/>
      </w:pPr>
      <w:r w:rsidRPr="00DD7CCF">
        <w:t>normally, th</w:t>
      </w:r>
      <w:r w:rsidR="0025691E">
        <w:t>is</w:t>
      </w:r>
      <w:r w:rsidRPr="00DD7CCF">
        <w:t xml:space="preserve"> element may be used in a translation without any further attributes</w:t>
      </w:r>
    </w:p>
    <w:p w14:paraId="28314676" w14:textId="77777777" w:rsidR="00C02B8C" w:rsidRPr="00DD7CCF" w:rsidRDefault="004D2E67" w:rsidP="009445B4">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14A59C1F" w:rsidR="00C02B8C" w:rsidRPr="00DD7CCF" w:rsidRDefault="004D2E67" w:rsidP="009445B4">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4D1F94">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4D1F94">
        <w:t>5.4.6</w:t>
      </w:r>
      <w:r w:rsidR="0082156E" w:rsidRPr="00DD7CCF">
        <w:fldChar w:fldCharType="end"/>
      </w:r>
      <w:r w:rsidRPr="00DD7CCF">
        <w:t>, with the following additional options:</w:t>
      </w:r>
    </w:p>
    <w:p w14:paraId="25773ED1" w14:textId="77777777" w:rsidR="00C02B8C" w:rsidRPr="00DD7CCF" w:rsidRDefault="004D2E67" w:rsidP="009445B4">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9445B4">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9445B4">
      <w:pPr>
        <w:pStyle w:val="Lista3"/>
      </w:pPr>
      <w:r w:rsidRPr="00DD7CCF">
        <w:t>such gaps will probably be displayed as text, e.g.</w:t>
      </w:r>
    </w:p>
    <w:p w14:paraId="5AA46E8E" w14:textId="77777777" w:rsidR="00C02B8C" w:rsidRPr="00DD7CCF" w:rsidRDefault="004D2E67" w:rsidP="009445B4">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9445B4">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9445B4">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r w:rsidRPr="00ED5C86">
        <w:rPr>
          <w:rStyle w:val="Foreign"/>
        </w:rPr>
        <w:t>akṣara</w:t>
      </w:r>
      <w:r w:rsidRPr="00DD7CCF">
        <w:t xml:space="preserve"> lacunae</w:t>
      </w:r>
    </w:p>
    <w:p w14:paraId="22E4E38E" w14:textId="77777777" w:rsidR="00C02B8C" w:rsidRPr="00DD7CCF" w:rsidRDefault="004D2E67" w:rsidP="009445B4">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9445B4">
      <w:pPr>
        <w:pStyle w:val="Lista3"/>
      </w:pPr>
      <w:r w:rsidRPr="00DD7CCF">
        <w:lastRenderedPageBreak/>
        <w:t>such a gap element in a translation will be displayed as ...</w:t>
      </w:r>
    </w:p>
    <w:p w14:paraId="63108ABF" w14:textId="77777777" w:rsidR="00C02B8C" w:rsidRPr="00DD7CCF" w:rsidRDefault="004D2E67" w:rsidP="009445B4">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6374446A" w:rsidR="00C02B8C" w:rsidRPr="00DD7CCF" w:rsidRDefault="004D2E67" w:rsidP="009445B4">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4D1F94">
        <w:t>10.1</w:t>
      </w:r>
      <w:r w:rsidR="00140B8F" w:rsidRPr="00DD7CCF">
        <w:fldChar w:fldCharType="end"/>
      </w:r>
    </w:p>
    <w:p w14:paraId="19F71853" w14:textId="77777777" w:rsidR="00C02B8C" w:rsidRPr="00DD7CCF" w:rsidRDefault="004D2E67" w:rsidP="009445B4">
      <w:pPr>
        <w:pStyle w:val="Lista3"/>
      </w:pPr>
      <w:r w:rsidRPr="00DD7CCF">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9445B4">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9445B4">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9445B4">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9445B4">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9445B4">
      <w:pPr>
        <w:pStyle w:val="Cmsor4"/>
      </w:pPr>
      <w:bookmarkStart w:id="801" w:name="_Toc182838375"/>
      <w:r>
        <w:t>Blank space in the translation</w:t>
      </w:r>
      <w:bookmarkEnd w:id="801"/>
    </w:p>
    <w:p w14:paraId="0CB7C216" w14:textId="637F3A84" w:rsidR="001079C3" w:rsidRDefault="001079C3" w:rsidP="009445B4">
      <w:pPr>
        <w:pStyle w:val="Lista"/>
      </w:pPr>
      <w:r>
        <w:t>in general, spaces encoded in the edition (§</w:t>
      </w:r>
      <w:r>
        <w:fldChar w:fldCharType="begin"/>
      </w:r>
      <w:r>
        <w:instrText xml:space="preserve"> REF _Ref43989284 \r \h </w:instrText>
      </w:r>
      <w:r>
        <w:fldChar w:fldCharType="separate"/>
      </w:r>
      <w:r w:rsidR="004D1F94">
        <w:t>4.3</w:t>
      </w:r>
      <w:r>
        <w:fldChar w:fldCharType="end"/>
      </w:r>
      <w:r>
        <w:t>) should not be preserved in the translation</w:t>
      </w:r>
    </w:p>
    <w:p w14:paraId="009D7CD8" w14:textId="23822350" w:rsidR="001079C3" w:rsidRDefault="001079C3" w:rsidP="009445B4">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4D1F94">
        <w:t>4.3.4</w:t>
      </w:r>
      <w:r>
        <w:fldChar w:fldCharType="end"/>
      </w:r>
      <w:r>
        <w:t>) may be preserved in the translation if you feel that this serves a useful purpose</w:t>
      </w:r>
    </w:p>
    <w:p w14:paraId="34CB1C72" w14:textId="77777777" w:rsidR="001079C3" w:rsidRDefault="001079C3" w:rsidP="009445B4">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9445B4">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9445B4">
      <w:pPr>
        <w:pStyle w:val="Cmsor4"/>
      </w:pPr>
      <w:bookmarkStart w:id="802" w:name="_uuedk8qhkcii" w:colFirst="0" w:colLast="0"/>
      <w:bookmarkStart w:id="803" w:name="_Toc182838376"/>
      <w:bookmarkEnd w:id="802"/>
      <w:r w:rsidRPr="00DD7CCF">
        <w:t>Indicating bitextuality</w:t>
      </w:r>
      <w:bookmarkEnd w:id="803"/>
    </w:p>
    <w:p w14:paraId="53C2D988" w14:textId="77777777" w:rsidR="00C02B8C" w:rsidRPr="00DD7CCF" w:rsidRDefault="004D2E67" w:rsidP="009445B4">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9445B4">
      <w:pPr>
        <w:pStyle w:val="Lista2"/>
      </w:pPr>
      <w:r w:rsidRPr="00DD7CCF">
        <w:t>this will be displayed as {} curly braces around the segment thus tagged</w:t>
      </w:r>
    </w:p>
    <w:p w14:paraId="6B8EE1E0" w14:textId="77777777" w:rsidR="00C02B8C" w:rsidRPr="00DD7CCF" w:rsidRDefault="004D2E67" w:rsidP="009445B4">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33AB7E60" w:rsidR="00F80E90" w:rsidRPr="00DD7CCF" w:rsidRDefault="00F80E90" w:rsidP="009445B4">
            <w:pPr>
              <w:pStyle w:val="Kpalrs"/>
            </w:pPr>
            <w:r w:rsidRPr="00DD7CCF">
              <w:t xml:space="preserve">Example </w:t>
            </w:r>
            <w:fldSimple w:instr=" STYLEREF 3 \s ">
              <w:r w:rsidR="004D1F94">
                <w:rPr>
                  <w:noProof/>
                </w:rPr>
                <w:t>9.2.5</w:t>
              </w:r>
            </w:fldSimple>
            <w:r w:rsidRPr="00DD7CCF">
              <w:t>.</w:t>
            </w:r>
            <w:fldSimple w:instr=" SEQ Example \* ALPHABETIC \s 3 ">
              <w:r w:rsidR="004D1F94">
                <w:rPr>
                  <w:noProof/>
                </w:rPr>
                <w:t>B</w:t>
              </w:r>
            </w:fldSimple>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9445B4">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9445B4">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4D09519D" w:rsidR="00F80E90" w:rsidRPr="00DD7CCF" w:rsidRDefault="00F80E90" w:rsidP="009445B4">
            <w:pPr>
              <w:pStyle w:val="Kpalrs"/>
            </w:pPr>
            <w:r w:rsidRPr="00DD7CCF">
              <w:t xml:space="preserve">Example </w:t>
            </w:r>
            <w:fldSimple w:instr=" STYLEREF 3 \s ">
              <w:r w:rsidR="004D1F94">
                <w:rPr>
                  <w:noProof/>
                </w:rPr>
                <w:t>9.2.5</w:t>
              </w:r>
            </w:fldSimple>
            <w:r w:rsidRPr="00DD7CCF">
              <w:t>.</w:t>
            </w:r>
            <w:fldSimple w:instr=" SEQ Example \* ALPHABETIC \s 3 ">
              <w:r w:rsidR="004D1F94">
                <w:rPr>
                  <w:noProof/>
                </w:rPr>
                <w:t>C</w:t>
              </w:r>
            </w:fldSimple>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9445B4">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9445B4">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7B04CF2B" w14:textId="77777777" w:rsidR="009445B4" w:rsidRPr="00DD7CCF" w:rsidRDefault="009445B4" w:rsidP="009445B4">
      <w:pPr>
        <w:pStyle w:val="Cmsor3"/>
      </w:pPr>
      <w:bookmarkStart w:id="804" w:name="_r5nlq6s8z4nw" w:colFirst="0" w:colLast="0"/>
      <w:bookmarkStart w:id="805" w:name="_Ref53128241"/>
      <w:bookmarkStart w:id="806" w:name="_Ref43978788"/>
      <w:bookmarkStart w:id="807" w:name="_Toc182838377"/>
      <w:bookmarkEnd w:id="804"/>
      <w:r w:rsidRPr="00DD7CCF">
        <w:t>Attaching multiple translations</w:t>
      </w:r>
      <w:bookmarkEnd w:id="805"/>
      <w:bookmarkEnd w:id="807"/>
    </w:p>
    <w:p w14:paraId="028CA2CE" w14:textId="77777777" w:rsidR="009445B4" w:rsidRPr="00DD7CCF" w:rsidRDefault="009445B4" w:rsidP="009445B4">
      <w:pPr>
        <w:pStyle w:val="Lista"/>
      </w:pPr>
      <w:r w:rsidRPr="00DD7CCF">
        <w:t>if you wish to include more than one translation</w:t>
      </w:r>
      <w:r>
        <w:t xml:space="preserve"> </w:t>
      </w:r>
      <w:r w:rsidRPr="00582A9C">
        <w:t>(e.g. by different persons or to different languages)</w:t>
      </w:r>
      <w:r w:rsidRPr="00DD7CCF">
        <w:t xml:space="preserve">,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84E67D0" w14:textId="29781F69" w:rsidR="009445B4" w:rsidRPr="00DD7CCF" w:rsidRDefault="009445B4" w:rsidP="009445B4">
      <w:pPr>
        <w:pStyle w:val="Lista"/>
      </w:pPr>
      <w:r w:rsidRPr="00DD7CCF">
        <w:lastRenderedPageBreak/>
        <w:t>there is no requirement to include multiple translations just because they are available</w:t>
      </w:r>
      <w:r>
        <w:t>; see §</w:t>
      </w:r>
      <w:r>
        <w:fldChar w:fldCharType="begin"/>
      </w:r>
      <w:r>
        <w:instrText xml:space="preserve"> REF _Ref43989643 \r \h </w:instrText>
      </w:r>
      <w:r>
        <w:fldChar w:fldCharType="separate"/>
      </w:r>
      <w:r w:rsidR="004D1F94">
        <w:t>9.1.1</w:t>
      </w:r>
      <w:r>
        <w:fldChar w:fldCharType="end"/>
      </w:r>
      <w:r>
        <w:t xml:space="preserve"> above</w:t>
      </w:r>
    </w:p>
    <w:p w14:paraId="22F19280" w14:textId="77777777" w:rsidR="009445B4" w:rsidRPr="00DD7CCF" w:rsidRDefault="009445B4" w:rsidP="009445B4">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288DED40" w14:textId="77777777" w:rsidR="009445B4" w:rsidRPr="00DD7CCF" w:rsidRDefault="009445B4" w:rsidP="009445B4"/>
    <w:tbl>
      <w:tblPr>
        <w:tblStyle w:val="CodeSampleTable"/>
        <w:tblW w:w="5000" w:type="pct"/>
        <w:tblLook w:val="04A0" w:firstRow="1" w:lastRow="0" w:firstColumn="1" w:lastColumn="0" w:noHBand="0" w:noVBand="1"/>
      </w:tblPr>
      <w:tblGrid>
        <w:gridCol w:w="9622"/>
      </w:tblGrid>
      <w:tr w:rsidR="009445B4" w:rsidRPr="00DD7CCF" w14:paraId="38AD6E4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7D3854B" w14:textId="0FAB8857" w:rsidR="009445B4" w:rsidRPr="00DD7CCF" w:rsidRDefault="009445B4" w:rsidP="00025303">
            <w:pPr>
              <w:pStyle w:val="Kpalrs"/>
            </w:pPr>
            <w:r w:rsidRPr="00DD7CCF">
              <w:t xml:space="preserve">Example </w:t>
            </w:r>
            <w:fldSimple w:instr=" STYLEREF 3 \s ">
              <w:r w:rsidR="004D1F94">
                <w:rPr>
                  <w:noProof/>
                </w:rPr>
                <w:t>9.2.6</w:t>
              </w:r>
            </w:fldSimple>
            <w:r w:rsidRPr="00DD7CCF">
              <w:t>.</w:t>
            </w:r>
            <w:fldSimple w:instr=" SEQ Example \* ALPHABETIC \s 3 ">
              <w:r w:rsidR="004D1F94">
                <w:rPr>
                  <w:noProof/>
                </w:rPr>
                <w:t>A</w:t>
              </w:r>
            </w:fldSimple>
            <w:r w:rsidRPr="00DD7CCF">
              <w:t>: multiple translations</w:t>
            </w:r>
          </w:p>
        </w:tc>
      </w:tr>
      <w:tr w:rsidR="009445B4" w:rsidRPr="00DD7CCF" w14:paraId="4EC174DC" w14:textId="77777777" w:rsidTr="00837BA5">
        <w:tc>
          <w:tcPr>
            <w:tcW w:w="5000" w:type="pct"/>
          </w:tcPr>
          <w:p w14:paraId="706D7AED" w14:textId="77777777" w:rsidR="009445B4" w:rsidRPr="00DD7CCF" w:rsidRDefault="009445B4"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ocm</w:t>
            </w:r>
            <w:r w:rsidRPr="0046000E">
              <w:rPr>
                <w:rStyle w:val="Codevalue"/>
              </w:rPr>
              <w:t>-Latn"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p>
          <w:p w14:paraId="3311D913" w14:textId="77777777" w:rsidR="009445B4" w:rsidRPr="00DD7CCF" w:rsidRDefault="009445B4"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688AC84F" w14:textId="77777777" w:rsidR="009445B4" w:rsidRPr="00DD7CCF" w:rsidRDefault="009445B4" w:rsidP="009445B4">
      <w:pPr>
        <w:pStyle w:val="Cmsor3"/>
      </w:pPr>
      <w:bookmarkStart w:id="808" w:name="_Ref43990725"/>
      <w:bookmarkStart w:id="809" w:name="_Toc182838378"/>
      <w:r w:rsidRPr="00DD7CCF">
        <w:t>Reproducing a published translation</w:t>
      </w:r>
      <w:bookmarkEnd w:id="808"/>
      <w:bookmarkEnd w:id="809"/>
    </w:p>
    <w:p w14:paraId="2F336FD8" w14:textId="2F64FE9A" w:rsidR="009445B4" w:rsidRPr="00DD7CCF" w:rsidRDefault="009445B4" w:rsidP="009445B4">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4D1F94">
        <w:t>10.6.2</w:t>
      </w:r>
      <w:r w:rsidRPr="00DD7CCF">
        <w:fldChar w:fldCharType="end"/>
      </w:r>
      <w:r w:rsidRPr="00DD7CCF">
        <w:t>)</w:t>
      </w:r>
    </w:p>
    <w:p w14:paraId="63566F95" w14:textId="13D2DC39" w:rsidR="009445B4" w:rsidRPr="00DD7CCF" w:rsidRDefault="009445B4" w:rsidP="009445B4">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Pr="00DD7CCF">
        <w:t>§</w:t>
      </w:r>
      <w:r>
        <w:fldChar w:fldCharType="begin"/>
      </w:r>
      <w:r>
        <w:instrText xml:space="preserve"> REF _Ref43990036 \r \h </w:instrText>
      </w:r>
      <w:r>
        <w:fldChar w:fldCharType="separate"/>
      </w:r>
      <w:r w:rsidR="004D1F94">
        <w:t>9.2.1</w:t>
      </w:r>
      <w:r>
        <w:fldChar w:fldCharType="end"/>
      </w:r>
      <w:r w:rsidRPr="00DD7CCF">
        <w:t>) to the beginning of the translation</w:t>
      </w:r>
    </w:p>
    <w:p w14:paraId="0603973A" w14:textId="77777777" w:rsidR="009445B4" w:rsidRPr="00DD7CCF" w:rsidRDefault="009445B4" w:rsidP="009445B4">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52CD355B" w14:textId="77777777" w:rsidR="009445B4" w:rsidRPr="00DD7CCF" w:rsidRDefault="009445B4" w:rsidP="009445B4">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2584C11F" w14:textId="77777777" w:rsidR="009445B4" w:rsidRPr="00DD7CCF" w:rsidRDefault="009445B4" w:rsidP="009445B4">
      <w:pPr>
        <w:pStyle w:val="Lista3"/>
      </w:pPr>
      <w:r w:rsidRPr="00DD7CCF">
        <w:t>clarify any such markup within the credit note</w:t>
      </w:r>
    </w:p>
    <w:p w14:paraId="70F18CAA" w14:textId="77777777" w:rsidR="009445B4" w:rsidRPr="00DD7CCF" w:rsidRDefault="009445B4" w:rsidP="009445B4">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7DAE3DC1" w14:textId="78874F6D" w:rsidR="009445B4" w:rsidRPr="00DD7CCF" w:rsidRDefault="009445B4" w:rsidP="009445B4">
      <w:pPr>
        <w:pStyle w:val="Lista2"/>
      </w:pPr>
      <w:r w:rsidRPr="00DD7CCF">
        <w:t xml:space="preserve">however, when the element </w:t>
      </w:r>
      <w:r w:rsidRPr="00DD7CCF">
        <w:rPr>
          <w:rStyle w:val="Code"/>
        </w:rPr>
        <w:t>&lt;quote&gt;</w:t>
      </w:r>
      <w:r w:rsidRPr="00DD7CCF">
        <w:t xml:space="preserve"> </w:t>
      </w:r>
      <w:r w:rsidRPr="00E24F87">
        <w:rPr>
          <w:noProof/>
        </w:rPr>
        <w:t>(</w:t>
      </w:r>
      <w:r w:rsidRPr="00DD7CCF">
        <w:t>§</w:t>
      </w:r>
      <w:r w:rsidRPr="00DD7CCF">
        <w:fldChar w:fldCharType="begin"/>
      </w:r>
      <w:r w:rsidRPr="00DD7CCF">
        <w:instrText xml:space="preserve"> REF _Ref43990078 \w \h </w:instrText>
      </w:r>
      <w:r>
        <w:instrText xml:space="preserve"> \* MERGEFORMAT </w:instrText>
      </w:r>
      <w:r w:rsidRPr="00DD7CCF">
        <w:fldChar w:fldCharType="separate"/>
      </w:r>
      <w:r w:rsidR="004D1F94">
        <w:t>10.4.4</w:t>
      </w:r>
      <w:r w:rsidRPr="00DD7CCF">
        <w:fldChar w:fldCharType="end"/>
      </w:r>
      <w:r w:rsidRPr="00DD7CCF">
        <w:t>) is used to cite parts of a translation, the original transliteration should be preserved</w:t>
      </w:r>
    </w:p>
    <w:p w14:paraId="208419D0" w14:textId="77777777" w:rsidR="009445B4" w:rsidRPr="00DD7CCF" w:rsidRDefault="009445B4" w:rsidP="009445B4">
      <w:pPr>
        <w:pStyle w:val="Lista"/>
      </w:pPr>
      <w:r w:rsidRPr="005D2B22">
        <w:rPr>
          <w:b/>
          <w:bCs/>
        </w:rPr>
        <w:t>notes attached to a published translation</w:t>
      </w:r>
      <w:r w:rsidRPr="00DD7CCF">
        <w:t xml:space="preserve"> do not have to be reproduced verbatim or in their entirety</w:t>
      </w:r>
    </w:p>
    <w:p w14:paraId="06DF0E6B" w14:textId="471E5C5C" w:rsidR="009445B4" w:rsidRPr="00DD7CCF" w:rsidRDefault="009445B4" w:rsidP="009445B4">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as per §</w:t>
      </w:r>
      <w:r w:rsidRPr="00DD7CCF">
        <w:fldChar w:fldCharType="begin"/>
      </w:r>
      <w:r w:rsidRPr="00DD7CCF">
        <w:instrText xml:space="preserve"> REF _Ref43990036 \w \h </w:instrText>
      </w:r>
      <w:r>
        <w:instrText xml:space="preserve"> \* MERGEFORMAT </w:instrText>
      </w:r>
      <w:r w:rsidRPr="00DD7CCF">
        <w:fldChar w:fldCharType="separate"/>
      </w:r>
      <w:r w:rsidR="004D1F94">
        <w:t>9.2.1</w:t>
      </w:r>
      <w:r w:rsidRPr="00DD7CCF">
        <w:fldChar w:fldCharType="end"/>
      </w:r>
      <w:r w:rsidRPr="00DD7CCF">
        <w:t>), therefore any notes that are not reproduced verbatim from the published translation must be attributed explicitly as follows:</w:t>
      </w:r>
    </w:p>
    <w:p w14:paraId="3638C7C8" w14:textId="4F75AF75" w:rsidR="009445B4" w:rsidRPr="00DD7CCF" w:rsidRDefault="009445B4" w:rsidP="009445B4">
      <w:pPr>
        <w:pStyle w:val="Lista3"/>
      </w:pPr>
      <w:r w:rsidRPr="00DD7CCF">
        <w:t xml:space="preserve">when adding notes of your own,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4D1F94">
        <w:t>10.6.1</w:t>
      </w:r>
      <w:r w:rsidRPr="00DD7CCF">
        <w:fldChar w:fldCharType="end"/>
      </w:r>
      <w:r w:rsidRPr="00DD7CCF">
        <w:t>) on each such note to encode your authorship</w:t>
      </w:r>
    </w:p>
    <w:p w14:paraId="3B55243D" w14:textId="70416F59" w:rsidR="009445B4" w:rsidRPr="00DD7CCF" w:rsidRDefault="009445B4" w:rsidP="009445B4">
      <w:pPr>
        <w:pStyle w:val="Lista3"/>
      </w:pPr>
      <w:r w:rsidRPr="00DD7CCF">
        <w:t xml:space="preserve">when supplementing a published translation with notes from another source,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4D1F94">
        <w:t>10.6.1</w:t>
      </w:r>
      <w:r w:rsidRPr="00DD7CCF">
        <w:fldChar w:fldCharType="end"/>
      </w:r>
      <w:r w:rsidRPr="00DD7CCF">
        <w:t xml:space="preserve">) or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4D1F94">
        <w:t>10.6.2</w:t>
      </w:r>
      <w:r w:rsidRPr="00DD7CCF">
        <w:fldChar w:fldCharType="end"/>
      </w:r>
      <w:r w:rsidRPr="00DD7CCF">
        <w:t>) to assign credit to a project member or to a publication, as applicable</w:t>
      </w:r>
    </w:p>
    <w:p w14:paraId="4C5C172B" w14:textId="1E0F126F" w:rsidR="009445B4" w:rsidRPr="00DD7CCF" w:rsidRDefault="009445B4" w:rsidP="009445B4">
      <w:pPr>
        <w:pStyle w:val="Lista3"/>
      </w:pPr>
      <w:r w:rsidRPr="00DD7CCF">
        <w:t xml:space="preserve">when paraphrasing notes that are not your own, likewise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4D1F94">
        <w:t>10.6.1</w:t>
      </w:r>
      <w:r w:rsidRPr="00DD7CCF">
        <w:fldChar w:fldCharType="end"/>
      </w:r>
      <w:r w:rsidRPr="00DD7CCF">
        <w:t>) to encode your authorship, and include in your paraphrase an attribution to the original author of the note</w:t>
      </w:r>
    </w:p>
    <w:p w14:paraId="03F1B2C1" w14:textId="77777777" w:rsidR="009445B4" w:rsidRPr="00DD7CCF" w:rsidRDefault="009445B4" w:rsidP="009445B4">
      <w:pPr>
        <w:pStyle w:val="Lista5"/>
      </w:pPr>
      <w:r w:rsidRPr="00DD7CCF">
        <w:t>if that original author is the person to whom the translation as a whole is credited, then this attribution need not include an encoded reference, e.g. “Fleet observes that…”</w:t>
      </w:r>
    </w:p>
    <w:p w14:paraId="6A633954" w14:textId="77777777" w:rsidR="009445B4" w:rsidRPr="00DD7CCF" w:rsidRDefault="009445B4" w:rsidP="009445B4">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7B9B3396" w14:textId="7BA9BDF0" w:rsidR="009445B4" w:rsidRPr="00DD7CCF" w:rsidRDefault="009445B4" w:rsidP="009445B4">
      <w:pPr>
        <w:pStyle w:val="Lista"/>
      </w:pPr>
      <w:r w:rsidRPr="00DD7CCF">
        <w:lastRenderedPageBreak/>
        <w:t xml:space="preserve">when a published translation you are encoding </w:t>
      </w:r>
      <w:r w:rsidRPr="005D2B22">
        <w:rPr>
          <w:b/>
          <w:bCs/>
        </w:rPr>
        <w:t>omits a stretch of the text</w:t>
      </w:r>
      <w:r w:rsidRPr="00DD7CCF">
        <w:t xml:space="preserve"> </w:t>
      </w:r>
      <w:r w:rsidRPr="00E24F87">
        <w:rPr>
          <w:noProof/>
        </w:rPr>
        <w:t>(</w:t>
      </w:r>
      <w:r w:rsidRPr="00DD7CCF">
        <w:t>for example because it is unintelligible or because the original publisher considered a part of the text not worthy of attention), this shall be indicated in your encoding as per §</w:t>
      </w:r>
      <w:r w:rsidRPr="00DD7CCF">
        <w:fldChar w:fldCharType="begin"/>
      </w:r>
      <w:r w:rsidRPr="00DD7CCF">
        <w:instrText xml:space="preserve"> REF _Ref43990112 \w \h </w:instrText>
      </w:r>
      <w:r>
        <w:instrText xml:space="preserve"> \* MERGEFORMAT </w:instrText>
      </w:r>
      <w:r w:rsidRPr="00DD7CCF">
        <w:fldChar w:fldCharType="separate"/>
      </w:r>
      <w:r w:rsidR="004D1F94">
        <w:t>9.2.5.5</w:t>
      </w:r>
      <w:r w:rsidRPr="00DD7CCF">
        <w:fldChar w:fldCharType="end"/>
      </w:r>
      <w:r w:rsidRPr="00DD7CCF">
        <w:t>)</w:t>
      </w:r>
    </w:p>
    <w:p w14:paraId="0C170D29" w14:textId="77777777" w:rsidR="009445B4" w:rsidRPr="00DD7CCF" w:rsidRDefault="009445B4" w:rsidP="009445B4">
      <w:pPr>
        <w:pStyle w:val="Lista"/>
      </w:pPr>
      <w:r w:rsidRPr="00DD7CCF">
        <w:t xml:space="preserve">handling </w:t>
      </w:r>
      <w:r w:rsidRPr="005D2B22">
        <w:rPr>
          <w:b/>
          <w:bCs/>
        </w:rPr>
        <w:t>mistakes in a published translation</w:t>
      </w:r>
    </w:p>
    <w:p w14:paraId="6B60A78C" w14:textId="77777777" w:rsidR="009445B4" w:rsidRPr="00DD7CCF" w:rsidRDefault="009445B4" w:rsidP="009445B4">
      <w:pPr>
        <w:pStyle w:val="Lista2"/>
      </w:pPr>
      <w:r w:rsidRPr="00DD7CCF">
        <w:t>it is recommended that you silently correct any obvious typographic errors in a published translation you are reproducing</w:t>
      </w:r>
    </w:p>
    <w:p w14:paraId="760894E6" w14:textId="2B191CC4" w:rsidR="009445B4" w:rsidRPr="00DD7CCF" w:rsidRDefault="009445B4" w:rsidP="009445B4">
      <w:pPr>
        <w:pStyle w:val="Lista2"/>
      </w:pPr>
      <w:r w:rsidRPr="00DD7CCF">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Pr="00DD7CCF">
        <w:fldChar w:fldCharType="begin"/>
      </w:r>
      <w:r w:rsidRPr="00DD7CCF">
        <w:instrText xml:space="preserve"> REF _Ref43990147 \w \h </w:instrText>
      </w:r>
      <w:r>
        <w:instrText xml:space="preserve"> \* MERGEFORMAT </w:instrText>
      </w:r>
      <w:r w:rsidRPr="00DD7CCF">
        <w:fldChar w:fldCharType="separate"/>
      </w:r>
      <w:r w:rsidR="004D1F94">
        <w:t>9.2.5.4</w:t>
      </w:r>
      <w:r w:rsidRPr="00DD7CCF">
        <w:fldChar w:fldCharType="end"/>
      </w:r>
    </w:p>
    <w:p w14:paraId="168D774C" w14:textId="7E65B545" w:rsidR="00C02B8C" w:rsidRPr="00DD7CCF" w:rsidRDefault="004D2E67" w:rsidP="00EB2024">
      <w:pPr>
        <w:pStyle w:val="Cmsor2"/>
      </w:pPr>
      <w:bookmarkStart w:id="810" w:name="_Ref181352286"/>
      <w:bookmarkStart w:id="811" w:name="_Toc182838379"/>
      <w:r w:rsidRPr="00DD7CCF">
        <w:t xml:space="preserve">The </w:t>
      </w:r>
      <w:r w:rsidR="006733B4" w:rsidRPr="00DD7CCF">
        <w:t>commentary</w:t>
      </w:r>
      <w:bookmarkEnd w:id="806"/>
      <w:bookmarkEnd w:id="810"/>
      <w:bookmarkEnd w:id="811"/>
    </w:p>
    <w:p w14:paraId="4C265382" w14:textId="41ACCC50" w:rsidR="00C02B8C" w:rsidRPr="00DD7CCF" w:rsidRDefault="004D2E67" w:rsidP="00EB2024">
      <w:pPr>
        <w:pStyle w:val="Cmsor3"/>
      </w:pPr>
      <w:bookmarkStart w:id="812" w:name="_5cjqjha8yozn" w:colFirst="0" w:colLast="0"/>
      <w:bookmarkStart w:id="813" w:name="_Toc182838380"/>
      <w:bookmarkEnd w:id="812"/>
      <w:r w:rsidRPr="00DD7CCF">
        <w:t>Overview</w:t>
      </w:r>
      <w:bookmarkEnd w:id="813"/>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7F4FEA6B"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4D1F94">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4F9AE7D7" w:rsidR="00C02B8C" w:rsidRPr="00DD7CCF" w:rsidRDefault="004D2E67" w:rsidP="00E2714A">
      <w:pPr>
        <w:pStyle w:val="Lista3"/>
      </w:pPr>
      <w:r w:rsidRPr="00DD7CCF">
        <w:t xml:space="preserve">uncertainty about the location of a </w:t>
      </w:r>
      <w:r w:rsidR="00393FE2">
        <w:t>break in extrinsic structure</w:t>
      </w:r>
      <w:r w:rsidRPr="00DD7CCF">
        <w:t xml:space="preserve"> with respect to restored text </w:t>
      </w:r>
      <w:r w:rsidRPr="00E24F87">
        <w:rPr>
          <w:noProof/>
        </w:rPr>
        <w:t>(</w:t>
      </w:r>
      <w:r w:rsidR="003C3D87" w:rsidRPr="00DD7CCF">
        <w:t>§</w:t>
      </w:r>
      <w:r w:rsidR="00CB56FA">
        <w:fldChar w:fldCharType="begin"/>
      </w:r>
      <w:r w:rsidR="00CB56FA">
        <w:instrText xml:space="preserve"> REF _Ref182580257 \r \h </w:instrText>
      </w:r>
      <w:r w:rsidR="00CB56FA">
        <w:fldChar w:fldCharType="separate"/>
      </w:r>
      <w:r w:rsidR="004D1F94">
        <w:t>3.4.2.1</w:t>
      </w:r>
      <w:r w:rsidR="00CB56FA">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5F5517B3"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4D1F94">
        <w:t>11.2.1</w:t>
      </w:r>
      <w:r w:rsidR="001B68E2" w:rsidRPr="00DD7CCF">
        <w:fldChar w:fldCharType="end"/>
      </w:r>
    </w:p>
    <w:p w14:paraId="037BAB57" w14:textId="32F7A9A8"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4D1F94">
        <w:t>9.1.7</w:t>
      </w:r>
      <w:r w:rsidR="0082156E" w:rsidRPr="00DD7CCF">
        <w:fldChar w:fldCharType="end"/>
      </w:r>
      <w:r w:rsidRPr="00DD7CCF">
        <w:t>)</w:t>
      </w:r>
    </w:p>
    <w:p w14:paraId="3A68CA19" w14:textId="77777777" w:rsidR="00C02B8C" w:rsidRPr="00DD7CCF" w:rsidRDefault="004D2E67" w:rsidP="00EB2024">
      <w:pPr>
        <w:pStyle w:val="Cmsor3"/>
      </w:pPr>
      <w:bookmarkStart w:id="814" w:name="_lvf2agfolatw" w:colFirst="0" w:colLast="0"/>
      <w:bookmarkStart w:id="815" w:name="_Toc182838381"/>
      <w:bookmarkEnd w:id="814"/>
      <w:r w:rsidRPr="00DD7CCF">
        <w:t>Structure of the commentary and correspondence to the text</w:t>
      </w:r>
      <w:bookmarkEnd w:id="815"/>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r w:rsidRPr="00DD7CCF">
        <w:rPr>
          <w:rStyle w:val="Foreign"/>
        </w:rPr>
        <w:t>pāda</w:t>
      </w:r>
      <w:r w:rsidRPr="00DD7CCF">
        <w:t>s or particular words/phrases as and when necessary, spelling out such references in a clear human-readable manner</w:t>
      </w:r>
    </w:p>
    <w:p w14:paraId="2FEDBF59" w14:textId="0C41280C"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4D1F94">
        <w:t>9.2.3</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27071969"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4D1F94">
        <w:t>9.2.3</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lastRenderedPageBreak/>
        <w:t>use any arbitrary number of textpart divs</w:t>
      </w:r>
    </w:p>
    <w:p w14:paraId="77DBFAB8" w14:textId="36A9F18C"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4D1F94">
        <w:t>3.3.2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221B6523" w:rsidR="00C02B8C" w:rsidRPr="00DD7CCF" w:rsidRDefault="004D2E67" w:rsidP="00EB2024">
      <w:pPr>
        <w:pStyle w:val="Cmsor2"/>
      </w:pPr>
      <w:bookmarkStart w:id="816" w:name="_l90e8jlwm99j" w:colFirst="0" w:colLast="0"/>
      <w:bookmarkStart w:id="817" w:name="_Ref43978796"/>
      <w:bookmarkStart w:id="818" w:name="_Toc182838382"/>
      <w:bookmarkEnd w:id="816"/>
      <w:r w:rsidRPr="00DD7CCF">
        <w:t xml:space="preserve">The </w:t>
      </w:r>
      <w:r w:rsidR="006733B4" w:rsidRPr="00DD7CCF">
        <w:t>bibliography</w:t>
      </w:r>
      <w:bookmarkEnd w:id="817"/>
      <w:bookmarkEnd w:id="818"/>
    </w:p>
    <w:p w14:paraId="722A8353" w14:textId="1CB7A9BD" w:rsidR="00C02B8C" w:rsidRPr="00DD7CCF" w:rsidRDefault="004D2E67" w:rsidP="00EB2024">
      <w:pPr>
        <w:pStyle w:val="Cmsor3"/>
      </w:pPr>
      <w:bookmarkStart w:id="819" w:name="_h2xigwi2bqlf" w:colFirst="0" w:colLast="0"/>
      <w:bookmarkStart w:id="820" w:name="_Ref74728619"/>
      <w:bookmarkStart w:id="821" w:name="_Toc182838383"/>
      <w:bookmarkEnd w:id="819"/>
      <w:r w:rsidRPr="00DD7CCF">
        <w:t>Overview</w:t>
      </w:r>
      <w:bookmarkEnd w:id="820"/>
      <w:bookmarkEnd w:id="821"/>
    </w:p>
    <w:p w14:paraId="7CCE85FC" w14:textId="77777777" w:rsidR="00C76203" w:rsidRDefault="00C76203" w:rsidP="00C76203">
      <w:pPr>
        <w:pStyle w:val="Lista"/>
      </w:pPr>
      <w:r>
        <w:t>this Guide section is about the bibliography division in your XML editions</w:t>
      </w:r>
    </w:p>
    <w:p w14:paraId="19F70491" w14:textId="2A062713" w:rsidR="00C76203" w:rsidRDefault="00C76203" w:rsidP="00C76203">
      <w:pPr>
        <w:pStyle w:val="Lista2"/>
      </w:pPr>
      <w:r>
        <w:t>the method for citing bibliographic references is discussed in §</w:t>
      </w:r>
      <w:r>
        <w:fldChar w:fldCharType="begin"/>
      </w:r>
      <w:r>
        <w:instrText xml:space="preserve"> REF _Ref43989849 \r \h </w:instrText>
      </w:r>
      <w:r>
        <w:fldChar w:fldCharType="separate"/>
      </w:r>
      <w:r w:rsidR="004D1F94">
        <w:t>10.4.5</w:t>
      </w:r>
      <w:r>
        <w:fldChar w:fldCharType="end"/>
      </w:r>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lang w:eastAsia="zh-TW" w:bidi="hi-IN"/>
        </w:rPr>
      </w:pPr>
      <w:r w:rsidRPr="008840DC">
        <w:rPr>
          <w:lang w:eastAsia="zh-TW" w:bidi="hi-IN"/>
        </w:rPr>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lang w:eastAsia="zh-TW" w:bidi="hi-IN"/>
        </w:rPr>
      </w:pPr>
      <w:r w:rsidRPr="008840DC">
        <w:rPr>
          <w:lang w:eastAsia="zh-TW" w:bidi="hi-IN"/>
        </w:rPr>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EB2024">
      <w:pPr>
        <w:pStyle w:val="Cmsor3"/>
      </w:pPr>
      <w:bookmarkStart w:id="822" w:name="_hp16ctxmuxyv" w:colFirst="0" w:colLast="0"/>
      <w:bookmarkStart w:id="823" w:name="_Ref63676627"/>
      <w:bookmarkStart w:id="824" w:name="_Toc182838384"/>
      <w:bookmarkEnd w:id="822"/>
      <w:r w:rsidRPr="00DD7CCF">
        <w:t>The structured bibliography</w:t>
      </w:r>
      <w:bookmarkEnd w:id="823"/>
      <w:bookmarkEnd w:id="824"/>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1CC2424B" w:rsidR="00C02B8C" w:rsidRPr="00DD7CCF" w:rsidRDefault="004D2E67" w:rsidP="00E2714A">
      <w:pPr>
        <w:pStyle w:val="Lista"/>
      </w:pPr>
      <w:r w:rsidRPr="00DD7CCF">
        <w:t>the secondary bibliography shall contain all other publications</w:t>
      </w:r>
      <w:r w:rsidR="00270CD8">
        <w:t xml:space="preserve"> relevant to the inscription</w:t>
      </w:r>
      <w:r w:rsidRPr="00DD7CCF">
        <w:t>,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6719717F" w:rsidR="00C02B8C"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4D1F94">
        <w:t>10.4.5</w:t>
      </w:r>
      <w:r w:rsidR="0082156E" w:rsidRPr="00DD7CCF">
        <w:fldChar w:fldCharType="end"/>
      </w:r>
    </w:p>
    <w:p w14:paraId="4E10ADEB" w14:textId="3C8253C2" w:rsidR="0013797B" w:rsidRPr="00DD7CCF" w:rsidRDefault="0013797B" w:rsidP="0013797B">
      <w:pPr>
        <w:pStyle w:val="Lista"/>
      </w:pPr>
      <w:r w:rsidRPr="0013797B">
        <w:t>if you wish to add notes to your structured bibliography, keep in mind that as per §</w:t>
      </w:r>
      <w:r>
        <w:fldChar w:fldCharType="begin"/>
      </w:r>
      <w:r>
        <w:instrText xml:space="preserve"> REF _Ref43989684 \r \h </w:instrText>
      </w:r>
      <w:r>
        <w:fldChar w:fldCharType="separate"/>
      </w:r>
      <w:r w:rsidR="004D1F94">
        <w:t>10.4.1</w:t>
      </w:r>
      <w:r>
        <w:fldChar w:fldCharType="end"/>
      </w:r>
      <w:r w:rsidRPr="0013797B">
        <w:t xml:space="preserve">, a </w:t>
      </w:r>
      <w:r w:rsidRPr="00DD7CCF">
        <w:rPr>
          <w:rStyle w:val="Code"/>
        </w:rPr>
        <w:t>&lt;</w:t>
      </w:r>
      <w:r>
        <w:rPr>
          <w:rStyle w:val="Code"/>
        </w:rPr>
        <w:t>note</w:t>
      </w:r>
      <w:r w:rsidRPr="00DD7CCF">
        <w:rPr>
          <w:rStyle w:val="Code"/>
        </w:rPr>
        <w:t>&gt;</w:t>
      </w:r>
      <w:r w:rsidRPr="0013797B">
        <w:t xml:space="preserve"> may only appear as the last child of a </w:t>
      </w:r>
      <w:r w:rsidRPr="00DD7CCF">
        <w:rPr>
          <w:rStyle w:val="Code"/>
        </w:rPr>
        <w:t>&lt;bibl&gt;</w:t>
      </w:r>
      <w:r w:rsidRPr="0013797B">
        <w:t xml:space="preserve"> element, i.e. neither between </w:t>
      </w:r>
      <w:r w:rsidRPr="00DD7CCF">
        <w:rPr>
          <w:rStyle w:val="Code"/>
        </w:rPr>
        <w:t>&lt;bibl&gt;</w:t>
      </w:r>
      <w:r w:rsidRPr="0013797B">
        <w:t xml:space="preserve"> elements, nor at a non-ultimate position within a </w:t>
      </w:r>
      <w:r w:rsidRPr="00DD7CCF">
        <w:rPr>
          <w:rStyle w:val="Code"/>
        </w:rPr>
        <w:t>&lt;bibl&gt;</w:t>
      </w:r>
      <w:r w:rsidRPr="0013797B">
        <w:t xml:space="preserve"> element</w:t>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lastRenderedPageBreak/>
        <w:t>arrange them in an alphabetical order</w:t>
      </w:r>
    </w:p>
    <w:p w14:paraId="035A8FFF" w14:textId="77777777" w:rsidR="00C02B8C" w:rsidRPr="00DD7CCF" w:rsidRDefault="004D2E67" w:rsidP="00EB2024">
      <w:pPr>
        <w:pStyle w:val="Cmsor3"/>
      </w:pPr>
      <w:bookmarkStart w:id="825" w:name="_80cu70li1mlm" w:colFirst="0" w:colLast="0"/>
      <w:bookmarkStart w:id="826" w:name="_Ref43989610"/>
      <w:bookmarkStart w:id="827" w:name="_Toc182838385"/>
      <w:bookmarkEnd w:id="825"/>
      <w:r w:rsidRPr="00DD7CCF">
        <w:t>Bibliographic sigla</w:t>
      </w:r>
      <w:bookmarkEnd w:id="826"/>
      <w:bookmarkEnd w:id="827"/>
    </w:p>
    <w:p w14:paraId="4452E8BA" w14:textId="61365B8E"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49640D">
        <w:fldChar w:fldCharType="begin"/>
      </w:r>
      <w:r w:rsidR="0049640D">
        <w:instrText xml:space="preserve"> REF _Ref61250887 \r \h </w:instrText>
      </w:r>
      <w:r w:rsidR="0049640D">
        <w:fldChar w:fldCharType="separate"/>
      </w:r>
      <w:r w:rsidR="004D1F94">
        <w:t>9.1.3</w:t>
      </w:r>
      <w:r w:rsidR="0049640D">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4D1F94">
        <w:t>9.1.4</w:t>
      </w:r>
      <w:r w:rsidR="00E13ECF">
        <w:fldChar w:fldCharType="end"/>
      </w:r>
      <w:r w:rsidR="00E13ECF" w:rsidRPr="00E13ECF">
        <w:t xml:space="preserve">), </w:t>
      </w:r>
      <w:r w:rsidRPr="00DD7CCF">
        <w:t xml:space="preserve"> the </w:t>
      </w:r>
      <w:r w:rsidR="00E13ECF">
        <w:t xml:space="preserve">full </w:t>
      </w:r>
      <w:r w:rsidRPr="00DD7CCF">
        <w:t xml:space="preserve">citation of </w:t>
      </w:r>
      <w:r w:rsidR="00C76203">
        <w:t xml:space="preserve">each of </w:t>
      </w:r>
      <w:r w:rsidRPr="00DD7CCF">
        <w:t xml:space="preserve">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t xml:space="preserve">this applies regardless of whether the </w:t>
      </w:r>
      <w:r w:rsidR="00E13ECF">
        <w:t xml:space="preserve">full </w:t>
      </w:r>
      <w:r w:rsidRPr="00DD7CCF">
        <w:t>citation is in your primary bibliography or the secondary one</w:t>
      </w:r>
    </w:p>
    <w:p w14:paraId="02A5C499" w14:textId="487989F9" w:rsidR="00C02B8C"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1C78CB6E" w14:textId="77777777" w:rsidR="0013797B" w:rsidRDefault="0013797B" w:rsidP="0013797B">
      <w:pPr>
        <w:pStyle w:val="Lista"/>
      </w:pPr>
      <w:r>
        <w:t>sigla should be kept as short and simple as feasible provided that they are unique within an XML document and reasonably straightforward for the reader to understand</w:t>
      </w:r>
    </w:p>
    <w:p w14:paraId="61210C8E" w14:textId="77777777" w:rsidR="0013797B" w:rsidRDefault="0013797B" w:rsidP="0013797B">
      <w:pPr>
        <w:pStyle w:val="Lista2"/>
      </w:pPr>
      <w:r>
        <w:t>for the sake of clarity, letters of the English alphabet and numbers are preferred in sigla, but symbol characters and letters with diacritics may be used whenever you feel they are necessary</w:t>
      </w:r>
    </w:p>
    <w:p w14:paraId="4BEB9C5F" w14:textId="62034EBB" w:rsidR="0013797B" w:rsidRDefault="0013797B" w:rsidP="0013797B">
      <w:pPr>
        <w:pStyle w:val="Lista3"/>
      </w:pPr>
      <w:r>
        <w:t xml:space="preserve">except that the characters </w:t>
      </w:r>
      <w:r w:rsidRPr="0013797B">
        <w:rPr>
          <w:rStyle w:val="Codetext"/>
        </w:rPr>
        <w:t>&amp;</w:t>
      </w:r>
      <w:r>
        <w:t xml:space="preserve">, </w:t>
      </w:r>
      <w:r w:rsidRPr="0013797B">
        <w:rPr>
          <w:rStyle w:val="Codetext"/>
        </w:rPr>
        <w:t>&lt;</w:t>
      </w:r>
      <w:r>
        <w:t xml:space="preserve"> and </w:t>
      </w:r>
      <w:r w:rsidRPr="0013797B">
        <w:rPr>
          <w:rStyle w:val="Codetext"/>
        </w:rPr>
        <w:t>&gt;</w:t>
      </w:r>
      <w:r>
        <w:t xml:space="preserve"> must be avoided to avoid error-prone situations (§</w:t>
      </w:r>
      <w:r>
        <w:fldChar w:fldCharType="begin"/>
      </w:r>
      <w:r>
        <w:instrText xml:space="preserve"> REF _Ref43978696 \r \h </w:instrText>
      </w:r>
      <w:r>
        <w:fldChar w:fldCharType="separate"/>
      </w:r>
      <w:r w:rsidR="004D1F94">
        <w:t>1.3.3</w:t>
      </w:r>
      <w:r>
        <w:fldChar w:fldCharType="end"/>
      </w:r>
      <w:r>
        <w:t>)</w:t>
      </w:r>
    </w:p>
    <w:p w14:paraId="28DABADC" w14:textId="66FA4E22" w:rsidR="0013797B" w:rsidRDefault="0013797B" w:rsidP="0013797B">
      <w:pPr>
        <w:pStyle w:val="Lista3"/>
      </w:pPr>
      <w:r>
        <w:t xml:space="preserve">the character </w:t>
      </w:r>
      <w:r w:rsidRPr="0013797B">
        <w:rPr>
          <w:rStyle w:val="Codetext"/>
        </w:rPr>
        <w:t>+</w:t>
      </w:r>
      <w:r>
        <w:t xml:space="preserve"> will be transformed to “&amp;” in the display of sigla, and is recommended for the sigla of multi-author editions</w:t>
      </w:r>
    </w:p>
    <w:p w14:paraId="6A3F554C" w14:textId="77777777" w:rsidR="0013797B" w:rsidRDefault="0013797B" w:rsidP="0013797B">
      <w:pPr>
        <w:pStyle w:val="Lista"/>
      </w:pPr>
      <w:r>
        <w:t>here follow some guidelines for creating sigla, but feel free to deviate from these whenever you feel you have good reason to</w:t>
      </w:r>
    </w:p>
    <w:p w14:paraId="1AB83A79" w14:textId="77777777" w:rsidR="0013797B" w:rsidRDefault="0013797B" w:rsidP="0013797B">
      <w:pPr>
        <w:pStyle w:val="Lista2"/>
      </w:pPr>
      <w:r>
        <w:t>generally, use only the initial of the surname of the author</w:t>
      </w:r>
    </w:p>
    <w:p w14:paraId="28A80315" w14:textId="77777777" w:rsidR="0013797B" w:rsidRDefault="0013797B" w:rsidP="0013797B">
      <w:pPr>
        <w:pStyle w:val="Lista3"/>
      </w:pPr>
      <w:r>
        <w:t>e.g. “F” for “Fleet”</w:t>
      </w:r>
    </w:p>
    <w:p w14:paraId="508B0F46" w14:textId="638F85E9" w:rsidR="0013797B" w:rsidRDefault="0013797B" w:rsidP="0013797B">
      <w:pPr>
        <w:pStyle w:val="Lista2"/>
      </w:pPr>
      <w:r>
        <w:t>for names beginning with Sh, Ch and aspirates, use only the first initial unless you find this disturbing</w:t>
      </w:r>
    </w:p>
    <w:p w14:paraId="01D5D7AF" w14:textId="77777777" w:rsidR="0013797B" w:rsidRDefault="0013797B" w:rsidP="0013797B">
      <w:pPr>
        <w:pStyle w:val="Lista3"/>
      </w:pPr>
      <w:r>
        <w:t>e.g. “C” for “Chhabra”</w:t>
      </w:r>
    </w:p>
    <w:p w14:paraId="03C01398" w14:textId="77777777" w:rsidR="0013797B" w:rsidRDefault="0013797B" w:rsidP="0013797B">
      <w:pPr>
        <w:pStyle w:val="Lista2"/>
      </w:pPr>
      <w:r>
        <w:t>for publications with more than one author, use the initial of the surname of each author</w:t>
      </w:r>
    </w:p>
    <w:p w14:paraId="7ABC587A" w14:textId="77777777" w:rsidR="0013797B" w:rsidRDefault="0013797B" w:rsidP="0013797B">
      <w:pPr>
        <w:pStyle w:val="Lista3"/>
      </w:pPr>
      <w:r>
        <w:t>it is recommended that you use a + sign between these initials, which will be rendered in display as an &amp; sign</w:t>
      </w:r>
    </w:p>
    <w:p w14:paraId="269B423D" w14:textId="77777777" w:rsidR="0013797B" w:rsidRDefault="0013797B" w:rsidP="0013797B">
      <w:pPr>
        <w:pStyle w:val="Lista3"/>
      </w:pPr>
      <w:r>
        <w:t>e.g. “S+G” for “Sircar and Gai”, displayed as “S&amp;G”</w:t>
      </w:r>
    </w:p>
    <w:p w14:paraId="2D48E784" w14:textId="77777777" w:rsidR="0013797B" w:rsidRDefault="0013797B" w:rsidP="0013797B">
      <w:pPr>
        <w:pStyle w:val="Lista2"/>
      </w:pPr>
      <w:r>
        <w:t>feel free to use more than one initial whenever you find this desirable</w:t>
      </w:r>
    </w:p>
    <w:p w14:paraId="60E6861F" w14:textId="77777777" w:rsidR="0013797B" w:rsidRDefault="0013797B" w:rsidP="0013797B">
      <w:pPr>
        <w:pStyle w:val="Lista2"/>
      </w:pPr>
      <w:r>
        <w:t>additional initials are required (instead of optional) when this serves the purpose of disambiguation</w:t>
      </w:r>
    </w:p>
    <w:p w14:paraId="06B444EF" w14:textId="77777777" w:rsidR="0013797B" w:rsidRDefault="0013797B" w:rsidP="0013797B">
      <w:pPr>
        <w:pStyle w:val="Lista3"/>
      </w:pPr>
      <w:r>
        <w:t>e.g. “DRB” and “RGB” to distinguish “Devadatta Ramakrishna Bhandarkar” from “Ramakrishna Gopal Bhandarkar”</w:t>
      </w:r>
    </w:p>
    <w:p w14:paraId="4CC526FE" w14:textId="77777777" w:rsidR="0013797B" w:rsidRDefault="0013797B" w:rsidP="0013797B">
      <w:pPr>
        <w:pStyle w:val="Lista3"/>
      </w:pPr>
      <w:r>
        <w:t>if initials are not sufficient for disambiguation, include part or whole of the authors’ last names in sigla, as most practicable</w:t>
      </w:r>
    </w:p>
    <w:p w14:paraId="4275B185" w14:textId="77D581A5" w:rsidR="0013797B" w:rsidRDefault="0013797B" w:rsidP="0013797B">
      <w:pPr>
        <w:pStyle w:val="Lista2"/>
      </w:pPr>
      <w:r>
        <w:t>should you need sigla for two or more publications of a single author (or the same combination of authors), add disambiguation to the sigla in the form of a serial number (e.g. “C1”, “C2”) or the year of publication (e.g. “C1911”, “C1913”)</w:t>
      </w:r>
    </w:p>
    <w:p w14:paraId="5666BCAD" w14:textId="22553BBD" w:rsidR="002573BE" w:rsidRPr="00DD7CCF" w:rsidRDefault="0013797B" w:rsidP="0013797B">
      <w:pPr>
        <w:pStyle w:val="Lista2"/>
      </w:pPr>
      <w:r>
        <w:t>for publications that do not have a named author (as is the case with certain journal-type publications, for which see ZG §4.4.2), use the journal abbreviation or, if disambiguation is needed, the journal abbreviation and the year (i.e. the Zotero short title)</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448F5E46" w:rsidR="00F80E90" w:rsidRPr="00DD7CCF" w:rsidRDefault="00F80E90" w:rsidP="00025303">
            <w:pPr>
              <w:pStyle w:val="Kpalrs"/>
            </w:pPr>
            <w:r w:rsidRPr="00DD7CCF">
              <w:t xml:space="preserve">Example </w:t>
            </w:r>
            <w:fldSimple w:instr=" STYLEREF 3 \s ">
              <w:r w:rsidR="004D1F94">
                <w:rPr>
                  <w:noProof/>
                </w:rPr>
                <w:t>9.4.3</w:t>
              </w:r>
            </w:fldSimple>
            <w:r w:rsidRPr="00DD7CCF">
              <w:t>.</w:t>
            </w:r>
            <w:fldSimple w:instr=" SEQ Example \* ALPHABETIC \s 3 ">
              <w:r w:rsidR="004D1F94">
                <w:rPr>
                  <w:noProof/>
                </w:rPr>
                <w:t>A</w:t>
              </w:r>
            </w:fldSimple>
            <w:r w:rsidRPr="00DD7CCF">
              <w:t>: bibliographic citation with a siglum, within the primary bibliography</w:t>
            </w:r>
          </w:p>
        </w:tc>
      </w:tr>
      <w:tr w:rsidR="00F80E90" w:rsidRPr="00DD7CCF" w14:paraId="374EE73E" w14:textId="77777777" w:rsidTr="00837BA5">
        <w:tc>
          <w:tcPr>
            <w:tcW w:w="5000" w:type="pct"/>
          </w:tcPr>
          <w:p w14:paraId="38C86D1F" w14:textId="54DBA1C8"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"H"</w:t>
            </w:r>
            <w:r w:rsidRPr="00DD7CCF">
              <w:rPr>
                <w:rStyle w:val="Code"/>
              </w:rPr>
              <w:t>&gt;</w:t>
            </w:r>
          </w:p>
          <w:p w14:paraId="7C0F04EA" w14:textId="4FD5A147" w:rsidR="00837BA5" w:rsidRDefault="00270CD8" w:rsidP="00270CD8">
            <w:pPr>
              <w:pStyle w:val="CodeParagraph"/>
              <w:rPr>
                <w:rStyle w:val="Code"/>
              </w:rPr>
            </w:pPr>
            <w:r>
              <w:rPr>
                <w:rStyle w:val="Code"/>
              </w:rPr>
              <w:t xml:space="preserve">  </w:t>
            </w:r>
            <w:r w:rsidR="00F80E90" w:rsidRPr="00DD7CCF">
              <w:rPr>
                <w:rStyle w:val="Code"/>
              </w:rPr>
              <w:t xml:space="preserve">&lt;ptr </w:t>
            </w:r>
            <w:r w:rsidR="00F80E90" w:rsidRPr="00DD7CCF">
              <w:rPr>
                <w:rStyle w:val="Codeattribute"/>
              </w:rPr>
              <w:t>target</w:t>
            </w:r>
            <w:r w:rsidR="00F80E90" w:rsidRPr="00DD7CCF">
              <w:rPr>
                <w:rStyle w:val="Code"/>
              </w:rPr>
              <w:t>=</w:t>
            </w:r>
            <w:r w:rsidR="00F80E90" w:rsidRPr="0046000E">
              <w:rPr>
                <w:rStyle w:val="Codevalue"/>
              </w:rPr>
              <w:t>"bib:Hultzsch1913-1914_01"</w:t>
            </w:r>
            <w:r w:rsidR="00F80E90" w:rsidRPr="00DD7CCF">
              <w:rPr>
                <w:rStyle w:val="Code"/>
              </w:rPr>
              <w:t>/&gt;</w:t>
            </w:r>
          </w:p>
          <w:p w14:paraId="673C9039" w14:textId="74A5EC97"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"page"</w:t>
            </w:r>
            <w:r w:rsidR="00F80E90" w:rsidRPr="00DD7CCF">
              <w:rPr>
                <w:rStyle w:val="Code"/>
              </w:rPr>
              <w:t>&gt;</w:t>
            </w:r>
            <w:r w:rsidR="00F80E90" w:rsidRPr="00DD7CCF">
              <w:rPr>
                <w:rStyle w:val="Codetext"/>
              </w:rPr>
              <w:t>225-226</w:t>
            </w:r>
            <w:r w:rsidR="00F80E90" w:rsidRPr="00DD7CCF">
              <w:rPr>
                <w:rStyle w:val="Code"/>
              </w:rPr>
              <w:t>&lt;/citedRange&gt;</w:t>
            </w:r>
          </w:p>
          <w:p w14:paraId="1975C76E" w14:textId="68B9AD98"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"item"</w:t>
            </w:r>
            <w:r w:rsidR="00F80E90" w:rsidRPr="00DD7CCF">
              <w:rPr>
                <w:rStyle w:val="Code"/>
              </w:rPr>
              <w:t>&gt;</w:t>
            </w:r>
            <w:r w:rsidR="00F80E90" w:rsidRPr="00DD7CCF">
              <w:rPr>
                <w:rStyle w:val="Codetext"/>
              </w:rPr>
              <w:t>B</w:t>
            </w:r>
            <w:r w:rsidR="00F80E90"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828" w:name="_mjrrg3ve8nta" w:colFirst="0" w:colLast="0"/>
      <w:bookmarkEnd w:id="828"/>
    </w:p>
    <w:tbl>
      <w:tblPr>
        <w:tblStyle w:val="CodeSampleTable"/>
        <w:tblW w:w="5000" w:type="pct"/>
        <w:tblLook w:val="04A0" w:firstRow="1" w:lastRow="0" w:firstColumn="1" w:lastColumn="0" w:noHBand="0" w:noVBand="1"/>
      </w:tblPr>
      <w:tblGrid>
        <w:gridCol w:w="9622"/>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77A108E9" w:rsidR="00D17B6A" w:rsidRPr="00DD7CCF" w:rsidRDefault="00D17B6A" w:rsidP="006F3B68">
            <w:pPr>
              <w:pStyle w:val="Kpalrs"/>
            </w:pPr>
            <w:r w:rsidRPr="00DD7CCF">
              <w:t xml:space="preserve">Example </w:t>
            </w:r>
            <w:fldSimple w:instr=" STYLEREF 3 \s ">
              <w:r w:rsidR="004D1F94">
                <w:rPr>
                  <w:noProof/>
                </w:rPr>
                <w:t>9.4.3</w:t>
              </w:r>
            </w:fldSimple>
            <w:r w:rsidRPr="00DD7CCF">
              <w:t>.</w:t>
            </w:r>
            <w:fldSimple w:instr=" SEQ Example \* ALPHABETIC \s 3 ">
              <w:r w:rsidR="004D1F94">
                <w:rPr>
                  <w:noProof/>
                </w:rPr>
                <w:t>B</w:t>
              </w:r>
            </w:fldSimple>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08DA65D4"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EB2024">
      <w:pPr>
        <w:pStyle w:val="Cmsor3"/>
      </w:pPr>
      <w:bookmarkStart w:id="829" w:name="_Ref63676587"/>
      <w:bookmarkStart w:id="830" w:name="_Toc182838386"/>
      <w:r w:rsidRPr="00DD7CCF">
        <w:lastRenderedPageBreak/>
        <w:t>The epigraphic lemma</w:t>
      </w:r>
      <w:bookmarkEnd w:id="829"/>
      <w:bookmarkEnd w:id="830"/>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5C9DCF22" w:rsidR="00C02B8C" w:rsidRPr="00DD7CCF" w:rsidRDefault="004D2E67" w:rsidP="00E2714A">
      <w:pPr>
        <w:pStyle w:val="Lista2"/>
      </w:pPr>
      <w:r w:rsidRPr="00DD7CCF">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4D1F94">
        <w:t>10.4.5</w:t>
      </w:r>
      <w:r w:rsidR="0082156E" w:rsidRPr="00DD7CCF">
        <w:fldChar w:fldCharType="end"/>
      </w:r>
      <w:r w:rsidRPr="00DD7CCF">
        <w:t>) for entries pertaining to the study of the text and its translation</w:t>
      </w:r>
    </w:p>
    <w:p w14:paraId="58BD6983" w14:textId="3D812645" w:rsidR="00C02B8C" w:rsidRDefault="004D2E67" w:rsidP="00E2714A">
      <w:pPr>
        <w:pStyle w:val="Lista3"/>
      </w:pPr>
      <w:r w:rsidRPr="00DD7CCF">
        <w:t>these can be copied and pasted from the structured bibliography, then edited as needed and expanded with explanatory text</w:t>
      </w:r>
    </w:p>
    <w:p w14:paraId="1EA5FE02" w14:textId="4A19629B" w:rsidR="0013797B" w:rsidRPr="00DD7CCF" w:rsidRDefault="0013797B" w:rsidP="0013797B">
      <w:pPr>
        <w:pStyle w:val="Lista2"/>
      </w:pPr>
      <w:r w:rsidRPr="0013797B">
        <w:t>notes (§</w:t>
      </w:r>
      <w:r>
        <w:fldChar w:fldCharType="begin"/>
      </w:r>
      <w:r>
        <w:instrText xml:space="preserve"> REF _Ref43989684 \r \h </w:instrText>
      </w:r>
      <w:r>
        <w:fldChar w:fldCharType="separate"/>
      </w:r>
      <w:r w:rsidR="004D1F94">
        <w:t>10.4.1</w:t>
      </w:r>
      <w:r>
        <w:fldChar w:fldCharType="end"/>
      </w:r>
      <w:r w:rsidRPr="0013797B">
        <w:t xml:space="preserve">) may be used in the epigraphic lemma wherever desired, but if you wish to add a note to a particular bibliographic citation, remember to place the </w:t>
      </w:r>
      <w:r w:rsidRPr="0013797B">
        <w:rPr>
          <w:rStyle w:val="Code"/>
        </w:rPr>
        <w:t>&lt;note&gt;</w:t>
      </w:r>
      <w:r w:rsidRPr="0013797B">
        <w:t xml:space="preserve"> element outside, and immediately after, the </w:t>
      </w:r>
      <w:r w:rsidRPr="0013797B">
        <w:rPr>
          <w:rStyle w:val="Code"/>
        </w:rPr>
        <w:t>&lt;bibl&gt;</w:t>
      </w:r>
      <w:r w:rsidRPr="0013797B">
        <w:t xml:space="preserve"> element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61E94E3D" w14:textId="77777777" w:rsidR="00270CD8" w:rsidRPr="00DD7CCF" w:rsidRDefault="00270CD8" w:rsidP="00270CD8">
      <w:pPr>
        <w:pStyle w:val="Lista2"/>
      </w:pPr>
      <w:r w:rsidRPr="000877CF">
        <w:t>for any publication that includes visual documentation, give a full account of such documentation in the epigraphic lemma (reproduction method, print quality, missing parts, etc.)</w:t>
      </w:r>
    </w:p>
    <w:p w14:paraId="643F2176" w14:textId="77777777" w:rsidR="00270CD8" w:rsidRPr="00DD7CCF" w:rsidRDefault="00270CD8" w:rsidP="00270CD8">
      <w:pPr>
        <w:pStyle w:val="Lista"/>
      </w:pPr>
      <w:r w:rsidRPr="00DD7CCF">
        <w:t xml:space="preserve">if it is known from a publication, or if you are the author of the present edition, include a brief statement of the principal visual documentation </w:t>
      </w:r>
      <w:r>
        <w:t>on which an edition was based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59069527"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4D1F94">
        <w:t>11.1.2</w:t>
      </w:r>
      <w:r w:rsidR="0082156E" w:rsidRPr="00DD7CCF">
        <w:fldChar w:fldCharType="end"/>
      </w:r>
    </w:p>
    <w:p w14:paraId="1D860451" w14:textId="77777777" w:rsidR="00C02B8C" w:rsidRPr="00DD7CCF" w:rsidRDefault="00F80E90" w:rsidP="00EB2024">
      <w:pPr>
        <w:pStyle w:val="Cmsor3"/>
      </w:pPr>
      <w:bookmarkStart w:id="831" w:name="_v37b3rvxgvz" w:colFirst="0" w:colLast="0"/>
      <w:bookmarkStart w:id="832" w:name="_Toc182838387"/>
      <w:bookmarkEnd w:id="831"/>
      <w:r w:rsidRPr="00DD7CCF">
        <w:lastRenderedPageBreak/>
        <w:t>Full markup example for the</w:t>
      </w:r>
      <w:r w:rsidR="004D2E67" w:rsidRPr="00DD7CCF">
        <w:t xml:space="preserve"> bibliography</w:t>
      </w:r>
      <w:bookmarkEnd w:id="832"/>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3D424363" w:rsidR="00F80E90" w:rsidRPr="00DD7CCF" w:rsidRDefault="00F80E90" w:rsidP="00025303">
            <w:pPr>
              <w:pStyle w:val="Kpalrs"/>
            </w:pPr>
            <w:r w:rsidRPr="00DD7CCF">
              <w:t xml:space="preserve">Example </w:t>
            </w:r>
            <w:fldSimple w:instr=" STYLEREF 3 \s ">
              <w:r w:rsidR="004D1F94">
                <w:rPr>
                  <w:noProof/>
                </w:rPr>
                <w:t>9.4.5</w:t>
              </w:r>
            </w:fldSimple>
            <w:r w:rsidRPr="00DD7CCF">
              <w:t>.</w:t>
            </w:r>
            <w:fldSimple w:instr=" SEQ Example \* ALPHABETIC \s 3 ">
              <w:r w:rsidR="004D1F94">
                <w:rPr>
                  <w:noProof/>
                </w:rPr>
                <w:t>A</w:t>
              </w:r>
            </w:fldSimple>
            <w:r w:rsidRPr="00DD7CCF">
              <w:t>: the bibliography division</w:t>
            </w:r>
          </w:p>
        </w:tc>
      </w:tr>
      <w:tr w:rsidR="00F80E90" w:rsidRPr="00DD7CCF" w14:paraId="75719860" w14:textId="77777777" w:rsidTr="00837BA5">
        <w:tc>
          <w:tcPr>
            <w:tcW w:w="5000" w:type="pct"/>
          </w:tcPr>
          <w:p w14:paraId="6653202D" w14:textId="4D4FCBB8"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009D3F9D" w:rsidRPr="009D3F9D">
              <w:rPr>
                <w:rStyle w:val="Codevalue"/>
              </w:rPr>
              <w:t>08_1870</w:t>
            </w:r>
            <w:r w:rsidRPr="0046000E">
              <w:rPr>
                <w:rStyle w:val="Codevalue"/>
              </w:rPr>
              <w:t>"</w:t>
            </w:r>
            <w:r w:rsidRPr="00DD7CCF">
              <w:rPr>
                <w:rStyle w:val="Code"/>
              </w:rPr>
              <w:t>/&gt;&lt;date&gt;</w:t>
            </w:r>
            <w:r w:rsidRPr="00DD7CCF">
              <w:rPr>
                <w:rStyle w:val="Codetext"/>
              </w:rPr>
              <w:t>1870</w:t>
            </w:r>
            <w:r w:rsidRPr="00DD7CCF">
              <w:rPr>
                <w:rStyle w:val="Code"/>
              </w:rPr>
              <w:t>&lt;/date&gt;&lt;citedRange&gt;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E3D53BB" w:rsidR="00C02B8C" w:rsidRPr="00DD7CCF" w:rsidRDefault="004D2E67" w:rsidP="00EB2024">
      <w:pPr>
        <w:pStyle w:val="Cmsor1"/>
      </w:pPr>
      <w:bookmarkStart w:id="833" w:name="_s2c4wh2r29fy" w:colFirst="0" w:colLast="0"/>
      <w:bookmarkStart w:id="834" w:name="_Ref43990225"/>
      <w:bookmarkStart w:id="835" w:name="_Toc182838388"/>
      <w:bookmarkEnd w:id="833"/>
      <w:r w:rsidRPr="00DD7CCF">
        <w:lastRenderedPageBreak/>
        <w:t xml:space="preserve">Globally </w:t>
      </w:r>
      <w:r w:rsidR="006733B4" w:rsidRPr="00DD7CCF">
        <w:t>available markup outside the edition</w:t>
      </w:r>
      <w:bookmarkEnd w:id="834"/>
      <w:bookmarkEnd w:id="835"/>
    </w:p>
    <w:p w14:paraId="1E387829" w14:textId="3FF05EC2" w:rsidR="00C02B8C" w:rsidRPr="00DD7CCF" w:rsidRDefault="004D2E67" w:rsidP="00EB2024">
      <w:pPr>
        <w:pStyle w:val="Cmsor2"/>
      </w:pPr>
      <w:bookmarkStart w:id="836" w:name="_vn3bfilgag1u" w:colFirst="0" w:colLast="0"/>
      <w:bookmarkStart w:id="837" w:name="_Ref43990337"/>
      <w:bookmarkStart w:id="838" w:name="_Toc182838389"/>
      <w:bookmarkEnd w:id="836"/>
      <w:r w:rsidRPr="00DD7CCF">
        <w:t xml:space="preserve">Editorial </w:t>
      </w:r>
      <w:r w:rsidR="006733B4" w:rsidRPr="00DD7CCF">
        <w:t>markup outside the edition</w:t>
      </w:r>
      <w:bookmarkEnd w:id="837"/>
      <w:bookmarkEnd w:id="838"/>
    </w:p>
    <w:p w14:paraId="77667F0E" w14:textId="474BA960"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4D1F94">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4D1F94">
        <w:t>6.4</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4D1F94">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4D1F94">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699258A3"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4D1F94">
        <w:t>9.2.5.5</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19C5EDF2"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CB56FA">
        <w:fldChar w:fldCharType="begin"/>
      </w:r>
      <w:r w:rsidR="00CB56FA">
        <w:instrText xml:space="preserve"> REF _Ref182580866 \r \h </w:instrText>
      </w:r>
      <w:r w:rsidR="00CB56FA">
        <w:fldChar w:fldCharType="separate"/>
      </w:r>
      <w:r w:rsidR="004D1F94">
        <w:t>3.2</w:t>
      </w:r>
      <w:r w:rsidR="00CB56FA">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732B78C0"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4D1F94">
        <w:t>3.8</w:t>
      </w:r>
      <w:r w:rsidR="00140B8F" w:rsidRPr="00DD7CCF">
        <w:fldChar w:fldCharType="end"/>
      </w:r>
      <w:r w:rsidRPr="00DD7CCF">
        <w:t>)</w:t>
      </w:r>
    </w:p>
    <w:p w14:paraId="1A9E41D5" w14:textId="399FE807"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4D1F94">
        <w:t>5</w:t>
      </w:r>
      <w:r w:rsidR="00140B8F" w:rsidRPr="00DD7CCF">
        <w:fldChar w:fldCharType="end"/>
      </w:r>
      <w:r w:rsidRPr="00DD7CCF">
        <w:t>)</w:t>
      </w:r>
    </w:p>
    <w:p w14:paraId="44505362" w14:textId="608C4087"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4D1F94">
        <w:t>5.5</w:t>
      </w:r>
      <w:r w:rsidR="00140B8F" w:rsidRPr="00DD7CCF">
        <w:fldChar w:fldCharType="end"/>
      </w:r>
      <w:r w:rsidRPr="00DD7CCF">
        <w:t>)</w:t>
      </w:r>
    </w:p>
    <w:p w14:paraId="589BA99F" w14:textId="7A01C2D4"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4D1F94">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74B95E85"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4D1F94">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EB2024">
      <w:pPr>
        <w:pStyle w:val="Cmsor2"/>
      </w:pPr>
      <w:bookmarkStart w:id="839" w:name="_a0ie3m4iw2wx" w:colFirst="0" w:colLast="0"/>
      <w:bookmarkStart w:id="840" w:name="_Toc182838390"/>
      <w:bookmarkEnd w:id="839"/>
      <w:r w:rsidRPr="00DD7CCF">
        <w:t>Formatting</w:t>
      </w:r>
      <w:bookmarkEnd w:id="840"/>
    </w:p>
    <w:p w14:paraId="7EC6277E" w14:textId="2E03FB34" w:rsidR="00C02B8C" w:rsidRPr="00DD7CCF" w:rsidRDefault="004D2E67" w:rsidP="00EB2024">
      <w:pPr>
        <w:pStyle w:val="Cmsor3"/>
      </w:pPr>
      <w:bookmarkStart w:id="841" w:name="_79u3x92o5v7r" w:colFirst="0" w:colLast="0"/>
      <w:bookmarkStart w:id="842" w:name="_Toc182838391"/>
      <w:bookmarkEnd w:id="841"/>
      <w:r w:rsidRPr="00DD7CCF">
        <w:t>Character formatting</w:t>
      </w:r>
      <w:bookmarkEnd w:id="842"/>
    </w:p>
    <w:p w14:paraId="12E608C8" w14:textId="79877911"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4D1F94">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6B5499">
        <w:rPr>
          <w:rStyle w:val="Lbjegyzet-hivatkozs"/>
        </w:rPr>
        <w:footnoteReference w:id="55"/>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t>for this purpose, only outside the edition</w:t>
      </w:r>
      <w:r w:rsidRPr="006B5499">
        <w:rPr>
          <w:rStyle w:val="Lbjegyzet-hivatkozs"/>
        </w:rPr>
        <w:footnoteReference w:id="56"/>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lastRenderedPageBreak/>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7259794B"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4D1F94">
        <w:t>10.3.3</w:t>
      </w:r>
      <w:r w:rsidR="0082156E" w:rsidRPr="00DD7CCF">
        <w:fldChar w:fldCharType="end"/>
      </w:r>
      <w:r w:rsidRPr="00DD7CCF">
        <w:t>) required for such text outside the edition</w:t>
      </w:r>
    </w:p>
    <w:p w14:paraId="7177DF88" w14:textId="77777777" w:rsidR="00C02B8C" w:rsidRPr="00DD7CCF" w:rsidRDefault="004D2E67" w:rsidP="00EB2024">
      <w:pPr>
        <w:pStyle w:val="Cmsor3"/>
      </w:pPr>
      <w:bookmarkStart w:id="843" w:name="_w8m7jrrw5g8k" w:colFirst="0" w:colLast="0"/>
      <w:bookmarkStart w:id="844" w:name="_Ref56419954"/>
      <w:bookmarkStart w:id="845" w:name="_Toc182838392"/>
      <w:bookmarkEnd w:id="843"/>
      <w:r w:rsidRPr="00DD7CCF">
        <w:t>Lists</w:t>
      </w:r>
      <w:bookmarkEnd w:id="844"/>
      <w:bookmarkEnd w:id="845"/>
    </w:p>
    <w:p w14:paraId="1EC7478A" w14:textId="2952DA51" w:rsidR="00C02B8C" w:rsidRDefault="004D2E67" w:rsidP="00E2714A">
      <w:pPr>
        <w:pStyle w:val="Lista"/>
      </w:pPr>
      <w:r w:rsidRPr="00DD7CCF">
        <w:t xml:space="preserve">should you need to format some text as a structured list, the following markup  may be used </w:t>
      </w:r>
      <w:r w:rsidR="00C76203" w:rsidRPr="00C76203">
        <w:t xml:space="preserve">at any point where a </w:t>
      </w:r>
      <w:r w:rsidR="00C76203" w:rsidRPr="00DD7CCF">
        <w:rPr>
          <w:rStyle w:val="Code"/>
        </w:rPr>
        <w:t>&lt;p&gt;</w:t>
      </w:r>
      <w:r w:rsidR="00C76203" w:rsidRPr="00DD7CCF">
        <w:t xml:space="preserve"> </w:t>
      </w:r>
      <w:r w:rsidR="00C76203" w:rsidRPr="00C76203">
        <w:t>element is present, particularly in the commentary, translation or certain parts of the TEI header such as the hand description (§</w:t>
      </w:r>
      <w:r w:rsidR="00C76203">
        <w:fldChar w:fldCharType="begin"/>
      </w:r>
      <w:r w:rsidR="00C76203">
        <w:instrText xml:space="preserve"> REF _Ref43987455 \r \h </w:instrText>
      </w:r>
      <w:r w:rsidR="00C76203">
        <w:fldChar w:fldCharType="separate"/>
      </w:r>
      <w:r w:rsidR="004D1F94">
        <w:t>11.2.1</w:t>
      </w:r>
      <w:r w:rsidR="00C76203">
        <w:fldChar w:fldCharType="end"/>
      </w:r>
      <w:r w:rsidR="00C76203" w:rsidRPr="00C76203">
        <w:t>)</w:t>
      </w:r>
    </w:p>
    <w:p w14:paraId="40CD9FF4" w14:textId="69792F3D" w:rsidR="00061489" w:rsidRPr="00DD7CCF" w:rsidRDefault="00061489" w:rsidP="00061489">
      <w:pPr>
        <w:pStyle w:val="Lista2"/>
      </w:pPr>
      <w:r>
        <w:t>special considerations for the use of lists in the edition division are given in §</w:t>
      </w:r>
      <w:r>
        <w:fldChar w:fldCharType="begin"/>
      </w:r>
      <w:r>
        <w:instrText xml:space="preserve"> REF _Ref168563127 \r \h </w:instrText>
      </w:r>
      <w:r>
        <w:fldChar w:fldCharType="separate"/>
      </w:r>
      <w:r w:rsidR="004D1F94">
        <w:t>2.4</w:t>
      </w:r>
      <w:r>
        <w:fldChar w:fldCharType="end"/>
      </w:r>
    </w:p>
    <w:p w14:paraId="2F5819A7" w14:textId="1FAFEBC1" w:rsidR="00C02B8C" w:rsidRPr="00DD7CCF" w:rsidRDefault="004D2E67" w:rsidP="00A25D88">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r w:rsidR="009D3F9D">
        <w:t xml:space="preserve"> </w:t>
      </w:r>
      <w:r w:rsidRPr="00DD7CCF">
        <w:t xml:space="preserve">without any attributes to produce a plain list </w:t>
      </w:r>
      <w:r w:rsidRPr="00E24F87">
        <w:rPr>
          <w:noProof/>
        </w:rPr>
        <w:t>(</w:t>
      </w:r>
      <w:r w:rsidRPr="00DD7CCF">
        <w:t>displayed with each item in a new line and indented)</w:t>
      </w:r>
    </w:p>
    <w:p w14:paraId="739E1B16" w14:textId="77777777" w:rsidR="00C02B8C" w:rsidRPr="00DD7CCF" w:rsidRDefault="004D2E67" w:rsidP="009D3F9D">
      <w:pPr>
        <w:pStyle w:val="Lista2"/>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05072C48" w14:textId="77777777" w:rsidR="009D3F9D" w:rsidRDefault="009D3F9D" w:rsidP="009D3F9D">
      <w:pPr>
        <w:pStyle w:val="Lista"/>
      </w:pPr>
      <w:r>
        <w:t>at present, in addition to the plain list described above, we permit (and can display) the following list variations</w:t>
      </w:r>
    </w:p>
    <w:p w14:paraId="7F3A7EF3" w14:textId="77777777" w:rsidR="009D3F9D" w:rsidRDefault="009D3F9D" w:rsidP="009D3F9D">
      <w:pPr>
        <w:pStyle w:val="Lista2"/>
      </w:pPr>
      <w:r>
        <w:t xml:space="preserve">to create a bulleted list, add </w:t>
      </w:r>
      <w:r w:rsidRPr="009D3F9D">
        <w:rPr>
          <w:rStyle w:val="Codeattribute"/>
        </w:rPr>
        <w:t>@rend</w:t>
      </w:r>
      <w:r w:rsidRPr="0062102A">
        <w:rPr>
          <w:rStyle w:val="Codetext"/>
        </w:rPr>
        <w:t>=</w:t>
      </w:r>
      <w:r w:rsidRPr="009D3F9D">
        <w:rPr>
          <w:rStyle w:val="Codevalue"/>
        </w:rPr>
        <w:t>"bulleted"</w:t>
      </w:r>
      <w:r>
        <w:t xml:space="preserve"> to the </w:t>
      </w:r>
      <w:r w:rsidRPr="009D3F9D">
        <w:rPr>
          <w:rStyle w:val="Code"/>
        </w:rPr>
        <w:t>&lt;list&gt;</w:t>
      </w:r>
      <w:r>
        <w:t xml:space="preserve"> element</w:t>
      </w:r>
    </w:p>
    <w:p w14:paraId="02252458" w14:textId="77777777" w:rsidR="009D3F9D" w:rsidRDefault="009D3F9D" w:rsidP="009D3F9D">
      <w:pPr>
        <w:pStyle w:val="Lista2"/>
      </w:pPr>
      <w:r>
        <w:t xml:space="preserve">to create an auto-numbered list, add </w:t>
      </w:r>
      <w:r w:rsidRPr="009D3F9D">
        <w:rPr>
          <w:rStyle w:val="Codeattribute"/>
        </w:rPr>
        <w:t>@rend</w:t>
      </w:r>
      <w:r w:rsidRPr="0062102A">
        <w:rPr>
          <w:rStyle w:val="Codetext"/>
        </w:rPr>
        <w:t>=</w:t>
      </w:r>
      <w:r w:rsidRPr="009D3F9D">
        <w:rPr>
          <w:rStyle w:val="Codevalue"/>
        </w:rPr>
        <w:t>"numbered"</w:t>
      </w:r>
      <w:r>
        <w:t xml:space="preserve"> to the </w:t>
      </w:r>
      <w:r w:rsidRPr="009D3F9D">
        <w:rPr>
          <w:rStyle w:val="Code"/>
        </w:rPr>
        <w:t>&lt;list&gt;</w:t>
      </w:r>
      <w:r>
        <w:t xml:space="preserve"> element</w:t>
      </w:r>
    </w:p>
    <w:p w14:paraId="1193C39A" w14:textId="19FDBB7E" w:rsidR="009D3F9D" w:rsidRDefault="009D3F9D" w:rsidP="009D3F9D">
      <w:pPr>
        <w:pStyle w:val="Lista2"/>
      </w:pPr>
      <w:r>
        <w:t xml:space="preserve">to create a list with headwords and descriptions (short headwords displayed in bold, each followed by a description or definition displayed in plain face and with a hanging indent), wrap each item in the element </w:t>
      </w:r>
      <w:r w:rsidRPr="009D3F9D">
        <w:rPr>
          <w:rStyle w:val="Code"/>
        </w:rPr>
        <w:t>&lt;label&gt;</w:t>
      </w:r>
      <w:r>
        <w:t xml:space="preserve"> and each description in the element </w:t>
      </w:r>
      <w:r w:rsidRPr="009D3F9D">
        <w:rPr>
          <w:rStyle w:val="Code"/>
        </w:rPr>
        <w:t>&lt;item&gt;</w:t>
      </w:r>
      <w:r>
        <w:t xml:space="preserve">, populating your </w:t>
      </w:r>
      <w:r w:rsidRPr="009D3F9D">
        <w:rPr>
          <w:rStyle w:val="Code"/>
        </w:rPr>
        <w:t>&lt;list&gt;</w:t>
      </w:r>
      <w:r>
        <w:t xml:space="preserve"> container with an alternating sequence of these two elements</w:t>
      </w:r>
    </w:p>
    <w:p w14:paraId="678C8A8E" w14:textId="674FD664" w:rsidR="009D3F9D"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w:t>
      </w:r>
      <w:r w:rsidR="009D3F9D" w:rsidRPr="009D3F9D">
        <w:t xml:space="preserve"> because of potential display complications</w:t>
      </w:r>
    </w:p>
    <w:p w14:paraId="664C9FF0" w14:textId="77501D80" w:rsidR="009D3F9D" w:rsidRPr="00DD7CCF" w:rsidRDefault="009D3F9D" w:rsidP="00A25D88">
      <w:pPr>
        <w:pStyle w:val="Lista2"/>
      </w:pPr>
      <w:r w:rsidRPr="009D3F9D">
        <w:t>please contact the authors and the TEI manager if you feel this, or the use of a different flavour of list, is essential for you</w:t>
      </w:r>
    </w:p>
    <w:p w14:paraId="0109A289" w14:textId="36EE50B9" w:rsidR="00C02B8C" w:rsidRPr="00DD7CCF" w:rsidRDefault="004D2E67" w:rsidP="00EB2024">
      <w:pPr>
        <w:pStyle w:val="Cmsor2"/>
      </w:pPr>
      <w:bookmarkStart w:id="846" w:name="_4euu8urmvkq9" w:colFirst="0" w:colLast="0"/>
      <w:bookmarkStart w:id="847" w:name="_Ref43988770"/>
      <w:bookmarkStart w:id="848" w:name="_Toc182838393"/>
      <w:bookmarkEnd w:id="846"/>
      <w:r w:rsidRPr="00DD7CCF">
        <w:t xml:space="preserve">Encoding </w:t>
      </w:r>
      <w:r w:rsidR="006733B4" w:rsidRPr="00DD7CCF">
        <w:t>language</w:t>
      </w:r>
      <w:bookmarkEnd w:id="847"/>
      <w:bookmarkEnd w:id="848"/>
    </w:p>
    <w:p w14:paraId="69AD1C10" w14:textId="5E0CA162" w:rsidR="00C02B8C" w:rsidRPr="00DD7CCF" w:rsidRDefault="004D2E67" w:rsidP="00EB2024">
      <w:pPr>
        <w:pStyle w:val="Cmsor3"/>
      </w:pPr>
      <w:bookmarkStart w:id="849" w:name="_wp8hx3ov5ccr" w:colFirst="0" w:colLast="0"/>
      <w:bookmarkStart w:id="850" w:name="_Ref43988969"/>
      <w:bookmarkStart w:id="851" w:name="_Toc182838394"/>
      <w:bookmarkEnd w:id="849"/>
      <w:r w:rsidRPr="00DD7CCF">
        <w:t xml:space="preserve">Tagging language with </w:t>
      </w:r>
      <w:r w:rsidR="008525C6" w:rsidRPr="00B30777">
        <w:rPr>
          <w:rStyle w:val="Codeattribute"/>
        </w:rPr>
        <w:t>@xml:</w:t>
      </w:r>
      <w:r w:rsidRPr="00B30777">
        <w:rPr>
          <w:rStyle w:val="Codeattribute"/>
        </w:rPr>
        <w:t>lang</w:t>
      </w:r>
      <w:bookmarkEnd w:id="850"/>
      <w:bookmarkEnd w:id="851"/>
    </w:p>
    <w:p w14:paraId="2D060446" w14:textId="5ADEBE01" w:rsidR="003802C1" w:rsidRDefault="003802C1" w:rsidP="00E2714A">
      <w:pPr>
        <w:pStyle w:val="Lista"/>
      </w:pPr>
      <w:r w:rsidRPr="003802C1">
        <w:t>the language of the contents of an XML element may be specified using the attribute</w:t>
      </w:r>
      <w:r w:rsidR="004D2E67" w:rsidRPr="00DD7CCF">
        <w:t xml:space="preserve"> </w:t>
      </w:r>
      <w:r w:rsidR="008525C6" w:rsidRPr="00B30777">
        <w:rPr>
          <w:rStyle w:val="Codeattribute"/>
        </w:rPr>
        <w:t>@xml:</w:t>
      </w:r>
      <w:r w:rsidR="004D2E67" w:rsidRPr="00B30777">
        <w:rPr>
          <w:rStyle w:val="Codeattribute"/>
        </w:rPr>
        <w:t>lang</w:t>
      </w:r>
    </w:p>
    <w:p w14:paraId="311A77CB" w14:textId="3E7CC91B" w:rsidR="00C02B8C" w:rsidRPr="00DD7CCF" w:rsidRDefault="003802C1" w:rsidP="00E2714A">
      <w:pPr>
        <w:pStyle w:val="Lista"/>
      </w:pPr>
      <w:r w:rsidRPr="003802C1">
        <w:t xml:space="preserve">the permitted value of this attribute shall in our practice be </w:t>
      </w:r>
      <w:r w:rsidRPr="003802C1">
        <w:rPr>
          <w:b/>
          <w:bCs/>
        </w:rPr>
        <w:t>language tags</w:t>
      </w:r>
      <w:r w:rsidRPr="003802C1">
        <w:t xml:space="preserve"> defined by the ISO standard 639-3</w:t>
      </w:r>
      <w:r w:rsidR="004D2E67" w:rsidRPr="006B5499">
        <w:rPr>
          <w:rStyle w:val="Lbjegyzet-hivatkozs"/>
        </w:rPr>
        <w:footnoteReference w:id="57"/>
      </w:r>
    </w:p>
    <w:p w14:paraId="5F726DDA" w14:textId="114E9F61"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4D1F94">
        <w:t>0</w:t>
      </w:r>
      <w:r w:rsidR="0082156E" w:rsidRPr="00DD7CCF">
        <w:fldChar w:fldCharType="end"/>
      </w:r>
      <w:r w:rsidRPr="00DD7CCF">
        <w:t xml:space="preserve"> of this guide</w:t>
      </w:r>
    </w:p>
    <w:p w14:paraId="43ED2C7F" w14:textId="66DDFF6F" w:rsidR="00C02B8C" w:rsidRPr="00DD7CCF" w:rsidRDefault="004D2E67" w:rsidP="00E2714A">
      <w:pPr>
        <w:pStyle w:val="Lista"/>
      </w:pPr>
      <w:r w:rsidRPr="005D2B22">
        <w:rPr>
          <w:b/>
          <w:bCs/>
        </w:rPr>
        <w:t xml:space="preserve">script </w:t>
      </w:r>
      <w:r w:rsidR="003802C1">
        <w:rPr>
          <w:b/>
          <w:bCs/>
        </w:rPr>
        <w:t>subtags</w:t>
      </w:r>
      <w:r w:rsidRPr="00DD7CCF">
        <w:t xml:space="preserve"> defined by ISO 15924</w:t>
      </w:r>
      <w:r w:rsidRPr="006B5499">
        <w:rPr>
          <w:rStyle w:val="Lbjegyzet-hivatkozs"/>
        </w:rPr>
        <w:footnoteReference w:id="58"/>
      </w:r>
      <w:r w:rsidRPr="00DD7CCF">
        <w:t xml:space="preserve"> are often conjoined to language </w:t>
      </w:r>
      <w:r w:rsidR="003802C1">
        <w:t>tags</w:t>
      </w:r>
      <w:r w:rsidRPr="00DD7CCF">
        <w:t xml:space="preserve"> </w:t>
      </w:r>
      <w:r w:rsidRPr="00E24F87">
        <w:rPr>
          <w:noProof/>
        </w:rPr>
        <w:t>(</w:t>
      </w:r>
      <w:r w:rsidRPr="00DD7CCF">
        <w:t>using a hyphen between the two), but in our practice, this shall be limited to the following</w:t>
      </w:r>
      <w:r w:rsidR="003802C1">
        <w:t>:</w:t>
      </w:r>
    </w:p>
    <w:p w14:paraId="7CD0D7FA" w14:textId="339BAB94" w:rsidR="00C02B8C" w:rsidRPr="00DD7CCF" w:rsidRDefault="004D2E67" w:rsidP="00E2714A">
      <w:pPr>
        <w:pStyle w:val="Lista2"/>
      </w:pPr>
      <w:r w:rsidRPr="00DD7CCF">
        <w:t xml:space="preserve">the language </w:t>
      </w:r>
      <w:r w:rsidR="00A23873">
        <w:t>tag</w:t>
      </w:r>
      <w:r w:rsidRPr="00DD7CCF">
        <w:t xml:space="preserve"> of text originally written in an Indic script and edited in Romanised transliteration shall mandatorily be suffixed with </w:t>
      </w:r>
      <w:r w:rsidRPr="003802C1">
        <w:rPr>
          <w:rStyle w:val="Codevalue"/>
        </w:rPr>
        <w:t>-Latn</w:t>
      </w:r>
    </w:p>
    <w:p w14:paraId="13395110" w14:textId="14988C65" w:rsidR="00C02B8C" w:rsidRPr="00DD7CCF" w:rsidRDefault="004D2E67" w:rsidP="00E2714A">
      <w:pPr>
        <w:pStyle w:val="Lista"/>
      </w:pPr>
      <w:r w:rsidRPr="00DD7CCF">
        <w:t xml:space="preserve">language tags without a script </w:t>
      </w:r>
      <w:r w:rsidR="003802C1">
        <w:t>subtag</w:t>
      </w:r>
      <w:r w:rsidRPr="00DD7CCF">
        <w:t xml:space="preserve"> </w:t>
      </w:r>
      <w:r w:rsidR="003802C1">
        <w:t xml:space="preserve">are </w:t>
      </w:r>
      <w:r w:rsidRPr="00DD7CCF">
        <w:t xml:space="preserve">by default assumed to be in a script </w:t>
      </w:r>
      <w:r w:rsidR="003802C1">
        <w:t xml:space="preserve">typical for </w:t>
      </w:r>
      <w:r w:rsidRPr="00DD7CCF">
        <w:t>the language</w:t>
      </w:r>
    </w:p>
    <w:p w14:paraId="0F1AEB76" w14:textId="77777777" w:rsidR="003802C1" w:rsidRDefault="003802C1" w:rsidP="003802C1">
      <w:pPr>
        <w:pStyle w:val="Lista2"/>
      </w:pPr>
      <w:r>
        <w:t>thus, in our practice, modern languages shall be encoded without a script subtag, including</w:t>
      </w:r>
    </w:p>
    <w:p w14:paraId="16C7CB16" w14:textId="77777777" w:rsidR="003802C1" w:rsidRDefault="003802C1" w:rsidP="003802C1">
      <w:pPr>
        <w:pStyle w:val="Lista3"/>
      </w:pPr>
      <w:r>
        <w:t>modern languages written in some form of the Latin alphabet, such as English and French</w:t>
      </w:r>
    </w:p>
    <w:p w14:paraId="09C6CDD5" w14:textId="77777777" w:rsidR="003802C1" w:rsidRDefault="003802C1" w:rsidP="003802C1">
      <w:pPr>
        <w:pStyle w:val="Lista3"/>
      </w:pPr>
      <w:r>
        <w:t>modern south and southeast Asian languages, when cited in the script typically used for that language</w:t>
      </w:r>
    </w:p>
    <w:p w14:paraId="2AD318C1" w14:textId="77777777" w:rsidR="003802C1" w:rsidRDefault="003802C1" w:rsidP="003802C1">
      <w:pPr>
        <w:pStyle w:val="Lista2"/>
      </w:pPr>
      <w:r>
        <w:lastRenderedPageBreak/>
        <w:t xml:space="preserve">note well that script subtags in the value of </w:t>
      </w:r>
      <w:r w:rsidRPr="003802C1">
        <w:rPr>
          <w:rStyle w:val="Codeattribute"/>
        </w:rPr>
        <w:t>@xml:lang</w:t>
      </w:r>
      <w:r>
        <w:t xml:space="preserve"> encode the script of the </w:t>
      </w:r>
      <w:r w:rsidRPr="003802C1">
        <w:rPr>
          <w:b/>
          <w:bCs/>
        </w:rPr>
        <w:t>contents of the element</w:t>
      </w:r>
      <w:r>
        <w:t xml:space="preserve"> bearing this attribute, and </w:t>
      </w:r>
      <w:r w:rsidRPr="003802C1">
        <w:rPr>
          <w:b/>
          <w:bCs/>
        </w:rPr>
        <w:t>not the original script</w:t>
      </w:r>
      <w:r>
        <w:t xml:space="preserve"> in which transliterated text was written</w:t>
      </w:r>
    </w:p>
    <w:p w14:paraId="3C23420A" w14:textId="420761AB" w:rsidR="00C02B8C" w:rsidRPr="00DD7CCF" w:rsidRDefault="003802C1" w:rsidP="00A25D88">
      <w:pPr>
        <w:pStyle w:val="Lista3"/>
      </w:pPr>
      <w:r>
        <w:t>the encoding of the original script, applicable only to the edition division, is covered in §</w:t>
      </w:r>
      <w:r w:rsidR="00DD5901">
        <w:fldChar w:fldCharType="begin"/>
      </w:r>
      <w:r w:rsidR="00DD5901">
        <w:instrText xml:space="preserve"> REF _Ref43985361 \r \h </w:instrText>
      </w:r>
      <w:r w:rsidR="00DD5901">
        <w:fldChar w:fldCharType="separate"/>
      </w:r>
      <w:r w:rsidR="004D1F94">
        <w:t>7.5.5</w:t>
      </w:r>
      <w:r w:rsidR="00DD5901">
        <w:fldChar w:fldCharType="end"/>
      </w:r>
    </w:p>
    <w:p w14:paraId="2FA95BB7" w14:textId="77777777" w:rsidR="00C02B8C" w:rsidRPr="00DD7CCF" w:rsidRDefault="004D2E67" w:rsidP="00EB2024">
      <w:pPr>
        <w:pStyle w:val="Cmsor3"/>
      </w:pPr>
      <w:bookmarkStart w:id="852" w:name="_xs33sh2oghy" w:colFirst="0" w:colLast="0"/>
      <w:bookmarkStart w:id="853" w:name="_Ref43990600"/>
      <w:bookmarkStart w:id="854" w:name="_Toc182838395"/>
      <w:bookmarkEnd w:id="852"/>
      <w:r w:rsidRPr="00DD7CCF">
        <w:t>Tagging language in pre-existing containers</w:t>
      </w:r>
      <w:bookmarkEnd w:id="853"/>
      <w:bookmarkEnd w:id="854"/>
    </w:p>
    <w:p w14:paraId="0F304C68" w14:textId="59F0F15D"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4D1F94">
        <w:t>1.4</w:t>
      </w:r>
      <w:r w:rsidR="00284D70" w:rsidRPr="00DD7CCF">
        <w:fldChar w:fldCharType="end"/>
      </w:r>
      <w:r w:rsidRPr="00DD7CCF">
        <w:t xml:space="preserve">) of the entire XML document specifies English as the language of the document, and this is understood to apply to all </w:t>
      </w:r>
      <w:r w:rsidR="00DD5901">
        <w:t>descendant</w:t>
      </w:r>
      <w:r w:rsidRPr="00DD7CCF">
        <w:t xml:space="preserve">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0D1BEACF" w:rsidR="00C02B8C" w:rsidRDefault="004D2E67" w:rsidP="00E2714A">
      <w:pPr>
        <w:pStyle w:val="Lista2"/>
      </w:pPr>
      <w:r w:rsidRPr="00DD7CCF">
        <w:t xml:space="preserve">the edition division must </w:t>
      </w:r>
      <w:r w:rsidR="00DD5901">
        <w:t xml:space="preserve">normally </w:t>
      </w:r>
      <w:r w:rsidRPr="00DD7CCF">
        <w:t>be set to the language of the original text</w:t>
      </w:r>
    </w:p>
    <w:p w14:paraId="030BC013" w14:textId="3CD009CC" w:rsidR="00DD5901" w:rsidRPr="00DD7CCF" w:rsidRDefault="00DD5901" w:rsidP="00DD5901">
      <w:pPr>
        <w:pStyle w:val="Lista3"/>
      </w:pPr>
      <w:r w:rsidRPr="00DD5901">
        <w:t>see §</w:t>
      </w:r>
      <w:r w:rsidR="00270CD8">
        <w:fldChar w:fldCharType="begin"/>
      </w:r>
      <w:r w:rsidR="00270CD8">
        <w:instrText xml:space="preserve"> REF _Ref148532549 \r \h </w:instrText>
      </w:r>
      <w:r w:rsidR="00270CD8">
        <w:fldChar w:fldCharType="separate"/>
      </w:r>
      <w:r w:rsidR="004D1F94">
        <w:t>7.2</w:t>
      </w:r>
      <w:r w:rsidR="00270CD8">
        <w:fldChar w:fldCharType="end"/>
      </w:r>
      <w:r w:rsidRPr="00DD5901">
        <w:t xml:space="preserve"> for detailed instructions on language encoding within the edition</w:t>
      </w:r>
    </w:p>
    <w:p w14:paraId="06E3AE14" w14:textId="78C3ECB9"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4D1F94">
        <w:t>9.2.1</w:t>
      </w:r>
      <w:r w:rsidR="009430EC" w:rsidRPr="00DD7CCF">
        <w:fldChar w:fldCharType="end"/>
      </w:r>
      <w:r w:rsidRPr="00DD7CCF">
        <w:t xml:space="preserve">) </w:t>
      </w:r>
      <w:r w:rsidR="00592239" w:rsidRPr="00592239">
        <w:t>unless it is English, in which case no language attribute should be added to the translation division</w:t>
      </w:r>
    </w:p>
    <w:p w14:paraId="6799D7CE" w14:textId="268F6552" w:rsidR="00C02B8C" w:rsidRPr="00DD7CCF" w:rsidRDefault="004D2E67" w:rsidP="00E2714A">
      <w:pPr>
        <w:pStyle w:val="Lista2"/>
      </w:pPr>
      <w:r w:rsidRPr="00DD7CCF">
        <w:t xml:space="preserve">similarly, smaller structural units </w:t>
      </w:r>
      <w:r w:rsidRPr="00E24F87">
        <w:rPr>
          <w:noProof/>
        </w:rPr>
        <w:t>(</w:t>
      </w:r>
      <w:r w:rsidRPr="00DD7CCF">
        <w:t xml:space="preserve">e.g. </w:t>
      </w:r>
      <w:r w:rsidRPr="00DD7CCF">
        <w:rPr>
          <w:rStyle w:val="Code"/>
        </w:rPr>
        <w:t>&lt;note&gt;</w:t>
      </w:r>
      <w:r w:rsidR="00DD5901">
        <w:t>,</w:t>
      </w:r>
      <w:r w:rsidRPr="00DD7CCF">
        <w:t xml:space="preserve"> </w:t>
      </w:r>
      <w:r w:rsidRPr="00DD7CCF">
        <w:rPr>
          <w:rStyle w:val="Code"/>
        </w:rPr>
        <w:t>&lt;p&gt;</w:t>
      </w:r>
      <w:r w:rsidR="00DD5901">
        <w:t xml:space="preserve"> and </w:t>
      </w:r>
      <w:r w:rsidR="00DD5901" w:rsidRPr="00DD7CCF">
        <w:rPr>
          <w:rStyle w:val="Code"/>
        </w:rPr>
        <w:t>&lt;</w:t>
      </w:r>
      <w:r w:rsidR="00DD5901">
        <w:rPr>
          <w:rStyle w:val="Code"/>
        </w:rPr>
        <w:t>q</w:t>
      </w:r>
      <w:r w:rsidR="00DD5901" w:rsidRPr="00DD7CCF">
        <w:rPr>
          <w:rStyle w:val="Code"/>
        </w:rPr>
        <w:t>&gt;</w:t>
      </w:r>
      <w:r w:rsidRPr="00DD7CCF">
        <w:t>) may be set to a particular language as and when applicable</w:t>
      </w:r>
    </w:p>
    <w:p w14:paraId="13F8EFED" w14:textId="77777777" w:rsidR="00C02B8C" w:rsidRPr="00DD7CCF" w:rsidRDefault="004D2E67" w:rsidP="00EB2024">
      <w:pPr>
        <w:pStyle w:val="Cmsor3"/>
      </w:pPr>
      <w:bookmarkStart w:id="855" w:name="_6pkkdwn5pxyn" w:colFirst="0" w:colLast="0"/>
      <w:bookmarkStart w:id="856" w:name="_Ref43986658"/>
      <w:bookmarkStart w:id="857" w:name="_Toc182838396"/>
      <w:bookmarkEnd w:id="855"/>
      <w:r w:rsidRPr="00DD7CCF">
        <w:t>Tagging foreign languages outside the edition</w:t>
      </w:r>
      <w:bookmarkEnd w:id="856"/>
      <w:bookmarkEnd w:id="857"/>
    </w:p>
    <w:p w14:paraId="501914C3" w14:textId="0CAC5F30"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r w:rsidR="003F3732" w:rsidRPr="003F3732">
        <w:t xml:space="preserve"> in parts of the XML file outside the edition division</w:t>
      </w:r>
    </w:p>
    <w:p w14:paraId="6D3E697C" w14:textId="0D51A735" w:rsidR="00C02B8C" w:rsidRPr="00DD7CCF" w:rsidRDefault="004D2E67" w:rsidP="00E2714A">
      <w:pPr>
        <w:pStyle w:val="Lista2"/>
      </w:pPr>
      <w:r w:rsidRPr="00DD7CCF">
        <w:t xml:space="preserve">see </w:t>
      </w:r>
      <w:r w:rsidR="003C3D87" w:rsidRPr="00DD7CCF">
        <w:t>§</w:t>
      </w:r>
      <w:r w:rsidR="00270CD8">
        <w:fldChar w:fldCharType="begin"/>
      </w:r>
      <w:r w:rsidR="00270CD8">
        <w:instrText xml:space="preserve"> REF _Ref148532549 \r \h </w:instrText>
      </w:r>
      <w:r w:rsidR="00270CD8">
        <w:fldChar w:fldCharType="separate"/>
      </w:r>
      <w:r w:rsidR="004D1F94">
        <w:t>7.2</w:t>
      </w:r>
      <w:r w:rsidR="00270CD8">
        <w:fldChar w:fldCharType="end"/>
      </w:r>
      <w:r w:rsidRPr="00DD7CCF">
        <w:t xml:space="preserve"> about tagging language within the edition</w:t>
      </w:r>
    </w:p>
    <w:p w14:paraId="0E61A26D" w14:textId="5A81126C"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4D1F94">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7E2FC2E" w14:textId="6FB51128" w:rsidR="003F3732" w:rsidRDefault="003F3732" w:rsidP="003F3732">
      <w:pPr>
        <w:pStyle w:val="Lista"/>
      </w:pPr>
      <w:r w:rsidRPr="00B30777">
        <w:rPr>
          <w:rStyle w:val="Codeattribute"/>
        </w:rPr>
        <w:t>@xml:lang</w:t>
      </w:r>
      <w:r>
        <w:t xml:space="preserve"> (with the appropriate language tag as its value) </w:t>
      </w:r>
      <w:r w:rsidRPr="003F3732">
        <w:rPr>
          <w:b/>
          <w:bCs/>
        </w:rPr>
        <w:t>is mandatory</w:t>
      </w:r>
      <w:r>
        <w:t xml:space="preserve"> for words or phrases cited </w:t>
      </w:r>
      <w:r w:rsidRPr="003F3732">
        <w:rPr>
          <w:b/>
          <w:bCs/>
        </w:rPr>
        <w:t>in a modern language</w:t>
      </w:r>
      <w:r>
        <w:t xml:space="preserve"> other than that of the surrounding text (e.g. a French quotation in an English commentary)</w:t>
      </w:r>
    </w:p>
    <w:p w14:paraId="7AEF36DC" w14:textId="41A8470D" w:rsidR="003F3732" w:rsidRDefault="003F3732" w:rsidP="003F3732">
      <w:pPr>
        <w:pStyle w:val="Lista2"/>
      </w:pPr>
      <w:r>
        <w:t xml:space="preserve">however, do not overdo the tagging of modern foreign words: e.g. French or Latin loanwords commonly used in English should not be tagged as </w:t>
      </w:r>
      <w:r w:rsidRPr="003F3732">
        <w:rPr>
          <w:rStyle w:val="Code"/>
        </w:rPr>
        <w:t>&lt;foreign&gt;</w:t>
      </w:r>
      <w:r>
        <w:t xml:space="preserve"> at all</w:t>
      </w:r>
    </w:p>
    <w:p w14:paraId="6FBA960F" w14:textId="0B00782C" w:rsidR="003F3732" w:rsidRDefault="003F3732" w:rsidP="003F3732">
      <w:pPr>
        <w:pStyle w:val="Lista2"/>
      </w:pPr>
      <w:r w:rsidRPr="003F3732">
        <w:t xml:space="preserve">if you use transliteration to cite a modern language that normally uses a non-Latin script, the subtag </w:t>
      </w:r>
      <w:r w:rsidRPr="003802C1">
        <w:rPr>
          <w:rStyle w:val="Codevalue"/>
        </w:rPr>
        <w:t>-Latn</w:t>
      </w:r>
      <w:r w:rsidRPr="003F3732">
        <w:t xml:space="preserve"> must be added to the language tag as per §</w:t>
      </w:r>
      <w:r>
        <w:fldChar w:fldCharType="begin"/>
      </w:r>
      <w:r>
        <w:instrText xml:space="preserve"> REF _Ref43988969 \r \h </w:instrText>
      </w:r>
      <w:r>
        <w:fldChar w:fldCharType="separate"/>
      </w:r>
      <w:r w:rsidR="004D1F94">
        <w:t>10.3.1</w:t>
      </w:r>
      <w:r>
        <w:fldChar w:fldCharType="end"/>
      </w:r>
    </w:p>
    <w:p w14:paraId="4BBE1316" w14:textId="2F6FE140" w:rsidR="003F3732" w:rsidRDefault="003F3732" w:rsidP="003F3732">
      <w:pPr>
        <w:pStyle w:val="Lista"/>
      </w:pPr>
      <w:r w:rsidRPr="00B30777">
        <w:rPr>
          <w:rStyle w:val="Codeattribute"/>
        </w:rPr>
        <w:t>@xml:lang</w:t>
      </w:r>
      <w:r>
        <w:t xml:space="preserve"> </w:t>
      </w:r>
      <w:r w:rsidRPr="003F3732">
        <w:rPr>
          <w:b/>
          <w:bCs/>
        </w:rPr>
        <w:t>is not mandatory</w:t>
      </w:r>
      <w:r>
        <w:t xml:space="preserve"> for words or phrases </w:t>
      </w:r>
      <w:r w:rsidRPr="003F3732">
        <w:rPr>
          <w:b/>
          <w:bCs/>
        </w:rPr>
        <w:t>in a language of study</w:t>
      </w:r>
      <w:r>
        <w:t xml:space="preserve"> cited (tagged as </w:t>
      </w:r>
      <w:r w:rsidRPr="003F3732">
        <w:rPr>
          <w:rStyle w:val="Code"/>
        </w:rPr>
        <w:t>&lt;foreign&gt;</w:t>
      </w:r>
      <w:r>
        <w:t>) in a modern-language context</w:t>
      </w:r>
    </w:p>
    <w:p w14:paraId="55EF1BE4" w14:textId="1A893B90" w:rsidR="003F3732" w:rsidRDefault="003F3732" w:rsidP="003F3732">
      <w:pPr>
        <w:pStyle w:val="Lista2"/>
      </w:pPr>
      <w:r w:rsidRPr="00B30777">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14:paraId="510DDF0E" w14:textId="7975E1FB" w:rsidR="003F3732" w:rsidRDefault="003F3732" w:rsidP="003F3732">
      <w:pPr>
        <w:pStyle w:val="Lista3"/>
      </w:pPr>
      <w:r>
        <w:t xml:space="preserve">citations from the inscription in a translation, commentary or note (including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1C330523" w14:textId="77777777" w:rsidR="003F3732" w:rsidRDefault="003F3732" w:rsidP="003F3732">
      <w:pPr>
        <w:pStyle w:val="Lista3"/>
      </w:pPr>
      <w:r>
        <w:t>strings of text that are not meaningful in and of themselves, such as</w:t>
      </w:r>
    </w:p>
    <w:p w14:paraId="6C58DC84" w14:textId="52E11F6F" w:rsidR="003F3732" w:rsidRDefault="003F3732" w:rsidP="003F3732">
      <w:pPr>
        <w:pStyle w:val="Lista4"/>
      </w:pPr>
      <w:r>
        <w:t xml:space="preserve">single (transliterated)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281094C3" w14:textId="3247DD4D" w:rsidR="003F3732" w:rsidRDefault="003F3732" w:rsidP="003F3732">
      <w:pPr>
        <w:pStyle w:val="Lista4"/>
      </w:pPr>
      <w:r>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360DD4ED" w14:textId="3CA764D1" w:rsidR="003F3732" w:rsidRDefault="003F3732" w:rsidP="0079360D">
      <w:pPr>
        <w:pStyle w:val="Lista3"/>
      </w:pPr>
      <w:r>
        <w:t xml:space="preserve">in each of these cases, using </w:t>
      </w:r>
      <w:r w:rsidRPr="00B30777">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14:paraId="6F2D0EE9" w14:textId="77777777" w:rsidR="00C02B8C" w:rsidRPr="00DD7CCF" w:rsidRDefault="008525C6" w:rsidP="0079360D">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79360D">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423CB269" w:rsidR="00C02B8C" w:rsidRDefault="003F3732" w:rsidP="0079360D">
      <w:pPr>
        <w:pStyle w:val="Lista3"/>
      </w:pPr>
      <w:r w:rsidRPr="003F3732">
        <w:t>for text cited in one of the languages</w:t>
      </w:r>
      <w:r>
        <w:t xml:space="preserve"> </w:t>
      </w:r>
      <w:r w:rsidR="004D2E67" w:rsidRPr="00DD7CCF">
        <w:t xml:space="preserve">of a multilingual inscription </w:t>
      </w:r>
      <w:r w:rsidR="004D2E67" w:rsidRPr="00E24F87">
        <w:rPr>
          <w:noProof/>
        </w:rPr>
        <w:t>(</w:t>
      </w:r>
      <w:r w:rsidR="004D2E67" w:rsidRPr="00DD7CCF">
        <w:t>i.e. those encoded for certain textpart divisions or smaller sections of the edition)</w:t>
      </w:r>
    </w:p>
    <w:p w14:paraId="2D135500" w14:textId="54E7F8A1" w:rsidR="00D3108A" w:rsidRDefault="00D3108A" w:rsidP="0079360D">
      <w:pPr>
        <w:pStyle w:val="Lista3"/>
      </w:pPr>
      <w:r w:rsidRPr="00D3108A">
        <w:lastRenderedPageBreak/>
        <w:t>for terms cited in a dictionary reference (§</w:t>
      </w:r>
      <w:r>
        <w:fldChar w:fldCharType="begin"/>
      </w:r>
      <w:r>
        <w:instrText xml:space="preserve"> REF _Ref43989849 \r \h </w:instrText>
      </w:r>
      <w:r>
        <w:fldChar w:fldCharType="separate"/>
      </w:r>
      <w:r w:rsidR="004D1F94">
        <w:t>10.4.5</w:t>
      </w:r>
      <w:r>
        <w:fldChar w:fldCharType="end"/>
      </w:r>
      <w:r w:rsidRPr="00D3108A">
        <w:t>)</w:t>
      </w:r>
    </w:p>
    <w:p w14:paraId="53D408CF" w14:textId="6AACBD5D" w:rsidR="0079360D" w:rsidRDefault="0079360D" w:rsidP="00A25D88">
      <w:pPr>
        <w:pStyle w:val="Lista2"/>
      </w:pPr>
      <w:r>
        <w:t xml:space="preserve">when you choose to use </w:t>
      </w:r>
      <w:r w:rsidRPr="00B30777">
        <w:rPr>
          <w:rStyle w:val="Codeattribute"/>
        </w:rPr>
        <w:t>@xml:lang</w:t>
      </w:r>
      <w:r>
        <w:t xml:space="preserve"> in any of these non-mandatory cases, do not forget to include </w:t>
      </w:r>
      <w:r w:rsidRPr="003F3732">
        <w:t xml:space="preserve">the subtag </w:t>
      </w:r>
      <w:r w:rsidRPr="003802C1">
        <w:rPr>
          <w:rStyle w:val="Codevalue"/>
        </w:rPr>
        <w:t>-Latn</w:t>
      </w:r>
      <w:r w:rsidRPr="003F3732">
        <w:t xml:space="preserve"> as per §</w:t>
      </w:r>
      <w:r>
        <w:fldChar w:fldCharType="begin"/>
      </w:r>
      <w:r>
        <w:instrText xml:space="preserve"> REF _Ref43988969 \r \h </w:instrText>
      </w:r>
      <w:r>
        <w:fldChar w:fldCharType="separate"/>
      </w:r>
      <w:r w:rsidR="004D1F94">
        <w:t>10.3.1</w:t>
      </w:r>
      <w:r>
        <w:fldChar w:fldCharType="end"/>
      </w:r>
    </w:p>
    <w:p w14:paraId="6106CE29" w14:textId="3DDBA7E3" w:rsidR="00BD4ADC" w:rsidRDefault="00BD4ADC" w:rsidP="00BD4ADC">
      <w:pPr>
        <w:pStyle w:val="Lista"/>
      </w:pPr>
      <w:r>
        <w:t xml:space="preserve">the encoding of the original script with </w:t>
      </w:r>
      <w:r w:rsidRPr="00BD4ADC">
        <w:rPr>
          <w:rStyle w:val="Codeattribute"/>
        </w:rPr>
        <w:t>@rendition</w:t>
      </w:r>
      <w:r>
        <w:t xml:space="preserve"> (§</w:t>
      </w:r>
      <w:r>
        <w:fldChar w:fldCharType="begin"/>
      </w:r>
      <w:r>
        <w:instrText xml:space="preserve"> REF _Ref43985361 \r \h </w:instrText>
      </w:r>
      <w:r>
        <w:fldChar w:fldCharType="separate"/>
      </w:r>
      <w:r w:rsidR="004D1F94">
        <w:t>7.5.5</w:t>
      </w:r>
      <w:r>
        <w:fldChar w:fldCharType="end"/>
      </w:r>
      <w:r>
        <w:t>) should generally be avoided when citing text in a modern-language context</w:t>
      </w:r>
    </w:p>
    <w:p w14:paraId="3ED49332" w14:textId="43FF9094" w:rsidR="00BD4ADC" w:rsidRPr="00DD7CCF" w:rsidRDefault="00BD4ADC" w:rsidP="00BD4ADC">
      <w:pPr>
        <w:pStyle w:val="Lista"/>
      </w:pPr>
      <w:r>
        <w:t>but when text from an inscription is cited with full editorial markup for the sake of complete accuracy (§</w:t>
      </w:r>
      <w:r>
        <w:fldChar w:fldCharType="begin"/>
      </w:r>
      <w:r>
        <w:instrText xml:space="preserve"> REF _Ref43990337 \r \h </w:instrText>
      </w:r>
      <w:r>
        <w:fldChar w:fldCharType="separate"/>
      </w:r>
      <w:r w:rsidR="004D1F94">
        <w:t>10.1</w:t>
      </w:r>
      <w:r>
        <w:fldChar w:fldCharType="end"/>
      </w:r>
      <w:r>
        <w:t>), then such encoding may also be retained</w:t>
      </w:r>
    </w:p>
    <w:p w14:paraId="59EB29A8" w14:textId="282195D2" w:rsidR="00C02B8C" w:rsidRPr="00DD7CCF" w:rsidRDefault="004D2E67" w:rsidP="00EB2024">
      <w:pPr>
        <w:pStyle w:val="Cmsor2"/>
      </w:pPr>
      <w:bookmarkStart w:id="858" w:name="_yj9mfyez22i9" w:colFirst="0" w:colLast="0"/>
      <w:bookmarkStart w:id="859" w:name="_Toc182838397"/>
      <w:bookmarkEnd w:id="858"/>
      <w:r w:rsidRPr="00DD7CCF">
        <w:t xml:space="preserve">Notes, </w:t>
      </w:r>
      <w:r w:rsidR="006733B4" w:rsidRPr="00DD7CCF">
        <w:t>quotations and references</w:t>
      </w:r>
      <w:bookmarkEnd w:id="859"/>
    </w:p>
    <w:p w14:paraId="2DA9F7C9" w14:textId="178D1B15" w:rsidR="00C02B8C" w:rsidRPr="00DD7CCF" w:rsidRDefault="004D2E67" w:rsidP="00EB2024">
      <w:pPr>
        <w:pStyle w:val="Cmsor3"/>
      </w:pPr>
      <w:bookmarkStart w:id="860" w:name="_awz2oua7qthd" w:colFirst="0" w:colLast="0"/>
      <w:bookmarkStart w:id="861" w:name="_Ref43989684"/>
      <w:bookmarkStart w:id="862" w:name="_Toc182838398"/>
      <w:bookmarkEnd w:id="860"/>
      <w:r w:rsidRPr="00DD7CCF">
        <w:t>Encoding notes</w:t>
      </w:r>
      <w:bookmarkEnd w:id="861"/>
      <w:bookmarkEnd w:id="862"/>
    </w:p>
    <w:p w14:paraId="6C93A71E" w14:textId="46503316" w:rsidR="00C02B8C" w:rsidRPr="00DD7CCF" w:rsidRDefault="0013797B" w:rsidP="00E2714A">
      <w:pPr>
        <w:pStyle w:val="Lista"/>
      </w:pPr>
      <w:r w:rsidRPr="0013797B">
        <w:t>in our project’s XML files, notes may only be used in the following contexts:</w:t>
      </w:r>
    </w:p>
    <w:p w14:paraId="729F49D0" w14:textId="2A83AB1F" w:rsidR="0013797B" w:rsidRDefault="0013797B" w:rsidP="0013797B">
      <w:pPr>
        <w:pStyle w:val="Lista2"/>
      </w:pPr>
      <w:r>
        <w:t xml:space="preserve">in parts of the </w:t>
      </w:r>
      <w:r w:rsidRPr="0013797B">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rsidR="004D1F94">
        <w:t>9.4.4</w:t>
      </w:r>
      <w:r>
        <w:fldChar w:fldCharType="end"/>
      </w:r>
      <w:r>
        <w:t>) within the bibliography</w:t>
      </w:r>
    </w:p>
    <w:p w14:paraId="63DFA081" w14:textId="31990324" w:rsidR="0013797B" w:rsidRDefault="0013797B" w:rsidP="0013797B">
      <w:pPr>
        <w:pStyle w:val="Lista2"/>
      </w:pPr>
      <w:r>
        <w:t xml:space="preserve">in the critical apparatus, notes may appear as the last child element of an </w:t>
      </w:r>
      <w:r w:rsidRPr="0013797B">
        <w:rPr>
          <w:rStyle w:val="Code"/>
        </w:rPr>
        <w:t>&lt;app&gt;</w:t>
      </w:r>
      <w:r>
        <w:t xml:space="preserve"> element (§</w:t>
      </w:r>
      <w:r>
        <w:fldChar w:fldCharType="begin"/>
      </w:r>
      <w:r>
        <w:instrText xml:space="preserve"> REF _Ref43988104 \r \h </w:instrText>
      </w:r>
      <w:r>
        <w:fldChar w:fldCharType="separate"/>
      </w:r>
      <w:r w:rsidR="004D1F94">
        <w:t>9.1.7</w:t>
      </w:r>
      <w:r>
        <w:fldChar w:fldCharType="end"/>
      </w:r>
      <w:r>
        <w:t>), but not at any other place, for instance within the lemma or a particular reading</w:t>
      </w:r>
    </w:p>
    <w:p w14:paraId="151D5D17" w14:textId="48E6867F" w:rsidR="0013797B" w:rsidRDefault="0013797B" w:rsidP="0013797B">
      <w:pPr>
        <w:pStyle w:val="Lista2"/>
      </w:pPr>
      <w:r>
        <w:t xml:space="preserve">in the structured bibliography, notes may appear as the last child element of a </w:t>
      </w:r>
      <w:r w:rsidRPr="0013797B">
        <w:rPr>
          <w:rStyle w:val="Code"/>
        </w:rPr>
        <w:t>&lt;bibl&gt;</w:t>
      </w:r>
      <w:r>
        <w:t xml:space="preserve"> element (§</w:t>
      </w:r>
      <w:r>
        <w:fldChar w:fldCharType="begin"/>
      </w:r>
      <w:r>
        <w:instrText xml:space="preserve"> REF _Ref63676627 \r \h </w:instrText>
      </w:r>
      <w:r>
        <w:fldChar w:fldCharType="separate"/>
      </w:r>
      <w:r w:rsidR="004D1F94">
        <w:t>9.4.2</w:t>
      </w:r>
      <w:r>
        <w:fldChar w:fldCharType="end"/>
      </w:r>
      <w:r>
        <w:t xml:space="preserve">), but not at any other place, for instance before a </w:t>
      </w:r>
      <w:r w:rsidRPr="0013797B">
        <w:rPr>
          <w:rStyle w:val="Code"/>
        </w:rPr>
        <w:t>&lt;citedRange&gt;</w:t>
      </w:r>
      <w:r>
        <w:t xml:space="preserve"> element </w:t>
      </w:r>
    </w:p>
    <w:p w14:paraId="2289083C" w14:textId="77777777" w:rsidR="0013797B" w:rsidRDefault="0013797B" w:rsidP="0013797B">
      <w:pPr>
        <w:pStyle w:val="Lista3"/>
      </w:pPr>
      <w:r>
        <w:t xml:space="preserve">please note that, to avoid complications of interpretation and display, notes must not be used within a </w:t>
      </w:r>
      <w:r w:rsidRPr="0013797B">
        <w:rPr>
          <w:rStyle w:val="Code"/>
        </w:rPr>
        <w:t>&lt;bibl&gt;</w:t>
      </w:r>
      <w:r>
        <w:t xml:space="preserve"> element outside the structured bibliography (e.g. in the epigraphic lemma or the commentary); if you wish to attach a note to a bibliographic citation in such contexts, place the </w:t>
      </w:r>
      <w:r w:rsidRPr="0013797B">
        <w:rPr>
          <w:rStyle w:val="Code"/>
        </w:rPr>
        <w:t>&lt;note&gt;</w:t>
      </w:r>
      <w:r>
        <w:t xml:space="preserve"> element right after the end-tag </w:t>
      </w:r>
      <w:r w:rsidRPr="0013797B">
        <w:rPr>
          <w:rStyle w:val="Code"/>
        </w:rPr>
        <w:t>&lt;/bibl&gt;</w:t>
      </w:r>
    </w:p>
    <w:p w14:paraId="777F2693" w14:textId="0DC4BAD9"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112AAF38"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within </w:t>
      </w:r>
      <w:r w:rsidRPr="00DD7CCF">
        <w:rPr>
          <w:rStyle w:val="Code"/>
        </w:rPr>
        <w:t>&lt;app&gt;</w:t>
      </w:r>
      <w:r w:rsidRPr="00DD7CCF">
        <w:t xml:space="preserve"> in </w:t>
      </w:r>
      <w:r w:rsidR="0013797B">
        <w:t xml:space="preserve">the </w:t>
      </w:r>
      <w:r w:rsidRPr="00DD7CCF">
        <w:t>apparatus</w:t>
      </w:r>
      <w:r w:rsidR="0013797B">
        <w:t xml:space="preserve">, and </w:t>
      </w:r>
      <w:r w:rsidR="0013797B" w:rsidRPr="00DD7CCF">
        <w:t xml:space="preserve">within </w:t>
      </w:r>
      <w:r w:rsidR="0013797B" w:rsidRPr="00DD7CCF">
        <w:rPr>
          <w:rStyle w:val="Code"/>
        </w:rPr>
        <w:t>&lt;</w:t>
      </w:r>
      <w:r w:rsidR="0013797B">
        <w:rPr>
          <w:rStyle w:val="Code"/>
        </w:rPr>
        <w:t>bibl</w:t>
      </w:r>
      <w:r w:rsidR="0013797B" w:rsidRPr="00DD7CCF">
        <w:rPr>
          <w:rStyle w:val="Code"/>
        </w:rPr>
        <w:t>&gt;</w:t>
      </w:r>
      <w:r w:rsidR="0013797B" w:rsidRPr="00DD7CCF">
        <w:t xml:space="preserve"> in </w:t>
      </w:r>
      <w:r w:rsidR="0013797B">
        <w:t>the structured bibliography</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16EC9496"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4D1F94">
        <w:t>10.6.1</w:t>
      </w:r>
      <w:r w:rsidR="0082156E" w:rsidRPr="00DD7CCF">
        <w:fldChar w:fldCharType="end"/>
      </w:r>
      <w:r w:rsidRPr="00DD7CCF">
        <w:t>) if the note is by you and/or another project member</w:t>
      </w:r>
    </w:p>
    <w:p w14:paraId="1CE22B10" w14:textId="43AE9425"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4D1F94">
        <w:t>10.6.2</w:t>
      </w:r>
      <w:r w:rsidR="0082156E" w:rsidRPr="00DD7CCF">
        <w:fldChar w:fldCharType="end"/>
      </w:r>
      <w:r w:rsidRPr="00DD7CCF">
        <w:t>) if the note is adopted verbatim from a publication</w:t>
      </w:r>
    </w:p>
    <w:p w14:paraId="2B9ABE6F" w14:textId="21A4239A" w:rsidR="00C02B8C" w:rsidRPr="00DD7CCF" w:rsidRDefault="004D2E67" w:rsidP="00E2714A">
      <w:pPr>
        <w:pStyle w:val="Lista3"/>
      </w:pPr>
      <w:r w:rsidRPr="00DD7CCF">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4D1F94">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524FECB5" w14:textId="77777777" w:rsidR="0013797B" w:rsidRDefault="0013797B" w:rsidP="0013797B">
      <w:pPr>
        <w:pStyle w:val="Lista2"/>
      </w:pPr>
      <w:r>
        <w:t xml:space="preserve">notes may also contain markup used in the edition division, such as </w:t>
      </w:r>
      <w:r w:rsidRPr="0013797B">
        <w:rPr>
          <w:rStyle w:val="Code"/>
        </w:rPr>
        <w:t>&lt;unclear&gt;</w:t>
      </w:r>
      <w:r>
        <w:t xml:space="preserve"> and </w:t>
      </w:r>
      <w:r w:rsidRPr="0013797B">
        <w:rPr>
          <w:rStyle w:val="Code"/>
        </w:rPr>
        <w:t>&lt;gap&gt;</w:t>
      </w:r>
      <w:r>
        <w:t xml:space="preserve"> (etc.), to be used where necessary in citing and discussing primary text in a diplomatic form</w:t>
      </w:r>
    </w:p>
    <w:p w14:paraId="5F38B8D0" w14:textId="77777777" w:rsidR="0013797B" w:rsidRDefault="0013797B" w:rsidP="0013797B">
      <w:pPr>
        <w:pStyle w:val="Lista2"/>
      </w:pPr>
      <w:r>
        <w:t>notes may not contain further notes (this is not a technical requirement but a convention we shall observe to reduce complication)</w:t>
      </w:r>
    </w:p>
    <w:p w14:paraId="7B9C55AB" w14:textId="77777777" w:rsidR="00C02B8C" w:rsidRPr="00DD7CCF" w:rsidRDefault="004D2E67" w:rsidP="00E2714A">
      <w:pPr>
        <w:pStyle w:val="Lista2"/>
      </w:pPr>
      <w:r w:rsidRPr="00DD7CCF">
        <w:lastRenderedPageBreak/>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EB2024">
      <w:pPr>
        <w:pStyle w:val="Cmsor3"/>
      </w:pPr>
      <w:bookmarkStart w:id="863" w:name="_wsjjvbttqmtg" w:colFirst="0" w:colLast="0"/>
      <w:bookmarkStart w:id="864" w:name="_Toc182838399"/>
      <w:bookmarkEnd w:id="863"/>
      <w:r w:rsidRPr="00DD7CCF">
        <w:t>Encoding titles</w:t>
      </w:r>
      <w:bookmarkEnd w:id="864"/>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7F7317D4"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4D1F94">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51481D97"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7F02C3">
        <w:fldChar w:fldCharType="begin"/>
      </w:r>
      <w:r w:rsidR="007F02C3">
        <w:instrText xml:space="preserve"> REF _Ref148531705 \r \h </w:instrText>
      </w:r>
      <w:r w:rsidR="007F02C3">
        <w:fldChar w:fldCharType="separate"/>
      </w:r>
      <w:r w:rsidR="004D1F94">
        <w:t>10.4.6</w:t>
      </w:r>
      <w:r w:rsidR="007F02C3">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EB2024">
      <w:pPr>
        <w:pStyle w:val="Cmsor3"/>
      </w:pPr>
      <w:bookmarkStart w:id="865" w:name="_57tiei7g7b2r" w:colFirst="0" w:colLast="0"/>
      <w:bookmarkStart w:id="866" w:name="_Toc182838400"/>
      <w:bookmarkEnd w:id="865"/>
      <w:r w:rsidRPr="00DD7CCF">
        <w:t>Quotations without an encoded reference</w:t>
      </w:r>
      <w:bookmarkEnd w:id="866"/>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58057A32" w14:textId="6F7EBAB1" w:rsidR="00BD4ADC" w:rsidRDefault="00BD4ADC" w:rsidP="00BD4ADC">
      <w:pPr>
        <w:pStyle w:val="Lista"/>
      </w:pPr>
      <w:r>
        <w:t xml:space="preserve">text quoted from a primary source in the original language, to be displayed in italics without quotation marks, shall not be marked up in this way, but must be tagged as </w:t>
      </w:r>
      <w:r w:rsidRPr="00BD4ADC">
        <w:rPr>
          <w:rStyle w:val="Code"/>
        </w:rPr>
        <w:t>&lt;foreign&gt;</w:t>
      </w:r>
      <w:r>
        <w:t xml:space="preserve"> as per §</w:t>
      </w:r>
      <w:r>
        <w:fldChar w:fldCharType="begin"/>
      </w:r>
      <w:r>
        <w:instrText xml:space="preserve"> REF _Ref43986658 \r \h </w:instrText>
      </w:r>
      <w:r>
        <w:fldChar w:fldCharType="separate"/>
      </w:r>
      <w:r w:rsidR="004D1F94">
        <w:t>10.3.3</w:t>
      </w:r>
      <w:r>
        <w:fldChar w:fldCharType="end"/>
      </w:r>
    </w:p>
    <w:p w14:paraId="73B513BD" w14:textId="3562E7EC" w:rsidR="00C02B8C" w:rsidRPr="00DD7CCF" w:rsidRDefault="00BD4ADC" w:rsidP="00BD4ADC">
      <w:pPr>
        <w:pStyle w:val="Lista"/>
      </w:pPr>
      <w:r w:rsidRPr="00DD7CCF">
        <w:t xml:space="preserve"> </w:t>
      </w:r>
      <w:r w:rsidR="004D2E67" w:rsidRPr="00DD7CCF">
        <w:t xml:space="preserve">if you use </w:t>
      </w:r>
      <w:r w:rsidR="004D2E67" w:rsidRPr="00DD7CCF">
        <w:rPr>
          <w:rStyle w:val="Code"/>
        </w:rPr>
        <w:t>&lt;q&gt;</w:t>
      </w:r>
      <w:r w:rsidR="004D2E67" w:rsidRPr="00DD7CCF">
        <w:t xml:space="preserve"> to quote text in a modern language other than that of the surrounding text, use </w:t>
      </w:r>
      <w:r w:rsidR="008525C6" w:rsidRPr="00B30777">
        <w:rPr>
          <w:rStyle w:val="Codeattribute"/>
        </w:rPr>
        <w:t>@xml:</w:t>
      </w:r>
      <w:r w:rsidR="004D2E67" w:rsidRPr="00B30777">
        <w:rPr>
          <w:rStyle w:val="Codeattribute"/>
        </w:rPr>
        <w:t>lang</w:t>
      </w:r>
      <w:r w:rsidR="004D2E67" w:rsidRPr="00DD7CCF">
        <w:t xml:space="preserve"> on the </w:t>
      </w:r>
      <w:r w:rsidR="004D2E67" w:rsidRPr="00DD7CCF">
        <w:rPr>
          <w:rStyle w:val="Code"/>
        </w:rPr>
        <w:t>&lt;q&gt;</w:t>
      </w:r>
      <w:r w:rsidR="004D2E67"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4D1F94">
        <w:t>10.3.2</w:t>
      </w:r>
      <w:r w:rsidR="00284D70" w:rsidRPr="00DD7CCF">
        <w:fldChar w:fldCharType="end"/>
      </w:r>
    </w:p>
    <w:p w14:paraId="3A3FEF9F" w14:textId="77777777" w:rsidR="00BD4ADC" w:rsidRDefault="00BD4ADC" w:rsidP="00BD4ADC">
      <w:pPr>
        <w:pStyle w:val="Lista"/>
      </w:pPr>
      <w:r>
        <w:t xml:space="preserve">to create a </w:t>
      </w:r>
      <w:commentRangeStart w:id="867"/>
      <w:r w:rsidRPr="00BD4ADC">
        <w:rPr>
          <w:b/>
          <w:bCs/>
        </w:rPr>
        <w:t>block quote</w:t>
      </w:r>
      <w:commentRangeEnd w:id="867"/>
      <w:r w:rsidR="00F857C5">
        <w:rPr>
          <w:rStyle w:val="Jegyzethivatkozs"/>
          <w:rFonts w:cs="Mangal"/>
        </w:rPr>
        <w:commentReference w:id="867"/>
      </w:r>
      <w:r>
        <w:t xml:space="preserve">, proceed as above but add </w:t>
      </w:r>
      <w:r w:rsidRPr="00BD4ADC">
        <w:rPr>
          <w:rStyle w:val="Codeattribute"/>
        </w:rPr>
        <w:t>@rend</w:t>
      </w:r>
      <w:r w:rsidRPr="0062102A">
        <w:rPr>
          <w:rStyle w:val="Codetext"/>
        </w:rPr>
        <w:t>=</w:t>
      </w:r>
      <w:r w:rsidRPr="00BD4ADC">
        <w:rPr>
          <w:rStyle w:val="Codevalue"/>
        </w:rPr>
        <w:t>"block"</w:t>
      </w:r>
      <w:r>
        <w:t xml:space="preserve"> to the </w:t>
      </w:r>
      <w:r w:rsidRPr="00BD4ADC">
        <w:rPr>
          <w:rStyle w:val="Code"/>
        </w:rPr>
        <w:t>&lt;q&gt;</w:t>
      </w:r>
      <w:r>
        <w:t xml:space="preserve"> element</w:t>
      </w:r>
    </w:p>
    <w:p w14:paraId="04C332C0" w14:textId="6DA27584" w:rsidR="00C02B8C" w:rsidRPr="00DD7CCF" w:rsidRDefault="00BD4ADC" w:rsidP="00BD4ADC">
      <w:pPr>
        <w:pStyle w:val="Lista2"/>
      </w:pPr>
      <w:r>
        <w:t>text quoted in this way will be displayed as a separate indented paragraph without quotation marks</w:t>
      </w:r>
    </w:p>
    <w:p w14:paraId="4F7E913E" w14:textId="77777777" w:rsidR="00C02B8C" w:rsidRPr="00DD7CCF" w:rsidRDefault="004D2E67" w:rsidP="00EB2024">
      <w:pPr>
        <w:pStyle w:val="Cmsor3"/>
      </w:pPr>
      <w:bookmarkStart w:id="868" w:name="_oux10a9n6xn3" w:colFirst="0" w:colLast="0"/>
      <w:bookmarkStart w:id="869" w:name="_Ref43990078"/>
      <w:bookmarkStart w:id="870" w:name="_Toc182838401"/>
      <w:bookmarkEnd w:id="868"/>
      <w:r w:rsidRPr="00DD7CCF">
        <w:t>Quoting published material</w:t>
      </w:r>
      <w:bookmarkEnd w:id="869"/>
      <w:bookmarkEnd w:id="870"/>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lastRenderedPageBreak/>
        <w:t xml:space="preserve">within </w:t>
      </w:r>
      <w:r w:rsidRPr="00DD7CCF">
        <w:rPr>
          <w:rStyle w:val="Code"/>
        </w:rPr>
        <w:t>&lt;cit&gt;</w:t>
      </w:r>
      <w:r w:rsidRPr="00DD7CCF">
        <w:t xml:space="preserve">, wrap the quoted text in the element </w:t>
      </w:r>
      <w:r w:rsidRPr="00DD7CCF">
        <w:rPr>
          <w:rStyle w:val="Code"/>
        </w:rPr>
        <w:t>&lt;quote&gt;</w:t>
      </w:r>
    </w:p>
    <w:p w14:paraId="37D9FE7E" w14:textId="6B793948"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4D1F94">
        <w:t>10.4.5</w:t>
      </w:r>
      <w:r w:rsidR="0082156E" w:rsidRPr="00DD7CCF">
        <w:fldChar w:fldCharType="end"/>
      </w:r>
      <w:r w:rsidRPr="00DD7CCF">
        <w:t xml:space="preserve"> to specify the source of the quotation</w:t>
      </w:r>
      <w:r w:rsidRPr="006B5499">
        <w:rPr>
          <w:rStyle w:val="Lbjegyzet-hivatkozs"/>
        </w:rPr>
        <w:footnoteReference w:id="59"/>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BD4ADC">
      <w:pPr>
        <w:pStyle w:val="Lista"/>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EB2024">
      <w:pPr>
        <w:pStyle w:val="Cmsor3"/>
      </w:pPr>
      <w:bookmarkStart w:id="871" w:name="_dx7skv6pu8qf" w:colFirst="0" w:colLast="0"/>
      <w:bookmarkStart w:id="872" w:name="_Ref43989849"/>
      <w:bookmarkStart w:id="873" w:name="_Toc182838402"/>
      <w:bookmarkEnd w:id="871"/>
      <w:r w:rsidRPr="00DD7CCF">
        <w:t>Bibliographic citations</w:t>
      </w:r>
      <w:bookmarkEnd w:id="872"/>
      <w:bookmarkEnd w:id="873"/>
    </w:p>
    <w:p w14:paraId="01AEED06" w14:textId="5E12B6D0"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4D1F94">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w:t>
      </w:r>
      <w:r w:rsidRPr="009D6CED">
        <w:rPr>
          <w:b/>
          <w:bCs/>
        </w:rPr>
        <w:t>refer to page numbers</w:t>
      </w:r>
      <w:r w:rsidRPr="00DD7CCF">
        <w:t xml:space="preserve">,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3C6A355C" w14:textId="441BB132" w:rsidR="00BD4ADC" w:rsidRDefault="000E6595" w:rsidP="00BD4ADC">
      <w:pPr>
        <w:pStyle w:val="Lista2"/>
      </w:pPr>
      <w:r w:rsidRPr="000E6595">
        <w:t xml:space="preserve">unless an entire publication is being referred to, </w:t>
      </w:r>
      <w:r w:rsidR="00BD4ADC" w:rsidRPr="00BD4ADC">
        <w:rPr>
          <w:b/>
          <w:bCs/>
        </w:rPr>
        <w:t>specifying a page number or range is mandatory</w:t>
      </w:r>
      <w:r w:rsidR="00BD4ADC">
        <w:t xml:space="preserve"> except for</w:t>
      </w:r>
    </w:p>
    <w:p w14:paraId="518DD247" w14:textId="77777777" w:rsidR="00BD4ADC" w:rsidRDefault="00BD4ADC" w:rsidP="00BD4ADC">
      <w:pPr>
        <w:pStyle w:val="Lista3"/>
      </w:pPr>
      <w:r>
        <w:t>references that do not involve a numbered page</w:t>
      </w:r>
    </w:p>
    <w:p w14:paraId="48C8CF0D" w14:textId="77777777" w:rsidR="00BD4ADC" w:rsidRDefault="00BD4ADC" w:rsidP="00BD4ADC">
      <w:pPr>
        <w:pStyle w:val="Lista3"/>
      </w:pPr>
      <w:r>
        <w:t>references that, by general scholarly convention, do not include a page range, such as dictionary entries, sections from grammars, and some anthologies of inscriptions</w:t>
      </w:r>
    </w:p>
    <w:p w14:paraId="5ABBF6B8" w14:textId="77777777" w:rsidR="00BD4ADC" w:rsidRDefault="00BD4ADC" w:rsidP="00F04F4C">
      <w:pPr>
        <w:pStyle w:val="Lista4"/>
      </w:pPr>
      <w:r>
        <w:t>in such cases, any unique set of one or more relevant identifiers (listed below) should be used instead of or in addition to a page range</w:t>
      </w:r>
    </w:p>
    <w:p w14:paraId="1FF66A85" w14:textId="77777777" w:rsidR="00F04F4C" w:rsidRDefault="00F04F4C" w:rsidP="00F04F4C">
      <w:pPr>
        <w:pStyle w:val="Lista3"/>
      </w:pPr>
      <w:r w:rsidRPr="00F04F4C">
        <w:t>other identifiers may always be used in addition to, but not instead of, a page range</w:t>
      </w:r>
    </w:p>
    <w:p w14:paraId="59763801" w14:textId="388BF8BC" w:rsidR="00C02B8C" w:rsidRPr="00DD7CCF" w:rsidRDefault="004D2E67" w:rsidP="00BD4ADC">
      <w:pPr>
        <w:pStyle w:val="Lista2"/>
      </w:pPr>
      <w:r w:rsidRPr="00DD7CCF">
        <w:t xml:space="preserve">to </w:t>
      </w:r>
      <w:r w:rsidRPr="009D6CED">
        <w:rPr>
          <w:b/>
          <w:bCs/>
        </w:rPr>
        <w:t xml:space="preserve">refer to an </w:t>
      </w:r>
      <w:r w:rsidR="00F04F4C">
        <w:rPr>
          <w:b/>
          <w:bCs/>
        </w:rPr>
        <w:t>identifier</w:t>
      </w:r>
      <w:r w:rsidRPr="009D6CED">
        <w:rPr>
          <w:b/>
          <w:bCs/>
        </w:rPr>
        <w:t xml:space="preserve"> other than a page</w:t>
      </w:r>
      <w:r w:rsidRPr="00DD7CCF">
        <w:t xml:space="preserv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r w:rsidR="000E6595">
        <w:t>, and formulate the contents of the element accordingly</w:t>
      </w:r>
    </w:p>
    <w:p w14:paraId="274F7640" w14:textId="38F06A8E"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r w:rsidR="000E6595">
        <w:t>, with contents as described above for the default</w:t>
      </w:r>
    </w:p>
    <w:p w14:paraId="56570FDB" w14:textId="7CD6210F" w:rsidR="00C02B8C" w:rsidRPr="00DD7CCF" w:rsidRDefault="00303844" w:rsidP="00E2714A">
      <w:pPr>
        <w:pStyle w:val="Lista3"/>
      </w:pPr>
      <w:r w:rsidRPr="00303844">
        <w:rPr>
          <w:rStyle w:val="Codevalue"/>
        </w:rPr>
        <w:t>"volume"</w:t>
      </w:r>
      <w:r w:rsidR="004D2E67" w:rsidRPr="00DD7CCF">
        <w:t xml:space="preserve"> for multi-volume publications</w:t>
      </w:r>
      <w:r w:rsidR="006C5664">
        <w:t>, @@@this and below values: pending decision on which units will have plural displays</w:t>
      </w:r>
    </w:p>
    <w:p w14:paraId="52971D31" w14:textId="62B7841B" w:rsidR="00F04F4C" w:rsidRDefault="00F04F4C" w:rsidP="00F04F4C">
      <w:pPr>
        <w:pStyle w:val="Lista3"/>
      </w:pPr>
      <w:r w:rsidRPr="00F04F4C">
        <w:rPr>
          <w:rStyle w:val="Codevalue"/>
        </w:rPr>
        <w:t>"book"</w:t>
      </w:r>
      <w:r w:rsidRPr="00F04F4C">
        <w:t xml:space="preserve"> where a single-volume publication is divided into “books” within each of which a reference system is restarted (such as Sircar’s </w:t>
      </w:r>
      <w:r w:rsidRPr="00F04F4C">
        <w:rPr>
          <w:i/>
          <w:iCs/>
        </w:rPr>
        <w:t>Indian Inscriptions</w:t>
      </w:r>
      <w:r w:rsidRPr="00F04F4C">
        <w:t>, where item numbers are restarted in each “book” of both volumes)</w:t>
      </w:r>
    </w:p>
    <w:p w14:paraId="266EAFEF" w14:textId="77777777" w:rsidR="00F04F4C" w:rsidRPr="00DD7CCF" w:rsidRDefault="00F04F4C" w:rsidP="00F04F4C">
      <w:pPr>
        <w:pStyle w:val="Lista3"/>
      </w:pPr>
      <w:r w:rsidRPr="00303844">
        <w:rPr>
          <w:rStyle w:val="Codevalue"/>
        </w:rPr>
        <w:lastRenderedPageBreak/>
        <w:t>"part"</w:t>
      </w:r>
      <w:r w:rsidRPr="00DD7CCF">
        <w:t xml:space="preserve"> to distinguish sections of publications where identical page numbers re-occur within a single volume </w:t>
      </w:r>
      <w:r w:rsidRPr="00E24F87">
        <w:rPr>
          <w:noProof/>
        </w:rPr>
        <w:t>(</w:t>
      </w:r>
      <w:r w:rsidRPr="00DD7CCF">
        <w:t>such as Epigraphia Carnatica)</w:t>
      </w:r>
    </w:p>
    <w:p w14:paraId="3553DAC6" w14:textId="4BA8E2FB" w:rsidR="00F04F4C" w:rsidRPr="00F04F4C" w:rsidRDefault="00F04F4C" w:rsidP="00F04F4C">
      <w:pPr>
        <w:pStyle w:val="Lista3"/>
      </w:pPr>
      <w:r w:rsidRPr="00F04F4C">
        <w:rPr>
          <w:rStyle w:val="Codevalue"/>
        </w:rPr>
        <w:t>"section"</w:t>
      </w:r>
      <w:r w:rsidRPr="00F04F4C">
        <w:t xml:space="preserve"> for one of many </w:t>
      </w:r>
      <w:commentRangeStart w:id="874"/>
      <w:r w:rsidRPr="00F04F4C">
        <w:t xml:space="preserve">numbered paragraphs </w:t>
      </w:r>
      <w:commentRangeEnd w:id="874"/>
      <w:r w:rsidR="004F5399">
        <w:rPr>
          <w:rStyle w:val="Jegyzethivatkozs"/>
          <w:rFonts w:cs="Mangal"/>
        </w:rPr>
        <w:commentReference w:id="874"/>
      </w:r>
      <w:r w:rsidRPr="00F04F4C">
        <w:t>or short sections where this form of citation is practicable, such as many grammars</w:t>
      </w:r>
    </w:p>
    <w:p w14:paraId="650835EC" w14:textId="25665AD6" w:rsidR="00C02B8C" w:rsidRPr="00DD7CCF" w:rsidRDefault="00303844" w:rsidP="00F04F4C">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239C753C" w14:textId="5CAD2861" w:rsidR="00B22A90" w:rsidRPr="00DD7CCF" w:rsidRDefault="00B22A90" w:rsidP="00B22A90">
      <w:pPr>
        <w:pStyle w:val="Lista3"/>
      </w:pPr>
      <w:r w:rsidRPr="00303844">
        <w:rPr>
          <w:rStyle w:val="Codevalue"/>
        </w:rPr>
        <w:t>"</w:t>
      </w:r>
      <w:r>
        <w:rPr>
          <w:rStyle w:val="Codevalue"/>
        </w:rPr>
        <w:t>line</w:t>
      </w:r>
      <w:r w:rsidRPr="00303844">
        <w:rPr>
          <w:rStyle w:val="Codevalue"/>
        </w:rPr>
        <w:t>"</w:t>
      </w:r>
      <w:r w:rsidRPr="00DD7CCF">
        <w:t xml:space="preserve"> for </w:t>
      </w:r>
      <w:r>
        <w:t>a lineated work where citations are conventionally identified by line number</w:t>
      </w:r>
    </w:p>
    <w:p w14:paraId="0709981F" w14:textId="77777777"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28EBD037" w:rsidR="00C02B8C"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w:t>
      </w:r>
      <w:r w:rsidR="004D2E67" w:rsidRPr="00D3108A">
        <w:t>as s.v.</w:t>
      </w:r>
      <w:r w:rsidR="004D2E67" w:rsidRPr="00DD7CCF">
        <w:t>)</w:t>
      </w:r>
    </w:p>
    <w:p w14:paraId="7FF3091E" w14:textId="77777777" w:rsidR="00D3108A" w:rsidRDefault="00D3108A" w:rsidP="00D3108A">
      <w:pPr>
        <w:pStyle w:val="Lista4"/>
      </w:pPr>
      <w:r>
        <w:t>the contents will not be italicised in display by default</w:t>
      </w:r>
    </w:p>
    <w:p w14:paraId="799FA51E" w14:textId="7B2BC979" w:rsidR="00D3108A" w:rsidRPr="00DD7CCF" w:rsidRDefault="00D3108A" w:rsidP="00D3108A">
      <w:pPr>
        <w:pStyle w:val="Lista4"/>
      </w:pPr>
      <w:r>
        <w:t xml:space="preserve">if you wish a dictionary entry cited in this way to appear in italics (but this is not required), then enclose the contents of </w:t>
      </w:r>
      <w:r w:rsidRPr="00DD7CCF">
        <w:rPr>
          <w:rStyle w:val="Code"/>
        </w:rPr>
        <w:t>&lt;citedRange&gt;</w:t>
      </w:r>
      <w:r>
        <w:t xml:space="preserve"> in </w:t>
      </w:r>
      <w:r w:rsidRPr="00D3108A">
        <w:rPr>
          <w:rStyle w:val="Code"/>
        </w:rPr>
        <w:t>&lt;foreign&gt;</w:t>
      </w:r>
      <w:r>
        <w:t xml:space="preserve"> (as per §</w:t>
      </w:r>
      <w:r>
        <w:fldChar w:fldCharType="begin"/>
      </w:r>
      <w:r>
        <w:instrText xml:space="preserve"> REF _Ref43986658 \r \h </w:instrText>
      </w:r>
      <w:r>
        <w:fldChar w:fldCharType="separate"/>
      </w:r>
      <w:r w:rsidR="004D1F94">
        <w:t>10.3.3</w:t>
      </w:r>
      <w:r>
        <w:fldChar w:fldCharType="end"/>
      </w:r>
      <w:r>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2103DF9C" w:rsidR="00C02B8C" w:rsidRPr="00DD7CCF" w:rsidRDefault="009D6CED" w:rsidP="00E2714A">
      <w:pPr>
        <w:pStyle w:val="Lista2"/>
      </w:pPr>
      <w:r w:rsidRPr="009D6CED">
        <w:t xml:space="preserve">to </w:t>
      </w:r>
      <w:r w:rsidRPr="009D6CED">
        <w:rPr>
          <w:b/>
          <w:bCs/>
        </w:rPr>
        <w:t>refer to a point identified by a combination of entities</w:t>
      </w:r>
      <w:r w:rsidRPr="009D6CED">
        <w:t>,</w:t>
      </w:r>
      <w:r w:rsidR="004D2E67" w:rsidRPr="00DD7CCF">
        <w:t xml:space="preserve"> it is possible to add more than one </w:t>
      </w:r>
      <w:r w:rsidR="004D2E67" w:rsidRPr="00DD7CCF">
        <w:rPr>
          <w:rStyle w:val="Code"/>
        </w:rPr>
        <w:t>&lt;citedRange&gt;</w:t>
      </w:r>
      <w:r w:rsidR="004D2E67" w:rsidRPr="00DD7CCF">
        <w:t xml:space="preserve"> element </w:t>
      </w:r>
      <w:r w:rsidR="004D2E67" w:rsidRPr="00E24F87">
        <w:rPr>
          <w:noProof/>
        </w:rPr>
        <w:t>(</w:t>
      </w:r>
      <w:r w:rsidR="004D2E67"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2CA622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w:t>
      </w:r>
      <w:r w:rsidR="009D6CED">
        <w:t>,</w:t>
      </w:r>
      <w:r w:rsidRPr="00DD7CCF">
        <w:t xml:space="preserve"> and a page number must precede a note number</w:t>
      </w:r>
    </w:p>
    <w:p w14:paraId="6EA74328" w14:textId="6E6F0B96" w:rsidR="000E6595" w:rsidRDefault="006C5664" w:rsidP="00E2714A">
      <w:pPr>
        <w:pStyle w:val="Lista2"/>
      </w:pPr>
      <w:r>
        <w:t xml:space="preserve">a consistent display for the reference will be automatically generated from the values of </w:t>
      </w:r>
      <w:r w:rsidRPr="00876E54">
        <w:rPr>
          <w:rStyle w:val="Codeattribute"/>
        </w:rPr>
        <w:t>@unit</w:t>
      </w:r>
      <w:r>
        <w:t xml:space="preserve"> and the contents of </w:t>
      </w:r>
      <w:r w:rsidRPr="00DD7CCF">
        <w:rPr>
          <w:rStyle w:val="Code"/>
        </w:rPr>
        <w:t>&lt;citedRange&gt;</w:t>
      </w:r>
      <w:r>
        <w:t xml:space="preserve"> @@@integrate with display explanation below</w:t>
      </w:r>
    </w:p>
    <w:p w14:paraId="0D5DC09B" w14:textId="695074C1" w:rsidR="00C02B8C" w:rsidRPr="00DD7CCF" w:rsidRDefault="004D2E67" w:rsidP="006C5664">
      <w:pPr>
        <w:pStyle w:val="Lista3"/>
      </w:pPr>
      <w:r w:rsidRPr="00DD7CCF">
        <w:t xml:space="preserve">see the examples below for the use of </w:t>
      </w:r>
      <w:r w:rsidRPr="00DD7CCF">
        <w:rPr>
          <w:rStyle w:val="Code"/>
        </w:rPr>
        <w:t>&lt;citedRange&gt;</w:t>
      </w:r>
      <w:r w:rsidRPr="00DD7CCF">
        <w:t xml:space="preserve"> in various combinations</w:t>
      </w:r>
      <w:r w:rsidR="006C5664">
        <w:t>, and the display generated from these</w:t>
      </w:r>
    </w:p>
    <w:p w14:paraId="04E8D6C3" w14:textId="05DFC25A" w:rsidR="00B134CA" w:rsidRDefault="00B134CA" w:rsidP="00F04F4C">
      <w:pPr>
        <w:pStyle w:val="Lista2"/>
      </w:pPr>
      <w:r w:rsidRPr="00B134CA">
        <w:t xml:space="preserve">for </w:t>
      </w:r>
      <w:r w:rsidRPr="00B134CA">
        <w:rPr>
          <w:b/>
          <w:bCs/>
        </w:rPr>
        <w:t>complex references</w:t>
      </w:r>
      <w:r w:rsidRPr="00B134CA">
        <w:t xml:space="preserve"> </w:t>
      </w:r>
      <w:r w:rsidR="006C5664">
        <w:t xml:space="preserve">which cannot be generated automatically, especially which involve </w:t>
      </w:r>
      <w:r>
        <w:t>multiple</w:t>
      </w:r>
      <w:r w:rsidRPr="00B134CA">
        <w:t xml:space="preserve"> points identified by different (combinations of) entities (e.g. “notes 9 and 10 on page 291 and the body text on page 320”, “page 15 and appendix A”,  or “pages 216</w:t>
      </w:r>
      <w:r>
        <w:t>–</w:t>
      </w:r>
      <w:r w:rsidRPr="00B134CA">
        <w:t>217 of Part I and Plate XI in Part II”)</w:t>
      </w:r>
    </w:p>
    <w:p w14:paraId="3D0076CC" w14:textId="4C884570" w:rsidR="00F04F4C" w:rsidRDefault="00F04F4C" w:rsidP="00F04F4C">
      <w:pPr>
        <w:pStyle w:val="Lista3"/>
      </w:pPr>
      <w:r>
        <w:t xml:space="preserve">use </w:t>
      </w:r>
      <w:r w:rsidRPr="00F04F4C">
        <w:rPr>
          <w:rStyle w:val="Code"/>
        </w:rPr>
        <w:t>&lt;citedRange&gt;</w:t>
      </w:r>
      <w:r>
        <w:t xml:space="preserve"> with</w:t>
      </w:r>
      <w:r w:rsidR="006C5664">
        <w:t xml:space="preserve">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t xml:space="preserve">, containing a non-rigorous but unambiguous conventional indication of the target of your citation (e.g. </w:t>
      </w:r>
      <w:r w:rsidRPr="006C5664">
        <w:rPr>
          <w:rStyle w:val="Codetext"/>
        </w:rPr>
        <w:t>"p. 291 nn. 9, 10; p. 320"</w:t>
      </w:r>
      <w:r w:rsidR="00B134CA">
        <w:t>,</w:t>
      </w:r>
      <w:r w:rsidRPr="006C5664">
        <w:rPr>
          <w:rStyle w:val="Codetext"/>
        </w:rPr>
        <w:t xml:space="preserve"> "p. 15, App. A"</w:t>
      </w:r>
      <w:r w:rsidR="006C5664" w:rsidRPr="006C5664">
        <w:t>,</w:t>
      </w:r>
      <w:r w:rsidR="00B134CA" w:rsidRPr="006C5664">
        <w:t xml:space="preserve"> or </w:t>
      </w:r>
      <w:r w:rsidR="006C5664">
        <w:rPr>
          <w:rStyle w:val="Codetext"/>
        </w:rPr>
        <w:t>"</w:t>
      </w:r>
      <w:r w:rsidR="00B134CA" w:rsidRPr="006C5664">
        <w:rPr>
          <w:rStyle w:val="Codetext"/>
        </w:rPr>
        <w:t>part I, pp. 216–217; part II, pl. XI</w:t>
      </w:r>
      <w:r w:rsidR="006C5664">
        <w:rPr>
          <w:rStyle w:val="Codetext"/>
        </w:rPr>
        <w:t>"</w:t>
      </w:r>
      <w:r>
        <w:t>)</w:t>
      </w:r>
    </w:p>
    <w:p w14:paraId="55DA3AE3" w14:textId="5C1D8E6F" w:rsidR="00F04F4C" w:rsidRDefault="00F04F4C" w:rsidP="00F04F4C">
      <w:pPr>
        <w:pStyle w:val="Lista3"/>
      </w:pPr>
      <w:r>
        <w:t>note that it will not be possible for such references to be interpreted accurately by a computer and where feasible, avoid references of this kind</w:t>
      </w:r>
      <w:r w:rsidR="006C5664">
        <w:t xml:space="preserve"> @@@deprecate or weaken? we don’t really wan</w:t>
      </w:r>
      <w:r w:rsidR="006F4840">
        <w:t>t</w:t>
      </w:r>
      <w:r w:rsidR="006C5664">
        <w:t xml:space="preserve"> computer action anyway</w:t>
      </w:r>
    </w:p>
    <w:p w14:paraId="3011FAF2" w14:textId="77777777" w:rsidR="00F04F4C" w:rsidRDefault="00F04F4C" w:rsidP="00F04F4C">
      <w:pPr>
        <w:pStyle w:val="Lista2"/>
      </w:pPr>
      <w:r>
        <w:t xml:space="preserve">see the examples below for the use of </w:t>
      </w:r>
      <w:r w:rsidRPr="00F04F4C">
        <w:rPr>
          <w:rStyle w:val="Code"/>
        </w:rPr>
        <w:t>&lt;citedRange&gt;</w:t>
      </w:r>
      <w:r>
        <w:t xml:space="preserve"> in various combinations</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3108A">
        <w:rPr>
          <w:b/>
          <w:bCs/>
        </w:rPr>
        <w:t>parentheses will not be automatically produced around citations</w:t>
      </w:r>
      <w:r w:rsidRPr="00DD7CCF">
        <w:t xml:space="preserve">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566EDCF7" w:rsidR="00C02B8C" w:rsidRDefault="004D2E67" w:rsidP="00E2714A">
      <w:pPr>
        <w:pStyle w:val="Lista3"/>
      </w:pPr>
      <w:r w:rsidRPr="00DD7CCF">
        <w:t xml:space="preserve">add the author’s name wherever you require in the text outside the </w:t>
      </w:r>
      <w:r w:rsidRPr="00DD7CCF">
        <w:rPr>
          <w:rStyle w:val="Code"/>
        </w:rPr>
        <w:t>&lt;bibl&gt;</w:t>
      </w:r>
      <w:r w:rsidRPr="00DD7CCF">
        <w:t xml:space="preserve"> element</w:t>
      </w:r>
    </w:p>
    <w:p w14:paraId="761FDDCC" w14:textId="0494E443" w:rsidR="00D3108A" w:rsidRPr="00DD7CCF" w:rsidRDefault="00D3108A" w:rsidP="00E2714A">
      <w:pPr>
        <w:pStyle w:val="Lista3"/>
      </w:pPr>
      <w:r w:rsidRPr="00D3108A">
        <w:t>in this case too, any parentheses you wish to see around the citation will need to be added manually</w:t>
      </w:r>
    </w:p>
    <w:p w14:paraId="28C7B998" w14:textId="654DA244"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4D1F94" w:rsidRPr="00DD7CCF">
        <w:t xml:space="preserve">Example </w:t>
      </w:r>
      <w:r w:rsidR="004D1F94">
        <w:rPr>
          <w:noProof/>
        </w:rPr>
        <w:t>10.4.5</w:t>
      </w:r>
      <w:r w:rsidR="004D1F94" w:rsidRPr="00DD7CCF">
        <w:rPr>
          <w:noProof/>
        </w:rPr>
        <w:t>.</w:t>
      </w:r>
      <w:r w:rsidR="004D1F94">
        <w:rPr>
          <w:noProof/>
        </w:rPr>
        <w:t>D</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lastRenderedPageBreak/>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2093CC23"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4D1F94" w:rsidRPr="00DD7CCF">
        <w:t xml:space="preserve">Example </w:t>
      </w:r>
      <w:r w:rsidR="004D1F94">
        <w:rPr>
          <w:noProof/>
        </w:rPr>
        <w:t>10.4.5</w:t>
      </w:r>
      <w:r w:rsidR="004D1F94" w:rsidRPr="00DD7CCF">
        <w:rPr>
          <w:noProof/>
        </w:rPr>
        <w:t>.</w:t>
      </w:r>
      <w:r w:rsidR="004D1F94">
        <w:rPr>
          <w:noProof/>
        </w:rPr>
        <w:t>E</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316E6917" w:rsidR="00F80E90" w:rsidRPr="00DD7CCF" w:rsidRDefault="00F80E90" w:rsidP="00025303">
            <w:pPr>
              <w:pStyle w:val="Kpalrs"/>
            </w:pPr>
            <w:r w:rsidRPr="00DD7CCF">
              <w:t xml:space="preserve">Example </w:t>
            </w:r>
            <w:fldSimple w:instr=" STYLEREF 3 \s ">
              <w:r w:rsidR="004D1F94">
                <w:rPr>
                  <w:noProof/>
                </w:rPr>
                <w:t>10.4.5</w:t>
              </w:r>
            </w:fldSimple>
            <w:r w:rsidRPr="00DD7CCF">
              <w:t>.</w:t>
            </w:r>
            <w:fldSimple w:instr=" SEQ Example \* ALPHABETIC \s 3 ">
              <w:r w:rsidR="004D1F94">
                <w:rPr>
                  <w:noProof/>
                </w:rPr>
                <w:t>A</w:t>
              </w:r>
            </w:fldSimple>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F80E90">
            <w:pPr>
              <w:pStyle w:val="TableNote"/>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7FF6A746" w:rsidR="00F80E90" w:rsidRPr="00DD7CCF" w:rsidRDefault="00F80E90" w:rsidP="00025303">
            <w:pPr>
              <w:pStyle w:val="Kpalrs"/>
            </w:pPr>
            <w:r w:rsidRPr="00DD7CCF">
              <w:t xml:space="preserve">Example </w:t>
            </w:r>
            <w:fldSimple w:instr=" STYLEREF 3 \s ">
              <w:r w:rsidR="004D1F94">
                <w:rPr>
                  <w:noProof/>
                </w:rPr>
                <w:t>10.4.5</w:t>
              </w:r>
            </w:fldSimple>
            <w:r w:rsidRPr="00DD7CCF">
              <w:t>.</w:t>
            </w:r>
            <w:fldSimple w:instr=" SEQ Example \* ALPHABETIC \s 3 ">
              <w:r w:rsidR="004D1F94">
                <w:rPr>
                  <w:noProof/>
                </w:rPr>
                <w:t>B</w:t>
              </w:r>
            </w:fldSimple>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F80E90">
            <w:pPr>
              <w:pStyle w:val="TableNote"/>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57E73EC4"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4A59258C" w:rsidR="00F80E90" w:rsidRPr="00DD7CCF" w:rsidRDefault="00F80E90" w:rsidP="00025303">
            <w:pPr>
              <w:pStyle w:val="Kpalrs"/>
            </w:pPr>
            <w:r w:rsidRPr="00DD7CCF">
              <w:t xml:space="preserve">Example </w:t>
            </w:r>
            <w:fldSimple w:instr=" STYLEREF 3 \s ">
              <w:r w:rsidR="004D1F94">
                <w:rPr>
                  <w:noProof/>
                </w:rPr>
                <w:t>10.4.5</w:t>
              </w:r>
            </w:fldSimple>
            <w:r w:rsidRPr="00DD7CCF">
              <w:t>.</w:t>
            </w:r>
            <w:fldSimple w:instr=" SEQ Example \* ALPHABETIC \s 3 ">
              <w:r w:rsidR="004D1F94">
                <w:rPr>
                  <w:noProof/>
                </w:rPr>
                <w:t>C</w:t>
              </w:r>
            </w:fldSimple>
            <w:r w:rsidRPr="00DD7CCF">
              <w:t>: encoding a citation with a volume and page number</w:t>
            </w:r>
          </w:p>
        </w:tc>
      </w:tr>
      <w:tr w:rsidR="00F80E90" w:rsidRPr="00DD7CCF" w14:paraId="3D02DCBD" w14:textId="77777777" w:rsidTr="00F04F4C">
        <w:tc>
          <w:tcPr>
            <w:tcW w:w="5000" w:type="pct"/>
          </w:tcPr>
          <w:p w14:paraId="5D5FBDD8" w14:textId="77777777" w:rsidR="00F80E90" w:rsidRPr="00DD7CCF" w:rsidRDefault="00F80E90" w:rsidP="00F80E90">
            <w:pPr>
              <w:pStyle w:val="TableNote"/>
            </w:pPr>
            <w:r w:rsidRPr="00DD7CCF">
              <w:t>Majumdar 1943, vol. 1: 23–28</w:t>
            </w:r>
          </w:p>
        </w:tc>
      </w:tr>
      <w:tr w:rsidR="00F80E90" w:rsidRPr="00DD7CCF" w14:paraId="3B988B92" w14:textId="77777777" w:rsidTr="00F04F4C">
        <w:tc>
          <w:tcPr>
            <w:tcW w:w="5000" w:type="pct"/>
          </w:tcPr>
          <w:p w14:paraId="31DB0D43" w14:textId="2BE2A6E4"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w:t>
            </w:r>
            <w:r w:rsidR="00F04F4C">
              <w:rPr>
                <w:rStyle w:val="Codevalue"/>
              </w:rPr>
              <w:t>volume</w:t>
            </w:r>
            <w:r w:rsidRPr="0046000E">
              <w:rPr>
                <w:rStyle w:val="Codevalue"/>
              </w:rPr>
              <w:t>"</w:t>
            </w:r>
            <w:r w:rsidRPr="00DD7CCF">
              <w:rPr>
                <w:rStyle w:val="Code"/>
              </w:rPr>
              <w:t>&gt;</w:t>
            </w:r>
            <w:r w:rsidRPr="00DD7CCF">
              <w:rPr>
                <w:rStyle w:val="Codetext"/>
              </w:rPr>
              <w:t>1</w:t>
            </w:r>
            <w:r w:rsidRPr="00DD7CCF">
              <w:rPr>
                <w:rStyle w:val="Code"/>
              </w:rPr>
              <w:t>&lt;/citedRange&gt;</w:t>
            </w:r>
            <w:r w:rsidRPr="00DD7CCF">
              <w:rPr>
                <w:rStyle w:val="Codetext"/>
              </w:rPr>
              <w:br/>
            </w:r>
            <w:r w:rsidR="00F04F4C" w:rsidRPr="00DD7CCF">
              <w:rPr>
                <w:rStyle w:val="Codetext"/>
              </w:rPr>
              <w:t xml:space="preserve">  </w:t>
            </w:r>
            <w:r w:rsidR="00F04F4C" w:rsidRPr="00DD7CCF">
              <w:rPr>
                <w:rStyle w:val="Code"/>
              </w:rPr>
              <w:t xml:space="preserve">&lt;citedRange </w:t>
            </w:r>
            <w:r w:rsidR="00F04F4C" w:rsidRPr="00DD7CCF">
              <w:rPr>
                <w:rStyle w:val="Codeattribute"/>
              </w:rPr>
              <w:t>unit</w:t>
            </w:r>
            <w:r w:rsidR="00F04F4C" w:rsidRPr="00DD7CCF">
              <w:rPr>
                <w:rStyle w:val="Code"/>
              </w:rPr>
              <w:t>=</w:t>
            </w:r>
            <w:r w:rsidR="00F04F4C" w:rsidRPr="0046000E">
              <w:rPr>
                <w:rStyle w:val="Codevalue"/>
              </w:rPr>
              <w:t>"page"</w:t>
            </w:r>
            <w:r w:rsidR="00F04F4C" w:rsidRPr="00DD7CCF">
              <w:rPr>
                <w:rStyle w:val="Code"/>
              </w:rPr>
              <w:t>&gt;</w:t>
            </w:r>
            <w:r w:rsidR="00F04F4C" w:rsidRPr="00DD7CCF">
              <w:rPr>
                <w:rStyle w:val="Codetext"/>
              </w:rPr>
              <w:t>23-28</w:t>
            </w:r>
            <w:r w:rsidR="00F04F4C" w:rsidRPr="00DD7CCF">
              <w:rPr>
                <w:rStyle w:val="Code"/>
              </w:rPr>
              <w:t>&lt;/citedRange&gt;</w:t>
            </w:r>
            <w:r w:rsidR="00F04F4C"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4538E0E7" w:rsidR="00E67260" w:rsidRPr="00DD7CCF" w:rsidRDefault="00E67260" w:rsidP="00025303">
            <w:pPr>
              <w:pStyle w:val="Kpalrs"/>
            </w:pPr>
            <w:bookmarkStart w:id="875" w:name="_Ref44079069"/>
            <w:r w:rsidRPr="00DD7CCF">
              <w:t xml:space="preserve">Example </w:t>
            </w:r>
            <w:fldSimple w:instr=" STYLEREF 3 \s ">
              <w:r w:rsidR="004D1F94">
                <w:rPr>
                  <w:noProof/>
                </w:rPr>
                <w:t>10.4.5</w:t>
              </w:r>
            </w:fldSimple>
            <w:r w:rsidRPr="00DD7CCF">
              <w:t>.</w:t>
            </w:r>
            <w:fldSimple w:instr=" SEQ Example \* ALPHABETIC \s 3 ">
              <w:r w:rsidR="004D1F94">
                <w:rPr>
                  <w:noProof/>
                </w:rPr>
                <w:t>D</w:t>
              </w:r>
            </w:fldSimple>
            <w:bookmarkEnd w:id="875"/>
            <w:r w:rsidRPr="00DD7CCF">
              <w:t>: encoding a citation with parentheses only around the year and pages</w:t>
            </w:r>
          </w:p>
        </w:tc>
      </w:tr>
      <w:tr w:rsidR="00E67260" w:rsidRPr="00DD7CCF" w14:paraId="7D8D53B8" w14:textId="77777777" w:rsidTr="00837BA5">
        <w:tc>
          <w:tcPr>
            <w:tcW w:w="5000" w:type="pct"/>
          </w:tcPr>
          <w:p w14:paraId="2385F6AD" w14:textId="77777777" w:rsidR="00E67260" w:rsidRDefault="00E67260" w:rsidP="00025303">
            <w:pPr>
              <w:pStyle w:val="TableNote"/>
            </w:pPr>
            <w:r w:rsidRPr="00DD7CCF">
              <w:t xml:space="preserve">Majumdar </w:t>
            </w:r>
            <w:r w:rsidRPr="00E24F87">
              <w:rPr>
                <w:noProof/>
              </w:rPr>
              <w:t>(</w:t>
            </w:r>
            <w:r w:rsidRPr="00DD7CCF">
              <w:t>1943: 23–28)</w:t>
            </w:r>
          </w:p>
          <w:p w14:paraId="6100FA40" w14:textId="6D340F46" w:rsidR="00D3108A" w:rsidRPr="00DD7CCF" w:rsidRDefault="00D3108A" w:rsidP="00025303">
            <w:pPr>
              <w:pStyle w:val="TableNote"/>
            </w:pPr>
            <w:r w:rsidRPr="00D3108A">
              <w:t xml:space="preserve">note that the parentheses are added manually around the </w:t>
            </w:r>
            <w:r w:rsidRPr="00D3108A">
              <w:rPr>
                <w:rStyle w:val="Code"/>
              </w:rPr>
              <w:t>&lt;bibl&gt;</w:t>
            </w:r>
            <w:r w:rsidRPr="00D3108A">
              <w:t xml:space="preserve"> element</w:t>
            </w:r>
          </w:p>
        </w:tc>
      </w:tr>
      <w:tr w:rsidR="00E67260" w:rsidRPr="00DD7CCF" w14:paraId="567F08A9" w14:textId="77777777" w:rsidTr="00837BA5">
        <w:tc>
          <w:tcPr>
            <w:tcW w:w="5000" w:type="pct"/>
          </w:tcPr>
          <w:p w14:paraId="31D1BE51" w14:textId="73619479" w:rsidR="00E67260" w:rsidRPr="00DD7CCF" w:rsidRDefault="00E67260" w:rsidP="00025303">
            <w:pPr>
              <w:pStyle w:val="CodeParagraph"/>
              <w:rPr>
                <w:rStyle w:val="Code"/>
              </w:rPr>
            </w:pPr>
            <w:r w:rsidRPr="00DD7CCF">
              <w:rPr>
                <w:rStyle w:val="Codetext"/>
              </w:rPr>
              <w:t xml:space="preserve">Majumdar </w:t>
            </w:r>
            <w:r w:rsidR="00D3108A">
              <w:rPr>
                <w:rStyle w:val="Codetext"/>
              </w:rPr>
              <w:t>(</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r w:rsidR="00D3108A" w:rsidRPr="00D3108A">
              <w: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0FB7FA88"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5574817A" w:rsidR="00E67260" w:rsidRPr="00DD7CCF" w:rsidRDefault="00E67260" w:rsidP="00025303">
            <w:pPr>
              <w:pStyle w:val="Kpalrs"/>
            </w:pPr>
            <w:bookmarkStart w:id="876" w:name="_Ref44079082"/>
            <w:r w:rsidRPr="00DD7CCF">
              <w:t xml:space="preserve">Example </w:t>
            </w:r>
            <w:fldSimple w:instr=" STYLEREF 3 \s ">
              <w:r w:rsidR="004D1F94">
                <w:rPr>
                  <w:noProof/>
                </w:rPr>
                <w:t>10.4.5</w:t>
              </w:r>
            </w:fldSimple>
            <w:r w:rsidRPr="00DD7CCF">
              <w:t>.</w:t>
            </w:r>
            <w:fldSimple w:instr=" SEQ Example \* ALPHABETIC \s 3 ">
              <w:r w:rsidR="004D1F94">
                <w:rPr>
                  <w:noProof/>
                </w:rPr>
                <w:t>E</w:t>
              </w:r>
            </w:fldSimple>
            <w:bookmarkEnd w:id="876"/>
            <w:r w:rsidRPr="00DD7CCF">
              <w:t xml:space="preserve">: encoding a citation with </w:t>
            </w:r>
            <w:r w:rsidRPr="00DD7CCF">
              <w:rPr>
                <w:i/>
                <w:iCs/>
              </w:rPr>
              <w:t>ibid.</w:t>
            </w:r>
          </w:p>
        </w:tc>
      </w:tr>
      <w:tr w:rsidR="00E67260" w:rsidRPr="00DD7CCF" w14:paraId="1052BC3A" w14:textId="77777777" w:rsidTr="00F04F4C">
        <w:tc>
          <w:tcPr>
            <w:tcW w:w="5000" w:type="pct"/>
          </w:tcPr>
          <w:p w14:paraId="2012E7C9" w14:textId="77777777" w:rsidR="00E67260" w:rsidRPr="00DD7CCF" w:rsidRDefault="00E67260" w:rsidP="00025303">
            <w:pPr>
              <w:pStyle w:val="TableNote"/>
            </w:pPr>
            <w:r w:rsidRPr="00F04F4C">
              <w:rPr>
                <w:i/>
                <w:iCs/>
              </w:rPr>
              <w:t>ibid.</w:t>
            </w:r>
            <w:r w:rsidRPr="00DD7CCF">
              <w:t>: 23–28</w:t>
            </w:r>
          </w:p>
        </w:tc>
      </w:tr>
      <w:tr w:rsidR="00E67260" w:rsidRPr="00DD7CCF" w14:paraId="46C61073" w14:textId="77777777" w:rsidTr="00F04F4C">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29C2DA9E" w:rsidR="00E67260" w:rsidRPr="00DD7CCF" w:rsidRDefault="00E67260" w:rsidP="00025303">
            <w:pPr>
              <w:pStyle w:val="Kpalrs"/>
            </w:pPr>
            <w:bookmarkStart w:id="877" w:name="_Ref44079042"/>
            <w:r w:rsidRPr="00DD7CCF">
              <w:t xml:space="preserve">Example </w:t>
            </w:r>
            <w:fldSimple w:instr=" STYLEREF 3 \s ">
              <w:r w:rsidR="004D1F94">
                <w:rPr>
                  <w:noProof/>
                </w:rPr>
                <w:t>10.4.5</w:t>
              </w:r>
            </w:fldSimple>
            <w:r w:rsidRPr="00DD7CCF">
              <w:t>.</w:t>
            </w:r>
            <w:fldSimple w:instr=" SEQ Example \* ALPHABETIC \s 3 ">
              <w:r w:rsidR="004D1F94">
                <w:rPr>
                  <w:noProof/>
                </w:rPr>
                <w:t>F</w:t>
              </w:r>
            </w:fldSimple>
            <w:bookmarkEnd w:id="877"/>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t xml:space="preserve">please always follow this example </w:t>
            </w:r>
            <w:commentRangeStart w:id="878"/>
            <w:r w:rsidRPr="00DD7CCF">
              <w:t>when citing the ARIE appendices</w:t>
            </w:r>
            <w:commentRangeEnd w:id="878"/>
            <w:r w:rsidR="006F4840">
              <w:rPr>
                <w:rStyle w:val="Jegyzethivatkozs"/>
                <w:rFonts w:ascii="Gentium Plus" w:hAnsi="Gentium Plus" w:cs="Mangal"/>
              </w:rPr>
              <w:commentReference w:id="878"/>
            </w:r>
            <w:r w:rsidRPr="00DD7CCF">
              <w:t xml:space="preserve">, i.e. always include the year </w:t>
            </w:r>
            <w:r w:rsidRPr="00E24F87">
              <w:rPr>
                <w:noProof/>
              </w:rPr>
              <w:t>(</w:t>
            </w:r>
            <w:r w:rsidRPr="00DD7CCF">
              <w:t>or range of years written out in full) mentioned in the title of the appendix, separated with a slash from the letter of the appendix</w:t>
            </w:r>
          </w:p>
        </w:tc>
      </w:tr>
    </w:tbl>
    <w:p w14:paraId="211F64FF" w14:textId="4C724049" w:rsidR="00F04F4C" w:rsidRDefault="00F04F4C" w:rsidP="00F04F4C">
      <w:bookmarkStart w:id="879" w:name="_7sk1okht0w4v" w:colFirst="0" w:colLast="0"/>
      <w:bookmarkStart w:id="880" w:name="_Ref43988648"/>
      <w:bookmarkEnd w:id="879"/>
    </w:p>
    <w:tbl>
      <w:tblPr>
        <w:tblStyle w:val="CodeSampleTable"/>
        <w:tblW w:w="5000" w:type="pct"/>
        <w:tblLook w:val="04A0" w:firstRow="1" w:lastRow="0" w:firstColumn="1" w:lastColumn="0" w:noHBand="0" w:noVBand="1"/>
      </w:tblPr>
      <w:tblGrid>
        <w:gridCol w:w="9622"/>
      </w:tblGrid>
      <w:tr w:rsidR="00F04F4C" w:rsidRPr="00DD7CCF" w14:paraId="027B300D"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19FFB97A" w14:textId="618F5EBD" w:rsidR="00F04F4C" w:rsidRPr="00DD7CCF" w:rsidRDefault="00F04F4C" w:rsidP="00F04F4C">
            <w:pPr>
              <w:pStyle w:val="Kpalrs"/>
            </w:pPr>
            <w:r w:rsidRPr="00DD7CCF">
              <w:lastRenderedPageBreak/>
              <w:t xml:space="preserve">Example </w:t>
            </w:r>
            <w:fldSimple w:instr=" STYLEREF 3 \s ">
              <w:r w:rsidR="004D1F94">
                <w:rPr>
                  <w:noProof/>
                </w:rPr>
                <w:t>10.4.5</w:t>
              </w:r>
            </w:fldSimple>
            <w:r w:rsidRPr="00DD7CCF">
              <w:t>.</w:t>
            </w:r>
            <w:fldSimple w:instr=" SEQ Example \* ALPHABETIC \s 3 ">
              <w:r w:rsidR="004D1F94">
                <w:rPr>
                  <w:noProof/>
                </w:rPr>
                <w:t>G</w:t>
              </w:r>
            </w:fldSimple>
            <w:r w:rsidRPr="00DD7CCF">
              <w:t xml:space="preserve">: encoding a citation </w:t>
            </w:r>
            <w:r w:rsidR="00461FC6" w:rsidRPr="00461FC6">
              <w:t>with a volume and section number</w:t>
            </w:r>
          </w:p>
        </w:tc>
      </w:tr>
      <w:tr w:rsidR="00F04F4C" w:rsidRPr="00DD7CCF" w14:paraId="51085624" w14:textId="77777777" w:rsidTr="00F04F4C">
        <w:tc>
          <w:tcPr>
            <w:tcW w:w="5000" w:type="pct"/>
          </w:tcPr>
          <w:p w14:paraId="4AEF1513" w14:textId="5EC740E5" w:rsidR="00F04F4C" w:rsidRPr="00461FC6" w:rsidRDefault="00461FC6" w:rsidP="00F04F4C">
            <w:pPr>
              <w:pStyle w:val="TableNote"/>
            </w:pPr>
            <w:r w:rsidRPr="00461FC6">
              <w:t>Edgerton 1953, vol. 1: §§34-36</w:t>
            </w:r>
          </w:p>
        </w:tc>
      </w:tr>
      <w:tr w:rsidR="00F04F4C" w:rsidRPr="00DD7CCF" w14:paraId="183347DB" w14:textId="77777777" w:rsidTr="00F04F4C">
        <w:tc>
          <w:tcPr>
            <w:tcW w:w="5000" w:type="pct"/>
          </w:tcPr>
          <w:p w14:paraId="47DD848F" w14:textId="5330E1FA" w:rsidR="00F04F4C" w:rsidRPr="00DD7CCF" w:rsidRDefault="00F04F4C" w:rsidP="00F04F4C">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w:t>
            </w:r>
            <w:r w:rsidR="00461FC6" w:rsidRPr="00461FC6">
              <w:rPr>
                <w:rStyle w:val="Codevalue"/>
              </w:rPr>
              <w:t>bib:Edgerton1953_01</w:t>
            </w:r>
            <w:r w:rsidRPr="0046000E">
              <w:rPr>
                <w:rStyle w:val="Codevalue"/>
              </w:rPr>
              <w:t>"</w:t>
            </w:r>
            <w:r w:rsidRPr="00DD7CCF">
              <w:rPr>
                <w:rStyle w:val="Code"/>
              </w:rPr>
              <w:t>/&gt;</w:t>
            </w:r>
            <w:r w:rsidRPr="00DD7CCF">
              <w:rPr>
                <w:rStyle w:val="Codetext"/>
              </w:rPr>
              <w:br/>
            </w:r>
            <w:r w:rsidR="00461FC6" w:rsidRPr="00DD7CCF">
              <w:rPr>
                <w:rStyle w:val="Codetext"/>
              </w:rP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volume</w:t>
            </w:r>
            <w:r w:rsidR="00461FC6" w:rsidRPr="0046000E">
              <w:rPr>
                <w:rStyle w:val="Codevalue"/>
              </w:rPr>
              <w:t>"</w:t>
            </w:r>
            <w:r w:rsidR="00461FC6" w:rsidRPr="00DD7CCF">
              <w:rPr>
                <w:rStyle w:val="Code"/>
              </w:rPr>
              <w:t>&gt;</w:t>
            </w:r>
            <w:r w:rsidR="00461FC6" w:rsidRPr="00DD7CCF">
              <w:rPr>
                <w:rStyle w:val="Codetext"/>
              </w:rPr>
              <w:t>1</w:t>
            </w:r>
            <w:r w:rsidR="00461FC6" w:rsidRPr="00DD7CCF">
              <w:rPr>
                <w:rStyle w:val="Code"/>
              </w:rPr>
              <w:t>&lt;/citedRange&gt;</w:t>
            </w:r>
            <w:r w:rsidR="00461FC6" w:rsidRPr="00DD7CCF">
              <w:rPr>
                <w:rStyle w:val="Codetext"/>
              </w:rPr>
              <w:b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section</w:t>
            </w:r>
            <w:r w:rsidR="00461FC6" w:rsidRPr="0046000E">
              <w:rPr>
                <w:rStyle w:val="Codevalue"/>
              </w:rPr>
              <w:t>"</w:t>
            </w:r>
            <w:r w:rsidR="00461FC6" w:rsidRPr="00DD7CCF">
              <w:rPr>
                <w:rStyle w:val="Code"/>
              </w:rPr>
              <w:t>&gt;</w:t>
            </w:r>
            <w:r w:rsidR="00461FC6">
              <w:rPr>
                <w:rStyle w:val="Codetext"/>
              </w:rPr>
              <w:t>34-36</w:t>
            </w:r>
            <w:r w:rsidR="00461FC6" w:rsidRPr="00DD7CCF">
              <w:rPr>
                <w:rStyle w:val="Code"/>
              </w:rPr>
              <w:t>&lt;/citedRange&gt;</w:t>
            </w:r>
            <w:r w:rsidR="00461FC6" w:rsidRPr="00DD7CCF">
              <w:rPr>
                <w:rStyle w:val="Codetext"/>
              </w:rPr>
              <w:br/>
            </w:r>
            <w:r w:rsidRPr="00DD7CCF">
              <w:rPr>
                <w:rStyle w:val="Code"/>
              </w:rPr>
              <w:t>&lt;/bibl&gt;</w:t>
            </w:r>
          </w:p>
        </w:tc>
      </w:tr>
    </w:tbl>
    <w:p w14:paraId="38B811B7" w14:textId="38C2B826" w:rsidR="00C02B8C" w:rsidRPr="00DD7CCF" w:rsidRDefault="004D2E67" w:rsidP="00EB2024">
      <w:pPr>
        <w:pStyle w:val="Cmsor3"/>
      </w:pPr>
      <w:bookmarkStart w:id="881" w:name="_Ref148531705"/>
      <w:bookmarkStart w:id="882" w:name="_Toc182838403"/>
      <w:r w:rsidRPr="00DD7CCF">
        <w:t>Referring to inscriptions in the DHARMABase</w:t>
      </w:r>
      <w:bookmarkEnd w:id="880"/>
      <w:bookmarkEnd w:id="881"/>
      <w:bookmarkEnd w:id="882"/>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2B965306"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4D1F94">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w:t>
      </w:r>
      <w:commentRangeStart w:id="883"/>
      <w:commentRangeStart w:id="884"/>
      <w:r w:rsidRPr="00DD7CCF">
        <w:t xml:space="preserve">add a further attribute </w:t>
      </w:r>
      <w:r w:rsidR="008525C6" w:rsidRPr="008525C6">
        <w:rPr>
          <w:rStyle w:val="Codeattribute"/>
        </w:rPr>
        <w:t>@n</w:t>
      </w:r>
      <w:commentRangeEnd w:id="883"/>
      <w:r w:rsidR="003B680F">
        <w:rPr>
          <w:rStyle w:val="Jegyzethivatkozs"/>
          <w:rFonts w:cs="Mangal"/>
        </w:rPr>
        <w:commentReference w:id="883"/>
      </w:r>
      <w:commentRangeEnd w:id="884"/>
      <w:r w:rsidR="002A1015">
        <w:rPr>
          <w:rStyle w:val="Jegyzethivatkozs"/>
          <w:rFonts w:cs="Mangal"/>
        </w:rPr>
        <w:commentReference w:id="884"/>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1F8AEB8F" w:rsidR="00C02B8C"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2F7B8200" w14:textId="6B0755EF" w:rsidR="007148D7" w:rsidRDefault="007148D7" w:rsidP="007148D7">
      <w:pPr>
        <w:pStyle w:val="Cmsor3"/>
      </w:pPr>
      <w:bookmarkStart w:id="885" w:name="_Ref155689459"/>
      <w:bookmarkStart w:id="886" w:name="_Toc182838404"/>
      <w:r>
        <w:t>Referring to websites</w:t>
      </w:r>
      <w:bookmarkEnd w:id="885"/>
      <w:bookmarkEnd w:id="886"/>
    </w:p>
    <w:p w14:paraId="26C2ACD7" w14:textId="633E8EEA" w:rsidR="007148D7" w:rsidRDefault="007148D7" w:rsidP="007148D7">
      <w:pPr>
        <w:pStyle w:val="Lista"/>
      </w:pPr>
      <w:r>
        <w:t xml:space="preserve">to refer to a website with an URL, use </w:t>
      </w:r>
      <w:r w:rsidRPr="00DD7CCF">
        <w:t xml:space="preserve">the element </w:t>
      </w:r>
      <w:r w:rsidRPr="00DD7CCF">
        <w:rPr>
          <w:rStyle w:val="Code"/>
        </w:rPr>
        <w:t>&lt;ref&gt;</w:t>
      </w:r>
      <w:r>
        <w:t xml:space="preserve"> with the URL encoded as the attribute </w:t>
      </w:r>
      <w:r w:rsidRPr="008525C6">
        <w:rPr>
          <w:rStyle w:val="Codeattribute"/>
        </w:rPr>
        <w:t>@</w:t>
      </w:r>
      <w:r>
        <w:rPr>
          <w:rStyle w:val="Codeattribute"/>
        </w:rPr>
        <w:t>target</w:t>
      </w:r>
      <w:r>
        <w:t xml:space="preserve"> on this element, and the text to display) as its contents</w:t>
      </w:r>
    </w:p>
    <w:p w14:paraId="2BF9C9F6" w14:textId="71FD8DA8" w:rsidR="007148D7" w:rsidRDefault="007148D7" w:rsidP="007148D7">
      <w:pPr>
        <w:pStyle w:val="Lista2"/>
      </w:pPr>
      <w:r>
        <w:t xml:space="preserve">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http://museumsofindia.gov.in/repository/record/im_kol-A20050-9085-18</w:t>
      </w:r>
      <w:r w:rsidRPr="007148D7">
        <w:rPr>
          <w:rStyle w:val="Codetext"/>
        </w:rPr>
        <w:t>"&gt;Baigram fragment&lt;/</w:t>
      </w:r>
      <w:r w:rsidRPr="007148D7">
        <w:rPr>
          <w:rStyle w:val="Code"/>
        </w:rPr>
        <w:t>ref</w:t>
      </w:r>
      <w:r w:rsidRPr="007148D7">
        <w:rPr>
          <w:rStyle w:val="Codetext"/>
        </w:rPr>
        <w:t>&gt;</w:t>
      </w:r>
    </w:p>
    <w:p w14:paraId="27306064" w14:textId="5D21CE76" w:rsidR="007148D7" w:rsidRPr="00DD7CCF" w:rsidRDefault="007148D7" w:rsidP="007148D7">
      <w:pPr>
        <w:pStyle w:val="Lista2"/>
      </w:pPr>
      <w:r>
        <w:t xml:space="preserve">the contents may also be a repetition of the URL if it is to be visible to the reader, 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https://tei-c.org/</w:t>
      </w:r>
      <w:r w:rsidRPr="007148D7">
        <w:rPr>
          <w:rStyle w:val="Codetext"/>
        </w:rPr>
        <w:t>"&gt;https://tei-c.org/&lt;/</w:t>
      </w:r>
      <w:r w:rsidRPr="007148D7">
        <w:rPr>
          <w:rStyle w:val="Code"/>
        </w:rPr>
        <w:t>ref</w:t>
      </w:r>
      <w:r w:rsidRPr="007148D7">
        <w:rPr>
          <w:rStyle w:val="Codetext"/>
        </w:rPr>
        <w:t>&gt;</w:t>
      </w:r>
    </w:p>
    <w:p w14:paraId="546419FF" w14:textId="6C6448C7" w:rsidR="00C02B8C" w:rsidRPr="00DD7CCF" w:rsidRDefault="004D2E67" w:rsidP="00EB2024">
      <w:pPr>
        <w:pStyle w:val="Cmsor2"/>
      </w:pPr>
      <w:bookmarkStart w:id="887" w:name="_m34hlz9vjuhp" w:colFirst="0" w:colLast="0"/>
      <w:bookmarkStart w:id="888" w:name="_Toc182838405"/>
      <w:bookmarkEnd w:id="887"/>
      <w:r w:rsidRPr="00DD7CCF">
        <w:t xml:space="preserve">Encoding </w:t>
      </w:r>
      <w:r w:rsidR="006733B4" w:rsidRPr="00DD7CCF">
        <w:t>names</w:t>
      </w:r>
      <w:bookmarkEnd w:id="888"/>
    </w:p>
    <w:p w14:paraId="1F46300B" w14:textId="1978EC66"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4D1F94">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77091DC1"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4D1F94">
        <w:t>11.1.2</w:t>
      </w:r>
      <w:r w:rsidR="00284D70" w:rsidRPr="00DD7CCF">
        <w:fldChar w:fldCharType="end"/>
      </w:r>
      <w:r w:rsidRPr="00DD7CCF">
        <w:t>) is the only section which calls for name markup outside the edition</w:t>
      </w:r>
    </w:p>
    <w:p w14:paraId="2C697393" w14:textId="77777777" w:rsidR="00C02B8C" w:rsidRPr="00DD7CCF" w:rsidRDefault="004D2E67" w:rsidP="00EB2024">
      <w:pPr>
        <w:pStyle w:val="Cmsor3"/>
      </w:pPr>
      <w:bookmarkStart w:id="889" w:name="_5n8o6akv2b3b" w:colFirst="0" w:colLast="0"/>
      <w:bookmarkStart w:id="890" w:name="_Ref43989951"/>
      <w:bookmarkStart w:id="891" w:name="_Toc182838406"/>
      <w:bookmarkEnd w:id="889"/>
      <w:r w:rsidRPr="00DD7CCF">
        <w:t>Tagging contemporary names</w:t>
      </w:r>
      <w:bookmarkEnd w:id="890"/>
      <w:bookmarkEnd w:id="891"/>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02CBB171"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w:t>
      </w:r>
      <w:r w:rsidR="00F16CE9">
        <w:rPr>
          <w:rStyle w:val="Codeattribute"/>
        </w:rPr>
        <w:t>ref</w:t>
      </w:r>
    </w:p>
    <w:p w14:paraId="32EFA6F0" w14:textId="77777777" w:rsidR="00C02B8C" w:rsidRPr="00DD7CCF" w:rsidRDefault="004D2E67" w:rsidP="00E2714A">
      <w:pPr>
        <w:pStyle w:val="Lista3"/>
      </w:pPr>
      <w:r w:rsidRPr="00DD7CCF">
        <w:lastRenderedPageBreak/>
        <w:t>the value of this attribute shall be the personal identifier</w:t>
      </w:r>
      <w:r w:rsidRPr="006B5499">
        <w:rPr>
          <w:rStyle w:val="Lbjegyzet-hivatkozs"/>
        </w:rPr>
        <w:footnoteReference w:id="60"/>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0DA4DBA5" w:rsidR="00E67260" w:rsidRPr="00DD7CCF" w:rsidRDefault="00E67260" w:rsidP="00025303">
            <w:pPr>
              <w:pStyle w:val="Kpalrs"/>
            </w:pPr>
            <w:r w:rsidRPr="00DD7CCF">
              <w:t xml:space="preserve">Example </w:t>
            </w:r>
            <w:fldSimple w:instr=" STYLEREF 3 \s ">
              <w:r w:rsidR="004D1F94">
                <w:rPr>
                  <w:noProof/>
                </w:rPr>
                <w:t>10.5.1</w:t>
              </w:r>
            </w:fldSimple>
            <w:r w:rsidRPr="00DD7CCF">
              <w:t>.</w:t>
            </w:r>
            <w:fldSimple w:instr=" SEQ Example \* ALPHABETIC \s 3 ">
              <w:r w:rsidR="004D1F94">
                <w:rPr>
                  <w:noProof/>
                </w:rPr>
                <w:t>A</w:t>
              </w:r>
            </w:fldSimple>
            <w:r w:rsidRPr="00DD7CCF">
              <w:t>: encoding the name of a project participant</w:t>
            </w:r>
          </w:p>
        </w:tc>
      </w:tr>
      <w:tr w:rsidR="00E67260" w:rsidRPr="00DD7CCF" w14:paraId="091A5453" w14:textId="77777777" w:rsidTr="00837BA5">
        <w:tc>
          <w:tcPr>
            <w:tcW w:w="5000" w:type="pct"/>
          </w:tcPr>
          <w:p w14:paraId="65DDCD50" w14:textId="26E739F6" w:rsidR="00E67260" w:rsidRPr="00DD7CCF" w:rsidRDefault="00E67260" w:rsidP="00025303">
            <w:pPr>
              <w:pStyle w:val="CodeParagraph"/>
              <w:rPr>
                <w:rStyle w:val="Code"/>
              </w:rPr>
            </w:pPr>
            <w:r w:rsidRPr="00DD7CCF">
              <w:rPr>
                <w:rStyle w:val="Code"/>
              </w:rPr>
              <w:t xml:space="preserve">&lt;persName </w:t>
            </w:r>
            <w:r w:rsidR="00F16CE9">
              <w:rPr>
                <w:rStyle w:val="Codeattribute"/>
              </w:rPr>
              <w:t>ref</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525C072E" w:rsidR="00C02B8C" w:rsidRPr="00DD7CCF" w:rsidRDefault="004D2E67" w:rsidP="00EB2024">
      <w:pPr>
        <w:pStyle w:val="Cmsor2"/>
      </w:pPr>
      <w:bookmarkStart w:id="892" w:name="_yz32t9xtry6d" w:colFirst="0" w:colLast="0"/>
      <w:bookmarkStart w:id="893" w:name="_Toc182838407"/>
      <w:bookmarkEnd w:id="892"/>
      <w:r w:rsidRPr="00DD7CCF">
        <w:t xml:space="preserve">Attributes as </w:t>
      </w:r>
      <w:r w:rsidR="006733B4" w:rsidRPr="00DD7CCF">
        <w:t>referencing sy</w:t>
      </w:r>
      <w:r w:rsidRPr="00DD7CCF">
        <w:t>stems</w:t>
      </w:r>
      <w:bookmarkEnd w:id="893"/>
    </w:p>
    <w:p w14:paraId="730E3BCB" w14:textId="3591910A" w:rsidR="008525C6" w:rsidRPr="008525C6" w:rsidRDefault="004D2E67" w:rsidP="00EB2024">
      <w:pPr>
        <w:pStyle w:val="Cmsor3"/>
      </w:pPr>
      <w:bookmarkStart w:id="894" w:name="_g75gsrc5lpm1" w:colFirst="0" w:colLast="0"/>
      <w:bookmarkStart w:id="895" w:name="_Ref43989765"/>
      <w:bookmarkStart w:id="896" w:name="_Toc182838408"/>
      <w:bookmarkEnd w:id="894"/>
      <w:r w:rsidRPr="00DD7CCF">
        <w:t xml:space="preserve">Encoding authorship with </w:t>
      </w:r>
      <w:bookmarkEnd w:id="895"/>
      <w:r w:rsidR="008525C6" w:rsidRPr="008525C6">
        <w:rPr>
          <w:rStyle w:val="Codeattribute"/>
        </w:rPr>
        <w:t>@resp</w:t>
      </w:r>
      <w:bookmarkEnd w:id="896"/>
    </w:p>
    <w:p w14:paraId="0418BF14" w14:textId="589D740C"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4D1F94">
        <w:t>10.5.1</w:t>
      </w:r>
      <w:r w:rsidR="0082156E" w:rsidRPr="00DD7CCF">
        <w:fldChar w:fldCharType="end"/>
      </w:r>
      <w:r w:rsidR="0082156E" w:rsidRPr="00DD7CCF">
        <w:t>)</w:t>
      </w:r>
    </w:p>
    <w:p w14:paraId="44671E22" w14:textId="7DE98EAF"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4D1F94">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043F97D7"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4D1F94">
        <w:t>9.2.1</w:t>
      </w:r>
      <w:r w:rsidR="009430EC" w:rsidRPr="00DD7CCF">
        <w:fldChar w:fldCharType="end"/>
      </w:r>
      <w:r w:rsidRPr="00DD7CCF">
        <w:t>)</w:t>
      </w:r>
    </w:p>
    <w:p w14:paraId="7A2A2F05" w14:textId="140A52F9"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4D1F94">
        <w:t>9.2.7</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6B5499">
        <w:rPr>
          <w:rStyle w:val="Lbjegyzet-hivatkozs"/>
        </w:rPr>
        <w:footnoteReference w:id="61"/>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EB2024">
      <w:pPr>
        <w:pStyle w:val="Cmsor3"/>
      </w:pPr>
      <w:bookmarkStart w:id="897" w:name="_5hzh3m6qj48r" w:colFirst="0" w:colLast="0"/>
      <w:bookmarkStart w:id="898" w:name="_Ref43989551"/>
      <w:bookmarkStart w:id="899" w:name="_Ref44490119"/>
      <w:bookmarkStart w:id="900" w:name="_Toc182838409"/>
      <w:bookmarkEnd w:id="897"/>
      <w:r w:rsidRPr="00DD7CCF">
        <w:t xml:space="preserve">Crediting publications with </w:t>
      </w:r>
      <w:bookmarkEnd w:id="898"/>
      <w:r w:rsidR="008525C6" w:rsidRPr="008525C6">
        <w:rPr>
          <w:rStyle w:val="Codeattribute"/>
        </w:rPr>
        <w:t>@source</w:t>
      </w:r>
      <w:bookmarkEnd w:id="899"/>
      <w:bookmarkEnd w:id="900"/>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56DD1C70"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49640D">
        <w:fldChar w:fldCharType="begin"/>
      </w:r>
      <w:r w:rsidR="0049640D">
        <w:instrText xml:space="preserve"> REF _Ref61250887 \r \h </w:instrText>
      </w:r>
      <w:r w:rsidR="0049640D">
        <w:fldChar w:fldCharType="separate"/>
      </w:r>
      <w:r w:rsidR="004D1F94">
        <w:t>9.1.3</w:t>
      </w:r>
      <w:r w:rsidR="0049640D">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4D1F94">
        <w:t>9.1.4</w:t>
      </w:r>
      <w:r w:rsidR="0082156E" w:rsidRPr="00DD7CCF">
        <w:fldChar w:fldCharType="end"/>
      </w:r>
      <w:r w:rsidRPr="00DD7CCF">
        <w:t>)</w:t>
      </w:r>
    </w:p>
    <w:p w14:paraId="05C28581" w14:textId="33096241"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4D1F94">
        <w:t>10.4.1</w:t>
      </w:r>
      <w:r w:rsidR="0082156E" w:rsidRPr="00DD7CCF">
        <w:fldChar w:fldCharType="end"/>
      </w:r>
      <w:r w:rsidRPr="00DD7CCF">
        <w:t>)</w:t>
      </w:r>
    </w:p>
    <w:p w14:paraId="12885AB1" w14:textId="6A9D3F00"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4D1F94">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27D035B5" w:rsidR="008525C6" w:rsidRPr="008525C6" w:rsidRDefault="004D2E67" w:rsidP="00E2714A">
      <w:pPr>
        <w:pStyle w:val="Lista2"/>
      </w:pPr>
      <w:r w:rsidRPr="00DD7CCF">
        <w:lastRenderedPageBreak/>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4D1F94">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EB2024">
      <w:pPr>
        <w:pStyle w:val="Cmsor3"/>
      </w:pPr>
      <w:bookmarkStart w:id="901" w:name="_u75429ibco3" w:colFirst="0" w:colLast="0"/>
      <w:bookmarkStart w:id="902" w:name="_Ref44490073"/>
      <w:bookmarkStart w:id="903" w:name="_Toc182838410"/>
      <w:bookmarkEnd w:id="901"/>
      <w:r w:rsidRPr="00DD7CCF">
        <w:t xml:space="preserve">Identifying persons and places with </w:t>
      </w:r>
      <w:r w:rsidR="008525C6" w:rsidRPr="008525C6">
        <w:rPr>
          <w:rStyle w:val="Codeattribute"/>
        </w:rPr>
        <w:t>@key</w:t>
      </w:r>
      <w:bookmarkEnd w:id="902"/>
      <w:bookmarkEnd w:id="903"/>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EB2024">
      <w:pPr>
        <w:pStyle w:val="Cmsor3"/>
      </w:pPr>
      <w:bookmarkStart w:id="904" w:name="_ydxlcq8ogmtp" w:colFirst="0" w:colLast="0"/>
      <w:bookmarkStart w:id="905" w:name="_Ref43988993"/>
      <w:bookmarkStart w:id="906" w:name="_Toc182838411"/>
      <w:bookmarkEnd w:id="904"/>
      <w:r w:rsidRPr="00DD7CCF">
        <w:t xml:space="preserve">Identifying elements with </w:t>
      </w:r>
      <w:r w:rsidR="008525C6" w:rsidRPr="00B30777">
        <w:rPr>
          <w:rStyle w:val="Codeattribute"/>
        </w:rPr>
        <w:t>@xml:</w:t>
      </w:r>
      <w:r w:rsidRPr="00B30777">
        <w:rPr>
          <w:rStyle w:val="Codeattribute"/>
        </w:rPr>
        <w:t>id</w:t>
      </w:r>
      <w:bookmarkEnd w:id="905"/>
      <w:bookmarkEnd w:id="906"/>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44B964A9" w:rsidR="00C02B8C" w:rsidRPr="00DD7CCF" w:rsidRDefault="004D2E67" w:rsidP="00EB2024">
      <w:pPr>
        <w:pStyle w:val="Cmsor2"/>
      </w:pPr>
      <w:bookmarkStart w:id="907" w:name="_ulwrsat15v9f" w:colFirst="0" w:colLast="0"/>
      <w:bookmarkStart w:id="908" w:name="_Toc182838412"/>
      <w:bookmarkEnd w:id="907"/>
      <w:r w:rsidRPr="00DD7CCF">
        <w:t xml:space="preserve">Punctuation and </w:t>
      </w:r>
      <w:r w:rsidR="006733B4" w:rsidRPr="00DD7CCF">
        <w:t>style in modern languages</w:t>
      </w:r>
      <w:bookmarkEnd w:id="908"/>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EB2024">
      <w:pPr>
        <w:pStyle w:val="Cmsor1"/>
      </w:pPr>
      <w:bookmarkStart w:id="909" w:name="_k9hfjcx1f0k3" w:colFirst="0" w:colLast="0"/>
      <w:bookmarkStart w:id="910" w:name="_Ref43978719"/>
      <w:bookmarkStart w:id="911" w:name="_Toc182838413"/>
      <w:bookmarkEnd w:id="909"/>
      <w:r w:rsidRPr="00DD7CCF">
        <w:lastRenderedPageBreak/>
        <w:t>The TEI Header</w:t>
      </w:r>
      <w:bookmarkEnd w:id="910"/>
      <w:bookmarkEnd w:id="911"/>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623F30CD" w:rsidR="00C02B8C" w:rsidRPr="00DD7CCF" w:rsidRDefault="003B5E4F" w:rsidP="00E2714A">
      <w:pPr>
        <w:pStyle w:val="Lista"/>
      </w:pPr>
      <w:r w:rsidRPr="003B5E4F">
        <w:t xml:space="preserve">at the present stage (as of July 2021), for </w:t>
      </w:r>
      <w:r w:rsidRPr="003B5E4F">
        <w:rPr>
          <w:b/>
          <w:bCs/>
        </w:rPr>
        <w:t>epigraphic editions</w:t>
      </w:r>
      <w:r w:rsidRPr="003B5E4F">
        <w:t xml:space="preserve"> we encode only a bare minimum of data directly within the TEI header</w:t>
      </w:r>
    </w:p>
    <w:p w14:paraId="1570A6B1" w14:textId="77777777" w:rsidR="00C02B8C" w:rsidRPr="00DD7CCF" w:rsidRDefault="004D2E67" w:rsidP="003B5E4F">
      <w:pPr>
        <w:pStyle w:val="Lista2"/>
      </w:pPr>
      <w:r w:rsidRPr="00DD7CCF">
        <w:t>the guidelines below are intended to help you understand the functions and structure of the TEI header, but you need not be able to create such a header from scratch</w:t>
      </w:r>
    </w:p>
    <w:p w14:paraId="1DB78C46" w14:textId="2D401DBD" w:rsidR="00C02B8C" w:rsidRDefault="004D2E67" w:rsidP="003B5E4F">
      <w:pPr>
        <w:pStyle w:val="Lista2"/>
      </w:pPr>
      <w:r w:rsidRPr="00DD7CCF">
        <w:t>instead, rely on the most recent version of the project’s EpiDoc template</w:t>
      </w:r>
      <w:r w:rsidRPr="006B5499">
        <w:rPr>
          <w:rStyle w:val="Lbjegyzet-hivatkozs"/>
        </w:rPr>
        <w:footnoteReference w:id="62"/>
      </w:r>
      <w:r w:rsidRPr="00DD7CCF">
        <w:t xml:space="preserve"> and add data to the header only where comments in the template instruct you to do so</w:t>
      </w:r>
    </w:p>
    <w:p w14:paraId="12BB4535" w14:textId="77777777" w:rsidR="003B5E4F" w:rsidRDefault="003B5E4F" w:rsidP="003B5E4F">
      <w:pPr>
        <w:pStyle w:val="Lista"/>
      </w:pPr>
      <w:r>
        <w:t xml:space="preserve">when creating the </w:t>
      </w:r>
      <w:r w:rsidRPr="003B5E4F">
        <w:rPr>
          <w:b/>
          <w:bCs/>
        </w:rPr>
        <w:t>diplomatic edition of a manuscript</w:t>
      </w:r>
      <w:r>
        <w:t>, the TEI header must be completed in more detail, as our metadata management system is not designed for manuscripts</w:t>
      </w:r>
    </w:p>
    <w:p w14:paraId="0FC19968" w14:textId="36E915FB" w:rsidR="003B5E4F" w:rsidRPr="00DD7CCF" w:rsidRDefault="003B5E4F" w:rsidP="003B5E4F">
      <w:pPr>
        <w:pStyle w:val="Lista2"/>
      </w:pPr>
      <w:r>
        <w:t>in this case, follow the relevant sections of the EGC for describing a manuscript (and any multiplicity of hands found in it) for a diplomatic edition of a manuscript</w:t>
      </w:r>
    </w:p>
    <w:p w14:paraId="258D2735" w14:textId="2733E842" w:rsidR="00C02B8C" w:rsidRPr="00DD7CCF" w:rsidRDefault="004D2E67" w:rsidP="00EB2024">
      <w:pPr>
        <w:pStyle w:val="Cmsor2"/>
      </w:pPr>
      <w:bookmarkStart w:id="912" w:name="_23j65vxuxzj5" w:colFirst="0" w:colLast="0"/>
      <w:bookmarkStart w:id="913" w:name="_Toc182838414"/>
      <w:bookmarkEnd w:id="912"/>
      <w:r w:rsidRPr="00DD7CCF">
        <w:t xml:space="preserve">Describing the XML </w:t>
      </w:r>
      <w:r w:rsidR="006733B4" w:rsidRPr="00DD7CCF">
        <w:t>document</w:t>
      </w:r>
      <w:bookmarkEnd w:id="913"/>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EB2024">
      <w:pPr>
        <w:pStyle w:val="Cmsor3"/>
      </w:pPr>
      <w:bookmarkStart w:id="914" w:name="_2jfs86ft37ax" w:colFirst="0" w:colLast="0"/>
      <w:bookmarkStart w:id="915" w:name="_Toc182838415"/>
      <w:bookmarkEnd w:id="914"/>
      <w:r w:rsidRPr="00DD7CCF">
        <w:t>The title</w:t>
      </w:r>
      <w:bookmarkEnd w:id="915"/>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68799615"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4D1F94">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EB2024">
      <w:pPr>
        <w:pStyle w:val="Cmsor3"/>
      </w:pPr>
      <w:bookmarkStart w:id="916" w:name="_r3zbaj6a07eq" w:colFirst="0" w:colLast="0"/>
      <w:bookmarkStart w:id="917" w:name="_Ref43990001"/>
      <w:bookmarkStart w:id="918" w:name="_Toc182838416"/>
      <w:bookmarkEnd w:id="916"/>
      <w:r w:rsidRPr="00DD7CCF">
        <w:t>The responsibility statement</w:t>
      </w:r>
      <w:bookmarkEnd w:id="917"/>
      <w:bookmarkEnd w:id="918"/>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09F97CD9"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4D1F94">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6B5499">
        <w:rPr>
          <w:rStyle w:val="Lbjegyzet-hivatkozs"/>
        </w:rPr>
        <w:footnoteReference w:id="63"/>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164D6A1C" w:rsidR="00E67260" w:rsidRPr="00DD7CCF" w:rsidRDefault="00E67260" w:rsidP="00025303">
            <w:pPr>
              <w:pStyle w:val="Kpalrs"/>
            </w:pPr>
            <w:r w:rsidRPr="00DD7CCF">
              <w:lastRenderedPageBreak/>
              <w:t xml:space="preserve">Example </w:t>
            </w:r>
            <w:fldSimple w:instr=" STYLEREF 3 \s ">
              <w:r w:rsidR="004D1F94">
                <w:rPr>
                  <w:noProof/>
                </w:rPr>
                <w:t>11.1.2</w:t>
              </w:r>
            </w:fldSimple>
            <w:r w:rsidRPr="00DD7CCF">
              <w:t>.</w:t>
            </w:r>
            <w:fldSimple w:instr=" SEQ Example \* ALPHABETIC \s 3 ">
              <w:r w:rsidR="004D1F94">
                <w:rPr>
                  <w:noProof/>
                </w:rPr>
                <w:t>A</w:t>
              </w:r>
            </w:fldSimple>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EB2024">
      <w:pPr>
        <w:pStyle w:val="Cmsor3"/>
      </w:pPr>
      <w:bookmarkStart w:id="919" w:name="_vner4ocywhk7" w:colFirst="0" w:colLast="0"/>
      <w:bookmarkStart w:id="920" w:name="_Toc182838417"/>
      <w:bookmarkEnd w:id="919"/>
      <w:r w:rsidRPr="00DD7CCF">
        <w:t>The publication statement</w:t>
      </w:r>
      <w:bookmarkEnd w:id="920"/>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3F05C55C" w:rsidR="00E67260" w:rsidRPr="00DD7CCF" w:rsidRDefault="00E67260" w:rsidP="00025303">
            <w:pPr>
              <w:pStyle w:val="Kpalrs"/>
            </w:pPr>
            <w:r w:rsidRPr="00DD7CCF">
              <w:t xml:space="preserve">Example </w:t>
            </w:r>
            <w:fldSimple w:instr=" STYLEREF 3 \s ">
              <w:r w:rsidR="004D1F94">
                <w:rPr>
                  <w:noProof/>
                </w:rPr>
                <w:t>11.1.3</w:t>
              </w:r>
            </w:fldSimple>
            <w:r w:rsidRPr="00DD7CCF">
              <w:t>.</w:t>
            </w:r>
            <w:fldSimple w:instr=" SEQ Example \* ALPHABETIC \s 3 ">
              <w:r w:rsidR="004D1F94">
                <w:rPr>
                  <w:noProof/>
                </w:rPr>
                <w:t>A</w:t>
              </w:r>
            </w:fldSimple>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5CE443E2" w:rsidR="00C02B8C" w:rsidRPr="00DD7CCF" w:rsidRDefault="004D2E67" w:rsidP="00EB2024">
      <w:pPr>
        <w:pStyle w:val="Cmsor2"/>
      </w:pPr>
      <w:bookmarkStart w:id="921" w:name="_hettlvg4peby" w:colFirst="0" w:colLast="0"/>
      <w:bookmarkStart w:id="922" w:name="_Ref43978731"/>
      <w:bookmarkStart w:id="923" w:name="_Toc182838418"/>
      <w:bookmarkEnd w:id="921"/>
      <w:r w:rsidRPr="00DD7CCF">
        <w:t xml:space="preserve">Describing the </w:t>
      </w:r>
      <w:r w:rsidR="006733B4" w:rsidRPr="00DD7CCF">
        <w:t>original document</w:t>
      </w:r>
      <w:bookmarkEnd w:id="922"/>
      <w:bookmarkEnd w:id="923"/>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EB2024">
      <w:pPr>
        <w:pStyle w:val="Cmsor3"/>
      </w:pPr>
      <w:bookmarkStart w:id="924" w:name="_l88w6yddwwcn" w:colFirst="0" w:colLast="0"/>
      <w:bookmarkStart w:id="925" w:name="_Ref43987455"/>
      <w:bookmarkStart w:id="926" w:name="_Toc182838419"/>
      <w:bookmarkEnd w:id="924"/>
      <w:r w:rsidRPr="00DD7CCF">
        <w:lastRenderedPageBreak/>
        <w:t xml:space="preserve">The </w:t>
      </w:r>
      <w:r w:rsidR="00547689">
        <w:t>h</w:t>
      </w:r>
      <w:r w:rsidRPr="00DD7CCF">
        <w:t xml:space="preserve">and </w:t>
      </w:r>
      <w:r w:rsidR="00547689">
        <w:t>d</w:t>
      </w:r>
      <w:r w:rsidRPr="00DD7CCF">
        <w:t>escription</w:t>
      </w:r>
      <w:bookmarkEnd w:id="925"/>
      <w:bookmarkEnd w:id="926"/>
    </w:p>
    <w:p w14:paraId="52650714" w14:textId="77777777" w:rsidR="00C02B8C" w:rsidRPr="00DD7CCF" w:rsidRDefault="004D2E67" w:rsidP="00E2714A">
      <w:pPr>
        <w:pStyle w:val="Lista"/>
      </w:pPr>
      <w:commentRangeStart w:id="927"/>
      <w:r w:rsidRPr="00DD7CCF">
        <w:t xml:space="preserve">basic designations of script names </w:t>
      </w:r>
      <w:commentRangeEnd w:id="927"/>
      <w:r w:rsidR="00A61239">
        <w:rPr>
          <w:rStyle w:val="Jegyzethivatkozs"/>
          <w:rFonts w:cs="Mangal"/>
        </w:rPr>
        <w:commentReference w:id="927"/>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203C8808"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7F02C3">
        <w:fldChar w:fldCharType="begin"/>
      </w:r>
      <w:r w:rsidR="007F02C3">
        <w:instrText xml:space="preserve"> REF _Ref148531705 \r \h </w:instrText>
      </w:r>
      <w:r w:rsidR="007F02C3">
        <w:fldChar w:fldCharType="separate"/>
      </w:r>
      <w:r w:rsidR="004D1F94">
        <w:t>10.4.6</w:t>
      </w:r>
      <w:r w:rsidR="007F02C3">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7AF52C55"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4D1F94">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275056E9"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4D1F94">
        <w:t>7.5.1</w:t>
      </w:r>
      <w:r w:rsidR="0082156E" w:rsidRPr="00DD7CCF">
        <w:fldChar w:fldCharType="end"/>
      </w:r>
    </w:p>
    <w:p w14:paraId="7F1F234D" w14:textId="2337A850" w:rsidR="00C02B8C" w:rsidRPr="00DD7CCF" w:rsidRDefault="004D2E67" w:rsidP="00EB2024">
      <w:pPr>
        <w:pStyle w:val="Cmsor2"/>
      </w:pPr>
      <w:bookmarkStart w:id="928" w:name="_wnsvz48xieus" w:colFirst="0" w:colLast="0"/>
      <w:bookmarkStart w:id="929" w:name="_Toc182838420"/>
      <w:bookmarkEnd w:id="928"/>
      <w:r w:rsidRPr="00DD7CCF">
        <w:t xml:space="preserve">Keeping </w:t>
      </w:r>
      <w:r w:rsidR="006733B4" w:rsidRPr="00DD7CCF">
        <w:t>track of file history</w:t>
      </w:r>
      <w:bookmarkEnd w:id="929"/>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lastRenderedPageBreak/>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t xml:space="preserve">mandatorily, </w:t>
      </w:r>
      <w:r w:rsidR="008525C6" w:rsidRPr="008525C6">
        <w:rPr>
          <w:rStyle w:val="Codeattribute"/>
        </w:rPr>
        <w:t>@who</w:t>
      </w:r>
      <w:r w:rsidR="008525C6" w:rsidRPr="008525C6">
        <w:t>,</w:t>
      </w:r>
      <w:r w:rsidRPr="00DD7CCF">
        <w:t xml:space="preserve"> the value of which shall be the personal identifier</w:t>
      </w:r>
      <w:r w:rsidRPr="006B5499">
        <w:rPr>
          <w:rStyle w:val="Lbjegyzet-hivatkozs"/>
        </w:rPr>
        <w:footnoteReference w:id="64"/>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1075B885" w:rsidR="00E67260" w:rsidRPr="00DD7CCF" w:rsidRDefault="00E67260" w:rsidP="00025303">
            <w:pPr>
              <w:pStyle w:val="Kpalrs"/>
            </w:pPr>
            <w:r w:rsidRPr="00DD7CCF">
              <w:t xml:space="preserve">Example </w:t>
            </w:r>
            <w:fldSimple w:instr=" STYLEREF 3 \s ">
              <w:r w:rsidR="004D1F94">
                <w:rPr>
                  <w:noProof/>
                </w:rPr>
                <w:t>11.2.1</w:t>
              </w:r>
            </w:fldSimple>
            <w:r w:rsidRPr="00DD7CCF">
              <w:t>.</w:t>
            </w:r>
            <w:fldSimple w:instr=" SEQ Example \* ALPHABETIC \s 3 ">
              <w:r w:rsidR="004D1F94">
                <w:rPr>
                  <w:noProof/>
                </w:rPr>
                <w:t>A</w:t>
              </w:r>
            </w:fldSimple>
            <w:r w:rsidRPr="00DD7CCF">
              <w:t>: the revision description</w:t>
            </w:r>
          </w:p>
        </w:tc>
      </w:tr>
      <w:tr w:rsidR="00E67260" w:rsidRPr="00DD7CCF" w14:paraId="638A06CC" w14:textId="77777777" w:rsidTr="00837BA5">
        <w:tc>
          <w:tcPr>
            <w:tcW w:w="5000" w:type="pct"/>
          </w:tcPr>
          <w:p w14:paraId="6D0E957E" w14:textId="6B188BFC"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007F02C3" w:rsidRPr="0046000E">
              <w:rPr>
                <w:rStyle w:val="Codevalue"/>
              </w:rPr>
              <w:t xml:space="preserve"> </w:t>
            </w:r>
            <w:r w:rsidR="007F02C3" w:rsidRPr="00DD7CCF">
              <w:rPr>
                <w:rStyle w:val="Codeattribute"/>
              </w:rPr>
              <w:t>status</w:t>
            </w:r>
            <w:r w:rsidR="007F02C3" w:rsidRPr="00DD7CCF">
              <w:rPr>
                <w:rStyle w:val="Code"/>
              </w:rPr>
              <w:t>=</w:t>
            </w:r>
            <w:r w:rsidR="007F02C3" w:rsidRPr="0046000E">
              <w:rPr>
                <w:rStyle w:val="Codevalue"/>
              </w:rPr>
              <w:t>"draft"</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930" w:name="_m394n9pgjwwz" w:colFirst="0" w:colLast="0"/>
      <w:bookmarkEnd w:id="930"/>
      <w:r w:rsidRPr="00DD7CCF">
        <w:lastRenderedPageBreak/>
        <w:t>Appendices</w:t>
      </w:r>
    </w:p>
    <w:p w14:paraId="73F64D53" w14:textId="46A1AD78" w:rsidR="00C02B8C" w:rsidRPr="00DD7CCF" w:rsidRDefault="004D2E67">
      <w:pPr>
        <w:pStyle w:val="Cmsor1"/>
        <w:numPr>
          <w:ilvl w:val="0"/>
          <w:numId w:val="7"/>
        </w:numPr>
      </w:pPr>
      <w:bookmarkStart w:id="931" w:name="_qidxc825gutk" w:colFirst="0" w:colLast="0"/>
      <w:bookmarkStart w:id="932" w:name="_Toc182838421"/>
      <w:bookmarkEnd w:id="931"/>
      <w:r w:rsidRPr="00DD7CCF">
        <w:lastRenderedPageBreak/>
        <w:t xml:space="preserve">Converting CII/EI </w:t>
      </w:r>
      <w:r w:rsidR="006733B4" w:rsidRPr="00DD7CCF">
        <w:t xml:space="preserve">markup conventions </w:t>
      </w:r>
      <w:r w:rsidRPr="00DD7CCF">
        <w:t>to EpiDoc</w:t>
      </w:r>
      <w:bookmarkEnd w:id="932"/>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r w:rsidRPr="005D2B22">
        <w:rPr>
          <w:rStyle w:val="Foreign"/>
        </w:rPr>
        <w:t>parākkrama</w:t>
      </w:r>
      <w:r w:rsidRPr="00DD7CCF">
        <w:t>+</w:t>
      </w:r>
      <w:r w:rsidRPr="005D2B22">
        <w:rPr>
          <w:rStyle w:val="Foreign"/>
        </w:rPr>
        <w:t>aṅka</w:t>
      </w:r>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6ED1A8A5"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4D1F94">
        <w:t>3.6.3</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6B5499">
        <w:rPr>
          <w:rStyle w:val="Lbjegyzet-hivatkozs"/>
        </w:rPr>
        <w:footnoteReference w:id="65"/>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r w:rsidRPr="005D2B22">
        <w:rPr>
          <w:rStyle w:val="Foreign"/>
        </w:rPr>
        <w:t>akṣara</w:t>
      </w:r>
      <w:r w:rsidRPr="00DD7CCF">
        <w:t xml:space="preserve">s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26651497"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4D1F94">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4D1F94">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6B674E6C"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4D1F94">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10C09557" w:rsidR="00C02B8C" w:rsidRPr="00DD7CCF" w:rsidRDefault="004D2E67" w:rsidP="00DD7CCF">
      <w:pPr>
        <w:pStyle w:val="Lista3"/>
      </w:pPr>
      <w:r w:rsidRPr="00E24F87">
        <w:rPr>
          <w:noProof/>
        </w:rPr>
        <w:t>(</w:t>
      </w:r>
      <w:r w:rsidRPr="00DD7CCF">
        <w:t xml:space="preserve">?abc),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4D1F94">
        <w:t>5.3.3</w:t>
      </w:r>
      <w:r w:rsidR="001B68E2" w:rsidRPr="00DD7CCF">
        <w:fldChar w:fldCharType="end"/>
      </w:r>
      <w:r w:rsidRPr="00DD7CCF">
        <w:t>)</w:t>
      </w:r>
    </w:p>
    <w:p w14:paraId="1C6A2AAC" w14:textId="458B1EDA" w:rsidR="00C02B8C" w:rsidRPr="00DD7CCF" w:rsidRDefault="004D2E67" w:rsidP="00DD7CCF">
      <w:pPr>
        <w:pStyle w:val="Lista3"/>
      </w:pPr>
      <w:r w:rsidRPr="00E24F87">
        <w:rPr>
          <w:noProof/>
        </w:rPr>
        <w:t>(</w:t>
      </w:r>
      <w:r w:rsidRPr="00DD7CCF">
        <w:t xml:space="preserve">abc?),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4D1F94">
        <w:t>5.5</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6F4E3793"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4D1F94">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5464D7A5"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4D1F94">
        <w:t>5.5</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[abc?] is used by some editors to indicate tentatively or conjecturally read text</w:t>
      </w:r>
    </w:p>
    <w:p w14:paraId="6CBB7D0C" w14:textId="29462EF2"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4D1F94">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[abc*] in principle means editorial restoration of characters omitted by the original scribe, but in the actual practice of some editors it seems to be used for function 2 above</w:t>
      </w:r>
    </w:p>
    <w:p w14:paraId="2E1DB483" w14:textId="4B5A7E98"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4D1F94">
        <w:t>6.2.4</w:t>
      </w:r>
      <w:r w:rsidR="0082156E" w:rsidRPr="00DD7CCF">
        <w:fldChar w:fldCharType="end"/>
      </w:r>
    </w:p>
    <w:p w14:paraId="44A2C641" w14:textId="3C021BBC"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4D1F94">
        <w:t>6.1.3</w:t>
      </w:r>
      <w:r w:rsidR="00284D70" w:rsidRPr="00DD7CCF">
        <w:fldChar w:fldCharType="end"/>
      </w:r>
      <w:r w:rsidRPr="00DD7CCF">
        <w:t>)</w:t>
      </w:r>
    </w:p>
    <w:p w14:paraId="339C7C16" w14:textId="77777777" w:rsidR="00C02B8C" w:rsidRPr="00DD7CCF" w:rsidRDefault="004D2E67" w:rsidP="00DD7CCF">
      <w:pPr>
        <w:pStyle w:val="Lista3"/>
      </w:pPr>
      <w:r w:rsidRPr="00DD7CCF">
        <w:lastRenderedPageBreak/>
        <w:t>if possible, look at a facsimile to check whether this editorial markup stands for a scribal omission or for lost and supplied text; if this is not possible, assume that square brackets with an asterisk stand for scribal omission</w:t>
      </w:r>
    </w:p>
    <w:p w14:paraId="155134FB" w14:textId="5E87E780"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4D1F94">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203A2A9D"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4D1F94">
        <w:t>5.4</w:t>
      </w:r>
      <w:r w:rsidR="001A0A54" w:rsidRPr="00DD7CCF">
        <w:fldChar w:fldCharType="end"/>
      </w:r>
      <w:r w:rsidRPr="00DD7CCF">
        <w:t xml:space="preserve"> about handling lacunae in EpiDoc</w:t>
      </w:r>
    </w:p>
    <w:p w14:paraId="02B335A2" w14:textId="4178D0D2" w:rsidR="00C02B8C" w:rsidRPr="00DD7CCF" w:rsidRDefault="004D2E67">
      <w:pPr>
        <w:pStyle w:val="Cmsor1"/>
        <w:numPr>
          <w:ilvl w:val="0"/>
          <w:numId w:val="7"/>
        </w:numPr>
      </w:pPr>
      <w:bookmarkStart w:id="933" w:name="_qgilsms4nw42" w:colFirst="0" w:colLast="0"/>
      <w:bookmarkStart w:id="934" w:name="_Ref43980968"/>
      <w:bookmarkStart w:id="935" w:name="_Toc182838422"/>
      <w:bookmarkEnd w:id="933"/>
      <w:r w:rsidRPr="00DD7CCF">
        <w:lastRenderedPageBreak/>
        <w:t xml:space="preserve">Metre </w:t>
      </w:r>
      <w:r w:rsidRPr="00E24F87">
        <w:rPr>
          <w:noProof/>
        </w:rPr>
        <w:t>(</w:t>
      </w:r>
      <w:r w:rsidR="006733B4" w:rsidRPr="00DD7CCF">
        <w:t>prosody</w:t>
      </w:r>
      <w:r w:rsidRPr="00DD7CCF">
        <w:t>)</w:t>
      </w:r>
      <w:bookmarkEnd w:id="934"/>
      <w:bookmarkEnd w:id="935"/>
    </w:p>
    <w:p w14:paraId="76E303D3" w14:textId="0E97CC60" w:rsidR="00A15C19" w:rsidRDefault="00A15C19" w:rsidP="00A15C19">
      <w:bookmarkStart w:id="936" w:name="_3ig9fb4xl00q" w:colFirst="0" w:colLast="0"/>
      <w:bookmarkEnd w:id="936"/>
      <w:r>
        <w:t>This appendix will be deprecated in a future edition of the EGD. Its place will be taken over by the Prosodic Patterns xml file (</w:t>
      </w:r>
      <w:hyperlink r:id="rId70" w:history="1">
        <w:r w:rsidR="00324B69" w:rsidRPr="003B6215">
          <w:rPr>
            <w:rStyle w:val="Hiperhivatkozs"/>
          </w:rPr>
          <w:t>https://github.com/erc-dharma/project-documentation/blob/master/DHARMA_prosodicPatterns_v01.xml</w:t>
        </w:r>
      </w:hyperlink>
      <w:r>
        <w:t xml:space="preserve">) which can be displayed in a human-friendly way at </w:t>
      </w:r>
      <w:hyperlink r:id="rId71" w:history="1">
        <w:r w:rsidR="00324B69" w:rsidRPr="003B6215">
          <w:rPr>
            <w:rStyle w:val="Hiperhivatkozs"/>
          </w:rPr>
          <w:t>https://erc-dharma.github.io/output-prosody/display-prosody.html</w:t>
        </w:r>
      </w:hyperlink>
      <w:r w:rsidR="00324B69">
        <w:t xml:space="preserve"> </w:t>
      </w:r>
      <w:r>
        <w:t>and will be documented and discussed in the Prosody and Verse Forms Guide (</w:t>
      </w:r>
      <w:hyperlink r:id="rId72" w:history="1">
        <w:r w:rsidR="00324B69" w:rsidRPr="003B6215">
          <w:rPr>
            <w:rStyle w:val="Hiperhivatkozs"/>
          </w:rPr>
          <w:t>https://docs.google.com/document/d/16AZYeI_OyfUgtLhXpFG_-UloPlzv1p9wMykBrklKyHE</w:t>
        </w:r>
      </w:hyperlink>
      <w:r>
        <w:t>), currently a raw draft.</w:t>
      </w:r>
    </w:p>
    <w:p w14:paraId="301D3376" w14:textId="6CFB11B3" w:rsidR="00C02B8C" w:rsidRPr="00DD7CCF" w:rsidRDefault="004D2E67">
      <w:pPr>
        <w:pStyle w:val="Cmsor2"/>
        <w:numPr>
          <w:ilvl w:val="1"/>
          <w:numId w:val="7"/>
        </w:numPr>
      </w:pPr>
      <w:bookmarkStart w:id="937" w:name="_Toc182838423"/>
      <w:r w:rsidRPr="00DD7CCF">
        <w:t>Looking up Sanskrit metres</w:t>
      </w:r>
      <w:bookmarkEnd w:id="937"/>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32E1054D" w:rsidR="00C02B8C" w:rsidRPr="00DD7CCF" w:rsidRDefault="00324B69" w:rsidP="006436FD">
      <w:pPr>
        <w:pStyle w:val="Lista2"/>
      </w:pPr>
      <w:hyperlink r:id="rId73" w:history="1">
        <w:r w:rsidRPr="003B6215">
          <w:rPr>
            <w:rStyle w:val="Hiperhivatkozs"/>
          </w:rPr>
          <w:t>https://sanskritmetres.appspot.com/</w:t>
        </w:r>
      </w:hyperlink>
      <w:r w:rsidR="004D2E67" w:rsidRPr="00DD7CCF">
        <w:t xml:space="preserve"> requires a full stanza as input but will tolerate mistakes and lacunae and produce an approximate match</w:t>
      </w:r>
    </w:p>
    <w:p w14:paraId="260C10D6" w14:textId="5E90F2D2" w:rsidR="00C02B8C" w:rsidRDefault="00025303" w:rsidP="006436FD">
      <w:pPr>
        <w:pStyle w:val="Lista2"/>
      </w:pPr>
      <w:hyperlink r:id="rId74" w:history="1">
        <w:r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1D4C79DF" w14:textId="6244E7D3" w:rsidR="00A23873" w:rsidRPr="00DD7CCF" w:rsidRDefault="00F16CE9" w:rsidP="006436FD">
      <w:pPr>
        <w:pStyle w:val="Lista2"/>
      </w:pPr>
      <w:hyperlink r:id="rId75" w:history="1">
        <w:r w:rsidRPr="00C6386C">
          <w:rPr>
            <w:rStyle w:val="Hiperhivatkozs"/>
          </w:rPr>
          <w:t>https://www.skrutable.info/</w:t>
        </w:r>
      </w:hyperlink>
      <w:r w:rsidR="00A23873">
        <w:t xml:space="preserve"> </w:t>
      </w:r>
      <w:r w:rsidR="00A23873" w:rsidRPr="00A23873">
        <w:t>requires full stanzas but can automatically split these into quarters and tolerates mistakes to some extent;</w:t>
      </w:r>
      <w:r w:rsidR="00294FDB">
        <w:t xml:space="preserve"> it</w:t>
      </w:r>
      <w:r w:rsidR="00A23873" w:rsidRPr="00A23873">
        <w:t xml:space="preserve"> can identify moraic metres in addition to syllabic ones</w:t>
      </w:r>
      <w:r w:rsidR="00294FDB">
        <w:t xml:space="preserve"> </w:t>
      </w:r>
      <w:r w:rsidR="00294FDB" w:rsidRPr="00294FDB">
        <w:t>and includes sound recordings of the recitation of many metres</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pPr>
        <w:pStyle w:val="Cmsor2"/>
        <w:numPr>
          <w:ilvl w:val="1"/>
          <w:numId w:val="7"/>
        </w:numPr>
      </w:pPr>
      <w:bookmarkStart w:id="938" w:name="_orz8fxvyzur0" w:colFirst="0" w:colLast="0"/>
      <w:bookmarkStart w:id="939" w:name="_Toc182838424"/>
      <w:bookmarkEnd w:id="938"/>
      <w:r w:rsidRPr="00DD7CCF">
        <w:t>Syllable length</w:t>
      </w:r>
      <w:bookmarkEnd w:id="939"/>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6E784967"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4D1F94">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2D57D460"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4D1F94">
        <w:t>2.3.4.4</w:t>
      </w:r>
      <w:r w:rsidR="00E078CA" w:rsidRPr="00DD7CCF">
        <w:fldChar w:fldCharType="end"/>
      </w:r>
      <w:r w:rsidRPr="00DD7CCF">
        <w:t>)</w:t>
      </w:r>
    </w:p>
    <w:p w14:paraId="07C2FA10" w14:textId="77777777" w:rsidR="00C02B8C" w:rsidRPr="00DD7CCF" w:rsidRDefault="004D2E67" w:rsidP="006436FD">
      <w:pPr>
        <w:pStyle w:val="Lista"/>
      </w:pPr>
      <w:r w:rsidRPr="00DD7CCF">
        <w:lastRenderedPageBreak/>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17CB5391"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4D1F94">
        <w:t>2.3.4.4</w:t>
      </w:r>
      <w:r w:rsidR="00E078CA" w:rsidRPr="00DD7CCF">
        <w:fldChar w:fldCharType="end"/>
      </w:r>
      <w:r w:rsidRPr="00DD7CCF">
        <w:t>)</w:t>
      </w:r>
    </w:p>
    <w:p w14:paraId="57ED9A90" w14:textId="77777777" w:rsidR="00C02B8C" w:rsidRPr="00DD7CCF" w:rsidRDefault="004D2E67">
      <w:pPr>
        <w:pStyle w:val="Cmsor2"/>
        <w:numPr>
          <w:ilvl w:val="1"/>
          <w:numId w:val="7"/>
        </w:numPr>
      </w:pPr>
      <w:bookmarkStart w:id="940" w:name="_uiwqp6i2kceu" w:colFirst="0" w:colLast="0"/>
      <w:bookmarkStart w:id="941" w:name="_Ref43991811"/>
      <w:bookmarkStart w:id="942" w:name="_Toc182838425"/>
      <w:bookmarkEnd w:id="940"/>
      <w:r w:rsidRPr="00DD7CCF">
        <w:t>Prosodic code</w:t>
      </w:r>
      <w:bookmarkEnd w:id="941"/>
      <w:bookmarkEnd w:id="942"/>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526831EF"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w:t>
      </w:r>
      <w:r w:rsidR="00AC54D6">
        <w:t xml:space="preserve">(or, rarely, </w:t>
      </w:r>
      <w:r w:rsidR="00AC54D6" w:rsidRPr="00DD7CCF">
        <w:rPr>
          <w:rStyle w:val="Code"/>
        </w:rPr>
        <w:t>&lt;l&gt;</w:t>
      </w:r>
      <w:r w:rsidR="00AC54D6">
        <w:t xml:space="preserve">) </w:t>
      </w:r>
      <w:r w:rsidRPr="00DD7CCF">
        <w:t xml:space="preserve">to encode the metre for which a conventional name is not available </w:t>
      </w:r>
      <w:r w:rsidRPr="00E24F87">
        <w:rPr>
          <w:noProof/>
        </w:rPr>
        <w:t>(</w:t>
      </w:r>
      <w:r w:rsidRPr="00DD7CCF">
        <w:t xml:space="preserve">see </w:t>
      </w:r>
      <w:r w:rsidR="003C3D87" w:rsidRPr="00DD7CCF">
        <w:t>§</w:t>
      </w:r>
      <w:r w:rsidR="00AC54D6">
        <w:fldChar w:fldCharType="begin"/>
      </w:r>
      <w:r w:rsidR="00AC54D6">
        <w:instrText xml:space="preserve"> REF _Ref181699020 \r \h </w:instrText>
      </w:r>
      <w:r w:rsidR="00AC54D6">
        <w:fldChar w:fldCharType="separate"/>
      </w:r>
      <w:r w:rsidR="004D1F94">
        <w:t>2.3.4.1</w:t>
      </w:r>
      <w:r w:rsidR="00AC54D6">
        <w:fldChar w:fldCharType="end"/>
      </w:r>
      <w:r w:rsidR="00AC54D6">
        <w:t xml:space="preserve"> and §</w:t>
      </w:r>
      <w:r w:rsidR="00AC54D6">
        <w:fldChar w:fldCharType="begin"/>
      </w:r>
      <w:r w:rsidR="00AC54D6">
        <w:instrText xml:space="preserve"> REF _Ref181706290 \r \h </w:instrText>
      </w:r>
      <w:r w:rsidR="00AC54D6">
        <w:fldChar w:fldCharType="separate"/>
      </w:r>
      <w:r w:rsidR="004D1F94">
        <w:t>2.3.4.3</w:t>
      </w:r>
      <w:r w:rsidR="00AC54D6">
        <w:fldChar w:fldCharType="end"/>
      </w:r>
      <w:r w:rsidRPr="00DD7CCF">
        <w:t>)</w:t>
      </w:r>
    </w:p>
    <w:p w14:paraId="7676B26A" w14:textId="40A40F99" w:rsidR="00C02B8C" w:rsidRPr="00DD7CCF" w:rsidRDefault="004D2E67" w:rsidP="006436FD">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4D1F94">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4D1F94">
        <w:t>5.4.5</w:t>
      </w:r>
      <w:r w:rsidR="001B68E2" w:rsidRPr="00DD7CCF">
        <w:fldChar w:fldCharType="end"/>
      </w:r>
      <w:r w:rsidRPr="00DD7CCF">
        <w:t>)</w:t>
      </w:r>
    </w:p>
    <w:p w14:paraId="42A78837" w14:textId="648B880A"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see</w:t>
      </w:r>
      <w:r w:rsidR="00AC54D6">
        <w:t xml:space="preserve"> §</w:t>
      </w:r>
      <w:r w:rsidR="00AC54D6">
        <w:fldChar w:fldCharType="begin"/>
      </w:r>
      <w:r w:rsidR="00AC54D6">
        <w:instrText xml:space="preserve"> REF _Ref181701741 \r \h </w:instrText>
      </w:r>
      <w:r w:rsidR="00AC54D6">
        <w:fldChar w:fldCharType="separate"/>
      </w:r>
      <w:r w:rsidR="004D1F94">
        <w:t>2.3.4.2</w:t>
      </w:r>
      <w:r w:rsidR="00AC54D6">
        <w:fldChar w:fldCharType="end"/>
      </w:r>
      <w:r w:rsidR="00AC54D6">
        <w:t xml:space="preserve"> and</w:t>
      </w:r>
      <w:r w:rsidRPr="00DD7CCF">
        <w:t xml:space="preserv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4D1F94">
        <w:t>2.3.4.4</w:t>
      </w:r>
      <w:r w:rsidR="00E078CA" w:rsidRPr="00DD7CCF">
        <w:fldChar w:fldCharType="end"/>
      </w:r>
      <w:r w:rsidRPr="00DD7CCF">
        <w:t>)</w:t>
      </w:r>
    </w:p>
    <w:p w14:paraId="30217BA0" w14:textId="77777777" w:rsidR="00C02B8C" w:rsidRPr="00DD7CCF" w:rsidRDefault="004D2E67" w:rsidP="006436FD">
      <w:pPr>
        <w:pStyle w:val="Lista2"/>
      </w:pPr>
      <w:r w:rsidRPr="00DD7CCF">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1397090F" w:rsidR="00C02B8C" w:rsidRPr="00DD7CCF" w:rsidRDefault="004D2E67" w:rsidP="006436FD">
      <w:pPr>
        <w:pStyle w:val="Lista2"/>
      </w:pPr>
      <w:r w:rsidRPr="00DD7CCF">
        <w:t xml:space="preserve">numbers used in prosodic code </w:t>
      </w:r>
      <w:r w:rsidRPr="00E24F87">
        <w:rPr>
          <w:noProof/>
        </w:rPr>
        <w:t>(</w:t>
      </w:r>
      <w:r w:rsidRPr="00DD7CCF">
        <w:t xml:space="preserve">for moraic metre) must always be </w:t>
      </w:r>
      <w:r w:rsidR="00987CEC">
        <w:t>separated</w:t>
      </w:r>
      <w:r w:rsidRPr="00DD7CCF">
        <w:t xml:space="preserve"> by the foot boundary sign |</w:t>
      </w:r>
      <w:r w:rsidR="00B45DBE" w:rsidRPr="00B45DBE">
        <w:t>, but this sign should not be used after the last (complete or partial) foot within a lacuna</w:t>
      </w:r>
    </w:p>
    <w:p w14:paraId="5E708AF6" w14:textId="52C00052" w:rsidR="00C02B8C" w:rsidRDefault="004D2E67" w:rsidP="006436FD">
      <w:pPr>
        <w:pStyle w:val="Lista3"/>
      </w:pPr>
      <w:r w:rsidRPr="00DD7CCF">
        <w:t>this allows multi-digit numbers to be used when necessary; however, consider whether large moraic units can be analysed into combinations of smaller feet</w:t>
      </w:r>
    </w:p>
    <w:p w14:paraId="26B054F5" w14:textId="77777777" w:rsidR="00836F9C" w:rsidRPr="00DD7CCF" w:rsidRDefault="00836F9C" w:rsidP="00836F9C">
      <w:pPr>
        <w:pStyle w:val="Lista2"/>
      </w:pPr>
      <w:r w:rsidRPr="00DD7CCF">
        <w:t>for partially lacunose feet, show only the number of lost morae</w:t>
      </w:r>
    </w:p>
    <w:p w14:paraId="55B800FC" w14:textId="77777777" w:rsidR="00836F9C" w:rsidRPr="00DD7CCF" w:rsidRDefault="00836F9C" w:rsidP="00836F9C">
      <w:pPr>
        <w:pStyle w:val="Lista3"/>
      </w:pPr>
      <w:r w:rsidRPr="00DD7CCF">
        <w:t xml:space="preserve">e.g. to encode the prosody of a partially lost tetramoraic foot of which one light syllable is extant at the end, use </w:t>
      </w:r>
      <w:r w:rsidRPr="00836F9C">
        <w:rPr>
          <w:rStyle w:val="Codevalue"/>
        </w:rPr>
        <w:t>“3-”</w:t>
      </w:r>
    </w:p>
    <w:p w14:paraId="5F698E98" w14:textId="77777777" w:rsidR="00836F9C" w:rsidRDefault="00836F9C" w:rsidP="00836F9C">
      <w:pPr>
        <w:pStyle w:val="Lista2"/>
      </w:pPr>
      <w:r>
        <w:t>for example,</w:t>
      </w:r>
    </w:p>
    <w:p w14:paraId="6F90561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w:t>
      </w:r>
      <w:r w:rsidRPr="00836F9C">
        <w:rPr>
          <w:rStyle w:val="Code"/>
        </w:rPr>
        <w:t>&gt;</w:t>
      </w:r>
      <w:r>
        <w:t xml:space="preserve"> to wrap a lacuna of two complete </w:t>
      </w:r>
      <w:r w:rsidRPr="00836F9C">
        <w:rPr>
          <w:rStyle w:val="Foreign"/>
        </w:rPr>
        <w:t>āryā</w:t>
      </w:r>
      <w:r>
        <w:t xml:space="preserve"> feet</w:t>
      </w:r>
    </w:p>
    <w:p w14:paraId="0F431695"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"4|4|2"</w:t>
      </w:r>
      <w:r w:rsidRPr="00836F9C">
        <w:rPr>
          <w:rStyle w:val="Code"/>
        </w:rPr>
        <w:t>&gt;</w:t>
      </w:r>
      <w:r>
        <w:t xml:space="preserve"> to wrap a lacuna of two complete </w:t>
      </w:r>
      <w:r w:rsidRPr="00836F9C">
        <w:rPr>
          <w:rStyle w:val="Foreign"/>
        </w:rPr>
        <w:t>āryā</w:t>
      </w:r>
      <w:r>
        <w:t xml:space="preserve"> feet and an incomplete foot of which the last two morae are extant and are thus represented as text</w:t>
      </w:r>
    </w:p>
    <w:p w14:paraId="1BC6196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w:t>
      </w:r>
      <w:r w:rsidRPr="00836F9C">
        <w:rPr>
          <w:rStyle w:val="Code"/>
        </w:rPr>
        <w:t>&gt;</w:t>
      </w:r>
      <w:r>
        <w:t xml:space="preserve"> to wrap a lacuna of a single complete </w:t>
      </w:r>
      <w:r w:rsidRPr="00836F9C">
        <w:rPr>
          <w:rStyle w:val="Foreign"/>
        </w:rPr>
        <w:t>āryā</w:t>
      </w:r>
      <w:r>
        <w:t xml:space="preserve"> foot</w:t>
      </w:r>
    </w:p>
    <w:p w14:paraId="19C8BAD7"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"16|4"</w:t>
      </w:r>
      <w:r w:rsidRPr="00836F9C">
        <w:rPr>
          <w:rStyle w:val="Code"/>
        </w:rPr>
        <w:t>&gt;</w:t>
      </w:r>
      <w:r>
        <w:t xml:space="preserve"> to wrap a lacuna in a hypothetical case known to consist of a unit of 16 morae without further prosodic constraint, followed by another unit of 4 morae</w:t>
      </w:r>
    </w:p>
    <w:p w14:paraId="44B495B5" w14:textId="7B5393F2" w:rsidR="00836F9C" w:rsidRDefault="00836F9C" w:rsidP="00836F9C">
      <w:pPr>
        <w:pStyle w:val="Lista2"/>
      </w:pPr>
      <w:r>
        <w:t>in the example used in §5.4.4 (</w:t>
      </w:r>
      <w:r w:rsidRPr="00836F9C">
        <w:rPr>
          <w:rStyle w:val="Codetext"/>
        </w:rPr>
        <w:t xml:space="preserve">yo vīkṣya </w:t>
      </w:r>
      <w:r w:rsidRPr="00836F9C">
        <w:rPr>
          <w:rStyle w:val="Code"/>
        </w:rPr>
        <w:t xml:space="preserve">&lt;seg </w:t>
      </w:r>
      <w:r w:rsidRPr="00836F9C">
        <w:rPr>
          <w:rStyle w:val="Codeattribute"/>
        </w:rPr>
        <w:t>met</w:t>
      </w:r>
      <w:r w:rsidRPr="0062102A">
        <w:rPr>
          <w:rStyle w:val="Codetext"/>
        </w:rPr>
        <w:t>=</w:t>
      </w:r>
      <w:r w:rsidRPr="00836F9C">
        <w:rPr>
          <w:rStyle w:val="Codevalue"/>
        </w:rPr>
        <w:t>"3|4|4|4|-"</w:t>
      </w:r>
      <w:r w:rsidRPr="00836F9C">
        <w:rPr>
          <w:rStyle w:val="Code"/>
        </w:rPr>
        <w:t xml:space="preserve">&gt;&lt;gap </w:t>
      </w:r>
      <w:r w:rsidRPr="00836F9C">
        <w:rPr>
          <w:rStyle w:val="Codeattribute"/>
        </w:rPr>
        <w:t>reason</w:t>
      </w:r>
      <w:r w:rsidRPr="0062102A">
        <w:rPr>
          <w:rStyle w:val="Codetext"/>
        </w:rPr>
        <w:t>=</w:t>
      </w:r>
      <w:r w:rsidRPr="00836F9C">
        <w:rPr>
          <w:rStyle w:val="Codevalue"/>
        </w:rPr>
        <w:t>"lost"</w:t>
      </w:r>
      <w:r w:rsidRPr="00836F9C">
        <w:rPr>
          <w:rStyle w:val="Code"/>
        </w:rPr>
        <w:t xml:space="preserve"> </w:t>
      </w:r>
      <w:r w:rsidRPr="00836F9C">
        <w:rPr>
          <w:rStyle w:val="Codeattribute"/>
        </w:rPr>
        <w:t>quantity</w:t>
      </w:r>
      <w:r w:rsidRPr="0062102A">
        <w:rPr>
          <w:rStyle w:val="Codetext"/>
        </w:rPr>
        <w:t>=</w:t>
      </w:r>
      <w:r w:rsidRPr="00836F9C">
        <w:rPr>
          <w:rStyle w:val="Codevalue"/>
        </w:rPr>
        <w:t>"12"</w:t>
      </w:r>
      <w:r w:rsidRPr="00836F9C">
        <w:rPr>
          <w:rStyle w:val="Code"/>
        </w:rPr>
        <w:t xml:space="preserve"> </w:t>
      </w:r>
      <w:r w:rsidRPr="00836F9C">
        <w:rPr>
          <w:rStyle w:val="Codeattribute"/>
        </w:rPr>
        <w:t>unit</w:t>
      </w:r>
      <w:r w:rsidRPr="0062102A">
        <w:rPr>
          <w:rStyle w:val="Codetext"/>
        </w:rPr>
        <w:t>=</w:t>
      </w:r>
      <w:r w:rsidRPr="00836F9C">
        <w:rPr>
          <w:rStyle w:val="Codevalue"/>
        </w:rPr>
        <w:t>"character"</w:t>
      </w:r>
      <w:r w:rsidRPr="00836F9C">
        <w:rPr>
          <w:rStyle w:val="Code"/>
        </w:rPr>
        <w:t xml:space="preserve"> </w:t>
      </w:r>
      <w:r w:rsidRPr="00836F9C">
        <w:rPr>
          <w:rStyle w:val="Codeattribute"/>
        </w:rPr>
        <w:t>precision</w:t>
      </w:r>
      <w:r w:rsidRPr="0062102A">
        <w:rPr>
          <w:rStyle w:val="Codetext"/>
        </w:rPr>
        <w:t>=</w:t>
      </w:r>
      <w:r w:rsidRPr="00836F9C">
        <w:rPr>
          <w:rStyle w:val="Codevalue"/>
        </w:rPr>
        <w:t>"low"</w:t>
      </w:r>
      <w:r w:rsidRPr="00836F9C">
        <w:rPr>
          <w:rStyle w:val="Code"/>
        </w:rPr>
        <w:t>/&gt;&lt;/seg&gt;</w:t>
      </w:r>
      <w:r w:rsidRPr="00836F9C">
        <w:rPr>
          <w:rStyle w:val="Codetext"/>
        </w:rPr>
        <w:t xml:space="preserve"> bandhana-niruddhaM</w:t>
      </w:r>
      <w:r>
        <w:t>),</w:t>
      </w:r>
    </w:p>
    <w:p w14:paraId="5EE02528" w14:textId="77777777" w:rsidR="00836F9C" w:rsidRDefault="00836F9C" w:rsidP="00836F9C">
      <w:pPr>
        <w:pStyle w:val="Lista3"/>
      </w:pPr>
      <w:r>
        <w:t xml:space="preserve">the extant text covers the first foot of an </w:t>
      </w:r>
      <w:r w:rsidRPr="00836F9C">
        <w:rPr>
          <w:rStyle w:val="Foreign"/>
        </w:rPr>
        <w:t>āryā</w:t>
      </w:r>
      <w:r>
        <w:t xml:space="preserve"> line and one mora of the second foot</w:t>
      </w:r>
    </w:p>
    <w:p w14:paraId="57FE58A8" w14:textId="77777777" w:rsidR="00836F9C" w:rsidRDefault="00836F9C" w:rsidP="00836F9C">
      <w:pPr>
        <w:pStyle w:val="Lista3"/>
      </w:pPr>
      <w:r>
        <w:t>this is followed by a lacuna corresponding to three morae of the second foot, the whole of the third to fifth feet, one mora of the sixth foot</w:t>
      </w:r>
    </w:p>
    <w:p w14:paraId="539BF8CD" w14:textId="77777777" w:rsidR="00836F9C" w:rsidRDefault="00836F9C" w:rsidP="00836F9C">
      <w:pPr>
        <w:pStyle w:val="Lista3"/>
      </w:pPr>
      <w:r>
        <w:t>followed by extant text comprising three morae of the sixth foot and the complete seventh and eighth foot</w:t>
      </w:r>
    </w:p>
    <w:p w14:paraId="2AD93B15" w14:textId="5EC9F2F8" w:rsidR="004920E9" w:rsidRPr="00DD7CCF" w:rsidRDefault="00836F9C" w:rsidP="00836F9C">
      <w:pPr>
        <w:pStyle w:val="Lista3"/>
      </w:pPr>
      <w:r>
        <w:lastRenderedPageBreak/>
        <w:t xml:space="preserve">the part of the lacuna comprising the beginning of the sixth foot was one mora, and is therefore encoded in the example as </w:t>
      </w:r>
      <w:r w:rsidRPr="00836F9C">
        <w:rPr>
          <w:rStyle w:val="Codevalue"/>
        </w:rPr>
        <w:t>"-"</w:t>
      </w:r>
      <w:r>
        <w:t xml:space="preserve">, i.e. a single short syllable; but the equivalent alternative with </w:t>
      </w:r>
      <w:r w:rsidRPr="00836F9C">
        <w:rPr>
          <w:rStyle w:val="Codeattribute"/>
        </w:rPr>
        <w:t>@met</w:t>
      </w:r>
      <w:r w:rsidRPr="0062102A">
        <w:rPr>
          <w:rStyle w:val="Codetext"/>
        </w:rPr>
        <w:t>=</w:t>
      </w:r>
      <w:r w:rsidRPr="00836F9C">
        <w:rPr>
          <w:rStyle w:val="Codevalue"/>
        </w:rPr>
        <w:t>"3|4|4|4|1"</w:t>
      </w:r>
      <w:r>
        <w:t xml:space="preserve"> could also have been used</w:t>
      </w:r>
    </w:p>
    <w:p w14:paraId="1E8FD889" w14:textId="77777777" w:rsidR="00C02B8C" w:rsidRPr="00DD7CCF" w:rsidRDefault="004D2E67" w:rsidP="006436FD">
      <w:pPr>
        <w:pStyle w:val="Lista2"/>
      </w:pPr>
      <w:r w:rsidRPr="00DD7CCF">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35AE0FD0" w14:textId="3DB00DEC" w:rsidR="00177FFC" w:rsidRDefault="00177FFC" w:rsidP="006436FD">
      <w:pPr>
        <w:pStyle w:val="Kpalrs"/>
      </w:pPr>
      <w:bookmarkStart w:id="943" w:name="_Ref44134408"/>
      <w:bookmarkStart w:id="944" w:name="_Ref48034861"/>
      <w:r>
        <w:t xml:space="preserve">Table </w:t>
      </w:r>
      <w:fldSimple w:instr=" SEQ Table \* ARABIC ">
        <w:r w:rsidR="004D1F94">
          <w:rPr>
            <w:noProof/>
          </w:rPr>
          <w:t>2</w:t>
        </w:r>
      </w:fldSimple>
      <w:bookmarkEnd w:id="943"/>
      <w:r>
        <w:t>. Prosodic notation</w:t>
      </w:r>
      <w:bookmarkEnd w:id="944"/>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6436FD">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6436FD">
            <w:pPr>
              <w:pStyle w:val="Tablet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6436FD">
            <w:pPr>
              <w:pStyle w:val="Tabletext"/>
            </w:pPr>
            <w:r w:rsidRPr="00DD7CCF">
              <w:t>Conventional</w:t>
            </w:r>
          </w:p>
          <w:p w14:paraId="33BA2551" w14:textId="77777777" w:rsidR="00C02B8C" w:rsidRPr="00DD7CCF" w:rsidRDefault="004D2E67" w:rsidP="006436FD">
            <w:pPr>
              <w:pStyle w:val="Tablet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6436FD">
            <w:pPr>
              <w:pStyle w:val="Tablet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6436FD">
            <w:pPr>
              <w:pStyle w:val="Tablet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6436FD">
            <w:pPr>
              <w:pStyle w:val="Tablet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6436FD">
            <w:pPr>
              <w:pStyle w:val="Tablet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6436FD">
            <w:pPr>
              <w:pStyle w:val="Tablet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6436FD">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6436FD">
            <w:pPr>
              <w:pStyle w:val="Tabletext"/>
            </w:pPr>
            <w:r w:rsidRPr="00DD7CCF">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6436FD">
            <w:pPr>
              <w:pStyle w:val="Tablet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6436FD">
            <w:pPr>
              <w:pStyle w:val="Tabletext"/>
            </w:pPr>
            <w:r w:rsidRPr="00DD7CCF">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6436FD">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6436FD">
            <w:pPr>
              <w:pStyle w:val="Tablet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6436FD">
            <w:pPr>
              <w:pStyle w:val="Tablet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6436FD">
            <w:pPr>
              <w:pStyle w:val="Tabletext"/>
            </w:pPr>
            <w:r w:rsidRPr="00DD7CCF">
              <w:t>||</w:t>
            </w:r>
            <w:r w:rsidRPr="006B5499">
              <w:rPr>
                <w:rStyle w:val="Lbjegyzet-hivatkozs"/>
              </w:rPr>
              <w:footnoteReference w:id="66"/>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6436FD">
            <w:pPr>
              <w:pStyle w:val="Tablet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6B5499">
              <w:rPr>
                <w:rStyle w:val="Lbjegyzet-hivatkozs"/>
              </w:rPr>
              <w:footnoteReference w:id="67"/>
            </w:r>
          </w:p>
        </w:tc>
      </w:tr>
    </w:tbl>
    <w:p w14:paraId="144EFB3F" w14:textId="50CBA417" w:rsidR="00C02B8C" w:rsidRDefault="004D2E67">
      <w:pPr>
        <w:pStyle w:val="Cmsor2"/>
        <w:numPr>
          <w:ilvl w:val="1"/>
          <w:numId w:val="7"/>
        </w:numPr>
      </w:pPr>
      <w:bookmarkStart w:id="945" w:name="_g11y2ljnx9av" w:colFirst="0" w:colLast="0"/>
      <w:bookmarkStart w:id="946" w:name="_Toc182838426"/>
      <w:bookmarkEnd w:id="945"/>
      <w:r w:rsidRPr="00DD7CCF">
        <w:t>Sanskrit</w:t>
      </w:r>
      <w:r w:rsidR="006436FD">
        <w:t>, Prakrit and Sanskrit-</w:t>
      </w:r>
      <w:r w:rsidR="006733B4">
        <w:t>based</w:t>
      </w:r>
      <w:r w:rsidR="006733B4" w:rsidRPr="00DD7CCF">
        <w:t xml:space="preserve"> </w:t>
      </w:r>
      <w:r w:rsidRPr="00DD7CCF">
        <w:t>metres</w:t>
      </w:r>
      <w:bookmarkEnd w:id="946"/>
    </w:p>
    <w:p w14:paraId="605C038A" w14:textId="7EF1EB85" w:rsidR="006436FD" w:rsidRPr="006436FD" w:rsidRDefault="006436FD">
      <w:pPr>
        <w:pStyle w:val="Cmsor3"/>
        <w:numPr>
          <w:ilvl w:val="2"/>
          <w:numId w:val="7"/>
        </w:numPr>
      </w:pPr>
      <w:bookmarkStart w:id="947" w:name="_Ref48034402"/>
      <w:bookmarkStart w:id="948" w:name="_Toc182838427"/>
      <w:r>
        <w:t>Syllabic metres (</w:t>
      </w:r>
      <w:r>
        <w:rPr>
          <w:rStyle w:val="Foreign"/>
        </w:rPr>
        <w:t>varṇav</w:t>
      </w:r>
      <w:r w:rsidRPr="00DD7CCF">
        <w:rPr>
          <w:rStyle w:val="Foreign"/>
        </w:rPr>
        <w:t>r̥tta</w:t>
      </w:r>
      <w:r>
        <w:t>)</w:t>
      </w:r>
      <w:bookmarkEnd w:id="947"/>
      <w:bookmarkEnd w:id="948"/>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7FF3B46F" w:rsidR="00C02B8C" w:rsidRPr="00DD7CCF" w:rsidRDefault="004D2E67" w:rsidP="006436FD">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4D1F94">
        <w:rPr>
          <w:noProof/>
        </w:rPr>
        <w:t>163</w:t>
      </w:r>
      <w:r w:rsidR="006E2C5C" w:rsidRPr="00DD7CCF">
        <w:fldChar w:fldCharType="end"/>
      </w:r>
      <w:r w:rsidR="006E2C5C" w:rsidRPr="00DD7CCF">
        <w:t xml:space="preserve"> </w:t>
      </w:r>
      <w:r w:rsidRPr="00DD7CCF">
        <w:t>above</w:t>
      </w:r>
    </w:p>
    <w:p w14:paraId="244DC2D1" w14:textId="06B4D73F"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4D1F94">
        <w:t>5.4.4</w:t>
      </w:r>
      <w:r w:rsidR="009A6168" w:rsidRPr="00DD7CCF">
        <w:fldChar w:fldCharType="end"/>
      </w:r>
      <w:r w:rsidRPr="00DD7CCF">
        <w:t>)</w:t>
      </w:r>
    </w:p>
    <w:p w14:paraId="563783E5" w14:textId="4DB47BF0" w:rsidR="00263A70" w:rsidRPr="00DD7CCF" w:rsidRDefault="00177FFC" w:rsidP="006436FD">
      <w:pPr>
        <w:pStyle w:val="Kpalrs"/>
      </w:pPr>
      <w:bookmarkStart w:id="949" w:name="_Ref44134196"/>
      <w:bookmarkStart w:id="950" w:name="_Ref48035097"/>
      <w:r>
        <w:t xml:space="preserve">Table </w:t>
      </w:r>
      <w:fldSimple w:instr=" SEQ Table \* ARABIC ">
        <w:r w:rsidR="004D1F94">
          <w:rPr>
            <w:noProof/>
          </w:rPr>
          <w:t>3</w:t>
        </w:r>
      </w:fldSimple>
      <w:bookmarkEnd w:id="949"/>
      <w:r>
        <w:t>. Sanskrit syllabic metres</w:t>
      </w:r>
      <w:bookmarkEnd w:id="950"/>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294FDB">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commentRangeStart w:id="951"/>
            <w:r w:rsidRPr="00DD7CCF">
              <w:t>XML notation</w:t>
            </w:r>
            <w:commentRangeEnd w:id="951"/>
            <w:r w:rsidR="00671BCB">
              <w:rPr>
                <w:rStyle w:val="Jegyzethivatkozs"/>
                <w:rFonts w:ascii="Gentium Plus" w:hAnsi="Gentium Plus" w:cs="Mangal"/>
              </w:rPr>
              <w:commentReference w:id="951"/>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152DE9C2" w:rsidR="00C02B8C" w:rsidRPr="00DD7CCF" w:rsidRDefault="004D2E67" w:rsidP="006436FD">
            <w:pPr>
              <w:pStyle w:val="Tabletext"/>
            </w:pPr>
            <w:r w:rsidRPr="00DD7CCF">
              <w:t>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6B5499">
              <w:rPr>
                <w:rStyle w:val="Lbjegyzet-hivatkozs"/>
              </w:rPr>
              <w:footnoteReference w:id="68"/>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294FDB" w:rsidRPr="00DD7CCF" w14:paraId="53AB5EE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B2355FE" w14:textId="75036BE3" w:rsidR="00294FDB" w:rsidRPr="00DD7CCF" w:rsidRDefault="00294FDB" w:rsidP="006436FD">
            <w:pPr>
              <w:pStyle w:val="Tabletext"/>
            </w:pPr>
            <w:r>
              <w:t>8</w:t>
            </w:r>
          </w:p>
        </w:tc>
        <w:tc>
          <w:tcPr>
            <w:tcW w:w="865" w:type="pct"/>
            <w:tcBorders>
              <w:bottom w:val="single" w:sz="8" w:space="0" w:color="000000"/>
              <w:right w:val="single" w:sz="8" w:space="0" w:color="000000"/>
            </w:tcBorders>
            <w:tcMar>
              <w:top w:w="100" w:type="dxa"/>
              <w:left w:w="40" w:type="dxa"/>
              <w:bottom w:w="100" w:type="dxa"/>
              <w:right w:w="40" w:type="dxa"/>
            </w:tcMar>
          </w:tcPr>
          <w:p w14:paraId="15A6FA65" w14:textId="7D6B725D" w:rsidR="00294FDB" w:rsidRPr="00DD7CCF" w:rsidRDefault="00294FDB" w:rsidP="006436FD">
            <w:pPr>
              <w:pStyle w:val="Tabletext"/>
              <w:rPr>
                <w:noProof/>
              </w:rPr>
            </w:pPr>
            <w:r w:rsidRPr="00294FDB">
              <w:rPr>
                <w:noProof/>
              </w:rPr>
              <w:t>pramāṇikā</w:t>
            </w:r>
          </w:p>
        </w:tc>
        <w:tc>
          <w:tcPr>
            <w:tcW w:w="1695" w:type="pct"/>
            <w:tcBorders>
              <w:bottom w:val="single" w:sz="8" w:space="0" w:color="000000"/>
              <w:right w:val="single" w:sz="8" w:space="0" w:color="000000"/>
            </w:tcBorders>
            <w:tcMar>
              <w:top w:w="100" w:type="dxa"/>
              <w:left w:w="40" w:type="dxa"/>
              <w:bottom w:w="100" w:type="dxa"/>
              <w:right w:w="40" w:type="dxa"/>
            </w:tcMar>
          </w:tcPr>
          <w:p w14:paraId="41E0B7C1" w14:textId="47B8ACD2" w:rsidR="00294FDB" w:rsidRPr="00847076" w:rsidRDefault="00294FDB" w:rsidP="006436FD">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4F63064" w14:textId="15E30958" w:rsidR="00294FDB" w:rsidRPr="00263A70" w:rsidRDefault="00294FDB" w:rsidP="006436FD">
            <w:pPr>
              <w:pStyle w:val="Tabletext"/>
              <w:rPr>
                <w:rStyle w:val="MetreCode"/>
              </w:rPr>
            </w:pPr>
            <w:r w:rsidRPr="00294FDB">
              <w:rPr>
                <w:rStyle w:val="MetreCode"/>
              </w:rPr>
              <w:t>-⏑-⏑-⏑⏓</w:t>
            </w:r>
          </w:p>
        </w:tc>
      </w:tr>
      <w:tr w:rsidR="00C02B8C" w:rsidRPr="00DD7CCF" w14:paraId="2340593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6B5499">
              <w:rPr>
                <w:rStyle w:val="Lbjegyzet-hivatkozs"/>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lastRenderedPageBreak/>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lastRenderedPageBreak/>
              <w:t>⏓⏓⏓⏓⏑––⏓/</w:t>
            </w:r>
          </w:p>
          <w:p w14:paraId="2DDA1ABC" w14:textId="77777777" w:rsidR="00C02B8C" w:rsidRPr="00263A70" w:rsidRDefault="004D2E67" w:rsidP="006436FD">
            <w:pPr>
              <w:pStyle w:val="Tabletext"/>
              <w:rPr>
                <w:rStyle w:val="MetreCode"/>
              </w:rPr>
            </w:pPr>
            <w:r w:rsidRPr="00263A70">
              <w:rPr>
                <w:rStyle w:val="MetreCode"/>
              </w:rPr>
              <w:lastRenderedPageBreak/>
              <w:t>⏓⏓⏓⏓⏑–⏑⏓</w:t>
            </w:r>
          </w:p>
        </w:tc>
      </w:tr>
      <w:tr w:rsidR="00C02B8C" w:rsidRPr="00DD7CCF" w14:paraId="3782DC0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lastRenderedPageBreak/>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6B5499">
              <w:rPr>
                <w:rStyle w:val="Lbjegyzet-hivatkozs"/>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6B5499">
              <w:rPr>
                <w:rStyle w:val="Lbjegyzet-hivatkozs"/>
              </w:rPr>
              <w:footnoteReference w:id="71"/>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7245BB" w:rsidRPr="00DD7CCF" w14:paraId="7B6093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2F8BCDC"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3B7215F8" w14:textId="77777777" w:rsidR="007245BB" w:rsidRPr="00DD7CCF" w:rsidRDefault="007245BB" w:rsidP="00F67963">
            <w:pPr>
              <w:pStyle w:val="Tabletext"/>
              <w:rPr>
                <w:noProof/>
              </w:rPr>
            </w:pPr>
            <w:r w:rsidRPr="00DD7CCF">
              <w:rPr>
                <w:noProof/>
              </w:rPr>
              <w:t>upajāti</w:t>
            </w:r>
            <w:r w:rsidRPr="006B5499">
              <w:rPr>
                <w:rStyle w:val="Lbjegyzet-hivatkozs"/>
              </w:rPr>
              <w:footnoteReference w:id="72"/>
            </w:r>
          </w:p>
        </w:tc>
        <w:tc>
          <w:tcPr>
            <w:tcW w:w="1695" w:type="pct"/>
            <w:tcBorders>
              <w:bottom w:val="single" w:sz="8" w:space="0" w:color="000000"/>
              <w:right w:val="single" w:sz="8" w:space="0" w:color="000000"/>
            </w:tcBorders>
            <w:tcMar>
              <w:top w:w="100" w:type="dxa"/>
              <w:left w:w="40" w:type="dxa"/>
              <w:bottom w:w="100" w:type="dxa"/>
              <w:right w:w="40" w:type="dxa"/>
            </w:tcMar>
          </w:tcPr>
          <w:p w14:paraId="22C1A0F7"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948DD59" w14:textId="77777777" w:rsidR="007245BB" w:rsidRPr="00263A70" w:rsidRDefault="007245BB" w:rsidP="00F67963">
            <w:pPr>
              <w:pStyle w:val="Tabletext"/>
              <w:rPr>
                <w:rStyle w:val="MetreCode"/>
              </w:rPr>
            </w:pPr>
            <w:r w:rsidRPr="00263A70">
              <w:rPr>
                <w:rStyle w:val="MetreCode"/>
              </w:rPr>
              <w:t>⏓–⏑––⏑⏑–⏑–⏓</w:t>
            </w:r>
          </w:p>
        </w:tc>
      </w:tr>
      <w:tr w:rsidR="007245BB" w:rsidRPr="00DD7CCF" w14:paraId="179A087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EFEAED"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1486D3" w14:textId="77777777" w:rsidR="007245BB" w:rsidRPr="00DD7CCF" w:rsidRDefault="007245BB" w:rsidP="00F67963">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6D8528E3"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87E7D4F" w14:textId="77777777" w:rsidR="007245BB" w:rsidRPr="00263A70" w:rsidRDefault="007245BB" w:rsidP="00F67963">
            <w:pPr>
              <w:pStyle w:val="Tabletext"/>
              <w:rPr>
                <w:rStyle w:val="MetreCode"/>
              </w:rPr>
            </w:pPr>
            <w:r w:rsidRPr="00263A70">
              <w:rPr>
                <w:rStyle w:val="MetreCode"/>
              </w:rPr>
              <w:t>––⏑––⏑⏑–⏑–⏓</w:t>
            </w:r>
          </w:p>
        </w:tc>
      </w:tr>
      <w:tr w:rsidR="007245BB" w:rsidRPr="00DD7CCF" w14:paraId="2D45F9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00918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7DB8857" w14:textId="77777777" w:rsidR="007245BB" w:rsidRPr="00DD7CCF" w:rsidRDefault="007245BB" w:rsidP="00F67963">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0C0A3019"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DE3F549" w14:textId="77777777" w:rsidR="007245BB" w:rsidRPr="00263A70" w:rsidRDefault="007245BB" w:rsidP="00F67963">
            <w:pPr>
              <w:pStyle w:val="Tabletext"/>
              <w:rPr>
                <w:rStyle w:val="MetreCode"/>
              </w:rPr>
            </w:pPr>
            <w:r w:rsidRPr="00263A70">
              <w:rPr>
                <w:rStyle w:val="MetreCode"/>
              </w:rPr>
              <w:t>⏑–⏑––⏑⏑–⏑–⏓</w:t>
            </w:r>
          </w:p>
        </w:tc>
      </w:tr>
      <w:tr w:rsidR="00C02B8C" w:rsidRPr="00DD7CCF" w14:paraId="45174BD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7245BB" w:rsidRPr="00DD7CCF" w14:paraId="26DB6E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861765"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3C2747" w14:textId="77777777" w:rsidR="007245BB" w:rsidRPr="00DD7CCF" w:rsidRDefault="007245BB" w:rsidP="00F67963">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00BBA15E"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92A4D12" w14:textId="77777777" w:rsidR="007245BB" w:rsidRPr="00263A70" w:rsidRDefault="007245BB" w:rsidP="00F67963">
            <w:pPr>
              <w:pStyle w:val="Tabletext"/>
              <w:rPr>
                <w:rStyle w:val="MetreCode"/>
              </w:rPr>
            </w:pPr>
            <w:r w:rsidRPr="00263A70">
              <w:rPr>
                <w:rStyle w:val="MetreCode"/>
              </w:rPr>
              <w:t>–⏑–⏑⏑⏑–⏑⏑–⏓</w:t>
            </w:r>
          </w:p>
        </w:tc>
      </w:tr>
      <w:tr w:rsidR="00C02B8C" w:rsidRPr="00DD7CCF" w14:paraId="68C809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0FBD0C27"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5B5AC631"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7245BB" w:rsidRPr="00DD7CCF" w14:paraId="0122C23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281D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8B94BC" w14:textId="77777777" w:rsidR="007245BB" w:rsidRPr="00DD7CCF" w:rsidRDefault="007245BB" w:rsidP="00F67963">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1CD5A74C"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7FCE86" w14:textId="77777777" w:rsidR="007245BB" w:rsidRPr="00263A70" w:rsidRDefault="007245BB" w:rsidP="00F67963">
            <w:pPr>
              <w:pStyle w:val="Tabletext"/>
              <w:rPr>
                <w:rStyle w:val="MetreCode"/>
              </w:rPr>
            </w:pPr>
            <w:r w:rsidRPr="00263A70">
              <w:rPr>
                <w:rStyle w:val="MetreCode"/>
              </w:rPr>
              <w:t>––––⏑⏑––⏑–⏓</w:t>
            </w:r>
          </w:p>
        </w:tc>
      </w:tr>
      <w:tr w:rsidR="007245BB" w:rsidRPr="00DD7CCF" w14:paraId="3EA7F82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9D4249"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04BE5E" w14:textId="77777777" w:rsidR="007245BB" w:rsidRPr="00DD7CCF" w:rsidRDefault="007245BB" w:rsidP="00F67963">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6807D970"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02D8DDC" w14:textId="77777777" w:rsidR="007245BB" w:rsidRPr="00263A70" w:rsidRDefault="007245BB" w:rsidP="00F67963">
            <w:pPr>
              <w:pStyle w:val="Tabletext"/>
              <w:rPr>
                <w:rStyle w:val="MetreCode"/>
              </w:rPr>
            </w:pPr>
            <w:r w:rsidRPr="00263A70">
              <w:rPr>
                <w:rStyle w:val="MetreCode"/>
              </w:rPr>
              <w:t>–⏑⏑–⏑⏑–⏑⏑–⏓</w:t>
            </w:r>
          </w:p>
        </w:tc>
      </w:tr>
      <w:tr w:rsidR="006A7CCA" w:rsidRPr="00DD7CCF" w14:paraId="13066C0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E0BB81B" w14:textId="2622F187" w:rsidR="006A7CCA" w:rsidRPr="00DD7CCF"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42A2AA77" w14:textId="45E8B7BC" w:rsidR="006A7CCA" w:rsidRPr="00DD7CCF" w:rsidRDefault="006A7CCA" w:rsidP="00F67963">
            <w:pPr>
              <w:pStyle w:val="Tabletext"/>
              <w:rPr>
                <w:noProof/>
              </w:rPr>
            </w:pPr>
            <w:r w:rsidRPr="006A7CCA">
              <w:rPr>
                <w:noProof/>
              </w:rPr>
              <w:t>bhramaravilasita</w:t>
            </w:r>
          </w:p>
        </w:tc>
        <w:tc>
          <w:tcPr>
            <w:tcW w:w="1695" w:type="pct"/>
            <w:tcBorders>
              <w:bottom w:val="single" w:sz="8" w:space="0" w:color="000000"/>
              <w:right w:val="single" w:sz="8" w:space="0" w:color="000000"/>
            </w:tcBorders>
            <w:tcMar>
              <w:top w:w="100" w:type="dxa"/>
              <w:left w:w="40" w:type="dxa"/>
              <w:bottom w:w="100" w:type="dxa"/>
              <w:right w:w="40" w:type="dxa"/>
            </w:tcMar>
          </w:tcPr>
          <w:p w14:paraId="75727C15" w14:textId="3ACB8DC9" w:rsidR="006A7CCA" w:rsidRPr="00847076"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0F1E33" w14:textId="0FC38890" w:rsidR="006A7CCA" w:rsidRPr="00263A70" w:rsidRDefault="006A7CCA" w:rsidP="00F67963">
            <w:pPr>
              <w:pStyle w:val="Tabletext"/>
              <w:rPr>
                <w:rStyle w:val="MetreCode"/>
              </w:rPr>
            </w:pPr>
            <w:r w:rsidRPr="006A7CCA">
              <w:rPr>
                <w:rStyle w:val="MetreCode"/>
              </w:rPr>
              <w:t>––––||⏑⏑⏑⏑⏑⏑⏓</w:t>
            </w:r>
          </w:p>
        </w:tc>
      </w:tr>
      <w:tr w:rsidR="006A7CCA" w:rsidRPr="00DD7CCF" w14:paraId="62ABEC7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E253009" w14:textId="70E53347" w:rsidR="006A7CCA"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53B0C127" w14:textId="46A1A4F9" w:rsidR="006A7CCA" w:rsidRPr="006A7CCA" w:rsidRDefault="006A7CCA" w:rsidP="00F67963">
            <w:pPr>
              <w:pStyle w:val="Tabletext"/>
              <w:rPr>
                <w:noProof/>
              </w:rPr>
            </w:pPr>
            <w:r w:rsidRPr="006A7CCA">
              <w:rPr>
                <w:noProof/>
              </w:rPr>
              <w:t>vidhvaṅkamālā</w:t>
            </w:r>
          </w:p>
        </w:tc>
        <w:tc>
          <w:tcPr>
            <w:tcW w:w="1695" w:type="pct"/>
            <w:tcBorders>
              <w:bottom w:val="single" w:sz="8" w:space="0" w:color="000000"/>
              <w:right w:val="single" w:sz="8" w:space="0" w:color="000000"/>
            </w:tcBorders>
            <w:tcMar>
              <w:top w:w="100" w:type="dxa"/>
              <w:left w:w="40" w:type="dxa"/>
              <w:bottom w:w="100" w:type="dxa"/>
              <w:right w:w="40" w:type="dxa"/>
            </w:tcMar>
          </w:tcPr>
          <w:p w14:paraId="3EEEE6FC" w14:textId="10423492" w:rsidR="006A7CCA" w:rsidRPr="006A7CCA"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E202803" w14:textId="52C75AA7" w:rsidR="006A7CCA" w:rsidRPr="006A7CCA" w:rsidRDefault="006A7CCA" w:rsidP="00F67963">
            <w:pPr>
              <w:pStyle w:val="Tabletext"/>
              <w:rPr>
                <w:rStyle w:val="MetreCode"/>
              </w:rPr>
            </w:pPr>
            <w:r w:rsidRPr="006A7CCA">
              <w:rPr>
                <w:rStyle w:val="MetreCode"/>
              </w:rPr>
              <w:t>––⏑––⏑––⏑–⏓</w:t>
            </w:r>
          </w:p>
        </w:tc>
      </w:tr>
      <w:tr w:rsidR="00C02B8C" w:rsidRPr="00DD7CCF" w14:paraId="06BA30A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6B5499">
              <w:rPr>
                <w:rStyle w:val="Lbjegyzet-hivatkozs"/>
              </w:rPr>
              <w:footnoteReference w:id="73"/>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6B5499">
              <w:rPr>
                <w:rStyle w:val="Lbjegyzet-hivatkozs"/>
              </w:rPr>
              <w:footnoteReference w:id="74"/>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6B5499">
              <w:rPr>
                <w:rStyle w:val="Lbjegyzet-hivatkozs"/>
              </w:rPr>
              <w:footnoteReference w:id="75"/>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6A7CCA" w:rsidRPr="00DD7CCF" w14:paraId="4EF16A6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89E32A5" w14:textId="5DA65622"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38098DFB" w14:textId="58F1C0EF" w:rsidR="006A7CCA" w:rsidRPr="00DD7CCF" w:rsidRDefault="006A7CCA" w:rsidP="006436FD">
            <w:pPr>
              <w:pStyle w:val="Tabletext"/>
              <w:rPr>
                <w:noProof/>
              </w:rPr>
            </w:pPr>
            <w:r w:rsidRPr="006A7CCA">
              <w:rPr>
                <w:noProof/>
              </w:rPr>
              <w:t>candravartma</w:t>
            </w:r>
          </w:p>
        </w:tc>
        <w:tc>
          <w:tcPr>
            <w:tcW w:w="1695" w:type="pct"/>
            <w:tcBorders>
              <w:bottom w:val="single" w:sz="8" w:space="0" w:color="000000"/>
              <w:right w:val="single" w:sz="8" w:space="0" w:color="000000"/>
            </w:tcBorders>
            <w:tcMar>
              <w:top w:w="100" w:type="dxa"/>
              <w:left w:w="40" w:type="dxa"/>
              <w:bottom w:w="100" w:type="dxa"/>
              <w:right w:w="40" w:type="dxa"/>
            </w:tcMar>
          </w:tcPr>
          <w:p w14:paraId="61989CD4" w14:textId="13193341"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C56CF3" w14:textId="350122FA" w:rsidR="006A7CCA" w:rsidRPr="00263A70" w:rsidRDefault="006A7CCA" w:rsidP="006436FD">
            <w:pPr>
              <w:pStyle w:val="Tabletext"/>
              <w:rPr>
                <w:rStyle w:val="MetreCode"/>
              </w:rPr>
            </w:pPr>
            <w:r w:rsidRPr="006A7CCA">
              <w:rPr>
                <w:rStyle w:val="MetreCode"/>
              </w:rPr>
              <w:t>-⏑-⏑||⏑⏑-⏑⏑⏑⏑⏓</w:t>
            </w:r>
          </w:p>
        </w:tc>
      </w:tr>
      <w:tr w:rsidR="007245BB" w:rsidRPr="00DD7CCF" w14:paraId="3C20B54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72C37D"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6C28295" w14:textId="77777777" w:rsidR="007245BB" w:rsidRPr="00DD7CCF" w:rsidRDefault="007245BB" w:rsidP="00F67963">
            <w:pPr>
              <w:pStyle w:val="Tabletext"/>
              <w:rPr>
                <w:noProof/>
              </w:rPr>
            </w:pPr>
            <w:r w:rsidRPr="00DD7CCF">
              <w:rPr>
                <w:noProof/>
              </w:rPr>
              <w:t>jagatī</w:t>
            </w:r>
            <w:r w:rsidRPr="006B5499">
              <w:rPr>
                <w:rStyle w:val="Lbjegyzet-hivatkozs"/>
              </w:rPr>
              <w:footnoteReference w:id="76"/>
            </w:r>
          </w:p>
        </w:tc>
        <w:tc>
          <w:tcPr>
            <w:tcW w:w="1695" w:type="pct"/>
            <w:tcBorders>
              <w:bottom w:val="single" w:sz="8" w:space="0" w:color="000000"/>
              <w:right w:val="single" w:sz="8" w:space="0" w:color="000000"/>
            </w:tcBorders>
            <w:tcMar>
              <w:top w:w="100" w:type="dxa"/>
              <w:left w:w="40" w:type="dxa"/>
              <w:bottom w:w="100" w:type="dxa"/>
              <w:right w:w="40" w:type="dxa"/>
            </w:tcMar>
          </w:tcPr>
          <w:p w14:paraId="3F183E62" w14:textId="77777777" w:rsidR="007245BB" w:rsidRPr="00847076" w:rsidRDefault="007245BB" w:rsidP="00F67963">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201E0E8B" w14:textId="77777777" w:rsidR="007245BB" w:rsidRPr="00263A70" w:rsidRDefault="007245BB" w:rsidP="00F67963">
            <w:pPr>
              <w:pStyle w:val="Tabletext"/>
              <w:rPr>
                <w:rStyle w:val="MetreCode"/>
              </w:rPr>
            </w:pPr>
          </w:p>
        </w:tc>
      </w:tr>
      <w:tr w:rsidR="00294FDB" w:rsidRPr="00DD7CCF" w14:paraId="70664E32"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D1B7431" w14:textId="75E7CECB" w:rsidR="00294FDB" w:rsidRPr="00DD7CCF" w:rsidRDefault="00294FDB" w:rsidP="00F67963">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1453A72" w14:textId="4A1308A1" w:rsidR="00294FDB" w:rsidRPr="00DD7CCF" w:rsidRDefault="00294FDB" w:rsidP="00F67963">
            <w:pPr>
              <w:pStyle w:val="Tabletext"/>
              <w:rPr>
                <w:noProof/>
              </w:rPr>
            </w:pPr>
            <w:r w:rsidRPr="00294FDB">
              <w:rPr>
                <w:noProof/>
              </w:rPr>
              <w:t>kusumavicitrā</w:t>
            </w:r>
          </w:p>
        </w:tc>
        <w:tc>
          <w:tcPr>
            <w:tcW w:w="1695" w:type="pct"/>
            <w:tcBorders>
              <w:bottom w:val="single" w:sz="8" w:space="0" w:color="000000"/>
              <w:right w:val="single" w:sz="8" w:space="0" w:color="000000"/>
            </w:tcBorders>
            <w:tcMar>
              <w:top w:w="100" w:type="dxa"/>
              <w:left w:w="40" w:type="dxa"/>
              <w:bottom w:w="100" w:type="dxa"/>
              <w:right w:w="40" w:type="dxa"/>
            </w:tcMar>
          </w:tcPr>
          <w:p w14:paraId="27DFD532" w14:textId="6624EED4" w:rsidR="00294FDB" w:rsidRPr="00847076" w:rsidRDefault="00294FDB" w:rsidP="00F67963">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102B854" w14:textId="2B1BF08E" w:rsidR="00294FDB" w:rsidRPr="00263A70" w:rsidRDefault="00294FDB" w:rsidP="00F67963">
            <w:pPr>
              <w:pStyle w:val="Tabletext"/>
              <w:rPr>
                <w:rStyle w:val="MetreCode"/>
              </w:rPr>
            </w:pPr>
            <w:r w:rsidRPr="00294FDB">
              <w:rPr>
                <w:rStyle w:val="MetreCode"/>
              </w:rPr>
              <w:t>⏑⏑⏑⏑––⏑⏑⏑⏑–⏓</w:t>
            </w:r>
          </w:p>
        </w:tc>
      </w:tr>
      <w:tr w:rsidR="007245BB" w:rsidRPr="00DD7CCF" w14:paraId="43BC54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2ABA0" w14:textId="77777777" w:rsidR="007245BB" w:rsidRPr="00DD7CCF" w:rsidRDefault="007245BB" w:rsidP="00F67963">
            <w:pPr>
              <w:pStyle w:val="Tabletext"/>
            </w:pPr>
            <w:r w:rsidRPr="00DD7CCF">
              <w:lastRenderedPageBreak/>
              <w:t>12</w:t>
            </w:r>
          </w:p>
        </w:tc>
        <w:tc>
          <w:tcPr>
            <w:tcW w:w="865" w:type="pct"/>
            <w:tcBorders>
              <w:bottom w:val="single" w:sz="8" w:space="0" w:color="000000"/>
              <w:right w:val="single" w:sz="8" w:space="0" w:color="000000"/>
            </w:tcBorders>
            <w:tcMar>
              <w:top w:w="100" w:type="dxa"/>
              <w:left w:w="40" w:type="dxa"/>
              <w:bottom w:w="100" w:type="dxa"/>
              <w:right w:w="40" w:type="dxa"/>
            </w:tcMar>
          </w:tcPr>
          <w:p w14:paraId="42BEEDCB" w14:textId="77777777" w:rsidR="007245BB" w:rsidRPr="00DD7CCF" w:rsidRDefault="007245BB" w:rsidP="00F67963">
            <w:pPr>
              <w:pStyle w:val="Tabletext"/>
              <w:rPr>
                <w:noProof/>
              </w:rPr>
            </w:pPr>
            <w:r w:rsidRPr="00DD7CCF">
              <w:rPr>
                <w:noProof/>
              </w:rPr>
              <w:t>vaṁśamālā</w:t>
            </w:r>
            <w:r w:rsidRPr="006B5499">
              <w:rPr>
                <w:rStyle w:val="Lbjegyzet-hivatkozs"/>
              </w:rPr>
              <w:footnoteReference w:id="77"/>
            </w:r>
          </w:p>
        </w:tc>
        <w:tc>
          <w:tcPr>
            <w:tcW w:w="1695" w:type="pct"/>
            <w:tcBorders>
              <w:bottom w:val="single" w:sz="8" w:space="0" w:color="000000"/>
              <w:right w:val="single" w:sz="8" w:space="0" w:color="000000"/>
            </w:tcBorders>
            <w:tcMar>
              <w:top w:w="100" w:type="dxa"/>
              <w:left w:w="40" w:type="dxa"/>
              <w:bottom w:w="100" w:type="dxa"/>
              <w:right w:w="40" w:type="dxa"/>
            </w:tcMar>
          </w:tcPr>
          <w:p w14:paraId="31B56854"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770215B" w14:textId="77777777" w:rsidR="007245BB" w:rsidRPr="00263A70" w:rsidRDefault="007245BB" w:rsidP="00F67963">
            <w:pPr>
              <w:pStyle w:val="Tabletext"/>
              <w:rPr>
                <w:rStyle w:val="MetreCode"/>
              </w:rPr>
            </w:pPr>
            <w:r w:rsidRPr="00263A70">
              <w:rPr>
                <w:rStyle w:val="MetreCode"/>
              </w:rPr>
              <w:t>⏓–⏑––⏑⏑–⏑–⏑⏓</w:t>
            </w:r>
          </w:p>
        </w:tc>
      </w:tr>
      <w:tr w:rsidR="007245BB" w:rsidRPr="00DD7CCF" w14:paraId="54F709B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AFFFEE4"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39E23F21" w14:textId="77777777" w:rsidR="007245BB" w:rsidRPr="00DD7CCF" w:rsidRDefault="007245BB" w:rsidP="00F67963">
            <w:pPr>
              <w:pStyle w:val="Tabletext"/>
              <w:rPr>
                <w:noProof/>
              </w:rPr>
            </w:pPr>
            <w:r w:rsidRPr="00DD7CCF">
              <w:rPr>
                <w:noProof/>
              </w:rPr>
              <w:t>vaṁśastha</w:t>
            </w:r>
            <w:r w:rsidRPr="006B5499">
              <w:rPr>
                <w:rStyle w:val="Lbjegyzet-hivatkozs"/>
              </w:rPr>
              <w:footnoteReference w:id="78"/>
            </w:r>
          </w:p>
        </w:tc>
        <w:tc>
          <w:tcPr>
            <w:tcW w:w="1695" w:type="pct"/>
            <w:tcBorders>
              <w:bottom w:val="single" w:sz="8" w:space="0" w:color="000000"/>
              <w:right w:val="single" w:sz="8" w:space="0" w:color="000000"/>
            </w:tcBorders>
            <w:tcMar>
              <w:top w:w="100" w:type="dxa"/>
              <w:left w:w="40" w:type="dxa"/>
              <w:bottom w:w="100" w:type="dxa"/>
              <w:right w:w="40" w:type="dxa"/>
            </w:tcMar>
          </w:tcPr>
          <w:p w14:paraId="379CA7B6"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DAB8FA" w14:textId="77777777" w:rsidR="007245BB" w:rsidRPr="00263A70" w:rsidRDefault="007245BB" w:rsidP="00F67963">
            <w:pPr>
              <w:pStyle w:val="Tabletext"/>
              <w:rPr>
                <w:rStyle w:val="MetreCode"/>
              </w:rPr>
            </w:pPr>
            <w:r w:rsidRPr="00263A70">
              <w:rPr>
                <w:rStyle w:val="MetreCode"/>
              </w:rPr>
              <w:t>⏑–⏑––⏑⏑–⏑–⏑⏓</w:t>
            </w:r>
          </w:p>
        </w:tc>
      </w:tr>
      <w:tr w:rsidR="003C75BD" w:rsidRPr="00DD7CCF" w14:paraId="7EF6C39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7F9D0C46" w:rsidR="003C75BD" w:rsidRPr="00847076" w:rsidRDefault="007245BB" w:rsidP="006436FD">
            <w:pPr>
              <w:pStyle w:val="Tabletext"/>
              <w:rPr>
                <w:rStyle w:val="MetreCode"/>
              </w:rPr>
            </w:pPr>
            <w:r>
              <w:rPr>
                <w:rStyle w:val="MetreCode"/>
              </w:rPr>
              <w:t>+</w:t>
            </w:r>
            <w:r w:rsidR="003C75BD"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B4DEB2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6E8CCF18"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07A79695"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C02B8C" w:rsidRPr="00DD7CCF" w14:paraId="736F0E0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6A7CCA" w:rsidRPr="00DD7CCF" w14:paraId="6339F1C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1B90489" w14:textId="59446336"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21EFD95B" w14:textId="527BDD00" w:rsidR="006A7CCA" w:rsidRPr="00DD7CCF" w:rsidRDefault="006A7CCA" w:rsidP="006436FD">
            <w:pPr>
              <w:pStyle w:val="Tabletext"/>
              <w:rPr>
                <w:noProof/>
              </w:rPr>
            </w:pPr>
            <w:r w:rsidRPr="006A7CCA">
              <w:rPr>
                <w:noProof/>
              </w:rPr>
              <w:t>jaloddhatagati</w:t>
            </w:r>
          </w:p>
        </w:tc>
        <w:tc>
          <w:tcPr>
            <w:tcW w:w="1695" w:type="pct"/>
            <w:tcBorders>
              <w:bottom w:val="single" w:sz="8" w:space="0" w:color="000000"/>
              <w:right w:val="single" w:sz="8" w:space="0" w:color="000000"/>
            </w:tcBorders>
            <w:tcMar>
              <w:top w:w="100" w:type="dxa"/>
              <w:left w:w="40" w:type="dxa"/>
              <w:bottom w:w="100" w:type="dxa"/>
              <w:right w:w="40" w:type="dxa"/>
            </w:tcMar>
          </w:tcPr>
          <w:p w14:paraId="09724CE2" w14:textId="14D36067"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0FC1EE5" w14:textId="303FB57B" w:rsidR="006A7CCA" w:rsidRPr="00263A70" w:rsidRDefault="006A7CCA" w:rsidP="006436FD">
            <w:pPr>
              <w:pStyle w:val="Tabletext"/>
              <w:rPr>
                <w:rStyle w:val="MetreCode"/>
              </w:rPr>
            </w:pPr>
            <w:r w:rsidRPr="006A7CCA">
              <w:rPr>
                <w:rStyle w:val="MetreCode"/>
              </w:rPr>
              <w:t>⏑-⏑⏑⏑-||⏑-⏑⏑⏑⏓</w:t>
            </w:r>
          </w:p>
        </w:tc>
      </w:tr>
      <w:tr w:rsidR="00C02B8C" w:rsidRPr="00DD7CCF" w14:paraId="3207932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294FDB" w:rsidRPr="00DD7CCF" w14:paraId="712E47D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BDB2F31" w14:textId="14E5EE9B" w:rsidR="00294FDB" w:rsidRPr="00DD7CCF" w:rsidRDefault="00294FDB" w:rsidP="00294FDB">
            <w:pPr>
              <w:pStyle w:val="Tabletext"/>
            </w:pPr>
            <w:r w:rsidRPr="00DD7CCF">
              <w:t>1</w:t>
            </w:r>
            <w:r>
              <w:t>2</w:t>
            </w:r>
          </w:p>
        </w:tc>
        <w:tc>
          <w:tcPr>
            <w:tcW w:w="865" w:type="pct"/>
            <w:tcBorders>
              <w:bottom w:val="single" w:sz="8" w:space="0" w:color="000000"/>
              <w:right w:val="single" w:sz="8" w:space="0" w:color="000000"/>
            </w:tcBorders>
            <w:tcMar>
              <w:top w:w="100" w:type="dxa"/>
              <w:left w:w="40" w:type="dxa"/>
              <w:bottom w:w="100" w:type="dxa"/>
              <w:right w:w="40" w:type="dxa"/>
            </w:tcMar>
          </w:tcPr>
          <w:p w14:paraId="62AE34C1" w14:textId="777434CC" w:rsidR="00294FDB" w:rsidRPr="00DD7CCF" w:rsidRDefault="00294FDB" w:rsidP="00294FDB">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2AB4AB" w14:textId="401A7FC1"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161D4D2" w14:textId="53A3DC83" w:rsidR="00294FDB" w:rsidRPr="00263A70" w:rsidRDefault="00294FDB" w:rsidP="00294FDB">
            <w:pPr>
              <w:pStyle w:val="Tabletext"/>
              <w:rPr>
                <w:rStyle w:val="MetreCode"/>
              </w:rPr>
            </w:pPr>
            <w:r w:rsidRPr="00263A70">
              <w:rPr>
                <w:rStyle w:val="MetreCode"/>
              </w:rPr>
              <w:t>⏑⏑–⏑⏑–⏑⏑–⏑⏑⏓</w:t>
            </w:r>
          </w:p>
        </w:tc>
      </w:tr>
      <w:tr w:rsidR="00294FDB" w:rsidRPr="00DD7CCF" w14:paraId="7E79A69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294FDB" w:rsidRPr="00DD7CCF" w:rsidRDefault="00294FDB" w:rsidP="00294FDB">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294FDB" w:rsidRPr="00DD7CCF" w:rsidRDefault="00294FDB" w:rsidP="00294FDB">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2CF012D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4E1881FB" w:rsidR="00294FDB" w:rsidRPr="00263A70" w:rsidRDefault="00294FDB" w:rsidP="00294FDB">
            <w:pPr>
              <w:pStyle w:val="Tabletext"/>
              <w:rPr>
                <w:rStyle w:val="MetreCode"/>
              </w:rPr>
            </w:pPr>
            <w:r w:rsidRPr="00263A70">
              <w:rPr>
                <w:rStyle w:val="MetreCode"/>
              </w:rPr>
              <w:t>–––––</w:t>
            </w:r>
            <w:r w:rsidR="006A7CCA">
              <w:rPr>
                <w:rStyle w:val="MetreCode"/>
              </w:rPr>
              <w:t>|</w:t>
            </w:r>
            <w:r w:rsidRPr="00263A70">
              <w:rPr>
                <w:rStyle w:val="MetreCode"/>
              </w:rPr>
              <w:t>|–⏑––⏑–⏓</w:t>
            </w:r>
          </w:p>
        </w:tc>
      </w:tr>
      <w:tr w:rsidR="006A7CCA" w:rsidRPr="00DD7CCF" w14:paraId="3D22F66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38C7C0" w14:textId="562C1100" w:rsidR="006A7CCA" w:rsidRPr="00DD7CCF" w:rsidRDefault="006A7CCA" w:rsidP="00294FDB">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6C53CC51" w14:textId="52D2CBD1" w:rsidR="006A7CCA" w:rsidRPr="00DD7CCF" w:rsidRDefault="006A7CCA" w:rsidP="00294FDB">
            <w:pPr>
              <w:pStyle w:val="Tabletext"/>
              <w:rPr>
                <w:noProof/>
              </w:rPr>
            </w:pPr>
            <w:r>
              <w:rPr>
                <w:noProof/>
              </w:rPr>
              <w:t>tāmarasa</w:t>
            </w:r>
            <w:r w:rsidRPr="006B5499">
              <w:rPr>
                <w:rStyle w:val="Lbjegyzet-hivatkozs"/>
              </w:rPr>
              <w:footnoteReference w:id="79"/>
            </w:r>
          </w:p>
        </w:tc>
        <w:tc>
          <w:tcPr>
            <w:tcW w:w="1695" w:type="pct"/>
            <w:tcBorders>
              <w:bottom w:val="single" w:sz="8" w:space="0" w:color="000000"/>
              <w:right w:val="single" w:sz="8" w:space="0" w:color="000000"/>
            </w:tcBorders>
            <w:tcMar>
              <w:top w:w="100" w:type="dxa"/>
              <w:left w:w="40" w:type="dxa"/>
              <w:bottom w:w="100" w:type="dxa"/>
              <w:right w:w="40" w:type="dxa"/>
            </w:tcMar>
          </w:tcPr>
          <w:p w14:paraId="65D228C6" w14:textId="54A54FC3" w:rsidR="006A7CCA" w:rsidRPr="00847076"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A731CC1" w14:textId="3C98C87F" w:rsidR="006A7CCA" w:rsidRPr="00263A70" w:rsidRDefault="00D955CA" w:rsidP="00294FDB">
            <w:pPr>
              <w:pStyle w:val="Tabletext"/>
              <w:rPr>
                <w:rStyle w:val="MetreCode"/>
              </w:rPr>
            </w:pPr>
            <w:r w:rsidRPr="00D955CA">
              <w:rPr>
                <w:rStyle w:val="MetreCode"/>
              </w:rPr>
              <w:t>⏑⏑⏑⏑–||⏑⏑–⏑⏑–⏓</w:t>
            </w:r>
          </w:p>
        </w:tc>
      </w:tr>
      <w:tr w:rsidR="00294FDB" w:rsidRPr="00DD7CCF" w14:paraId="2F5AC77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294FDB" w:rsidRPr="00DD7CCF" w:rsidRDefault="00294FDB" w:rsidP="00294FDB">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294FDB" w:rsidRPr="00DD7CCF" w:rsidRDefault="00294FDB" w:rsidP="00294FDB">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294FDB" w:rsidRPr="00847076" w:rsidRDefault="00294FDB" w:rsidP="00294FDB">
            <w:pPr>
              <w:pStyle w:val="Tabletext"/>
              <w:rPr>
                <w:rStyle w:val="MetreCode"/>
              </w:rPr>
            </w:pPr>
            <w:r w:rsidRPr="00847076">
              <w:rPr>
                <w:rStyle w:val="MetreCode"/>
              </w:rPr>
              <w:t>------+-+-+=/</w:t>
            </w:r>
          </w:p>
          <w:p w14:paraId="320400DC"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294FDB" w:rsidRPr="00263A70" w:rsidRDefault="00294FDB" w:rsidP="00294FDB">
            <w:pPr>
              <w:pStyle w:val="Tabletext"/>
              <w:rPr>
                <w:rStyle w:val="MetreCode"/>
              </w:rPr>
            </w:pPr>
            <w:r w:rsidRPr="00263A70">
              <w:rPr>
                <w:rStyle w:val="MetreCode"/>
              </w:rPr>
              <w:t>⏑⏑⏑⏑⏑⏑–⏑–⏑–⏓/</w:t>
            </w:r>
          </w:p>
          <w:p w14:paraId="7FCB2516" w14:textId="77777777" w:rsidR="00294FDB" w:rsidRPr="00263A70" w:rsidRDefault="00294FDB" w:rsidP="00294FDB">
            <w:pPr>
              <w:pStyle w:val="Tabletext"/>
              <w:rPr>
                <w:rStyle w:val="MetreCode"/>
              </w:rPr>
            </w:pPr>
            <w:r w:rsidRPr="00263A70">
              <w:rPr>
                <w:rStyle w:val="MetreCode"/>
              </w:rPr>
              <w:t>⏑⏑⏑⏑–⏑⏑–⏑–⏑–⏓</w:t>
            </w:r>
          </w:p>
        </w:tc>
      </w:tr>
      <w:tr w:rsidR="00294FDB" w:rsidRPr="00DD7CCF" w14:paraId="6003A27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294FDB" w:rsidRPr="00DD7CCF" w:rsidRDefault="00294FDB" w:rsidP="00294FDB">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294FDB" w:rsidRPr="00263A70" w:rsidRDefault="00294FDB" w:rsidP="00294FDB">
            <w:pPr>
              <w:pStyle w:val="Tabletext"/>
              <w:rPr>
                <w:rStyle w:val="MetreCode"/>
              </w:rPr>
            </w:pPr>
            <w:r w:rsidRPr="00263A70">
              <w:rPr>
                <w:rStyle w:val="MetreCode"/>
              </w:rPr>
              <w:t>⏑⏑–⏑–⏑⏑⏑–⏑–⏑⏓</w:t>
            </w:r>
          </w:p>
        </w:tc>
      </w:tr>
      <w:tr w:rsidR="00294FDB" w:rsidRPr="00DD7CCF" w14:paraId="789C133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294FDB" w:rsidRPr="00DD7CCF" w:rsidRDefault="00294FDB" w:rsidP="00294FDB">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49B7B4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4C5087E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5C341E2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294FDB" w:rsidRPr="00DD7CCF" w:rsidRDefault="00294FDB" w:rsidP="00294FDB">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13CF03FA"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AC0DF39"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499B648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294FDB" w:rsidRPr="00DD7CCF" w:rsidRDefault="00294FDB" w:rsidP="00294FDB">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0D25BF9B"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4840FB78"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0550B7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294FDB" w:rsidRPr="00DD7CCF" w:rsidRDefault="00294FDB" w:rsidP="00294FDB">
            <w:pPr>
              <w:pStyle w:val="Tabletext"/>
              <w:rPr>
                <w:noProof/>
              </w:rPr>
            </w:pPr>
            <w:r w:rsidRPr="00DD7CCF">
              <w:rPr>
                <w:noProof/>
              </w:rPr>
              <w:t>asa</w:t>
            </w:r>
            <w:r>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E599D3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00689D5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9660CF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294FDB" w:rsidRPr="00DD7CCF" w:rsidRDefault="00294FDB" w:rsidP="00294FDB">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D0A2CF1"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4E0382E"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6397A5F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294FDB" w:rsidRPr="00DD7CCF" w:rsidRDefault="00294FDB" w:rsidP="00294FDB">
            <w:pPr>
              <w:pStyle w:val="Tabletext"/>
              <w:rPr>
                <w:noProof/>
              </w:rPr>
            </w:pPr>
            <w:r w:rsidRPr="00DD7CCF">
              <w:rPr>
                <w:noProof/>
              </w:rPr>
              <w:t>vasantatilakā</w:t>
            </w:r>
            <w:r w:rsidRPr="006B5499">
              <w:rPr>
                <w:rStyle w:val="Lbjegyzet-hivatkozs"/>
              </w:rPr>
              <w:footnoteReference w:id="80"/>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294FDB" w:rsidRPr="00263A70" w:rsidRDefault="00294FDB" w:rsidP="00294FDB">
            <w:pPr>
              <w:pStyle w:val="Tabletext"/>
              <w:rPr>
                <w:rStyle w:val="MetreCode"/>
              </w:rPr>
            </w:pPr>
            <w:r w:rsidRPr="00263A70">
              <w:rPr>
                <w:rStyle w:val="MetreCode"/>
              </w:rPr>
              <w:t>––⏑–⏑⏑⏑–⏑⏑–⏑–⏓</w:t>
            </w:r>
          </w:p>
        </w:tc>
      </w:tr>
      <w:tr w:rsidR="00294FDB" w:rsidRPr="00DD7CCF" w14:paraId="1EB05D6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294FDB" w:rsidRPr="00DD7CCF" w:rsidRDefault="00294FDB" w:rsidP="00294FDB">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294FDB" w:rsidRPr="00DD7CCF" w:rsidRDefault="00294FDB" w:rsidP="00294FDB">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4B1823A7"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AEAABA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1829316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294FDB" w:rsidRPr="00DD7CCF" w:rsidRDefault="00294FDB" w:rsidP="00294FDB">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4259FC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681822B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E5AD75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294FDB" w:rsidRPr="00DD7CCF" w:rsidRDefault="00294FDB" w:rsidP="00294FDB">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6875E03"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53D04EA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169A1A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294FDB" w:rsidRPr="00DD7CCF" w:rsidRDefault="00294FDB" w:rsidP="00294FDB">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294FDB" w:rsidRPr="00263A70" w:rsidRDefault="00294FDB" w:rsidP="00294FDB">
            <w:pPr>
              <w:pStyle w:val="Tabletext"/>
              <w:rPr>
                <w:rStyle w:val="MetreCode"/>
              </w:rPr>
            </w:pPr>
            <w:r w:rsidRPr="00263A70">
              <w:rPr>
                <w:rStyle w:val="MetreCode"/>
              </w:rPr>
              <w:t>⏑⏑⏑⏑–⏑–⏑⏑⏑–⏑⏑–⏑⏑⏓</w:t>
            </w:r>
          </w:p>
        </w:tc>
      </w:tr>
      <w:tr w:rsidR="00294FDB" w:rsidRPr="00DD7CCF" w14:paraId="3BAC40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294FDB" w:rsidRPr="00DD7CCF" w:rsidRDefault="00294FDB" w:rsidP="00294FDB">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1042E96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6117ECF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Pr="006B5499">
              <w:rPr>
                <w:rStyle w:val="Lbjegyzet-hivatkozs"/>
              </w:rPr>
              <w:footnoteReference w:id="81"/>
            </w:r>
          </w:p>
        </w:tc>
      </w:tr>
      <w:tr w:rsidR="00294FDB" w:rsidRPr="00DD7CCF" w14:paraId="3CD711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13F144DE" w:rsidR="00294FDB" w:rsidRPr="00DD7CCF" w:rsidRDefault="00294FDB" w:rsidP="00294FDB">
            <w:pPr>
              <w:pStyle w:val="Tabletext"/>
              <w:rPr>
                <w:noProof/>
              </w:rPr>
            </w:pPr>
            <w:r w:rsidRPr="00DD7CCF">
              <w:rPr>
                <w:noProof/>
              </w:rPr>
              <w:t>śikhari</w:t>
            </w:r>
            <w:r w:rsidR="00D955CA">
              <w:rPr>
                <w:noProof/>
              </w:rPr>
              <w:t>ṇ</w:t>
            </w:r>
            <w:r w:rsidRPr="00DD7CCF">
              <w:rPr>
                <w:noProof/>
              </w:rPr>
              <w:t>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496B137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602898A2"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D955CA" w:rsidRPr="00DD7CCF" w14:paraId="761DBF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A9E5569" w14:textId="3B542085" w:rsidR="00D955CA" w:rsidRPr="00DD7CCF"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73F7D47" w14:textId="0591F319" w:rsidR="00D955CA" w:rsidRPr="00DD7CCF" w:rsidRDefault="00D955CA" w:rsidP="00294FDB">
            <w:pPr>
              <w:pStyle w:val="Tabletext"/>
              <w:rPr>
                <w:noProof/>
              </w:rPr>
            </w:pPr>
            <w:r w:rsidRPr="00D955CA">
              <w:rPr>
                <w:noProof/>
              </w:rPr>
              <w:t>vaṁśapatrapatita</w:t>
            </w:r>
          </w:p>
        </w:tc>
        <w:tc>
          <w:tcPr>
            <w:tcW w:w="1695" w:type="pct"/>
            <w:tcBorders>
              <w:bottom w:val="single" w:sz="8" w:space="0" w:color="000000"/>
              <w:right w:val="single" w:sz="8" w:space="0" w:color="000000"/>
            </w:tcBorders>
            <w:tcMar>
              <w:top w:w="100" w:type="dxa"/>
              <w:left w:w="40" w:type="dxa"/>
              <w:bottom w:w="100" w:type="dxa"/>
              <w:right w:w="40" w:type="dxa"/>
            </w:tcMar>
          </w:tcPr>
          <w:p w14:paraId="19B5E85C" w14:textId="3CE9B09C" w:rsidR="00D955CA" w:rsidRPr="00847076"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9FC38C" w14:textId="42744320" w:rsidR="00D955CA" w:rsidRPr="00263A70" w:rsidRDefault="00D955CA" w:rsidP="00294FDB">
            <w:pPr>
              <w:pStyle w:val="Tabletext"/>
              <w:rPr>
                <w:rStyle w:val="MetreCode"/>
              </w:rPr>
            </w:pPr>
            <w:r w:rsidRPr="00D955CA">
              <w:rPr>
                <w:rStyle w:val="MetreCode"/>
              </w:rPr>
              <w:t>-⏑⏑-⏑-⏑⏑⏑-||⏑⏑⏑⏑⏑⏑⏓</w:t>
            </w:r>
          </w:p>
        </w:tc>
      </w:tr>
      <w:tr w:rsidR="00D955CA" w:rsidRPr="00DD7CCF" w14:paraId="1846267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E00FE2" w14:textId="42886081" w:rsidR="00D955CA" w:rsidRDefault="00D955CA" w:rsidP="00294FDB">
            <w:pPr>
              <w:pStyle w:val="Tabletext"/>
            </w:pPr>
            <w:r>
              <w:lastRenderedPageBreak/>
              <w:t>17</w:t>
            </w:r>
          </w:p>
        </w:tc>
        <w:tc>
          <w:tcPr>
            <w:tcW w:w="865" w:type="pct"/>
            <w:tcBorders>
              <w:bottom w:val="single" w:sz="8" w:space="0" w:color="000000"/>
              <w:right w:val="single" w:sz="8" w:space="0" w:color="000000"/>
            </w:tcBorders>
            <w:tcMar>
              <w:top w:w="100" w:type="dxa"/>
              <w:left w:w="40" w:type="dxa"/>
              <w:bottom w:w="100" w:type="dxa"/>
              <w:right w:w="40" w:type="dxa"/>
            </w:tcMar>
          </w:tcPr>
          <w:p w14:paraId="3ECE2F70" w14:textId="122E1017" w:rsidR="00D955CA" w:rsidRPr="00D955CA" w:rsidRDefault="00D955CA" w:rsidP="00294FDB">
            <w:pPr>
              <w:pStyle w:val="Tabletext"/>
              <w:rPr>
                <w:noProof/>
              </w:rPr>
            </w:pPr>
            <w:r w:rsidRPr="00D955CA">
              <w:rPr>
                <w:noProof/>
              </w:rPr>
              <w:t>vilāsinī</w:t>
            </w:r>
            <w:r w:rsidRPr="006B5499">
              <w:rPr>
                <w:rStyle w:val="Lbjegyzet-hivatkozs"/>
              </w:rPr>
              <w:footnoteReference w:id="82"/>
            </w:r>
          </w:p>
        </w:tc>
        <w:tc>
          <w:tcPr>
            <w:tcW w:w="1695" w:type="pct"/>
            <w:tcBorders>
              <w:bottom w:val="single" w:sz="8" w:space="0" w:color="000000"/>
              <w:right w:val="single" w:sz="8" w:space="0" w:color="000000"/>
            </w:tcBorders>
            <w:tcMar>
              <w:top w:w="100" w:type="dxa"/>
              <w:left w:w="40" w:type="dxa"/>
              <w:bottom w:w="100" w:type="dxa"/>
              <w:right w:w="40" w:type="dxa"/>
            </w:tcMar>
          </w:tcPr>
          <w:p w14:paraId="06FEA978" w14:textId="6A10531B" w:rsidR="00D955CA" w:rsidRPr="00D955CA"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B80289" w14:textId="2F4860C7" w:rsidR="00D955CA" w:rsidRPr="00D955CA" w:rsidRDefault="00D955CA" w:rsidP="00294FDB">
            <w:pPr>
              <w:pStyle w:val="Tabletext"/>
              <w:rPr>
                <w:rStyle w:val="MetreCode"/>
              </w:rPr>
            </w:pPr>
            <w:r w:rsidRPr="00D955CA">
              <w:rPr>
                <w:rStyle w:val="MetreCode"/>
              </w:rPr>
              <w:t>⏑⏑⏑⏑–⏑–⏑⏑⏑–⏑||–⏑⏑⏑⏓</w:t>
            </w:r>
          </w:p>
        </w:tc>
      </w:tr>
      <w:tr w:rsidR="00D955CA" w:rsidRPr="00DD7CCF" w14:paraId="449BECB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CC9D0A" w14:textId="179265F4" w:rsidR="00D955CA" w:rsidRDefault="00D955CA" w:rsidP="00294FDB">
            <w:pPr>
              <w:pStyle w:val="Tabletext"/>
            </w:pPr>
            <w:r>
              <w:t>18</w:t>
            </w:r>
          </w:p>
        </w:tc>
        <w:tc>
          <w:tcPr>
            <w:tcW w:w="865" w:type="pct"/>
            <w:tcBorders>
              <w:bottom w:val="single" w:sz="8" w:space="0" w:color="000000"/>
              <w:right w:val="single" w:sz="8" w:space="0" w:color="000000"/>
            </w:tcBorders>
            <w:tcMar>
              <w:top w:w="100" w:type="dxa"/>
              <w:left w:w="40" w:type="dxa"/>
              <w:bottom w:w="100" w:type="dxa"/>
              <w:right w:w="40" w:type="dxa"/>
            </w:tcMar>
          </w:tcPr>
          <w:p w14:paraId="00B188B1" w14:textId="2937475B" w:rsidR="00D955CA" w:rsidRPr="00D955CA" w:rsidRDefault="00D955CA" w:rsidP="00294FDB">
            <w:pPr>
              <w:pStyle w:val="Tabletext"/>
              <w:rPr>
                <w:noProof/>
              </w:rPr>
            </w:pPr>
            <w:r w:rsidRPr="00D955CA">
              <w:rPr>
                <w:noProof/>
              </w:rPr>
              <w:t>mr̥dukomala</w:t>
            </w:r>
            <w:r w:rsidRPr="006B5499">
              <w:rPr>
                <w:rStyle w:val="Lbjegyzet-hivatkozs"/>
              </w:rPr>
              <w:footnoteReference w:id="83"/>
            </w:r>
          </w:p>
        </w:tc>
        <w:tc>
          <w:tcPr>
            <w:tcW w:w="1695" w:type="pct"/>
            <w:tcBorders>
              <w:bottom w:val="single" w:sz="8" w:space="0" w:color="000000"/>
              <w:right w:val="single" w:sz="8" w:space="0" w:color="000000"/>
            </w:tcBorders>
            <w:tcMar>
              <w:top w:w="100" w:type="dxa"/>
              <w:left w:w="40" w:type="dxa"/>
              <w:bottom w:w="100" w:type="dxa"/>
              <w:right w:w="40" w:type="dxa"/>
            </w:tcMar>
          </w:tcPr>
          <w:p w14:paraId="35D58BC0" w14:textId="1D637F8C"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5F06FD" w14:textId="51CEE12D" w:rsidR="00D955CA" w:rsidRPr="00D955CA" w:rsidRDefault="00D955CA" w:rsidP="00294FDB">
            <w:pPr>
              <w:pStyle w:val="Tabletext"/>
              <w:rPr>
                <w:rStyle w:val="MetreCode"/>
              </w:rPr>
            </w:pPr>
            <w:r w:rsidRPr="00D955CA">
              <w:rPr>
                <w:rStyle w:val="MetreCode"/>
              </w:rPr>
              <w:t>---⏑⏑-⏑-⏑⏑⏑-⏑-⏑⏑⏑⏓</w:t>
            </w:r>
          </w:p>
        </w:tc>
      </w:tr>
      <w:tr w:rsidR="00D955CA" w:rsidRPr="00DD7CCF" w14:paraId="2632C9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0970AD" w14:textId="1AFDE7E3" w:rsidR="00D955CA" w:rsidRDefault="00D955CA" w:rsidP="00294FDB">
            <w:pPr>
              <w:pStyle w:val="Tabletext"/>
            </w:pPr>
            <w:r>
              <w:t>19</w:t>
            </w:r>
          </w:p>
        </w:tc>
        <w:tc>
          <w:tcPr>
            <w:tcW w:w="865" w:type="pct"/>
            <w:tcBorders>
              <w:bottom w:val="single" w:sz="8" w:space="0" w:color="000000"/>
              <w:right w:val="single" w:sz="8" w:space="0" w:color="000000"/>
            </w:tcBorders>
            <w:tcMar>
              <w:top w:w="100" w:type="dxa"/>
              <w:left w:w="40" w:type="dxa"/>
              <w:bottom w:w="100" w:type="dxa"/>
              <w:right w:w="40" w:type="dxa"/>
            </w:tcMar>
          </w:tcPr>
          <w:p w14:paraId="1C346083" w14:textId="32F7B067" w:rsidR="00D955CA" w:rsidRPr="00D955CA" w:rsidRDefault="00D955CA" w:rsidP="00294FDB">
            <w:pPr>
              <w:pStyle w:val="Tabletext"/>
              <w:rPr>
                <w:noProof/>
              </w:rPr>
            </w:pPr>
            <w:r w:rsidRPr="00D955CA">
              <w:rPr>
                <w:noProof/>
              </w:rPr>
              <w:t>navaharṣa</w:t>
            </w:r>
            <w:r w:rsidRPr="006B5499">
              <w:rPr>
                <w:rStyle w:val="Lbjegyzet-hivatkozs"/>
              </w:rPr>
              <w:footnoteReference w:id="84"/>
            </w:r>
          </w:p>
        </w:tc>
        <w:tc>
          <w:tcPr>
            <w:tcW w:w="1695" w:type="pct"/>
            <w:tcBorders>
              <w:bottom w:val="single" w:sz="8" w:space="0" w:color="000000"/>
              <w:right w:val="single" w:sz="8" w:space="0" w:color="000000"/>
            </w:tcBorders>
            <w:tcMar>
              <w:top w:w="100" w:type="dxa"/>
              <w:left w:w="40" w:type="dxa"/>
              <w:bottom w:w="100" w:type="dxa"/>
              <w:right w:w="40" w:type="dxa"/>
            </w:tcMar>
          </w:tcPr>
          <w:p w14:paraId="206735E5" w14:textId="11F51AFA"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8B546E" w14:textId="462AF903" w:rsidR="00D955CA" w:rsidRPr="00D955CA" w:rsidRDefault="00D955CA" w:rsidP="00294FDB">
            <w:pPr>
              <w:pStyle w:val="Tabletext"/>
              <w:rPr>
                <w:rStyle w:val="MetreCode"/>
              </w:rPr>
            </w:pPr>
            <w:r w:rsidRPr="00D955CA">
              <w:rPr>
                <w:rStyle w:val="MetreCode"/>
              </w:rPr>
              <w:t>⏑⏑–⏑⏑–⏑⏑⏑⏑⏑⏑–⏑⏑–⏑⏑⏓</w:t>
            </w:r>
          </w:p>
        </w:tc>
      </w:tr>
      <w:tr w:rsidR="00294FDB" w:rsidRPr="00DD7CCF" w14:paraId="333D472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294FDB" w:rsidRPr="00DD7CCF" w:rsidRDefault="00294FDB" w:rsidP="00294FDB">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385874B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5F9A1500"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EFC5DF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294FDB" w:rsidRPr="00DD7CCF" w:rsidRDefault="00294FDB" w:rsidP="00294FDB">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18785A3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39A93A35"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CC15F3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294FDB" w:rsidRPr="00DD7CCF" w:rsidRDefault="00294FDB" w:rsidP="00294FDB">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6B9DADF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004617DD"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2E7353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294FDB" w:rsidRPr="00DD7CCF" w:rsidRDefault="00294FDB" w:rsidP="00294FDB">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28BAE4AD"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5B3A77C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79F65393"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294FDB" w:rsidRPr="00DD7CCF" w:rsidRDefault="00294FDB" w:rsidP="00294FDB">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294FDB" w:rsidRPr="00DD7CCF" w:rsidRDefault="00294FDB" w:rsidP="00294FDB">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3F0EE3D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28F3391C"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795118D"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4F62B2E7" w14:textId="01C804EC" w:rsidR="00294FDB" w:rsidRPr="00DD7CCF" w:rsidRDefault="00294FDB" w:rsidP="00294FDB">
            <w:pPr>
              <w:pStyle w:val="Tabletext"/>
            </w:pPr>
            <w:r>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187620B6" w14:textId="22992DCE" w:rsidR="00294FDB" w:rsidRPr="00DD7CCF" w:rsidRDefault="00294FDB" w:rsidP="00294FDB">
            <w:pPr>
              <w:pStyle w:val="Tabletext"/>
              <w:rPr>
                <w:noProof/>
              </w:rPr>
            </w:pPr>
            <w:r w:rsidRPr="00294FDB">
              <w:rPr>
                <w:noProof/>
              </w:rPr>
              <w:t>campakamālā</w:t>
            </w:r>
            <w:r w:rsidRPr="006B5499">
              <w:rPr>
                <w:rStyle w:val="Lbjegyzet-hivatkozs"/>
              </w:rPr>
              <w:footnoteReference w:id="85"/>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06D1A2F6" w14:textId="42B08C24" w:rsidR="00294FDB" w:rsidRPr="00847076" w:rsidRDefault="00294FDB" w:rsidP="00294FDB">
            <w:pPr>
              <w:pStyle w:val="Tabletext"/>
              <w:rPr>
                <w:rStyle w:val="MetreCode"/>
              </w:rPr>
            </w:pPr>
            <w:r w:rsidRPr="00294FDB">
              <w:rPr>
                <w:rStyle w:val="MetreCode"/>
              </w:rPr>
              <w:t>----+-+</w:t>
            </w:r>
            <w:r w:rsidR="00BA4DF0">
              <w:rPr>
                <w:rStyle w:val="MetreCode"/>
              </w:rPr>
              <w:t>||</w:t>
            </w:r>
            <w:r w:rsidRPr="00294FDB">
              <w:rPr>
                <w:rStyle w:val="MetreCode"/>
              </w:rPr>
              <w:t>---+--+</w:t>
            </w:r>
            <w:r w:rsidR="00BA4DF0">
              <w:rPr>
                <w:rStyle w:val="MetreCode"/>
              </w:rPr>
              <w:t>||</w:t>
            </w:r>
            <w:r w:rsidRPr="00294FDB">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3657DBA" w14:textId="3BEB3350" w:rsidR="00294FDB" w:rsidRPr="00263A70" w:rsidRDefault="00294FDB" w:rsidP="00294FDB">
            <w:pPr>
              <w:pStyle w:val="Tabletext"/>
              <w:rPr>
                <w:rStyle w:val="MetreCode"/>
              </w:rPr>
            </w:pPr>
            <w:r w:rsidRPr="00294FDB">
              <w:rPr>
                <w:rStyle w:val="MetreCode"/>
              </w:rPr>
              <w:t>⏑⏑⏑⏑-⏑-</w:t>
            </w:r>
            <w:r w:rsidR="00D955CA">
              <w:rPr>
                <w:rStyle w:val="MetreCode"/>
              </w:rPr>
              <w:t>||</w:t>
            </w:r>
            <w:r w:rsidRPr="00294FDB">
              <w:rPr>
                <w:rStyle w:val="MetreCode"/>
              </w:rPr>
              <w:t>⏑⏑⏑-⏑⏑-</w:t>
            </w:r>
            <w:r w:rsidR="00D955CA">
              <w:rPr>
                <w:rStyle w:val="MetreCode"/>
              </w:rPr>
              <w:t>||</w:t>
            </w:r>
            <w:r w:rsidRPr="00294FDB">
              <w:rPr>
                <w:rStyle w:val="MetreCode"/>
              </w:rPr>
              <w:t>⏑⏑-⏑-⏑⏓</w:t>
            </w:r>
          </w:p>
        </w:tc>
      </w:tr>
      <w:tr w:rsidR="00D955CA" w:rsidRPr="00DD7CCF" w14:paraId="0597B695"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D1B3A96" w14:textId="587207D8" w:rsidR="00D955CA" w:rsidRDefault="00D955CA" w:rsidP="00294FDB">
            <w:pPr>
              <w:pStyle w:val="Tabletext"/>
            </w:pPr>
            <w:r>
              <w:t>23</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38A33E2C" w14:textId="1B1331F5" w:rsidR="00D955CA" w:rsidRPr="00294FDB" w:rsidRDefault="00D955CA" w:rsidP="00294FDB">
            <w:pPr>
              <w:pStyle w:val="Tabletext"/>
              <w:rPr>
                <w:noProof/>
              </w:rPr>
            </w:pPr>
            <w:r w:rsidRPr="00D955CA">
              <w:rPr>
                <w:noProof/>
              </w:rPr>
              <w:t>aśvalalita</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94E1DE" w14:textId="4EBF1261" w:rsidR="00D955CA" w:rsidRPr="00294FDB"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0FA9F138" w14:textId="1EFA926F" w:rsidR="00D955CA" w:rsidRPr="00294FDB" w:rsidRDefault="00D955CA" w:rsidP="00294FDB">
            <w:pPr>
              <w:pStyle w:val="Tabletext"/>
              <w:rPr>
                <w:rStyle w:val="MetreCode"/>
              </w:rPr>
            </w:pPr>
            <w:r w:rsidRPr="00D955CA">
              <w:rPr>
                <w:rStyle w:val="MetreCode"/>
              </w:rPr>
              <w:t>⏑⏑⏑⏑–⏑–⏑⏑⏑–||⏑–⏑⏑⏑–⏑–⏑⏑⏑⏓</w:t>
            </w:r>
          </w:p>
        </w:tc>
      </w:tr>
      <w:tr w:rsidR="00294FDB" w:rsidRPr="00DD7CCF" w14:paraId="52EEBE14" w14:textId="77777777" w:rsidTr="00294FDB">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294FDB" w:rsidRPr="00DD7CCF" w:rsidRDefault="00294FDB" w:rsidP="00294FDB">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294FDB" w:rsidRPr="00DD7CCF" w:rsidRDefault="00294FDB" w:rsidP="00294FDB">
            <w:pPr>
              <w:pStyle w:val="Tabletext"/>
              <w:rPr>
                <w:noProof/>
              </w:rPr>
            </w:pPr>
            <w:r>
              <w:rPr>
                <w:noProof/>
              </w:rPr>
              <w:t>jagaddhita</w:t>
            </w:r>
            <w:r w:rsidRPr="006B5499">
              <w:rPr>
                <w:rStyle w:val="Lbjegyzet-hivatkozs"/>
              </w:rPr>
              <w:footnoteReference w:id="86"/>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294FDB" w:rsidRPr="00847076" w:rsidRDefault="00294FDB" w:rsidP="00294FDB">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294FDB" w:rsidRPr="00263A70" w:rsidRDefault="00294FDB" w:rsidP="00294FDB">
            <w:pPr>
              <w:pStyle w:val="Tabletext"/>
              <w:rPr>
                <w:rStyle w:val="MetreCode"/>
              </w:rPr>
            </w:pPr>
            <w:r>
              <w:rPr>
                <w:rStyle w:val="MetreCode"/>
              </w:rPr>
              <w:t>–––⏑⏑–⏑–⏑⏑⏑–⏑⏑⏑⏑⏑⏑–⏑–⏑–</w:t>
            </w:r>
          </w:p>
        </w:tc>
      </w:tr>
    </w:tbl>
    <w:p w14:paraId="302C9FEF" w14:textId="77777777" w:rsidR="006436FD" w:rsidRPr="00DD7CCF" w:rsidRDefault="006436FD">
      <w:pPr>
        <w:pStyle w:val="Cmsor3"/>
        <w:numPr>
          <w:ilvl w:val="2"/>
          <w:numId w:val="7"/>
        </w:numPr>
      </w:pPr>
      <w:bookmarkStart w:id="952" w:name="_2qn1tcnogd7u" w:colFirst="0" w:colLast="0"/>
      <w:bookmarkStart w:id="953" w:name="_Ref56418748"/>
      <w:bookmarkStart w:id="954" w:name="_Ref43991783"/>
      <w:bookmarkStart w:id="955" w:name="_Toc182838428"/>
      <w:bookmarkEnd w:id="952"/>
      <w:r>
        <w:t>M</w:t>
      </w:r>
      <w:r w:rsidRPr="00DD7CCF">
        <w:t>oraic metres</w:t>
      </w:r>
      <w:bookmarkEnd w:id="953"/>
      <w:bookmarkEnd w:id="955"/>
    </w:p>
    <w:p w14:paraId="3FFA206D" w14:textId="77777777" w:rsidR="009633E9"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family consist of two hemistichs, each comprised of eight feet</w:t>
      </w:r>
    </w:p>
    <w:p w14:paraId="3CF5BB71" w14:textId="53FDB796" w:rsidR="009633E9" w:rsidRDefault="00935813" w:rsidP="006436FD">
      <w:pPr>
        <w:pStyle w:val="Lista"/>
      </w:pPr>
      <w:r>
        <w:t>in the basic form of these hemistichs</w:t>
      </w:r>
      <w:r w:rsidR="009633E9">
        <w:t xml:space="preserve">, the first seven feet </w:t>
      </w:r>
      <w:r w:rsidR="006436FD" w:rsidRPr="00DD7CCF">
        <w:t xml:space="preserve">are tetramoraic </w:t>
      </w:r>
      <w:r w:rsidR="009633E9">
        <w:t>(consist of 4 morae) and the eighth is bimoraic (consists of two morae), which means that a hemistich consists by default of 30 morae</w:t>
      </w:r>
    </w:p>
    <w:p w14:paraId="34D5F6CA" w14:textId="72F49D96" w:rsidR="009633E9" w:rsidRDefault="009633E9" w:rsidP="009633E9">
      <w:pPr>
        <w:pStyle w:val="Lista2"/>
      </w:pPr>
      <w:r>
        <w:t xml:space="preserve">in one </w:t>
      </w:r>
      <w:r w:rsidR="00935813">
        <w:t>alternative form</w:t>
      </w:r>
      <w:r>
        <w:t xml:space="preserve"> of the standard hemistich, the sixth foot is reduced to a single mora, resulting in a hemistich of 27 morae</w:t>
      </w:r>
    </w:p>
    <w:p w14:paraId="092E5F3C" w14:textId="630B3618" w:rsidR="009633E9" w:rsidRDefault="009633E9" w:rsidP="009633E9">
      <w:pPr>
        <w:pStyle w:val="Lista2"/>
      </w:pPr>
      <w:r>
        <w:t xml:space="preserve">in another </w:t>
      </w:r>
      <w:r w:rsidR="00935813">
        <w:t>alternative form</w:t>
      </w:r>
      <w:r>
        <w:t>, the eighth foot is extended to four morae, resulting in a hemistich of 32 morae</w:t>
      </w:r>
    </w:p>
    <w:p w14:paraId="26783062" w14:textId="75B01759" w:rsidR="009633E9" w:rsidRDefault="00935813" w:rsidP="009633E9">
      <w:pPr>
        <w:pStyle w:val="Lista2"/>
      </w:pPr>
      <w:r w:rsidRPr="00DD7CCF">
        <w:t xml:space="preserve">the full detail of permitted </w:t>
      </w:r>
      <w:r>
        <w:t>prosodic patterns</w:t>
      </w:r>
      <w:r w:rsidRPr="00DD7CCF">
        <w:t xml:space="preserve"> </w:t>
      </w:r>
      <w:r w:rsidR="009633E9">
        <w:t xml:space="preserve">for these three hemistich </w:t>
      </w:r>
      <w:r>
        <w:t>forms</w:t>
      </w:r>
      <w:r w:rsidR="009633E9">
        <w:t xml:space="preserve"> is shown </w:t>
      </w:r>
      <w:r w:rsidR="009633E9" w:rsidRPr="00DD7CCF">
        <w:t>in</w:t>
      </w:r>
      <w:r w:rsidR="009633E9">
        <w:t xml:space="preserve"> </w:t>
      </w:r>
      <w:r w:rsidR="009633E9">
        <w:fldChar w:fldCharType="begin"/>
      </w:r>
      <w:r w:rsidR="009633E9">
        <w:instrText xml:space="preserve"> REF _Ref48034862 \h </w:instrText>
      </w:r>
      <w:r w:rsidR="009633E9">
        <w:fldChar w:fldCharType="separate"/>
      </w:r>
      <w:r w:rsidR="004D1F94">
        <w:t xml:space="preserve">Table </w:t>
      </w:r>
      <w:r w:rsidR="004D1F94">
        <w:rPr>
          <w:noProof/>
        </w:rPr>
        <w:t>5</w:t>
      </w:r>
      <w:r w:rsidR="009633E9">
        <w:fldChar w:fldCharType="end"/>
      </w:r>
      <w:r w:rsidR="009633E9" w:rsidRPr="00DD7CCF">
        <w:t xml:space="preserve"> below</w:t>
      </w:r>
    </w:p>
    <w:p w14:paraId="7D24F394" w14:textId="2DB8E72A" w:rsidR="00935813" w:rsidRDefault="00935813" w:rsidP="009633E9">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rsidR="004D1F94">
        <w:t xml:space="preserve">Table </w:t>
      </w:r>
      <w:r w:rsidR="004D1F94">
        <w:rPr>
          <w:noProof/>
        </w:rPr>
        <w:t>5</w:t>
      </w:r>
      <w:r>
        <w:fldChar w:fldCharType="end"/>
      </w:r>
    </w:p>
    <w:p w14:paraId="0A784FF6" w14:textId="118115F6" w:rsidR="00935813" w:rsidRDefault="00935813" w:rsidP="00935813">
      <w:pPr>
        <w:pStyle w:val="Lista3"/>
      </w:pPr>
      <w:r>
        <w:t xml:space="preserve">a hemistich without such a variation is called a </w:t>
      </w:r>
      <w:r>
        <w:rPr>
          <w:rStyle w:val="Foreign"/>
        </w:rPr>
        <w:t>pathyā</w:t>
      </w:r>
      <w:r>
        <w:t xml:space="preserve"> hemistich and is never encoded in any special way</w:t>
      </w:r>
    </w:p>
    <w:p w14:paraId="1076D9F8" w14:textId="0A60BF14" w:rsidR="00935813" w:rsidRPr="00DD7CCF" w:rsidRDefault="00935813" w:rsidP="00935813">
      <w:pPr>
        <w:pStyle w:val="Lista3"/>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00AC54D6">
        <w:fldChar w:fldCharType="begin"/>
      </w:r>
      <w:r w:rsidR="00AC54D6">
        <w:instrText xml:space="preserve"> REF _Ref181706946 \r \h </w:instrText>
      </w:r>
      <w:r w:rsidR="00AC54D6">
        <w:fldChar w:fldCharType="separate"/>
      </w:r>
      <w:r w:rsidR="004D1F94">
        <w:t>2.3.4.5</w:t>
      </w:r>
      <w:r w:rsidR="00AC54D6">
        <w:fldChar w:fldCharType="end"/>
      </w:r>
      <w:r w:rsidRPr="00DD7CCF">
        <w:t>)</w:t>
      </w:r>
    </w:p>
    <w:p w14:paraId="708E3E88" w14:textId="55E926B9" w:rsidR="00935813" w:rsidRPr="00DD7CCF" w:rsidRDefault="00935813" w:rsidP="00935813">
      <w:pPr>
        <w:pStyle w:val="Lista3"/>
      </w:pPr>
      <w:r w:rsidRPr="00DD7CCF">
        <w:t xml:space="preserve">a hemistich with a special constraint applied to the first 5 feet is called a </w:t>
      </w:r>
      <w:r w:rsidRPr="00DD7CCF">
        <w:rPr>
          <w:rStyle w:val="Foreign"/>
        </w:rPr>
        <w:t>capalā</w:t>
      </w:r>
      <w:r>
        <w:t xml:space="preserve"> and may be marked up by adding </w:t>
      </w:r>
      <w:r>
        <w:rPr>
          <w:rStyle w:val="Codeattribute"/>
        </w:rPr>
        <w:t>@</w:t>
      </w:r>
      <w:r w:rsidR="006024F5">
        <w:rPr>
          <w:rStyle w:val="Codeattribute"/>
        </w:rPr>
        <w:t>real</w:t>
      </w:r>
      <w:r>
        <w:t xml:space="preserve"> to the corresponding </w:t>
      </w:r>
      <w:r w:rsidRPr="00DD7CCF">
        <w:rPr>
          <w:rStyle w:val="Code"/>
        </w:rPr>
        <w:t>&lt;l&gt;</w:t>
      </w:r>
      <w:r w:rsidRPr="00DD7CCF">
        <w:t xml:space="preserve"> element</w:t>
      </w:r>
      <w:r w:rsidR="006024F5">
        <w:t xml:space="preserve"> (§</w:t>
      </w:r>
      <w:r w:rsidR="006024F5">
        <w:fldChar w:fldCharType="begin"/>
      </w:r>
      <w:r w:rsidR="006024F5">
        <w:instrText xml:space="preserve"> REF _Ref43980303 \r \h </w:instrText>
      </w:r>
      <w:r w:rsidR="006024F5">
        <w:fldChar w:fldCharType="separate"/>
      </w:r>
      <w:r w:rsidR="004D1F94">
        <w:t>2.3.4.4</w:t>
      </w:r>
      <w:r w:rsidR="006024F5">
        <w:fldChar w:fldCharType="end"/>
      </w:r>
      <w:r w:rsidR="006024F5">
        <w:t>)</w:t>
      </w:r>
    </w:p>
    <w:p w14:paraId="48E98EF1" w14:textId="1969E374" w:rsidR="009633E9" w:rsidRDefault="009633E9" w:rsidP="00935813">
      <w:pPr>
        <w:pStyle w:val="Lista"/>
      </w:pPr>
      <w:r>
        <w:t>metres of this family bear different names depending on which combination of the three above variations is found in their hemistichs</w:t>
      </w:r>
    </w:p>
    <w:p w14:paraId="369C9BE4" w14:textId="339E4449" w:rsidR="001E1C88" w:rsidRDefault="006436FD" w:rsidP="001E1C88">
      <w:pPr>
        <w:pStyle w:val="Lista2"/>
      </w:pPr>
      <w:r w:rsidRPr="00DD7CCF">
        <w:t xml:space="preserve">the metre names </w:t>
      </w:r>
      <w:r w:rsidR="006024F5">
        <w:t>pertaining</w:t>
      </w:r>
      <w:r w:rsidR="001E1C88">
        <w:t xml:space="preserve"> to the combinations known to occur are </w:t>
      </w:r>
      <w:r w:rsidRPr="00DD7CCF">
        <w:t xml:space="preserve">listed </w:t>
      </w:r>
      <w:r w:rsidR="009633E9" w:rsidRPr="00DD7CCF">
        <w:t>in</w:t>
      </w:r>
      <w:r w:rsidR="009633E9">
        <w:t xml:space="preserve"> </w:t>
      </w:r>
      <w:r w:rsidR="001E1C88">
        <w:fldChar w:fldCharType="begin"/>
      </w:r>
      <w:r w:rsidR="001E1C88">
        <w:instrText xml:space="preserve"> REF _Ref48034870 \h </w:instrText>
      </w:r>
      <w:r w:rsidR="001E1C88">
        <w:fldChar w:fldCharType="separate"/>
      </w:r>
      <w:r w:rsidR="004D1F94">
        <w:t xml:space="preserve">Table </w:t>
      </w:r>
      <w:r w:rsidR="004D1F94">
        <w:rPr>
          <w:noProof/>
        </w:rPr>
        <w:t>4</w:t>
      </w:r>
      <w:r w:rsidR="001E1C88">
        <w:fldChar w:fldCharType="end"/>
      </w:r>
      <w:r w:rsidR="001E1C88">
        <w:t xml:space="preserve"> below</w:t>
      </w:r>
    </w:p>
    <w:p w14:paraId="15FF172F" w14:textId="3C2E1AD2" w:rsidR="006436FD" w:rsidRDefault="001E1C88" w:rsidP="001E1C88">
      <w:pPr>
        <w:pStyle w:val="Lista3"/>
      </w:pPr>
      <w:r>
        <w:t xml:space="preserve">the names listed there </w:t>
      </w:r>
      <w:r w:rsidR="006436FD" w:rsidRPr="00DD7CCF">
        <w:t xml:space="preserve">are to be used as values of </w:t>
      </w:r>
      <w:r w:rsidR="006436FD" w:rsidRPr="008525C6">
        <w:rPr>
          <w:rStyle w:val="Codeattribute"/>
        </w:rPr>
        <w:t>@met</w:t>
      </w:r>
      <w:r w:rsidR="006436FD" w:rsidRPr="008525C6">
        <w:t xml:space="preserve"> </w:t>
      </w:r>
      <w:r w:rsidR="006436FD" w:rsidRPr="00DD7CCF">
        <w:t xml:space="preserve">in </w:t>
      </w:r>
      <w:r w:rsidR="006436FD" w:rsidRPr="00DD7CCF">
        <w:rPr>
          <w:rStyle w:val="Code"/>
        </w:rPr>
        <w:t>&lt;lg&gt;</w:t>
      </w:r>
    </w:p>
    <w:p w14:paraId="4FC7C2A1" w14:textId="72FED2D4" w:rsidR="001E1C88" w:rsidRDefault="001E1C88" w:rsidP="001E1C88">
      <w:pPr>
        <w:pStyle w:val="Lista2"/>
      </w:pPr>
      <w:r>
        <w:lastRenderedPageBreak/>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34EAF5E5" w14:textId="0C3D2F7C" w:rsidR="001E1C88" w:rsidRPr="00DD7CCF" w:rsidRDefault="001E1C88" w:rsidP="001E1C88">
      <w:pPr>
        <w:pStyle w:val="Lista3"/>
      </w:pPr>
      <w:r>
        <w:t xml:space="preserve">the other combinations with such a variant are shown in </w:t>
      </w:r>
      <w:r>
        <w:fldChar w:fldCharType="begin"/>
      </w:r>
      <w:r>
        <w:instrText xml:space="preserve"> REF _Ref48034870 \h </w:instrText>
      </w:r>
      <w:r>
        <w:fldChar w:fldCharType="separate"/>
      </w:r>
      <w:r w:rsidR="004D1F94">
        <w:t xml:space="preserve">Table </w:t>
      </w:r>
      <w:r w:rsidR="004D1F94">
        <w:rPr>
          <w:noProof/>
        </w:rPr>
        <w:t>4</w:t>
      </w:r>
      <w:r>
        <w:fldChar w:fldCharType="end"/>
      </w:r>
      <w:r>
        <w:t xml:space="preserve"> </w:t>
      </w:r>
      <w:r w:rsidR="006024F5">
        <w:t xml:space="preserve">(on the basis of Warder 1967: 143) </w:t>
      </w:r>
      <w:r>
        <w:t>for the sake of completeness, and because some do have sporadic attestation in epigraphy, but you should not, as a rule, expect to encounter them</w:t>
      </w:r>
    </w:p>
    <w:p w14:paraId="4DC3D298" w14:textId="5C0D0592" w:rsidR="006024F5" w:rsidRPr="00DD7CCF" w:rsidRDefault="006024F5" w:rsidP="006024F5">
      <w:pPr>
        <w:pStyle w:val="Lista"/>
      </w:pPr>
      <w:r w:rsidRPr="00DD7CCF">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4D1F94">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00AC54D6">
        <w:fldChar w:fldCharType="begin"/>
      </w:r>
      <w:r w:rsidR="00AC54D6">
        <w:instrText xml:space="preserve"> REF _Ref181609101 \r \h </w:instrText>
      </w:r>
      <w:r w:rsidR="00AC54D6">
        <w:fldChar w:fldCharType="separate"/>
      </w:r>
      <w:r w:rsidR="004D1F94">
        <w:t>2.3.3.1</w:t>
      </w:r>
      <w:r w:rsidR="00AC54D6">
        <w:fldChar w:fldCharType="end"/>
      </w:r>
      <w:r w:rsidRPr="00DD7CCF">
        <w:t>)</w:t>
      </w:r>
    </w:p>
    <w:p w14:paraId="762919A0" w14:textId="75BD322A" w:rsidR="006436FD"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4D1F94">
        <w:t xml:space="preserve">Table </w:t>
      </w:r>
      <w:r w:rsidR="004D1F94">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5CE35222" w14:textId="38A86B70" w:rsidR="006436FD" w:rsidRPr="00DD7CCF" w:rsidRDefault="00836F9C" w:rsidP="00935813">
      <w:pPr>
        <w:pStyle w:val="Lista2"/>
      </w:pPr>
      <w:r w:rsidRPr="00836F9C">
        <w:t>keep in mind the encoding instructions given for moraic metres under Prosodic code above</w:t>
      </w:r>
    </w:p>
    <w:p w14:paraId="17D2C230" w14:textId="6B74DE66" w:rsidR="006436FD" w:rsidRDefault="006436FD" w:rsidP="006436FD">
      <w:pPr>
        <w:pStyle w:val="Kpalrs"/>
      </w:pPr>
      <w:bookmarkStart w:id="956" w:name="_Ref48034870"/>
      <w:r>
        <w:t xml:space="preserve">Table </w:t>
      </w:r>
      <w:fldSimple w:instr=" SEQ Table \* ARABIC ">
        <w:r w:rsidR="004D1F94">
          <w:rPr>
            <w:noProof/>
          </w:rPr>
          <w:t>4</w:t>
        </w:r>
      </w:fldSimple>
      <w:bookmarkEnd w:id="956"/>
      <w:r>
        <w:t xml:space="preserve">. </w:t>
      </w:r>
      <w:r w:rsidRPr="00DD7CCF">
        <w:t>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1E1C88" w:rsidRPr="00DD7CCF" w14:paraId="25FAF739" w14:textId="77777777" w:rsidTr="001E1C88">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1E1C88" w:rsidRPr="003E62E2" w:rsidRDefault="001E1C88" w:rsidP="001E1C88">
            <w:pPr>
              <w:pStyle w:val="Tabletext"/>
              <w:keepNext/>
              <w:rPr>
                <w:noProof/>
              </w:rPr>
            </w:pPr>
            <w:r w:rsidRPr="003E62E2">
              <w:rPr>
                <w:noProof/>
              </w:rPr>
              <w:t xml:space="preserve"> </w:t>
            </w:r>
          </w:p>
        </w:tc>
        <w:tc>
          <w:tcPr>
            <w:tcW w:w="2148" w:type="pct"/>
            <w:tcBorders>
              <w:top w:val="single" w:sz="8" w:space="0" w:color="000000"/>
              <w:bottom w:val="single" w:sz="8" w:space="0" w:color="000000"/>
            </w:tcBorders>
            <w:shd w:val="clear" w:color="auto" w:fill="EAF1DD"/>
          </w:tcPr>
          <w:p w14:paraId="1CC7B0A9" w14:textId="2C550548" w:rsidR="001E1C88" w:rsidRPr="003E62E2" w:rsidRDefault="001E1C88" w:rsidP="001E1C88">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1DEC942D" w:rsidR="001E1C88" w:rsidRPr="003E62E2" w:rsidRDefault="001E1C88" w:rsidP="001E1C88">
            <w:pPr>
              <w:pStyle w:val="Tabletext"/>
              <w:keepNext/>
            </w:pPr>
            <w:r w:rsidRPr="003E62E2">
              <w:t>Moraic feet</w:t>
            </w:r>
            <w:r>
              <w:t xml:space="preserve"> </w:t>
            </w:r>
            <w:r w:rsidRPr="00E24F87">
              <w:rPr>
                <w:noProof/>
              </w:rPr>
              <w:t>(</w:t>
            </w:r>
            <w:r>
              <w:t>detailed template in</w:t>
            </w:r>
            <w:r w:rsidRPr="003E62E2">
              <w:t xml:space="preserve"> </w:t>
            </w:r>
            <w:r>
              <w:fldChar w:fldCharType="begin"/>
            </w:r>
            <w:r>
              <w:instrText xml:space="preserve"> REF _Ref48034862 \h </w:instrText>
            </w:r>
            <w:r>
              <w:fldChar w:fldCharType="separate"/>
            </w:r>
            <w:r w:rsidR="004D1F94">
              <w:t xml:space="preserve">Table </w:t>
            </w:r>
            <w:r w:rsidR="004D1F94">
              <w:rPr>
                <w:noProof/>
              </w:rPr>
              <w:t>5</w:t>
            </w:r>
            <w:r>
              <w:fldChar w:fldCharType="end"/>
            </w:r>
            <w:r w:rsidRPr="003E62E2">
              <w:t>)</w:t>
            </w:r>
          </w:p>
        </w:tc>
      </w:tr>
      <w:tr w:rsidR="001E1C88" w:rsidRPr="00DD7CCF" w14:paraId="5DC5A4A8"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D7B19D" w14:textId="4DA85EEF" w:rsidR="001E1C88" w:rsidRPr="003E62E2" w:rsidRDefault="001E1C88" w:rsidP="001E1C88">
            <w:pPr>
              <w:pStyle w:val="Tabletext"/>
              <w:keepNext/>
              <w:jc w:val="center"/>
            </w:pPr>
            <w:r>
              <w:t>common combinations</w:t>
            </w:r>
          </w:p>
        </w:tc>
      </w:tr>
      <w:tr w:rsidR="001E1C88" w:rsidRPr="00DD7CCF" w14:paraId="3100B5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1E1C88" w:rsidRPr="003E62E2" w:rsidRDefault="001E1C88" w:rsidP="001E1C88">
            <w:pPr>
              <w:pStyle w:val="Tabletext"/>
              <w:keepNext/>
              <w:rPr>
                <w:noProof/>
              </w:rPr>
            </w:pPr>
            <w:r w:rsidRPr="003E62E2">
              <w:rPr>
                <w:noProof/>
              </w:rPr>
              <w:t>āryā</w:t>
            </w:r>
          </w:p>
        </w:tc>
        <w:tc>
          <w:tcPr>
            <w:tcW w:w="2148" w:type="pct"/>
            <w:tcBorders>
              <w:bottom w:val="single" w:sz="8" w:space="0" w:color="000000"/>
            </w:tcBorders>
          </w:tcPr>
          <w:p w14:paraId="75339CCE" w14:textId="69F709AC" w:rsidR="001E1C88" w:rsidRPr="003E62E2" w:rsidRDefault="001E1C88" w:rsidP="001E1C88">
            <w:pPr>
              <w:pStyle w:val="Tabletext"/>
              <w:keepNext/>
            </w:pPr>
            <w:r w:rsidRPr="009633E9">
              <w:t xml:space="preserve">30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00404564" w14:textId="33D1082E" w:rsidR="001E1C88" w:rsidRPr="003E62E2" w:rsidRDefault="001E1C88" w:rsidP="001E1C88">
            <w:pPr>
              <w:pStyle w:val="Tabletext"/>
              <w:keepNext/>
            </w:pPr>
            <w:r w:rsidRPr="003E62E2">
              <w:t>4|4|4|4|4|4|4|2/</w:t>
            </w:r>
          </w:p>
          <w:p w14:paraId="3CB2C646" w14:textId="7812082E" w:rsidR="001E1C88" w:rsidRPr="00263A70" w:rsidRDefault="001E1C88" w:rsidP="001E1C88">
            <w:pPr>
              <w:pStyle w:val="Tabletext"/>
              <w:keepNext/>
              <w:rPr>
                <w:rStyle w:val="MetreCode"/>
                <w:rFonts w:ascii="Calibri" w:hAnsi="Calibri"/>
              </w:rPr>
            </w:pPr>
            <w:r w:rsidRPr="003E62E2">
              <w:t>4|4|4|4|4|1|4|2</w:t>
            </w:r>
          </w:p>
        </w:tc>
      </w:tr>
      <w:tr w:rsidR="001E1C88" w:rsidRPr="00DD7CCF" w14:paraId="791AC5A2"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1E1C88" w:rsidRPr="003E62E2" w:rsidRDefault="001E1C88" w:rsidP="001E1C88">
            <w:pPr>
              <w:pStyle w:val="Tabletext"/>
              <w:keepNext/>
              <w:rPr>
                <w:noProof/>
              </w:rPr>
            </w:pPr>
            <w:r w:rsidRPr="003E62E2">
              <w:rPr>
                <w:noProof/>
              </w:rPr>
              <w:t>gīti</w:t>
            </w:r>
          </w:p>
        </w:tc>
        <w:tc>
          <w:tcPr>
            <w:tcW w:w="2148" w:type="pct"/>
            <w:tcBorders>
              <w:bottom w:val="single" w:sz="8" w:space="0" w:color="000000"/>
            </w:tcBorders>
          </w:tcPr>
          <w:p w14:paraId="01C9A4CC" w14:textId="007F2730" w:rsidR="001E1C88" w:rsidRPr="003E62E2" w:rsidRDefault="001E1C88" w:rsidP="001E1C88">
            <w:pPr>
              <w:pStyle w:val="Tabletext"/>
              <w:keepNext/>
            </w:pPr>
            <w:r w:rsidRPr="009633E9">
              <w:t xml:space="preserve">30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CD8F6D1" w14:textId="581391B5" w:rsidR="001E1C88" w:rsidRPr="003E62E2" w:rsidRDefault="001E1C88" w:rsidP="001E1C88">
            <w:pPr>
              <w:pStyle w:val="Tabletext"/>
              <w:keepNext/>
            </w:pPr>
            <w:r w:rsidRPr="003E62E2">
              <w:t>4|4|4|4|4|4|4|2/</w:t>
            </w:r>
          </w:p>
          <w:p w14:paraId="3A818E7D" w14:textId="712737C9" w:rsidR="001E1C88" w:rsidRPr="00263A70" w:rsidRDefault="001E1C88" w:rsidP="001E1C88">
            <w:pPr>
              <w:pStyle w:val="Tabletext"/>
              <w:keepNext/>
              <w:rPr>
                <w:rStyle w:val="MetreCode"/>
                <w:rFonts w:ascii="Calibri" w:hAnsi="Calibri"/>
              </w:rPr>
            </w:pPr>
            <w:r w:rsidRPr="003E62E2">
              <w:t>4|4|4|4|4|4|4|2</w:t>
            </w:r>
          </w:p>
        </w:tc>
      </w:tr>
      <w:tr w:rsidR="001E1C88" w:rsidRPr="00DD7CCF" w14:paraId="1CB6CDA3"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1E1C88" w:rsidRPr="003E62E2" w:rsidRDefault="001E1C88" w:rsidP="001E1C88">
            <w:pPr>
              <w:pStyle w:val="Tabletext"/>
              <w:keepNext/>
              <w:rPr>
                <w:noProof/>
              </w:rPr>
            </w:pPr>
            <w:r w:rsidRPr="003E62E2">
              <w:rPr>
                <w:noProof/>
              </w:rPr>
              <w:t>upagīti</w:t>
            </w:r>
          </w:p>
        </w:tc>
        <w:tc>
          <w:tcPr>
            <w:tcW w:w="2148" w:type="pct"/>
            <w:tcBorders>
              <w:bottom w:val="single" w:sz="8" w:space="0" w:color="000000"/>
            </w:tcBorders>
          </w:tcPr>
          <w:p w14:paraId="09F4A4D9" w14:textId="43B9C079" w:rsidR="001E1C88" w:rsidRPr="003E62E2" w:rsidRDefault="001E1C88" w:rsidP="001E1C88">
            <w:pPr>
              <w:pStyle w:val="Tabletext"/>
              <w:keepNext/>
            </w:pPr>
            <w:r w:rsidRPr="009633E9">
              <w:t xml:space="preserve">27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3B92CEB" w14:textId="2FC3E9FF" w:rsidR="001E1C88" w:rsidRPr="003E62E2" w:rsidRDefault="001E1C88" w:rsidP="001E1C88">
            <w:pPr>
              <w:pStyle w:val="Tabletext"/>
              <w:keepNext/>
            </w:pPr>
            <w:r w:rsidRPr="003E62E2">
              <w:t>4|4|4|4|4|1|4|2/</w:t>
            </w:r>
          </w:p>
          <w:p w14:paraId="01FD2245" w14:textId="353A68F8" w:rsidR="001E1C88" w:rsidRPr="00263A70" w:rsidRDefault="001E1C88" w:rsidP="001E1C88">
            <w:pPr>
              <w:pStyle w:val="Tabletext"/>
              <w:keepNext/>
              <w:rPr>
                <w:rStyle w:val="MetreCode"/>
                <w:rFonts w:ascii="Calibri" w:hAnsi="Calibri"/>
              </w:rPr>
            </w:pPr>
            <w:r w:rsidRPr="003E62E2">
              <w:t>4|4|4|4|4|1|4|2</w:t>
            </w:r>
          </w:p>
        </w:tc>
      </w:tr>
      <w:tr w:rsidR="001E1C88" w:rsidRPr="00DD7CCF" w14:paraId="4AC702D0"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1E1C88" w:rsidRPr="003E62E2" w:rsidRDefault="001E1C88" w:rsidP="001E1C88">
            <w:pPr>
              <w:pStyle w:val="Tabletext"/>
              <w:keepNext/>
              <w:rPr>
                <w:noProof/>
              </w:rPr>
            </w:pPr>
            <w:r w:rsidRPr="003E62E2">
              <w:rPr>
                <w:noProof/>
              </w:rPr>
              <w:t>udgīti</w:t>
            </w:r>
          </w:p>
        </w:tc>
        <w:tc>
          <w:tcPr>
            <w:tcW w:w="2148" w:type="pct"/>
            <w:tcBorders>
              <w:bottom w:val="single" w:sz="8" w:space="0" w:color="000000"/>
            </w:tcBorders>
          </w:tcPr>
          <w:p w14:paraId="7B5AC03B" w14:textId="1C61F89D" w:rsidR="001E1C88" w:rsidRPr="003E62E2" w:rsidRDefault="001E1C88" w:rsidP="001E1C88">
            <w:pPr>
              <w:pStyle w:val="Tabletext"/>
              <w:keepNext/>
            </w:pPr>
            <w:r w:rsidRPr="009633E9">
              <w:t xml:space="preserve">27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1B94523" w14:textId="0964CEB6" w:rsidR="001E1C88" w:rsidRPr="003E62E2" w:rsidRDefault="001E1C88" w:rsidP="001E1C88">
            <w:pPr>
              <w:pStyle w:val="Tabletext"/>
              <w:keepNext/>
            </w:pPr>
            <w:r w:rsidRPr="003E62E2">
              <w:t>4|4|4|4|4|1|4|2/</w:t>
            </w:r>
          </w:p>
          <w:p w14:paraId="6B9E4C2B" w14:textId="68E79336" w:rsidR="001E1C88" w:rsidRPr="00263A70" w:rsidRDefault="001E1C88" w:rsidP="001E1C88">
            <w:pPr>
              <w:pStyle w:val="Tabletext"/>
              <w:keepNext/>
              <w:rPr>
                <w:rStyle w:val="MetreCode"/>
                <w:rFonts w:ascii="Calibri" w:hAnsi="Calibri"/>
              </w:rPr>
            </w:pPr>
            <w:r w:rsidRPr="003E62E2">
              <w:t>4|4|4|4|4|1|4|2</w:t>
            </w:r>
          </w:p>
        </w:tc>
      </w:tr>
      <w:tr w:rsidR="001E1C88" w:rsidRPr="00DD7CCF" w14:paraId="67EDCC48"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50DA852" w14:textId="654824FB" w:rsidR="001E1C88" w:rsidRPr="003E62E2" w:rsidRDefault="001E1C88" w:rsidP="001E1C88">
            <w:pPr>
              <w:pStyle w:val="Tabletext"/>
              <w:keepNext/>
              <w:rPr>
                <w:noProof/>
              </w:rPr>
            </w:pPr>
            <w:r w:rsidRPr="003E62E2">
              <w:rPr>
                <w:noProof/>
              </w:rPr>
              <w:t>āryāgīti</w:t>
            </w:r>
          </w:p>
        </w:tc>
        <w:tc>
          <w:tcPr>
            <w:tcW w:w="2148" w:type="pct"/>
            <w:tcBorders>
              <w:bottom w:val="single" w:sz="8" w:space="0" w:color="000000"/>
            </w:tcBorders>
          </w:tcPr>
          <w:p w14:paraId="27FF35D2" w14:textId="1BBF9537" w:rsidR="001E1C88" w:rsidRPr="009633E9" w:rsidRDefault="001E1C88" w:rsidP="001E1C88">
            <w:pPr>
              <w:pStyle w:val="Tabletext"/>
              <w:keepNext/>
            </w:pPr>
            <w:r w:rsidRPr="009633E9">
              <w:t xml:space="preserve">32 </w:t>
            </w:r>
            <w:r>
              <w:t xml:space="preserve">/ </w:t>
            </w:r>
            <w:r w:rsidRPr="009633E9">
              <w:t>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FCC2544" w14:textId="77777777" w:rsidR="001E1C88" w:rsidRPr="003E62E2" w:rsidRDefault="001E1C88" w:rsidP="001E1C88">
            <w:pPr>
              <w:pStyle w:val="Tabletext"/>
            </w:pPr>
            <w:r w:rsidRPr="003E62E2">
              <w:t>4|4|4|4|4|4|4|4/</w:t>
            </w:r>
          </w:p>
          <w:p w14:paraId="04C07FA7" w14:textId="75BE63B6" w:rsidR="001E1C88" w:rsidRPr="003E62E2" w:rsidRDefault="001E1C88" w:rsidP="001E1C88">
            <w:pPr>
              <w:pStyle w:val="Tabletext"/>
              <w:keepNext/>
            </w:pPr>
            <w:r w:rsidRPr="003E62E2">
              <w:t>4|4|4|4|4|4|4|4</w:t>
            </w:r>
          </w:p>
        </w:tc>
      </w:tr>
      <w:tr w:rsidR="001E1C88" w:rsidRPr="00DD7CCF" w14:paraId="15D50AD7"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6856088" w14:textId="2CF204E3" w:rsidR="001E1C88" w:rsidRPr="003E62E2" w:rsidRDefault="001E1C88" w:rsidP="001E1C88">
            <w:pPr>
              <w:pStyle w:val="Tabletext"/>
              <w:keepNext/>
              <w:jc w:val="center"/>
            </w:pPr>
            <w:r>
              <w:t>uncommon combinations</w:t>
            </w:r>
          </w:p>
        </w:tc>
      </w:tr>
      <w:tr w:rsidR="001E1C88" w:rsidRPr="00DD7CCF" w14:paraId="53C8FF2D"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2F911CC" w14:textId="520D7B96" w:rsidR="001E1C88" w:rsidRPr="003E62E2" w:rsidRDefault="006024F5" w:rsidP="001E1C88">
            <w:pPr>
              <w:pStyle w:val="Tabletext"/>
              <w:keepNext/>
              <w:rPr>
                <w:noProof/>
              </w:rPr>
            </w:pPr>
            <w:r>
              <w:rPr>
                <w:noProof/>
              </w:rPr>
              <w:t>sugīti</w:t>
            </w:r>
          </w:p>
        </w:tc>
        <w:tc>
          <w:tcPr>
            <w:tcW w:w="2148" w:type="pct"/>
            <w:tcBorders>
              <w:bottom w:val="single" w:sz="8" w:space="0" w:color="000000"/>
            </w:tcBorders>
          </w:tcPr>
          <w:p w14:paraId="782C6CBD" w14:textId="1D17B8B8" w:rsidR="001E1C88" w:rsidRPr="009633E9" w:rsidRDefault="006024F5" w:rsidP="001E1C88">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E5D6377" w14:textId="77777777" w:rsidR="001E1C88" w:rsidRDefault="006024F5" w:rsidP="001E1C88">
            <w:pPr>
              <w:pStyle w:val="Tabletext"/>
              <w:keepNext/>
            </w:pPr>
            <w:r w:rsidRPr="003E62E2">
              <w:t>4|4|4|4|4|4|4|4/</w:t>
            </w:r>
          </w:p>
          <w:p w14:paraId="5B548040" w14:textId="26D2D228" w:rsidR="006024F5" w:rsidRPr="003E62E2" w:rsidRDefault="006024F5" w:rsidP="001E1C88">
            <w:pPr>
              <w:pStyle w:val="Tabletext"/>
              <w:keepNext/>
            </w:pPr>
            <w:r w:rsidRPr="003E62E2">
              <w:t>4|4|4|4|4|1|4|2</w:t>
            </w:r>
          </w:p>
        </w:tc>
      </w:tr>
      <w:tr w:rsidR="001E1C88" w:rsidRPr="00DD7CCF" w14:paraId="4E42210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CD145DD" w14:textId="454A5903" w:rsidR="001E1C88" w:rsidRPr="003E62E2" w:rsidRDefault="006024F5" w:rsidP="001E1C88">
            <w:pPr>
              <w:pStyle w:val="Tabletext"/>
              <w:keepNext/>
              <w:rPr>
                <w:noProof/>
              </w:rPr>
            </w:pPr>
            <w:r>
              <w:rPr>
                <w:noProof/>
              </w:rPr>
              <w:t>anugīti</w:t>
            </w:r>
          </w:p>
        </w:tc>
        <w:tc>
          <w:tcPr>
            <w:tcW w:w="2148" w:type="pct"/>
            <w:tcBorders>
              <w:bottom w:val="single" w:sz="8" w:space="0" w:color="000000"/>
            </w:tcBorders>
          </w:tcPr>
          <w:p w14:paraId="03723782" w14:textId="072BB204" w:rsidR="001E1C88" w:rsidRPr="009633E9" w:rsidRDefault="006024F5" w:rsidP="001E1C88">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860130B" w14:textId="344C85F6" w:rsidR="001E1C88" w:rsidRDefault="006024F5" w:rsidP="001E1C88">
            <w:pPr>
              <w:pStyle w:val="Tabletext"/>
              <w:keepNext/>
            </w:pPr>
            <w:r w:rsidRPr="003E62E2">
              <w:t>4|4|4|4|4|1|4|2</w:t>
            </w:r>
            <w:r>
              <w:t>/</w:t>
            </w:r>
          </w:p>
          <w:p w14:paraId="4FC83265" w14:textId="528D8AC3" w:rsidR="006024F5" w:rsidRPr="003E62E2" w:rsidRDefault="006024F5" w:rsidP="001E1C88">
            <w:pPr>
              <w:pStyle w:val="Tabletext"/>
              <w:keepNext/>
            </w:pPr>
            <w:r w:rsidRPr="003E62E2">
              <w:t>4|4|4|4|4|4|4|4</w:t>
            </w:r>
          </w:p>
        </w:tc>
      </w:tr>
      <w:tr w:rsidR="001E1C88" w:rsidRPr="00DD7CCF" w14:paraId="6E0ADD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E2EB0D4" w14:textId="7753F3B2" w:rsidR="001E1C88" w:rsidRPr="003E62E2" w:rsidRDefault="006024F5" w:rsidP="001E1C88">
            <w:pPr>
              <w:pStyle w:val="Tabletext"/>
              <w:keepNext/>
              <w:rPr>
                <w:noProof/>
              </w:rPr>
            </w:pPr>
            <w:r>
              <w:rPr>
                <w:noProof/>
              </w:rPr>
              <w:t>vallarī</w:t>
            </w:r>
          </w:p>
        </w:tc>
        <w:tc>
          <w:tcPr>
            <w:tcW w:w="2148" w:type="pct"/>
            <w:tcBorders>
              <w:bottom w:val="single" w:sz="8" w:space="0" w:color="000000"/>
            </w:tcBorders>
          </w:tcPr>
          <w:p w14:paraId="1042A64F" w14:textId="1C6A1E97" w:rsidR="001E1C88" w:rsidRPr="009633E9" w:rsidRDefault="006024F5" w:rsidP="001E1C88">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13BD411" w14:textId="77777777" w:rsidR="001E1C88" w:rsidRDefault="006024F5" w:rsidP="001E1C88">
            <w:pPr>
              <w:pStyle w:val="Tabletext"/>
              <w:keepNext/>
            </w:pPr>
            <w:r w:rsidRPr="003E62E2">
              <w:t>4|4|4|4|4|4|4|4/</w:t>
            </w:r>
          </w:p>
          <w:p w14:paraId="67F2F0C0" w14:textId="461AB61D" w:rsidR="006024F5" w:rsidRPr="003E62E2" w:rsidRDefault="006024F5" w:rsidP="001E1C88">
            <w:pPr>
              <w:pStyle w:val="Tabletext"/>
              <w:keepNext/>
            </w:pPr>
            <w:r w:rsidRPr="003E62E2">
              <w:t>4|4|4|4|4|4|4|2</w:t>
            </w:r>
          </w:p>
        </w:tc>
      </w:tr>
      <w:tr w:rsidR="001E1C88" w:rsidRPr="00DD7CCF" w14:paraId="4EB6855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25919E98" w:rsidR="001E1C88" w:rsidRPr="003E62E2" w:rsidRDefault="006024F5" w:rsidP="001E1C88">
            <w:pPr>
              <w:pStyle w:val="Tabletext"/>
              <w:rPr>
                <w:noProof/>
              </w:rPr>
            </w:pPr>
            <w:r>
              <w:rPr>
                <w:noProof/>
              </w:rPr>
              <w:t>lalitā</w:t>
            </w:r>
          </w:p>
        </w:tc>
        <w:tc>
          <w:tcPr>
            <w:tcW w:w="2148" w:type="pct"/>
            <w:tcBorders>
              <w:bottom w:val="single" w:sz="8" w:space="0" w:color="000000"/>
            </w:tcBorders>
          </w:tcPr>
          <w:p w14:paraId="4769F7B5" w14:textId="3F7CB970" w:rsidR="001E1C88" w:rsidRPr="003E62E2" w:rsidRDefault="006024F5" w:rsidP="001E1C88">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81A7915" w14:textId="094B9980" w:rsidR="001E1C88" w:rsidRDefault="006024F5" w:rsidP="001E1C88">
            <w:pPr>
              <w:pStyle w:val="Tabletext"/>
              <w:rPr>
                <w:rStyle w:val="MetreCode"/>
                <w:rFonts w:ascii="Calibri" w:hAnsi="Calibri"/>
              </w:rPr>
            </w:pPr>
            <w:r w:rsidRPr="003E62E2">
              <w:t>4|4|4|4|4|4|4|2</w:t>
            </w:r>
          </w:p>
          <w:p w14:paraId="5D4858BF" w14:textId="7427B4D0" w:rsidR="006024F5" w:rsidRPr="00263A70" w:rsidRDefault="006024F5" w:rsidP="001E1C88">
            <w:pPr>
              <w:pStyle w:val="Tabletext"/>
              <w:rPr>
                <w:rStyle w:val="MetreCode"/>
                <w:rFonts w:ascii="Calibri" w:hAnsi="Calibri"/>
              </w:rPr>
            </w:pPr>
            <w:r w:rsidRPr="003E62E2">
              <w:t>4|4|4|4|4|4|4|4</w:t>
            </w:r>
          </w:p>
        </w:tc>
      </w:tr>
    </w:tbl>
    <w:p w14:paraId="4B277357" w14:textId="77777777" w:rsidR="006436FD" w:rsidRDefault="006436FD" w:rsidP="006436FD">
      <w:bookmarkStart w:id="957" w:name="_Ref44134646"/>
    </w:p>
    <w:p w14:paraId="4380A4AD" w14:textId="3D7BE349" w:rsidR="006436FD" w:rsidRDefault="006436FD" w:rsidP="006436FD">
      <w:pPr>
        <w:pStyle w:val="Kpalrs"/>
      </w:pPr>
      <w:bookmarkStart w:id="958" w:name="_Ref48034862"/>
      <w:r>
        <w:t xml:space="preserve">Table </w:t>
      </w:r>
      <w:fldSimple w:instr=" SEQ Table \* ARABIC ">
        <w:r w:rsidR="004D1F94">
          <w:rPr>
            <w:noProof/>
          </w:rPr>
          <w:t>5</w:t>
        </w:r>
      </w:fldSimple>
      <w:bookmarkEnd w:id="957"/>
      <w:bookmarkEnd w:id="958"/>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9633E9">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137AB23" w:rsidR="006436FD" w:rsidRPr="00263A70" w:rsidRDefault="006436FD" w:rsidP="006436FD">
            <w:pPr>
              <w:pStyle w:val="Tabletext"/>
              <w:rPr>
                <w:noProof/>
              </w:rPr>
            </w:pPr>
            <w:r w:rsidRPr="00263A70">
              <w:rPr>
                <w:noProof/>
              </w:rPr>
              <w:t xml:space="preserve"> </w:t>
            </w:r>
            <w:r w:rsidR="009633E9">
              <w:rPr>
                <w:noProof/>
              </w:rPr>
              <w:t>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6436FD">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6436FD">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6436FD">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6436FD">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6436FD">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6436FD">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6436FD">
            <w:pPr>
              <w:pStyle w:val="Tabletext"/>
            </w:pPr>
            <w:r w:rsidRPr="00263A70">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6436FD">
            <w:pPr>
              <w:pStyle w:val="Tabletext"/>
            </w:pPr>
            <w:r w:rsidRPr="00263A70">
              <w:t>8</w:t>
            </w:r>
          </w:p>
        </w:tc>
      </w:tr>
      <w:tr w:rsidR="009633E9" w:rsidRPr="00263A70" w14:paraId="1E716371" w14:textId="77777777" w:rsidTr="009633E9">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B5747FC" w14:textId="092AB88E" w:rsidR="009633E9" w:rsidRPr="009633E9" w:rsidRDefault="009633E9" w:rsidP="009633E9">
            <w:pPr>
              <w:pStyle w:val="Tabletext"/>
              <w:jc w:val="center"/>
            </w:pPr>
            <w:r w:rsidRPr="009633E9">
              <w:t>generic templates</w:t>
            </w:r>
          </w:p>
        </w:tc>
      </w:tr>
      <w:tr w:rsidR="006436FD" w:rsidRPr="00263A70" w14:paraId="58431D4E"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9C9AAD8" w14:textId="742EE447" w:rsidR="006436FD" w:rsidRPr="00263A70" w:rsidRDefault="009633E9" w:rsidP="009633E9">
            <w:pPr>
              <w:pStyle w:val="Tablet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6436FD">
            <w:pPr>
              <w:pStyle w:val="Tabletext"/>
              <w:jc w:val="center"/>
              <w:rPr>
                <w:rStyle w:val="MetreCode"/>
              </w:rPr>
            </w:pPr>
            <w:r w:rsidRPr="003E62E2">
              <w:rPr>
                <w:rStyle w:val="MetreCode"/>
              </w:rPr>
              <w:t>⏑–⏑</w:t>
            </w:r>
          </w:p>
          <w:p w14:paraId="000A659E"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1179771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70606AEF" w14:textId="00D91E8D"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6436FD">
            <w:pPr>
              <w:pStyle w:val="Tabletext"/>
              <w:jc w:val="center"/>
              <w:rPr>
                <w:rStyle w:val="MetreCode"/>
              </w:rPr>
            </w:pPr>
            <w:r w:rsidRPr="003E62E2">
              <w:rPr>
                <w:rStyle w:val="MetreCode"/>
              </w:rPr>
              <w:t>⏑–⏑</w:t>
            </w:r>
          </w:p>
          <w:p w14:paraId="3DE4256A" w14:textId="5274431D"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10F9E1D2"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5C712F28" w14:textId="77777777" w:rsidR="006436FD" w:rsidRPr="003E62E2" w:rsidRDefault="006436FD" w:rsidP="006436FD">
            <w:pPr>
              <w:pStyle w:val="Tabletext"/>
              <w:jc w:val="center"/>
              <w:rPr>
                <w:rStyle w:val="MetreCode"/>
              </w:rPr>
            </w:pPr>
            <w:r w:rsidRPr="003E62E2">
              <w:rPr>
                <w:rStyle w:val="MetreCode"/>
              </w:rPr>
              <w:t>⏑⏑–</w:t>
            </w:r>
          </w:p>
          <w:p w14:paraId="7D2AF1A9" w14:textId="77777777" w:rsidR="006436FD" w:rsidRPr="003E62E2" w:rsidRDefault="006436FD" w:rsidP="006436FD">
            <w:pPr>
              <w:pStyle w:val="Tabletext"/>
              <w:jc w:val="center"/>
              <w:rPr>
                <w:rStyle w:val="MetreCode"/>
              </w:rPr>
            </w:pPr>
            <w:r w:rsidRPr="003E62E2">
              <w:rPr>
                <w:rStyle w:val="MetreCode"/>
              </w:rPr>
              <w:t>–⏑⏑</w:t>
            </w:r>
          </w:p>
          <w:p w14:paraId="7385E25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3476F36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1C80EFB" w14:textId="333337BF" w:rsidR="006436FD" w:rsidRPr="00263A70" w:rsidRDefault="009633E9" w:rsidP="009633E9">
            <w:pPr>
              <w:pStyle w:val="Tablet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6436FD">
            <w:pPr>
              <w:pStyle w:val="Tabletext"/>
              <w:jc w:val="center"/>
              <w:rPr>
                <w:rStyle w:val="MetreCode"/>
              </w:rPr>
            </w:pPr>
            <w:r w:rsidRPr="003E62E2">
              <w:rPr>
                <w:rStyle w:val="MetreCode"/>
              </w:rPr>
              <w:t>⏑–⏑</w:t>
            </w:r>
          </w:p>
          <w:p w14:paraId="7F76381F" w14:textId="77777777" w:rsidR="006436FD" w:rsidRPr="003E62E2" w:rsidRDefault="006436FD" w:rsidP="006436FD">
            <w:pPr>
              <w:pStyle w:val="Tabletext"/>
              <w:jc w:val="center"/>
              <w:rPr>
                <w:rStyle w:val="MetreCode"/>
              </w:rPr>
            </w:pPr>
            <w:r w:rsidRPr="003E62E2">
              <w:rPr>
                <w:rStyle w:val="MetreCode"/>
              </w:rPr>
              <w:lastRenderedPageBreak/>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6436FD">
            <w:pPr>
              <w:pStyle w:val="Tabletext"/>
              <w:jc w:val="center"/>
              <w:rPr>
                <w:rStyle w:val="MetreCode"/>
              </w:rPr>
            </w:pPr>
            <w:r w:rsidRPr="003E62E2">
              <w:rPr>
                <w:rStyle w:val="MetreCode"/>
              </w:rPr>
              <w:lastRenderedPageBreak/>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372B75C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6DCB4EEF" w14:textId="77766C4B" w:rsidR="006436FD" w:rsidRPr="003E62E2" w:rsidRDefault="00836F9C" w:rsidP="006436FD">
            <w:pPr>
              <w:pStyle w:val="Tabletext"/>
              <w:jc w:val="center"/>
              <w:rPr>
                <w:rStyle w:val="MetreCode"/>
              </w:rPr>
            </w:pPr>
            <w:r>
              <w:rPr>
                <w:rStyle w:val="MetreCode"/>
              </w:rPr>
              <w:lastRenderedPageBreak/>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5669A849" w:rsidR="006436FD" w:rsidRPr="003E62E2" w:rsidRDefault="00836F9C" w:rsidP="006436FD">
            <w:pPr>
              <w:pStyle w:val="Tabletext"/>
              <w:jc w:val="center"/>
              <w:rPr>
                <w:rStyle w:val="MetreCode"/>
              </w:rPr>
            </w:pPr>
            <w:r>
              <w:rPr>
                <w:rStyle w:val="MetreCode"/>
              </w:rPr>
              <w:lastRenderedPageBreak/>
              <w:t>||</w:t>
            </w:r>
            <w:r w:rsidR="006436FD" w:rsidRPr="003E62E2">
              <w:rPr>
                <w:rStyle w:val="MetreCode"/>
              </w:rPr>
              <w:t>⏑⏑⏑⏑</w:t>
            </w:r>
          </w:p>
          <w:p w14:paraId="37F2414A" w14:textId="77777777" w:rsidR="006436FD" w:rsidRPr="003E62E2" w:rsidRDefault="006436FD" w:rsidP="006436FD">
            <w:pPr>
              <w:pStyle w:val="Tabletext"/>
              <w:jc w:val="center"/>
              <w:rPr>
                <w:rStyle w:val="MetreCode"/>
              </w:rPr>
            </w:pPr>
            <w:r w:rsidRPr="003E62E2">
              <w:rPr>
                <w:rStyle w:val="MetreCode"/>
              </w:rPr>
              <w:lastRenderedPageBreak/>
              <w:t>⏑⏑–</w:t>
            </w:r>
          </w:p>
          <w:p w14:paraId="63BF9656" w14:textId="77777777" w:rsidR="006436FD" w:rsidRPr="003E62E2" w:rsidRDefault="006436FD" w:rsidP="006436FD">
            <w:pPr>
              <w:pStyle w:val="Tabletext"/>
              <w:jc w:val="center"/>
              <w:rPr>
                <w:rStyle w:val="MetreCode"/>
              </w:rPr>
            </w:pPr>
            <w:r w:rsidRPr="003E62E2">
              <w:rPr>
                <w:rStyle w:val="MetreCode"/>
              </w:rPr>
              <w:t>–⏑⏑</w:t>
            </w:r>
          </w:p>
          <w:p w14:paraId="47F75502"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7684F98D" w14:textId="77777777" w:rsidR="006436FD" w:rsidRPr="003E62E2" w:rsidRDefault="006436FD" w:rsidP="006436FD">
            <w:pPr>
              <w:pStyle w:val="Tabletext"/>
              <w:jc w:val="center"/>
              <w:rPr>
                <w:rStyle w:val="MetreCode"/>
              </w:rPr>
            </w:pPr>
            <w:r w:rsidRPr="003E62E2">
              <w:rPr>
                <w:rStyle w:val="MetreCode"/>
              </w:rPr>
              <w:lastRenderedPageBreak/>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072DF448"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5263EAF7" w14:textId="0AFAC802" w:rsidR="006436FD" w:rsidRPr="00263A70" w:rsidRDefault="009633E9" w:rsidP="009633E9">
            <w:pPr>
              <w:pStyle w:val="Tablet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6436FD">
            <w:pPr>
              <w:pStyle w:val="Tabletext"/>
              <w:jc w:val="center"/>
              <w:rPr>
                <w:rStyle w:val="MetreCode"/>
              </w:rPr>
            </w:pPr>
            <w:r w:rsidRPr="003E62E2">
              <w:rPr>
                <w:rStyle w:val="MetreCode"/>
              </w:rPr>
              <w:t>⏑–⏑</w:t>
            </w:r>
          </w:p>
          <w:p w14:paraId="15A27D97"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2FCE6188"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6E1BDBE" w14:textId="27645F29"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6436FD">
            <w:pPr>
              <w:pStyle w:val="Tabletext"/>
              <w:jc w:val="center"/>
              <w:rPr>
                <w:rStyle w:val="MetreCode"/>
              </w:rPr>
            </w:pPr>
            <w:r w:rsidRPr="003E62E2">
              <w:rPr>
                <w:rStyle w:val="MetreCode"/>
              </w:rPr>
              <w:t>⏑–⏑</w:t>
            </w:r>
          </w:p>
          <w:p w14:paraId="343CE3DA" w14:textId="28312373"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5C5F94CE"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0F0E6A37" w14:textId="77777777" w:rsidR="006436FD" w:rsidRPr="003E62E2" w:rsidRDefault="006436FD" w:rsidP="006436FD">
            <w:pPr>
              <w:pStyle w:val="Tabletext"/>
              <w:jc w:val="center"/>
              <w:rPr>
                <w:rStyle w:val="MetreCode"/>
              </w:rPr>
            </w:pPr>
            <w:r w:rsidRPr="003E62E2">
              <w:rPr>
                <w:rStyle w:val="MetreCode"/>
              </w:rPr>
              <w:t>⏑⏑–</w:t>
            </w:r>
          </w:p>
          <w:p w14:paraId="370D733B" w14:textId="77777777" w:rsidR="006436FD" w:rsidRPr="003E62E2" w:rsidRDefault="006436FD" w:rsidP="006436FD">
            <w:pPr>
              <w:pStyle w:val="Tabletext"/>
              <w:jc w:val="center"/>
              <w:rPr>
                <w:rStyle w:val="MetreCode"/>
              </w:rPr>
            </w:pPr>
            <w:r w:rsidRPr="003E62E2">
              <w:rPr>
                <w:rStyle w:val="MetreCode"/>
              </w:rPr>
              <w:t>–⏑⏑</w:t>
            </w:r>
          </w:p>
          <w:p w14:paraId="1A0A819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20195711" w14:textId="77777777" w:rsidR="006436FD" w:rsidRPr="003E62E2" w:rsidRDefault="006436FD" w:rsidP="006436FD">
            <w:pPr>
              <w:pStyle w:val="Tabletext"/>
              <w:jc w:val="center"/>
              <w:rPr>
                <w:rStyle w:val="MetreCode"/>
              </w:rPr>
            </w:pPr>
            <w:r w:rsidRPr="003E62E2">
              <w:rPr>
                <w:rStyle w:val="MetreCode"/>
              </w:rPr>
              <w:t>⏕⏓</w:t>
            </w:r>
          </w:p>
        </w:tc>
      </w:tr>
      <w:tr w:rsidR="009633E9" w:rsidRPr="00263A70" w14:paraId="2AC1BD63" w14:textId="77777777" w:rsidTr="009633E9">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4F30989" w14:textId="730C58B8" w:rsidR="009633E9" w:rsidRPr="009633E9" w:rsidRDefault="00FB0A6A" w:rsidP="009633E9">
            <w:pPr>
              <w:pStyle w:val="Tabletext"/>
              <w:jc w:val="center"/>
            </w:pPr>
            <w:r>
              <w:t xml:space="preserve">variations and </w:t>
            </w:r>
            <w:r w:rsidR="009633E9" w:rsidRPr="009633E9">
              <w:t>constrain</w:t>
            </w:r>
            <w:r w:rsidR="009633E9">
              <w:t>ts</w:t>
            </w:r>
          </w:p>
        </w:tc>
      </w:tr>
      <w:tr w:rsidR="006436FD" w:rsidRPr="00263A70" w14:paraId="6B11767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6436FD">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CC160B8"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035C2C65" w:rsidR="006436FD" w:rsidRPr="003E62E2" w:rsidRDefault="006436FD" w:rsidP="006436FD">
            <w:pPr>
              <w:pStyle w:val="Tabletext"/>
              <w:jc w:val="center"/>
              <w:rPr>
                <w:rStyle w:val="MetreCode"/>
              </w:rPr>
            </w:pPr>
            <w:r w:rsidRPr="003E62E2">
              <w:rPr>
                <w:rStyle w:val="MetreCode"/>
              </w:rPr>
              <w:t>–</w:t>
            </w:r>
            <w:r w:rsidR="00E873A7" w:rsidRPr="00E873A7">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6436FD">
            <w:pPr>
              <w:pStyle w:val="Tabletext"/>
              <w:jc w:val="center"/>
              <w:rPr>
                <w:rStyle w:val="MetreCode"/>
              </w:rPr>
            </w:pPr>
          </w:p>
        </w:tc>
      </w:tr>
      <w:tr w:rsidR="006436FD" w:rsidRPr="00263A70" w14:paraId="7312E8D7"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5507D3E7"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pPr>
        <w:pStyle w:val="Cmsor3"/>
        <w:numPr>
          <w:ilvl w:val="2"/>
          <w:numId w:val="7"/>
        </w:numPr>
      </w:pPr>
      <w:bookmarkStart w:id="959" w:name="_Ref48034509"/>
      <w:bookmarkStart w:id="960" w:name="_Toc182838429"/>
      <w:r>
        <w:rPr>
          <w:rStyle w:val="Foreign"/>
        </w:rPr>
        <w:t>A</w:t>
      </w:r>
      <w:r w:rsidR="004D2E67" w:rsidRPr="00ED5C86">
        <w:rPr>
          <w:rStyle w:val="Foreign"/>
        </w:rPr>
        <w:t>nuṣṭubh</w:t>
      </w:r>
      <w:bookmarkEnd w:id="954"/>
      <w:r w:rsidR="00991C8A">
        <w:t xml:space="preserve"> details</w:t>
      </w:r>
      <w:bookmarkEnd w:id="959"/>
      <w:bookmarkEnd w:id="960"/>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r w:rsidRPr="00DD7CCF">
        <w:rPr>
          <w:rStyle w:val="Foreign"/>
        </w:rPr>
        <w:t>śloka</w:t>
      </w:r>
      <w:r w:rsidRPr="00DD7CCF">
        <w:t xml:space="preserve"> in our classification</w:t>
      </w:r>
    </w:p>
    <w:p w14:paraId="025960F4" w14:textId="3CAD8E91"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4D1F94">
        <w:t>5.4.4</w:t>
      </w:r>
      <w:r w:rsidR="009A6168" w:rsidRPr="00DD7CCF">
        <w:fldChar w:fldCharType="end"/>
      </w:r>
      <w:r w:rsidRPr="00DD7CCF">
        <w:t xml:space="preserve">), </w:t>
      </w:r>
      <w:r w:rsidR="00592239" w:rsidRPr="00592239">
        <w:t xml:space="preserve">apply the XML notation for the generic </w:t>
      </w:r>
      <w:r w:rsidR="00592239" w:rsidRPr="00592239">
        <w:rPr>
          <w:rStyle w:val="Foreign"/>
        </w:rPr>
        <w:t>anuṣṭubh</w:t>
      </w:r>
      <w:r w:rsidR="00592239" w:rsidRPr="00592239">
        <w:t xml:space="preserve"> template shown in </w:t>
      </w:r>
      <w:r w:rsidR="004F36E5">
        <w:fldChar w:fldCharType="begin"/>
      </w:r>
      <w:r w:rsidR="004F36E5">
        <w:instrText xml:space="preserve"> REF _Ref44134196 \h </w:instrText>
      </w:r>
      <w:r w:rsidR="004F36E5">
        <w:fldChar w:fldCharType="separate"/>
      </w:r>
      <w:r w:rsidR="004D1F94">
        <w:t xml:space="preserve">Table </w:t>
      </w:r>
      <w:r w:rsidR="004D1F94">
        <w:rPr>
          <w:noProof/>
        </w:rPr>
        <w:t>3</w:t>
      </w:r>
      <w:r w:rsidR="004F36E5">
        <w:fldChar w:fldCharType="end"/>
      </w:r>
      <w:r w:rsidR="00592239" w:rsidRPr="00592239">
        <w:t xml:space="preserve"> above, i.e. ignore the possibility of </w:t>
      </w:r>
      <w:r w:rsidR="00592239" w:rsidRPr="00592239">
        <w:rPr>
          <w:rStyle w:val="Foreign"/>
        </w:rPr>
        <w:t>vipulā</w:t>
      </w:r>
      <w:r w:rsidR="00592239" w:rsidRPr="00592239">
        <w:t xml:space="preserve"> variation and encode the first four syllables as indeterminate, and the latter four as per the </w:t>
      </w:r>
      <w:r w:rsidR="00592239" w:rsidRPr="00592239">
        <w:rPr>
          <w:rStyle w:val="Foreign"/>
        </w:rPr>
        <w:t>pathyā</w:t>
      </w:r>
      <w:r w:rsidR="00592239" w:rsidRPr="00592239">
        <w:t xml:space="preserve"> pattern for odd or even quarters as applicable</w:t>
      </w:r>
    </w:p>
    <w:p w14:paraId="39E91EA6" w14:textId="4E00A2F3"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4D1F94" w:rsidRPr="00ED5C86">
        <w:t xml:space="preserve">Table </w:t>
      </w:r>
      <w:r w:rsidR="004D1F94">
        <w:rPr>
          <w:noProof/>
        </w:rPr>
        <w:t>6</w:t>
      </w:r>
      <w:r w:rsidR="004C2A93">
        <w:fldChar w:fldCharType="end"/>
      </w:r>
      <w:r w:rsidR="004C2A93">
        <w:t xml:space="preserve"> </w:t>
      </w:r>
      <w:r w:rsidRPr="00DD7CCF">
        <w:t>below</w:t>
      </w:r>
    </w:p>
    <w:p w14:paraId="3F498E04" w14:textId="62F9C192"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4D1F94">
        <w:t>2.3.4.4</w:t>
      </w:r>
      <w:r w:rsidR="00E078CA" w:rsidRPr="00DD7CCF">
        <w:fldChar w:fldCharType="end"/>
      </w:r>
      <w:r w:rsidRPr="00DD7CCF">
        <w:t>)</w:t>
      </w:r>
    </w:p>
    <w:p w14:paraId="03D9F36B" w14:textId="6A49F07C"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4D1F94" w:rsidRPr="00ED5C86">
        <w:t xml:space="preserve">Table </w:t>
      </w:r>
      <w:r w:rsidR="004D1F94">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4D1F94">
        <w:t>2.3.4.4</w:t>
      </w:r>
      <w:r w:rsidR="00E078CA" w:rsidRPr="00DD7CCF">
        <w:fldChar w:fldCharType="end"/>
      </w:r>
      <w:r w:rsidRPr="00DD7CCF">
        <w:t>)</w:t>
      </w:r>
    </w:p>
    <w:p w14:paraId="5B5BF9AE" w14:textId="1B2C487A" w:rsidR="00177FFC" w:rsidRDefault="00177FFC" w:rsidP="006436FD">
      <w:pPr>
        <w:pStyle w:val="Kpalrs"/>
      </w:pPr>
      <w:bookmarkStart w:id="961" w:name="_Ref44134600"/>
      <w:r w:rsidRPr="00ED5C86">
        <w:t xml:space="preserve">Table </w:t>
      </w:r>
      <w:fldSimple w:instr=" SEQ Table \* ARABIC ">
        <w:r w:rsidR="004D1F94">
          <w:rPr>
            <w:noProof/>
          </w:rPr>
          <w:t>6</w:t>
        </w:r>
      </w:fldSimple>
      <w:bookmarkEnd w:id="961"/>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6436FD">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6436FD">
            <w:pPr>
              <w:pStyle w:val="Tabletext"/>
              <w:jc w:val="center"/>
              <w:rPr>
                <w:rStyle w:val="MetreCode"/>
              </w:rPr>
            </w:pPr>
            <w:r w:rsidRPr="003E62E2">
              <w:rPr>
                <w:rStyle w:val="MetreCode"/>
              </w:rPr>
              <w:t>––⏓</w:t>
            </w:r>
          </w:p>
          <w:p w14:paraId="073D4D58" w14:textId="77777777" w:rsidR="00C02B8C" w:rsidRPr="003E62E2" w:rsidRDefault="004D2E67" w:rsidP="006436FD">
            <w:pPr>
              <w:pStyle w:val="Tabletext"/>
              <w:jc w:val="center"/>
              <w:rPr>
                <w:rStyle w:val="MetreCode"/>
              </w:rPr>
            </w:pPr>
            <w:r w:rsidRPr="003E62E2">
              <w:rPr>
                <w:rStyle w:val="MetreCode"/>
              </w:rPr>
              <w:t>⏑–⏓</w:t>
            </w:r>
          </w:p>
          <w:p w14:paraId="55CCEBF4"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6436FD">
            <w:pPr>
              <w:pStyle w:val="Tablet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6436FD">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6436FD">
            <w:pPr>
              <w:pStyle w:val="Tabletext"/>
              <w:jc w:val="center"/>
              <w:rPr>
                <w:rStyle w:val="MetreCode"/>
              </w:rPr>
            </w:pPr>
            <w:r w:rsidRPr="003E62E2">
              <w:rPr>
                <w:rStyle w:val="MetreCode"/>
              </w:rPr>
              <w:t>––⏓</w:t>
            </w:r>
          </w:p>
          <w:p w14:paraId="68764EF3" w14:textId="77777777" w:rsidR="00C02B8C" w:rsidRPr="003E62E2" w:rsidRDefault="004D2E67" w:rsidP="006436FD">
            <w:pPr>
              <w:pStyle w:val="Tabletext"/>
              <w:jc w:val="center"/>
              <w:rPr>
                <w:rStyle w:val="MetreCode"/>
              </w:rPr>
            </w:pPr>
            <w:r w:rsidRPr="003E62E2">
              <w:rPr>
                <w:rStyle w:val="MetreCode"/>
              </w:rPr>
              <w:t>⏑–⏓</w:t>
            </w:r>
          </w:p>
          <w:p w14:paraId="1DBFBB3D"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6436FD">
            <w:pPr>
              <w:pStyle w:val="Tabletext"/>
              <w:jc w:val="center"/>
              <w:rPr>
                <w:rStyle w:val="MetreCode"/>
              </w:rPr>
            </w:pPr>
            <w:r w:rsidRPr="003E62E2">
              <w:rPr>
                <w:rStyle w:val="MetreCode"/>
              </w:rPr>
              <w:t>⏓</w:t>
            </w:r>
          </w:p>
        </w:tc>
      </w:tr>
    </w:tbl>
    <w:p w14:paraId="3C2B3972" w14:textId="77777777" w:rsidR="004C2A93" w:rsidRDefault="004C2A93" w:rsidP="006436FD"/>
    <w:p w14:paraId="6147A3F4" w14:textId="60762FC0" w:rsidR="00177FFC" w:rsidRDefault="00177FFC" w:rsidP="006436FD">
      <w:pPr>
        <w:pStyle w:val="Kpalrs"/>
      </w:pPr>
      <w:bookmarkStart w:id="962" w:name="_Ref48034860"/>
      <w:bookmarkStart w:id="963" w:name="_Ref48034859"/>
      <w:r w:rsidRPr="00ED5C86">
        <w:t xml:space="preserve">Table </w:t>
      </w:r>
      <w:fldSimple w:instr=" SEQ Table \* ARABIC ">
        <w:r w:rsidR="004D1F94">
          <w:rPr>
            <w:noProof/>
          </w:rPr>
          <w:t>7</w:t>
        </w:r>
      </w:fldSimple>
      <w:bookmarkEnd w:id="962"/>
      <w:r w:rsidRPr="00ED5C86">
        <w:t xml:space="preserve">. Recognised </w:t>
      </w:r>
      <w:r w:rsidRPr="00ED5C86">
        <w:rPr>
          <w:rStyle w:val="Foreign"/>
        </w:rPr>
        <w:t>vipulā anuṣṭubh</w:t>
      </w:r>
      <w:r w:rsidRPr="00ED5C86">
        <w:t xml:space="preserve"> patterns (even lines only)</w:t>
      </w:r>
      <w:bookmarkEnd w:id="963"/>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6436FD">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6436FD">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6436FD">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6436FD">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6436FD">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6436FD">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6436FD">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6436FD">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6436FD">
            <w:pPr>
              <w:pStyle w:val="Tabletext"/>
              <w:keepNext/>
              <w:jc w:val="center"/>
              <w:rPr>
                <w:rStyle w:val="MetreCode"/>
              </w:rPr>
            </w:pPr>
            <w:r w:rsidRPr="003E62E2">
              <w:rPr>
                <w:rStyle w:val="MetreCode"/>
              </w:rPr>
              <w:t>–––</w:t>
            </w:r>
          </w:p>
          <w:p w14:paraId="37FE33F7" w14:textId="77777777" w:rsidR="00263A70" w:rsidRPr="003E62E2" w:rsidRDefault="00263A70" w:rsidP="006436FD">
            <w:pPr>
              <w:pStyle w:val="Tabletext"/>
              <w:keepNext/>
              <w:jc w:val="center"/>
              <w:rPr>
                <w:rStyle w:val="MetreCode"/>
              </w:rPr>
            </w:pPr>
            <w:r w:rsidRPr="003E62E2">
              <w:rPr>
                <w:rStyle w:val="MetreCode"/>
              </w:rPr>
              <w:t>⏑––</w:t>
            </w:r>
          </w:p>
          <w:p w14:paraId="2E1C55C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6436FD">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6436FD">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FF4D383" w:rsidR="00263A70" w:rsidRPr="003E62E2" w:rsidRDefault="00263A70" w:rsidP="006436FD">
            <w:pPr>
              <w:pStyle w:val="Tabletext"/>
              <w:keepNext/>
              <w:jc w:val="center"/>
              <w:rPr>
                <w:rStyle w:val="MetreCode"/>
              </w:rPr>
            </w:pPr>
            <w:r w:rsidRPr="003E62E2">
              <w:rPr>
                <w:rStyle w:val="MetreCode"/>
              </w:rPr>
              <w:t>–</w:t>
            </w:r>
            <w:r w:rsidR="00836F9C">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30338DF" w:rsidR="00263A70" w:rsidRPr="003E62E2" w:rsidRDefault="00836F9C" w:rsidP="006436FD">
            <w:pPr>
              <w:pStyle w:val="Tabletext"/>
              <w:jc w:val="center"/>
              <w:rPr>
                <w:rStyle w:val="MetreCode"/>
              </w:rPr>
            </w:pPr>
            <w:r>
              <w:rPr>
                <w:rStyle w:val="MetreCode"/>
              </w:rPr>
              <w:t>||</w:t>
            </w:r>
            <w:r w:rsidR="00263A70"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pPr>
        <w:pStyle w:val="Cmsor3"/>
        <w:numPr>
          <w:ilvl w:val="2"/>
          <w:numId w:val="7"/>
        </w:numPr>
      </w:pPr>
      <w:bookmarkStart w:id="964" w:name="_n2qlg5gxi1qw" w:colFirst="0" w:colLast="0"/>
      <w:bookmarkStart w:id="965" w:name="_Ref43991920"/>
      <w:bookmarkStart w:id="966" w:name="_Toc182838430"/>
      <w:bookmarkEnd w:id="964"/>
      <w:r>
        <w:lastRenderedPageBreak/>
        <w:t>T</w:t>
      </w:r>
      <w:r w:rsidR="004D2E67" w:rsidRPr="00DD7CCF">
        <w:t xml:space="preserve">he </w:t>
      </w:r>
      <w:r w:rsidR="004D2E67" w:rsidRPr="00ED5C86">
        <w:rPr>
          <w:rStyle w:val="Foreign"/>
        </w:rPr>
        <w:t>upajāti</w:t>
      </w:r>
      <w:r w:rsidR="004D2E67" w:rsidRPr="00DD7CCF">
        <w:t xml:space="preserve"> family</w:t>
      </w:r>
      <w:bookmarkEnd w:id="965"/>
      <w:bookmarkEnd w:id="966"/>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pPr>
        <w:pStyle w:val="Cmsor3"/>
        <w:numPr>
          <w:ilvl w:val="2"/>
          <w:numId w:val="7"/>
        </w:numPr>
      </w:pPr>
      <w:bookmarkStart w:id="967" w:name="_n8vla59yhjha" w:colFirst="0" w:colLast="0"/>
      <w:bookmarkStart w:id="968" w:name="_Ref43991854"/>
      <w:bookmarkStart w:id="969" w:name="_Toc182838431"/>
      <w:bookmarkEnd w:id="967"/>
      <w:r>
        <w:t>T</w:t>
      </w:r>
      <w:r w:rsidR="004D2E67" w:rsidRPr="00DD7CCF">
        <w:t xml:space="preserve">he </w:t>
      </w:r>
      <w:r w:rsidR="004D2E67" w:rsidRPr="00ED5C86">
        <w:rPr>
          <w:rStyle w:val="Foreign"/>
        </w:rPr>
        <w:t>vaitālīya</w:t>
      </w:r>
      <w:r w:rsidR="004D2E67" w:rsidRPr="00DD7CCF">
        <w:t xml:space="preserve"> family</w:t>
      </w:r>
      <w:bookmarkEnd w:id="968"/>
      <w:bookmarkEnd w:id="969"/>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1A252DD6" w:rsidR="00C02B8C" w:rsidRPr="00DD7CCF" w:rsidRDefault="004D2E67" w:rsidP="006436FD">
      <w:pPr>
        <w:pStyle w:val="Lista2"/>
      </w:pPr>
      <w:r w:rsidRPr="00DD7CCF">
        <w:rPr>
          <w:rStyle w:val="Foreign"/>
        </w:rPr>
        <w:t>vaitālīya</w:t>
      </w:r>
      <w:r w:rsidRPr="00DD7CCF">
        <w:t xml:space="preserve">, with the pattern </w:t>
      </w:r>
      <w:r w:rsidR="00FB11E9" w:rsidRPr="00263A70">
        <w:rPr>
          <w:rStyle w:val="MetreCode"/>
        </w:rPr>
        <w:t>⏕</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768439F1"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4D1F94">
        <w:t xml:space="preserve">Table </w:t>
      </w:r>
      <w:r w:rsidR="004D1F94">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pPr>
        <w:pStyle w:val="Cmsor3"/>
        <w:numPr>
          <w:ilvl w:val="2"/>
          <w:numId w:val="7"/>
        </w:numPr>
      </w:pPr>
      <w:bookmarkStart w:id="970" w:name="_4rj5tl9kxhaa" w:colFirst="0" w:colLast="0"/>
      <w:bookmarkStart w:id="971" w:name="_Ref43991879"/>
      <w:bookmarkStart w:id="972" w:name="_Toc182838432"/>
      <w:bookmarkEnd w:id="970"/>
      <w:r w:rsidRPr="00DD7CCF">
        <w:t>Vedic trimeter</w:t>
      </w:r>
      <w:bookmarkEnd w:id="971"/>
      <w:bookmarkEnd w:id="972"/>
    </w:p>
    <w:p w14:paraId="2EBBE361" w14:textId="1C19B358"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4D1F94">
        <w:t xml:space="preserve">Table </w:t>
      </w:r>
      <w:r w:rsidR="004D1F94">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lastRenderedPageBreak/>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973" w:name="_uk4ukgks9biu" w:colFirst="0" w:colLast="0"/>
      <w:bookmarkEnd w:id="973"/>
    </w:p>
    <w:p w14:paraId="7F9E4B3B" w14:textId="7D982462" w:rsidR="00F132CC" w:rsidRDefault="00F132CC">
      <w:pPr>
        <w:pStyle w:val="Cmsor3"/>
        <w:numPr>
          <w:ilvl w:val="2"/>
          <w:numId w:val="7"/>
        </w:numPr>
      </w:pPr>
      <w:bookmarkStart w:id="974" w:name="_Toc182838433"/>
      <w:r>
        <w:t>Other semi-syllabic metres</w:t>
      </w:r>
      <w:bookmarkEnd w:id="974"/>
    </w:p>
    <w:p w14:paraId="72157A83" w14:textId="3B714FF2" w:rsidR="009505BE" w:rsidRDefault="00E96DB6" w:rsidP="00F132CC">
      <w:pPr>
        <w:pStyle w:val="Lista"/>
      </w:pPr>
      <w:r>
        <w:t xml:space="preserve">a rare epigraphic metre provisionally named </w:t>
      </w:r>
      <w:bookmarkStart w:id="975" w:name="_Hlk47542365"/>
      <w:r w:rsidRPr="00E96DB6">
        <w:rPr>
          <w:rStyle w:val="Foreign"/>
        </w:rPr>
        <w:t>gītikā</w:t>
      </w:r>
      <w:bookmarkEnd w:id="975"/>
      <w:r>
        <w:rPr>
          <w:lang w:eastAsia="hu-HU" w:bidi="sa-IN"/>
        </w:rPr>
        <w:t xml:space="preserve"> consists of four lines, each consisting of nine units, which </w:t>
      </w:r>
      <w:r w:rsidR="009505BE">
        <w:rPr>
          <w:lang w:eastAsia="hu-HU" w:bidi="sa-IN"/>
        </w:rPr>
        <w:t xml:space="preserve">include a combination of </w:t>
      </w:r>
      <w:r>
        <w:rPr>
          <w:lang w:eastAsia="hu-HU" w:bidi="sa-IN"/>
        </w:rPr>
        <w:t xml:space="preserve">syllables of a set quantity, </w:t>
      </w:r>
      <w:r w:rsidR="009505BE">
        <w:rPr>
          <w:lang w:eastAsia="hu-HU" w:bidi="sa-IN"/>
        </w:rPr>
        <w:t>anceps</w:t>
      </w:r>
      <w:r>
        <w:rPr>
          <w:lang w:eastAsia="hu-HU" w:bidi="sa-IN"/>
        </w:rPr>
        <w:t xml:space="preserve"> syllables</w:t>
      </w:r>
      <w:r w:rsidR="009505BE">
        <w:rPr>
          <w:lang w:eastAsia="hu-HU" w:bidi="sa-IN"/>
        </w:rPr>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pPr>
        <w:pStyle w:val="Cmsor2"/>
        <w:numPr>
          <w:ilvl w:val="1"/>
          <w:numId w:val="7"/>
        </w:numPr>
      </w:pPr>
      <w:bookmarkStart w:id="976" w:name="_zhjmnze98hpp" w:colFirst="0" w:colLast="0"/>
      <w:bookmarkStart w:id="977" w:name="_Toc182838434"/>
      <w:bookmarkEnd w:id="976"/>
      <w:r w:rsidRPr="00DD7CCF">
        <w:t>Tamil metres</w:t>
      </w:r>
      <w:bookmarkEnd w:id="977"/>
    </w:p>
    <w:p w14:paraId="5CD28D50" w14:textId="159EBF1F"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4D1F94">
        <w:t xml:space="preserve">Table </w:t>
      </w:r>
      <w:r w:rsidR="004D1F94">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3B8B996E" w:rsidR="00C02B8C" w:rsidRPr="00DD7CCF" w:rsidRDefault="00177FFC" w:rsidP="006436FD">
      <w:pPr>
        <w:pStyle w:val="Kpalrs"/>
      </w:pPr>
      <w:bookmarkStart w:id="978" w:name="_Ref44134715"/>
      <w:r>
        <w:t xml:space="preserve">Table </w:t>
      </w:r>
      <w:fldSimple w:instr=" SEQ Table \* ARABIC ">
        <w:r w:rsidR="004D1F94">
          <w:rPr>
            <w:noProof/>
          </w:rPr>
          <w:t>8</w:t>
        </w:r>
      </w:fldSimple>
      <w:bookmarkEnd w:id="978"/>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6436FD">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6436FD">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6436FD">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6436FD">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6436FD">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6436FD">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6436FD">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6436FD">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6436FD">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6436FD">
            <w:pPr>
              <w:pStyle w:val="Tabletext"/>
              <w:rPr>
                <w:noProof/>
              </w:rPr>
            </w:pPr>
            <w:r w:rsidRPr="00DD7CCF">
              <w:rPr>
                <w:noProof/>
              </w:rPr>
              <w:t>kuṟaḷ-veṇcentuṟai</w:t>
            </w:r>
          </w:p>
          <w:p w14:paraId="2DF79F1C" w14:textId="77777777" w:rsidR="00C02B8C" w:rsidRPr="00DD7CCF" w:rsidRDefault="004D2E67" w:rsidP="006436FD">
            <w:pPr>
              <w:pStyle w:val="Tabletext"/>
              <w:rPr>
                <w:noProof/>
              </w:rPr>
            </w:pPr>
            <w:r w:rsidRPr="00DD7CCF">
              <w:rPr>
                <w:noProof/>
              </w:rPr>
              <w:t>kuṟaḷ-tāḻicai</w:t>
            </w:r>
          </w:p>
          <w:p w14:paraId="0F9FBBC2" w14:textId="77777777" w:rsidR="00C02B8C" w:rsidRPr="00DD7CCF" w:rsidRDefault="004D2E67" w:rsidP="006436FD">
            <w:pPr>
              <w:pStyle w:val="Tabletext"/>
              <w:rPr>
                <w:noProof/>
              </w:rPr>
            </w:pPr>
            <w:r w:rsidRPr="00DD7CCF">
              <w:rPr>
                <w:noProof/>
              </w:rPr>
              <w:t>veṇ-tāḻicai</w:t>
            </w:r>
          </w:p>
          <w:p w14:paraId="7DF2B8FF" w14:textId="77777777" w:rsidR="00C02B8C" w:rsidRPr="00DD7CCF" w:rsidRDefault="004D2E67" w:rsidP="006436FD">
            <w:pPr>
              <w:pStyle w:val="Tabletext"/>
              <w:rPr>
                <w:noProof/>
              </w:rPr>
            </w:pPr>
            <w:r w:rsidRPr="00DD7CCF">
              <w:rPr>
                <w:noProof/>
              </w:rPr>
              <w:t>veṇ-tuṟai</w:t>
            </w:r>
          </w:p>
          <w:p w14:paraId="63AFFF54" w14:textId="77777777" w:rsidR="00C02B8C" w:rsidRPr="00DD7CCF" w:rsidRDefault="004D2E67" w:rsidP="006436FD">
            <w:pPr>
              <w:pStyle w:val="Tablet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6436FD">
            <w:pPr>
              <w:pStyle w:val="Tabletext"/>
              <w:rPr>
                <w:noProof/>
              </w:rPr>
            </w:pPr>
            <w:r w:rsidRPr="00DD7CCF">
              <w:rPr>
                <w:noProof/>
              </w:rPr>
              <w:t>āciriyappā</w:t>
            </w:r>
          </w:p>
          <w:p w14:paraId="78B5A3F9" w14:textId="77777777" w:rsidR="00C02B8C" w:rsidRPr="00DD7CCF" w:rsidRDefault="004D2E67" w:rsidP="006436FD">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6436FD">
            <w:pPr>
              <w:pStyle w:val="Tabletext"/>
              <w:rPr>
                <w:noProof/>
              </w:rPr>
            </w:pPr>
            <w:r w:rsidRPr="00DD7CCF">
              <w:rPr>
                <w:noProof/>
              </w:rPr>
              <w:t>nēricai-āciriyappā</w:t>
            </w:r>
          </w:p>
          <w:p w14:paraId="713E5058" w14:textId="77777777" w:rsidR="00C02B8C" w:rsidRPr="00DD7CCF" w:rsidRDefault="004D2E67" w:rsidP="006436FD">
            <w:pPr>
              <w:pStyle w:val="Tabletext"/>
              <w:rPr>
                <w:noProof/>
              </w:rPr>
            </w:pPr>
            <w:r w:rsidRPr="00DD7CCF">
              <w:rPr>
                <w:noProof/>
              </w:rPr>
              <w:t>iṇaikkuṟal-āciriyappā</w:t>
            </w:r>
          </w:p>
          <w:p w14:paraId="7E9D2B7D" w14:textId="77777777" w:rsidR="00C02B8C" w:rsidRPr="00DD7CCF" w:rsidRDefault="004D2E67" w:rsidP="006436FD">
            <w:pPr>
              <w:pStyle w:val="Tabletext"/>
              <w:rPr>
                <w:noProof/>
              </w:rPr>
            </w:pPr>
            <w:r w:rsidRPr="00DD7CCF">
              <w:rPr>
                <w:noProof/>
              </w:rPr>
              <w:t>nilaimaṇṭila-āciriyappā</w:t>
            </w:r>
          </w:p>
          <w:p w14:paraId="6E9A4D6C" w14:textId="77777777" w:rsidR="00C02B8C" w:rsidRPr="00DD7CCF" w:rsidRDefault="004D2E67" w:rsidP="006436FD">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6436FD">
            <w:pPr>
              <w:pStyle w:val="Tabletext"/>
              <w:rPr>
                <w:noProof/>
              </w:rPr>
            </w:pPr>
            <w:r w:rsidRPr="00DD7CCF">
              <w:rPr>
                <w:noProof/>
              </w:rPr>
              <w:t>āciriya-tāḻicai</w:t>
            </w:r>
          </w:p>
          <w:p w14:paraId="7DA8AE54" w14:textId="77777777" w:rsidR="00C02B8C" w:rsidRPr="00DD7CCF" w:rsidRDefault="004D2E67" w:rsidP="006436FD">
            <w:pPr>
              <w:pStyle w:val="Tabletext"/>
              <w:rPr>
                <w:noProof/>
              </w:rPr>
            </w:pPr>
            <w:r w:rsidRPr="00DD7CCF">
              <w:rPr>
                <w:noProof/>
              </w:rPr>
              <w:t>āciriya-tuṟai</w:t>
            </w:r>
          </w:p>
          <w:p w14:paraId="4B34CEBE" w14:textId="77777777" w:rsidR="00C02B8C" w:rsidRPr="00DD7CCF" w:rsidRDefault="004D2E67" w:rsidP="006436FD">
            <w:pPr>
              <w:pStyle w:val="Tablet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6436FD">
            <w:pPr>
              <w:pStyle w:val="Tabletext"/>
              <w:rPr>
                <w:noProof/>
              </w:rPr>
            </w:pPr>
            <w:r w:rsidRPr="00DD7CCF">
              <w:rPr>
                <w:noProof/>
              </w:rPr>
              <w:t>kalippā</w:t>
            </w:r>
            <w:r w:rsidRPr="006B5499">
              <w:rPr>
                <w:rStyle w:val="Lbjegyzet-hivatkozs"/>
              </w:rPr>
              <w:footnoteReference w:id="87"/>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6436FD">
            <w:pPr>
              <w:pStyle w:val="Tablet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6436FD">
            <w:pPr>
              <w:pStyle w:val="Tabletext"/>
              <w:rPr>
                <w:noProof/>
              </w:rPr>
            </w:pPr>
            <w:r w:rsidRPr="00DD7CCF">
              <w:rPr>
                <w:noProof/>
              </w:rPr>
              <w:t>veṇ-kalippā</w:t>
            </w:r>
          </w:p>
          <w:p w14:paraId="50AF588F" w14:textId="77777777" w:rsidR="00C02B8C" w:rsidRPr="00DD7CCF" w:rsidRDefault="004D2E67" w:rsidP="006436FD">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6436FD">
            <w:pPr>
              <w:pStyle w:val="Tabletext"/>
              <w:rPr>
                <w:noProof/>
              </w:rPr>
            </w:pPr>
            <w:r w:rsidRPr="00DD7CCF">
              <w:rPr>
                <w:noProof/>
              </w:rPr>
              <w:t>kali-tāḻicai</w:t>
            </w:r>
          </w:p>
          <w:p w14:paraId="05427DBC" w14:textId="77777777" w:rsidR="00C02B8C" w:rsidRPr="00DD7CCF" w:rsidRDefault="004D2E67" w:rsidP="006436FD">
            <w:pPr>
              <w:pStyle w:val="Tabletext"/>
              <w:rPr>
                <w:noProof/>
              </w:rPr>
            </w:pPr>
            <w:r w:rsidRPr="00DD7CCF">
              <w:rPr>
                <w:noProof/>
              </w:rPr>
              <w:t>kali-tuṟai</w:t>
            </w:r>
          </w:p>
          <w:p w14:paraId="62DE5A9B" w14:textId="77777777" w:rsidR="00C02B8C" w:rsidRPr="00DD7CCF" w:rsidRDefault="004D2E67" w:rsidP="006436FD">
            <w:pPr>
              <w:pStyle w:val="Tabletext"/>
              <w:rPr>
                <w:noProof/>
              </w:rPr>
            </w:pPr>
            <w:r w:rsidRPr="00DD7CCF">
              <w:rPr>
                <w:noProof/>
              </w:rPr>
              <w:t>kali-viruttam</w:t>
            </w:r>
          </w:p>
          <w:p w14:paraId="0746C6D3" w14:textId="77777777" w:rsidR="00C02B8C" w:rsidRPr="00DD7CCF" w:rsidRDefault="004D2E67" w:rsidP="006436FD">
            <w:pPr>
              <w:pStyle w:val="Tabletext"/>
              <w:rPr>
                <w:noProof/>
              </w:rPr>
            </w:pPr>
            <w:r w:rsidRPr="00DD7CCF">
              <w:rPr>
                <w:noProof/>
              </w:rPr>
              <w:t>kaṭṭalai-kalittuṟai</w:t>
            </w:r>
          </w:p>
          <w:p w14:paraId="41465050" w14:textId="77777777" w:rsidR="00C02B8C" w:rsidRPr="00DD7CCF" w:rsidRDefault="004D2E67" w:rsidP="006436FD">
            <w:pPr>
              <w:pStyle w:val="Tablet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6436FD">
            <w:pPr>
              <w:pStyle w:val="Tabletext"/>
              <w:rPr>
                <w:noProof/>
              </w:rPr>
            </w:pPr>
            <w:r w:rsidRPr="00DD7CCF">
              <w:rPr>
                <w:noProof/>
              </w:rPr>
              <w:t>vañcippā</w:t>
            </w:r>
            <w:r w:rsidRPr="006B5499">
              <w:rPr>
                <w:rStyle w:val="Lbjegyzet-hivatkozs"/>
              </w:rPr>
              <w:footnoteReference w:id="88"/>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6436FD">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6436FD">
            <w:pPr>
              <w:pStyle w:val="Tabletext"/>
              <w:rPr>
                <w:noProof/>
              </w:rPr>
            </w:pPr>
            <w:r w:rsidRPr="00DD7CCF">
              <w:rPr>
                <w:noProof/>
              </w:rPr>
              <w:t>vañci-tāḻicai</w:t>
            </w:r>
          </w:p>
          <w:p w14:paraId="70340358" w14:textId="77777777" w:rsidR="00C02B8C" w:rsidRPr="00DD7CCF" w:rsidRDefault="004D2E67" w:rsidP="006436FD">
            <w:pPr>
              <w:pStyle w:val="Tabletext"/>
              <w:rPr>
                <w:noProof/>
              </w:rPr>
            </w:pPr>
            <w:r w:rsidRPr="00DD7CCF">
              <w:rPr>
                <w:noProof/>
              </w:rPr>
              <w:t>vañci-tuṟai</w:t>
            </w:r>
          </w:p>
          <w:p w14:paraId="16713CFC" w14:textId="77777777" w:rsidR="00C02B8C" w:rsidRPr="00DD7CCF" w:rsidRDefault="004D2E67" w:rsidP="006436FD">
            <w:pPr>
              <w:pStyle w:val="Tablet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02A3EE0C" w:rsidR="00C02B8C" w:rsidRPr="00DD7CCF" w:rsidRDefault="004D2E67">
      <w:pPr>
        <w:pStyle w:val="Cmsor1"/>
        <w:numPr>
          <w:ilvl w:val="0"/>
          <w:numId w:val="8"/>
        </w:numPr>
      </w:pPr>
      <w:bookmarkStart w:id="979" w:name="_9d8e21ca9gia" w:colFirst="0" w:colLast="0"/>
      <w:bookmarkStart w:id="980" w:name="_Ref43985466"/>
      <w:bookmarkStart w:id="981" w:name="_Toc182838435"/>
      <w:bookmarkEnd w:id="979"/>
      <w:r w:rsidRPr="00DD7CCF">
        <w:lastRenderedPageBreak/>
        <w:t xml:space="preserve">“Case Studies” in </w:t>
      </w:r>
      <w:r w:rsidR="006733B4" w:rsidRPr="00DD7CCF">
        <w:t>encoding complex layout</w:t>
      </w:r>
      <w:bookmarkEnd w:id="980"/>
      <w:bookmarkEnd w:id="981"/>
    </w:p>
    <w:p w14:paraId="11FAF6C2" w14:textId="77777777" w:rsidR="00C02B8C" w:rsidRPr="00DD7CCF" w:rsidRDefault="00847076" w:rsidP="00A15C19">
      <w:pPr>
        <w:pStyle w:val="Cmsor2"/>
        <w:numPr>
          <w:ilvl w:val="0"/>
          <w:numId w:val="0"/>
        </w:numPr>
      </w:pPr>
      <w:bookmarkStart w:id="982" w:name="_fxhw8prafv6z" w:colFirst="0" w:colLast="0"/>
      <w:bookmarkStart w:id="983" w:name="_Toc182838436"/>
      <w:bookmarkEnd w:id="982"/>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6"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983"/>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5C025F49"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4D1F94">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4D1F94">
        <w:t>3.5.3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5C2D37E6"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4D1F94">
        <w:t>3.7</w:t>
      </w:r>
      <w:r w:rsidR="00194541" w:rsidRPr="00DD7CCF">
        <w:fldChar w:fldCharType="end"/>
      </w:r>
      <w:r w:rsidRPr="00DD7CCF">
        <w:t>)</w:t>
      </w:r>
    </w:p>
    <w:p w14:paraId="7B01F462" w14:textId="77777777" w:rsidR="00C02B8C" w:rsidRPr="00DD7CCF" w:rsidRDefault="00C02B8C" w:rsidP="006436FD"/>
    <w:p w14:paraId="15094EDD" w14:textId="4EB4EA99"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004B2434">
        <w:rPr>
          <w:rStyle w:val="Codecomment"/>
        </w:rPr>
        <w:fldChar w:fldCharType="begin"/>
      </w:r>
      <w:r w:rsidR="004B2434">
        <w:rPr>
          <w:rStyle w:val="Codecomment"/>
        </w:rPr>
        <w:instrText xml:space="preserve"> REF _Ref182299869 \r \h </w:instrText>
      </w:r>
      <w:r w:rsidR="004B2434">
        <w:rPr>
          <w:rStyle w:val="Codecomment"/>
        </w:rPr>
      </w:r>
      <w:r w:rsidR="004B2434">
        <w:rPr>
          <w:rStyle w:val="Codecomment"/>
        </w:rPr>
        <w:fldChar w:fldCharType="separate"/>
      </w:r>
      <w:r w:rsidR="004D1F94">
        <w:rPr>
          <w:rStyle w:val="Codecomment"/>
        </w:rPr>
        <w:t>3.5.4.3</w:t>
      </w:r>
      <w:r w:rsidR="004B2434">
        <w:rPr>
          <w:rStyle w:val="Codecomment"/>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3D061CC8"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00F73F0D">
        <w:rPr>
          <w:rStyle w:val="Codecomment"/>
        </w:rPr>
        <w:fldChar w:fldCharType="begin"/>
      </w:r>
      <w:r w:rsidR="00F73F0D">
        <w:rPr>
          <w:rStyle w:val="Codecomment"/>
        </w:rPr>
        <w:instrText xml:space="preserve"> REF _Ref182228380 \r \h </w:instrText>
      </w:r>
      <w:r w:rsidR="00F73F0D">
        <w:rPr>
          <w:rStyle w:val="Codecomment"/>
        </w:rPr>
      </w:r>
      <w:r w:rsidR="00F73F0D">
        <w:rPr>
          <w:rStyle w:val="Codecomment"/>
        </w:rPr>
        <w:fldChar w:fldCharType="separate"/>
      </w:r>
      <w:r w:rsidR="004D1F94">
        <w:rPr>
          <w:rStyle w:val="Codecomment"/>
        </w:rPr>
        <w:t>3.6.2.1</w:t>
      </w:r>
      <w:r w:rsidR="00F73F0D">
        <w:rPr>
          <w:rStyle w:val="Codecomment"/>
        </w:rPr>
        <w:fldChar w:fldCharType="end"/>
      </w:r>
      <w:r w:rsidRPr="008608D1">
        <w:rPr>
          <w:rStyle w:val="Codecomment"/>
        </w:rPr>
        <w:t xml:space="preserve">, in accordance with SE Asian epigraphic conventions. Alternatively, lines could have been numbered </w:t>
      </w:r>
      <w:r w:rsidRPr="008608D1">
        <w:rPr>
          <w:rStyle w:val="Codecomment"/>
        </w:rPr>
        <w:lastRenderedPageBreak/>
        <w:t>starting from 1 and continuing from 8 on face Cd.--&gt;</w:t>
      </w:r>
      <w:r w:rsidRPr="00DD7CCF">
        <w:rPr>
          <w:rStyle w:val="Codetext"/>
        </w:rPr>
        <w:br/>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24552B31"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4D1F94">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40E62318" w:rsidR="00C02B8C" w:rsidRDefault="004D2E67" w:rsidP="00A15C19">
      <w:pPr>
        <w:pStyle w:val="Cmsor2"/>
        <w:numPr>
          <w:ilvl w:val="0"/>
          <w:numId w:val="0"/>
        </w:numPr>
      </w:pPr>
      <w:bookmarkStart w:id="984" w:name="_mqsd94x1tblc" w:colFirst="0" w:colLast="0"/>
      <w:bookmarkStart w:id="985" w:name="_Toc182838437"/>
      <w:bookmarkEnd w:id="984"/>
      <w:r w:rsidRPr="00DD7CCF">
        <w:t>Case study 2A: copperplate charter with seal and other goodies</w:t>
      </w:r>
      <w:bookmarkEnd w:id="985"/>
    </w:p>
    <w:p w14:paraId="5AC3E24B" w14:textId="27CD332F" w:rsidR="00920964" w:rsidRPr="00920964" w:rsidRDefault="00920964" w:rsidP="007B52A3">
      <w:pPr>
        <w:pStyle w:val="Image"/>
      </w:pPr>
      <w:r w:rsidRPr="00DD7CCF">
        <w:drawing>
          <wp:inline distT="0" distB="0" distL="0" distR="0" wp14:anchorId="0631670C" wp14:editId="304AEA16">
            <wp:extent cx="4820400" cy="5576400"/>
            <wp:effectExtent l="0" t="0" r="0" b="5715"/>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7" cstate="print">
                      <a:extLst>
                        <a:ext uri="{28A0092B-C50C-407E-A947-70E740481C1C}">
                          <a14:useLocalDpi xmlns:a14="http://schemas.microsoft.com/office/drawing/2010/main" val="0"/>
                        </a:ext>
                      </a:extLst>
                    </a:blip>
                    <a:srcRect/>
                    <a:stretch>
                      <a:fillRect/>
                    </a:stretch>
                  </pic:blipFill>
                  <pic:spPr>
                    <a:xfrm>
                      <a:off x="0" y="0"/>
                      <a:ext cx="4820400" cy="5576400"/>
                    </a:xfrm>
                    <a:prstGeom prst="rect">
                      <a:avLst/>
                    </a:prstGeom>
                    <a:ln/>
                  </pic:spPr>
                </pic:pic>
              </a:graphicData>
            </a:graphic>
          </wp:inline>
        </w:drawing>
      </w:r>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lastRenderedPageBreak/>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6A28DA3C"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D1F94">
        <w:t>3.2</w:t>
      </w:r>
      <w:r w:rsidR="00C927BB" w:rsidRPr="00DD7CCF">
        <w:fldChar w:fldCharType="end"/>
      </w:r>
      <w:r w:rsidRPr="00DD7CCF">
        <w:t>)</w:t>
      </w:r>
    </w:p>
    <w:p w14:paraId="10ED9595" w14:textId="5D19D4D0"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4D1F94">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58FCCD97"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CB56FA">
        <w:fldChar w:fldCharType="begin"/>
      </w:r>
      <w:r w:rsidR="00CB56FA">
        <w:instrText xml:space="preserve"> REF _Ref182318940 \r \h </w:instrText>
      </w:r>
      <w:r w:rsidR="00CB56FA">
        <w:fldChar w:fldCharType="separate"/>
      </w:r>
      <w:r w:rsidR="004D1F94">
        <w:t>3.5.2.1</w:t>
      </w:r>
      <w:r w:rsidR="00CB56FA">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313EB6DA"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4D1F94">
        <w:t>3.2.2</w:t>
      </w:r>
      <w:r w:rsidR="003C3D87" w:rsidRPr="00DD7CCF">
        <w:fldChar w:fldCharType="end"/>
      </w:r>
      <w:r w:rsidRPr="00DD7CCF">
        <w:t>)</w:t>
      </w:r>
    </w:p>
    <w:p w14:paraId="5164A6BD" w14:textId="7CB6E486"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4D1F94">
        <w:t>3.2.4</w:t>
      </w:r>
      <w:r w:rsidR="00194541" w:rsidRPr="00DD7CCF">
        <w:fldChar w:fldCharType="end"/>
      </w:r>
      <w:r w:rsidRPr="00DD7CCF">
        <w:t>), each attached to the relevant page</w:t>
      </w:r>
    </w:p>
    <w:p w14:paraId="1D5D7901" w14:textId="6DE12ECB"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4D1F94">
        <w:t>7.5.3</w:t>
      </w:r>
      <w:r w:rsidR="00B670B4" w:rsidRPr="00DD7CCF">
        <w:fldChar w:fldCharType="end"/>
      </w:r>
      <w:r w:rsidRPr="00DD7CCF">
        <w:t>)</w:t>
      </w:r>
    </w:p>
    <w:p w14:paraId="25F7D4C3" w14:textId="77777777" w:rsidR="00C02B8C" w:rsidRPr="00DD7CCF" w:rsidRDefault="00C02B8C" w:rsidP="006436FD"/>
    <w:p w14:paraId="2FA9F590" w14:textId="74285EEB"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004B2434">
        <w:rPr>
          <w:rStyle w:val="Codecomment"/>
        </w:rPr>
        <w:fldChar w:fldCharType="begin"/>
      </w:r>
      <w:r w:rsidR="004B2434">
        <w:rPr>
          <w:rStyle w:val="Codecomment"/>
        </w:rPr>
        <w:instrText xml:space="preserve"> REF _Ref182236925 \r \h </w:instrText>
      </w:r>
      <w:r w:rsidR="004B2434">
        <w:rPr>
          <w:rStyle w:val="Codecomment"/>
        </w:rPr>
      </w:r>
      <w:r w:rsidR="004B2434">
        <w:rPr>
          <w:rStyle w:val="Codecomment"/>
        </w:rPr>
        <w:fldChar w:fldCharType="separate"/>
      </w:r>
      <w:r w:rsidR="004D1F94">
        <w:rPr>
          <w:rStyle w:val="Codecomment"/>
        </w:rPr>
        <w:t>3.3.3.3</w:t>
      </w:r>
      <w:r w:rsidR="004B2434">
        <w:rPr>
          <w:rStyle w:val="Codecomment"/>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4D1F94">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00CB56FA">
        <w:rPr>
          <w:rStyle w:val="Codecomment"/>
        </w:rPr>
        <w:fldChar w:fldCharType="begin"/>
      </w:r>
      <w:r w:rsidR="00CB56FA">
        <w:rPr>
          <w:rStyle w:val="Codecomment"/>
        </w:rPr>
        <w:instrText xml:space="preserve"> REF _Ref182318940 \r \h </w:instrText>
      </w:r>
      <w:r w:rsidR="00CB56FA">
        <w:rPr>
          <w:rStyle w:val="Codecomment"/>
        </w:rPr>
      </w:r>
      <w:r w:rsidR="00CB56FA">
        <w:rPr>
          <w:rStyle w:val="Codecomment"/>
        </w:rPr>
        <w:fldChar w:fldCharType="separate"/>
      </w:r>
      <w:r w:rsidR="004D1F94">
        <w:rPr>
          <w:rStyle w:val="Codecomment"/>
        </w:rPr>
        <w:t>3.5.2.1</w:t>
      </w:r>
      <w:r w:rsidR="00CB56FA">
        <w:rPr>
          <w:rStyle w:val="Codecomment"/>
        </w:rPr>
        <w:fldChar w:fldCharType="end"/>
      </w:r>
      <w:r w:rsidRPr="008608D1">
        <w:rPr>
          <w:rStyle w:val="Codecomment"/>
        </w:rPr>
        <w:t>.--&gt;</w:t>
      </w:r>
      <w:r w:rsidRPr="00DD7CCF">
        <w:rPr>
          <w:rStyle w:val="Codetext"/>
        </w:rPr>
        <w:br/>
        <w:t xml:space="preserve">  </w:t>
      </w:r>
      <w:r w:rsidRPr="00DD7CCF">
        <w:rPr>
          <w:rStyle w:val="Code"/>
        </w:rPr>
        <w:t>&lt;ab&gt;</w:t>
      </w:r>
    </w:p>
    <w:p w14:paraId="263E5C0C" w14:textId="270C9C8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4D1F94">
        <w:rPr>
          <w:rStyle w:val="Codecomment"/>
          <w:rFonts w:eastAsia="Arial Unicode MS"/>
        </w:rPr>
        <w:t>3.3.4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4D1F94">
        <w:rPr>
          <w:rStyle w:val="Codecomment"/>
          <w:rFonts w:eastAsia="Arial Unicode MS"/>
        </w:rPr>
        <w:t>3.2.2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00346692">
        <w:rPr>
          <w:rStyle w:val="Codecomment"/>
        </w:rPr>
        <w:fldChar w:fldCharType="begin"/>
      </w:r>
      <w:r w:rsidR="00346692">
        <w:rPr>
          <w:rStyle w:val="Codecomment"/>
        </w:rPr>
        <w:instrText xml:space="preserve"> REF _Ref182229490 \n \h </w:instrText>
      </w:r>
      <w:r w:rsidR="00346692">
        <w:rPr>
          <w:rStyle w:val="Codecomment"/>
        </w:rPr>
      </w:r>
      <w:r w:rsidR="00346692">
        <w:rPr>
          <w:rStyle w:val="Codecomment"/>
        </w:rPr>
        <w:fldChar w:fldCharType="separate"/>
      </w:r>
      <w:r w:rsidR="004D1F94">
        <w:rPr>
          <w:rStyle w:val="Codecomment"/>
        </w:rPr>
        <w:t>3.6.2</w:t>
      </w:r>
      <w:r w:rsidR="00346692">
        <w:rPr>
          <w:rStyle w:val="Codecomment"/>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37FEB526"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4D1F94">
        <w:rPr>
          <w:rStyle w:val="Codecomment"/>
          <w:rFonts w:eastAsia="Arial Unicode MS"/>
        </w:rPr>
        <w:t>3.2.4</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r>
      <w:r w:rsidRPr="00DD7CCF">
        <w:rPr>
          <w:rStyle w:val="Codetext"/>
        </w:rPr>
        <w:lastRenderedPageBreak/>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09D4E994" w:rsidR="00C02B8C" w:rsidRDefault="004D2E67" w:rsidP="00A15C19">
      <w:pPr>
        <w:pStyle w:val="Cmsor2"/>
        <w:numPr>
          <w:ilvl w:val="0"/>
          <w:numId w:val="0"/>
        </w:numPr>
      </w:pPr>
      <w:bookmarkStart w:id="986" w:name="_q8mje15sbli5" w:colFirst="0" w:colLast="0"/>
      <w:bookmarkStart w:id="987" w:name="_Toc182838438"/>
      <w:bookmarkEnd w:id="986"/>
      <w:r w:rsidRPr="00DD7CCF">
        <w:t>Case study 2B: copperplate charter with a lost plate reconstructed</w:t>
      </w:r>
      <w:bookmarkEnd w:id="987"/>
    </w:p>
    <w:p w14:paraId="62FEAE34" w14:textId="5F6DE6F1" w:rsidR="00920964" w:rsidRPr="00920964" w:rsidRDefault="00920964" w:rsidP="007B52A3">
      <w:pPr>
        <w:pStyle w:val="Image"/>
      </w:pPr>
      <w:r w:rsidRPr="00DD7CCF">
        <w:drawing>
          <wp:inline distT="0" distB="0" distL="0" distR="0" wp14:anchorId="16419487" wp14:editId="6D147F07">
            <wp:extent cx="5015865" cy="2399665"/>
            <wp:effectExtent l="0" t="0" r="0" b="635"/>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8"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inline>
        </w:drawing>
      </w:r>
    </w:p>
    <w:p w14:paraId="7E2F3771" w14:textId="77777777" w:rsidR="00C02B8C" w:rsidRPr="00DD7CCF" w:rsidRDefault="004D2E67" w:rsidP="006436FD">
      <w:pPr>
        <w:pStyle w:val="Lista"/>
      </w:pPr>
      <w:r w:rsidRPr="00DD7CCF">
        <w:t>as a variation on Case Study 2A, we now have a partial set of plates where the middle plate is missing along with the seal</w:t>
      </w:r>
    </w:p>
    <w:p w14:paraId="746EDAF7" w14:textId="3F52056A"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4D1F94">
        <w:t>5.4.8.3</w:t>
      </w:r>
      <w:r w:rsidR="005343B3">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6436FD">
      <w:pPr>
        <w:pStyle w:val="Lista"/>
      </w:pPr>
      <w:r w:rsidRPr="00DD7CCF">
        <w:t>extant details are encoded as in Case Study 2A above</w:t>
      </w:r>
    </w:p>
    <w:p w14:paraId="3066F745" w14:textId="77777777" w:rsidR="00C02B8C" w:rsidRPr="00DD7CCF" w:rsidRDefault="00C02B8C" w:rsidP="006436FD"/>
    <w:p w14:paraId="7928CF94" w14:textId="1DF4872C"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00F73F0D">
        <w:rPr>
          <w:rStyle w:val="Codecomment"/>
        </w:rPr>
        <w:fldChar w:fldCharType="begin"/>
      </w:r>
      <w:r w:rsidR="00F73F0D">
        <w:rPr>
          <w:rStyle w:val="Codecomment"/>
        </w:rPr>
        <w:instrText xml:space="preserve"> REF _Ref182228380 \r \h </w:instrText>
      </w:r>
      <w:r w:rsidR="00F73F0D">
        <w:rPr>
          <w:rStyle w:val="Codecomment"/>
        </w:rPr>
      </w:r>
      <w:r w:rsidR="00F73F0D">
        <w:rPr>
          <w:rStyle w:val="Codecomment"/>
        </w:rPr>
        <w:fldChar w:fldCharType="separate"/>
      </w:r>
      <w:r w:rsidR="004D1F94">
        <w:rPr>
          <w:rStyle w:val="Codecomment"/>
        </w:rPr>
        <w:t>3.6.2.1</w:t>
      </w:r>
      <w:r w:rsidR="00F73F0D">
        <w:rPr>
          <w:rStyle w:val="Codecomment"/>
        </w:rPr>
        <w:fldChar w:fldCharType="end"/>
      </w:r>
      <w:r w:rsidRPr="008608D1">
        <w:rPr>
          <w:rStyle w:val="Codecomment"/>
        </w:rPr>
        <w:t>. Since the number of lines per page is known, we could have opted to number lines consecutively, logically continuing line numbers after the lacuna §</w:t>
      </w:r>
      <w:r w:rsidR="005343B3" w:rsidRPr="005343B3">
        <w:rPr>
          <w:rStyle w:val="Codecomment"/>
        </w:rPr>
        <w:fldChar w:fldCharType="begin"/>
      </w:r>
      <w:r w:rsidR="005343B3" w:rsidRPr="005343B3">
        <w:rPr>
          <w:rStyle w:val="Codecomment"/>
        </w:rPr>
        <w:instrText xml:space="preserve"> REF _Ref149918878 \r \h </w:instrText>
      </w:r>
      <w:r w:rsidR="005343B3">
        <w:rPr>
          <w:rStyle w:val="Codecomment"/>
        </w:rPr>
        <w:instrText xml:space="preserve"> \* MERGEFORMAT </w:instrText>
      </w:r>
      <w:r w:rsidR="005343B3" w:rsidRPr="005343B3">
        <w:rPr>
          <w:rStyle w:val="Codecomment"/>
        </w:rPr>
      </w:r>
      <w:r w:rsidR="005343B3" w:rsidRPr="005343B3">
        <w:rPr>
          <w:rStyle w:val="Codecomment"/>
        </w:rPr>
        <w:fldChar w:fldCharType="separate"/>
      </w:r>
      <w:r w:rsidR="004D1F94">
        <w:rPr>
          <w:rStyle w:val="Codecomment"/>
        </w:rPr>
        <w:t>5.4.8.3</w:t>
      </w:r>
      <w:r w:rsidR="005343B3" w:rsidRPr="005343B3">
        <w:rPr>
          <w:rStyle w:val="Codecomment"/>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lastRenderedPageBreak/>
        <w:t>&lt;/p&gt;</w:t>
      </w:r>
      <w:r w:rsidRPr="00DD7CCF">
        <w:rPr>
          <w:rStyle w:val="Codetext"/>
        </w:rPr>
        <w:br/>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3D4C4E32" w:rsidR="00C02B8C" w:rsidRDefault="004D2E67" w:rsidP="00A15C19">
      <w:pPr>
        <w:pStyle w:val="Cmsor2"/>
        <w:numPr>
          <w:ilvl w:val="0"/>
          <w:numId w:val="0"/>
        </w:numPr>
      </w:pPr>
      <w:bookmarkStart w:id="988" w:name="_91l5g3c4663p" w:colFirst="0" w:colLast="0"/>
      <w:bookmarkStart w:id="989" w:name="_Toc182838439"/>
      <w:bookmarkEnd w:id="988"/>
      <w:r w:rsidRPr="00A15C19">
        <w:t>Case study 2C: copperplate charter with a lost plate not</w:t>
      </w:r>
      <w:r w:rsidRPr="00DD7CCF">
        <w:t xml:space="preserve"> reconstructed</w:t>
      </w:r>
      <w:bookmarkEnd w:id="989"/>
    </w:p>
    <w:p w14:paraId="1E621527" w14:textId="05BAFBB2" w:rsidR="00F92F9D" w:rsidRPr="00F92F9D" w:rsidRDefault="00F92F9D" w:rsidP="007B52A3">
      <w:pPr>
        <w:pStyle w:val="Image"/>
      </w:pPr>
      <w:r w:rsidRPr="00DD7CCF">
        <w:drawing>
          <wp:inline distT="0" distB="0" distL="0" distR="0" wp14:anchorId="71568A44" wp14:editId="4EE2EC72">
            <wp:extent cx="5216400" cy="4125600"/>
            <wp:effectExtent l="0" t="0" r="3810" b="8255"/>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9"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inline>
        </w:drawing>
      </w:r>
    </w:p>
    <w:p w14:paraId="633FB35C" w14:textId="77777777" w:rsidR="00C02B8C" w:rsidRPr="00DD7CCF" w:rsidRDefault="004D2E67" w:rsidP="006436FD">
      <w:pPr>
        <w:pStyle w:val="Lista"/>
      </w:pPr>
      <w:r w:rsidRPr="00DD7CCF">
        <w:t>as another variation on Case Study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13FFDDA3"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4D1F94">
        <w:t>5.4.8.3</w:t>
      </w:r>
      <w:r w:rsidR="005343B3">
        <w:fldChar w:fldCharType="end"/>
      </w:r>
      <w:r w:rsidRPr="00DD7CCF">
        <w:t>)</w:t>
      </w:r>
    </w:p>
    <w:p w14:paraId="6E2DF026" w14:textId="77777777" w:rsidR="00C02B8C" w:rsidRPr="00DD7CCF" w:rsidRDefault="004D2E67" w:rsidP="006436FD">
      <w:pPr>
        <w:pStyle w:val="Lista"/>
      </w:pPr>
      <w:r w:rsidRPr="00DD7CCF">
        <w:t>extant details are encoded as in Case Study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r>
      <w:r w:rsidRPr="00DD7CCF">
        <w:rPr>
          <w:rStyle w:val="Codetext"/>
        </w:rPr>
        <w:lastRenderedPageBreak/>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78CD4D52"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4D1F94">
        <w:rPr>
          <w:rStyle w:val="Codecomment"/>
          <w:rFonts w:eastAsia="Arial Unicode MS"/>
        </w:rPr>
        <w:t>3.3.4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25FFBD22" w14:textId="767DA793" w:rsidR="0098269A" w:rsidRDefault="0098269A" w:rsidP="00A15C19">
      <w:pPr>
        <w:pStyle w:val="Cmsor2"/>
        <w:numPr>
          <w:ilvl w:val="0"/>
          <w:numId w:val="0"/>
        </w:numPr>
      </w:pPr>
      <w:bookmarkStart w:id="990" w:name="_1h8zsds4qdsf" w:colFirst="0" w:colLast="0"/>
      <w:bookmarkStart w:id="991" w:name="_Ref43989726"/>
      <w:bookmarkStart w:id="992" w:name="_Toc182838440"/>
      <w:bookmarkEnd w:id="990"/>
      <w:r w:rsidRPr="00DD7CCF">
        <w:t xml:space="preserve">Case study </w:t>
      </w:r>
      <w:r>
        <w:t>3</w:t>
      </w:r>
      <w:r w:rsidRPr="00DD7CCF">
        <w:t xml:space="preserve">: </w:t>
      </w:r>
      <w:r>
        <w:t xml:space="preserve">stele with two inscribed faces, an incipit and </w:t>
      </w:r>
      <w:r w:rsidR="00617FAB">
        <w:t>quasi-</w:t>
      </w:r>
      <w:r>
        <w:t>columns</w:t>
      </w:r>
      <w:bookmarkEnd w:id="992"/>
    </w:p>
    <w:p w14:paraId="5F07901A" w14:textId="77777777" w:rsidR="0098269A" w:rsidRPr="002047CC" w:rsidRDefault="0098269A" w:rsidP="007B52A3">
      <w:pPr>
        <w:pStyle w:val="Image"/>
      </w:pPr>
      <w:r>
        <w:drawing>
          <wp:inline distT="0" distB="0" distL="0" distR="0" wp14:anchorId="0ACAC4C2" wp14:editId="6D2125CA">
            <wp:extent cx="6107430" cy="4326255"/>
            <wp:effectExtent l="0" t="0" r="7620" b="0"/>
            <wp:docPr id="131886157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107430" cy="4326255"/>
                    </a:xfrm>
                    <a:prstGeom prst="rect">
                      <a:avLst/>
                    </a:prstGeom>
                    <a:noFill/>
                    <a:ln>
                      <a:noFill/>
                    </a:ln>
                  </pic:spPr>
                </pic:pic>
              </a:graphicData>
            </a:graphic>
          </wp:inline>
        </w:drawing>
      </w:r>
    </w:p>
    <w:p w14:paraId="40300B9D" w14:textId="77777777" w:rsidR="0098269A" w:rsidRDefault="0098269A" w:rsidP="0098269A">
      <w:pPr>
        <w:pStyle w:val="Lista"/>
      </w:pPr>
      <w:r>
        <w:t xml:space="preserve">this is the inscription </w:t>
      </w:r>
      <w:r w:rsidRPr="002047CC">
        <w:t>DHARMA_INSCIK00191</w:t>
      </w:r>
      <w:r>
        <w:t xml:space="preserve">, the </w:t>
      </w:r>
      <w:r w:rsidRPr="002047CC">
        <w:t>Phnom Sandak inscription, Preah Vihear province (K. 191, 1032 śaka)</w:t>
      </w:r>
    </w:p>
    <w:p w14:paraId="0E3A5B88" w14:textId="77777777" w:rsidR="0098269A" w:rsidRDefault="0098269A" w:rsidP="0098269A">
      <w:pPr>
        <w:pStyle w:val="Lista2"/>
      </w:pPr>
      <w:r>
        <w:t>this is a stele inscribed on two faces; the image above shows the upper portion of each face</w:t>
      </w:r>
    </w:p>
    <w:p w14:paraId="6FD62D8C" w14:textId="77777777" w:rsidR="0098269A" w:rsidRDefault="0098269A" w:rsidP="0098269A">
      <w:pPr>
        <w:pStyle w:val="Lista2"/>
      </w:pPr>
      <w:r>
        <w:t>each face begins with an invocatory syllable offset from the main body of text</w:t>
      </w:r>
    </w:p>
    <w:p w14:paraId="069E3618" w14:textId="77777777" w:rsidR="0098269A" w:rsidRDefault="0098269A" w:rsidP="0098269A">
      <w:pPr>
        <w:pStyle w:val="Lista2"/>
      </w:pPr>
      <w:r>
        <w:t>the text is in verse, laid out in quasi-columns where each line must be read all the way from left to right across both columns</w:t>
      </w:r>
    </w:p>
    <w:p w14:paraId="7E8DEF49" w14:textId="77777777" w:rsidR="0098269A" w:rsidRDefault="0098269A" w:rsidP="0098269A">
      <w:pPr>
        <w:pStyle w:val="Lista2"/>
      </w:pPr>
      <w:r>
        <w:t>after reading all of face A, the reader is expected to continue on face B</w:t>
      </w:r>
    </w:p>
    <w:p w14:paraId="2621C90B" w14:textId="77777777" w:rsidR="0098269A" w:rsidRDefault="0098269A" w:rsidP="0098269A">
      <w:pPr>
        <w:pStyle w:val="Lista2"/>
      </w:pPr>
      <w:r>
        <w:lastRenderedPageBreak/>
        <w:t>a fly in the soup is the invocatory syllable at the top of face B, which does not truly belong in the sequence of text between the two faces</w:t>
      </w:r>
    </w:p>
    <w:p w14:paraId="792A78D8" w14:textId="77777777" w:rsidR="0098269A" w:rsidRDefault="0098269A" w:rsidP="0098269A">
      <w:pPr>
        <w:pStyle w:val="Lista"/>
      </w:pPr>
      <w:r>
        <w:t>encoding the physical and logical arrangement with complete accuracy would be very complex without any tangible gain, so it has been decided that</w:t>
      </w:r>
    </w:p>
    <w:p w14:paraId="6D6AEC1B" w14:textId="0E0AA974" w:rsidR="0098269A" w:rsidRDefault="0098269A" w:rsidP="0098269A">
      <w:pPr>
        <w:pStyle w:val="Lista2"/>
      </w:pPr>
      <w:r>
        <w:t>the two faces will be encoded as a pagelike partition (§</w:t>
      </w:r>
      <w:r>
        <w:fldChar w:fldCharType="begin"/>
      </w:r>
      <w:r>
        <w:instrText xml:space="preserve"> REF _Ref43979481 \r \h </w:instrText>
      </w:r>
      <w:r>
        <w:fldChar w:fldCharType="separate"/>
      </w:r>
      <w:r w:rsidR="004D1F94">
        <w:t>3.5</w:t>
      </w:r>
      <w:r>
        <w:fldChar w:fldCharType="end"/>
      </w:r>
      <w:r>
        <w:t>), as for similar stelae without an incipit on the second face</w:t>
      </w:r>
    </w:p>
    <w:p w14:paraId="39F0A88B" w14:textId="6BBDA9C1" w:rsidR="0098269A" w:rsidRDefault="0098269A" w:rsidP="0098269A">
      <w:pPr>
        <w:pStyle w:val="Lista2"/>
      </w:pPr>
      <w:r>
        <w:t>the incipits will be handled as usual, i.e. as visually offset opening lines (§</w:t>
      </w:r>
      <w:r>
        <w:fldChar w:fldCharType="begin"/>
      </w:r>
      <w:r>
        <w:instrText xml:space="preserve"> REF _Ref43978135 \r \h </w:instrText>
      </w:r>
      <w:r>
        <w:fldChar w:fldCharType="separate"/>
      </w:r>
      <w:r w:rsidR="004D1F94">
        <w:t>3.2.2</w:t>
      </w:r>
      <w:r>
        <w:fldChar w:fldCharType="end"/>
      </w:r>
      <w:r>
        <w:t>), without regard for the fact that the second incipit is not part of the logical flow</w:t>
      </w:r>
    </w:p>
    <w:p w14:paraId="607EA327" w14:textId="63334E66" w:rsidR="0098269A" w:rsidRDefault="0098269A" w:rsidP="0098269A">
      <w:pPr>
        <w:pStyle w:val="Lista2"/>
      </w:pPr>
      <w:r>
        <w:t>the lines will, as a matter of course, be encoded as a gridlike partition (§</w:t>
      </w:r>
      <w:r>
        <w:fldChar w:fldCharType="begin"/>
      </w:r>
      <w:r>
        <w:instrText xml:space="preserve"> REF _Ref43984651 \r \h </w:instrText>
      </w:r>
      <w:r>
        <w:fldChar w:fldCharType="separate"/>
      </w:r>
      <w:r w:rsidR="004D1F94">
        <w:t>3.7</w:t>
      </w:r>
      <w:r>
        <w:fldChar w:fldCharType="end"/>
      </w:r>
      <w:r>
        <w:t>), as recommended for text laid out in this fashion</w:t>
      </w:r>
    </w:p>
    <w:p w14:paraId="7545F405" w14:textId="77777777" w:rsidR="0098269A" w:rsidRPr="00EC3C67" w:rsidRDefault="0098269A" w:rsidP="0098269A">
      <w:r w:rsidRPr="00EC3C67">
        <w:br w:type="page"/>
      </w:r>
    </w:p>
    <w:p w14:paraId="17AF5064" w14:textId="77777777" w:rsidR="0098269A" w:rsidRDefault="0098269A" w:rsidP="0098269A">
      <w:pPr>
        <w:pStyle w:val="CodeParagraph"/>
        <w:rPr>
          <w:rStyle w:val="Code"/>
          <w:lang w:val="hu-HU" w:eastAsia="zh-CN" w:bidi="hi-IN"/>
        </w:rPr>
      </w:pPr>
      <w:r w:rsidRPr="00C204D4">
        <w:rPr>
          <w:rStyle w:val="Code"/>
          <w:lang w:val="hu-HU" w:eastAsia="zh-CN" w:bidi="hi-IN"/>
        </w:rPr>
        <w:lastRenderedPageBreak/>
        <w:t xml:space="preserve">&lt;div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"edition"</w:t>
      </w:r>
      <w:r w:rsidRPr="00C204D4">
        <w:rPr>
          <w:rStyle w:val="Code"/>
          <w:lang w:val="hu-HU" w:eastAsia="zh-CN" w:bidi="hi-IN"/>
        </w:rPr>
        <w:t xml:space="preserve">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"san-Latn"</w:t>
      </w:r>
      <w:r w:rsidRPr="00C204D4">
        <w:rPr>
          <w:rStyle w:val="Code"/>
          <w:lang w:val="hu-HU" w:eastAsia="zh-CN" w:bidi="hi-IN"/>
        </w:rPr>
        <w:t>&gt;</w:t>
      </w:r>
      <w:r w:rsidRPr="00524598">
        <w:rPr>
          <w:rStyle w:val="Codetext"/>
        </w:rPr>
        <w:br/>
      </w:r>
      <w:r w:rsidRPr="00C204D4">
        <w:rPr>
          <w:rStyle w:val="Code"/>
          <w:lang w:val="hu-HU" w:eastAsia="zh-CN" w:bidi="hi-IN"/>
        </w:rPr>
        <w:t>&lt;ab&gt;</w:t>
      </w:r>
    </w:p>
    <w:p w14:paraId="3BABC772"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A</w:t>
      </w:r>
      <w:r w:rsidRPr="00C204D4">
        <w:rPr>
          <w:rStyle w:val="Code"/>
          <w:lang w:val="hu-HU" w:eastAsia="zh-CN" w:bidi="hi-IN"/>
        </w:rPr>
        <w:t>&lt;/label&gt;</w:t>
      </w:r>
    </w:p>
    <w:p w14:paraId="480F4651"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Oṁ</w:t>
      </w:r>
    </w:p>
    <w:p w14:paraId="0D096C78" w14:textId="77777777" w:rsidR="0098269A" w:rsidRDefault="0098269A" w:rsidP="0098269A">
      <w:pPr>
        <w:pStyle w:val="CodeParagraph"/>
        <w:rPr>
          <w:rStyle w:val="Codetext"/>
        </w:rPr>
      </w:pPr>
      <w:r w:rsidRPr="00C204D4">
        <w:rPr>
          <w:rStyle w:val="Code"/>
          <w:lang w:val="hu-HU" w:eastAsia="zh-CN" w:bidi="hi-IN"/>
        </w:rPr>
        <w:t>&lt;/ab&gt;</w:t>
      </w:r>
    </w:p>
    <w:p w14:paraId="3D92DF4E" w14:textId="6D9EAB2A"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"1"</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w:t>
      </w:r>
      <w:r w:rsidR="00760C60">
        <w:rPr>
          <w:rStyle w:val="Codevalue"/>
          <w:lang w:val="hu-HU" w:eastAsia="zh-CN" w:bidi="hi-IN"/>
        </w:rPr>
        <w:t>column</w:t>
      </w:r>
      <w:r w:rsidRPr="00C204D4">
        <w:rPr>
          <w:rStyle w:val="Codevalue"/>
          <w:lang w:val="hu-HU" w:eastAsia="zh-CN" w:bidi="hi-IN"/>
        </w:rPr>
        <w:t>"</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/&gt;&lt;g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"gomutraInitial"</w:t>
      </w:r>
      <w:r w:rsidRPr="00C204D4">
        <w:rPr>
          <w:rStyle w:val="Code"/>
          <w:lang w:val="hu-HU" w:eastAsia="zh-CN" w:bidi="hi-IN"/>
        </w:rPr>
        <w:t>&gt;</w:t>
      </w:r>
      <w:r w:rsidRPr="00524598">
        <w:rPr>
          <w:rStyle w:val="Codetext"/>
        </w:rPr>
        <w:t>.</w:t>
      </w:r>
      <w:r w:rsidRPr="00C204D4">
        <w:rPr>
          <w:rStyle w:val="Code"/>
          <w:lang w:val="hu-HU" w:eastAsia="zh-CN" w:bidi="hi-IN"/>
        </w:rPr>
        <w:t>&lt;/g&gt;</w:t>
      </w:r>
      <w:r w:rsidRPr="00524598">
        <w:rPr>
          <w:rStyle w:val="Codetext"/>
        </w:rPr>
        <w:t xml:space="preserve"> namaś śivāyāstu ya Eka Eva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w:t>
      </w:r>
      <w:r w:rsidR="00760C60">
        <w:rPr>
          <w:rStyle w:val="Codevalue"/>
          <w:lang w:val="hu-HU" w:eastAsia="zh-CN" w:bidi="hi-IN"/>
        </w:rPr>
        <w:t>column</w:t>
      </w:r>
      <w:r w:rsidRPr="00C204D4">
        <w:rPr>
          <w:rStyle w:val="Codevalue"/>
          <w:lang w:val="hu-HU" w:eastAsia="zh-CN" w:bidi="hi-IN"/>
        </w:rPr>
        <w:t>"</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jñānakriyārūpatayā dvibhedaḥ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w:t>
      </w:r>
      <w:r w:rsidR="00760C60">
        <w:rPr>
          <w:rStyle w:val="Codevalue"/>
          <w:lang w:val="hu-HU" w:eastAsia="zh-CN" w:bidi="hi-IN"/>
        </w:rPr>
        <w:t>column</w:t>
      </w:r>
      <w:r w:rsidRPr="00C204D4">
        <w:rPr>
          <w:rStyle w:val="Codevalue"/>
          <w:lang w:val="hu-HU" w:eastAsia="zh-CN" w:bidi="hi-IN"/>
        </w:rPr>
        <w:t>"</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bhūyo py anugrāhitayāṇuvr̥ṇde</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w:t>
      </w:r>
      <w:r w:rsidR="00760C60">
        <w:rPr>
          <w:rStyle w:val="Codevalue"/>
          <w:lang w:val="hu-HU" w:eastAsia="zh-CN" w:bidi="hi-IN"/>
        </w:rPr>
        <w:t>column</w:t>
      </w:r>
      <w:r w:rsidRPr="00C204D4">
        <w:rPr>
          <w:rStyle w:val="Codevalue"/>
          <w:lang w:val="hu-HU" w:eastAsia="zh-CN" w:bidi="hi-IN"/>
        </w:rPr>
        <w:t>"</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 xml:space="preserve">vāmādibhedād vahudhā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vikīrṇaḥ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w:t>
      </w:r>
      <w:r w:rsidR="00760C60">
        <w:rPr>
          <w:rStyle w:val="Codevalue"/>
          <w:lang w:val="hu-HU" w:eastAsia="zh-CN" w:bidi="hi-IN"/>
        </w:rPr>
        <w:t>column</w:t>
      </w:r>
      <w:r w:rsidRPr="00C204D4">
        <w:rPr>
          <w:rStyle w:val="Codevalue"/>
          <w:lang w:val="hu-HU" w:eastAsia="zh-CN" w:bidi="hi-IN"/>
        </w:rPr>
        <w:t>"</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yasyāḥ prasāde jagatāṁ vimuktir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w:t>
      </w:r>
      <w:r w:rsidR="00760C60">
        <w:rPr>
          <w:rStyle w:val="Codevalue"/>
          <w:lang w:val="hu-HU" w:eastAsia="zh-CN" w:bidi="hi-IN"/>
        </w:rPr>
        <w:t>column</w:t>
      </w:r>
      <w:r w:rsidRPr="00C204D4">
        <w:rPr>
          <w:rStyle w:val="Codevalue"/>
          <w:lang w:val="hu-HU" w:eastAsia="zh-CN" w:bidi="hi-IN"/>
        </w:rPr>
        <w:t>"</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vāllabhyataḥ patyur anādivandhāt·</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w:t>
      </w:r>
      <w:r w:rsidR="00760C60">
        <w:rPr>
          <w:rStyle w:val="Codevalue"/>
          <w:lang w:val="hu-HU" w:eastAsia="zh-CN" w:bidi="hi-IN"/>
        </w:rPr>
        <w:t>column</w:t>
      </w:r>
      <w:r w:rsidRPr="00C204D4">
        <w:rPr>
          <w:rStyle w:val="Codevalue"/>
          <w:lang w:val="hu-HU" w:eastAsia="zh-CN" w:bidi="hi-IN"/>
        </w:rPr>
        <w:t>"</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bhāvānyatāyām api vandhavr̥</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ddhir·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w:t>
      </w:r>
      <w:r w:rsidR="00760C60">
        <w:rPr>
          <w:rStyle w:val="Codevalue"/>
          <w:lang w:val="hu-HU" w:eastAsia="zh-CN" w:bidi="hi-IN"/>
        </w:rPr>
        <w:t>column</w:t>
      </w:r>
      <w:r w:rsidRPr="00C204D4">
        <w:rPr>
          <w:rStyle w:val="Codevalue"/>
          <w:lang w:val="hu-HU" w:eastAsia="zh-CN" w:bidi="hi-IN"/>
        </w:rPr>
        <w:t>"</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dyaiva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sā vo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vatu viśvarūpā</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t>...</w:t>
      </w:r>
      <w:r w:rsidRPr="00524598">
        <w:rPr>
          <w:rStyle w:val="Codetext"/>
        </w:rPr>
        <w:br/>
      </w:r>
      <w:r w:rsidRPr="00C204D4">
        <w:rPr>
          <w:rStyle w:val="Code"/>
          <w:lang w:val="hu-HU" w:eastAsia="zh-CN" w:bidi="hi-IN"/>
        </w:rPr>
        <w:t>&lt;ab&gt;</w:t>
      </w:r>
    </w:p>
    <w:p w14:paraId="468D9784"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B</w:t>
      </w:r>
      <w:r w:rsidRPr="00C204D4">
        <w:rPr>
          <w:rStyle w:val="Code"/>
          <w:lang w:val="hu-HU" w:eastAsia="zh-CN" w:bidi="hi-IN"/>
        </w:rPr>
        <w:t>&lt;/label&gt;</w:t>
      </w:r>
    </w:p>
    <w:p w14:paraId="40FA772C"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hūṁ</w:t>
      </w:r>
    </w:p>
    <w:p w14:paraId="63BAB31E" w14:textId="77777777" w:rsidR="0098269A" w:rsidRDefault="0098269A" w:rsidP="0098269A">
      <w:pPr>
        <w:pStyle w:val="CodeParagraph"/>
        <w:rPr>
          <w:rStyle w:val="Code"/>
          <w:lang w:val="hu-HU" w:eastAsia="zh-CN" w:bidi="hi-IN"/>
        </w:rPr>
      </w:pPr>
      <w:r w:rsidRPr="00C204D4">
        <w:rPr>
          <w:rStyle w:val="Code"/>
          <w:lang w:val="hu-HU" w:eastAsia="zh-CN" w:bidi="hi-IN"/>
        </w:rPr>
        <w:t>&lt;/ab&gt;</w:t>
      </w:r>
    </w:p>
    <w:p w14:paraId="0C766177" w14:textId="06DF642A"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"25"</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w:t>
      </w:r>
      <w:r w:rsidR="00760C60">
        <w:rPr>
          <w:rStyle w:val="Codevalue"/>
          <w:lang w:val="hu-HU" w:eastAsia="zh-CN" w:bidi="hi-IN"/>
        </w:rPr>
        <w:t>column</w:t>
      </w:r>
      <w:r w:rsidRPr="00C204D4">
        <w:rPr>
          <w:rStyle w:val="Codevalue"/>
          <w:lang w:val="hu-HU" w:eastAsia="zh-CN" w:bidi="hi-IN"/>
        </w:rPr>
        <w:t>"</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hr</w:t>
      </w:r>
      <w:r w:rsidRPr="00C204D4">
        <w:rPr>
          <w:rStyle w:val="Code"/>
          <w:lang w:val="hu-HU" w:eastAsia="zh-CN" w:bidi="hi-IN"/>
        </w:rPr>
        <w:t xml:space="preserve">&lt;supplied </w:t>
      </w:r>
      <w:r w:rsidRPr="00C204D4">
        <w:rPr>
          <w:rStyle w:val="Codeattribute"/>
          <w:lang w:val="hu-HU" w:eastAsia="zh-CN" w:bidi="hi-IN"/>
        </w:rPr>
        <w:t>reason</w:t>
      </w:r>
      <w:r w:rsidRPr="00C204D4">
        <w:rPr>
          <w:rStyle w:val="Code"/>
          <w:lang w:val="hu-HU" w:eastAsia="zh-CN" w:bidi="hi-IN"/>
        </w:rPr>
        <w:t>=</w:t>
      </w:r>
      <w:r w:rsidRPr="00C204D4">
        <w:rPr>
          <w:rStyle w:val="Codevalue"/>
          <w:lang w:val="hu-HU" w:eastAsia="zh-CN" w:bidi="hi-IN"/>
        </w:rPr>
        <w:t>"lost"</w:t>
      </w:r>
      <w:r w:rsidRPr="00C204D4">
        <w:rPr>
          <w:rStyle w:val="Code"/>
          <w:lang w:val="hu-HU" w:eastAsia="zh-CN" w:bidi="hi-IN"/>
        </w:rPr>
        <w:t>&gt;</w:t>
      </w:r>
      <w:r w:rsidRPr="00524598">
        <w:rPr>
          <w:rStyle w:val="Codetext"/>
        </w:rPr>
        <w:t>ī</w:t>
      </w:r>
      <w:r w:rsidRPr="00C204D4">
        <w:rPr>
          <w:rStyle w:val="Code"/>
          <w:lang w:val="hu-HU" w:eastAsia="zh-CN" w:bidi="hi-IN"/>
        </w:rPr>
        <w:t>&lt;/supplied&gt;</w:t>
      </w:r>
      <w:r w:rsidRPr="00524598">
        <w:rPr>
          <w:rStyle w:val="Codetext"/>
        </w:rPr>
        <w:t>kāntikīrttikamalābhir ajasrayuktas</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w:t>
      </w:r>
      <w:r w:rsidR="00760C60">
        <w:rPr>
          <w:rStyle w:val="Codevalue"/>
          <w:lang w:val="hu-HU" w:eastAsia="zh-CN" w:bidi="hi-IN"/>
        </w:rPr>
        <w:t>column</w:t>
      </w:r>
      <w:r w:rsidRPr="00C204D4">
        <w:rPr>
          <w:rStyle w:val="Codevalue"/>
          <w:lang w:val="hu-HU" w:eastAsia="zh-CN" w:bidi="hi-IN"/>
        </w:rPr>
        <w:t>"</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sastrīkatām adhigato pi tapasvivr̥ttiḥ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 </w:t>
      </w:r>
      <w:r w:rsidRPr="00C204D4">
        <w:rPr>
          <w:rStyle w:val="Codeattribute"/>
          <w:lang w:val="hu-HU" w:eastAsia="zh-CN" w:bidi="hi-IN"/>
        </w:rPr>
        <w:t>enjamb</w:t>
      </w:r>
      <w:r w:rsidRPr="00C204D4">
        <w:rPr>
          <w:rStyle w:val="Code"/>
          <w:lang w:val="hu-HU" w:eastAsia="zh-CN" w:bidi="hi-IN"/>
        </w:rPr>
        <w:t>=</w:t>
      </w:r>
      <w:r w:rsidRPr="00C204D4">
        <w:rPr>
          <w:rStyle w:val="Codevalue"/>
          <w:lang w:val="hu-HU" w:eastAsia="zh-CN" w:bidi="hi-IN"/>
        </w:rPr>
        <w:t>"yes"</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w:t>
      </w:r>
      <w:r w:rsidR="00760C60">
        <w:rPr>
          <w:rStyle w:val="Codevalue"/>
          <w:lang w:val="hu-HU" w:eastAsia="zh-CN" w:bidi="hi-IN"/>
        </w:rPr>
        <w:t>column</w:t>
      </w:r>
      <w:r w:rsidRPr="00C204D4">
        <w:rPr>
          <w:rStyle w:val="Codevalue"/>
          <w:lang w:val="hu-HU" w:eastAsia="zh-CN" w:bidi="hi-IN"/>
        </w:rPr>
        <w:t>"</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bhūbhr̥cchironi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hitapādatalo dyugāmi</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w:t>
      </w:r>
      <w:r w:rsidR="00760C60">
        <w:rPr>
          <w:rStyle w:val="Codevalue"/>
          <w:lang w:val="hu-HU" w:eastAsia="zh-CN" w:bidi="hi-IN"/>
        </w:rPr>
        <w:t>column</w:t>
      </w:r>
      <w:r w:rsidRPr="00C204D4">
        <w:rPr>
          <w:rStyle w:val="Codevalue"/>
          <w:lang w:val="hu-HU" w:eastAsia="zh-CN" w:bidi="hi-IN"/>
        </w:rPr>
        <w:t>"</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dr̥ṣṭi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r vvisandhir apareṇa karodyato yaḥ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"26"</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w:t>
      </w:r>
      <w:r w:rsidR="00760C60">
        <w:rPr>
          <w:rStyle w:val="Codevalue"/>
          <w:lang w:val="hu-HU" w:eastAsia="zh-CN" w:bidi="hi-IN"/>
        </w:rPr>
        <w:t>column</w:t>
      </w:r>
      <w:r w:rsidRPr="00C204D4">
        <w:rPr>
          <w:rStyle w:val="Codevalue"/>
          <w:lang w:val="hu-HU" w:eastAsia="zh-CN" w:bidi="hi-IN"/>
        </w:rPr>
        <w:t>"</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Aurvvānalo janitatāpatayā nu yasya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w:t>
      </w:r>
      <w:r w:rsidR="00760C60">
        <w:rPr>
          <w:rStyle w:val="Codevalue"/>
          <w:lang w:val="hu-HU" w:eastAsia="zh-CN" w:bidi="hi-IN"/>
        </w:rPr>
        <w:t>column</w:t>
      </w:r>
      <w:r w:rsidRPr="00C204D4">
        <w:rPr>
          <w:rStyle w:val="Codevalue"/>
          <w:lang w:val="hu-HU" w:eastAsia="zh-CN" w:bidi="hi-IN"/>
        </w:rPr>
        <w:t>"</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tejonalena hr̥daye ripumāninīnām·</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w:t>
      </w:r>
      <w:r w:rsidR="00760C60">
        <w:rPr>
          <w:rStyle w:val="Codevalue"/>
          <w:lang w:val="hu-HU" w:eastAsia="zh-CN" w:bidi="hi-IN"/>
        </w:rPr>
        <w:t>column</w:t>
      </w:r>
      <w:r w:rsidRPr="00C204D4">
        <w:rPr>
          <w:rStyle w:val="Codevalue"/>
          <w:lang w:val="hu-HU" w:eastAsia="zh-CN" w:bidi="hi-IN"/>
        </w:rPr>
        <w:t>"</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śokātigāḍhajaladhau nitarān nimajjya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w:t>
      </w:r>
      <w:r w:rsidR="00760C60">
        <w:rPr>
          <w:rStyle w:val="Codevalue"/>
          <w:lang w:val="hu-HU" w:eastAsia="zh-CN" w:bidi="hi-IN"/>
        </w:rPr>
        <w:t>column</w:t>
      </w:r>
      <w:r w:rsidRPr="00C204D4">
        <w:rPr>
          <w:rStyle w:val="Codevalue"/>
          <w:lang w:val="hu-HU" w:eastAsia="zh-CN" w:bidi="hi-IN"/>
        </w:rPr>
        <w:t>"</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netrair amocayad anantaraphenilāmbhaḥ</w:t>
      </w:r>
      <w:r w:rsidRPr="00C204D4">
        <w:rPr>
          <w:rStyle w:val="Code"/>
          <w:lang w:val="hu-HU" w:eastAsia="zh-CN" w:bidi="hi-IN"/>
        </w:rPr>
        <w:t>&lt;/l&gt;</w:t>
      </w:r>
      <w:r w:rsidRPr="00524598">
        <w:rPr>
          <w:rStyle w:val="Codetext"/>
        </w:rPr>
        <w:br/>
      </w:r>
      <w:r w:rsidRPr="00C204D4">
        <w:rPr>
          <w:rStyle w:val="Code"/>
          <w:lang w:val="hu-HU" w:eastAsia="zh-CN" w:bidi="hi-IN"/>
        </w:rPr>
        <w:t>&lt;/lg&gt;</w:t>
      </w:r>
    </w:p>
    <w:p w14:paraId="4AD4BF18" w14:textId="38B16931" w:rsidR="00C02B8C" w:rsidRPr="00DD7CCF" w:rsidRDefault="0098269A">
      <w:pPr>
        <w:pStyle w:val="Cmsor1"/>
        <w:numPr>
          <w:ilvl w:val="0"/>
          <w:numId w:val="8"/>
        </w:numPr>
      </w:pPr>
      <w:r w:rsidRPr="00DD7CCF">
        <w:rPr>
          <w:rStyle w:val="Codetext"/>
        </w:rPr>
        <w:lastRenderedPageBreak/>
        <w:br/>
      </w:r>
      <w:bookmarkStart w:id="993" w:name="_Toc182838441"/>
      <w:r w:rsidR="004D2E67" w:rsidRPr="00DD7CCF">
        <w:t xml:space="preserve">Language </w:t>
      </w:r>
      <w:bookmarkEnd w:id="991"/>
      <w:r w:rsidR="006733B4">
        <w:t>tags</w:t>
      </w:r>
      <w:bookmarkEnd w:id="993"/>
    </w:p>
    <w:p w14:paraId="52EFBEDD" w14:textId="3DA58582" w:rsidR="0072673D" w:rsidRDefault="00324B69" w:rsidP="00DD7CCF">
      <w:pPr>
        <w:pStyle w:val="Lista"/>
      </w:pPr>
      <w:r>
        <w:t>@@@</w:t>
      </w:r>
      <w:r w:rsidR="0072673D">
        <w:t xml:space="preserve">the language codes list is now maintained at </w:t>
      </w:r>
      <w:hyperlink r:id="rId81" w:history="1">
        <w:r w:rsidR="0072673D" w:rsidRPr="00175995">
          <w:rPr>
            <w:rStyle w:val="Hiperhivatkozs"/>
          </w:rPr>
          <w:t>https://github.com/erc-dharma/project-documentation/blob/master/DHARMA_languages.tsv</w:t>
        </w:r>
      </w:hyperlink>
      <w:r w:rsidR="0072673D">
        <w:t>, replacing this appendix</w:t>
      </w:r>
    </w:p>
    <w:p w14:paraId="5EB3C765" w14:textId="0F4486B0" w:rsidR="00C02B8C" w:rsidRPr="00DD7CCF" w:rsidRDefault="00772317" w:rsidP="00DD7CCF">
      <w:pPr>
        <w:pStyle w:val="Lista"/>
      </w:pPr>
      <w:r>
        <w:t>one</w:t>
      </w:r>
      <w:r w:rsidR="004D2E67" w:rsidRPr="00DD7CCF">
        <w:t xml:space="preserve"> of the languages that concern us do</w:t>
      </w:r>
      <w:r>
        <w:t>es</w:t>
      </w:r>
      <w:r w:rsidR="004D2E67" w:rsidRPr="00DD7CCF">
        <w:t xml:space="preserve"> not yet have a language </w:t>
      </w:r>
      <w:r w:rsidR="00A23873">
        <w:t>tag</w:t>
      </w:r>
    </w:p>
    <w:p w14:paraId="31F55911" w14:textId="385776B0" w:rsidR="00C02B8C" w:rsidRPr="00DD7CCF" w:rsidRDefault="004D2E67" w:rsidP="00DD7CCF">
      <w:pPr>
        <w:pStyle w:val="Lista2"/>
      </w:pPr>
      <w:r w:rsidRPr="00DD7CCF">
        <w:t xml:space="preserve">for </w:t>
      </w:r>
      <w:r w:rsidR="00772317">
        <w:t xml:space="preserve">this </w:t>
      </w:r>
      <w:r w:rsidRPr="00DD7CCF">
        <w:t xml:space="preserve">we must use </w:t>
      </w:r>
      <w:r w:rsidR="00772317">
        <w:t xml:space="preserve">a </w:t>
      </w:r>
      <w:r w:rsidRPr="00DD7CCF">
        <w:t xml:space="preserve">provisional </w:t>
      </w:r>
      <w:r w:rsidR="00A23873">
        <w:t>tag</w:t>
      </w:r>
      <w:r w:rsidRPr="00DD7CCF">
        <w:t xml:space="preserve"> </w:t>
      </w:r>
      <w:r w:rsidRPr="00E24F87">
        <w:rPr>
          <w:noProof/>
        </w:rPr>
        <w:t>(</w:t>
      </w:r>
      <w:r w:rsidRPr="00DD7CCF">
        <w:t>starting with x)</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r w:rsidRPr="00DD7CCF">
        <w:t>sian)/Indonesian.</w:t>
      </w:r>
    </w:p>
    <w:p w14:paraId="48B330B4" w14:textId="297D1D33" w:rsidR="00C02B8C" w:rsidRPr="00DD7CCF" w:rsidRDefault="00177FFC" w:rsidP="00177FFC">
      <w:pPr>
        <w:pStyle w:val="Kpalrs"/>
      </w:pPr>
      <w:r>
        <w:t xml:space="preserve">Table </w:t>
      </w:r>
      <w:fldSimple w:instr=" SEQ Table \* ARABIC ">
        <w:r w:rsidR="004D1F94">
          <w:rPr>
            <w:noProof/>
          </w:rPr>
          <w:t>9</w:t>
        </w:r>
      </w:fldSimple>
      <w:r>
        <w:t xml:space="preserve">. ISO </w:t>
      </w:r>
      <w:r w:rsidRPr="00DD7CCF">
        <w:t>639-3</w:t>
      </w:r>
      <w:r>
        <w:t xml:space="preserve"> language </w:t>
      </w:r>
      <w:r w:rsidR="00A23873">
        <w:t>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772317" w:rsidRPr="00DD7CCF" w14:paraId="2DB2766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DEC499" w14:textId="32D35B1C" w:rsidR="00772317" w:rsidRPr="000F7351" w:rsidRDefault="00772317" w:rsidP="00F14096">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8F7AD" w14:textId="5B328BD3" w:rsidR="00772317" w:rsidRPr="000F7351" w:rsidRDefault="00772317" w:rsidP="00F14096">
            <w:pPr>
              <w:pStyle w:val="Tabletext"/>
              <w:rPr>
                <w:noProof/>
              </w:rPr>
            </w:pPr>
            <w:r>
              <w:rPr>
                <w:noProof/>
              </w:rPr>
              <w:t>ara</w:t>
            </w:r>
          </w:p>
        </w:tc>
      </w:tr>
      <w:tr w:rsidR="00FB11E9" w:rsidRPr="00DD7CCF" w14:paraId="0A44E3E3"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1F6A7C" w14:textId="3E09BE30" w:rsidR="00FB11E9" w:rsidRDefault="00FB11E9" w:rsidP="00FB11E9">
            <w:pPr>
              <w:pStyle w:val="Tabletext"/>
            </w:pPr>
            <w:r>
              <w:t>Balinese,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144DFA7" w14:textId="342503F7" w:rsidR="00FB11E9" w:rsidRDefault="00FB11E9" w:rsidP="00FB11E9">
            <w:pPr>
              <w:pStyle w:val="Tabletext"/>
              <w:rPr>
                <w:noProof/>
              </w:rPr>
            </w:pPr>
            <w:r>
              <w:rPr>
                <w:noProof/>
              </w:rPr>
              <w:t>ban</w:t>
            </w:r>
          </w:p>
        </w:tc>
      </w:tr>
      <w:tr w:rsidR="00FB11E9" w:rsidRPr="00DD7CCF" w14:paraId="4A2AAA3E"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C3CAB8" w14:textId="0B15EB35" w:rsidR="00FB11E9" w:rsidRPr="000F7351" w:rsidRDefault="00FB11E9" w:rsidP="00FB11E9">
            <w:pPr>
              <w:pStyle w:val="Tabletext"/>
            </w:pPr>
            <w:r>
              <w:t>Balinese, old</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F44B6EE" w14:textId="73F6CD36" w:rsidR="00FB11E9" w:rsidRPr="000F7351" w:rsidRDefault="00FB11E9" w:rsidP="00FB11E9">
            <w:pPr>
              <w:pStyle w:val="Tabletext"/>
              <w:rPr>
                <w:noProof/>
              </w:rPr>
            </w:pPr>
            <w:r>
              <w:rPr>
                <w:noProof/>
              </w:rPr>
              <w:t>x-oldbalinese</w:t>
            </w:r>
          </w:p>
        </w:tc>
      </w:tr>
      <w:tr w:rsidR="00FB11E9" w:rsidRPr="00DD7CCF" w14:paraId="46C300F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D2F07B" w14:textId="214A56C0" w:rsidR="00FB11E9" w:rsidRPr="000F7351" w:rsidRDefault="00FB11E9" w:rsidP="00FB11E9">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3607707" w14:textId="5B994821" w:rsidR="00FB11E9" w:rsidRPr="000F7351" w:rsidRDefault="00FB11E9" w:rsidP="00FB11E9">
            <w:pPr>
              <w:pStyle w:val="Tabletext"/>
              <w:rPr>
                <w:noProof/>
              </w:rPr>
            </w:pPr>
            <w:r>
              <w:rPr>
                <w:noProof/>
              </w:rPr>
              <w:t>btk</w:t>
            </w:r>
          </w:p>
        </w:tc>
      </w:tr>
      <w:tr w:rsidR="00FB11E9"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FB11E9" w:rsidRPr="00F14096" w:rsidRDefault="00FB11E9" w:rsidP="00FB11E9">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FB11E9" w:rsidRPr="000F7351" w:rsidRDefault="00FB11E9" w:rsidP="00FB11E9">
            <w:pPr>
              <w:pStyle w:val="Tabletext"/>
              <w:rPr>
                <w:noProof/>
              </w:rPr>
            </w:pPr>
            <w:r w:rsidRPr="000F7351">
              <w:rPr>
                <w:noProof/>
              </w:rPr>
              <w:t>mya</w:t>
            </w:r>
          </w:p>
        </w:tc>
      </w:tr>
      <w:tr w:rsidR="00FB11E9"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FB11E9" w:rsidRPr="000F7351" w:rsidRDefault="00FB11E9" w:rsidP="00FB11E9">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FB11E9" w:rsidRPr="000F7351" w:rsidRDefault="00FB11E9" w:rsidP="00FB11E9">
            <w:pPr>
              <w:pStyle w:val="Tabletext"/>
              <w:rPr>
                <w:noProof/>
              </w:rPr>
            </w:pPr>
            <w:r w:rsidRPr="000F7351">
              <w:rPr>
                <w:noProof/>
              </w:rPr>
              <w:t>obr</w:t>
            </w:r>
          </w:p>
        </w:tc>
      </w:tr>
      <w:tr w:rsidR="00FB11E9" w:rsidRPr="00DD7CCF" w14:paraId="1F4FC54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2F4547" w14:textId="3F3B25C0" w:rsidR="00FB11E9" w:rsidRPr="000F7351" w:rsidRDefault="00FB11E9" w:rsidP="00FB11E9">
            <w:pPr>
              <w:pStyle w:val="Tabletext"/>
            </w:pPr>
            <w:r w:rsidRPr="000F7351">
              <w:t xml:space="preserve">Cham, modern </w:t>
            </w:r>
            <w:r w:rsidRPr="00E24F87">
              <w:rPr>
                <w:noProof/>
              </w:rPr>
              <w:t>(</w:t>
            </w:r>
            <w:r w:rsidRPr="000F7351">
              <w:t xml:space="preserve">of </w:t>
            </w:r>
            <w:r>
              <w:t>Cambodia</w:t>
            </w:r>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818172" w14:textId="78EE7629" w:rsidR="00FB11E9" w:rsidRPr="000F7351" w:rsidRDefault="00FB11E9" w:rsidP="00FB11E9">
            <w:pPr>
              <w:pStyle w:val="Tabletext"/>
              <w:rPr>
                <w:noProof/>
              </w:rPr>
            </w:pPr>
            <w:r>
              <w:rPr>
                <w:noProof/>
              </w:rPr>
              <w:t>cja</w:t>
            </w:r>
          </w:p>
        </w:tc>
      </w:tr>
      <w:tr w:rsidR="00FB11E9"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FB11E9" w:rsidRPr="000F7351" w:rsidRDefault="00FB11E9" w:rsidP="00FB11E9">
            <w:pPr>
              <w:pStyle w:val="Tabletext"/>
            </w:pPr>
            <w:r w:rsidRPr="000F7351">
              <w:t xml:space="preserve">Cham, modern </w:t>
            </w:r>
            <w:r w:rsidRPr="00E24F87">
              <w:rPr>
                <w:noProof/>
              </w:rPr>
              <w:t>(</w:t>
            </w:r>
            <w:r w:rsidRPr="000F7351">
              <w:t>of Phanrang)</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FB11E9" w:rsidRPr="000F7351" w:rsidRDefault="00FB11E9" w:rsidP="00FB11E9">
            <w:pPr>
              <w:pStyle w:val="Tabletext"/>
              <w:rPr>
                <w:noProof/>
              </w:rPr>
            </w:pPr>
            <w:r w:rsidRPr="000F7351">
              <w:rPr>
                <w:noProof/>
              </w:rPr>
              <w:t>cjm</w:t>
            </w:r>
          </w:p>
        </w:tc>
      </w:tr>
      <w:tr w:rsidR="00FB11E9"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69020617" w:rsidR="00FB11E9" w:rsidRPr="000F7351" w:rsidRDefault="00FB11E9" w:rsidP="00FB11E9">
            <w:pPr>
              <w:pStyle w:val="Tabletext"/>
            </w:pPr>
            <w:r w:rsidRPr="000F7351">
              <w:t xml:space="preserve">Cham, old </w:t>
            </w:r>
            <w:r w:rsidRPr="00E24F87">
              <w:rPr>
                <w:noProof/>
              </w:rPr>
              <w:t>(</w:t>
            </w:r>
            <w:r>
              <w:t>also</w:t>
            </w:r>
            <w:r w:rsidRPr="000F7351">
              <w:t xml:space="preserve"> known as “</w:t>
            </w:r>
            <w:r>
              <w:t xml:space="preserve">Old </w:t>
            </w:r>
            <w:r w:rsidRPr="000F7351">
              <w:t>Cam”)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56C80194" w:rsidR="00FB11E9" w:rsidRPr="000F7351" w:rsidRDefault="00FB11E9" w:rsidP="00FB11E9">
            <w:pPr>
              <w:pStyle w:val="Tabletext"/>
              <w:rPr>
                <w:noProof/>
              </w:rPr>
            </w:pPr>
            <w:r>
              <w:rPr>
                <w:noProof/>
              </w:rPr>
              <w:t>ocm</w:t>
            </w:r>
          </w:p>
        </w:tc>
      </w:tr>
      <w:tr w:rsidR="00FB11E9"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FB11E9" w:rsidRPr="000F7351" w:rsidRDefault="00FB11E9" w:rsidP="00FB11E9">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0432BDF3" w:rsidR="00FB11E9" w:rsidRPr="000F7351" w:rsidRDefault="00FB11E9" w:rsidP="00FB11E9">
            <w:pPr>
              <w:pStyle w:val="Tabletext"/>
              <w:rPr>
                <w:noProof/>
              </w:rPr>
            </w:pPr>
            <w:r w:rsidRPr="000F7351">
              <w:rPr>
                <w:noProof/>
              </w:rPr>
              <w:t>n</w:t>
            </w:r>
            <w:r w:rsidR="00C677AE">
              <w:rPr>
                <w:noProof/>
              </w:rPr>
              <w:t>ld</w:t>
            </w:r>
          </w:p>
        </w:tc>
      </w:tr>
      <w:tr w:rsidR="00FB11E9"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FB11E9" w:rsidRPr="000F7351" w:rsidRDefault="00FB11E9" w:rsidP="00FB11E9">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FB11E9" w:rsidRPr="000F7351" w:rsidRDefault="00FB11E9" w:rsidP="00FB11E9">
            <w:pPr>
              <w:pStyle w:val="Tabletext"/>
              <w:rPr>
                <w:noProof/>
              </w:rPr>
            </w:pPr>
            <w:r w:rsidRPr="000F7351">
              <w:rPr>
                <w:noProof/>
              </w:rPr>
              <w:t>eng</w:t>
            </w:r>
          </w:p>
        </w:tc>
      </w:tr>
      <w:tr w:rsidR="00FB11E9"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FB11E9" w:rsidRPr="000F7351" w:rsidRDefault="00FB11E9" w:rsidP="00FB11E9">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FB11E9" w:rsidRPr="000F7351" w:rsidRDefault="00FB11E9" w:rsidP="00FB11E9">
            <w:pPr>
              <w:pStyle w:val="Tabletext"/>
              <w:rPr>
                <w:noProof/>
              </w:rPr>
            </w:pPr>
            <w:r w:rsidRPr="000F7351">
              <w:rPr>
                <w:noProof/>
              </w:rPr>
              <w:t>fra</w:t>
            </w:r>
          </w:p>
        </w:tc>
      </w:tr>
      <w:tr w:rsidR="00FB11E9" w:rsidRPr="00DD7CCF" w14:paraId="6024216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565B0D" w14:textId="4EA0E2F7" w:rsidR="00FB11E9" w:rsidRPr="000F7351" w:rsidRDefault="00FB11E9" w:rsidP="00FB11E9">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EFAF48" w14:textId="3C2B1489" w:rsidR="00FB11E9" w:rsidRPr="000F7351" w:rsidRDefault="00FB11E9" w:rsidP="00FB11E9">
            <w:pPr>
              <w:pStyle w:val="Tabletext"/>
              <w:rPr>
                <w:noProof/>
              </w:rPr>
            </w:pPr>
            <w:r>
              <w:rPr>
                <w:noProof/>
              </w:rPr>
              <w:t>deu</w:t>
            </w:r>
          </w:p>
        </w:tc>
      </w:tr>
      <w:tr w:rsidR="00FB11E9"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FB11E9" w:rsidRPr="000F7351" w:rsidRDefault="00FB11E9" w:rsidP="00FB11E9">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FB11E9" w:rsidRPr="000F7351" w:rsidRDefault="00FB11E9" w:rsidP="00FB11E9">
            <w:pPr>
              <w:pStyle w:val="Tabletext"/>
              <w:rPr>
                <w:noProof/>
              </w:rPr>
            </w:pPr>
            <w:r w:rsidRPr="000F7351">
              <w:rPr>
                <w:noProof/>
              </w:rPr>
              <w:t>ind</w:t>
            </w:r>
          </w:p>
        </w:tc>
      </w:tr>
      <w:tr w:rsidR="00FB11E9"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FB11E9" w:rsidRPr="000F7351" w:rsidRDefault="00FB11E9" w:rsidP="00FB11E9">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FB11E9" w:rsidRPr="000F7351" w:rsidRDefault="00FB11E9" w:rsidP="00FB11E9">
            <w:pPr>
              <w:pStyle w:val="Tabletext"/>
              <w:rPr>
                <w:noProof/>
              </w:rPr>
            </w:pPr>
            <w:r w:rsidRPr="000F7351">
              <w:rPr>
                <w:noProof/>
              </w:rPr>
              <w:t>jpn</w:t>
            </w:r>
          </w:p>
        </w:tc>
      </w:tr>
      <w:tr w:rsidR="00FB11E9"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FB11E9" w:rsidRPr="000F7351" w:rsidRDefault="00FB11E9" w:rsidP="00FB11E9">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FB11E9" w:rsidRPr="000F7351" w:rsidRDefault="00FB11E9" w:rsidP="00FB11E9">
            <w:pPr>
              <w:pStyle w:val="Tabletext"/>
              <w:rPr>
                <w:noProof/>
              </w:rPr>
            </w:pPr>
            <w:r w:rsidRPr="000F7351">
              <w:rPr>
                <w:noProof/>
              </w:rPr>
              <w:t>jav</w:t>
            </w:r>
          </w:p>
        </w:tc>
      </w:tr>
      <w:tr w:rsidR="00FB11E9"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FB11E9" w:rsidRPr="000F7351" w:rsidRDefault="00FB11E9" w:rsidP="00FB11E9">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FB11E9" w:rsidRPr="000F7351" w:rsidRDefault="00FB11E9" w:rsidP="00FB11E9">
            <w:pPr>
              <w:pStyle w:val="Tabletext"/>
              <w:rPr>
                <w:noProof/>
              </w:rPr>
            </w:pPr>
            <w:r w:rsidRPr="000F7351">
              <w:rPr>
                <w:noProof/>
              </w:rPr>
              <w:t>kaw</w:t>
            </w:r>
          </w:p>
        </w:tc>
      </w:tr>
      <w:tr w:rsidR="00FB11E9"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FCFE818" w:rsidR="00FB11E9" w:rsidRPr="000F7351" w:rsidRDefault="00FB11E9" w:rsidP="00FB11E9">
            <w:pPr>
              <w:pStyle w:val="Tabletext"/>
            </w:pPr>
            <w:r w:rsidRPr="000F7351">
              <w:t>Kannada</w:t>
            </w:r>
            <w:r>
              <w:t>,</w:t>
            </w:r>
            <w:r w:rsidRPr="000F7351">
              <w:t xml:space="preserve"> </w:t>
            </w:r>
            <w:r>
              <w:t xml:space="preserve">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FB11E9" w:rsidRPr="000F7351" w:rsidRDefault="00FB11E9" w:rsidP="00FB11E9">
            <w:pPr>
              <w:pStyle w:val="Tabletext"/>
              <w:rPr>
                <w:noProof/>
              </w:rPr>
            </w:pPr>
            <w:r w:rsidRPr="000F7351">
              <w:rPr>
                <w:noProof/>
              </w:rPr>
              <w:t>kan</w:t>
            </w:r>
          </w:p>
        </w:tc>
      </w:tr>
      <w:tr w:rsidR="00FB11E9" w:rsidRPr="00DD7CCF" w14:paraId="1A7844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9F093" w14:textId="4FB6BC7B" w:rsidR="00FB11E9" w:rsidRPr="000F7351" w:rsidRDefault="00FB11E9" w:rsidP="00FB11E9">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F143E" w14:textId="41460803" w:rsidR="00FB11E9" w:rsidRPr="000F7351" w:rsidRDefault="00FB11E9" w:rsidP="00FB11E9">
            <w:pPr>
              <w:pStyle w:val="Tabletext"/>
              <w:rPr>
                <w:noProof/>
              </w:rPr>
            </w:pPr>
            <w:r>
              <w:rPr>
                <w:noProof/>
              </w:rPr>
              <w:t>xhm</w:t>
            </w:r>
          </w:p>
        </w:tc>
      </w:tr>
      <w:tr w:rsidR="00FB11E9"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FB11E9" w:rsidRPr="000F7351" w:rsidRDefault="00FB11E9" w:rsidP="00FB11E9">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FB11E9" w:rsidRPr="000F7351" w:rsidRDefault="00FB11E9" w:rsidP="00FB11E9">
            <w:pPr>
              <w:pStyle w:val="Tabletext"/>
              <w:rPr>
                <w:noProof/>
              </w:rPr>
            </w:pPr>
            <w:r w:rsidRPr="000F7351">
              <w:rPr>
                <w:noProof/>
              </w:rPr>
              <w:t>khm</w:t>
            </w:r>
          </w:p>
        </w:tc>
      </w:tr>
      <w:tr w:rsidR="00FB11E9"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FB11E9" w:rsidRPr="000F7351" w:rsidRDefault="00FB11E9" w:rsidP="00FB11E9">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5557F24B" w:rsidR="00FB11E9" w:rsidRPr="000F7351" w:rsidRDefault="00FB11E9" w:rsidP="00FB11E9">
            <w:pPr>
              <w:pStyle w:val="Tabletext"/>
              <w:rPr>
                <w:noProof/>
              </w:rPr>
            </w:pPr>
            <w:r>
              <w:rPr>
                <w:noProof/>
              </w:rPr>
              <w:t>okz</w:t>
            </w:r>
          </w:p>
        </w:tc>
      </w:tr>
      <w:tr w:rsidR="00FB11E9"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FB11E9" w:rsidRPr="000F7351" w:rsidRDefault="00FB11E9" w:rsidP="00FB11E9">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FB11E9" w:rsidRPr="000F7351" w:rsidRDefault="00FB11E9" w:rsidP="00FB11E9">
            <w:pPr>
              <w:pStyle w:val="Tabletext"/>
              <w:rPr>
                <w:noProof/>
              </w:rPr>
            </w:pPr>
            <w:r w:rsidRPr="000F7351">
              <w:rPr>
                <w:noProof/>
              </w:rPr>
              <w:t>zlm</w:t>
            </w:r>
          </w:p>
        </w:tc>
      </w:tr>
      <w:tr w:rsidR="00FB11E9"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FB11E9" w:rsidRPr="000F7351" w:rsidRDefault="00FB11E9" w:rsidP="00FB11E9">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1F8E3933" w:rsidR="00FB11E9" w:rsidRPr="000F7351" w:rsidRDefault="00FB11E9" w:rsidP="00FB11E9">
            <w:pPr>
              <w:pStyle w:val="Tabletext"/>
              <w:rPr>
                <w:noProof/>
              </w:rPr>
            </w:pPr>
            <w:r>
              <w:rPr>
                <w:noProof/>
              </w:rPr>
              <w:t>omy</w:t>
            </w:r>
          </w:p>
        </w:tc>
      </w:tr>
      <w:tr w:rsidR="00FB11E9"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FB11E9" w:rsidRPr="000F7351" w:rsidRDefault="00FB11E9" w:rsidP="00FB11E9">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FB11E9" w:rsidRPr="000F7351" w:rsidRDefault="00FB11E9" w:rsidP="00FB11E9">
            <w:pPr>
              <w:pStyle w:val="Tabletext"/>
              <w:rPr>
                <w:noProof/>
              </w:rPr>
            </w:pPr>
            <w:r w:rsidRPr="000F7351">
              <w:rPr>
                <w:noProof/>
              </w:rPr>
              <w:t>omx</w:t>
            </w:r>
          </w:p>
        </w:tc>
      </w:tr>
      <w:tr w:rsidR="00FB11E9"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FB11E9" w:rsidRPr="000F7351" w:rsidRDefault="00FB11E9" w:rsidP="00FB11E9">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FB11E9" w:rsidRPr="000F7351" w:rsidRDefault="00FB11E9" w:rsidP="00FB11E9">
            <w:pPr>
              <w:pStyle w:val="Tabletext"/>
              <w:rPr>
                <w:noProof/>
              </w:rPr>
            </w:pPr>
            <w:r w:rsidRPr="000F7351">
              <w:rPr>
                <w:noProof/>
              </w:rPr>
              <w:t>pli</w:t>
            </w:r>
          </w:p>
        </w:tc>
      </w:tr>
      <w:tr w:rsidR="00FB11E9"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FB11E9" w:rsidRPr="000F7351" w:rsidRDefault="00FB11E9" w:rsidP="00FB11E9">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FB11E9" w:rsidRPr="000F7351" w:rsidRDefault="00FB11E9" w:rsidP="00FB11E9">
            <w:pPr>
              <w:pStyle w:val="Tabletext"/>
              <w:rPr>
                <w:noProof/>
              </w:rPr>
            </w:pPr>
            <w:r w:rsidRPr="000F7351">
              <w:rPr>
                <w:noProof/>
              </w:rPr>
              <w:t>pra</w:t>
            </w:r>
          </w:p>
        </w:tc>
      </w:tr>
      <w:tr w:rsidR="00FB11E9"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FB11E9" w:rsidRPr="000F7351" w:rsidRDefault="00FB11E9" w:rsidP="00FB11E9">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FB11E9" w:rsidRPr="000F7351" w:rsidRDefault="00FB11E9" w:rsidP="00FB11E9">
            <w:pPr>
              <w:pStyle w:val="Tabletext"/>
              <w:rPr>
                <w:noProof/>
              </w:rPr>
            </w:pPr>
            <w:r w:rsidRPr="000F7351">
              <w:rPr>
                <w:noProof/>
              </w:rPr>
              <w:t>pyx</w:t>
            </w:r>
          </w:p>
        </w:tc>
      </w:tr>
      <w:tr w:rsidR="00FB11E9"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FB11E9" w:rsidRPr="000F7351" w:rsidRDefault="00FB11E9" w:rsidP="00FB11E9">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FB11E9" w:rsidRPr="000F7351" w:rsidRDefault="00FB11E9" w:rsidP="00FB11E9">
            <w:pPr>
              <w:pStyle w:val="Tabletext"/>
              <w:rPr>
                <w:noProof/>
              </w:rPr>
            </w:pPr>
            <w:r w:rsidRPr="000F7351">
              <w:rPr>
                <w:noProof/>
              </w:rPr>
              <w:t>san</w:t>
            </w:r>
          </w:p>
        </w:tc>
      </w:tr>
      <w:tr w:rsidR="00FB11E9" w:rsidRPr="00DD7CCF" w14:paraId="2277A94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B5EE2E" w14:textId="7BB02414" w:rsidR="00FB11E9" w:rsidRPr="000F7351" w:rsidRDefault="00FB11E9" w:rsidP="00FB11E9">
            <w:pPr>
              <w:pStyle w:val="Tabletext"/>
            </w:pPr>
            <w:r>
              <w:t>Sasak</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7F29E9" w14:textId="395809C2" w:rsidR="00FB11E9" w:rsidRPr="000F7351" w:rsidRDefault="00FB11E9" w:rsidP="00FB11E9">
            <w:pPr>
              <w:pStyle w:val="Tabletext"/>
              <w:rPr>
                <w:noProof/>
              </w:rPr>
            </w:pPr>
            <w:r>
              <w:rPr>
                <w:noProof/>
              </w:rPr>
              <w:t>sas</w:t>
            </w:r>
          </w:p>
        </w:tc>
      </w:tr>
      <w:tr w:rsidR="00FB11E9"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FB11E9" w:rsidRPr="000F7351" w:rsidRDefault="00FB11E9" w:rsidP="00FB11E9">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5D324353" w:rsidR="00FB11E9" w:rsidRPr="000F7351" w:rsidRDefault="00FB11E9" w:rsidP="00FB11E9">
            <w:pPr>
              <w:pStyle w:val="Tabletext"/>
              <w:rPr>
                <w:noProof/>
              </w:rPr>
            </w:pPr>
            <w:r>
              <w:rPr>
                <w:noProof/>
              </w:rPr>
              <w:t>osn</w:t>
            </w:r>
          </w:p>
        </w:tc>
      </w:tr>
      <w:tr w:rsidR="00FB11E9" w:rsidRPr="00DD7CCF" w14:paraId="58CD52F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6E9E67" w14:textId="19DC0A5E" w:rsidR="00FB11E9" w:rsidRPr="000F7351" w:rsidRDefault="00FB11E9" w:rsidP="00FB11E9">
            <w:pPr>
              <w:pStyle w:val="Tabletext"/>
            </w:pPr>
            <w:r>
              <w:lastRenderedPageBreak/>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BFA943" w14:textId="330CDF70" w:rsidR="00FB11E9" w:rsidRDefault="00FB11E9" w:rsidP="00FB11E9">
            <w:pPr>
              <w:pStyle w:val="Tabletext"/>
              <w:rPr>
                <w:noProof/>
              </w:rPr>
            </w:pPr>
            <w:r>
              <w:rPr>
                <w:noProof/>
              </w:rPr>
              <w:t>tgl</w:t>
            </w:r>
          </w:p>
        </w:tc>
      </w:tr>
      <w:tr w:rsidR="00FB11E9"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0C54D43F" w:rsidR="00FB11E9" w:rsidRPr="000F7351" w:rsidRDefault="00FB11E9" w:rsidP="00FB11E9">
            <w:pPr>
              <w:pStyle w:val="Tabletext"/>
            </w:pPr>
            <w:r w:rsidRPr="000F7351">
              <w:t>Tamil</w:t>
            </w:r>
            <w:r>
              <w:t>, old or</w:t>
            </w:r>
            <w:r w:rsidRPr="000F7351">
              <w:t xml:space="preserv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FB11E9" w:rsidRPr="000F7351" w:rsidRDefault="00FB11E9" w:rsidP="00FB11E9">
            <w:pPr>
              <w:pStyle w:val="Tabletext"/>
              <w:rPr>
                <w:noProof/>
              </w:rPr>
            </w:pPr>
            <w:r w:rsidRPr="000F7351">
              <w:rPr>
                <w:noProof/>
              </w:rPr>
              <w:t>tam</w:t>
            </w:r>
          </w:p>
        </w:tc>
      </w:tr>
      <w:tr w:rsidR="00FB11E9"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551422F" w:rsidR="00FB11E9" w:rsidRPr="000F7351" w:rsidRDefault="00FB11E9" w:rsidP="00FB11E9">
            <w:pPr>
              <w:pStyle w:val="Tabletext"/>
            </w:pPr>
            <w:r w:rsidRPr="000F7351">
              <w:t>Telugu</w:t>
            </w:r>
            <w:r>
              <w:t xml:space="preserve">, 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FB11E9" w:rsidRPr="000F7351" w:rsidRDefault="00FB11E9" w:rsidP="00FB11E9">
            <w:pPr>
              <w:pStyle w:val="Tabletext"/>
              <w:rPr>
                <w:noProof/>
              </w:rPr>
            </w:pPr>
            <w:r w:rsidRPr="000F7351">
              <w:rPr>
                <w:noProof/>
              </w:rPr>
              <w:t>tel</w:t>
            </w:r>
          </w:p>
        </w:tc>
      </w:tr>
      <w:tr w:rsidR="00C76203" w:rsidRPr="00DD7CCF" w14:paraId="04E2B81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26D43B2" w14:textId="7C26819A" w:rsidR="00C76203" w:rsidRPr="000F7351" w:rsidRDefault="00C76203" w:rsidP="00FB11E9">
            <w:pPr>
              <w:pStyle w:val="Tabletext"/>
            </w:pPr>
            <w:r>
              <w:t>Thai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CAD88F" w14:textId="456D8BD8" w:rsidR="00C76203" w:rsidRPr="000F7351" w:rsidRDefault="00C76203" w:rsidP="00FB11E9">
            <w:pPr>
              <w:pStyle w:val="Tabletext"/>
              <w:rPr>
                <w:noProof/>
              </w:rPr>
            </w:pPr>
            <w:r>
              <w:rPr>
                <w:noProof/>
              </w:rPr>
              <w:t>tha</w:t>
            </w:r>
          </w:p>
        </w:tc>
      </w:tr>
      <w:tr w:rsidR="00FB11E9"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FB11E9" w:rsidRPr="000F7351" w:rsidRDefault="00FB11E9" w:rsidP="00FB11E9">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FB11E9" w:rsidRPr="000F7351" w:rsidRDefault="00FB11E9" w:rsidP="00FB11E9">
            <w:pPr>
              <w:pStyle w:val="Tabletext"/>
              <w:rPr>
                <w:noProof/>
              </w:rPr>
            </w:pPr>
            <w:r w:rsidRPr="000F7351">
              <w:rPr>
                <w:noProof/>
              </w:rPr>
              <w:t>vie</w:t>
            </w:r>
          </w:p>
        </w:tc>
      </w:tr>
    </w:tbl>
    <w:p w14:paraId="430094EB" w14:textId="6EB8A92E" w:rsidR="00C02B8C" w:rsidRPr="00DD7CCF" w:rsidRDefault="004D2E67">
      <w:pPr>
        <w:pStyle w:val="Cmsor1"/>
        <w:numPr>
          <w:ilvl w:val="0"/>
          <w:numId w:val="8"/>
        </w:numPr>
      </w:pPr>
      <w:bookmarkStart w:id="994" w:name="_jalh6cgsei8" w:colFirst="0" w:colLast="0"/>
      <w:bookmarkStart w:id="995" w:name="_Ref43990834"/>
      <w:bookmarkStart w:id="996" w:name="_Toc182838442"/>
      <w:bookmarkEnd w:id="994"/>
      <w:r w:rsidRPr="00DD7CCF">
        <w:lastRenderedPageBreak/>
        <w:t xml:space="preserve">Titling </w:t>
      </w:r>
      <w:r w:rsidR="006733B4" w:rsidRPr="00DD7CCF">
        <w:t>conventions</w:t>
      </w:r>
      <w:bookmarkEnd w:id="995"/>
      <w:bookmarkEnd w:id="996"/>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35EC072" w:rsidR="00C02B8C" w:rsidRPr="00DD7CCF" w:rsidRDefault="004D2E67" w:rsidP="00DD7CCF">
      <w:pPr>
        <w:pStyle w:val="Lista2"/>
      </w:pPr>
      <w:r w:rsidRPr="00DD7CCF">
        <w:t>in cases where established names in a corpus follow significantly varying models, so that the need for some harmoni</w:t>
      </w:r>
      <w:r w:rsidR="00C677AE">
        <w:t>s</w:t>
      </w:r>
      <w:r w:rsidRPr="00DD7CCF">
        <w:t>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pPr>
        <w:numPr>
          <w:ilvl w:val="0"/>
          <w:numId w:val="5"/>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pPr>
        <w:numPr>
          <w:ilvl w:val="1"/>
          <w:numId w:val="6"/>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Sobhamerta for </w:t>
      </w:r>
      <w:r w:rsidRPr="005D2B22">
        <w:rPr>
          <w:rStyle w:val="Foreign"/>
        </w:rPr>
        <w:t>śobhāmr̥ta</w:t>
      </w:r>
      <w:r w:rsidRPr="00DD7CCF">
        <w:t>), and for further guidance, see Damais 1952: 6-9</w:t>
      </w:r>
    </w:p>
    <w:p w14:paraId="40301E03" w14:textId="77777777" w:rsidR="00C02B8C" w:rsidRPr="00DD7CCF" w:rsidRDefault="004D2E67">
      <w:pPr>
        <w:numPr>
          <w:ilvl w:val="1"/>
          <w:numId w:val="6"/>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“Vedānteśvara temple pillars”, etc.</w:t>
      </w:r>
    </w:p>
    <w:p w14:paraId="3762B8D0" w14:textId="77777777" w:rsidR="00C02B8C" w:rsidRPr="00DD7CCF" w:rsidRDefault="004D2E67">
      <w:pPr>
        <w:numPr>
          <w:ilvl w:val="1"/>
          <w:numId w:val="6"/>
        </w:numPr>
        <w:ind w:left="567" w:hanging="283"/>
      </w:pPr>
      <w:r w:rsidRPr="00DD7CCF">
        <w:t>based on custody: a reference to the place or institution where the support is currently kept. E.g. BBRAS plates of Dhruvasena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pPr>
        <w:numPr>
          <w:ilvl w:val="0"/>
          <w:numId w:val="5"/>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“Raktamālā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pPr>
        <w:numPr>
          <w:ilvl w:val="0"/>
          <w:numId w:val="5"/>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pPr>
        <w:numPr>
          <w:ilvl w:val="0"/>
          <w:numId w:val="5"/>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r w:rsidRPr="00DD7CCF">
        <w:t xml:space="preserve">Raktamālā grant of the time of Budhagupta, year 159 </w:t>
      </w:r>
      <w:r w:rsidRPr="00E24F87">
        <w:rPr>
          <w:noProof/>
        </w:rPr>
        <w:t>(</w:t>
      </w:r>
      <w:r w:rsidRPr="00DD7CCF">
        <w:t>internal place, type, reigning ruler, date)</w:t>
      </w:r>
    </w:p>
    <w:p w14:paraId="4626D43E" w14:textId="77777777" w:rsidR="00C02B8C" w:rsidRPr="00DD7CCF" w:rsidRDefault="004D2E67" w:rsidP="00DD7CCF">
      <w:pPr>
        <w:pStyle w:val="Lista2"/>
      </w:pPr>
      <w:r w:rsidRPr="00DD7CCF">
        <w:t xml:space="preserve">Vallam, Vedānteśvara temple pillars, foundation by Kantacēṉaṉ of the time of Mahendravarman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r w:rsidRPr="00DD7CCF">
        <w:t xml:space="preserve">Uttiramērūr, Sundaravaradaperumāḷ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r w:rsidRPr="00DD7CCF">
        <w:t xml:space="preserve">Uttiramērūr, Vaikuṇṭhaperumāḷ temple, larger platform, southern base, inscription of the time of Dantivarman,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r w:rsidRPr="00DD7CCF">
        <w:t>Gunung Wukir stele of Sañjaya</w:t>
      </w:r>
    </w:p>
    <w:p w14:paraId="227FD9EF" w14:textId="77777777" w:rsidR="00C02B8C" w:rsidRPr="00DD7CCF" w:rsidRDefault="004D2E67" w:rsidP="00DD7CCF">
      <w:pPr>
        <w:pStyle w:val="Lista2"/>
      </w:pPr>
      <w:r w:rsidRPr="00DD7CCF">
        <w:t>Hampran dedication of Bhānu</w:t>
      </w:r>
    </w:p>
    <w:p w14:paraId="1DD87420" w14:textId="3296C8AC" w:rsidR="00C02B8C" w:rsidRPr="008608D1" w:rsidRDefault="004D2E67">
      <w:pPr>
        <w:pStyle w:val="Cmsor1"/>
        <w:numPr>
          <w:ilvl w:val="0"/>
          <w:numId w:val="8"/>
        </w:numPr>
      </w:pPr>
      <w:bookmarkStart w:id="997" w:name="_fkfiw4gv3nvf" w:colFirst="0" w:colLast="0"/>
      <w:bookmarkStart w:id="998" w:name="_Ref43988536"/>
      <w:bookmarkStart w:id="999" w:name="_Toc182838443"/>
      <w:bookmarkEnd w:id="997"/>
      <w:r w:rsidRPr="008608D1">
        <w:lastRenderedPageBreak/>
        <w:t xml:space="preserve">Normalisation </w:t>
      </w:r>
      <w:bookmarkEnd w:id="998"/>
      <w:r w:rsidR="006733B4">
        <w:t>suggestions</w:t>
      </w:r>
      <w:bookmarkEnd w:id="999"/>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10EB4991"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4D1F94">
        <w:t>6.1.4</w:t>
      </w:r>
      <w:r w:rsidR="009A6168" w:rsidRPr="00DD7CCF">
        <w:fldChar w:fldCharType="end"/>
      </w:r>
      <w:r w:rsidRPr="00DD7CCF">
        <w:t xml:space="preserve"> overrule the suggestions listed below</w:t>
      </w:r>
    </w:p>
    <w:p w14:paraId="56F05FA9" w14:textId="077C9B20" w:rsidR="00177FFC" w:rsidRPr="00DD7CCF" w:rsidRDefault="00177FFC" w:rsidP="00177FFC">
      <w:pPr>
        <w:pStyle w:val="Kpalrs"/>
      </w:pPr>
      <w:r>
        <w:t xml:space="preserve">Table </w:t>
      </w:r>
      <w:fldSimple w:instr=" SEQ Table \* ARABIC ">
        <w:r w:rsidR="004D1F94">
          <w:rPr>
            <w:noProof/>
          </w:rPr>
          <w:t>10</w:t>
        </w:r>
      </w:fldSimple>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6B5499">
              <w:rPr>
                <w:rStyle w:val="Lbjegyzet-hivatkozs"/>
              </w:rPr>
              <w:footnoteReference w:id="89"/>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expected nasal+stop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6B5499">
              <w:rPr>
                <w:rStyle w:val="Lbjegyzet-hivatkozs"/>
              </w:rPr>
              <w:footnoteReference w:id="90"/>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6871CF17" w14:textId="76D21B1D" w:rsidR="00DA0006" w:rsidRDefault="00DA0006" w:rsidP="00DA0006">
      <w:pPr>
        <w:pStyle w:val="Cmsor1"/>
        <w:numPr>
          <w:ilvl w:val="0"/>
          <w:numId w:val="8"/>
        </w:numPr>
      </w:pPr>
      <w:bookmarkStart w:id="1000" w:name="_Toc182838444"/>
      <w:r>
        <w:lastRenderedPageBreak/>
        <w:t>Creating DHARMA editions from other editions</w:t>
      </w:r>
      <w:bookmarkEnd w:id="1000"/>
    </w:p>
    <w:p w14:paraId="0FA903CA" w14:textId="2A0D8CD6" w:rsidR="00DA0006" w:rsidRPr="00DA0006" w:rsidRDefault="00DA0006" w:rsidP="00DA0006">
      <w:r>
        <w:t>@if reintegrating a version of App. G from the GDOC (Assimilating previous corpora), then make that one section and add another section on working with just a printed edition, collecting the relevant instructions and pointing to them or pointing from the place of their discussion to here.</w:t>
      </w:r>
    </w:p>
    <w:p w14:paraId="52CD34C9" w14:textId="77777777" w:rsidR="00C02B8C" w:rsidRPr="00DD7CCF" w:rsidRDefault="00C02B8C" w:rsidP="00920D08"/>
    <w:p w14:paraId="256EF73C" w14:textId="77777777" w:rsidR="00C02B8C" w:rsidRPr="00DD7CCF" w:rsidRDefault="004D2E67" w:rsidP="00A15C19">
      <w:pPr>
        <w:pStyle w:val="Cmsor1"/>
        <w:numPr>
          <w:ilvl w:val="0"/>
          <w:numId w:val="0"/>
        </w:numPr>
      </w:pPr>
      <w:bookmarkStart w:id="1001" w:name="_td0xcb1s1fvx" w:colFirst="0" w:colLast="0"/>
      <w:bookmarkStart w:id="1002" w:name="_Toc182838445"/>
      <w:bookmarkEnd w:id="1001"/>
      <w:r w:rsidRPr="00DD7CCF">
        <w:lastRenderedPageBreak/>
        <w:t>References</w:t>
      </w:r>
      <w:bookmarkEnd w:id="1002"/>
    </w:p>
    <w:p w14:paraId="2D0F8813" w14:textId="77777777" w:rsidR="00C02B8C" w:rsidRPr="00DD7CCF" w:rsidRDefault="004D2E67" w:rsidP="006E2C5C">
      <w:pPr>
        <w:pStyle w:val="Irodalomjegyzk"/>
      </w:pPr>
      <w:r w:rsidRPr="00DD7CCF">
        <w:t xml:space="preserve">Apte, Vaman Shivaram. 1957. </w:t>
      </w:r>
      <w:r w:rsidRPr="00DD7CCF">
        <w:rPr>
          <w:rStyle w:val="Foreign"/>
        </w:rPr>
        <w:t>Revised and enlarged edition of Prin. V. S. Apte's The practical Sanskrit-English dictionary</w:t>
      </w:r>
      <w:r w:rsidRPr="00DD7CCF">
        <w:t>. Edited by P. K. Gode and C. G. Karve. Poona: Prasad Prakashan.</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4F62C511" w14:textId="3B3DBC31" w:rsidR="00D30A51" w:rsidRDefault="00D30A51" w:rsidP="006E2C5C">
      <w:pPr>
        <w:pStyle w:val="Irodalomjegyzk"/>
      </w:pPr>
      <w:r w:rsidRPr="00D30A51">
        <w:t>Balogh, Dániel, and Arlo Griffiths. 2020</w:t>
      </w:r>
      <w:r w:rsidR="00624516">
        <w:t>a</w:t>
      </w:r>
      <w:r w:rsidRPr="00D30A51">
        <w:t>. ‘DHARMA Transliteration Guide’. Project documentation. Paris; Berlin: Centre d’Études de l’Inde et de l’Asie du Sud; École française d’Extrême-Orient; Humboldt-Universität.</w:t>
      </w:r>
    </w:p>
    <w:p w14:paraId="36022B6D" w14:textId="4A6980A3" w:rsidR="00624516" w:rsidRDefault="00624516" w:rsidP="006E2C5C">
      <w:pPr>
        <w:pStyle w:val="Irodalomjegyzk"/>
      </w:pPr>
      <w:r w:rsidRPr="00624516">
        <w:t>Balogh, Dániel, and Arlo Griffiths. 2020</w:t>
      </w:r>
      <w:r>
        <w:t>b</w:t>
      </w:r>
      <w:r w:rsidRPr="00624516">
        <w:t>. ‘DHARMA Encoding Guide for Diplomatic Editions’. Project documentation version 1. Paris, Berlin: Centre d’Études de l’Inde et de l’Asie du Sud; École française d’Extrême-Orient; Humboldt-Universität.</w:t>
      </w:r>
    </w:p>
    <w:p w14:paraId="1025B346" w14:textId="6D6EFD49" w:rsidR="00C02B8C" w:rsidRPr="00AB6AAB"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xml:space="preserve">. </w:t>
      </w:r>
      <w:hyperlink r:id="rId82" w:history="1">
        <w:r w:rsidR="00AB6AAB" w:rsidRPr="00AB6AAB">
          <w:t>http://dh.obdurodon.org/what-is-xml.xhtml</w:t>
        </w:r>
      </w:hyperlink>
      <w:r w:rsidR="00AB6AAB" w:rsidRPr="00AB6AAB">
        <w:t xml:space="preserve"> </w:t>
      </w:r>
    </w:p>
    <w:p w14:paraId="115B4432" w14:textId="1DA3CFDF"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Feraudi-Gruénais, 101–18. Lanham: Lexington Books. </w:t>
      </w:r>
      <w:hyperlink r:id="rId83">
        <w:r w:rsidRPr="00DD7CCF">
          <w:t>http://www.stoa.org/wordpress/wp-content/uploads/2010/09/Chapter05_EpiDoc_Bodard.pdf</w:t>
        </w:r>
      </w:hyperlink>
    </w:p>
    <w:p w14:paraId="7553FBBE" w14:textId="77777777" w:rsidR="00C02B8C" w:rsidRPr="00DD7CCF" w:rsidRDefault="004D2E67" w:rsidP="006E2C5C">
      <w:pPr>
        <w:pStyle w:val="Irodalomjegyzk"/>
      </w:pPr>
      <w:r w:rsidRPr="00DD7CCF">
        <w:t xml:space="preserve">Colebrooke, Henry Thomas. 1873. </w:t>
      </w:r>
      <w:r w:rsidRPr="00DD7CCF">
        <w:rPr>
          <w:rStyle w:val="Foreign"/>
        </w:rPr>
        <w:t>Miscellaneous Essays</w:t>
      </w:r>
      <w:r w:rsidRPr="00DD7CCF">
        <w:t>. Vol. 3. London: Trübner.</w:t>
      </w:r>
    </w:p>
    <w:p w14:paraId="31ED901A" w14:textId="5D91641C" w:rsidR="00C02B8C" w:rsidRPr="00DD7CCF" w:rsidRDefault="004D2E67" w:rsidP="006E2C5C">
      <w:pPr>
        <w:pStyle w:val="Irodalomjegyzk"/>
      </w:pPr>
      <w:r w:rsidRPr="00DD7CCF">
        <w:t xml:space="preserve">Damais, Louis-Charles. 1952. ‘Études d’épigraphie indonésienne, III: liste des principales inscriptions datées de l’Indonésie’. Bulletin de l’École française d’Extrême-Orient 46 </w:t>
      </w:r>
      <w:r w:rsidRPr="00E24F87">
        <w:rPr>
          <w:noProof/>
        </w:rPr>
        <w:t>(</w:t>
      </w:r>
      <w:r w:rsidRPr="00DD7CCF">
        <w:t>1): 1–105.</w:t>
      </w:r>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3D94C229" w14:textId="7707C3D7" w:rsidR="00D30A51" w:rsidRDefault="00D30A51" w:rsidP="006E2C5C">
      <w:pPr>
        <w:pStyle w:val="Irodalomjegyzk"/>
      </w:pPr>
      <w:r w:rsidRPr="00D30A51">
        <w:t>Griffiths, Arlo, and Axelle Janiak. 2023. ‘DHARMA Encoding Guide for Critical Editions’. Paris: École française d’Extrême-Orient ; CASE - Centre Asie du Sud-Est ; CESAH - Centre d’études sud asiatiques et himalayennes.</w:t>
      </w:r>
    </w:p>
    <w:p w14:paraId="6F58237D" w14:textId="776A2184"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7E066910" w:rsidR="00C02B8C" w:rsidRPr="00DD7CCF" w:rsidRDefault="004D2E67" w:rsidP="006E2C5C">
      <w:pPr>
        <w:pStyle w:val="Irodalomjegyzk"/>
      </w:pPr>
      <w:r w:rsidRPr="00DD7CCF">
        <w:t xml:space="preserve">Roueché, Charlotte and Julia Flanders. </w:t>
      </w:r>
      <w:r w:rsidRPr="00DD7CCF">
        <w:rPr>
          <w:rStyle w:val="Foreign"/>
        </w:rPr>
        <w:t>The Gentle Introduction to Mark-up for Epigraphers</w:t>
      </w:r>
      <w:r w:rsidRPr="00DD7CCF">
        <w:t xml:space="preserve">, </w:t>
      </w:r>
      <w:hyperlink r:id="rId84">
        <w:r w:rsidRPr="00DD7CCF">
          <w:t>http://www.stoa.org/epidoc/gl/latest/intro-eps.html</w:t>
        </w:r>
      </w:hyperlink>
    </w:p>
    <w:p w14:paraId="7E04D9B8" w14:textId="3C4059D8" w:rsidR="00644243" w:rsidRDefault="00644243" w:rsidP="001A239F">
      <w:pPr>
        <w:pStyle w:val="Irodalomjegyzk"/>
      </w:pPr>
      <w:r w:rsidRPr="00644243">
        <w:t xml:space="preserve">Salomon, Richard. 1998. </w:t>
      </w:r>
      <w:r w:rsidRPr="00644243">
        <w:rPr>
          <w:rStyle w:val="Foreign"/>
        </w:rPr>
        <w:t>Indian Epigraphy: A Guide to the Study of Inscriptions in Sanskrit, Prakrit, and the Other Indo-Aryan Languages.</w:t>
      </w:r>
      <w:r w:rsidRPr="00644243">
        <w:t xml:space="preserve"> New York, Oxford: Oxford University Press.</w:t>
      </w:r>
    </w:p>
    <w:p w14:paraId="187FD458" w14:textId="3FEC37E4" w:rsidR="00AB6AAB" w:rsidRDefault="00AB6AAB" w:rsidP="001A239F">
      <w:pPr>
        <w:pStyle w:val="Irodalomjegyzk"/>
      </w:pPr>
      <w:r w:rsidRPr="00AB6AAB">
        <w:t xml:space="preserve">TEI Consortium, eds. </w:t>
      </w:r>
      <w:r>
        <w:t xml:space="preserve">2023. </w:t>
      </w:r>
      <w:r w:rsidRPr="00AB6AAB">
        <w:rPr>
          <w:i/>
          <w:iCs/>
        </w:rPr>
        <w:t>TEI P5: Guidelines for Electronic Text Encoding and Interchange.</w:t>
      </w:r>
      <w:r w:rsidRPr="00AB6AAB">
        <w:t xml:space="preserve"> Version </w:t>
      </w:r>
      <w:r>
        <w:t>4.6.0,</w:t>
      </w:r>
      <w:r w:rsidRPr="00AB6AAB">
        <w:t xml:space="preserve"> </w:t>
      </w:r>
      <w:r>
        <w:t>last updated 4 April 2023, accessed November-December 2023</w:t>
      </w:r>
      <w:r w:rsidRPr="00AB6AAB">
        <w:t>. TEI Consortium.</w:t>
      </w:r>
      <w:r w:rsidRPr="00AD56A0">
        <w:t xml:space="preserve"> </w:t>
      </w:r>
      <w:hyperlink r:id="rId85" w:history="1">
        <w:r w:rsidR="00AD56A0" w:rsidRPr="00AD56A0">
          <w:t>http://www.tei-c.org/Guidelines/P5/</w:t>
        </w:r>
      </w:hyperlink>
      <w:r w:rsidR="00AD56A0" w:rsidRPr="00AD56A0">
        <w:t xml:space="preserve"> </w:t>
      </w:r>
    </w:p>
    <w:p w14:paraId="43477E70" w14:textId="2CDF95BA" w:rsidR="004D145A" w:rsidRDefault="004D2E67" w:rsidP="001A239F">
      <w:pPr>
        <w:pStyle w:val="Irodalomjegyzk"/>
      </w:pPr>
      <w:r w:rsidRPr="00DD7CCF">
        <w:t xml:space="preserve">Velankar, Hari Damodar. 1949. </w:t>
      </w:r>
      <w:r w:rsidRPr="00DD7CCF">
        <w:rPr>
          <w:rStyle w:val="Foreign"/>
        </w:rPr>
        <w:t>Jayadāman A Collection of Ancient Texts on Sanskrit Prosody and a Classified List of Sanskrit Metres with an Alphabetical Index</w:t>
      </w:r>
      <w:r w:rsidRPr="00DD7CCF">
        <w:t>. Haritoṣamālā 1. Bombay: Haritosha Samiti.</w:t>
      </w:r>
    </w:p>
    <w:p w14:paraId="54819266" w14:textId="38854659" w:rsidR="001E1C88" w:rsidRPr="004D145A" w:rsidRDefault="001E1C88" w:rsidP="001A239F">
      <w:pPr>
        <w:pStyle w:val="Irodalomjegyzk"/>
      </w:pPr>
      <w:r w:rsidRPr="001E1C88">
        <w:t xml:space="preserve">Warder, Anthony Kennedy. 1967. </w:t>
      </w:r>
      <w:r w:rsidRPr="001E1C88">
        <w:rPr>
          <w:i/>
          <w:iCs/>
        </w:rPr>
        <w:t>Pali Metre: A Contribution to the History of Indian Literature.</w:t>
      </w:r>
      <w:r w:rsidRPr="001E1C88">
        <w:t xml:space="preserve"> London: The Pali Text Society.</w:t>
      </w:r>
    </w:p>
    <w:sectPr w:rsidR="001E1C88" w:rsidRPr="004D145A" w:rsidSect="00ED5D46">
      <w:footerReference w:type="even" r:id="rId86"/>
      <w:footerReference w:type="default" r:id="rId87"/>
      <w:pgSz w:w="11906" w:h="16838" w:code="9"/>
      <w:pgMar w:top="1134" w:right="1134" w:bottom="1134" w:left="1134" w:header="709" w:footer="709"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1" w:author="Dániel Balogh [2]" w:date="2024-11-01T11:23:00Z" w:initials="DB">
    <w:p w14:paraId="6694CF50" w14:textId="650B046C" w:rsidR="00AD0920" w:rsidRDefault="00AD0920">
      <w:pPr>
        <w:pStyle w:val="Jegyzetszveg"/>
      </w:pPr>
      <w:r>
        <w:rPr>
          <w:rStyle w:val="Jegyzethivatkozs"/>
        </w:rPr>
        <w:annotationRef/>
      </w:r>
      <w:r>
        <w:t>check, is that still so?</w:t>
      </w:r>
    </w:p>
  </w:comment>
  <w:comment w:id="39" w:author="Dániel Balogh" w:date="2023-10-31T17:03:00Z" w:initials="DB">
    <w:p w14:paraId="42101D05" w14:textId="77777777" w:rsidR="00AD0920" w:rsidRDefault="00AD0920">
      <w:pPr>
        <w:pStyle w:val="Jegyzetszveg"/>
      </w:pPr>
      <w:r>
        <w:rPr>
          <w:rStyle w:val="Jegyzethivatkozs"/>
        </w:rPr>
        <w:annotationRef/>
      </w:r>
      <w:r>
        <w:t>Do we want to retain this for the next release? Does anyone read this? We’ve already referred to XML introductory literature from the most basic to pretty advanced.</w:t>
      </w:r>
    </w:p>
    <w:p w14:paraId="78F7D671" w14:textId="32847B77" w:rsidR="00AD0920" w:rsidRDefault="00AD0920">
      <w:pPr>
        <w:pStyle w:val="Jegyzetszveg"/>
      </w:pPr>
      <w:r>
        <w:t>If retain, ask Michaël to read and improve?</w:t>
      </w:r>
    </w:p>
  </w:comment>
  <w:comment w:id="44" w:author="Dániel Balogh [2]" w:date="2023-11-03T15:35:00Z" w:initials="DB">
    <w:p w14:paraId="004C2435" w14:textId="53E27F0F" w:rsidR="00AD0920" w:rsidRDefault="00AD0920">
      <w:pPr>
        <w:pStyle w:val="Jegyzetszveg"/>
      </w:pPr>
      <w:r>
        <w:rPr>
          <w:rStyle w:val="Jegyzethivatkozs"/>
        </w:rPr>
        <w:annotationRef/>
      </w:r>
      <w:r>
        <w:t>As for 1.3.3: do we want to retain this or can we now assume that participants have the basic idea?</w:t>
      </w:r>
    </w:p>
  </w:comment>
  <w:comment w:id="82" w:author="Dániel Balogh [2]" w:date="2023-11-03T16:44:00Z" w:initials="DB">
    <w:p w14:paraId="3BFC8A99" w14:textId="386A11EE" w:rsidR="00AD0920" w:rsidRDefault="00AD0920">
      <w:pPr>
        <w:pStyle w:val="Jegyzetszveg"/>
      </w:pPr>
      <w:r>
        <w:rPr>
          <w:rStyle w:val="Jegyzethivatkozs"/>
        </w:rPr>
        <w:annotationRef/>
      </w:r>
      <w:r>
        <w:t>Reconsider getting rid of &lt;ab&gt; altogether and just using &lt;p&gt; all the time?</w:t>
      </w:r>
    </w:p>
  </w:comment>
  <w:comment w:id="98" w:author="Dániel Balogh [2]" w:date="2024-11-04T11:26:00Z" w:initials="DB">
    <w:p w14:paraId="4776A672" w14:textId="77777777" w:rsidR="00AD0920" w:rsidRDefault="00AD0920">
      <w:pPr>
        <w:pStyle w:val="Jegyzetszveg"/>
      </w:pPr>
      <w:r>
        <w:rPr>
          <w:rStyle w:val="Jegyzethivatkozs"/>
        </w:rPr>
        <w:annotationRef/>
      </w:r>
      <w:r>
        <w:t xml:space="preserve">Get rid of this? </w:t>
      </w:r>
    </w:p>
    <w:p w14:paraId="3D514E43" w14:textId="77777777" w:rsidR="00AD0920" w:rsidRDefault="00AD0920">
      <w:pPr>
        <w:pStyle w:val="Jegyzetszveg"/>
      </w:pPr>
      <w:hyperlink r:id="rId1" w:history="1">
        <w:r w:rsidRPr="00CB2E26">
          <w:rPr>
            <w:rStyle w:val="Hiperhivatkozs"/>
          </w:rPr>
          <w:t>https://github.com/erc-dharma/project-documentation/issues/335</w:t>
        </w:r>
      </w:hyperlink>
      <w:r>
        <w:t xml:space="preserve"> </w:t>
      </w:r>
    </w:p>
    <w:p w14:paraId="4F5C8E94" w14:textId="2CAF48E8" w:rsidR="00AD0920" w:rsidRDefault="00AD0920">
      <w:pPr>
        <w:pStyle w:val="Jegyzetszveg"/>
      </w:pPr>
      <w:r>
        <w:t>don’t forget changelog if deleting</w:t>
      </w:r>
    </w:p>
  </w:comment>
  <w:comment w:id="109" w:author="Dániel Balogh [2]" w:date="2024-11-04T11:43:00Z" w:initials="DB">
    <w:p w14:paraId="1C1EB8DD" w14:textId="7EFA6695" w:rsidR="00AD0920" w:rsidRDefault="00AD0920" w:rsidP="00C54CEA">
      <w:pPr>
        <w:pStyle w:val="Jegyzetszveg"/>
      </w:pPr>
      <w:r>
        <w:rPr>
          <w:rStyle w:val="Jegyzethivatkozs"/>
        </w:rPr>
        <w:annotationRef/>
      </w:r>
      <w:r>
        <w:t xml:space="preserve"> but need to decide what happens to the rest of Appendix 3, especially Tamil metres</w:t>
      </w:r>
    </w:p>
  </w:comment>
  <w:comment w:id="118" w:author="Dániel Balogh [2]" w:date="2024-11-04T11:48:00Z" w:initials="DB">
    <w:p w14:paraId="1A969453" w14:textId="77777777" w:rsidR="00AD0920" w:rsidRDefault="00AD0920" w:rsidP="00C54CEA">
      <w:pPr>
        <w:pStyle w:val="Jegyzetszveg"/>
      </w:pPr>
      <w:r>
        <w:rPr>
          <w:rStyle w:val="Jegyzethivatkozs"/>
        </w:rPr>
        <w:annotationRef/>
      </w:r>
      <w:r>
        <w:t>revise if needed</w:t>
      </w:r>
    </w:p>
  </w:comment>
  <w:comment w:id="196" w:author="Dániel Balogh [2]" w:date="2024-11-11T15:37:00Z" w:initials="DB">
    <w:p w14:paraId="3D2F76D9" w14:textId="77777777" w:rsidR="00970055" w:rsidRDefault="00970055" w:rsidP="00970055">
      <w:pPr>
        <w:pStyle w:val="Jegyzetszveg"/>
      </w:pPr>
      <w:r>
        <w:rPr>
          <w:rStyle w:val="Jegyzethivatkozs"/>
        </w:rPr>
        <w:annotationRef/>
      </w:r>
      <w:r>
        <w:t xml:space="preserve">See  </w:t>
      </w:r>
      <w:hyperlink r:id="rId2" w:history="1">
        <w:r w:rsidRPr="00BF129B">
          <w:rPr>
            <w:rStyle w:val="Hiperhivatkozs"/>
          </w:rPr>
          <w:t>https://github.com/erc-dharma/project-documentation/issues/315</w:t>
        </w:r>
      </w:hyperlink>
    </w:p>
    <w:p w14:paraId="60EF2D50" w14:textId="77777777" w:rsidR="00970055" w:rsidRDefault="00970055" w:rsidP="00970055">
      <w:pPr>
        <w:pStyle w:val="Jegyzetszveg"/>
      </w:pPr>
      <w:r>
        <w:t>and ask Manu, when he is back (December?) for the encoding</w:t>
      </w:r>
    </w:p>
  </w:comment>
  <w:comment w:id="301" w:author="Dániel Balogh" w:date="2024-11-05T13:35:00Z" w:initials="DB">
    <w:p w14:paraId="5176E46B" w14:textId="77777777" w:rsidR="00777B90" w:rsidRDefault="00777B90" w:rsidP="00777B90">
      <w:pPr>
        <w:pStyle w:val="Jegyzetszveg"/>
      </w:pPr>
      <w:r>
        <w:rPr>
          <w:rStyle w:val="Jegyzethivatkozs"/>
        </w:rPr>
        <w:annotationRef/>
      </w:r>
      <w:r>
        <w:t>forbid?</w:t>
      </w:r>
    </w:p>
  </w:comment>
  <w:comment w:id="373" w:author="Dániel Balogh [2]" w:date="2024-11-13T10:40:00Z" w:initials="DB">
    <w:p w14:paraId="7EE35E00" w14:textId="77777777" w:rsidR="00970055" w:rsidRDefault="00970055" w:rsidP="00970055">
      <w:pPr>
        <w:pStyle w:val="Jegyzetszveg"/>
      </w:pPr>
      <w:r>
        <w:rPr>
          <w:rStyle w:val="Jegyzethivatkozs"/>
        </w:rPr>
        <w:annotationRef/>
      </w:r>
      <w:r>
        <w:t xml:space="preserve">May need revision pending </w:t>
      </w:r>
      <w:hyperlink r:id="rId3" w:history="1">
        <w:r w:rsidRPr="003B6215">
          <w:rPr>
            <w:rStyle w:val="Hiperhivatkozs"/>
          </w:rPr>
          <w:t>https://github.com/erc-dharma/project-documentation/issues/336</w:t>
        </w:r>
      </w:hyperlink>
      <w:r>
        <w:t xml:space="preserve"> </w:t>
      </w:r>
    </w:p>
    <w:p w14:paraId="739A19E9" w14:textId="77777777" w:rsidR="00970055" w:rsidRDefault="00970055" w:rsidP="00970055">
      <w:pPr>
        <w:pStyle w:val="Jegyzetszveg"/>
      </w:pPr>
      <w:r>
        <w:t>If harmonising all sub-akṣara details to @part, then probably delete this section, write it all up in the section on sub-akṣara markup, and refer to it from here and from the section on gridlike milestones.</w:t>
      </w:r>
    </w:p>
  </w:comment>
  <w:comment w:id="382" w:author="Dániel Balogh [2]" w:date="2024-11-13T14:58:00Z" w:initials="DB">
    <w:p w14:paraId="506A8070" w14:textId="1FD477CA" w:rsidR="00AD0920" w:rsidRDefault="00AD0920">
      <w:pPr>
        <w:pStyle w:val="Jegyzetszveg"/>
      </w:pPr>
      <w:r>
        <w:rPr>
          <w:rStyle w:val="Jegyzethivatkozs"/>
        </w:rPr>
        <w:annotationRef/>
      </w:r>
      <w:r>
        <w:t>remove shorthand recommendations from EGD?</w:t>
      </w:r>
    </w:p>
  </w:comment>
  <w:comment w:id="386" w:author="Dániel Balogh" w:date="2024-11-14T10:28:00Z" w:initials="DB">
    <w:p w14:paraId="55722E90" w14:textId="054ACE5A" w:rsidR="004A2E0A" w:rsidRDefault="004A2E0A">
      <w:pPr>
        <w:pStyle w:val="Jegyzetszveg"/>
      </w:pPr>
      <w:r>
        <w:rPr>
          <w:rStyle w:val="Jegyzethivatkozs"/>
        </w:rPr>
        <w:annotationRef/>
      </w:r>
      <w:r>
        <w:t>Section not yet revised.</w:t>
      </w:r>
    </w:p>
    <w:p w14:paraId="14C57030" w14:textId="666540C2" w:rsidR="004A2E0A" w:rsidRDefault="004A2E0A">
      <w:pPr>
        <w:pStyle w:val="Jegyzetszveg"/>
      </w:pPr>
      <w:r>
        <w:t xml:space="preserve">I’m inclined to discard all this and simplify as per </w:t>
      </w:r>
      <w:hyperlink r:id="rId4" w:history="1">
        <w:r w:rsidRPr="00480E8D">
          <w:rPr>
            <w:rStyle w:val="Hiperhivatkozs"/>
          </w:rPr>
          <w:t>https://github.com/erc-dharma/project-documentation/issues/336</w:t>
        </w:r>
      </w:hyperlink>
      <w:r>
        <w:t xml:space="preserve"> to using seg type aksara with part i/m/f.</w:t>
      </w:r>
    </w:p>
    <w:p w14:paraId="616724CE" w14:textId="29C42FA9" w:rsidR="004A2E0A" w:rsidRDefault="004A2E0A">
      <w:pPr>
        <w:pStyle w:val="Jegyzetszveg"/>
      </w:pPr>
      <w:r>
        <w:t>But then again, leaving it in place doesn’t hurt much so long as it is not mandatory, and if we discard it, then the tagging of unusual spatial arrangement with the same labels must also go.</w:t>
      </w:r>
    </w:p>
  </w:comment>
  <w:comment w:id="390" w:author="Dániel Balogh" w:date="2024-11-14T10:31:00Z" w:initials="DB">
    <w:p w14:paraId="21DB0E1E" w14:textId="0381DADD" w:rsidR="004A2E0A" w:rsidRDefault="004A2E0A">
      <w:pPr>
        <w:pStyle w:val="Jegyzetszveg"/>
      </w:pPr>
      <w:r>
        <w:rPr>
          <w:rStyle w:val="Jegyzethivatkozs"/>
        </w:rPr>
        <w:annotationRef/>
      </w:r>
      <w:r>
        <w:t>Section not yet revised, see comment on previous section.</w:t>
      </w:r>
    </w:p>
  </w:comment>
  <w:comment w:id="394" w:author="Dániel Balogh" w:date="2024-11-14T10:32:00Z" w:initials="DB">
    <w:p w14:paraId="42A06ACF" w14:textId="77777777" w:rsidR="004A2E0A" w:rsidRDefault="004A2E0A">
      <w:pPr>
        <w:pStyle w:val="Jegyzetszveg"/>
      </w:pPr>
      <w:r>
        <w:rPr>
          <w:rStyle w:val="Jegyzethivatkozs"/>
        </w:rPr>
        <w:annotationRef/>
      </w:r>
      <w:r>
        <w:t>Section not revised.</w:t>
      </w:r>
    </w:p>
    <w:p w14:paraId="27B5FAD9" w14:textId="0D470793" w:rsidR="004A2E0A" w:rsidRDefault="004A2E0A">
      <w:pPr>
        <w:pStyle w:val="Jegyzetszveg"/>
      </w:pPr>
      <w:r>
        <w:t xml:space="preserve">Pending discussion of </w:t>
      </w:r>
      <w:hyperlink r:id="rId5" w:history="1">
        <w:r w:rsidRPr="00480E8D">
          <w:rPr>
            <w:rStyle w:val="Hiperhivatkozs"/>
          </w:rPr>
          <w:t>https://github.com/erc-dharma/project-documentation/issues/336</w:t>
        </w:r>
      </w:hyperlink>
      <w:r>
        <w:t xml:space="preserve"> </w:t>
      </w:r>
    </w:p>
  </w:comment>
  <w:comment w:id="395" w:author="Dániel Balogh [2]" w:date="2024-04-15T09:00:00Z" w:initials="DB">
    <w:p w14:paraId="09759E35" w14:textId="77777777" w:rsidR="00AD0920" w:rsidRDefault="00AD0920">
      <w:pPr>
        <w:pStyle w:val="Jegyzetszveg"/>
      </w:pPr>
      <w:r>
        <w:rPr>
          <w:rStyle w:val="Jegyzethivatkozs"/>
        </w:rPr>
        <w:annotationRef/>
      </w:r>
      <w:r>
        <w:t xml:space="preserve">possibly add </w:t>
      </w:r>
      <w:hyperlink r:id="rId6" w:history="1">
        <w:r w:rsidRPr="00702A45">
          <w:rPr>
            <w:rStyle w:val="Hiperhivatkozs"/>
          </w:rPr>
          <w:t>https://github.com/erc-dharma/project-documentation/issues/284</w:t>
        </w:r>
      </w:hyperlink>
      <w:r>
        <w:t xml:space="preserve"> about the consonant body itself broken across lines</w:t>
      </w:r>
    </w:p>
    <w:p w14:paraId="25252EF2" w14:textId="77777777" w:rsidR="00AD0920" w:rsidRDefault="00AD0920">
      <w:pPr>
        <w:pStyle w:val="Jegyzetszveg"/>
      </w:pPr>
    </w:p>
    <w:p w14:paraId="2D553652" w14:textId="35254186" w:rsidR="00AD0920" w:rsidRDefault="00AD0920">
      <w:pPr>
        <w:pStyle w:val="Jegyzetszveg"/>
      </w:pPr>
      <w:r>
        <w:t>Also add note that this is about characters deliberately inscribed as split, and not about parts of characters in different fragments, which are to be treated as explained there.</w:t>
      </w:r>
    </w:p>
  </w:comment>
  <w:comment w:id="403" w:author="Dániel Balogh [2]" w:date="2024-11-15T09:09:00Z" w:initials="DB">
    <w:p w14:paraId="569AC4D8" w14:textId="229A705D" w:rsidR="00102AA5" w:rsidRDefault="00102AA5">
      <w:pPr>
        <w:pStyle w:val="Jegyzetszveg"/>
      </w:pPr>
      <w:r>
        <w:rPr>
          <w:rStyle w:val="Jegyzethivatkozs"/>
        </w:rPr>
        <w:annotationRef/>
      </w:r>
      <w:r>
        <w:t>and subtype?</w:t>
      </w:r>
    </w:p>
  </w:comment>
  <w:comment w:id="406" w:author="Dániel Balogh [2]" w:date="2024-11-15T09:16:00Z" w:initials="DB">
    <w:p w14:paraId="36687D35" w14:textId="77777777" w:rsidR="00E315D3" w:rsidRDefault="00E315D3">
      <w:pPr>
        <w:pStyle w:val="Jegyzetszveg"/>
      </w:pPr>
      <w:r>
        <w:rPr>
          <w:rStyle w:val="Jegyzethivatkozs"/>
        </w:rPr>
        <w:annotationRef/>
      </w:r>
      <w:r>
        <w:t>remove discussion of shorthand?</w:t>
      </w:r>
    </w:p>
    <w:p w14:paraId="74AFA9E1" w14:textId="77777777" w:rsidR="00E315D3" w:rsidRDefault="00E315D3">
      <w:pPr>
        <w:pStyle w:val="Jegyzetszveg"/>
      </w:pPr>
      <w:r>
        <w:t>part not revised</w:t>
      </w:r>
    </w:p>
    <w:p w14:paraId="116C2958" w14:textId="7C06195E" w:rsidR="00D84E38" w:rsidRDefault="00D84E38">
      <w:pPr>
        <w:pStyle w:val="Jegyzetszveg"/>
      </w:pPr>
      <w:r>
        <w:t>also remove shorthand references from the rest of this subsection</w:t>
      </w:r>
    </w:p>
  </w:comment>
  <w:comment w:id="420" w:author="Dániel Balogh [2]" w:date="2024-11-15T11:39:00Z" w:initials="DB">
    <w:p w14:paraId="6EE9D33B" w14:textId="5FB4DC78" w:rsidR="000C55B3" w:rsidRDefault="000C55B3">
      <w:pPr>
        <w:pStyle w:val="Jegyzetszveg"/>
      </w:pPr>
      <w:r>
        <w:rPr>
          <w:rStyle w:val="Jegyzethivatkozs"/>
        </w:rPr>
        <w:annotationRef/>
      </w:r>
      <w:r>
        <w:t>Revise after finalising Taxonomy.</w:t>
      </w:r>
    </w:p>
  </w:comment>
  <w:comment w:id="426" w:author="Dániel Balogh [2]" w:date="2024-11-15T11:36:00Z" w:initials="DB">
    <w:p w14:paraId="66454771" w14:textId="5391115E" w:rsidR="000C55B3" w:rsidRDefault="000C55B3">
      <w:pPr>
        <w:pStyle w:val="Jegyzetszveg"/>
      </w:pPr>
      <w:r>
        <w:rPr>
          <w:rStyle w:val="Jegyzethivatkozs"/>
        </w:rPr>
        <w:annotationRef/>
      </w:r>
      <w:r>
        <w:t>Here and in all examples involving | marks: change to g markup?</w:t>
      </w:r>
    </w:p>
  </w:comment>
  <w:comment w:id="480" w:author="Dániel Balogh" w:date="2024-05-21T11:10:00Z" w:initials="DB">
    <w:p w14:paraId="40F1EEE4" w14:textId="18E69AE7" w:rsidR="00AD0920" w:rsidRDefault="00AD0920">
      <w:pPr>
        <w:pStyle w:val="Jegyzetszveg"/>
      </w:pPr>
      <w:r>
        <w:rPr>
          <w:rStyle w:val="Jegyzethivatkozs"/>
        </w:rPr>
        <w:annotationRef/>
      </w:r>
      <w:r>
        <w:t>Explicitly define scribe around here along the lines of “</w:t>
      </w:r>
      <w:r w:rsidRPr="00C1646E">
        <w:t>anyone who deliberately interacted with the engraved text in premodern times with the intention of creating or altering its meaning</w:t>
      </w:r>
      <w:r>
        <w:t>”</w:t>
      </w:r>
    </w:p>
  </w:comment>
  <w:comment w:id="659" w:author="Dániel Balogh" w:date="2024-05-16T15:19:00Z" w:initials="DB">
    <w:p w14:paraId="67A790E6" w14:textId="77777777" w:rsidR="00AD0920" w:rsidRDefault="00AD0920">
      <w:pPr>
        <w:pStyle w:val="Jegyzetszveg"/>
      </w:pPr>
      <w:r>
        <w:rPr>
          <w:rStyle w:val="Jegyzethivatkozs"/>
        </w:rPr>
        <w:annotationRef/>
      </w:r>
      <w:r>
        <w:t>Arlo dislikes this because a compound is one word. Revise the phrasing here. Also add below a resolved example of the same string.</w:t>
      </w:r>
    </w:p>
    <w:p w14:paraId="3B7F4997" w14:textId="27C456EA" w:rsidR="00AD0920" w:rsidRDefault="00AD0920">
      <w:pPr>
        <w:pStyle w:val="Jegyzetszveg"/>
      </w:pPr>
      <w:r>
        <w:t xml:space="preserve">But revise the Javanese māsu example as per </w:t>
      </w:r>
      <w:hyperlink r:id="rId7" w:history="1">
        <w:r w:rsidRPr="00210815">
          <w:rPr>
            <w:rStyle w:val="Hiperhivatkozs"/>
          </w:rPr>
          <w:t>https://github.com/erc-dharma/tfc-nusantara-epigraphy/issues/68</w:t>
        </w:r>
      </w:hyperlink>
      <w:r>
        <w:t xml:space="preserve"> </w:t>
      </w:r>
    </w:p>
  </w:comment>
  <w:comment w:id="683" w:author="Dániel Balogh [2]" w:date="2023-11-03T15:22:00Z" w:initials="DB">
    <w:p w14:paraId="5C9C3E63" w14:textId="75A7627C" w:rsidR="00AD0920" w:rsidRDefault="00AD0920">
      <w:pPr>
        <w:pStyle w:val="Jegyzetszveg"/>
      </w:pPr>
      <w:r>
        <w:rPr>
          <w:rStyle w:val="Jegyzethivatkozs"/>
        </w:rPr>
        <w:annotationRef/>
      </w:r>
      <w:r>
        <w:rPr>
          <w:rStyle w:val="Jegyzethivatkozs"/>
        </w:rPr>
        <w:t>Change to a higher-level section next to Script?</w:t>
      </w:r>
    </w:p>
  </w:comment>
  <w:comment w:id="695" w:author="Dániel Balogh [2]" w:date="2023-11-03T15:23:00Z" w:initials="DB">
    <w:p w14:paraId="317A268F" w14:textId="7D776069" w:rsidR="00AD0920" w:rsidRDefault="00AD0920">
      <w:pPr>
        <w:pStyle w:val="Jegyzetszveg"/>
      </w:pPr>
      <w:r>
        <w:rPr>
          <w:rStyle w:val="Jegyzethivatkozs"/>
        </w:rPr>
        <w:annotationRef/>
      </w:r>
      <w:r w:rsidRPr="00A61239">
        <w:t>For the next release of the EGD I intend to move the revised "Script" section out of "Visual features" and move it to a higher level, presented as 7.3 right after 7.2 on language. Then create subsection “Multi-script inscriptions” from this point onward.</w:t>
      </w:r>
    </w:p>
  </w:comment>
  <w:comment w:id="867" w:author="Dániel Balogh" w:date="2024-05-14T09:16:00Z" w:initials="DB">
    <w:p w14:paraId="152FE6FF" w14:textId="40022235" w:rsidR="00AD0920" w:rsidRDefault="00AD0920">
      <w:pPr>
        <w:pStyle w:val="Jegyzetszveg"/>
      </w:pPr>
      <w:r>
        <w:rPr>
          <w:rStyle w:val="Jegyzethivatkozs"/>
        </w:rPr>
        <w:annotationRef/>
      </w:r>
      <w:r>
        <w:t xml:space="preserve">Citing verse in block quotes: add according to </w:t>
      </w:r>
      <w:hyperlink r:id="rId8" w:anchor="issuecomment-2109396450" w:history="1">
        <w:r w:rsidRPr="00BC2453">
          <w:rPr>
            <w:rStyle w:val="Hiperhivatkozs"/>
          </w:rPr>
          <w:t>https://github.com/erc-dharma/project-documentation/issues/301#issuecomment-2109396450</w:t>
        </w:r>
      </w:hyperlink>
    </w:p>
    <w:p w14:paraId="3A3C1EC1" w14:textId="77777777" w:rsidR="00AD0920" w:rsidRDefault="00AD0920">
      <w:pPr>
        <w:pStyle w:val="Jegyzetszveg"/>
      </w:pPr>
    </w:p>
    <w:p w14:paraId="47191D1E" w14:textId="77777777" w:rsidR="00AD0920" w:rsidRDefault="00AD0920">
      <w:pPr>
        <w:pStyle w:val="Jegyzetszveg"/>
      </w:pPr>
      <w:r>
        <w:t>&lt;lg&gt; with mandatory @xml:lang within the &lt;q&gt;, all within the &lt;p&gt;:</w:t>
      </w:r>
    </w:p>
    <w:p w14:paraId="706C2DE4" w14:textId="77777777" w:rsidR="00AD0920" w:rsidRDefault="00AD0920" w:rsidP="00F857C5">
      <w:pPr>
        <w:pStyle w:val="Jegyzetszveg"/>
      </w:pPr>
      <w:r>
        <w:t>&lt;p&gt;</w:t>
      </w:r>
    </w:p>
    <w:p w14:paraId="01296DDB" w14:textId="77777777" w:rsidR="00AD0920" w:rsidRDefault="00AD0920" w:rsidP="00F857C5">
      <w:pPr>
        <w:pStyle w:val="Jegyzetszveg"/>
      </w:pPr>
      <w:r>
        <w:t>In further support ... crucial elements that we also see in ours:</w:t>
      </w:r>
    </w:p>
    <w:p w14:paraId="2D681EEF" w14:textId="77777777" w:rsidR="00AD0920" w:rsidRDefault="00AD0920" w:rsidP="00F857C5">
      <w:pPr>
        <w:pStyle w:val="Jegyzetszveg"/>
      </w:pPr>
      <w:r>
        <w:t xml:space="preserve">  &lt;q rend="block"&gt;</w:t>
      </w:r>
    </w:p>
    <w:p w14:paraId="0E778F65" w14:textId="77777777" w:rsidR="00AD0920" w:rsidRDefault="00AD0920" w:rsidP="00F857C5">
      <w:pPr>
        <w:pStyle w:val="Jegyzetszveg"/>
      </w:pPr>
      <w:r>
        <w:t xml:space="preserve">  &lt;lg xml:lang="san-Latn"&gt;</w:t>
      </w:r>
    </w:p>
    <w:p w14:paraId="1BC4C922" w14:textId="77777777" w:rsidR="00AD0920" w:rsidRDefault="00AD0920" w:rsidP="00F857C5">
      <w:pPr>
        <w:pStyle w:val="Jegyzetszveg"/>
      </w:pPr>
      <w:r>
        <w:t xml:space="preserve">    &lt;l&gt;āsādya &lt;hi rend="bold"&gt;śaktiṁ&lt;/hi&gt;...&lt;/l&gt;</w:t>
      </w:r>
    </w:p>
    <w:p w14:paraId="6764D85B" w14:textId="77777777" w:rsidR="00AD0920" w:rsidRDefault="00AD0920" w:rsidP="00F857C5">
      <w:pPr>
        <w:pStyle w:val="Jegyzetszveg"/>
      </w:pPr>
      <w:r>
        <w:t xml:space="preserve">    &lt;l&gt;&lt;hi rend="bold"&gt;kumāra&lt;/hi&gt;bhāve...&lt;/l&gt;</w:t>
      </w:r>
    </w:p>
    <w:p w14:paraId="22CD09B1" w14:textId="77777777" w:rsidR="00AD0920" w:rsidRDefault="00AD0920" w:rsidP="00F857C5">
      <w:pPr>
        <w:pStyle w:val="Jegyzetszveg"/>
      </w:pPr>
      <w:r>
        <w:t xml:space="preserve">  &lt;/lg&gt;</w:t>
      </w:r>
    </w:p>
    <w:p w14:paraId="2EF99961" w14:textId="77777777" w:rsidR="00AD0920" w:rsidRDefault="00AD0920" w:rsidP="00F857C5">
      <w:pPr>
        <w:pStyle w:val="Jegyzetszveg"/>
      </w:pPr>
      <w:r>
        <w:t xml:space="preserve">  After attaining the Power (or: weapon) of &lt;persName type="god"&gt;Maheśvara&lt;/persName&gt;...</w:t>
      </w:r>
    </w:p>
    <w:p w14:paraId="387DDC0E" w14:textId="77777777" w:rsidR="00AD0920" w:rsidRDefault="00AD0920" w:rsidP="00F857C5">
      <w:pPr>
        <w:pStyle w:val="Jegyzetszveg"/>
      </w:pPr>
      <w:r>
        <w:t xml:space="preserve">  &lt;/q&gt;</w:t>
      </w:r>
    </w:p>
    <w:p w14:paraId="4F6FD94E" w14:textId="77777777" w:rsidR="00AD0920" w:rsidRDefault="00AD0920" w:rsidP="00F857C5">
      <w:pPr>
        <w:pStyle w:val="Jegyzetszveg"/>
      </w:pPr>
      <w:r>
        <w:t>Mahendra is both the name of King Rājendravarman's father, Mahendravarman...</w:t>
      </w:r>
    </w:p>
    <w:p w14:paraId="57283C4A" w14:textId="10F06579" w:rsidR="00AD0920" w:rsidRDefault="00AD0920" w:rsidP="00F857C5">
      <w:pPr>
        <w:pStyle w:val="Jegyzetszveg"/>
      </w:pPr>
      <w:r>
        <w:t>&lt;/p&gt;</w:t>
      </w:r>
    </w:p>
  </w:comment>
  <w:comment w:id="874" w:author="Dániel Balogh" w:date="2024-04-23T14:43:00Z" w:initials="DB">
    <w:p w14:paraId="62B5573A" w14:textId="01EF128C" w:rsidR="00AD0920" w:rsidRDefault="00AD0920">
      <w:pPr>
        <w:pStyle w:val="Jegyzetszveg"/>
      </w:pPr>
      <w:r>
        <w:rPr>
          <w:rStyle w:val="Jegyzethivatkozs"/>
        </w:rPr>
        <w:annotationRef/>
      </w:r>
      <w:r>
        <w:t>use this when referring to numbered paragraphs of the prose description in ARIE</w:t>
      </w:r>
    </w:p>
  </w:comment>
  <w:comment w:id="878" w:author="Dániel Balogh" w:date="2024-04-23T14:42:00Z" w:initials="DB">
    <w:p w14:paraId="22817EDE" w14:textId="577A577F" w:rsidR="00AD0920" w:rsidRDefault="00AD0920">
      <w:pPr>
        <w:pStyle w:val="Jegyzetszveg"/>
      </w:pPr>
      <w:r>
        <w:rPr>
          <w:rStyle w:val="Jegyzethivatkozs"/>
        </w:rPr>
        <w:annotationRef/>
      </w:r>
      <w:r w:rsidRPr="006F4840">
        <w:t>Add Manu's example of &lt;bibl&gt;&lt;ptr target="bib:ARIE1938-1939"/&gt;&lt;citedRange unit="mixed"&gt;p. 38, Appendix B/1938-1939, No. 271; p. 91, §59&lt;/citedRange&gt;&lt;/bibl&gt; as a way of citing two loci of a single ARIE.</w:t>
      </w:r>
    </w:p>
  </w:comment>
  <w:comment w:id="883" w:author="Dániel Balogh" w:date="2024-05-02T13:27:00Z" w:initials="DB">
    <w:p w14:paraId="157A8B1D" w14:textId="25868AB2" w:rsidR="00AD0920" w:rsidRDefault="00AD0920">
      <w:pPr>
        <w:pStyle w:val="Jegyzetszveg"/>
      </w:pPr>
      <w:r>
        <w:rPr>
          <w:rStyle w:val="Jegyzethivatkozs"/>
        </w:rPr>
        <w:annotationRef/>
      </w:r>
      <w:r>
        <w:t xml:space="preserve">No longer necessary, </w:t>
      </w:r>
      <w:hyperlink r:id="rId9" w:history="1">
        <w:r w:rsidRPr="00370175">
          <w:rPr>
            <w:rStyle w:val="Hiperhivatkozs"/>
          </w:rPr>
          <w:t>https://github.com/erc-dharma/project-documentation/issues/298</w:t>
        </w:r>
      </w:hyperlink>
    </w:p>
    <w:p w14:paraId="136356E3" w14:textId="77777777" w:rsidR="00AD0920" w:rsidRDefault="00AD0920">
      <w:pPr>
        <w:pStyle w:val="Jegyzetszveg"/>
      </w:pPr>
    </w:p>
    <w:p w14:paraId="6E9F80B5" w14:textId="77777777" w:rsidR="00AD0920" w:rsidRDefault="00AD0920">
      <w:pPr>
        <w:pStyle w:val="Jegyzetszveg"/>
      </w:pPr>
      <w:r>
        <w:t>Also, approve of using without DHARMA_INS and without .xml extension?</w:t>
      </w:r>
    </w:p>
    <w:p w14:paraId="74D3FB21" w14:textId="580B3F66" w:rsidR="00AD0920" w:rsidRDefault="00AD0920">
      <w:pPr>
        <w:pStyle w:val="Jegyzetszveg"/>
      </w:pPr>
      <w:r>
        <w:t>Whether or not it is approved, the example below should imo have the DHARMA_INS prefix and not just Pallava.</w:t>
      </w:r>
    </w:p>
  </w:comment>
  <w:comment w:id="884" w:author="Dániel Balogh" w:date="2024-06-27T09:36:00Z" w:initials="DB">
    <w:p w14:paraId="2A46EB44" w14:textId="136D3612" w:rsidR="00AD0920" w:rsidRDefault="00AD0920">
      <w:pPr>
        <w:pStyle w:val="Jegyzetszveg"/>
      </w:pPr>
      <w:r>
        <w:rPr>
          <w:rStyle w:val="Jegyzethivatkozs"/>
        </w:rPr>
        <w:annotationRef/>
      </w:r>
      <w:r>
        <w:t xml:space="preserve">See also </w:t>
      </w:r>
      <w:hyperlink r:id="rId10" w:history="1">
        <w:r w:rsidRPr="00BB3DE7">
          <w:rPr>
            <w:rStyle w:val="Hiperhivatkozs"/>
          </w:rPr>
          <w:t>https://github.com/erc-dharma/project-documentation/issues/323</w:t>
        </w:r>
      </w:hyperlink>
    </w:p>
    <w:p w14:paraId="145C4999" w14:textId="13AB8EAA" w:rsidR="00AD0920" w:rsidRDefault="00AD0920">
      <w:pPr>
        <w:pStyle w:val="Jegyzetszveg"/>
      </w:pPr>
      <w:r>
        <w:t xml:space="preserve">We have decided to forbid the @n and stick to full filenames such as </w:t>
      </w:r>
      <w:r w:rsidRPr="002A1015">
        <w:t>DHARMA_INSBadamiCalukya00007.xml</w:t>
      </w:r>
    </w:p>
  </w:comment>
  <w:comment w:id="927" w:author="Dániel Balogh [2]" w:date="2023-11-03T15:27:00Z" w:initials="DB">
    <w:p w14:paraId="37370799" w14:textId="07525639" w:rsidR="00AD0920" w:rsidRDefault="00AD0920">
      <w:pPr>
        <w:pStyle w:val="Jegyzetszveg"/>
      </w:pPr>
      <w:r>
        <w:rPr>
          <w:rStyle w:val="Jegyzethivatkozs"/>
        </w:rPr>
        <w:annotationRef/>
      </w:r>
      <w:r>
        <w:rPr>
          <w:rStyle w:val="Jegyzethivatkozs"/>
        </w:rPr>
        <w:t>Revise</w:t>
      </w:r>
      <w:r w:rsidRPr="00A61239">
        <w:t xml:space="preserve"> with a reference to the encoding of script with opentheso tokens</w:t>
      </w:r>
      <w:r>
        <w:t>.</w:t>
      </w:r>
    </w:p>
  </w:comment>
  <w:comment w:id="951" w:author="Dániel Balogh [2]" w:date="2024-11-04T11:52:00Z" w:initials="DB">
    <w:p w14:paraId="4EA6A924" w14:textId="64D3C69E" w:rsidR="00AD0920" w:rsidRDefault="00AD0920">
      <w:pPr>
        <w:pStyle w:val="Jegyzetszveg"/>
      </w:pPr>
      <w:r>
        <w:rPr>
          <w:rStyle w:val="Jegyzethivatkozs"/>
        </w:rPr>
        <w:annotationRef/>
      </w:r>
      <w:r>
        <w:t>rename this to ASCII notation or something else? it isn’t really anything to do with XML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694CF50" w15:done="0"/>
  <w15:commentEx w15:paraId="78F7D671" w15:done="0"/>
  <w15:commentEx w15:paraId="004C2435" w15:done="0"/>
  <w15:commentEx w15:paraId="3BFC8A99" w15:done="0"/>
  <w15:commentEx w15:paraId="4F5C8E94" w15:done="0"/>
  <w15:commentEx w15:paraId="1C1EB8DD" w15:done="0"/>
  <w15:commentEx w15:paraId="1A969453" w15:done="0"/>
  <w15:commentEx w15:paraId="60EF2D50" w15:done="0"/>
  <w15:commentEx w15:paraId="5176E46B" w15:done="0"/>
  <w15:commentEx w15:paraId="739A19E9" w15:done="0"/>
  <w15:commentEx w15:paraId="506A8070" w15:done="0"/>
  <w15:commentEx w15:paraId="616724CE" w15:done="0"/>
  <w15:commentEx w15:paraId="21DB0E1E" w15:done="0"/>
  <w15:commentEx w15:paraId="27B5FAD9" w15:done="0"/>
  <w15:commentEx w15:paraId="2D553652" w15:done="0"/>
  <w15:commentEx w15:paraId="569AC4D8" w15:done="0"/>
  <w15:commentEx w15:paraId="116C2958" w15:done="0"/>
  <w15:commentEx w15:paraId="6EE9D33B" w15:done="0"/>
  <w15:commentEx w15:paraId="66454771" w15:done="0"/>
  <w15:commentEx w15:paraId="40F1EEE4" w15:done="0"/>
  <w15:commentEx w15:paraId="3B7F4997" w15:done="0"/>
  <w15:commentEx w15:paraId="5C9C3E63" w15:done="0"/>
  <w15:commentEx w15:paraId="317A268F" w15:done="0"/>
  <w15:commentEx w15:paraId="57283C4A" w15:done="0"/>
  <w15:commentEx w15:paraId="62B5573A" w15:done="0"/>
  <w15:commentEx w15:paraId="22817EDE" w15:done="0"/>
  <w15:commentEx w15:paraId="74D3FB21" w15:done="0"/>
  <w15:commentEx w15:paraId="145C4999" w15:paraIdParent="74D3FB21" w15:done="0"/>
  <w15:commentEx w15:paraId="37370799" w15:done="0"/>
  <w15:commentEx w15:paraId="4EA6A92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714A626" w16cex:dateUtc="2024-11-01T10:23:00Z"/>
  <w16cex:commentExtensible w16cex:durableId="2234F541" w16cex:dateUtc="2023-11-03T14:35:00Z"/>
  <w16cex:commentExtensible w16cex:durableId="029D5336" w16cex:dateUtc="2023-11-03T15:44:00Z"/>
  <w16cex:commentExtensible w16cex:durableId="7E53A716" w16cex:dateUtc="2024-11-04T10:26:00Z"/>
  <w16cex:commentExtensible w16cex:durableId="7F1BEFB2" w16cex:dateUtc="2024-11-11T14:37:00Z"/>
  <w16cex:commentExtensible w16cex:durableId="6D86EB9C" w16cex:dateUtc="2024-11-13T09:40:00Z"/>
  <w16cex:commentExtensible w16cex:durableId="2948D075" w16cex:dateUtc="2024-11-13T13:58:00Z"/>
  <w16cex:commentExtensible w16cex:durableId="02339A65" w16cex:dateUtc="2024-04-15T07:00:00Z"/>
  <w16cex:commentExtensible w16cex:durableId="2ECDA06D" w16cex:dateUtc="2024-11-15T08:09:00Z"/>
  <w16cex:commentExtensible w16cex:durableId="748CC882" w16cex:dateUtc="2024-11-15T08:16:00Z"/>
  <w16cex:commentExtensible w16cex:durableId="6329E2A4" w16cex:dateUtc="2024-11-15T10:39:00Z"/>
  <w16cex:commentExtensible w16cex:durableId="0BF1D8F7" w16cex:dateUtc="2024-11-15T10:36:00Z"/>
  <w16cex:commentExtensible w16cex:durableId="6C542943" w16cex:dateUtc="2023-11-03T14:22:00Z"/>
  <w16cex:commentExtensible w16cex:durableId="017FAFA4" w16cex:dateUtc="2023-11-03T14:23:00Z"/>
  <w16cex:commentExtensible w16cex:durableId="300FED3E" w16cex:dateUtc="2023-11-03T14:27:00Z"/>
  <w16cex:commentExtensible w16cex:durableId="3DDDE415" w16cex:dateUtc="2024-11-04T10: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694CF50" w16cid:durableId="5714A626"/>
  <w16cid:commentId w16cid:paraId="78F7D671" w16cid:durableId="28EBB1CE"/>
  <w16cid:commentId w16cid:paraId="004C2435" w16cid:durableId="2234F541"/>
  <w16cid:commentId w16cid:paraId="3BFC8A99" w16cid:durableId="029D5336"/>
  <w16cid:commentId w16cid:paraId="4F5C8E94" w16cid:durableId="7E53A716"/>
  <w16cid:commentId w16cid:paraId="1C1EB8DD" w16cid:durableId="2AD4795D"/>
  <w16cid:commentId w16cid:paraId="1A969453" w16cid:durableId="2AD4795C"/>
  <w16cid:commentId w16cid:paraId="60EF2D50" w16cid:durableId="7F1BEFB2"/>
  <w16cid:commentId w16cid:paraId="5176E46B" w16cid:durableId="36594E5F"/>
  <w16cid:commentId w16cid:paraId="739A19E9" w16cid:durableId="6D86EB9C"/>
  <w16cid:commentId w16cid:paraId="506A8070" w16cid:durableId="2948D075"/>
  <w16cid:commentId w16cid:paraId="616724CE" w16cid:durableId="2AE04F39"/>
  <w16cid:commentId w16cid:paraId="21DB0E1E" w16cid:durableId="2AE04FF6"/>
  <w16cid:commentId w16cid:paraId="27B5FAD9" w16cid:durableId="2AE05025"/>
  <w16cid:commentId w16cid:paraId="2D553652" w16cid:durableId="02339A65"/>
  <w16cid:commentId w16cid:paraId="569AC4D8" w16cid:durableId="2ECDA06D"/>
  <w16cid:commentId w16cid:paraId="116C2958" w16cid:durableId="748CC882"/>
  <w16cid:commentId w16cid:paraId="6EE9D33B" w16cid:durableId="6329E2A4"/>
  <w16cid:commentId w16cid:paraId="66454771" w16cid:durableId="0BF1D8F7"/>
  <w16cid:commentId w16cid:paraId="40F1EEE4" w16cid:durableId="29F6FF8A"/>
  <w16cid:commentId w16cid:paraId="3B7F4997" w16cid:durableId="29F0A273"/>
  <w16cid:commentId w16cid:paraId="5C9C3E63" w16cid:durableId="6C542943"/>
  <w16cid:commentId w16cid:paraId="317A268F" w16cid:durableId="017FAFA4"/>
  <w16cid:commentId w16cid:paraId="57283C4A" w16cid:durableId="29EDAA7B"/>
  <w16cid:commentId w16cid:paraId="62B5573A" w16cid:durableId="29D2479D"/>
  <w16cid:commentId w16cid:paraId="22817EDE" w16cid:durableId="29D24764"/>
  <w16cid:commentId w16cid:paraId="74D3FB21" w16cid:durableId="29DE1346"/>
  <w16cid:commentId w16cid:paraId="145C4999" w16cid:durableId="2A27B106"/>
  <w16cid:commentId w16cid:paraId="37370799" w16cid:durableId="300FED3E"/>
  <w16cid:commentId w16cid:paraId="4EA6A924" w16cid:durableId="3DDDE41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32E5E5" w14:textId="77777777" w:rsidR="004F57A0" w:rsidRDefault="004F57A0">
      <w:pPr>
        <w:spacing w:line="240" w:lineRule="auto"/>
      </w:pPr>
      <w:r>
        <w:separator/>
      </w:r>
    </w:p>
  </w:endnote>
  <w:endnote w:type="continuationSeparator" w:id="0">
    <w:p w14:paraId="432CB806" w14:textId="77777777" w:rsidR="004F57A0" w:rsidRDefault="004F57A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ntium Plus">
    <w:panose1 w:val="02000503060000020004"/>
    <w:charset w:val="EE"/>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EE"/>
    <w:family w:val="swiss"/>
    <w:pitch w:val="variable"/>
    <w:sig w:usb0="E0002EFF" w:usb1="C000785B" w:usb2="00000009" w:usb3="00000000" w:csb0="000001FF" w:csb1="00000000"/>
  </w:font>
  <w:font w:name="Gentium">
    <w:altName w:val="Bell MT"/>
    <w:panose1 w:val="02000503060000020004"/>
    <w:charset w:val="00"/>
    <w:family w:val="auto"/>
    <w:pitch w:val="variable"/>
    <w:sig w:usb0="E00000FF" w:usb1="00000003" w:usb2="00000000" w:usb3="00000000" w:csb0="0000001B"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Leelawadee UI"/>
    <w:charset w:val="00"/>
    <w:family w:val="auto"/>
    <w:pitch w:val="variable"/>
    <w:sig w:usb0="80000003" w:usb1="00000000" w:usb2="00010000" w:usb3="00000000" w:csb0="00000001" w:csb1="00000000"/>
  </w:font>
  <w:font w:name="Cardo">
    <w:panose1 w:val="02020600000000000000"/>
    <w:charset w:val="EE"/>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yanmar Text">
    <w:panose1 w:val="020B0502040204020203"/>
    <w:charset w:val="00"/>
    <w:family w:val="swiss"/>
    <w:pitch w:val="variable"/>
    <w:sig w:usb0="80000003" w:usb1="00000000" w:usb2="00000400" w:usb3="00000000" w:csb0="00000001" w:csb1="00000000"/>
  </w:font>
  <w:font w:name="Noto Serif">
    <w:panose1 w:val="02020502060505020204"/>
    <w:charset w:val="01"/>
    <w:family w:val="roman"/>
    <w:pitch w:val="variable"/>
    <w:sig w:usb0="E00002FF" w:usb1="4000001F" w:usb2="08000029" w:usb3="00000000" w:csb0="00000000" w:csb1="00000000"/>
  </w:font>
  <w:font w:name="Noto Sans">
    <w:panose1 w:val="020B0502040504020204"/>
    <w:charset w:val="01"/>
    <w:family w:val="swiss"/>
    <w:pitch w:val="variable"/>
    <w:sig w:usb0="E00002FF" w:usb1="4000001F" w:usb2="08000029" w:usb3="00000000" w:csb0="00000000" w:csb1="00000000"/>
  </w:font>
  <w:font w:name="Cambria Math">
    <w:panose1 w:val="02040503050406030204"/>
    <w:charset w:val="EE"/>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E7CC2F" w14:textId="77777777" w:rsidR="00AD0920" w:rsidRDefault="00AD0920">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73E38B" w14:textId="77777777" w:rsidR="00AD0920" w:rsidRDefault="00AD0920">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CAFB8A" w14:textId="77777777" w:rsidR="004F57A0" w:rsidRDefault="004F57A0">
      <w:pPr>
        <w:spacing w:line="240" w:lineRule="auto"/>
      </w:pPr>
      <w:r>
        <w:separator/>
      </w:r>
    </w:p>
  </w:footnote>
  <w:footnote w:type="continuationSeparator" w:id="0">
    <w:p w14:paraId="48D5CC15" w14:textId="77777777" w:rsidR="004F57A0" w:rsidRDefault="004F57A0">
      <w:pPr>
        <w:spacing w:line="240" w:lineRule="auto"/>
      </w:pPr>
      <w:r>
        <w:continuationSeparator/>
      </w:r>
    </w:p>
  </w:footnote>
  <w:footnote w:id="1">
    <w:p w14:paraId="51AC8031" w14:textId="27E43FB1" w:rsidR="00AD0920" w:rsidRDefault="00AD0920">
      <w:pPr>
        <w:pStyle w:val="Lbjegyzetszveg"/>
      </w:pPr>
      <w:r w:rsidRPr="006B5499">
        <w:rPr>
          <w:rStyle w:val="Lbjegyzet-hivatkozs"/>
        </w:rPr>
        <w:tab/>
      </w:r>
      <w:r>
        <w:rPr>
          <w:rStyle w:val="Lbjegyzet-hivatkozs"/>
        </w:rPr>
        <w:footnoteRef/>
      </w:r>
      <w:r>
        <w:tab/>
      </w:r>
      <w:hyperlink r:id="rId1" w:history="1">
        <w:r w:rsidRPr="00127736">
          <w:rPr>
            <w:rStyle w:val="Hiperhivatkozs"/>
          </w:rPr>
          <w:t>https://docs.google.com/document/d/1hjWrrwRZQp4hmEqw4jBhhqoXdwJvRlw3EWboJteOPw0</w:t>
        </w:r>
      </w:hyperlink>
    </w:p>
  </w:footnote>
  <w:footnote w:id="2">
    <w:p w14:paraId="5CF64D43" w14:textId="03131C0C" w:rsidR="00AD0920" w:rsidRDefault="00AD0920" w:rsidP="00AB6AAB">
      <w:pPr>
        <w:pStyle w:val="Lbjegyzetszveg"/>
      </w:pPr>
      <w:r>
        <w:tab/>
      </w:r>
      <w:r w:rsidRPr="006B5499">
        <w:rPr>
          <w:rStyle w:val="Lbjegyzet-hivatkozs"/>
        </w:rPr>
        <w:footnoteRef/>
      </w:r>
      <w:r>
        <w:tab/>
      </w:r>
      <w:hyperlink r:id="rId2" w:history="1">
        <w:r w:rsidRPr="00127736">
          <w:rPr>
            <w:rStyle w:val="Hiperhivatkozs"/>
          </w:rPr>
          <w:t>https://github.com/erc-dharma/project-documentation/tree/master/docs/encoding-diplomatic</w:t>
        </w:r>
      </w:hyperlink>
    </w:p>
  </w:footnote>
  <w:footnote w:id="3">
    <w:p w14:paraId="6C1DEFD6" w14:textId="42D166E1" w:rsidR="00AD0920" w:rsidRPr="00CF217C" w:rsidRDefault="00AD0920" w:rsidP="00CF217C">
      <w:pPr>
        <w:pStyle w:val="Lbjegyzetszveg"/>
        <w:rPr>
          <w:lang w:val="hu-HU"/>
        </w:rPr>
      </w:pPr>
      <w:r w:rsidRPr="00F47381">
        <w:rPr>
          <w:rStyle w:val="Lbjegyzet-hivatkozs"/>
        </w:rPr>
        <w:tab/>
      </w:r>
      <w:r w:rsidRPr="006B5499">
        <w:rPr>
          <w:rStyle w:val="Lbjegyzet-hivatkozs"/>
        </w:rPr>
        <w:footnoteRef/>
      </w:r>
      <w:r>
        <w:tab/>
        <w:t xml:space="preserve">Griffiths and Janiak (2023). Online draft at </w:t>
      </w:r>
      <w:hyperlink r:id="rId3" w:history="1">
        <w:r w:rsidRPr="00127736">
          <w:rPr>
            <w:rStyle w:val="Hiperhivatkozs"/>
          </w:rPr>
          <w:t>https://docs.google.com/document/d/15HFxHJTOzIU1UDyVrB2yQYJ5wI6JyEshEkYgg5qwj8M</w:t>
        </w:r>
      </w:hyperlink>
      <w:r>
        <w:t xml:space="preserve">; latest internal release at </w:t>
      </w:r>
      <w:hyperlink r:id="rId4" w:history="1">
        <w:r w:rsidRPr="00127736">
          <w:rPr>
            <w:rStyle w:val="Hiperhivatkozs"/>
          </w:rPr>
          <w:t>https://github.com/erc-dharma/project-documentation/tree/master/docs/encoding-critical</w:t>
        </w:r>
      </w:hyperlink>
      <w:r>
        <w:t>.</w:t>
      </w:r>
    </w:p>
  </w:footnote>
  <w:footnote w:id="4">
    <w:p w14:paraId="72B3CD61" w14:textId="2646D119" w:rsidR="00AD0920" w:rsidRPr="00CF217C" w:rsidRDefault="00AD0920">
      <w:pPr>
        <w:pStyle w:val="Lbjegyzetszveg"/>
        <w:rPr>
          <w:lang w:val="hu-HU"/>
        </w:rPr>
      </w:pPr>
      <w:r>
        <w:tab/>
      </w:r>
      <w:r w:rsidRPr="006B5499">
        <w:rPr>
          <w:rStyle w:val="Lbjegyzet-hivatkozs"/>
        </w:rPr>
        <w:footnoteRef/>
      </w:r>
      <w:r>
        <w:tab/>
        <w:t>See §</w:t>
      </w:r>
      <w:r>
        <w:fldChar w:fldCharType="begin"/>
      </w:r>
      <w:r>
        <w:instrText xml:space="preserve"> REF _Ref149662927 \r \h </w:instrText>
      </w:r>
      <w:r>
        <w:fldChar w:fldCharType="separate"/>
      </w:r>
      <w:r>
        <w:t>1.1.1</w:t>
      </w:r>
      <w:r>
        <w:fldChar w:fldCharType="end"/>
      </w:r>
      <w:r>
        <w:t xml:space="preserve"> about versions and their availability.</w:t>
      </w:r>
    </w:p>
  </w:footnote>
  <w:footnote w:id="5">
    <w:p w14:paraId="7AD35DA1" w14:textId="328C698D" w:rsidR="00AD0920" w:rsidRDefault="00AD0920" w:rsidP="002519B3">
      <w:pPr>
        <w:pStyle w:val="Lbjegyzetszveg"/>
      </w:pPr>
      <w:r>
        <w:tab/>
      </w:r>
      <w:r w:rsidRPr="006B5499">
        <w:rPr>
          <w:rStyle w:val="Lbjegyzet-hivatkozs"/>
        </w:rPr>
        <w:footnoteRef/>
      </w:r>
      <w:r>
        <w:tab/>
        <w:t xml:space="preserve">Balogh and Griffiths (2020a). Latest internal release at </w:t>
      </w:r>
      <w:hyperlink r:id="rId5" w:history="1">
        <w:r w:rsidRPr="00127736">
          <w:rPr>
            <w:rStyle w:val="Hiperhivatkozs"/>
          </w:rPr>
          <w:t>https://github.com/erc-dharma/project-documentation/tree/master/docs/transliteration</w:t>
        </w:r>
      </w:hyperlink>
      <w:r>
        <w:t>. The references to the TG in this document pertain to TG version ###3, released ###simultaneously with EGD version 2.</w:t>
      </w:r>
    </w:p>
  </w:footnote>
  <w:footnote w:id="6">
    <w:p w14:paraId="19BBD3BD" w14:textId="609A2518" w:rsidR="00AD0920" w:rsidRDefault="00AD0920" w:rsidP="002519B3">
      <w:pPr>
        <w:pStyle w:val="Lbjegyzetszveg"/>
      </w:pPr>
      <w:r>
        <w:tab/>
      </w:r>
      <w:r w:rsidRPr="006B5499">
        <w:rPr>
          <w:rStyle w:val="Lbjegyzet-hivatkozs"/>
        </w:rPr>
        <w:footnoteRef/>
      </w:r>
      <w:r>
        <w:tab/>
        <w:t xml:space="preserve">Internal release version at </w:t>
      </w:r>
      <w:hyperlink r:id="rId6" w:history="1">
        <w:r w:rsidRPr="00127736">
          <w:rPr>
            <w:rStyle w:val="Hiperhivatkozs"/>
          </w:rPr>
          <w:t>https://github.com/erc-dharma/project-documentation/tree/master/docs/zotero</w:t>
        </w:r>
      </w:hyperlink>
      <w:r>
        <w:t xml:space="preserve">; online draft at </w:t>
      </w:r>
      <w:hyperlink r:id="rId7" w:history="1">
        <w:r w:rsidRPr="00127736">
          <w:rPr>
            <w:rStyle w:val="Hiperhivatkozs"/>
          </w:rPr>
          <w:t>https://docs.google.com/document/d/1V_AJzCtQ8KCnFm2dcE9D31gDd9jWpsWyvWwOCZuIcGY</w:t>
        </w:r>
      </w:hyperlink>
      <w:r>
        <w:t>.</w:t>
      </w:r>
    </w:p>
  </w:footnote>
  <w:footnote w:id="7">
    <w:p w14:paraId="55B6C304" w14:textId="27CBC185" w:rsidR="00AD0920" w:rsidRDefault="00AD0920" w:rsidP="002519B3">
      <w:pPr>
        <w:pStyle w:val="Lbjegyzetszveg"/>
      </w:pPr>
      <w:r>
        <w:tab/>
      </w:r>
      <w:r w:rsidRPr="006B5499">
        <w:rPr>
          <w:rStyle w:val="Lbjegyzet-hivatkozs"/>
        </w:rPr>
        <w:footnoteRef/>
      </w:r>
      <w:r>
        <w:tab/>
        <w:t>TEI Consortium (2023, §</w:t>
      </w:r>
      <w:r w:rsidRPr="00AD56A0">
        <w:t>v</w:t>
      </w:r>
      <w:r>
        <w:t>).</w:t>
      </w:r>
    </w:p>
  </w:footnote>
  <w:footnote w:id="8">
    <w:p w14:paraId="5F64439F" w14:textId="77777777" w:rsidR="00AD0920" w:rsidRDefault="00AD0920" w:rsidP="002519B3">
      <w:pPr>
        <w:pStyle w:val="Lbjegyzetszveg"/>
      </w:pPr>
      <w:r>
        <w:tab/>
      </w:r>
      <w:r w:rsidRPr="006B5499">
        <w:rPr>
          <w:rStyle w:val="Lbjegyzet-hivatkozs"/>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9">
    <w:p w14:paraId="24831C6E" w14:textId="77777777" w:rsidR="00AD0920" w:rsidRDefault="00AD0920" w:rsidP="002519B3">
      <w:pPr>
        <w:pStyle w:val="Lbjegyzetszveg"/>
      </w:pPr>
      <w:r>
        <w:tab/>
      </w:r>
      <w:r w:rsidRPr="006B5499">
        <w:rPr>
          <w:rStyle w:val="Lbjegyzet-hivatkozs"/>
        </w:rPr>
        <w:footnoteRef/>
      </w:r>
      <w:r>
        <w:tab/>
        <w:t xml:space="preserve">In Oxygen, press CTRL + SHIFT + , </w:t>
      </w:r>
      <w:r w:rsidRPr="00E24F87">
        <w:rPr>
          <w:noProof/>
        </w:rPr>
        <w:t>(</w:t>
      </w:r>
      <w:r>
        <w:t>comma) to turn selected text into a comment or to uncomment text around the cursor.</w:t>
      </w:r>
    </w:p>
  </w:footnote>
  <w:footnote w:id="10">
    <w:p w14:paraId="54E6707E" w14:textId="77777777" w:rsidR="00AD0920" w:rsidRDefault="00AD0920" w:rsidP="002519B3">
      <w:pPr>
        <w:pStyle w:val="Lbjegyzetszveg"/>
      </w:pPr>
      <w:r>
        <w:tab/>
      </w:r>
      <w:r w:rsidRPr="006B5499">
        <w:rPr>
          <w:rStyle w:val="Lbjegyzet-hivatkozs"/>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11">
    <w:p w14:paraId="13F8026E" w14:textId="33FFEEFF" w:rsidR="00AD0920" w:rsidRPr="00257BE2" w:rsidRDefault="00AD0920">
      <w:pPr>
        <w:pStyle w:val="Lbjegyzetszveg"/>
        <w:rPr>
          <w:lang w:val="hu-HU"/>
        </w:rPr>
      </w:pPr>
      <w:r>
        <w:tab/>
      </w:r>
      <w:r>
        <w:rPr>
          <w:rStyle w:val="Lbjegyzet-hivatkozs"/>
        </w:rPr>
        <w:footnoteRef/>
      </w:r>
      <w:r>
        <w:t xml:space="preserve"> </w:t>
      </w:r>
      <w:r>
        <w:rPr>
          <w:lang w:val="hu-HU"/>
        </w:rPr>
        <w:tab/>
      </w:r>
      <w:hyperlink r:id="rId8" w:history="1">
        <w:r w:rsidRPr="003B6215">
          <w:rPr>
            <w:rStyle w:val="Hiperhivatkozs"/>
            <w:lang w:val="hu-HU"/>
          </w:rPr>
          <w:t>https://github.com/erc-dharma/project-documentation/blob/master/templates/inscriptions/DHARMA_encodingTemplateInscription_v03.xml</w:t>
        </w:r>
      </w:hyperlink>
    </w:p>
  </w:footnote>
  <w:footnote w:id="12">
    <w:p w14:paraId="59BA76DD" w14:textId="3289E246" w:rsidR="00AD0920" w:rsidRDefault="00AD0920">
      <w:pPr>
        <w:pStyle w:val="Lbjegyzetszveg"/>
      </w:pPr>
      <w:r>
        <w:tab/>
      </w:r>
      <w:r>
        <w:rPr>
          <w:rStyle w:val="Lbjegyzet-hivatkozs"/>
        </w:rPr>
        <w:footnoteRef/>
      </w:r>
      <w:r>
        <w:tab/>
      </w:r>
      <w:r w:rsidRPr="00C54CEA">
        <w:t>DHARMA_prosodicPatterns_v01.xml</w:t>
      </w:r>
      <w:r>
        <w:t xml:space="preserve"> in our Project Documentation GitHub repository, displayed at </w:t>
      </w:r>
      <w:hyperlink r:id="rId9" w:history="1">
        <w:r w:rsidRPr="003B6215">
          <w:rPr>
            <w:rStyle w:val="Hiperhivatkozs"/>
          </w:rPr>
          <w:t>https://dharmalekha.info/prosody</w:t>
        </w:r>
      </w:hyperlink>
    </w:p>
  </w:footnote>
  <w:footnote w:id="13">
    <w:p w14:paraId="05DDBE55" w14:textId="4C875203" w:rsidR="00AD0920" w:rsidRPr="00666EFF" w:rsidRDefault="00AD0920">
      <w:pPr>
        <w:pStyle w:val="Lbjegyzetszveg"/>
      </w:pPr>
      <w:r>
        <w:tab/>
      </w:r>
      <w:r>
        <w:rPr>
          <w:rStyle w:val="Lbjegyzet-hivatkozs"/>
        </w:rPr>
        <w:footnoteRef/>
      </w:r>
      <w:r>
        <w:tab/>
        <w:t xml:space="preserve">The seeming contradiction between the element’s name and the fact that it indicates uncertainty is that this element would normally take the attribute </w:t>
      </w:r>
      <w:r>
        <w:rPr>
          <w:rStyle w:val="Codeattribute"/>
        </w:rPr>
        <w:t>@cert</w:t>
      </w:r>
      <w:r>
        <w:t xml:space="preserve"> to indicate a degree of certainty. However, in EpiDoc and thus in our encoding practice, </w:t>
      </w:r>
      <w:r>
        <w:rPr>
          <w:rStyle w:val="Code"/>
        </w:rPr>
        <w:t>&lt;certainty&gt;</w:t>
      </w:r>
      <w:r>
        <w:t xml:space="preserve"> is only used for indicating uncertainty, and is by default understood to mean </w:t>
      </w:r>
      <w:r>
        <w:rPr>
          <w:rStyle w:val="Code"/>
        </w:rPr>
        <w:t xml:space="preserve">&lt;certainty </w:t>
      </w:r>
      <w:r w:rsidRPr="00666EFF">
        <w:rPr>
          <w:rStyle w:val="Codeattribute"/>
        </w:rPr>
        <w:t>cert=</w:t>
      </w:r>
      <w:r w:rsidRPr="00666EFF">
        <w:rPr>
          <w:rStyle w:val="Codevalue"/>
        </w:rPr>
        <w:t>"low"</w:t>
      </w:r>
      <w:r>
        <w:rPr>
          <w:rStyle w:val="Code"/>
        </w:rPr>
        <w:t>&gt;</w:t>
      </w:r>
      <w:r>
        <w:t>.</w:t>
      </w:r>
    </w:p>
  </w:footnote>
  <w:footnote w:id="14">
    <w:p w14:paraId="57B2E0A9" w14:textId="77777777" w:rsidR="00AD0920" w:rsidRDefault="00AD0920" w:rsidP="00484A5D">
      <w:pPr>
        <w:pStyle w:val="Lbjegyzetszveg"/>
      </w:pPr>
      <w:r>
        <w:tab/>
      </w:r>
      <w:r w:rsidRPr="006B5499">
        <w:rPr>
          <w:rStyle w:val="Lbjegyzet-hivatkozs"/>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15">
    <w:p w14:paraId="52AA35AC" w14:textId="77777777" w:rsidR="00970055" w:rsidRDefault="00970055" w:rsidP="00970055">
      <w:pPr>
        <w:pStyle w:val="Lbjegyzetszveg"/>
      </w:pPr>
      <w:r>
        <w:tab/>
      </w:r>
      <w:r w:rsidRPr="006B5499">
        <w:rPr>
          <w:rStyle w:val="Lbjegyzet-hivatkozs"/>
        </w:rPr>
        <w:footnoteRef/>
      </w:r>
      <w:r>
        <w:tab/>
        <w:t>Should you come across a multi-line foliation mark, contact the authors and the XML-TEI Data Manager with the details to devise a solution.</w:t>
      </w:r>
    </w:p>
  </w:footnote>
  <w:footnote w:id="16">
    <w:p w14:paraId="0B17BF95" w14:textId="77777777" w:rsidR="00777B90" w:rsidRDefault="00777B90" w:rsidP="00777B90">
      <w:pPr>
        <w:pStyle w:val="Lbjegyzetszveg"/>
      </w:pPr>
      <w:r>
        <w:tab/>
      </w:r>
      <w:r w:rsidRPr="006B5499">
        <w:rPr>
          <w:rStyle w:val="Lbjegyzet-hivatkozs"/>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_Ref149918878 \r \h </w:instrText>
      </w:r>
      <w:r>
        <w:fldChar w:fldCharType="separate"/>
      </w:r>
      <w:r>
        <w:t>5.4.8.3</w:t>
      </w:r>
      <w:r>
        <w:fldChar w:fldCharType="end"/>
      </w:r>
      <w:r>
        <w:t>). Another theoretically possible scenario might be two sets of copper plates bound with a single ring and edited as a single text.</w:t>
      </w:r>
    </w:p>
  </w:footnote>
  <w:footnote w:id="17">
    <w:p w14:paraId="5E285426" w14:textId="01BED9A8" w:rsidR="00AD0920" w:rsidRDefault="00AD0920">
      <w:pPr>
        <w:pStyle w:val="Lbjegyzetszveg"/>
      </w:pPr>
      <w:r>
        <w:tab/>
      </w:r>
      <w:r>
        <w:rPr>
          <w:rStyle w:val="Lbjegyzet-hivatkozs"/>
        </w:rPr>
        <w:footnoteRef/>
      </w:r>
      <w:r>
        <w:tab/>
        <w:t xml:space="preserve">In addition to the kinds of milestone discussed here, our project also employs </w:t>
      </w:r>
      <w:r>
        <w:rPr>
          <w:rStyle w:val="Code"/>
        </w:rPr>
        <w:t>&lt;milestone/</w:t>
      </w:r>
      <w:r w:rsidRPr="00913831">
        <w:rPr>
          <w:rStyle w:val="Code"/>
        </w:rPr>
        <w:t>&gt;</w:t>
      </w:r>
      <w:r>
        <w:t xml:space="preserve"> elements for a few other purposes (§</w:t>
      </w:r>
      <w:r>
        <w:fldChar w:fldCharType="begin"/>
      </w:r>
      <w:r>
        <w:instrText xml:space="preserve"> REF _Ref181706035 \r \h </w:instrText>
      </w:r>
      <w:r>
        <w:fldChar w:fldCharType="separate"/>
      </w:r>
      <w:r>
        <w:t>2.3.4.5</w:t>
      </w:r>
      <w:r>
        <w:fldChar w:fldCharType="end"/>
      </w:r>
      <w:r>
        <w:t>, §</w:t>
      </w:r>
      <w:r>
        <w:fldChar w:fldCharType="begin"/>
      </w:r>
      <w:r>
        <w:instrText xml:space="preserve"> REF _Ref182309743 \r \h </w:instrText>
      </w:r>
      <w:r>
        <w:fldChar w:fldCharType="separate"/>
      </w:r>
      <w:r>
        <w:t>9.2.4</w:t>
      </w:r>
      <w:r>
        <w:fldChar w:fldCharType="end"/>
      </w:r>
      <w:r>
        <w:t>).</w:t>
      </w:r>
    </w:p>
  </w:footnote>
  <w:footnote w:id="18">
    <w:p w14:paraId="4CA0F94C" w14:textId="7985C81E" w:rsidR="00AD0920" w:rsidRDefault="00AD0920" w:rsidP="00D441A4">
      <w:pPr>
        <w:pStyle w:val="Lbjegyzetszveg"/>
      </w:pPr>
      <w:r>
        <w:tab/>
      </w:r>
      <w:r w:rsidRPr="006B5499">
        <w:rPr>
          <w:rStyle w:val="Lbjegyzet-hivatkozs"/>
        </w:rPr>
        <w:footnoteRef/>
      </w:r>
      <w:r>
        <w:tab/>
        <w:t>It is possible in TEI to encode uncertainty regarding the location of an element in a machine-readable way, but we foresee no gain from doing so that would compensate for the resulting increase of encoding complexity.</w:t>
      </w:r>
    </w:p>
  </w:footnote>
  <w:footnote w:id="19">
    <w:p w14:paraId="5925CDDD" w14:textId="77777777" w:rsidR="00777B90" w:rsidRDefault="00777B90" w:rsidP="00777B90">
      <w:pPr>
        <w:pStyle w:val="Lbjegyzetszveg"/>
      </w:pPr>
      <w:r>
        <w:tab/>
      </w:r>
      <w:r w:rsidRPr="006B5499">
        <w:rPr>
          <w:rStyle w:val="Lbjegyzet-hivatkozs"/>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20">
    <w:p w14:paraId="32308DC4" w14:textId="1830AC39" w:rsidR="00AD0920" w:rsidRDefault="00AD0920" w:rsidP="002519B3">
      <w:pPr>
        <w:pStyle w:val="Lbjegyzetszveg"/>
      </w:pPr>
      <w:r>
        <w:tab/>
      </w:r>
      <w:r w:rsidRPr="006B5499">
        <w:rPr>
          <w:rStyle w:val="Lbjegyzet-hivatkozs"/>
        </w:rPr>
        <w:footnoteRef/>
      </w:r>
      <w:r>
        <w:tab/>
        <w:t>This will not be the case if you follow the numbering schemes recommended by this Guide, but other numbering schemes are permitted for all partition types when there is good reason for their use.</w:t>
      </w:r>
    </w:p>
  </w:footnote>
  <w:footnote w:id="21">
    <w:p w14:paraId="36F9CBE6" w14:textId="77777777" w:rsidR="00AD0920" w:rsidRDefault="00AD0920" w:rsidP="002519B3">
      <w:pPr>
        <w:pStyle w:val="Lbjegyzetszveg"/>
      </w:pPr>
      <w:r>
        <w:tab/>
      </w:r>
      <w:r w:rsidRPr="006B5499">
        <w:rPr>
          <w:rStyle w:val="Lbjegyzet-hivatkozs"/>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22">
    <w:p w14:paraId="28101843" w14:textId="77777777" w:rsidR="00AD0920" w:rsidRDefault="00AD0920" w:rsidP="002519B3">
      <w:pPr>
        <w:pStyle w:val="Lbjegyzetszveg"/>
      </w:pPr>
      <w:r>
        <w:tab/>
      </w:r>
      <w:r w:rsidRPr="006B5499">
        <w:rPr>
          <w:rStyle w:val="Lbjegyzet-hivatkozs"/>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23">
    <w:p w14:paraId="0C7F96CA" w14:textId="277DE281" w:rsidR="00AD0920" w:rsidRDefault="00AD0920" w:rsidP="002519B3">
      <w:pPr>
        <w:pStyle w:val="Lbjegyzetszveg"/>
      </w:pPr>
      <w:r>
        <w:tab/>
      </w:r>
      <w:r w:rsidRPr="006B5499">
        <w:rPr>
          <w:rStyle w:val="Lbjegyzet-hivatkozs"/>
        </w:rPr>
        <w:footnoteRef/>
      </w:r>
      <w:r>
        <w:tab/>
      </w:r>
      <w:hyperlink r:id="rId10" w:history="1">
        <w:r w:rsidRPr="003B6215">
          <w:rPr>
            <w:rStyle w:val="Hiperhivatkozs"/>
          </w:rPr>
          <w:t>https://en.wiktionary.org/wiki/gaiji</w:t>
        </w:r>
      </w:hyperlink>
      <w:r>
        <w:t xml:space="preserve"> </w:t>
      </w:r>
    </w:p>
  </w:footnote>
  <w:footnote w:id="24">
    <w:p w14:paraId="2B97D8D6" w14:textId="15EC4E3A" w:rsidR="00DA0006" w:rsidRDefault="00DA0006" w:rsidP="00DA0006">
      <w:pPr>
        <w:pStyle w:val="Lbjegyzetszveg"/>
      </w:pPr>
      <w:r>
        <w:tab/>
      </w:r>
      <w:r w:rsidRPr="006B5499">
        <w:rPr>
          <w:rStyle w:val="Lbjegyzet-hivatkozs"/>
        </w:rPr>
        <w:footnoteRef/>
      </w:r>
      <w:r>
        <w:tab/>
        <w:t xml:space="preserve">TEI allows the semantic tagging of characters as punctuation marks, and using </w:t>
      </w:r>
      <w:r w:rsidRPr="00DA0006">
        <w:rPr>
          <w:rStyle w:val="Codeattribute"/>
        </w:rPr>
        <w:t>@type</w:t>
      </w:r>
      <w:r>
        <w:t xml:space="preserve"> with such tags could distinguish between sentence punctuation and space filling. For the present, we see no advantage to doing so and employ the method described here.</w:t>
      </w:r>
    </w:p>
  </w:footnote>
  <w:footnote w:id="25">
    <w:p w14:paraId="08ED9431" w14:textId="77777777" w:rsidR="0054433F" w:rsidRDefault="0054433F" w:rsidP="0054433F">
      <w:pPr>
        <w:pStyle w:val="Lbjegyzetszveg"/>
      </w:pPr>
      <w:r>
        <w:tab/>
      </w:r>
      <w:r w:rsidRPr="006B5499">
        <w:rPr>
          <w:rStyle w:val="Lbjegyzet-hivatkozs"/>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26">
    <w:p w14:paraId="0330CD4E" w14:textId="77777777" w:rsidR="00543984" w:rsidRDefault="00543984" w:rsidP="00543984">
      <w:pPr>
        <w:pStyle w:val="Lbjegyzetszveg"/>
      </w:pPr>
      <w:r>
        <w:tab/>
      </w:r>
      <w:r w:rsidRPr="006B5499">
        <w:rPr>
          <w:rStyle w:val="Lbjegyzet-hivatkozs"/>
        </w:rPr>
        <w:footnoteRef/>
      </w:r>
      <w:r>
        <w:tab/>
      </w:r>
      <w:hyperlink r:id="rId11" w:history="1">
        <w:r w:rsidRPr="003B6215">
          <w:rPr>
            <w:rStyle w:val="Hiperhivatkozs"/>
          </w:rPr>
          <w:t>https://docs.google.com/document/d/1glfyQnFqPrbVOYzegfjKIOVrc-vMgznEQ1iNsFf7DE8/edit?usp=sharing</w:t>
        </w:r>
      </w:hyperlink>
    </w:p>
  </w:footnote>
  <w:footnote w:id="27">
    <w:p w14:paraId="1EB28254" w14:textId="1233FA78" w:rsidR="00AD0920" w:rsidRDefault="00AD0920" w:rsidP="002519B3">
      <w:pPr>
        <w:pStyle w:val="Lbjegyzetszveg"/>
      </w:pPr>
      <w:r>
        <w:tab/>
      </w:r>
      <w:r w:rsidRPr="006B5499">
        <w:rPr>
          <w:rStyle w:val="Lbjegyzet-hivatkozs"/>
        </w:rPr>
        <w:footnoteRef/>
      </w:r>
      <w:r>
        <w:t xml:space="preserve">  </w:t>
      </w:r>
      <w:hyperlink r:id="rId12" w:anchor="PHSP" w:history="1">
        <w:r w:rsidRPr="003B6215">
          <w:rPr>
            <w:rStyle w:val="Hiperhivatkozs"/>
          </w:rPr>
          <w:t>https://www.tei-c.org/release/doc/tei-p5-doc/en/html/PH.html#PHSP</w:t>
        </w:r>
      </w:hyperlink>
    </w:p>
  </w:footnote>
  <w:footnote w:id="28">
    <w:p w14:paraId="1A318CB8" w14:textId="604C8155" w:rsidR="00AD0920" w:rsidRDefault="00AD0920" w:rsidP="002519B3">
      <w:pPr>
        <w:pStyle w:val="Lbjegyzetszveg"/>
      </w:pPr>
      <w:r>
        <w:tab/>
      </w:r>
      <w:r w:rsidRPr="006B5499">
        <w:rPr>
          <w:rStyle w:val="Lbjegyzet-hivatkozs"/>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9">
    <w:p w14:paraId="79F02BE8" w14:textId="657EFAC0" w:rsidR="00AD0920" w:rsidRDefault="00AD0920" w:rsidP="002519B3">
      <w:pPr>
        <w:pStyle w:val="Lbjegyzetszveg"/>
      </w:pPr>
      <w:r>
        <w:tab/>
      </w:r>
      <w:r w:rsidRPr="006B5499">
        <w:rPr>
          <w:rStyle w:val="Lbjegyzet-hivatkozs"/>
        </w:rPr>
        <w:footnoteRef/>
      </w:r>
      <w:r>
        <w:tab/>
      </w:r>
      <w:hyperlink r:id="rId13" w:history="1">
        <w:r w:rsidRPr="003B6215">
          <w:rPr>
            <w:rStyle w:val="Hiperhivatkozs"/>
          </w:rPr>
          <w:t>http://www.stoa.org/epidoc/gl/latest/trans-ambiguous.html</w:t>
        </w:r>
      </w:hyperlink>
      <w:r>
        <w:t xml:space="preserve"> accessed May 2020</w:t>
      </w:r>
    </w:p>
  </w:footnote>
  <w:footnote w:id="30">
    <w:p w14:paraId="0DD164E9" w14:textId="77777777" w:rsidR="00AD0920" w:rsidRDefault="00AD0920" w:rsidP="002519B3">
      <w:pPr>
        <w:pStyle w:val="Lbjegyzetszveg"/>
      </w:pPr>
      <w:r>
        <w:tab/>
      </w:r>
      <w:r w:rsidRPr="006B5499">
        <w:rPr>
          <w:rStyle w:val="Lbjegyzet-hivatkozs"/>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31">
    <w:p w14:paraId="3518FB6A" w14:textId="11667815" w:rsidR="00AD0920" w:rsidRDefault="00AD0920" w:rsidP="002519B3">
      <w:pPr>
        <w:pStyle w:val="Lbjegyzetszveg"/>
      </w:pPr>
      <w:r>
        <w:tab/>
      </w:r>
      <w:r w:rsidRPr="006B5499">
        <w:rPr>
          <w:rStyle w:val="Lbjegyzet-hivatkozs"/>
        </w:rPr>
        <w:footnoteRef/>
      </w:r>
      <w:r>
        <w:tab/>
      </w:r>
      <w:hyperlink r:id="rId14" w:history="1">
        <w:r w:rsidRPr="003B6215">
          <w:rPr>
            <w:rStyle w:val="Hiperhivatkozs"/>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32">
    <w:p w14:paraId="1A71D0E6" w14:textId="77777777" w:rsidR="00AD0920" w:rsidRPr="00EF69A7" w:rsidRDefault="00AD0920">
      <w:pPr>
        <w:pStyle w:val="Lbjegyzetszveg"/>
      </w:pPr>
      <w:r>
        <w:tab/>
      </w:r>
      <w:r w:rsidRPr="006B5499">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33">
    <w:p w14:paraId="1B67D4A9" w14:textId="36A67C4D" w:rsidR="00AD0920" w:rsidRDefault="00AD0920" w:rsidP="002519B3">
      <w:pPr>
        <w:pStyle w:val="Lbjegyzetszveg"/>
      </w:pPr>
      <w:r>
        <w:tab/>
      </w:r>
      <w:r w:rsidRPr="006B5499">
        <w:rPr>
          <w:rStyle w:val="Lbjegyzet-hivatkozs"/>
        </w:rPr>
        <w:footnoteRef/>
      </w:r>
      <w:r>
        <w:tab/>
        <w:t xml:space="preserve">This was not permitted in earlier versions of the EpiDoc schema, </w:t>
      </w:r>
      <w:r w:rsidRPr="00912CDD">
        <w:t>but has been added at our request and is  available as of 13 October 2020.</w:t>
      </w:r>
    </w:p>
  </w:footnote>
  <w:footnote w:id="34">
    <w:p w14:paraId="79560758" w14:textId="77777777" w:rsidR="00AD0920" w:rsidRDefault="00AD0920" w:rsidP="002519B3">
      <w:pPr>
        <w:pStyle w:val="Lbjegyzetszveg"/>
      </w:pPr>
      <w:r>
        <w:tab/>
      </w:r>
      <w:r w:rsidRPr="006B5499">
        <w:rPr>
          <w:rStyle w:val="Lbjegyzet-hivatkozs"/>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5">
    <w:p w14:paraId="7464C4C2" w14:textId="77777777" w:rsidR="00AD0920" w:rsidRDefault="00AD0920" w:rsidP="002519B3">
      <w:pPr>
        <w:pStyle w:val="Lbjegyzetszveg"/>
      </w:pPr>
      <w:r>
        <w:tab/>
      </w:r>
      <w:r w:rsidRPr="006B5499">
        <w:rPr>
          <w:rStyle w:val="Lbjegyzet-hivatkozs"/>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6">
    <w:p w14:paraId="58DD482D" w14:textId="77777777" w:rsidR="00AD0920" w:rsidRDefault="00AD0920" w:rsidP="003A541C">
      <w:pPr>
        <w:pStyle w:val="Lbjegyzetszveg"/>
      </w:pPr>
      <w:r>
        <w:tab/>
      </w:r>
      <w:r w:rsidRPr="006B5499">
        <w:rPr>
          <w:rStyle w:val="Lbjegyzet-hivatkozs"/>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7">
    <w:p w14:paraId="02B77D18" w14:textId="77777777" w:rsidR="00AD0920" w:rsidRPr="00666EFF" w:rsidRDefault="00AD0920" w:rsidP="00666EFF">
      <w:pPr>
        <w:pStyle w:val="Lbjegyzetszveg"/>
      </w:pPr>
      <w:r>
        <w:tab/>
      </w:r>
      <w:r>
        <w:rPr>
          <w:rStyle w:val="Lbjegyzet-hivatkozs"/>
        </w:rPr>
        <w:footnoteRef/>
      </w:r>
      <w:r>
        <w:tab/>
        <w:t xml:space="preserve">The seeming contradiction between the element’s name and the fact that it indicates uncertainty is that this element would normally take the attribute </w:t>
      </w:r>
      <w:r>
        <w:rPr>
          <w:rStyle w:val="Codeattribute"/>
        </w:rPr>
        <w:t>@cert</w:t>
      </w:r>
      <w:r>
        <w:t xml:space="preserve"> to indicate a degree of certainty. However, in EpiDoc and thus in our encoding practice, </w:t>
      </w:r>
      <w:r>
        <w:rPr>
          <w:rStyle w:val="Code"/>
        </w:rPr>
        <w:t>&lt;certainty&gt;</w:t>
      </w:r>
      <w:r>
        <w:t xml:space="preserve"> is only used for indicating uncertainty, and is by default understood to mean </w:t>
      </w:r>
      <w:r>
        <w:rPr>
          <w:rStyle w:val="Code"/>
        </w:rPr>
        <w:t xml:space="preserve">&lt;certainty </w:t>
      </w:r>
      <w:r w:rsidRPr="00666EFF">
        <w:rPr>
          <w:rStyle w:val="Codeattribute"/>
        </w:rPr>
        <w:t>cert=</w:t>
      </w:r>
      <w:r w:rsidRPr="00666EFF">
        <w:rPr>
          <w:rStyle w:val="Codevalue"/>
        </w:rPr>
        <w:t>"low"</w:t>
      </w:r>
      <w:r>
        <w:rPr>
          <w:rStyle w:val="Code"/>
        </w:rPr>
        <w:t>&gt;</w:t>
      </w:r>
      <w:r>
        <w:t>.</w:t>
      </w:r>
    </w:p>
  </w:footnote>
  <w:footnote w:id="38">
    <w:p w14:paraId="3C26D05F" w14:textId="08980D2B" w:rsidR="00AD0920" w:rsidRDefault="00AD0920" w:rsidP="002519B3">
      <w:pPr>
        <w:pStyle w:val="Lbjegyzetszveg"/>
      </w:pPr>
      <w:r>
        <w:tab/>
      </w:r>
      <w:r w:rsidRPr="006B5499">
        <w:rPr>
          <w:rStyle w:val="Lbjegyzet-hivatkozs"/>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9">
    <w:p w14:paraId="40921C17" w14:textId="7EF97A2B" w:rsidR="00AD0920" w:rsidRPr="00FF5EF5" w:rsidRDefault="00AD0920">
      <w:pPr>
        <w:pStyle w:val="Lbjegyzetszveg"/>
        <w:rPr>
          <w:lang w:val="hu-HU"/>
        </w:rPr>
      </w:pPr>
      <w:r>
        <w:tab/>
      </w:r>
      <w:r w:rsidRPr="006B5499">
        <w:rPr>
          <w:rStyle w:val="Lbjegyzet-hivatkozs"/>
        </w:rPr>
        <w:footnoteRef/>
      </w:r>
      <w:r>
        <w:tab/>
      </w:r>
      <w:r w:rsidRPr="00FF5EF5">
        <w:t xml:space="preserve"> See §</w:t>
      </w:r>
      <w:r>
        <w:fldChar w:fldCharType="begin"/>
      </w:r>
      <w:r>
        <w:instrText xml:space="preserve"> REF _Ref43988445 \r \h </w:instrText>
      </w:r>
      <w:r>
        <w:fldChar w:fldCharType="separate"/>
      </w:r>
      <w:r>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vowelless consonants are normally written in a given inscription.</w:t>
      </w:r>
    </w:p>
  </w:footnote>
  <w:footnote w:id="40">
    <w:p w14:paraId="3814A72D" w14:textId="77777777" w:rsidR="00AD0920" w:rsidRDefault="00AD0920" w:rsidP="002519B3">
      <w:pPr>
        <w:pStyle w:val="Lbjegyzetszveg"/>
      </w:pPr>
      <w:r>
        <w:tab/>
      </w:r>
      <w:r w:rsidRPr="006B5499">
        <w:rPr>
          <w:rStyle w:val="Lbjegyzet-hivatkozs"/>
        </w:rPr>
        <w:footnoteRef/>
      </w:r>
      <w:r>
        <w:tab/>
        <w:t>The rationale behind the choice of attribute value is that punctuation is implied by the semantic context, so in a way, a punctuation mark is “subaudible” to the native or informed reader.</w:t>
      </w:r>
    </w:p>
  </w:footnote>
  <w:footnote w:id="41">
    <w:p w14:paraId="0B5E3AF3" w14:textId="77777777" w:rsidR="00AD0920" w:rsidRDefault="00AD0920" w:rsidP="002519B3">
      <w:pPr>
        <w:pStyle w:val="Lbjegyzetszveg"/>
      </w:pPr>
      <w:r>
        <w:tab/>
      </w:r>
      <w:r w:rsidRPr="006B5499">
        <w:rPr>
          <w:rStyle w:val="Lbjegyzet-hivatkozs"/>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42">
    <w:p w14:paraId="39082856" w14:textId="77777777" w:rsidR="00AD0920" w:rsidRDefault="00AD0920" w:rsidP="002519B3">
      <w:pPr>
        <w:pStyle w:val="Lbjegyzetszveg"/>
      </w:pPr>
      <w:r>
        <w:tab/>
      </w:r>
      <w:r w:rsidRPr="006B5499">
        <w:rPr>
          <w:rStyle w:val="Lbjegyzet-hivatkozs"/>
        </w:rPr>
        <w:footnoteRef/>
      </w:r>
      <w:r>
        <w:tab/>
        <w:t>Whichever method you use, possible values and their relative probabilities may be elaborated in your commentary to the edition.</w:t>
      </w:r>
    </w:p>
  </w:footnote>
  <w:footnote w:id="43">
    <w:p w14:paraId="09003D98" w14:textId="314AE0E4" w:rsidR="00AD0920" w:rsidRDefault="00AD0920" w:rsidP="002519B3">
      <w:pPr>
        <w:pStyle w:val="Lbjegyzetszveg"/>
      </w:pPr>
      <w:r>
        <w:tab/>
      </w:r>
      <w:r w:rsidRPr="006B5499">
        <w:rPr>
          <w:rStyle w:val="Lbjegyzet-hivatkozs"/>
        </w:rPr>
        <w:footnoteRef/>
      </w:r>
      <w:r>
        <w:tab/>
        <w:t xml:space="preserve">The EpiDoc Guidelines offer a further method for dealing with partly lost numerals whose range of possible values is not sequential </w:t>
      </w:r>
      <w:r w:rsidRPr="00E24F87">
        <w:rPr>
          <w:noProof/>
        </w:rPr>
        <w:t>(</w:t>
      </w:r>
      <w:hyperlink r:id="rId15" w:history="1">
        <w:r w:rsidRPr="003B6215">
          <w:rPr>
            <w:rStyle w:val="Hiperhivatkozs"/>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44">
    <w:p w14:paraId="59798215" w14:textId="77777777" w:rsidR="00AD0920" w:rsidRDefault="00AD0920" w:rsidP="00094A21">
      <w:pPr>
        <w:pStyle w:val="Lbjegyzetszveg"/>
      </w:pPr>
      <w:r>
        <w:tab/>
      </w:r>
      <w:r w:rsidRPr="006B5499">
        <w:rPr>
          <w:rStyle w:val="Lbjegyzet-hivatkozs"/>
        </w:rPr>
        <w:footnoteRef/>
      </w:r>
      <w:r>
        <w:tab/>
      </w:r>
      <w:r w:rsidRPr="00094A21">
        <w:t xml:space="preserve">We have not yet come across such an abbreviation in an Indic epigraphic context and use a Latin example adapted from the EpiDoc guidelines. A comparable English abbreviation would be </w:t>
      </w:r>
      <w:r w:rsidRPr="00094A21">
        <w:rPr>
          <w:rStyle w:val="Foreign"/>
        </w:rPr>
        <w:t>pp.</w:t>
      </w:r>
      <w:r w:rsidRPr="00094A21">
        <w:t xml:space="preserve"> abbreviating </w:t>
      </w:r>
      <w:r w:rsidRPr="00094A21">
        <w:rPr>
          <w:rStyle w:val="Foreign"/>
        </w:rPr>
        <w:t>pages</w:t>
      </w:r>
      <w:r w:rsidRPr="00094A21">
        <w:t>. If you have a project-relevant example, contact the authors of this guide to include it here.</w:t>
      </w:r>
    </w:p>
  </w:footnote>
  <w:footnote w:id="45">
    <w:p w14:paraId="61EFE79D" w14:textId="1BA800D7" w:rsidR="00AD0920" w:rsidRDefault="00AD0920">
      <w:pPr>
        <w:pStyle w:val="Lbjegyzetszveg"/>
      </w:pPr>
      <w:r>
        <w:tab/>
      </w:r>
      <w:r w:rsidRPr="006B5499">
        <w:rPr>
          <w:rStyle w:val="Lbjegyzet-hivatkozs"/>
        </w:rPr>
        <w:footnoteRef/>
      </w:r>
      <w:r>
        <w:tab/>
      </w:r>
      <w:r w:rsidRPr="00094A21">
        <w:t xml:space="preserve"> If you have a project-relevant example, contact the authors of this guide to include it here.</w:t>
      </w:r>
    </w:p>
  </w:footnote>
  <w:footnote w:id="46">
    <w:p w14:paraId="4356C7FA" w14:textId="77777777" w:rsidR="00AD0920" w:rsidRDefault="00AD0920" w:rsidP="00926092">
      <w:pPr>
        <w:pStyle w:val="Lbjegyzetszveg"/>
      </w:pPr>
      <w:r>
        <w:tab/>
      </w:r>
      <w:r w:rsidRPr="006B5499">
        <w:rPr>
          <w:rStyle w:val="Lbjegyzet-hivatkozs"/>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7">
    <w:p w14:paraId="6947953B" w14:textId="63186DC6" w:rsidR="00AD0920" w:rsidRDefault="00AD0920" w:rsidP="002519B3">
      <w:pPr>
        <w:pStyle w:val="Lbjegyzetszveg"/>
      </w:pPr>
      <w:r>
        <w:tab/>
      </w:r>
      <w:r w:rsidRPr="006B5499">
        <w:rPr>
          <w:rStyle w:val="Lbjegyzet-hivatkozs"/>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6" w:history="1">
        <w:r w:rsidRPr="003B6215">
          <w:rPr>
            <w:rStyle w:val="Hiperhivatkozs"/>
          </w:rPr>
          <w:t>http://www.stoa.org/epidoc/gl/latest/trans-linebreak.html</w:t>
        </w:r>
      </w:hyperlink>
      <w:r>
        <w:t>.)</w:t>
      </w:r>
    </w:p>
  </w:footnote>
  <w:footnote w:id="48">
    <w:p w14:paraId="7A34EE4B" w14:textId="387E95F6" w:rsidR="00AD0920" w:rsidRDefault="00AD0920" w:rsidP="002519B3">
      <w:pPr>
        <w:pStyle w:val="Lbjegyzetszveg"/>
      </w:pPr>
      <w:r>
        <w:tab/>
      </w:r>
      <w:r w:rsidRPr="006B5499">
        <w:rPr>
          <w:rStyle w:val="Lbjegyzet-hivatkozs"/>
        </w:rPr>
        <w:footnoteRef/>
      </w:r>
      <w:r>
        <w:tab/>
        <w:t xml:space="preserve">This element is intended in TEI to encode highlighted text, defined as words or phrases graphically distinct from the surrounding text </w:t>
      </w:r>
      <w:r w:rsidRPr="00E24F87">
        <w:rPr>
          <w:noProof/>
        </w:rPr>
        <w:t>(</w:t>
      </w:r>
      <w:hyperlink r:id="rId17" w:history="1">
        <w:r w:rsidRPr="003B6215">
          <w:rPr>
            <w:rStyle w:val="Hiperhivatkozs"/>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8" w:history="1">
        <w:r w:rsidRPr="003B6215">
          <w:rPr>
            <w:rStyle w:val="Hiperhivatkozs"/>
          </w:rPr>
          <w:t>http://www.stoa.org/epidoc/gl/latest/trans-charactershighlighted.html</w:t>
        </w:r>
      </w:hyperlink>
      <w:r>
        <w:t>).</w:t>
      </w:r>
    </w:p>
  </w:footnote>
  <w:footnote w:id="49">
    <w:p w14:paraId="5BA6A8BB" w14:textId="3E3EA93C" w:rsidR="00AD0920" w:rsidRDefault="00AD0920" w:rsidP="002519B3">
      <w:pPr>
        <w:pStyle w:val="Lbjegyzetszveg"/>
      </w:pPr>
      <w:r>
        <w:tab/>
      </w:r>
      <w:r w:rsidRPr="006B5499">
        <w:rPr>
          <w:rStyle w:val="Lbjegyzet-hivatkozs"/>
        </w:rPr>
        <w:footnoteRef/>
      </w:r>
      <w:r>
        <w:tab/>
        <w:t xml:space="preserve">Although the TEI guidelines </w:t>
      </w:r>
      <w:r w:rsidRPr="00E24F87">
        <w:rPr>
          <w:noProof/>
        </w:rPr>
        <w:t>(</w:t>
      </w:r>
      <w:hyperlink r:id="rId19" w:anchor="WDWMEG" w:history="1">
        <w:r w:rsidRPr="003B6215">
          <w:rPr>
            <w:rStyle w:val="Hiperhivatkozs"/>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50">
    <w:p w14:paraId="1B9197EE" w14:textId="37DB53B4" w:rsidR="00AD0920" w:rsidRDefault="00AD0920">
      <w:pPr>
        <w:pStyle w:val="Lbjegyzetszveg"/>
      </w:pPr>
      <w:r>
        <w:tab/>
      </w:r>
      <w:r w:rsidRPr="006B5499">
        <w:rPr>
          <w:rStyle w:val="Lbjegyzet-hivatkozs"/>
        </w:rPr>
        <w:footnoteRef/>
      </w:r>
      <w:r>
        <w:tab/>
      </w:r>
      <w:hyperlink r:id="rId20" w:history="1">
        <w:r w:rsidRPr="003B6215">
          <w:rPr>
            <w:rStyle w:val="Hiperhivatkozs"/>
          </w:rPr>
          <w:t>https://opentheso.huma-num.fr/opentheso/?idc=84154&amp;idt=th347</w:t>
        </w:r>
      </w:hyperlink>
    </w:p>
  </w:footnote>
  <w:footnote w:id="51">
    <w:p w14:paraId="041FE0E7" w14:textId="13D90067" w:rsidR="00AD0920" w:rsidRDefault="00AD0920">
      <w:pPr>
        <w:pStyle w:val="Lbjegyzetszveg"/>
      </w:pPr>
      <w:r>
        <w:tab/>
      </w:r>
      <w:r w:rsidRPr="006B5499">
        <w:rPr>
          <w:rStyle w:val="Lbjegyzet-hivatkozs"/>
        </w:rPr>
        <w:footnoteRef/>
      </w:r>
      <w:r>
        <w:tab/>
      </w:r>
      <w:hyperlink r:id="rId21" w:history="1">
        <w:r w:rsidRPr="003B6215">
          <w:rPr>
            <w:rStyle w:val="Hiperhivatkozs"/>
          </w:rPr>
          <w:t>https://opentheso.huma-num.fr/opentheso/?idc=84156&amp;idt=th347</w:t>
        </w:r>
      </w:hyperlink>
    </w:p>
  </w:footnote>
  <w:footnote w:id="52">
    <w:p w14:paraId="23A406F2" w14:textId="519ED1E2" w:rsidR="00AD0920" w:rsidRDefault="00AD0920" w:rsidP="002519B3">
      <w:pPr>
        <w:pStyle w:val="Lbjegyzetszveg"/>
      </w:pPr>
      <w:r>
        <w:tab/>
      </w:r>
      <w:r w:rsidRPr="006B5499">
        <w:rPr>
          <w:rStyle w:val="Lbjegyzet-hivatkozs"/>
        </w:rPr>
        <w:footnoteRef/>
      </w:r>
      <w:r>
        <w:tab/>
        <w:t xml:space="preserve">See </w:t>
      </w:r>
      <w:hyperlink r:id="rId22" w:history="1">
        <w:r w:rsidRPr="003B6215">
          <w:rPr>
            <w:rStyle w:val="Hiperhivatkozs"/>
          </w:rPr>
          <w:t>https://wiki.tei-c.org/index.php/XML_Whitespace</w:t>
        </w:r>
      </w:hyperlink>
      <w:r>
        <w:t xml:space="preserve"> for a more detailed discussion of white space in XML.</w:t>
      </w:r>
    </w:p>
  </w:footnote>
  <w:footnote w:id="53">
    <w:p w14:paraId="66AB32CD" w14:textId="77777777" w:rsidR="00AD0920" w:rsidRDefault="00AD0920" w:rsidP="002519B3">
      <w:pPr>
        <w:pStyle w:val="Lbjegyzetszveg"/>
      </w:pPr>
      <w:r>
        <w:tab/>
      </w:r>
      <w:r w:rsidRPr="006B5499">
        <w:rPr>
          <w:rStyle w:val="Lbjegyzet-hivatkozs"/>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54">
    <w:p w14:paraId="41A7C6D2" w14:textId="77777777" w:rsidR="00AD0920" w:rsidRDefault="00AD0920" w:rsidP="002519B3">
      <w:pPr>
        <w:pStyle w:val="Lbjegyzetszveg"/>
      </w:pPr>
      <w:r>
        <w:tab/>
      </w:r>
      <w:r w:rsidRPr="006B5499">
        <w:rPr>
          <w:rStyle w:val="Lbjegyzet-hivatkozs"/>
        </w:rPr>
        <w:footnoteRef/>
      </w:r>
      <w:r>
        <w:tab/>
        <w:t>If you feel your translation needs any further markup, please consult the authors of the Guide and the project’s XML-TEI Data Manager.</w:t>
      </w:r>
    </w:p>
  </w:footnote>
  <w:footnote w:id="55">
    <w:p w14:paraId="5C832AD9" w14:textId="3DF18421" w:rsidR="00AD0920" w:rsidRDefault="00AD0920" w:rsidP="002519B3">
      <w:pPr>
        <w:pStyle w:val="Lbjegyzetszveg"/>
      </w:pPr>
      <w:r>
        <w:tab/>
      </w:r>
      <w:r w:rsidRPr="006B5499">
        <w:rPr>
          <w:rStyle w:val="Lbjegyzet-hivatkozs"/>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56">
    <w:p w14:paraId="2F0FA864" w14:textId="00BA86A0" w:rsidR="00AD0920" w:rsidRDefault="00AD0920" w:rsidP="002519B3">
      <w:pPr>
        <w:pStyle w:val="Lbjegyzetszveg"/>
      </w:pPr>
      <w:r>
        <w:tab/>
      </w:r>
      <w:r w:rsidRPr="006B5499">
        <w:rPr>
          <w:rStyle w:val="Lbjegyzet-hivatkozs"/>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57">
    <w:p w14:paraId="06BBCAD7" w14:textId="683FCF09" w:rsidR="00AD0920" w:rsidRDefault="00AD0920" w:rsidP="002519B3">
      <w:pPr>
        <w:pStyle w:val="Lbjegyzetszveg"/>
      </w:pPr>
      <w:r>
        <w:tab/>
      </w:r>
      <w:r w:rsidRPr="006B5499">
        <w:rPr>
          <w:rStyle w:val="Lbjegyzet-hivatkozs"/>
        </w:rPr>
        <w:footnoteRef/>
      </w:r>
      <w:r>
        <w:tab/>
      </w:r>
      <w:hyperlink r:id="rId23" w:history="1">
        <w:r w:rsidRPr="003B6215">
          <w:rPr>
            <w:rStyle w:val="Hiperhivatkozs"/>
          </w:rPr>
          <w:t>https://iso639-3.sil.org/</w:t>
        </w:r>
      </w:hyperlink>
    </w:p>
  </w:footnote>
  <w:footnote w:id="58">
    <w:p w14:paraId="6D614AA8" w14:textId="61794754" w:rsidR="00AD0920" w:rsidRDefault="00AD0920" w:rsidP="002519B3">
      <w:pPr>
        <w:pStyle w:val="Lbjegyzetszveg"/>
        <w:rPr>
          <w:b/>
        </w:rPr>
      </w:pPr>
      <w:r>
        <w:tab/>
      </w:r>
      <w:r w:rsidRPr="006B5499">
        <w:rPr>
          <w:rStyle w:val="Lbjegyzet-hivatkozs"/>
        </w:rPr>
        <w:footnoteRef/>
      </w:r>
      <w:r>
        <w:tab/>
      </w:r>
      <w:hyperlink r:id="rId24" w:history="1">
        <w:r w:rsidRPr="003B6215">
          <w:rPr>
            <w:rStyle w:val="Hiperhivatkozs"/>
          </w:rPr>
          <w:t>https://en.wikipedia.org/wiki/ISO_15924</w:t>
        </w:r>
      </w:hyperlink>
    </w:p>
  </w:footnote>
  <w:footnote w:id="59">
    <w:p w14:paraId="487A03D8" w14:textId="78D2F62D" w:rsidR="00AD0920" w:rsidRDefault="00AD0920" w:rsidP="002519B3">
      <w:pPr>
        <w:pStyle w:val="Lbjegyzetszveg"/>
      </w:pPr>
      <w:r>
        <w:tab/>
      </w:r>
      <w:r w:rsidRPr="006B5499">
        <w:rPr>
          <w:rStyle w:val="Lbjegyzet-hivatkozs"/>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60">
    <w:p w14:paraId="0BF25634" w14:textId="09D7C6D2" w:rsidR="00AD0920" w:rsidRDefault="00AD0920" w:rsidP="002519B3">
      <w:pPr>
        <w:pStyle w:val="Lbjegyzetszveg"/>
      </w:pPr>
      <w:r>
        <w:tab/>
      </w:r>
      <w:r w:rsidRPr="006B5499">
        <w:rPr>
          <w:rStyle w:val="Lbjegyzet-hivatkozs"/>
        </w:rPr>
        <w:footnoteRef/>
      </w:r>
      <w:r>
        <w:tab/>
        <w:t xml:space="preserve">Our personal identifiers are available at </w:t>
      </w:r>
      <w:hyperlink r:id="rId25" w:history="1">
        <w:r w:rsidRPr="00A46F02">
          <w:rPr>
            <w:rStyle w:val="Hiperhivatkozs"/>
          </w:rPr>
          <w:t>https://github.com/erc-dharma/project-documentation/blob/master/DHARMA_idListMembers_v01.xml</w:t>
        </w:r>
      </w:hyperlink>
    </w:p>
  </w:footnote>
  <w:footnote w:id="61">
    <w:p w14:paraId="6AE1CF79" w14:textId="59D6E7DE" w:rsidR="00AD0920" w:rsidRDefault="00AD0920" w:rsidP="002519B3">
      <w:pPr>
        <w:pStyle w:val="Lbjegyzetszveg"/>
      </w:pPr>
      <w:r>
        <w:tab/>
      </w:r>
      <w:r w:rsidRPr="006B5499">
        <w:rPr>
          <w:rStyle w:val="Lbjegyzet-hivatkozs"/>
        </w:rPr>
        <w:footnoteRef/>
      </w:r>
      <w:r>
        <w:tab/>
        <w:t xml:space="preserve">Our personal identifiers are available at </w:t>
      </w:r>
      <w:hyperlink r:id="rId26" w:history="1">
        <w:r w:rsidRPr="003B6215">
          <w:rPr>
            <w:rStyle w:val="Hiperhivatkozs"/>
          </w:rPr>
          <w:t>https://github.com/erc-dharma/project-documentation/blob/master/DHARMA_IdListMembers_v01.xml</w:t>
        </w:r>
      </w:hyperlink>
    </w:p>
  </w:footnote>
  <w:footnote w:id="62">
    <w:p w14:paraId="73E132D7" w14:textId="17EA7014" w:rsidR="00AD0920" w:rsidRDefault="00AD0920" w:rsidP="002519B3">
      <w:pPr>
        <w:pStyle w:val="Lbjegyzetszveg"/>
      </w:pPr>
      <w:r>
        <w:tab/>
      </w:r>
      <w:r w:rsidRPr="006B5499">
        <w:rPr>
          <w:rStyle w:val="Lbjegyzet-hivatkozs"/>
        </w:rPr>
        <w:footnoteRef/>
      </w:r>
      <w:r>
        <w:tab/>
        <w:t xml:space="preserve">Available under </w:t>
      </w:r>
      <w:hyperlink r:id="rId27" w:history="1">
        <w:r w:rsidRPr="003B6215">
          <w:rPr>
            <w:rStyle w:val="Hiperhivatkozs"/>
          </w:rPr>
          <w:t>https://github.com/erc-dharma/project-documentation/tree/master/templates</w:t>
        </w:r>
      </w:hyperlink>
    </w:p>
  </w:footnote>
  <w:footnote w:id="63">
    <w:p w14:paraId="216852E0" w14:textId="77777777" w:rsidR="00AD0920" w:rsidRDefault="00AD0920" w:rsidP="002519B3">
      <w:pPr>
        <w:pStyle w:val="Lbjegyzetszveg"/>
      </w:pPr>
      <w:r>
        <w:tab/>
      </w:r>
      <w:r w:rsidRPr="006B5499">
        <w:rPr>
          <w:rStyle w:val="Lbjegyzet-hivatkozs"/>
        </w:rPr>
        <w:footnoteRef/>
      </w:r>
      <w:r>
        <w:tab/>
        <w:t>The precise details to be recorded here are still in flux at the time of finalising this version of the EGD. You can expect more detailed instructions either here in a future version or in the template itself.</w:t>
      </w:r>
    </w:p>
  </w:footnote>
  <w:footnote w:id="64">
    <w:p w14:paraId="3A401D16" w14:textId="4AF019A5" w:rsidR="00AD0920" w:rsidRDefault="00AD0920" w:rsidP="002519B3">
      <w:pPr>
        <w:pStyle w:val="Lbjegyzetszveg"/>
      </w:pPr>
      <w:r>
        <w:tab/>
      </w:r>
      <w:r w:rsidRPr="006B5499">
        <w:rPr>
          <w:rStyle w:val="Lbjegyzet-hivatkozs"/>
        </w:rPr>
        <w:footnoteRef/>
      </w:r>
      <w:r>
        <w:tab/>
        <w:t xml:space="preserve">Our personal identifiers are available at </w:t>
      </w:r>
      <w:hyperlink r:id="rId28" w:history="1">
        <w:r w:rsidRPr="003B6215">
          <w:rPr>
            <w:rStyle w:val="Hiperhivatkozs"/>
          </w:rPr>
          <w:t>https://github.com/erc-dharma/project-documentation/blob/master/DHARMA_IdListMembers_v01.xml</w:t>
        </w:r>
      </w:hyperlink>
    </w:p>
  </w:footnote>
  <w:footnote w:id="65">
    <w:p w14:paraId="48A8BA4C" w14:textId="77777777" w:rsidR="00AD0920" w:rsidRDefault="00AD0920" w:rsidP="002519B3">
      <w:pPr>
        <w:pStyle w:val="Lbjegyzetszveg"/>
      </w:pPr>
      <w:r>
        <w:tab/>
      </w:r>
      <w:r w:rsidRPr="006B5499">
        <w:rPr>
          <w:rStyle w:val="Lbjegyzet-hivatkozs"/>
        </w:rPr>
        <w:footnoteRef/>
      </w:r>
      <w:r>
        <w:tab/>
        <w:t xml:space="preserve">Double hyphens are used in CII convention to indicate non-compound word separation where the end of the first and the beginning of the second word belong to the same akṣara of the original. Their primary function is to distinguish regular </w:t>
      </w:r>
      <w:r w:rsidRPr="00BE1CA8">
        <w:rPr>
          <w:rStyle w:val="Foreign"/>
        </w:rPr>
        <w:t>akṣara</w:t>
      </w:r>
      <w:r>
        <w:t xml:space="preserve">s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66">
    <w:p w14:paraId="0BFFBF44" w14:textId="77777777" w:rsidR="00AD0920" w:rsidRDefault="00AD0920" w:rsidP="002519B3">
      <w:pPr>
        <w:pStyle w:val="Lbjegyzetszveg"/>
      </w:pPr>
      <w:r>
        <w:tab/>
      </w:r>
      <w:r w:rsidRPr="006B5499">
        <w:rPr>
          <w:rStyle w:val="Lbjegyzet-hivatkozs"/>
        </w:rPr>
        <w:footnoteRef/>
      </w:r>
      <w:r>
        <w:tab/>
        <w:t>Two iterations of | [U+007C Vertical Line], not a ‖ double vertical bar character.</w:t>
      </w:r>
    </w:p>
  </w:footnote>
  <w:footnote w:id="67">
    <w:p w14:paraId="6D595C62" w14:textId="77777777" w:rsidR="00AD0920" w:rsidRDefault="00AD0920" w:rsidP="002519B3">
      <w:pPr>
        <w:pStyle w:val="Lbjegyzetszveg"/>
      </w:pPr>
      <w:r>
        <w:tab/>
      </w:r>
      <w:r w:rsidRPr="006B5499">
        <w:rPr>
          <w:rStyle w:val="Lbjegyzet-hivatkozs"/>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68">
    <w:p w14:paraId="1839FCC9" w14:textId="77777777" w:rsidR="00AD0920" w:rsidRDefault="00AD0920" w:rsidP="002519B3">
      <w:pPr>
        <w:pStyle w:val="Lbjegyzetszveg"/>
      </w:pPr>
      <w:r>
        <w:tab/>
      </w:r>
      <w:r w:rsidRPr="006B5499">
        <w:rPr>
          <w:rStyle w:val="Lbjegyzet-hivatkozs"/>
        </w:rPr>
        <w:footnoteRef/>
      </w:r>
      <w:r>
        <w:tab/>
        <w:t xml:space="preserve">In assigning a name to this very rare metre, we follow Damais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r w:rsidRPr="00BE1CA8">
        <w:rPr>
          <w:rStyle w:val="Foreign"/>
        </w:rPr>
        <w:t>samav</w:t>
      </w:r>
      <w:r>
        <w:rPr>
          <w:rStyle w:val="Foreign"/>
        </w:rPr>
        <w:t>r̥</w:t>
      </w:r>
      <w:r w:rsidRPr="00BE1CA8">
        <w:rPr>
          <w:rStyle w:val="Foreign"/>
        </w:rPr>
        <w:t>tta</w:t>
      </w:r>
      <w:r>
        <w:t xml:space="preserve">s),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69">
    <w:p w14:paraId="03A37521" w14:textId="23D9EC76" w:rsidR="00AD0920" w:rsidRDefault="00AD0920" w:rsidP="002519B3">
      <w:pPr>
        <w:pStyle w:val="Lbjegyzetszveg"/>
      </w:pPr>
      <w:r>
        <w:tab/>
      </w:r>
      <w:r w:rsidRPr="006B5499">
        <w:rPr>
          <w:rStyle w:val="Lbjegyzet-hivatkozs"/>
        </w:rPr>
        <w:footnoteRef/>
      </w:r>
      <w:r>
        <w:tab/>
        <w:t xml:space="preserve">Also known as </w:t>
      </w:r>
      <w:r w:rsidRPr="00BE1CA8">
        <w:rPr>
          <w:rStyle w:val="Foreign"/>
        </w:rPr>
        <w:t>śloka</w:t>
      </w:r>
      <w:r>
        <w:t xml:space="preserve">, </w:t>
      </w:r>
      <w:r w:rsidRPr="00BE1CA8">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70">
    <w:p w14:paraId="30D118C1" w14:textId="1713EFFA" w:rsidR="00AD0920" w:rsidRDefault="00AD0920" w:rsidP="002519B3">
      <w:pPr>
        <w:pStyle w:val="Lbjegyzetszveg"/>
      </w:pPr>
      <w:r>
        <w:tab/>
      </w:r>
      <w:r w:rsidRPr="006B5499">
        <w:rPr>
          <w:rStyle w:val="Lbjegyzet-hivatkozs"/>
        </w:rPr>
        <w:footnoteRef/>
      </w:r>
      <w:r>
        <w:tab/>
        <w:t xml:space="preserve">If a verse matches this template, do not classify it as </w:t>
      </w:r>
      <w:r w:rsidRPr="00BE1CA8">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71">
    <w:p w14:paraId="60AF6C91" w14:textId="178FC84C" w:rsidR="00AD0920" w:rsidRDefault="00AD0920" w:rsidP="002519B3">
      <w:pPr>
        <w:pStyle w:val="Lbjegyzetszveg"/>
      </w:pPr>
      <w:r>
        <w:tab/>
      </w:r>
      <w:r w:rsidRPr="006B5499">
        <w:rPr>
          <w:rStyle w:val="Lbjegyzet-hivatkozs"/>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72">
    <w:p w14:paraId="70796AD0" w14:textId="68F3D08D" w:rsidR="00AD0920" w:rsidRDefault="00AD0920" w:rsidP="007245BB">
      <w:pPr>
        <w:pStyle w:val="Lbjegyzetszveg"/>
      </w:pPr>
      <w:r>
        <w:tab/>
      </w:r>
      <w:r w:rsidRPr="006B5499">
        <w:rPr>
          <w:rStyle w:val="Lbjegyzet-hivatkozs"/>
        </w:rPr>
        <w:footnoteRef/>
      </w:r>
      <w:r>
        <w:tab/>
        <w:t xml:space="preserve">Also known as </w:t>
      </w:r>
      <w:r w:rsidRPr="00BE1CA8">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3">
    <w:p w14:paraId="1CD79ED2" w14:textId="77777777" w:rsidR="00AD0920" w:rsidRDefault="00AD0920" w:rsidP="002519B3">
      <w:pPr>
        <w:pStyle w:val="Lbjegyzetszveg"/>
      </w:pPr>
      <w:r>
        <w:tab/>
      </w:r>
      <w:r w:rsidRPr="006B5499">
        <w:rPr>
          <w:rStyle w:val="Lbjegyzet-hivatkozs"/>
        </w:rPr>
        <w:footnoteRef/>
      </w:r>
      <w:r>
        <w:tab/>
        <w:t>All lines contain 11 syllables, but the rhythm of the odd lines is different from the rhythm of the even lines.</w:t>
      </w:r>
    </w:p>
  </w:footnote>
  <w:footnote w:id="74">
    <w:p w14:paraId="16F4A254" w14:textId="77777777" w:rsidR="00AD0920" w:rsidRDefault="00AD0920" w:rsidP="002519B3">
      <w:pPr>
        <w:pStyle w:val="Lbjegyzetszveg"/>
      </w:pPr>
      <w:r>
        <w:tab/>
      </w:r>
      <w:r w:rsidRPr="006B5499">
        <w:rPr>
          <w:rStyle w:val="Lbjegyzet-hivatkozs"/>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75">
    <w:p w14:paraId="4204214B" w14:textId="30BFEDF4" w:rsidR="00AD0920" w:rsidRDefault="00AD0920" w:rsidP="002519B3">
      <w:pPr>
        <w:pStyle w:val="Lbjegyzetszveg"/>
      </w:pPr>
      <w:r>
        <w:tab/>
      </w:r>
      <w:r w:rsidRPr="006B5499">
        <w:rPr>
          <w:rStyle w:val="Lbjegyzet-hivatkozs"/>
        </w:rPr>
        <w:footnoteRef/>
      </w:r>
      <w:r>
        <w:tab/>
        <w:t xml:space="preserve">If the whole of a stanza matches this template, do not classify it as </w:t>
      </w:r>
      <w:r w:rsidRPr="00BE1CA8">
        <w:rPr>
          <w:rStyle w:val="Foreign"/>
        </w:rPr>
        <w:t>aupacchandasika</w:t>
      </w:r>
      <w:r>
        <w:t>.</w:t>
      </w:r>
    </w:p>
  </w:footnote>
  <w:footnote w:id="76">
    <w:p w14:paraId="4DD722E8" w14:textId="1F8FC977" w:rsidR="00AD0920" w:rsidRDefault="00AD0920" w:rsidP="007245BB">
      <w:pPr>
        <w:pStyle w:val="Lbjegyzetszveg"/>
      </w:pPr>
      <w:r>
        <w:tab/>
      </w:r>
      <w:r w:rsidRPr="006B5499">
        <w:rPr>
          <w:rStyle w:val="Lbjegyzet-hivatkozs"/>
        </w:rPr>
        <w:footnoteRef/>
      </w:r>
      <w:r>
        <w:tab/>
        <w:t>Used as an umbrella term for 12-syllable metres not conforming to one of the specific schemes listed here; see</w:t>
      </w:r>
      <w:r w:rsidRPr="00FF712C">
        <w:t xml:space="preserve"> </w:t>
      </w:r>
      <w:r>
        <w:fldChar w:fldCharType="begin"/>
      </w:r>
      <w:r>
        <w:instrText xml:space="preserve"> REF _Ref43991879 \r \h </w:instrText>
      </w:r>
      <w:r>
        <w:fldChar w:fldCharType="separate"/>
      </w:r>
      <w:r>
        <w:t>Appendix B.4.6</w:t>
      </w:r>
      <w:r>
        <w:fldChar w:fldCharType="end"/>
      </w:r>
      <w:r w:rsidRPr="00FF712C">
        <w:t xml:space="preserve"> b</w:t>
      </w:r>
      <w:r>
        <w:t>elow.</w:t>
      </w:r>
    </w:p>
  </w:footnote>
  <w:footnote w:id="77">
    <w:p w14:paraId="243C827B" w14:textId="652919DF" w:rsidR="00AD0920" w:rsidRDefault="00AD0920" w:rsidP="007245BB">
      <w:pPr>
        <w:pStyle w:val="Lbjegyzetszveg"/>
      </w:pPr>
      <w:r>
        <w:tab/>
      </w:r>
      <w:r w:rsidRPr="006B5499">
        <w:rPr>
          <w:rStyle w:val="Lbjegyzet-hivatkozs"/>
        </w:rPr>
        <w:footnoteRef/>
      </w:r>
      <w:r>
        <w:tab/>
        <w:t xml:space="preserve">Also known as </w:t>
      </w:r>
      <w:r w:rsidRPr="00BE1CA8">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8">
    <w:p w14:paraId="406669B9" w14:textId="77777777" w:rsidR="00AD0920" w:rsidRDefault="00AD0920" w:rsidP="007245BB">
      <w:pPr>
        <w:pStyle w:val="Lbjegyzetszveg"/>
      </w:pPr>
      <w:r>
        <w:tab/>
      </w:r>
      <w:r w:rsidRPr="006B5499">
        <w:rPr>
          <w:rStyle w:val="Lbjegyzet-hivatkozs"/>
        </w:rPr>
        <w:footnoteRef/>
      </w:r>
      <w:r>
        <w:tab/>
        <w:t xml:space="preserve">Also known as </w:t>
      </w:r>
      <w:r w:rsidRPr="00BE1CA8">
        <w:rPr>
          <w:rStyle w:val="Foreign"/>
        </w:rPr>
        <w:t>vaṁśasthavila</w:t>
      </w:r>
      <w:r>
        <w:t>.</w:t>
      </w:r>
    </w:p>
  </w:footnote>
  <w:footnote w:id="79">
    <w:p w14:paraId="7BE1EDFC" w14:textId="22B21033" w:rsidR="00AD0920" w:rsidRPr="006A7CCA" w:rsidRDefault="00AD0920">
      <w:pPr>
        <w:pStyle w:val="Lbjegyzetszveg"/>
        <w:rPr>
          <w:lang w:val="hu-HU"/>
        </w:rPr>
      </w:pPr>
      <w:r>
        <w:tab/>
      </w:r>
      <w:r w:rsidRPr="006B5499">
        <w:rPr>
          <w:rStyle w:val="Lbjegyzet-hivatkozs"/>
        </w:rPr>
        <w:footnoteRef/>
      </w:r>
      <w:r>
        <w:tab/>
      </w:r>
      <w:r w:rsidRPr="006A7CCA">
        <w:t xml:space="preserve">Called </w:t>
      </w:r>
      <w:r w:rsidRPr="006A7CCA">
        <w:rPr>
          <w:rStyle w:val="Foreign"/>
        </w:rPr>
        <w:t>svādamālinī</w:t>
      </w:r>
      <w:r w:rsidRPr="006A7CCA">
        <w:t xml:space="preserve"> in Javanese poetry.</w:t>
      </w:r>
    </w:p>
  </w:footnote>
  <w:footnote w:id="80">
    <w:p w14:paraId="105299C9" w14:textId="77777777" w:rsidR="00AD0920" w:rsidRDefault="00AD0920" w:rsidP="002519B3">
      <w:pPr>
        <w:pStyle w:val="Lbjegyzetszveg"/>
      </w:pPr>
      <w:r>
        <w:tab/>
      </w:r>
      <w:r w:rsidRPr="006B5499">
        <w:rPr>
          <w:rStyle w:val="Lbjegyzet-hivatkozs"/>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81">
    <w:p w14:paraId="4BE26699" w14:textId="77777777" w:rsidR="00AD0920" w:rsidRDefault="00AD0920" w:rsidP="002519B3">
      <w:pPr>
        <w:pStyle w:val="Lbjegyzetszveg"/>
      </w:pPr>
      <w:r>
        <w:tab/>
      </w:r>
      <w:r w:rsidRPr="006B5499">
        <w:rPr>
          <w:rStyle w:val="Lbjegyzet-hivatkozs"/>
        </w:rPr>
        <w:footnoteRef/>
      </w:r>
      <w:r>
        <w:tab/>
        <w:t xml:space="preserve">The caesura in </w:t>
      </w:r>
      <w:r w:rsidRPr="00BE1CA8">
        <w:rPr>
          <w:rStyle w:val="Foreign"/>
        </w:rPr>
        <w:t>pr̥thvī</w:t>
      </w:r>
      <w:r>
        <w:t xml:space="preserve"> is not observed by all poets.</w:t>
      </w:r>
    </w:p>
  </w:footnote>
  <w:footnote w:id="82">
    <w:p w14:paraId="0C2BED85" w14:textId="609DA24D" w:rsidR="00AD0920" w:rsidRPr="00D955CA" w:rsidRDefault="00AD0920">
      <w:pPr>
        <w:pStyle w:val="Lbjegyzetszveg"/>
        <w:rPr>
          <w:lang w:val="hu-HU"/>
        </w:rPr>
      </w:pPr>
      <w:r>
        <w:tab/>
      </w:r>
      <w:r w:rsidRPr="006B5499">
        <w:rPr>
          <w:rStyle w:val="Lbjegyzet-hivatkozs"/>
        </w:rPr>
        <w:footnoteRef/>
      </w:r>
      <w:r>
        <w:tab/>
      </w:r>
      <w:r w:rsidRPr="00D955CA">
        <w:t xml:space="preserve">Called </w:t>
      </w:r>
      <w:r w:rsidRPr="00D955CA">
        <w:rPr>
          <w:rStyle w:val="Foreign"/>
        </w:rPr>
        <w:t>viśvalalita</w:t>
      </w:r>
      <w:r w:rsidRPr="00D955CA">
        <w:t xml:space="preserve"> in Old Javanese.</w:t>
      </w:r>
    </w:p>
  </w:footnote>
  <w:footnote w:id="83">
    <w:p w14:paraId="48B93D2F" w14:textId="3891BA8B" w:rsidR="00AD0920" w:rsidRPr="00D955CA" w:rsidRDefault="00AD0920">
      <w:pPr>
        <w:pStyle w:val="Lbjegyzetszveg"/>
      </w:pPr>
      <w:r>
        <w:tab/>
      </w:r>
      <w:r w:rsidRPr="006B5499">
        <w:rPr>
          <w:rStyle w:val="Lbjegyzet-hivatkozs"/>
        </w:rPr>
        <w:footnoteRef/>
      </w:r>
      <w:r w:rsidRPr="00D955CA">
        <w:tab/>
        <w:t xml:space="preserve">This metre is not found in Indian metrical treatises (as per Apte’s appendix), but attested in Old Javanese. Like the related </w:t>
      </w:r>
      <w:r w:rsidRPr="00D955CA">
        <w:rPr>
          <w:rStyle w:val="Foreign"/>
        </w:rPr>
        <w:t>śārdūlavikrīḍita</w:t>
      </w:r>
      <w:r w:rsidRPr="00D955CA">
        <w:t>, it may have a caesura after the 12</w:t>
      </w:r>
      <w:r w:rsidRPr="00D955CA">
        <w:rPr>
          <w:vertAlign w:val="superscript"/>
        </w:rPr>
        <w:t>th</w:t>
      </w:r>
      <w:r>
        <w:t xml:space="preserve"> </w:t>
      </w:r>
      <w:r w:rsidRPr="00D955CA">
        <w:t>syllable.</w:t>
      </w:r>
    </w:p>
  </w:footnote>
  <w:footnote w:id="84">
    <w:p w14:paraId="63372360" w14:textId="614A4457" w:rsidR="00AD0920" w:rsidRPr="00D955CA" w:rsidRDefault="00AD0920">
      <w:pPr>
        <w:pStyle w:val="Lbjegyzetszveg"/>
        <w:rPr>
          <w:lang w:val="hu-HU"/>
        </w:rPr>
      </w:pPr>
      <w:r>
        <w:tab/>
      </w:r>
      <w:r w:rsidRPr="006B5499">
        <w:rPr>
          <w:rStyle w:val="Lbjegyzet-hivatkozs"/>
        </w:rPr>
        <w:footnoteRef/>
      </w:r>
      <w:r>
        <w:tab/>
      </w:r>
      <w:r w:rsidRPr="00D955CA">
        <w:t xml:space="preserve">Not found in Indian metrical treatises (as per Apte’s appendix), but attested in Old Javanese, also by the name </w:t>
      </w:r>
      <w:r w:rsidRPr="00D955CA">
        <w:rPr>
          <w:rStyle w:val="Foreign"/>
        </w:rPr>
        <w:t>kendragati</w:t>
      </w:r>
      <w:r>
        <w:t>.</w:t>
      </w:r>
    </w:p>
  </w:footnote>
  <w:footnote w:id="85">
    <w:p w14:paraId="697EFAD2" w14:textId="16A7D333" w:rsidR="00AD0920" w:rsidRDefault="00AD0920">
      <w:pPr>
        <w:pStyle w:val="Lbjegyzetszveg"/>
      </w:pPr>
      <w:r>
        <w:tab/>
      </w:r>
      <w:r w:rsidRPr="006B5499">
        <w:rPr>
          <w:rStyle w:val="Lbjegyzet-hivatkozs"/>
        </w:rPr>
        <w:footnoteRef/>
      </w:r>
      <w:r>
        <w:tab/>
      </w:r>
      <w:r w:rsidRPr="00294FDB">
        <w:t>This metre is rare in Sanskrit, though it is known (by multiple names) to several poeticians. It is popular in Telugu, where caesuras are not observed, but additional rules govern assonance within and across the lines.</w:t>
      </w:r>
    </w:p>
  </w:footnote>
  <w:footnote w:id="86">
    <w:p w14:paraId="2F825771" w14:textId="7B244FF5" w:rsidR="00AD0920" w:rsidRPr="00F11F32" w:rsidRDefault="00AD0920">
      <w:pPr>
        <w:pStyle w:val="Lbjegyzetszveg"/>
      </w:pPr>
      <w:r>
        <w:tab/>
      </w:r>
      <w:r w:rsidRPr="006B5499">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87">
    <w:p w14:paraId="4786C65C" w14:textId="77777777" w:rsidR="00AD0920" w:rsidRDefault="00AD0920" w:rsidP="002519B3">
      <w:pPr>
        <w:pStyle w:val="Lbjegyzetszveg"/>
      </w:pPr>
      <w:r>
        <w:tab/>
      </w:r>
      <w:r w:rsidRPr="006B5499">
        <w:rPr>
          <w:rStyle w:val="Lbjegyzet-hivatkozs"/>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88">
    <w:p w14:paraId="18749BE7" w14:textId="77777777" w:rsidR="00AD0920" w:rsidRDefault="00AD0920" w:rsidP="002519B3">
      <w:pPr>
        <w:pStyle w:val="Lbjegyzetszveg"/>
      </w:pPr>
      <w:r>
        <w:tab/>
      </w:r>
      <w:r w:rsidRPr="006B5499">
        <w:rPr>
          <w:rStyle w:val="Lbjegyzet-hivatkozs"/>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89">
    <w:p w14:paraId="4C8DB6A6" w14:textId="77777777" w:rsidR="00AD0920" w:rsidRDefault="00AD0920" w:rsidP="002519B3">
      <w:pPr>
        <w:pStyle w:val="Lbjegyzetszveg"/>
      </w:pPr>
      <w:r>
        <w:tab/>
      </w:r>
      <w:r w:rsidRPr="006B5499">
        <w:rPr>
          <w:rStyle w:val="Lbjegyzet-hivatkozs"/>
        </w:rPr>
        <w:footnoteRef/>
      </w:r>
      <w:r>
        <w:tab/>
        <w:t xml:space="preserve">To be represented as </w:t>
      </w:r>
      <w:r w:rsidRPr="00BE1CA8">
        <w:rPr>
          <w:rStyle w:val="Foreign"/>
        </w:rPr>
        <w:t>ǝ:</w:t>
      </w:r>
      <w:r>
        <w:t xml:space="preserve"> as per TG §3.3.6.</w:t>
      </w:r>
    </w:p>
  </w:footnote>
  <w:footnote w:id="90">
    <w:p w14:paraId="73A4CDF3" w14:textId="462C8217" w:rsidR="00AD0920" w:rsidRDefault="00AD0920" w:rsidP="002519B3">
      <w:pPr>
        <w:pStyle w:val="Lbjegyzetszveg"/>
      </w:pPr>
      <w:r>
        <w:tab/>
      </w:r>
      <w:r w:rsidRPr="006B5499">
        <w:rPr>
          <w:rStyle w:val="Lbjegyzet-hivatkozs"/>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EE60E80"/>
    <w:multiLevelType w:val="hybridMultilevel"/>
    <w:tmpl w:val="9984D74C"/>
    <w:lvl w:ilvl="0" w:tplc="D2AA8480">
      <w:numFmt w:val="bullet"/>
      <w:lvlText w:val="-"/>
      <w:lvlJc w:val="left"/>
      <w:pPr>
        <w:ind w:left="720" w:hanging="360"/>
      </w:pPr>
      <w:rPr>
        <w:rFonts w:ascii="Gentium Plus" w:eastAsia="Arial Unicode MS" w:hAnsi="Gentium Plus" w:cs="Gentium Plu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3"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4"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3C769A7"/>
    <w:multiLevelType w:val="multilevel"/>
    <w:tmpl w:val="FFAE5C68"/>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7" w15:restartNumberingAfterBreak="0">
    <w:nsid w:val="6526364B"/>
    <w:multiLevelType w:val="multilevel"/>
    <w:tmpl w:val="ED64D24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num w:numId="1" w16cid:durableId="1466502340">
    <w:abstractNumId w:val="4"/>
  </w:num>
  <w:num w:numId="2" w16cid:durableId="243301925">
    <w:abstractNumId w:val="2"/>
  </w:num>
  <w:num w:numId="3" w16cid:durableId="1085686446">
    <w:abstractNumId w:val="7"/>
  </w:num>
  <w:num w:numId="4" w16cid:durableId="1004936199">
    <w:abstractNumId w:val="0"/>
  </w:num>
  <w:num w:numId="5" w16cid:durableId="1005673381">
    <w:abstractNumId w:val="6"/>
  </w:num>
  <w:num w:numId="6" w16cid:durableId="248194000">
    <w:abstractNumId w:val="8"/>
  </w:num>
  <w:num w:numId="7" w16cid:durableId="1992980304">
    <w:abstractNumId w:val="3"/>
  </w:num>
  <w:num w:numId="8" w16cid:durableId="2082361570">
    <w:abstractNumId w:val="9"/>
  </w:num>
  <w:num w:numId="9" w16cid:durableId="1080564778">
    <w:abstractNumId w:val="5"/>
  </w:num>
  <w:num w:numId="10" w16cid:durableId="1207067007">
    <w:abstractNumId w:val="1"/>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40"/>
  </w:docVars>
  <w:rsids>
    <w:rsidRoot w:val="00C02B8C"/>
    <w:rsid w:val="00002B07"/>
    <w:rsid w:val="00011B8A"/>
    <w:rsid w:val="000123EA"/>
    <w:rsid w:val="000142FB"/>
    <w:rsid w:val="000161E6"/>
    <w:rsid w:val="00022690"/>
    <w:rsid w:val="00024BFF"/>
    <w:rsid w:val="00025303"/>
    <w:rsid w:val="00026D8D"/>
    <w:rsid w:val="00034950"/>
    <w:rsid w:val="00040B2F"/>
    <w:rsid w:val="00043915"/>
    <w:rsid w:val="00044CFB"/>
    <w:rsid w:val="0004544D"/>
    <w:rsid w:val="0004753D"/>
    <w:rsid w:val="00047E9A"/>
    <w:rsid w:val="00051701"/>
    <w:rsid w:val="00060C45"/>
    <w:rsid w:val="00061489"/>
    <w:rsid w:val="000623B2"/>
    <w:rsid w:val="00062C66"/>
    <w:rsid w:val="00070594"/>
    <w:rsid w:val="000725A4"/>
    <w:rsid w:val="00073D09"/>
    <w:rsid w:val="000745A0"/>
    <w:rsid w:val="00074E9C"/>
    <w:rsid w:val="00082F41"/>
    <w:rsid w:val="00083099"/>
    <w:rsid w:val="00086DD8"/>
    <w:rsid w:val="000931D1"/>
    <w:rsid w:val="00094A21"/>
    <w:rsid w:val="00095A6A"/>
    <w:rsid w:val="00095CCC"/>
    <w:rsid w:val="00097A6F"/>
    <w:rsid w:val="000A1304"/>
    <w:rsid w:val="000A421D"/>
    <w:rsid w:val="000A55B2"/>
    <w:rsid w:val="000B047B"/>
    <w:rsid w:val="000B1132"/>
    <w:rsid w:val="000B26E4"/>
    <w:rsid w:val="000B2AFA"/>
    <w:rsid w:val="000B4450"/>
    <w:rsid w:val="000B7E7B"/>
    <w:rsid w:val="000C46BE"/>
    <w:rsid w:val="000C55B3"/>
    <w:rsid w:val="000C69C4"/>
    <w:rsid w:val="000D1ACC"/>
    <w:rsid w:val="000D443E"/>
    <w:rsid w:val="000D5073"/>
    <w:rsid w:val="000E1BB0"/>
    <w:rsid w:val="000E2953"/>
    <w:rsid w:val="000E6595"/>
    <w:rsid w:val="000E77DD"/>
    <w:rsid w:val="000E7CD4"/>
    <w:rsid w:val="000F011E"/>
    <w:rsid w:val="000F2AF9"/>
    <w:rsid w:val="000F3114"/>
    <w:rsid w:val="000F7351"/>
    <w:rsid w:val="000F7528"/>
    <w:rsid w:val="001001F6"/>
    <w:rsid w:val="0010288F"/>
    <w:rsid w:val="00102AA5"/>
    <w:rsid w:val="001079C3"/>
    <w:rsid w:val="00111256"/>
    <w:rsid w:val="001112AA"/>
    <w:rsid w:val="00112C6F"/>
    <w:rsid w:val="00113DD6"/>
    <w:rsid w:val="001142F2"/>
    <w:rsid w:val="001207D5"/>
    <w:rsid w:val="00122C47"/>
    <w:rsid w:val="00123C5C"/>
    <w:rsid w:val="00123D70"/>
    <w:rsid w:val="00123FF7"/>
    <w:rsid w:val="001240A6"/>
    <w:rsid w:val="001243A1"/>
    <w:rsid w:val="001250A0"/>
    <w:rsid w:val="00132DCD"/>
    <w:rsid w:val="001362F9"/>
    <w:rsid w:val="0013797B"/>
    <w:rsid w:val="00140B8F"/>
    <w:rsid w:val="001431A8"/>
    <w:rsid w:val="00143547"/>
    <w:rsid w:val="00143A4A"/>
    <w:rsid w:val="00144BB4"/>
    <w:rsid w:val="00150FD8"/>
    <w:rsid w:val="00161415"/>
    <w:rsid w:val="001649DA"/>
    <w:rsid w:val="001663CE"/>
    <w:rsid w:val="00167D32"/>
    <w:rsid w:val="00170855"/>
    <w:rsid w:val="001721C1"/>
    <w:rsid w:val="00175FC3"/>
    <w:rsid w:val="00177FFC"/>
    <w:rsid w:val="00182913"/>
    <w:rsid w:val="00183969"/>
    <w:rsid w:val="00186975"/>
    <w:rsid w:val="00193CF2"/>
    <w:rsid w:val="00194541"/>
    <w:rsid w:val="00194C53"/>
    <w:rsid w:val="001A0A54"/>
    <w:rsid w:val="001A1D3C"/>
    <w:rsid w:val="001A239F"/>
    <w:rsid w:val="001A5981"/>
    <w:rsid w:val="001B00C1"/>
    <w:rsid w:val="001B469C"/>
    <w:rsid w:val="001B4C8D"/>
    <w:rsid w:val="001B5398"/>
    <w:rsid w:val="001B645B"/>
    <w:rsid w:val="001B68E2"/>
    <w:rsid w:val="001B761D"/>
    <w:rsid w:val="001C1063"/>
    <w:rsid w:val="001C7A33"/>
    <w:rsid w:val="001D3570"/>
    <w:rsid w:val="001D4EBC"/>
    <w:rsid w:val="001D5003"/>
    <w:rsid w:val="001D7D63"/>
    <w:rsid w:val="001D7FC9"/>
    <w:rsid w:val="001E133B"/>
    <w:rsid w:val="001E1C88"/>
    <w:rsid w:val="001E4B96"/>
    <w:rsid w:val="001F11CA"/>
    <w:rsid w:val="001F5F16"/>
    <w:rsid w:val="00203C04"/>
    <w:rsid w:val="00203DC6"/>
    <w:rsid w:val="0020644F"/>
    <w:rsid w:val="0021054A"/>
    <w:rsid w:val="00211133"/>
    <w:rsid w:val="0021261A"/>
    <w:rsid w:val="00216AC5"/>
    <w:rsid w:val="00220572"/>
    <w:rsid w:val="00223CC6"/>
    <w:rsid w:val="002369B7"/>
    <w:rsid w:val="0024051C"/>
    <w:rsid w:val="002519B3"/>
    <w:rsid w:val="00251E0D"/>
    <w:rsid w:val="0025691E"/>
    <w:rsid w:val="00256EA7"/>
    <w:rsid w:val="002573BE"/>
    <w:rsid w:val="00257BE2"/>
    <w:rsid w:val="00257C8C"/>
    <w:rsid w:val="00263A70"/>
    <w:rsid w:val="00267571"/>
    <w:rsid w:val="00270CD8"/>
    <w:rsid w:val="00283D9F"/>
    <w:rsid w:val="00284D70"/>
    <w:rsid w:val="00285A84"/>
    <w:rsid w:val="00291BAA"/>
    <w:rsid w:val="00294FDB"/>
    <w:rsid w:val="002A0737"/>
    <w:rsid w:val="002A1015"/>
    <w:rsid w:val="002A2387"/>
    <w:rsid w:val="002A24E4"/>
    <w:rsid w:val="002D1DE4"/>
    <w:rsid w:val="002D2C17"/>
    <w:rsid w:val="002E030E"/>
    <w:rsid w:val="002E2D39"/>
    <w:rsid w:val="002E3FB1"/>
    <w:rsid w:val="002E63C4"/>
    <w:rsid w:val="002E7083"/>
    <w:rsid w:val="002F0A0B"/>
    <w:rsid w:val="002F1369"/>
    <w:rsid w:val="002F1C97"/>
    <w:rsid w:val="002F2410"/>
    <w:rsid w:val="002F3B4E"/>
    <w:rsid w:val="002F4601"/>
    <w:rsid w:val="002F7CFA"/>
    <w:rsid w:val="00301DE3"/>
    <w:rsid w:val="00303844"/>
    <w:rsid w:val="00312DBC"/>
    <w:rsid w:val="003158FF"/>
    <w:rsid w:val="00324B69"/>
    <w:rsid w:val="0032551C"/>
    <w:rsid w:val="0033220F"/>
    <w:rsid w:val="0033246C"/>
    <w:rsid w:val="00333B39"/>
    <w:rsid w:val="00335EA3"/>
    <w:rsid w:val="00346564"/>
    <w:rsid w:val="00346692"/>
    <w:rsid w:val="00352408"/>
    <w:rsid w:val="003548A6"/>
    <w:rsid w:val="00364120"/>
    <w:rsid w:val="00364A47"/>
    <w:rsid w:val="00371412"/>
    <w:rsid w:val="00371F9A"/>
    <w:rsid w:val="003756B2"/>
    <w:rsid w:val="00377CCF"/>
    <w:rsid w:val="003802C1"/>
    <w:rsid w:val="00387EA0"/>
    <w:rsid w:val="003906CC"/>
    <w:rsid w:val="00392FBF"/>
    <w:rsid w:val="00393FE2"/>
    <w:rsid w:val="00394B90"/>
    <w:rsid w:val="003A541C"/>
    <w:rsid w:val="003A5A77"/>
    <w:rsid w:val="003B3C1C"/>
    <w:rsid w:val="003B5E4F"/>
    <w:rsid w:val="003B680F"/>
    <w:rsid w:val="003B6D61"/>
    <w:rsid w:val="003C329F"/>
    <w:rsid w:val="003C3D87"/>
    <w:rsid w:val="003C41E9"/>
    <w:rsid w:val="003C75BD"/>
    <w:rsid w:val="003D0FD0"/>
    <w:rsid w:val="003D4C78"/>
    <w:rsid w:val="003E62E2"/>
    <w:rsid w:val="003E7BA2"/>
    <w:rsid w:val="003F08AC"/>
    <w:rsid w:val="003F2742"/>
    <w:rsid w:val="003F305B"/>
    <w:rsid w:val="003F3732"/>
    <w:rsid w:val="003F5E63"/>
    <w:rsid w:val="00403216"/>
    <w:rsid w:val="00404446"/>
    <w:rsid w:val="004071B1"/>
    <w:rsid w:val="00407C03"/>
    <w:rsid w:val="0041246A"/>
    <w:rsid w:val="004217C2"/>
    <w:rsid w:val="00435F8C"/>
    <w:rsid w:val="004403A5"/>
    <w:rsid w:val="0044294E"/>
    <w:rsid w:val="0044366B"/>
    <w:rsid w:val="00443EAA"/>
    <w:rsid w:val="00446139"/>
    <w:rsid w:val="00450CC9"/>
    <w:rsid w:val="004512FD"/>
    <w:rsid w:val="0045140D"/>
    <w:rsid w:val="0045293E"/>
    <w:rsid w:val="0046000E"/>
    <w:rsid w:val="00461FC6"/>
    <w:rsid w:val="00464C07"/>
    <w:rsid w:val="004678DF"/>
    <w:rsid w:val="0047143C"/>
    <w:rsid w:val="004735D3"/>
    <w:rsid w:val="00482D20"/>
    <w:rsid w:val="00484A5D"/>
    <w:rsid w:val="00487280"/>
    <w:rsid w:val="004920E9"/>
    <w:rsid w:val="0049296B"/>
    <w:rsid w:val="0049640D"/>
    <w:rsid w:val="004A2E0A"/>
    <w:rsid w:val="004A54F9"/>
    <w:rsid w:val="004A716A"/>
    <w:rsid w:val="004B08F9"/>
    <w:rsid w:val="004B2434"/>
    <w:rsid w:val="004B6305"/>
    <w:rsid w:val="004B66AB"/>
    <w:rsid w:val="004B78EB"/>
    <w:rsid w:val="004C2A93"/>
    <w:rsid w:val="004C2E1A"/>
    <w:rsid w:val="004C74AA"/>
    <w:rsid w:val="004D145A"/>
    <w:rsid w:val="004D1F94"/>
    <w:rsid w:val="004D2E67"/>
    <w:rsid w:val="004E0F4A"/>
    <w:rsid w:val="004E103D"/>
    <w:rsid w:val="004E60B0"/>
    <w:rsid w:val="004F125D"/>
    <w:rsid w:val="004F36E5"/>
    <w:rsid w:val="004F4186"/>
    <w:rsid w:val="004F4805"/>
    <w:rsid w:val="004F4C63"/>
    <w:rsid w:val="004F5399"/>
    <w:rsid w:val="004F57A0"/>
    <w:rsid w:val="004F69EF"/>
    <w:rsid w:val="004F78E9"/>
    <w:rsid w:val="00501B99"/>
    <w:rsid w:val="00503032"/>
    <w:rsid w:val="00511ED0"/>
    <w:rsid w:val="00512B53"/>
    <w:rsid w:val="0051534D"/>
    <w:rsid w:val="00517325"/>
    <w:rsid w:val="00517D87"/>
    <w:rsid w:val="0052104C"/>
    <w:rsid w:val="005252F3"/>
    <w:rsid w:val="00530FCA"/>
    <w:rsid w:val="0053341E"/>
    <w:rsid w:val="005343B3"/>
    <w:rsid w:val="00542B51"/>
    <w:rsid w:val="00543984"/>
    <w:rsid w:val="00543A88"/>
    <w:rsid w:val="0054433F"/>
    <w:rsid w:val="00547335"/>
    <w:rsid w:val="00547689"/>
    <w:rsid w:val="00552F5A"/>
    <w:rsid w:val="0055507A"/>
    <w:rsid w:val="00564A0C"/>
    <w:rsid w:val="0057218C"/>
    <w:rsid w:val="005746A1"/>
    <w:rsid w:val="00575BEF"/>
    <w:rsid w:val="00581CF1"/>
    <w:rsid w:val="00582A9C"/>
    <w:rsid w:val="00583211"/>
    <w:rsid w:val="00585B3C"/>
    <w:rsid w:val="00592239"/>
    <w:rsid w:val="00593A37"/>
    <w:rsid w:val="005955AE"/>
    <w:rsid w:val="005A173B"/>
    <w:rsid w:val="005A3370"/>
    <w:rsid w:val="005B63D4"/>
    <w:rsid w:val="005C339A"/>
    <w:rsid w:val="005C456B"/>
    <w:rsid w:val="005D2AC3"/>
    <w:rsid w:val="005D2B22"/>
    <w:rsid w:val="005D4F65"/>
    <w:rsid w:val="005E24B7"/>
    <w:rsid w:val="005E54AD"/>
    <w:rsid w:val="005F675A"/>
    <w:rsid w:val="00601B76"/>
    <w:rsid w:val="006024F5"/>
    <w:rsid w:val="00605CD1"/>
    <w:rsid w:val="0061037D"/>
    <w:rsid w:val="006110F5"/>
    <w:rsid w:val="006112BA"/>
    <w:rsid w:val="0061456A"/>
    <w:rsid w:val="00617FAB"/>
    <w:rsid w:val="0062102A"/>
    <w:rsid w:val="00621999"/>
    <w:rsid w:val="00624516"/>
    <w:rsid w:val="006354A9"/>
    <w:rsid w:val="006436FD"/>
    <w:rsid w:val="00644243"/>
    <w:rsid w:val="00644A27"/>
    <w:rsid w:val="00666EFF"/>
    <w:rsid w:val="00671BCB"/>
    <w:rsid w:val="006733B4"/>
    <w:rsid w:val="00675578"/>
    <w:rsid w:val="006762C0"/>
    <w:rsid w:val="00681126"/>
    <w:rsid w:val="00695285"/>
    <w:rsid w:val="00695748"/>
    <w:rsid w:val="006A05BF"/>
    <w:rsid w:val="006A77BF"/>
    <w:rsid w:val="006A7CCA"/>
    <w:rsid w:val="006B1C3C"/>
    <w:rsid w:val="006B29E3"/>
    <w:rsid w:val="006B5499"/>
    <w:rsid w:val="006C1611"/>
    <w:rsid w:val="006C5664"/>
    <w:rsid w:val="006D5583"/>
    <w:rsid w:val="006D6AD5"/>
    <w:rsid w:val="006E0F03"/>
    <w:rsid w:val="006E1074"/>
    <w:rsid w:val="006E2C5C"/>
    <w:rsid w:val="006E5B74"/>
    <w:rsid w:val="006E6496"/>
    <w:rsid w:val="006F0FAF"/>
    <w:rsid w:val="006F3B68"/>
    <w:rsid w:val="006F43BD"/>
    <w:rsid w:val="006F4840"/>
    <w:rsid w:val="00701662"/>
    <w:rsid w:val="00703543"/>
    <w:rsid w:val="00703F9E"/>
    <w:rsid w:val="0070755A"/>
    <w:rsid w:val="007148D7"/>
    <w:rsid w:val="007245BB"/>
    <w:rsid w:val="0072673D"/>
    <w:rsid w:val="00726C8B"/>
    <w:rsid w:val="00727658"/>
    <w:rsid w:val="007346F4"/>
    <w:rsid w:val="00735B32"/>
    <w:rsid w:val="00742BC0"/>
    <w:rsid w:val="007475BA"/>
    <w:rsid w:val="007513DE"/>
    <w:rsid w:val="00760457"/>
    <w:rsid w:val="00760C60"/>
    <w:rsid w:val="00760FB1"/>
    <w:rsid w:val="007611CD"/>
    <w:rsid w:val="00767209"/>
    <w:rsid w:val="00772317"/>
    <w:rsid w:val="00777B90"/>
    <w:rsid w:val="00780A5D"/>
    <w:rsid w:val="007859E3"/>
    <w:rsid w:val="00786A51"/>
    <w:rsid w:val="00787182"/>
    <w:rsid w:val="00792581"/>
    <w:rsid w:val="00792A73"/>
    <w:rsid w:val="0079360D"/>
    <w:rsid w:val="00796BEE"/>
    <w:rsid w:val="007A3AE5"/>
    <w:rsid w:val="007A4E63"/>
    <w:rsid w:val="007B25A7"/>
    <w:rsid w:val="007B3E42"/>
    <w:rsid w:val="007B52A3"/>
    <w:rsid w:val="007C2BAA"/>
    <w:rsid w:val="007D0E86"/>
    <w:rsid w:val="007D7C37"/>
    <w:rsid w:val="007E3164"/>
    <w:rsid w:val="007F02C3"/>
    <w:rsid w:val="007F33EF"/>
    <w:rsid w:val="007F3E53"/>
    <w:rsid w:val="007F3F01"/>
    <w:rsid w:val="00800562"/>
    <w:rsid w:val="008046D1"/>
    <w:rsid w:val="00817FFE"/>
    <w:rsid w:val="0082156E"/>
    <w:rsid w:val="0082423C"/>
    <w:rsid w:val="0082435F"/>
    <w:rsid w:val="00824ABF"/>
    <w:rsid w:val="008312DA"/>
    <w:rsid w:val="00832123"/>
    <w:rsid w:val="008322E1"/>
    <w:rsid w:val="00836F9C"/>
    <w:rsid w:val="00837BA5"/>
    <w:rsid w:val="00842BEA"/>
    <w:rsid w:val="00847076"/>
    <w:rsid w:val="00847D8D"/>
    <w:rsid w:val="00850812"/>
    <w:rsid w:val="008525C6"/>
    <w:rsid w:val="00853D09"/>
    <w:rsid w:val="00857B48"/>
    <w:rsid w:val="008608D1"/>
    <w:rsid w:val="00860A9D"/>
    <w:rsid w:val="00866C8A"/>
    <w:rsid w:val="00871865"/>
    <w:rsid w:val="0087192F"/>
    <w:rsid w:val="00871D92"/>
    <w:rsid w:val="0087638F"/>
    <w:rsid w:val="00876E54"/>
    <w:rsid w:val="008840DC"/>
    <w:rsid w:val="008854E1"/>
    <w:rsid w:val="008859DD"/>
    <w:rsid w:val="00886097"/>
    <w:rsid w:val="008876BA"/>
    <w:rsid w:val="008876C7"/>
    <w:rsid w:val="00894E6E"/>
    <w:rsid w:val="00895A8E"/>
    <w:rsid w:val="008A501C"/>
    <w:rsid w:val="008A7C27"/>
    <w:rsid w:val="008C4BD1"/>
    <w:rsid w:val="008D294D"/>
    <w:rsid w:val="008D585D"/>
    <w:rsid w:val="008D7B37"/>
    <w:rsid w:val="008E0792"/>
    <w:rsid w:val="008E1B4C"/>
    <w:rsid w:val="008E1E02"/>
    <w:rsid w:val="008E24A9"/>
    <w:rsid w:val="008E30C0"/>
    <w:rsid w:val="008E6CB2"/>
    <w:rsid w:val="008F068A"/>
    <w:rsid w:val="008F3C3F"/>
    <w:rsid w:val="008F5492"/>
    <w:rsid w:val="008F5CA4"/>
    <w:rsid w:val="00900BF7"/>
    <w:rsid w:val="009023B1"/>
    <w:rsid w:val="0090375D"/>
    <w:rsid w:val="00907FC8"/>
    <w:rsid w:val="009119AC"/>
    <w:rsid w:val="00912664"/>
    <w:rsid w:val="00912CDD"/>
    <w:rsid w:val="00913831"/>
    <w:rsid w:val="00920964"/>
    <w:rsid w:val="00920D08"/>
    <w:rsid w:val="00926006"/>
    <w:rsid w:val="00926092"/>
    <w:rsid w:val="009279F6"/>
    <w:rsid w:val="009305F9"/>
    <w:rsid w:val="00932FC8"/>
    <w:rsid w:val="009337FE"/>
    <w:rsid w:val="00934AD5"/>
    <w:rsid w:val="00934E01"/>
    <w:rsid w:val="00935813"/>
    <w:rsid w:val="009368D1"/>
    <w:rsid w:val="009407D8"/>
    <w:rsid w:val="00940A9B"/>
    <w:rsid w:val="00941FC9"/>
    <w:rsid w:val="009430EC"/>
    <w:rsid w:val="009445B4"/>
    <w:rsid w:val="0094785D"/>
    <w:rsid w:val="009505BE"/>
    <w:rsid w:val="00951194"/>
    <w:rsid w:val="009633E9"/>
    <w:rsid w:val="00965B4E"/>
    <w:rsid w:val="00970055"/>
    <w:rsid w:val="009713F4"/>
    <w:rsid w:val="00972854"/>
    <w:rsid w:val="00974842"/>
    <w:rsid w:val="009803C2"/>
    <w:rsid w:val="0098269A"/>
    <w:rsid w:val="00987CEC"/>
    <w:rsid w:val="00991C8A"/>
    <w:rsid w:val="009A1A4A"/>
    <w:rsid w:val="009A6168"/>
    <w:rsid w:val="009B6873"/>
    <w:rsid w:val="009C67A8"/>
    <w:rsid w:val="009C74BE"/>
    <w:rsid w:val="009D3F9D"/>
    <w:rsid w:val="009D6CED"/>
    <w:rsid w:val="009F22EB"/>
    <w:rsid w:val="009F2799"/>
    <w:rsid w:val="009F585E"/>
    <w:rsid w:val="009F5B97"/>
    <w:rsid w:val="00A01BA1"/>
    <w:rsid w:val="00A15C19"/>
    <w:rsid w:val="00A21B99"/>
    <w:rsid w:val="00A23873"/>
    <w:rsid w:val="00A25D88"/>
    <w:rsid w:val="00A30A7D"/>
    <w:rsid w:val="00A3613C"/>
    <w:rsid w:val="00A40FB9"/>
    <w:rsid w:val="00A45C53"/>
    <w:rsid w:val="00A61239"/>
    <w:rsid w:val="00A67081"/>
    <w:rsid w:val="00A77327"/>
    <w:rsid w:val="00A843B0"/>
    <w:rsid w:val="00A849C7"/>
    <w:rsid w:val="00A91479"/>
    <w:rsid w:val="00A938E4"/>
    <w:rsid w:val="00AA170B"/>
    <w:rsid w:val="00AA2B07"/>
    <w:rsid w:val="00AA796A"/>
    <w:rsid w:val="00AA7B2B"/>
    <w:rsid w:val="00AB1EB2"/>
    <w:rsid w:val="00AB6AAB"/>
    <w:rsid w:val="00AC3DB3"/>
    <w:rsid w:val="00AC54D6"/>
    <w:rsid w:val="00AC6975"/>
    <w:rsid w:val="00AD0920"/>
    <w:rsid w:val="00AD56A0"/>
    <w:rsid w:val="00AD797B"/>
    <w:rsid w:val="00AE1029"/>
    <w:rsid w:val="00AE1C19"/>
    <w:rsid w:val="00AE23C3"/>
    <w:rsid w:val="00AE5296"/>
    <w:rsid w:val="00AF0DEA"/>
    <w:rsid w:val="00AF17D6"/>
    <w:rsid w:val="00AF2DF5"/>
    <w:rsid w:val="00AF3CB1"/>
    <w:rsid w:val="00AF4934"/>
    <w:rsid w:val="00AF54D4"/>
    <w:rsid w:val="00AF7A33"/>
    <w:rsid w:val="00AF7C48"/>
    <w:rsid w:val="00B015E6"/>
    <w:rsid w:val="00B134CA"/>
    <w:rsid w:val="00B22A90"/>
    <w:rsid w:val="00B2626B"/>
    <w:rsid w:val="00B26C65"/>
    <w:rsid w:val="00B30777"/>
    <w:rsid w:val="00B31102"/>
    <w:rsid w:val="00B3351B"/>
    <w:rsid w:val="00B34641"/>
    <w:rsid w:val="00B36E2E"/>
    <w:rsid w:val="00B44F11"/>
    <w:rsid w:val="00B45DBE"/>
    <w:rsid w:val="00B46E76"/>
    <w:rsid w:val="00B53AB0"/>
    <w:rsid w:val="00B62580"/>
    <w:rsid w:val="00B63A76"/>
    <w:rsid w:val="00B63AD1"/>
    <w:rsid w:val="00B670B4"/>
    <w:rsid w:val="00B706F5"/>
    <w:rsid w:val="00B72C12"/>
    <w:rsid w:val="00B734FA"/>
    <w:rsid w:val="00B74614"/>
    <w:rsid w:val="00B75B92"/>
    <w:rsid w:val="00B802DC"/>
    <w:rsid w:val="00B81CD5"/>
    <w:rsid w:val="00B848C5"/>
    <w:rsid w:val="00B91555"/>
    <w:rsid w:val="00BA13EC"/>
    <w:rsid w:val="00BA2FFB"/>
    <w:rsid w:val="00BA4DF0"/>
    <w:rsid w:val="00BA71E4"/>
    <w:rsid w:val="00BB504D"/>
    <w:rsid w:val="00BC4ADB"/>
    <w:rsid w:val="00BC56FB"/>
    <w:rsid w:val="00BD08CD"/>
    <w:rsid w:val="00BD4ADC"/>
    <w:rsid w:val="00BE1CA8"/>
    <w:rsid w:val="00BE45D5"/>
    <w:rsid w:val="00BE6C7C"/>
    <w:rsid w:val="00BE7DA5"/>
    <w:rsid w:val="00BF356E"/>
    <w:rsid w:val="00C00308"/>
    <w:rsid w:val="00C011E1"/>
    <w:rsid w:val="00C02B8C"/>
    <w:rsid w:val="00C03EE5"/>
    <w:rsid w:val="00C040BD"/>
    <w:rsid w:val="00C15DAE"/>
    <w:rsid w:val="00C1646E"/>
    <w:rsid w:val="00C22BBD"/>
    <w:rsid w:val="00C322B7"/>
    <w:rsid w:val="00C36724"/>
    <w:rsid w:val="00C41868"/>
    <w:rsid w:val="00C47EDC"/>
    <w:rsid w:val="00C5363C"/>
    <w:rsid w:val="00C53BF3"/>
    <w:rsid w:val="00C54CEA"/>
    <w:rsid w:val="00C564CA"/>
    <w:rsid w:val="00C57928"/>
    <w:rsid w:val="00C6268C"/>
    <w:rsid w:val="00C677AE"/>
    <w:rsid w:val="00C73A7E"/>
    <w:rsid w:val="00C73B28"/>
    <w:rsid w:val="00C76203"/>
    <w:rsid w:val="00C86190"/>
    <w:rsid w:val="00C87D94"/>
    <w:rsid w:val="00C927BB"/>
    <w:rsid w:val="00CA38BD"/>
    <w:rsid w:val="00CB56FA"/>
    <w:rsid w:val="00CC33B4"/>
    <w:rsid w:val="00CD25A4"/>
    <w:rsid w:val="00CD2B3A"/>
    <w:rsid w:val="00CD3F5A"/>
    <w:rsid w:val="00CE447D"/>
    <w:rsid w:val="00CE4CAF"/>
    <w:rsid w:val="00CE7C70"/>
    <w:rsid w:val="00CF217C"/>
    <w:rsid w:val="00CF3484"/>
    <w:rsid w:val="00CF633F"/>
    <w:rsid w:val="00D00746"/>
    <w:rsid w:val="00D0147D"/>
    <w:rsid w:val="00D05501"/>
    <w:rsid w:val="00D11BC2"/>
    <w:rsid w:val="00D17B6A"/>
    <w:rsid w:val="00D21E69"/>
    <w:rsid w:val="00D2293F"/>
    <w:rsid w:val="00D22BA6"/>
    <w:rsid w:val="00D30A51"/>
    <w:rsid w:val="00D3108A"/>
    <w:rsid w:val="00D35E03"/>
    <w:rsid w:val="00D35F43"/>
    <w:rsid w:val="00D37274"/>
    <w:rsid w:val="00D4342A"/>
    <w:rsid w:val="00D441A4"/>
    <w:rsid w:val="00D45A5E"/>
    <w:rsid w:val="00D45DBD"/>
    <w:rsid w:val="00D47CFE"/>
    <w:rsid w:val="00D52C89"/>
    <w:rsid w:val="00D64EE1"/>
    <w:rsid w:val="00D67C25"/>
    <w:rsid w:val="00D67DA5"/>
    <w:rsid w:val="00D701A6"/>
    <w:rsid w:val="00D71C0D"/>
    <w:rsid w:val="00D73AD0"/>
    <w:rsid w:val="00D7565D"/>
    <w:rsid w:val="00D772C1"/>
    <w:rsid w:val="00D82BB6"/>
    <w:rsid w:val="00D84E38"/>
    <w:rsid w:val="00D90CF8"/>
    <w:rsid w:val="00D955CA"/>
    <w:rsid w:val="00DA0006"/>
    <w:rsid w:val="00DA3359"/>
    <w:rsid w:val="00DA49DF"/>
    <w:rsid w:val="00DA61F4"/>
    <w:rsid w:val="00DA6CDB"/>
    <w:rsid w:val="00DB4D2B"/>
    <w:rsid w:val="00DB6557"/>
    <w:rsid w:val="00DB65A6"/>
    <w:rsid w:val="00DC1E87"/>
    <w:rsid w:val="00DD0596"/>
    <w:rsid w:val="00DD5901"/>
    <w:rsid w:val="00DD7CCF"/>
    <w:rsid w:val="00DD7FA5"/>
    <w:rsid w:val="00DE0134"/>
    <w:rsid w:val="00DE03A2"/>
    <w:rsid w:val="00DE2935"/>
    <w:rsid w:val="00DE6674"/>
    <w:rsid w:val="00DE73FC"/>
    <w:rsid w:val="00DF0F07"/>
    <w:rsid w:val="00DF1634"/>
    <w:rsid w:val="00DF2B61"/>
    <w:rsid w:val="00E00D10"/>
    <w:rsid w:val="00E04D56"/>
    <w:rsid w:val="00E06A57"/>
    <w:rsid w:val="00E078CA"/>
    <w:rsid w:val="00E11DE8"/>
    <w:rsid w:val="00E13ECF"/>
    <w:rsid w:val="00E15CE8"/>
    <w:rsid w:val="00E22614"/>
    <w:rsid w:val="00E24F87"/>
    <w:rsid w:val="00E26C03"/>
    <w:rsid w:val="00E2714A"/>
    <w:rsid w:val="00E315D3"/>
    <w:rsid w:val="00E35999"/>
    <w:rsid w:val="00E4480A"/>
    <w:rsid w:val="00E51559"/>
    <w:rsid w:val="00E527DC"/>
    <w:rsid w:val="00E5306D"/>
    <w:rsid w:val="00E535C2"/>
    <w:rsid w:val="00E61AB0"/>
    <w:rsid w:val="00E65EF9"/>
    <w:rsid w:val="00E67260"/>
    <w:rsid w:val="00E74574"/>
    <w:rsid w:val="00E83110"/>
    <w:rsid w:val="00E837E2"/>
    <w:rsid w:val="00E8420D"/>
    <w:rsid w:val="00E863A6"/>
    <w:rsid w:val="00E873A7"/>
    <w:rsid w:val="00E90D07"/>
    <w:rsid w:val="00E90DCD"/>
    <w:rsid w:val="00E91AE5"/>
    <w:rsid w:val="00E94723"/>
    <w:rsid w:val="00E96DB6"/>
    <w:rsid w:val="00EA17FA"/>
    <w:rsid w:val="00EA2FB2"/>
    <w:rsid w:val="00EA37AC"/>
    <w:rsid w:val="00EA4C4D"/>
    <w:rsid w:val="00EB2024"/>
    <w:rsid w:val="00EB3547"/>
    <w:rsid w:val="00EC46F5"/>
    <w:rsid w:val="00ED3579"/>
    <w:rsid w:val="00ED5C86"/>
    <w:rsid w:val="00ED5D46"/>
    <w:rsid w:val="00ED719E"/>
    <w:rsid w:val="00EE0E78"/>
    <w:rsid w:val="00EE1925"/>
    <w:rsid w:val="00EE57DB"/>
    <w:rsid w:val="00EE683E"/>
    <w:rsid w:val="00EE6E30"/>
    <w:rsid w:val="00EE7E86"/>
    <w:rsid w:val="00EF38BD"/>
    <w:rsid w:val="00EF3A98"/>
    <w:rsid w:val="00EF69A7"/>
    <w:rsid w:val="00F04F4C"/>
    <w:rsid w:val="00F11F32"/>
    <w:rsid w:val="00F11F52"/>
    <w:rsid w:val="00F132CC"/>
    <w:rsid w:val="00F14096"/>
    <w:rsid w:val="00F15A31"/>
    <w:rsid w:val="00F16CE9"/>
    <w:rsid w:val="00F27C58"/>
    <w:rsid w:val="00F305BD"/>
    <w:rsid w:val="00F422F8"/>
    <w:rsid w:val="00F44DC1"/>
    <w:rsid w:val="00F47381"/>
    <w:rsid w:val="00F56F59"/>
    <w:rsid w:val="00F57F31"/>
    <w:rsid w:val="00F62461"/>
    <w:rsid w:val="00F62939"/>
    <w:rsid w:val="00F65272"/>
    <w:rsid w:val="00F65316"/>
    <w:rsid w:val="00F66DE4"/>
    <w:rsid w:val="00F67963"/>
    <w:rsid w:val="00F70434"/>
    <w:rsid w:val="00F73F0D"/>
    <w:rsid w:val="00F80E90"/>
    <w:rsid w:val="00F857C5"/>
    <w:rsid w:val="00F87A56"/>
    <w:rsid w:val="00F92F9D"/>
    <w:rsid w:val="00F94861"/>
    <w:rsid w:val="00F948A9"/>
    <w:rsid w:val="00F94D39"/>
    <w:rsid w:val="00FA0F72"/>
    <w:rsid w:val="00FA11ED"/>
    <w:rsid w:val="00FA7791"/>
    <w:rsid w:val="00FB0167"/>
    <w:rsid w:val="00FB0A6A"/>
    <w:rsid w:val="00FB0A9D"/>
    <w:rsid w:val="00FB11E9"/>
    <w:rsid w:val="00FB5DD1"/>
    <w:rsid w:val="00FC1483"/>
    <w:rsid w:val="00FC2F40"/>
    <w:rsid w:val="00FC6961"/>
    <w:rsid w:val="00FD05EF"/>
    <w:rsid w:val="00FD2F17"/>
    <w:rsid w:val="00FD390F"/>
    <w:rsid w:val="00FD437D"/>
    <w:rsid w:val="00FE4C29"/>
    <w:rsid w:val="00FE7AC5"/>
    <w:rsid w:val="00FF3631"/>
    <w:rsid w:val="00FF5EF5"/>
    <w:rsid w:val="00FF712C"/>
    <w:rsid w:val="00FF7702"/>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BC56FB"/>
    <w:pPr>
      <w:widowControl/>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BC56FB"/>
    <w:pPr>
      <w:keepNext/>
      <w:pageBreakBefore/>
      <w:numPr>
        <w:numId w:val="9"/>
      </w:numPr>
      <w:pBdr>
        <w:bottom w:val="thinThickMediumGap" w:sz="24" w:space="1" w:color="auto"/>
      </w:pBdr>
      <w:tabs>
        <w:tab w:val="left" w:pos="425"/>
      </w:tabs>
      <w:spacing w:before="240" w:after="24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BC56FB"/>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BC56FB"/>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BC56FB"/>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BC56FB"/>
    <w:pPr>
      <w:numPr>
        <w:ilvl w:val="4"/>
        <w:numId w:val="9"/>
      </w:numPr>
      <w:spacing w:before="120" w:after="60"/>
      <w:outlineLvl w:val="4"/>
    </w:pPr>
    <w:rPr>
      <w:rFonts w:ascii="Tahoma" w:hAnsi="Tahoma"/>
      <w:lang w:val="hu-HU"/>
    </w:rPr>
  </w:style>
  <w:style w:type="paragraph" w:styleId="Cmsor6">
    <w:name w:val="heading 6"/>
    <w:basedOn w:val="Norml"/>
    <w:next w:val="Norml"/>
    <w:uiPriority w:val="9"/>
    <w:semiHidden/>
    <w:unhideWhenUsed/>
    <w:qFormat/>
    <w:rsid w:val="00BC56FB"/>
    <w:pPr>
      <w:keepNext/>
      <w:keepLines/>
      <w:spacing w:before="200" w:after="40"/>
      <w:outlineLvl w:val="5"/>
    </w:pPr>
    <w:rPr>
      <w:b/>
      <w:sz w:val="20"/>
      <w:szCs w:val="20"/>
    </w:rPr>
  </w:style>
  <w:style w:type="character" w:default="1" w:styleId="Bekezdsalapbettpusa">
    <w:name w:val="Default Paragraph Font"/>
    <w:uiPriority w:val="1"/>
    <w:unhideWhenUsed/>
    <w:rsid w:val="00BC56FB"/>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BC56FB"/>
  </w:style>
  <w:style w:type="character" w:customStyle="1" w:styleId="Cmsor1Char">
    <w:name w:val="Címsor 1 Char"/>
    <w:basedOn w:val="Bekezdsalapbettpusa"/>
    <w:link w:val="Cmsor1"/>
    <w:uiPriority w:val="4"/>
    <w:rsid w:val="00BC56FB"/>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BC56FB"/>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BC56FB"/>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BC56FB"/>
    <w:rPr>
      <w:rFonts w:ascii="Calibri" w:eastAsia="Arial Unicode MS" w:hAnsi="Calibri" w:cs="Arial Unicode MS"/>
      <w:kern w:val="32"/>
      <w:sz w:val="22"/>
      <w:lang w:eastAsia="en-US" w:bidi="ar-SA"/>
    </w:rPr>
  </w:style>
  <w:style w:type="character" w:customStyle="1" w:styleId="Cmsor5Char">
    <w:name w:val="Címsor 5 Char"/>
    <w:basedOn w:val="Bekezdsalapbettpusa"/>
    <w:link w:val="Cmsor5"/>
    <w:uiPriority w:val="4"/>
    <w:rsid w:val="00BC56FB"/>
    <w:rPr>
      <w:rFonts w:ascii="Tahoma" w:eastAsia="Arial Unicode MS" w:hAnsi="Tahoma" w:cs="Arial Unicode MS"/>
      <w:sz w:val="22"/>
      <w:szCs w:val="22"/>
      <w:lang w:val="hu-HU" w:eastAsia="en-US" w:bidi="ar-SA"/>
    </w:rPr>
  </w:style>
  <w:style w:type="table" w:customStyle="1" w:styleId="TableNormal">
    <w:name w:val="Table Normal"/>
    <w:rsid w:val="00BC56FB"/>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BC56FB"/>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BC56FB"/>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BC56FB"/>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BC56FB"/>
    <w:rPr>
      <w:rFonts w:ascii="Calibri" w:eastAsia="Arial Unicode MS" w:hAnsi="Calibri" w:cs="Arial Unicode MS"/>
      <w:sz w:val="28"/>
      <w:szCs w:val="26"/>
      <w:lang w:eastAsia="en-US" w:bidi="ar-SA"/>
    </w:rPr>
  </w:style>
  <w:style w:type="table" w:customStyle="1" w:styleId="84">
    <w:name w:val="84"/>
    <w:basedOn w:val="TableNormal"/>
    <w:rsid w:val="00BC56FB"/>
    <w:tblPr>
      <w:tblStyleRowBandSize w:val="1"/>
      <w:tblStyleColBandSize w:val="1"/>
      <w:tblCellMar>
        <w:top w:w="100" w:type="dxa"/>
        <w:left w:w="100" w:type="dxa"/>
        <w:bottom w:w="100" w:type="dxa"/>
        <w:right w:w="100" w:type="dxa"/>
      </w:tblCellMar>
    </w:tblPr>
  </w:style>
  <w:style w:type="table" w:customStyle="1" w:styleId="83">
    <w:name w:val="83"/>
    <w:basedOn w:val="TableNormal"/>
    <w:rsid w:val="00BC56FB"/>
    <w:tblPr>
      <w:tblStyleRowBandSize w:val="1"/>
      <w:tblStyleColBandSize w:val="1"/>
      <w:tblCellMar>
        <w:top w:w="100" w:type="dxa"/>
        <w:left w:w="100" w:type="dxa"/>
        <w:bottom w:w="100" w:type="dxa"/>
        <w:right w:w="100" w:type="dxa"/>
      </w:tblCellMar>
    </w:tblPr>
  </w:style>
  <w:style w:type="table" w:customStyle="1" w:styleId="82">
    <w:name w:val="82"/>
    <w:basedOn w:val="TableNormal"/>
    <w:rsid w:val="00BC56FB"/>
    <w:tblPr>
      <w:tblStyleRowBandSize w:val="1"/>
      <w:tblStyleColBandSize w:val="1"/>
      <w:tblCellMar>
        <w:top w:w="100" w:type="dxa"/>
        <w:left w:w="100" w:type="dxa"/>
        <w:bottom w:w="100" w:type="dxa"/>
        <w:right w:w="100" w:type="dxa"/>
      </w:tblCellMar>
    </w:tblPr>
  </w:style>
  <w:style w:type="table" w:customStyle="1" w:styleId="81">
    <w:name w:val="81"/>
    <w:basedOn w:val="TableNormal"/>
    <w:rsid w:val="00BC56FB"/>
    <w:tblPr>
      <w:tblStyleRowBandSize w:val="1"/>
      <w:tblStyleColBandSize w:val="1"/>
      <w:tblCellMar>
        <w:top w:w="100" w:type="dxa"/>
        <w:left w:w="100" w:type="dxa"/>
        <w:bottom w:w="100" w:type="dxa"/>
        <w:right w:w="100" w:type="dxa"/>
      </w:tblCellMar>
    </w:tblPr>
  </w:style>
  <w:style w:type="table" w:customStyle="1" w:styleId="80">
    <w:name w:val="80"/>
    <w:basedOn w:val="TableNormal"/>
    <w:rsid w:val="00BC56FB"/>
    <w:tblPr>
      <w:tblStyleRowBandSize w:val="1"/>
      <w:tblStyleColBandSize w:val="1"/>
      <w:tblCellMar>
        <w:top w:w="100" w:type="dxa"/>
        <w:left w:w="100" w:type="dxa"/>
        <w:bottom w:w="100" w:type="dxa"/>
        <w:right w:w="100" w:type="dxa"/>
      </w:tblCellMar>
    </w:tblPr>
  </w:style>
  <w:style w:type="table" w:customStyle="1" w:styleId="79">
    <w:name w:val="79"/>
    <w:basedOn w:val="TableNormal"/>
    <w:rsid w:val="00BC56FB"/>
    <w:tblPr>
      <w:tblStyleRowBandSize w:val="1"/>
      <w:tblStyleColBandSize w:val="1"/>
      <w:tblCellMar>
        <w:top w:w="100" w:type="dxa"/>
        <w:left w:w="100" w:type="dxa"/>
        <w:bottom w:w="100" w:type="dxa"/>
        <w:right w:w="100" w:type="dxa"/>
      </w:tblCellMar>
    </w:tblPr>
  </w:style>
  <w:style w:type="table" w:customStyle="1" w:styleId="78">
    <w:name w:val="78"/>
    <w:basedOn w:val="TableNormal"/>
    <w:rsid w:val="00BC56FB"/>
    <w:tblPr>
      <w:tblStyleRowBandSize w:val="1"/>
      <w:tblStyleColBandSize w:val="1"/>
      <w:tblCellMar>
        <w:top w:w="100" w:type="dxa"/>
        <w:left w:w="100" w:type="dxa"/>
        <w:bottom w:w="100" w:type="dxa"/>
        <w:right w:w="100" w:type="dxa"/>
      </w:tblCellMar>
    </w:tblPr>
  </w:style>
  <w:style w:type="table" w:customStyle="1" w:styleId="77">
    <w:name w:val="77"/>
    <w:basedOn w:val="TableNormal"/>
    <w:rsid w:val="00BC56FB"/>
    <w:tblPr>
      <w:tblStyleRowBandSize w:val="1"/>
      <w:tblStyleColBandSize w:val="1"/>
      <w:tblCellMar>
        <w:top w:w="100" w:type="dxa"/>
        <w:left w:w="100" w:type="dxa"/>
        <w:bottom w:w="100" w:type="dxa"/>
        <w:right w:w="100" w:type="dxa"/>
      </w:tblCellMar>
    </w:tblPr>
  </w:style>
  <w:style w:type="table" w:customStyle="1" w:styleId="76">
    <w:name w:val="76"/>
    <w:basedOn w:val="TableNormal"/>
    <w:rsid w:val="00BC56FB"/>
    <w:tblPr>
      <w:tblStyleRowBandSize w:val="1"/>
      <w:tblStyleColBandSize w:val="1"/>
      <w:tblCellMar>
        <w:top w:w="100" w:type="dxa"/>
        <w:left w:w="100" w:type="dxa"/>
        <w:bottom w:w="100" w:type="dxa"/>
        <w:right w:w="100" w:type="dxa"/>
      </w:tblCellMar>
    </w:tblPr>
  </w:style>
  <w:style w:type="table" w:customStyle="1" w:styleId="75">
    <w:name w:val="75"/>
    <w:basedOn w:val="TableNormal"/>
    <w:rsid w:val="00BC56FB"/>
    <w:tblPr>
      <w:tblStyleRowBandSize w:val="1"/>
      <w:tblStyleColBandSize w:val="1"/>
      <w:tblCellMar>
        <w:top w:w="100" w:type="dxa"/>
        <w:left w:w="100" w:type="dxa"/>
        <w:bottom w:w="100" w:type="dxa"/>
        <w:right w:w="100" w:type="dxa"/>
      </w:tblCellMar>
    </w:tblPr>
  </w:style>
  <w:style w:type="table" w:customStyle="1" w:styleId="74">
    <w:name w:val="74"/>
    <w:basedOn w:val="TableNormal"/>
    <w:rsid w:val="00BC56FB"/>
    <w:tblPr>
      <w:tblStyleRowBandSize w:val="1"/>
      <w:tblStyleColBandSize w:val="1"/>
      <w:tblCellMar>
        <w:top w:w="100" w:type="dxa"/>
        <w:left w:w="100" w:type="dxa"/>
        <w:bottom w:w="100" w:type="dxa"/>
        <w:right w:w="100" w:type="dxa"/>
      </w:tblCellMar>
    </w:tblPr>
  </w:style>
  <w:style w:type="table" w:customStyle="1" w:styleId="73">
    <w:name w:val="73"/>
    <w:basedOn w:val="TableNormal"/>
    <w:rsid w:val="00BC56FB"/>
    <w:tblPr>
      <w:tblStyleRowBandSize w:val="1"/>
      <w:tblStyleColBandSize w:val="1"/>
      <w:tblCellMar>
        <w:top w:w="100" w:type="dxa"/>
        <w:left w:w="100" w:type="dxa"/>
        <w:bottom w:w="100" w:type="dxa"/>
        <w:right w:w="100" w:type="dxa"/>
      </w:tblCellMar>
    </w:tblPr>
  </w:style>
  <w:style w:type="table" w:customStyle="1" w:styleId="72">
    <w:name w:val="72"/>
    <w:basedOn w:val="TableNormal"/>
    <w:rsid w:val="00BC56FB"/>
    <w:tblPr>
      <w:tblStyleRowBandSize w:val="1"/>
      <w:tblStyleColBandSize w:val="1"/>
      <w:tblCellMar>
        <w:top w:w="100" w:type="dxa"/>
        <w:left w:w="100" w:type="dxa"/>
        <w:bottom w:w="100" w:type="dxa"/>
        <w:right w:w="100" w:type="dxa"/>
      </w:tblCellMar>
    </w:tblPr>
  </w:style>
  <w:style w:type="table" w:customStyle="1" w:styleId="71">
    <w:name w:val="71"/>
    <w:basedOn w:val="TableNormal"/>
    <w:rsid w:val="00BC56FB"/>
    <w:tblPr>
      <w:tblStyleRowBandSize w:val="1"/>
      <w:tblStyleColBandSize w:val="1"/>
      <w:tblCellMar>
        <w:top w:w="100" w:type="dxa"/>
        <w:left w:w="100" w:type="dxa"/>
        <w:bottom w:w="100" w:type="dxa"/>
        <w:right w:w="100" w:type="dxa"/>
      </w:tblCellMar>
    </w:tblPr>
  </w:style>
  <w:style w:type="table" w:customStyle="1" w:styleId="70">
    <w:name w:val="70"/>
    <w:basedOn w:val="TableNormal"/>
    <w:rsid w:val="00BC56FB"/>
    <w:tblPr>
      <w:tblStyleRowBandSize w:val="1"/>
      <w:tblStyleColBandSize w:val="1"/>
      <w:tblCellMar>
        <w:top w:w="100" w:type="dxa"/>
        <w:left w:w="100" w:type="dxa"/>
        <w:bottom w:w="100" w:type="dxa"/>
        <w:right w:w="100" w:type="dxa"/>
      </w:tblCellMar>
    </w:tblPr>
  </w:style>
  <w:style w:type="table" w:customStyle="1" w:styleId="69">
    <w:name w:val="69"/>
    <w:basedOn w:val="TableNormal"/>
    <w:rsid w:val="00BC56FB"/>
    <w:tblPr>
      <w:tblStyleRowBandSize w:val="1"/>
      <w:tblStyleColBandSize w:val="1"/>
      <w:tblCellMar>
        <w:top w:w="100" w:type="dxa"/>
        <w:left w:w="100" w:type="dxa"/>
        <w:bottom w:w="100" w:type="dxa"/>
        <w:right w:w="100" w:type="dxa"/>
      </w:tblCellMar>
    </w:tblPr>
  </w:style>
  <w:style w:type="table" w:customStyle="1" w:styleId="68">
    <w:name w:val="68"/>
    <w:basedOn w:val="TableNormal"/>
    <w:rsid w:val="00BC56FB"/>
    <w:tblPr>
      <w:tblStyleRowBandSize w:val="1"/>
      <w:tblStyleColBandSize w:val="1"/>
      <w:tblCellMar>
        <w:top w:w="100" w:type="dxa"/>
        <w:left w:w="100" w:type="dxa"/>
        <w:bottom w:w="100" w:type="dxa"/>
        <w:right w:w="100" w:type="dxa"/>
      </w:tblCellMar>
    </w:tblPr>
  </w:style>
  <w:style w:type="table" w:customStyle="1" w:styleId="67">
    <w:name w:val="67"/>
    <w:basedOn w:val="TableNormal"/>
    <w:rsid w:val="00BC56FB"/>
    <w:tblPr>
      <w:tblStyleRowBandSize w:val="1"/>
      <w:tblStyleColBandSize w:val="1"/>
      <w:tblCellMar>
        <w:top w:w="100" w:type="dxa"/>
        <w:left w:w="100" w:type="dxa"/>
        <w:bottom w:w="100" w:type="dxa"/>
        <w:right w:w="100" w:type="dxa"/>
      </w:tblCellMar>
    </w:tblPr>
  </w:style>
  <w:style w:type="table" w:customStyle="1" w:styleId="66">
    <w:name w:val="66"/>
    <w:basedOn w:val="TableNormal"/>
    <w:rsid w:val="00BC56FB"/>
    <w:tblPr>
      <w:tblStyleRowBandSize w:val="1"/>
      <w:tblStyleColBandSize w:val="1"/>
      <w:tblCellMar>
        <w:top w:w="100" w:type="dxa"/>
        <w:left w:w="100" w:type="dxa"/>
        <w:bottom w:w="100" w:type="dxa"/>
        <w:right w:w="100" w:type="dxa"/>
      </w:tblCellMar>
    </w:tblPr>
  </w:style>
  <w:style w:type="table" w:customStyle="1" w:styleId="65">
    <w:name w:val="65"/>
    <w:basedOn w:val="TableNormal"/>
    <w:rsid w:val="00BC56FB"/>
    <w:tblPr>
      <w:tblStyleRowBandSize w:val="1"/>
      <w:tblStyleColBandSize w:val="1"/>
      <w:tblCellMar>
        <w:top w:w="100" w:type="dxa"/>
        <w:left w:w="100" w:type="dxa"/>
        <w:bottom w:w="100" w:type="dxa"/>
        <w:right w:w="100" w:type="dxa"/>
      </w:tblCellMar>
    </w:tblPr>
  </w:style>
  <w:style w:type="table" w:customStyle="1" w:styleId="64">
    <w:name w:val="64"/>
    <w:basedOn w:val="TableNormal"/>
    <w:rsid w:val="00BC56FB"/>
    <w:tblPr>
      <w:tblStyleRowBandSize w:val="1"/>
      <w:tblStyleColBandSize w:val="1"/>
      <w:tblCellMar>
        <w:top w:w="100" w:type="dxa"/>
        <w:left w:w="100" w:type="dxa"/>
        <w:bottom w:w="100" w:type="dxa"/>
        <w:right w:w="100" w:type="dxa"/>
      </w:tblCellMar>
    </w:tblPr>
  </w:style>
  <w:style w:type="table" w:customStyle="1" w:styleId="63">
    <w:name w:val="63"/>
    <w:basedOn w:val="TableNormal"/>
    <w:rsid w:val="00BC56FB"/>
    <w:tblPr>
      <w:tblStyleRowBandSize w:val="1"/>
      <w:tblStyleColBandSize w:val="1"/>
      <w:tblCellMar>
        <w:top w:w="100" w:type="dxa"/>
        <w:left w:w="100" w:type="dxa"/>
        <w:bottom w:w="100" w:type="dxa"/>
        <w:right w:w="100" w:type="dxa"/>
      </w:tblCellMar>
    </w:tblPr>
  </w:style>
  <w:style w:type="table" w:customStyle="1" w:styleId="62">
    <w:name w:val="62"/>
    <w:basedOn w:val="TableNormal"/>
    <w:rsid w:val="00BC56FB"/>
    <w:tblPr>
      <w:tblStyleRowBandSize w:val="1"/>
      <w:tblStyleColBandSize w:val="1"/>
      <w:tblCellMar>
        <w:top w:w="100" w:type="dxa"/>
        <w:left w:w="100" w:type="dxa"/>
        <w:bottom w:w="100" w:type="dxa"/>
        <w:right w:w="100" w:type="dxa"/>
      </w:tblCellMar>
    </w:tblPr>
  </w:style>
  <w:style w:type="table" w:customStyle="1" w:styleId="61">
    <w:name w:val="61"/>
    <w:basedOn w:val="TableNormal"/>
    <w:rsid w:val="00BC56FB"/>
    <w:tblPr>
      <w:tblStyleRowBandSize w:val="1"/>
      <w:tblStyleColBandSize w:val="1"/>
      <w:tblCellMar>
        <w:top w:w="100" w:type="dxa"/>
        <w:left w:w="100" w:type="dxa"/>
        <w:bottom w:w="100" w:type="dxa"/>
        <w:right w:w="100" w:type="dxa"/>
      </w:tblCellMar>
    </w:tblPr>
  </w:style>
  <w:style w:type="table" w:customStyle="1" w:styleId="60">
    <w:name w:val="60"/>
    <w:basedOn w:val="TableNormal"/>
    <w:rsid w:val="00BC56FB"/>
    <w:tblPr>
      <w:tblStyleRowBandSize w:val="1"/>
      <w:tblStyleColBandSize w:val="1"/>
      <w:tblCellMar>
        <w:top w:w="100" w:type="dxa"/>
        <w:left w:w="100" w:type="dxa"/>
        <w:bottom w:w="100" w:type="dxa"/>
        <w:right w:w="100" w:type="dxa"/>
      </w:tblCellMar>
    </w:tblPr>
  </w:style>
  <w:style w:type="table" w:customStyle="1" w:styleId="59">
    <w:name w:val="59"/>
    <w:basedOn w:val="TableNormal"/>
    <w:rsid w:val="00BC56FB"/>
    <w:tblPr>
      <w:tblStyleRowBandSize w:val="1"/>
      <w:tblStyleColBandSize w:val="1"/>
      <w:tblCellMar>
        <w:top w:w="100" w:type="dxa"/>
        <w:left w:w="100" w:type="dxa"/>
        <w:bottom w:w="100" w:type="dxa"/>
        <w:right w:w="100" w:type="dxa"/>
      </w:tblCellMar>
    </w:tblPr>
  </w:style>
  <w:style w:type="table" w:customStyle="1" w:styleId="58">
    <w:name w:val="58"/>
    <w:basedOn w:val="TableNormal"/>
    <w:rsid w:val="00BC56FB"/>
    <w:tblPr>
      <w:tblStyleRowBandSize w:val="1"/>
      <w:tblStyleColBandSize w:val="1"/>
      <w:tblCellMar>
        <w:top w:w="100" w:type="dxa"/>
        <w:left w:w="100" w:type="dxa"/>
        <w:bottom w:w="100" w:type="dxa"/>
        <w:right w:w="100" w:type="dxa"/>
      </w:tblCellMar>
    </w:tblPr>
  </w:style>
  <w:style w:type="table" w:customStyle="1" w:styleId="57">
    <w:name w:val="57"/>
    <w:basedOn w:val="TableNormal"/>
    <w:rsid w:val="00BC56FB"/>
    <w:tblPr>
      <w:tblStyleRowBandSize w:val="1"/>
      <w:tblStyleColBandSize w:val="1"/>
      <w:tblCellMar>
        <w:top w:w="100" w:type="dxa"/>
        <w:left w:w="100" w:type="dxa"/>
        <w:bottom w:w="100" w:type="dxa"/>
        <w:right w:w="100" w:type="dxa"/>
      </w:tblCellMar>
    </w:tblPr>
  </w:style>
  <w:style w:type="table" w:customStyle="1" w:styleId="56">
    <w:name w:val="56"/>
    <w:basedOn w:val="TableNormal"/>
    <w:rsid w:val="00BC56FB"/>
    <w:tblPr>
      <w:tblStyleRowBandSize w:val="1"/>
      <w:tblStyleColBandSize w:val="1"/>
      <w:tblCellMar>
        <w:top w:w="100" w:type="dxa"/>
        <w:left w:w="100" w:type="dxa"/>
        <w:bottom w:w="100" w:type="dxa"/>
        <w:right w:w="100" w:type="dxa"/>
      </w:tblCellMar>
    </w:tblPr>
  </w:style>
  <w:style w:type="table" w:customStyle="1" w:styleId="55">
    <w:name w:val="55"/>
    <w:basedOn w:val="TableNormal"/>
    <w:rsid w:val="00BC56FB"/>
    <w:tblPr>
      <w:tblStyleRowBandSize w:val="1"/>
      <w:tblStyleColBandSize w:val="1"/>
      <w:tblCellMar>
        <w:top w:w="100" w:type="dxa"/>
        <w:left w:w="100" w:type="dxa"/>
        <w:bottom w:w="100" w:type="dxa"/>
        <w:right w:w="100" w:type="dxa"/>
      </w:tblCellMar>
    </w:tblPr>
  </w:style>
  <w:style w:type="table" w:customStyle="1" w:styleId="54">
    <w:name w:val="54"/>
    <w:basedOn w:val="TableNormal"/>
    <w:rsid w:val="00BC56FB"/>
    <w:tblPr>
      <w:tblStyleRowBandSize w:val="1"/>
      <w:tblStyleColBandSize w:val="1"/>
      <w:tblCellMar>
        <w:top w:w="100" w:type="dxa"/>
        <w:left w:w="100" w:type="dxa"/>
        <w:bottom w:w="100" w:type="dxa"/>
        <w:right w:w="100" w:type="dxa"/>
      </w:tblCellMar>
    </w:tblPr>
  </w:style>
  <w:style w:type="table" w:customStyle="1" w:styleId="53">
    <w:name w:val="53"/>
    <w:basedOn w:val="TableNormal"/>
    <w:rsid w:val="00BC56FB"/>
    <w:tblPr>
      <w:tblStyleRowBandSize w:val="1"/>
      <w:tblStyleColBandSize w:val="1"/>
      <w:tblCellMar>
        <w:top w:w="100" w:type="dxa"/>
        <w:left w:w="100" w:type="dxa"/>
        <w:bottom w:w="100" w:type="dxa"/>
        <w:right w:w="100" w:type="dxa"/>
      </w:tblCellMar>
    </w:tblPr>
  </w:style>
  <w:style w:type="table" w:customStyle="1" w:styleId="52">
    <w:name w:val="52"/>
    <w:basedOn w:val="TableNormal"/>
    <w:rsid w:val="00BC56FB"/>
    <w:tblPr>
      <w:tblStyleRowBandSize w:val="1"/>
      <w:tblStyleColBandSize w:val="1"/>
      <w:tblCellMar>
        <w:top w:w="100" w:type="dxa"/>
        <w:left w:w="100" w:type="dxa"/>
        <w:bottom w:w="100" w:type="dxa"/>
        <w:right w:w="100" w:type="dxa"/>
      </w:tblCellMar>
    </w:tblPr>
  </w:style>
  <w:style w:type="table" w:customStyle="1" w:styleId="51">
    <w:name w:val="51"/>
    <w:basedOn w:val="TableNormal"/>
    <w:rsid w:val="00BC56FB"/>
    <w:tblPr>
      <w:tblStyleRowBandSize w:val="1"/>
      <w:tblStyleColBandSize w:val="1"/>
      <w:tblCellMar>
        <w:top w:w="100" w:type="dxa"/>
        <w:left w:w="100" w:type="dxa"/>
        <w:bottom w:w="100" w:type="dxa"/>
        <w:right w:w="100" w:type="dxa"/>
      </w:tblCellMar>
    </w:tblPr>
  </w:style>
  <w:style w:type="table" w:customStyle="1" w:styleId="50">
    <w:name w:val="50"/>
    <w:basedOn w:val="TableNormal"/>
    <w:rsid w:val="00BC56FB"/>
    <w:tblPr>
      <w:tblStyleRowBandSize w:val="1"/>
      <w:tblStyleColBandSize w:val="1"/>
      <w:tblCellMar>
        <w:top w:w="100" w:type="dxa"/>
        <w:left w:w="100" w:type="dxa"/>
        <w:bottom w:w="100" w:type="dxa"/>
        <w:right w:w="100" w:type="dxa"/>
      </w:tblCellMar>
    </w:tblPr>
  </w:style>
  <w:style w:type="table" w:customStyle="1" w:styleId="49">
    <w:name w:val="49"/>
    <w:basedOn w:val="TableNormal"/>
    <w:rsid w:val="00BC56FB"/>
    <w:tblPr>
      <w:tblStyleRowBandSize w:val="1"/>
      <w:tblStyleColBandSize w:val="1"/>
      <w:tblCellMar>
        <w:top w:w="100" w:type="dxa"/>
        <w:left w:w="100" w:type="dxa"/>
        <w:bottom w:w="100" w:type="dxa"/>
        <w:right w:w="100" w:type="dxa"/>
      </w:tblCellMar>
    </w:tblPr>
  </w:style>
  <w:style w:type="table" w:customStyle="1" w:styleId="48">
    <w:name w:val="48"/>
    <w:basedOn w:val="TableNormal"/>
    <w:rsid w:val="00BC56FB"/>
    <w:tblPr>
      <w:tblStyleRowBandSize w:val="1"/>
      <w:tblStyleColBandSize w:val="1"/>
      <w:tblCellMar>
        <w:top w:w="100" w:type="dxa"/>
        <w:left w:w="100" w:type="dxa"/>
        <w:bottom w:w="100" w:type="dxa"/>
        <w:right w:w="100" w:type="dxa"/>
      </w:tblCellMar>
    </w:tblPr>
  </w:style>
  <w:style w:type="table" w:customStyle="1" w:styleId="47">
    <w:name w:val="47"/>
    <w:basedOn w:val="TableNormal"/>
    <w:rsid w:val="00BC56FB"/>
    <w:tblPr>
      <w:tblStyleRowBandSize w:val="1"/>
      <w:tblStyleColBandSize w:val="1"/>
      <w:tblCellMar>
        <w:top w:w="100" w:type="dxa"/>
        <w:left w:w="100" w:type="dxa"/>
        <w:bottom w:w="100" w:type="dxa"/>
        <w:right w:w="100" w:type="dxa"/>
      </w:tblCellMar>
    </w:tblPr>
  </w:style>
  <w:style w:type="table" w:customStyle="1" w:styleId="46">
    <w:name w:val="46"/>
    <w:basedOn w:val="TableNormal"/>
    <w:rsid w:val="00BC56FB"/>
    <w:tblPr>
      <w:tblStyleRowBandSize w:val="1"/>
      <w:tblStyleColBandSize w:val="1"/>
      <w:tblCellMar>
        <w:top w:w="100" w:type="dxa"/>
        <w:left w:w="100" w:type="dxa"/>
        <w:bottom w:w="100" w:type="dxa"/>
        <w:right w:w="100" w:type="dxa"/>
      </w:tblCellMar>
    </w:tblPr>
  </w:style>
  <w:style w:type="table" w:customStyle="1" w:styleId="45">
    <w:name w:val="45"/>
    <w:basedOn w:val="TableNormal"/>
    <w:rsid w:val="00BC56FB"/>
    <w:tblPr>
      <w:tblStyleRowBandSize w:val="1"/>
      <w:tblStyleColBandSize w:val="1"/>
      <w:tblCellMar>
        <w:top w:w="100" w:type="dxa"/>
        <w:left w:w="100" w:type="dxa"/>
        <w:bottom w:w="100" w:type="dxa"/>
        <w:right w:w="100" w:type="dxa"/>
      </w:tblCellMar>
    </w:tblPr>
  </w:style>
  <w:style w:type="table" w:customStyle="1" w:styleId="44">
    <w:name w:val="44"/>
    <w:basedOn w:val="TableNormal"/>
    <w:rsid w:val="00BC56FB"/>
    <w:tblPr>
      <w:tblStyleRowBandSize w:val="1"/>
      <w:tblStyleColBandSize w:val="1"/>
      <w:tblCellMar>
        <w:top w:w="100" w:type="dxa"/>
        <w:left w:w="100" w:type="dxa"/>
        <w:bottom w:w="100" w:type="dxa"/>
        <w:right w:w="100" w:type="dxa"/>
      </w:tblCellMar>
    </w:tblPr>
  </w:style>
  <w:style w:type="table" w:customStyle="1" w:styleId="43">
    <w:name w:val="43"/>
    <w:basedOn w:val="TableNormal"/>
    <w:rsid w:val="00BC56FB"/>
    <w:tblPr>
      <w:tblStyleRowBandSize w:val="1"/>
      <w:tblStyleColBandSize w:val="1"/>
      <w:tblCellMar>
        <w:top w:w="100" w:type="dxa"/>
        <w:left w:w="100" w:type="dxa"/>
        <w:bottom w:w="100" w:type="dxa"/>
        <w:right w:w="100" w:type="dxa"/>
      </w:tblCellMar>
    </w:tblPr>
  </w:style>
  <w:style w:type="table" w:customStyle="1" w:styleId="42">
    <w:name w:val="42"/>
    <w:basedOn w:val="TableNormal"/>
    <w:rsid w:val="00BC56FB"/>
    <w:tblPr>
      <w:tblStyleRowBandSize w:val="1"/>
      <w:tblStyleColBandSize w:val="1"/>
      <w:tblCellMar>
        <w:top w:w="100" w:type="dxa"/>
        <w:left w:w="100" w:type="dxa"/>
        <w:bottom w:w="100" w:type="dxa"/>
        <w:right w:w="100" w:type="dxa"/>
      </w:tblCellMar>
    </w:tblPr>
  </w:style>
  <w:style w:type="table" w:customStyle="1" w:styleId="41">
    <w:name w:val="41"/>
    <w:basedOn w:val="TableNormal"/>
    <w:rsid w:val="00BC56FB"/>
    <w:tblPr>
      <w:tblStyleRowBandSize w:val="1"/>
      <w:tblStyleColBandSize w:val="1"/>
      <w:tblCellMar>
        <w:top w:w="100" w:type="dxa"/>
        <w:left w:w="100" w:type="dxa"/>
        <w:bottom w:w="100" w:type="dxa"/>
        <w:right w:w="100" w:type="dxa"/>
      </w:tblCellMar>
    </w:tblPr>
  </w:style>
  <w:style w:type="table" w:customStyle="1" w:styleId="40">
    <w:name w:val="40"/>
    <w:basedOn w:val="TableNormal"/>
    <w:rsid w:val="00BC56FB"/>
    <w:tblPr>
      <w:tblStyleRowBandSize w:val="1"/>
      <w:tblStyleColBandSize w:val="1"/>
      <w:tblCellMar>
        <w:top w:w="100" w:type="dxa"/>
        <w:left w:w="100" w:type="dxa"/>
        <w:bottom w:w="100" w:type="dxa"/>
        <w:right w:w="100" w:type="dxa"/>
      </w:tblCellMar>
    </w:tblPr>
  </w:style>
  <w:style w:type="table" w:customStyle="1" w:styleId="39">
    <w:name w:val="39"/>
    <w:basedOn w:val="TableNormal"/>
    <w:rsid w:val="00BC56FB"/>
    <w:tblPr>
      <w:tblStyleRowBandSize w:val="1"/>
      <w:tblStyleColBandSize w:val="1"/>
      <w:tblCellMar>
        <w:top w:w="100" w:type="dxa"/>
        <w:left w:w="100" w:type="dxa"/>
        <w:bottom w:w="100" w:type="dxa"/>
        <w:right w:w="100" w:type="dxa"/>
      </w:tblCellMar>
    </w:tblPr>
  </w:style>
  <w:style w:type="table" w:customStyle="1" w:styleId="38">
    <w:name w:val="38"/>
    <w:basedOn w:val="TableNormal"/>
    <w:rsid w:val="00BC56FB"/>
    <w:tblPr>
      <w:tblStyleRowBandSize w:val="1"/>
      <w:tblStyleColBandSize w:val="1"/>
      <w:tblCellMar>
        <w:top w:w="100" w:type="dxa"/>
        <w:left w:w="100" w:type="dxa"/>
        <w:bottom w:w="100" w:type="dxa"/>
        <w:right w:w="100" w:type="dxa"/>
      </w:tblCellMar>
    </w:tblPr>
  </w:style>
  <w:style w:type="table" w:customStyle="1" w:styleId="37">
    <w:name w:val="37"/>
    <w:basedOn w:val="TableNormal"/>
    <w:rsid w:val="00BC56FB"/>
    <w:tblPr>
      <w:tblStyleRowBandSize w:val="1"/>
      <w:tblStyleColBandSize w:val="1"/>
      <w:tblCellMar>
        <w:top w:w="100" w:type="dxa"/>
        <w:left w:w="100" w:type="dxa"/>
        <w:bottom w:w="100" w:type="dxa"/>
        <w:right w:w="100" w:type="dxa"/>
      </w:tblCellMar>
    </w:tblPr>
  </w:style>
  <w:style w:type="table" w:customStyle="1" w:styleId="36">
    <w:name w:val="36"/>
    <w:basedOn w:val="TableNormal"/>
    <w:rsid w:val="00BC56FB"/>
    <w:tblPr>
      <w:tblStyleRowBandSize w:val="1"/>
      <w:tblStyleColBandSize w:val="1"/>
      <w:tblCellMar>
        <w:top w:w="100" w:type="dxa"/>
        <w:left w:w="100" w:type="dxa"/>
        <w:bottom w:w="100" w:type="dxa"/>
        <w:right w:w="100" w:type="dxa"/>
      </w:tblCellMar>
    </w:tblPr>
  </w:style>
  <w:style w:type="table" w:customStyle="1" w:styleId="35">
    <w:name w:val="35"/>
    <w:basedOn w:val="TableNormal"/>
    <w:rsid w:val="00BC56FB"/>
    <w:tblPr>
      <w:tblStyleRowBandSize w:val="1"/>
      <w:tblStyleColBandSize w:val="1"/>
      <w:tblCellMar>
        <w:top w:w="100" w:type="dxa"/>
        <w:left w:w="100" w:type="dxa"/>
        <w:bottom w:w="100" w:type="dxa"/>
        <w:right w:w="100" w:type="dxa"/>
      </w:tblCellMar>
    </w:tblPr>
  </w:style>
  <w:style w:type="table" w:customStyle="1" w:styleId="34">
    <w:name w:val="34"/>
    <w:basedOn w:val="TableNormal"/>
    <w:rsid w:val="00BC56FB"/>
    <w:tblPr>
      <w:tblStyleRowBandSize w:val="1"/>
      <w:tblStyleColBandSize w:val="1"/>
      <w:tblCellMar>
        <w:top w:w="100" w:type="dxa"/>
        <w:left w:w="100" w:type="dxa"/>
        <w:bottom w:w="100" w:type="dxa"/>
        <w:right w:w="100" w:type="dxa"/>
      </w:tblCellMar>
    </w:tblPr>
  </w:style>
  <w:style w:type="table" w:customStyle="1" w:styleId="33">
    <w:name w:val="33"/>
    <w:basedOn w:val="TableNormal"/>
    <w:rsid w:val="00BC56FB"/>
    <w:tblPr>
      <w:tblStyleRowBandSize w:val="1"/>
      <w:tblStyleColBandSize w:val="1"/>
      <w:tblCellMar>
        <w:top w:w="100" w:type="dxa"/>
        <w:left w:w="100" w:type="dxa"/>
        <w:bottom w:w="100" w:type="dxa"/>
        <w:right w:w="100" w:type="dxa"/>
      </w:tblCellMar>
    </w:tblPr>
  </w:style>
  <w:style w:type="table" w:customStyle="1" w:styleId="32">
    <w:name w:val="32"/>
    <w:basedOn w:val="TableNormal"/>
    <w:rsid w:val="00BC56FB"/>
    <w:tblPr>
      <w:tblStyleRowBandSize w:val="1"/>
      <w:tblStyleColBandSize w:val="1"/>
      <w:tblCellMar>
        <w:top w:w="100" w:type="dxa"/>
        <w:left w:w="100" w:type="dxa"/>
        <w:bottom w:w="100" w:type="dxa"/>
        <w:right w:w="100" w:type="dxa"/>
      </w:tblCellMar>
    </w:tblPr>
  </w:style>
  <w:style w:type="table" w:customStyle="1" w:styleId="31">
    <w:name w:val="31"/>
    <w:basedOn w:val="TableNormal"/>
    <w:rsid w:val="00BC56FB"/>
    <w:tblPr>
      <w:tblStyleRowBandSize w:val="1"/>
      <w:tblStyleColBandSize w:val="1"/>
      <w:tblCellMar>
        <w:top w:w="100" w:type="dxa"/>
        <w:left w:w="100" w:type="dxa"/>
        <w:bottom w:w="100" w:type="dxa"/>
        <w:right w:w="100" w:type="dxa"/>
      </w:tblCellMar>
    </w:tblPr>
  </w:style>
  <w:style w:type="table" w:customStyle="1" w:styleId="30">
    <w:name w:val="30"/>
    <w:basedOn w:val="TableNormal"/>
    <w:rsid w:val="00BC56FB"/>
    <w:tblPr>
      <w:tblStyleRowBandSize w:val="1"/>
      <w:tblStyleColBandSize w:val="1"/>
      <w:tblCellMar>
        <w:top w:w="100" w:type="dxa"/>
        <w:left w:w="100" w:type="dxa"/>
        <w:bottom w:w="100" w:type="dxa"/>
        <w:right w:w="100" w:type="dxa"/>
      </w:tblCellMar>
    </w:tblPr>
  </w:style>
  <w:style w:type="table" w:customStyle="1" w:styleId="29">
    <w:name w:val="29"/>
    <w:basedOn w:val="TableNormal"/>
    <w:rsid w:val="00BC56FB"/>
    <w:tblPr>
      <w:tblStyleRowBandSize w:val="1"/>
      <w:tblStyleColBandSize w:val="1"/>
      <w:tblCellMar>
        <w:top w:w="100" w:type="dxa"/>
        <w:left w:w="100" w:type="dxa"/>
        <w:bottom w:w="100" w:type="dxa"/>
        <w:right w:w="100" w:type="dxa"/>
      </w:tblCellMar>
    </w:tblPr>
  </w:style>
  <w:style w:type="table" w:customStyle="1" w:styleId="28">
    <w:name w:val="28"/>
    <w:basedOn w:val="TableNormal"/>
    <w:rsid w:val="00BC56FB"/>
    <w:tblPr>
      <w:tblStyleRowBandSize w:val="1"/>
      <w:tblStyleColBandSize w:val="1"/>
      <w:tblCellMar>
        <w:top w:w="100" w:type="dxa"/>
        <w:left w:w="100" w:type="dxa"/>
        <w:bottom w:w="100" w:type="dxa"/>
        <w:right w:w="100" w:type="dxa"/>
      </w:tblCellMar>
    </w:tblPr>
  </w:style>
  <w:style w:type="table" w:customStyle="1" w:styleId="27">
    <w:name w:val="27"/>
    <w:basedOn w:val="TableNormal"/>
    <w:rsid w:val="00BC56FB"/>
    <w:tblPr>
      <w:tblStyleRowBandSize w:val="1"/>
      <w:tblStyleColBandSize w:val="1"/>
      <w:tblCellMar>
        <w:top w:w="100" w:type="dxa"/>
        <w:left w:w="100" w:type="dxa"/>
        <w:bottom w:w="100" w:type="dxa"/>
        <w:right w:w="100" w:type="dxa"/>
      </w:tblCellMar>
    </w:tblPr>
  </w:style>
  <w:style w:type="table" w:customStyle="1" w:styleId="26">
    <w:name w:val="26"/>
    <w:basedOn w:val="TableNormal"/>
    <w:rsid w:val="00BC56FB"/>
    <w:tblPr>
      <w:tblStyleRowBandSize w:val="1"/>
      <w:tblStyleColBandSize w:val="1"/>
      <w:tblCellMar>
        <w:top w:w="100" w:type="dxa"/>
        <w:left w:w="100" w:type="dxa"/>
        <w:bottom w:w="100" w:type="dxa"/>
        <w:right w:w="100" w:type="dxa"/>
      </w:tblCellMar>
    </w:tblPr>
  </w:style>
  <w:style w:type="table" w:customStyle="1" w:styleId="25">
    <w:name w:val="25"/>
    <w:basedOn w:val="TableNormal"/>
    <w:rsid w:val="00BC56FB"/>
    <w:tblPr>
      <w:tblStyleRowBandSize w:val="1"/>
      <w:tblStyleColBandSize w:val="1"/>
      <w:tblCellMar>
        <w:top w:w="100" w:type="dxa"/>
        <w:left w:w="100" w:type="dxa"/>
        <w:bottom w:w="100" w:type="dxa"/>
        <w:right w:w="100" w:type="dxa"/>
      </w:tblCellMar>
    </w:tblPr>
  </w:style>
  <w:style w:type="table" w:customStyle="1" w:styleId="24">
    <w:name w:val="24"/>
    <w:basedOn w:val="TableNormal"/>
    <w:rsid w:val="00BC56FB"/>
    <w:tblPr>
      <w:tblStyleRowBandSize w:val="1"/>
      <w:tblStyleColBandSize w:val="1"/>
      <w:tblCellMar>
        <w:top w:w="100" w:type="dxa"/>
        <w:left w:w="100" w:type="dxa"/>
        <w:bottom w:w="100" w:type="dxa"/>
        <w:right w:w="100" w:type="dxa"/>
      </w:tblCellMar>
    </w:tblPr>
  </w:style>
  <w:style w:type="table" w:customStyle="1" w:styleId="23">
    <w:name w:val="23"/>
    <w:basedOn w:val="TableNormal"/>
    <w:rsid w:val="00BC56FB"/>
    <w:tblPr>
      <w:tblStyleRowBandSize w:val="1"/>
      <w:tblStyleColBandSize w:val="1"/>
      <w:tblCellMar>
        <w:top w:w="100" w:type="dxa"/>
        <w:left w:w="100" w:type="dxa"/>
        <w:bottom w:w="100" w:type="dxa"/>
        <w:right w:w="100" w:type="dxa"/>
      </w:tblCellMar>
    </w:tblPr>
  </w:style>
  <w:style w:type="table" w:customStyle="1" w:styleId="22">
    <w:name w:val="22"/>
    <w:basedOn w:val="TableNormal"/>
    <w:rsid w:val="00BC56FB"/>
    <w:tblPr>
      <w:tblStyleRowBandSize w:val="1"/>
      <w:tblStyleColBandSize w:val="1"/>
      <w:tblCellMar>
        <w:top w:w="100" w:type="dxa"/>
        <w:left w:w="100" w:type="dxa"/>
        <w:bottom w:w="100" w:type="dxa"/>
        <w:right w:w="100" w:type="dxa"/>
      </w:tblCellMar>
    </w:tblPr>
  </w:style>
  <w:style w:type="table" w:customStyle="1" w:styleId="21">
    <w:name w:val="21"/>
    <w:basedOn w:val="TableNormal"/>
    <w:rsid w:val="00BC56FB"/>
    <w:tblPr>
      <w:tblStyleRowBandSize w:val="1"/>
      <w:tblStyleColBandSize w:val="1"/>
      <w:tblCellMar>
        <w:top w:w="100" w:type="dxa"/>
        <w:left w:w="100" w:type="dxa"/>
        <w:bottom w:w="100" w:type="dxa"/>
        <w:right w:w="100" w:type="dxa"/>
      </w:tblCellMar>
    </w:tblPr>
  </w:style>
  <w:style w:type="table" w:customStyle="1" w:styleId="20">
    <w:name w:val="20"/>
    <w:basedOn w:val="TableNormal"/>
    <w:rsid w:val="00BC56FB"/>
    <w:tblPr>
      <w:tblStyleRowBandSize w:val="1"/>
      <w:tblStyleColBandSize w:val="1"/>
      <w:tblCellMar>
        <w:top w:w="100" w:type="dxa"/>
        <w:left w:w="100" w:type="dxa"/>
        <w:bottom w:w="100" w:type="dxa"/>
        <w:right w:w="100" w:type="dxa"/>
      </w:tblCellMar>
    </w:tblPr>
  </w:style>
  <w:style w:type="table" w:customStyle="1" w:styleId="19">
    <w:name w:val="19"/>
    <w:basedOn w:val="TableNormal"/>
    <w:rsid w:val="00BC56FB"/>
    <w:tblPr>
      <w:tblStyleRowBandSize w:val="1"/>
      <w:tblStyleColBandSize w:val="1"/>
      <w:tblCellMar>
        <w:top w:w="100" w:type="dxa"/>
        <w:left w:w="100" w:type="dxa"/>
        <w:bottom w:w="100" w:type="dxa"/>
        <w:right w:w="100" w:type="dxa"/>
      </w:tblCellMar>
    </w:tblPr>
  </w:style>
  <w:style w:type="table" w:customStyle="1" w:styleId="18">
    <w:name w:val="18"/>
    <w:basedOn w:val="TableNormal"/>
    <w:rsid w:val="00BC56FB"/>
    <w:tblPr>
      <w:tblStyleRowBandSize w:val="1"/>
      <w:tblStyleColBandSize w:val="1"/>
      <w:tblCellMar>
        <w:top w:w="100" w:type="dxa"/>
        <w:left w:w="100" w:type="dxa"/>
        <w:bottom w:w="100" w:type="dxa"/>
        <w:right w:w="100" w:type="dxa"/>
      </w:tblCellMar>
    </w:tblPr>
  </w:style>
  <w:style w:type="table" w:customStyle="1" w:styleId="17">
    <w:name w:val="17"/>
    <w:basedOn w:val="TableNormal"/>
    <w:rsid w:val="00BC56FB"/>
    <w:tblPr>
      <w:tblStyleRowBandSize w:val="1"/>
      <w:tblStyleColBandSize w:val="1"/>
      <w:tblCellMar>
        <w:top w:w="100" w:type="dxa"/>
        <w:left w:w="100" w:type="dxa"/>
        <w:bottom w:w="100" w:type="dxa"/>
        <w:right w:w="100" w:type="dxa"/>
      </w:tblCellMar>
    </w:tblPr>
  </w:style>
  <w:style w:type="table" w:customStyle="1" w:styleId="16">
    <w:name w:val="16"/>
    <w:basedOn w:val="TableNormal"/>
    <w:rsid w:val="00BC56FB"/>
    <w:tblPr>
      <w:tblStyleRowBandSize w:val="1"/>
      <w:tblStyleColBandSize w:val="1"/>
      <w:tblCellMar>
        <w:top w:w="100" w:type="dxa"/>
        <w:left w:w="100" w:type="dxa"/>
        <w:bottom w:w="100" w:type="dxa"/>
        <w:right w:w="100" w:type="dxa"/>
      </w:tblCellMar>
    </w:tblPr>
  </w:style>
  <w:style w:type="table" w:customStyle="1" w:styleId="15">
    <w:name w:val="15"/>
    <w:basedOn w:val="TableNormal"/>
    <w:rsid w:val="00BC56FB"/>
    <w:tblPr>
      <w:tblStyleRowBandSize w:val="1"/>
      <w:tblStyleColBandSize w:val="1"/>
      <w:tblCellMar>
        <w:top w:w="100" w:type="dxa"/>
        <w:left w:w="100" w:type="dxa"/>
        <w:bottom w:w="100" w:type="dxa"/>
        <w:right w:w="100" w:type="dxa"/>
      </w:tblCellMar>
    </w:tblPr>
  </w:style>
  <w:style w:type="table" w:customStyle="1" w:styleId="14">
    <w:name w:val="14"/>
    <w:basedOn w:val="TableNormal"/>
    <w:rsid w:val="00BC56FB"/>
    <w:tblPr>
      <w:tblStyleRowBandSize w:val="1"/>
      <w:tblStyleColBandSize w:val="1"/>
      <w:tblCellMar>
        <w:top w:w="100" w:type="dxa"/>
        <w:left w:w="100" w:type="dxa"/>
        <w:bottom w:w="100" w:type="dxa"/>
        <w:right w:w="100" w:type="dxa"/>
      </w:tblCellMar>
    </w:tblPr>
  </w:style>
  <w:style w:type="table" w:customStyle="1" w:styleId="13">
    <w:name w:val="13"/>
    <w:basedOn w:val="TableNormal"/>
    <w:rsid w:val="00BC56FB"/>
    <w:tblPr>
      <w:tblStyleRowBandSize w:val="1"/>
      <w:tblStyleColBandSize w:val="1"/>
      <w:tblCellMar>
        <w:top w:w="100" w:type="dxa"/>
        <w:left w:w="100" w:type="dxa"/>
        <w:bottom w:w="100" w:type="dxa"/>
        <w:right w:w="100" w:type="dxa"/>
      </w:tblCellMar>
    </w:tblPr>
  </w:style>
  <w:style w:type="table" w:customStyle="1" w:styleId="12">
    <w:name w:val="12"/>
    <w:basedOn w:val="TableNormal"/>
    <w:rsid w:val="00BC56FB"/>
    <w:tblPr>
      <w:tblStyleRowBandSize w:val="1"/>
      <w:tblStyleColBandSize w:val="1"/>
      <w:tblCellMar>
        <w:top w:w="100" w:type="dxa"/>
        <w:left w:w="100" w:type="dxa"/>
        <w:bottom w:w="100" w:type="dxa"/>
        <w:right w:w="100" w:type="dxa"/>
      </w:tblCellMar>
    </w:tblPr>
  </w:style>
  <w:style w:type="table" w:customStyle="1" w:styleId="11">
    <w:name w:val="11"/>
    <w:basedOn w:val="TableNormal"/>
    <w:rsid w:val="00BC56FB"/>
    <w:tblPr>
      <w:tblStyleRowBandSize w:val="1"/>
      <w:tblStyleColBandSize w:val="1"/>
      <w:tblCellMar>
        <w:top w:w="100" w:type="dxa"/>
        <w:left w:w="100" w:type="dxa"/>
        <w:bottom w:w="100" w:type="dxa"/>
        <w:right w:w="100" w:type="dxa"/>
      </w:tblCellMar>
    </w:tblPr>
  </w:style>
  <w:style w:type="table" w:customStyle="1" w:styleId="10">
    <w:name w:val="10"/>
    <w:basedOn w:val="TableNormal"/>
    <w:rsid w:val="00BC56FB"/>
    <w:tblPr>
      <w:tblStyleRowBandSize w:val="1"/>
      <w:tblStyleColBandSize w:val="1"/>
      <w:tblCellMar>
        <w:top w:w="100" w:type="dxa"/>
        <w:left w:w="100" w:type="dxa"/>
        <w:bottom w:w="100" w:type="dxa"/>
        <w:right w:w="100" w:type="dxa"/>
      </w:tblCellMar>
    </w:tblPr>
  </w:style>
  <w:style w:type="table" w:customStyle="1" w:styleId="9">
    <w:name w:val="9"/>
    <w:basedOn w:val="TableNormal"/>
    <w:rsid w:val="00BC56FB"/>
    <w:tblPr>
      <w:tblStyleRowBandSize w:val="1"/>
      <w:tblStyleColBandSize w:val="1"/>
      <w:tblCellMar>
        <w:top w:w="100" w:type="dxa"/>
        <w:left w:w="100" w:type="dxa"/>
        <w:bottom w:w="100" w:type="dxa"/>
        <w:right w:w="100" w:type="dxa"/>
      </w:tblCellMar>
    </w:tblPr>
  </w:style>
  <w:style w:type="table" w:customStyle="1" w:styleId="8">
    <w:name w:val="8"/>
    <w:basedOn w:val="TableNormal"/>
    <w:rsid w:val="00BC56FB"/>
    <w:tblPr>
      <w:tblStyleRowBandSize w:val="1"/>
      <w:tblStyleColBandSize w:val="1"/>
      <w:tblCellMar>
        <w:top w:w="100" w:type="dxa"/>
        <w:left w:w="100" w:type="dxa"/>
        <w:bottom w:w="100" w:type="dxa"/>
        <w:right w:w="100" w:type="dxa"/>
      </w:tblCellMar>
    </w:tblPr>
  </w:style>
  <w:style w:type="table" w:customStyle="1" w:styleId="7">
    <w:name w:val="7"/>
    <w:basedOn w:val="TableNormal"/>
    <w:rsid w:val="00BC56FB"/>
    <w:tblPr>
      <w:tblStyleRowBandSize w:val="1"/>
      <w:tblStyleColBandSize w:val="1"/>
      <w:tblCellMar>
        <w:top w:w="100" w:type="dxa"/>
        <w:left w:w="100" w:type="dxa"/>
        <w:bottom w:w="100" w:type="dxa"/>
        <w:right w:w="100" w:type="dxa"/>
      </w:tblCellMar>
    </w:tblPr>
  </w:style>
  <w:style w:type="table" w:customStyle="1" w:styleId="6">
    <w:name w:val="6"/>
    <w:basedOn w:val="TableNormal"/>
    <w:rsid w:val="00BC56FB"/>
    <w:tblPr>
      <w:tblStyleRowBandSize w:val="1"/>
      <w:tblStyleColBandSize w:val="1"/>
      <w:tblCellMar>
        <w:top w:w="100" w:type="dxa"/>
        <w:left w:w="100" w:type="dxa"/>
        <w:bottom w:w="100" w:type="dxa"/>
        <w:right w:w="100" w:type="dxa"/>
      </w:tblCellMar>
    </w:tblPr>
  </w:style>
  <w:style w:type="table" w:customStyle="1" w:styleId="5">
    <w:name w:val="5"/>
    <w:basedOn w:val="TableNormal"/>
    <w:rsid w:val="00BC56FB"/>
    <w:tblPr>
      <w:tblStyleRowBandSize w:val="1"/>
      <w:tblStyleColBandSize w:val="1"/>
      <w:tblCellMar>
        <w:top w:w="100" w:type="dxa"/>
        <w:left w:w="100" w:type="dxa"/>
        <w:bottom w:w="100" w:type="dxa"/>
        <w:right w:w="100" w:type="dxa"/>
      </w:tblCellMar>
    </w:tblPr>
  </w:style>
  <w:style w:type="table" w:customStyle="1" w:styleId="4">
    <w:name w:val="4"/>
    <w:basedOn w:val="TableNormal"/>
    <w:rsid w:val="00BC56FB"/>
    <w:tblPr>
      <w:tblStyleRowBandSize w:val="1"/>
      <w:tblStyleColBandSize w:val="1"/>
      <w:tblCellMar>
        <w:top w:w="100" w:type="dxa"/>
        <w:left w:w="100" w:type="dxa"/>
        <w:bottom w:w="100" w:type="dxa"/>
        <w:right w:w="100" w:type="dxa"/>
      </w:tblCellMar>
    </w:tblPr>
  </w:style>
  <w:style w:type="table" w:customStyle="1" w:styleId="3">
    <w:name w:val="3"/>
    <w:basedOn w:val="TableNormal"/>
    <w:rsid w:val="00BC56FB"/>
    <w:tblPr>
      <w:tblStyleRowBandSize w:val="1"/>
      <w:tblStyleColBandSize w:val="1"/>
      <w:tblCellMar>
        <w:top w:w="100" w:type="dxa"/>
        <w:left w:w="100" w:type="dxa"/>
        <w:bottom w:w="100" w:type="dxa"/>
        <w:right w:w="100" w:type="dxa"/>
      </w:tblCellMar>
    </w:tblPr>
  </w:style>
  <w:style w:type="table" w:customStyle="1" w:styleId="2">
    <w:name w:val="2"/>
    <w:basedOn w:val="TableNormal"/>
    <w:rsid w:val="00BC56FB"/>
    <w:tblPr>
      <w:tblStyleRowBandSize w:val="1"/>
      <w:tblStyleColBandSize w:val="1"/>
      <w:tblCellMar>
        <w:top w:w="100" w:type="dxa"/>
        <w:left w:w="100" w:type="dxa"/>
        <w:bottom w:w="100" w:type="dxa"/>
        <w:right w:w="100" w:type="dxa"/>
      </w:tblCellMar>
    </w:tblPr>
  </w:style>
  <w:style w:type="table" w:customStyle="1" w:styleId="1">
    <w:name w:val="1"/>
    <w:basedOn w:val="TableNormal"/>
    <w:rsid w:val="00BC56FB"/>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BC56FB"/>
    <w:rPr>
      <w:rFonts w:cs="Mangal"/>
      <w:sz w:val="20"/>
      <w:szCs w:val="18"/>
    </w:rPr>
  </w:style>
  <w:style w:type="character" w:customStyle="1" w:styleId="JegyzetszvegChar">
    <w:name w:val="Jegyzetszöveg Char"/>
    <w:basedOn w:val="Bekezdsalapbettpusa"/>
    <w:link w:val="Jegyzetszveg"/>
    <w:uiPriority w:val="99"/>
    <w:rsid w:val="00BC56FB"/>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BC56FB"/>
    <w:rPr>
      <w:sz w:val="16"/>
      <w:szCs w:val="16"/>
    </w:rPr>
  </w:style>
  <w:style w:type="paragraph" w:styleId="Buborkszveg">
    <w:name w:val="Balloon Text"/>
    <w:basedOn w:val="Norml"/>
    <w:link w:val="BuborkszvegChar"/>
    <w:uiPriority w:val="99"/>
    <w:semiHidden/>
    <w:unhideWhenUsed/>
    <w:rsid w:val="00BC56FB"/>
    <w:rPr>
      <w:rFonts w:ascii="Segoe UI" w:hAnsi="Segoe UI" w:cs="Mangal"/>
      <w:sz w:val="18"/>
      <w:szCs w:val="16"/>
    </w:rPr>
  </w:style>
  <w:style w:type="character" w:customStyle="1" w:styleId="BuborkszvegChar">
    <w:name w:val="Buborékszöveg Char"/>
    <w:basedOn w:val="Bekezdsalapbettpusa"/>
    <w:link w:val="Buborkszveg"/>
    <w:uiPriority w:val="99"/>
    <w:semiHidden/>
    <w:rsid w:val="00BC56FB"/>
    <w:rPr>
      <w:rFonts w:ascii="Segoe UI" w:eastAsia="Arial Unicode MS" w:hAnsi="Segoe UI" w:cs="Mangal"/>
      <w:sz w:val="18"/>
      <w:szCs w:val="16"/>
      <w:lang w:eastAsia="en-US" w:bidi="ar-SA"/>
    </w:rPr>
  </w:style>
  <w:style w:type="paragraph" w:styleId="llb">
    <w:name w:val="footer"/>
    <w:basedOn w:val="Norml"/>
    <w:link w:val="llbChar"/>
    <w:uiPriority w:val="24"/>
    <w:rsid w:val="00BC56FB"/>
    <w:pPr>
      <w:tabs>
        <w:tab w:val="center" w:pos="4536"/>
        <w:tab w:val="right" w:pos="9072"/>
      </w:tabs>
    </w:pPr>
  </w:style>
  <w:style w:type="character" w:customStyle="1" w:styleId="llbChar">
    <w:name w:val="Élőláb Char"/>
    <w:basedOn w:val="Bekezdsalapbettpusa"/>
    <w:link w:val="llb"/>
    <w:uiPriority w:val="24"/>
    <w:rsid w:val="00BC56FB"/>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BC56FB"/>
    <w:rPr>
      <w:i/>
      <w:noProof/>
    </w:rPr>
  </w:style>
  <w:style w:type="paragraph" w:styleId="Lista">
    <w:name w:val="List"/>
    <w:basedOn w:val="Norml"/>
    <w:uiPriority w:val="7"/>
    <w:qFormat/>
    <w:rsid w:val="00BC56FB"/>
    <w:pPr>
      <w:keepLines/>
      <w:numPr>
        <w:numId w:val="2"/>
      </w:numPr>
    </w:pPr>
  </w:style>
  <w:style w:type="paragraph" w:styleId="Lista2">
    <w:name w:val="List 2"/>
    <w:basedOn w:val="Lista"/>
    <w:uiPriority w:val="7"/>
    <w:rsid w:val="00BC56FB"/>
    <w:pPr>
      <w:numPr>
        <w:ilvl w:val="1"/>
      </w:numPr>
    </w:pPr>
  </w:style>
  <w:style w:type="paragraph" w:styleId="Lista3">
    <w:name w:val="List 3"/>
    <w:basedOn w:val="Lista"/>
    <w:uiPriority w:val="7"/>
    <w:rsid w:val="00BC56FB"/>
    <w:pPr>
      <w:numPr>
        <w:ilvl w:val="2"/>
      </w:numPr>
    </w:pPr>
  </w:style>
  <w:style w:type="paragraph" w:styleId="Lista4">
    <w:name w:val="List 4"/>
    <w:basedOn w:val="Lista"/>
    <w:uiPriority w:val="7"/>
    <w:rsid w:val="00BC56FB"/>
    <w:pPr>
      <w:numPr>
        <w:ilvl w:val="3"/>
      </w:numPr>
    </w:pPr>
  </w:style>
  <w:style w:type="paragraph" w:styleId="Lista5">
    <w:name w:val="List 5"/>
    <w:basedOn w:val="Lista"/>
    <w:uiPriority w:val="7"/>
    <w:rsid w:val="00BC56FB"/>
    <w:pPr>
      <w:numPr>
        <w:ilvl w:val="4"/>
      </w:numPr>
    </w:pPr>
  </w:style>
  <w:style w:type="character" w:customStyle="1" w:styleId="Nv">
    <w:name w:val="Név"/>
    <w:basedOn w:val="Bekezdsalapbettpusa"/>
    <w:uiPriority w:val="1"/>
    <w:rsid w:val="00BC56FB"/>
    <w:rPr>
      <w:smallCaps/>
      <w:noProof/>
    </w:rPr>
  </w:style>
  <w:style w:type="paragraph" w:styleId="lfej">
    <w:name w:val="header"/>
    <w:basedOn w:val="Norml"/>
    <w:link w:val="lfejChar"/>
    <w:uiPriority w:val="24"/>
    <w:qFormat/>
    <w:rsid w:val="00BC56FB"/>
    <w:pPr>
      <w:tabs>
        <w:tab w:val="center" w:pos="4536"/>
        <w:tab w:val="right" w:pos="9072"/>
      </w:tabs>
    </w:pPr>
  </w:style>
  <w:style w:type="character" w:customStyle="1" w:styleId="lfejChar">
    <w:name w:val="Élőfej Char"/>
    <w:basedOn w:val="Bekezdsalapbettpusa"/>
    <w:link w:val="lfej"/>
    <w:uiPriority w:val="24"/>
    <w:rsid w:val="00BC56FB"/>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BC56FB"/>
    <w:pPr>
      <w:ind w:left="720" w:hanging="720"/>
    </w:pPr>
  </w:style>
  <w:style w:type="character" w:customStyle="1" w:styleId="Code">
    <w:name w:val="Code"/>
    <w:uiPriority w:val="1"/>
    <w:qFormat/>
    <w:rsid w:val="00BC56FB"/>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BC56FB"/>
    <w:rPr>
      <w:rFonts w:ascii="Tahoma" w:hAnsi="Tahoma"/>
      <w:noProof/>
      <w:color w:val="00B050"/>
      <w:sz w:val="20"/>
      <w:lang w:val="en-GB"/>
    </w:rPr>
  </w:style>
  <w:style w:type="paragraph" w:styleId="Lbjegyzetszveg">
    <w:name w:val="footnote text"/>
    <w:basedOn w:val="Norml"/>
    <w:link w:val="LbjegyzetszvegChar"/>
    <w:uiPriority w:val="99"/>
    <w:unhideWhenUsed/>
    <w:rsid w:val="00BC56FB"/>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BC56FB"/>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BC56FB"/>
    <w:rPr>
      <w:vertAlign w:val="superscript"/>
    </w:rPr>
  </w:style>
  <w:style w:type="character" w:customStyle="1" w:styleId="ForeignKannadaScript">
    <w:name w:val="Foreign: KannadaScript"/>
    <w:basedOn w:val="Foreign"/>
    <w:uiPriority w:val="1"/>
    <w:qFormat/>
    <w:rsid w:val="00BC56FB"/>
    <w:rPr>
      <w:rFonts w:ascii="Gentium Plus" w:hAnsi="Gentium Plus" w:cs="Arial Unicode MS"/>
      <w:b w:val="0"/>
      <w:i w:val="0"/>
      <w:noProof/>
    </w:rPr>
  </w:style>
  <w:style w:type="character" w:customStyle="1" w:styleId="ForeignTamilScript">
    <w:name w:val="Foreign: TamilScript"/>
    <w:basedOn w:val="Foreign"/>
    <w:uiPriority w:val="1"/>
    <w:qFormat/>
    <w:rsid w:val="00BC56FB"/>
    <w:rPr>
      <w:rFonts w:ascii="Gentium Plus" w:hAnsi="Gentium Plus" w:cs="Nirmala UI"/>
      <w:b w:val="0"/>
      <w:i w:val="0"/>
      <w:noProof/>
      <w:szCs w:val="24"/>
    </w:rPr>
  </w:style>
  <w:style w:type="character" w:customStyle="1" w:styleId="ForeignBalineseScript">
    <w:name w:val="Foreign: BalineseScript"/>
    <w:basedOn w:val="Foreign"/>
    <w:uiPriority w:val="1"/>
    <w:qFormat/>
    <w:rsid w:val="00BC56FB"/>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BC56FB"/>
    <w:rPr>
      <w:rFonts w:ascii="Leelawadee UI" w:hAnsi="Leelawadee UI" w:cs="Leelawadee UI"/>
      <w:i w:val="0"/>
      <w:noProof/>
    </w:rPr>
  </w:style>
  <w:style w:type="character" w:customStyle="1" w:styleId="ForeignBrahmiScript">
    <w:name w:val="Foreign: BrahmiScript"/>
    <w:basedOn w:val="Foreign"/>
    <w:uiPriority w:val="1"/>
    <w:qFormat/>
    <w:rsid w:val="00BC56FB"/>
    <w:rPr>
      <w:rFonts w:ascii="Segoe UI Historic" w:hAnsi="Segoe UI Historic" w:cs="Segoe UI Historic"/>
      <w:i w:val="0"/>
      <w:noProof/>
    </w:rPr>
  </w:style>
  <w:style w:type="character" w:customStyle="1" w:styleId="ForeignOriyaScript">
    <w:name w:val="Foreign: OriyaScript"/>
    <w:basedOn w:val="Foreign"/>
    <w:uiPriority w:val="1"/>
    <w:qFormat/>
    <w:rsid w:val="00BC56FB"/>
    <w:rPr>
      <w:rFonts w:ascii="Arial Unicode MS" w:hAnsi="Arial Unicode MS" w:cs="Nirmala UI"/>
      <w:i w:val="0"/>
      <w:noProof/>
    </w:rPr>
  </w:style>
  <w:style w:type="paragraph" w:styleId="NormlWeb">
    <w:name w:val="Normal (Web)"/>
    <w:basedOn w:val="Norml"/>
    <w:uiPriority w:val="99"/>
    <w:semiHidden/>
    <w:unhideWhenUsed/>
    <w:rsid w:val="00BC56FB"/>
    <w:pPr>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BC56FB"/>
    <w:pPr>
      <w:tabs>
        <w:tab w:val="right" w:pos="851"/>
        <w:tab w:val="left" w:pos="1134"/>
      </w:tabs>
    </w:pPr>
    <w:rPr>
      <w:lang w:eastAsia="en-GB" w:bidi="hi-IN"/>
    </w:rPr>
  </w:style>
  <w:style w:type="character" w:styleId="Hiperhivatkozs">
    <w:name w:val="Hyperlink"/>
    <w:basedOn w:val="Bekezdsalapbettpusa"/>
    <w:uiPriority w:val="99"/>
    <w:unhideWhenUsed/>
    <w:rsid w:val="00BC56FB"/>
    <w:rPr>
      <w:color w:val="002060"/>
      <w:u w:val="single"/>
    </w:rPr>
  </w:style>
  <w:style w:type="character" w:styleId="Feloldatlanmegemlts">
    <w:name w:val="Unresolved Mention"/>
    <w:basedOn w:val="Bekezdsalapbettpusa"/>
    <w:uiPriority w:val="99"/>
    <w:semiHidden/>
    <w:unhideWhenUsed/>
    <w:rsid w:val="00BC56FB"/>
    <w:rPr>
      <w:color w:val="605E5C"/>
      <w:shd w:val="clear" w:color="auto" w:fill="E1DFDD"/>
    </w:rPr>
  </w:style>
  <w:style w:type="character" w:styleId="Mrltotthiperhivatkozs">
    <w:name w:val="FollowedHyperlink"/>
    <w:basedOn w:val="Bekezdsalapbettpusa"/>
    <w:uiPriority w:val="99"/>
    <w:semiHidden/>
    <w:unhideWhenUsed/>
    <w:rsid w:val="00BC56FB"/>
    <w:rPr>
      <w:color w:val="800080" w:themeColor="followedHyperlink"/>
      <w:u w:val="single"/>
    </w:rPr>
  </w:style>
  <w:style w:type="table" w:styleId="Rcsostblzat">
    <w:name w:val="Table Grid"/>
    <w:basedOn w:val="Normltblzat"/>
    <w:uiPriority w:val="39"/>
    <w:rsid w:val="00BC56FB"/>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BC56FB"/>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BC56FB"/>
    <w:rPr>
      <w:noProof/>
      <w:position w:val="-10"/>
      <w:lang w:val="en-GB" w:eastAsia="fr-FR"/>
    </w:rPr>
  </w:style>
  <w:style w:type="character" w:customStyle="1" w:styleId="ForeignKhmerScript">
    <w:name w:val="Foreign: KhmerScript"/>
    <w:basedOn w:val="Bekezdsalapbettpusa"/>
    <w:uiPriority w:val="1"/>
    <w:qFormat/>
    <w:rsid w:val="00BC56FB"/>
    <w:rPr>
      <w:rFonts w:ascii="Gentium Plus" w:hAnsi="Gentium Plus" w:cs="DaunPenh"/>
      <w:szCs w:val="36"/>
      <w:lang w:bidi="km-KH"/>
    </w:rPr>
  </w:style>
  <w:style w:type="character" w:customStyle="1" w:styleId="MetreCode">
    <w:name w:val="MetreCode"/>
    <w:basedOn w:val="Bekezdsalapbettpusa"/>
    <w:uiPriority w:val="1"/>
    <w:qFormat/>
    <w:rsid w:val="00BC56FB"/>
    <w:rPr>
      <w:rFonts w:ascii="Cardo" w:eastAsia="Arial Unicode MS" w:hAnsi="Cardo" w:cs="Arial Unicode MS"/>
      <w:spacing w:val="30"/>
    </w:rPr>
  </w:style>
  <w:style w:type="paragraph" w:styleId="Tartalomjegyzkcmsora">
    <w:name w:val="TOC Heading"/>
    <w:basedOn w:val="Cmsor1"/>
    <w:next w:val="Norml"/>
    <w:uiPriority w:val="39"/>
    <w:unhideWhenUsed/>
    <w:qFormat/>
    <w:rsid w:val="00BC56FB"/>
    <w:pPr>
      <w:keepLines/>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BC56FB"/>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BC56FB"/>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BC56FB"/>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BC56FB"/>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BC56FB"/>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BC56FB"/>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BC56FB"/>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BC56FB"/>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BC56FB"/>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BC56FB"/>
    <w:pPr>
      <w:keepNext/>
      <w:spacing w:after="120" w:line="240" w:lineRule="exact"/>
      <w:jc w:val="center"/>
    </w:pPr>
    <w:rPr>
      <w:szCs w:val="24"/>
    </w:rPr>
  </w:style>
  <w:style w:type="table" w:customStyle="1" w:styleId="CodeSampleTable">
    <w:name w:val="CodeSampleTable"/>
    <w:basedOn w:val="Normltblzat"/>
    <w:uiPriority w:val="99"/>
    <w:rsid w:val="00BC56FB"/>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BC56FB"/>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BC56FB"/>
    <w:pPr>
      <w:numPr>
        <w:numId w:val="4"/>
      </w:numPr>
      <w:spacing w:before="60"/>
      <w:contextualSpacing/>
    </w:pPr>
  </w:style>
  <w:style w:type="character" w:customStyle="1" w:styleId="ForeignTamilGrantha">
    <w:name w:val="Foreign:TamilGrantha"/>
    <w:basedOn w:val="ForeignTamilScript"/>
    <w:uiPriority w:val="1"/>
    <w:qFormat/>
    <w:rsid w:val="00BC56FB"/>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BC56FB"/>
    <w:rPr>
      <w:rFonts w:ascii="Gentium Plus" w:hAnsi="Gentium Plus" w:cs="Arial Unicode MS"/>
      <w:b w:val="0"/>
      <w:i w:val="0"/>
      <w:noProof/>
    </w:rPr>
  </w:style>
  <w:style w:type="paragraph" w:styleId="TJ4">
    <w:name w:val="toc 4"/>
    <w:basedOn w:val="TJ3"/>
    <w:next w:val="Norml"/>
    <w:autoRedefine/>
    <w:uiPriority w:val="39"/>
    <w:unhideWhenUsed/>
    <w:rsid w:val="00BC56FB"/>
    <w:pPr>
      <w:tabs>
        <w:tab w:val="clear" w:pos="1134"/>
      </w:tabs>
      <w:autoSpaceDE/>
      <w:autoSpaceDN/>
      <w:ind w:left="1021"/>
    </w:pPr>
    <w:rPr>
      <w:lang w:eastAsia="zh-CN" w:bidi="hi-IN"/>
    </w:rPr>
  </w:style>
  <w:style w:type="paragraph" w:styleId="TJ5">
    <w:name w:val="toc 5"/>
    <w:basedOn w:val="Norml"/>
    <w:next w:val="Norml"/>
    <w:autoRedefine/>
    <w:uiPriority w:val="39"/>
    <w:unhideWhenUsed/>
    <w:rsid w:val="00BC56FB"/>
    <w:pPr>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BC56FB"/>
    <w:pPr>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BC56FB"/>
    <w:pPr>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BC56FB"/>
    <w:pPr>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BC56FB"/>
    <w:pPr>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BC56FB"/>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BC56FB"/>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BC56FB"/>
    <w:rPr>
      <w:rFonts w:ascii="Gentium Plus" w:eastAsia="Arial Unicode MS" w:hAnsi="Gentium Plus" w:cs="Arial Unicode MS"/>
      <w:b/>
      <w:bCs/>
      <w:sz w:val="20"/>
      <w:szCs w:val="20"/>
      <w:lang w:eastAsia="en-US" w:bidi="ar-SA"/>
    </w:rPr>
  </w:style>
  <w:style w:type="character" w:customStyle="1" w:styleId="Metrum">
    <w:name w:val="Metrum"/>
    <w:rsid w:val="00BC56FB"/>
    <w:rPr>
      <w:rFonts w:ascii="Cardo" w:hAnsi="Cardo"/>
      <w:noProof/>
      <w:lang w:val="en-GB"/>
    </w:rPr>
  </w:style>
  <w:style w:type="character" w:customStyle="1" w:styleId="ForeignBurmeseScript">
    <w:name w:val="Foreign: BurmeseScript"/>
    <w:basedOn w:val="Foreign"/>
    <w:uiPriority w:val="1"/>
    <w:qFormat/>
    <w:rsid w:val="00BC56FB"/>
    <w:rPr>
      <w:rFonts w:ascii="Myanmar Text" w:hAnsi="Myanmar Text" w:cs="Myanmar Text"/>
      <w:i w:val="0"/>
      <w:noProof/>
    </w:rPr>
  </w:style>
  <w:style w:type="character" w:styleId="Vgjegyzet-hivatkozs">
    <w:name w:val="endnote reference"/>
    <w:basedOn w:val="Bekezdsalapbettpusa"/>
    <w:uiPriority w:val="99"/>
    <w:semiHidden/>
    <w:unhideWhenUsed/>
    <w:rsid w:val="00BC56FB"/>
    <w:rPr>
      <w:vertAlign w:val="superscript"/>
    </w:rPr>
  </w:style>
  <w:style w:type="paragraph" w:customStyle="1" w:styleId="BlockImage">
    <w:name w:val="BlockImage"/>
    <w:basedOn w:val="Norml"/>
    <w:qFormat/>
    <w:rsid w:val="00BC56FB"/>
    <w:pPr>
      <w:spacing w:line="240" w:lineRule="auto"/>
      <w:jc w:val="center"/>
    </w:pPr>
    <w:rPr>
      <w:noProof/>
    </w:rPr>
  </w:style>
  <w:style w:type="paragraph" w:customStyle="1" w:styleId="Image">
    <w:name w:val="Image"/>
    <w:basedOn w:val="Norml"/>
    <w:qFormat/>
    <w:rsid w:val="00BC56FB"/>
    <w:pPr>
      <w:keepNext/>
      <w:widowControl w:val="0"/>
      <w:spacing w:before="120" w:after="120" w:line="240" w:lineRule="auto"/>
      <w:jc w:val="center"/>
    </w:pPr>
    <w:rPr>
      <w:noProo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41891137">
      <w:bodyDiv w:val="1"/>
      <w:marLeft w:val="0"/>
      <w:marRight w:val="0"/>
      <w:marTop w:val="0"/>
      <w:marBottom w:val="0"/>
      <w:divBdr>
        <w:top w:val="none" w:sz="0" w:space="0" w:color="auto"/>
        <w:left w:val="none" w:sz="0" w:space="0" w:color="auto"/>
        <w:bottom w:val="none" w:sz="0" w:space="0" w:color="auto"/>
        <w:right w:val="none" w:sz="0" w:space="0" w:color="auto"/>
      </w:divBdr>
    </w:div>
    <w:div w:id="145973143">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07513102">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21692634">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20657246">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github.com/erc-dharma/project-documentation/issues/301" TargetMode="External"/><Relationship Id="rId3" Type="http://schemas.openxmlformats.org/officeDocument/2006/relationships/hyperlink" Target="https://github.com/erc-dharma/project-documentation/issues/336" TargetMode="External"/><Relationship Id="rId7" Type="http://schemas.openxmlformats.org/officeDocument/2006/relationships/hyperlink" Target="https://github.com/erc-dharma/tfc-nusantara-epigraphy/issues/68" TargetMode="External"/><Relationship Id="rId2" Type="http://schemas.openxmlformats.org/officeDocument/2006/relationships/hyperlink" Target="https://github.com/erc-dharma/project-documentation/issues/315" TargetMode="External"/><Relationship Id="rId1" Type="http://schemas.openxmlformats.org/officeDocument/2006/relationships/hyperlink" Target="https://github.com/erc-dharma/project-documentation/issues/335" TargetMode="External"/><Relationship Id="rId6" Type="http://schemas.openxmlformats.org/officeDocument/2006/relationships/hyperlink" Target="https://github.com/erc-dharma/project-documentation/issues/284" TargetMode="External"/><Relationship Id="rId5" Type="http://schemas.openxmlformats.org/officeDocument/2006/relationships/hyperlink" Target="https://github.com/erc-dharma/project-documentation/issues/336" TargetMode="External"/><Relationship Id="rId10" Type="http://schemas.openxmlformats.org/officeDocument/2006/relationships/hyperlink" Target="https://github.com/erc-dharma/project-documentation/issues/323" TargetMode="External"/><Relationship Id="rId4" Type="http://schemas.openxmlformats.org/officeDocument/2006/relationships/hyperlink" Target="https://github.com/erc-dharma/project-documentation/issues/336" TargetMode="External"/><Relationship Id="rId9" Type="http://schemas.openxmlformats.org/officeDocument/2006/relationships/hyperlink" Target="https://github.com/erc-dharma/project-documentation/issues/298"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github.com/erc-dharma/project-documentation/blob/master/stylesheets/README.md" TargetMode="External"/><Relationship Id="rId42" Type="http://schemas.openxmlformats.org/officeDocument/2006/relationships/image" Target="media/image22.png"/><Relationship Id="rId47" Type="http://schemas.openxmlformats.org/officeDocument/2006/relationships/image" Target="media/image27.jpeg"/><Relationship Id="rId63" Type="http://schemas.openxmlformats.org/officeDocument/2006/relationships/image" Target="media/image43.jpg"/><Relationship Id="rId68" Type="http://schemas.openxmlformats.org/officeDocument/2006/relationships/image" Target="media/image48.png"/><Relationship Id="rId84" Type="http://schemas.openxmlformats.org/officeDocument/2006/relationships/hyperlink" Target="http://www.stoa.org/epidoc/gl/latest/intro-eps.html" TargetMode="External"/><Relationship Id="rId89" Type="http://schemas.microsoft.com/office/2011/relationships/people" Target="people.xml"/><Relationship Id="rId16" Type="http://schemas.openxmlformats.org/officeDocument/2006/relationships/hyperlink" Target="http://www.stoa.org/wordpress/wp-content/uploads/2010/09/Chapter05_EpiDoc_Bodard.pdf" TargetMode="External"/><Relationship Id="rId11" Type="http://schemas.microsoft.com/office/2011/relationships/commentsExtended" Target="commentsExtended.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jpeg"/><Relationship Id="rId58" Type="http://schemas.openxmlformats.org/officeDocument/2006/relationships/image" Target="media/image38.png"/><Relationship Id="rId74" Type="http://schemas.openxmlformats.org/officeDocument/2006/relationships/hyperlink" Target="http://sanskritlibrary.org:8080/MeterIdentification/" TargetMode="External"/><Relationship Id="rId79" Type="http://schemas.openxmlformats.org/officeDocument/2006/relationships/image" Target="media/image53.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www.stoa.org/epidoc/gl/latest/index.html" TargetMode="External"/><Relationship Id="rId22" Type="http://schemas.openxmlformats.org/officeDocument/2006/relationships/hyperlink" Target="https://erc-dharma.github.io/project-documentation/visual-code/UsingVS_v01" TargetMode="External"/><Relationship Id="rId27" Type="http://schemas.openxmlformats.org/officeDocument/2006/relationships/image" Target="media/image7.png"/><Relationship Id="rId30" Type="http://schemas.openxmlformats.org/officeDocument/2006/relationships/image" Target="media/image10.jpe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jpeg"/><Relationship Id="rId77" Type="http://schemas.openxmlformats.org/officeDocument/2006/relationships/image" Target="media/image51.jpeg"/><Relationship Id="rId8" Type="http://schemas.openxmlformats.org/officeDocument/2006/relationships/image" Target="media/image1.emf"/><Relationship Id="rId51" Type="http://schemas.openxmlformats.org/officeDocument/2006/relationships/image" Target="media/image31.tiff"/><Relationship Id="rId72" Type="http://schemas.openxmlformats.org/officeDocument/2006/relationships/hyperlink" Target="https://docs.google.com/document/d/16AZYeI_OyfUgtLhXpFG_-UloPlzv1p9wMykBrklKyHE" TargetMode="External"/><Relationship Id="rId80" Type="http://schemas.openxmlformats.org/officeDocument/2006/relationships/image" Target="media/image54.jpeg"/><Relationship Id="rId85" Type="http://schemas.openxmlformats.org/officeDocument/2006/relationships/hyperlink" Target="http://www.tei-c.org/Guidelines/P5/" TargetMode="Externa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hyperlink" Target="http://www.stoa.org/epidoc/gl/latest/intro-eps.html"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image" Target="media/image39.png"/><Relationship Id="rId67" Type="http://schemas.openxmlformats.org/officeDocument/2006/relationships/image" Target="media/image47.jpeg"/><Relationship Id="rId20" Type="http://schemas.openxmlformats.org/officeDocument/2006/relationships/hyperlink" Target="https://github.com/erc-dharma/project-documentation/blob/66167c20f4be621256460be1640cb7a727104854/schema/README.md" TargetMode="External"/><Relationship Id="rId41" Type="http://schemas.openxmlformats.org/officeDocument/2006/relationships/image" Target="media/image21.jpg"/><Relationship Id="rId54" Type="http://schemas.openxmlformats.org/officeDocument/2006/relationships/image" Target="media/image34.jpeg"/><Relationship Id="rId62" Type="http://schemas.openxmlformats.org/officeDocument/2006/relationships/image" Target="media/image42.png"/><Relationship Id="rId70" Type="http://schemas.openxmlformats.org/officeDocument/2006/relationships/hyperlink" Target="https://github.com/erc-dharma/project-documentation/blob/master/DHARMA_prosodicPatterns_v01.xml" TargetMode="External"/><Relationship Id="rId75" Type="http://schemas.openxmlformats.org/officeDocument/2006/relationships/hyperlink" Target="https://www.skrutable.info/" TargetMode="External"/><Relationship Id="rId83" Type="http://schemas.openxmlformats.org/officeDocument/2006/relationships/hyperlink" Target="http://www.stoa.org/wordpress/wp-content/uploads/2010/09/Chapter05_EpiDoc_Bodard.pdf"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image" Target="media/image3.jpe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jpg"/><Relationship Id="rId57" Type="http://schemas.openxmlformats.org/officeDocument/2006/relationships/image" Target="media/image37.png"/><Relationship Id="rId10" Type="http://schemas.openxmlformats.org/officeDocument/2006/relationships/comments" Target="comments.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jpe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yperlink" Target="https://sanskritmetres.appspot.com/" TargetMode="External"/><Relationship Id="rId78" Type="http://schemas.openxmlformats.org/officeDocument/2006/relationships/image" Target="media/image52.jpeg"/><Relationship Id="rId81" Type="http://schemas.openxmlformats.org/officeDocument/2006/relationships/hyperlink" Target="https://github.com/erc-dharma/project-documentation/blob/master/DHARMA_languages.tsv" TargetMode="External"/><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microsoft.com/office/2018/08/relationships/commentsExtensible" Target="commentsExtensible.xml"/><Relationship Id="rId18" Type="http://schemas.openxmlformats.org/officeDocument/2006/relationships/hyperlink" Target="http://dh.obdurodon.org/what-is-xml.xhtml"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jpeg"/><Relationship Id="rId55" Type="http://schemas.openxmlformats.org/officeDocument/2006/relationships/image" Target="media/image35.jpeg"/><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hyperlink" Target="https://erc-dharma.github.io/output-prosody/display-prosody.html" TargetMode="Externa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jpeg"/><Relationship Id="rId40" Type="http://schemas.openxmlformats.org/officeDocument/2006/relationships/image" Target="media/image20.png"/><Relationship Id="rId45" Type="http://schemas.openxmlformats.org/officeDocument/2006/relationships/image" Target="media/image25.jpeg"/><Relationship Id="rId66" Type="http://schemas.openxmlformats.org/officeDocument/2006/relationships/image" Target="media/image46.png"/><Relationship Id="rId87" Type="http://schemas.openxmlformats.org/officeDocument/2006/relationships/footer" Target="footer2.xml"/><Relationship Id="rId61" Type="http://schemas.openxmlformats.org/officeDocument/2006/relationships/image" Target="media/image41.png"/><Relationship Id="rId82" Type="http://schemas.openxmlformats.org/officeDocument/2006/relationships/hyperlink" Target="http://dh.obdurodon.org/what-is-xml.xhtml" TargetMode="External"/><Relationship Id="rId19" Type="http://schemas.openxmlformats.org/officeDocument/2006/relationships/hyperlink" Target="https://www.tei-c.org/release/doc/tei-p5-doc/en/html/SG.html"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erc-dharma/project-documentation/blob/master/templates/inscriptions/DHARMA_encodingTemplateInscription_v03.xml" TargetMode="External"/><Relationship Id="rId13" Type="http://schemas.openxmlformats.org/officeDocument/2006/relationships/hyperlink" Target="http://www.stoa.org/epidoc/gl/latest/trans-ambiguous.html" TargetMode="External"/><Relationship Id="rId18" Type="http://schemas.openxmlformats.org/officeDocument/2006/relationships/hyperlink" Target="http://www.stoa.org/epidoc/gl/latest/trans-charactershighlighted.html" TargetMode="External"/><Relationship Id="rId26" Type="http://schemas.openxmlformats.org/officeDocument/2006/relationships/hyperlink" Target="https://github.com/erc-dharma/project-documentation/blob/master/DHARMA_IdListMembers_v01.xml" TargetMode="External"/><Relationship Id="rId3" Type="http://schemas.openxmlformats.org/officeDocument/2006/relationships/hyperlink" Target="https://docs.google.com/document/d/15HFxHJTOzIU1UDyVrB2yQYJ5wI6JyEshEkYgg5qwj8M" TargetMode="External"/><Relationship Id="rId21" Type="http://schemas.openxmlformats.org/officeDocument/2006/relationships/hyperlink" Target="https://opentheso.huma-num.fr/opentheso/?idc=84156&amp;idt=th347" TargetMode="External"/><Relationship Id="rId7" Type="http://schemas.openxmlformats.org/officeDocument/2006/relationships/hyperlink" Target="https://docs.google.com/document/d/1V_AJzCtQ8KCnFm2dcE9D31gDd9jWpsWyvWwOCZuIcGY" TargetMode="External"/><Relationship Id="rId12" Type="http://schemas.openxmlformats.org/officeDocument/2006/relationships/hyperlink" Target="https://www.tei-c.org/release/doc/tei-p5-doc/en/html/PH.html" TargetMode="External"/><Relationship Id="rId17" Type="http://schemas.openxmlformats.org/officeDocument/2006/relationships/hyperlink" Target="https://www.tei-c.org/release/doc/tei-p5-doc/en/html/ref-hi.html" TargetMode="External"/><Relationship Id="rId25" Type="http://schemas.openxmlformats.org/officeDocument/2006/relationships/hyperlink" Target="https://github.com/erc-dharma/project-documentation/blob/master/DHARMA_idListMembers_v01.xml" TargetMode="External"/><Relationship Id="rId2" Type="http://schemas.openxmlformats.org/officeDocument/2006/relationships/hyperlink" Target="https://github.com/erc-dharma/project-documentation/tree/master/docs/encoding-diplomatic" TargetMode="External"/><Relationship Id="rId16" Type="http://schemas.openxmlformats.org/officeDocument/2006/relationships/hyperlink" Target="http://www.stoa.org/epidoc/gl/latest/trans-linebreak.html" TargetMode="External"/><Relationship Id="rId20" Type="http://schemas.openxmlformats.org/officeDocument/2006/relationships/hyperlink" Target="https://opentheso.huma-num.fr/opentheso/?idc=84154&amp;idt=th347" TargetMode="External"/><Relationship Id="rId1" Type="http://schemas.openxmlformats.org/officeDocument/2006/relationships/hyperlink" Target="https://docs.google.com/document/d/1hjWrrwRZQp4hmEqw4jBhhqoXdwJvRlw3EWboJteOPw0" TargetMode="External"/><Relationship Id="rId6" Type="http://schemas.openxmlformats.org/officeDocument/2006/relationships/hyperlink" Target="https://github.com/erc-dharma/project-documentation/tree/master/docs/zotero" TargetMode="External"/><Relationship Id="rId11" Type="http://schemas.openxmlformats.org/officeDocument/2006/relationships/hyperlink" Target="https://docs.google.com/document/d/1glfyQnFqPrbVOYzegfjKIOVrc-vMgznEQ1iNsFf7DE8/edit?usp=sharing" TargetMode="External"/><Relationship Id="rId24" Type="http://schemas.openxmlformats.org/officeDocument/2006/relationships/hyperlink" Target="https://en.wikipedia.org/wiki/ISO_15924" TargetMode="External"/><Relationship Id="rId5" Type="http://schemas.openxmlformats.org/officeDocument/2006/relationships/hyperlink" Target="https://github.com/erc-dharma/project-documentation/tree/master/docs/transliteration" TargetMode="External"/><Relationship Id="rId15" Type="http://schemas.openxmlformats.org/officeDocument/2006/relationships/hyperlink" Target="http://www.stoa.org/epidoc/gl/latest/trans-numnoncongruent.html" TargetMode="External"/><Relationship Id="rId23" Type="http://schemas.openxmlformats.org/officeDocument/2006/relationships/hyperlink" Target="https://iso639-3.sil.org/" TargetMode="External"/><Relationship Id="rId28" Type="http://schemas.openxmlformats.org/officeDocument/2006/relationships/hyperlink" Target="https://github.com/erc-dharma/project-documentation/blob/master/DHARMA_IdListMembers_v01.xml" TargetMode="External"/><Relationship Id="rId10" Type="http://schemas.openxmlformats.org/officeDocument/2006/relationships/hyperlink" Target="https://en.wiktionary.org/wiki/gaiji" TargetMode="External"/><Relationship Id="rId19" Type="http://schemas.openxmlformats.org/officeDocument/2006/relationships/hyperlink" Target="https://www.tei-c.org/release/doc/tei-p5-doc/en/html/WD.html" TargetMode="External"/><Relationship Id="rId4" Type="http://schemas.openxmlformats.org/officeDocument/2006/relationships/hyperlink" Target="https://github.com/erc-dharma/project-documentation/tree/master/docs/encoding-critical" TargetMode="External"/><Relationship Id="rId9" Type="http://schemas.openxmlformats.org/officeDocument/2006/relationships/hyperlink" Target="https://dharmalekha.info/prosody" TargetMode="External"/><Relationship Id="rId14" Type="http://schemas.openxmlformats.org/officeDocument/2006/relationships/hyperlink" Target="https://www.tei-c.org/release/doc/tei-p5-doc/en/html/ref-gap.html" TargetMode="External"/><Relationship Id="rId22" Type="http://schemas.openxmlformats.org/officeDocument/2006/relationships/hyperlink" Target="https://wiki.tei-c.org/index.php/XML_Whitespace" TargetMode="External"/><Relationship Id="rId27" Type="http://schemas.openxmlformats.org/officeDocument/2006/relationships/hyperlink" Target="https://github.com/erc-dharma/project-documentation/tree/master/template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E02A3A-0B67-4090-8659-02251B4145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2.dotx</Template>
  <TotalTime>1017</TotalTime>
  <Pages>188</Pages>
  <Words>86199</Words>
  <Characters>491336</Characters>
  <Application>Microsoft Office Word</Application>
  <DocSecurity>0</DocSecurity>
  <Lines>4094</Lines>
  <Paragraphs>1152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576383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111</cp:revision>
  <cp:lastPrinted>2020-06-29T07:48:00Z</cp:lastPrinted>
  <dcterms:created xsi:type="dcterms:W3CDTF">2023-10-31T14:02:00Z</dcterms:created>
  <dcterms:modified xsi:type="dcterms:W3CDTF">2024-11-18T17:34:00Z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id="NxK2qKsS"/&gt;&lt;style id="" hasBibliography="0" bibliographyStyleHasBeenSet="0"/&gt;&lt;prefs/&gt;&lt;/data&gt;</vt:lpwstr>
  </property>
</Properties>
</file>