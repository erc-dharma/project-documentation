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r>
        <w:rPr>
          <w:noProof/>
        </w:rPr>
        <w:drawing>
          <wp:anchor distT="0" distB="0" distL="114300" distR="114300" simplePos="0" relativeHeight="251687936" behindDoc="0" locked="0" layoutInCell="1" allowOverlap="1">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pPr>
        <w:pStyle w:val="Frontmatter"/>
      </w:pPr>
      <w:bookmarkStart w:id="0" w:name="_nlm3dlptfwlj" w:colFirst="0" w:colLast="0"/>
      <w:bookmarkStart w:id="1" w:name="_Hlk19355849"/>
      <w:bookmarkEnd w:id="0"/>
      <w:bookmarkEnd w:id="1"/>
      <w:r>
        <w:t>Dániel Balogh &amp; Arlo Griffiths</w:t>
      </w:r>
    </w:p>
    <w:p>
      <w:pPr>
        <w:pStyle w:val="Frontmatter"/>
      </w:pPr>
    </w:p>
    <w:p>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pPr>
        <w:pStyle w:val="Frontmatter"/>
        <w:spacing w:before="200"/>
      </w:pPr>
      <w:r>
        <w:rPr>
          <w:noProof/>
        </w:rPr>
        <w:drawing>
          <wp:anchor distT="0" distB="0" distL="114300" distR="114300" simplePos="0" relativeHeight="251686912" behindDoc="1" locked="0" layoutInCell="1" allowOverlap="1">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pPr>
        <w:pStyle w:val="Cm"/>
      </w:pPr>
      <w:bookmarkStart w:id="5" w:name="_62ze56ka8a10" w:colFirst="0" w:colLast="0"/>
      <w:bookmarkEnd w:id="4"/>
      <w:bookmarkEnd w:id="5"/>
      <w:r>
        <w:lastRenderedPageBreak/>
        <w:t>Contents</w:t>
      </w:r>
    </w:p>
    <w:p>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r>
        <w:rPr>
          <w:rFonts w:ascii="Calibri" w:hAnsi="Calibri"/>
          <w:b/>
        </w:rPr>
        <w:fldChar w:fldCharType="end"/>
      </w:r>
    </w:p>
    <w:p>
      <w:pPr>
        <w:pStyle w:val="Cmsor1"/>
      </w:pPr>
      <w:bookmarkStart w:id="6" w:name="_Toc183083672"/>
      <w:r>
        <w:lastRenderedPageBreak/>
        <w:t>Introduction</w:t>
      </w:r>
      <w:bookmarkEnd w:id="6"/>
    </w:p>
    <w:p>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trPr>
          <w:trHeight w:val="480"/>
        </w:trPr>
        <w:tc>
          <w:tcPr>
            <w:tcW w:w="799" w:type="pct"/>
            <w:shd w:val="clear" w:color="auto" w:fill="EAF1DD"/>
            <w:tcMar>
              <w:top w:w="100" w:type="dxa"/>
              <w:left w:w="100" w:type="dxa"/>
              <w:bottom w:w="100" w:type="dxa"/>
              <w:right w:w="100" w:type="dxa"/>
            </w:tcMar>
          </w:tcPr>
          <w:p>
            <w:pPr>
              <w:pStyle w:val="Tabletext"/>
            </w:pPr>
            <w:r>
              <w:t>Version</w:t>
            </w:r>
          </w:p>
        </w:tc>
        <w:tc>
          <w:tcPr>
            <w:tcW w:w="2602" w:type="pct"/>
            <w:shd w:val="clear" w:color="auto" w:fill="EAF1DD"/>
            <w:tcMar>
              <w:top w:w="100" w:type="dxa"/>
              <w:left w:w="100" w:type="dxa"/>
              <w:bottom w:w="100" w:type="dxa"/>
              <w:right w:w="100" w:type="dxa"/>
            </w:tcMar>
          </w:tcPr>
          <w:p>
            <w:pPr>
              <w:pStyle w:val="Tabletext"/>
            </w:pPr>
            <w:r>
              <w:t>Changes</w:t>
            </w:r>
          </w:p>
        </w:tc>
        <w:tc>
          <w:tcPr>
            <w:tcW w:w="1599" w:type="pct"/>
            <w:shd w:val="clear" w:color="auto" w:fill="EAF1DD"/>
            <w:tcMar>
              <w:top w:w="100" w:type="dxa"/>
              <w:left w:w="100" w:type="dxa"/>
              <w:bottom w:w="100" w:type="dxa"/>
              <w:right w:w="100" w:type="dxa"/>
            </w:tcMar>
          </w:tcPr>
          <w:p>
            <w:pPr>
              <w:pStyle w:val="Tabletext"/>
            </w:pPr>
            <w:r>
              <w:t>Date</w:t>
            </w:r>
          </w:p>
        </w:tc>
      </w:tr>
      <w:tr>
        <w:tc>
          <w:tcPr>
            <w:tcW w:w="799" w:type="pct"/>
            <w:shd w:val="clear" w:color="auto" w:fill="auto"/>
            <w:tcMar>
              <w:top w:w="100" w:type="dxa"/>
              <w:left w:w="100" w:type="dxa"/>
              <w:bottom w:w="100" w:type="dxa"/>
              <w:right w:w="100" w:type="dxa"/>
            </w:tcMar>
          </w:tcPr>
          <w:p>
            <w:pPr>
              <w:pStyle w:val="Tabletext"/>
            </w:pPr>
            <w:r>
              <w:t>0.1</w:t>
            </w:r>
          </w:p>
        </w:tc>
        <w:tc>
          <w:tcPr>
            <w:tcW w:w="2602" w:type="pct"/>
            <w:shd w:val="clear" w:color="auto" w:fill="auto"/>
            <w:tcMar>
              <w:top w:w="100" w:type="dxa"/>
              <w:left w:w="100" w:type="dxa"/>
              <w:bottom w:w="100" w:type="dxa"/>
              <w:right w:w="100" w:type="dxa"/>
            </w:tcMar>
          </w:tcPr>
          <w:p>
            <w:pPr>
              <w:pStyle w:val="Tabletext"/>
            </w:pPr>
            <w:r>
              <w:t>Redaction of the first draft</w:t>
            </w:r>
          </w:p>
        </w:tc>
        <w:tc>
          <w:tcPr>
            <w:tcW w:w="1599" w:type="pct"/>
            <w:shd w:val="clear" w:color="auto" w:fill="auto"/>
            <w:tcMar>
              <w:top w:w="100" w:type="dxa"/>
              <w:left w:w="100" w:type="dxa"/>
              <w:bottom w:w="100" w:type="dxa"/>
              <w:right w:w="100" w:type="dxa"/>
            </w:tcMar>
          </w:tcPr>
          <w:p>
            <w:pPr>
              <w:pStyle w:val="Tabletext"/>
            </w:pPr>
            <w:r>
              <w:t>2019-07</w:t>
            </w:r>
          </w:p>
        </w:tc>
      </w:tr>
      <w:tr>
        <w:tc>
          <w:tcPr>
            <w:tcW w:w="799" w:type="pct"/>
            <w:shd w:val="clear" w:color="auto" w:fill="auto"/>
            <w:tcMar>
              <w:top w:w="100" w:type="dxa"/>
              <w:left w:w="100" w:type="dxa"/>
              <w:bottom w:w="100" w:type="dxa"/>
              <w:right w:w="100" w:type="dxa"/>
            </w:tcMar>
          </w:tcPr>
          <w:p>
            <w:pPr>
              <w:pStyle w:val="Tabletext"/>
            </w:pPr>
            <w:r>
              <w:t>0.8</w:t>
            </w:r>
          </w:p>
        </w:tc>
        <w:tc>
          <w:tcPr>
            <w:tcW w:w="2602" w:type="pct"/>
            <w:shd w:val="clear" w:color="auto" w:fill="auto"/>
            <w:tcMar>
              <w:top w:w="100" w:type="dxa"/>
              <w:left w:w="100" w:type="dxa"/>
              <w:bottom w:w="100" w:type="dxa"/>
              <w:right w:w="100" w:type="dxa"/>
            </w:tcMar>
          </w:tcPr>
          <w:p>
            <w:pPr>
              <w:pStyle w:val="Tabletext"/>
            </w:pPr>
            <w:r>
              <w:t>Expansion and revision for release</w:t>
            </w:r>
          </w:p>
        </w:tc>
        <w:tc>
          <w:tcPr>
            <w:tcW w:w="1599" w:type="pct"/>
            <w:shd w:val="clear" w:color="auto" w:fill="auto"/>
            <w:tcMar>
              <w:top w:w="100" w:type="dxa"/>
              <w:left w:w="100" w:type="dxa"/>
              <w:bottom w:w="100" w:type="dxa"/>
              <w:right w:w="100" w:type="dxa"/>
            </w:tcMar>
          </w:tcPr>
          <w:p>
            <w:pPr>
              <w:pStyle w:val="Tabletext"/>
            </w:pPr>
            <w:r>
              <w:t>to 2019-12</w:t>
            </w:r>
          </w:p>
        </w:tc>
      </w:tr>
      <w:tr>
        <w:tc>
          <w:tcPr>
            <w:tcW w:w="799" w:type="pct"/>
            <w:shd w:val="clear" w:color="auto" w:fill="auto"/>
            <w:tcMar>
              <w:top w:w="100" w:type="dxa"/>
              <w:left w:w="100" w:type="dxa"/>
              <w:bottom w:w="100" w:type="dxa"/>
              <w:right w:w="100" w:type="dxa"/>
            </w:tcMar>
          </w:tcPr>
          <w:p>
            <w:pPr>
              <w:pStyle w:val="Tabletext"/>
            </w:pPr>
            <w:r>
              <w:t>0.9</w:t>
            </w:r>
          </w:p>
        </w:tc>
        <w:tc>
          <w:tcPr>
            <w:tcW w:w="2602" w:type="pct"/>
            <w:shd w:val="clear" w:color="auto" w:fill="auto"/>
            <w:tcMar>
              <w:top w:w="100" w:type="dxa"/>
              <w:left w:w="100" w:type="dxa"/>
              <w:bottom w:w="100" w:type="dxa"/>
              <w:right w:w="100" w:type="dxa"/>
            </w:tcMar>
          </w:tcPr>
          <w:p>
            <w:pPr>
              <w:pStyle w:val="Tabletext"/>
            </w:pPr>
            <w:r>
              <w:t>Redaction for release</w:t>
            </w:r>
          </w:p>
        </w:tc>
        <w:tc>
          <w:tcPr>
            <w:tcW w:w="1599" w:type="pct"/>
            <w:shd w:val="clear" w:color="auto" w:fill="auto"/>
            <w:tcMar>
              <w:top w:w="100" w:type="dxa"/>
              <w:left w:w="100" w:type="dxa"/>
              <w:bottom w:w="100" w:type="dxa"/>
              <w:right w:w="100" w:type="dxa"/>
            </w:tcMar>
          </w:tcPr>
          <w:p>
            <w:pPr>
              <w:pStyle w:val="Tabletext"/>
            </w:pPr>
            <w:r>
              <w:t>to 2020-03-17</w:t>
            </w:r>
          </w:p>
        </w:tc>
      </w:tr>
      <w:tr>
        <w:tc>
          <w:tcPr>
            <w:tcW w:w="799" w:type="pct"/>
            <w:shd w:val="clear" w:color="auto" w:fill="auto"/>
            <w:tcMar>
              <w:top w:w="100" w:type="dxa"/>
              <w:left w:w="100" w:type="dxa"/>
              <w:bottom w:w="100" w:type="dxa"/>
              <w:right w:w="100" w:type="dxa"/>
            </w:tcMar>
          </w:tcPr>
          <w:p>
            <w:pPr>
              <w:pStyle w:val="Tabletext"/>
            </w:pPr>
            <w:r>
              <w:t>1.0</w:t>
            </w:r>
          </w:p>
        </w:tc>
        <w:tc>
          <w:tcPr>
            <w:tcW w:w="2602" w:type="pct"/>
            <w:shd w:val="clear" w:color="auto" w:fill="auto"/>
            <w:tcMar>
              <w:top w:w="100" w:type="dxa"/>
              <w:left w:w="100" w:type="dxa"/>
              <w:bottom w:w="100" w:type="dxa"/>
              <w:right w:w="100" w:type="dxa"/>
            </w:tcMar>
          </w:tcPr>
          <w:p>
            <w:pPr>
              <w:pStyle w:val="Tabletext"/>
            </w:pPr>
            <w:r>
              <w:t>Revision after feedback and discussion</w:t>
            </w:r>
          </w:p>
        </w:tc>
        <w:tc>
          <w:tcPr>
            <w:tcW w:w="1599" w:type="pct"/>
            <w:shd w:val="clear" w:color="auto" w:fill="auto"/>
            <w:tcMar>
              <w:top w:w="100" w:type="dxa"/>
              <w:left w:w="100" w:type="dxa"/>
              <w:bottom w:w="100" w:type="dxa"/>
              <w:right w:w="100" w:type="dxa"/>
            </w:tcMar>
          </w:tcPr>
          <w:p>
            <w:pPr>
              <w:pStyle w:val="Tabletext"/>
            </w:pPr>
            <w:r>
              <w:t>2020-07-05</w:t>
            </w:r>
          </w:p>
        </w:tc>
      </w:tr>
      <w:tr>
        <w:tc>
          <w:tcPr>
            <w:tcW w:w="799" w:type="pct"/>
            <w:shd w:val="clear" w:color="auto" w:fill="auto"/>
            <w:tcMar>
              <w:top w:w="100" w:type="dxa"/>
              <w:left w:w="100" w:type="dxa"/>
              <w:bottom w:w="100" w:type="dxa"/>
              <w:right w:w="100" w:type="dxa"/>
            </w:tcMar>
          </w:tcPr>
          <w:p>
            <w:pPr>
              <w:pStyle w:val="Tabletext"/>
            </w:pPr>
            <w:r>
              <w:t>(no release)</w:t>
            </w:r>
          </w:p>
        </w:tc>
        <w:tc>
          <w:tcPr>
            <w:tcW w:w="2602" w:type="pct"/>
            <w:shd w:val="clear" w:color="auto" w:fill="auto"/>
            <w:tcMar>
              <w:top w:w="100" w:type="dxa"/>
              <w:left w:w="100" w:type="dxa"/>
              <w:bottom w:w="100" w:type="dxa"/>
              <w:right w:w="100" w:type="dxa"/>
            </w:tcMar>
          </w:tcPr>
          <w:p>
            <w:pPr>
              <w:pStyle w:val="Tabletext"/>
            </w:pPr>
            <w:r>
              <w:t>ongoing revision of online copy</w:t>
            </w:r>
          </w:p>
        </w:tc>
        <w:tc>
          <w:tcPr>
            <w:tcW w:w="1599" w:type="pct"/>
            <w:shd w:val="clear" w:color="auto" w:fill="auto"/>
            <w:tcMar>
              <w:top w:w="100" w:type="dxa"/>
              <w:left w:w="100" w:type="dxa"/>
              <w:bottom w:w="100" w:type="dxa"/>
              <w:right w:w="100" w:type="dxa"/>
            </w:tcMar>
          </w:tcPr>
          <w:p>
            <w:pPr>
              <w:pStyle w:val="Tabletext"/>
            </w:pPr>
            <w:r>
              <w:t>to 2024-07</w:t>
            </w:r>
          </w:p>
        </w:tc>
      </w:tr>
      <w:tr>
        <w:tc>
          <w:tcPr>
            <w:tcW w:w="799" w:type="pct"/>
            <w:shd w:val="clear" w:color="auto" w:fill="auto"/>
            <w:tcMar>
              <w:top w:w="100" w:type="dxa"/>
              <w:left w:w="100" w:type="dxa"/>
              <w:bottom w:w="100" w:type="dxa"/>
              <w:right w:w="100" w:type="dxa"/>
            </w:tcMar>
          </w:tcPr>
          <w:p>
            <w:pPr>
              <w:pStyle w:val="Tabletext"/>
            </w:pPr>
            <w:r>
              <w:t>2.0</w:t>
            </w:r>
          </w:p>
        </w:tc>
        <w:tc>
          <w:tcPr>
            <w:tcW w:w="2602" w:type="pct"/>
            <w:shd w:val="clear" w:color="auto" w:fill="auto"/>
            <w:tcMar>
              <w:top w:w="100" w:type="dxa"/>
              <w:left w:w="100" w:type="dxa"/>
              <w:bottom w:w="100" w:type="dxa"/>
              <w:right w:w="100" w:type="dxa"/>
            </w:tcMar>
          </w:tcPr>
          <w:p>
            <w:pPr>
              <w:pStyle w:val="Tabletext"/>
            </w:pPr>
            <w:r>
              <w:t>major overhaul and finalisation</w:t>
            </w:r>
          </w:p>
        </w:tc>
        <w:tc>
          <w:tcPr>
            <w:tcW w:w="1599" w:type="pct"/>
            <w:shd w:val="clear" w:color="auto" w:fill="auto"/>
            <w:tcMar>
              <w:top w:w="100" w:type="dxa"/>
              <w:left w:w="100" w:type="dxa"/>
              <w:bottom w:w="100" w:type="dxa"/>
              <w:right w:w="100" w:type="dxa"/>
            </w:tcMar>
          </w:tcPr>
          <w:p>
            <w:pPr>
              <w:pStyle w:val="Tabletext"/>
            </w:pPr>
            <w:r>
              <w:t>###</w:t>
            </w:r>
          </w:p>
        </w:tc>
      </w:tr>
    </w:tbl>
    <w:p>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r>
        <w:t xml:space="preserve">This is the </w:t>
      </w:r>
      <w:r>
        <w:rPr>
          <w:b/>
          <w:bCs/>
        </w:rPr>
        <w:t>second definitive public release</w:t>
      </w:r>
      <w:r>
        <w:t xml:space="preserve"> version of this Guide, which supersedes the first release version (Balogh and Griffiths 2020b).</w:t>
      </w:r>
    </w:p>
    <w:p>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pPr>
        <w:pStyle w:val="Cmsor3"/>
        <w:numPr>
          <w:ilvl w:val="2"/>
          <w:numId w:val="3"/>
        </w:numPr>
      </w:pPr>
      <w:bookmarkStart w:id="12" w:name="_7wlxzerj2b6e" w:colFirst="0" w:colLast="0"/>
      <w:bookmarkStart w:id="13" w:name="_Toc183083675"/>
      <w:bookmarkEnd w:id="12"/>
      <w:r>
        <w:t>Specific changes since version 1</w:t>
      </w:r>
      <w:bookmarkEnd w:id="13"/>
    </w:p>
    <w:p>
      <w:r>
        <w:t>Here follows a summary of the major changes in encoding strategy since the release of version 1.</w:t>
      </w:r>
    </w:p>
    <w:p>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pPr>
        <w:pStyle w:val="Lista3"/>
      </w:pPr>
      <w:r>
        <w:t>no more than one kind of pagelike partition is now permitted within each textpart (or within the edition division, if textparts are not present)</w:t>
      </w:r>
    </w:p>
    <w:p>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3"/>
      </w:pPr>
      <w:r>
        <w:rPr>
          <w:rStyle w:val="Codevalue"/>
        </w:rPr>
        <w:t>"facet"</w:t>
      </w:r>
      <w:r>
        <w:t xml:space="preserve"> is deprecated in all of these partitions, subsumed into </w:t>
      </w:r>
      <w:r>
        <w:rPr>
          <w:rStyle w:val="Codevalue"/>
        </w:rPr>
        <w:t>"face"</w:t>
      </w:r>
    </w:p>
    <w:p>
      <w:pPr>
        <w:pStyle w:val="Lista3"/>
      </w:pPr>
      <w:r>
        <w:rPr>
          <w:rStyle w:val="Codevalue"/>
        </w:rPr>
        <w:t>"trial"</w:t>
      </w:r>
      <w:r>
        <w:t xml:space="preserve"> is now suggested for textparts that are </w:t>
      </w:r>
      <w:r>
        <w:rPr>
          <w:b/>
          <w:bCs/>
        </w:rPr>
        <w:t>trial engravings</w:t>
      </w:r>
    </w:p>
    <w:p>
      <w:pPr>
        <w:pStyle w:val="Lista3"/>
      </w:pPr>
      <w:r>
        <w:rPr>
          <w:rStyle w:val="Codevalue"/>
        </w:rPr>
        <w:t>"zone"</w:t>
      </w:r>
      <w:r>
        <w:t xml:space="preserve"> is now suggested for partitions as a fallback option</w:t>
      </w:r>
    </w:p>
    <w:p>
      <w:pPr>
        <w:pStyle w:val="Lista3"/>
      </w:pPr>
      <w:r>
        <w:t>the units for pagelike and gridlike partitions are no longer different</w:t>
      </w:r>
    </w:p>
    <w:p>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pPr>
        <w:pStyle w:val="Lista"/>
      </w:pPr>
      <w:r>
        <w:t>instructions for the encoding of spaces have been clarified and slightly expanded</w:t>
      </w:r>
    </w:p>
    <w:p>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pPr>
        <w:pStyle w:val="Cmsor2"/>
      </w:pPr>
      <w:bookmarkStart w:id="16" w:name="_mnn7i9yp8l0l" w:colFirst="0" w:colLast="0"/>
      <w:bookmarkStart w:id="17" w:name="_Toc183083676"/>
      <w:bookmarkEnd w:id="16"/>
      <w:r>
        <w:t>Introductory remarks</w:t>
      </w:r>
      <w:bookmarkEnd w:id="17"/>
    </w:p>
    <w:p>
      <w:pPr>
        <w:pStyle w:val="Cmsor3"/>
      </w:pPr>
      <w:bookmarkStart w:id="18" w:name="_pxxk68dqnvkk" w:colFirst="0" w:colLast="0"/>
      <w:bookmarkStart w:id="19" w:name="_Toc183083677"/>
      <w:bookmarkEnd w:id="18"/>
      <w:r>
        <w:t>Acknowledgements</w:t>
      </w:r>
      <w:bookmarkEnd w:id="19"/>
    </w:p>
    <w:p>
      <w:r>
        <w:t>Many people in addition to the authors noted above have helped in the creation of this guide; the most significant contributors have been Axelle Janiak, Emmanuel Francis and Annette Schmiedchen.</w:t>
      </w:r>
    </w:p>
    <w:p>
      <w:pPr>
        <w:pStyle w:val="Cmsor3"/>
      </w:pPr>
      <w:bookmarkStart w:id="20" w:name="_Toc183083678"/>
      <w:r>
        <w:t>Scope</w:t>
      </w:r>
      <w:bookmarkEnd w:id="20"/>
    </w:p>
    <w:p>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pPr>
        <w:pStyle w:val="Cmsor3"/>
      </w:pPr>
      <w:bookmarkStart w:id="22" w:name="_10lqdugq9c0g" w:colFirst="0" w:colLast="0"/>
      <w:bookmarkStart w:id="23" w:name="_Toc183083679"/>
      <w:bookmarkEnd w:id="22"/>
      <w:r>
        <w:t>Further reading</w:t>
      </w:r>
      <w:bookmarkEnd w:id="23"/>
    </w:p>
    <w:p>
      <w:r>
        <w:t>This Guide is a constrained and detailed adaptation of the EpiDoc guidelines (</w:t>
      </w:r>
      <w:hyperlink r:id="rId11" w:history="1">
        <w:r>
          <w:rPr>
            <w:rStyle w:val="Hiperhivatkozs"/>
          </w:rPr>
          <w:t>http://www.stoa.org/epidoc/gl/latest/index.html</w:t>
        </w:r>
      </w:hyperlink>
      <w:r>
        <w:t>), which are themselves a constrained and detailed adaptation of the TEI guidelines (</w:t>
      </w:r>
      <w:hyperlink r:id="rId12" w:history="1">
        <w:r>
          <w:rPr>
            <w:rStyle w:val="Hiperhivatkozs"/>
          </w:rPr>
          <w:t>https://tei-c.org/guidelines/</w:t>
        </w:r>
      </w:hyperlink>
      <w:r>
        <w:t xml:space="preserve">). A good general introduction to EpiDoc can be found in Bodard 2010, available at </w:t>
      </w:r>
      <w:hyperlink r:id="rId13" w:history="1">
        <w:r>
          <w:rPr>
            <w:rStyle w:val="Hiperhivatkozs"/>
          </w:rPr>
          <w:t>http://www.stoa.org/wordpress/wp-content/uploads/2010/09/Chapter05_EpiDoc_Bodard.pdf</w:t>
        </w:r>
      </w:hyperlink>
    </w:p>
    <w:p>
      <w:r>
        <w:t>If you are entirely new to XML or the idea of computer markup, we recommend the following articles:</w:t>
      </w:r>
    </w:p>
    <w:p>
      <w:pPr>
        <w:pStyle w:val="Lista"/>
      </w:pPr>
      <w:r>
        <w:t xml:space="preserve">“The Gentle Introduction to Mark-up for Epigraphers” </w:t>
      </w:r>
      <w:r>
        <w:rPr>
          <w:noProof/>
        </w:rPr>
        <w:t>(</w:t>
      </w:r>
      <w:r>
        <w:t xml:space="preserve">Roueché and Flanders, n.d.), available at </w:t>
      </w:r>
      <w:hyperlink r:id="rId14" w:history="1">
        <w:r>
          <w:rPr>
            <w:rStyle w:val="Hiperhivatkozs"/>
          </w:rPr>
          <w:t>http://www.stoa.org/epidoc/gl/latest/intro-eps.html</w:t>
        </w:r>
      </w:hyperlink>
    </w:p>
    <w:p>
      <w:pPr>
        <w:pStyle w:val="Lista"/>
      </w:pPr>
      <w:r>
        <w:t xml:space="preserve">“What is XML and why should humanists care? An even gentler introduction to XML” </w:t>
      </w:r>
      <w:r>
        <w:rPr>
          <w:noProof/>
        </w:rPr>
        <w:t>(</w:t>
      </w:r>
      <w:r>
        <w:t xml:space="preserve">Birnbaum 2015), </w:t>
      </w:r>
      <w:hyperlink r:id="rId15" w:history="1">
        <w:r>
          <w:rPr>
            <w:rStyle w:val="Hiperhivatkozs"/>
          </w:rPr>
          <w:t>http://dh.obdurodon.org/what-is-xml.xhtml</w:t>
        </w:r>
      </w:hyperlink>
    </w:p>
    <w:p>
      <w:pPr>
        <w:pStyle w:val="Lista"/>
      </w:pPr>
      <w:r>
        <w:t xml:space="preserve">for a more in-depth introduction, read the current version of the </w:t>
      </w:r>
      <w:proofErr w:type="spellStart"/>
      <w:r>
        <w:t>ur</w:t>
      </w:r>
      <w:proofErr w:type="spellEnd"/>
      <w:r>
        <w:t xml:space="preserve">-text “A Gentle Introduction to XML” at </w:t>
      </w:r>
      <w:hyperlink r:id="rId16" w:history="1">
        <w:r>
          <w:rPr>
            <w:rStyle w:val="Hiperhivatkozs"/>
          </w:rPr>
          <w:t>https://www.tei-c.org/release/doc/tei-p5-doc/en/html/SG.html</w:t>
        </w:r>
      </w:hyperlink>
    </w:p>
    <w:p>
      <w:pPr>
        <w:pStyle w:val="Cmsor3"/>
      </w:pPr>
      <w:bookmarkStart w:id="24" w:name="_tm2h1v9vrjxa" w:colFirst="0" w:colLast="0"/>
      <w:bookmarkStart w:id="25" w:name="_Toc183083680"/>
      <w:bookmarkEnd w:id="24"/>
      <w:r>
        <w:t>Software</w:t>
      </w:r>
      <w:bookmarkEnd w:id="25"/>
    </w:p>
    <w:p>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pPr>
        <w:pStyle w:val="Lista"/>
      </w:pPr>
      <w:r>
        <w:t>working in Oxygen, you will need to set a suitable font for the Editor at Options/Preferences/Appearance/Fonts</w:t>
      </w:r>
    </w:p>
    <w:p>
      <w:pPr>
        <w:pStyle w:val="Lista2"/>
      </w:pPr>
      <w:r>
        <w:t>we find that a suitable font</w:t>
      </w:r>
    </w:p>
    <w:p>
      <w:pPr>
        <w:pStyle w:val="Lista3"/>
      </w:pPr>
      <w:r>
        <w:t>can correctly display all the diacritical characters you work with</w:t>
      </w:r>
    </w:p>
    <w:p>
      <w:pPr>
        <w:pStyle w:val="Lista3"/>
      </w:pPr>
      <w:r>
        <w:t>is easy on the eye</w:t>
      </w:r>
    </w:p>
    <w:p>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 xml:space="preserve">uppercase </w:t>
      </w:r>
      <w:proofErr w:type="spellStart"/>
      <w:r>
        <w:t>i</w:t>
      </w:r>
      <w:proofErr w:type="spellEnd"/>
      <w:r>
        <w:t>) are all easily distinguishable</w:t>
      </w:r>
    </w:p>
    <w:p>
      <w:pPr>
        <w:pStyle w:val="Lista3"/>
      </w:pPr>
      <w:r>
        <w:t>is preferably not too wide, so that you can see plenty of text even when not working on a full screen</w:t>
      </w:r>
    </w:p>
    <w:p>
      <w:pPr>
        <w:pStyle w:val="Lista2"/>
      </w:pPr>
      <w:r>
        <w:t>some fonts we have tested and liked include:</w:t>
      </w:r>
    </w:p>
    <w:p>
      <w:pPr>
        <w:pStyle w:val="Lista3"/>
      </w:pPr>
      <w:r>
        <w:t xml:space="preserve">Google’s free </w:t>
      </w:r>
      <w:r>
        <w:rPr>
          <w:rFonts w:cs="Noto Serif"/>
        </w:rPr>
        <w:t>Noto Serif</w:t>
      </w:r>
      <w:r>
        <w:t xml:space="preserve"> and </w:t>
      </w:r>
      <w:r>
        <w:rPr>
          <w:rFonts w:cs="Noto Sans"/>
        </w:rPr>
        <w:t>Noto Sans</w:t>
      </w:r>
    </w:p>
    <w:p>
      <w:pPr>
        <w:pStyle w:val="Lista3"/>
      </w:pPr>
      <w:r>
        <w:t xml:space="preserve">Microsoft’s </w:t>
      </w:r>
      <w:r>
        <w:rPr>
          <w:rFonts w:asciiTheme="minorHAnsi" w:hAnsiTheme="minorHAnsi"/>
        </w:rPr>
        <w:t>Cambria</w:t>
      </w:r>
      <w:r>
        <w:t xml:space="preserve"> and </w:t>
      </w:r>
      <w:r>
        <w:rPr>
          <w:rFonts w:ascii="Consolas" w:hAnsi="Consolas"/>
        </w:rPr>
        <w:t>Consolas</w:t>
      </w:r>
    </w:p>
    <w:p>
      <w:r>
        <w:t>Further instructions for XML editing software in the project:</w:t>
      </w:r>
    </w:p>
    <w:p>
      <w:pPr>
        <w:pStyle w:val="Lista"/>
      </w:pPr>
      <w:r>
        <w:t xml:space="preserve">for using Oxygen with the DHARMA XML schema: </w:t>
      </w:r>
      <w:hyperlink r:id="rId17" w:history="1">
        <w:r>
          <w:rPr>
            <w:rStyle w:val="Hiperhivatkozs"/>
          </w:rPr>
          <w:t>https://github.com/erc-dharma/project-documentation/blob/66167c20f4be621256460be1640cb7a727104854/schema/README.md</w:t>
        </w:r>
      </w:hyperlink>
    </w:p>
    <w:p>
      <w:pPr>
        <w:pStyle w:val="Lista"/>
      </w:pPr>
      <w:r>
        <w:t xml:space="preserve">for setting up Oxygen to create human-readable HTML from an XML edition: </w:t>
      </w:r>
      <w:hyperlink r:id="rId18" w:history="1">
        <w:r>
          <w:rPr>
            <w:rStyle w:val="Hiperhivatkozs"/>
          </w:rPr>
          <w:t>https://github.com/erc-dharma/project-documentation/blob/master/stylesheets/README.md</w:t>
        </w:r>
      </w:hyperlink>
    </w:p>
    <w:p>
      <w:pPr>
        <w:pStyle w:val="Lista"/>
      </w:pPr>
      <w:r>
        <w:t xml:space="preserve">for using Visual Studio Code: </w:t>
      </w:r>
      <w:hyperlink r:id="rId19" w:history="1">
        <w:r>
          <w:rPr>
            <w:rStyle w:val="Hiperhivatkozs"/>
          </w:rPr>
          <w:t>https://erc-dharma.github.io/project-documentation/visual-code/UsingVS_v01</w:t>
        </w:r>
      </w:hyperlink>
    </w:p>
    <w:p>
      <w:pPr>
        <w:pStyle w:val="Cmsor3"/>
      </w:pPr>
      <w:bookmarkStart w:id="26" w:name="_h6ld3i1yh73t" w:colFirst="0" w:colLast="0"/>
      <w:bookmarkStart w:id="27" w:name="_Toc183083681"/>
      <w:bookmarkEnd w:id="26"/>
      <w:r>
        <w:t>Note on the examples</w:t>
      </w:r>
      <w:bookmarkEnd w:id="27"/>
    </w:p>
    <w:p>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pPr>
        <w:pStyle w:val="Cmsor2"/>
      </w:pPr>
      <w:bookmarkStart w:id="28" w:name="_66jpmlsjumit" w:colFirst="0" w:colLast="0"/>
      <w:bookmarkStart w:id="29" w:name="_Toc183083682"/>
      <w:bookmarkEnd w:id="28"/>
      <w:r>
        <w:lastRenderedPageBreak/>
        <w:t>Terms and definitions</w:t>
      </w:r>
      <w:bookmarkEnd w:id="29"/>
    </w:p>
    <w:p>
      <w:pPr>
        <w:pStyle w:val="Cmsor3"/>
      </w:pPr>
      <w:bookmarkStart w:id="30" w:name="_ktq4gtyoojde" w:colFirst="0" w:colLast="0"/>
      <w:bookmarkStart w:id="31" w:name="_Toc183083683"/>
      <w:bookmarkEnd w:id="30"/>
      <w:r>
        <w:t>Abbreviations</w:t>
      </w:r>
      <w:bookmarkEnd w:id="31"/>
    </w:p>
    <w:p>
      <w:r>
        <w:t>In addition to some straightforward abbreviations, this Guide uses:</w:t>
      </w:r>
    </w:p>
    <w:p>
      <w:pPr>
        <w:pStyle w:val="Legend"/>
      </w:pPr>
      <w:r>
        <w:tab/>
        <w:t xml:space="preserve">EGC </w:t>
      </w:r>
      <w:r>
        <w:tab/>
        <w:t>the DHARMA Encoding Guide for Critical Editions</w:t>
      </w:r>
      <w:r>
        <w:rPr>
          <w:rStyle w:val="Lbjegyzet-hivatkozs"/>
        </w:rPr>
        <w:footnoteReference w:id="3"/>
      </w:r>
    </w:p>
    <w:p>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pPr>
        <w:pStyle w:val="Legend"/>
      </w:pPr>
      <w:r>
        <w:tab/>
        <w:t xml:space="preserve">TG </w:t>
      </w:r>
      <w:r>
        <w:tab/>
        <w:t>the DHARMA Transliteration Guide</w:t>
      </w:r>
      <w:r>
        <w:rPr>
          <w:rStyle w:val="Lbjegyzet-hivatkozs"/>
        </w:rPr>
        <w:footnoteReference w:id="5"/>
      </w:r>
    </w:p>
    <w:p>
      <w:pPr>
        <w:pStyle w:val="Legend"/>
      </w:pPr>
      <w:r>
        <w:tab/>
        <w:t>ZG</w:t>
      </w:r>
      <w:r>
        <w:tab/>
        <w:t>the DHARMA Zotero Guide</w:t>
      </w:r>
      <w:r>
        <w:rPr>
          <w:rStyle w:val="Lbjegyzet-hivatkozs"/>
        </w:rPr>
        <w:footnoteReference w:id="6"/>
      </w:r>
    </w:p>
    <w:p>
      <w:pPr>
        <w:pStyle w:val="Cmsor3"/>
      </w:pPr>
      <w:bookmarkStart w:id="32" w:name="_u31qo517lzme" w:colFirst="0" w:colLast="0"/>
      <w:bookmarkStart w:id="33" w:name="_Ref149918317"/>
      <w:bookmarkStart w:id="34" w:name="_Toc183083684"/>
      <w:bookmarkEnd w:id="32"/>
      <w:r>
        <w:t>Basic terminology</w:t>
      </w:r>
      <w:bookmarkEnd w:id="33"/>
      <w:bookmarkEnd w:id="34"/>
    </w:p>
    <w:p>
      <w:r>
        <w:t>Some technical terms related to encoding and epigraphy are explained as they are introduced throughout the text of this guide, while a few basic terms are gathered here for clarification.</w:t>
      </w:r>
    </w:p>
    <w:p>
      <w:pPr>
        <w:pStyle w:val="Lista"/>
      </w:pPr>
      <w:r>
        <w:rPr>
          <w:b/>
          <w:bCs/>
        </w:rPr>
        <w:t>markup</w:t>
      </w:r>
      <w:r>
        <w:t xml:space="preserve"> traditionally means annotation within a text to convey information about the presentation of the text, including among others</w:t>
      </w:r>
    </w:p>
    <w:p>
      <w:pPr>
        <w:pStyle w:val="Lista2"/>
      </w:pPr>
      <w:r>
        <w:t xml:space="preserve">markings in a modern manuscript to instruct a typesetter, for instance </w:t>
      </w:r>
      <w:r>
        <w:rPr>
          <w:u w:val="single"/>
        </w:rPr>
        <w:t>underline</w:t>
      </w:r>
      <w:r>
        <w:t xml:space="preserve"> to indicate conversion to italics</w:t>
      </w:r>
    </w:p>
    <w:p>
      <w:pPr>
        <w:pStyle w:val="Lista2"/>
      </w:pPr>
      <w:r>
        <w:t>various brackets and other signs used in philology and epigraphy, for instance to indicate that certain parts of a text are tentatively read or supplied by the editor</w:t>
      </w:r>
    </w:p>
    <w:p>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pPr>
        <w:pStyle w:val="Lista"/>
      </w:pPr>
      <w:r>
        <w:t>in the more circumscribed usage of this guide,</w:t>
      </w:r>
    </w:p>
    <w:p>
      <w:pPr>
        <w:pStyle w:val="Lista2"/>
      </w:pPr>
      <w:r>
        <w:rPr>
          <w:b/>
          <w:bCs/>
        </w:rPr>
        <w:t>markup</w:t>
      </w:r>
      <w:r>
        <w:t xml:space="preserve"> may refer to editorial signs used in a printed edition or to XML encoding</w:t>
      </w:r>
    </w:p>
    <w:p>
      <w:pPr>
        <w:pStyle w:val="Lista2"/>
      </w:pPr>
      <w:r>
        <w:rPr>
          <w:b/>
          <w:bCs/>
        </w:rPr>
        <w:t>encoding</w:t>
      </w:r>
      <w:r>
        <w:t xml:space="preserve"> refers specifically to the method of encoding texts in XML</w:t>
      </w:r>
    </w:p>
    <w:p>
      <w:pPr>
        <w:pStyle w:val="Lista"/>
      </w:pPr>
      <w:r>
        <w:t xml:space="preserve">a </w:t>
      </w:r>
      <w:r>
        <w:rPr>
          <w:b/>
          <w:bCs/>
        </w:rPr>
        <w:t>markup language</w:t>
      </w:r>
      <w:r>
        <w:t xml:space="preserve"> is a set of markup conventions used together</w:t>
      </w:r>
    </w:p>
    <w:p>
      <w:pPr>
        <w:pStyle w:val="Lista"/>
      </w:pPr>
      <w:r>
        <w:rPr>
          <w:b/>
          <w:bCs/>
        </w:rPr>
        <w:t>XML</w:t>
      </w:r>
      <w:r>
        <w:t xml:space="preserve"> </w:t>
      </w:r>
      <w:r>
        <w:rPr>
          <w:noProof/>
        </w:rPr>
        <w:t>(</w:t>
      </w:r>
      <w:proofErr w:type="spellStart"/>
      <w:r>
        <w:t>eXtensible</w:t>
      </w:r>
      <w:proofErr w:type="spellEnd"/>
      <w:r>
        <w:t xml:space="preserve"> Markup Language) is a machine-readable markup language used for a wide variety of purposes and independent of hardware or software platform</w:t>
      </w:r>
    </w:p>
    <w:p>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pPr>
        <w:pStyle w:val="Lista2"/>
      </w:pPr>
      <w:r>
        <w:t>TEI has been developed and is maintained by the eponymous Text Encoding Initiative Consortium</w:t>
      </w:r>
    </w:p>
    <w:p>
      <w:pPr>
        <w:pStyle w:val="Lista2"/>
      </w:pPr>
      <w:r>
        <w:t>TEI defines a versatile and massive set of XML conventions for marking up texts</w:t>
      </w:r>
    </w:p>
    <w:p>
      <w:pPr>
        <w:pStyle w:val="Lista"/>
      </w:pPr>
      <w:r>
        <w:rPr>
          <w:b/>
          <w:bCs/>
        </w:rPr>
        <w:t>EpiDoc</w:t>
      </w:r>
      <w:r>
        <w:t xml:space="preserve"> is a subset of TEI-compliant markup rules specifically devised for marking up epigraphic documents</w:t>
      </w:r>
    </w:p>
    <w:p>
      <w:pPr>
        <w:pStyle w:val="Lista"/>
      </w:pPr>
      <w:r>
        <w:t xml:space="preserve">the word </w:t>
      </w:r>
      <w:r>
        <w:rPr>
          <w:b/>
          <w:bCs/>
        </w:rPr>
        <w:t>structure</w:t>
      </w:r>
      <w:r>
        <w:t xml:space="preserve"> is used in three distinct specialised senses in this guide:</w:t>
      </w:r>
    </w:p>
    <w:p>
      <w:pPr>
        <w:pStyle w:val="Lista2"/>
      </w:pPr>
      <w:r>
        <w:rPr>
          <w:b/>
          <w:bCs/>
        </w:rPr>
        <w:t>intrinsic structure</w:t>
      </w:r>
      <w:r>
        <w:t xml:space="preserve"> refers to the semantic and metrical structure of a text as abstracted from its physical medium, involving features such as</w:t>
      </w:r>
    </w:p>
    <w:p>
      <w:pPr>
        <w:pStyle w:val="Lista3"/>
      </w:pPr>
      <w:r>
        <w:t>stanzas and other prosodic units</w:t>
      </w:r>
    </w:p>
    <w:p>
      <w:pPr>
        <w:pStyle w:val="Lista3"/>
      </w:pPr>
      <w:r>
        <w:t xml:space="preserve">semantic units </w:t>
      </w:r>
      <w:r>
        <w:rPr>
          <w:noProof/>
        </w:rPr>
        <w:t>(</w:t>
      </w:r>
      <w:r>
        <w:t>“paragraphs” and “anonymous blocks”) in prose, demarcated by changes in topic</w:t>
      </w:r>
    </w:p>
    <w:p>
      <w:pPr>
        <w:pStyle w:val="Lista2"/>
      </w:pPr>
      <w:r>
        <w:rPr>
          <w:b/>
          <w:bCs/>
        </w:rPr>
        <w:lastRenderedPageBreak/>
        <w:t>extrinsic structure</w:t>
      </w:r>
      <w:r>
        <w:t xml:space="preserve"> refers to the physical structure of a particular manifestation of a text as a tangible creation, involving features such as</w:t>
      </w:r>
    </w:p>
    <w:p>
      <w:pPr>
        <w:pStyle w:val="Lista3"/>
      </w:pPr>
      <w:r>
        <w:t>lines of a particular length that do not as a rule coincide with any intrinsic structural unit of the text, although they may do so</w:t>
      </w:r>
    </w:p>
    <w:p>
      <w:pPr>
        <w:pStyle w:val="Lista3"/>
      </w:pPr>
      <w:r>
        <w:t>various inscribed zones such as visual columns and object surfaces</w:t>
      </w:r>
    </w:p>
    <w:p>
      <w:pPr>
        <w:pStyle w:val="Lista3"/>
      </w:pPr>
      <w:r>
        <w:t>sides (pages) of inscribed copper plates</w:t>
      </w:r>
    </w:p>
    <w:p>
      <w:pPr>
        <w:pStyle w:val="Lista2"/>
      </w:pPr>
      <w:r>
        <w:rPr>
          <w:b/>
          <w:bCs/>
        </w:rPr>
        <w:t>XML structure</w:t>
      </w:r>
      <w:r>
        <w:t xml:space="preserve"> or </w:t>
      </w:r>
      <w:r>
        <w:rPr>
          <w:b/>
          <w:bCs/>
        </w:rPr>
        <w:t>markup structure</w:t>
      </w:r>
      <w:r>
        <w:t xml:space="preserve"> refers to the way in which markup elements are structured</w:t>
      </w:r>
    </w:p>
    <w:p>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pPr>
        <w:pStyle w:val="Lista"/>
      </w:pPr>
      <w:r>
        <w:t xml:space="preserve">the conceptual model of XML is based on structural units technically known as </w:t>
      </w:r>
      <w:r>
        <w:rPr>
          <w:b/>
          <w:bCs/>
        </w:rPr>
        <w:t>elements</w:t>
      </w:r>
      <w:r>
        <w:t>, which may be</w:t>
      </w:r>
    </w:p>
    <w:p>
      <w:pPr>
        <w:pStyle w:val="Lista2"/>
      </w:pPr>
      <w:r>
        <w:rPr>
          <w:b/>
          <w:bCs/>
        </w:rPr>
        <w:t>empty</w:t>
      </w:r>
      <w:r>
        <w:t>, containing neither text nor further elements; or</w:t>
      </w:r>
    </w:p>
    <w:p>
      <w:pPr>
        <w:pStyle w:val="Lista2"/>
      </w:pPr>
      <w:r>
        <w:rPr>
          <w:b/>
          <w:bCs/>
        </w:rPr>
        <w:t>non-empty</w:t>
      </w:r>
      <w:r>
        <w:t>, containing</w:t>
      </w:r>
    </w:p>
    <w:p>
      <w:pPr>
        <w:pStyle w:val="Lista3"/>
      </w:pPr>
      <w:r>
        <w:t>only text, or</w:t>
      </w:r>
    </w:p>
    <w:p>
      <w:pPr>
        <w:pStyle w:val="Lista3"/>
      </w:pPr>
      <w:r>
        <w:t xml:space="preserve">only further </w:t>
      </w:r>
      <w:r>
        <w:rPr>
          <w:noProof/>
        </w:rPr>
        <w:t>(</w:t>
      </w:r>
      <w:r>
        <w:t>empty or non-empty) XML elements, or</w:t>
      </w:r>
    </w:p>
    <w:p>
      <w:pPr>
        <w:pStyle w:val="Lista3"/>
      </w:pPr>
      <w:r>
        <w:t>mixed content, i.e. both text and further elements</w:t>
      </w:r>
    </w:p>
    <w:p>
      <w:pPr>
        <w:pStyle w:val="Lista"/>
      </w:pPr>
      <w:r>
        <w:t xml:space="preserve">within an XML document, elements take the form of </w:t>
      </w:r>
      <w:r>
        <w:rPr>
          <w:b/>
          <w:bCs/>
        </w:rPr>
        <w:t>tags</w:t>
      </w:r>
      <w:r>
        <w:t>: words of code distinguished from the textual content by being always wrapped in angle brackets &lt;&gt;</w:t>
      </w:r>
    </w:p>
    <w:p>
      <w:pPr>
        <w:pStyle w:val="Lista2"/>
      </w:pPr>
      <w:r>
        <w:t xml:space="preserve">most text editing software will use </w:t>
      </w:r>
      <w:r>
        <w:rPr>
          <w:b/>
          <w:bCs/>
        </w:rPr>
        <w:t>syntax highlighting</w:t>
      </w:r>
      <w:r>
        <w:t xml:space="preserve"> to make tags visually pop out from the content by colouring them differently</w:t>
      </w:r>
    </w:p>
    <w:p>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pPr>
        <w:pStyle w:val="Lista2"/>
      </w:pPr>
      <w:r>
        <w:t xml:space="preserve">these are short code words preceded by an &amp; </w:t>
      </w:r>
      <w:r>
        <w:rPr>
          <w:noProof/>
        </w:rPr>
        <w:t>(</w:t>
      </w:r>
      <w:r>
        <w:t xml:space="preserve">ampersand) and followed by a ; </w:t>
      </w:r>
      <w:r>
        <w:rPr>
          <w:noProof/>
        </w:rPr>
        <w:t>(</w:t>
      </w:r>
      <w:r>
        <w:t>semicolon)</w:t>
      </w:r>
    </w:p>
    <w:p>
      <w:pPr>
        <w:pStyle w:val="Lista2"/>
      </w:pPr>
      <w:r>
        <w:t>the purpose of character entity references is to allow the typing, display and processing of characters which are</w:t>
      </w:r>
    </w:p>
    <w:p>
      <w:pPr>
        <w:pStyle w:val="Lista3"/>
      </w:pPr>
      <w:r>
        <w:t xml:space="preserve">not necessarily supported on certain platforms </w:t>
      </w:r>
      <w:r>
        <w:rPr>
          <w:noProof/>
        </w:rPr>
        <w:t>(</w:t>
      </w:r>
      <w:r>
        <w:t>such as accented characters, but this case need not bother you)</w:t>
      </w:r>
    </w:p>
    <w:p>
      <w:pPr>
        <w:pStyle w:val="Lista3"/>
      </w:pPr>
      <w:r>
        <w:t xml:space="preserve">reserved for a special function in XML </w:t>
      </w:r>
      <w:r>
        <w:rPr>
          <w:noProof/>
        </w:rPr>
        <w:t>(</w:t>
      </w:r>
      <w:r>
        <w:t>and this is what matters to us); thus,</w:t>
      </w:r>
    </w:p>
    <w:p>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w:t>
      </w:r>
      <w:proofErr w:type="spellStart"/>
      <w:r>
        <w:t>lt</w:t>
      </w:r>
      <w:proofErr w:type="spellEnd"/>
      <w:r>
        <w:t>” stands for “less than”)</w:t>
      </w:r>
    </w:p>
    <w:p>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pPr>
        <w:pStyle w:val="Lista3"/>
      </w:pPr>
      <w:r>
        <w:t>so, if during validation in Oxygen you encounter unexpected errors, consider if you may have used the character &amp; or &lt; inadvertently</w:t>
      </w:r>
    </w:p>
    <w:p>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pPr>
        <w:pStyle w:val="Lista"/>
      </w:pPr>
      <w:r>
        <w:t xml:space="preserve">in addition to being enclosed in angle brackets, </w:t>
      </w:r>
      <w:r>
        <w:rPr>
          <w:b/>
          <w:bCs/>
        </w:rPr>
        <w:t>every XML element must be closed</w:t>
      </w:r>
      <w:r>
        <w:t xml:space="preserve"> with the character / </w:t>
      </w:r>
      <w:r>
        <w:rPr>
          <w:noProof/>
        </w:rPr>
        <w:t>(</w:t>
      </w:r>
      <w:r>
        <w:t>slash)</w:t>
      </w:r>
    </w:p>
    <w:p>
      <w:pPr>
        <w:pStyle w:val="Lista2"/>
      </w:pPr>
      <w:r>
        <w:rPr>
          <w:b/>
          <w:bCs/>
        </w:rPr>
        <w:t>non-empty elements</w:t>
      </w:r>
      <w:r>
        <w:t xml:space="preserve"> must always consist of a pair of tags:</w:t>
      </w:r>
    </w:p>
    <w:p>
      <w:pPr>
        <w:pStyle w:val="Lista3"/>
      </w:pPr>
      <w:r>
        <w:t xml:space="preserve">a start-tag which names the element, e.g. </w:t>
      </w:r>
      <w:r>
        <w:rPr>
          <w:rStyle w:val="Code"/>
        </w:rPr>
        <w:t>&lt;unclear&gt;</w:t>
      </w:r>
    </w:p>
    <w:p>
      <w:pPr>
        <w:pStyle w:val="Lista3"/>
      </w:pPr>
      <w:r>
        <w:t xml:space="preserve">and an end-tag which includes the slash and repeats the element name, e.g. </w:t>
      </w:r>
      <w:r>
        <w:rPr>
          <w:rStyle w:val="Code"/>
        </w:rPr>
        <w:t>&lt;/unclear&gt;</w:t>
      </w:r>
    </w:p>
    <w:p>
      <w:pPr>
        <w:pStyle w:val="Lista4"/>
      </w:pPr>
      <w:r>
        <w:t>the text and/or other elements between these two tags are the content of such an element</w:t>
      </w:r>
    </w:p>
    <w:p>
      <w:pPr>
        <w:pStyle w:val="Lista4"/>
      </w:pPr>
      <w:r>
        <w:t>as XML hierarchy is always nested, an end-tag always signifies the end of the most recently opened element</w:t>
      </w:r>
    </w:p>
    <w:p>
      <w:pPr>
        <w:pStyle w:val="Lista3"/>
      </w:pPr>
      <w:r>
        <w:t xml:space="preserve">the tags for </w:t>
      </w:r>
      <w:r>
        <w:rPr>
          <w:b/>
          <w:bCs/>
        </w:rPr>
        <w:t>empty elements</w:t>
      </w:r>
      <w:r>
        <w:t xml:space="preserve"> normally include this closer sign, e.g. </w:t>
      </w:r>
      <w:r>
        <w:rPr>
          <w:rStyle w:val="Code"/>
        </w:rPr>
        <w:t>&lt;lb/&gt;</w:t>
      </w:r>
    </w:p>
    <w:p>
      <w:pPr>
        <w:pStyle w:val="Lista4"/>
      </w:pPr>
      <w:r>
        <w:t xml:space="preserve">but they may also be represented as a regular pair of tags with nothing between them: </w:t>
      </w:r>
      <w:r>
        <w:rPr>
          <w:rStyle w:val="Code"/>
        </w:rPr>
        <w:t>&lt;lb&gt;&lt;/lb&gt;</w:t>
      </w:r>
    </w:p>
    <w:p>
      <w:pPr>
        <w:pStyle w:val="Lista2"/>
      </w:pPr>
      <w:r>
        <w:t>for our purposes, non-empty elements are distinguished into two basic types:</w:t>
      </w:r>
    </w:p>
    <w:p>
      <w:pPr>
        <w:pStyle w:val="Lista3"/>
      </w:pPr>
      <w:r>
        <w:rPr>
          <w:b/>
          <w:bCs/>
        </w:rPr>
        <w:lastRenderedPageBreak/>
        <w:t>phrase-level</w:t>
      </w:r>
      <w:r>
        <w:t xml:space="preserve"> elements, which must be entirely contained within a block-level element and cannot appear except within one</w:t>
      </w:r>
    </w:p>
    <w:p>
      <w:pPr>
        <w:pStyle w:val="Lista4"/>
      </w:pPr>
      <w:r>
        <w:t>these serve to mark up local features of the text, for example uncertain readings, editorial alterations, segments in a different script and numerals</w:t>
      </w:r>
    </w:p>
    <w:p>
      <w:pPr>
        <w:pStyle w:val="Lista3"/>
      </w:pPr>
      <w:r>
        <w:rPr>
          <w:b/>
          <w:bCs/>
        </w:rPr>
        <w:t>block-level elements</w:t>
      </w:r>
      <w:r>
        <w:t xml:space="preserve"> or chunks, which must contain all text within an edition</w:t>
      </w:r>
    </w:p>
    <w:p>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pPr>
        <w:pStyle w:val="Lista2"/>
      </w:pPr>
      <w:r>
        <w:t>as an illustration</w:t>
      </w:r>
    </w:p>
    <w:p>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pPr>
        <w:pStyle w:val="Lista4"/>
      </w:pPr>
      <w:r>
        <w:t>instead, one would have to encode the formatting in one of the following ways:</w:t>
      </w:r>
    </w:p>
    <w:p>
      <w:pPr>
        <w:pStyle w:val="Lista5"/>
      </w:pPr>
      <w:r>
        <w:t>BC as bold, DE as bold and italic, and F as italic</w:t>
      </w:r>
    </w:p>
    <w:p>
      <w:pPr>
        <w:pStyle w:val="Lista5"/>
      </w:pPr>
      <w:r>
        <w:t xml:space="preserve">BCDE as bold, DE </w:t>
      </w:r>
      <w:r>
        <w:rPr>
          <w:noProof/>
        </w:rPr>
        <w:t>(</w:t>
      </w:r>
      <w:r>
        <w:t xml:space="preserve">within the former) as italic, and F </w:t>
      </w:r>
      <w:r>
        <w:rPr>
          <w:noProof/>
        </w:rPr>
        <w:t>(</w:t>
      </w:r>
      <w:r>
        <w:t>separately) as a italic</w:t>
      </w:r>
    </w:p>
    <w:p>
      <w:pPr>
        <w:pStyle w:val="Lista5"/>
      </w:pPr>
      <w:r>
        <w:t xml:space="preserve">BC as bold, DEF as italic, and DE </w:t>
      </w:r>
      <w:r>
        <w:rPr>
          <w:noProof/>
        </w:rPr>
        <w:t>(</w:t>
      </w:r>
      <w:r>
        <w:t>within the former) as bold</w:t>
      </w:r>
    </w:p>
    <w:p>
      <w:pPr>
        <w:pStyle w:val="Lista"/>
      </w:pPr>
      <w:r>
        <w:t xml:space="preserve">every XML document must be wrapped in a </w:t>
      </w:r>
      <w:r>
        <w:rPr>
          <w:b/>
          <w:bCs/>
        </w:rPr>
        <w:t>root element</w:t>
      </w:r>
      <w:r>
        <w:t xml:space="preserve"> which serves as a container for the document as a whole</w:t>
      </w:r>
    </w:p>
    <w:p>
      <w:pPr>
        <w:pStyle w:val="Lista2"/>
      </w:pPr>
      <w:r>
        <w:t xml:space="preserve">all other elements are </w:t>
      </w:r>
      <w:r>
        <w:rPr>
          <w:b/>
          <w:bCs/>
        </w:rPr>
        <w:t>nested</w:t>
      </w:r>
      <w:r>
        <w:t xml:space="preserve"> </w:t>
      </w:r>
      <w:r>
        <w:rPr>
          <w:noProof/>
        </w:rPr>
        <w:t>(</w:t>
      </w:r>
      <w:r>
        <w:t>embedded) either directly within the root element, or at a lower level of embedding</w:t>
      </w:r>
    </w:p>
    <w:p>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trPr>
          <w:cnfStyle w:val="100000000000" w:firstRow="1" w:lastRow="0" w:firstColumn="0" w:lastColumn="0" w:oddVBand="0" w:evenVBand="0" w:oddHBand="0" w:evenHBand="0" w:firstRowFirstColumn="0" w:firstRowLastColumn="0" w:lastRowFirstColumn="0" w:lastRowLastColumn="0"/>
        </w:trPr>
        <w:tc>
          <w:tcPr>
            <w:tcW w:w="2694" w:type="dxa"/>
          </w:tcPr>
          <w:p>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tc>
          <w:tcPr>
            <w:tcW w:w="2694" w:type="dxa"/>
          </w:tcPr>
          <w:p>
            <w:pPr>
              <w:pStyle w:val="CodeParagraph"/>
              <w:rPr>
                <w:rStyle w:val="Code"/>
              </w:rPr>
            </w:pPr>
            <w:r>
              <w:rPr>
                <w:rStyle w:val="Code"/>
              </w:rPr>
              <w:t>&lt;A&gt;</w:t>
            </w:r>
          </w:p>
          <w:p>
            <w:pPr>
              <w:pStyle w:val="CodeParagraph"/>
              <w:rPr>
                <w:rStyle w:val="Code"/>
              </w:rPr>
            </w:pPr>
            <w:r>
              <w:rPr>
                <w:rStyle w:val="Code"/>
              </w:rPr>
              <w:t xml:space="preserve">  &lt;B&gt;</w:t>
            </w:r>
          </w:p>
          <w:p>
            <w:pPr>
              <w:pStyle w:val="CodeParagraph"/>
              <w:rPr>
                <w:rStyle w:val="Code"/>
              </w:rPr>
            </w:pPr>
            <w:r>
              <w:rPr>
                <w:rStyle w:val="Code"/>
              </w:rPr>
              <w:t xml:space="preserve">    &lt;C&gt;&lt;/C&gt;</w:t>
            </w:r>
          </w:p>
          <w:p>
            <w:pPr>
              <w:pStyle w:val="CodeParagraph"/>
              <w:rPr>
                <w:rStyle w:val="Code"/>
              </w:rPr>
            </w:pPr>
            <w:r>
              <w:rPr>
                <w:rStyle w:val="Code"/>
              </w:rPr>
              <w:t xml:space="preserve">    &lt;D&gt;&lt;/D&gt;</w:t>
            </w:r>
          </w:p>
          <w:p>
            <w:pPr>
              <w:pStyle w:val="CodeParagraph"/>
              <w:rPr>
                <w:rStyle w:val="Code"/>
              </w:rPr>
            </w:pPr>
            <w:r>
              <w:rPr>
                <w:rStyle w:val="Code"/>
              </w:rPr>
              <w:t xml:space="preserve">  &lt;/B&gt;</w:t>
            </w:r>
          </w:p>
          <w:p>
            <w:pPr>
              <w:pStyle w:val="CodeParagraph"/>
              <w:rPr>
                <w:rStyle w:val="Code"/>
              </w:rPr>
            </w:pPr>
            <w:r>
              <w:rPr>
                <w:rStyle w:val="Code"/>
              </w:rPr>
              <w:t xml:space="preserve">  &lt;E&gt;</w:t>
            </w:r>
          </w:p>
          <w:p>
            <w:pPr>
              <w:pStyle w:val="CodeParagraph"/>
              <w:rPr>
                <w:rStyle w:val="Code"/>
              </w:rPr>
            </w:pPr>
            <w:r>
              <w:rPr>
                <w:rStyle w:val="Code"/>
              </w:rPr>
              <w:t xml:space="preserve">    &lt;F&gt;&lt;/F&gt;</w:t>
            </w:r>
          </w:p>
          <w:p>
            <w:pPr>
              <w:pStyle w:val="CodeParagraph"/>
              <w:rPr>
                <w:rStyle w:val="Code"/>
              </w:rPr>
            </w:pPr>
            <w:r>
              <w:rPr>
                <w:rStyle w:val="Code"/>
              </w:rPr>
              <w:t xml:space="preserve">  &lt;/E&gt;</w:t>
            </w:r>
          </w:p>
          <w:p>
            <w:pPr>
              <w:pStyle w:val="CodeParagraph"/>
            </w:pPr>
            <w:r>
              <w:rPr>
                <w:rStyle w:val="Code"/>
              </w:rPr>
              <w:t>&lt;/A&gt;</w:t>
            </w:r>
          </w:p>
        </w:tc>
      </w:tr>
    </w:tbl>
    <w:p>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pPr>
        <w:pStyle w:val="Lista3"/>
      </w:pPr>
      <w:r>
        <w:t xml:space="preserve">B and E are children of A </w:t>
      </w:r>
      <w:r>
        <w:rPr>
          <w:noProof/>
        </w:rPr>
        <w:t>(</w:t>
      </w:r>
      <w:r>
        <w:t>the root element)</w:t>
      </w:r>
    </w:p>
    <w:p>
      <w:pPr>
        <w:pStyle w:val="Lista3"/>
      </w:pPr>
      <w:r>
        <w:t>C and D are children of B</w:t>
      </w:r>
    </w:p>
    <w:p>
      <w:pPr>
        <w:pStyle w:val="Lista3"/>
      </w:pPr>
      <w:r>
        <w:t>F is the child of E</w:t>
      </w:r>
    </w:p>
    <w:p>
      <w:pPr>
        <w:pStyle w:val="Lista3"/>
      </w:pPr>
      <w:r>
        <w:t>B, C, D, E and F are all descendants of A</w:t>
      </w:r>
    </w:p>
    <w:p>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pPr>
        <w:pStyle w:val="Lista3"/>
      </w:pPr>
      <w:r>
        <w:t>other overlapping hierarchies relevant to textual studies include</w:t>
      </w:r>
    </w:p>
    <w:p>
      <w:pPr>
        <w:pStyle w:val="Lista4"/>
      </w:pPr>
      <w:r>
        <w:t>syntactical structure</w:t>
      </w:r>
    </w:p>
    <w:p>
      <w:pPr>
        <w:pStyle w:val="Lista4"/>
      </w:pPr>
      <w:r>
        <w:t xml:space="preserve">semantically distinguished segments </w:t>
      </w:r>
      <w:r>
        <w:rPr>
          <w:noProof/>
        </w:rPr>
        <w:t>(</w:t>
      </w:r>
      <w:r>
        <w:t>such as names or colophons)</w:t>
      </w:r>
    </w:p>
    <w:p>
      <w:pPr>
        <w:pStyle w:val="Lista4"/>
      </w:pPr>
      <w:r>
        <w:t>the location of spots of damage in a physical support</w:t>
      </w:r>
    </w:p>
    <w:p>
      <w:pPr>
        <w:pStyle w:val="Lista4"/>
      </w:pPr>
      <w:r>
        <w:t>lemmas to which apparatus entries or commentarial notes may need to be anchored</w:t>
      </w:r>
    </w:p>
    <w:p>
      <w:pPr>
        <w:pStyle w:val="Lista"/>
      </w:pPr>
      <w:r>
        <w:t>since XML elements must never overlap, the primary structure of an XML document can represent no more than one hierarchy relevant to the encoded text</w:t>
      </w:r>
    </w:p>
    <w:p>
      <w:pPr>
        <w:pStyle w:val="Lista2"/>
      </w:pPr>
      <w:r>
        <w:t xml:space="preserve">in our EpiDoc editions, the primary hierarchy is that of the text’s intrinsic </w:t>
      </w:r>
      <w:r>
        <w:rPr>
          <w:noProof/>
        </w:rPr>
        <w:t>(</w:t>
      </w:r>
      <w:r>
        <w:t>as opposed to physical) structure</w:t>
      </w:r>
    </w:p>
    <w:p>
      <w:pPr>
        <w:pStyle w:val="Lista"/>
      </w:pPr>
      <w:r>
        <w:t>any alternative hierarchies must be represented in XML using one of two basic methods:</w:t>
      </w:r>
    </w:p>
    <w:p>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pPr>
        <w:pStyle w:val="Lista3"/>
      </w:pPr>
      <w:r>
        <w:t>thus in our editions, transition points in physical structure are marked with empty elements instead of treating lines and other extrinsic units as elements of the primary hierarchy</w:t>
      </w:r>
    </w:p>
    <w:p>
      <w:pPr>
        <w:pStyle w:val="Lista2"/>
      </w:pPr>
      <w:r>
        <w:lastRenderedPageBreak/>
        <w:t>by deploying linking mechanisms to establish a connection between items located in disparate points of the primary hierarchy</w:t>
      </w:r>
    </w:p>
    <w:p>
      <w:pPr>
        <w:pStyle w:val="Lista3"/>
      </w:pPr>
      <w:r>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pPr>
        <w:pStyle w:val="Lista2"/>
      </w:pPr>
      <w:r>
        <w:t>alternative hierarchies may also be disregarded in XML editions; thus</w:t>
      </w:r>
    </w:p>
    <w:p>
      <w:pPr>
        <w:pStyle w:val="Lista3"/>
      </w:pPr>
      <w:r>
        <w:t>we do not, at the present stage, use any markup to represent the syntactical structure of a text</w:t>
      </w:r>
    </w:p>
    <w:p>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pPr>
        <w:pStyle w:val="Lista"/>
      </w:pPr>
      <w:r>
        <w:t xml:space="preserve">XML elements often have </w:t>
      </w:r>
      <w:r>
        <w:rPr>
          <w:b/>
          <w:bCs/>
        </w:rPr>
        <w:t>attributes</w:t>
      </w:r>
      <w:r>
        <w:t>, whose function is to record additional information about an element</w:t>
      </w:r>
    </w:p>
    <w:p>
      <w:pPr>
        <w:pStyle w:val="Lista3"/>
      </w:pPr>
      <w:r>
        <w:t xml:space="preserve">attributes have a name </w:t>
      </w:r>
      <w:r>
        <w:rPr>
          <w:noProof/>
        </w:rPr>
        <w:t>(</w:t>
      </w:r>
      <w:r>
        <w:t>a code word) and a value, which are incorporated into the tag for an empty element, or into the start-tag of a non-empty element, e.g.</w:t>
      </w:r>
    </w:p>
    <w:p>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pPr>
        <w:pStyle w:val="Lista3"/>
      </w:pPr>
      <w:r>
        <w:t>one element may have any number of attributes</w:t>
      </w:r>
    </w:p>
    <w:p>
      <w:pPr>
        <w:pStyle w:val="Lista3"/>
      </w:pPr>
      <w:r>
        <w:t>attributes must be separated by spaces from each other and from the element name</w:t>
      </w:r>
    </w:p>
    <w:p>
      <w:pPr>
        <w:pStyle w:val="Lista3"/>
      </w:pPr>
      <w:r>
        <w:t>attributes may appear in any order within an element</w:t>
      </w:r>
    </w:p>
    <w:p>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pPr>
        <w:pStyle w:val="Lista3"/>
      </w:pPr>
      <w:r>
        <w:t>the attribute name is followed by an equal sign and the value in double quote marks</w:t>
      </w:r>
      <w:r>
        <w:rPr>
          <w:rStyle w:val="Lbjegyzet-hivatkozs"/>
        </w:rPr>
        <w:footnoteReference w:id="8"/>
      </w:r>
    </w:p>
    <w:p>
      <w:pPr>
        <w:pStyle w:val="Lista4"/>
      </w:pPr>
      <w:r>
        <w:t xml:space="preserve">note that these must be simple typewriter-style quote marks </w:t>
      </w:r>
      <w:r>
        <w:rPr>
          <w:noProof/>
        </w:rPr>
        <w:t>(</w:t>
      </w:r>
      <w:r>
        <w:t>i.e. " ")</w:t>
      </w:r>
    </w:p>
    <w:p>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pPr>
        <w:pStyle w:val="Lista3"/>
      </w:pPr>
      <w:r>
        <w:t>attributes always qualify only the element to which they belong and have no influence on any other elements such as neighbouring ones or elements of the same type elsewhere in the XML structure</w:t>
      </w:r>
    </w:p>
    <w:p>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pPr>
        <w:pStyle w:val="Lista"/>
      </w:pPr>
      <w:r>
        <w:t>in addition to text and elements proper, XML documents may contain some other items, among which you only need to use one:</w:t>
      </w:r>
    </w:p>
    <w:p>
      <w:pPr>
        <w:pStyle w:val="Lista2"/>
      </w:pPr>
      <w:r>
        <w:t xml:space="preserve">an </w:t>
      </w:r>
      <w:r>
        <w:rPr>
          <w:b/>
          <w:bCs/>
        </w:rPr>
        <w:t>XML comment</w:t>
      </w:r>
      <w:r>
        <w:t xml:space="preserve"> is anything that is not considered to be part of the document and will be ignored by computers processing an XML file</w:t>
      </w:r>
    </w:p>
    <w:p>
      <w:pPr>
        <w:pStyle w:val="Lista3"/>
      </w:pPr>
      <w:r>
        <w:t xml:space="preserve">an XML comment must begin with the characters </w:t>
      </w:r>
      <w:r>
        <w:rPr>
          <w:rStyle w:val="Codetext"/>
        </w:rPr>
        <w:t>&lt;!--</w:t>
      </w:r>
      <w:r>
        <w:t xml:space="preserve"> and end with the characters </w:t>
      </w:r>
      <w:r>
        <w:rPr>
          <w:rStyle w:val="Codetext"/>
        </w:rPr>
        <w:t>--&gt;</w:t>
      </w:r>
    </w:p>
    <w:p>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pPr>
        <w:pStyle w:val="Lista"/>
      </w:pPr>
      <w:r>
        <w:t xml:space="preserve">an XML document is said to be </w:t>
      </w:r>
      <w:r>
        <w:rPr>
          <w:b/>
          <w:bCs/>
        </w:rPr>
        <w:t>well-formed</w:t>
      </w:r>
      <w:r>
        <w:t xml:space="preserve"> if it follows the above structural requirements, i.e.</w:t>
      </w:r>
    </w:p>
    <w:p>
      <w:pPr>
        <w:pStyle w:val="Lista3"/>
      </w:pPr>
      <w:r>
        <w:t>the entire document is enclosed in a root element</w:t>
      </w:r>
    </w:p>
    <w:p>
      <w:pPr>
        <w:pStyle w:val="Lista3"/>
      </w:pPr>
      <w:r>
        <w:t>there is no overlap between any elements</w:t>
      </w:r>
    </w:p>
    <w:p>
      <w:pPr>
        <w:pStyle w:val="Lista3"/>
      </w:pPr>
      <w:r>
        <w:t>the start and end of each element is explicitly marked with a tag</w:t>
      </w:r>
    </w:p>
    <w:p>
      <w:pPr>
        <w:pStyle w:val="Lista"/>
      </w:pPr>
      <w:r>
        <w:t xml:space="preserve">a well-formed XML document may use any arbitrary element names in any particular order and hierarchy: there is no universal and fixed list of possible XML element names and definitions </w:t>
      </w:r>
      <w:r>
        <w:rPr>
          <w:noProof/>
        </w:rPr>
        <w:t>(</w:t>
      </w:r>
      <w:r>
        <w:t xml:space="preserve">which is why this is an </w:t>
      </w:r>
      <w:proofErr w:type="spellStart"/>
      <w:r>
        <w:t>eXtensible</w:t>
      </w:r>
      <w:proofErr w:type="spellEnd"/>
      <w:r>
        <w:t xml:space="preserve"> Markup Language)</w:t>
      </w:r>
    </w:p>
    <w:p>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pPr>
        <w:pStyle w:val="Lista"/>
      </w:pPr>
      <w:r>
        <w:t xml:space="preserve">an XML document is said to be </w:t>
      </w:r>
      <w:r>
        <w:rPr>
          <w:b/>
          <w:bCs/>
        </w:rPr>
        <w:t>valid</w:t>
      </w:r>
      <w:r>
        <w:t xml:space="preserve"> if, in addition to being well-formed, it is structured in such a way as to meet the requirements of a particular schema</w:t>
      </w:r>
    </w:p>
    <w:p>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pPr>
        <w:pStyle w:val="Lista"/>
      </w:pPr>
      <w:r>
        <w:t>one of the key points in the “philosophy” of XML is the use of conceptual markup in order to facilitate a separation of the concerns of content and appearance</w:t>
      </w:r>
    </w:p>
    <w:p>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pPr>
        <w:pStyle w:val="Lista"/>
      </w:pPr>
      <w:r>
        <w:t>as an illustration</w:t>
      </w:r>
    </w:p>
    <w:p>
      <w:pPr>
        <w:pStyle w:val="Lista2"/>
      </w:pPr>
      <w:r>
        <w:t>in a word-processor document you might use only presentational markup, such as</w:t>
      </w:r>
    </w:p>
    <w:p>
      <w:pPr>
        <w:pStyle w:val="Lista3"/>
      </w:pPr>
      <w:r>
        <w:t>16-point bold for primary headings, 14-point bold for secondary headings, and you might italicise foreign words and book titles,</w:t>
      </w:r>
    </w:p>
    <w:p>
      <w:pPr>
        <w:pStyle w:val="Lista2"/>
      </w:pPr>
      <w:r>
        <w:t>whereas in an XML document you would tag these items as primary/secondary headings, foreign words and titles respectively</w:t>
      </w:r>
      <w:r>
        <w:rPr>
          <w:rStyle w:val="Lbjegyzet-hivatkozs"/>
        </w:rPr>
        <w:footnoteReference w:id="10"/>
      </w:r>
    </w:p>
    <w:p>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pPr>
        <w:pStyle w:val="Lista2"/>
      </w:pPr>
      <w:r>
        <w:t>in presentational markup, you would be prone to making mistakes, e.g. accidentally using 15-point text for a heading or forgetting to make a primary heading bold, which would at the least make your text look untidy</w:t>
      </w:r>
    </w:p>
    <w:p>
      <w:pPr>
        <w:pStyle w:val="Lista3"/>
      </w:pPr>
      <w:r>
        <w:t>using conceptual markup greatly reduces the chance of such mistakes</w:t>
      </w:r>
    </w:p>
    <w:p>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pPr>
        <w:pStyle w:val="Lista3"/>
      </w:pPr>
      <w:r>
        <w:t>with conceptual markup, all these things are easily done</w:t>
      </w:r>
    </w:p>
    <w:p>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pPr>
        <w:pStyle w:val="Lista3"/>
      </w:pPr>
      <w:r>
        <w:lastRenderedPageBreak/>
        <w:t>since formatting is handled by a separate stylesheet in conceptual markup, changing details of global formatting is an easy matter</w:t>
      </w:r>
    </w:p>
    <w:p>
      <w:pPr>
        <w:pStyle w:val="Cmsor2"/>
      </w:pPr>
      <w:bookmarkStart w:id="45" w:name="_z3xeqgcx3br1" w:colFirst="0" w:colLast="0"/>
      <w:bookmarkStart w:id="46" w:name="_Ref43990558"/>
      <w:bookmarkStart w:id="47" w:name="_Toc183083687"/>
      <w:bookmarkEnd w:id="45"/>
      <w:r>
        <w:t>The structure of an EpiDoc edition</w:t>
      </w:r>
      <w:bookmarkEnd w:id="46"/>
      <w:bookmarkEnd w:id="47"/>
    </w:p>
    <w:p>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pPr>
        <w:pStyle w:val="Cmsor3"/>
      </w:pPr>
      <w:bookmarkStart w:id="48" w:name="_Toc183083688"/>
      <w:r>
        <w:t>Technical framework</w:t>
      </w:r>
      <w:bookmarkEnd w:id="48"/>
    </w:p>
    <w:p>
      <w:pPr>
        <w:pStyle w:val="Lista"/>
      </w:pPr>
      <w:r>
        <w:t>XML files begin with a declaration identifying the file as a particular kind of XML document</w:t>
      </w:r>
    </w:p>
    <w:p>
      <w:pPr>
        <w:pStyle w:val="Lista"/>
      </w:pPr>
      <w:r>
        <w:t>this is followed by instructions associating the document with schemas for processing it</w:t>
      </w:r>
    </w:p>
    <w:p>
      <w:pPr>
        <w:pStyle w:val="Lista"/>
      </w:pPr>
      <w:r>
        <w:t xml:space="preserve">the root element </w:t>
      </w:r>
      <w:r>
        <w:rPr>
          <w:rStyle w:val="Code"/>
        </w:rPr>
        <w:t>&lt;TEI&gt;</w:t>
      </w:r>
      <w:r>
        <w:t>, identifying the contents as a TEI-compliant document, wraps all of the remaining content of our files</w:t>
      </w:r>
    </w:p>
    <w:p>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tc>
          <w:tcPr>
            <w:tcW w:w="5000" w:type="pct"/>
          </w:tcPr>
          <w:p>
            <w:pPr>
              <w:pStyle w:val="CodeParagraph"/>
              <w:rPr>
                <w:rStyle w:val="Codeinstruction"/>
              </w:rPr>
            </w:pPr>
            <w:r>
              <w:rPr>
                <w:rStyle w:val="Codeinstruction"/>
              </w:rPr>
              <w:t>&lt;?xml version="1.0" encoding="UTF-8"?&gt;</w:t>
            </w:r>
          </w:p>
          <w:p>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pPr>
              <w:pStyle w:val="CodeParagraph"/>
              <w:rPr>
                <w:rStyle w:val="Codeinstruction"/>
              </w:rPr>
            </w:pPr>
            <w:r>
              <w:rPr>
                <w:rStyle w:val="Codeinstruction"/>
              </w:rPr>
              <w:t>&lt;?xml-model href="https://epidoc.stoa.org/schema/latest/tei-epidoc.rng" schematypens="http://relaxng.org/ns/structure/1.0"?&gt;</w:t>
            </w:r>
          </w:p>
          <w:p>
            <w:pPr>
              <w:pStyle w:val="CodeParagraph"/>
              <w:rPr>
                <w:rStyle w:val="Code"/>
              </w:rPr>
            </w:pPr>
            <w:r>
              <w:rPr>
                <w:rStyle w:val="Codeinstruction"/>
              </w:rPr>
              <w:t>&lt;?xml-model href="https://epidoc.stoa.org/schema/latest/tei-epidoc.rng" schematypens="http://purl.oclc.org/dsdl/schematron"?&gt;</w:t>
            </w:r>
          </w:p>
          <w:p>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pPr>
              <w:pStyle w:val="CodeParagraph"/>
              <w:rPr>
                <w:rStyle w:val="Code"/>
              </w:rPr>
            </w:pPr>
            <w:r>
              <w:rPr>
                <w:rStyle w:val="Code"/>
              </w:rPr>
              <w:t>...</w:t>
            </w:r>
          </w:p>
          <w:p>
            <w:pPr>
              <w:pStyle w:val="CodeParagraph"/>
            </w:pPr>
            <w:r>
              <w:rPr>
                <w:rStyle w:val="Code"/>
              </w:rPr>
              <w:t>&lt;/TEI&gt;</w:t>
            </w:r>
          </w:p>
        </w:tc>
      </w:tr>
    </w:tbl>
    <w:p>
      <w:pPr>
        <w:pStyle w:val="Cmsor3"/>
      </w:pPr>
      <w:bookmarkStart w:id="49" w:name="_Toc183083689"/>
      <w:r>
        <w:t>The TEI header</w:t>
      </w:r>
      <w:bookmarkEnd w:id="49"/>
    </w:p>
    <w:p>
      <w:pPr>
        <w:pStyle w:val="Lista"/>
      </w:pPr>
      <w:r>
        <w:t>a header section identifying the digital document and containing additional descriptive information about the encoded text is a mandatory component of every TEI document</w:t>
      </w:r>
    </w:p>
    <w:p>
      <w:pPr>
        <w:pStyle w:val="Lista"/>
      </w:pPr>
      <w:r>
        <w:t>the contents of the header are grouped into sections called statements and descriptions</w:t>
      </w:r>
    </w:p>
    <w:p>
      <w:pPr>
        <w:pStyle w:val="Lista"/>
      </w:pPr>
      <w:r>
        <w:t>in several sections of the header, you will need to replace the default content from the template with specific content applicable to your edition</w:t>
      </w:r>
    </w:p>
    <w:p>
      <w:pPr>
        <w:pStyle w:val="Lista2"/>
      </w:pPr>
      <w:r>
        <w:t>in some cases you will also need to add or modify elements in some sections of the header</w:t>
      </w:r>
    </w:p>
    <w:p>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1.4.2</w:t>
              </w:r>
            </w:fldSimple>
            <w:r>
              <w:t>.</w:t>
            </w:r>
            <w:fldSimple w:instr=" SEQ Example \* ALPHABETIC \s 3 ">
              <w:r>
                <w:rPr>
                  <w:noProof/>
                </w:rPr>
                <w:t>A</w:t>
              </w:r>
            </w:fldSimple>
            <w:r>
              <w:t>: the TEI header</w:t>
            </w:r>
          </w:p>
        </w:tc>
      </w:tr>
      <w:tr>
        <w:tc>
          <w:tcPr>
            <w:tcW w:w="5000" w:type="pct"/>
          </w:tcPr>
          <w:p>
            <w:pPr>
              <w:pStyle w:val="CodeParagraph"/>
              <w:rPr>
                <w:rStyle w:val="Code"/>
              </w:rPr>
            </w:pPr>
            <w:r>
              <w:rPr>
                <w:rStyle w:val="Code"/>
              </w:rPr>
              <w:t>&lt;teiHeader&gt;</w:t>
            </w:r>
          </w:p>
          <w:p>
            <w:pPr>
              <w:pStyle w:val="CodeParagraph"/>
              <w:rPr>
                <w:rStyle w:val="Code"/>
              </w:rPr>
            </w:pPr>
            <w:r>
              <w:rPr>
                <w:rStyle w:val="Code"/>
              </w:rPr>
              <w:t xml:space="preserve">  &lt;fileDesc&gt;</w:t>
            </w:r>
          </w:p>
          <w:p>
            <w:pPr>
              <w:pStyle w:val="CodeParagraph"/>
              <w:rPr>
                <w:rStyle w:val="Code"/>
              </w:rPr>
            </w:pPr>
            <w:r>
              <w:rPr>
                <w:rStyle w:val="Code"/>
              </w:rPr>
              <w:t xml:space="preserve">    &lt;titleStmt&gt;</w:t>
            </w:r>
          </w:p>
          <w:p>
            <w:pPr>
              <w:pStyle w:val="CodeParagraph"/>
              <w:rPr>
                <w:rStyle w:val="Code"/>
              </w:rPr>
            </w:pPr>
            <w:r>
              <w:rPr>
                <w:rStyle w:val="Code"/>
              </w:rPr>
              <w:t xml:space="preserve">      ...</w:t>
            </w:r>
          </w:p>
          <w:p>
            <w:pPr>
              <w:pStyle w:val="CodeParagraph"/>
              <w:rPr>
                <w:rStyle w:val="Code"/>
              </w:rPr>
            </w:pPr>
            <w:r>
              <w:rPr>
                <w:rStyle w:val="Code"/>
              </w:rPr>
              <w:t xml:space="preserve">    &lt;/titleStmt&gt;</w:t>
            </w:r>
          </w:p>
          <w:p>
            <w:pPr>
              <w:pStyle w:val="CodeParagraph"/>
              <w:rPr>
                <w:rStyle w:val="Code"/>
              </w:rPr>
            </w:pPr>
            <w:r>
              <w:rPr>
                <w:rStyle w:val="Code"/>
              </w:rPr>
              <w:t xml:space="preserve">    &lt;publicationStmt&gt;</w:t>
            </w:r>
          </w:p>
          <w:p>
            <w:pPr>
              <w:pStyle w:val="CodeParagraph"/>
              <w:rPr>
                <w:rStyle w:val="Code"/>
              </w:rPr>
            </w:pPr>
            <w:r>
              <w:rPr>
                <w:rStyle w:val="Code"/>
              </w:rPr>
              <w:t xml:space="preserve">      ...</w:t>
            </w:r>
          </w:p>
          <w:p>
            <w:pPr>
              <w:pStyle w:val="CodeParagraph"/>
              <w:rPr>
                <w:rStyle w:val="Code"/>
              </w:rPr>
            </w:pPr>
            <w:r>
              <w:rPr>
                <w:rStyle w:val="Code"/>
              </w:rPr>
              <w:t xml:space="preserve">    &lt;/publicationStmt&gt;</w:t>
            </w:r>
          </w:p>
          <w:p>
            <w:pPr>
              <w:pStyle w:val="CodeParagraph"/>
              <w:rPr>
                <w:rStyle w:val="Code"/>
              </w:rPr>
            </w:pPr>
            <w:r>
              <w:rPr>
                <w:rStyle w:val="Code"/>
              </w:rPr>
              <w:t xml:space="preserve">    &lt;sourceDesc&gt;</w:t>
            </w:r>
          </w:p>
          <w:p>
            <w:pPr>
              <w:pStyle w:val="CodeParagraph"/>
              <w:rPr>
                <w:rStyle w:val="Code"/>
              </w:rPr>
            </w:pPr>
            <w:r>
              <w:rPr>
                <w:rStyle w:val="Code"/>
              </w:rPr>
              <w:t xml:space="preserve">      ...</w:t>
            </w:r>
          </w:p>
          <w:p>
            <w:pPr>
              <w:pStyle w:val="CodeParagraph"/>
              <w:rPr>
                <w:rStyle w:val="Code"/>
              </w:rPr>
            </w:pPr>
            <w:r>
              <w:rPr>
                <w:rStyle w:val="Code"/>
              </w:rPr>
              <w:t xml:space="preserve">    &lt;/sourceDesc&gt;</w:t>
            </w:r>
          </w:p>
          <w:p>
            <w:pPr>
              <w:pStyle w:val="CodeParagraph"/>
              <w:rPr>
                <w:rStyle w:val="Code"/>
              </w:rPr>
            </w:pPr>
            <w:r>
              <w:rPr>
                <w:rStyle w:val="Code"/>
              </w:rPr>
              <w:t xml:space="preserve">  &lt;/fileDesc&gt;</w:t>
            </w:r>
          </w:p>
          <w:p>
            <w:pPr>
              <w:pStyle w:val="CodeParagraph"/>
              <w:rPr>
                <w:rStyle w:val="Code"/>
              </w:rPr>
            </w:pPr>
            <w:r>
              <w:rPr>
                <w:rStyle w:val="Code"/>
              </w:rPr>
              <w:t xml:space="preserve">  &lt;encodingDesc&gt;</w:t>
            </w:r>
          </w:p>
          <w:p>
            <w:pPr>
              <w:pStyle w:val="CodeParagraph"/>
              <w:rPr>
                <w:rStyle w:val="Code"/>
              </w:rPr>
            </w:pPr>
            <w:r>
              <w:rPr>
                <w:rStyle w:val="Code"/>
              </w:rPr>
              <w:t xml:space="preserve">    ...</w:t>
            </w:r>
          </w:p>
          <w:p>
            <w:pPr>
              <w:pStyle w:val="CodeParagraph"/>
              <w:rPr>
                <w:rStyle w:val="Code"/>
              </w:rPr>
            </w:pPr>
            <w:r>
              <w:rPr>
                <w:rStyle w:val="Code"/>
              </w:rPr>
              <w:t xml:space="preserve">  &lt;/encodingDesc&gt;</w:t>
            </w:r>
          </w:p>
          <w:p>
            <w:pPr>
              <w:pStyle w:val="CodeParagraph"/>
              <w:rPr>
                <w:rStyle w:val="Code"/>
              </w:rPr>
            </w:pPr>
            <w:r>
              <w:rPr>
                <w:rStyle w:val="Code"/>
              </w:rPr>
              <w:t xml:space="preserve">  &lt;revisionDesc&gt;</w:t>
            </w:r>
          </w:p>
          <w:p>
            <w:pPr>
              <w:pStyle w:val="CodeParagraph"/>
              <w:rPr>
                <w:rStyle w:val="Code"/>
              </w:rPr>
            </w:pPr>
            <w:r>
              <w:rPr>
                <w:rStyle w:val="Code"/>
              </w:rPr>
              <w:t xml:space="preserve">    ...</w:t>
            </w:r>
          </w:p>
          <w:p>
            <w:pPr>
              <w:pStyle w:val="CodeParagraph"/>
              <w:rPr>
                <w:rStyle w:val="Code"/>
              </w:rPr>
            </w:pPr>
            <w:r>
              <w:rPr>
                <w:rStyle w:val="Code"/>
              </w:rPr>
              <w:t xml:space="preserve">  &lt;/revisionDesc&gt;</w:t>
            </w:r>
          </w:p>
          <w:p>
            <w:pPr>
              <w:pStyle w:val="CodeParagraph"/>
            </w:pPr>
            <w:r>
              <w:rPr>
                <w:rStyle w:val="Code"/>
              </w:rPr>
              <w:t>&lt;/teiHeader&gt;</w:t>
            </w:r>
          </w:p>
        </w:tc>
      </w:tr>
    </w:tbl>
    <w:p>
      <w:pPr>
        <w:pStyle w:val="Cmsor3"/>
      </w:pPr>
      <w:bookmarkStart w:id="50" w:name="_Toc183083690"/>
      <w:r>
        <w:t>The body of the document</w:t>
      </w:r>
      <w:bookmarkEnd w:id="50"/>
    </w:p>
    <w:p>
      <w:pPr>
        <w:pStyle w:val="Lista"/>
      </w:pPr>
      <w:r>
        <w:t xml:space="preserve">the part of the XML file which contains a particular text is wrapped in the element </w:t>
      </w:r>
      <w:r>
        <w:rPr>
          <w:rStyle w:val="Code"/>
        </w:rPr>
        <w:t>&lt;text&gt;</w:t>
      </w:r>
    </w:p>
    <w:p>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pPr>
        <w:pStyle w:val="Lista"/>
      </w:pPr>
      <w:r>
        <w:t>the body consists of several divisions, each of which contains various aspects of the text</w:t>
      </w:r>
    </w:p>
    <w:p>
      <w:pPr>
        <w:pStyle w:val="Lista"/>
      </w:pPr>
      <w:r>
        <w:t>the edition division contains the digital edition of the primary text itself</w:t>
      </w:r>
    </w:p>
    <w:p>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pPr>
        <w:pStyle w:val="Lista"/>
      </w:pPr>
      <w:r>
        <w:t>the additional divisions are as follows:</w:t>
      </w:r>
    </w:p>
    <w:p>
      <w:pPr>
        <w:pStyle w:val="Lista2"/>
      </w:pPr>
      <w:r>
        <w:t>critical apparatus, discussed in §</w:t>
      </w:r>
      <w:r>
        <w:fldChar w:fldCharType="begin"/>
      </w:r>
      <w:r>
        <w:instrText xml:space="preserve"> REF _Ref43978773 \r \h </w:instrText>
      </w:r>
      <w:r>
        <w:fldChar w:fldCharType="separate"/>
      </w:r>
      <w:r>
        <w:t>9.1</w:t>
      </w:r>
      <w:r>
        <w:fldChar w:fldCharType="end"/>
      </w:r>
    </w:p>
    <w:p>
      <w:pPr>
        <w:pStyle w:val="Lista2"/>
      </w:pPr>
      <w:r>
        <w:t>one or more translations, discussed in §</w:t>
      </w:r>
      <w:r>
        <w:fldChar w:fldCharType="begin"/>
      </w:r>
      <w:r>
        <w:instrText xml:space="preserve"> REF _Ref43978780 \r \h </w:instrText>
      </w:r>
      <w:r>
        <w:fldChar w:fldCharType="separate"/>
      </w:r>
      <w:r>
        <w:t>9.2</w:t>
      </w:r>
      <w:r>
        <w:fldChar w:fldCharType="end"/>
      </w:r>
    </w:p>
    <w:p>
      <w:pPr>
        <w:pStyle w:val="Lista2"/>
      </w:pPr>
      <w:r>
        <w:t>scholarly commentary, discussed in §</w:t>
      </w:r>
      <w:r>
        <w:fldChar w:fldCharType="begin"/>
      </w:r>
      <w:r>
        <w:instrText xml:space="preserve"> REF _Ref181352286 \r \h </w:instrText>
      </w:r>
      <w:r>
        <w:fldChar w:fldCharType="separate"/>
      </w:r>
      <w:r>
        <w:t>9.3</w:t>
      </w:r>
      <w:r>
        <w:fldChar w:fldCharType="end"/>
      </w:r>
    </w:p>
    <w:p>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tc>
          <w:tcPr>
            <w:tcW w:w="5000" w:type="pct"/>
          </w:tcPr>
          <w:p>
            <w:pPr>
              <w:pStyle w:val="CodeParagraph"/>
              <w:rPr>
                <w:rStyle w:val="Code"/>
              </w:rPr>
            </w:pPr>
            <w:r>
              <w:rPr>
                <w:rStyle w:val="Code"/>
              </w:rPr>
              <w:t xml:space="preserve">&lt;text </w:t>
            </w:r>
            <w:r>
              <w:rPr>
                <w:rStyle w:val="Codeattribute"/>
              </w:rPr>
              <w:t>xml:space=</w:t>
            </w:r>
            <w:r>
              <w:rPr>
                <w:rStyle w:val="Codevalue"/>
              </w:rPr>
              <w:t>"preserve"</w:t>
            </w:r>
            <w:r>
              <w:rPr>
                <w:rStyle w:val="Code"/>
              </w:rPr>
              <w:t>&gt;</w:t>
            </w:r>
          </w:p>
          <w:p>
            <w:pPr>
              <w:pStyle w:val="CodeParagraph"/>
              <w:rPr>
                <w:rStyle w:val="Code"/>
              </w:rPr>
            </w:pPr>
            <w:r>
              <w:rPr>
                <w:rStyle w:val="Code"/>
              </w:rPr>
              <w:t xml:space="preserve">  &lt;body&gt;</w:t>
            </w:r>
          </w:p>
          <w:p>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"apparatus"</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"translation"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"commentary"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"bibliography"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&lt;/body&gt;</w:t>
            </w:r>
          </w:p>
          <w:p>
            <w:pPr>
              <w:pStyle w:val="CodeParagraph"/>
            </w:pPr>
            <w:r>
              <w:rPr>
                <w:rStyle w:val="Code"/>
              </w:rPr>
              <w:t>&lt;/text&gt;</w:t>
            </w:r>
          </w:p>
        </w:tc>
      </w:tr>
    </w:tbl>
    <w:p>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pPr>
        <w:pStyle w:val="Cmsor2"/>
      </w:pPr>
      <w:bookmarkStart w:id="54" w:name="_npo9c26uh9kc" w:colFirst="0" w:colLast="0"/>
      <w:bookmarkStart w:id="55" w:name="_Toc183083692"/>
      <w:bookmarkEnd w:id="54"/>
      <w:r>
        <w:t>Overview</w:t>
      </w:r>
      <w:bookmarkEnd w:id="55"/>
    </w:p>
    <w:p>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tc>
          <w:tcPr>
            <w:tcW w:w="5000" w:type="pct"/>
          </w:tcPr>
          <w:p>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pPr>
        <w:pStyle w:val="Lista3"/>
      </w:pPr>
      <w:r>
        <w:t>to do so, employ the applicable markup on both sides of the break</w:t>
      </w:r>
    </w:p>
    <w:p>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 w:name="_Ref181371522"/>
            <w:r>
              <w:lastRenderedPageBreak/>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tc>
          <w:tcPr>
            <w:tcW w:w="5000" w:type="pct"/>
          </w:tcPr>
          <w:p>
            <w:pPr>
              <w:pStyle w:val="CodeParagraph"/>
              <w:keepNext/>
              <w:rPr>
                <w:rStyle w:val="Code"/>
              </w:rPr>
            </w:pPr>
            <w:r>
              <w:rPr>
                <w:rStyle w:val="Code"/>
              </w:rPr>
              <w:t>&lt;p&gt;</w:t>
            </w:r>
            <w:r>
              <w:rPr>
                <w:rStyle w:val="Codetext"/>
              </w:rPr>
              <w:t xml:space="preserve"> ... ājñāpayaty</w:t>
            </w:r>
            <w:r>
              <w:rPr>
                <w:rStyle w:val="Code"/>
              </w:rPr>
              <w:t>&lt;/p&gt;</w:t>
            </w:r>
          </w:p>
          <w:p>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tc>
          <w:tcPr>
            <w:tcW w:w="5000" w:type="pct"/>
          </w:tcPr>
          <w:p>
            <w:pPr>
              <w:pStyle w:val="TableNote"/>
              <w:keepNext/>
            </w:pPr>
            <w:r>
              <w:t xml:space="preserve">a container boundary is marked up within an </w:t>
            </w:r>
            <w:r>
              <w:rPr>
                <w:rStyle w:val="Foreign"/>
              </w:rPr>
              <w:t>akṣara</w:t>
            </w:r>
            <w:r>
              <w:t xml:space="preserve"> of the original script</w:t>
            </w:r>
          </w:p>
        </w:tc>
      </w:tr>
      <w:tr>
        <w:tc>
          <w:tcPr>
            <w:tcW w:w="5000" w:type="pct"/>
          </w:tcPr>
          <w:p>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flagged as non-standard usage</w:t>
            </w:r>
          </w:p>
        </w:tc>
      </w:tr>
      <w:tr>
        <w:tc>
          <w:tcPr>
            <w:tcW w:w="5000" w:type="pct"/>
          </w:tcPr>
          <w:p>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normalised</w:t>
            </w:r>
          </w:p>
        </w:tc>
      </w:tr>
    </w:tbl>
    <w:p>
      <w:pPr>
        <w:pStyle w:val="Cmsor3"/>
      </w:pPr>
      <w:bookmarkStart w:id="63" w:name="_Ref181373787"/>
      <w:bookmarkStart w:id="64" w:name="_Toc183083694"/>
      <w:r>
        <w:t xml:space="preserve">Container boundaries </w:t>
      </w:r>
      <w:bookmarkEnd w:id="62"/>
      <w:r>
        <w:t>within a compound</w:t>
      </w:r>
      <w:bookmarkEnd w:id="63"/>
      <w:bookmarkEnd w:id="64"/>
    </w:p>
    <w:p>
      <w:pPr>
        <w:pStyle w:val="Lista"/>
      </w:pPr>
      <w:r>
        <w:t>if the container boundary falls inside a compound without involving vowel fusion sandhi</w:t>
      </w:r>
    </w:p>
    <w:p>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pPr>
        <w:pStyle w:val="Lista2"/>
      </w:pPr>
      <w:r>
        <w:t>as far as possible, avoid creating a prose block that ends inside a compound</w:t>
      </w:r>
    </w:p>
    <w:p>
      <w:pPr>
        <w:pStyle w:val="Lista3"/>
      </w:pPr>
      <w:r>
        <w:t>but should you find this absolutely essential, end one block at the desired point and place the editorial hyphen for compound segmentation at the beginning of the next block</w:t>
      </w:r>
    </w:p>
    <w:p>
      <w:pPr>
        <w:pStyle w:val="Cmsor3"/>
      </w:pPr>
      <w:bookmarkStart w:id="65" w:name="_Ref181373789"/>
      <w:bookmarkStart w:id="66" w:name="_Toc183083695"/>
      <w:r>
        <w:t>Container boundaries obscured by vowel fusion</w:t>
      </w:r>
      <w:bookmarkEnd w:id="65"/>
      <w:bookmarkEnd w:id="66"/>
    </w:p>
    <w:p>
      <w:pPr>
        <w:pStyle w:val="Lista"/>
      </w:pPr>
      <w:r>
        <w:t>if the container boundary is obscured by sandhi involving vowel fusion, whether inside a compound or between independent words, proceed as follows:</w:t>
      </w:r>
    </w:p>
    <w:p>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pPr>
        <w:pStyle w:val="Lista3"/>
      </w:pPr>
      <w:r>
        <w:t>put the end-tag of the earlier container and the start-tag of the latter container after the fused vowel</w:t>
      </w:r>
    </w:p>
    <w:p>
      <w:pPr>
        <w:pStyle w:val="Lista3"/>
      </w:pPr>
      <w:r>
        <w:t>begin the text of the latter unit with the consonant following the fused vowel</w:t>
      </w:r>
    </w:p>
    <w:p>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pPr>
        <w:pStyle w:val="Lista4"/>
      </w:pPr>
      <w:r>
        <w:t>one at the end of the earlier block (normalising the fused vowel to the one expected at the end of the former word)</w:t>
      </w:r>
    </w:p>
    <w:p>
      <w:pPr>
        <w:pStyle w:val="Lista4"/>
      </w:pPr>
      <w:r>
        <w:t>and one at the beginning of the later block (restoring the vowel expected at the beginning of the latter word)</w:t>
      </w:r>
    </w:p>
    <w:p>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tc>
          <w:tcPr>
            <w:tcW w:w="5000" w:type="pct"/>
          </w:tcPr>
          <w:p>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tc>
          <w:tcPr>
            <w:tcW w:w="5000" w:type="pct"/>
          </w:tcPr>
          <w:p>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 w:name="_Ref43996267"/>
            <w:r>
              <w:lastRenderedPageBreak/>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tc>
          <w:tcPr>
            <w:tcW w:w="5000" w:type="pct"/>
          </w:tcPr>
          <w:p>
            <w:pPr>
              <w:pStyle w:val="CodeParagraph"/>
              <w:keepNext/>
            </w:pPr>
            <w:r>
              <w:rPr>
                <w:rStyle w:val="Code"/>
              </w:rPr>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tc>
          <w:tcPr>
            <w:tcW w:w="5000" w:type="pct"/>
          </w:tcPr>
          <w:p>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pPr>
        <w:pStyle w:val="Lista"/>
      </w:pPr>
      <w:r>
        <w:t>text containers may occasionally be incomplete in the sense that they contain less than a complete paragraph, stanza or verse line, particularly in the following cases:</w:t>
      </w:r>
    </w:p>
    <w:p>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pPr>
        <w:pStyle w:val="Lista2"/>
      </w:pPr>
      <w:r>
        <w:rPr>
          <w:rStyle w:val="Codevalue"/>
        </w:rPr>
        <w:t>"I"</w:t>
      </w:r>
      <w:r>
        <w:t xml:space="preserve"> for the initial part of a container (the end of which is lost or elsewhere)</w:t>
      </w:r>
    </w:p>
    <w:p>
      <w:pPr>
        <w:pStyle w:val="Lista2"/>
      </w:pPr>
      <w:r>
        <w:rPr>
          <w:rStyle w:val="Codevalue"/>
        </w:rPr>
        <w:t>"F"</w:t>
      </w:r>
      <w:r>
        <w:t xml:space="preserve"> for the final part of a container (the beginning of which lost or elsewhere)</w:t>
      </w:r>
    </w:p>
    <w:p>
      <w:pPr>
        <w:pStyle w:val="Lista2"/>
      </w:pPr>
      <w:r>
        <w:rPr>
          <w:rStyle w:val="Codevalue"/>
        </w:rPr>
        <w:t>"M"</w:t>
      </w:r>
      <w:r>
        <w:t xml:space="preserve"> for a medial part of a container (both the beginning and end of which are lost or elsewhere)</w:t>
      </w:r>
    </w:p>
    <w:p>
      <w:pPr>
        <w:pStyle w:val="Cmsor2"/>
      </w:pPr>
      <w:bookmarkStart w:id="74" w:name="_Ref149918441"/>
      <w:bookmarkStart w:id="75" w:name="_Toc183083697"/>
      <w:r>
        <w:t>Prose containers</w:t>
      </w:r>
      <w:bookmarkEnd w:id="73"/>
      <w:bookmarkEnd w:id="74"/>
      <w:bookmarkEnd w:id="75"/>
    </w:p>
    <w:p>
      <w:pPr>
        <w:pStyle w:val="Cmsor3"/>
      </w:pPr>
      <w:bookmarkStart w:id="76" w:name="_xcjk45g56cuw" w:colFirst="0" w:colLast="0"/>
      <w:bookmarkStart w:id="77" w:name="_Ref43991413"/>
      <w:bookmarkStart w:id="78" w:name="_Toc183083698"/>
      <w:bookmarkEnd w:id="76"/>
      <w:r>
        <w:t>Paragraphs</w:t>
      </w:r>
      <w:bookmarkEnd w:id="77"/>
      <w:bookmarkEnd w:id="78"/>
    </w:p>
    <w:p>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pPr>
        <w:pStyle w:val="Lista"/>
      </w:pPr>
      <w:r>
        <w:t>if the entirety of your inscription constitutes less than a complete sentence due to its shortness or lack of syntax, e.g.</w:t>
      </w:r>
    </w:p>
    <w:p>
      <w:pPr>
        <w:pStyle w:val="Lista2"/>
      </w:pPr>
      <w:r>
        <w:t>a sealing with just a name</w:t>
      </w:r>
    </w:p>
    <w:p>
      <w:pPr>
        <w:pStyle w:val="Lista2"/>
      </w:pPr>
      <w:r>
        <w:t>a label inscription on an image</w:t>
      </w:r>
    </w:p>
    <w:p>
      <w:pPr>
        <w:pStyle w:val="Lista2"/>
      </w:pPr>
      <w:r>
        <w:t>a graffito on a monument</w:t>
      </w:r>
    </w:p>
    <w:p>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pPr>
        <w:pStyle w:val="Lista2"/>
      </w:pPr>
      <w:r>
        <w:t xml:space="preserve">a copperplate seal with just a name </w:t>
      </w:r>
      <w:r>
        <w:rPr>
          <w:noProof/>
        </w:rPr>
        <w:t>(</w:t>
      </w:r>
      <w:r>
        <w:t>in the genitive, nominative, or without a case ending)</w:t>
      </w:r>
    </w:p>
    <w:p>
      <w:pPr>
        <w:pStyle w:val="Lista2"/>
      </w:pPr>
      <w:r>
        <w:t>an auspicious word or symbol in a field set off from the rest of the inscription</w:t>
      </w:r>
    </w:p>
    <w:p>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pPr>
        <w:pStyle w:val="Lista2"/>
      </w:pPr>
      <w:r>
        <w:lastRenderedPageBreak/>
        <w:t xml:space="preserve">an opening invocation consisting only of the word </w:t>
      </w:r>
      <w:r>
        <w:rPr>
          <w:rStyle w:val="Foreign"/>
        </w:rPr>
        <w:t>siddham</w:t>
      </w:r>
      <w:r>
        <w:t xml:space="preserve"> or an auspicious symbol</w:t>
      </w:r>
    </w:p>
    <w:p>
      <w:pPr>
        <w:pStyle w:val="Lista2"/>
      </w:pPr>
      <w:r>
        <w:t>a colophon not comprised of complete sentences</w:t>
      </w:r>
    </w:p>
    <w:p>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pPr>
        <w:pStyle w:val="Lista"/>
      </w:pPr>
      <w:r>
        <w:t>if a section of text is so heavily damaged that you cannot determine whether it is in prose or verse</w:t>
      </w:r>
    </w:p>
    <w:p>
      <w:pPr>
        <w:pStyle w:val="Cmsor2"/>
      </w:pPr>
      <w:bookmarkStart w:id="83" w:name="_twhqkur5z3w2" w:colFirst="0" w:colLast="0"/>
      <w:bookmarkStart w:id="84" w:name="_Ref43978871"/>
      <w:bookmarkStart w:id="85" w:name="_Toc183083700"/>
      <w:bookmarkEnd w:id="83"/>
      <w:r>
        <w:t>Verse containers</w:t>
      </w:r>
      <w:bookmarkEnd w:id="84"/>
      <w:bookmarkEnd w:id="85"/>
    </w:p>
    <w:p>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r>
        <w:t>Here follow the definitions of some technical terms used in our discussion of metrical structure:</w:t>
      </w:r>
    </w:p>
    <w:p>
      <w:pPr>
        <w:pStyle w:val="Lista"/>
      </w:pPr>
      <w:r>
        <w:rPr>
          <w:b/>
          <w:bCs/>
        </w:rPr>
        <w:t>verse</w:t>
      </w:r>
      <w:r>
        <w:t xml:space="preserve">: used as an uncountable noun to refer to text characterised by rhythmically iterated units </w:t>
      </w:r>
      <w:r>
        <w:rPr>
          <w:noProof/>
        </w:rPr>
        <w:t>(</w:t>
      </w:r>
      <w:r>
        <w:t>generally prosodic units in our case)</w:t>
      </w:r>
    </w:p>
    <w:p>
      <w:pPr>
        <w:pStyle w:val="Lista2"/>
      </w:pPr>
      <w:r>
        <w:t xml:space="preserve">to avoid ambiguity, this Guide never uses “verse” as a countable noun meaning “stanza” or “line” </w:t>
      </w:r>
      <w:r>
        <w:rPr>
          <w:noProof/>
        </w:rPr>
        <w:t>(</w:t>
      </w:r>
      <w:r>
        <w:t>as defined below), although both are legitimate meanings of this word</w:t>
      </w:r>
    </w:p>
    <w:p>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pPr>
        <w:pStyle w:val="Lista2"/>
      </w:pPr>
      <w:r>
        <w:t xml:space="preserve">in Sanskrit syllabo-quantitative verse, </w:t>
      </w:r>
      <w:r>
        <w:rPr>
          <w:rStyle w:val="Foreign"/>
        </w:rPr>
        <w:t>stanza</w:t>
      </w:r>
      <w:r>
        <w:t xml:space="preserve"> is equivalent to </w:t>
      </w:r>
      <w:r>
        <w:rPr>
          <w:rStyle w:val="Foreign"/>
        </w:rPr>
        <w:t>catuṣpadī</w:t>
      </w:r>
    </w:p>
    <w:p>
      <w:pPr>
        <w:pStyle w:val="Lista2"/>
      </w:pPr>
      <w:r>
        <w:t xml:space="preserve">the term </w:t>
      </w:r>
      <w:r>
        <w:rPr>
          <w:rStyle w:val="Foreign"/>
          <w:b/>
          <w:bCs/>
          <w:iCs w:val="0"/>
        </w:rPr>
        <w:t>quatrain</w:t>
      </w:r>
      <w:r>
        <w:t xml:space="preserve"> may be used as a synonym for a stanza consisting of four lines</w:t>
      </w:r>
    </w:p>
    <w:p>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pPr>
        <w:pStyle w:val="Lista2"/>
      </w:pPr>
      <w:r>
        <w:t xml:space="preserve">in Sanskrit syllabo-quantitative verse, </w:t>
      </w:r>
      <w:r>
        <w:rPr>
          <w:rStyle w:val="Foreign"/>
        </w:rPr>
        <w:t>line</w:t>
      </w:r>
      <w:r>
        <w:t xml:space="preserve"> is equivalent to </w:t>
      </w:r>
      <w:r>
        <w:rPr>
          <w:rStyle w:val="Foreign"/>
        </w:rPr>
        <w:t>pāda</w:t>
      </w:r>
    </w:p>
    <w:p>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pPr>
        <w:pStyle w:val="Lista3"/>
      </w:pPr>
      <w:r>
        <w:t xml:space="preserve">thus, stanzas of the </w:t>
      </w:r>
      <w:r>
        <w:rPr>
          <w:rStyle w:val="Foreign"/>
        </w:rPr>
        <w:t>āryā</w:t>
      </w:r>
      <w:r>
        <w:t xml:space="preserve"> family shall be marked up as consisting of two lines</w:t>
      </w:r>
    </w:p>
    <w:p>
      <w:pPr>
        <w:pStyle w:val="Lista2"/>
      </w:pPr>
      <w:r>
        <w:t xml:space="preserve">in Tamil verse, </w:t>
      </w:r>
      <w:r>
        <w:rPr>
          <w:rStyle w:val="Foreign"/>
        </w:rPr>
        <w:t>line</w:t>
      </w:r>
      <w:r>
        <w:t xml:space="preserve"> is equivalent to </w:t>
      </w:r>
      <w:r>
        <w:rPr>
          <w:rStyle w:val="Foreign"/>
        </w:rPr>
        <w:t>aṭi</w:t>
      </w:r>
    </w:p>
    <w:p>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pPr>
        <w:pStyle w:val="Lista"/>
      </w:pPr>
      <w:r>
        <w:rPr>
          <w:b/>
          <w:bCs/>
        </w:rPr>
        <w:t>hemistich</w:t>
      </w:r>
      <w:r>
        <w:t>: a half-stanza, the first or the second pair of lines in a quatrain</w:t>
      </w:r>
    </w:p>
    <w:p>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pPr>
        <w:pStyle w:val="Lista2"/>
      </w:pPr>
      <w:r>
        <w:rPr>
          <w:b/>
          <w:bCs/>
        </w:rPr>
        <w:t>enjambement</w:t>
      </w:r>
      <w:r>
        <w:t xml:space="preserve"> in our usage means the occurrence of a line break within a word </w:t>
      </w:r>
      <w:r>
        <w:rPr>
          <w:noProof/>
        </w:rPr>
        <w:t>(</w:t>
      </w:r>
      <w:r>
        <w:t>usually between members of a compound; rarely within a morpheme)</w:t>
      </w:r>
    </w:p>
    <w:p>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pPr>
        <w:pStyle w:val="Lista"/>
      </w:pPr>
      <w:r>
        <w:rPr>
          <w:b/>
          <w:bCs/>
        </w:rPr>
        <w:t>foot</w:t>
      </w:r>
      <w:r>
        <w:t>: a small prosodic unit that has no regard for word boundaries</w:t>
      </w:r>
    </w:p>
    <w:p>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pPr>
        <w:pStyle w:val="Lista2"/>
      </w:pPr>
      <w:r>
        <w:t>in Sanskrit and Prakrit quantitative verse, the length of all long syllables is conventionally counted as two morae</w:t>
      </w:r>
    </w:p>
    <w:p>
      <w:pPr>
        <w:pStyle w:val="Lista"/>
      </w:pPr>
      <w:r>
        <w:rPr>
          <w:b/>
          <w:bCs/>
        </w:rPr>
        <w:t>metre</w:t>
      </w:r>
      <w:r>
        <w:t xml:space="preserve">: a prosodic template for a stanza </w:t>
      </w:r>
      <w:r>
        <w:rPr>
          <w:noProof/>
        </w:rPr>
        <w:t>(</w:t>
      </w:r>
      <w:r>
        <w:t>a fixed pattern of syllables or feet), which has a conventional name</w:t>
      </w:r>
    </w:p>
    <w:p>
      <w:pPr>
        <w:pStyle w:val="Cmsor3"/>
      </w:pPr>
      <w:bookmarkStart w:id="89" w:name="_kb9xljnic52a" w:colFirst="0" w:colLast="0"/>
      <w:bookmarkStart w:id="90" w:name="_Toc183083702"/>
      <w:bookmarkEnd w:id="89"/>
      <w:r>
        <w:lastRenderedPageBreak/>
        <w:t>Marking up verse</w:t>
      </w:r>
      <w:bookmarkEnd w:id="90"/>
    </w:p>
    <w:p>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pPr>
        <w:pStyle w:val="Lista"/>
      </w:pPr>
      <w:r>
        <w:rPr>
          <w:b/>
          <w:bCs/>
        </w:rPr>
        <w:t>editorial punctuation</w:t>
      </w:r>
      <w:r>
        <w:t xml:space="preserve"> must never be supplied for stanzas</w:t>
      </w:r>
    </w:p>
    <w:p>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p>
      <w:pPr>
        <w:pStyle w:val="Cmsor3"/>
      </w:pPr>
      <w:bookmarkStart w:id="94" w:name="_Toc183083703"/>
      <w:bookmarkEnd w:id="93"/>
      <w:r>
        <w:t>Numbering the elements of verse structure</w:t>
      </w:r>
      <w:bookmarkEnd w:id="94"/>
    </w:p>
    <w:p>
      <w:pPr>
        <w:pStyle w:val="Cmsor4"/>
      </w:pPr>
      <w:bookmarkStart w:id="95" w:name="_Ref181609101"/>
      <w:bookmarkStart w:id="96" w:name="_Toc183083704"/>
      <w:r>
        <w:t>Stanza numbering</w:t>
      </w:r>
      <w:bookmarkEnd w:id="95"/>
      <w:bookmarkEnd w:id="96"/>
    </w:p>
    <w:p>
      <w:pPr>
        <w:pStyle w:val="Lista"/>
      </w:pPr>
      <w:r>
        <w:rPr>
          <w:b/>
          <w:bCs/>
        </w:rPr>
        <w:t>editorial numeration</w:t>
      </w:r>
      <w:r>
        <w:t xml:space="preserve"> must never be supplied in the text of stanzas</w:t>
      </w:r>
    </w:p>
    <w:p>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pPr>
        <w:pStyle w:val="Lista"/>
      </w:pPr>
      <w:r>
        <w:t xml:space="preserve">the value of </w:t>
      </w:r>
      <w:r>
        <w:rPr>
          <w:rStyle w:val="Codeattribute"/>
        </w:rPr>
        <w:t>@n</w:t>
      </w:r>
      <w:r>
        <w:t xml:space="preserve"> must always be an Arabic numeral, as a rule starting from 1</w:t>
      </w:r>
    </w:p>
    <w:p>
      <w:pPr>
        <w:pStyle w:val="Lista2"/>
      </w:pPr>
      <w:r>
        <w:t>never start stanza numbers from 0</w:t>
      </w:r>
    </w:p>
    <w:p>
      <w:pPr>
        <w:pStyle w:val="Lista2"/>
      </w:pPr>
      <w:r>
        <w:t>the first stanza of a text may be numbered other than 1 if so dictated by circumstances (e.g. in a text whose beginning is lost, but the number of stanzas preceding the first extant one can be determined)</w:t>
      </w:r>
    </w:p>
    <w:p>
      <w:pPr>
        <w:pStyle w:val="Lista"/>
      </w:pPr>
      <w:r>
        <w:t>by default, stanzas shall be numbered consecutively throughout an inscription, with the following exceptions</w:t>
      </w:r>
    </w:p>
    <w:p>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pPr>
        <w:pStyle w:val="Lista"/>
      </w:pPr>
      <w:bookmarkStart w:id="98" w:name="_6q9v7bx41h3i" w:colFirst="0" w:colLast="0"/>
      <w:bookmarkStart w:id="99" w:name="_Ref43980265"/>
      <w:bookmarkEnd w:id="98"/>
      <w:r>
        <w:rPr>
          <w:b/>
          <w:bCs/>
        </w:rPr>
        <w:t>original stanza numbers</w:t>
      </w:r>
      <w:r>
        <w:t>, if present, should be treated as part of the text, i.e.</w:t>
      </w:r>
    </w:p>
    <w:p>
      <w:pPr>
        <w:pStyle w:val="Lista2"/>
      </w:pPr>
      <w:r>
        <w:t xml:space="preserve">placed at their actual locus within the </w:t>
      </w:r>
      <w:r>
        <w:rPr>
          <w:rStyle w:val="Code"/>
        </w:rPr>
        <w:t>&lt;l&gt;</w:t>
      </w:r>
      <w:r>
        <w:t xml:space="preserve"> element for the line in which they appear</w:t>
      </w:r>
    </w:p>
    <w:p>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pPr>
        <w:pStyle w:val="Lista"/>
      </w:pPr>
      <w:r>
        <w:t>if a text includes original stanza numeration, editorial stanza numbering must still follow the rules stated above, even if this results in a discrepancy with the original numbering</w:t>
      </w:r>
    </w:p>
    <w:p>
      <w:pPr>
        <w:pStyle w:val="Cmsor4"/>
      </w:pPr>
      <w:bookmarkStart w:id="100" w:name="_Ref181706499"/>
      <w:bookmarkStart w:id="101" w:name="_Toc183083705"/>
      <w:bookmarkEnd w:id="99"/>
      <w:r>
        <w:lastRenderedPageBreak/>
        <w:t>Verse line numbering</w:t>
      </w:r>
      <w:bookmarkEnd w:id="100"/>
      <w:bookmarkEnd w:id="101"/>
    </w:p>
    <w:p>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pPr>
        <w:pStyle w:val="Lista2"/>
      </w:pPr>
      <w:r>
        <w:t xml:space="preserve">use Arabic numerals </w:t>
      </w:r>
      <w:r>
        <w:rPr>
          <w:noProof/>
        </w:rPr>
        <w:t>(</w:t>
      </w:r>
      <w:r>
        <w:t>1, 2, 3, 4)</w:t>
      </w:r>
    </w:p>
    <w:p>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pPr>
        <w:pStyle w:val="Lista3"/>
      </w:pPr>
      <w:r>
        <w:t>in free octosyllabic versification found in some Old Sundanese and Old Javanese works</w:t>
      </w:r>
    </w:p>
    <w:p>
      <w:pPr>
        <w:pStyle w:val="Lista3"/>
      </w:pPr>
      <w:r>
        <w:t xml:space="preserve">in any other stanzas that have </w:t>
      </w:r>
      <w:r>
        <w:rPr>
          <w:noProof/>
        </w:rPr>
        <w:t>(</w:t>
      </w:r>
      <w:r>
        <w:t>or follow a model that permits) 10 or more lines per stanza</w:t>
      </w:r>
    </w:p>
    <w:p>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tc>
          <w:tcPr>
            <w:tcW w:w="5000" w:type="pct"/>
          </w:tcPr>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pPr>
              <w:pStyle w:val="CodeParagraph"/>
            </w:pPr>
            <w:r>
              <w:rPr>
                <w:rStyle w:val="Codetext"/>
              </w:rPr>
              <w:t xml:space="preserve">  ...</w:t>
            </w:r>
            <w:r>
              <w:rPr>
                <w:rStyle w:val="Codetext"/>
              </w:rPr>
              <w:br/>
            </w:r>
            <w:r>
              <w:rPr>
                <w:rStyle w:val="Code"/>
              </w:rPr>
              <w:t>&lt;/lg&gt;</w:t>
            </w:r>
          </w:p>
        </w:tc>
      </w:tr>
    </w:tbl>
    <w:p>
      <w:pPr>
        <w:pStyle w:val="Cmsor3"/>
      </w:pPr>
      <w:bookmarkStart w:id="105" w:name="_Toc183083706"/>
      <w:r>
        <w:t>Encoding metrical features</w:t>
      </w:r>
      <w:bookmarkEnd w:id="105"/>
    </w:p>
    <w:p>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pPr>
        <w:pStyle w:val="Lista"/>
      </w:pPr>
      <w:r>
        <w:t xml:space="preserve">the abstract or theoretical metre to which a stanza (or, sometimes, a line) conforms shall be encoded in the attribute </w:t>
      </w:r>
      <w:r>
        <w:rPr>
          <w:rStyle w:val="Codeattribute"/>
        </w:rPr>
        <w:t>@met</w:t>
      </w:r>
    </w:p>
    <w:p>
      <w:pPr>
        <w:pStyle w:val="Lista"/>
      </w:pPr>
      <w:r>
        <w:t>typically, the value of this attribute shall be one of the metre names listed in our authority file on Prosodic Patterns</w:t>
      </w:r>
      <w:r>
        <w:rPr>
          <w:rStyle w:val="Lbjegyzet-hivatkozs"/>
        </w:rPr>
        <w:footnoteReference w:id="12"/>
      </w:r>
    </w:p>
    <w:p>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pPr>
        <w:pStyle w:val="Lista2"/>
      </w:pPr>
      <w:r>
        <w:t xml:space="preserve">the same file can also help you </w:t>
      </w:r>
      <w:commentRangeStart w:id="108"/>
      <w:r>
        <w:t>with metre identification</w:t>
      </w:r>
      <w:commentRangeEnd w:id="108"/>
      <w:r>
        <w:rPr>
          <w:rStyle w:val="Jegyzethivatkozs"/>
          <w:rFonts w:cs="Mangal"/>
        </w:rPr>
        <w:commentReference w:id="108"/>
      </w:r>
    </w:p>
    <w:p>
      <w:pPr>
        <w:pStyle w:val="Lista"/>
      </w:pPr>
      <w:r>
        <w:t xml:space="preserve">if you come across a metre to which you can put a name, but that </w:t>
      </w:r>
      <w:r>
        <w:rPr>
          <w:b/>
          <w:bCs/>
        </w:rPr>
        <w:t>name is not listed</w:t>
      </w:r>
      <w:r>
        <w:t xml:space="preserve"> in the authority file, then</w:t>
      </w:r>
    </w:p>
    <w:p>
      <w:pPr>
        <w:pStyle w:val="Lista2"/>
      </w:pPr>
      <w:r>
        <w:t>use the name as a value</w:t>
      </w:r>
    </w:p>
    <w:p>
      <w:pPr>
        <w:pStyle w:val="Lista2"/>
      </w:pPr>
      <w:r>
        <w:t>contact the authors to have the name and template or definition added to the list of recognised prosodic patterns</w:t>
      </w:r>
    </w:p>
    <w:p>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pPr>
        <w:pStyle w:val="Lista2"/>
      </w:pPr>
      <w:r>
        <w:t>for stanzas, never use metre names which are applicable only to lines</w:t>
      </w:r>
    </w:p>
    <w:p>
      <w:pPr>
        <w:pStyle w:val="Lista2"/>
      </w:pPr>
      <w:r>
        <w:t>if the authority file lists more than one name for a template, choose the name most appropriate to the language and/or region of your inscription</w:t>
      </w:r>
    </w:p>
    <w:p>
      <w:pPr>
        <w:pStyle w:val="Lista"/>
      </w:pPr>
      <w:r>
        <w:t xml:space="preserve">if a stanza follows a set metrical template, but </w:t>
      </w:r>
      <w:r>
        <w:rPr>
          <w:b/>
          <w:bCs/>
        </w:rPr>
        <w:t>you cannot put a name to the metre</w:t>
      </w:r>
      <w:r>
        <w:t>, then</w:t>
      </w:r>
    </w:p>
    <w:p>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no conventional name could be associated with the consistent prosodic pattern followed in this stanza</w:t>
            </w:r>
          </w:p>
          <w:p>
            <w:pPr>
              <w:pStyle w:val="TableNote"/>
            </w:pPr>
            <w:r>
              <w:t xml:space="preserve">the </w:t>
            </w:r>
            <w:r>
              <w:rPr>
                <w:rStyle w:val="Codeattribute"/>
              </w:rPr>
              <w:t>@met</w:t>
            </w:r>
            <w:r>
              <w:t xml:space="preserve"> for the stanza is therefore recorded in prosodic notation</w:t>
            </w:r>
          </w:p>
        </w:tc>
      </w:tr>
    </w:tbl>
    <w:p/>
    <w:p>
      <w:pPr>
        <w:pStyle w:val="Lista"/>
      </w:pPr>
      <w:r>
        <w:t xml:space="preserve">if the </w:t>
      </w:r>
      <w:commentRangeStart w:id="120"/>
      <w:r>
        <w:t xml:space="preserve">individual lines of a stanza </w:t>
      </w:r>
      <w:commentRangeEnd w:id="120"/>
      <w:r>
        <w:rPr>
          <w:rStyle w:val="Jegyzethivatkozs"/>
          <w:rFonts w:cs="Murty Sanskrit"/>
        </w:rPr>
        <w:commentReference w:id="120"/>
      </w:r>
      <w:r>
        <w:t xml:space="preserve">match two or more </w:t>
      </w:r>
      <w:r>
        <w:rPr>
          <w:b/>
          <w:bCs/>
        </w:rPr>
        <w:t>different legitimate metrical templates</w:t>
      </w:r>
      <w:r>
        <w:t>, then</w:t>
      </w:r>
    </w:p>
    <w:p>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keepLines/>
            </w:pPr>
            <w:bookmarkStart w:id="121" w:name="_Ref181707151"/>
            <w:bookmarkStart w:id="122" w:name="_Ref181707147"/>
            <w:r>
              <w:lastRenderedPageBreak/>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tc>
          <w:tcPr>
            <w:tcW w:w="5000" w:type="pct"/>
          </w:tcPr>
          <w:p>
            <w:pPr>
              <w:pStyle w:val="CodeParagraph"/>
              <w:keepNext/>
              <w:keepLines/>
              <w:rPr>
                <w:rStyle w:val="Code"/>
              </w:rPr>
            </w:pPr>
            <w:r>
              <w:rPr>
                <w:rStyle w:val="Code"/>
              </w:rPr>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due to the extent of lacunae in this stanza, it can only tentatively be identified as an </w:t>
            </w:r>
            <w:r>
              <w:rPr>
                <w:rStyle w:val="Foreign"/>
              </w:rPr>
              <w:t>āryāgīti</w:t>
            </w:r>
          </w:p>
          <w:p>
            <w:pPr>
              <w:pStyle w:val="TableNote"/>
            </w:pPr>
            <w:r>
              <w:t xml:space="preserve">the uncertainty of this identification is indicated with the </w:t>
            </w:r>
            <w:r>
              <w:rPr>
                <w:rStyle w:val="Code"/>
              </w:rPr>
              <w:t>&lt;certainty&gt;</w:t>
            </w:r>
            <w:r>
              <w:t xml:space="preserve"> element</w:t>
            </w:r>
          </w:p>
        </w:tc>
      </w:tr>
    </w:tbl>
    <w:p/>
    <w:p>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pPr>
        <w:pStyle w:val="Lista"/>
      </w:pPr>
      <w:r>
        <w:t>the prosody of individual verse lines shall not be encoded separately so long as it is clearly determined by the metre encoded for the stanza to which they belong</w:t>
      </w:r>
    </w:p>
    <w:p>
      <w:pPr>
        <w:pStyle w:val="Lista"/>
      </w:pPr>
      <w:r>
        <w:t xml:space="preserve">furthermore, encoding the metre of individual lines is </w:t>
      </w:r>
      <w:r>
        <w:rPr>
          <w:b/>
          <w:bCs/>
        </w:rPr>
        <w:t>not applicable</w:t>
      </w:r>
      <w:r>
        <w:t xml:space="preserve"> to</w:t>
      </w:r>
    </w:p>
    <w:p>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tc>
          <w:tcPr>
            <w:tcW w:w="5000" w:type="pct"/>
          </w:tcPr>
          <w:p>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pPr>
              <w:pStyle w:val="TableNote"/>
            </w:pPr>
            <w:r>
              <w:t xml:space="preserve">the metre for the stanza is encoded as mixed, and </w:t>
            </w:r>
            <w:r>
              <w:rPr>
                <w:rStyle w:val="Codeattribute"/>
              </w:rPr>
              <w:t>@met</w:t>
            </w:r>
            <w:r>
              <w:t>, with a pattern name as its value, is added to each line</w:t>
            </w:r>
          </w:p>
        </w:tc>
      </w:tr>
    </w:tbl>
    <w:p/>
    <w:p>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pPr>
        <w:pStyle w:val="Lista2"/>
      </w:pPr>
      <w:r>
        <w:t>this encoding is applicable regardless of whether the deviation is deemed to be deliberate or erroneous, including the following cases:</w:t>
      </w:r>
    </w:p>
    <w:p>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pPr>
        <w:pStyle w:val="Lista2"/>
      </w:pPr>
      <w:r>
        <w:lastRenderedPageBreak/>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8" w:name="_Ref44077220"/>
            <w:r>
              <w:t xml:space="preserve">Example </w:t>
            </w:r>
            <w:fldSimple w:instr=" STYLEREF 3 \s ">
              <w:r>
                <w:rPr>
                  <w:noProof/>
                </w:rPr>
                <w:t>2.5.4</w:t>
              </w:r>
            </w:fldSimple>
            <w:r>
              <w:t>.</w:t>
            </w:r>
            <w:fldSimple w:instr=" SEQ Example \* ALPHABETIC \s 3 ">
              <w:r>
                <w:rPr>
                  <w:noProof/>
                </w:rPr>
                <w:t>D</w:t>
              </w:r>
            </w:fldSimple>
            <w:bookmarkEnd w:id="128"/>
            <w:r>
              <w:t>: anomalous metre</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tc>
          <w:tcPr>
            <w:tcW w:w="5000" w:type="pct"/>
          </w:tcPr>
          <w:p>
            <w:pPr>
              <w:pStyle w:val="TableNote"/>
            </w:pPr>
            <w:r>
              <w:t xml:space="preserve">there is syncopation from the second to the third foot: the foot boundary ought to be halfway through the long syllable </w:t>
            </w:r>
            <w:r>
              <w:rPr>
                <w:rStyle w:val="Foreign"/>
              </w:rPr>
              <w:t>tu</w:t>
            </w:r>
          </w:p>
          <w:p>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pPr>
              <w:pStyle w:val="TableNote"/>
            </w:pPr>
            <w:r>
              <w:t xml:space="preserve">deviation from the expected pattern has been recorded in </w:t>
            </w:r>
            <w:r>
              <w:rPr>
                <w:rStyle w:val="Codeattribute"/>
              </w:rPr>
              <w:t>@real</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tc>
          <w:tcPr>
            <w:tcW w:w="5000" w:type="pct"/>
          </w:tcPr>
          <w:p>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pPr>
              <w:pStyle w:val="TableNote"/>
            </w:pPr>
            <w:r>
              <w:t xml:space="preserve">deviation from the expected pattern has been recorded in </w:t>
            </w:r>
            <w:r>
              <w:rPr>
                <w:rStyle w:val="Codeattribute"/>
              </w:rPr>
              <w:t>@real</w:t>
            </w:r>
          </w:p>
        </w:tc>
      </w:tr>
    </w:tbl>
    <w:p/>
    <w:p>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bookmarkStart w:id="131" w:name="_Ref18161091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9" w:name="_Ref44077259"/>
            <w:r>
              <w:lastRenderedPageBreak/>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pPr>
        <w:pStyle w:val="Lista"/>
      </w:pPr>
      <w:r>
        <w:rPr>
          <w:b/>
          <w:bCs/>
        </w:rPr>
        <w:t>when a metrical boundary does not coincide with a word boundary</w:t>
      </w:r>
      <w:r>
        <w:t>, the tags must be placed at the metrical boundary, and since this is inside a word, enjambement is present</w:t>
      </w:r>
    </w:p>
    <w:p>
      <w:pPr>
        <w:pStyle w:val="Lista"/>
      </w:pPr>
      <w:r>
        <w:t xml:space="preserve">this most often happens </w:t>
      </w:r>
      <w:r>
        <w:rPr>
          <w:b/>
          <w:bCs/>
        </w:rPr>
        <w:t>between the members of a compound</w:t>
      </w:r>
    </w:p>
    <w:p>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pPr>
        <w:pStyle w:val="Lista3"/>
      </w:pPr>
      <w:r>
        <w:t xml:space="preserve">if you use editorial hyphens for compound analysis (see TG §2.6.2), put your editorial hyphen at the beginning of the second </w:t>
      </w:r>
      <w:r>
        <w:rPr>
          <w:rStyle w:val="Code"/>
        </w:rPr>
        <w:t>&lt;l&gt;</w:t>
      </w:r>
      <w:r>
        <w:t xml:space="preserve"> element involved</w:t>
      </w:r>
    </w:p>
    <w:p>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tc>
          <w:tcPr>
            <w:tcW w:w="5000" w:type="pct"/>
          </w:tcPr>
          <w:p>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word </w:t>
            </w:r>
            <w:r>
              <w:rPr>
                <w:rStyle w:val="Foreign"/>
              </w:rPr>
              <w:t>vijayāditya</w:t>
            </w:r>
            <w:r>
              <w:t xml:space="preserve"> is split across verse lines, so enjambement is present</w:t>
            </w:r>
          </w:p>
          <w:p>
            <w:pPr>
              <w:pStyle w:val="TableNote"/>
            </w:pPr>
            <w:r>
              <w:t>the fused vowel is in the line to which it belongs on a metrical basis, but no editorial hyphen can be added</w:t>
            </w:r>
          </w:p>
        </w:tc>
      </w:tr>
    </w:tbl>
    <w:p/>
    <w:p>
      <w:pPr>
        <w:pStyle w:val="Lista"/>
      </w:pPr>
      <w:r>
        <w:rPr>
          <w:b/>
          <w:bCs/>
        </w:rPr>
        <w:t>if compounds are not involved</w:t>
      </w:r>
      <w:r>
        <w:t>, then the discrepancy of word and metrical boundaries is usually due to a vowel obscured by sandhi</w:t>
      </w:r>
    </w:p>
    <w:p>
      <w:pPr>
        <w:pStyle w:val="Lista2"/>
      </w:pPr>
      <w:r>
        <w:t>again, tags must be placed at the metrical boundary and enjambement is present</w:t>
      </w:r>
    </w:p>
    <w:p>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pPr>
        <w:pStyle w:val="Lista3"/>
      </w:pPr>
      <w:r>
        <w:t xml:space="preserve">if this still leaves you with two options, prioritise semantic boundaries over </w:t>
      </w:r>
      <w:r>
        <w:rPr>
          <w:rStyle w:val="Foreign"/>
        </w:rPr>
        <w:t>akṣara</w:t>
      </w:r>
      <w:r>
        <w:t xml:space="preserve"> boundaries</w:t>
      </w:r>
    </w:p>
    <w:p>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pPr>
        <w:pStyle w:val="Lista"/>
      </w:pPr>
      <w:r>
        <w:t>note that when the end of a stanza is fused in vowel sandhi to text outside that stanza, this is not a case of enjambement</w:t>
      </w:r>
    </w:p>
    <w:p>
      <w:pPr>
        <w:pStyle w:val="Lista2"/>
      </w:pPr>
      <w:r>
        <w:t>use the workaround described in §</w:t>
      </w:r>
      <w:r>
        <w:fldChar w:fldCharType="begin"/>
      </w:r>
      <w:r>
        <w:instrText xml:space="preserve"> REF _Ref181373789 \r \h </w:instrText>
      </w:r>
      <w:r>
        <w:fldChar w:fldCharType="separate"/>
      </w:r>
      <w:r>
        <w:t>2.2.2</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pPr>
              <w:pStyle w:val="TableNote"/>
              <w:keepNext/>
            </w:pPr>
            <w:r>
              <w:t xml:space="preserve">the preferred splitting does not, in this case, coincide with an </w:t>
            </w:r>
            <w:r>
              <w:rPr>
                <w:rStyle w:val="Foreign"/>
              </w:rPr>
              <w:t>akṣara</w:t>
            </w:r>
            <w:r>
              <w:t xml:space="preserv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pPr>
              <w:pStyle w:val="CodeParagraph"/>
              <w:keepNext/>
              <w:rPr>
                <w:rStyle w:val="Code"/>
              </w:rPr>
            </w:pPr>
            <w:r>
              <w:rPr>
                <w:rStyle w:val="Code"/>
              </w:rPr>
              <w:t xml:space="preserve">  ...</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pPr>
              <w:pStyle w:val="CodeParagraph"/>
              <w:keepNext/>
            </w:pPr>
            <w:r>
              <w:rPr>
                <w:rStyle w:val="Code"/>
              </w:rPr>
              <w:t>&lt;/lg&gt;</w:t>
            </w:r>
          </w:p>
        </w:tc>
      </w:tr>
      <w:tr>
        <w:tc>
          <w:tcPr>
            <w:tcW w:w="5000" w:type="pct"/>
          </w:tcPr>
          <w:p>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pPr>
        <w:pStyle w:val="Cmsor3"/>
      </w:pPr>
      <w:bookmarkStart w:id="147" w:name="_Toc183083713"/>
      <w:r>
        <w:t>Verse markup interacting with other markup</w:t>
      </w:r>
      <w:bookmarkEnd w:id="144"/>
      <w:bookmarkEnd w:id="147"/>
    </w:p>
    <w:p>
      <w:r>
        <w:t>All markup applicable to text can and must be used within verse elements. The following subsections give instructions for handling cases where the markup required for verse interferes with other markup elements.</w:t>
      </w:r>
    </w:p>
    <w:p>
      <w:pPr>
        <w:pStyle w:val="Cmsor4"/>
      </w:pPr>
      <w:bookmarkStart w:id="148" w:name="_Toc183083714"/>
      <w:r>
        <w:t>Verse markup interacting with empty elements for extrinsic structure</w:t>
      </w:r>
      <w:bookmarkEnd w:id="148"/>
    </w:p>
    <w:p>
      <w:pPr>
        <w:pStyle w:val="Lista"/>
      </w:pPr>
      <w:r>
        <w:t>verse beginnings may coincide with markup elements representing extrinsic structure, such as</w:t>
      </w:r>
    </w:p>
    <w:p>
      <w:pPr>
        <w:pStyle w:val="Lista2"/>
      </w:pPr>
      <w:r>
        <w:t>physical line beginnings (§</w:t>
      </w:r>
      <w:r>
        <w:fldChar w:fldCharType="begin"/>
      </w:r>
      <w:r>
        <w:instrText xml:space="preserve"> REF _Ref182580609 \r \h </w:instrText>
      </w:r>
      <w:r>
        <w:fldChar w:fldCharType="separate"/>
      </w:r>
      <w:r>
        <w:t>3.4</w:t>
      </w:r>
      <w:r>
        <w:fldChar w:fldCharType="end"/>
      </w:r>
      <w:r>
        <w:t>)</w:t>
      </w:r>
    </w:p>
    <w:p>
      <w:pPr>
        <w:pStyle w:val="Lista2"/>
      </w:pPr>
      <w:r>
        <w:t>pagelike partitions (§</w:t>
      </w:r>
      <w:r>
        <w:fldChar w:fldCharType="begin"/>
      </w:r>
      <w:r>
        <w:instrText xml:space="preserve"> REF _Ref43979481 \r \h </w:instrText>
      </w:r>
      <w:r>
        <w:fldChar w:fldCharType="separate"/>
      </w:r>
      <w:r>
        <w:t>3.4</w:t>
      </w:r>
      <w:r>
        <w:fldChar w:fldCharType="end"/>
      </w:r>
      <w:r>
        <w:t>)</w:t>
      </w:r>
    </w:p>
    <w:p>
      <w:pPr>
        <w:pStyle w:val="Lista2"/>
      </w:pPr>
      <w:r>
        <w:t>gridlike partitions (§</w:t>
      </w:r>
      <w:r>
        <w:fldChar w:fldCharType="begin"/>
      </w:r>
      <w:r>
        <w:instrText xml:space="preserve"> REF _Ref43984651 \r \h </w:instrText>
      </w:r>
      <w:r>
        <w:fldChar w:fldCharType="separate"/>
      </w:r>
      <w:r>
        <w:t>3.6</w:t>
      </w:r>
      <w:r>
        <w:fldChar w:fldCharType="end"/>
      </w:r>
      <w:r>
        <w:t>)</w:t>
      </w:r>
    </w:p>
    <w:p>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9" w:name="_Ref181694220"/>
            <w:r>
              <w:lastRenderedPageBreak/>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this stanza begins at the beginning of a page in a set of copper plates</w:t>
            </w:r>
          </w:p>
          <w:p>
            <w:pPr>
              <w:pStyle w:val="TableNote"/>
            </w:pPr>
            <w:r>
              <w:t xml:space="preserve">the empty elements for the page beginning as well as the line beginning are placed first within the </w:t>
            </w:r>
            <w:r>
              <w:rPr>
                <w:rStyle w:val="Code"/>
              </w:rPr>
              <w:t>&lt;l&gt;</w:t>
            </w:r>
            <w:r>
              <w:t xml:space="preserve"> element</w:t>
            </w:r>
          </w:p>
        </w:tc>
      </w:tr>
    </w:tbl>
    <w:p>
      <w:pPr>
        <w:pStyle w:val="Cmsor4"/>
      </w:pPr>
      <w:bookmarkStart w:id="150" w:name="_Toc183083715"/>
      <w:r>
        <w:t>Verse markup interacting with phrase-level markup</w:t>
      </w:r>
      <w:bookmarkEnd w:id="150"/>
    </w:p>
    <w:p>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pPr>
        <w:pStyle w:val="Lista2"/>
      </w:pPr>
      <w:r>
        <w:t>reading difficulties (§</w:t>
      </w:r>
      <w:r>
        <w:fldChar w:fldCharType="begin"/>
      </w:r>
      <w:r>
        <w:instrText xml:space="preserve"> REF _Ref43981505 \w \h  \* MERGEFORMAT </w:instrText>
      </w:r>
      <w:r>
        <w:fldChar w:fldCharType="separate"/>
      </w:r>
      <w:r>
        <w:t>5.3</w:t>
      </w:r>
      <w:r>
        <w:fldChar w:fldCharType="end"/>
      </w:r>
      <w:r>
        <w:t>)</w:t>
      </w:r>
    </w:p>
    <w:p>
      <w:pPr>
        <w:pStyle w:val="Lista2"/>
      </w:pPr>
      <w:r>
        <w:t>editorial restoration (§</w:t>
      </w:r>
      <w:r>
        <w:fldChar w:fldCharType="begin"/>
      </w:r>
      <w:r>
        <w:instrText xml:space="preserve"> REF _Ref43978565 \w \h  \* MERGEFORMAT </w:instrText>
      </w:r>
      <w:r>
        <w:fldChar w:fldCharType="separate"/>
      </w:r>
      <w:r>
        <w:t>5.5</w:t>
      </w:r>
      <w:r>
        <w:fldChar w:fldCharType="end"/>
      </w:r>
      <w:r>
        <w:t>)</w:t>
      </w:r>
    </w:p>
    <w:p>
      <w:pPr>
        <w:pStyle w:val="Lista2"/>
      </w:pPr>
      <w:r>
        <w:t>editorial intervention (§</w:t>
      </w:r>
      <w:r>
        <w:fldChar w:fldCharType="begin"/>
      </w:r>
      <w:r>
        <w:instrText xml:space="preserve"> REF _Ref181694670 \r \h </w:instrText>
      </w:r>
      <w:r>
        <w:fldChar w:fldCharType="separate"/>
      </w:r>
      <w:r>
        <w:t>6</w:t>
      </w:r>
      <w:r>
        <w:fldChar w:fldCharType="end"/>
      </w:r>
      <w:r>
        <w:t>)</w:t>
      </w:r>
    </w:p>
    <w:p>
      <w:pPr>
        <w:pStyle w:val="Lista2"/>
      </w:pPr>
      <w:r>
        <w:t>semantic extras (§</w:t>
      </w:r>
      <w:r>
        <w:fldChar w:fldCharType="begin"/>
      </w:r>
      <w:r>
        <w:instrText xml:space="preserve"> REF _Ref181352167 \r \h </w:instrText>
      </w:r>
      <w:r>
        <w:fldChar w:fldCharType="separate"/>
      </w:r>
      <w:r>
        <w:t>7</w:t>
      </w:r>
      <w:r>
        <w:fldChar w:fldCharType="end"/>
      </w:r>
      <w:r>
        <w:t>)</w:t>
      </w:r>
    </w:p>
    <w:p>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segment </w:t>
            </w:r>
            <w:r>
              <w:rPr>
                <w:rStyle w:val="Foreign"/>
              </w:rPr>
              <w:t>hasrāṇi svargge mo</w:t>
            </w:r>
            <w:r>
              <w:t xml:space="preserve"> is unclear in the original</w:t>
            </w:r>
          </w:p>
          <w:p>
            <w:pPr>
              <w:pStyle w:val="TableNote"/>
            </w:pPr>
            <w:r>
              <w:t>since this segment is interrupted by the end of a verse line, two separate stretches must be marked up as unclear</w:t>
            </w:r>
          </w:p>
        </w:tc>
      </w:tr>
    </w:tbl>
    <w:p>
      <w:pPr>
        <w:pStyle w:val="Cmsor4"/>
      </w:pPr>
      <w:bookmarkStart w:id="152" w:name="_Toc183083716"/>
      <w:r>
        <w:t>Marking up structure in lacunose verse</w:t>
      </w:r>
      <w:bookmarkEnd w:id="152"/>
    </w:p>
    <w:p>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pPr>
        <w:pStyle w:val="Lista2"/>
      </w:pPr>
      <w:r>
        <w:t xml:space="preserve">thus, if not all lines of a quatrain are extant, you must still create the markup structure for the lost line(s) </w:t>
      </w:r>
    </w:p>
    <w:p>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tc>
          <w:tcPr>
            <w:tcW w:w="5000" w:type="pct"/>
          </w:tcPr>
          <w:p>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pPr>
              <w:pStyle w:val="CodeParagraph"/>
              <w:keepNext/>
            </w:pPr>
            <w:r>
              <w:rPr>
                <w:rStyle w:val="Code"/>
              </w:rPr>
              <w:t>&lt;/lg&gt;</w:t>
            </w:r>
          </w:p>
        </w:tc>
      </w:tr>
      <w:tr>
        <w:tc>
          <w:tcPr>
            <w:tcW w:w="5000" w:type="pct"/>
          </w:tcPr>
          <w:p>
            <w:pPr>
              <w:pStyle w:val="TableNote"/>
              <w:rPr>
                <w:rFonts w:ascii="Arial" w:hAnsi="Arial" w:cs="Arial"/>
                <w:sz w:val="18"/>
                <w:szCs w:val="18"/>
              </w:rPr>
            </w:pPr>
            <w:r>
              <w:t>only the last line on this plate is legible, beginning with the end of a known stanza</w:t>
            </w:r>
          </w:p>
          <w:p>
            <w:pPr>
              <w:pStyle w:val="TableNote"/>
            </w:pPr>
            <w:r>
              <w:t>the rest of this stanza would have been engraved in the now illegible penultimate line</w:t>
            </w:r>
          </w:p>
          <w:p>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pPr>
        <w:pStyle w:val="Lista"/>
      </w:pPr>
      <w:r>
        <w:t>although we segment prose into paragraphs on a semantic basis, verse will only be segmented on a metrical basis</w:t>
      </w:r>
    </w:p>
    <w:p>
      <w:pPr>
        <w:pStyle w:val="Lista2"/>
      </w:pPr>
      <w:r>
        <w:lastRenderedPageBreak/>
        <w:t>it follows from this that we employ no special markup for stanzas comprising a semantic unit with preceding of following prose paragraphs or other stanzas</w:t>
      </w:r>
    </w:p>
    <w:p>
      <w:pPr>
        <w:pStyle w:val="Lista"/>
      </w:pPr>
      <w:r>
        <w:t>in rare cases, verse containers may be broken up into two (or more) parts separated by intervening prose</w:t>
      </w:r>
    </w:p>
    <w:p>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pPr>
        <w:pStyle w:val="Lista4"/>
      </w:pPr>
      <w:r>
        <w:t xml:space="preserve">encode the out-of-sequence text at its </w:t>
      </w:r>
      <w:r>
        <w:rPr>
          <w:i/>
          <w:iCs/>
        </w:rPr>
        <w:t>logical</w:t>
      </w:r>
      <w:r>
        <w:t xml:space="preserve"> rather than its </w:t>
      </w:r>
      <w:r>
        <w:rPr>
          <w:i/>
          <w:iCs/>
        </w:rPr>
        <w:t>physical</w:t>
      </w:r>
      <w:r>
        <w:t xml:space="preserve"> place</w:t>
      </w:r>
    </w:p>
    <w:p>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pPr>
              <w:pStyle w:val="CodeParagraph"/>
              <w:keepNext/>
              <w:rPr>
                <w:rStyle w:val="Code"/>
              </w:rPr>
            </w:pPr>
            <w:r>
              <w:rPr>
                <w:rStyle w:val="Code"/>
              </w:rPr>
              <w:t>&lt;/lg&gt;</w:t>
            </w:r>
          </w:p>
          <w:p>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pPr>
              <w:pStyle w:val="CodeParagraph"/>
              <w:keepNext/>
              <w:rPr>
                <w:rStyle w:val="Code"/>
              </w:rPr>
            </w:pPr>
            <w:r>
              <w:rPr>
                <w:rStyle w:val="Codetext"/>
              </w:rPr>
              <w:t>...</w:t>
            </w:r>
          </w:p>
          <w:p>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tc>
          <w:tcPr>
            <w:tcW w:w="5000" w:type="pct"/>
          </w:tcPr>
          <w:p>
            <w:pPr>
              <w:pStyle w:val="TableNote"/>
            </w:pPr>
            <w:r>
              <w:t>the first half of stanza 4 is inscribed as line 7 of the text, but the second hemistich was omitted here</w:t>
            </w:r>
          </w:p>
          <w:p>
            <w:pPr>
              <w:pStyle w:val="TableNote"/>
            </w:pPr>
            <w:r>
              <w:t>the text continues with (Old Cham) prose in lines 8 to 14</w:t>
            </w:r>
          </w:p>
          <w:p>
            <w:pPr>
              <w:pStyle w:val="TableNote"/>
            </w:pPr>
            <w:r>
              <w:t>the omitted hemistich has been added at the bottom, as lines 15 and 16, but it is encoded at its logical place</w:t>
            </w:r>
          </w:p>
          <w:p>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bookmarkStart w:id="160" w:name="_wdva3plgupk6" w:colFirst="0" w:colLast="0"/>
      <w:bookmarkEnd w:id="160"/>
    </w:p>
    <w:p>
      <w:pPr>
        <w:pStyle w:val="Lista2"/>
      </w:pPr>
      <w:r>
        <w:t>the above solution may not be appropriate in cases such as</w:t>
      </w:r>
    </w:p>
    <w:p>
      <w:pPr>
        <w:pStyle w:val="Lista3"/>
      </w:pPr>
      <w:r>
        <w:t>a seriously garbled text with several large chunks out of sequence</w:t>
      </w:r>
    </w:p>
    <w:p>
      <w:pPr>
        <w:pStyle w:val="Lista3"/>
      </w:pPr>
      <w:r>
        <w:t>a text composed in drama form, with connecting prose deliberately interrupting parts of a stanza (rather than appearing out of sequence as a result of scribal error)</w:t>
      </w:r>
    </w:p>
    <w:p>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pPr>
        <w:pStyle w:val="Lista4"/>
      </w:pPr>
      <w:r>
        <w:t>use the same number (</w:t>
      </w:r>
      <w:r>
        <w:rPr>
          <w:rStyle w:val="Codeattribute"/>
        </w:rPr>
        <w:t>@n</w:t>
      </w:r>
      <w:r>
        <w:t>) for both (or all) parts of a split stanza or line</w:t>
      </w:r>
    </w:p>
    <w:p>
      <w:pPr>
        <w:pStyle w:val="Lista5"/>
      </w:pPr>
      <w:r>
        <w:t>but number the lines of a split stanza consecutively (i.e. do not restart line numbering in a non-initial part)</w:t>
      </w:r>
    </w:p>
    <w:p>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61" w:name="_Ref181707534"/>
            <w:r>
              <w:lastRenderedPageBreak/>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pPr>
              <w:pStyle w:val="CodeParagraph"/>
              <w:keepNext/>
              <w:rPr>
                <w:rStyle w:val="Code"/>
              </w:rPr>
            </w:pPr>
            <w:r>
              <w:rPr>
                <w:rStyle w:val="Code"/>
              </w:rPr>
              <w:t>&lt;/lg&gt;</w:t>
            </w:r>
          </w:p>
          <w:p>
            <w:pPr>
              <w:pStyle w:val="CodeParagraph"/>
              <w:keepNext/>
              <w:rPr>
                <w:rStyle w:val="Code"/>
              </w:rPr>
            </w:pPr>
            <w:r>
              <w:rPr>
                <w:rStyle w:val="Code"/>
              </w:rPr>
              <w:t>&lt;p&gt;</w:t>
            </w:r>
            <w:r>
              <w:rPr>
                <w:rStyle w:val="Codetext"/>
              </w:rPr>
              <w:t>bhūmi-dāna-saṁbaddhāḥ ślokā bhavanti</w:t>
            </w:r>
            <w:r>
              <w:rPr>
                <w:rStyle w:val="Code"/>
              </w:rPr>
              <w:t>&lt;/p&gt;</w:t>
            </w:r>
          </w:p>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pPr>
              <w:pStyle w:val="CodeParagraph"/>
              <w:keepNext/>
            </w:pPr>
            <w:r>
              <w:rPr>
                <w:rStyle w:val="Code"/>
              </w:rPr>
              <w:t>&lt;/lg&gt;</w:t>
            </w:r>
          </w:p>
        </w:tc>
      </w:tr>
      <w:tr>
        <w:tc>
          <w:tcPr>
            <w:tcW w:w="5000" w:type="pct"/>
          </w:tcPr>
          <w:p>
            <w:pPr>
              <w:pStyle w:val="TableNote"/>
              <w:rPr>
                <w:rFonts w:ascii="Arial" w:hAnsi="Arial" w:cs="Arial"/>
                <w:sz w:val="18"/>
                <w:szCs w:val="18"/>
              </w:rPr>
            </w:pPr>
            <w:r>
              <w:t>the first half of stanza 1 is inscribed in line 12</w:t>
            </w:r>
          </w:p>
          <w:p>
            <w:pPr>
              <w:pStyle w:val="TableNote"/>
            </w:pPr>
            <w:r>
              <w:t>at this point the engraver apparently realised that he had forgotten to engrave the prose introducing the admonitory stanzas and engraved that right after the first hemistich</w:t>
            </w:r>
          </w:p>
          <w:p>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pPr>
        <w:pStyle w:val="Cmsor2"/>
      </w:pPr>
      <w:bookmarkStart w:id="162" w:name="_Ref168563127"/>
      <w:bookmarkStart w:id="163" w:name="_Toc183083718"/>
      <w:r>
        <w:t>Lists in the edition</w:t>
      </w:r>
      <w:bookmarkEnd w:id="162"/>
      <w:bookmarkEnd w:id="163"/>
    </w:p>
    <w:p>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pPr>
        <w:pStyle w:val="Lista2"/>
      </w:pPr>
      <w:r>
        <w:t>lists may, at the encoder’s option, also be used in the edition, keeping in mind the following:</w:t>
      </w:r>
    </w:p>
    <w:p>
      <w:pPr>
        <w:pStyle w:val="Lista"/>
      </w:pPr>
      <w:r>
        <w:t xml:space="preserve">a </w:t>
      </w:r>
      <w:r>
        <w:rPr>
          <w:rStyle w:val="Code"/>
        </w:rPr>
        <w:t>&lt;list&gt;</w:t>
      </w:r>
      <w:r>
        <w:t xml:space="preserve"> element must always be contained within a </w:t>
      </w:r>
      <w:r>
        <w:rPr>
          <w:rStyle w:val="Code"/>
        </w:rPr>
        <w:t>&lt;p&gt;</w:t>
      </w:r>
      <w:r>
        <w:t xml:space="preserve"> element</w:t>
      </w:r>
    </w:p>
    <w:p>
      <w:pPr>
        <w:pStyle w:val="Lista"/>
      </w:pPr>
      <w:r>
        <w:t>lists in the edition must always be plain (not bulleted or numbered, which is only permitted outside the edition)</w:t>
      </w:r>
    </w:p>
    <w:p>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p>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0" w:name="_Ref181712610"/>
            <w:r>
              <w:t xml:space="preserve">Figure </w:t>
            </w:r>
            <w:fldSimple w:instr=" SEQ Figure \* ARABIC ">
              <w:r>
                <w:rPr>
                  <w:noProof/>
                </w:rPr>
                <w:t>1</w:t>
              </w:r>
            </w:fldSimple>
            <w:bookmarkEnd w:id="170"/>
            <w:r>
              <w:t>. A tidy inscription</w:t>
            </w:r>
          </w:p>
        </w:tc>
      </w:tr>
      <w:tr>
        <w:tc>
          <w:tcPr>
            <w:tcW w:w="9628" w:type="dxa"/>
          </w:tcPr>
          <w:p>
            <w:pPr>
              <w:pStyle w:val="Image"/>
            </w:pPr>
            <w:r>
              <w:drawing>
                <wp:inline distT="0" distB="0" distL="0" distR="0">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1" w:name="_Ref181712620"/>
            <w:r>
              <w:t xml:space="preserve">Figure </w:t>
            </w:r>
            <w:fldSimple w:instr=" SEQ Figure \* ARABIC ">
              <w:r>
                <w:rPr>
                  <w:noProof/>
                </w:rPr>
                <w:t>2</w:t>
              </w:r>
            </w:fldSimple>
            <w:bookmarkEnd w:id="171"/>
            <w:r>
              <w:t>. An untidy inscription</w:t>
            </w:r>
          </w:p>
        </w:tc>
      </w:tr>
      <w:tr>
        <w:tc>
          <w:tcPr>
            <w:tcW w:w="9628" w:type="dxa"/>
          </w:tcPr>
          <w:p>
            <w:pPr>
              <w:pStyle w:val="Image"/>
            </w:pPr>
            <w:r>
              <w:drawing>
                <wp:inline distT="0" distB="0" distL="0" distR="0">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trPr>
          <w:cnfStyle w:val="100000000000" w:firstRow="1" w:lastRow="0" w:firstColumn="0" w:lastColumn="0" w:oddVBand="0" w:evenVBand="0" w:oddHBand="0" w:evenHBand="0" w:firstRowFirstColumn="0" w:firstRowLastColumn="0" w:lastRowFirstColumn="0" w:lastRowLastColumn="0"/>
        </w:trPr>
        <w:tc>
          <w:tcPr>
            <w:tcW w:w="5000" w:type="pct"/>
            <w:gridSpan w:val="3"/>
          </w:tcPr>
          <w:p>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tc>
          <w:tcPr>
            <w:tcW w:w="1667" w:type="pct"/>
          </w:tcPr>
          <w:p>
            <w:pPr>
              <w:pStyle w:val="Image"/>
            </w:pPr>
            <w:r>
              <w:drawing>
                <wp:inline distT="0" distB="0" distL="0" distR="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pPr>
              <w:pStyle w:val="Image"/>
            </w:pPr>
            <w:r>
              <w:drawing>
                <wp:inline distT="0" distB="0" distL="0" distR="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pPr>
              <w:pStyle w:val="Image"/>
            </w:pPr>
            <w:r>
              <w:drawing>
                <wp:inline distT="0" distB="0" distL="0" distR="0">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tc>
          <w:tcPr>
            <w:tcW w:w="1667" w:type="pct"/>
          </w:tcPr>
          <w:p>
            <w:pPr>
              <w:pStyle w:val="Tabletext"/>
              <w:keepNext/>
              <w:jc w:val="center"/>
            </w:pPr>
            <w:r>
              <w:t>pattern A: text stops</w:t>
            </w:r>
          </w:p>
        </w:tc>
        <w:tc>
          <w:tcPr>
            <w:tcW w:w="1667" w:type="pct"/>
          </w:tcPr>
          <w:p>
            <w:pPr>
              <w:pStyle w:val="Tabletext"/>
              <w:keepNext/>
              <w:jc w:val="center"/>
            </w:pPr>
            <w:r>
              <w:t>pattern B: texts flows on</w:t>
            </w:r>
          </w:p>
        </w:tc>
        <w:tc>
          <w:tcPr>
            <w:tcW w:w="1666" w:type="pct"/>
          </w:tcPr>
          <w:p>
            <w:pPr>
              <w:pStyle w:val="Tabletext"/>
              <w:keepNext/>
              <w:jc w:val="center"/>
            </w:pPr>
            <w:r>
              <w:t>pattern C: text runs across</w:t>
            </w:r>
          </w:p>
        </w:tc>
      </w:tr>
      <w:tr>
        <w:tc>
          <w:tcPr>
            <w:tcW w:w="1667" w:type="pct"/>
          </w:tcPr>
          <w:p>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p>
      <w:r>
        <w:t xml:space="preserve">The question to ask yourself while choosing the right encoding for a partition is this: </w:t>
      </w:r>
      <w:r>
        <w:rPr>
          <w:i/>
          <w:iCs/>
        </w:rPr>
        <w:t>what does the text do as it reaches the boundary of a zone?</w:t>
      </w:r>
    </w:p>
    <w:p>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3" w:name="_Ref181781045"/>
            <w:r>
              <w:t xml:space="preserve">Figure </w:t>
            </w:r>
            <w:fldSimple w:instr=" SEQ Figure \* ARABIC ">
              <w:r>
                <w:rPr>
                  <w:noProof/>
                </w:rPr>
                <w:t>4</w:t>
              </w:r>
            </w:fldSimple>
            <w:bookmarkEnd w:id="173"/>
            <w:r>
              <w:t>. The encoding hierarchy of extrinsic structure</w:t>
            </w:r>
          </w:p>
        </w:tc>
      </w:tr>
      <w:tr>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pPr>
                    <w:pStyle w:val="Tabletext"/>
                    <w:keepNext/>
                    <w:keepLines/>
                    <w:ind w:firstLine="0"/>
                  </w:pPr>
                  <w:r>
                    <w:t>&lt;edition&gt; contains</w:t>
                  </w:r>
                </w:p>
              </w:tc>
            </w:tr>
            <w:tr>
              <w:trPr>
                <w:trHeight w:hRule="exact" w:val="284"/>
                <w:jc w:val="center"/>
              </w:trPr>
              <w:tc>
                <w:tcPr>
                  <w:tcW w:w="284" w:type="dxa"/>
                  <w:vMerge w:val="restart"/>
                  <w:tcBorders>
                    <w:top w:val="nil"/>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bottom w:val="nil"/>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pPr>
                    <w:pStyle w:val="Tabletext"/>
                    <w:keepNext/>
                    <w:keepLines/>
                    <w:ind w:firstLine="0"/>
                  </w:pPr>
                </w:p>
              </w:tc>
            </w:tr>
          </w:tbl>
          <w:p/>
        </w:tc>
      </w:tr>
    </w:tbl>
    <w:p/>
    <w:p>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pPr>
        <w:pStyle w:val="Cmsor3"/>
      </w:pPr>
      <w:bookmarkStart w:id="186" w:name="_7afiixd3hprc" w:colFirst="0" w:colLast="0"/>
      <w:bookmarkStart w:id="187" w:name="_Ref43978278"/>
      <w:bookmarkStart w:id="188" w:name="_Toc183083722"/>
      <w:bookmarkEnd w:id="186"/>
      <w:r>
        <w:t>Overview</w:t>
      </w:r>
      <w:bookmarkEnd w:id="187"/>
      <w:bookmarkEnd w:id="188"/>
    </w:p>
    <w:p>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p>
      <w:r>
        <w:t>In our practice, the encoding of boxlike partitions shall only be used in warranted cases, particularly:</w:t>
      </w:r>
    </w:p>
    <w:p>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
      </w:pPr>
      <w:r>
        <w:rPr>
          <w:b/>
          <w:bCs/>
        </w:rPr>
        <w:t>non-contiguous fragments</w:t>
      </w:r>
      <w:r>
        <w:t>, where the physical layout of the lost intervening fragments cannot be reconstructed, especially when even the order in which the extant fragments must be read is doubtful</w:t>
      </w:r>
    </w:p>
    <w:p>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pPr>
        <w:pStyle w:val="Lista2"/>
      </w:pPr>
      <w:r>
        <w:t>keep in mind that fragments for which it is possible to reconstruct the structure of the lost connecting section do not require encoding as textparts, nor do copperplate sets with a known number of medial plates lost</w:t>
      </w:r>
    </w:p>
    <w:p>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p>
      <w:r>
        <w:t>Beyond the specific cases set out above, boxlike partitions are only warranted in the following general scenarios:</w:t>
      </w:r>
    </w:p>
    <w:p>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r>
        <w:t>In any other case where you think boxlike partitions may be relevant, consider carefully whether this encoding method is ideal, or if alternatives would be better:</w:t>
      </w:r>
    </w:p>
    <w:p>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tc>
          <w:tcPr>
            <w:tcW w:w="5000" w:type="pct"/>
            <w:vAlign w:val="center"/>
          </w:tcPr>
          <w:p>
            <w:pPr>
              <w:pStyle w:val="Image"/>
            </w:pPr>
            <w:r>
              <w:drawing>
                <wp:inline distT="0" distB="0" distL="0" distR="0">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pPr>
        <w:pStyle w:val="Lista2"/>
      </w:pPr>
      <w:r>
        <w:t xml:space="preserve">note the mandatory presence and value of </w:t>
      </w:r>
      <w:r>
        <w:rPr>
          <w:rStyle w:val="Codeattribute"/>
        </w:rPr>
        <w:t>@type</w:t>
      </w:r>
    </w:p>
    <w:p>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pPr>
        <w:pStyle w:val="Lista"/>
      </w:pPr>
      <w:r>
        <w:t>note that the markup represents only the fact that such text partitions exist, but contains no encoded information about their relative positions and sizes</w:t>
      </w:r>
    </w:p>
    <w:p>
      <w:pPr>
        <w:pStyle w:val="Lista2"/>
      </w:pPr>
      <w:r>
        <w:t>such information shall be described for human readers in the metadata of your inscription</w:t>
      </w:r>
    </w:p>
    <w:p>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pPr>
        <w:pStyle w:val="Lista2"/>
      </w:pPr>
      <w:r>
        <w:t>the practical purport is that if you create one textpart division for a section of an inscription, then you must also create one or more additional textpart divisions to wrap the remainder of the text</w:t>
      </w:r>
    </w:p>
    <w:p>
      <w:pPr>
        <w:pStyle w:val="Lista"/>
      </w:pPr>
      <w:r>
        <w:t>encode textparts in the order you deem to be the logical reading order or its best approximation</w:t>
      </w:r>
    </w:p>
    <w:p>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pPr>
        <w:pStyle w:val="Lista3"/>
      </w:pPr>
      <w:r>
        <w:t>seals soldered to the plates themselves shall be encoded before or after the text of the plates, as dictated by the placement of the seal</w:t>
      </w:r>
    </w:p>
    <w:p>
      <w:pPr>
        <w:pStyle w:val="Lista"/>
      </w:pPr>
      <w:r>
        <w:t>within each textpart division, use structural and other markup as you would elsewhere; this includes in particular</w:t>
      </w:r>
    </w:p>
    <w:p>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bookmarkStart w:id="196" w:name="_Ref1822367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5000" w:type="pct"/>
          </w:tcPr>
          <w:p>
            <w:pPr>
              <w:pStyle w:val="TableNote"/>
              <w:rPr>
                <w:rStyle w:val="Code"/>
              </w:rPr>
            </w:pPr>
            <w:r>
              <w:t>auto-generated headings will show “Fragment A”, “Fragment B”, etc.</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tc>
          <w:tcPr>
            <w:tcW w:w="5000" w:type="pct"/>
          </w:tcPr>
          <w:p>
            <w:pPr>
              <w:pStyle w:val="TableNote"/>
            </w:pPr>
            <w:r>
              <w:t>explicitly encoded headings will show “Upper left corner”, “A small piece not adjacent to any edge”, etc.</w:t>
            </w:r>
          </w:p>
        </w:tc>
      </w:tr>
    </w:tbl>
    <w:p>
      <w:pPr>
        <w:pStyle w:val="Kpalrs"/>
      </w:pP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tc>
          <w:tcPr>
            <w:tcW w:w="5000" w:type="pct"/>
          </w:tcPr>
          <w:p>
            <w:pPr>
              <w:pStyle w:val="TableNote"/>
            </w:pPr>
            <w:r>
              <w:t>explicitly encoded headings will show “Frontal Face”, “Lateral Face”, etc.</w:t>
            </w:r>
          </w:p>
          <w:p>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03" w:name="_Ref44078277"/>
            <w:r>
              <w:lastRenderedPageBreak/>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tc>
          <w:tcPr>
            <w:tcW w:w="5000" w:type="pct"/>
          </w:tcPr>
          <w:p>
            <w:pPr>
              <w:pStyle w:val="TableNote"/>
            </w:pPr>
            <w:r>
              <w:t>explicitly encoded headings will show “First seal”, “Second seal” and “Plates”</w:t>
            </w:r>
          </w:p>
          <w:p>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pPr>
        <w:pStyle w:val="Cmsor4"/>
      </w:pPr>
      <w:bookmarkStart w:id="204" w:name="_Ref182318135"/>
      <w:bookmarkStart w:id="205" w:name="_Toc183083725"/>
      <w:r>
        <w:t>Textpart numbering</w:t>
      </w:r>
      <w:bookmarkEnd w:id="196"/>
      <w:bookmarkEnd w:id="204"/>
      <w:bookmarkEnd w:id="205"/>
    </w:p>
    <w:p>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Cmsor4"/>
      </w:pPr>
      <w:bookmarkStart w:id="206" w:name="_Ref182236825"/>
      <w:bookmarkStart w:id="207" w:name="_Toc183083726"/>
      <w:r>
        <w:t>Textpart subtypes</w:t>
      </w:r>
      <w:bookmarkEnd w:id="206"/>
      <w:bookmarkEnd w:id="207"/>
    </w:p>
    <w:p>
      <w:pPr>
        <w:pStyle w:val="Lista"/>
      </w:pPr>
      <w:r>
        <w:t xml:space="preserve">the </w:t>
      </w:r>
      <w:r>
        <w:rPr>
          <w:b/>
          <w:bCs/>
        </w:rPr>
        <w:t xml:space="preserve">optional attribute </w:t>
      </w:r>
      <w:r>
        <w:rPr>
          <w:rStyle w:val="Codeattribute"/>
        </w:rPr>
        <w:t>@subtype</w:t>
      </w:r>
      <w:r>
        <w:t xml:space="preserve"> may be used to encode the physical nature of textparts</w:t>
      </w:r>
    </w:p>
    <w:p>
      <w:pPr>
        <w:pStyle w:val="Lista2"/>
      </w:pPr>
      <w:r>
        <w:t>the use of this attribute is not mandatory, but it is strongly recommended when an edition consists of multiple textparts of the same nature and in the special case of trial engravings</w:t>
      </w:r>
    </w:p>
    <w:p>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Lista2"/>
      </w:pPr>
      <w:r>
        <w:rPr>
          <w:rStyle w:val="Codevalue"/>
        </w:rPr>
        <w:t>"faces"</w:t>
      </w:r>
      <w:r>
        <w:t xml:space="preserve"> in texts where each textpart division involves lines continuing across two or more surfaces such as the frontal and lateral face of a four-sided stele</w:t>
      </w:r>
    </w:p>
    <w:p>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pPr>
        <w:pStyle w:val="Lista2"/>
      </w:pPr>
      <w:r>
        <w:rPr>
          <w:rStyle w:val="Codevalue"/>
        </w:rPr>
        <w:t>"column"</w:t>
      </w:r>
      <w:r>
        <w:t xml:space="preserve"> for zones placed side by side and generally taller than they are wide </w:t>
      </w:r>
      <w:r>
        <w:rPr>
          <w:noProof/>
        </w:rPr>
        <w:t>(</w:t>
      </w:r>
      <w:r>
        <w:t>as in newspaper columns)</w:t>
      </w:r>
    </w:p>
    <w:p>
      <w:pPr>
        <w:pStyle w:val="Lista2"/>
      </w:pPr>
      <w:r>
        <w:rPr>
          <w:rStyle w:val="Codevalue"/>
        </w:rPr>
        <w:t>"zone"</w:t>
      </w:r>
      <w:r>
        <w:t xml:space="preserve"> for visually distinct zones on a single contiguous surface that do not readily meet any of the specific definitions above</w:t>
      </w:r>
    </w:p>
    <w:p>
      <w:pPr>
        <w:pStyle w:val="Lista3"/>
      </w:pPr>
      <w:r>
        <w:t xml:space="preserve">in inscriptions with a complex topology, </w:t>
      </w:r>
      <w:r>
        <w:rPr>
          <w:rStyle w:val="Codevalue"/>
        </w:rPr>
        <w:t>"zone"</w:t>
      </w:r>
      <w:r>
        <w:t xml:space="preserve"> may also be used for a visually distinct textpart occupying two or more surfaces</w:t>
      </w:r>
    </w:p>
    <w:p>
      <w:pPr>
        <w:pStyle w:val="Lista2"/>
      </w:pPr>
      <w:r>
        <w:rPr>
          <w:rStyle w:val="Codevalue"/>
        </w:rPr>
        <w:t>"item"</w:t>
      </w:r>
      <w:r>
        <w:t xml:space="preserve"> for physically distinct objects such as architectural elements, e.g. when an inscription is engraved on two pillars</w:t>
      </w:r>
    </w:p>
    <w:p>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pPr>
        <w:pStyle w:val="Lista3"/>
      </w:pPr>
      <w:r>
        <w:t>this case is an exception to the general preference for not encoding our interpretation of the function of textparts, in order to facilitate searching the corpus for trial engravings</w:t>
      </w:r>
    </w:p>
    <w:p>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pPr>
        <w:pStyle w:val="Lista"/>
      </w:pPr>
      <w:r>
        <w:t>if you feel certain that none of the above values are satisfactory, you may use other values, consisting only of lowercase Latin letters without diacritical marks</w:t>
      </w:r>
    </w:p>
    <w:p>
      <w:pPr>
        <w:pStyle w:val="Lista2"/>
      </w:pPr>
      <w:r>
        <w:lastRenderedPageBreak/>
        <w:t>having introduced a custom value, try to use it consistently and send the value and a short definition/description of the case where you have used it to the authors of this Guide, so it can be added to the list of recognised subtypes</w:t>
      </w:r>
    </w:p>
    <w:p>
      <w:pPr>
        <w:pStyle w:val="Cmsor4"/>
      </w:pPr>
      <w:bookmarkStart w:id="208" w:name="_Ref182236925"/>
      <w:bookmarkStart w:id="209" w:name="_Toc183083727"/>
      <w:r>
        <w:t>Textpart headers</w:t>
      </w:r>
      <w:bookmarkEnd w:id="208"/>
      <w:bookmarkEnd w:id="209"/>
    </w:p>
    <w:p>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the use of this element is recommended when the textparts of an inscription are different in nature, so they cannot be conveniently described by a combination of subtype and number</w:t>
      </w:r>
    </w:p>
    <w:p>
      <w:pPr>
        <w:pStyle w:val="Lista3"/>
      </w:pPr>
      <w:r>
        <w:t xml:space="preserve">in this case omit </w:t>
      </w:r>
      <w:r>
        <w:rPr>
          <w:rStyle w:val="Codeattribute"/>
        </w:rPr>
        <w:t>@subtype</w:t>
      </w:r>
      <w:r>
        <w:t xml:space="preserve"> and add a </w:t>
      </w:r>
      <w:r>
        <w:rPr>
          <w:rStyle w:val="Code"/>
        </w:rPr>
        <w:t>&lt;head&gt;</w:t>
      </w:r>
    </w:p>
    <w:p>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pPr>
        <w:pStyle w:val="Lista"/>
      </w:pPr>
      <w:r>
        <w:t>you are free to create headers as you deem best for the inscription you are editing, but for the sake of consistency it is generally recommended that you stick to concise headers in English, such as</w:t>
      </w:r>
    </w:p>
    <w:p>
      <w:pPr>
        <w:pStyle w:val="Lista3"/>
      </w:pPr>
      <w:r>
        <w:t>“Seal” and “Plates” for a copperplate charter with an inscribed seal</w:t>
      </w:r>
    </w:p>
    <w:p>
      <w:pPr>
        <w:pStyle w:val="Lista3"/>
      </w:pPr>
      <w:r>
        <w:t xml:space="preserve">“Head”, “Halo”, “Back” and “Pedestal” </w:t>
      </w:r>
      <w:r>
        <w:rPr>
          <w:noProof/>
        </w:rPr>
        <w:t>(</w:t>
      </w:r>
      <w:r>
        <w:t>etc.) on a statue</w:t>
      </w:r>
    </w:p>
    <w:p>
      <w:pPr>
        <w:pStyle w:val="Lista"/>
      </w:pPr>
      <w:r>
        <w:t>the contents of the editorial heading will not be altered in display, so</w:t>
      </w:r>
    </w:p>
    <w:p>
      <w:pPr>
        <w:pStyle w:val="Lista2"/>
      </w:pPr>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pPr>
        <w:pStyle w:val="Lista"/>
      </w:pPr>
      <w:r>
        <w:t>when your document is divided into textparts, the numbering of any numbered structural elements that occur in more than one textpart should be restarted in each textpart</w:t>
      </w:r>
    </w:p>
    <w:p>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pPr>
        <w:pStyle w:val="Lista"/>
      </w:pPr>
      <w:r>
        <w:t>restarting the numbering in each textpart is mandatory for the following elements:</w:t>
      </w:r>
    </w:p>
    <w:p>
      <w:pPr>
        <w:pStyle w:val="Lista2"/>
      </w:pPr>
      <w:r>
        <w:t>physical lines</w:t>
      </w:r>
    </w:p>
    <w:p>
      <w:pPr>
        <w:pStyle w:val="Lista2"/>
      </w:pPr>
      <w:r>
        <w:t>stanzas</w:t>
      </w:r>
    </w:p>
    <w:p>
      <w:pPr>
        <w:pStyle w:val="Lista2"/>
      </w:pPr>
      <w:r>
        <w:t>pages</w:t>
      </w:r>
      <w:r>
        <w:rPr>
          <w:rStyle w:val="Lbjegyzet-hivatkozs"/>
        </w:rPr>
        <w:footnoteReference w:id="15"/>
      </w:r>
    </w:p>
    <w:p>
      <w:pPr>
        <w:pStyle w:val="Lista"/>
      </w:pPr>
      <w:r>
        <w:t>restarting the numbering in each textpart is optional but recommended for the following elements:</w:t>
      </w:r>
    </w:p>
    <w:p>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pPr>
        <w:pStyle w:val="Cmsor3"/>
      </w:pPr>
      <w:bookmarkStart w:id="218" w:name="_Toc183083730"/>
      <w:r>
        <w:t>Overview</w:t>
      </w:r>
      <w:bookmarkEnd w:id="218"/>
    </w:p>
    <w:p>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w:t>
      </w:r>
      <w:r>
        <w:lastRenderedPageBreak/>
        <w:t xml:space="preserve">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pPr>
        <w:pStyle w:val="Cmsor3"/>
      </w:pPr>
      <w:bookmarkStart w:id="219" w:name="_Ref182316248"/>
      <w:bookmarkStart w:id="220" w:name="_Toc183083731"/>
      <w:r>
        <w:t>Milestone placement in an XML document</w:t>
      </w:r>
      <w:bookmarkEnd w:id="219"/>
      <w:bookmarkEnd w:id="220"/>
    </w:p>
    <w:p>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pPr>
        <w:pStyle w:val="Lista2"/>
      </w:pPr>
      <w:r>
        <w:t>line breaks, which are mandatory in our editions, must thus be encoded even for inscriptions (or textpart divisions) consisting of only a single line</w:t>
      </w:r>
    </w:p>
    <w:p>
      <w:pPr>
        <w:pStyle w:val="Lista2"/>
      </w:pPr>
      <w:r>
        <w:t>other milestone elements shall of course only be used when applicable, i.e. when the text involves a particular kind of partition</w:t>
      </w:r>
    </w:p>
    <w:p>
      <w:pPr>
        <w:pStyle w:val="Lista3"/>
        <w:rPr>
          <w:b/>
          <w:bCs/>
        </w:rPr>
      </w:pPr>
      <w:r>
        <w:t>a text in a single inscribed field is not a page and requires no milestones other than line beginnings, but if there are several pages in a text, then the beginning of each, including the first, must be encoded</w:t>
      </w:r>
    </w:p>
    <w:p>
      <w:pPr>
        <w:pStyle w:val="Lista"/>
        <w:rPr>
          <w:b/>
          <w:bCs/>
        </w:rPr>
      </w:pPr>
      <w:r>
        <w:rPr>
          <w:b/>
          <w:bCs/>
        </w:rPr>
        <w:t>milestones and block-level containers</w:t>
      </w:r>
    </w:p>
    <w:p>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pPr>
        <w:pStyle w:val="Lista"/>
        <w:rPr>
          <w:b/>
          <w:bCs/>
        </w:rPr>
      </w:pPr>
      <w:r>
        <w:rPr>
          <w:b/>
          <w:bCs/>
        </w:rPr>
        <w:t>milestones and other milestones</w:t>
      </w:r>
    </w:p>
    <w:p>
      <w:pPr>
        <w:pStyle w:val="Lista2"/>
      </w:pPr>
      <w:r>
        <w:t>in a document with a hierarchical extrinsic structure, a transition point on a higher tier is always accompanied by a transition on the lower tier(s); for instance, whenever a page begins, a new line begins too</w:t>
      </w:r>
    </w:p>
    <w:p>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pPr>
        <w:pStyle w:val="Lista"/>
        <w:rPr>
          <w:b/>
          <w:bCs/>
        </w:rPr>
      </w:pPr>
      <w:r>
        <w:rPr>
          <w:b/>
          <w:bCs/>
        </w:rPr>
        <w:t>milestones and white space</w:t>
      </w:r>
    </w:p>
    <w:p>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pPr>
        <w:pStyle w:val="Lista2"/>
      </w:pPr>
      <w:r>
        <w:t>never add a space between a milestone tag and the following text</w:t>
      </w:r>
    </w:p>
    <w:p>
      <w:pPr>
        <w:pStyle w:val="Lista2"/>
      </w:pPr>
      <w:r>
        <w:t>adding a space or starting a new line in your XML file before a milestone tag is permitted if and only if it coincides with a word break</w:t>
      </w:r>
    </w:p>
    <w:p>
      <w:pPr>
        <w:pStyle w:val="Lista3"/>
      </w:pPr>
      <w:r>
        <w:t>in such a case is, a space before the tag is not required, but recommended because it makes the XML file easier to scan for human beings</w:t>
      </w:r>
    </w:p>
    <w:p>
      <w:pPr>
        <w:pStyle w:val="Lista3"/>
      </w:pPr>
      <w:r>
        <w:t>for milestones within words, see §</w:t>
      </w:r>
      <w:r>
        <w:fldChar w:fldCharType="begin"/>
      </w:r>
      <w:r>
        <w:instrText xml:space="preserve"> REF _Ref43984995 \w \h  \* MERGEFORMAT </w:instrText>
      </w:r>
      <w:r>
        <w:fldChar w:fldCharType="separate"/>
      </w:r>
      <w:r>
        <w:t>3.5.4</w:t>
      </w:r>
      <w:r>
        <w:fldChar w:fldCharType="end"/>
      </w:r>
    </w:p>
    <w:p>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1" w:name="_Ref182313052"/>
            <w:bookmarkStart w:id="222" w:name="_Ref182312225"/>
            <w:r>
              <w:lastRenderedPageBreak/>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tc>
          <w:tcPr>
            <w:tcW w:w="5000" w:type="pct"/>
          </w:tcPr>
          <w:p>
            <w:pPr>
              <w:pStyle w:val="CodeParagraph"/>
              <w:rPr>
                <w:rStyle w:val="Code"/>
              </w:rPr>
            </w:pPr>
            <w:r>
              <w:rPr>
                <w:rStyle w:val="Codetext"/>
              </w:rPr>
              <w:t xml:space="preserve">  ...śāntiM</w:t>
            </w:r>
            <w:r>
              <w:rPr>
                <w:rStyle w:val="Code"/>
              </w:rPr>
              <w:t>&lt;/l&gt;</w:t>
            </w:r>
          </w:p>
          <w:p>
            <w:pPr>
              <w:pStyle w:val="CodeParagraph"/>
              <w:rPr>
                <w:rStyle w:val="Code"/>
              </w:rPr>
            </w:pPr>
            <w:r>
              <w:rPr>
                <w:rStyle w:val="Code"/>
              </w:rPr>
              <w:t>&lt;/lg&gt;</w:t>
            </w:r>
          </w:p>
          <w:p>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tc>
          <w:tcPr>
            <w:tcW w:w="5000" w:type="pct"/>
          </w:tcPr>
          <w:p>
            <w:pPr>
              <w:pStyle w:val="CodeParagraph"/>
              <w:rPr>
                <w:rStyle w:val="Code"/>
              </w:rPr>
            </w:pPr>
            <w:r>
              <w:rPr>
                <w:rStyle w:val="Codetext"/>
              </w:rPr>
              <w:t xml:space="preserve">...manv-ādi-praṇīta-dharmmaśāstra-pracarita-vr̥ddhiḥ </w:t>
            </w:r>
            <w:r>
              <w:rPr>
                <w:rStyle w:val="Code"/>
              </w:rPr>
              <w:t xml:space="preserve">&lt;pb </w:t>
            </w:r>
          </w:p>
          <w:p>
            <w:pPr>
              <w:pStyle w:val="CodeParagraph"/>
              <w:rPr>
                <w:rStyle w:val="Code"/>
              </w:rPr>
            </w:pPr>
            <w:r>
              <w:rPr>
                <w:rStyle w:val="Codeattribute"/>
              </w:rPr>
              <w:t>n=</w:t>
            </w:r>
            <w:r>
              <w:rPr>
                <w:rStyle w:val="Codevalue"/>
              </w:rPr>
              <w:t>"2r"</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pPr>
        <w:pStyle w:val="Cmsor3"/>
      </w:pPr>
      <w:bookmarkStart w:id="226" w:name="_Ref182318134"/>
      <w:bookmarkStart w:id="227" w:name="_Toc183083732"/>
      <w:r>
        <w:t>Milestones interrupting words</w:t>
      </w:r>
      <w:bookmarkEnd w:id="222"/>
      <w:bookmarkEnd w:id="226"/>
      <w:bookmarkEnd w:id="227"/>
    </w:p>
    <w:p>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pPr>
        <w:pStyle w:val="Lista2"/>
      </w:pPr>
      <w:r>
        <w:t>including cases where</w:t>
      </w:r>
    </w:p>
    <w:p>
      <w:pPr>
        <w:pStyle w:val="Lista3"/>
      </w:pPr>
      <w:r>
        <w:t xml:space="preserve">the words before and after the transition are compounded to one another </w:t>
      </w:r>
      <w:r>
        <w:rPr>
          <w:noProof/>
        </w:rPr>
        <w:t>(</w:t>
      </w:r>
      <w:r>
        <w:t xml:space="preserve">e.g. </w:t>
      </w:r>
      <w:r>
        <w:rPr>
          <w:rStyle w:val="Foreign"/>
        </w:rPr>
        <w:t>mahā/rāja</w:t>
      </w:r>
      <w:r>
        <w:t>), or</w:t>
      </w:r>
    </w:p>
    <w:p>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pPr>
        <w:pStyle w:val="Lista2"/>
      </w:pPr>
      <w:r>
        <w:t>and even if there is another feature intervening between the two words separated by the structural transition, such as</w:t>
      </w:r>
    </w:p>
    <w:p>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pPr>
        <w:pStyle w:val="Lista"/>
      </w:pPr>
      <w:r>
        <w:t xml:space="preserve">when you have used </w:t>
      </w:r>
      <w:r>
        <w:rPr>
          <w:rStyle w:val="Codeattribute"/>
        </w:rPr>
        <w:t>@break=</w:t>
      </w:r>
      <w:r>
        <w:rPr>
          <w:rStyle w:val="Codevalue"/>
        </w:rPr>
        <w:t>"no"</w:t>
      </w:r>
      <w:r>
        <w:t xml:space="preserve"> on a milestone element,</w:t>
      </w:r>
    </w:p>
    <w:p>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pPr>
        <w:pStyle w:val="Lista2"/>
      </w:pPr>
      <w:r>
        <w:t>never add a space before the milestone tag</w:t>
      </w:r>
    </w:p>
    <w:p>
      <w:pPr>
        <w:pStyle w:val="Lista2"/>
      </w:pPr>
      <w:r>
        <w:t>never add a hyphen before the milestone tag (one will be generated automatically in display)</w:t>
      </w:r>
    </w:p>
    <w:p>
      <w:pPr>
        <w:pStyle w:val="Lista3"/>
      </w:pPr>
      <w:r>
        <w:t>however, if you use editorial hyphens for the segmentation of compounds (#TG 2.6.2), then</w:t>
      </w:r>
    </w:p>
    <w:p>
      <w:pPr>
        <w:pStyle w:val="Lista4"/>
      </w:pPr>
      <w:r>
        <w:t>boundaries marked by editorial hyphens must still be treated as being inside words</w:t>
      </w:r>
    </w:p>
    <w:p>
      <w:pPr>
        <w:pStyle w:val="Lista4"/>
      </w:pPr>
      <w:r>
        <w:lastRenderedPageBreak/>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tc>
          <w:tcPr>
            <w:tcW w:w="5000" w:type="pct"/>
          </w:tcPr>
          <w:p>
            <w:pPr>
              <w:pStyle w:val="CodeParagraph"/>
              <w:rPr>
                <w:rStyle w:val="Code"/>
              </w:rPr>
            </w:pPr>
            <w:r>
              <w:rPr>
                <w:rStyle w:val="Codetext"/>
              </w:rPr>
              <w:t>...</w:t>
            </w:r>
            <w:r>
              <w:t xml:space="preserve"> </w:t>
            </w:r>
            <w:r>
              <w:rPr>
                <w:rStyle w:val="Codetext"/>
              </w:rPr>
              <w:t>tad viditvā yathocitaṁ bhāga-bhoga</w:t>
            </w:r>
            <w:r>
              <w:rPr>
                <w:rStyle w:val="Code"/>
              </w:rPr>
              <w:t xml:space="preserve">&lt;pb </w:t>
            </w:r>
          </w:p>
          <w:p>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pPr>
        <w:pStyle w:val="Lista"/>
      </w:pPr>
      <w:r>
        <w:t xml:space="preserve">when text before or after a milestone is lost, badly damaged, or unintelligible for some other reason, then it may not be possible to decide for certain whether the milestone interrupts a word </w:t>
      </w:r>
    </w:p>
    <w:p>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pPr>
        <w:pStyle w:val="Lista2"/>
      </w:pPr>
      <w:r>
        <w:t>but do not do so if you are uncertain</w:t>
      </w:r>
    </w:p>
    <w:p>
      <w:pPr>
        <w:pStyle w:val="Lista2"/>
      </w:pPr>
      <w:r>
        <w:t>observing the following guidelines</w:t>
      </w:r>
    </w:p>
    <w:p>
      <w:pPr>
        <w:pStyle w:val="Lista"/>
      </w:pPr>
      <w:r>
        <w:t xml:space="preserve">when there is a </w:t>
      </w:r>
      <w:r>
        <w:rPr>
          <w:b/>
          <w:bCs/>
        </w:rPr>
        <w:t>lacuna before the transition</w:t>
      </w:r>
      <w:r>
        <w:t>,</w:t>
      </w:r>
    </w:p>
    <w:p>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pPr>
        <w:pStyle w:val="Lista"/>
      </w:pPr>
      <w:r>
        <w:t xml:space="preserve">when there is </w:t>
      </w:r>
      <w:r>
        <w:rPr>
          <w:b/>
          <w:bCs/>
        </w:rPr>
        <w:t>lacuna after the transition</w:t>
      </w:r>
      <w:r>
        <w:t>,</w:t>
      </w:r>
    </w:p>
    <w:p>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pPr>
        <w:pStyle w:val="Lista3"/>
      </w:pPr>
      <w:r>
        <w:t>if you feel that the uncertainty of this positioning matters, mention it in your commentary to the text</w:t>
      </w:r>
      <w:r>
        <w:rPr>
          <w:rStyle w:val="Lbjegyzet-hivatkozs"/>
        </w:rPr>
        <w:footnoteReference w:id="17"/>
      </w:r>
    </w:p>
    <w:p>
      <w:pPr>
        <w:pStyle w:val="Cmsor3"/>
      </w:pPr>
      <w:bookmarkStart w:id="235" w:name="_Ref182815315"/>
      <w:bookmarkStart w:id="236" w:name="_Toc183083734"/>
      <w:r>
        <w:t>Milestone units</w:t>
      </w:r>
      <w:bookmarkEnd w:id="235"/>
      <w:bookmarkEnd w:id="236"/>
    </w:p>
    <w:p>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pPr>
        <w:pStyle w:val="Lista2"/>
      </w:pPr>
      <w:r>
        <w:rPr>
          <w:rStyle w:val="Codevalue"/>
        </w:rPr>
        <w:t>"faces"</w:t>
      </w:r>
      <w:r>
        <w:t xml:space="preserve"> in texts where each pagelike zone involves lines continuing across two or more surfaces such as the frontal and lateral face of a four-sided stele</w:t>
      </w:r>
    </w:p>
    <w:p>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lastRenderedPageBreak/>
        <w:t>"column"</w:t>
      </w:r>
      <w:r>
        <w:t xml:space="preserve"> for zones placed side by side and generally taller than they are wide</w:t>
      </w:r>
    </w:p>
    <w:p>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3"/>
      </w:pPr>
      <w:r>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this unit is not normally applicable to gridlike partitions</w:t>
      </w:r>
    </w:p>
    <w:p>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pPr>
        <w:pStyle w:val="Lista2"/>
      </w:pPr>
      <w:r>
        <w:rPr>
          <w:rStyle w:val="Codevalue"/>
        </w:rPr>
        <w:t>"fragment"</w:t>
      </w:r>
      <w:r>
        <w:t xml:space="preserve"> for objects with two or more extant inscribed fragments</w:t>
      </w:r>
    </w:p>
    <w:p>
      <w:pPr>
        <w:pStyle w:val="Lista3"/>
      </w:pPr>
      <w:r>
        <w:t>fragmentation (for which specifically see §</w:t>
      </w:r>
      <w:r>
        <w:fldChar w:fldCharType="begin"/>
      </w:r>
      <w:r>
        <w:instrText xml:space="preserve"> REF _Ref182815850 \r \h </w:instrText>
      </w:r>
      <w:r>
        <w:fldChar w:fldCharType="separate"/>
      </w:r>
      <w:r>
        <w:t>3.7</w:t>
      </w:r>
      <w:r>
        <w:fldChar w:fldCharType="end"/>
      </w:r>
      <w:r>
        <w:t xml:space="preserve">) generally creates gridlike partitions as </w:t>
      </w:r>
      <w:proofErr w:type="spellStart"/>
      <w:r>
        <w:t>in</w:t>
      </w:r>
      <w:r>
        <w:fldChar w:fldCharType="begin"/>
      </w:r>
      <w:r>
        <w:instrText xml:space="preserve"> REF _Ref182834408 \h </w:instrText>
      </w:r>
      <w:r>
        <w:fldChar w:fldCharType="separate"/>
      </w:r>
      <w:r>
        <w:t>Example</w:t>
      </w:r>
      <w:proofErr w:type="spellEnd"/>
      <w:r>
        <w:t xml:space="preserv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pPr>
        <w:pStyle w:val="Lista2"/>
      </w:pPr>
      <w:r>
        <w:rPr>
          <w:rStyle w:val="Codevalue"/>
        </w:rPr>
        <w:t>"zone"</w:t>
      </w:r>
      <w:r>
        <w:t xml:space="preserve"> for visually distinct zones that do not readily meet any of the specific definitions above</w:t>
      </w:r>
    </w:p>
    <w:p>
      <w:pPr>
        <w:pStyle w:val="Lista3"/>
      </w:pPr>
      <w:r>
        <w:t>a zone is generally conceived of as being on a single contiguous surface, but in inscriptions with a complex topology, this unit may also be used for a visually distinct area occupying two or more surfaces</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pPr>
        <w:pStyle w:val="Cmsor3"/>
      </w:pPr>
      <w:bookmarkStart w:id="244" w:name="_h6ikg2hg8g9u" w:colFirst="0" w:colLast="0"/>
      <w:bookmarkStart w:id="245" w:name="_Ref182301135"/>
      <w:bookmarkStart w:id="246" w:name="_Toc183083736"/>
      <w:bookmarkEnd w:id="244"/>
      <w:r>
        <w:t>Overview</w:t>
      </w:r>
      <w:bookmarkEnd w:id="245"/>
      <w:bookmarkEnd w:id="246"/>
    </w:p>
    <w:p>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r>
        <w:t>Epigraphic examples of pagelike partitions include:</w:t>
      </w:r>
    </w:p>
    <w:p>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
      </w:pPr>
      <w:r>
        <w:lastRenderedPageBreak/>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pPr>
        <w:pStyle w:val="Lista"/>
      </w:pPr>
      <w:r>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tc>
          <w:tcPr>
            <w:tcW w:w="5000" w:type="pct"/>
            <w:gridSpan w:val="2"/>
          </w:tcPr>
          <w:p>
            <w:pPr>
              <w:pStyle w:val="Image"/>
            </w:pPr>
            <w:r>
              <w:drawing>
                <wp:inline distT="0" distB="0" distL="0" distR="0">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tc>
          <w:tcPr>
            <w:tcW w:w="5000" w:type="pct"/>
            <w:gridSpan w:val="2"/>
          </w:tcPr>
          <w:p>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gridSpan w:val="2"/>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tc>
          <w:tcPr>
            <w:tcW w:w="2814" w:type="pct"/>
          </w:tcPr>
          <w:p>
            <w:pPr>
              <w:pStyle w:val="TableNote"/>
            </w:pPr>
            <w:bookmarkStart w:id="250" w:name="_xbyjw7atziy5" w:colFirst="0" w:colLast="0"/>
            <w:bookmarkEnd w:id="250"/>
            <w:r>
              <w:t>a partition may, however, coincide with a semantic boundary as in the slightly altered illustration here</w:t>
            </w:r>
          </w:p>
          <w:p>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pPr>
              <w:pStyle w:val="TableNote"/>
            </w:pPr>
            <w:bookmarkStart w:id="251" w:name="_9uretion352s" w:colFirst="0" w:colLast="0"/>
            <w:bookmarkEnd w:id="251"/>
            <w:r>
              <w:t>therefore, the illustration on the right must also be encoded as a pagelike partition</w:t>
            </w:r>
          </w:p>
        </w:tc>
        <w:tc>
          <w:tcPr>
            <w:tcW w:w="2186" w:type="pct"/>
            <w:vAlign w:val="bottom"/>
          </w:tcPr>
          <w:p>
            <w:pPr>
              <w:pStyle w:val="Image"/>
              <w:rPr>
                <w:rStyle w:val="Code"/>
              </w:rPr>
            </w:pPr>
            <w:bookmarkStart w:id="252" w:name="_2o3hdppskxxm" w:colFirst="0" w:colLast="0"/>
            <w:bookmarkEnd w:id="252"/>
            <w:r>
              <w:drawing>
                <wp:inline distT="0" distB="0" distL="0" distR="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57" w:name="_Ref182924299"/>
            <w:r>
              <w:lastRenderedPageBreak/>
              <w:t xml:space="preserve">Example </w:t>
            </w:r>
            <w:fldSimple w:instr=" STYLEREF 3 \s ">
              <w:r>
                <w:rPr>
                  <w:noProof/>
                </w:rPr>
                <w:t>3.4.1</w:t>
              </w:r>
            </w:fldSimple>
            <w:r>
              <w:t>.</w:t>
            </w:r>
            <w:fldSimple w:instr=" SEQ Example \* ALPHABETIC \s 3 ">
              <w:r>
                <w:rPr>
                  <w:noProof/>
                </w:rPr>
                <w:t>B</w:t>
              </w:r>
            </w:fldSimple>
            <w:bookmarkEnd w:id="257"/>
            <w:r>
              <w:t>: doorjambs</w:t>
            </w:r>
          </w:p>
        </w:tc>
      </w:tr>
      <w:tr>
        <w:tc>
          <w:tcPr>
            <w:tcW w:w="5000" w:type="pct"/>
          </w:tcPr>
          <w:p>
            <w:pPr>
              <w:pStyle w:val="Image"/>
            </w:pPr>
            <w:r>
              <w:t>&amp;&amp;&amp;</w:t>
            </w:r>
          </w:p>
        </w:tc>
      </w:tr>
      <w:tr>
        <w:tc>
          <w:tcPr>
            <w:tcW w:w="5000" w:type="pct"/>
          </w:tcPr>
          <w:p>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&lt;pb/&gt;</w:t>
      </w:r>
      <w:r>
        <w:t xml:space="preserve"> marks beginnings (rather than transitions) and thus, when pages are present in a document, the element must be present at the start of each page including the first</w:t>
      </w:r>
    </w:p>
    <w:p>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4"/>
      </w:pPr>
      <w:bookmarkStart w:id="262" w:name="_Ref182318940"/>
      <w:bookmarkStart w:id="263" w:name="_Toc183083738"/>
      <w:r>
        <w:t>Uninscribed copper plate faces</w:t>
      </w:r>
      <w:bookmarkEnd w:id="261"/>
      <w:bookmarkEnd w:id="262"/>
      <w:bookmarkEnd w:id="263"/>
    </w:p>
    <w:p>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pPr>
        <w:pStyle w:val="Lista2"/>
      </w:pPr>
      <w:r>
        <w:t>for sets of copper plates where the first and/or last plate is only inscribed on one face, designate the blank faces to be the outer faces of the set, i.e. the recto of the first plate and the verso of the last plate</w:t>
      </w:r>
    </w:p>
    <w:p>
      <w:pPr>
        <w:pStyle w:val="Lista2"/>
      </w:pPr>
      <w:r>
        <w:t>for sets or single plates inscribed on only one face (of each plate), designate the inscribed face as the recto, and the blank face as the verso</w:t>
      </w:r>
    </w:p>
    <w:p>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pPr>
        <w:pStyle w:val="Cmsor3"/>
      </w:pPr>
      <w:bookmarkStart w:id="267" w:name="_Toc183083740"/>
      <w:r>
        <w:t>Identification and titling of pagelike partitions</w:t>
      </w:r>
      <w:bookmarkEnd w:id="267"/>
    </w:p>
    <w:p>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9054" w:type="dxa"/>
          </w:tcPr>
          <w:p>
            <w:pPr>
              <w:pStyle w:val="TableNote"/>
              <w:rPr>
                <w:rStyle w:val="Code"/>
              </w:rPr>
            </w:pPr>
            <w:r>
              <w:t>auto-generated headings will show “Face A”, “Face B”, etc.</w:t>
            </w:r>
          </w:p>
        </w:tc>
      </w:tr>
    </w:tbl>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tc>
          <w:tcPr>
            <w:tcW w:w="9054" w:type="dxa"/>
          </w:tcPr>
          <w:p>
            <w:pPr>
              <w:pStyle w:val="TableNote"/>
              <w:rPr>
                <w:rStyle w:val="Code"/>
              </w:rPr>
            </w:pPr>
            <w:r>
              <w:t>explicitly encoded headings will show “Northern Doorjamb”, “Southern Doorjamb”, etc.</w:t>
            </w:r>
          </w:p>
        </w:tc>
      </w:tr>
    </w:tbl>
    <w:p>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pPr>
        <w:pStyle w:val="Lista"/>
      </w:pPr>
      <w:r>
        <w:t>the recommended values for numbering genuine pages are</w:t>
      </w:r>
      <w:r>
        <w:rPr>
          <w:b/>
          <w:bCs/>
        </w:rPr>
        <w:t xml:space="preserve"> </w:t>
      </w:r>
      <w:r>
        <w:t>1r, 1v, 2r, 2v etc.</w:t>
      </w:r>
    </w:p>
    <w:p>
      <w:pPr>
        <w:pStyle w:val="Lista2"/>
      </w:pPr>
      <w:r>
        <w:t xml:space="preserve">the value of </w:t>
      </w:r>
      <w:r>
        <w:rPr>
          <w:rStyle w:val="Codeattribute"/>
        </w:rPr>
        <w:t>@n</w:t>
      </w:r>
      <w:r>
        <w:t xml:space="preserve"> is thus composed of</w:t>
      </w:r>
    </w:p>
    <w:p>
      <w:pPr>
        <w:pStyle w:val="Lista3"/>
      </w:pPr>
      <w:r>
        <w:t>an Arabic numeral starting with 1 and proceeding in steps of 1 per plate (folio)</w:t>
      </w:r>
    </w:p>
    <w:p>
      <w:pPr>
        <w:pStyle w:val="Lista3"/>
      </w:pPr>
      <w:r>
        <w:t xml:space="preserve">the abbreviation to identify the recto </w:t>
      </w:r>
      <w:r>
        <w:rPr>
          <w:noProof/>
        </w:rPr>
        <w:t>(</w:t>
      </w:r>
      <w:r>
        <w:t xml:space="preserve">front) and verso </w:t>
      </w:r>
      <w:r>
        <w:rPr>
          <w:noProof/>
        </w:rPr>
        <w:t>(</w:t>
      </w:r>
      <w:r>
        <w:t>back) face of each plate</w:t>
      </w:r>
    </w:p>
    <w:p>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pPr>
        <w:pStyle w:val="Lista"/>
      </w:pPr>
      <w:r>
        <w:t>if you have a good reason to do so, you may opt to use a different numbering scheme for pages with the following constraints:</w:t>
      </w:r>
    </w:p>
    <w:p>
      <w:pPr>
        <w:pStyle w:val="Lista2"/>
      </w:pPr>
      <w:r>
        <w:t xml:space="preserve">the value of </w:t>
      </w:r>
      <w:r>
        <w:rPr>
          <w:rStyle w:val="Codeattribute"/>
        </w:rPr>
        <w:t>@n</w:t>
      </w:r>
      <w:r>
        <w:t xml:space="preserve"> must not contain a space </w:t>
      </w:r>
      <w:r>
        <w:rPr>
          <w:noProof/>
        </w:rPr>
        <w:t>(</w:t>
      </w:r>
      <w:r>
        <w:t>use an underscore _ instead if a space is essential)</w:t>
      </w:r>
    </w:p>
    <w:p>
      <w:pPr>
        <w:pStyle w:val="Lista2"/>
      </w:pPr>
      <w:r>
        <w:t xml:space="preserve">each page must have a unique number within your edition </w:t>
      </w:r>
      <w:r>
        <w:rPr>
          <w:noProof/>
        </w:rPr>
        <w:t>(</w:t>
      </w:r>
      <w:r>
        <w:t>or, if applicable, within a textpart division)</w:t>
      </w:r>
    </w:p>
    <w:p>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pPr>
        <w:pStyle w:val="Cmsor4"/>
      </w:pPr>
      <w:bookmarkStart w:id="277" w:name="_Ref182318136"/>
      <w:bookmarkStart w:id="278" w:name="_Toc183083742"/>
      <w:bookmarkEnd w:id="275"/>
      <w:r>
        <w:lastRenderedPageBreak/>
        <w:t>Numbering pagelike milestones</w:t>
      </w:r>
      <w:bookmarkEnd w:id="276"/>
      <w:bookmarkEnd w:id="277"/>
      <w:bookmarkEnd w:id="278"/>
    </w:p>
    <w:p>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pPr>
        <w:pStyle w:val="Lista2"/>
      </w:pPr>
      <w:r>
        <w:t>nonetheless, any numeration scheme may be used depending on your preference and the conventions of your specific field; in particular, feel free to use</w:t>
      </w:r>
    </w:p>
    <w:p>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pPr>
        <w:pStyle w:val="Cmsor4"/>
      </w:pPr>
      <w:bookmarkStart w:id="279" w:name="_Ref182299869"/>
      <w:bookmarkStart w:id="280" w:name="_Toc183083743"/>
      <w:r>
        <w:t>Labels for pagelike milestones</w:t>
      </w:r>
      <w:bookmarkEnd w:id="279"/>
      <w:bookmarkEnd w:id="280"/>
    </w:p>
    <w:p>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pPr>
        <w:pStyle w:val="Lista2"/>
      </w:pPr>
      <w:r>
        <w:t>for the sake of consistency it is recommended that you stick to concise labels in English</w:t>
      </w:r>
    </w:p>
    <w:p>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pPr>
        <w:pStyle w:val="Lista"/>
      </w:pPr>
      <w:r>
        <w:t>the contents of the label will not be altered in display, so</w:t>
      </w:r>
    </w:p>
    <w:p>
      <w:pPr>
        <w:pStyle w:val="Lista2"/>
      </w:pPr>
      <w:bookmarkStart w:id="281" w:name="_h6lmsgu4umfd" w:colFirst="0" w:colLast="0"/>
      <w:bookmarkEnd w:id="281"/>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pPr>
        <w:pStyle w:val="Lista2"/>
      </w:pPr>
      <w:r>
        <w:t>consecutive throughout successive pagelike partitions, or</w:t>
      </w:r>
    </w:p>
    <w:p>
      <w:pPr>
        <w:pStyle w:val="Lista2"/>
      </w:pPr>
      <w:r>
        <w:t>restarted in each pagelike partition, provided that complex line numbers are used, which incorporate the number of the page or zone</w:t>
      </w:r>
    </w:p>
    <w:p>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rFonts w:cs="Mangal"/>
        </w:rPr>
        <w:commentReference w:id="285"/>
      </w:r>
      <w:r>
        <w:t>in each new partition in order to follow the numbering scheme of a previous edition or the conventions of your specific field</w:t>
      </w:r>
    </w:p>
    <w:p>
      <w:pPr>
        <w:pStyle w:val="Cmsor2"/>
      </w:pPr>
      <w:bookmarkStart w:id="286" w:name="_Toc183083745"/>
      <w:r>
        <w:t>Physical lines</w:t>
      </w:r>
      <w:bookmarkEnd w:id="239"/>
      <w:bookmarkEnd w:id="240"/>
      <w:bookmarkEnd w:id="241"/>
      <w:bookmarkEnd w:id="242"/>
      <w:bookmarkEnd w:id="243"/>
      <w:bookmarkEnd w:id="286"/>
    </w:p>
    <w:p>
      <w:pPr>
        <w:pStyle w:val="Cmsor3"/>
      </w:pPr>
      <w:bookmarkStart w:id="287" w:name="_Toc183083746"/>
      <w:r>
        <w:t>Overview</w:t>
      </w:r>
      <w:bookmarkEnd w:id="287"/>
    </w:p>
    <w:p>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pPr>
        <w:pStyle w:val="Cmsor3"/>
      </w:pPr>
      <w:bookmarkStart w:id="288" w:name="_xui16zrp0wzt" w:colFirst="0" w:colLast="0"/>
      <w:bookmarkStart w:id="289" w:name="_Ref43980100"/>
      <w:bookmarkStart w:id="290" w:name="_Toc183083747"/>
      <w:bookmarkEnd w:id="288"/>
      <w:r>
        <w:t>Marking up line beginnings</w:t>
      </w:r>
      <w:bookmarkEnd w:id="289"/>
      <w:bookmarkEnd w:id="290"/>
    </w:p>
    <w:p>
      <w:pPr>
        <w:pStyle w:val="Lista"/>
      </w:pPr>
      <w:r>
        <w:t xml:space="preserve">marking up line beginnings is mandatory for all lines of all our editions, using the empty element </w:t>
      </w:r>
      <w:r>
        <w:rPr>
          <w:rStyle w:val="Code"/>
        </w:rPr>
        <w:t>&lt;lb/&gt;</w:t>
      </w:r>
    </w:p>
    <w:p>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pPr>
        <w:pStyle w:val="Lista"/>
      </w:pPr>
      <w:r>
        <w:rPr>
          <w:rStyle w:val="Code"/>
        </w:rPr>
        <w:t>&lt;lb/&gt;</w:t>
      </w:r>
      <w:r>
        <w:t xml:space="preserve"> marks beginnings (rather than transitions) and must thus be present at the start of each line including the first</w:t>
      </w:r>
    </w:p>
    <w:p>
      <w:pPr>
        <w:pStyle w:val="Lista"/>
      </w:pPr>
      <w:r>
        <w:t xml:space="preserve">since the use of this element is mandatory, it must be present even in inscriptions </w:t>
      </w:r>
      <w:r>
        <w:rPr>
          <w:noProof/>
        </w:rPr>
        <w:t>(</w:t>
      </w:r>
      <w:r>
        <w:t>or textparts) consisting of a single line</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pPr>
        <w:pStyle w:val="Lista"/>
      </w:pPr>
      <w:r>
        <w:t xml:space="preserve">in order to eliminate ambiguity in referencing </w:t>
      </w:r>
      <w:r>
        <w:rPr>
          <w:noProof/>
        </w:rPr>
        <w:t>(</w:t>
      </w:r>
      <w:r>
        <w:t>both human- and machine-readable), every line number in an XML edition must be unique</w:t>
      </w:r>
    </w:p>
    <w:p>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pPr>
        <w:pStyle w:val="Lista2"/>
      </w:pPr>
      <w:r>
        <w:t>line numeration must be restarted in each textpart (this is not a technical requirement but an arbitrary rule for consistency across the corpus)</w:t>
      </w:r>
    </w:p>
    <w:p>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Cmsor4"/>
      </w:pPr>
      <w:bookmarkStart w:id="302" w:name="_Ref182228380"/>
      <w:bookmarkStart w:id="303" w:name="_Toc183083749"/>
      <w:r>
        <w:t>Repetitive line numbering with complex numbers</w:t>
      </w:r>
      <w:bookmarkEnd w:id="302"/>
      <w:bookmarkEnd w:id="303"/>
    </w:p>
    <w:p>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pPr>
        <w:pStyle w:val="Lista2"/>
      </w:pPr>
      <w:r>
        <w:t>the repetitive scheme is preferred for certain subcorpora in order to accommodate the line numbering conventions of the subfield</w:t>
      </w:r>
    </w:p>
    <w:p>
      <w:pPr>
        <w:pStyle w:val="Lista2"/>
      </w:pPr>
      <w:r>
        <w:t>the preference for the consecutive or repetitive system shall be determined on the level of subcorpora, but may be overridden on a case-by-case basis</w:t>
      </w:r>
    </w:p>
    <w:p>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pPr>
        <w:pStyle w:val="Lista"/>
      </w:pPr>
      <w:r>
        <w:t>in the repetitive scheme of line numbering, the numbers are reset for each successive pagelike partition</w:t>
      </w:r>
    </w:p>
    <w:p>
      <w:pPr>
        <w:pStyle w:val="Lista2"/>
      </w:pPr>
      <w:r>
        <w:t>to ensure the uniqueness of line numbers throughout the edition, complex line numbers must be used in this system</w:t>
      </w:r>
    </w:p>
    <w:p>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pPr>
        <w:pStyle w:val="Lista2"/>
      </w:pPr>
      <w:r>
        <w:t>for example,</w:t>
      </w:r>
    </w:p>
    <w:p>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pPr>
        <w:pStyle w:val="Lista"/>
      </w:pPr>
      <w:r>
        <w:t>if your subcorpus follows the repetitive scheme, then it is recommended that for consistency’s sake you use complex line numbers even on copper plates with just a single inscribed page</w:t>
      </w:r>
    </w:p>
    <w:p>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pPr>
        <w:pStyle w:val="Cmsor3"/>
      </w:pPr>
      <w:bookmarkStart w:id="316" w:name="_8u6cxgxomq4n" w:colFirst="0" w:colLast="0"/>
      <w:bookmarkStart w:id="317" w:name="_Ref182924394"/>
      <w:bookmarkStart w:id="318" w:name="_Toc183083752"/>
      <w:bookmarkEnd w:id="316"/>
      <w:r>
        <w:t>Overview</w:t>
      </w:r>
      <w:bookmarkEnd w:id="317"/>
      <w:bookmarkEnd w:id="318"/>
    </w:p>
    <w:p>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bookmarkStart w:id="319" w:name="_mq9ex2gduvu8" w:colFirst="0" w:colLast="0"/>
      <w:bookmarkStart w:id="320" w:name="_rs0n67ntt3ye" w:colFirst="0" w:colLast="0"/>
      <w:bookmarkEnd w:id="319"/>
      <w:bookmarkEnd w:id="320"/>
      <w:r>
        <w:t>Epigraphic examples of gridlike partitions include text engraved on</w:t>
      </w:r>
    </w:p>
    <w:p>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tc>
          <w:tcPr>
            <w:tcW w:w="5000" w:type="pct"/>
          </w:tcPr>
          <w:p>
            <w:pPr>
              <w:pStyle w:val="Image"/>
            </w:pPr>
            <w:r>
              <w:t>&amp;&amp;&amp;replace with verse exemplar</w:t>
            </w:r>
          </w:p>
        </w:tc>
      </w:tr>
      <w:tr>
        <w:tc>
          <w:tcPr>
            <w:tcW w:w="5000" w:type="pct"/>
          </w:tcPr>
          <w:p>
            <w:pPr>
              <w:pStyle w:val="TableNote"/>
            </w:pPr>
            <w:r>
              <w:t>in this inscription, spacing at the caesura in each line arranges the text into neat columns</w:t>
            </w:r>
          </w:p>
          <w:p>
            <w:pPr>
              <w:pStyle w:val="TableNote"/>
            </w:pPr>
            <w:r>
              <w:t>the start of each column has been marked up with a gridlike milestone</w:t>
            </w:r>
          </w:p>
          <w:p>
            <w:pPr>
              <w:pStyle w:val="TableNote"/>
            </w:pPr>
            <w:r>
              <w:t>if some or all subsequent column beginnings coincide with the beginning of a verse line (rather than just a caesura within a line), then the milestone for the applicable column must be within the container for that line</w:t>
            </w:r>
          </w:p>
          <w:p>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tc>
          <w:tcPr>
            <w:tcW w:w="5000" w:type="pct"/>
          </w:tcPr>
          <w:p>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tc>
          <w:tcPr>
            <w:tcW w:w="5000" w:type="pct"/>
          </w:tcPr>
          <w:p>
            <w:pPr>
              <w:pStyle w:val="Image"/>
            </w:pPr>
            <w:r>
              <w:drawing>
                <wp:inline distT="0" distB="0" distL="0" distR="0">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tc>
          <w:tcPr>
            <w:tcW w:w="5000" w:type="pct"/>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pPr>
        <w:pStyle w:val="Cmsor3"/>
      </w:pPr>
      <w:bookmarkStart w:id="328" w:name="_Ref182310382"/>
      <w:bookmarkStart w:id="329" w:name="_Toc183083753"/>
      <w:r>
        <w:t>Marking up gridlike partitions</w:t>
      </w:r>
      <w:bookmarkEnd w:id="326"/>
      <w:bookmarkEnd w:id="328"/>
      <w:bookmarkEnd w:id="329"/>
    </w:p>
    <w:p>
      <w:pPr>
        <w:pStyle w:val="Lista"/>
      </w:pPr>
      <w:r>
        <w:t xml:space="preserve">gridlike partitions may be encoded with the element </w:t>
      </w:r>
      <w:r>
        <w:rPr>
          <w:rStyle w:val="Code"/>
        </w:rPr>
        <w:t>&lt;milestone/&gt;</w:t>
      </w:r>
      <w:r>
        <w:t xml:space="preserve"> </w:t>
      </w:r>
    </w:p>
    <w:p>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332" w:name="_Toc183083754"/>
      <w:r>
        <w:t>Identification</w:t>
      </w:r>
      <w:bookmarkEnd w:id="331"/>
      <w:r>
        <w:t xml:space="preserve"> of gridlike partitions</w:t>
      </w:r>
      <w:bookmarkEnd w:id="332"/>
    </w:p>
    <w:p>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pPr>
        <w:pStyle w:val="Lista2"/>
      </w:pPr>
      <w:r>
        <w:t>nonetheless, any numeration scheme may be used depending on your preference, the conventions of your specific field, and the idiosyncratic nature of the grid you are encoding</w:t>
      </w:r>
    </w:p>
    <w:p>
      <w:pPr>
        <w:pStyle w:val="Lista3"/>
      </w:pPr>
      <w:r>
        <w:t>in particular, feel free to use lowercase letters alternating with uppercase ones to denote major/frontal and minor/lateral faces of a three-dimensional object such as a Southeast Asian stele, e.g. A, b, C and d</w:t>
      </w:r>
    </w:p>
    <w:p>
      <w:pPr>
        <w:pStyle w:val="Lista2"/>
      </w:pPr>
      <w:r>
        <w:t>the number referring to every column of the grid should be unique</w:t>
      </w:r>
    </w:p>
    <w:p>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pPr>
        <w:pStyle w:val="Lista"/>
      </w:pPr>
      <w:r>
        <w:t>encoding gridlike partitions with milestones is not mandatory and should be applied on a case-by-case basis, judging the feasibility of encoding versus the anticipated usefulness of having the partitions represented in the edition</w:t>
      </w:r>
    </w:p>
    <w:p>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pPr>
        <w:pStyle w:val="Lista2"/>
      </w:pPr>
      <w:r>
        <w:rPr>
          <w:b/>
          <w:bCs/>
        </w:rPr>
        <w:t>fragments</w:t>
      </w:r>
      <w:r>
        <w:t>, provided that they can be lined up with each other</w:t>
      </w:r>
    </w:p>
    <w:p>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pPr>
        <w:pStyle w:val="Lista2"/>
      </w:pPr>
      <w:r>
        <w:rPr>
          <w:b/>
          <w:bCs/>
        </w:rPr>
        <w:t>building blocks</w:t>
      </w:r>
      <w:r>
        <w:t>, especially if they are not currently integrated into a structure</w:t>
      </w:r>
    </w:p>
    <w:p>
      <w:pPr>
        <w:pStyle w:val="Lista"/>
      </w:pPr>
      <w:r>
        <w:t>this encoding is recommended for</w:t>
      </w:r>
      <w:r>
        <w:rPr>
          <w:b/>
          <w:bCs/>
        </w:rPr>
        <w:t xml:space="preserve"> visually demarcated areas</w:t>
      </w:r>
      <w:r>
        <w:t xml:space="preserve"> on a simplex surface, such as</w:t>
      </w:r>
    </w:p>
    <w:p>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r>
        <w:t>this encoding is recommended only if deemed useful for</w:t>
      </w:r>
      <w:r>
        <w:rPr>
          <w:b/>
          <w:bCs/>
        </w:rPr>
        <w:t xml:space="preserve"> complex surfaces</w:t>
      </w:r>
      <w:r>
        <w:t xml:space="preserve"> such as</w:t>
      </w:r>
    </w:p>
    <w:p>
      <w:pPr>
        <w:pStyle w:val="Lista2"/>
      </w:pPr>
      <w:r>
        <w:t>two or more adjacent faces of a stele or pillar with a rectangular or polygonal cross-section</w:t>
      </w:r>
    </w:p>
    <w:p>
      <w:pPr>
        <w:pStyle w:val="Lista"/>
      </w:pPr>
      <w:r>
        <w:lastRenderedPageBreak/>
        <w:t>if you opt not to encode milestones in any of the above cases, simply treat the text as if it occupied a simple surface, and describe the layout in as much detail as you wish in your metadata</w:t>
      </w:r>
    </w:p>
    <w:p>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pPr>
        <w:pStyle w:val="Cmsor3"/>
      </w:pPr>
      <w:bookmarkStart w:id="348" w:name="_Toc183083758"/>
      <w:r>
        <w:t>Overview</w:t>
      </w:r>
      <w:bookmarkEnd w:id="348"/>
    </w:p>
    <w:p>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pPr>
        <w:pStyle w:val="Cmsor3"/>
      </w:pPr>
      <w:bookmarkStart w:id="349" w:name="_Toc183083759"/>
      <w:bookmarkStart w:id="350" w:name="_Ref182811945"/>
      <w:r>
        <w:t>Missing pieces</w:t>
      </w:r>
      <w:bookmarkEnd w:id="349"/>
    </w:p>
    <w:p>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pPr>
        <w:pStyle w:val="Lista"/>
      </w:pPr>
      <w:r>
        <w:t>the lacunae representing the text belonging to a lost fragment, whether restored or not, should be encoded as belonging to the adjacent extant fragment</w:t>
      </w:r>
    </w:p>
    <w:p>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&amp;&amp;&amp;here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tbl>
      <w:tblPr>
        <w:tblStyle w:val="CodeSampleTable"/>
        <w:tblW w:w="0" w:type="auto"/>
        <w:tblLook w:val="04A0" w:firstRow="1" w:lastRow="0" w:firstColumn="1" w:lastColumn="0" w:noHBand="0" w:noVBand="1"/>
      </w:tblPr>
      <w:tblGrid>
        <w:gridCol w:w="9100"/>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352" w:name="_Ref182834408"/>
            <w:r>
              <w:lastRenderedPageBreak/>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tc>
          <w:tcPr>
            <w:tcW w:w="9054" w:type="dxa"/>
          </w:tcPr>
          <w:p>
            <w:pPr>
              <w:pStyle w:val="Image"/>
            </w:pPr>
            <w:r>
              <w:drawing>
                <wp:inline distT="0" distB="0" distL="0" distR="0">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tc>
          <w:tcPr>
            <w:tcW w:w="9054" w:type="dxa"/>
          </w:tcPr>
          <w:p>
            <w:pPr>
              <w:pStyle w:val="TableNote"/>
              <w:keepNext/>
            </w:pPr>
            <w:r>
              <w:t>here, two extant fragments of a slab can be joined because they share some lines, though a smaller missing fragment gives rise to gaps in other lines</w:t>
            </w:r>
          </w:p>
          <w:p>
            <w:pPr>
              <w:pStyle w:val="TableNote"/>
              <w:keepNext/>
            </w:pPr>
            <w:r>
              <w:t>the fragments are optionally encoded as gridlike milestones</w:t>
            </w:r>
          </w:p>
          <w:p>
            <w:pPr>
              <w:pStyle w:val="TableNote"/>
              <w:keepNext/>
            </w:pPr>
            <w:r>
              <w:t>the lacunae in the first five lines are arbitrarily allocated to one of the encoded fragments (fragment a, in the code below)</w:t>
            </w:r>
          </w:p>
          <w:p>
            <w:pPr>
              <w:pStyle w:val="TableNote"/>
              <w:keepNext/>
            </w:pPr>
            <w:r>
              <w:t>but restorations of partially lost words are always allocated to the fragment bearing their extant segments (thus, to fragment b in lines 1 and 2)</w:t>
            </w:r>
          </w:p>
        </w:tc>
      </w:tr>
      <w:tr>
        <w:tc>
          <w:tcPr>
            <w:tcW w:w="9054" w:type="dxa"/>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pPr>
        <w:pStyle w:val="Cmsor3"/>
      </w:pPr>
      <w:bookmarkStart w:id="353" w:name="_Toc183083760"/>
      <w:bookmarkEnd w:id="350"/>
      <w:r>
        <w:t>Features splitting only some lines of an inscription</w:t>
      </w:r>
      <w:bookmarkEnd w:id="353"/>
    </w:p>
    <w:p>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w:t>
      </w:r>
      <w:r>
        <w:lastRenderedPageBreak/>
        <w:t>encoding burden, in this latter case we use milestone elements only in the specific 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pPr>
        <w:pStyle w:val="Cmsor3"/>
      </w:pPr>
      <w:bookmarkStart w:id="355" w:name="_Ref182836682"/>
      <w:bookmarkStart w:id="356" w:name="_Toc183083761"/>
      <w:r>
        <w:t>Features splitting an inscription horizontally</w:t>
      </w:r>
      <w:bookmarkEnd w:id="355"/>
      <w:bookmarkEnd w:id="356"/>
    </w:p>
    <w:p>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pPr>
        <w:pStyle w:val="Cmsor3"/>
      </w:pPr>
      <w:bookmarkStart w:id="358" w:name="_Ref182813737"/>
      <w:bookmarkStart w:id="359" w:name="_Toc183083762"/>
      <w:r>
        <w:t xml:space="preserve">Features splitting </w:t>
      </w:r>
      <w:proofErr w:type="spellStart"/>
      <w:r>
        <w:rPr>
          <w:rStyle w:val="Foreign"/>
        </w:rPr>
        <w:t>akṣara</w:t>
      </w:r>
      <w:r>
        <w:t>s</w:t>
      </w:r>
      <w:bookmarkEnd w:id="358"/>
      <w:bookmarkEnd w:id="359"/>
      <w:proofErr w:type="spellEnd"/>
    </w:p>
    <w:p>
      <w:r>
        <w:t xml:space="preserve">Three-dimensional features of the support, such as a crack, may </w:t>
      </w:r>
      <w:commentRangeStart w:id="360"/>
      <w:r>
        <w:t>split a character inadvertently</w:t>
      </w:r>
      <w:commentRangeEnd w:id="360"/>
      <w:r>
        <w:rPr>
          <w:rStyle w:val="Jegyzethivatkozs"/>
          <w:rFonts w:cs="Mangal"/>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61" w:name="_Ref182386652"/>
            <w:bookmarkStart w:id="362" w:name="_Ref182386649"/>
            <w:r>
              <w:lastRenderedPageBreak/>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trPr>
          <w:trHeight w:val="516"/>
        </w:trPr>
        <w:tc>
          <w:tcPr>
            <w:tcW w:w="3320" w:type="pct"/>
          </w:tcPr>
          <w:p>
            <w:pPr>
              <w:pStyle w:val="CodeParagraph"/>
              <w:keepNext/>
              <w:rPr>
                <w:rStyle w:val="Codetext"/>
              </w:rPr>
            </w:pPr>
            <w:r>
              <w:rPr>
                <w:rStyle w:val="Codetext"/>
              </w:rPr>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pPr>
              <w:pStyle w:val="Image"/>
            </w:pPr>
            <w:r>
              <w:drawing>
                <wp:inline distT="0" distB="0" distL="0" distR="0">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trPr>
          <w:trHeight w:val="516"/>
        </w:trPr>
        <w:tc>
          <w:tcPr>
            <w:tcW w:w="3320" w:type="pct"/>
          </w:tcPr>
          <w:p>
            <w:pPr>
              <w:pStyle w:val="TableNote"/>
              <w:keepNext/>
            </w:pPr>
            <w:r>
              <w:t xml:space="preserve">the character </w:t>
            </w:r>
            <w:r>
              <w:rPr>
                <w:rStyle w:val="Foreign"/>
              </w:rPr>
              <w:t>hu</w:t>
            </w:r>
            <w:r>
              <w:t xml:space="preserve"> is split in roughly equal parts by a vertical crack</w:t>
            </w:r>
          </w:p>
          <w:p>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pPr>
              <w:pStyle w:val="Image"/>
            </w:pPr>
          </w:p>
        </w:tc>
      </w:tr>
      <w:tr>
        <w:trPr>
          <w:trHeight w:val="548"/>
        </w:trPr>
        <w:tc>
          <w:tcPr>
            <w:tcW w:w="3320" w:type="pct"/>
          </w:tcPr>
          <w:p>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pPr>
              <w:pStyle w:val="Image"/>
            </w:pPr>
            <w:r>
              <w:drawing>
                <wp:inline distT="0" distB="0" distL="0" distR="0">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trPr>
          <w:trHeight w:val="548"/>
        </w:trPr>
        <w:tc>
          <w:tcPr>
            <w:tcW w:w="3320" w:type="pct"/>
          </w:tcPr>
          <w:p>
            <w:pPr>
              <w:pStyle w:val="TableNote"/>
            </w:pPr>
            <w:r>
              <w:t xml:space="preserve">the character </w:t>
            </w:r>
            <w:r>
              <w:rPr>
                <w:rStyle w:val="Foreign"/>
              </w:rPr>
              <w:t>naṁ</w:t>
            </w:r>
            <w:r>
              <w:t xml:space="preserve"> is split and partly obliterated by a vertical crack</w:t>
            </w:r>
          </w:p>
          <w:p>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pPr>
              <w:pStyle w:val="Image"/>
            </w:pPr>
          </w:p>
        </w:tc>
      </w:tr>
    </w:tbl>
    <w:p>
      <w:pPr>
        <w:pStyle w:val="Cmsor2"/>
      </w:pPr>
      <w:bookmarkStart w:id="363" w:name="_Ref43984718"/>
      <w:bookmarkStart w:id="364" w:name="_Ref182210491"/>
      <w:bookmarkStart w:id="365" w:name="_Toc183083763"/>
      <w:r>
        <w:t>Not-quite partitions</w:t>
      </w:r>
      <w:bookmarkEnd w:id="363"/>
      <w:bookmarkEnd w:id="364"/>
      <w:bookmarkEnd w:id="365"/>
    </w:p>
    <w:p>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pPr>
        <w:pStyle w:val="Lista"/>
      </w:pPr>
      <w:r>
        <w:t>the only hard rule that applies to line numeration in this case is that line numbers must remain unique through an edition (or textpart division), while the recommended numeration is as follows</w:t>
      </w:r>
    </w:p>
    <w:p>
      <w:pPr>
        <w:pStyle w:val="Lista2"/>
      </w:pPr>
      <w:r>
        <w:t>for simple line numbers, add a leading 0 (zero) for the line(s) containing the incipit (e.g. 01, 02, etc.)</w:t>
      </w:r>
    </w:p>
    <w:p>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pPr>
        <w:pStyle w:val="Lista2"/>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tbl>
      <w:tblPr>
        <w:tblStyle w:val="CodeSampleTable"/>
        <w:tblW w:w="5000" w:type="pct"/>
        <w:tblLook w:val="04A0" w:firstRow="1" w:lastRow="0" w:firstColumn="1" w:lastColumn="0" w:noHBand="0" w:noVBand="1"/>
      </w:tblPr>
      <w:tblGrid>
        <w:gridCol w:w="6624"/>
        <w:gridCol w:w="30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tc>
          <w:tcPr>
            <w:tcW w:w="3440" w:type="pct"/>
          </w:tcPr>
          <w:p>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pPr>
              <w:pStyle w:val="CodeParagraph"/>
            </w:pPr>
            <w:r>
              <w:rPr>
                <w:rStyle w:val="Code"/>
              </w:rPr>
              <w:t>&lt;/p&gt;</w:t>
            </w:r>
          </w:p>
        </w:tc>
        <w:tc>
          <w:tcPr>
            <w:tcW w:w="1560" w:type="pct"/>
            <w:vAlign w:val="bottom"/>
          </w:tcPr>
          <w:p>
            <w:pPr>
              <w:pStyle w:val="Image"/>
            </w:pPr>
            <w:r>
              <w:drawing>
                <wp:inline distT="0" distB="0" distL="0" distR="0">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tc>
          <w:tcPr>
            <w:tcW w:w="3753" w:type="pct"/>
          </w:tcPr>
          <w:p>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pPr>
              <w:pStyle w:val="Image"/>
            </w:pPr>
            <w:r>
              <w:drawing>
                <wp:inline distT="0" distB="0" distL="0" distR="0">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tc>
          <w:tcPr>
            <w:tcW w:w="5000" w:type="pct"/>
          </w:tcPr>
          <w:p>
            <w:pPr>
              <w:pStyle w:val="Image"/>
            </w:pPr>
            <w:r>
              <w:drawing>
                <wp:inline distT="0" distB="0" distL="0" distR="0">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tc>
          <w:tcPr>
            <w:tcW w:w="5000" w:type="pct"/>
          </w:tcPr>
          <w:p>
            <w:pPr>
              <w:pStyle w:val="TableNote"/>
            </w:pPr>
            <w:r>
              <w:t>the text in the frame is a blessing that is not connected to the surrounding text</w:t>
            </w:r>
          </w:p>
          <w:p>
            <w:pPr>
              <w:pStyle w:val="TableNote"/>
            </w:pPr>
            <w:r>
              <w:t xml:space="preserve">the contents of the frame </w:t>
            </w:r>
            <w:commentRangeStart w:id="375"/>
            <w:r>
              <w:t xml:space="preserve">have been encoded </w:t>
            </w:r>
            <w:commentRangeEnd w:id="375"/>
            <w:r>
              <w:rPr>
                <w:rStyle w:val="Jegyzethivatkozs"/>
                <w:rFonts w:ascii="Gentium Plus" w:hAnsi="Gentium Plus" w:cs="Mangal"/>
              </w:rPr>
              <w:commentReference w:id="375"/>
            </w:r>
            <w:r>
              <w:t>as an incipit, placed in logical sequence before the lines of the body</w:t>
            </w:r>
          </w:p>
        </w:tc>
      </w:tr>
    </w:tbl>
    <w:p>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pPr>
        <w:pStyle w:val="Lista"/>
      </w:pPr>
      <w:r>
        <w:t>number these lines consecutively after the last regular line</w:t>
      </w:r>
    </w:p>
    <w:p>
      <w:pPr>
        <w:pStyle w:val="Lista"/>
      </w:pPr>
      <w:r>
        <w:t>the contents of the last line</w:t>
      </w:r>
      <w:r>
        <w:rPr>
          <w:noProof/>
        </w:rPr>
        <w:t>(</w:t>
      </w:r>
      <w:r>
        <w:t>s) may be incorporated in the last block-level container of the principal text if the two are semantically contiguous</w:t>
      </w:r>
    </w:p>
    <w:p>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pPr>
        <w:pStyle w:val="Lista"/>
      </w:pPr>
      <w:r>
        <w:lastRenderedPageBreak/>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pPr>
        <w:pStyle w:val="Lista"/>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tc>
          <w:tcPr>
            <w:tcW w:w="3127" w:type="pct"/>
          </w:tcPr>
          <w:p>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pPr>
              <w:pStyle w:val="Image"/>
            </w:pPr>
            <w:r>
              <w:drawing>
                <wp:inline distT="0" distB="0" distL="0" distR="0">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pPr>
        <w:pStyle w:val="Lista"/>
      </w:pPr>
      <w:r>
        <w:t xml:space="preserve">forme work items shall be wrapped in the element </w:t>
      </w:r>
      <w:r>
        <w:rPr>
          <w:rStyle w:val="Code"/>
        </w:rPr>
        <w:t>&lt;fw&gt;</w:t>
      </w:r>
      <w:r>
        <w:t>, with the following mandatory attributes</w:t>
      </w:r>
    </w:p>
    <w:p>
      <w:pPr>
        <w:pStyle w:val="Lista2"/>
      </w:pPr>
      <w:r>
        <w:rPr>
          <w:rStyle w:val="Codeattribute"/>
        </w:rPr>
        <w:t>@n</w:t>
      </w:r>
      <w:r>
        <w:t xml:space="preserve"> </w:t>
      </w:r>
      <w:r>
        <w:rPr>
          <w:noProof/>
        </w:rPr>
        <w:t>(</w:t>
      </w:r>
      <w:r>
        <w:t>even if there is only one forme work item in your document)</w:t>
      </w:r>
    </w:p>
    <w:p>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pPr>
        <w:pStyle w:val="Lista3"/>
      </w:pPr>
      <w:r>
        <w:t>should forme work be partly or wholly inside the principal field, use the value that best describes its location relative to the centre of the inscribed field</w:t>
      </w:r>
    </w:p>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trPr>
                <w:jc w:val="center"/>
              </w:trPr>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top-left</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top</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pPr>
                  <w:r>
                    <w:t>top-right</w:t>
                  </w:r>
                </w:p>
              </w:tc>
            </w:tr>
            <w:tr>
              <w:trPr>
                <w:jc w:val="center"/>
              </w:trPr>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principal</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inscribed</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field</w:t>
                  </w:r>
                </w:p>
                <w:p>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right</w:t>
                  </w:r>
                </w:p>
              </w:tc>
            </w:tr>
            <w:tr>
              <w:trPr>
                <w:jc w:val="center"/>
              </w:trPr>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bot-left</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bottom</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pPr>
                  <w:r>
                    <w:t>bot-right</w:t>
                  </w:r>
                </w:p>
              </w:tc>
            </w:tr>
          </w:tbl>
          <w:p/>
        </w:tc>
      </w:tr>
    </w:tbl>
    <w:p>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pPr>
        <w:pStyle w:val="Lista"/>
      </w:pPr>
      <w:r>
        <w:t xml:space="preserve">the content of the </w:t>
      </w:r>
      <w:r>
        <w:rPr>
          <w:rStyle w:val="Code"/>
        </w:rPr>
        <w:t>&lt;fw&gt;</w:t>
      </w:r>
      <w:r>
        <w:t xml:space="preserve"> element shall be the text of the forme work</w:t>
      </w:r>
    </w:p>
    <w:p>
      <w:pPr>
        <w:pStyle w:val="Lista2"/>
      </w:pPr>
      <w:r>
        <w:t xml:space="preserve">do not wrap the content of this element in </w:t>
      </w:r>
      <w:r>
        <w:rPr>
          <w:rStyle w:val="Code"/>
        </w:rPr>
        <w:t>&lt;ab&gt;</w:t>
      </w:r>
      <w:r>
        <w:t xml:space="preserve"> </w:t>
      </w:r>
      <w:r>
        <w:rPr>
          <w:noProof/>
        </w:rPr>
        <w:t>(</w:t>
      </w:r>
      <w:r>
        <w:t>or any other container for intrinsic structure)</w:t>
      </w:r>
    </w:p>
    <w:p>
      <w:pPr>
        <w:pStyle w:val="Lista2"/>
      </w:pPr>
      <w:r>
        <w:t>since foliation marks are not an integral part of the text, do not mark up line beginnings within forme work</w:t>
      </w:r>
      <w:r>
        <w:rPr>
          <w:rStyle w:val="Lbjegyzet-hivatkozs"/>
        </w:rPr>
        <w:footnoteReference w:id="20"/>
      </w:r>
    </w:p>
    <w:p>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pPr>
        <w:pStyle w:val="Lista3"/>
      </w:pPr>
      <w:r>
        <w:t xml:space="preserve">it must come before the first </w:t>
      </w:r>
      <w:r>
        <w:rPr>
          <w:rStyle w:val="Code"/>
        </w:rPr>
        <w:t>&lt;lb/&gt;</w:t>
      </w:r>
      <w:r>
        <w:t xml:space="preserve">  element on that page</w:t>
      </w:r>
    </w:p>
    <w:p>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pPr>
        <w:pStyle w:val="Lista4"/>
      </w:pPr>
      <w:r>
        <w:t>the occurrence of such an interruption is encoded in the page and line beginnings and does not affect the markup for forme work</w:t>
      </w:r>
    </w:p>
    <w:p>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tc>
          <w:tcPr>
            <w:tcW w:w="1435" w:type="pct"/>
          </w:tcPr>
          <w:p>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pPr>
              <w:pStyle w:val="Image"/>
            </w:pPr>
            <w:r>
              <w:drawing>
                <wp:inline distT="114300" distB="114300" distL="114300" distR="11430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6"/>
                          <a:srcRect/>
                          <a:stretch>
                            <a:fillRect/>
                          </a:stretch>
                        </pic:blipFill>
                        <pic:spPr>
                          <a:xfrm>
                            <a:off x="0" y="0"/>
                            <a:ext cx="4546124" cy="1286903"/>
                          </a:xfrm>
                          <a:prstGeom prst="rect">
                            <a:avLst/>
                          </a:prstGeom>
                          <a:ln/>
                        </pic:spPr>
                      </pic:pic>
                    </a:graphicData>
                  </a:graphic>
                </wp:inline>
              </w:drawing>
            </w:r>
          </w:p>
          <w:p>
            <w:pPr>
              <w:keepNext/>
              <w:jc w:val="center"/>
            </w:pPr>
          </w:p>
        </w:tc>
      </w:tr>
    </w:tbl>
    <w:p>
      <w:pPr>
        <w:pStyle w:val="Cmsor1"/>
      </w:pPr>
      <w:bookmarkStart w:id="385" w:name="_Toc183083768"/>
      <w:r>
        <w:lastRenderedPageBreak/>
        <w:t>Encoding the received text</w:t>
      </w:r>
      <w:bookmarkEnd w:id="347"/>
      <w:bookmarkEnd w:id="385"/>
    </w:p>
    <w:p>
      <w:pPr>
        <w:pStyle w:val="Cmsor2"/>
      </w:pPr>
      <w:bookmarkStart w:id="386" w:name="_2wkl86mjw6p2" w:colFirst="0" w:colLast="0"/>
      <w:bookmarkStart w:id="387" w:name="_Toc183083769"/>
      <w:bookmarkEnd w:id="386"/>
      <w:r>
        <w:t>Alphabetic characters</w:t>
      </w:r>
      <w:bookmarkEnd w:id="387"/>
    </w:p>
    <w:p>
      <w:pPr>
        <w:pStyle w:val="Cmsor3"/>
      </w:pPr>
      <w:bookmarkStart w:id="388" w:name="_Toc183083770"/>
      <w:r>
        <w:t>Overview</w:t>
      </w:r>
      <w:bookmarkEnd w:id="388"/>
    </w:p>
    <w:p>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pPr>
        <w:pStyle w:val="Lista3"/>
      </w:pPr>
      <w:r>
        <w:t xml:space="preserve">the transliteration </w:t>
      </w:r>
      <w:commentRangeStart w:id="392"/>
      <w:r>
        <w:t xml:space="preserve">shorthand </w:t>
      </w:r>
      <w:commentRangeEnd w:id="392"/>
      <w:r>
        <w:rPr>
          <w:rStyle w:val="Jegyzethivatkozs"/>
          <w:rFonts w:cs="Mangal"/>
        </w:rPr>
        <w:commentReference w:id="392"/>
      </w:r>
      <w:r>
        <w:t xml:space="preserve">involving the = </w:t>
      </w:r>
      <w:r>
        <w:rPr>
          <w:noProof/>
        </w:rPr>
        <w:t>(</w:t>
      </w:r>
      <w:r>
        <w:t>equals) sign, described in TG §3.3.5 and §3.3.8, is recommended for such cases</w:t>
      </w:r>
      <w:r>
        <w:rPr>
          <w:rStyle w:val="Lbjegyzet-hivatkozs"/>
        </w:rPr>
        <w:footnoteReference w:id="21"/>
      </w:r>
    </w:p>
    <w:p>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pPr>
        <w:pStyle w:val="Lista3"/>
      </w:pPr>
      <w:r>
        <w:t>editorial spaces and hyphens may freely appear between the characters thus enclosed, wherever necessary</w:t>
      </w:r>
    </w:p>
    <w:p>
      <w:pPr>
        <w:pStyle w:val="Lista4"/>
      </w:pPr>
      <w:r>
        <w:t xml:space="preserve">thus, if a word or compound boundary occurs within such an </w:t>
      </w:r>
      <w:r>
        <w:rPr>
          <w:rStyle w:val="Foreign"/>
        </w:rPr>
        <w:t>akṣara</w:t>
      </w:r>
      <w:r>
        <w:t>, encode respectively:</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tc>
          <w:tcPr>
            <w:tcW w:w="3753" w:type="pct"/>
          </w:tcPr>
          <w:p>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pPr>
              <w:pStyle w:val="Image"/>
            </w:pPr>
            <w:r>
              <w:drawing>
                <wp:inline distT="0" distB="0" distL="0" distR="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tc>
          <w:tcPr>
            <w:tcW w:w="3753" w:type="pct"/>
          </w:tcPr>
          <w:p>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pPr>
              <w:pStyle w:val="TableNote"/>
              <w:rPr>
                <w:rStyle w:val="Code"/>
              </w:rPr>
            </w:pPr>
            <w:r>
              <w:t>the encoding corresponds to the shorthand markup du=ā</w:t>
            </w:r>
          </w:p>
        </w:tc>
        <w:tc>
          <w:tcPr>
            <w:tcW w:w="1247" w:type="pct"/>
            <w:vMerge/>
            <w:vAlign w:val="bottom"/>
          </w:tcPr>
          <w:p>
            <w:pPr>
              <w:keepNext/>
              <w:jc w:val="center"/>
              <w:rPr>
                <w:noProof/>
              </w:rPr>
            </w:pPr>
          </w:p>
        </w:tc>
      </w:tr>
    </w:tbl>
    <w:p>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commentRangeEnd w:id="396"/>
      <w:r>
        <w:rPr>
          <w:rStyle w:val="Jegyzethivatkozs"/>
          <w:rFonts w:ascii="Gentium Plus" w:hAnsi="Gentium Plus" w:cs="Mangal"/>
          <w:kern w:val="0"/>
        </w:rPr>
        <w:commentReference w:id="396"/>
      </w:r>
      <w:bookmarkEnd w:id="395"/>
    </w:p>
    <w:p>
      <w:r>
        <w:t>@@@add some general intro here about using sub-</w:t>
      </w:r>
      <w:proofErr w:type="spellStart"/>
      <w:r>
        <w:t>akṣara</w:t>
      </w:r>
      <w:proofErr w:type="spellEnd"/>
      <w:r>
        <w:t xml:space="preserve"> markup only when expedient; noting that 1) our distinction of uppercase and lowercase is fine enough for most instances; and that sub-</w:t>
      </w:r>
      <w:proofErr w:type="spellStart"/>
      <w:r>
        <w:t>akṣara</w:t>
      </w:r>
      <w:proofErr w:type="spellEnd"/>
      <w:r>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pPr>
        <w:pStyle w:val="Lista"/>
      </w:pPr>
      <w:r>
        <w:t>when you need to single out transliterated characters as representing specific parts of an original complex character, you can optionally use the following markup method</w:t>
      </w:r>
    </w:p>
    <w:p>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pPr>
        <w:pStyle w:val="Lista2"/>
      </w:pPr>
      <w:r>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pPr>
        <w:pStyle w:val="Lista2"/>
      </w:pPr>
      <w:r>
        <w:lastRenderedPageBreak/>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pPr>
        <w:pStyle w:val="Lista"/>
      </w:pPr>
      <w:r>
        <w:t>if you choose to tag a specific sub-</w:t>
      </w:r>
      <w:proofErr w:type="spellStart"/>
      <w:r>
        <w:rPr>
          <w:rStyle w:val="Foreign"/>
        </w:rPr>
        <w:t>akṣara</w:t>
      </w:r>
      <w:proofErr w:type="spellEnd"/>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pPr>
        <w:pStyle w:val="Lista2"/>
      </w:pPr>
      <w:r>
        <w:rPr>
          <w:rStyle w:val="Codevalue"/>
        </w:rPr>
        <w:t>"body"</w:t>
      </w:r>
      <w:r>
        <w:t xml:space="preserve"> for the principal component of a complex character, which may be a single consonant or a conjunct</w:t>
      </w:r>
    </w:p>
    <w:p>
      <w:pPr>
        <w:pStyle w:val="Lista2"/>
      </w:pPr>
      <w:r>
        <w:rPr>
          <w:rStyle w:val="Codevalue"/>
        </w:rPr>
        <w:t>"consonant"</w:t>
      </w:r>
      <w:r>
        <w:t xml:space="preserve"> for exactly one consonant component whose graphic location cannot be determined or is irrelevant</w:t>
      </w:r>
    </w:p>
    <w:p>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pPr>
        <w:pStyle w:val="Lista2"/>
      </w:pPr>
      <w:r>
        <w:rPr>
          <w:rStyle w:val="Codevalue"/>
        </w:rPr>
        <w:t>"vowel"</w:t>
      </w:r>
      <w:r>
        <w:t xml:space="preserve"> for the vocalisation of an </w:t>
      </w:r>
      <w:r>
        <w:rPr>
          <w:rStyle w:val="Foreign"/>
        </w:rPr>
        <w:t>akṣara</w:t>
      </w:r>
      <w:r>
        <w:t>, when the location of the vowel marker cannot be determined or is irrelevant</w:t>
      </w:r>
    </w:p>
    <w:p>
      <w:pPr>
        <w:pStyle w:val="Lista2"/>
      </w:pPr>
      <w:r>
        <w:rPr>
          <w:rStyle w:val="Codevalue"/>
        </w:rPr>
        <w:t>"superscript"</w:t>
      </w:r>
      <w:r>
        <w:t xml:space="preserve"> for any components above the body, such as a superscript </w:t>
      </w:r>
      <w:r>
        <w:rPr>
          <w:rStyle w:val="Foreign"/>
        </w:rPr>
        <w:t>r</w:t>
      </w:r>
      <w:r>
        <w:t xml:space="preserve"> or a superscript vowel marker</w:t>
      </w:r>
    </w:p>
    <w:p>
      <w:pPr>
        <w:pStyle w:val="Lista2"/>
      </w:pPr>
      <w:r>
        <w:rPr>
          <w:rStyle w:val="Codevalue"/>
        </w:rPr>
        <w:t>"subscript"</w:t>
      </w:r>
      <w:r>
        <w:t xml:space="preserve"> for any components below the body, such as the subscript consonant of a conjunct or a subscript vowel marker</w:t>
      </w:r>
    </w:p>
    <w:p>
      <w:pPr>
        <w:pStyle w:val="Lista2"/>
      </w:pPr>
      <w:r>
        <w:rPr>
          <w:rStyle w:val="Codevalue"/>
        </w:rPr>
        <w:t>"prescript"</w:t>
      </w:r>
      <w:r>
        <w:t xml:space="preserve"> for any components to the left of the body, generally a vowel marker but also applicable to part of a horizontally composed ligature</w:t>
      </w:r>
    </w:p>
    <w:p>
      <w:pPr>
        <w:pStyle w:val="Lista2"/>
      </w:pPr>
      <w:r>
        <w:rPr>
          <w:rStyle w:val="Codevalue"/>
        </w:rPr>
        <w:t>"postscript"</w:t>
      </w:r>
      <w:r>
        <w:t xml:space="preserve"> for any components to the right of the body, generally a vowel marker but also applicable to part of a horizontally composed ligature</w:t>
      </w:r>
    </w:p>
    <w:p>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rFonts w:ascii="Gentium Plus" w:hAnsi="Gentium Plus" w:cs="Mangal"/>
          <w:kern w:val="0"/>
        </w:rPr>
        <w:commentReference w:id="400"/>
      </w:r>
      <w:r>
        <w:t>in conjuncts</w:t>
      </w:r>
      <w:bookmarkEnd w:id="398"/>
      <w:bookmarkEnd w:id="399"/>
    </w:p>
    <w:p>
      <w:pPr>
        <w:pStyle w:val="Lista"/>
      </w:pPr>
      <w:r>
        <w:t>as our primary objective is to encode texts, the place to record information about unusual character composition is in the commentary to your edition</w:t>
      </w:r>
    </w:p>
    <w:p>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pPr>
        <w:pStyle w:val="Lista"/>
      </w:pPr>
      <w:r>
        <w:t>when doing so, aim to minimise the complexity of your markup and add tags only to the components that most conspicuously deviate from the expected composition</w:t>
      </w:r>
    </w:p>
    <w:p>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5000" w:type="pct"/>
        <w:tblLook w:val="04A0" w:firstRow="1" w:lastRow="0" w:firstColumn="1" w:lastColumn="0" w:noHBand="0" w:noVBand="1"/>
      </w:tblPr>
      <w:tblGrid>
        <w:gridCol w:w="8293"/>
        <w:gridCol w:w="133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lastRenderedPageBreak/>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tc>
          <w:tcPr>
            <w:tcW w:w="0" w:type="auto"/>
          </w:tcPr>
          <w:p>
            <w:pPr>
              <w:pStyle w:val="CodeParagraph"/>
              <w:keepNext/>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pPr>
              <w:pStyle w:val="Image"/>
            </w:pPr>
            <w:r>
              <w:drawing>
                <wp:inline distT="0" distB="0" distL="0" distR="0">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tc>
          <w:tcPr>
            <w:tcW w:w="0" w:type="auto"/>
          </w:tcPr>
          <w:p>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pPr>
              <w:rPr>
                <w:rStyle w:val="Code"/>
              </w:rPr>
            </w:pPr>
          </w:p>
        </w:tc>
      </w:tr>
    </w:tbl>
    <w:p/>
    <w:tbl>
      <w:tblPr>
        <w:tblStyle w:val="CodeSampleTable"/>
        <w:tblW w:w="5000" w:type="pct"/>
        <w:tblLook w:val="04A0" w:firstRow="1" w:lastRow="0" w:firstColumn="1" w:lastColumn="0" w:noHBand="0" w:noVBand="1"/>
      </w:tblPr>
      <w:tblGrid>
        <w:gridCol w:w="8179"/>
        <w:gridCol w:w="1449"/>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tc>
          <w:tcPr>
            <w:tcW w:w="0" w:type="auto"/>
          </w:tcPr>
          <w:p>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pPr>
              <w:pStyle w:val="Image"/>
            </w:pPr>
            <w:r>
              <w:drawing>
                <wp:inline distT="0" distB="0" distL="0" distR="0">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tc>
          <w:tcPr>
            <w:tcW w:w="0" w:type="auto"/>
          </w:tcPr>
          <w:p>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pPr>
              <w:rPr>
                <w:rStyle w:val="Code"/>
              </w:rPr>
            </w:pPr>
          </w:p>
        </w:tc>
      </w:tr>
    </w:tbl>
    <w:p>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rFonts w:ascii="Gentium Plus" w:hAnsi="Gentium Plus" w:cs="Mangal"/>
          <w:kern w:val="0"/>
        </w:rPr>
        <w:commentReference w:id="404"/>
      </w:r>
      <w:r>
        <w:t>by an intervening feature</w:t>
      </w:r>
      <w:bookmarkEnd w:id="402"/>
      <w:bookmarkEnd w:id="403"/>
    </w:p>
    <w:p>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pPr>
        <w:pStyle w:val="Lista"/>
      </w:pPr>
      <w:commentRangeStart w:id="405"/>
      <w:r>
        <w:rPr>
          <w:b/>
          <w:bCs/>
        </w:rPr>
        <w:t xml:space="preserve">prescript and postscript vowel markers </w:t>
      </w:r>
      <w:commentRangeEnd w:id="405"/>
      <w:r>
        <w:rPr>
          <w:rStyle w:val="Jegyzethivatkozs"/>
          <w:rFonts w:cs="Mangal"/>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pPr>
        <w:pStyle w:val="Lista"/>
      </w:pPr>
      <w:r>
        <w:t xml:space="preserve">split </w:t>
      </w:r>
      <w:proofErr w:type="spellStart"/>
      <w:r>
        <w:rPr>
          <w:rStyle w:val="Foreign"/>
        </w:rPr>
        <w:t>akṣara</w:t>
      </w:r>
      <w:r>
        <w:t>s</w:t>
      </w:r>
      <w:proofErr w:type="spellEnd"/>
      <w:r>
        <w:t xml:space="preserve"> in themselves need no markup other than the above placeholder characters, but they may be further complicated by the presence of additional markup of the following kinds</w:t>
      </w:r>
    </w:p>
    <w:p>
      <w:pPr>
        <w:pStyle w:val="Lista2"/>
      </w:pPr>
      <w:r>
        <w:t>in all examples here, &lt;&gt; represents an interrupting element of any nature</w:t>
      </w:r>
    </w:p>
    <w:p>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pPr>
        <w:pStyle w:val="Lista3"/>
      </w:pPr>
      <w:r>
        <w:t>apply this tag to whichever transliterated characters are affected, but not to unaffected ones</w:t>
      </w:r>
    </w:p>
    <w:p>
      <w:pPr>
        <w:pStyle w:val="Lista3"/>
      </w:pPr>
      <w:r>
        <w:t>if and only if the split-off component is itself affected, apply the tag to the placeholder as well as to the vowel, without including the interruption itself in the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pPr>
        <w:pStyle w:val="Lista3"/>
      </w:pPr>
      <w:r>
        <w:t>if you deem that encoding an ambiguity is essential</w:t>
      </w:r>
    </w:p>
    <w:p>
      <w:pPr>
        <w:pStyle w:val="Lista4"/>
      </w:pPr>
      <w:r>
        <w:t>do so for the transliterated characters concerned</w:t>
      </w:r>
    </w:p>
    <w:p>
      <w:pPr>
        <w:pStyle w:val="Lista4"/>
      </w:pPr>
      <w:r>
        <w:t>add an unclear</w:t>
      </w:r>
      <w:r>
        <w:rPr>
          <w:noProof/>
        </w:rPr>
        <w:t>(</w:t>
      </w:r>
      <w:r>
        <w:t>!) tag to the placeholder if the split-off component is affected</w:t>
      </w:r>
    </w:p>
    <w:p>
      <w:pPr>
        <w:pStyle w:val="Lista4"/>
      </w:pPr>
      <w:r>
        <w:t>do not include the placeholder in the markup for the ambiguity, and do not include the interruption itself in any markup</w:t>
      </w:r>
    </w:p>
    <w:p>
      <w:pPr>
        <w:pStyle w:val="Lista3"/>
      </w:pPr>
      <w:r>
        <w:lastRenderedPageBreak/>
        <w:t>for example:</w:t>
      </w:r>
    </w:p>
    <w:p>
      <w:pPr>
        <w:pStyle w:val="Lista4"/>
      </w:pPr>
      <w:r>
        <w:rPr>
          <w:rStyle w:val="ForeignTamilScript"/>
          <w:cs/>
        </w:rPr>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pPr>
        <w:pStyle w:val="Lista5"/>
      </w:pPr>
      <w:r>
        <w:t xml:space="preserve">note that in this case the second option of the </w:t>
      </w:r>
      <w:r>
        <w:rPr>
          <w:rStyle w:val="Code"/>
        </w:rPr>
        <w:t>&lt;choice&gt;</w:t>
      </w:r>
      <w:r>
        <w:t xml:space="preserve"> element produces the text “</w:t>
      </w:r>
      <w:proofErr w:type="spellStart"/>
      <w:r>
        <w:rPr>
          <w:rStyle w:val="Foreign"/>
        </w:rPr>
        <w:t>kera</w:t>
      </w:r>
      <w:proofErr w:type="spellEnd"/>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mark up the affected vowel</w:t>
      </w:r>
    </w:p>
    <w:p>
      <w:pPr>
        <w:pStyle w:val="Lista4"/>
      </w:pPr>
      <w:r>
        <w:t>as supplied if it consists only of the supplied split-off component</w:t>
      </w:r>
    </w:p>
    <w:p>
      <w:pPr>
        <w:pStyle w:val="Lista4"/>
      </w:pPr>
      <w:r>
        <w:t xml:space="preserve">as unclear if it consists of an extant component </w:t>
      </w:r>
      <w:r>
        <w:rPr>
          <w:rStyle w:val="Foreign"/>
        </w:rPr>
        <w:t>and</w:t>
      </w:r>
      <w:r>
        <w:t xml:space="preserve"> a supplied split-off component</w:t>
      </w:r>
    </w:p>
    <w:p>
      <w:pPr>
        <w:pStyle w:val="Lista3"/>
      </w:pPr>
      <w:r>
        <w:t>mark up the placeholder as supplied</w:t>
      </w:r>
    </w:p>
    <w:p>
      <w:pPr>
        <w:pStyle w:val="Lista3"/>
      </w:pPr>
      <w:r>
        <w:t>do not include the interruption itself in any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tbl>
      <w:tblPr>
        <w:tblStyle w:val="CodeSampleTable"/>
        <w:tblW w:w="5000" w:type="pct"/>
        <w:tblLook w:val="04A0" w:firstRow="1" w:lastRow="0" w:firstColumn="1" w:lastColumn="0" w:noHBand="0" w:noVBand="1"/>
      </w:tblPr>
      <w:tblGrid>
        <w:gridCol w:w="5208"/>
        <w:gridCol w:w="4420"/>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tc>
          <w:tcPr>
            <w:tcW w:w="0" w:type="auto"/>
          </w:tcPr>
          <w:p>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pPr>
              <w:pStyle w:val="Image"/>
            </w:pPr>
            <w:r>
              <w:drawing>
                <wp:inline distT="0" distB="0" distL="0" distR="0">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tc>
          <w:tcPr>
            <w:tcW w:w="0" w:type="auto"/>
          </w:tcPr>
          <w:p>
            <w:pPr>
              <w:pStyle w:val="TableNote"/>
            </w:pPr>
            <w:r>
              <w:t xml:space="preserve">the vowel marker for </w:t>
            </w:r>
            <w:r>
              <w:rPr>
                <w:rStyle w:val="Foreign"/>
              </w:rPr>
              <w:t>o</w:t>
            </w:r>
            <w:r>
              <w:t xml:space="preserve"> here consists of a stroke on the left of the consonant and another stroke on the right</w:t>
            </w:r>
          </w:p>
          <w:p>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pPr>
              <w:rPr>
                <w:noProof/>
                <w:shd w:val="clear" w:color="auto" w:fill="F2F2F2" w:themeFill="background1" w:themeFillShade="F2"/>
              </w:rPr>
            </w:pPr>
          </w:p>
          <w:p>
            <w:pPr>
              <w:rPr>
                <w:noProof/>
                <w:shd w:val="clear" w:color="auto" w:fill="F2F2F2" w:themeFill="background1" w:themeFillShade="F2"/>
              </w:rPr>
            </w:pPr>
          </w:p>
        </w:tc>
        <w:tc>
          <w:tcPr>
            <w:tcW w:w="0" w:type="auto"/>
            <w:vMerge/>
          </w:tcPr>
          <w:p>
            <w:pPr>
              <w:rPr>
                <w:rStyle w:val="Code"/>
              </w:rPr>
            </w:pPr>
          </w:p>
        </w:tc>
      </w:tr>
    </w:tbl>
    <w:p>
      <w:pPr>
        <w:pStyle w:val="Cmsor2"/>
      </w:pPr>
      <w:bookmarkStart w:id="407" w:name="_f8rlfquf7u2o" w:colFirst="0" w:colLast="0"/>
      <w:bookmarkStart w:id="408" w:name="_Ref43978591"/>
      <w:bookmarkStart w:id="409" w:name="_Toc183083775"/>
      <w:bookmarkEnd w:id="407"/>
      <w:r>
        <w:t>Non-alphabetic characters</w:t>
      </w:r>
      <w:bookmarkEnd w:id="408"/>
      <w:bookmarkEnd w:id="409"/>
    </w:p>
    <w:p>
      <w:pPr>
        <w:pStyle w:val="Cmsor3"/>
      </w:pPr>
      <w:bookmarkStart w:id="410" w:name="_4mw6s39lu6fq" w:colFirst="0" w:colLast="0"/>
      <w:bookmarkStart w:id="411" w:name="_Ref43987431"/>
      <w:bookmarkStart w:id="412" w:name="_Toc183083776"/>
      <w:bookmarkEnd w:id="410"/>
      <w:r>
        <w:t>Overview</w:t>
      </w:r>
      <w:bookmarkEnd w:id="411"/>
      <w:bookmarkEnd w:id="412"/>
    </w:p>
    <w:p>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w:t>
      </w:r>
      <w:r>
        <w:lastRenderedPageBreak/>
        <w:t>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t xml:space="preserve">attribute </w:t>
      </w:r>
      <w:r>
        <w:rPr>
          <w:rStyle w:val="Codeattribute"/>
        </w:rPr>
        <w:t>@type</w:t>
      </w:r>
      <w:commentRangeEnd w:id="413"/>
      <w:r>
        <w:rPr>
          <w:rStyle w:val="Jegyzethivatkozs"/>
          <w:rFonts w:cs="Mangal"/>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rFonts w:ascii="Gentium Plus" w:eastAsiaTheme="minorEastAsia" w:hAnsi="Gentium Plus" w:cs="Murty Sanskrit"/>
          <w:kern w:val="2"/>
          <w:lang w:eastAsia="zh-TW" w:bidi="hi-IN"/>
          <w14:ligatures w14:val="standardContextual"/>
        </w:rPr>
        <w:commentReference w:id="417"/>
      </w:r>
    </w:p>
    <w:p>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pPr>
        <w:pStyle w:val="Lista2"/>
      </w:pPr>
      <w:r>
        <w:t>when in doubt, e.g. because a miscellaneous symbol marks the transition from one passage to another without being semantically associated with either, allocate it to the end of the earlier containing block</w:t>
      </w:r>
    </w:p>
    <w:p>
      <w:pPr>
        <w:pStyle w:val="Lista"/>
      </w:pPr>
      <w:r>
        <w:rPr>
          <w:b/>
          <w:bCs/>
        </w:rPr>
        <w:t>editorial spaces</w:t>
      </w:r>
      <w:r>
        <w:t xml:space="preserve"> should normally be used to separate non-alphabetic characters from adjacent text as follows:</w:t>
      </w:r>
    </w:p>
    <w:p>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pPr>
        <w:pStyle w:val="Lista3"/>
      </w:pPr>
      <w:r>
        <w:t>do insert editorial space between punctuation marks and following text</w:t>
      </w:r>
    </w:p>
    <w:p>
      <w:pPr>
        <w:pStyle w:val="Lista2"/>
      </w:pPr>
      <w:r>
        <w:t xml:space="preserve">non-alphabetic characters </w:t>
      </w:r>
      <w:r>
        <w:rPr>
          <w:b/>
          <w:bCs/>
        </w:rPr>
        <w:t>other than punctuation</w:t>
      </w:r>
      <w:r>
        <w:t xml:space="preserve"> should be separated by an editorial space from both preceding and following text</w:t>
      </w:r>
    </w:p>
    <w:p>
      <w:pPr>
        <w:pStyle w:val="Lista2"/>
      </w:pPr>
      <w:r>
        <w:t xml:space="preserve">when </w:t>
      </w:r>
      <w:r>
        <w:rPr>
          <w:b/>
          <w:bCs/>
        </w:rPr>
        <w:t>several numeric characters appear together,</w:t>
      </w:r>
    </w:p>
    <w:p>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Lista3"/>
      </w:pPr>
      <w:r>
        <w:t>do not space decimal digits representing a single number in place-value notation, where only the number as a whole should be separated from the surrounding text by space</w:t>
      </w:r>
    </w:p>
    <w:p>
      <w:pPr>
        <w:pStyle w:val="Lista2"/>
      </w:pPr>
      <w:r>
        <w:t xml:space="preserve">when </w:t>
      </w:r>
      <w:r>
        <w:rPr>
          <w:b/>
          <w:bCs/>
        </w:rPr>
        <w:t>several non-alphanumeric symbols appear together</w:t>
      </w:r>
      <w:r>
        <w:t>, add or omit editorial spaces between them as you see fit</w:t>
      </w:r>
    </w:p>
    <w:p>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rFonts w:cs="Murty Sanskrit"/>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19" w:name="_Ref182562508"/>
            <w:r>
              <w:lastRenderedPageBreak/>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tc>
          <w:tcPr>
            <w:tcW w:w="5000" w:type="pct"/>
            <w:vAlign w:val="center"/>
          </w:tcPr>
          <w:p>
            <w:pPr>
              <w:pStyle w:val="Image"/>
              <w:rPr>
                <w:rStyle w:val="Code"/>
              </w:rPr>
            </w:pPr>
            <w:r>
              <w:drawing>
                <wp:inline distT="0" distB="0" distL="0" distR="0">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tc>
          <w:tcPr>
            <w:tcW w:w="5000" w:type="pct"/>
          </w:tcPr>
          <w:p>
            <w:pPr>
              <w:pStyle w:val="CodeParagraph"/>
              <w:keepNext/>
              <w:rPr>
                <w:rStyle w:val="Codetext"/>
              </w:rPr>
            </w:pPr>
            <w:r>
              <w:rPr>
                <w:rStyle w:val="Codetext"/>
              </w:rPr>
              <w:t>flagged:</w:t>
            </w:r>
          </w:p>
          <w:p>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cs="Mangal"/>
              </w:rPr>
              <w:commentReference w:id="420"/>
            </w:r>
            <w:r>
              <w:rPr>
                <w:rStyle w:val="Codetext"/>
              </w:rPr>
              <w:t>n</w:t>
            </w:r>
            <w:r>
              <w:rPr>
                <w:rStyle w:val="Code"/>
              </w:rPr>
              <w:t>&lt;/orig&gt;</w:t>
            </w:r>
            <w:r>
              <w:rPr>
                <w:rStyle w:val="Codetext"/>
              </w:rPr>
              <w:t>tat-putro...</w:t>
            </w:r>
          </w:p>
          <w:p>
            <w:pPr>
              <w:pStyle w:val="CodeParagraph"/>
              <w:keepNext/>
              <w:rPr>
                <w:rStyle w:val="Codetext"/>
              </w:rPr>
            </w:pPr>
            <w:r>
              <w:rPr>
                <w:rStyle w:val="Codetext"/>
              </w:rPr>
              <w:t>normalised:</w:t>
            </w:r>
          </w:p>
          <w:p>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tc>
          <w:tcPr>
            <w:tcW w:w="5000" w:type="pct"/>
          </w:tcPr>
          <w:p>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pPr>
        <w:pStyle w:val="Cmsor3"/>
      </w:pPr>
      <w:bookmarkStart w:id="421" w:name="_Toc183083778"/>
      <w:r>
        <w:t>Numer</w:t>
      </w:r>
      <w:bookmarkEnd w:id="416"/>
      <w:r>
        <w:t>ic characters</w:t>
      </w:r>
      <w:bookmarkEnd w:id="421"/>
    </w:p>
    <w:p>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pPr>
        <w:pStyle w:val="Lista2"/>
      </w:pPr>
      <w:r>
        <w:t>decimal digits (whether standalone, part of an additively written number, or part of a number written in place value notation) need no character markup, only the encoding of value</w:t>
      </w:r>
    </w:p>
    <w:p>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pPr>
        <w:pStyle w:val="Lista"/>
      </w:pPr>
      <w:r>
        <w:t xml:space="preserve">TG §4.1 and its subsections provide a </w:t>
      </w:r>
      <w:commentRangeStart w:id="422"/>
      <w:r>
        <w:t xml:space="preserve">shorthand notation </w:t>
      </w:r>
      <w:commentRangeEnd w:id="422"/>
      <w:r>
        <w:rPr>
          <w:rStyle w:val="Jegyzethivatkozs"/>
          <w:rFonts w:cs="Mangal"/>
        </w:rPr>
        <w:commentReference w:id="422"/>
      </w:r>
      <w:r>
        <w:t>to distinguish numeral signs transliterated in any way other than by a single Western numeral or vulgar fraction sign</w:t>
      </w:r>
    </w:p>
    <w:p>
      <w:pPr>
        <w:pStyle w:val="Lista2"/>
      </w:pPr>
      <w:r>
        <w:t>namely</w:t>
      </w:r>
    </w:p>
    <w:p>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pPr>
        <w:pStyle w:val="Lista3"/>
      </w:pPr>
      <w:r>
        <w:t xml:space="preserve">one or more iterations of a Latin uppercase I transliterating Cambodian numeral notation involving vertical bars </w:t>
      </w:r>
      <w:r>
        <w:rPr>
          <w:noProof/>
        </w:rPr>
        <w:t>(</w:t>
      </w:r>
      <w:r>
        <w:t>e.g. “III+” for a triple vertical bar meaning “3”)</w:t>
      </w:r>
    </w:p>
    <w:p>
      <w:pPr>
        <w:pStyle w:val="Lista3"/>
      </w:pPr>
      <w:r>
        <w:t xml:space="preserve">fractions other than halves, thirds and fourths </w:t>
      </w:r>
      <w:r>
        <w:rPr>
          <w:noProof/>
        </w:rPr>
        <w:t>(</w:t>
      </w:r>
      <w:r>
        <w:t>e.g. “1/8+” for an original character denoting “one eighth”)</w:t>
      </w:r>
    </w:p>
    <w:p>
      <w:pPr>
        <w:pStyle w:val="Lista2"/>
      </w:pPr>
      <w:r>
        <w:t>this shorthand notation will be automatically converted to the XML markup presented below</w:t>
      </w:r>
    </w:p>
    <w:p>
      <w:pPr>
        <w:pStyle w:val="Lista3"/>
      </w:pPr>
      <w:r>
        <w:t>however, it is recommended that you use only the XML markup when encoding a new edition in XML, as the shorthand is mainly intended to facilitate the conversion of e-texts prepared earlier into DHARMA-compliant XML encoding</w:t>
      </w:r>
    </w:p>
    <w:p>
      <w:pPr>
        <w:pStyle w:val="Lista3"/>
      </w:pPr>
      <w:r>
        <w:t>never combine the shorthand markup involving a + sign with XML markup for the same purpose</w:t>
      </w:r>
    </w:p>
    <w:p>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pPr>
        <w:pStyle w:val="Lista3"/>
      </w:pPr>
      <w:r>
        <w:t xml:space="preserve">note that the transliterated 3 is not wrapped in </w:t>
      </w:r>
      <w:r>
        <w:rPr>
          <w:rStyle w:val="Code"/>
        </w:rPr>
        <w:t>&lt;g&gt;</w:t>
      </w:r>
      <w:r>
        <w:t>, because it is a single Arabic digit</w:t>
      </w:r>
    </w:p>
    <w:p>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pPr>
        <w:pStyle w:val="Lista3"/>
      </w:pPr>
      <w:r>
        <w:t>8 and 3 are not wrapped in &lt;g&gt;, because they are single Arabic digits</w:t>
      </w:r>
    </w:p>
    <w:p>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pPr>
        <w:pStyle w:val="Lista3"/>
      </w:pPr>
      <w:r>
        <w:t>the character is transliterated as “I” as per TG #§4.1.1</w:t>
      </w:r>
    </w:p>
    <w:p>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tc>
          <w:tcPr>
            <w:tcW w:w="5000" w:type="pct"/>
            <w:vAlign w:val="center"/>
          </w:tcPr>
          <w:p>
            <w:pPr>
              <w:pStyle w:val="Image"/>
              <w:rPr>
                <w:rStyle w:val="Code"/>
              </w:rPr>
            </w:pPr>
            <w:r>
              <w:drawing>
                <wp:inline distT="0" distB="0" distL="0" distR="0">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tc>
          <w:tcPr>
            <w:tcW w:w="5000" w:type="pct"/>
          </w:tcPr>
          <w:p>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tc>
          <w:tcPr>
            <w:tcW w:w="5000" w:type="pct"/>
          </w:tcPr>
          <w:p>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pPr>
        <w:pStyle w:val="Cmsor3"/>
      </w:pPr>
      <w:bookmarkStart w:id="424" w:name="_Ref182554203"/>
      <w:bookmarkStart w:id="425" w:name="_Ref182580154"/>
      <w:bookmarkStart w:id="426" w:name="_Toc183083779"/>
      <w:r>
        <w:t>Non-alphanumeric characters (symbols)</w:t>
      </w:r>
      <w:bookmarkEnd w:id="424"/>
      <w:bookmarkEnd w:id="425"/>
      <w:bookmarkEnd w:id="426"/>
    </w:p>
    <w:p>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commentRangeEnd w:id="434"/>
      <w:r>
        <w:rPr>
          <w:rStyle w:val="Jegyzethivatkozs"/>
          <w:rFonts w:ascii="Gentium Plus" w:hAnsi="Gentium Plus" w:cs="Mangal"/>
          <w:kern w:val="0"/>
        </w:rPr>
        <w:commentReference w:id="434"/>
      </w:r>
      <w:bookmarkEnd w:id="428"/>
    </w:p>
    <w:p>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pPr>
        <w:pStyle w:val="Lista2"/>
      </w:pPr>
      <w:r>
        <w:t>the token must contain no spaces, but it may contain any combination of letters and numbers</w:t>
      </w:r>
    </w:p>
    <w:p>
      <w:pPr>
        <w:pStyle w:val="Lista"/>
      </w:pPr>
      <w:r>
        <w:t>at this stage of our project there is no constraint on the permitted symbol tokens</w:t>
      </w:r>
    </w:p>
    <w:p>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pPr>
        <w:pStyle w:val="Lista"/>
      </w:pPr>
      <w:r>
        <w:t>however, for the sake of making that future work easier, and to facilitate the development of display solutions for symbols, it is strongly recommended that you follow certain basic constraints in naming your symbols:</w:t>
      </w:r>
    </w:p>
    <w:p>
      <w:pPr>
        <w:pStyle w:val="Lista2"/>
      </w:pPr>
      <w:r>
        <w:t xml:space="preserve">use a </w:t>
      </w:r>
      <w:r>
        <w:rPr>
          <w:b/>
          <w:bCs/>
        </w:rPr>
        <w:t>simple character set</w:t>
      </w:r>
      <w:r>
        <w:t xml:space="preserve"> consisting only of the letters of the English alphabet and numerals, i.e. avoid symbol characters and letters with diacritic marks</w:t>
      </w:r>
    </w:p>
    <w:p>
      <w:pPr>
        <w:pStyle w:val="Lista2"/>
      </w:pPr>
      <w:r>
        <w:t xml:space="preserve">use a </w:t>
      </w:r>
      <w:r>
        <w:rPr>
          <w:b/>
          <w:bCs/>
        </w:rPr>
        <w:t>hierarchical approach</w:t>
      </w:r>
      <w:r>
        <w:t>, in which tokens may be</w:t>
      </w:r>
    </w:p>
    <w:p>
      <w:pPr>
        <w:pStyle w:val="Lista3"/>
      </w:pPr>
      <w:r>
        <w:t xml:space="preserve">simple, consisting of a single term that identifies a broad category of shapes </w:t>
      </w:r>
      <w:r>
        <w:rPr>
          <w:noProof/>
        </w:rPr>
        <w:t>(</w:t>
      </w:r>
      <w:r>
        <w:t>“genus”), e.g.</w:t>
      </w:r>
    </w:p>
    <w:p>
      <w:pPr>
        <w:pStyle w:val="Lista4"/>
      </w:pPr>
      <w:r>
        <w:rPr>
          <w:rStyle w:val="Codevalue"/>
        </w:rPr>
        <w:t>"circle"</w:t>
      </w:r>
      <w:r>
        <w:t xml:space="preserve">, </w:t>
      </w:r>
      <w:r>
        <w:rPr>
          <w:rStyle w:val="Codevalue"/>
        </w:rPr>
        <w:t>"dash"</w:t>
      </w:r>
      <w:r>
        <w:t xml:space="preserve">, </w:t>
      </w:r>
      <w:r>
        <w:rPr>
          <w:rStyle w:val="Codevalue"/>
        </w:rPr>
        <w:t>"flower"</w:t>
      </w:r>
      <w:r>
        <w:t>, etc.</w:t>
      </w:r>
    </w:p>
    <w:p>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pPr>
        <w:pStyle w:val="Lista4"/>
      </w:pPr>
      <w:r>
        <w:rPr>
          <w:rStyle w:val="Codevalue"/>
        </w:rPr>
        <w:t>"circleSmall"</w:t>
      </w:r>
      <w:r>
        <w:t xml:space="preserve">, </w:t>
      </w:r>
      <w:r>
        <w:rPr>
          <w:rStyle w:val="Codevalue"/>
        </w:rPr>
        <w:t>"circleCross"</w:t>
      </w:r>
      <w:r>
        <w:t xml:space="preserve">, </w:t>
      </w:r>
      <w:r>
        <w:rPr>
          <w:rStyle w:val="Codevalue"/>
        </w:rPr>
        <w:t>"circleSmallHigh"</w:t>
      </w:r>
      <w:r>
        <w:t>, etc.</w:t>
      </w:r>
    </w:p>
    <w:p>
      <w:pPr>
        <w:pStyle w:val="Lista4"/>
      </w:pPr>
      <w:r>
        <w:rPr>
          <w:rStyle w:val="Codevalue"/>
        </w:rPr>
        <w:t>"dashHook"</w:t>
      </w:r>
      <w:r>
        <w:t xml:space="preserve">, </w:t>
      </w:r>
      <w:r>
        <w:rPr>
          <w:rStyle w:val="Codevalue"/>
        </w:rPr>
        <w:t>"dashConcave"</w:t>
      </w:r>
      <w:r>
        <w:t xml:space="preserve">, </w:t>
      </w:r>
      <w:r>
        <w:rPr>
          <w:rStyle w:val="Codevalue"/>
        </w:rPr>
        <w:t>"dashHookHigh"</w:t>
      </w:r>
      <w:r>
        <w:t>, etc.</w:t>
      </w:r>
    </w:p>
    <w:p>
      <w:pPr>
        <w:pStyle w:val="Lista3"/>
      </w:pPr>
      <w:r>
        <w:t>it is, however, recommended that you resist the temptation of creating highly elaborate complex tokens, since our ultimate aim is to devise a versatile but limited vocabulary for symbol classification</w:t>
      </w:r>
    </w:p>
    <w:p>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pPr>
        <w:pStyle w:val="Lista3"/>
      </w:pPr>
      <w:r>
        <w:t>all encoders are requested to refer to that list before creating a token for a symbol</w:t>
      </w:r>
    </w:p>
    <w:p>
      <w:pPr>
        <w:pStyle w:val="Lista3"/>
      </w:pPr>
      <w:r>
        <w:t>all encoders are encouraged to contribute to that document by</w:t>
      </w:r>
    </w:p>
    <w:p>
      <w:pPr>
        <w:pStyle w:val="Lista4"/>
      </w:pPr>
      <w:r>
        <w:t>inserting clippings of symbols they have encoded with a token already featured in the list</w:t>
      </w:r>
    </w:p>
    <w:p>
      <w:pPr>
        <w:pStyle w:val="Lista4"/>
      </w:pPr>
      <w:r>
        <w:t>inserting new rows in the list with clippings of new symbols and the tokens they have come up with for those symbols</w:t>
      </w:r>
    </w:p>
    <w:p>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pPr>
        <w:pStyle w:val="Lista"/>
      </w:pPr>
      <w:r>
        <w:t xml:space="preserve">as per TG §4.2.1, punctuation marks are to be transliterated as the abstract punctuation character . </w:t>
      </w:r>
      <w:r>
        <w:rPr>
          <w:noProof/>
        </w:rPr>
        <w:t>(</w:t>
      </w:r>
      <w:r>
        <w:t>full stop, period)</w:t>
      </w:r>
    </w:p>
    <w:p>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pPr>
        <w:pStyle w:val="Lista3"/>
      </w:pPr>
      <w:r>
        <w:t>when encoding a text from a previous edition, without access to the original or a surrogate, if that edition does not describe the appearance of original punctuation marks, as follows:</w:t>
      </w:r>
    </w:p>
    <w:p>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pPr>
        <w:pStyle w:val="Lista2"/>
      </w:pPr>
      <w:r>
        <w:t>for groups of three or more marks for which both single and double tokens are available, preferably iterate the encoding with the single token as many times as applicable</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tc>
          <w:tcPr>
            <w:tcW w:w="5000" w:type="pct"/>
            <w:vAlign w:val="center"/>
          </w:tcPr>
          <w:p>
            <w:pPr>
              <w:pStyle w:val="Image"/>
              <w:rPr>
                <w:rStyle w:val="Code"/>
              </w:rPr>
            </w:pPr>
            <w:r>
              <w:drawing>
                <wp:inline distT="0" distB="0" distL="0" distR="0">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tc>
          <w:tcPr>
            <w:tcW w:w="5000" w:type="pct"/>
          </w:tcPr>
          <w:p>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pPr>
        <w:pStyle w:val="Lista"/>
      </w:pPr>
      <w:r>
        <w:t>as per TG §4.2.2, symbols whose function is clearly and unambiguously to fill up space in a line to the margin (or occasionally to another feature, such as a binding-hole) are transliterated using the § sign</w:t>
      </w:r>
    </w:p>
    <w:p>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tc>
          <w:tcPr>
            <w:tcW w:w="5000" w:type="pct"/>
            <w:vAlign w:val="center"/>
          </w:tcPr>
          <w:p>
            <w:pPr>
              <w:pStyle w:val="Image"/>
              <w:rPr>
                <w:rStyle w:val="Code"/>
              </w:rPr>
            </w:pPr>
            <w:r>
              <w:drawing>
                <wp:inline distT="114300" distB="114300" distL="114300" distR="11430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00567" cy="489935"/>
                          </a:xfrm>
                          <a:prstGeom prst="rect">
                            <a:avLst/>
                          </a:prstGeom>
                          <a:ln/>
                        </pic:spPr>
                      </pic:pic>
                    </a:graphicData>
                  </a:graphic>
                </wp:inline>
              </w:drawing>
            </w:r>
          </w:p>
        </w:tc>
      </w:tr>
      <w:tr>
        <w:tc>
          <w:tcPr>
            <w:tcW w:w="5000" w:type="pct"/>
          </w:tcPr>
          <w:p>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tc>
          <w:tcPr>
            <w:tcW w:w="5000" w:type="pct"/>
            <w:vAlign w:val="center"/>
          </w:tcPr>
          <w:p>
            <w:pPr>
              <w:pStyle w:val="Image"/>
              <w:rPr>
                <w:rStyle w:val="Code"/>
              </w:rPr>
            </w:pPr>
            <w:r>
              <w:drawing>
                <wp:inline distT="114300" distB="114300" distL="114300" distR="114300">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3810000" cy="523875"/>
                          </a:xfrm>
                          <a:prstGeom prst="rect">
                            <a:avLst/>
                          </a:prstGeom>
                          <a:ln/>
                        </pic:spPr>
                      </pic:pic>
                    </a:graphicData>
                  </a:graphic>
                </wp:inline>
              </w:drawing>
            </w:r>
          </w:p>
        </w:tc>
      </w:tr>
      <w:tr>
        <w:tc>
          <w:tcPr>
            <w:tcW w:w="5000" w:type="pct"/>
          </w:tcPr>
          <w:p>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pPr>
        <w:pStyle w:val="Cmsor4"/>
      </w:pPr>
      <w:bookmarkStart w:id="452" w:name="_ds0gogy82fug" w:colFirst="0" w:colLast="0"/>
      <w:bookmarkStart w:id="453" w:name="_Ref43987396"/>
      <w:bookmarkStart w:id="454" w:name="_Toc183083783"/>
      <w:bookmarkEnd w:id="452"/>
      <w:r>
        <w:t>Miscellaneous symbols</w:t>
      </w:r>
      <w:bookmarkEnd w:id="453"/>
      <w:bookmarkEnd w:id="454"/>
    </w:p>
    <w:p>
      <w:pPr>
        <w:pStyle w:val="Lista"/>
      </w:pPr>
      <w:r>
        <w:t>this subsection applies symbols which are neither alphanumeric, nor clearly assignable to any of the following categories:</w:t>
      </w:r>
    </w:p>
    <w:p>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pPr>
        <w:pStyle w:val="Lista2"/>
      </w:pPr>
      <w:r>
        <w:t>punctuation marks as defined in §</w:t>
      </w:r>
      <w:r>
        <w:fldChar w:fldCharType="begin"/>
      </w:r>
      <w:r>
        <w:instrText xml:space="preserve"> REF _Ref182580335 \r \h </w:instrText>
      </w:r>
      <w:r>
        <w:fldChar w:fldCharType="separate"/>
      </w:r>
      <w:r>
        <w:t>4.2.4.2</w:t>
      </w:r>
      <w:r>
        <w:fldChar w:fldCharType="end"/>
      </w:r>
    </w:p>
    <w:p>
      <w:pPr>
        <w:pStyle w:val="Lista2"/>
      </w:pPr>
      <w:r>
        <w:t>space fillers as defined in §</w:t>
      </w:r>
      <w:r>
        <w:fldChar w:fldCharType="begin"/>
      </w:r>
      <w:r>
        <w:instrText xml:space="preserve"> REF _Ref182580186 \r \h </w:instrText>
      </w:r>
      <w:r>
        <w:fldChar w:fldCharType="separate"/>
      </w:r>
      <w:r>
        <w:t>4.2.4.3</w:t>
      </w:r>
      <w:r>
        <w:fldChar w:fldCharType="end"/>
      </w:r>
    </w:p>
    <w:p>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pPr>
        <w:pStyle w:val="Lista"/>
      </w:pPr>
      <w:r>
        <w:lastRenderedPageBreak/>
        <w:t xml:space="preserve">multiple iterations of miscellaneous symbols must be represented by separate </w:t>
      </w:r>
      <w:r>
        <w:rPr>
          <w:rStyle w:val="Code"/>
        </w:rPr>
        <w:t>&lt;g/&gt;</w:t>
      </w:r>
      <w:r>
        <w:t xml:space="preserve"> elements</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tc>
          <w:tcPr>
            <w:tcW w:w="5000" w:type="pct"/>
            <w:vAlign w:val="center"/>
          </w:tcPr>
          <w:p>
            <w:pPr>
              <w:pStyle w:val="Image"/>
              <w:rPr>
                <w:rStyle w:val="Code"/>
              </w:rPr>
            </w:pPr>
            <w:r>
              <w:rPr>
                <w:rStyle w:val="Code"/>
              </w:rPr>
              <w:drawing>
                <wp:inline distT="0" distB="0" distL="0" distR="0">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tc>
          <w:tcPr>
            <w:tcW w:w="5000" w:type="pct"/>
          </w:tcPr>
          <w:p>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pPr>
        <w:pStyle w:val="Cmsor3"/>
      </w:pPr>
      <w:bookmarkStart w:id="458" w:name="_Ref182579753"/>
      <w:bookmarkStart w:id="459" w:name="_Toc183083784"/>
      <w:r>
        <w:t>Alphanumeric characters used for a different function</w:t>
      </w:r>
      <w:bookmarkEnd w:id="457"/>
      <w:bookmarkEnd w:id="458"/>
      <w:bookmarkEnd w:id="459"/>
    </w:p>
    <w:p>
      <w:pPr>
        <w:pStyle w:val="Lista"/>
      </w:pPr>
      <w:r>
        <w:t>glyphs that normally represent alphanumeric characters are occasionally used in a function other than their regular value</w:t>
      </w:r>
    </w:p>
    <w:p>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pPr>
        <w:pStyle w:val="Lista2"/>
      </w:pPr>
      <w:r>
        <w:t>do not use any markup to encode its function, but simply transliterate the character normally, separated by a space from any adjacent text</w:t>
      </w:r>
    </w:p>
    <w:p>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pPr>
        <w:pStyle w:val="Cmsor3"/>
      </w:pPr>
      <w:bookmarkStart w:id="464" w:name="_mczil3ausgeg" w:colFirst="0" w:colLast="0"/>
      <w:bookmarkStart w:id="465" w:name="_Toc183083786"/>
      <w:bookmarkEnd w:id="464"/>
      <w:r>
        <w:t>Encoding space</w:t>
      </w:r>
      <w:bookmarkEnd w:id="465"/>
    </w:p>
    <w:p>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rFonts w:cs="Murty Sanskrit"/>
        </w:rPr>
        <w:commentReference w:id="466"/>
      </w:r>
    </w:p>
    <w:p>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pPr>
        <w:pStyle w:val="Lista2"/>
      </w:pPr>
      <w:r>
        <w:t>space used in lieu of punctuation should generally be encoded at the end of the container which it separates from the next</w:t>
      </w:r>
    </w:p>
    <w:p>
      <w:pPr>
        <w:pStyle w:val="Lista2"/>
      </w:pPr>
      <w:r>
        <w:t xml:space="preserve">when a </w:t>
      </w:r>
      <w:commentRangeStart w:id="472"/>
      <w:r>
        <w:t xml:space="preserve">space employed for the separation of semantic or metrical units </w:t>
      </w:r>
      <w:commentRangeEnd w:id="472"/>
      <w:r>
        <w:rPr>
          <w:rStyle w:val="Jegyzethivatkozs"/>
          <w:rFonts w:cs="Murty Sanskrit"/>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pPr>
        <w:pStyle w:val="Lista2"/>
        <w:rPr>
          <w:lang w:eastAsia="en-US" w:bidi="ar-SA"/>
        </w:rPr>
      </w:pPr>
      <w:r>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pPr>
        <w:pStyle w:val="Lista3"/>
        <w:rPr>
          <w:lang w:eastAsia="en-US" w:bidi="ar-SA"/>
        </w:rPr>
      </w:pPr>
      <w:r>
        <w:rPr>
          <w:lang w:eastAsia="en-US" w:bidi="ar-SA"/>
        </w:rPr>
        <w:t>there is no explicit encoding for the fact that a space interrupts a word</w:t>
      </w:r>
    </w:p>
    <w:p>
      <w:pPr>
        <w:pStyle w:val="Lista2"/>
        <w:rPr>
          <w:lang w:eastAsia="en-US" w:bidi="ar-SA"/>
        </w:rPr>
      </w:pPr>
      <w:r>
        <w:lastRenderedPageBreak/>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pPr>
        <w:pStyle w:val="Cmsor4"/>
      </w:pPr>
      <w:bookmarkStart w:id="473" w:name="_Ref183008428"/>
      <w:bookmarkStart w:id="474" w:name="_Toc183083788"/>
      <w:r>
        <w:t>The size of spaces</w:t>
      </w:r>
      <w:bookmarkEnd w:id="473"/>
      <w:bookmarkEnd w:id="474"/>
    </w:p>
    <w:p>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pPr>
        <w:pStyle w:val="Lista"/>
      </w:pPr>
      <w:r>
        <w:t>to encode the size of a space, add both of the following attributes</w:t>
      </w:r>
    </w:p>
    <w:p>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pPr>
        <w:pStyle w:val="Lista3"/>
      </w:pPr>
      <w:r>
        <w:t>this quantity is always understood to be approximate</w:t>
      </w:r>
    </w:p>
    <w:p>
      <w:pPr>
        <w:pStyle w:val="Lista2"/>
      </w:pPr>
      <w:r>
        <w:rPr>
          <w:rStyle w:val="Codeattribute"/>
        </w:rPr>
        <w:t>@unit</w:t>
      </w:r>
      <w:r>
        <w:t xml:space="preserve">, with the value </w:t>
      </w:r>
      <w:r>
        <w:rPr>
          <w:rStyle w:val="Codevalue"/>
        </w:rPr>
        <w:t>"character"</w:t>
      </w:r>
    </w:p>
    <w:p>
      <w:pPr>
        <w:pStyle w:val="Lista3"/>
      </w:pPr>
      <w:r>
        <w:t>our encoding does not use any other units for encoding the size of spaces</w:t>
      </w:r>
    </w:p>
    <w:p>
      <w:pPr>
        <w:pStyle w:val="Cmsor3"/>
      </w:pPr>
      <w:bookmarkStart w:id="475" w:name="_Ref183008079"/>
      <w:bookmarkStart w:id="476" w:name="_Toc183083789"/>
      <w:bookmarkStart w:id="477" w:name="_Ref183006525"/>
      <w:r>
        <w:t>Types of space</w:t>
      </w:r>
      <w:bookmarkEnd w:id="475"/>
      <w:bookmarkEnd w:id="476"/>
    </w:p>
    <w:p>
      <w:pPr>
        <w:pStyle w:val="Cmsor4"/>
      </w:pPr>
      <w:bookmarkStart w:id="478" w:name="_Ref183011891"/>
      <w:bookmarkStart w:id="479" w:name="_Toc183083790"/>
      <w:r>
        <w:t>Space for semantic segmentation</w:t>
      </w:r>
      <w:bookmarkEnd w:id="470"/>
      <w:bookmarkEnd w:id="471"/>
      <w:bookmarkEnd w:id="477"/>
      <w:bookmarkEnd w:id="478"/>
      <w:bookmarkEnd w:id="479"/>
    </w:p>
    <w:p>
      <w:r>
        <w:t>This subsection is about spaces employed within lines by the creator of an inscription with the presumed purpose of highlighting some aspect of semantic structure, such as spacing</w:t>
      </w:r>
    </w:p>
    <w:p>
      <w:pPr>
        <w:pStyle w:val="Lista"/>
      </w:pPr>
      <w:r>
        <w:t>between words</w:t>
      </w:r>
    </w:p>
    <w:p>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pPr>
        <w:pStyle w:val="Lista"/>
      </w:pPr>
      <w:r>
        <w:t>at a transition from verse to prose or vice versa</w:t>
      </w:r>
    </w:p>
    <w:p>
      <w:pPr>
        <w:pStyle w:val="Lista"/>
      </w:pPr>
      <w:r>
        <w:t>at points where the topic changes markedly, for instance</w:t>
      </w:r>
    </w:p>
    <w:p>
      <w:pPr>
        <w:pStyle w:val="Lista2"/>
      </w:pPr>
      <w:r>
        <w:t>after an initial salutation or auspicious phrase</w:t>
      </w:r>
    </w:p>
    <w:p>
      <w:pPr>
        <w:pStyle w:val="Lista2"/>
      </w:pPr>
      <w:r>
        <w:t>before a colophon</w:t>
      </w:r>
    </w:p>
    <w:p>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pPr>
        <w:pStyle w:val="Lista"/>
      </w:pPr>
      <w:r>
        <w:t>the encoding of small spaces is optional and should be decided on a case by case basis, with considerations such as the following:</w:t>
      </w:r>
    </w:p>
    <w:p>
      <w:pPr>
        <w:pStyle w:val="Lista2"/>
      </w:pPr>
      <w:r>
        <w:t xml:space="preserve">it is generally </w:t>
      </w:r>
      <w:r>
        <w:rPr>
          <w:b/>
          <w:bCs/>
        </w:rPr>
        <w:t>preferable not to encode semantic spaces</w:t>
      </w:r>
      <w:r>
        <w:t xml:space="preserve"> in the following cases:</w:t>
      </w:r>
    </w:p>
    <w:p>
      <w:pPr>
        <w:pStyle w:val="Lista3"/>
      </w:pPr>
      <w:r>
        <w:t>when small spaces appear without an obvious semantic function, such as</w:t>
      </w:r>
    </w:p>
    <w:p>
      <w:pPr>
        <w:pStyle w:val="Lista4"/>
      </w:pPr>
      <w:r>
        <w:t>space between adjacent characters within a word</w:t>
      </w:r>
    </w:p>
    <w:p>
      <w:pPr>
        <w:pStyle w:val="Lista4"/>
      </w:pPr>
      <w:r>
        <w:t>interword spaces that are no larger than spaces occurring between characters within a word</w:t>
      </w:r>
    </w:p>
    <w:p>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pPr>
        <w:pStyle w:val="Lista3"/>
      </w:pPr>
      <w:r>
        <w:t>when small spaces appear between alphabetic and non-alphabetic characters, such as</w:t>
      </w:r>
    </w:p>
    <w:p>
      <w:pPr>
        <w:pStyle w:val="Lista4"/>
      </w:pPr>
      <w:r>
        <w:t>before and/or after numeral signs</w:t>
      </w:r>
    </w:p>
    <w:p>
      <w:pPr>
        <w:pStyle w:val="Lista4"/>
      </w:pPr>
      <w:r>
        <w:t>before and/or after punctuation marks and other symbols</w:t>
      </w:r>
    </w:p>
    <w:p>
      <w:pPr>
        <w:pStyle w:val="Lista3"/>
      </w:pPr>
      <w:r>
        <w:t>when interword spaces appear with fair consistency throughout an inscription</w:t>
      </w:r>
    </w:p>
    <w:p>
      <w:pPr>
        <w:pStyle w:val="Lista4"/>
      </w:pPr>
      <w:r>
        <w:lastRenderedPageBreak/>
        <w:t xml:space="preserve">this feature of an inscription (i.e. the fact that it does not use </w:t>
      </w:r>
      <w:r>
        <w:rPr>
          <w:rStyle w:val="Foreign"/>
        </w:rPr>
        <w:t>scripto continua</w:t>
      </w:r>
      <w:r>
        <w:t>) may be mentioned in the metadata or commentary rather than being encoded at every instance</w:t>
      </w:r>
    </w:p>
    <w:p>
      <w:pPr>
        <w:pStyle w:val="Lista3"/>
      </w:pPr>
      <w:r>
        <w:t xml:space="preserve">it is generally </w:t>
      </w:r>
      <w:r>
        <w:rPr>
          <w:b/>
          <w:bCs/>
        </w:rPr>
        <w:t>preferable to encode semantic spaces</w:t>
      </w:r>
      <w:r>
        <w:t xml:space="preserve"> in the following cases, even if they are smaller than one typical character width:</w:t>
      </w:r>
    </w:p>
    <w:p>
      <w:pPr>
        <w:pStyle w:val="Lista4"/>
      </w:pPr>
      <w:r>
        <w:t>when interword spaces are used inconsistently in an inscription</w:t>
      </w:r>
    </w:p>
    <w:p>
      <w:pPr>
        <w:pStyle w:val="Lista4"/>
      </w:pPr>
      <w:r>
        <w:t>when a particular space appears in lieu of punctuation at the end of a semantic unit (e.g. stanza, verse line or a topic in prose)</w:t>
      </w:r>
    </w:p>
    <w:p>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r>
        <w:t>This subsection is about areas that were left blank when the rest of the inscription was engraved, possibly with the intent to be filled later on, typically in one of the following circumstances:</w:t>
      </w:r>
    </w:p>
    <w:p>
      <w:pPr>
        <w:pStyle w:val="Lista"/>
      </w:pPr>
      <w:r>
        <w:t>certain particulars, such as a name or a date, were to be added later</w:t>
      </w:r>
    </w:p>
    <w:p>
      <w:pPr>
        <w:pStyle w:val="Lista"/>
      </w:pPr>
      <w:r>
        <w:t>the engraver was unable to interpret a character in the prototype he was working from</w:t>
      </w:r>
    </w:p>
    <w:p>
      <w:r>
        <w:t xml:space="preserve">Such spaces are called </w:t>
      </w:r>
      <w:r>
        <w:rPr>
          <w:rStyle w:val="Foreign"/>
        </w:rPr>
        <w:t>vacat</w:t>
      </w:r>
      <w:r>
        <w:t xml:space="preserve"> in the western scholarly tradition.</w:t>
      </w:r>
    </w:p>
    <w:p>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tc>
          <w:tcPr>
            <w:tcW w:w="4246" w:type="dxa"/>
          </w:tcPr>
          <w:p>
            <w:pPr>
              <w:pStyle w:val="Image"/>
            </w:pPr>
            <w:r>
              <w:drawing>
                <wp:inline distT="0" distB="0" distL="0" distR="0">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pPr>
        <w:pStyle w:val="Lista2"/>
      </w:pPr>
      <w:r>
        <w:t>use the same encoding as above and describe the marking in an apparatus note attached to this locus</w:t>
      </w:r>
    </w:p>
    <w:p>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pPr>
        <w:pStyle w:val="Lista"/>
      </w:pPr>
      <w:r>
        <w:t xml:space="preserve">if space was </w:t>
      </w:r>
      <w:r>
        <w:rPr>
          <w:b/>
          <w:bCs/>
        </w:rPr>
        <w:t>at first left blank, then partially filled</w:t>
      </w:r>
      <w:r>
        <w:t xml:space="preserve"> </w:t>
      </w:r>
      <w:r>
        <w:rPr>
          <w:noProof/>
        </w:rPr>
        <w:t>(</w:t>
      </w:r>
      <w:r>
        <w:t>with some blank space remaining), proceed as follows</w:t>
      </w:r>
    </w:p>
    <w:p>
      <w:pPr>
        <w:pStyle w:val="Lista2"/>
      </w:pPr>
      <w:r>
        <w:t>if there is any uncertainty about the presence of an addition or its exact extent,</w:t>
      </w:r>
    </w:p>
    <w:p>
      <w:pPr>
        <w:pStyle w:val="Lista3"/>
      </w:pPr>
      <w:r>
        <w:t>mark up only the remaining blank space in this way</w:t>
      </w:r>
    </w:p>
    <w:p>
      <w:pPr>
        <w:pStyle w:val="Lista3"/>
      </w:pPr>
      <w:r>
        <w:t>do not apply any extra markup to the text that may be an addition</w:t>
      </w:r>
    </w:p>
    <w:p>
      <w:pPr>
        <w:pStyle w:val="Lista3"/>
      </w:pPr>
      <w:r>
        <w:t>if you wish, describe the phenomenon in an apparatus note or the commentary</w:t>
      </w:r>
    </w:p>
    <w:p>
      <w:pPr>
        <w:pStyle w:val="Lista2"/>
      </w:pPr>
      <w:r>
        <w:t>if you are certain about both the existence and the size of the text filled in later,</w:t>
      </w:r>
    </w:p>
    <w:p>
      <w:pPr>
        <w:pStyle w:val="Lista3"/>
      </w:pPr>
      <w:r>
        <w:t>encode a vacat for the entire length of the original space</w:t>
      </w:r>
    </w:p>
    <w:p>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pPr>
        <w:pStyle w:val="Lista4"/>
      </w:pPr>
      <w:r>
        <w:t xml:space="preserve">before the </w:t>
      </w:r>
      <w:r>
        <w:rPr>
          <w:rStyle w:val="Code"/>
        </w:rPr>
        <w:t>&lt;space/&gt;</w:t>
      </w:r>
      <w:r>
        <w:t xml:space="preserve"> element if all of the remaining space is after the addition</w:t>
      </w:r>
    </w:p>
    <w:p>
      <w:pPr>
        <w:pStyle w:val="Lista4"/>
      </w:pPr>
      <w:r>
        <w:t xml:space="preserve">after the </w:t>
      </w:r>
      <w:r>
        <w:rPr>
          <w:rStyle w:val="Code"/>
        </w:rPr>
        <w:t>&lt;space/&gt;</w:t>
      </w:r>
      <w:r>
        <w:t xml:space="preserve"> element if some or all of the remaining space is before the addition</w:t>
      </w:r>
    </w:p>
    <w:p>
      <w:pPr>
        <w:pStyle w:val="Lista2"/>
      </w:pPr>
      <w:r>
        <w:t>if you suspect that some space was at first left blank, then completely filled with text later on, do not encode a space and describe the situation in an apparatus note or the commentary</w:t>
      </w:r>
    </w:p>
    <w:p>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pPr>
        <w:pStyle w:val="Cmsor4"/>
      </w:pPr>
      <w:bookmarkStart w:id="486" w:name="_8rva2rlyx9df" w:colFirst="0" w:colLast="0"/>
      <w:bookmarkStart w:id="487" w:name="_3hdkntv18hp0" w:colFirst="0" w:colLast="0"/>
      <w:bookmarkStart w:id="488" w:name="_Ref43985107"/>
      <w:bookmarkStart w:id="489" w:name="_Toc183083792"/>
      <w:bookmarkEnd w:id="486"/>
      <w:bookmarkEnd w:id="487"/>
      <w:r>
        <w:t>Space imposed by physical necessity</w:t>
      </w:r>
      <w:bookmarkEnd w:id="488"/>
      <w:bookmarkEnd w:id="489"/>
    </w:p>
    <w:p>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pPr>
        <w:pStyle w:val="Lista"/>
      </w:pPr>
      <w:r>
        <w:t>the encoding of spaces imposed by physical necessity is optional, especially when encoding a printed edition without access to the original or a surrogate</w:t>
      </w:r>
    </w:p>
    <w:p>
      <w:pPr>
        <w:pStyle w:val="Lista"/>
      </w:pPr>
      <w:r>
        <w:t>however, if you do choose to encode any such space in an edition, then do so consistently throughout that particular edition</w:t>
      </w:r>
    </w:p>
    <w:p>
      <w:pPr>
        <w:pStyle w:val="Lista2"/>
      </w:pPr>
      <w:r>
        <w:lastRenderedPageBreak/>
        <w:t>consistency does not necessarily mean encoding each and every imposed space; instead, you may opt for one of the following strategies:</w:t>
      </w:r>
    </w:p>
    <w:p>
      <w:pPr>
        <w:pStyle w:val="Lista3"/>
      </w:pPr>
      <w:r>
        <w:t>encoding all imposed spaces of a particular class (as discussed below), but not encoding other classes</w:t>
      </w:r>
    </w:p>
    <w:p>
      <w:pPr>
        <w:pStyle w:val="Lista3"/>
      </w:pPr>
      <w:r>
        <w:t>encoding imposed spaces when they disrupt the text by falling inside a word, but not encoding them when they fall between words</w:t>
      </w:r>
    </w:p>
    <w:p>
      <w:pPr>
        <w:pStyle w:val="Lista2"/>
      </w:pPr>
      <w:r>
        <w:t>consistency should be complete within an edition, but cannot be realistically expected across our entire corpus or even across the body of texts encoded by a single person</w:t>
      </w:r>
    </w:p>
    <w:p>
      <w:pPr>
        <w:pStyle w:val="Lista3"/>
      </w:pPr>
      <w:r>
        <w:t>aiming for consistency across your subcorpus is a good idea, but feel free to adopt a different strategy for any text where this seems desirable</w:t>
      </w:r>
    </w:p>
    <w:p>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pPr>
        <w:pStyle w:val="Lista2"/>
      </w:pPr>
      <w:r>
        <w:rPr>
          <w:rStyle w:val="Codevalue"/>
        </w:rPr>
        <w:t>"binding-hole"</w:t>
      </w:r>
      <w:r>
        <w:t xml:space="preserve"> if the </w:t>
      </w:r>
      <w:r>
        <w:rPr>
          <w:b/>
          <w:bCs/>
        </w:rPr>
        <w:t>binding hole in a copper plate</w:t>
      </w:r>
      <w:r>
        <w:t xml:space="preserve"> affects the text of a line</w:t>
      </w:r>
    </w:p>
    <w:p>
      <w:pPr>
        <w:pStyle w:val="Lista3"/>
      </w:pPr>
      <w:r>
        <w:t>see also below for special instructions concerning the encoding of such holes</w:t>
      </w:r>
    </w:p>
    <w:p>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pPr>
        <w:pStyle w:val="Lista2"/>
      </w:pPr>
      <w:r>
        <w:rPr>
          <w:rStyle w:val="Codevalue"/>
        </w:rPr>
        <w:t>"feature"</w:t>
      </w:r>
      <w:r>
        <w:t xml:space="preserve"> if the writing skips </w:t>
      </w:r>
      <w:r>
        <w:rPr>
          <w:b/>
          <w:bCs/>
        </w:rPr>
        <w:t>a deliberately created feature</w:t>
      </w:r>
      <w:r>
        <w:t xml:space="preserve"> (other than binding holes, ascenders and descenders covered above) on the surface (such as engraved artwork, high relief, or a seal attached directly to a copper plate)</w:t>
      </w:r>
    </w:p>
    <w:p>
      <w:pPr>
        <w:pStyle w:val="Lista2"/>
      </w:pPr>
      <w:r>
        <w:t>should you encounter a space that you feel was imposed on the engraver by a physical feature, yet none of the types listed below classify it correctly, contact the authors to discuss adding a new type</w:t>
      </w:r>
    </w:p>
    <w:p>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pPr>
        <w:pStyle w:val="Lista"/>
        <w:rPr>
          <w:rFonts w:ascii="Arial" w:hAnsi="Arial" w:cs="Arial"/>
        </w:rPr>
      </w:pPr>
      <w:r>
        <w:t>when a single surface irregularity affects more than one line in this way, separately encode an imposed space for every affected line</w:t>
      </w:r>
    </w:p>
    <w:p>
      <w:pPr>
        <w:pStyle w:val="Lista2"/>
        <w:rPr>
          <w:rFonts w:ascii="Arial" w:hAnsi="Arial" w:cs="Arial"/>
        </w:rPr>
      </w:pPr>
      <w:r>
        <w:t>we shall not use explicit encoding for the fact that these interruptions are due to a single irregularity (but this may be mentioned in the layout description)</w:t>
      </w:r>
    </w:p>
    <w:p>
      <w:pPr>
        <w:pStyle w:val="Lista"/>
      </w:pPr>
      <w:bookmarkStart w:id="490" w:name="_mo8ye4cvqr4s" w:colFirst="0" w:colLast="0"/>
      <w:bookmarkEnd w:id="490"/>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pPr>
        <w:pStyle w:val="Lista3"/>
      </w:pPr>
      <w:r>
        <w:t>this applies even if lines above/below the hole bend, or if characters in those lines are distorted in order to accommodate the hole</w:t>
      </w:r>
    </w:p>
    <w:p>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pPr>
        <w:pStyle w:val="Lista3"/>
      </w:pPr>
      <w:r>
        <w:t>this applies to all lines that skip some space around the hole, even if the hole itself does not penetrate into the area where a line’s text could have been inscribed</w:t>
      </w:r>
    </w:p>
    <w:p>
      <w:pPr>
        <w:pStyle w:val="Lista2"/>
      </w:pPr>
      <w:r>
        <w:lastRenderedPageBreak/>
        <w:t>keep in mind that binding holes, whether encoded individually or not, must be described in your layout description</w:t>
      </w:r>
    </w:p>
    <w:p/>
    <w:tbl>
      <w:tblPr>
        <w:tblStyle w:val="CodeSampleTable"/>
        <w:tblW w:w="5000" w:type="pct"/>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91" w:name="_Ref44063881"/>
            <w:bookmarkStart w:id="492" w:name="_Ref44063878"/>
            <w:r>
              <w:t xml:space="preserve">Example </w:t>
            </w:r>
            <w:fldSimple w:instr=" STYLEREF 3 \s ">
              <w:r>
                <w:rPr>
                  <w:noProof/>
                </w:rPr>
                <w:t>4.3.2</w:t>
              </w:r>
            </w:fldSimple>
            <w:r>
              <w:t>.</w:t>
            </w:r>
            <w:fldSimple w:instr=" SEQ Example \* ALPHABETIC \s 3 ">
              <w:r>
                <w:rPr>
                  <w:noProof/>
                </w:rPr>
                <w:t>A</w:t>
              </w:r>
            </w:fldSimple>
            <w:bookmarkEnd w:id="491"/>
            <w:r>
              <w:t>: positions of a binding hole relative to text</w:t>
            </w:r>
            <w:bookmarkEnd w:id="492"/>
          </w:p>
        </w:tc>
      </w:tr>
      <w:tr>
        <w:tc>
          <w:tcPr>
            <w:tcW w:w="1000" w:type="pct"/>
            <w:vAlign w:val="center"/>
          </w:tcPr>
          <w:p>
            <w:pPr>
              <w:pStyle w:val="Tabletext"/>
              <w:keepNext/>
              <w:jc w:val="center"/>
            </w:pPr>
            <w:r>
              <w:t>1</w:t>
            </w:r>
          </w:p>
        </w:tc>
        <w:tc>
          <w:tcPr>
            <w:tcW w:w="1000" w:type="pct"/>
            <w:vAlign w:val="center"/>
          </w:tcPr>
          <w:p>
            <w:pPr>
              <w:pStyle w:val="Tabletext"/>
              <w:keepNext/>
              <w:jc w:val="center"/>
            </w:pPr>
            <w:r>
              <w:t>2</w:t>
            </w:r>
          </w:p>
        </w:tc>
        <w:tc>
          <w:tcPr>
            <w:tcW w:w="1000" w:type="pct"/>
            <w:vAlign w:val="center"/>
          </w:tcPr>
          <w:p>
            <w:pPr>
              <w:pStyle w:val="Tabletext"/>
              <w:keepNext/>
              <w:jc w:val="center"/>
            </w:pPr>
            <w:r>
              <w:t>3</w:t>
            </w:r>
          </w:p>
        </w:tc>
        <w:tc>
          <w:tcPr>
            <w:tcW w:w="1000" w:type="pct"/>
            <w:vAlign w:val="center"/>
          </w:tcPr>
          <w:p>
            <w:pPr>
              <w:pStyle w:val="Tabletext"/>
              <w:keepNext/>
              <w:jc w:val="center"/>
            </w:pPr>
            <w:r>
              <w:t>4</w:t>
            </w:r>
          </w:p>
        </w:tc>
        <w:tc>
          <w:tcPr>
            <w:tcW w:w="1000" w:type="pct"/>
          </w:tcPr>
          <w:p>
            <w:pPr>
              <w:pStyle w:val="Tabletext"/>
              <w:keepNext/>
              <w:jc w:val="center"/>
            </w:pPr>
            <w:r>
              <w:t>5</w:t>
            </w:r>
          </w:p>
        </w:tc>
      </w:tr>
      <w:tr>
        <w:tc>
          <w:tcPr>
            <w:tcW w:w="1000" w:type="pct"/>
            <w:vAlign w:val="center"/>
          </w:tcPr>
          <w:p>
            <w:pPr>
              <w:pStyle w:val="Image"/>
            </w:pPr>
            <w: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pPr>
              <w:pStyle w:val="Image"/>
            </w:pPr>
            <w:r>
              <w:rPr>
                <w:bdr w:val="none" w:sz="0" w:space="0" w:color="auto" w:frame="1"/>
              </w:rPr>
              <w:drawing>
                <wp:inline distT="0" distB="0" distL="0" distR="0">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pPr>
        <w:pStyle w:val="Cmsor4"/>
      </w:pPr>
      <w:bookmarkStart w:id="493" w:name="_4ie6uwnthfaw" w:colFirst="0" w:colLast="0"/>
      <w:bookmarkStart w:id="494" w:name="_9qk9995s9cyz" w:colFirst="0" w:colLast="0"/>
      <w:bookmarkStart w:id="495" w:name="_Ref63674539"/>
      <w:bookmarkStart w:id="496" w:name="_Toc183083793"/>
      <w:bookmarkStart w:id="497" w:name="_Ref43985257"/>
      <w:bookmarkEnd w:id="493"/>
      <w:bookmarkEnd w:id="494"/>
      <w:r>
        <w:t>Unclassified space</w:t>
      </w:r>
      <w:bookmarkEnd w:id="495"/>
      <w:bookmarkEnd w:id="496"/>
    </w:p>
    <w:p>
      <w:r>
        <w:t>This subsection concerns spaces which may be deemed significant even though they cannot be assigned to any of the types dealt with above.</w:t>
      </w:r>
    </w:p>
    <w:p>
      <w:pPr>
        <w:pStyle w:val="Lista"/>
      </w:pPr>
      <w:r>
        <w:t>spaces may, for instance, be unclassified because</w:t>
      </w:r>
    </w:p>
    <w:p>
      <w:pPr>
        <w:pStyle w:val="Lista2"/>
      </w:pPr>
      <w:r>
        <w:t>working without access to a good surrogate, you cannot decide if any of the classes apply, or</w:t>
      </w:r>
    </w:p>
    <w:p>
      <w:pPr>
        <w:pStyle w:val="Lista2"/>
      </w:pPr>
      <w:r>
        <w:t>none of these types correspond closely enough to your hypothesis of why the space is present</w:t>
      </w:r>
    </w:p>
    <w:p>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pPr>
        <w:pStyle w:val="Lista"/>
      </w:pPr>
      <w:r>
        <w:t>as in the case of semantic spacing (§</w:t>
      </w:r>
      <w:r>
        <w:fldChar w:fldCharType="begin"/>
      </w:r>
      <w:r>
        <w:instrText xml:space="preserve"> REF _Ref183011891 \r \h </w:instrText>
      </w:r>
      <w:r>
        <w:fldChar w:fldCharType="separate"/>
      </w:r>
      <w:r>
        <w:t>4.3.2.1</w:t>
      </w:r>
      <w:r>
        <w:fldChar w:fldCharType="end"/>
      </w:r>
      <w:r>
        <w:t>),</w:t>
      </w:r>
    </w:p>
    <w:p>
      <w:pPr>
        <w:pStyle w:val="Lista2"/>
      </w:pPr>
      <w:r>
        <w:t>add no further attributes for small spaces (less than two character widths)</w:t>
      </w:r>
    </w:p>
    <w:p>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pPr>
        <w:pStyle w:val="Cmsor3"/>
      </w:pPr>
      <w:bookmarkStart w:id="498" w:name="_Ref134027392"/>
      <w:bookmarkStart w:id="499" w:name="_Toc183083794"/>
      <w:bookmarkStart w:id="500" w:name="_Ref182216826"/>
      <w:r>
        <w:t>Not all blanks are space</w:t>
      </w:r>
      <w:bookmarkEnd w:id="498"/>
      <w:bookmarkEnd w:id="499"/>
    </w:p>
    <w:p>
      <w:r>
        <w:t>Space left blank in a text for the sake of visual layout should not, as a rule, be marked up as space. Such features should be mentioned in the layout description for human readers, and may be encoded as follows:</w:t>
      </w:r>
    </w:p>
    <w:p>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pPr>
        <w:pStyle w:val="Lista2"/>
      </w:pPr>
      <w:r>
        <w:t>at the end of a line that begins flush with the left margin</w:t>
      </w:r>
    </w:p>
    <w:p>
      <w:pPr>
        <w:pStyle w:val="Lista2"/>
      </w:pPr>
      <w:r>
        <w:t>at the beginning of a line that ends flush with the right margin</w:t>
      </w:r>
    </w:p>
    <w:p>
      <w:pPr>
        <w:pStyle w:val="Lista2"/>
      </w:pPr>
      <w:r>
        <w:t>at the beginning and end of a line that is centred between the two margins</w:t>
      </w:r>
    </w:p>
    <w:p>
      <w:pPr>
        <w:pStyle w:val="Lista2"/>
      </w:pPr>
      <w:r>
        <w:t>between all or some words or characters, as applicable, in a line that is justified to both margins</w:t>
      </w:r>
    </w:p>
    <w:p>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pPr>
        <w:pStyle w:val="Lista3"/>
      </w:pPr>
      <w:r>
        <w:t>the reason for this is that in this case the spaces separately function to split semantic units, but do not together comprise a layout feature of the inscription as a whole</w:t>
      </w:r>
    </w:p>
    <w:p>
      <w:pPr>
        <w:pStyle w:val="Lista"/>
      </w:pPr>
      <w:r>
        <w:t xml:space="preserve">for </w:t>
      </w:r>
      <w:r>
        <w:rPr>
          <w:b/>
          <w:bCs/>
        </w:rPr>
        <w:t>blank areas between lines</w:t>
      </w:r>
      <w:r>
        <w:t>: by default encode nothing</w:t>
      </w:r>
    </w:p>
    <w:p>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pPr>
        <w:pStyle w:val="Lista2"/>
      </w:pPr>
      <w:r>
        <w:t>the regular line spacing and any deviations from it should be described for human readers in the layout description</w:t>
      </w:r>
    </w:p>
    <w:p>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01" w:name="_Ref182995673"/>
            <w:r>
              <w:lastRenderedPageBreak/>
              <w:t xml:space="preserve">Example </w:t>
            </w:r>
            <w:fldSimple w:instr=" STYLEREF 3 \s ">
              <w:r>
                <w:rPr>
                  <w:noProof/>
                </w:rPr>
                <w:t>4.3.3</w:t>
              </w:r>
            </w:fldSimple>
            <w:r>
              <w:t>.</w:t>
            </w:r>
            <w:fldSimple w:instr=" SEQ Example \* ALPHABETIC \s 3 ">
              <w:r>
                <w:rPr>
                  <w:noProof/>
                </w:rPr>
                <w:t>A</w:t>
              </w:r>
            </w:fldSimple>
            <w:bookmarkEnd w:id="501"/>
            <w:r>
              <w:t>: spacing between prosodic units</w:t>
            </w:r>
          </w:p>
        </w:tc>
      </w:tr>
      <w:tr>
        <w:tc>
          <w:tcPr>
            <w:tcW w:w="5000" w:type="pct"/>
          </w:tcPr>
          <w:p>
            <w:pPr>
              <w:pStyle w:val="Image"/>
            </w:pPr>
            <w:r>
              <w:t>&amp;&amp;&amp;</w:t>
            </w:r>
          </w:p>
        </w:tc>
      </w:tr>
      <w:tr>
        <w:tc>
          <w:tcPr>
            <w:tcW w:w="5000" w:type="pct"/>
          </w:tcPr>
          <w:p>
            <w:pPr>
              <w:pStyle w:val="TableNote"/>
            </w:pPr>
            <w:r>
              <w:t>in this inscription, spaces have been left blank in the text at caesuras and line ends</w:t>
            </w:r>
          </w:p>
          <w:p>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pPr>
              <w:pStyle w:val="TableNote"/>
            </w:pPr>
            <w:r>
              <w:t>therefore, they are to be encoded as semantic spaces, not as gridlike milestones</w:t>
            </w:r>
          </w:p>
        </w:tc>
      </w:tr>
      <w:tr>
        <w:tc>
          <w:tcPr>
            <w:tcW w:w="5000" w:type="pct"/>
          </w:tcPr>
          <w:p>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pPr>
        <w:pStyle w:val="Cmsor2"/>
      </w:pPr>
      <w:bookmarkStart w:id="502" w:name="_Ref183012048"/>
      <w:bookmarkStart w:id="503" w:name="_Toc183083795"/>
      <w:r>
        <w:t>Premodern scribal intervention</w:t>
      </w:r>
      <w:bookmarkEnd w:id="497"/>
      <w:bookmarkEnd w:id="500"/>
      <w:bookmarkEnd w:id="502"/>
      <w:bookmarkEnd w:id="503"/>
    </w:p>
    <w:p>
      <w:pPr>
        <w:pStyle w:val="Cmsor3"/>
      </w:pPr>
      <w:bookmarkStart w:id="504" w:name="_Toc183083796"/>
      <w:r>
        <w:t>Overview</w:t>
      </w:r>
      <w:bookmarkEnd w:id="504"/>
    </w:p>
    <w:p>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pPr>
        <w:pStyle w:val="Cmsor3"/>
      </w:pPr>
      <w:bookmarkStart w:id="505" w:name="_an1iq23tb1j" w:colFirst="0" w:colLast="0"/>
      <w:bookmarkStart w:id="506" w:name="_Ref43985171"/>
      <w:bookmarkStart w:id="507" w:name="_Toc183083797"/>
      <w:bookmarkEnd w:id="505"/>
      <w:r>
        <w:t>Scribal deletion</w:t>
      </w:r>
      <w:bookmarkEnd w:id="506"/>
      <w:bookmarkEnd w:id="507"/>
    </w:p>
    <w:p>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pPr>
        <w:pStyle w:val="Lista"/>
      </w:pPr>
      <w:r>
        <w:t xml:space="preserve">text that was deleted in premodern time is to be wrapped in the element </w:t>
      </w:r>
      <w:r>
        <w:rPr>
          <w:rStyle w:val="Code"/>
        </w:rPr>
        <w:t>&lt;del&gt;</w:t>
      </w:r>
      <w:r>
        <w:t xml:space="preserve"> for deletion</w:t>
      </w:r>
    </w:p>
    <w:p>
      <w:pPr>
        <w:pStyle w:val="Lista"/>
      </w:pPr>
      <w:r>
        <w:t>in other words, this element must always contain text or markup equivalent to text</w:t>
      </w:r>
    </w:p>
    <w:p>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pPr>
        <w:pStyle w:val="Lista2"/>
      </w:pPr>
      <w:r>
        <w:t>as with any markup on transliterated text, the granularity of deletion markup is determined by transliterated characters; thus</w:t>
      </w:r>
    </w:p>
    <w:p>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pPr>
        <w:pStyle w:val="Cmsor4"/>
      </w:pPr>
      <w:bookmarkStart w:id="508" w:name="_Toc183083798"/>
      <w:r>
        <w:t>The manner of deletion</w:t>
      </w:r>
      <w:bookmarkEnd w:id="508"/>
    </w:p>
    <w:p>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w:t>
      </w:r>
      <w:r>
        <w:lastRenderedPageBreak/>
        <w:t xml:space="preserve">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pPr>
        <w:pStyle w:val="Lista"/>
      </w:pPr>
      <w:r>
        <w:t xml:space="preserve">the following values are permitted for </w:t>
      </w:r>
      <w:r>
        <w:rPr>
          <w:rStyle w:val="Codeattribute"/>
        </w:rPr>
        <w:t>@rend</w:t>
      </w:r>
      <w:r>
        <w:t xml:space="preserve"> with </w:t>
      </w:r>
      <w:r>
        <w:rPr>
          <w:rStyle w:val="Code"/>
        </w:rPr>
        <w:t>&lt;del&gt;</w:t>
      </w:r>
      <w:r>
        <w:t>:</w:t>
      </w:r>
    </w:p>
    <w:p>
      <w:pPr>
        <w:pStyle w:val="Lista2"/>
      </w:pPr>
      <w:r>
        <w:rPr>
          <w:rStyle w:val="Codevalue"/>
        </w:rPr>
        <w:t>"strikeout"</w:t>
      </w:r>
      <w:r>
        <w:t xml:space="preserve"> for text struck through or cross-hatched</w:t>
      </w:r>
    </w:p>
    <w:p>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pPr>
        <w:pStyle w:val="Lista2"/>
      </w:pPr>
      <w:r>
        <w:rPr>
          <w:rStyle w:val="Codevalue"/>
        </w:rPr>
        <w:t>"other"</w:t>
      </w:r>
      <w:r>
        <w:t xml:space="preserve"> for any deletion marker other than those listed above </w:t>
      </w:r>
    </w:p>
    <w:p>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09" w:name="_Ref183076770"/>
            <w:r>
              <w:t xml:space="preserve">Example </w:t>
            </w:r>
            <w:fldSimple w:instr=" STYLEREF 3 \s ">
              <w:r>
                <w:rPr>
                  <w:noProof/>
                </w:rPr>
                <w:t>4.4.2</w:t>
              </w:r>
            </w:fldSimple>
            <w:r>
              <w:t>.</w:t>
            </w:r>
            <w:fldSimple w:instr=" SEQ Example \* ALPHABETIC \s 3 ">
              <w:r>
                <w:rPr>
                  <w:noProof/>
                </w:rPr>
                <w:t>A</w:t>
              </w:r>
            </w:fldSimple>
            <w:bookmarkEnd w:id="509"/>
            <w:r>
              <w:t>: premodern deletion with editorial marks</w:t>
            </w:r>
          </w:p>
        </w:tc>
      </w:tr>
      <w:tr>
        <w:tc>
          <w:tcPr>
            <w:tcW w:w="3284" w:type="pct"/>
          </w:tcPr>
          <w:p>
            <w:pPr>
              <w:pStyle w:val="TableNote"/>
            </w:pPr>
            <w:r>
              <w:t xml:space="preserve">the inscribed text </w:t>
            </w:r>
            <w:r>
              <w:rPr>
                <w:rStyle w:val="Foreign"/>
              </w:rPr>
              <w:t>naiḥ mas· su</w:t>
            </w:r>
            <w:r>
              <w:t xml:space="preserve"> has been marked on both sides for cancellation</w:t>
            </w:r>
          </w:p>
        </w:tc>
        <w:tc>
          <w:tcPr>
            <w:tcW w:w="1716" w:type="pct"/>
            <w:vMerge w:val="restart"/>
          </w:tcPr>
          <w:p>
            <w:pPr>
              <w:pStyle w:val="Image"/>
            </w:pPr>
            <w:r>
              <w:drawing>
                <wp:inline distT="0" distB="0" distL="0" distR="0">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tc>
          <w:tcPr>
            <w:tcW w:w="3284" w:type="pct"/>
          </w:tcPr>
          <w:p>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pPr>
              <w:pStyle w:val="CodeParagraph"/>
              <w:rPr>
                <w:rStyle w:val="Code"/>
              </w:rPr>
            </w:pPr>
          </w:p>
        </w:tc>
      </w:tr>
    </w:tbl>
    <w:p>
      <w:pPr>
        <w:pStyle w:val="Cmsor3"/>
      </w:pPr>
      <w:bookmarkStart w:id="510" w:name="_dvngk7b8udu7" w:colFirst="0" w:colLast="0"/>
      <w:bookmarkStart w:id="511" w:name="_Ref43978471"/>
      <w:bookmarkStart w:id="512" w:name="_Toc183083799"/>
      <w:bookmarkEnd w:id="510"/>
      <w:r>
        <w:t>Scribal insertion</w:t>
      </w:r>
      <w:bookmarkEnd w:id="511"/>
      <w:bookmarkEnd w:id="512"/>
    </w:p>
    <w:p>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pPr>
        <w:pStyle w:val="Lista2"/>
      </w:pPr>
      <w:r>
        <w:t xml:space="preserve">mandatorily, </w:t>
      </w:r>
      <w:r>
        <w:rPr>
          <w:rStyle w:val="Codeattribute"/>
        </w:rPr>
        <w:t>@place</w:t>
      </w:r>
      <w:r>
        <w:t>, with one of the following values:</w:t>
      </w:r>
    </w:p>
    <w:p>
      <w:pPr>
        <w:pStyle w:val="Lista3"/>
      </w:pPr>
      <w:r>
        <w:rPr>
          <w:rStyle w:val="Codevalue"/>
        </w:rPr>
        <w:t>"inline"</w:t>
      </w:r>
      <w:r>
        <w:t xml:space="preserve"> when inscribed within the same line in the immediate vicinity of the locus</w:t>
      </w:r>
    </w:p>
    <w:p>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pPr>
        <w:pStyle w:val="Lista3"/>
      </w:pPr>
      <w:r>
        <w:rPr>
          <w:rStyle w:val="Codevalue"/>
        </w:rPr>
        <w:t>"below"</w:t>
      </w:r>
      <w:r>
        <w:t xml:space="preserve"> for an interlinear addition below the locus</w:t>
      </w:r>
    </w:p>
    <w:p>
      <w:pPr>
        <w:pStyle w:val="Lista3"/>
      </w:pPr>
      <w:r>
        <w:rPr>
          <w:rStyle w:val="Codevalue"/>
        </w:rPr>
        <w:t>"above"</w:t>
      </w:r>
      <w:r>
        <w:t xml:space="preserve"> for an interlinear addition above the locus</w:t>
      </w:r>
    </w:p>
    <w:p>
      <w:pPr>
        <w:pStyle w:val="Lista3"/>
      </w:pPr>
      <w:r>
        <w:rPr>
          <w:rStyle w:val="Codevalue"/>
        </w:rPr>
        <w:t>"top"</w:t>
      </w:r>
      <w:r>
        <w:t xml:space="preserve"> for an addition in the top margin</w:t>
      </w:r>
    </w:p>
    <w:p>
      <w:pPr>
        <w:pStyle w:val="Lista3"/>
      </w:pPr>
      <w:r>
        <w:rPr>
          <w:rStyle w:val="Codevalue"/>
        </w:rPr>
        <w:t>"bottom"</w:t>
      </w:r>
      <w:r>
        <w:t xml:space="preserve"> for an addition in the bottom margin</w:t>
      </w:r>
    </w:p>
    <w:p>
      <w:pPr>
        <w:pStyle w:val="Lista3"/>
      </w:pPr>
      <w:r>
        <w:rPr>
          <w:rStyle w:val="Codevalue"/>
        </w:rPr>
        <w:t>"left"</w:t>
      </w:r>
      <w:r>
        <w:t xml:space="preserve"> for an addition in the left margin</w:t>
      </w:r>
    </w:p>
    <w:p>
      <w:pPr>
        <w:pStyle w:val="Lista3"/>
      </w:pPr>
      <w:r>
        <w:rPr>
          <w:rStyle w:val="Codevalue"/>
        </w:rPr>
        <w:t>"right"</w:t>
      </w:r>
      <w:r>
        <w:t xml:space="preserve"> for an addition in the right margin</w:t>
      </w:r>
    </w:p>
    <w:p>
      <w:pPr>
        <w:pStyle w:val="Lista3"/>
      </w:pPr>
      <w:r>
        <w:rPr>
          <w:rStyle w:val="Codevalue"/>
        </w:rPr>
        <w:t>"unspecified"</w:t>
      </w:r>
      <w:r>
        <w:t xml:space="preserve"> for cases where you are encoding (a reading from) a previous edition that does not specify the location of the inserted text and you cannot verify the location</w:t>
      </w:r>
    </w:p>
    <w:p>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pPr>
        <w:pStyle w:val="Lista3"/>
      </w:pPr>
      <w:r>
        <w:t xml:space="preserve">this encoding method shall apply regardless of where such a scribal mark appears </w:t>
      </w:r>
      <w:r>
        <w:rPr>
          <w:noProof/>
        </w:rPr>
        <w:t>(</w:t>
      </w:r>
      <w:r>
        <w:t>at the locus of insertion, next to the inserted text, or at both places)</w:t>
      </w:r>
    </w:p>
    <w:p>
      <w:pPr>
        <w:pStyle w:val="Lista3"/>
      </w:pPr>
      <w:r>
        <w:t>the shape and placement of the marks shall be described in an apparatus note</w:t>
      </w:r>
    </w:p>
    <w:p>
      <w:pPr>
        <w:pStyle w:val="Lista"/>
      </w:pPr>
      <w:r>
        <w:t>the inserted text may include additional markup when necessary</w:t>
      </w:r>
    </w:p>
    <w:p>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pPr>
        <w:pStyle w:val="Lista"/>
      </w:pPr>
      <w:r>
        <w:t>it may sometimes be impossible to determine the intended locus of a piece of interpolated or marginal text; in this case, choose one of the following options at your discretion:</w:t>
      </w:r>
    </w:p>
    <w:p>
      <w:pPr>
        <w:pStyle w:val="Lista2"/>
      </w:pPr>
      <w:r>
        <w:lastRenderedPageBreak/>
        <w:t>encode the addition at a likely place or, if one cannot be found, at any locus of your choice such as the beginning or end of a line, page or the entire inscription, and describe the situation in your commentary</w:t>
      </w:r>
    </w:p>
    <w:p>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pPr>
        <w:pStyle w:val="Lista2"/>
      </w:pPr>
      <w:r>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tc>
          <w:tcPr>
            <w:tcW w:w="5000" w:type="pct"/>
          </w:tcPr>
          <w:p>
            <w:pPr>
              <w:pStyle w:val="TableNote"/>
            </w:pPr>
            <w:r>
              <w:t xml:space="preserve">an originally inscribed word </w:t>
            </w:r>
            <w:proofErr w:type="spellStart"/>
            <w:r>
              <w:rPr>
                <w:rStyle w:val="Foreign"/>
                <w:i w:val="0"/>
                <w:iCs w:val="0"/>
                <w:noProof w:val="0"/>
              </w:rPr>
              <w:t>dīnāram</w:t>
            </w:r>
            <w:proofErr w:type="spellEnd"/>
            <w:r>
              <w:t xml:space="preserve"> was corrected to </w:t>
            </w:r>
            <w:proofErr w:type="spellStart"/>
            <w:r>
              <w:rPr>
                <w:rStyle w:val="Foreign"/>
                <w:i w:val="0"/>
                <w:iCs w:val="0"/>
                <w:noProof w:val="0"/>
              </w:rPr>
              <w:t>dīnāra-dvayam</w:t>
            </w:r>
            <w:proofErr w:type="spellEnd"/>
            <w:r>
              <w:t xml:space="preserve"> by adding </w:t>
            </w:r>
            <w:proofErr w:type="spellStart"/>
            <w:r>
              <w:rPr>
                <w:rStyle w:val="Foreign"/>
                <w:i w:val="0"/>
                <w:iCs w:val="0"/>
                <w:noProof w:val="0"/>
              </w:rPr>
              <w:t>dvaya</w:t>
            </w:r>
            <w:proofErr w:type="spellEnd"/>
            <w:r>
              <w:t xml:space="preserve"> between lines below this word</w:t>
            </w:r>
          </w:p>
        </w:tc>
      </w:tr>
      <w:tr>
        <w:tc>
          <w:tcPr>
            <w:tcW w:w="5000" w:type="pct"/>
          </w:tcPr>
          <w:p>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tbl>
      <w:tblPr>
        <w:tblStyle w:val="CodeSampleTable"/>
        <w:tblW w:w="5000" w:type="pct"/>
        <w:tblLook w:val="04A0" w:firstRow="1" w:lastRow="0" w:firstColumn="1" w:lastColumn="0" w:noHBand="0" w:noVBand="1"/>
      </w:tblPr>
      <w:tblGrid>
        <w:gridCol w:w="6833"/>
        <w:gridCol w:w="279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513" w:name="_Ref44078703"/>
            <w:r>
              <w:t xml:space="preserve">Example </w:t>
            </w:r>
            <w:fldSimple w:instr=" STYLEREF 3 \s ">
              <w:r>
                <w:rPr>
                  <w:noProof/>
                </w:rPr>
                <w:t>4.4.3</w:t>
              </w:r>
            </w:fldSimple>
            <w:r>
              <w:t>.</w:t>
            </w:r>
            <w:fldSimple w:instr=" SEQ Example \* ALPHABETIC \s 3 ">
              <w:r>
                <w:rPr>
                  <w:noProof/>
                </w:rPr>
                <w:t>B</w:t>
              </w:r>
            </w:fldSimple>
            <w:bookmarkEnd w:id="513"/>
            <w:r>
              <w:t>: premodern insertion with a scribal mark next to the added text</w:t>
            </w:r>
          </w:p>
        </w:tc>
      </w:tr>
      <w:tr>
        <w:tc>
          <w:tcPr>
            <w:tcW w:w="0" w:type="auto"/>
          </w:tcPr>
          <w:p>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pPr>
              <w:pStyle w:val="Image"/>
            </w:pPr>
            <w:r>
              <w:drawing>
                <wp:inline distT="0" distB="0" distL="0" distR="0">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tc>
          <w:tcPr>
            <w:tcW w:w="0" w:type="auto"/>
          </w:tcPr>
          <w:p>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pPr>
              <w:pStyle w:val="CodeParagraph"/>
              <w:rPr>
                <w:rStyle w:val="Code"/>
              </w:rPr>
            </w:pPr>
          </w:p>
        </w:tc>
      </w:tr>
    </w:tbl>
    <w:p>
      <w:bookmarkStart w:id="514" w:name="_maecup4bnx3" w:colFirst="0" w:colLast="0"/>
      <w:bookmarkStart w:id="515" w:name="_Ref43987708"/>
      <w:bookmarkEnd w:id="514"/>
    </w:p>
    <w:tbl>
      <w:tblPr>
        <w:tblStyle w:val="CodeSampleTable"/>
        <w:tblW w:w="5000" w:type="pct"/>
        <w:tblLook w:val="04A0" w:firstRow="1" w:lastRow="0" w:firstColumn="1" w:lastColumn="0" w:noHBand="0" w:noVBand="1"/>
      </w:tblPr>
      <w:tblGrid>
        <w:gridCol w:w="4853"/>
        <w:gridCol w:w="47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tc>
          <w:tcPr>
            <w:tcW w:w="2742" w:type="pct"/>
          </w:tcPr>
          <w:p>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pPr>
              <w:pStyle w:val="Image"/>
            </w:pPr>
            <w:r>
              <w:rPr>
                <w:rStyle w:val="Codetext"/>
              </w:rPr>
              <w:drawing>
                <wp:inline distT="0" distB="0" distL="0" distR="0">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pPr>
              <w:pStyle w:val="CodeParagraph"/>
              <w:rPr>
                <w:rStyle w:val="Code"/>
              </w:rPr>
            </w:pPr>
          </w:p>
        </w:tc>
      </w:tr>
    </w:tbl>
    <w:p/>
    <w:p>
      <w:pPr>
        <w:pStyle w:val="Cmsor3"/>
      </w:pPr>
      <w:bookmarkStart w:id="516" w:name="_Ref74727538"/>
      <w:bookmarkStart w:id="517" w:name="_Toc183083800"/>
      <w:r>
        <w:t>Scribal correction</w:t>
      </w:r>
      <w:bookmarkEnd w:id="515"/>
      <w:bookmarkEnd w:id="516"/>
      <w:bookmarkEnd w:id="517"/>
    </w:p>
    <w:p>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pPr>
        <w:pStyle w:val="Lista2"/>
      </w:pPr>
      <w:r>
        <w:t xml:space="preserve">tag the deleted text with </w:t>
      </w:r>
      <w:r>
        <w:rPr>
          <w:rStyle w:val="Code"/>
        </w:rPr>
        <w:t>&lt;del&gt;</w:t>
      </w:r>
      <w:r>
        <w:t xml:space="preserve"> as follows:</w:t>
      </w:r>
    </w:p>
    <w:p>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pPr>
        <w:pStyle w:val="Lista4"/>
      </w:pPr>
      <w:r>
        <w:t xml:space="preserve">omit </w:t>
      </w:r>
      <w:r>
        <w:rPr>
          <w:rStyle w:val="Codeattribute"/>
        </w:rPr>
        <w:t>@rend</w:t>
      </w:r>
      <w:r>
        <w:t xml:space="preserve"> if the text to be replaced was erased</w:t>
      </w:r>
    </w:p>
    <w:p>
      <w:pPr>
        <w:pStyle w:val="Lista4"/>
      </w:pPr>
      <w:r>
        <w:t xml:space="preserve">use the values of </w:t>
      </w:r>
      <w:r>
        <w:rPr>
          <w:rStyle w:val="Codeattribute"/>
        </w:rPr>
        <w:t>@rend</w:t>
      </w:r>
      <w:r>
        <w:t xml:space="preserve"> listed there if the text to be replaced was cancelled with marks</w:t>
      </w:r>
    </w:p>
    <w:p>
      <w:pPr>
        <w:pStyle w:val="Lista2"/>
      </w:pPr>
      <w:r>
        <w:t xml:space="preserve">tag the inserted text with </w:t>
      </w:r>
      <w:r>
        <w:rPr>
          <w:rStyle w:val="Code"/>
        </w:rPr>
        <w:t>&lt;add&gt;</w:t>
      </w:r>
      <w:r>
        <w:t xml:space="preserve">, using the attribute </w:t>
      </w:r>
      <w:r>
        <w:rPr>
          <w:rStyle w:val="Codeattribute"/>
        </w:rPr>
        <w:t>@place</w:t>
      </w:r>
    </w:p>
    <w:p>
      <w:pPr>
        <w:pStyle w:val="Lista3"/>
      </w:pPr>
      <w:r>
        <w:t>with one of the values listed under premodern addition above; or</w:t>
      </w:r>
    </w:p>
    <w:p>
      <w:pPr>
        <w:pStyle w:val="Lista3"/>
      </w:pPr>
      <w:r>
        <w:lastRenderedPageBreak/>
        <w:t xml:space="preserve">with the value </w:t>
      </w:r>
      <w:r>
        <w:rPr>
          <w:rStyle w:val="Codevalue"/>
        </w:rPr>
        <w:t>"overstrike"</w:t>
      </w:r>
      <w:r>
        <w:t xml:space="preserve">, if the replacement text is inscribed over the pre-correction text </w:t>
      </w:r>
      <w:r>
        <w:rPr>
          <w:noProof/>
        </w:rPr>
        <w:t>(</w:t>
      </w:r>
      <w:r>
        <w:t>rather than at some other position)</w:t>
      </w:r>
    </w:p>
    <w:p>
      <w:pPr>
        <w:pStyle w:val="Lista"/>
      </w:pPr>
      <w:r>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tc>
          <w:tcPr>
            <w:tcW w:w="2742" w:type="pct"/>
          </w:tcPr>
          <w:p>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pPr>
              <w:pStyle w:val="Image"/>
            </w:pPr>
            <w:r>
              <w:drawing>
                <wp:inline distT="0" distB="0" distL="0" distR="0">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453"/>
        <w:gridCol w:w="41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tc>
          <w:tcPr>
            <w:tcW w:w="3284" w:type="pct"/>
          </w:tcPr>
          <w:p>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pPr>
              <w:pStyle w:val="Image"/>
            </w:pPr>
            <w:r>
              <w:rPr>
                <w:rStyle w:val="Codevalue"/>
              </w:rPr>
              <w:drawing>
                <wp:inline distT="0" distB="0" distL="0" distR="0">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tc>
          <w:tcPr>
            <w:tcW w:w="3284" w:type="pct"/>
          </w:tcPr>
          <w:p>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18" w:name="_Ref44078690"/>
            <w:r>
              <w:t xml:space="preserve">Example </w:t>
            </w:r>
            <w:fldSimple w:instr=" STYLEREF 3 \s ">
              <w:r>
                <w:rPr>
                  <w:noProof/>
                </w:rPr>
                <w:t>4.4.4</w:t>
              </w:r>
            </w:fldSimple>
            <w:r>
              <w:t>.</w:t>
            </w:r>
            <w:fldSimple w:instr=" SEQ Example \* ALPHABETIC \s 3 ">
              <w:r>
                <w:rPr>
                  <w:noProof/>
                </w:rPr>
                <w:t>C</w:t>
              </w:r>
            </w:fldSimple>
            <w:bookmarkEnd w:id="518"/>
            <w:r>
              <w:t>: premodern marginal correction with a scribal mark</w:t>
            </w:r>
          </w:p>
        </w:tc>
      </w:tr>
      <w:tr>
        <w:tc>
          <w:tcPr>
            <w:tcW w:w="5000" w:type="pct"/>
          </w:tcPr>
          <w:p>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tc>
          <w:tcPr>
            <w:tcW w:w="5000" w:type="pct"/>
          </w:tcPr>
          <w:p>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tbl>
      <w:tblPr>
        <w:tblStyle w:val="CodeSampleTable"/>
        <w:tblW w:w="5000" w:type="pct"/>
        <w:tblLook w:val="04A0" w:firstRow="1" w:lastRow="0" w:firstColumn="1" w:lastColumn="0" w:noHBand="0" w:noVBand="1"/>
      </w:tblPr>
      <w:tblGrid>
        <w:gridCol w:w="6324"/>
        <w:gridCol w:w="33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19" w:name="_Ref44078634"/>
            <w:r>
              <w:t xml:space="preserve">Example </w:t>
            </w:r>
            <w:fldSimple w:instr=" STYLEREF 3 \s ">
              <w:r>
                <w:rPr>
                  <w:noProof/>
                </w:rPr>
                <w:t>4.4.4</w:t>
              </w:r>
            </w:fldSimple>
            <w:r>
              <w:t>.</w:t>
            </w:r>
            <w:fldSimple w:instr=" SEQ Example \* ALPHABETIC \s 3 ">
              <w:r>
                <w:rPr>
                  <w:noProof/>
                </w:rPr>
                <w:t>D</w:t>
              </w:r>
            </w:fldSimple>
            <w:bookmarkEnd w:id="519"/>
            <w:r>
              <w:t>: premodern correction by striking out a component</w:t>
            </w:r>
          </w:p>
        </w:tc>
      </w:tr>
      <w:tr>
        <w:tc>
          <w:tcPr>
            <w:tcW w:w="3284" w:type="pct"/>
          </w:tcPr>
          <w:p>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pPr>
              <w:pStyle w:val="Image"/>
            </w:pPr>
            <w: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tc>
          <w:tcPr>
            <w:tcW w:w="3284" w:type="pct"/>
          </w:tcPr>
          <w:p>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lastRenderedPageBreak/>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tc>
          <w:tcPr>
            <w:tcW w:w="2742" w:type="pct"/>
          </w:tcPr>
          <w:p>
            <w:pPr>
              <w:pStyle w:val="TableNote"/>
              <w:keepNext/>
            </w:pPr>
            <w:r>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pPr>
              <w:pStyle w:val="Image"/>
            </w:pPr>
            <w:r>
              <w:drawing>
                <wp:inline distT="0" distB="0" distL="0" distR="0">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tc>
          <w:tcPr>
            <w:tcW w:w="2742" w:type="pct"/>
          </w:tcPr>
          <w:p>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pPr>
              <w:pStyle w:val="CodeParagraph"/>
              <w:keepNext/>
              <w:rPr>
                <w:rStyle w:val="Code"/>
              </w:rPr>
            </w:pPr>
          </w:p>
        </w:tc>
      </w:tr>
      <w:tr>
        <w:tc>
          <w:tcPr>
            <w:tcW w:w="5000" w:type="pct"/>
            <w:gridSpan w:val="2"/>
          </w:tcPr>
          <w:p>
            <w:pPr>
              <w:pStyle w:val="TableNote"/>
            </w:pPr>
            <w:r>
              <w:t>although the intended correction is not explicitly written anywhere, the intent is clear to a competent editor, so we encode the facts that can be encoded in the above scheme:</w:t>
            </w:r>
          </w:p>
          <w:p>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pPr>
        <w:pStyle w:val="Cmsor1"/>
      </w:pPr>
      <w:bookmarkStart w:id="520" w:name="_zf8yqisjzwlq" w:colFirst="0" w:colLast="0"/>
      <w:bookmarkStart w:id="521" w:name="_Ref43988752"/>
      <w:bookmarkStart w:id="522" w:name="_Toc183083801"/>
      <w:bookmarkEnd w:id="520"/>
      <w:r>
        <w:lastRenderedPageBreak/>
        <w:t>Physical condition and legibility</w:t>
      </w:r>
      <w:bookmarkEnd w:id="521"/>
      <w:bookmarkEnd w:id="522"/>
    </w:p>
    <w:p>
      <w:pPr>
        <w:pStyle w:val="Cmsor2"/>
      </w:pPr>
      <w:bookmarkStart w:id="523" w:name="_z6ifhw1ovfh2" w:colFirst="0" w:colLast="0"/>
      <w:bookmarkStart w:id="524" w:name="_Ref43988606"/>
      <w:bookmarkStart w:id="525" w:name="_Toc183083802"/>
      <w:bookmarkEnd w:id="523"/>
      <w:r>
        <w:t>Overview</w:t>
      </w:r>
      <w:bookmarkEnd w:id="524"/>
      <w:bookmarkEnd w:id="525"/>
    </w:p>
    <w:p>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pPr>
        <w:numPr>
          <w:ilvl w:val="0"/>
          <w:numId w:val="1"/>
        </w:numPr>
        <w:ind w:left="284" w:hanging="284"/>
      </w:pPr>
      <w:r>
        <w:t>What is the condition of the support at that particular spot?</w:t>
      </w:r>
    </w:p>
    <w:p>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extant, with damage ranging from minor to extensive: go to point 2</w:t>
      </w:r>
    </w:p>
    <w:p>
      <w:pPr>
        <w:numPr>
          <w:ilvl w:val="1"/>
          <w:numId w:val="1"/>
        </w:numPr>
        <w:ind w:left="567" w:hanging="284"/>
      </w:pPr>
      <w:r>
        <w:t>extant and undamaged: go to point 3</w:t>
      </w:r>
    </w:p>
    <w:p>
      <w:pPr>
        <w:numPr>
          <w:ilvl w:val="0"/>
          <w:numId w:val="1"/>
        </w:numPr>
        <w:ind w:left="284" w:hanging="284"/>
      </w:pPr>
      <w:r>
        <w:t>To what extent does the damage hinder the reading of the text?</w:t>
      </w:r>
    </w:p>
    <w:p>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pPr>
        <w:numPr>
          <w:ilvl w:val="0"/>
          <w:numId w:val="1"/>
        </w:numPr>
        <w:ind w:left="284" w:hanging="284"/>
      </w:pPr>
      <w:r>
        <w:t>Does an unusual, awkward or incompetent execution of the glyphs hinder the reading?</w:t>
      </w:r>
    </w:p>
    <w:p>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pPr>
        <w:numPr>
          <w:ilvl w:val="0"/>
          <w:numId w:val="1"/>
        </w:numPr>
        <w:ind w:left="284" w:hanging="284"/>
      </w:pPr>
      <w:r>
        <w:t>Informed by the context and your expertise, how confidently can you read/restore the affected characters?</w:t>
      </w:r>
    </w:p>
    <w:p>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pPr>
        <w:keepNext/>
      </w:pPr>
      <w:r>
        <w:lastRenderedPageBreak/>
        <w:t>Another way to look at the options is summarised by the following table:</w:t>
      </w:r>
      <w:r>
        <w:rPr>
          <w:rStyle w:val="Lbjegyzet-hivatkozs"/>
        </w:rPr>
        <w:footnoteReference w:id="28"/>
      </w:r>
    </w:p>
    <w:p>
      <w:pPr>
        <w:keepNext/>
      </w:pPr>
    </w:p>
    <w:p>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trPr>
          <w:trHeight w:val="440"/>
        </w:trPr>
        <w:tc>
          <w:tcPr>
            <w:tcW w:w="1250" w:type="pct"/>
            <w:vMerge w:val="restart"/>
            <w:shd w:val="clear" w:color="auto" w:fill="EAF1DD"/>
            <w:tcMar>
              <w:top w:w="100" w:type="dxa"/>
              <w:left w:w="100" w:type="dxa"/>
              <w:bottom w:w="100" w:type="dxa"/>
              <w:right w:w="100" w:type="dxa"/>
            </w:tcMar>
          </w:tcPr>
          <w:p>
            <w:pPr>
              <w:pStyle w:val="Tabletext"/>
              <w:keepNext/>
            </w:pPr>
          </w:p>
          <w:p>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pPr>
              <w:pStyle w:val="Tabletext"/>
              <w:keepNext/>
            </w:pPr>
            <w:r>
              <w:t>Status of text</w:t>
            </w:r>
          </w:p>
        </w:tc>
      </w:tr>
      <w:tr>
        <w:trPr>
          <w:trHeight w:val="440"/>
        </w:trPr>
        <w:tc>
          <w:tcPr>
            <w:tcW w:w="1250" w:type="pct"/>
            <w:vMerge/>
            <w:shd w:val="clear" w:color="auto" w:fill="EAF1DD"/>
            <w:tcMar>
              <w:top w:w="100" w:type="dxa"/>
              <w:left w:w="100" w:type="dxa"/>
              <w:bottom w:w="100" w:type="dxa"/>
              <w:right w:w="100" w:type="dxa"/>
            </w:tcMar>
          </w:tcPr>
          <w:p>
            <w:pPr>
              <w:pStyle w:val="Tabletext"/>
              <w:keepNext/>
            </w:pPr>
          </w:p>
        </w:tc>
        <w:tc>
          <w:tcPr>
            <w:tcW w:w="1250" w:type="pct"/>
            <w:shd w:val="clear" w:color="auto" w:fill="EAF1DD"/>
            <w:tcMar>
              <w:top w:w="100" w:type="dxa"/>
              <w:left w:w="100" w:type="dxa"/>
              <w:bottom w:w="100" w:type="dxa"/>
              <w:right w:w="100" w:type="dxa"/>
            </w:tcMar>
          </w:tcPr>
          <w:p>
            <w:pPr>
              <w:pStyle w:val="Tabletext"/>
              <w:keepNext/>
            </w:pPr>
            <w:r>
              <w:t>lost</w:t>
            </w:r>
          </w:p>
        </w:tc>
        <w:tc>
          <w:tcPr>
            <w:tcW w:w="1250" w:type="pct"/>
            <w:shd w:val="clear" w:color="auto" w:fill="EAF1DD"/>
            <w:tcMar>
              <w:top w:w="100" w:type="dxa"/>
              <w:left w:w="100" w:type="dxa"/>
              <w:bottom w:w="100" w:type="dxa"/>
              <w:right w:w="100" w:type="dxa"/>
            </w:tcMar>
          </w:tcPr>
          <w:p>
            <w:pPr>
              <w:pStyle w:val="Tabletext"/>
              <w:keepNext/>
            </w:pPr>
            <w:r>
              <w:t>illegible</w:t>
            </w:r>
          </w:p>
        </w:tc>
        <w:tc>
          <w:tcPr>
            <w:tcW w:w="1250" w:type="pct"/>
            <w:shd w:val="clear" w:color="auto" w:fill="EAF1DD"/>
            <w:tcMar>
              <w:top w:w="100" w:type="dxa"/>
              <w:left w:w="100" w:type="dxa"/>
              <w:bottom w:w="100" w:type="dxa"/>
              <w:right w:w="100" w:type="dxa"/>
            </w:tcMar>
          </w:tcPr>
          <w:p>
            <w:pPr>
              <w:pStyle w:val="Tabletext"/>
              <w:keepNext/>
            </w:pPr>
            <w:r>
              <w:t>doubtful</w:t>
            </w:r>
          </w:p>
        </w:tc>
      </w:tr>
      <w:tr>
        <w:trPr>
          <w:trHeight w:val="440"/>
        </w:trPr>
        <w:tc>
          <w:tcPr>
            <w:tcW w:w="1250" w:type="pct"/>
            <w:shd w:val="clear" w:color="auto" w:fill="EAF1DD"/>
            <w:tcMar>
              <w:top w:w="100" w:type="dxa"/>
              <w:left w:w="100" w:type="dxa"/>
              <w:bottom w:w="100" w:type="dxa"/>
              <w:right w:w="100" w:type="dxa"/>
            </w:tcMar>
          </w:tcPr>
          <w:p>
            <w:pPr>
              <w:pStyle w:val="Tabletext"/>
              <w:keepNext/>
            </w:pPr>
            <w:r>
              <w:t>absolute</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&lt;unclear&gt;</w:t>
            </w:r>
          </w:p>
        </w:tc>
        <w:tc>
          <w:tcPr>
            <w:tcW w:w="1250" w:type="pct"/>
            <w:shd w:val="clear" w:color="auto" w:fill="auto"/>
            <w:tcMar>
              <w:top w:w="100" w:type="dxa"/>
              <w:left w:w="100" w:type="dxa"/>
              <w:bottom w:w="100" w:type="dxa"/>
              <w:right w:w="100" w:type="dxa"/>
            </w:tcMar>
          </w:tcPr>
          <w:p>
            <w:pPr>
              <w:pStyle w:val="Tabletext"/>
              <w:keepNext/>
            </w:pPr>
            <w:r>
              <w:t>no markup</w:t>
            </w:r>
          </w:p>
        </w:tc>
      </w:tr>
      <w:tr>
        <w:trPr>
          <w:trHeight w:val="440"/>
        </w:trPr>
        <w:tc>
          <w:tcPr>
            <w:tcW w:w="1250" w:type="pct"/>
            <w:shd w:val="clear" w:color="auto" w:fill="EAF1DD"/>
            <w:tcMar>
              <w:top w:w="100" w:type="dxa"/>
              <w:left w:w="100" w:type="dxa"/>
              <w:bottom w:w="100" w:type="dxa"/>
              <w:right w:w="100" w:type="dxa"/>
            </w:tcMar>
          </w:tcPr>
          <w:p>
            <w:pPr>
              <w:pStyle w:val="Tabletext"/>
              <w:keepNext/>
            </w:pPr>
            <w:r>
              <w:t>reasonable</w:t>
            </w:r>
          </w:p>
        </w:tc>
        <w:tc>
          <w:tcPr>
            <w:tcW w:w="1250" w:type="pct"/>
            <w:vMerge/>
            <w:shd w:val="clear" w:color="auto" w:fill="auto"/>
            <w:tcMar>
              <w:top w:w="100" w:type="dxa"/>
              <w:left w:w="100" w:type="dxa"/>
              <w:bottom w:w="100" w:type="dxa"/>
              <w:right w:w="100" w:type="dxa"/>
            </w:tcMar>
          </w:tcPr>
          <w:p>
            <w:pPr>
              <w:pStyle w:val="Tabletext"/>
              <w:keepNext/>
            </w:pPr>
          </w:p>
        </w:tc>
        <w:tc>
          <w:tcPr>
            <w:tcW w:w="1250" w:type="pct"/>
            <w:vMerge/>
            <w:shd w:val="clear" w:color="auto" w:fill="auto"/>
            <w:tcMar>
              <w:top w:w="100" w:type="dxa"/>
              <w:left w:w="100" w:type="dxa"/>
              <w:bottom w:w="100" w:type="dxa"/>
              <w:right w:w="100" w:type="dxa"/>
            </w:tcMar>
          </w:tcPr>
          <w:p>
            <w:pPr>
              <w:pStyle w:val="Tabletext"/>
              <w:keepNext/>
            </w:pP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&lt;unclear&gt;</w:t>
            </w:r>
          </w:p>
        </w:tc>
      </w:tr>
      <w:tr>
        <w:trPr>
          <w:trHeight w:val="440"/>
        </w:trPr>
        <w:tc>
          <w:tcPr>
            <w:tcW w:w="1250" w:type="pct"/>
            <w:shd w:val="clear" w:color="auto" w:fill="EAF1DD"/>
            <w:tcMar>
              <w:top w:w="100" w:type="dxa"/>
              <w:left w:w="100" w:type="dxa"/>
              <w:bottom w:w="100" w:type="dxa"/>
              <w:right w:w="100" w:type="dxa"/>
            </w:tcMar>
          </w:tcPr>
          <w:p>
            <w:pPr>
              <w:pStyle w:val="Tabletext"/>
              <w:keepNext/>
            </w:pPr>
            <w:r>
              <w:t>tentative</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tc>
          <w:tcPr>
            <w:tcW w:w="1250" w:type="pct"/>
            <w:shd w:val="clear" w:color="auto" w:fill="EAF1DD"/>
            <w:tcMar>
              <w:top w:w="100" w:type="dxa"/>
              <w:left w:w="100" w:type="dxa"/>
              <w:bottom w:w="100" w:type="dxa"/>
              <w:right w:w="100" w:type="dxa"/>
            </w:tcMar>
          </w:tcPr>
          <w:p>
            <w:pPr>
              <w:pStyle w:val="Tabletext"/>
            </w:pPr>
            <w:r>
              <w:t>nil</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shd w:val="clear" w:color="auto" w:fill="auto"/>
            <w:tcMar>
              <w:top w:w="100" w:type="dxa"/>
              <w:left w:w="100" w:type="dxa"/>
              <w:bottom w:w="100" w:type="dxa"/>
              <w:right w:w="100" w:type="dxa"/>
            </w:tcMar>
          </w:tcPr>
          <w:p>
            <w:pPr>
              <w:pStyle w:val="Tabletext"/>
            </w:pPr>
            <w:r>
              <w:t>NA</w:t>
            </w:r>
          </w:p>
        </w:tc>
      </w:tr>
    </w:tbl>
    <w:p>
      <w:pPr>
        <w:pStyle w:val="Lista"/>
        <w:rPr>
          <w:b/>
          <w:bCs/>
        </w:rPr>
      </w:pPr>
      <w:r>
        <w:rPr>
          <w:b/>
          <w:bCs/>
        </w:rPr>
        <w:t>status:</w:t>
      </w:r>
    </w:p>
    <w:p>
      <w:pPr>
        <w:pStyle w:val="Lista2"/>
      </w:pPr>
      <w:r>
        <w:rPr>
          <w:b/>
          <w:bCs/>
        </w:rPr>
        <w:t>lost</w:t>
      </w:r>
      <w:r>
        <w:t xml:space="preserve"> = the support is gone or at least its surface layer is completely destroyed</w:t>
      </w:r>
    </w:p>
    <w:p>
      <w:pPr>
        <w:pStyle w:val="Lista2"/>
      </w:pPr>
      <w:r>
        <w:rPr>
          <w:b/>
          <w:bCs/>
        </w:rPr>
        <w:t>illegible</w:t>
      </w:r>
      <w:r>
        <w:t xml:space="preserve"> = the support is extant and there are vestiges of writing on its surface, but they cannot be read with any degree of confidence</w:t>
      </w:r>
    </w:p>
    <w:p>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pPr>
        <w:pStyle w:val="Lista"/>
      </w:pPr>
      <w:r>
        <w:rPr>
          <w:b/>
          <w:bCs/>
        </w:rPr>
        <w:t>confidence</w:t>
      </w:r>
      <w:r>
        <w:t>: as per 4a,b,c,d above, plus</w:t>
      </w:r>
    </w:p>
    <w:p>
      <w:pPr>
        <w:pStyle w:val="Lista2"/>
      </w:pPr>
      <w:r>
        <w:rPr>
          <w:b/>
          <w:bCs/>
        </w:rPr>
        <w:t>nil</w:t>
      </w:r>
      <w:r>
        <w:t xml:space="preserve"> = the text cannot be read or restored with any confidence</w:t>
      </w:r>
    </w:p>
    <w:p>
      <w:pPr>
        <w:pStyle w:val="Cmsor2"/>
      </w:pPr>
      <w:bookmarkStart w:id="526" w:name="_qwn6j8iel73t" w:colFirst="0" w:colLast="0"/>
      <w:bookmarkStart w:id="527" w:name="_Ref43987823"/>
      <w:bookmarkStart w:id="528" w:name="_Toc183083803"/>
      <w:bookmarkEnd w:id="526"/>
      <w:r>
        <w:t>Damage not affecting legibility</w:t>
      </w:r>
      <w:bookmarkEnd w:id="527"/>
      <w:bookmarkEnd w:id="528"/>
    </w:p>
    <w:p>
      <w:pPr>
        <w:pStyle w:val="Lista"/>
      </w:pPr>
      <w:r>
        <w:t xml:space="preserve">when the physical features of the support or damage to its surface do not affect the reading of the inscription, such features </w:t>
      </w:r>
      <w:r>
        <w:rPr>
          <w:b/>
          <w:bCs/>
        </w:rPr>
        <w:t>need not be marked up</w:t>
      </w:r>
    </w:p>
    <w:p>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pPr>
        <w:pStyle w:val="Lista"/>
      </w:pPr>
      <w:r>
        <w:t xml:space="preserve">however, should you deem it essential to explicitly encode a stretch of text as damaged, wrap the affected stretch in the element </w:t>
      </w:r>
      <w:r>
        <w:rPr>
          <w:rStyle w:val="Code"/>
        </w:rPr>
        <w:t>&lt;damage&gt;</w:t>
      </w:r>
    </w:p>
    <w:p>
      <w:pPr>
        <w:pStyle w:val="Lista2"/>
      </w:pPr>
      <w:r>
        <w:t>the contents of this element may include markup for lacunae and reading difficulties intermingled with clearly legible text, paying attention to the following:</w:t>
      </w:r>
    </w:p>
    <w:p>
      <w:pPr>
        <w:pStyle w:val="Lista3"/>
      </w:pPr>
      <w:r>
        <w:t xml:space="preserve">avoid overlapping with other tags by splitting </w:t>
      </w:r>
      <w:r>
        <w:rPr>
          <w:rStyle w:val="Code"/>
        </w:rPr>
        <w:t>&lt;damage&gt;</w:t>
      </w:r>
      <w:r>
        <w:t xml:space="preserve"> into several segments as necessary</w:t>
      </w:r>
    </w:p>
    <w:p>
      <w:pPr>
        <w:pStyle w:val="Lista3"/>
      </w:pPr>
      <w:r>
        <w:lastRenderedPageBreak/>
        <w:t xml:space="preserve">regardless of the </w:t>
      </w:r>
      <w:r>
        <w:rPr>
          <w:rStyle w:val="Code"/>
        </w:rPr>
        <w:t>&lt;damage&gt;</w:t>
      </w:r>
      <w:r>
        <w:t xml:space="preserve"> tag, any reading difficulties and lacunae within a spot of damage must always be marked up as described below</w:t>
      </w:r>
    </w:p>
    <w:p>
      <w:pPr>
        <w:pStyle w:val="Cmsor2"/>
      </w:pPr>
      <w:bookmarkStart w:id="529" w:name="_x58d7yl7rh7w" w:colFirst="0" w:colLast="0"/>
      <w:bookmarkStart w:id="530" w:name="_Ref43981505"/>
      <w:bookmarkStart w:id="531" w:name="_Toc183083804"/>
      <w:bookmarkEnd w:id="529"/>
      <w:r>
        <w:t>Doubtful readings</w:t>
      </w:r>
      <w:bookmarkEnd w:id="530"/>
      <w:bookmarkEnd w:id="531"/>
    </w:p>
    <w:p>
      <w:pPr>
        <w:pStyle w:val="Cmsor3"/>
      </w:pPr>
      <w:bookmarkStart w:id="532" w:name="_tcav1hmvdct4" w:colFirst="0" w:colLast="0"/>
      <w:bookmarkStart w:id="533" w:name="_Ref43987289"/>
      <w:bookmarkStart w:id="534" w:name="_Toc183083805"/>
      <w:bookmarkEnd w:id="532"/>
      <w:r>
        <w:t xml:space="preserve">The EpiDoc element </w:t>
      </w:r>
      <w:r>
        <w:rPr>
          <w:rStyle w:val="Code"/>
        </w:rPr>
        <w:t>&lt;unclear&gt;</w:t>
      </w:r>
      <w:bookmarkEnd w:id="533"/>
      <w:bookmarkEnd w:id="534"/>
    </w:p>
    <w:p>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pPr>
        <w:pStyle w:val="Lista2"/>
      </w:pPr>
      <w:r>
        <w:t>where the text is read in context with absolute confidence and would only be doubtful in isolation</w:t>
      </w:r>
    </w:p>
    <w:p>
      <w:pPr>
        <w:pStyle w:val="Lista2"/>
      </w:pPr>
      <w:r>
        <w:t>where the vestiges are entirely illegible, but can be restored from the context</w:t>
      </w:r>
    </w:p>
    <w:p>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pPr>
        <w:pStyle w:val="Lista2"/>
      </w:pPr>
      <w:r>
        <w:rPr>
          <w:rStyle w:val="Code"/>
        </w:rPr>
        <w:t>&lt;unclear&gt;</w:t>
      </w:r>
      <w:r>
        <w:t xml:space="preserve"> would, by that logic, be used more extensively than indications of editorial uncertainty in most of our editions</w:t>
      </w:r>
    </w:p>
    <w:p>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pPr>
        <w:pStyle w:val="Lista2"/>
      </w:pPr>
      <w:r>
        <w:t>therefore, if a stretch of text you wish to mark up as unclear incorporates or overlaps with another stretch that needs different markup, you will need to split the tagged stretches of text accordingly</w:t>
      </w:r>
    </w:p>
    <w:p>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pPr>
        <w:pStyle w:val="Lista"/>
      </w:pPr>
      <w:r>
        <w:t xml:space="preserve">to mark up </w:t>
      </w:r>
      <w:r>
        <w:rPr>
          <w:b/>
          <w:bCs/>
        </w:rPr>
        <w:t>damaged text legible in context with reasonable confidence</w:t>
      </w:r>
      <w:r>
        <w:t>, while allowing a slight chance that a different reading might be possible</w:t>
      </w:r>
    </w:p>
    <w:p>
      <w:pPr>
        <w:pStyle w:val="Lista2"/>
      </w:pPr>
      <w:r>
        <w:t xml:space="preserve">use the element </w:t>
      </w:r>
      <w:r>
        <w:rPr>
          <w:rStyle w:val="Code"/>
        </w:rPr>
        <w:t>&lt;unclear&gt;</w:t>
      </w:r>
      <w:r>
        <w:t xml:space="preserve"> without any attributes</w:t>
      </w:r>
    </w:p>
    <w:p>
      <w:pPr>
        <w:pStyle w:val="Lista"/>
      </w:pPr>
      <w:r>
        <w:t xml:space="preserve">when the confidence of a reading is affected not by damage, but by the </w:t>
      </w:r>
      <w:r>
        <w:rPr>
          <w:b/>
          <w:bCs/>
        </w:rPr>
        <w:t>unusual, awkward or incomplete execution of a glyph</w:t>
      </w:r>
      <w:r>
        <w:t xml:space="preserve"> by its original engraver</w:t>
      </w:r>
    </w:p>
    <w:p>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pPr>
        <w:pStyle w:val="Lista2"/>
      </w:pPr>
      <w:r>
        <w:t xml:space="preserve">when in doubt, prefer </w:t>
      </w:r>
      <w:r>
        <w:rPr>
          <w:rStyle w:val="Code"/>
        </w:rPr>
        <w:t>&lt;unclear&gt;</w:t>
      </w:r>
      <w:r>
        <w:t xml:space="preserve"> without this attribute</w:t>
      </w:r>
    </w:p>
    <w:p>
      <w:pPr>
        <w:pStyle w:val="Cmsor3"/>
      </w:pPr>
      <w:bookmarkStart w:id="535" w:name="_gpk9nikrok6m" w:colFirst="0" w:colLast="0"/>
      <w:bookmarkStart w:id="536" w:name="_Ref43987867"/>
      <w:bookmarkStart w:id="537" w:name="_Toc183083806"/>
      <w:bookmarkEnd w:id="535"/>
      <w:r>
        <w:t>Tentative readings</w:t>
      </w:r>
      <w:bookmarkEnd w:id="536"/>
      <w:bookmarkEnd w:id="537"/>
    </w:p>
    <w:p>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pPr>
        <w:pStyle w:val="Lista2"/>
      </w:pPr>
      <w:r>
        <w:t xml:space="preserve">this attribute may be used in conjunction with </w:t>
      </w:r>
      <w:r>
        <w:rPr>
          <w:rStyle w:val="Codeattribute"/>
        </w:rPr>
        <w:t>@reason</w:t>
      </w:r>
      <w:r>
        <w:t xml:space="preserve"> when needed</w:t>
      </w:r>
    </w:p>
    <w:p>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pPr>
        <w:pStyle w:val="Lista3"/>
      </w:pPr>
      <w:r>
        <w:t>however, it is preferable to save desperate conjectures for your commentary or apparatus, and within the edition, only encode readings in which you have some confidence</w:t>
      </w:r>
    </w:p>
    <w:p>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pPr>
        <w:pStyle w:val="Lista3"/>
      </w:pPr>
      <w:r>
        <w:lastRenderedPageBreak/>
        <w:t xml:space="preserve">even very badly damaged characters may be marked up with plain </w:t>
      </w:r>
      <w:r>
        <w:rPr>
          <w:rStyle w:val="Code"/>
        </w:rPr>
        <w:t>&lt;unclear&gt;</w:t>
      </w:r>
      <w:r>
        <w:t xml:space="preserve"> if they can be confidently supplied in the context; whereas</w:t>
      </w:r>
    </w:p>
    <w:p>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pPr>
        <w:pStyle w:val="Cmsor3"/>
      </w:pPr>
      <w:bookmarkStart w:id="538" w:name="_is1q03k2vcu2" w:colFirst="0" w:colLast="0"/>
      <w:bookmarkStart w:id="539" w:name="_Ref43987339"/>
      <w:bookmarkStart w:id="540" w:name="_Toc183083807"/>
      <w:bookmarkEnd w:id="538"/>
      <w:r>
        <w:t>Ambiguous characters</w:t>
      </w:r>
      <w:bookmarkEnd w:id="539"/>
      <w:bookmarkEnd w:id="540"/>
    </w:p>
    <w:p>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pPr>
        <w:pStyle w:val="Lista"/>
      </w:pPr>
      <w:r>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pPr>
        <w:pStyle w:val="Lista2"/>
      </w:pPr>
      <w:r>
        <w:t>instead, put what is by your judgement the most likely alternative first, and the others in order of decreasing probability</w:t>
      </w:r>
    </w:p>
    <w:p>
      <w:pPr>
        <w:pStyle w:val="Lista"/>
      </w:pPr>
      <w:r>
        <w:t xml:space="preserve">as for unclear markup in general, feel free to </w:t>
      </w:r>
      <w:r>
        <w:rPr>
          <w:b/>
          <w:bCs/>
        </w:rPr>
        <w:t>ignore trivial ambiguities</w:t>
      </w:r>
      <w:r>
        <w:t xml:space="preserve"> that can be resolved confidently on the basis of the context</w:t>
      </w:r>
    </w:p>
    <w:p>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pPr>
        <w:pStyle w:val="Lista3"/>
        <w:rPr>
          <w:rStyle w:val="Foreign"/>
        </w:rPr>
      </w:pPr>
      <w:r>
        <w:t xml:space="preserve">and if an alternative reading alters the meaning </w:t>
      </w:r>
      <w:r>
        <w:rPr>
          <w:b/>
          <w:bCs/>
        </w:rPr>
        <w:t>in a non-trivial way</w:t>
      </w:r>
      <w:r>
        <w:t xml:space="preserve">, e.g. if in an inscription where the </w:t>
      </w:r>
      <w:proofErr w:type="spellStart"/>
      <w:r>
        <w:rPr>
          <w:rStyle w:val="Foreign"/>
        </w:rPr>
        <w:t>akṣara</w:t>
      </w:r>
      <w:r>
        <w:t>s</w:t>
      </w:r>
      <w:proofErr w:type="spellEnd"/>
      <w:r>
        <w:t xml:space="preserve">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pPr>
        <w:pStyle w:val="Cmsor3"/>
      </w:pPr>
      <w:bookmarkStart w:id="541" w:name="_ke7xgc7f3fhh" w:colFirst="0" w:colLast="0"/>
      <w:bookmarkStart w:id="542" w:name="_Ref43987187"/>
      <w:bookmarkStart w:id="543" w:name="_Toc183083808"/>
      <w:bookmarkEnd w:id="541"/>
      <w:r>
        <w:t xml:space="preserve">Reading difficulties below the </w:t>
      </w:r>
      <w:r>
        <w:rPr>
          <w:rStyle w:val="Foreign"/>
        </w:rPr>
        <w:t>akṣara</w:t>
      </w:r>
      <w:r>
        <w:t xml:space="preserve"> level</w:t>
      </w:r>
      <w:bookmarkEnd w:id="542"/>
      <w:bookmarkEnd w:id="543"/>
    </w:p>
    <w:p>
      <w:pPr>
        <w:pStyle w:val="Lista"/>
      </w:pPr>
      <w:r>
        <w:t>do not resort to sub-</w:t>
      </w:r>
      <w:proofErr w:type="spellStart"/>
      <w:r>
        <w:rPr>
          <w:rStyle w:val="Foreign"/>
        </w:rPr>
        <w:t>akṣara</w:t>
      </w:r>
      <w:proofErr w:type="spellEnd"/>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pPr>
        <w:pStyle w:val="Lista2"/>
      </w:pPr>
      <w:r>
        <w:lastRenderedPageBreak/>
        <w:t>likewise, for local markup affecting several transliterated characters, feel free to put the start and end tags at boundaries not perceptible in the original script, e.g.</w:t>
      </w:r>
    </w:p>
    <w:p>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pPr>
        <w:pStyle w:val="Lista"/>
      </w:pPr>
      <w:r>
        <w:t>localising markup in this precise way allows you to rely on the expertise of the readers of your edition to figure out the exact locus of doubt within a complex original character and its possible implications</w:t>
      </w:r>
    </w:p>
    <w:p>
      <w:pPr>
        <w:pStyle w:val="Lista2"/>
      </w:pPr>
      <w:r>
        <w:t>both in fairly straightforward situations, where the reading of a particular component is doubtful:</w:t>
      </w:r>
    </w:p>
    <w:p>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pPr>
        <w:pStyle w:val="Lista3"/>
      </w:pPr>
      <w:r>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pPr>
        <w:pStyle w:val="Lista2"/>
      </w:pPr>
      <w:r>
        <w:t>and in more complicated situations, such as</w:t>
      </w:r>
    </w:p>
    <w:p>
      <w:pPr>
        <w:pStyle w:val="Lista3"/>
      </w:pPr>
      <w:r>
        <w:t xml:space="preserve">when </w:t>
      </w:r>
      <w:r>
        <w:rPr>
          <w:b/>
          <w:bCs/>
        </w:rPr>
        <w:t>the identification of a component may affect its place in the reading sequence</w:t>
      </w:r>
      <w:r>
        <w:t>:</w:t>
      </w:r>
    </w:p>
    <w:p>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pPr>
        <w:pStyle w:val="Lista4"/>
      </w:pPr>
      <w:r>
        <w:t>if you have a small number of reasonable guesses, then mark up the entire sequence involved as ambiguous, e.g.</w:t>
      </w:r>
    </w:p>
    <w:p>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pPr>
        <w:pStyle w:val="Lista5"/>
      </w:pPr>
      <w:r>
        <w:rPr>
          <w:rStyle w:val="Codetext"/>
        </w:rPr>
        <w:t>k</w:t>
      </w:r>
      <w:r>
        <w:rPr>
          <w:rStyle w:val="Code"/>
        </w:rPr>
        <w:t>&lt;unclear&gt;</w:t>
      </w:r>
      <w:r>
        <w:rPr>
          <w:rStyle w:val="Codetext"/>
        </w:rPr>
        <w:t>ā</w:t>
      </w:r>
      <w:r>
        <w:rPr>
          <w:rStyle w:val="Code"/>
        </w:rPr>
        <w:t>&lt;/unclear&gt;</w:t>
      </w:r>
    </w:p>
    <w:p>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pPr>
        <w:pStyle w:val="Lista5"/>
      </w:pPr>
      <w:r>
        <w:rPr>
          <w:rStyle w:val="Codetext"/>
        </w:rPr>
        <w:t>p</w:t>
      </w:r>
      <w:r>
        <w:rPr>
          <w:rStyle w:val="Code"/>
        </w:rPr>
        <w:t>&lt;unclear&gt;</w:t>
      </w:r>
      <w:r>
        <w:rPr>
          <w:rStyle w:val="Codetext"/>
        </w:rPr>
        <w:t>ā</w:t>
      </w:r>
      <w:r>
        <w:rPr>
          <w:rStyle w:val="Code"/>
        </w:rPr>
        <w:t>&lt;/unclear&gt;</w:t>
      </w:r>
      <w:r>
        <w:rPr>
          <w:rStyle w:val="Codetext"/>
        </w:rPr>
        <w:t>ta</w:t>
      </w:r>
    </w:p>
    <w:p>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pPr>
        <w:pStyle w:val="Cmsor2"/>
      </w:pPr>
      <w:bookmarkStart w:id="544" w:name="_advce1m7uke1" w:colFirst="0" w:colLast="0"/>
      <w:bookmarkStart w:id="545" w:name="_Ref43979611"/>
      <w:bookmarkStart w:id="546" w:name="_Toc183083809"/>
      <w:bookmarkEnd w:id="544"/>
      <w:r>
        <w:lastRenderedPageBreak/>
        <w:t>Lacunae</w:t>
      </w:r>
      <w:bookmarkEnd w:id="545"/>
      <w:bookmarkEnd w:id="546"/>
    </w:p>
    <w:p>
      <w:pPr>
        <w:pStyle w:val="Cmsor3"/>
      </w:pPr>
      <w:bookmarkStart w:id="547" w:name="_lo8gk73ax0q" w:colFirst="0" w:colLast="0"/>
      <w:bookmarkStart w:id="548" w:name="_Toc183083810"/>
      <w:bookmarkEnd w:id="547"/>
      <w:r>
        <w:t xml:space="preserve">The EpiDoc element </w:t>
      </w:r>
      <w:r>
        <w:rPr>
          <w:rStyle w:val="Code"/>
        </w:rPr>
        <w:t>&lt;gap/&gt;</w:t>
      </w:r>
      <w:bookmarkEnd w:id="548"/>
    </w:p>
    <w:p>
      <w:pPr>
        <w:pStyle w:val="Lista"/>
      </w:pPr>
      <w:r>
        <w:t>this section concerns lacunae, i.e. situations where the originally inscribed text cannot be read at all because it is severely damaged, or because part of the support is altogether gone</w:t>
      </w:r>
    </w:p>
    <w:p>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pPr>
        <w:pStyle w:val="Lista"/>
      </w:pPr>
      <w:r>
        <w:t>in our EpiDoc editions, this element must always have the following attributes</w:t>
      </w:r>
    </w:p>
    <w:p>
      <w:pPr>
        <w:pStyle w:val="Lista2"/>
      </w:pPr>
      <w:r>
        <w:rPr>
          <w:rStyle w:val="Codeattribute"/>
        </w:rPr>
        <w:t>@reason</w:t>
      </w:r>
    </w:p>
    <w:p>
      <w:pPr>
        <w:pStyle w:val="Lista2"/>
      </w:pPr>
      <w:r>
        <w:t xml:space="preserve">either </w:t>
      </w:r>
      <w:r>
        <w:rPr>
          <w:rStyle w:val="Codeattribute"/>
        </w:rPr>
        <w:t>@extent</w:t>
      </w:r>
      <w:r>
        <w:t xml:space="preserve"> or </w:t>
      </w:r>
      <w:r>
        <w:rPr>
          <w:rStyle w:val="Codeattribute"/>
        </w:rPr>
        <w:t>@quantity</w:t>
      </w:r>
    </w:p>
    <w:p>
      <w:pPr>
        <w:pStyle w:val="Lista2"/>
      </w:pPr>
      <w:r>
        <w:rPr>
          <w:rStyle w:val="Codeattribute"/>
        </w:rPr>
        <w:t>@unit</w:t>
      </w:r>
      <w:r>
        <w:t xml:space="preserve"> </w:t>
      </w:r>
      <w:r>
        <w:rPr>
          <w:rStyle w:val="Lbjegyzet-hivatkozs"/>
        </w:rPr>
        <w:footnoteReference w:id="32"/>
      </w:r>
    </w:p>
    <w:p>
      <w:pPr>
        <w:pStyle w:val="Lista2"/>
      </w:pPr>
      <w:r>
        <w:t>see the following subsections for detailed instructions on these attributes</w:t>
      </w:r>
    </w:p>
    <w:p>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pPr>
        <w:pStyle w:val="Cmsor3"/>
      </w:pPr>
      <w:bookmarkStart w:id="549" w:name="_hxyhjj6qtlem" w:colFirst="0" w:colLast="0"/>
      <w:bookmarkStart w:id="550" w:name="_Ref43987758"/>
      <w:bookmarkStart w:id="551" w:name="_Toc183083811"/>
      <w:bookmarkEnd w:id="549"/>
      <w:r>
        <w:t>The reason for a lacuna: illegible or lost</w:t>
      </w:r>
      <w:bookmarkEnd w:id="550"/>
      <w:bookmarkEnd w:id="551"/>
    </w:p>
    <w:p>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pPr>
        <w:pStyle w:val="Lista2"/>
      </w:pPr>
      <w:r>
        <w:t>resort to this if and only if</w:t>
      </w:r>
    </w:p>
    <w:p>
      <w:pPr>
        <w:pStyle w:val="Lista3"/>
      </w:pPr>
      <w:r>
        <w:t>you are encoding your digital edition (or an apparatus reading) from a printed edition without access to the original inscription or a visual representation of it</w:t>
      </w:r>
    </w:p>
    <w:p>
      <w:pPr>
        <w:pStyle w:val="Lista3"/>
      </w:pPr>
      <w:r>
        <w:rPr>
          <w:rStyle w:val="Foreign"/>
        </w:rPr>
        <w:t>and</w:t>
      </w:r>
      <w:r>
        <w:t xml:space="preserve"> the previous editor gives no indication whether a lacuna is illegible or wholly lost</w:t>
      </w:r>
    </w:p>
    <w:p>
      <w:pPr>
        <w:pStyle w:val="Lista3"/>
      </w:pPr>
      <w:r>
        <w:rPr>
          <w:rStyle w:val="Foreign"/>
        </w:rPr>
        <w:t>and</w:t>
      </w:r>
      <w:r>
        <w:t xml:space="preserve"> you cannot make a reasonable guess as to which of these was the case when the previous editor did their work</w:t>
      </w:r>
    </w:p>
    <w:p>
      <w:pPr>
        <w:pStyle w:val="Cmsor3"/>
      </w:pPr>
      <w:bookmarkStart w:id="552" w:name="_qo376k1007h" w:colFirst="0" w:colLast="0"/>
      <w:bookmarkStart w:id="553" w:name="_Ref43988016"/>
      <w:bookmarkStart w:id="554" w:name="_Toc183083812"/>
      <w:bookmarkEnd w:id="552"/>
      <w:r>
        <w:t>Inline lacunae</w:t>
      </w:r>
      <w:bookmarkEnd w:id="553"/>
      <w:bookmarkEnd w:id="554"/>
    </w:p>
    <w:p>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pPr>
        <w:pStyle w:val="Lista2"/>
      </w:pPr>
      <w:r>
        <w:lastRenderedPageBreak/>
        <w:t>this applies even to lines that are wholly illegible, provided that you are certain about the presence and number of such lines</w:t>
      </w:r>
    </w:p>
    <w:p>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unlike spaces, where length expressed in characters is understood by default to be approximate, the length of lacunae expressed in the above way should be quite precise, as in the following circumstances:</w:t>
      </w:r>
    </w:p>
    <w:p>
      <w:pPr>
        <w:pStyle w:val="Lista3"/>
      </w:pPr>
      <w:r>
        <w:t xml:space="preserve">the text is in syllabic verse which lets you determine the exact number of </w:t>
      </w:r>
      <w:proofErr w:type="spellStart"/>
      <w:r>
        <w:rPr>
          <w:rStyle w:val="Foreign"/>
        </w:rPr>
        <w:t>akṣara</w:t>
      </w:r>
      <w:r>
        <w:t>s</w:t>
      </w:r>
      <w:proofErr w:type="spellEnd"/>
      <w:r>
        <w:t xml:space="preserve"> lost </w:t>
      </w:r>
      <w:r>
        <w:rPr>
          <w:noProof/>
        </w:rPr>
        <w:t>(</w:t>
      </w:r>
      <w:r>
        <w:t>give or take a few potential final consonants and/or punctuation marks)</w:t>
      </w:r>
    </w:p>
    <w:p>
      <w:pPr>
        <w:pStyle w:val="Lista3"/>
      </w:pPr>
      <w:r>
        <w:t>although the characters are damaged beyond recognition, they can nonetheless be counted with a very small margin for error</w:t>
      </w:r>
    </w:p>
    <w:p>
      <w:pPr>
        <w:pStyle w:val="Lista"/>
      </w:pPr>
      <w:r>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although TEI affords the facility to do so, we shall not encode any other degrees of precision, nor use minimum and maximum possible values for the length of a lacuna</w:t>
      </w:r>
    </w:p>
    <w:p>
      <w:pPr>
        <w:pStyle w:val="Lista2"/>
      </w:pPr>
      <w:r>
        <w:t>use this method when your estimate can be expected to differ by no more than 20% or so from the actual number of characters lost, as in the following circumstances:</w:t>
      </w:r>
    </w:p>
    <w:p>
      <w:pPr>
        <w:pStyle w:val="Lista3"/>
      </w:pPr>
      <w:r>
        <w:t>you can count the number of characters in the previous or next line for a span of the same width as that of the lacuna</w:t>
      </w:r>
    </w:p>
    <w:p>
      <w:pPr>
        <w:pStyle w:val="Lista3"/>
      </w:pPr>
      <w:r>
        <w:t>the text is in quantitative verse, and you estimate the number of syllables lost on the basis of the number of morae missing from the verse</w:t>
      </w:r>
      <w:r>
        <w:rPr>
          <w:rStyle w:val="Lbjegyzet-hivatkozs"/>
        </w:rPr>
        <w:footnoteReference w:id="34"/>
      </w:r>
    </w:p>
    <w:p>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pPr>
        <w:pStyle w:val="Lista"/>
      </w:pPr>
      <w:r>
        <w:t>note that there is no separate encoding method for lacunae from the beginning of a line to a certain point, or from a certain point to the end of a line</w:t>
      </w:r>
    </w:p>
    <w:p>
      <w:pPr>
        <w:pStyle w:val="Lista2"/>
      </w:pPr>
      <w:r>
        <w:t>these cases shall simply be encoded by whichever of the above three options is applicable</w:t>
      </w:r>
    </w:p>
    <w:p>
      <w:pPr>
        <w:pStyle w:val="Cmsor3"/>
      </w:pPr>
      <w:bookmarkStart w:id="555" w:name="_gheocos7adm9" w:colFirst="0" w:colLast="0"/>
      <w:bookmarkStart w:id="556" w:name="_Ref43981586"/>
      <w:bookmarkStart w:id="557" w:name="_Toc183083813"/>
      <w:bookmarkEnd w:id="555"/>
      <w:r>
        <w:t>Lacunae with known metre</w:t>
      </w:r>
      <w:bookmarkEnd w:id="556"/>
      <w:bookmarkEnd w:id="557"/>
    </w:p>
    <w:p>
      <w:pPr>
        <w:pStyle w:val="Lista"/>
      </w:pPr>
      <w:r>
        <w:t>if text cannot be restored, but the prosodic pattern of a lacuna is known, encode an inline lacuna as above, and in addition</w:t>
      </w:r>
    </w:p>
    <w:p>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pPr>
        <w:pStyle w:val="Lista"/>
      </w:pPr>
      <w:r>
        <w:lastRenderedPageBreak/>
        <w:t>when encoding the metre of lost text, disregard:</w:t>
      </w:r>
    </w:p>
    <w:p>
      <w:pPr>
        <w:pStyle w:val="Lista2"/>
      </w:pPr>
      <w:r>
        <w:t xml:space="preserve">caesurae </w:t>
      </w:r>
      <w:r>
        <w:rPr>
          <w:noProof/>
        </w:rPr>
        <w:t>(</w:t>
      </w:r>
      <w:r>
        <w:t>which may or may not have been observed by the composer)</w:t>
      </w:r>
    </w:p>
    <w:p>
      <w:pPr>
        <w:pStyle w:val="Lista2"/>
      </w:pPr>
      <w:r>
        <w:t xml:space="preserve">complex nuanced constraints, as in the first half of an </w:t>
      </w:r>
      <w:r>
        <w:rPr>
          <w:rStyle w:val="Foreign"/>
        </w:rPr>
        <w:t>anuṣṭubh</w:t>
      </w:r>
      <w:r>
        <w:t xml:space="preserve"> line</w:t>
      </w:r>
    </w:p>
    <w:p>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pPr>
        <w:pStyle w:val="Cmsor3"/>
      </w:pPr>
      <w:bookmarkStart w:id="558" w:name="_xrhzsspv9sor" w:colFirst="0" w:colLast="0"/>
      <w:bookmarkStart w:id="559" w:name="_Ref43987049"/>
      <w:bookmarkStart w:id="560" w:name="_Toc183083814"/>
      <w:bookmarkEnd w:id="558"/>
      <w:r>
        <w:t xml:space="preserve">Lacunae below the </w:t>
      </w:r>
      <w:r>
        <w:rPr>
          <w:rStyle w:val="Foreign"/>
        </w:rPr>
        <w:t>akṣara</w:t>
      </w:r>
      <w:r>
        <w:t xml:space="preserve"> level</w:t>
      </w:r>
      <w:bookmarkEnd w:id="559"/>
      <w:bookmarkEnd w:id="560"/>
    </w:p>
    <w:p>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including unclear and supplied) for other parts of the same </w:t>
      </w:r>
      <w:r>
        <w:rPr>
          <w:rStyle w:val="Foreign"/>
        </w:rPr>
        <w:t>akṣara</w:t>
      </w:r>
      <w:r>
        <w:t>, encode special inline lacunae as follows</w:t>
      </w:r>
    </w:p>
    <w:p>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pPr>
        <w:pStyle w:val="Lista3"/>
      </w:pPr>
      <w:r>
        <w:t>mark up the gap as illegible or lost as you would normally</w:t>
      </w:r>
    </w:p>
    <w:p>
      <w:pPr>
        <w:pStyle w:val="Lista3"/>
      </w:pPr>
      <w:r>
        <w:t xml:space="preserve">if more than one component of a character is affected, encode a separate </w:t>
      </w:r>
      <w:r>
        <w:rPr>
          <w:rStyle w:val="Code"/>
        </w:rPr>
        <w:t>&lt;gap/&gt;</w:t>
      </w:r>
      <w:r>
        <w:t xml:space="preserve"> for each kind of component</w:t>
      </w:r>
    </w:p>
    <w:p>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0" w:type="auto"/>
        <w:tblLook w:val="04A0" w:firstRow="1" w:lastRow="0" w:firstColumn="1" w:lastColumn="0" w:noHBand="0" w:noVBand="1"/>
      </w:tblPr>
      <w:tblGrid>
        <w:gridCol w:w="5263"/>
        <w:gridCol w:w="4365"/>
      </w:tblGrid>
      <w:tr>
        <w:trPr>
          <w:cnfStyle w:val="100000000000" w:firstRow="1" w:lastRow="0" w:firstColumn="0" w:lastColumn="0" w:oddVBand="0" w:evenVBand="0" w:oddHBand="0" w:evenHBand="0" w:firstRowFirstColumn="0" w:firstRowLastColumn="0" w:lastRowFirstColumn="0" w:lastRowLastColumn="0"/>
        </w:trPr>
        <w:tc>
          <w:tcPr>
            <w:tcW w:w="9054" w:type="dxa"/>
            <w:gridSpan w:val="2"/>
          </w:tcPr>
          <w:p>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tc>
          <w:tcPr>
            <w:tcW w:w="5946" w:type="dxa"/>
          </w:tcPr>
          <w:p>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pPr>
              <w:pStyle w:val="Image"/>
            </w:pPr>
            <w:r>
              <w:drawing>
                <wp:inline distT="114300" distB="114300" distL="114300" distR="11430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20140" cy="1133189"/>
                          </a:xfrm>
                          <a:prstGeom prst="rect">
                            <a:avLst/>
                          </a:prstGeom>
                          <a:ln/>
                        </pic:spPr>
                      </pic:pic>
                    </a:graphicData>
                  </a:graphic>
                </wp:inline>
              </w:drawing>
            </w:r>
          </w:p>
        </w:tc>
      </w:tr>
      <w:tr>
        <w:tc>
          <w:tcPr>
            <w:tcW w:w="5946" w:type="dxa"/>
          </w:tcPr>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5.4.5</w:t>
              </w:r>
            </w:fldSimple>
            <w:r>
              <w:t>.</w:t>
            </w:r>
            <w:fldSimple w:instr=" SEQ Example \* ALPHABETIC \s 3 ">
              <w:r>
                <w:rPr>
                  <w:noProof/>
                </w:rPr>
                <w:t>B</w:t>
              </w:r>
            </w:fldSimple>
            <w:r>
              <w:t>: lost vowel marker</w:t>
            </w:r>
          </w:p>
        </w:tc>
      </w:tr>
      <w:tr>
        <w:tc>
          <w:tcPr>
            <w:tcW w:w="5000" w:type="pct"/>
          </w:tcPr>
          <w:p>
            <w:pPr>
              <w:pStyle w:val="Image"/>
            </w:pPr>
            <w:r>
              <w:drawing>
                <wp:inline distT="0" distB="0" distL="0" distR="0">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tc>
          <w:tcPr>
            <w:tcW w:w="5000" w:type="pct"/>
          </w:tcPr>
          <w:p>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pPr>
              <w:pStyle w:val="TableNote"/>
              <w:keepNext/>
            </w:pPr>
            <w:r>
              <w:t>some candidates are shown on the right</w:t>
            </w:r>
          </w:p>
          <w:p>
            <w:pPr>
              <w:pStyle w:val="TableNote"/>
              <w:keepNext/>
            </w:pPr>
            <w:r>
              <w:t xml:space="preserve">this is a scenario which some of us are used to transliterating as </w:t>
            </w:r>
            <w:r>
              <w:rPr>
                <w:rStyle w:val="Foreign"/>
              </w:rPr>
              <w:t>tV</w:t>
            </w:r>
          </w:p>
        </w:tc>
      </w:tr>
      <w:tr>
        <w:tc>
          <w:tcPr>
            <w:tcW w:w="5000" w:type="pct"/>
          </w:tcPr>
          <w:p>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tc>
          <w:tcPr>
            <w:tcW w:w="5000" w:type="pct"/>
          </w:tcPr>
          <w:p>
            <w:pPr>
              <w:pStyle w:val="Image"/>
            </w:pPr>
            <w:r>
              <w:drawing>
                <wp:inline distT="0" distB="0" distL="0" distR="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tc>
          <w:tcPr>
            <w:tcW w:w="5000" w:type="pct"/>
          </w:tcPr>
          <w:p>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pPr>
              <w:pStyle w:val="TableNote"/>
              <w:keepNext/>
            </w:pPr>
            <w:r>
              <w:t>some candidates are shown on the right</w:t>
            </w:r>
          </w:p>
        </w:tc>
      </w:tr>
      <w:tr>
        <w:tc>
          <w:tcPr>
            <w:tcW w:w="5000" w:type="pct"/>
          </w:tcPr>
          <w:p>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tc>
          <w:tcPr>
            <w:tcW w:w="5000" w:type="pct"/>
          </w:tcPr>
          <w:p>
            <w:pPr>
              <w:pStyle w:val="TableNote"/>
              <w:keepNext/>
            </w:pPr>
            <w:r>
              <w:t xml:space="preserve">a sequence comprised of the following elements, which are known to follow the prosodic pattern </w:t>
            </w:r>
            <w:r>
              <w:rPr>
                <w:rStyle w:val="MetreCode"/>
              </w:rPr>
              <w:t>−−⏑</w:t>
            </w:r>
          </w:p>
          <w:p>
            <w:pPr>
              <w:pStyle w:val="TableNote"/>
              <w:keepNext/>
            </w:pPr>
            <w:r>
              <w:t xml:space="preserve">the legible character </w:t>
            </w:r>
            <w:r>
              <w:rPr>
                <w:rStyle w:val="Foreign"/>
              </w:rPr>
              <w:t>ku</w:t>
            </w:r>
            <w:r>
              <w:t>, which is simply transliterated</w:t>
            </w:r>
          </w:p>
          <w:p>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pPr>
              <w:pStyle w:val="TableNote"/>
              <w:keepNext/>
            </w:pPr>
            <w:r>
              <w:t xml:space="preserve">a clear regular </w:t>
            </w:r>
            <w:r>
              <w:rPr>
                <w:rStyle w:val="Foreign"/>
              </w:rPr>
              <w:t>y</w:t>
            </w:r>
            <w:r>
              <w:t xml:space="preserve"> that may or may not have had a vowel marker attached</w:t>
            </w:r>
          </w:p>
        </w:tc>
      </w:tr>
      <w:tr>
        <w:tc>
          <w:tcPr>
            <w:tcW w:w="5000" w:type="pct"/>
          </w:tcPr>
          <w:p>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tc>
          <w:tcPr>
            <w:tcW w:w="5000" w:type="pct"/>
          </w:tcPr>
          <w:p>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pPr>
        <w:pStyle w:val="Cmsor3"/>
      </w:pPr>
      <w:bookmarkStart w:id="561" w:name="_ks1ouwdqdoh4" w:colFirst="0" w:colLast="0"/>
      <w:bookmarkStart w:id="562" w:name="_Ref43987920"/>
      <w:bookmarkStart w:id="563" w:name="_Toc183083815"/>
      <w:bookmarkEnd w:id="561"/>
      <w:r>
        <w:t>Entire lines lost</w:t>
      </w:r>
      <w:bookmarkEnd w:id="562"/>
      <w:bookmarkEnd w:id="563"/>
    </w:p>
    <w:p>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pPr>
        <w:pStyle w:val="Lista"/>
      </w:pPr>
      <w:r>
        <w:t xml:space="preserve">to encode </w:t>
      </w:r>
      <w:r>
        <w:rPr>
          <w:b/>
          <w:bCs/>
        </w:rPr>
        <w:t>a precisely known number of lost or illegible lines</w:t>
      </w:r>
      <w:r>
        <w:t>,</w:t>
      </w:r>
    </w:p>
    <w:p>
      <w:pPr>
        <w:pStyle w:val="Lista2"/>
      </w:pPr>
      <w:r>
        <w:t xml:space="preserve">use </w:t>
      </w:r>
      <w:r>
        <w:rPr>
          <w:rStyle w:val="Codevalue"/>
        </w:rPr>
        <w:t>"line"</w:t>
      </w:r>
      <w:r>
        <w:t xml:space="preserve"> as the value of </w:t>
      </w:r>
      <w:r>
        <w:rPr>
          <w:rStyle w:val="Codeattribute"/>
        </w:rPr>
        <w:t>@unit</w:t>
      </w:r>
    </w:p>
    <w:p>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pPr>
        <w:pStyle w:val="Lista"/>
      </w:pPr>
      <w:r>
        <w:lastRenderedPageBreak/>
        <w:t xml:space="preserve">to encode an </w:t>
      </w:r>
      <w:r>
        <w:rPr>
          <w:b/>
          <w:bCs/>
        </w:rPr>
        <w:t>unknown or uncertain number of lost or illegible lines</w:t>
      </w:r>
      <w:r>
        <w:t>,</w:t>
      </w:r>
    </w:p>
    <w:p>
      <w:pPr>
        <w:pStyle w:val="Lista2"/>
      </w:pPr>
      <w:r>
        <w:t xml:space="preserve">if </w:t>
      </w:r>
      <w:r>
        <w:rPr>
          <w:b/>
          <w:bCs/>
        </w:rPr>
        <w:t>the number of lost lines can only be estimated</w:t>
      </w:r>
      <w:r>
        <w:t>, but not counted precisely</w:t>
      </w:r>
    </w:p>
    <w:p>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 xml:space="preserve">if </w:t>
      </w:r>
      <w:r>
        <w:rPr>
          <w:b/>
          <w:bCs/>
        </w:rPr>
        <w:t>the number of lost lines is unknown</w:t>
      </w:r>
    </w:p>
    <w:p>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pPr>
        <w:pStyle w:val="Lista2"/>
      </w:pPr>
      <w:r>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pPr>
        <w:pStyle w:val="Lista"/>
      </w:pPr>
      <w:r>
        <w:t>for example,</w:t>
      </w:r>
    </w:p>
    <w:p>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4" w:name="_2xcytpi" w:colFirst="0" w:colLast="0"/>
      <w:bookmarkEnd w:id="564"/>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5" w:name="_dag8mx6ycrl2" w:colFirst="0" w:colLast="0"/>
      <w:bookmarkEnd w:id="565"/>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Cmsor3"/>
      </w:pPr>
      <w:bookmarkStart w:id="566" w:name="_bj792jk8c4tv" w:colFirst="0" w:colLast="0"/>
      <w:bookmarkStart w:id="567" w:name="_Ref43981711"/>
      <w:bookmarkStart w:id="568" w:name="_Toc183083816"/>
      <w:bookmarkEnd w:id="566"/>
      <w:r>
        <w:t>Massive lacunae</w:t>
      </w:r>
      <w:bookmarkEnd w:id="567"/>
      <w:bookmarkEnd w:id="568"/>
    </w:p>
    <w:p>
      <w:pPr>
        <w:pStyle w:val="Lista"/>
      </w:pPr>
      <w:r>
        <w:t>extensive lacunae can disrupt the extrinsic and intrinsic structure of the encoded text and shall therefore be handled as follows</w:t>
      </w:r>
    </w:p>
    <w:p>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pPr>
        <w:pStyle w:val="Lista2"/>
      </w:pPr>
      <w:r>
        <w:t>in the instructions below, all points concerning extant text apply equally to text restored by you in the edition</w:t>
      </w:r>
    </w:p>
    <w:p>
      <w:pPr>
        <w:pStyle w:val="Lista"/>
      </w:pPr>
      <w:r>
        <w:t>for instructions concerning the numbering of elements where massive lacunae are involved, see the specific passages on final, initial and medial lacunae below</w:t>
      </w:r>
    </w:p>
    <w:p>
      <w:pPr>
        <w:pStyle w:val="Lista"/>
      </w:pPr>
      <w:r>
        <w:t xml:space="preserve">the </w:t>
      </w:r>
      <w:r>
        <w:rPr>
          <w:b/>
          <w:bCs/>
        </w:rPr>
        <w:t>general procedure</w:t>
      </w:r>
      <w:r>
        <w:t xml:space="preserve"> for encoding massive lacunae is as follows</w:t>
      </w:r>
    </w:p>
    <w:p>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pPr>
        <w:pStyle w:val="Lista4"/>
      </w:pPr>
      <w:r>
        <w:lastRenderedPageBreak/>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pPr>
        <w:pStyle w:val="Lista3"/>
      </w:pPr>
      <w:r>
        <w:t xml:space="preserve">when an epigraphic line is partially present, i.e. it has at least a little bit of </w:t>
      </w:r>
      <w:r>
        <w:rPr>
          <w:noProof/>
        </w:rPr>
        <w:t>(</w:t>
      </w:r>
      <w:r>
        <w:t>extant or restored) text at the beginning or end,</w:t>
      </w:r>
    </w:p>
    <w:p>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pPr>
        <w:pStyle w:val="Lista4"/>
      </w:pPr>
      <w:r>
        <w:t>encode an inline lacuna for the final or initial part of that line where no text is available</w:t>
      </w:r>
    </w:p>
    <w:p>
      <w:pPr>
        <w:pStyle w:val="Lista3"/>
      </w:pPr>
      <w:r>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this method is recommended especially in the following cases:</w:t>
      </w:r>
    </w:p>
    <w:p>
      <w:pPr>
        <w:pStyle w:val="Lista3"/>
      </w:pPr>
      <w:r>
        <w:t xml:space="preserve">for very short restorations </w:t>
      </w:r>
      <w:r>
        <w:rPr>
          <w:noProof/>
        </w:rPr>
        <w:t>(</w:t>
      </w:r>
      <w:r>
        <w:t>smaller than one word)</w:t>
      </w:r>
    </w:p>
    <w:p>
      <w:pPr>
        <w:pStyle w:val="Lista3"/>
      </w:pPr>
      <w:r>
        <w:t>for the restoration of widely occurring text such as standardised genealogies or stock admonitory verses in land grants</w:t>
      </w:r>
    </w:p>
    <w:p>
      <w:pPr>
        <w:pStyle w:val="Lista3"/>
      </w:pPr>
      <w:r>
        <w:t>for restorations where several alternatives are deemed possible</w:t>
      </w:r>
    </w:p>
    <w:p>
      <w:pPr>
        <w:pStyle w:val="Lista"/>
      </w:pPr>
      <w:r>
        <w:t>the points below summarise specific applications of the above general procedure for final, initial, medial and bilateral lacunae, and give guidance on the numbering of elements when massive lacunae are involved</w:t>
      </w:r>
    </w:p>
    <w:p>
      <w:pPr>
        <w:pStyle w:val="Lista"/>
      </w:pPr>
      <w:r>
        <w:t xml:space="preserve">to encode </w:t>
      </w:r>
      <w:r>
        <w:rPr>
          <w:b/>
          <w:bCs/>
        </w:rPr>
        <w:t>a text whose end is lost</w:t>
      </w:r>
      <w:r>
        <w:t xml:space="preserve"> </w:t>
      </w:r>
      <w:r>
        <w:rPr>
          <w:noProof/>
        </w:rPr>
        <w:t>(</w:t>
      </w:r>
      <w:r>
        <w:t>a massive final lacuna):</w:t>
      </w:r>
    </w:p>
    <w:p>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pPr>
        <w:pStyle w:val="Lista2"/>
      </w:pPr>
      <w:r>
        <w:t>outside the last block-level container, encode a multiline lacuna for subsequent lost text</w:t>
      </w:r>
    </w:p>
    <w:p>
      <w:pPr>
        <w:pStyle w:val="Lista2"/>
      </w:pPr>
      <w:r>
        <w:t>number your lines and stanzas consecutively up to the last extant or restored item</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tc>
          <w:tcPr>
            <w:tcW w:w="5000" w:type="pct"/>
          </w:tcPr>
          <w:p>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p>
      <w:pPr>
        <w:pStyle w:val="Lista"/>
      </w:pPr>
      <w:r>
        <w:t xml:space="preserve">to encode </w:t>
      </w:r>
      <w:r>
        <w:rPr>
          <w:b/>
          <w:bCs/>
        </w:rPr>
        <w:t>a text whose beginning is lost</w:t>
      </w:r>
      <w:r>
        <w:t xml:space="preserve"> </w:t>
      </w:r>
      <w:r>
        <w:rPr>
          <w:noProof/>
        </w:rPr>
        <w:t>(</w:t>
      </w:r>
      <w:r>
        <w:t>a massive initial lacuna),</w:t>
      </w:r>
    </w:p>
    <w:p>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pPr>
        <w:pStyle w:val="Lista3"/>
      </w:pPr>
      <w:r>
        <w:lastRenderedPageBreak/>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pPr>
        <w:pStyle w:val="Lista2"/>
      </w:pPr>
      <w:r>
        <w:t xml:space="preserve">encode an </w:t>
      </w:r>
      <w:r>
        <w:rPr>
          <w:rStyle w:val="Code"/>
        </w:rPr>
        <w:t>&lt;lb/&gt;</w:t>
      </w:r>
      <w:r>
        <w:t xml:space="preserve"> for the first line that has any </w:t>
      </w:r>
      <w:r>
        <w:rPr>
          <w:noProof/>
        </w:rPr>
        <w:t>(</w:t>
      </w:r>
      <w:r>
        <w:t>extant or restored) text</w:t>
      </w:r>
    </w:p>
    <w:p>
      <w:pPr>
        <w:pStyle w:val="Lista3"/>
      </w:pPr>
      <w:r>
        <w:t xml:space="preserve">if the beginning of this line is also lost, encode an inline lacuna after the </w:t>
      </w:r>
      <w:r>
        <w:rPr>
          <w:rStyle w:val="Code"/>
        </w:rPr>
        <w:t>&lt;lb/&gt;</w:t>
      </w:r>
      <w:r>
        <w:t xml:space="preserve"> element</w:t>
      </w:r>
    </w:p>
    <w:p>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outside the first block-level container, encode a multiline lacuna for preceding lost text</w:t>
      </w:r>
    </w:p>
    <w:p>
      <w:pPr>
        <w:pStyle w:val="Lista2"/>
      </w:pPr>
      <w:r>
        <w:t>number your lines and stanzas consecutively</w:t>
      </w:r>
    </w:p>
    <w:p>
      <w:pPr>
        <w:pStyle w:val="Lista3"/>
      </w:pPr>
      <w:r>
        <w:t>generally, start with 1 at the first encoded element of each type</w:t>
      </w:r>
    </w:p>
    <w:p>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5.4.7</w:t>
              </w:r>
            </w:fldSimple>
            <w:r>
              <w:t>.</w:t>
            </w:r>
            <w:fldSimple w:instr=" SEQ Example \* ALPHABETIC \s 3 ">
              <w:r>
                <w:rPr>
                  <w:noProof/>
                </w:rPr>
                <w:t>B</w:t>
              </w:r>
            </w:fldSimple>
            <w:r>
              <w:t>: massive initial lacuna</w:t>
            </w:r>
          </w:p>
        </w:tc>
      </w:tr>
      <w:tr>
        <w:tc>
          <w:tcPr>
            <w:tcW w:w="5000" w:type="pct"/>
          </w:tcPr>
          <w:p>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pPr>
              <w:pStyle w:val="CodeParagraph"/>
            </w:pPr>
            <w:r>
              <w:rPr>
                <w:rStyle w:val="Code"/>
              </w:rPr>
              <w:t>&lt;/p&gt;</w:t>
            </w:r>
          </w:p>
        </w:tc>
      </w:tr>
    </w:tbl>
    <w:p/>
    <w:p>
      <w:pPr>
        <w:pStyle w:val="Lista"/>
      </w:pPr>
      <w:r>
        <w:t xml:space="preserve">to encode </w:t>
      </w:r>
      <w:r>
        <w:rPr>
          <w:b/>
          <w:bCs/>
        </w:rPr>
        <w:t>a text with a chunk lost from the middle</w:t>
      </w:r>
      <w:r>
        <w:t xml:space="preserve"> </w:t>
      </w:r>
      <w:r>
        <w:rPr>
          <w:noProof/>
        </w:rPr>
        <w:t>(</w:t>
      </w:r>
      <w:r>
        <w:t>a massive medial lacuna),</w:t>
      </w:r>
    </w:p>
    <w:p>
      <w:pPr>
        <w:pStyle w:val="Lista2"/>
      </w:pPr>
      <w:r>
        <w:t>encode the initial chunk of extant text as one with a final lacuna, but do not encode lost lines at the end</w:t>
      </w:r>
    </w:p>
    <w:p>
      <w:pPr>
        <w:pStyle w:val="Lista2"/>
      </w:pPr>
      <w:r>
        <w:t>encode the final chunk of extant text as one with an initial lacuna, but do not encode lost lines at the beginning</w:t>
      </w:r>
    </w:p>
    <w:p>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pPr>
        <w:pStyle w:val="Lista3"/>
      </w:pPr>
      <w:r>
        <w:t>here, you are essentially treating your inscription as consisting of unconnected fragments, even if the massive lacuna is merely due to surface damage</w:t>
      </w:r>
    </w:p>
    <w:p>
      <w:pPr>
        <w:pStyle w:val="Lista3"/>
      </w:pPr>
      <w:r>
        <w:t xml:space="preserve">putting the final extant chunk in a new textpart division allows </w:t>
      </w:r>
      <w:r>
        <w:rPr>
          <w:noProof/>
        </w:rPr>
        <w:t>(</w:t>
      </w:r>
      <w:r>
        <w:t>and compels) you to restart line and stanza numbering from 1</w:t>
      </w:r>
    </w:p>
    <w:p>
      <w:pPr>
        <w:pStyle w:val="Lista3"/>
      </w:pPr>
      <w:r>
        <w:t>since textpart divisions encoded as fragments necessarily imply the presence of lacunae between the textparts, lines lost between the fragments shall not be encoded explicitly</w:t>
      </w:r>
    </w:p>
    <w:p>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pPr>
        <w:pStyle w:val="Lista2"/>
      </w:pPr>
      <w:r>
        <w:t>if the total number of lost lines is known or can be confidently inferred, there is no need to split your edition into two textparts; instead,</w:t>
      </w:r>
    </w:p>
    <w:p>
      <w:pPr>
        <w:pStyle w:val="Lista3"/>
      </w:pPr>
      <w:r>
        <w:t>between the last block-level container of the first extant chunk and the first block-level container of the second, encode a multiline lacuna</w:t>
      </w:r>
    </w:p>
    <w:p>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pPr>
        <w:pStyle w:val="Lista5"/>
      </w:pPr>
      <w:r>
        <w:t xml:space="preserve">in this case, number the reconstructed </w:t>
      </w:r>
      <w:r>
        <w:rPr>
          <w:rStyle w:val="Code"/>
        </w:rPr>
        <w:t>&lt;lb/&gt;</w:t>
      </w:r>
      <w:r>
        <w:t xml:space="preserve"> elements as you would normally, and continue numbering in the second extant chunk</w:t>
      </w:r>
    </w:p>
    <w:p>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pPr>
        <w:pStyle w:val="Lista3"/>
      </w:pPr>
      <w:r>
        <w:t>if your inscription includes stanzas, ignore potential fully lost stanzas in the lacuna and continue numbering in the second extant chunk where you left off in the first</w:t>
      </w:r>
    </w:p>
    <w:p>
      <w:pPr>
        <w:pStyle w:val="Lista4"/>
      </w:pPr>
      <w:r>
        <w:lastRenderedPageBreak/>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pPr>
        <w:pStyle w:val="Lista"/>
      </w:pPr>
      <w:r>
        <w:t xml:space="preserve">to encode </w:t>
      </w:r>
      <w:r>
        <w:rPr>
          <w:b/>
          <w:bCs/>
        </w:rPr>
        <w:t>a text with chunks lost from both the beginning and the end</w:t>
      </w:r>
      <w:r>
        <w:t xml:space="preserve"> </w:t>
      </w:r>
      <w:r>
        <w:rPr>
          <w:noProof/>
        </w:rPr>
        <w:t>(</w:t>
      </w:r>
      <w:r>
        <w:t>a massive bilateral lacuna),</w:t>
      </w:r>
    </w:p>
    <w:p>
      <w:pPr>
        <w:pStyle w:val="Lista2"/>
      </w:pPr>
      <w:r>
        <w:t>apply the considerations for an initial lacuna at the beginning of your extant chunk and those for a final lacuna at the end of your chunk</w:t>
      </w:r>
    </w:p>
    <w:p>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pPr>
        <w:pStyle w:val="Cmsor3"/>
      </w:pPr>
      <w:bookmarkStart w:id="569" w:name="_ogtcaja4eie" w:colFirst="0" w:colLast="0"/>
      <w:bookmarkStart w:id="570" w:name="_Ref43984811"/>
      <w:bookmarkStart w:id="571" w:name="_Toc183083817"/>
      <w:bookmarkEnd w:id="569"/>
      <w:r>
        <w:t>Lost copper plates</w:t>
      </w:r>
      <w:bookmarkEnd w:id="570"/>
      <w:bookmarkEnd w:id="571"/>
    </w:p>
    <w:p>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pPr>
        <w:pStyle w:val="Lista"/>
      </w:pPr>
      <w:r>
        <w:t>lost pages do not as a rule need to be reconstructed in your edition, except for the special considerations for lost initial and medial plates, set out below</w:t>
      </w:r>
    </w:p>
    <w:p>
      <w:pPr>
        <w:pStyle w:val="Lista2"/>
      </w:pPr>
      <w:r>
        <w:t>instead of encoding lacunae for lost pages, the fact that entire plates are lost shall be recorded in the commentary</w:t>
      </w:r>
    </w:p>
    <w:p>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pPr>
        <w:pStyle w:val="Lista"/>
      </w:pPr>
      <w:r>
        <w:t>however, if you deem it essential to restore text for a lost plate within your edition,</w:t>
      </w:r>
    </w:p>
    <w:p>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pPr>
        <w:pStyle w:val="Lista2"/>
      </w:pPr>
      <w:r>
        <w:t xml:space="preserve">if this is the case, feel free to reconstruct </w:t>
      </w:r>
      <w:r>
        <w:rPr>
          <w:rStyle w:val="Code"/>
        </w:rPr>
        <w:t>&lt;pb/&gt;</w:t>
      </w:r>
      <w:r>
        <w:t xml:space="preserve"> elements for each face of each lost plate</w:t>
      </w:r>
    </w:p>
    <w:p>
      <w:pPr>
        <w:pStyle w:val="Lista2"/>
      </w:pPr>
      <w:r>
        <w:t>in this case, populate each reconstructed page with a multiline lacuna of a known, estimated or unknown number of lines</w:t>
      </w:r>
    </w:p>
    <w:p>
      <w:pPr>
        <w:pStyle w:val="Cmsor4"/>
      </w:pPr>
      <w:bookmarkStart w:id="572" w:name="_Toc183083818"/>
      <w:r>
        <w:t>Lost final plates</w:t>
      </w:r>
      <w:bookmarkEnd w:id="572"/>
    </w:p>
    <w:p>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pPr>
        <w:pStyle w:val="Cmsor4"/>
      </w:pPr>
      <w:bookmarkStart w:id="573" w:name="_Toc183083819"/>
      <w:r>
        <w:t>Lost initial plates</w:t>
      </w:r>
      <w:bookmarkEnd w:id="573"/>
    </w:p>
    <w:p>
      <w:pPr>
        <w:pStyle w:val="Lista"/>
      </w:pPr>
      <w:r>
        <w:t xml:space="preserve">@in a text with </w:t>
      </w:r>
      <w:r>
        <w:rPr>
          <w:b/>
          <w:bCs/>
        </w:rPr>
        <w:t>lost initial plate</w:t>
      </w:r>
      <w:r>
        <w:rPr>
          <w:b/>
          <w:bCs/>
          <w:noProof/>
        </w:rPr>
        <w:t>(</w:t>
      </w:r>
      <w:r>
        <w:rPr>
          <w:b/>
          <w:bCs/>
        </w:rPr>
        <w:t>s)</w:t>
      </w:r>
      <w:r>
        <w:t>,</w:t>
      </w:r>
    </w:p>
    <w:p>
      <w:pPr>
        <w:pStyle w:val="Lista2"/>
      </w:pPr>
      <w:r>
        <w:t>number pages as follows:</w:t>
      </w:r>
    </w:p>
    <w:p>
      <w:pPr>
        <w:pStyle w:val="Lista3"/>
      </w:pPr>
      <w:r>
        <w:t>if the number of lost plates is certain, then number each encoded page logically</w:t>
      </w:r>
    </w:p>
    <w:p>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pPr>
        <w:pStyle w:val="Lista3"/>
      </w:pPr>
      <w:r>
        <w:lastRenderedPageBreak/>
        <w:t xml:space="preserve">if the number of lost plates is uncertain, start your numbering with the first actually encoded </w:t>
      </w:r>
      <w:r>
        <w:rPr>
          <w:noProof/>
        </w:rPr>
        <w:t>(</w:t>
      </w:r>
      <w:r>
        <w:t>extant or reconstructed) page as follows:</w:t>
      </w:r>
    </w:p>
    <w:p>
      <w:pPr>
        <w:pStyle w:val="Lista4"/>
      </w:pPr>
      <w:r>
        <w:t>if there is no restored text before the extant text, start page numbering with 1r for the first extant page</w:t>
      </w:r>
    </w:p>
    <w:p>
      <w:pPr>
        <w:pStyle w:val="Lista4"/>
      </w:pPr>
      <w:r>
        <w:t>if a restoration precedes the extant text, then start page numbering with 1v for the reconstructed page, and 2r on the first extant page</w:t>
      </w:r>
    </w:p>
    <w:p>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number lines as follows:</w:t>
      </w:r>
    </w:p>
    <w:p>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pPr>
        <w:pStyle w:val="Lista4"/>
      </w:pPr>
      <w:r>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pPr>
        <w:pStyle w:val="Lista5"/>
      </w:pPr>
      <w:r>
        <w:t>this is applicable regardless of whether you reconstruct page beginnings for the lost pages or not</w:t>
      </w:r>
    </w:p>
    <w:p>
      <w:pPr>
        <w:pStyle w:val="Lista5"/>
      </w:pPr>
      <w:r>
        <w:t>if you do reconstruct lost pages, keep in mind that the line beginnings on those pages need not be reconstructed individually, but may be encoded as a lacuna of a known number of lines</w:t>
      </w:r>
    </w:p>
    <w:p>
      <w:pPr>
        <w:pStyle w:val="Lista4"/>
      </w:pPr>
      <w:r>
        <w:t>or restart line numbering on each page, and use complex line numbers</w:t>
      </w:r>
    </w:p>
    <w:p>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pPr>
        <w:pStyle w:val="Lista4"/>
      </w:pPr>
      <w:r>
        <w:t>or restart line numbering on each page, and use complex line numbers</w:t>
      </w:r>
    </w:p>
    <w:p>
      <w:pPr>
        <w:pStyle w:val="Cmsor4"/>
      </w:pPr>
      <w:bookmarkStart w:id="574" w:name="_Ref149918878"/>
      <w:bookmarkStart w:id="575" w:name="_Toc183083820"/>
      <w:r>
        <w:t>Lost medial plates</w:t>
      </w:r>
      <w:bookmarkEnd w:id="574"/>
      <w:bookmarkEnd w:id="575"/>
    </w:p>
    <w:p>
      <w:pPr>
        <w:pStyle w:val="Lista"/>
      </w:pPr>
      <w:r>
        <w:t xml:space="preserve">@in a text with </w:t>
      </w:r>
      <w:r>
        <w:rPr>
          <w:b/>
          <w:bCs/>
        </w:rPr>
        <w:t>lost medial plate</w:t>
      </w:r>
      <w:r>
        <w:rPr>
          <w:b/>
          <w:bCs/>
          <w:noProof/>
        </w:rPr>
        <w:t>(</w:t>
      </w:r>
      <w:r>
        <w:rPr>
          <w:b/>
          <w:bCs/>
        </w:rPr>
        <w:t>s)</w:t>
      </w:r>
      <w:r>
        <w:t>,</w:t>
      </w:r>
    </w:p>
    <w:p>
      <w:pPr>
        <w:pStyle w:val="Lista2"/>
      </w:pPr>
      <w:r>
        <w:t>if the number of lost pages is known or can be confidently inferred,</w:t>
      </w:r>
    </w:p>
    <w:p>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pPr>
        <w:pStyle w:val="Lista4"/>
      </w:pPr>
      <w:r>
        <w:t xml:space="preserve">for the sake of consistency, open the new container before the first extant </w:t>
      </w:r>
      <w:r>
        <w:rPr>
          <w:rStyle w:val="Code"/>
        </w:rPr>
        <w:t>&lt;pb/&gt;</w:t>
      </w:r>
      <w:r>
        <w:t xml:space="preserve"> element in the final part of the text</w:t>
      </w:r>
    </w:p>
    <w:p>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pPr>
        <w:pStyle w:val="Lista4"/>
      </w:pPr>
      <w:r>
        <w:t>populate each of these with a multiline lacuna of a known number of lines</w:t>
      </w:r>
    </w:p>
    <w:p>
      <w:pPr>
        <w:pStyle w:val="Lista3"/>
      </w:pPr>
      <w:r>
        <w:t xml:space="preserve">number all actually encoded </w:t>
      </w:r>
      <w:r>
        <w:rPr>
          <w:rStyle w:val="Code"/>
        </w:rPr>
        <w:t>&lt;lb/&gt;</w:t>
      </w:r>
      <w:r>
        <w:t xml:space="preserve"> elements</w:t>
      </w:r>
    </w:p>
    <w:p>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pPr>
        <w:pStyle w:val="Lista2"/>
      </w:pPr>
      <w:r>
        <w:lastRenderedPageBreak/>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pPr>
        <w:pStyle w:val="Lista3"/>
      </w:pPr>
      <w:r>
        <w:t>within each textpart, encode the relevant pages exactly as prescribed above for lost final and initial plates respectively</w:t>
      </w:r>
    </w:p>
    <w:p>
      <w:pPr>
        <w:pStyle w:val="Lista3"/>
      </w:pPr>
      <w:r>
        <w:t>do not reconstruct any page or line beginnings believed or known to be lost, except when you find it essential to include a restoration in your edition that requires these</w:t>
      </w:r>
    </w:p>
    <w:p>
      <w:pPr>
        <w:pStyle w:val="Lista3"/>
      </w:pPr>
      <w:r>
        <w:t>in the second textpart, restart page and line numbering</w:t>
      </w:r>
    </w:p>
    <w:p>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pPr>
        <w:pStyle w:val="Cmsor3"/>
      </w:pPr>
      <w:bookmarkStart w:id="576" w:name="_m2k3hdqjm9zb" w:colFirst="0" w:colLast="0"/>
      <w:bookmarkStart w:id="577" w:name="_Toc183083821"/>
      <w:bookmarkEnd w:id="576"/>
      <w:r>
        <w:t>Fractured inscriptions</w:t>
      </w:r>
      <w:bookmarkEnd w:id="577"/>
    </w:p>
    <w:p>
      <w:r>
        <w:t>@@@integrate this into the new §</w:t>
      </w:r>
      <w:r>
        <w:fldChar w:fldCharType="begin"/>
      </w:r>
      <w:r>
        <w:instrText xml:space="preserve"> REF _Ref182815850 \r \h </w:instrText>
      </w:r>
      <w:r>
        <w:fldChar w:fldCharType="separate"/>
      </w:r>
      <w:r>
        <w:t>3.7</w:t>
      </w:r>
      <w:r>
        <w:fldChar w:fldCharType="end"/>
      </w:r>
      <w:r>
        <w:t>, perhaps keep a “lost fragments” here?</w:t>
      </w:r>
    </w:p>
    <w:p>
      <w:pPr>
        <w:pStyle w:val="Lista"/>
      </w:pPr>
      <w:r>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inscriptions consisting of only one extant fragment need no markup for partitions</w:t>
      </w:r>
    </w:p>
    <w:p>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pPr>
        <w:pStyle w:val="Lista2"/>
      </w:pPr>
      <w:r>
        <w:t xml:space="preserve">it is recommended that you encode the boundaries of such fragments using gridlike partitions </w:t>
      </w:r>
      <w:r>
        <w:rPr>
          <w:noProof/>
        </w:rPr>
        <w:t>(</w:t>
      </w:r>
      <w:r>
        <w:t>@add ref depending on where this ends up)</w:t>
      </w:r>
    </w:p>
    <w:p>
      <w:pPr>
        <w:pStyle w:val="Lista2"/>
      </w:pPr>
      <w:r>
        <w:t>when encoding gridlike partitions, lacunae resulting from weathering at the fractured edges or from the loss of one or more fragments may be joined to either adjacent segment</w:t>
      </w:r>
    </w:p>
    <w:p>
      <w:pPr>
        <w:pStyle w:val="Lista3"/>
      </w:pPr>
      <w:r>
        <w:t>but when lacunae are partially restored in such a case, it is preferable to join each restoration to the fragment whose surviving text serves as the basis of the restoration</w:t>
      </w:r>
    </w:p>
    <w:p>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pPr>
        <w:pStyle w:val="Lista2"/>
      </w:pPr>
      <w:r>
        <w:t>if the number of lost lines is more than zero, the lacuna must be encoded as a gap extending over a known number of lines</w:t>
      </w:r>
    </w:p>
    <w:p>
      <w:pPr>
        <w:pStyle w:val="Lista3"/>
      </w:pPr>
      <w:r>
        <w:t xml:space="preserve">even in this case, the fragments shall be encoded as gridlike partitions </w:t>
      </w:r>
      <w:r>
        <w:rPr>
          <w:noProof/>
        </w:rPr>
        <w:t>(</w:t>
      </w:r>
      <w:r>
        <w:t>if at all), not as pagelike partitions</w:t>
      </w:r>
    </w:p>
    <w:p>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pPr>
        <w:pStyle w:val="Lista2"/>
      </w:pPr>
      <w:r>
        <w:t xml:space="preserve">the corresponding textpart divisions shall follow one another in the </w:t>
      </w:r>
      <w:r>
        <w:rPr>
          <w:noProof/>
        </w:rPr>
        <w:t>(</w:t>
      </w:r>
      <w:r>
        <w:t>presumable) order in which they appeared in the original</w:t>
      </w:r>
    </w:p>
    <w:p>
      <w:pPr>
        <w:pStyle w:val="Lista2"/>
      </w:pPr>
      <w:r>
        <w:t>lacunae shall not be encoded for any text between the surviving fragments</w:t>
      </w:r>
    </w:p>
    <w:p>
      <w:pPr>
        <w:pStyle w:val="Lista2"/>
      </w:pPr>
      <w:r>
        <w:t>restorations shall be encoded attached to the fragment which serves as the basis of restoration</w:t>
      </w:r>
    </w:p>
    <w:p>
      <w:pPr>
        <w:pStyle w:val="Lista2"/>
      </w:pPr>
      <w:r>
        <w:t>the same method is applicable if parts of the same original line may be preserved on several fragments, but the original structure cannot be reconstructed as a gridlike partition</w:t>
      </w:r>
    </w:p>
    <w:p>
      <w:pPr>
        <w:pStyle w:val="Cmsor2"/>
      </w:pPr>
      <w:bookmarkStart w:id="578" w:name="_v1clk7602zin" w:colFirst="0" w:colLast="0"/>
      <w:bookmarkStart w:id="579" w:name="_Ref43984912"/>
      <w:bookmarkStart w:id="580" w:name="_Toc183083822"/>
      <w:bookmarkStart w:id="581" w:name="_Ref43978565"/>
      <w:bookmarkEnd w:id="578"/>
      <w:r>
        <w:lastRenderedPageBreak/>
        <w:t>Restoring lacunae</w:t>
      </w:r>
      <w:bookmarkEnd w:id="579"/>
      <w:bookmarkEnd w:id="580"/>
    </w:p>
    <w:p>
      <w:pPr>
        <w:pStyle w:val="Cmsor3"/>
      </w:pPr>
      <w:bookmarkStart w:id="582" w:name="_ck6yxgbwhraw" w:colFirst="0" w:colLast="0"/>
      <w:bookmarkStart w:id="583" w:name="_Toc183083823"/>
      <w:bookmarkEnd w:id="582"/>
      <w:r>
        <w:t>Marking up restored text</w:t>
      </w:r>
      <w:bookmarkEnd w:id="583"/>
    </w:p>
    <w:p>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pPr>
        <w:pStyle w:val="Lista2"/>
      </w:pPr>
      <w:r>
        <w:t>you are encoding your digital edition (or an apparatus reading) from a printed edition without access to the original inscription or a visual representation of it</w:t>
      </w:r>
    </w:p>
    <w:p>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pPr>
        <w:pStyle w:val="Lista2"/>
      </w:pPr>
      <w:r>
        <w:rPr>
          <w:rStyle w:val="Foreign"/>
        </w:rPr>
        <w:t>and</w:t>
      </w:r>
      <w:r>
        <w:t xml:space="preserve"> you cannot make a reasonable guess as to which of these was the case when the previous editor did their work</w:t>
      </w:r>
    </w:p>
    <w:p>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pPr>
        <w:pStyle w:val="Lista"/>
      </w:pPr>
      <w:r>
        <w:t xml:space="preserve">the element </w:t>
      </w:r>
      <w:r>
        <w:rPr>
          <w:rStyle w:val="Code"/>
        </w:rPr>
        <w:t>&lt;gap/&gt;</w:t>
      </w:r>
      <w:r>
        <w:t xml:space="preserve"> must not be used for a restored lacuna:</w:t>
      </w:r>
    </w:p>
    <w:p>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pPr>
        <w:pStyle w:val="Lista"/>
      </w:pPr>
      <w:r>
        <w:t>restored text must, like extant text, be marked up for extrinsic and intrinsic structure</w:t>
      </w:r>
    </w:p>
    <w:p>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pPr>
        <w:pStyle w:val="Lista2"/>
      </w:pPr>
      <w:r>
        <w:t xml:space="preserve">therefore, some longer restorations will need to be split up into several </w:t>
      </w:r>
      <w:r>
        <w:rPr>
          <w:rStyle w:val="Code"/>
        </w:rPr>
        <w:t>&lt;supplied&gt;</w:t>
      </w:r>
      <w:r>
        <w:t xml:space="preserve"> elements</w:t>
      </w:r>
    </w:p>
    <w:p>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pPr>
        <w:pStyle w:val="Cmsor3"/>
      </w:pPr>
      <w:bookmarkStart w:id="584" w:name="_1tkql41gk7ns" w:colFirst="0" w:colLast="0"/>
      <w:bookmarkStart w:id="585" w:name="_Toc183083824"/>
      <w:bookmarkEnd w:id="584"/>
      <w:r>
        <w:t>The basis of restoration</w:t>
      </w:r>
      <w:bookmarkEnd w:id="585"/>
    </w:p>
    <w:p>
      <w:pPr>
        <w:pStyle w:val="Lista"/>
      </w:pPr>
      <w:r>
        <w:t>by default, restoration will be assumed to be conjectural</w:t>
      </w:r>
    </w:p>
    <w:p>
      <w:pPr>
        <w:pStyle w:val="Lista2"/>
      </w:pPr>
      <w:r>
        <w:t>conjectural restoration thus needs no explicit encoding beyond that outlined above</w:t>
      </w:r>
    </w:p>
    <w:p>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pPr>
        <w:pStyle w:val="Lista2"/>
      </w:pPr>
      <w:r>
        <w:rPr>
          <w:rStyle w:val="Codevalue"/>
        </w:rPr>
        <w:t>"parallel"</w:t>
      </w:r>
      <w:r>
        <w:t xml:space="preserve"> - restoration on the basis of one or more parallel texts</w:t>
      </w:r>
    </w:p>
    <w:p>
      <w:pPr>
        <w:pStyle w:val="Lista3"/>
      </w:pPr>
      <w:r>
        <w:t>in standard EpiDoc usage, this means a parallel specimen of a text as a whole, but in our usage, it can be expanded to epigraphic parallels of certain segments of a text, such as:</w:t>
      </w:r>
    </w:p>
    <w:p>
      <w:pPr>
        <w:pStyle w:val="Lista4"/>
      </w:pPr>
      <w:r>
        <w:t xml:space="preserve">a genealogy found in </w:t>
      </w:r>
      <w:r>
        <w:rPr>
          <w:noProof/>
        </w:rPr>
        <w:t>(</w:t>
      </w:r>
      <w:r>
        <w:t>nearly) identical form in many copper plates or seals of a dynasty</w:t>
      </w:r>
    </w:p>
    <w:p>
      <w:pPr>
        <w:pStyle w:val="Lista4"/>
      </w:pPr>
      <w:r>
        <w:t>a repeatedly used standard title of a ruler</w:t>
      </w:r>
    </w:p>
    <w:p>
      <w:pPr>
        <w:pStyle w:val="Lista4"/>
      </w:pPr>
      <w:r>
        <w:t>a stanza found in more than one instance in your corpus</w:t>
      </w:r>
    </w:p>
    <w:p>
      <w:pPr>
        <w:pStyle w:val="Lista3"/>
      </w:pPr>
      <w:r>
        <w:t>if your edition includes a restoration of this type, the parallel text</w:t>
      </w:r>
      <w:r>
        <w:rPr>
          <w:noProof/>
        </w:rPr>
        <w:t>(</w:t>
      </w:r>
      <w:r>
        <w:t>s) used as evidence should be identified in the commentary to your edition</w:t>
      </w:r>
    </w:p>
    <w:p>
      <w:pPr>
        <w:pStyle w:val="Lista4"/>
      </w:pPr>
      <w:r>
        <w:lastRenderedPageBreak/>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pPr>
        <w:pStyle w:val="Lista2"/>
      </w:pPr>
      <w:r>
        <w:rPr>
          <w:rStyle w:val="Codevalue"/>
        </w:rPr>
        <w:t>"previouseditor"</w:t>
      </w:r>
      <w:r>
        <w:t xml:space="preserve"> - text that has been read by a previous editor of the inscription, but which is no longer possible to make out at present</w:t>
      </w:r>
    </w:p>
    <w:p>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pPr>
        <w:pStyle w:val="Cmsor1"/>
      </w:pPr>
      <w:bookmarkStart w:id="586" w:name="_Ref181694670"/>
      <w:bookmarkStart w:id="587" w:name="_Toc183083825"/>
      <w:r>
        <w:lastRenderedPageBreak/>
        <w:t>Editorial intervention</w:t>
      </w:r>
      <w:bookmarkEnd w:id="581"/>
      <w:bookmarkEnd w:id="586"/>
      <w:bookmarkEnd w:id="587"/>
    </w:p>
    <w:p>
      <w:pPr>
        <w:pStyle w:val="Cmsor2"/>
      </w:pPr>
      <w:bookmarkStart w:id="588" w:name="_syuqjrbqvtf4" w:colFirst="0" w:colLast="0"/>
      <w:bookmarkStart w:id="589" w:name="_Toc183083826"/>
      <w:bookmarkEnd w:id="588"/>
      <w:r>
        <w:t>Correction and normalisation</w:t>
      </w:r>
      <w:bookmarkEnd w:id="589"/>
    </w:p>
    <w:p>
      <w:pPr>
        <w:pStyle w:val="Cmsor3"/>
      </w:pPr>
      <w:bookmarkStart w:id="590" w:name="_jwbb962kns6j" w:colFirst="0" w:colLast="0"/>
      <w:bookmarkStart w:id="591" w:name="_Toc183083827"/>
      <w:bookmarkEnd w:id="590"/>
      <w:r>
        <w:t>Correction versus normalisation</w:t>
      </w:r>
      <w:bookmarkEnd w:id="591"/>
    </w:p>
    <w:p>
      <w:pPr>
        <w:pStyle w:val="Lista"/>
      </w:pPr>
      <w:r>
        <w:t xml:space="preserve">the editorial rectification of a phenomenon deemed to be a scribal mistake is here referred to as </w:t>
      </w:r>
      <w:r>
        <w:rPr>
          <w:b/>
          <w:bCs/>
        </w:rPr>
        <w:t>correction</w:t>
      </w:r>
    </w:p>
    <w:p>
      <w:pPr>
        <w:pStyle w:val="Lista2"/>
      </w:pPr>
      <w:r>
        <w:t>a correction is thus a restoration of the text to the form that you believe the composer of the text had intended</w:t>
      </w:r>
    </w:p>
    <w:p>
      <w:pPr>
        <w:pStyle w:val="Lista2"/>
      </w:pPr>
      <w:r>
        <w:t>as a corollary, just because the text is not up to textbook standards does not mean that it requires correction, and the text as corrected by us need not necessarily be up to textbook standards</w:t>
      </w:r>
    </w:p>
    <w:p>
      <w:pPr>
        <w:pStyle w:val="Lista"/>
      </w:pPr>
      <w:r>
        <w:t xml:space="preserve">the editorial alteration of a phenomenon deemed to be non-standard usage into something that fits the standard more closely is here referred to as </w:t>
      </w:r>
      <w:r>
        <w:rPr>
          <w:b/>
          <w:bCs/>
        </w:rPr>
        <w:t>normalisation</w:t>
      </w:r>
    </w:p>
    <w:p>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pPr>
        <w:pStyle w:val="Lista3"/>
      </w:pPr>
      <w:r>
        <w:t>to help readers understand the text and to show how you interpret it</w:t>
      </w:r>
    </w:p>
    <w:p>
      <w:pPr>
        <w:pStyle w:val="Lista3"/>
      </w:pPr>
      <w:r>
        <w:t>to facilitate text queries by ensuring that the standard form is present in the XML file and can thus be returned as a match for searches even if the actual text differs from the standard</w:t>
      </w:r>
    </w:p>
    <w:p>
      <w:pPr>
        <w:pStyle w:val="Lista"/>
      </w:pPr>
      <w:r>
        <w:rPr>
          <w:b/>
          <w:bCs/>
        </w:rPr>
        <w:t xml:space="preserve">distinguishing scribal error from non-standard usage </w:t>
      </w:r>
      <w:r>
        <w:t>may be problematic and will often involve a subjective decision</w:t>
      </w:r>
    </w:p>
    <w:p>
      <w:pPr>
        <w:pStyle w:val="Lista2"/>
      </w:pPr>
      <w:r>
        <w:t>deviations that involve the exchange of a character to a graphically similar one are likely to be scribal errors</w:t>
      </w:r>
    </w:p>
    <w:p>
      <w:pPr>
        <w:pStyle w:val="Lista2"/>
      </w:pPr>
      <w:r>
        <w:t>deviations from expected forms are more likely to be non-standard usage if they occur repeatedly in an inscription</w:t>
      </w:r>
    </w:p>
    <w:p>
      <w:pPr>
        <w:pStyle w:val="Lista2"/>
      </w:pPr>
      <w:r>
        <w:t>deviations that seem to be governed by the immediate phonemic context are more likely to be non-standard usage</w:t>
      </w:r>
    </w:p>
    <w:p>
      <w:pPr>
        <w:pStyle w:val="Lista2"/>
      </w:pPr>
      <w:r>
        <w:t>deviations that involve the exchange of a character to a phonetically similar one are likely to be non-standard usage</w:t>
      </w:r>
    </w:p>
    <w:p>
      <w:pPr>
        <w:pStyle w:val="Lista2"/>
      </w:pPr>
      <w:r>
        <w:t>grammatical solecisms are to be considered non-standard usage, not scribal error</w:t>
      </w:r>
    </w:p>
    <w:p>
      <w:pPr>
        <w:pStyle w:val="Lista2"/>
      </w:pPr>
      <w:r>
        <w:t>when in doubt, prefer normalisation and use correction only in clear cases of scribal error</w:t>
      </w:r>
    </w:p>
    <w:p>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pPr>
        <w:pStyle w:val="Cmsor3"/>
      </w:pPr>
      <w:bookmarkStart w:id="592" w:name="_8gcqc0hm9n9l" w:colFirst="0" w:colLast="0"/>
      <w:bookmarkStart w:id="593" w:name="_Ref43988511"/>
      <w:bookmarkStart w:id="594" w:name="_Toc183083828"/>
      <w:bookmarkEnd w:id="592"/>
      <w:r>
        <w:t>Markup methods for correction and normalisation</w:t>
      </w:r>
      <w:bookmarkEnd w:id="593"/>
      <w:bookmarkEnd w:id="594"/>
    </w:p>
    <w:p>
      <w:pPr>
        <w:pStyle w:val="Lista"/>
      </w:pPr>
      <w:r>
        <w:t>TEI and EpiDoc afford the following methods for the editorial treatment of incorrect or non-standard text</w:t>
      </w:r>
    </w:p>
    <w:p>
      <w:pPr>
        <w:pStyle w:val="Lista"/>
      </w:pPr>
      <w:r>
        <w:rPr>
          <w:b/>
          <w:bCs/>
        </w:rPr>
        <w:t>no action</w:t>
      </w:r>
      <w:r>
        <w:t>: depending on the nature of your text and corpus, you may opt not to mark up at all certain trivial scribal errors and common non-standard usage</w:t>
      </w:r>
    </w:p>
    <w:p>
      <w:pPr>
        <w:pStyle w:val="Lista"/>
      </w:pPr>
      <w:r>
        <w:rPr>
          <w:b/>
          <w:bCs/>
        </w:rPr>
        <w:t>flagging</w:t>
      </w:r>
      <w:r>
        <w:t xml:space="preserve"> without further action serves to highlight an erroneous or non-standard spot</w:t>
      </w:r>
    </w:p>
    <w:p>
      <w:pPr>
        <w:pStyle w:val="Lista2"/>
      </w:pPr>
      <w:r>
        <w:t>the purpose of flagging is twofold:</w:t>
      </w:r>
    </w:p>
    <w:p>
      <w:pPr>
        <w:pStyle w:val="Lista3"/>
      </w:pPr>
      <w:r>
        <w:t>it calls the attention of the reader to unexpected text, and</w:t>
      </w:r>
    </w:p>
    <w:p>
      <w:pPr>
        <w:pStyle w:val="Lista3"/>
      </w:pPr>
      <w:r>
        <w:t>it makes it clear to the reader that the unexpected text is not your editorial mistake</w:t>
      </w:r>
    </w:p>
    <w:p>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pPr>
        <w:pStyle w:val="Lista2"/>
      </w:pPr>
      <w:r>
        <w:t>both of these alternatives must be tagged as such, and wrapped together in an element signifying that one is an alternative to the other</w:t>
      </w:r>
    </w:p>
    <w:p>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pPr>
        <w:pStyle w:val="Lista"/>
      </w:pPr>
      <w:r>
        <w:lastRenderedPageBreak/>
        <w:t>each of the above methods is available for both correction and normalisation, using the tags described in the subsections referred to above</w:t>
      </w:r>
    </w:p>
    <w:p>
      <w:pPr>
        <w:pStyle w:val="Lista"/>
      </w:pPr>
      <w:r>
        <w:t>in addition, TEI and EpiDoc allow two more methods dedicated to the suppression of superfluous characters and the restitution of omitted characters</w:t>
      </w:r>
    </w:p>
    <w:p>
      <w:pPr>
        <w:pStyle w:val="Lista2"/>
      </w:pPr>
      <w:r>
        <w:rPr>
          <w:b/>
          <w:bCs/>
        </w:rPr>
        <w:t>correction by suppression</w:t>
      </w:r>
      <w:r>
        <w:t>: erroneously engraved superfluous characters may be marked up for editorial suppression</w:t>
      </w:r>
    </w:p>
    <w:p>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pPr>
        <w:pStyle w:val="Lista2"/>
      </w:pPr>
      <w:r>
        <w:rPr>
          <w:b/>
          <w:bCs/>
        </w:rPr>
        <w:t>correction by restitution</w:t>
      </w:r>
      <w:r>
        <w:t>: erroneously omitted characters may be supplied and marked up as an editorial restitution</w:t>
      </w:r>
    </w:p>
    <w:p>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pPr>
        <w:pStyle w:val="Lista3"/>
      </w:pPr>
      <w:r>
        <w:t xml:space="preserve">therefore, when you wish </w:t>
      </w:r>
      <w:r>
        <w:rPr>
          <w:b/>
          <w:bCs/>
        </w:rPr>
        <w:t>to normalise orthography by adding or suppressing individual characters</w:t>
      </w:r>
      <w:r>
        <w:t>, you must resort to substitution as described above</w:t>
      </w:r>
    </w:p>
    <w:p>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pPr>
        <w:pStyle w:val="Cmsor3"/>
      </w:pPr>
      <w:bookmarkStart w:id="595" w:name="_yyyl8vy3rih7" w:colFirst="0" w:colLast="0"/>
      <w:bookmarkStart w:id="596" w:name="_Ref43991017"/>
      <w:bookmarkStart w:id="597" w:name="_Toc183083829"/>
      <w:bookmarkEnd w:id="595"/>
      <w:r>
        <w:t>Good practice in editorial intervention</w:t>
      </w:r>
      <w:bookmarkEnd w:id="596"/>
      <w:bookmarkEnd w:id="597"/>
    </w:p>
    <w:p>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pPr>
        <w:pStyle w:val="Lista"/>
      </w:pPr>
      <w:r>
        <w:t xml:space="preserve">the foremost rule for editorial alterations of the received text is that they must </w:t>
      </w:r>
      <w:r>
        <w:rPr>
          <w:b/>
          <w:bCs/>
        </w:rPr>
        <w:t>never be silent</w:t>
      </w:r>
    </w:p>
    <w:p>
      <w:pPr>
        <w:pStyle w:val="Lista2"/>
      </w:pPr>
      <w:r>
        <w:t>your digital edition must always include the text as found on its support, and any changes you make to create an abstract text must be shown in markup, as detailed below</w:t>
      </w:r>
    </w:p>
    <w:p>
      <w:pPr>
        <w:pStyle w:val="Lista2"/>
      </w:pPr>
      <w:r>
        <w:t xml:space="preserve">apparent exceptions to this rule </w:t>
      </w:r>
      <w:r>
        <w:rPr>
          <w:noProof/>
        </w:rPr>
        <w:t>(</w:t>
      </w:r>
      <w:r>
        <w:t xml:space="preserve">such as editorial hyphenation, </w:t>
      </w:r>
      <w:proofErr w:type="spellStart"/>
      <w:r>
        <w:rPr>
          <w:rStyle w:val="Foreign"/>
        </w:rPr>
        <w:t>avagraha</w:t>
      </w:r>
      <w:r>
        <w:t>s</w:t>
      </w:r>
      <w:proofErr w:type="spellEnd"/>
      <w:r>
        <w:t>, etc.) are only apparent, as our system will know that they are editorial and will be able to strip them away to obtain a purely diplomatic edition</w:t>
      </w:r>
    </w:p>
    <w:p>
      <w:pPr>
        <w:pStyle w:val="Lista"/>
      </w:pPr>
      <w:r>
        <w:rPr>
          <w:b/>
          <w:bCs/>
        </w:rPr>
        <w:t xml:space="preserve">editorial rectification </w:t>
      </w:r>
      <w:r>
        <w:t xml:space="preserve">of the text </w:t>
      </w:r>
      <w:r>
        <w:rPr>
          <w:b/>
          <w:bCs/>
        </w:rPr>
        <w:t>is optional</w:t>
      </w:r>
      <w:r>
        <w:t>; in many cases less is better</w:t>
      </w:r>
    </w:p>
    <w:p>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pPr>
        <w:pStyle w:val="Lista"/>
      </w:pPr>
      <w:r>
        <w:t>editorial intervention should make it easy for a scholarly reader to see why the editor has flagged or altered the text, and this purpose can be facilitated by avoiding complex markup where possible</w:t>
      </w:r>
    </w:p>
    <w:p>
      <w:pPr>
        <w:pStyle w:val="Lista2"/>
      </w:pPr>
      <w:r>
        <w:t>in general: try to find a common-sense optimum between minimising the scope of markup and minimising the complexity of markup</w:t>
      </w:r>
    </w:p>
    <w:p>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pPr>
        <w:pStyle w:val="Lista2"/>
      </w:pPr>
      <w:r>
        <w:t>the outcome of this is that you need not worry too much about the size of a text segment you flag or rectify: simply proceed as feels most appropriate in the given circumstances</w:t>
      </w:r>
    </w:p>
    <w:p>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pPr>
        <w:pStyle w:val="Cmsor3"/>
      </w:pPr>
      <w:bookmarkStart w:id="598" w:name="_28dwy480zoal" w:colFirst="0" w:colLast="0"/>
      <w:bookmarkStart w:id="599" w:name="_Ref43981233"/>
      <w:bookmarkStart w:id="600" w:name="_Toc183083830"/>
      <w:bookmarkEnd w:id="598"/>
      <w:r>
        <w:t>Correction and normalisation in verse</w:t>
      </w:r>
      <w:bookmarkEnd w:id="599"/>
      <w:bookmarkEnd w:id="600"/>
    </w:p>
    <w:p>
      <w:pPr>
        <w:pStyle w:val="Lista"/>
      </w:pPr>
      <w:r>
        <w:t>the guidelines in this subsection apply when the prosody of a metrical segment is disrupted by the presence of a scribal error or non-standard usage, or by the correction/normalisation thereof</w:t>
      </w:r>
    </w:p>
    <w:p>
      <w:pPr>
        <w:pStyle w:val="Lista"/>
      </w:pPr>
      <w:r>
        <w:lastRenderedPageBreak/>
        <w:t>the leading principles are the following:</w:t>
      </w:r>
    </w:p>
    <w:p>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pPr>
        <w:pStyle w:val="Lista2"/>
      </w:pPr>
      <w:r>
        <w:t>correct prosody should be prioritised over linguistic neatness, so</w:t>
      </w:r>
    </w:p>
    <w:p>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pPr>
        <w:pStyle w:val="Lista"/>
      </w:pPr>
      <w:r>
        <w:t>thus, in specific cases, proceed as outlined in the following subsections</w:t>
      </w:r>
    </w:p>
    <w:p>
      <w:pPr>
        <w:pStyle w:val="Cmsor4"/>
      </w:pPr>
      <w:bookmarkStart w:id="601" w:name="_Ref137824123"/>
      <w:bookmarkStart w:id="602" w:name="_Toc138064444"/>
      <w:bookmarkStart w:id="603" w:name="_Toc183083831"/>
      <w:bookmarkStart w:id="604" w:name="_Ref43981070"/>
      <w:r>
        <w:t>Non-standard prosody with non-standard language</w:t>
      </w:r>
      <w:bookmarkEnd w:id="601"/>
      <w:bookmarkEnd w:id="602"/>
      <w:bookmarkEnd w:id="603"/>
    </w:p>
    <w:p>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pPr>
        <w:pStyle w:val="Lista2"/>
      </w:pPr>
      <w:r>
        <w:t>mandatorily carry out this intervention, even if you would ignore or merely flag the same non-standard feature in other circumstances</w:t>
      </w:r>
    </w:p>
    <w:p>
      <w:pPr>
        <w:pStyle w:val="Lista3"/>
      </w:pPr>
      <w:r>
        <w:t>moreover, mandatorily encode this as a correction, even if in other circumstances you would encode the same intervention as normalisation</w:t>
      </w:r>
    </w:p>
    <w:p>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pPr>
        <w:pStyle w:val="Lista2"/>
      </w:pPr>
      <w:r>
        <w:t>the underlying assumption in this case is that the composer had the correct or standard form in mind, but that has been replaced by an incorrect or non-standard form in the process of the creation of the inscription</w:t>
      </w:r>
    </w:p>
    <w:p>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however, if you judge it essential, you may choose to encode a correction or normalisation in the text itself</w:t>
      </w:r>
    </w:p>
    <w:p>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pPr>
        <w:pStyle w:val="Cmsor4"/>
      </w:pPr>
      <w:bookmarkStart w:id="605" w:name="_Ref137824158"/>
      <w:bookmarkStart w:id="606" w:name="_Toc138064445"/>
      <w:bookmarkStart w:id="607" w:name="_Toc183083832"/>
      <w:r>
        <w:t>Standard prosody with non-standard language</w:t>
      </w:r>
      <w:bookmarkEnd w:id="605"/>
      <w:bookmarkEnd w:id="606"/>
      <w:bookmarkEnd w:id="607"/>
    </w:p>
    <w:p>
      <w:pPr>
        <w:pStyle w:val="Lista"/>
      </w:pPr>
      <w:r>
        <w:rPr>
          <w:b/>
          <w:bCs/>
        </w:rPr>
        <w:t>if correction or normalisation would disrupt the otherwise correct prosody</w:t>
      </w:r>
      <w:r>
        <w:t>, then</w:t>
      </w:r>
    </w:p>
    <w:p>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pPr>
        <w:pStyle w:val="Lista2"/>
      </w:pPr>
      <w:r>
        <w:t>if you deem that correction or normalisation within the text is essential, then you may encode it</w:t>
      </w:r>
    </w:p>
    <w:p>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pPr>
        <w:pStyle w:val="Cmsor4"/>
      </w:pPr>
      <w:bookmarkStart w:id="608" w:name="_Ref137825393"/>
      <w:bookmarkStart w:id="609" w:name="_Toc138064446"/>
      <w:bookmarkStart w:id="610" w:name="_Toc183083833"/>
      <w:r>
        <w:t>Non-standard prosody with standard language</w:t>
      </w:r>
      <w:bookmarkEnd w:id="608"/>
      <w:bookmarkEnd w:id="609"/>
      <w:bookmarkEnd w:id="610"/>
    </w:p>
    <w:p>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pPr>
        <w:pStyle w:val="Lista2"/>
      </w:pPr>
      <w:r>
        <w:t>such extrametrical additions must be encoded outside the stanza structure, thus:</w:t>
      </w:r>
    </w:p>
    <w:p>
      <w:pPr>
        <w:pStyle w:val="Lista3"/>
      </w:pPr>
      <w:r>
        <w:t>if the stanza is preceded by prose with which an initial addition is semantically contiguous, then encode the addition as part of the prose passage</w:t>
      </w:r>
    </w:p>
    <w:p>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1" w:name="_Ref137825293"/>
            <w:bookmarkStart w:id="612" w:name="_Ref137825286"/>
            <w:r>
              <w:t xml:space="preserve">Example </w:t>
            </w:r>
            <w:fldSimple w:instr=" STYLEREF 3 \s ">
              <w:r>
                <w:rPr>
                  <w:noProof/>
                </w:rPr>
                <w:t>6.1.4</w:t>
              </w:r>
            </w:fldSimple>
            <w:r>
              <w:t>.</w:t>
            </w:r>
            <w:fldSimple w:instr=" SEQ Example \* ALPHABETIC \s 3 ">
              <w:r>
                <w:rPr>
                  <w:noProof/>
                </w:rPr>
                <w:t>A</w:t>
              </w:r>
            </w:fldSimple>
            <w:bookmarkEnd w:id="611"/>
            <w:r>
              <w:t>: stanza with initial extrametrical addition</w:t>
            </w:r>
            <w:bookmarkEnd w:id="612"/>
          </w:p>
        </w:tc>
      </w:tr>
      <w:tr>
        <w:tc>
          <w:tcPr>
            <w:tcW w:w="5000" w:type="pct"/>
          </w:tcPr>
          <w:p>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pPr>
              <w:pStyle w:val="CodeParagraph"/>
              <w:rPr>
                <w:rStyle w:val="Codetext"/>
              </w:rPr>
            </w:pPr>
            <w:r>
              <w:rPr>
                <w:rStyle w:val="Codetext"/>
              </w:rPr>
              <w:t xml:space="preserve">  ...</w:t>
            </w:r>
          </w:p>
          <w:p>
            <w:pPr>
              <w:pStyle w:val="CodeParagraph"/>
            </w:pPr>
            <w:r>
              <w:rPr>
                <w:rStyle w:val="Code"/>
              </w:rPr>
              <w:t>&lt;/lg&gt;</w:t>
            </w:r>
          </w:p>
        </w:tc>
      </w:tr>
      <w:tr>
        <w:tc>
          <w:tcPr>
            <w:tcW w:w="5000" w:type="pct"/>
          </w:tcPr>
          <w:p>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pPr>
        <w:pStyle w:val="Cmsor2"/>
      </w:pPr>
      <w:bookmarkStart w:id="613" w:name="_Toc183083834"/>
      <w:r>
        <w:lastRenderedPageBreak/>
        <w:t>Encoding correction</w:t>
      </w:r>
      <w:bookmarkEnd w:id="604"/>
      <w:bookmarkEnd w:id="613"/>
    </w:p>
    <w:p>
      <w:pPr>
        <w:pStyle w:val="Cmsor3"/>
      </w:pPr>
      <w:bookmarkStart w:id="614" w:name="_tebtz9jasa9y" w:colFirst="0" w:colLast="0"/>
      <w:bookmarkStart w:id="615" w:name="_Ref43988218"/>
      <w:bookmarkStart w:id="616" w:name="_Toc183083835"/>
      <w:bookmarkEnd w:id="614"/>
      <w:r>
        <w:t>Flagging erroneous and uninterpretable text</w:t>
      </w:r>
      <w:bookmarkEnd w:id="615"/>
      <w:bookmarkEnd w:id="616"/>
    </w:p>
    <w:p>
      <w:pPr>
        <w:pStyle w:val="Lista"/>
      </w:pPr>
      <w:r>
        <w:rPr>
          <w:b/>
          <w:bCs/>
        </w:rPr>
        <w:t>to flag items</w:t>
      </w:r>
      <w:r>
        <w:t xml:space="preserve"> without correction, wrap the relevant characters with the element </w:t>
      </w:r>
      <w:r>
        <w:rPr>
          <w:rStyle w:val="Code"/>
        </w:rPr>
        <w:t>&lt;sic&gt;</w:t>
      </w:r>
    </w:p>
    <w:p>
      <w:pPr>
        <w:pStyle w:val="Lista2"/>
      </w:pPr>
      <w:r>
        <w:t>by EpiDoc convention, this markup is used for text that is legible but does not seem intelligible</w:t>
      </w:r>
    </w:p>
    <w:p>
      <w:pPr>
        <w:pStyle w:val="Lista3"/>
      </w:pPr>
      <w:r>
        <w:t>uninterpretable tentative readings of mostly unclear characters do not require flagging in this way, but it is permitted to flag a segment of text that includes unclear characters</w:t>
      </w:r>
    </w:p>
    <w:p>
      <w:pPr>
        <w:pStyle w:val="Lista"/>
      </w:pPr>
      <w:r>
        <w:t>for example,</w:t>
      </w:r>
    </w:p>
    <w:p>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pPr>
        <w:pStyle w:val="Lista2"/>
      </w:pPr>
      <w:r>
        <w:rPr>
          <w:rStyle w:val="Code"/>
        </w:rPr>
        <w:t>&lt;sic&gt;</w:t>
      </w:r>
      <w:r>
        <w:rPr>
          <w:rStyle w:val="Codetext"/>
        </w:rPr>
        <w:t>marnta kali-kulanām</w:t>
      </w:r>
      <w:r>
        <w:rPr>
          <w:rStyle w:val="Code"/>
        </w:rPr>
        <w:t>&lt;/sic&gt;</w:t>
      </w:r>
      <w:r>
        <w:t xml:space="preserve"> </w:t>
      </w:r>
      <w:r>
        <w:rPr>
          <w:noProof/>
        </w:rPr>
        <w:t>(</w:t>
      </w:r>
      <w:r>
        <w:t>uninterpretable)</w:t>
      </w:r>
    </w:p>
    <w:p>
      <w:pPr>
        <w:pStyle w:val="Cmsor3"/>
      </w:pPr>
      <w:bookmarkStart w:id="617" w:name="_wc8w2ovzvy8k" w:colFirst="0" w:colLast="0"/>
      <w:bookmarkStart w:id="618" w:name="_Ref43988258"/>
      <w:bookmarkStart w:id="619" w:name="_Toc183083836"/>
      <w:bookmarkEnd w:id="617"/>
      <w:r>
        <w:t>Correcting erroneous text</w:t>
      </w:r>
      <w:bookmarkEnd w:id="618"/>
      <w:bookmarkEnd w:id="619"/>
    </w:p>
    <w:p>
      <w:pPr>
        <w:pStyle w:val="Lista"/>
      </w:pPr>
      <w:r>
        <w:rPr>
          <w:b/>
          <w:bCs/>
        </w:rPr>
        <w:t>to correct</w:t>
      </w:r>
      <w:r>
        <w:t xml:space="preserve"> scribal errors </w:t>
      </w:r>
      <w:r>
        <w:rPr>
          <w:b/>
          <w:bCs/>
        </w:rPr>
        <w:t>by substitution</w:t>
      </w:r>
      <w:r>
        <w:t>,</w:t>
      </w:r>
    </w:p>
    <w:p>
      <w:pPr>
        <w:pStyle w:val="Lista2"/>
      </w:pPr>
      <w:r>
        <w:t xml:space="preserve">flag the original text with </w:t>
      </w:r>
      <w:r>
        <w:rPr>
          <w:rStyle w:val="Code"/>
        </w:rPr>
        <w:t>&lt;sic&gt;</w:t>
      </w:r>
      <w:r>
        <w:t xml:space="preserve"> as above</w:t>
      </w:r>
    </w:p>
    <w:p>
      <w:pPr>
        <w:pStyle w:val="Lista2"/>
      </w:pPr>
      <w:r>
        <w:t xml:space="preserve">add the corrected alternative directly after this, wrapped in the element </w:t>
      </w:r>
      <w:r>
        <w:rPr>
          <w:rStyle w:val="Code"/>
        </w:rPr>
        <w:t>&lt;corr&gt;</w:t>
      </w:r>
    </w:p>
    <w:p>
      <w:pPr>
        <w:pStyle w:val="Lista2"/>
      </w:pPr>
      <w:r>
        <w:t xml:space="preserve">and wrap both these elements in the element </w:t>
      </w:r>
      <w:r>
        <w:rPr>
          <w:rStyle w:val="Code"/>
        </w:rPr>
        <w:t>&lt;choice&gt;</w:t>
      </w:r>
    </w:p>
    <w:p>
      <w:pPr>
        <w:pStyle w:val="Lista"/>
      </w:pPr>
      <w:r>
        <w:t>for example,</w:t>
      </w:r>
    </w:p>
    <w:p>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pPr>
        <w:pStyle w:val="Cmsor3"/>
      </w:pPr>
      <w:bookmarkStart w:id="620" w:name="_26gcps9vrjkt" w:colFirst="0" w:colLast="0"/>
      <w:bookmarkStart w:id="621" w:name="_Ref43988286"/>
      <w:bookmarkStart w:id="622" w:name="_Toc183083837"/>
      <w:bookmarkEnd w:id="620"/>
      <w:r>
        <w:t>Editorial deletion</w:t>
      </w:r>
      <w:bookmarkEnd w:id="621"/>
      <w:r>
        <w:t xml:space="preserve"> (suppression)</w:t>
      </w:r>
      <w:bookmarkEnd w:id="622"/>
    </w:p>
    <w:p>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pPr>
        <w:pStyle w:val="Lista2"/>
      </w:pPr>
      <w:r>
        <w:t xml:space="preserve">enclose the superfluous characters in the element </w:t>
      </w:r>
      <w:r>
        <w:rPr>
          <w:rStyle w:val="Code"/>
        </w:rPr>
        <w:t>&lt;surplus&gt;</w:t>
      </w:r>
    </w:p>
    <w:p>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pPr>
        <w:pStyle w:val="Lista"/>
      </w:pPr>
      <w:r>
        <w:t>editorial deletion should always be used to highlight instances of dittography, e.g.</w:t>
      </w:r>
    </w:p>
    <w:p>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pPr>
        <w:pStyle w:val="Lista"/>
      </w:pPr>
      <w:r>
        <w:t>other superfluous characters or components may, at your discretion,</w:t>
      </w:r>
    </w:p>
    <w:p>
      <w:pPr>
        <w:pStyle w:val="Lista2"/>
      </w:pPr>
      <w:r>
        <w:t>be deemed erroneous and corrected in this way,</w:t>
      </w:r>
    </w:p>
    <w:p>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pPr>
        <w:pStyle w:val="Lista2"/>
      </w:pPr>
      <w:r>
        <w:t>or be considered non-standard usage and treated as such</w:t>
      </w:r>
    </w:p>
    <w:p>
      <w:pPr>
        <w:pStyle w:val="Cmsor3"/>
      </w:pPr>
      <w:bookmarkStart w:id="623" w:name="_mhw0d0be1rtp" w:colFirst="0" w:colLast="0"/>
      <w:bookmarkStart w:id="624" w:name="_Ref43988316"/>
      <w:bookmarkStart w:id="625" w:name="_Toc183083838"/>
      <w:bookmarkEnd w:id="623"/>
      <w:r>
        <w:t>Editorial addition</w:t>
      </w:r>
      <w:bookmarkEnd w:id="624"/>
      <w:bookmarkEnd w:id="625"/>
    </w:p>
    <w:p>
      <w:pPr>
        <w:pStyle w:val="Lista"/>
      </w:pPr>
      <w:r>
        <w:t xml:space="preserve">where you find that one or more characters were </w:t>
      </w:r>
      <w:r>
        <w:rPr>
          <w:b/>
          <w:bCs/>
        </w:rPr>
        <w:t>erroneously omitted</w:t>
      </w:r>
      <w:r>
        <w:t xml:space="preserve"> by the scribe, and you correct this omission by restituting the expected segment</w:t>
      </w:r>
    </w:p>
    <w:p>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pPr>
        <w:pStyle w:val="Lista"/>
      </w:pPr>
      <w:r>
        <w:t>for example,</w:t>
      </w:r>
    </w:p>
    <w:p>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pPr>
        <w:pStyle w:val="Lista"/>
      </w:pPr>
      <w:r>
        <w:t>omissions of a single character may, at your discretion,</w:t>
      </w:r>
    </w:p>
    <w:p>
      <w:pPr>
        <w:pStyle w:val="Lista2"/>
      </w:pPr>
      <w:r>
        <w:t>be deemed erroneous and corrected in this way,</w:t>
      </w:r>
    </w:p>
    <w:p>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pPr>
        <w:pStyle w:val="Lista2"/>
      </w:pPr>
      <w:r>
        <w:t>or be considered non-standard usage and treated as such</w:t>
      </w:r>
    </w:p>
    <w:p>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pPr>
        <w:pStyle w:val="Cmsor3"/>
      </w:pPr>
      <w:bookmarkStart w:id="626" w:name="_9w2cv2tff5ws" w:colFirst="0" w:colLast="0"/>
      <w:bookmarkStart w:id="627" w:name="_Ref43988467"/>
      <w:bookmarkStart w:id="628" w:name="_Toc183083839"/>
      <w:bookmarkEnd w:id="626"/>
      <w:r>
        <w:t>Distinguishing correction from deletion and addition</w:t>
      </w:r>
      <w:bookmarkEnd w:id="627"/>
      <w:bookmarkEnd w:id="628"/>
    </w:p>
    <w:p>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pPr>
        <w:pStyle w:val="Lista2"/>
      </w:pPr>
      <w:r>
        <w:t>the nature of intervention must always be considered on the level of transliterated characters, and not on that of characters or glyph components in the original script or the transliteration</w:t>
      </w:r>
    </w:p>
    <w:p>
      <w:pPr>
        <w:pStyle w:val="Lista2"/>
      </w:pPr>
      <w:r>
        <w:t>therefore, all of the following situations require correction and cannot be handled by means of suppression or restitution</w:t>
      </w:r>
    </w:p>
    <w:p>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pPr>
        <w:pStyle w:val="Lista3"/>
      </w:pPr>
      <w:r>
        <w:t xml:space="preserve">and not an editorial restitution </w:t>
      </w:r>
      <w:r>
        <w:rPr>
          <w:noProof/>
        </w:rPr>
        <w:t>(</w:t>
      </w:r>
      <w:r>
        <w:t>of the cross-stroke), even though the scribe’s physical error was the omission of a glyph component</w:t>
      </w:r>
    </w:p>
    <w:p>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pPr>
        <w:pStyle w:val="Lista3"/>
      </w:pPr>
      <w:r>
        <w:t xml:space="preserve">and not an editorial suppression </w:t>
      </w:r>
      <w:r>
        <w:rPr>
          <w:noProof/>
        </w:rPr>
        <w:t>(</w:t>
      </w:r>
      <w:r>
        <w:t>of the cross-stroke), even though the scribe’s physical error was the engraving of a superfluous glyph component</w:t>
      </w:r>
    </w:p>
    <w:p>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pPr>
        <w:pStyle w:val="Lista3"/>
      </w:pPr>
      <w:r>
        <w:t xml:space="preserve">and not an editorial restitution </w:t>
      </w:r>
      <w:r>
        <w:rPr>
          <w:noProof/>
        </w:rPr>
        <w:t>(</w:t>
      </w:r>
      <w:r>
        <w:t>of the vowel marker), even though the scribe’s physical error was the omission of a glyph component</w:t>
      </w:r>
    </w:p>
    <w:p>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pPr>
        <w:pStyle w:val="Lista3"/>
      </w:pPr>
      <w:r>
        <w:t xml:space="preserve">and not an editorial suppression </w:t>
      </w:r>
      <w:r>
        <w:rPr>
          <w:noProof/>
        </w:rPr>
        <w:t>(</w:t>
      </w:r>
      <w:r>
        <w:t>of the vowel marker), even though the scribe’s physical error was the engraving of a superfluous glyph component</w:t>
      </w:r>
    </w:p>
    <w:p>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pPr>
        <w:pStyle w:val="Cmsor3"/>
      </w:pPr>
      <w:bookmarkStart w:id="629" w:name="_xk5v4l7lzr6g" w:colFirst="0" w:colLast="0"/>
      <w:bookmarkStart w:id="630" w:name="_Ref43988445"/>
      <w:bookmarkStart w:id="631" w:name="_Toc183083840"/>
      <w:bookmarkEnd w:id="629"/>
      <w:r>
        <w:t>Good practice in correction</w:t>
      </w:r>
      <w:bookmarkEnd w:id="630"/>
      <w:bookmarkEnd w:id="631"/>
    </w:p>
    <w:p>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pPr>
        <w:pStyle w:val="Lista2"/>
      </w:pPr>
      <w:r>
        <w:t xml:space="preserve">however, to </w:t>
      </w:r>
      <w:r>
        <w:rPr>
          <w:b/>
          <w:bCs/>
        </w:rPr>
        <w:t>avoid non-essential complexity</w:t>
      </w:r>
      <w:r>
        <w:t>, feel free to use a single set of tags on a chunk of text that contains several errors along with correct characters</w:t>
      </w:r>
    </w:p>
    <w:p>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pPr>
        <w:pStyle w:val="Lista"/>
      </w:pPr>
      <w:r>
        <w:t xml:space="preserve">in the </w:t>
      </w:r>
      <w:r>
        <w:rPr>
          <w:b/>
          <w:bCs/>
        </w:rPr>
        <w:t>orthography</w:t>
      </w:r>
      <w:r>
        <w:t xml:space="preserve"> of your editorial corrections, attempt to</w:t>
      </w:r>
    </w:p>
    <w:p>
      <w:pPr>
        <w:pStyle w:val="Lista2"/>
      </w:pPr>
      <w:r>
        <w:t>respect the orthography and, if applicable, the language usage of the rest of the document, e.g.</w:t>
      </w:r>
    </w:p>
    <w:p>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w:t>
      </w:r>
      <w:proofErr w:type="spellStart"/>
      <w:r>
        <w:rPr>
          <w:rStyle w:val="Code"/>
        </w:rPr>
        <w:t>corr</w:t>
      </w:r>
      <w:proofErr w:type="spellEnd"/>
      <w:r>
        <w:rPr>
          <w:rStyle w:val="Code"/>
        </w:rPr>
        <w:t>&gt;&lt;/choice&gt;</w:t>
      </w:r>
    </w:p>
    <w:p>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pPr>
        <w:pStyle w:val="Lista2"/>
      </w:pPr>
      <w:r>
        <w:lastRenderedPageBreak/>
        <w:t>presuppose a plausible minimum of scribal error, e.g.</w:t>
      </w:r>
    </w:p>
    <w:p>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pPr>
        <w:pStyle w:val="Cmsor2"/>
      </w:pPr>
      <w:bookmarkStart w:id="632" w:name="_s3fp2wg6e0tr" w:colFirst="0" w:colLast="0"/>
      <w:bookmarkStart w:id="633" w:name="_Ref43979756"/>
      <w:bookmarkStart w:id="634" w:name="_Toc183083841"/>
      <w:bookmarkEnd w:id="632"/>
      <w:r>
        <w:t>Encoding normalisation</w:t>
      </w:r>
      <w:bookmarkEnd w:id="633"/>
      <w:bookmarkEnd w:id="634"/>
    </w:p>
    <w:p>
      <w:pPr>
        <w:pStyle w:val="Cmsor3"/>
      </w:pPr>
      <w:bookmarkStart w:id="635" w:name="_4q8co2w6em7s" w:colFirst="0" w:colLast="0"/>
      <w:bookmarkStart w:id="636" w:name="_Ref43981422"/>
      <w:bookmarkStart w:id="637" w:name="_Toc183083842"/>
      <w:bookmarkEnd w:id="635"/>
      <w:r>
        <w:t>Flagging non-standard usage</w:t>
      </w:r>
      <w:bookmarkEnd w:id="636"/>
      <w:bookmarkEnd w:id="637"/>
    </w:p>
    <w:p>
      <w:pPr>
        <w:pStyle w:val="Lista"/>
      </w:pPr>
      <w:r>
        <w:rPr>
          <w:b/>
          <w:bCs/>
        </w:rPr>
        <w:t>to flag non-standard text</w:t>
      </w:r>
      <w:r>
        <w:t xml:space="preserve"> without normalisation, wrap the relevant characters with the element </w:t>
      </w:r>
      <w:r>
        <w:rPr>
          <w:rStyle w:val="Code"/>
        </w:rPr>
        <w:t>&lt;orig&gt;</w:t>
      </w:r>
    </w:p>
    <w:p>
      <w:pPr>
        <w:pStyle w:val="Lista"/>
      </w:pPr>
      <w:r>
        <w:t>for example,</w:t>
      </w:r>
    </w:p>
    <w:p>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pPr>
        <w:pStyle w:val="Cmsor3"/>
      </w:pPr>
      <w:bookmarkStart w:id="638" w:name="_gfq2483l08s8" w:colFirst="0" w:colLast="0"/>
      <w:bookmarkStart w:id="639" w:name="_Ref43979886"/>
      <w:bookmarkStart w:id="640" w:name="_Toc183083843"/>
      <w:bookmarkEnd w:id="638"/>
      <w:r>
        <w:t>Normalising non-standard usage</w:t>
      </w:r>
      <w:bookmarkEnd w:id="639"/>
      <w:bookmarkEnd w:id="640"/>
    </w:p>
    <w:p>
      <w:pPr>
        <w:pStyle w:val="Lista"/>
      </w:pPr>
      <w:r>
        <w:rPr>
          <w:b/>
          <w:bCs/>
        </w:rPr>
        <w:t>to normalise</w:t>
      </w:r>
      <w:r>
        <w:t xml:space="preserve"> usage </w:t>
      </w:r>
      <w:r>
        <w:rPr>
          <w:b/>
          <w:bCs/>
        </w:rPr>
        <w:t>by substitution</w:t>
      </w:r>
      <w:r>
        <w:t>,</w:t>
      </w:r>
    </w:p>
    <w:p>
      <w:pPr>
        <w:pStyle w:val="Lista2"/>
      </w:pPr>
      <w:r>
        <w:t xml:space="preserve">flag the original text with </w:t>
      </w:r>
      <w:r>
        <w:rPr>
          <w:rStyle w:val="Code"/>
        </w:rPr>
        <w:t>&lt;orig&gt;</w:t>
      </w:r>
      <w:r>
        <w:t xml:space="preserve"> as above,</w:t>
      </w:r>
    </w:p>
    <w:p>
      <w:pPr>
        <w:pStyle w:val="Lista2"/>
      </w:pPr>
      <w:r>
        <w:t xml:space="preserve">add the normalised alternative directly after this, wrapped in the element </w:t>
      </w:r>
      <w:r>
        <w:rPr>
          <w:rStyle w:val="Code"/>
        </w:rPr>
        <w:t>&lt;reg&gt;</w:t>
      </w:r>
    </w:p>
    <w:p>
      <w:pPr>
        <w:pStyle w:val="Lista2"/>
      </w:pPr>
      <w:r>
        <w:t xml:space="preserve">and wrap both these elements in the element </w:t>
      </w:r>
      <w:r>
        <w:rPr>
          <w:rStyle w:val="Code"/>
        </w:rPr>
        <w:t>&lt;choice&gt;</w:t>
      </w:r>
    </w:p>
    <w:p>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pPr>
        <w:pStyle w:val="Cmsor3"/>
      </w:pPr>
      <w:bookmarkStart w:id="641" w:name="_17phg3rwszds" w:colFirst="0" w:colLast="0"/>
      <w:bookmarkStart w:id="642" w:name="_Ref43988493"/>
      <w:bookmarkStart w:id="643" w:name="_Toc183083844"/>
      <w:bookmarkEnd w:id="641"/>
      <w:r>
        <w:t>Nesting normalisation and correction</w:t>
      </w:r>
      <w:bookmarkEnd w:id="642"/>
      <w:bookmarkEnd w:id="643"/>
    </w:p>
    <w:p>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pPr>
        <w:pStyle w:val="Lista3"/>
      </w:pPr>
      <w:r>
        <w:t>as in the above example, but the scribal mistake is corrected rather than only flagged</w:t>
      </w:r>
    </w:p>
    <w:p>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pPr>
        <w:pStyle w:val="Lista3"/>
      </w:pPr>
      <w:r>
        <w:lastRenderedPageBreak/>
        <w:t xml:space="preserve">in an inscription that tendentiously omits </w:t>
      </w:r>
      <w:proofErr w:type="spellStart"/>
      <w:r>
        <w:rPr>
          <w:rStyle w:val="Foreign"/>
        </w:rPr>
        <w:t>virāma</w:t>
      </w:r>
      <w:r>
        <w:t>s</w:t>
      </w:r>
      <w:proofErr w:type="spellEnd"/>
      <w:r>
        <w:t xml:space="preserve">,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pPr>
        <w:pStyle w:val="Lista"/>
      </w:pPr>
      <w:r>
        <w:t>however, you should avoid nesting in all other combinations, i.e.</w:t>
      </w:r>
    </w:p>
    <w:p>
      <w:pPr>
        <w:pStyle w:val="Lista2"/>
      </w:pPr>
      <w:r>
        <w:t>do not nest a correction within another correction</w:t>
      </w:r>
    </w:p>
    <w:p>
      <w:pPr>
        <w:pStyle w:val="Lista2"/>
      </w:pPr>
      <w:r>
        <w:t>do not nest a normalisation within a correction</w:t>
      </w:r>
    </w:p>
    <w:p>
      <w:pPr>
        <w:pStyle w:val="Lista2"/>
      </w:pPr>
      <w:r>
        <w:t>do not nest a normalisation within another normalisation</w:t>
      </w:r>
    </w:p>
    <w:p>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pPr>
        <w:pStyle w:val="Lista2"/>
      </w:pPr>
      <w:r>
        <w:t>or encode the intermediate stage as the correction of an error in the received text and, as permitted above, encode a normalisation with that correction nested inside it, e.g.</w:t>
      </w:r>
    </w:p>
    <w:p>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pPr>
        <w:pStyle w:val="Cmsor3"/>
      </w:pPr>
      <w:bookmarkStart w:id="644" w:name="_ed4evxx65471" w:colFirst="0" w:colLast="0"/>
      <w:bookmarkStart w:id="645" w:name="_Ref43988385"/>
      <w:bookmarkStart w:id="646" w:name="_Toc183083845"/>
      <w:bookmarkEnd w:id="644"/>
      <w:r>
        <w:t>Good practice in normalisation</w:t>
      </w:r>
      <w:bookmarkEnd w:id="645"/>
      <w:bookmarkEnd w:id="646"/>
    </w:p>
    <w:p>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pPr>
        <w:pStyle w:val="Lista2"/>
      </w:pPr>
      <w:r>
        <w:t>when non-standard orthography manifests in a single character or short character sequence, it is sufficient to tag that character or sequence, but you may also include its immediate phonemic context in the following cases:</w:t>
      </w:r>
    </w:p>
    <w:p>
      <w:pPr>
        <w:pStyle w:val="Lista3"/>
      </w:pPr>
      <w:r>
        <w:t xml:space="preserve">if it is not possible to apply the desired tag to just the affected character </w:t>
      </w:r>
      <w:r>
        <w:rPr>
          <w:noProof/>
        </w:rPr>
        <w:t>(</w:t>
      </w:r>
      <w:r>
        <w:t>see the points below on the difficulties of orthographic normalisation); or</w:t>
      </w:r>
    </w:p>
    <w:p>
      <w:pPr>
        <w:pStyle w:val="Lista3"/>
      </w:pPr>
      <w:r>
        <w:t>if you feel that including additional characters in the tag is useful for highlighting the nature of the non-standard feature</w:t>
      </w:r>
    </w:p>
    <w:p>
      <w:pPr>
        <w:pStyle w:val="Lista2"/>
      </w:pPr>
      <w:r>
        <w:t>“immediate phonemic context” is not an objectively defined entity and shall be judged on a case by case basis, but will generally consist of</w:t>
      </w:r>
    </w:p>
    <w:p>
      <w:pPr>
        <w:pStyle w:val="Lista3"/>
      </w:pPr>
      <w:r>
        <w:t>adjacent characters representing phonemes that would normally determine or influence the nature of the non-standard one</w:t>
      </w:r>
    </w:p>
    <w:p>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pPr>
        <w:pStyle w:val="Lista"/>
      </w:pPr>
      <w:r>
        <w:t xml:space="preserve">to </w:t>
      </w:r>
      <w:r>
        <w:rPr>
          <w:b/>
          <w:bCs/>
        </w:rPr>
        <w:t>avoid non-essential complexity</w:t>
      </w:r>
      <w:r>
        <w:t>, feel free to use a single set of tags on a chunk of text that contains several non-standard features among standard text</w:t>
      </w:r>
    </w:p>
    <w:p>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pPr>
        <w:pStyle w:val="Lista3"/>
      </w:pPr>
      <w:r>
        <w:t>whether you only flag it, e.g.</w:t>
      </w:r>
    </w:p>
    <w:p>
      <w:pPr>
        <w:pStyle w:val="Lista4"/>
      </w:pPr>
      <w:r>
        <w:rPr>
          <w:rStyle w:val="Codetext"/>
        </w:rPr>
        <w:t>n</w:t>
      </w:r>
      <w:r>
        <w:rPr>
          <w:rStyle w:val="Code"/>
        </w:rPr>
        <w:t>&lt;orig&gt;</w:t>
      </w:r>
      <w:r>
        <w:rPr>
          <w:rStyle w:val="Codetext"/>
        </w:rPr>
        <w:t>i</w:t>
      </w:r>
      <w:r>
        <w:rPr>
          <w:rStyle w:val="Code"/>
        </w:rPr>
        <w:t>&lt;/orig&gt;</w:t>
      </w:r>
      <w:r>
        <w:rPr>
          <w:rStyle w:val="Codetext"/>
        </w:rPr>
        <w:t>kki</w:t>
      </w:r>
      <w:r>
        <w:t>;</w:t>
      </w:r>
    </w:p>
    <w:p>
      <w:pPr>
        <w:pStyle w:val="Lista4"/>
      </w:pPr>
      <w:r>
        <w:rPr>
          <w:rStyle w:val="Codetext"/>
        </w:rPr>
        <w:t>phālgu</w:t>
      </w:r>
      <w:r>
        <w:rPr>
          <w:rStyle w:val="Code"/>
        </w:rPr>
        <w:t>&lt;orig&gt;</w:t>
      </w:r>
      <w:r>
        <w:rPr>
          <w:rStyle w:val="Codetext"/>
        </w:rPr>
        <w:t>ṇ</w:t>
      </w:r>
      <w:r>
        <w:rPr>
          <w:rStyle w:val="Code"/>
        </w:rPr>
        <w:t>&lt;/orig&gt;</w:t>
      </w:r>
      <w:r>
        <w:rPr>
          <w:rStyle w:val="Codetext"/>
        </w:rPr>
        <w:t>a</w:t>
      </w:r>
      <w:r>
        <w:t>;</w:t>
      </w:r>
    </w:p>
    <w:p>
      <w:pPr>
        <w:pStyle w:val="Lista3"/>
      </w:pPr>
      <w:r>
        <w:t>or normalise it, e.g.</w:t>
      </w:r>
    </w:p>
    <w:p>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pPr>
        <w:pStyle w:val="Lista4"/>
      </w:pPr>
      <w:r>
        <w:t>then flagging can be limited to the superfluous character without difficulty, e.g.</w:t>
      </w:r>
    </w:p>
    <w:p>
      <w:pPr>
        <w:pStyle w:val="Lista5"/>
      </w:pPr>
      <w:r>
        <w:rPr>
          <w:rStyle w:val="Codetext"/>
        </w:rPr>
        <w:t>e</w:t>
      </w:r>
      <w:r>
        <w:rPr>
          <w:rStyle w:val="Code"/>
        </w:rPr>
        <w:t>&lt;orig&gt;</w:t>
      </w:r>
      <w:r>
        <w:rPr>
          <w:rStyle w:val="Codetext"/>
        </w:rPr>
        <w:t>ṉ</w:t>
      </w:r>
      <w:r>
        <w:rPr>
          <w:rStyle w:val="Code"/>
        </w:rPr>
        <w:t>&lt;/orig&gt;</w:t>
      </w:r>
      <w:r>
        <w:rPr>
          <w:rStyle w:val="Codetext"/>
        </w:rPr>
        <w:t>ṉ eḻuttu</w:t>
      </w:r>
    </w:p>
    <w:p>
      <w:pPr>
        <w:pStyle w:val="Lista5"/>
      </w:pPr>
      <w:r>
        <w:rPr>
          <w:rStyle w:val="Codetext"/>
        </w:rPr>
        <w:t>sa</w:t>
      </w:r>
      <w:r>
        <w:rPr>
          <w:rStyle w:val="Code"/>
        </w:rPr>
        <w:t>&lt;orig&gt;</w:t>
      </w:r>
      <w:r>
        <w:rPr>
          <w:rStyle w:val="Codetext"/>
        </w:rPr>
        <w:t>ṁ</w:t>
      </w:r>
      <w:r>
        <w:rPr>
          <w:rStyle w:val="Code"/>
        </w:rPr>
        <w:t>&lt;/orig&gt;</w:t>
      </w:r>
      <w:r>
        <w:rPr>
          <w:rStyle w:val="Codetext"/>
        </w:rPr>
        <w:t>mvat</w:t>
      </w:r>
    </w:p>
    <w:p>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pPr>
        <w:pStyle w:val="Lista3"/>
      </w:pPr>
      <w:r>
        <w:t>in flagging, e.g.</w:t>
      </w:r>
    </w:p>
    <w:p>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pPr>
        <w:pStyle w:val="Lista4"/>
      </w:pPr>
      <w:r>
        <w:rPr>
          <w:rStyle w:val="Codetext"/>
        </w:rPr>
        <w:t>qə</w:t>
      </w:r>
      <w:r>
        <w:rPr>
          <w:rStyle w:val="Code"/>
        </w:rPr>
        <w:t>&lt;orig&gt;</w:t>
      </w:r>
      <w:r>
        <w:rPr>
          <w:rStyle w:val="Codetext"/>
        </w:rPr>
        <w:t>c</w:t>
      </w:r>
      <w:r>
        <w:rPr>
          <w:rStyle w:val="Code"/>
        </w:rPr>
        <w:t>&lt;/orig&gt;</w:t>
      </w:r>
      <w:r>
        <w:rPr>
          <w:rStyle w:val="Codetext"/>
        </w:rPr>
        <w:t>u</w:t>
      </w:r>
    </w:p>
    <w:p>
      <w:pPr>
        <w:pStyle w:val="Lista4"/>
      </w:pPr>
      <w:r>
        <w:rPr>
          <w:rStyle w:val="Codetext"/>
        </w:rPr>
        <w:t>umula</w:t>
      </w:r>
      <w:r>
        <w:rPr>
          <w:rStyle w:val="Code"/>
        </w:rPr>
        <w:t>&lt;orig&gt;</w:t>
      </w:r>
      <w:r>
        <w:rPr>
          <w:rStyle w:val="Codetext"/>
        </w:rPr>
        <w:t>t</w:t>
      </w:r>
      <w:r>
        <w:rPr>
          <w:rStyle w:val="Code"/>
        </w:rPr>
        <w:t>&lt;/orig&gt;</w:t>
      </w:r>
      <w:r>
        <w:rPr>
          <w:rStyle w:val="Codetext"/>
        </w:rPr>
        <w:t>a</w:t>
      </w:r>
    </w:p>
    <w:p>
      <w:pPr>
        <w:pStyle w:val="Lista3"/>
      </w:pPr>
      <w:r>
        <w:t>and in normalisation, e.g.</w:t>
      </w:r>
    </w:p>
    <w:p>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pPr>
        <w:pStyle w:val="Lista5"/>
      </w:pPr>
      <w:r>
        <w:t>the last example also shows that a word break rendered invisible by the substandard spelling may be made visible and marked by a space in the normalized reading</w:t>
      </w:r>
    </w:p>
    <w:p>
      <w:pPr>
        <w:pStyle w:val="Cmsor3"/>
      </w:pPr>
      <w:bookmarkStart w:id="647" w:name="_ucm4r081jfln" w:colFirst="0" w:colLast="0"/>
      <w:bookmarkStart w:id="648" w:name="_Toc183083846"/>
      <w:bookmarkEnd w:id="647"/>
      <w:r>
        <w:t>How non-standard is non-standard?</w:t>
      </w:r>
      <w:bookmarkEnd w:id="648"/>
    </w:p>
    <w:p>
      <w:pPr>
        <w:pStyle w:val="Lista"/>
      </w:pPr>
      <w:r>
        <w:t>this subsection offers some general guidance on the level of editorial attention that various kinds of non-standard features merit</w:t>
      </w:r>
    </w:p>
    <w:p>
      <w:pPr>
        <w:pStyle w:val="Lista2"/>
      </w:pPr>
      <w:r>
        <w:t>whether you should ignore a specific phenomenon, flag it as non-standard, or normalise it by substitution should always be judged on an individual basis, and no objective and universal criteria can be established for such a decision</w:t>
      </w:r>
    </w:p>
    <w:p>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pPr>
        <w:pStyle w:val="Lista2"/>
      </w:pPr>
      <w:r>
        <w:t>should generally be ignored or, if considered important in a particular instance, preferably only flagged and not normalised</w:t>
      </w:r>
    </w:p>
    <w:p>
      <w:pPr>
        <w:pStyle w:val="Lista2"/>
      </w:pPr>
      <w:r>
        <w:t>such features include for instance:</w:t>
      </w:r>
    </w:p>
    <w:p>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pPr>
        <w:pStyle w:val="Lista"/>
      </w:pPr>
      <w:r>
        <w:t xml:space="preserve">less than universal, but still </w:t>
      </w:r>
      <w:r>
        <w:rPr>
          <w:b/>
          <w:bCs/>
        </w:rPr>
        <w:t>common features of inscriptional orthography</w:t>
      </w:r>
    </w:p>
    <w:p>
      <w:pPr>
        <w:pStyle w:val="Lista2"/>
      </w:pPr>
      <w:r>
        <w:t xml:space="preserve">may be ignored or flagged depending on how widespread they are in a subcorpus </w:t>
      </w:r>
      <w:r>
        <w:rPr>
          <w:noProof/>
        </w:rPr>
        <w:t>(</w:t>
      </w:r>
      <w:r>
        <w:t>or even in a single text), but should not as a rule be normalised</w:t>
      </w:r>
    </w:p>
    <w:p>
      <w:pPr>
        <w:pStyle w:val="Lista2"/>
      </w:pPr>
      <w:r>
        <w:t>such features include for instance:</w:t>
      </w:r>
    </w:p>
    <w:p>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pPr>
        <w:pStyle w:val="Lista"/>
        <w:rPr>
          <w:b/>
          <w:bCs/>
        </w:rPr>
      </w:pPr>
      <w:r>
        <w:rPr>
          <w:b/>
          <w:bCs/>
        </w:rPr>
        <w:t>non-orthographic deviations from standard language</w:t>
      </w:r>
    </w:p>
    <w:p>
      <w:pPr>
        <w:pStyle w:val="Lista2"/>
      </w:pPr>
      <w:r>
        <w:t>should normally be at least flagged and preferably also normalised</w:t>
      </w:r>
    </w:p>
    <w:p>
      <w:pPr>
        <w:pStyle w:val="Lista2"/>
      </w:pPr>
      <w:r>
        <w:t>such features include for instance:</w:t>
      </w:r>
    </w:p>
    <w:p>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pPr>
        <w:pStyle w:val="Lista4"/>
      </w:pPr>
      <w:r>
        <w:t>see also TG §2.6.2 on the use of hyphens in non-standard sandhi</w:t>
      </w:r>
    </w:p>
    <w:p>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pPr>
        <w:pStyle w:val="Cmsor3"/>
      </w:pPr>
      <w:bookmarkStart w:id="649" w:name="_65k0k8n31en0" w:colFirst="0" w:colLast="0"/>
      <w:bookmarkStart w:id="650" w:name="_Ref43987541"/>
      <w:bookmarkStart w:id="651" w:name="_Toc183083847"/>
      <w:bookmarkEnd w:id="649"/>
      <w:r>
        <w:t>Supplying punctuation</w:t>
      </w:r>
      <w:bookmarkEnd w:id="650"/>
      <w:bookmarkEnd w:id="651"/>
    </w:p>
    <w:p>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
      </w:pPr>
      <w:r>
        <w:t>however, in some circumstances you may feel the need to supply editorial punctuation, and this is possible and permitted so long as editorial punctuation is clearly marked up as supplied</w:t>
      </w:r>
    </w:p>
    <w:p>
      <w:pPr>
        <w:pStyle w:val="Lista"/>
      </w:pPr>
      <w:r>
        <w:t>editorial punctuation may be particularly useful in the following circumstances:</w:t>
      </w:r>
    </w:p>
    <w:p>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pPr>
        <w:pStyle w:val="Lista3"/>
      </w:pPr>
      <w:r>
        <w:t>supplying editorial punctuation at the end of a paragraph or block is, however, unnecessary and discouraged, since the creation of semantic blocks has already served the purpose of editorial segmentation</w:t>
      </w:r>
    </w:p>
    <w:p>
      <w:pPr>
        <w:pStyle w:val="Lista2"/>
      </w:pPr>
      <w:r>
        <w:t xml:space="preserve">in lists </w:t>
      </w:r>
      <w:r>
        <w:rPr>
          <w:noProof/>
        </w:rPr>
        <w:t>(</w:t>
      </w:r>
      <w:r>
        <w:t>e.g. lists of donees), to mark the end of each list item</w:t>
      </w:r>
    </w:p>
    <w:p>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pPr>
        <w:pStyle w:val="Lista"/>
      </w:pPr>
      <w:r>
        <w:t>to encode supplied punctuation,</w:t>
      </w:r>
    </w:p>
    <w:p>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pPr>
        <w:pStyle w:val="Lista3"/>
      </w:pPr>
      <w:r>
        <w:t>this is to express the fact that this punctuation character is an abstract one, without any assertion of its physical appearance</w:t>
      </w:r>
    </w:p>
    <w:p>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pPr>
        <w:pStyle w:val="Lista2"/>
      </w:pPr>
      <w:r>
        <w:t>when you supply punctuation as part of restored text, mark up the punctuation as subaudible, separately from the supplied text, which must be marked up as lost or omitted</w:t>
      </w:r>
    </w:p>
    <w:p>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tc>
          <w:tcPr>
            <w:tcW w:w="5000" w:type="pct"/>
          </w:tcPr>
          <w:p>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tc>
          <w:tcPr>
            <w:tcW w:w="5000" w:type="pct"/>
          </w:tcPr>
          <w:p>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tc>
          <w:tcPr>
            <w:tcW w:w="5000" w:type="pct"/>
          </w:tcPr>
          <w:p>
            <w:pPr>
              <w:pStyle w:val="TableNote"/>
              <w:rPr>
                <w:rStyle w:val="Code"/>
              </w:rPr>
            </w:pPr>
            <w:r>
              <w:t xml:space="preserve">the original punctuation mark is tagged with </w:t>
            </w:r>
            <w:r>
              <w:rPr>
                <w:rStyle w:val="Code"/>
              </w:rPr>
              <w:t>&lt;g&gt;</w:t>
            </w:r>
          </w:p>
        </w:tc>
      </w:tr>
    </w:tbl>
    <w:p>
      <w:pPr>
        <w:pStyle w:val="Cmsor3"/>
      </w:pPr>
      <w:bookmarkStart w:id="652" w:name="_1tyn3helxkp0" w:colFirst="0" w:colLast="0"/>
      <w:bookmarkStart w:id="653" w:name="_Ref43991983"/>
      <w:bookmarkStart w:id="654" w:name="_Toc183083848"/>
      <w:bookmarkEnd w:id="652"/>
      <w:r>
        <w:t>Automated normalisation</w:t>
      </w:r>
      <w:bookmarkEnd w:id="653"/>
      <w:bookmarkEnd w:id="654"/>
    </w:p>
    <w:p>
      <w:pPr>
        <w:pStyle w:val="Lista"/>
      </w:pPr>
      <w:r>
        <w:t>some specific cases of normalisation will be automated in our workflow, so certain characters in your transliteration will be converted to markup</w:t>
      </w:r>
    </w:p>
    <w:p>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pPr>
        <w:pStyle w:val="Lista"/>
      </w:pPr>
      <w:r>
        <w:rPr>
          <w:b/>
          <w:bCs/>
        </w:rPr>
        <w:t>explicit short vowels in Sanskrit loanwords</w:t>
      </w:r>
      <w:r>
        <w:t xml:space="preserve"> where a long vowel is expected</w:t>
      </w:r>
    </w:p>
    <w:p>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pPr>
        <w:pStyle w:val="Lista"/>
      </w:pPr>
      <w:r>
        <w:rPr>
          <w:b/>
          <w:bCs/>
        </w:rPr>
        <w:t xml:space="preserve">editorial </w:t>
      </w:r>
      <w:proofErr w:type="spellStart"/>
      <w:r>
        <w:rPr>
          <w:rStyle w:val="Foreign"/>
        </w:rPr>
        <w:t>avagraha</w:t>
      </w:r>
      <w:r>
        <w:rPr>
          <w:b/>
          <w:bCs/>
        </w:rPr>
        <w:t>s</w:t>
      </w:r>
      <w:proofErr w:type="spellEnd"/>
    </w:p>
    <w:p>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pPr>
        <w:pStyle w:val="Lista2"/>
      </w:pPr>
      <w:r>
        <w:t xml:space="preserve">original </w:t>
      </w:r>
      <w:proofErr w:type="spellStart"/>
      <w:r>
        <w:rPr>
          <w:rStyle w:val="Foreign"/>
        </w:rPr>
        <w:t>avagraha</w:t>
      </w:r>
      <w:r>
        <w:t>s</w:t>
      </w:r>
      <w:proofErr w:type="spellEnd"/>
      <w:r>
        <w:t xml:space="preserve"> transliterated as ’! will not be auto-tagged in this way, but the exclamation mark will be removed automatically</w:t>
      </w:r>
    </w:p>
    <w:p>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pPr>
        <w:pStyle w:val="Cmsor2"/>
      </w:pPr>
      <w:bookmarkStart w:id="655" w:name="_Ref63674857"/>
      <w:bookmarkStart w:id="656" w:name="_Toc183083849"/>
      <w:bookmarkStart w:id="657" w:name="_Ref43978756"/>
      <w:r>
        <w:lastRenderedPageBreak/>
        <w:t>Scribal omission without editorial restoration</w:t>
      </w:r>
      <w:bookmarkEnd w:id="655"/>
      <w:bookmarkEnd w:id="656"/>
    </w:p>
    <w:p>
      <w:pPr>
        <w:pStyle w:val="Lista"/>
      </w:pPr>
      <w:r>
        <w:t>this subsection is concerned with cases when the engraver omitted one or more characters from the text, and you cannot restore the omitted text</w:t>
      </w:r>
    </w:p>
    <w:p>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pPr>
        <w:pStyle w:val="Lista"/>
      </w:pPr>
      <w:r>
        <w:t xml:space="preserve">the encoding of such omissions, like that of lacunae, involves the </w:t>
      </w:r>
      <w:r>
        <w:rPr>
          <w:rStyle w:val="Code"/>
        </w:rPr>
        <w:t>&lt;gap/&gt;</w:t>
      </w:r>
      <w:r>
        <w:t xml:space="preserve"> element, with the following mandatory attributes</w:t>
      </w:r>
    </w:p>
    <w:p>
      <w:pPr>
        <w:pStyle w:val="Lista2"/>
      </w:pPr>
      <w:r>
        <w:rPr>
          <w:rStyle w:val="Codeattribute"/>
        </w:rPr>
        <w:t>@reason</w:t>
      </w:r>
      <w:r>
        <w:rPr>
          <w:rStyle w:val="Code"/>
        </w:rPr>
        <w:t>=</w:t>
      </w:r>
      <w:r>
        <w:rPr>
          <w:rStyle w:val="Codevalue"/>
        </w:rPr>
        <w:t>"omitted"</w:t>
      </w:r>
    </w:p>
    <w:p>
      <w:pPr>
        <w:pStyle w:val="Lista2"/>
      </w:pPr>
      <w:r>
        <w:rPr>
          <w:rStyle w:val="Codeattribute"/>
        </w:rPr>
        <w:t>@unit</w:t>
      </w:r>
      <w:r>
        <w:rPr>
          <w:rStyle w:val="Code"/>
        </w:rPr>
        <w:t>=</w:t>
      </w:r>
      <w:r>
        <w:rPr>
          <w:rStyle w:val="Codevalue"/>
        </w:rPr>
        <w:t>"character"</w:t>
      </w:r>
    </w:p>
    <w:p>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pPr>
        <w:pStyle w:val="Cmsor1"/>
      </w:pPr>
      <w:bookmarkStart w:id="658" w:name="_Ref181352167"/>
      <w:bookmarkStart w:id="659" w:name="_Toc183083850"/>
      <w:r>
        <w:lastRenderedPageBreak/>
        <w:t>Encoding additional information in the edition</w:t>
      </w:r>
      <w:bookmarkEnd w:id="657"/>
      <w:bookmarkEnd w:id="658"/>
      <w:bookmarkEnd w:id="659"/>
    </w:p>
    <w:p>
      <w:pPr>
        <w:pStyle w:val="Cmsor2"/>
      </w:pPr>
      <w:bookmarkStart w:id="660" w:name="_hrv588cx6rm9" w:colFirst="0" w:colLast="0"/>
      <w:bookmarkStart w:id="661" w:name="_Ref43980607"/>
      <w:bookmarkStart w:id="662" w:name="_Toc183083851"/>
      <w:bookmarkEnd w:id="660"/>
      <w:r>
        <w:t>Numeral values</w:t>
      </w:r>
      <w:bookmarkEnd w:id="661"/>
      <w:bookmarkEnd w:id="662"/>
    </w:p>
    <w:p>
      <w:pPr>
        <w:pStyle w:val="Cmsor3"/>
      </w:pPr>
      <w:bookmarkStart w:id="663" w:name="_u6q2l31rs9n0" w:colFirst="0" w:colLast="0"/>
      <w:bookmarkStart w:id="664" w:name="_Toc183083852"/>
      <w:bookmarkEnd w:id="663"/>
      <w:r>
        <w:t>Generic numeral markup</w:t>
      </w:r>
      <w:bookmarkEnd w:id="664"/>
    </w:p>
    <w:p>
      <w:pPr>
        <w:pStyle w:val="Lista"/>
      </w:pPr>
      <w:r>
        <w:t xml:space="preserve">all numbers recorded in numeral signs in the original inscription must be mandatorily wrapped in the element </w:t>
      </w:r>
      <w:r>
        <w:rPr>
          <w:rStyle w:val="Code"/>
        </w:rPr>
        <w:t>&lt;num&gt;</w:t>
      </w:r>
    </w:p>
    <w:p>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pPr>
        <w:pStyle w:val="Lista"/>
      </w:pPr>
      <w:r>
        <w:rPr>
          <w:b/>
          <w:bCs/>
        </w:rPr>
        <w:t>some examples of numerals with full markup</w:t>
      </w:r>
      <w:r>
        <w:t>:</w:t>
      </w:r>
    </w:p>
    <w:p>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65" w:name="_Ref182560892"/>
            <w:r>
              <w:t xml:space="preserve">Example </w:t>
            </w:r>
            <w:fldSimple w:instr=" STYLEREF 3 \s ">
              <w:r>
                <w:rPr>
                  <w:noProof/>
                </w:rPr>
                <w:t>7.1.1</w:t>
              </w:r>
            </w:fldSimple>
            <w:r>
              <w:t>.</w:t>
            </w:r>
            <w:fldSimple w:instr=" SEQ Example \* ALPHABETIC \s 3 ">
              <w:r>
                <w:rPr>
                  <w:noProof/>
                </w:rPr>
                <w:t>A</w:t>
              </w:r>
            </w:fldSimple>
            <w:bookmarkEnd w:id="665"/>
            <w:r>
              <w:t>: complex Tamil numeral</w:t>
            </w:r>
          </w:p>
        </w:tc>
      </w:tr>
      <w:tr>
        <w:tc>
          <w:tcPr>
            <w:tcW w:w="5000" w:type="pct"/>
          </w:tcPr>
          <w:p>
            <w:pPr>
              <w:pStyle w:val="Image"/>
              <w:rPr>
                <w:rStyle w:val="Code"/>
              </w:rPr>
            </w:pPr>
            <w:r>
              <w:drawing>
                <wp:inline distT="0" distB="0" distL="0" distR="0">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tc>
          <w:tcPr>
            <w:tcW w:w="5000" w:type="pct"/>
          </w:tcPr>
          <w:p>
            <w:pPr>
              <w:pStyle w:val="TableNote"/>
              <w:keepNext/>
            </w:pPr>
            <w:r>
              <w:t xml:space="preserve">the numeral </w:t>
            </w:r>
            <w:bookmarkStart w:id="666"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6"/>
          </w:p>
        </w:tc>
      </w:tr>
      <w:tr>
        <w:tc>
          <w:tcPr>
            <w:tcW w:w="5000" w:type="pct"/>
          </w:tcPr>
          <w:p>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pPr>
        <w:pStyle w:val="Cmsor3"/>
      </w:pPr>
      <w:bookmarkStart w:id="667" w:name="_du4pk4npc5nc" w:colFirst="0" w:colLast="0"/>
      <w:bookmarkStart w:id="668" w:name="_Toc183083853"/>
      <w:bookmarkEnd w:id="667"/>
      <w:r>
        <w:t>Difficulties in reading numbers</w:t>
      </w:r>
      <w:bookmarkEnd w:id="668"/>
    </w:p>
    <w:p>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pPr>
        <w:pStyle w:val="Lista"/>
      </w:pPr>
      <w:r>
        <w:lastRenderedPageBreak/>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3"/>
      </w:pPr>
      <w:r>
        <w:t>because of its relative simplicity, this method is also recommended for situations where only some figures in a relatively limited range are possible</w:t>
      </w:r>
    </w:p>
    <w:p>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pPr>
        <w:pStyle w:val="Lista2"/>
      </w:pPr>
      <w:r>
        <w:rPr>
          <w:b/>
          <w:bCs/>
        </w:rPr>
        <w:t>2</w:t>
      </w:r>
      <w:r>
        <w:t xml:space="preserve">. if you can establish a </w:t>
      </w:r>
      <w:r>
        <w:rPr>
          <w:b/>
          <w:bCs/>
        </w:rPr>
        <w:t>single tentative value</w:t>
      </w:r>
      <w:r>
        <w:t xml:space="preserve"> for a problematic numeral:</w:t>
      </w:r>
    </w:p>
    <w:p>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pPr>
        <w:pStyle w:val="Lista2"/>
      </w:pPr>
      <w:r>
        <w:rPr>
          <w:b/>
          <w:bCs/>
        </w:rPr>
        <w:t>3</w:t>
      </w:r>
      <w:r>
        <w:t xml:space="preserve">. the above methods may be combined to encode a </w:t>
      </w:r>
      <w:r>
        <w:rPr>
          <w:b/>
          <w:bCs/>
        </w:rPr>
        <w:t>range of tentative values</w:t>
      </w:r>
    </w:p>
    <w:p>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Cmsor3"/>
      </w:pPr>
      <w:bookmarkStart w:id="669" w:name="_h6ric5yl5k83" w:colFirst="0" w:colLast="0"/>
      <w:bookmarkStart w:id="670" w:name="_Toc183083854"/>
      <w:bookmarkEnd w:id="669"/>
      <w:r>
        <w:t>Editorial intervention and numerals</w:t>
      </w:r>
      <w:bookmarkEnd w:id="670"/>
    </w:p>
    <w:p>
      <w:pPr>
        <w:pStyle w:val="Lista"/>
      </w:pPr>
      <w:r>
        <w:t>occasionally, an editor may be able to restore a lost number, or even emend an incorrectly inscribed one, e.g. on the basis of the number being also written out in words</w:t>
      </w:r>
    </w:p>
    <w:p>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pPr>
        <w:pStyle w:val="Lista2"/>
      </w:pPr>
      <w:r>
        <w:t>a longer stretch of restored text may freely include both text and a numeral</w:t>
      </w:r>
    </w:p>
    <w:p>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pPr>
        <w:pStyle w:val="Lista2"/>
      </w:pPr>
      <w:r>
        <w:t>as a corollary of this, the entire number must be included in the correction markup even when editorial correction affects only one digit of a multi-digit numeral (regardless of whether the digits are in place value notation or not)</w:t>
      </w:r>
    </w:p>
    <w:p>
      <w:pPr>
        <w:pStyle w:val="Lista3"/>
      </w:pPr>
      <w:r>
        <w:lastRenderedPageBreak/>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pPr>
        <w:pStyle w:val="Cmsor3"/>
      </w:pPr>
      <w:bookmarkStart w:id="671" w:name="_givjq86nqgzx" w:colFirst="0" w:colLast="0"/>
      <w:bookmarkStart w:id="672" w:name="_Ref72139759"/>
      <w:bookmarkStart w:id="673" w:name="_Toc183083855"/>
      <w:bookmarkEnd w:id="671"/>
      <w:r>
        <w:t>Numbers expressed in words</w:t>
      </w:r>
      <w:bookmarkEnd w:id="672"/>
      <w:bookmarkEnd w:id="673"/>
    </w:p>
    <w:p>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proofErr w:type="spellStart"/>
      <w:r>
        <w:rPr>
          <w:rStyle w:val="Foreign"/>
        </w:rPr>
        <w:t>bhūtasaṁkhyā</w:t>
      </w:r>
      <w:proofErr w:type="spellEnd"/>
      <w:r>
        <w:t xml:space="preserve">, </w:t>
      </w:r>
      <w:r>
        <w:rPr>
          <w:rStyle w:val="Foreign"/>
        </w:rPr>
        <w:t>candrasengkala</w:t>
      </w:r>
      <w:r>
        <w:t>/</w:t>
      </w:r>
      <w:proofErr w:type="spellStart"/>
      <w:r>
        <w:rPr>
          <w:rStyle w:val="Foreign"/>
        </w:rPr>
        <w:t>sengkalan</w:t>
      </w:r>
      <w:proofErr w:type="spellEnd"/>
      <w:r>
        <w:t>) as used for example in chronograms</w:t>
      </w:r>
    </w:p>
    <w:p>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pPr>
        <w:pStyle w:val="Lista3"/>
      </w:pPr>
      <w:r>
        <w:t xml:space="preserve">in such cases, words not in themselves expressing a number may be included within the scope of </w:t>
      </w:r>
      <w:r>
        <w:rPr>
          <w:rStyle w:val="Code"/>
        </w:rPr>
        <w:t>&lt;num&gt;</w:t>
      </w:r>
      <w:r>
        <w:t xml:space="preserve"> if they are intermingled with numeral words</w:t>
      </w:r>
    </w:p>
    <w:p>
      <w:pPr>
        <w:pStyle w:val="Lista3"/>
      </w:pPr>
      <w:r>
        <w:t>note that numeral expressions extending across block-level elements (such as verse lines) cannot be tagged in this way without complicated encoding that we prefer to avoid</w:t>
      </w:r>
    </w:p>
    <w:p>
      <w:pPr>
        <w:pStyle w:val="Lista"/>
      </w:pPr>
      <w:r>
        <w:t xml:space="preserve">adding </w:t>
      </w:r>
      <w:r>
        <w:rPr>
          <w:rStyle w:val="Code"/>
        </w:rPr>
        <w:t>&lt;num&gt;</w:t>
      </w:r>
      <w:r>
        <w:t xml:space="preserve"> is recommended for numbers expressed with a combination of words and numeral signs, e.g.</w:t>
      </w:r>
    </w:p>
    <w:p>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pPr>
        <w:pStyle w:val="Lista2"/>
      </w:pPr>
      <w:bookmarkStart w:id="674"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pPr>
        <w:pStyle w:val="Cmsor2"/>
      </w:pPr>
      <w:bookmarkStart w:id="675" w:name="_Ref148532549"/>
      <w:bookmarkStart w:id="676" w:name="_Toc183083856"/>
      <w:r>
        <w:t>Tagging language in the edition</w:t>
      </w:r>
      <w:bookmarkEnd w:id="674"/>
      <w:bookmarkEnd w:id="675"/>
      <w:bookmarkEnd w:id="676"/>
    </w:p>
    <w:p>
      <w:pPr>
        <w:pStyle w:val="Lista"/>
      </w:pPr>
      <w:r>
        <w:t>this section concerns encoding language within the edition</w:t>
      </w:r>
    </w:p>
    <w:p>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pPr>
        <w:pStyle w:val="Lista"/>
      </w:pPr>
      <w:r>
        <w:t>the language</w:t>
      </w:r>
      <w:r>
        <w:rPr>
          <w:noProof/>
        </w:rPr>
        <w:t>(</w:t>
      </w:r>
      <w:r>
        <w:t>s) used in an inscription must also be specified in your metadata</w:t>
      </w:r>
    </w:p>
    <w:p>
      <w:pPr>
        <w:pStyle w:val="Lista"/>
      </w:pPr>
      <w:r>
        <w:t xml:space="preserve">in addition, language must be explicitly encoded in the edition using the attribute </w:t>
      </w:r>
      <w:r>
        <w:rPr>
          <w:rStyle w:val="Codeattribute"/>
        </w:rPr>
        <w:t>@xml:lang</w:t>
      </w:r>
    </w:p>
    <w:p>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pPr>
        <w:pStyle w:val="Lista"/>
      </w:pPr>
      <w:r>
        <w:t>the encoding of language is normally mandatory for the edition division as a whole and, for inscriptions written in a single language, not necessary anywhere else.</w:t>
      </w:r>
    </w:p>
    <w:p>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pPr>
        <w:pStyle w:val="Lista"/>
      </w:pPr>
      <w:r>
        <w:t>the following subsections contain instructions for encoding multilingual inscriptions</w:t>
      </w:r>
    </w:p>
    <w:p>
      <w:pPr>
        <w:pStyle w:val="Cmsor3"/>
      </w:pPr>
      <w:bookmarkStart w:id="677" w:name="_klgqi6fi4k5w" w:colFirst="0" w:colLast="0"/>
      <w:bookmarkStart w:id="678" w:name="_Ref43986547"/>
      <w:bookmarkStart w:id="679" w:name="_Toc183083857"/>
      <w:bookmarkEnd w:id="677"/>
      <w:r>
        <w:t>Inscriptions consisting of sections in different languages</w:t>
      </w:r>
      <w:bookmarkEnd w:id="678"/>
      <w:bookmarkEnd w:id="679"/>
    </w:p>
    <w:p>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pPr>
        <w:pStyle w:val="Lista"/>
      </w:pPr>
      <w:r>
        <w:t xml:space="preserve">if the inscription may be perceived as </w:t>
      </w:r>
      <w:r>
        <w:rPr>
          <w:b/>
          <w:bCs/>
        </w:rPr>
        <w:t>a single, coherent text</w:t>
      </w:r>
      <w:r>
        <w:t xml:space="preserve"> with one or more language shifts,</w:t>
      </w:r>
    </w:p>
    <w:p>
      <w:pPr>
        <w:pStyle w:val="Lista2"/>
      </w:pPr>
      <w:r>
        <w:t xml:space="preserve">select a primary language to encode as the </w:t>
      </w:r>
      <w:r>
        <w:rPr>
          <w:rStyle w:val="Codeattribute"/>
        </w:rPr>
        <w:t>@xml:lang</w:t>
      </w:r>
      <w:r>
        <w:t xml:space="preserve"> of the edition division</w:t>
      </w:r>
    </w:p>
    <w:p>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pPr>
        <w:pStyle w:val="Lista2"/>
      </w:pPr>
      <w:r>
        <w:t>first, consider if it would be better to edit the inscription as two separate texts</w:t>
      </w:r>
    </w:p>
    <w:p>
      <w:pPr>
        <w:pStyle w:val="Lista2"/>
      </w:pPr>
      <w:r>
        <w:t>if that is not feasible, then</w:t>
      </w:r>
    </w:p>
    <w:p>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pPr>
        <w:pStyle w:val="Lista3"/>
      </w:pPr>
      <w:r>
        <w:t xml:space="preserve">in this case only, the edition division should not carry the attribute </w:t>
      </w:r>
      <w:r>
        <w:rPr>
          <w:rStyle w:val="Codeattribute"/>
        </w:rPr>
        <w:t>@xml:lang</w:t>
      </w:r>
    </w:p>
    <w:p>
      <w:pPr>
        <w:pStyle w:val="Lista4"/>
      </w:pPr>
      <w:r>
        <w:t>while in an inscription consisting of textparts in the same language, the language must still be encoded for the edition division, not separately for the textparts</w:t>
      </w:r>
    </w:p>
    <w:p>
      <w:pPr>
        <w:pStyle w:val="Cmsor3"/>
      </w:pPr>
      <w:bookmarkStart w:id="680" w:name="_oeygdv1jszl8" w:colFirst="0" w:colLast="0"/>
      <w:bookmarkStart w:id="681" w:name="_Toc183083858"/>
      <w:bookmarkEnd w:id="680"/>
      <w:r>
        <w:lastRenderedPageBreak/>
        <w:t>Inscriptions containing foreign words or phrases</w:t>
      </w:r>
      <w:bookmarkEnd w:id="681"/>
    </w:p>
    <w:p>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pPr>
        <w:pStyle w:val="Lista2"/>
      </w:pPr>
      <w:r>
        <w:t xml:space="preserve">use the element </w:t>
      </w:r>
      <w:r>
        <w:rPr>
          <w:rStyle w:val="Code"/>
        </w:rPr>
        <w:t>&lt;term&gt;</w:t>
      </w:r>
      <w:r>
        <w:t xml:space="preserve"> to wrap each foreign word, and</w:t>
      </w:r>
    </w:p>
    <w:p>
      <w:pPr>
        <w:pStyle w:val="Lista2"/>
      </w:pPr>
      <w:r>
        <w:t xml:space="preserve">use </w:t>
      </w:r>
      <w:r>
        <w:rPr>
          <w:rStyle w:val="Code"/>
        </w:rPr>
        <w:t>&lt;gloss&gt;</w:t>
      </w:r>
      <w:r>
        <w:t xml:space="preserve"> to wrap each translation into the default language of the inscription</w:t>
      </w:r>
    </w:p>
    <w:p>
      <w:pPr>
        <w:pStyle w:val="Lista2"/>
      </w:pPr>
      <w:r>
        <w:t xml:space="preserve">the attribute </w:t>
      </w:r>
      <w:r>
        <w:rPr>
          <w:rStyle w:val="Codeattribute"/>
        </w:rPr>
        <w:t>@xml:lang</w:t>
      </w:r>
      <w:r>
        <w:t xml:space="preserve"> is not required in this scenario</w:t>
      </w:r>
    </w:p>
    <w:p>
      <w:pPr>
        <w:pStyle w:val="Lista"/>
      </w:pPr>
      <w:r>
        <w:t xml:space="preserve">if a different language applies to </w:t>
      </w:r>
      <w:r>
        <w:rPr>
          <w:b/>
          <w:bCs/>
        </w:rPr>
        <w:t>isolated words or phrases</w:t>
      </w:r>
      <w:r>
        <w:t xml:space="preserve"> of an inscription,</w:t>
      </w:r>
    </w:p>
    <w:p>
      <w:pPr>
        <w:pStyle w:val="Lista2"/>
      </w:pPr>
      <w:r>
        <w:t xml:space="preserve">use </w:t>
      </w:r>
      <w:r>
        <w:rPr>
          <w:rStyle w:val="Code"/>
        </w:rPr>
        <w:t>&lt;foreign&gt;</w:t>
      </w:r>
      <w:r>
        <w:t xml:space="preserve"> to wrap it and apply </w:t>
      </w:r>
      <w:r>
        <w:rPr>
          <w:rStyle w:val="Codeattribute"/>
        </w:rPr>
        <w:t>@xml:lang</w:t>
      </w:r>
      <w:r>
        <w:t xml:space="preserve"> to that element</w:t>
      </w:r>
    </w:p>
    <w:p>
      <w:pPr>
        <w:pStyle w:val="Lista2"/>
      </w:pPr>
      <w:r>
        <w:t>loanwords and foreign names should not, as a rule, be marked up as being in a different language, but do tag</w:t>
      </w:r>
    </w:p>
    <w:p>
      <w:pPr>
        <w:pStyle w:val="Lista3"/>
      </w:pPr>
      <w:r>
        <w:t xml:space="preserve">complete phrases or sentences using vocabulary </w:t>
      </w:r>
      <w:r>
        <w:rPr>
          <w:rStyle w:val="Foreign"/>
        </w:rPr>
        <w:t>and</w:t>
      </w:r>
      <w:r>
        <w:t xml:space="preserve"> morphology/syntax foreign to the default language</w:t>
      </w:r>
    </w:p>
    <w:p>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pPr>
        <w:pStyle w:val="Lista3"/>
      </w:pPr>
      <w:r>
        <w:t>in less clear-cut cases, use your own discretion to decide whether or not to tag a segment as foreign</w:t>
      </w:r>
    </w:p>
    <w:p>
      <w:pPr>
        <w:pStyle w:val="Cmsor2"/>
      </w:pPr>
      <w:bookmarkStart w:id="682" w:name="_jbf4mvmrfbn2" w:colFirst="0" w:colLast="0"/>
      <w:bookmarkStart w:id="683" w:name="_Ref43989327"/>
      <w:bookmarkStart w:id="684" w:name="_Toc183083859"/>
      <w:bookmarkEnd w:id="682"/>
      <w:r>
        <w:t>Abbreviations</w:t>
      </w:r>
      <w:bookmarkEnd w:id="683"/>
      <w:bookmarkEnd w:id="684"/>
    </w:p>
    <w:p>
      <w:pPr>
        <w:pStyle w:val="Lista"/>
      </w:pPr>
      <w:r>
        <w:t xml:space="preserve">if your text includes abbreviations, it is recommended that you wrap these in the element </w:t>
      </w:r>
      <w:r>
        <w:rPr>
          <w:rStyle w:val="Code"/>
        </w:rPr>
        <w:t>&lt;abbr&gt;</w:t>
      </w:r>
      <w:r>
        <w:t xml:space="preserve"> to flag them for computer processing</w:t>
      </w:r>
    </w:p>
    <w:p>
      <w:pPr>
        <w:pStyle w:val="Lista2"/>
      </w:pPr>
      <w:r>
        <w:t xml:space="preserve">abbreviated forms of </w:t>
      </w:r>
      <w:commentRangeStart w:id="685"/>
      <w:r>
        <w:t xml:space="preserve">more than one word </w:t>
      </w:r>
      <w:commentRangeEnd w:id="685"/>
      <w:r>
        <w:rPr>
          <w:rStyle w:val="Jegyzethivatkozs"/>
          <w:rFonts w:cs="Mangal"/>
        </w:rPr>
        <w:commentReference w:id="685"/>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Cmsor3"/>
      </w:pPr>
      <w:bookmarkStart w:id="686" w:name="_Ref122445893"/>
      <w:bookmarkStart w:id="687" w:name="_Toc183083860"/>
      <w:r>
        <w:t>Expanding (resolving) abbreviations</w:t>
      </w:r>
      <w:bookmarkEnd w:id="686"/>
      <w:bookmarkEnd w:id="687"/>
    </w:p>
    <w:p>
      <w:pPr>
        <w:pStyle w:val="Lista"/>
      </w:pPr>
      <w:r>
        <w:t>expansions of abbreviations may optionally also be encoded</w:t>
      </w:r>
    </w:p>
    <w:p>
      <w:pPr>
        <w:pStyle w:val="Lista"/>
      </w:pPr>
      <w:r>
        <w:t>this is recommended specifically in cases where a certain abbreviation may be resolved in more than one way, and you wish to indicate a particular resolution</w:t>
      </w:r>
    </w:p>
    <w:p>
      <w:pPr>
        <w:pStyle w:val="Lista2"/>
      </w:pPr>
      <w:r>
        <w:t>however, common abbreviations (whose meaning can be found in published reference works) are better left unresolved, especially if multiple resolutions with the same ultimate meaning are possible</w:t>
      </w:r>
    </w:p>
    <w:p>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pPr>
        <w:pStyle w:val="Lista"/>
      </w:pPr>
      <w:r>
        <w:t xml:space="preserve">resolved abbreviations must be wrapped in the element </w:t>
      </w:r>
      <w:r>
        <w:rPr>
          <w:rStyle w:val="Code"/>
        </w:rPr>
        <w:t>&lt;expan&gt;</w:t>
      </w:r>
      <w:r>
        <w:t>, containing one or more instances (as necessary) of the following elements:</w:t>
      </w:r>
    </w:p>
    <w:p>
      <w:pPr>
        <w:pStyle w:val="Lista2"/>
      </w:pPr>
      <w:r>
        <w:rPr>
          <w:rStyle w:val="Code"/>
        </w:rPr>
        <w:t>&lt;abbr&gt;</w:t>
      </w:r>
      <w:r>
        <w:t xml:space="preserve"> wrapping only the abbreviation (everything that is present in the original, and nothing else)</w:t>
      </w:r>
    </w:p>
    <w:p>
      <w:pPr>
        <w:pStyle w:val="Lista2"/>
      </w:pPr>
      <w:r>
        <w:rPr>
          <w:rStyle w:val="Code"/>
        </w:rPr>
        <w:t>&lt;ex&gt;</w:t>
      </w:r>
      <w:r>
        <w:t xml:space="preserve"> wrapping only the text supplied to resolve the abbreviation (everything that is not present in the original, and nothing else)</w:t>
      </w:r>
    </w:p>
    <w:p>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pPr>
        <w:pStyle w:val="Lista"/>
      </w:pPr>
      <w:commentRangeStart w:id="688"/>
      <w:r>
        <w:t>examples</w:t>
      </w:r>
      <w:commentRangeEnd w:id="688"/>
      <w:r>
        <w:rPr>
          <w:rStyle w:val="Jegyzethivatkozs"/>
          <w:rFonts w:cs="Murty Sanskrit"/>
        </w:rPr>
        <w:commentReference w:id="688"/>
      </w:r>
      <w:r>
        <w:t>:</w:t>
      </w:r>
    </w:p>
    <w:p>
      <w:pPr>
        <w:pStyle w:val="Lista2"/>
      </w:pPr>
      <w:r>
        <w:t xml:space="preserve">simple abbreviations, e.g. the string </w:t>
      </w:r>
      <w:r>
        <w:rPr>
          <w:rStyle w:val="Foreign"/>
        </w:rPr>
        <w:t>mā</w:t>
      </w:r>
      <w:r>
        <w:t xml:space="preserve"> as an abbreviation of </w:t>
      </w:r>
      <w:r>
        <w:rPr>
          <w:rStyle w:val="Foreign"/>
        </w:rPr>
        <w:t>māṣa</w:t>
      </w:r>
      <w:r>
        <w:t>:</w:t>
      </w:r>
    </w:p>
    <w:p>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pPr>
        <w:pStyle w:val="Lista3"/>
      </w:pPr>
      <w:r>
        <w:rPr>
          <w:rStyle w:val="Code"/>
        </w:rPr>
        <w:lastRenderedPageBreak/>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pPr>
        <w:pStyle w:val="Cmsor2"/>
      </w:pPr>
      <w:bookmarkStart w:id="689" w:name="_y8d6jllfz1" w:colFirst="0" w:colLast="0"/>
      <w:bookmarkStart w:id="690" w:name="_Ref43978612"/>
      <w:bookmarkStart w:id="691" w:name="_Toc183083861"/>
      <w:bookmarkEnd w:id="689"/>
      <w:r>
        <w:t>Optional encoding of semantic features</w:t>
      </w:r>
      <w:bookmarkEnd w:id="690"/>
      <w:bookmarkEnd w:id="691"/>
    </w:p>
    <w:p>
      <w:r>
        <w:t xml:space="preserve">Besides the tags prescribed in other sections of this Guide, TEI offers the possibility of using many others to encode additional semantic information in a text. Such tags, whose use is </w:t>
      </w:r>
      <w:commentRangeStart w:id="692"/>
      <w:r>
        <w:rPr>
          <w:b/>
          <w:bCs/>
        </w:rPr>
        <w:t xml:space="preserve">optional and not recommended </w:t>
      </w:r>
      <w:commentRangeEnd w:id="692"/>
      <w:r>
        <w:rPr>
          <w:rStyle w:val="Jegyzethivatkozs"/>
          <w:rFonts w:cs="Murty Sanskrit"/>
        </w:rPr>
        <w:commentReference w:id="692"/>
      </w:r>
      <w:r>
        <w:rPr>
          <w:b/>
          <w:bCs/>
        </w:rPr>
        <w:t>at this stage of the project</w:t>
      </w:r>
      <w:r>
        <w:t xml:space="preserve">, enable the creation of indexes, for instance of all the persons or places mentioned in a </w:t>
      </w:r>
      <w:r>
        <w:rPr>
          <w:noProof/>
        </w:rPr>
        <w:t>(</w:t>
      </w:r>
      <w:r>
        <w:t>sub-)corpus with an exhaustive list of occurrences.</w:t>
      </w:r>
    </w:p>
    <w:p>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pPr>
        <w:pStyle w:val="Cmsor3"/>
      </w:pPr>
      <w:bookmarkStart w:id="693" w:name="_if22uogatvm3" w:colFirst="0" w:colLast="0"/>
      <w:bookmarkStart w:id="694" w:name="_Toc183083862"/>
      <w:bookmarkEnd w:id="693"/>
      <w:r>
        <w:t>Personal names</w:t>
      </w:r>
      <w:bookmarkEnd w:id="694"/>
    </w:p>
    <w:p>
      <w:pPr>
        <w:pStyle w:val="Lista"/>
      </w:pPr>
      <w:r>
        <w:t xml:space="preserve">personal names may be tagged with the element </w:t>
      </w:r>
      <w:r>
        <w:rPr>
          <w:rStyle w:val="Code"/>
        </w:rPr>
        <w:t>&lt;persName&gt;</w:t>
      </w:r>
    </w:p>
    <w:p>
      <w:pPr>
        <w:pStyle w:val="Lista2"/>
      </w:pPr>
      <w:r>
        <w:t>this element can be used to encode a complex name, tagging individually all elements of a personal name</w:t>
      </w:r>
    </w:p>
    <w:p>
      <w:pPr>
        <w:pStyle w:val="Lista"/>
      </w:pPr>
      <w:r>
        <w:t xml:space="preserve">a first categorisation can be effected with attribute </w:t>
      </w:r>
      <w:r>
        <w:rPr>
          <w:rStyle w:val="Codeattribute"/>
        </w:rPr>
        <w:t>@type</w:t>
      </w:r>
    </w:p>
    <w:p>
      <w:pPr>
        <w:pStyle w:val="Lista2"/>
      </w:pPr>
      <w:r>
        <w:t xml:space="preserve">propositions for the value of </w:t>
      </w:r>
      <w:r>
        <w:rPr>
          <w:rStyle w:val="Codeattribute"/>
        </w:rPr>
        <w:t>@type</w:t>
      </w:r>
      <w:r>
        <w:t>:</w:t>
      </w:r>
    </w:p>
    <w:p>
      <w:pPr>
        <w:pStyle w:val="Lista3"/>
        <w:rPr>
          <w:rStyle w:val="Codevalue"/>
        </w:rPr>
      </w:pPr>
      <w:r>
        <w:rPr>
          <w:rStyle w:val="Codevalue"/>
        </w:rPr>
        <w:t>"divine"</w:t>
      </w:r>
    </w:p>
    <w:p>
      <w:pPr>
        <w:pStyle w:val="Lista3"/>
        <w:rPr>
          <w:rStyle w:val="Codevalue"/>
        </w:rPr>
      </w:pPr>
      <w:r>
        <w:rPr>
          <w:rStyle w:val="Codevalue"/>
        </w:rPr>
        <w:t>"human"</w:t>
      </w:r>
    </w:p>
    <w:p>
      <w:pPr>
        <w:pStyle w:val="Lista3"/>
        <w:rPr>
          <w:rStyle w:val="Codevalue"/>
        </w:rPr>
      </w:pPr>
      <w:r>
        <w:rPr>
          <w:rStyle w:val="Codevalue"/>
        </w:rPr>
        <w:t>"personification"</w:t>
      </w:r>
    </w:p>
    <w:p>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pPr>
        <w:pStyle w:val="Lista2"/>
      </w:pPr>
      <w:r>
        <w:t xml:space="preserve">propositions for the value of </w:t>
      </w:r>
      <w:r>
        <w:rPr>
          <w:rStyle w:val="Codeattribute"/>
        </w:rPr>
        <w:t>@subtype</w:t>
      </w:r>
      <w:r>
        <w:t>:</w:t>
      </w:r>
    </w:p>
    <w:p>
      <w:pPr>
        <w:pStyle w:val="Lista3"/>
      </w:pPr>
      <w:r>
        <w:rPr>
          <w:rStyle w:val="Codevalue"/>
        </w:rPr>
        <w:t>"coronation"</w:t>
      </w:r>
      <w:r>
        <w:t xml:space="preserve"> </w:t>
      </w:r>
      <w:r>
        <w:rPr>
          <w:noProof/>
        </w:rPr>
        <w:t>(</w:t>
      </w:r>
      <w:proofErr w:type="spellStart"/>
      <w:r>
        <w:t>Rājarāja</w:t>
      </w:r>
      <w:proofErr w:type="spellEnd"/>
      <w:r>
        <w:t>, Rājendra, …)</w:t>
      </w:r>
    </w:p>
    <w:p>
      <w:pPr>
        <w:pStyle w:val="Lista3"/>
      </w:pPr>
      <w:r>
        <w:rPr>
          <w:rStyle w:val="Codevalue"/>
        </w:rPr>
        <w:t>"sobriquet"</w:t>
      </w:r>
      <w:r>
        <w:t xml:space="preserve"> </w:t>
      </w:r>
      <w:r>
        <w:rPr>
          <w:noProof/>
        </w:rPr>
        <w:t>(</w:t>
      </w:r>
      <w:r>
        <w:rPr>
          <w:rStyle w:val="Foreign"/>
        </w:rPr>
        <w:t>biruda</w:t>
      </w:r>
      <w:r>
        <w:t>)</w:t>
      </w:r>
    </w:p>
    <w:p>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pPr>
        <w:pStyle w:val="Lista3"/>
      </w:pPr>
      <w:r>
        <w:rPr>
          <w:rStyle w:val="Codevalue"/>
        </w:rPr>
        <w:t>"other"</w:t>
      </w:r>
      <w:r>
        <w:t xml:space="preserve"> </w:t>
      </w:r>
      <w:r>
        <w:rPr>
          <w:noProof/>
        </w:rPr>
        <w:t>(</w:t>
      </w:r>
      <w:r>
        <w:t xml:space="preserve">pre-coronation name, e.g. </w:t>
      </w:r>
      <w:proofErr w:type="spellStart"/>
      <w:r>
        <w:t>Arumoḻi</w:t>
      </w:r>
      <w:proofErr w:type="spellEnd"/>
      <w:r>
        <w:t xml:space="preserve">, </w:t>
      </w:r>
      <w:proofErr w:type="spellStart"/>
      <w:r>
        <w:t>Arumoḻivarmaṉ</w:t>
      </w:r>
      <w:proofErr w:type="spellEnd"/>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7.4.1</w:t>
              </w:r>
            </w:fldSimple>
            <w:r>
              <w:t>.</w:t>
            </w:r>
            <w:fldSimple w:instr=" SEQ Example \* ALPHABETIC \s 3 ">
              <w:r>
                <w:rPr>
                  <w:noProof/>
                </w:rPr>
                <w:t>A</w:t>
              </w:r>
            </w:fldSimple>
            <w:r>
              <w:t>: encoding a complex personal name</w:t>
            </w:r>
          </w:p>
        </w:tc>
      </w:tr>
      <w:tr>
        <w:tc>
          <w:tcPr>
            <w:tcW w:w="5000" w:type="pct"/>
          </w:tcPr>
          <w:p>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pPr>
        <w:pStyle w:val="Cmsor3"/>
      </w:pPr>
      <w:bookmarkStart w:id="695" w:name="_3pq8h4icqxh2" w:colFirst="0" w:colLast="0"/>
      <w:bookmarkStart w:id="696" w:name="_Toc183083863"/>
      <w:bookmarkEnd w:id="695"/>
      <w:r>
        <w:t>Adding ranks and roles to names</w:t>
      </w:r>
      <w:bookmarkEnd w:id="696"/>
    </w:p>
    <w:p>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pPr>
        <w:pStyle w:val="Lista2"/>
      </w:pPr>
      <w:r>
        <w:t xml:space="preserve">propositions for the value of the attribute </w:t>
      </w:r>
      <w:r>
        <w:rPr>
          <w:rStyle w:val="Codeattribute"/>
        </w:rPr>
        <w:t>@type</w:t>
      </w:r>
      <w:r>
        <w:t>:</w:t>
      </w:r>
    </w:p>
    <w:p>
      <w:pPr>
        <w:pStyle w:val="Lista3"/>
        <w:rPr>
          <w:rStyle w:val="Codevalue"/>
        </w:rPr>
      </w:pPr>
      <w:r>
        <w:rPr>
          <w:rStyle w:val="Codevalue"/>
        </w:rPr>
        <w:t>"king"</w:t>
      </w:r>
    </w:p>
    <w:p>
      <w:pPr>
        <w:pStyle w:val="Lista3"/>
      </w:pPr>
      <w:r>
        <w:rPr>
          <w:rStyle w:val="Codevalue"/>
        </w:rPr>
        <w:t>"subordinateRuler"</w:t>
      </w:r>
      <w:r>
        <w:t xml:space="preserve"> </w:t>
      </w:r>
      <w:r>
        <w:rPr>
          <w:noProof/>
        </w:rPr>
        <w:t>(</w:t>
      </w:r>
      <w:r>
        <w:t xml:space="preserve">e.g. </w:t>
      </w:r>
      <w:r>
        <w:rPr>
          <w:rStyle w:val="Foreign"/>
        </w:rPr>
        <w:t>pallavaraiyaṉ</w:t>
      </w:r>
      <w:r>
        <w:t>)</w:t>
      </w:r>
    </w:p>
    <w:p>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pPr>
        <w:pStyle w:val="Lista3"/>
      </w:pPr>
      <w:r>
        <w:rPr>
          <w:rStyle w:val="Codevalue"/>
        </w:rPr>
        <w:t>"godLegalEntity"</w:t>
      </w:r>
      <w:r>
        <w:t xml:space="preserve"> </w:t>
      </w:r>
      <w:r>
        <w:rPr>
          <w:noProof/>
        </w:rPr>
        <w:t>(</w:t>
      </w:r>
      <w:r>
        <w:t xml:space="preserve">e.g. </w:t>
      </w:r>
      <w:r>
        <w:rPr>
          <w:rStyle w:val="Foreign"/>
        </w:rPr>
        <w:t>uṭaiyar</w:t>
      </w:r>
      <w:r>
        <w:t>)</w:t>
      </w:r>
    </w:p>
    <w:p>
      <w:pPr>
        <w:pStyle w:val="Lista3"/>
        <w:rPr>
          <w:rStyle w:val="Codevalue"/>
        </w:rPr>
      </w:pPr>
      <w:r>
        <w:rPr>
          <w:rStyle w:val="Codevalue"/>
        </w:rPr>
        <w:t>"priest"</w:t>
      </w:r>
    </w:p>
    <w:p>
      <w:pPr>
        <w:pStyle w:val="Lista3"/>
        <w:rPr>
          <w:rStyle w:val="Codevalue"/>
        </w:rPr>
      </w:pPr>
      <w:r>
        <w:rPr>
          <w:rStyle w:val="Codevalue"/>
        </w:rPr>
        <w:t>"brahmin"</w:t>
      </w:r>
    </w:p>
    <w:p>
      <w:pPr>
        <w:pStyle w:val="Lista3"/>
        <w:rPr>
          <w:rStyle w:val="Codevalue"/>
        </w:rPr>
      </w:pPr>
      <w:r>
        <w:rPr>
          <w:rStyle w:val="Codevalue"/>
        </w:rPr>
        <w:t>"monk"</w:t>
      </w:r>
    </w:p>
    <w:p>
      <w:pPr>
        <w:pStyle w:val="Lista3"/>
      </w:pPr>
      <w:r>
        <w:rPr>
          <w:rStyle w:val="Codevalue"/>
        </w:rPr>
        <w:t>"merchant"</w:t>
      </w:r>
      <w:r>
        <w:t xml:space="preserve"> </w:t>
      </w:r>
      <w:r>
        <w:rPr>
          <w:noProof/>
        </w:rPr>
        <w:t>(</w:t>
      </w:r>
      <w:r>
        <w:t xml:space="preserve">e.g. </w:t>
      </w:r>
      <w:r>
        <w:rPr>
          <w:rStyle w:val="Foreign"/>
        </w:rPr>
        <w:t>nakarattār</w:t>
      </w:r>
      <w:r>
        <w:t>)</w:t>
      </w:r>
    </w:p>
    <w:p>
      <w:pPr>
        <w:pStyle w:val="Lista3"/>
        <w:rPr>
          <w:rStyle w:val="Codevalue"/>
        </w:rPr>
      </w:pPr>
      <w:r>
        <w:rPr>
          <w:rStyle w:val="Codevalue"/>
        </w:rPr>
        <w:t>"artisan"</w:t>
      </w:r>
    </w:p>
    <w:p>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pPr>
        <w:pStyle w:val="Lista3"/>
      </w:pPr>
      <w:r>
        <w:rPr>
          <w:rStyle w:val="Codevalue"/>
        </w:rPr>
        <w:t>"officer"</w:t>
      </w:r>
      <w:r>
        <w:t xml:space="preserve"> </w:t>
      </w:r>
      <w:r>
        <w:rPr>
          <w:noProof/>
        </w:rPr>
        <w:t>(</w:t>
      </w:r>
      <w:r>
        <w:t>e.g. temple officer, royal officer)</w:t>
      </w:r>
    </w:p>
    <w:p>
      <w:pPr>
        <w:pStyle w:val="Lista3"/>
        <w:rPr>
          <w:rStyle w:val="Codevalue"/>
        </w:rPr>
      </w:pPr>
      <w:r>
        <w:rPr>
          <w:rStyle w:val="Codevalue"/>
        </w:rPr>
        <w:t>"dancer"</w:t>
      </w:r>
    </w:p>
    <w:p>
      <w:pPr>
        <w:pStyle w:val="Lista3"/>
        <w:rPr>
          <w:rStyle w:val="Codevalue"/>
        </w:rPr>
      </w:pPr>
      <w:r>
        <w:rPr>
          <w:rStyle w:val="Codevalue"/>
        </w:rPr>
        <w:t>"singer"</w:t>
      </w:r>
    </w:p>
    <w:p>
      <w:pPr>
        <w:pStyle w:val="Lista3"/>
        <w:rPr>
          <w:rStyle w:val="Codevalue"/>
        </w:rPr>
      </w:pPr>
      <w:r>
        <w:rPr>
          <w:rStyle w:val="Codevalue"/>
        </w:rPr>
        <w:t>"peasant"</w:t>
      </w:r>
    </w:p>
    <w:p>
      <w:pPr>
        <w:pStyle w:val="Lista3"/>
      </w:pPr>
      <w:r>
        <w:rPr>
          <w:rStyle w:val="Codevalue"/>
        </w:rPr>
        <w:t>"shepherd"</w:t>
      </w:r>
      <w:r>
        <w:t xml:space="preserve"> </w:t>
      </w:r>
      <w:r>
        <w:rPr>
          <w:noProof/>
        </w:rPr>
        <w:t>(</w:t>
      </w:r>
      <w:r>
        <w:rPr>
          <w:rStyle w:val="Foreign"/>
        </w:rPr>
        <w:t>maṉṟāṭi</w:t>
      </w:r>
      <w:r>
        <w:t>)</w:t>
      </w:r>
    </w:p>
    <w:p>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pPr>
        <w:pStyle w:val="Lista2"/>
      </w:pPr>
      <w:r>
        <w:t xml:space="preserve">propositions for the value of the attribute </w:t>
      </w:r>
      <w:r>
        <w:rPr>
          <w:rStyle w:val="Codeattribute"/>
        </w:rPr>
        <w:t>@subtype</w:t>
      </w:r>
      <w:r>
        <w:t>:</w:t>
      </w:r>
    </w:p>
    <w:p>
      <w:pPr>
        <w:pStyle w:val="Lista3"/>
        <w:rPr>
          <w:rStyle w:val="Codevalue"/>
        </w:rPr>
      </w:pPr>
      <w:r>
        <w:rPr>
          <w:rStyle w:val="Codevalue"/>
        </w:rPr>
        <w:t>"donor"</w:t>
      </w:r>
    </w:p>
    <w:p>
      <w:pPr>
        <w:pStyle w:val="Lista3"/>
        <w:rPr>
          <w:rStyle w:val="Codevalue"/>
        </w:rPr>
      </w:pPr>
      <w:r>
        <w:rPr>
          <w:rStyle w:val="Codevalue"/>
        </w:rPr>
        <w:t>"donee"</w:t>
      </w:r>
    </w:p>
    <w:p>
      <w:pPr>
        <w:pStyle w:val="Lista3"/>
      </w:pPr>
      <w:r>
        <w:rPr>
          <w:rStyle w:val="Codevalue"/>
        </w:rPr>
        <w:t>"founder"</w:t>
      </w:r>
      <w:r>
        <w:t xml:space="preserve"> </w:t>
      </w:r>
      <w:r>
        <w:rPr>
          <w:noProof/>
        </w:rPr>
        <w:t>(</w:t>
      </w:r>
      <w:r>
        <w:t>of a temple or a monastery)</w:t>
      </w:r>
    </w:p>
    <w:p>
      <w:pPr>
        <w:pStyle w:val="Lista3"/>
      </w:pPr>
      <w:r>
        <w:rPr>
          <w:rStyle w:val="Codevalue"/>
        </w:rPr>
        <w:t>"administrator"</w:t>
      </w:r>
      <w:r>
        <w:t xml:space="preserve"> </w:t>
      </w:r>
      <w:r>
        <w:rPr>
          <w:noProof/>
        </w:rPr>
        <w:t>(</w:t>
      </w:r>
      <w:r>
        <w:t>overseer of donation; e.g. the one who makes sure that the in-charge of a donation supplies what he has to supply).</w:t>
      </w:r>
    </w:p>
    <w:p>
      <w:pPr>
        <w:pStyle w:val="Lista3"/>
      </w:pPr>
      <w:r>
        <w:rPr>
          <w:rStyle w:val="Codevalue"/>
        </w:rPr>
        <w:t>"inChargeDonation"</w:t>
      </w:r>
      <w:r>
        <w:t xml:space="preserve"> </w:t>
      </w:r>
      <w:r>
        <w:rPr>
          <w:noProof/>
        </w:rPr>
        <w:t>(</w:t>
      </w:r>
      <w:r>
        <w:t>e.g. the one who has to supply oil every day)</w:t>
      </w:r>
    </w:p>
    <w:p>
      <w:pPr>
        <w:pStyle w:val="Lista3"/>
        <w:rPr>
          <w:rStyle w:val="Codevalue"/>
        </w:rPr>
      </w:pPr>
      <w:r>
        <w:rPr>
          <w:rStyle w:val="Codevalue"/>
        </w:rPr>
        <w:t>"witness"</w:t>
      </w:r>
    </w:p>
    <w:p>
      <w:pPr>
        <w:pStyle w:val="Lista3"/>
        <w:rPr>
          <w:rStyle w:val="Codevalue"/>
        </w:rPr>
      </w:pPr>
      <w:r>
        <w:rPr>
          <w:rStyle w:val="Codevalue"/>
        </w:rPr>
        <w:t>"orderIssuer"</w:t>
      </w:r>
    </w:p>
    <w:p>
      <w:pPr>
        <w:pStyle w:val="Lista3"/>
        <w:rPr>
          <w:rStyle w:val="Codevalue"/>
        </w:rPr>
      </w:pPr>
      <w:r>
        <w:rPr>
          <w:rStyle w:val="Codevalue"/>
        </w:rPr>
        <w:t>"orderAddressee"</w:t>
      </w:r>
    </w:p>
    <w:p>
      <w:pPr>
        <w:pStyle w:val="Lista3"/>
      </w:pPr>
      <w:r>
        <w:rPr>
          <w:rStyle w:val="Codevalue"/>
        </w:rPr>
        <w:t>"auditor"</w:t>
      </w:r>
      <w:r>
        <w:t xml:space="preserve"> </w:t>
      </w:r>
      <w:r>
        <w:rPr>
          <w:noProof/>
        </w:rPr>
        <w:t>(</w:t>
      </w:r>
      <w:r>
        <w:t>controller of transaction)</w:t>
      </w:r>
    </w:p>
    <w:p>
      <w:pPr>
        <w:pStyle w:val="Lista3"/>
      </w:pPr>
      <w:r>
        <w:rPr>
          <w:rStyle w:val="Codevalue"/>
        </w:rPr>
        <w:t>"beneficiaryMerit"</w:t>
      </w:r>
      <w:r>
        <w:t xml:space="preserve"> </w:t>
      </w:r>
      <w:r>
        <w:rPr>
          <w:noProof/>
        </w:rPr>
        <w:t>(</w:t>
      </w:r>
      <w:r>
        <w:t>e.g. transfer of merit; donation “on behalf of”, “in the name of”)</w:t>
      </w:r>
    </w:p>
    <w:p>
      <w:pPr>
        <w:pStyle w:val="Lista3"/>
      </w:pPr>
      <w:r>
        <w:rPr>
          <w:rStyle w:val="Codevalue"/>
        </w:rPr>
        <w:t>"commemoratedPerson"</w:t>
      </w:r>
      <w:r>
        <w:t xml:space="preserve"> </w:t>
      </w:r>
      <w:r>
        <w:rPr>
          <w:noProof/>
        </w:rPr>
        <w:t>(</w:t>
      </w:r>
      <w:r>
        <w:t xml:space="preserve">e.g. “in the honour of </w:t>
      </w:r>
      <w:r>
        <w:rPr>
          <w:noProof/>
        </w:rPr>
        <w:t>(</w:t>
      </w:r>
      <w:r>
        <w:t>a deceased warrior)”)</w:t>
      </w:r>
    </w:p>
    <w:p>
      <w:pPr>
        <w:pStyle w:val="Lista3"/>
      </w:pPr>
      <w:r>
        <w:rPr>
          <w:rStyle w:val="Codevalue"/>
        </w:rPr>
        <w:t>"scribe"</w:t>
      </w:r>
      <w:r>
        <w:t xml:space="preserve"> </w:t>
      </w:r>
      <w:r>
        <w:rPr>
          <w:noProof/>
        </w:rPr>
        <w:t>(</w:t>
      </w:r>
      <w:r>
        <w:t>exact role undetermined)</w:t>
      </w:r>
    </w:p>
    <w:p>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pPr>
        <w:pStyle w:val="Lista3"/>
      </w:pPr>
      <w:r>
        <w:rPr>
          <w:rStyle w:val="Codevalue"/>
        </w:rPr>
        <w:t>"engraver"</w:t>
      </w:r>
      <w:r>
        <w:t xml:space="preserve"> </w:t>
      </w:r>
      <w:r>
        <w:rPr>
          <w:noProof/>
        </w:rPr>
        <w:t>(</w:t>
      </w:r>
      <w:r>
        <w:t>i.e. the artisan who engraved the text on the support)</w:t>
      </w:r>
    </w:p>
    <w:p>
      <w:pPr>
        <w:pStyle w:val="Lista3"/>
      </w:pPr>
      <w:r>
        <w:rPr>
          <w:rStyle w:val="Codevalue"/>
        </w:rPr>
        <w:t>"sealer/solderer"</w:t>
      </w:r>
      <w:r>
        <w:t xml:space="preserve"> </w:t>
      </w:r>
      <w:r>
        <w:rPr>
          <w:noProof/>
        </w:rPr>
        <w:t>(</w:t>
      </w:r>
      <w:r>
        <w:t xml:space="preserve">i.e. </w:t>
      </w:r>
      <w:r>
        <w:rPr>
          <w:highlight w:val="white"/>
        </w:rPr>
        <w:t>the one who fabricated/sealed/soldered the seal)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7" w:name="_kzswls62u25y" w:colFirst="0" w:colLast="0"/>
            <w:bookmarkEnd w:id="697"/>
            <w:r>
              <w:lastRenderedPageBreak/>
              <w:t xml:space="preserve">Example </w:t>
            </w:r>
            <w:fldSimple w:instr=" STYLEREF 3 \s ">
              <w:r>
                <w:rPr>
                  <w:noProof/>
                </w:rPr>
                <w:t>7.4.2</w:t>
              </w:r>
            </w:fldSimple>
            <w:r>
              <w:t>.</w:t>
            </w:r>
            <w:fldSimple w:instr=" SEQ Example \* ALPHABETIC \s 3 ">
              <w:r>
                <w:rPr>
                  <w:noProof/>
                </w:rPr>
                <w:t>A</w:t>
              </w:r>
            </w:fldSimple>
            <w:r>
              <w:t>: encoding ranks and roles</w:t>
            </w:r>
          </w:p>
        </w:tc>
      </w:tr>
      <w:tr>
        <w:tc>
          <w:tcPr>
            <w:tcW w:w="5000" w:type="pct"/>
          </w:tcPr>
          <w:p>
            <w:pPr>
              <w:pStyle w:val="CodeParagraph"/>
              <w:rPr>
                <w:rStyle w:val="Code"/>
              </w:rPr>
            </w:pP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pPr>
        <w:pStyle w:val="Cmsor3"/>
      </w:pPr>
      <w:bookmarkStart w:id="698" w:name="_l50o1bs9vq7k" w:colFirst="0" w:colLast="0"/>
      <w:bookmarkStart w:id="699" w:name="_Toc183083864"/>
      <w:bookmarkEnd w:id="698"/>
      <w:r>
        <w:t>Place names</w:t>
      </w:r>
      <w:bookmarkEnd w:id="699"/>
    </w:p>
    <w:p>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pPr>
        <w:pStyle w:val="Lista"/>
      </w:pPr>
      <w:r>
        <w:t xml:space="preserve">places can be described more precisely with the attribute </w:t>
      </w:r>
      <w:r>
        <w:rPr>
          <w:rStyle w:val="Codeattribute"/>
        </w:rPr>
        <w:t>@subtype</w:t>
      </w:r>
      <w:r>
        <w:t>, for which the following values have been proposed by the TF-A:</w:t>
      </w:r>
    </w:p>
    <w:p>
      <w:pPr>
        <w:pStyle w:val="Lista2"/>
      </w:pPr>
      <w:r>
        <w:rPr>
          <w:rStyle w:val="Codeattribute"/>
        </w:rPr>
        <w:t>@subtype</w:t>
      </w:r>
      <w:r>
        <w:t xml:space="preserve"> for territorial and administrative divisions:</w:t>
      </w:r>
    </w:p>
    <w:p>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pPr>
        <w:pStyle w:val="Lista3"/>
      </w:pPr>
      <w:r>
        <w:rPr>
          <w:rStyle w:val="Codevalue"/>
        </w:rPr>
        <w:t>"settlement"</w:t>
      </w:r>
      <w:r>
        <w:t xml:space="preserve"> </w:t>
      </w:r>
      <w:r>
        <w:rPr>
          <w:noProof/>
        </w:rPr>
        <w:t>(</w:t>
      </w:r>
      <w:r>
        <w:t>town, village)</w:t>
      </w:r>
    </w:p>
    <w:p>
      <w:pPr>
        <w:pStyle w:val="Lista3"/>
      </w:pPr>
      <w:r>
        <w:rPr>
          <w:rStyle w:val="Codevalue"/>
        </w:rPr>
        <w:t>"sitePart"</w:t>
      </w:r>
      <w:r>
        <w:t xml:space="preserve"> </w:t>
      </w:r>
      <w:r>
        <w:rPr>
          <w:noProof/>
        </w:rPr>
        <w:t>(</w:t>
      </w:r>
      <w:r>
        <w:t xml:space="preserve">e.g. quarter, hamlet, </w:t>
      </w:r>
      <w:r>
        <w:rPr>
          <w:rStyle w:val="Foreign"/>
        </w:rPr>
        <w:t>cēri</w:t>
      </w:r>
      <w:r>
        <w:t>)</w:t>
      </w:r>
    </w:p>
    <w:p>
      <w:pPr>
        <w:pStyle w:val="Lista"/>
      </w:pPr>
      <w:r>
        <w:rPr>
          <w:rStyle w:val="Codeattribute"/>
        </w:rPr>
        <w:t>@subtype</w:t>
      </w:r>
      <w:r>
        <w:t xml:space="preserve"> for built places:</w:t>
      </w:r>
    </w:p>
    <w:p>
      <w:pPr>
        <w:pStyle w:val="Lista3"/>
        <w:rPr>
          <w:rStyle w:val="Codevalue"/>
        </w:rPr>
      </w:pPr>
      <w:r>
        <w:rPr>
          <w:rStyle w:val="Codevalue"/>
        </w:rPr>
        <w:t>"temple"</w:t>
      </w:r>
    </w:p>
    <w:p>
      <w:pPr>
        <w:pStyle w:val="Lista3"/>
      </w:pPr>
      <w:r>
        <w:rPr>
          <w:rStyle w:val="Codevalue"/>
        </w:rPr>
        <w:t>"shrine"</w:t>
      </w:r>
      <w:r>
        <w:t xml:space="preserve"> </w:t>
      </w:r>
      <w:r>
        <w:rPr>
          <w:noProof/>
        </w:rPr>
        <w:t>(</w:t>
      </w:r>
      <w:r>
        <w:t>e.g. for a secondary shrine in a temple complex)</w:t>
      </w:r>
    </w:p>
    <w:p>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pPr>
        <w:pStyle w:val="Lista3"/>
      </w:pPr>
      <w:r>
        <w:rPr>
          <w:rStyle w:val="Codevalue"/>
        </w:rPr>
        <w:t>"tank"</w:t>
      </w:r>
      <w:r>
        <w:t xml:space="preserve"> </w:t>
      </w:r>
      <w:r>
        <w:rPr>
          <w:noProof/>
        </w:rPr>
        <w:t>(</w:t>
      </w:r>
      <w:r>
        <w:t>artificial)</w:t>
      </w:r>
    </w:p>
    <w:p>
      <w:pPr>
        <w:pStyle w:val="Lista3"/>
      </w:pPr>
      <w:r>
        <w:rPr>
          <w:rStyle w:val="Codevalue"/>
        </w:rPr>
        <w:t>"pavillion"</w:t>
      </w:r>
      <w:r>
        <w:t xml:space="preserve"> </w:t>
      </w:r>
      <w:r>
        <w:rPr>
          <w:noProof/>
        </w:rPr>
        <w:t>(</w:t>
      </w:r>
      <w:r>
        <w:rPr>
          <w:rStyle w:val="Foreign"/>
        </w:rPr>
        <w:t>maṇḍapa</w:t>
      </w:r>
      <w:r>
        <w:t>)</w:t>
      </w:r>
    </w:p>
    <w:p>
      <w:pPr>
        <w:pStyle w:val="Lista3"/>
      </w:pPr>
      <w:r>
        <w:rPr>
          <w:rStyle w:val="Codevalue"/>
        </w:rPr>
        <w:t>"garden"</w:t>
      </w:r>
      <w:r>
        <w:t xml:space="preserve"> </w:t>
      </w:r>
      <w:r>
        <w:rPr>
          <w:noProof/>
        </w:rPr>
        <w:t>(</w:t>
      </w:r>
      <w:r>
        <w:rPr>
          <w:rStyle w:val="Foreign"/>
        </w:rPr>
        <w:t>nandavaṉam</w:t>
      </w:r>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tc>
          <w:tcPr>
            <w:tcW w:w="5000" w:type="pct"/>
          </w:tcPr>
          <w:p>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pPr>
        <w:pStyle w:val="Cmsor3"/>
      </w:pPr>
      <w:bookmarkStart w:id="700" w:name="_s4eo5ge9e49x" w:colFirst="0" w:colLast="0"/>
      <w:bookmarkStart w:id="701" w:name="_Toc183083865"/>
      <w:bookmarkEnd w:id="700"/>
      <w:r>
        <w:t>Measurements</w:t>
      </w:r>
      <w:bookmarkEnd w:id="701"/>
    </w:p>
    <w:p>
      <w:pPr>
        <w:pStyle w:val="Lista"/>
      </w:pPr>
      <w:r>
        <w:t xml:space="preserve">when necessary, the tag </w:t>
      </w:r>
      <w:r>
        <w:rPr>
          <w:rStyle w:val="Code"/>
        </w:rPr>
        <w:t>&lt;measure&gt;</w:t>
      </w:r>
      <w:r>
        <w:t xml:space="preserve"> allows encoding references of quantity</w:t>
      </w:r>
    </w:p>
    <w:p>
      <w:pPr>
        <w:pStyle w:val="Lista2"/>
      </w:pPr>
      <w:r>
        <w:t xml:space="preserve">use the attribute </w:t>
      </w:r>
      <w:r>
        <w:rPr>
          <w:rStyle w:val="Codeattribute"/>
        </w:rPr>
        <w:t>@type</w:t>
      </w:r>
      <w:r>
        <w:t xml:space="preserve"> to record the typology used to measure, e.g. volume, weight, currency…</w:t>
      </w:r>
    </w:p>
    <w:p>
      <w:pPr>
        <w:pStyle w:val="Lista2"/>
      </w:pPr>
      <w:r>
        <w:t>usually, measure requires encoding the quantity, the unit used, and possibly the commodity measured</w:t>
      </w:r>
    </w:p>
    <w:p>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pPr>
        <w:pStyle w:val="Lista"/>
      </w:pPr>
      <w:r>
        <w:rPr>
          <w:rStyle w:val="Codeattribute"/>
        </w:rPr>
        <w:t>@unit</w:t>
      </w:r>
      <w:r>
        <w:t xml:space="preserve"> indicates the unit used for the measurement expressed by its standard symbol, e.g. cm, m, ml, km, in …</w:t>
      </w:r>
    </w:p>
    <w:p>
      <w:pPr>
        <w:pStyle w:val="Lista"/>
      </w:pPr>
      <w:r>
        <w:rPr>
          <w:rStyle w:val="Codeattribute"/>
        </w:rPr>
        <w:t>@quantity</w:t>
      </w:r>
      <w:r>
        <w:t xml:space="preserve"> records a numeric value</w:t>
      </w:r>
    </w:p>
    <w:p>
      <w:pPr>
        <w:pStyle w:val="Lista"/>
      </w:pPr>
      <w:r>
        <w:rPr>
          <w:rStyle w:val="Codeattribute"/>
        </w:rPr>
        <w:t>@commodity</w:t>
      </w:r>
      <w:r>
        <w:t xml:space="preserve"> for the measured substance</w:t>
      </w:r>
    </w:p>
    <w:p>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tc>
          <w:tcPr>
            <w:tcW w:w="5000" w:type="pct"/>
          </w:tcPr>
          <w:p>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tc>
          <w:tcPr>
            <w:tcW w:w="5000" w:type="pct"/>
          </w:tcPr>
          <w:p>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pPr>
        <w:pStyle w:val="Cmsor3"/>
      </w:pPr>
      <w:bookmarkStart w:id="702" w:name="_j6ih485s14j7" w:colFirst="0" w:colLast="0"/>
      <w:bookmarkStart w:id="703" w:name="_Toc183083866"/>
      <w:bookmarkEnd w:id="702"/>
      <w:r>
        <w:t>Tagged semantic features interacting with text or markup</w:t>
      </w:r>
      <w:bookmarkEnd w:id="703"/>
    </w:p>
    <w:p>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pPr>
        <w:pStyle w:val="Lista"/>
      </w:pPr>
      <w:r>
        <w:rPr>
          <w:b/>
          <w:bCs/>
        </w:rPr>
        <w:t>phrase-level elements overlapping with a semantic tag</w:t>
      </w:r>
      <w:r>
        <w:t xml:space="preserve"> shall be split into two segments, prioritising the semantic tag</w:t>
      </w:r>
    </w:p>
    <w:p>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pPr>
        <w:pStyle w:val="Lista2"/>
      </w:pPr>
      <w:r>
        <w:t>in this case, the two parts of the semantic tag will have to be linked as follows:</w:t>
      </w:r>
    </w:p>
    <w:p>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pPr>
        <w:pStyle w:val="Lista3"/>
      </w:pPr>
      <w:r>
        <w:t>the filename followed by an underscore</w:t>
      </w:r>
    </w:p>
    <w:p>
      <w:pPr>
        <w:pStyle w:val="Lista3"/>
      </w:pPr>
      <w:r>
        <w:t>followed by “name”, “place”, “role” or “measure” as applicable</w:t>
      </w:r>
    </w:p>
    <w:p>
      <w:pPr>
        <w:pStyle w:val="Lista3"/>
      </w:pPr>
      <w:r>
        <w:t xml:space="preserve">followed by the number “1” </w:t>
      </w:r>
      <w:r>
        <w:rPr>
          <w:noProof/>
        </w:rPr>
        <w:t>(</w:t>
      </w:r>
      <w:r>
        <w:t>or the next higher number, should a single document contain more than one instance of split tags of the same nature)</w:t>
      </w:r>
    </w:p>
    <w:p>
      <w:pPr>
        <w:pStyle w:val="Lista3"/>
      </w:pPr>
      <w:r>
        <w:t>followed by an uppercase A for the first part and an uppercase B for the second part</w:t>
      </w:r>
    </w:p>
    <w:p>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pPr>
        <w:pStyle w:val="Lista3"/>
      </w:pPr>
      <w:r>
        <w:t xml:space="preserve">with the XML ID of the </w:t>
      </w:r>
      <w:r>
        <w:rPr>
          <w:rStyle w:val="Foreign"/>
        </w:rPr>
        <w:t>other</w:t>
      </w:r>
      <w:r>
        <w:t xml:space="preserve"> part </w:t>
      </w:r>
      <w:r>
        <w:rPr>
          <w:noProof/>
        </w:rPr>
        <w:t>(</w:t>
      </w:r>
      <w:r>
        <w:t>prefixed with a # character) as the value of these attributes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tc>
          <w:tcPr>
            <w:tcW w:w="5000" w:type="pct"/>
          </w:tcPr>
          <w:p>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pPr>
        <w:pStyle w:val="Cmsor2"/>
      </w:pPr>
      <w:bookmarkStart w:id="704" w:name="_2s6au4dtqyfr" w:colFirst="0" w:colLast="0"/>
      <w:bookmarkStart w:id="705" w:name="_Ref43990481"/>
      <w:bookmarkStart w:id="706" w:name="_Toc183083867"/>
      <w:bookmarkEnd w:id="704"/>
      <w:r>
        <w:t>Visual features</w:t>
      </w:r>
      <w:bookmarkEnd w:id="705"/>
      <w:bookmarkEnd w:id="706"/>
    </w:p>
    <w:p>
      <w:pPr>
        <w:pStyle w:val="Cmsor3"/>
      </w:pPr>
      <w:bookmarkStart w:id="707" w:name="_lj3p4hxrzblk" w:colFirst="0" w:colLast="0"/>
      <w:bookmarkStart w:id="708" w:name="_Ref43989139"/>
      <w:bookmarkStart w:id="709" w:name="_Toc183083868"/>
      <w:bookmarkStart w:id="710" w:name="_Ref43989046"/>
      <w:bookmarkEnd w:id="707"/>
      <w:commentRangeStart w:id="711"/>
      <w:r>
        <w:t>Scribal Hands</w:t>
      </w:r>
      <w:bookmarkEnd w:id="708"/>
      <w:commentRangeEnd w:id="711"/>
      <w:r>
        <w:rPr>
          <w:rStyle w:val="Jegyzethivatkozs"/>
          <w:rFonts w:ascii="Gentium Plus" w:hAnsi="Gentium Plus" w:cs="Mangal"/>
          <w:kern w:val="0"/>
        </w:rPr>
        <w:commentReference w:id="711"/>
      </w:r>
      <w:bookmarkEnd w:id="709"/>
    </w:p>
    <w:p>
      <w:pPr>
        <w:pStyle w:val="Lista"/>
      </w:pPr>
      <w:r>
        <w:t>in epigraphic parlance, a “hand” means a particular combination of writing features, often indicative of one scribe taking over the work of another</w:t>
      </w:r>
    </w:p>
    <w:p>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pPr>
        <w:pStyle w:val="Lista"/>
      </w:pPr>
      <w:r>
        <w:t xml:space="preserve">within your edition, create the empty element </w:t>
      </w:r>
      <w:r>
        <w:rPr>
          <w:rStyle w:val="Code"/>
        </w:rPr>
        <w:t>&lt;handShift/&gt;</w:t>
      </w:r>
      <w:r>
        <w:t xml:space="preserve"> at each point where the hand changes, including the beginning of the inscription where the first hand appears</w:t>
      </w:r>
    </w:p>
    <w:p>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pPr>
        <w:pStyle w:val="Cmsor3"/>
      </w:pPr>
      <w:bookmarkStart w:id="712" w:name="_Ref134025629"/>
      <w:bookmarkStart w:id="713" w:name="_Toc183083869"/>
      <w:r>
        <w:lastRenderedPageBreak/>
        <w:t>The scope of visual features encoded in attributes</w:t>
      </w:r>
      <w:bookmarkEnd w:id="710"/>
      <w:bookmarkEnd w:id="712"/>
      <w:bookmarkEnd w:id="713"/>
    </w:p>
    <w:p>
      <w:pPr>
        <w:pStyle w:val="Lista"/>
      </w:pPr>
      <w:r>
        <w:t>the attributes described in the following subsections for encoding visual features may be used with the following phrase-level XML elements as the situation demands:</w:t>
      </w:r>
    </w:p>
    <w:p>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2"/>
      </w:pPr>
      <w:r>
        <w:rPr>
          <w:rStyle w:val="Code"/>
        </w:rPr>
        <w:t>&lt;lb/&gt;</w:t>
      </w:r>
      <w:r>
        <w:t xml:space="preserve"> elements,</w:t>
      </w:r>
      <w:r>
        <w:rPr>
          <w:rStyle w:val="Lbjegyzet-hivatkozs"/>
        </w:rPr>
        <w:footnoteReference w:id="47"/>
      </w:r>
      <w:r>
        <w:t xml:space="preserve"> when a localised feature applies to an entire physical line</w:t>
      </w:r>
    </w:p>
    <w:p>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pPr>
        <w:pStyle w:val="Lista"/>
      </w:pPr>
      <w:r>
        <w:t xml:space="preserve">it may occasionally be necessary to use </w:t>
      </w:r>
      <w:r>
        <w:rPr>
          <w:b/>
          <w:bCs/>
        </w:rPr>
        <w:t xml:space="preserve">multiple values of the attribute </w:t>
      </w:r>
      <w:r>
        <w:rPr>
          <w:rStyle w:val="Codeattribute"/>
        </w:rPr>
        <w:t>@rend</w:t>
      </w:r>
      <w:r>
        <w:t xml:space="preserve"> on one element</w:t>
      </w:r>
    </w:p>
    <w:p>
      <w:pPr>
        <w:pStyle w:val="Lista2"/>
      </w:pPr>
      <w:r>
        <w:t xml:space="preserve">attributes cannot be iterated, so in such cases, add both </w:t>
      </w:r>
      <w:r>
        <w:rPr>
          <w:noProof/>
        </w:rPr>
        <w:t>(</w:t>
      </w:r>
      <w:r>
        <w:t>or all) applicable values within the same set of quote marks, separated by a space</w:t>
      </w:r>
    </w:p>
    <w:p>
      <w:pPr>
        <w:pStyle w:val="Lista"/>
      </w:pPr>
      <w:r>
        <w:t>in order to reduce the complexity required for processing these, when using multiple values, please observe a strict order as follows</w:t>
      </w:r>
    </w:p>
    <w:p>
      <w:pPr>
        <w:pStyle w:val="Lista2"/>
      </w:pPr>
      <w:r>
        <w:t>1. directionality and orientation</w:t>
      </w:r>
    </w:p>
    <w:p>
      <w:pPr>
        <w:pStyle w:val="Lista2"/>
      </w:pPr>
      <w:r>
        <w:t>2. script</w:t>
      </w:r>
    </w:p>
    <w:p>
      <w:pPr>
        <w:pStyle w:val="Lista2"/>
      </w:pPr>
      <w:r>
        <w:t>3. lettering</w:t>
      </w:r>
    </w:p>
    <w:p>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pPr>
        <w:pStyle w:val="Cmsor3"/>
      </w:pPr>
      <w:bookmarkStart w:id="714" w:name="_c0467s7j2myi" w:colFirst="0" w:colLast="0"/>
      <w:bookmarkStart w:id="715" w:name="_Ref43987598"/>
      <w:bookmarkStart w:id="716" w:name="_Toc183083870"/>
      <w:bookmarkEnd w:id="714"/>
      <w:r>
        <w:t>Alignment</w:t>
      </w:r>
      <w:bookmarkEnd w:id="715"/>
      <w:bookmarkEnd w:id="716"/>
    </w:p>
    <w:p>
      <w:pPr>
        <w:pStyle w:val="Lista"/>
      </w:pPr>
      <w:r>
        <w:t>we assume by default that the lines of an inscription are aligned to the left and more or less justified to the right margin</w:t>
      </w:r>
    </w:p>
    <w:p>
      <w:pPr>
        <w:pStyle w:val="Lista2"/>
      </w:pPr>
      <w:r>
        <w:t>large-scale deviations from this pattern shall not be encoded in the markup but rather discussed in your description of the layout</w:t>
      </w:r>
    </w:p>
    <w:p>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@style</w:t>
      </w:r>
      <w:r>
        <w:t xml:space="preserve"> for encoding alignment are as follows:</w:t>
      </w:r>
    </w:p>
    <w:p>
      <w:pPr>
        <w:pStyle w:val="Lista2"/>
      </w:pPr>
      <w:r>
        <w:rPr>
          <w:rStyle w:val="Codevalue"/>
        </w:rPr>
        <w:t>"text-align: right"</w:t>
      </w:r>
      <w:r>
        <w:t xml:space="preserve"> for right-aligned text</w:t>
      </w:r>
    </w:p>
    <w:p>
      <w:pPr>
        <w:pStyle w:val="Lista2"/>
      </w:pPr>
      <w:r>
        <w:rPr>
          <w:rStyle w:val="Codevalue"/>
        </w:rPr>
        <w:t>"text-align: center"</w:t>
      </w:r>
      <w:r>
        <w:t xml:space="preserve"> [note the mandatory US spelling] for centre-aligned text</w:t>
      </w:r>
    </w:p>
    <w:p>
      <w:pPr>
        <w:pStyle w:val="Lista2"/>
      </w:pPr>
      <w:r>
        <w:rPr>
          <w:rStyle w:val="Codevalue"/>
        </w:rPr>
        <w:t>"text-align: left"</w:t>
      </w:r>
      <w:r>
        <w:t xml:space="preserve"> for left-aligned text</w:t>
      </w:r>
    </w:p>
    <w:p>
      <w:pPr>
        <w:pStyle w:val="Lista3"/>
      </w:pPr>
      <w:r>
        <w:t>to be used only if the majority of the lines are aligned differently and this is mentioned in your layout description or encoded for the enclosing textpart division</w:t>
      </w:r>
    </w:p>
    <w:p>
      <w:pPr>
        <w:pStyle w:val="Lista2"/>
      </w:pPr>
      <w:r>
        <w:rPr>
          <w:rStyle w:val="Codevalue"/>
        </w:rPr>
        <w:t>"text-align: justify"</w:t>
      </w:r>
      <w:r>
        <w:t xml:space="preserve"> for text conspicuously justified to both margins</w:t>
      </w:r>
    </w:p>
    <w:p>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7.5.3</w:t>
              </w:r>
            </w:fldSimple>
            <w:r>
              <w:t>.</w:t>
            </w:r>
            <w:fldSimple w:instr=" SEQ Example \* ALPHABETIC \s 3 ">
              <w:r>
                <w:rPr>
                  <w:noProof/>
                </w:rPr>
                <w:t>A</w:t>
              </w:r>
            </w:fldSimple>
            <w:r>
              <w:t>: encoding line alignment</w:t>
            </w:r>
          </w:p>
        </w:tc>
      </w:tr>
      <w:tr>
        <w:tc>
          <w:tcPr>
            <w:tcW w:w="5000" w:type="pct"/>
            <w:vAlign w:val="center"/>
          </w:tcPr>
          <w:p>
            <w:pPr>
              <w:pStyle w:val="Image"/>
              <w:rPr>
                <w:rStyle w:val="Code"/>
              </w:rPr>
            </w:pPr>
            <w:r>
              <w:drawing>
                <wp:inline distT="114300" distB="114300" distL="114300" distR="114300">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059796" cy="1862022"/>
                          </a:xfrm>
                          <a:prstGeom prst="rect">
                            <a:avLst/>
                          </a:prstGeom>
                          <a:ln/>
                        </pic:spPr>
                      </pic:pic>
                    </a:graphicData>
                  </a:graphic>
                </wp:inline>
              </w:drawing>
            </w:r>
          </w:p>
        </w:tc>
      </w:tr>
      <w:tr>
        <w:tc>
          <w:tcPr>
            <w:tcW w:w="5000" w:type="pct"/>
          </w:tcPr>
          <w:p>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pPr>
        <w:pStyle w:val="Cmsor3"/>
      </w:pPr>
      <w:bookmarkStart w:id="717" w:name="_gjt7ggwzx2z5" w:colFirst="0" w:colLast="0"/>
      <w:bookmarkStart w:id="718" w:name="_Ref43984782"/>
      <w:bookmarkStart w:id="719" w:name="_Toc183083871"/>
      <w:bookmarkEnd w:id="717"/>
      <w:r>
        <w:t>Directionality and orientation</w:t>
      </w:r>
      <w:bookmarkEnd w:id="718"/>
      <w:bookmarkEnd w:id="719"/>
    </w:p>
    <w:p>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@rend</w:t>
      </w:r>
      <w:r>
        <w:t xml:space="preserve"> for encoding directionality and orientation are as follows:</w:t>
      </w:r>
    </w:p>
    <w:p>
      <w:pPr>
        <w:pStyle w:val="Lista2"/>
      </w:pPr>
      <w:r>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pPr>
        <w:pStyle w:val="Lista2"/>
      </w:pPr>
      <w:r>
        <w:rPr>
          <w:rStyle w:val="Codevalue"/>
        </w:rPr>
        <w:t>"tb-rotated"</w:t>
      </w:r>
      <w:r>
        <w:t xml:space="preserve"> – written vertically from top to bottom, with the tops of characters facing right </w:t>
      </w:r>
      <w:r>
        <w:rPr>
          <w:noProof/>
        </w:rPr>
        <w:t>(</w:t>
      </w:r>
      <w:r>
        <w:t>B in the illustration)</w:t>
      </w:r>
    </w:p>
    <w:p>
      <w:pPr>
        <w:pStyle w:val="Lista2"/>
      </w:pPr>
      <w:r>
        <w:rPr>
          <w:rStyle w:val="Codevalue"/>
        </w:rPr>
        <w:t>"bt-upright"</w:t>
      </w:r>
      <w:r>
        <w:t xml:space="preserve"> – written vertically from bottom to top, with the tops of characters facing upward </w:t>
      </w:r>
      <w:r>
        <w:rPr>
          <w:noProof/>
        </w:rPr>
        <w:t>(</w:t>
      </w:r>
      <w:r>
        <w:t>C in the illustration)</w:t>
      </w:r>
    </w:p>
    <w:p>
      <w:pPr>
        <w:pStyle w:val="Lista2"/>
      </w:pPr>
      <w:r>
        <w:rPr>
          <w:rStyle w:val="Codevalue"/>
        </w:rPr>
        <w:t>"tb-upright"</w:t>
      </w:r>
      <w:r>
        <w:t xml:space="preserve"> – written vertically from top to bottom, with the tops of characters facing upward </w:t>
      </w:r>
      <w:r>
        <w:rPr>
          <w:noProof/>
        </w:rPr>
        <w:t>(</w:t>
      </w:r>
      <w:r>
        <w:t>D in the illustration)</w:t>
      </w:r>
    </w:p>
    <w:p>
      <w:pPr>
        <w:pStyle w:val="Lista2"/>
      </w:pPr>
      <w:r>
        <w:rPr>
          <w:rStyle w:val="Codevalue"/>
        </w:rPr>
        <w:t>"rl-upright"</w:t>
      </w:r>
      <w:r>
        <w:t xml:space="preserve"> – written horizontally from right to left, with characters in their regular orientation (E in the illustration)</w:t>
      </w:r>
    </w:p>
    <w:p>
      <w:pPr>
        <w:pStyle w:val="Lista2"/>
      </w:pPr>
      <w:r>
        <w:rPr>
          <w:rStyle w:val="Codevalue"/>
        </w:rPr>
        <w:t>"rl-flipped"</w:t>
      </w:r>
      <w:r>
        <w:t xml:space="preserve"> – written horizontally from right to left, with characters mirrored around their vertical axis as in true boustrophedon (F in the illustration)</w:t>
      </w:r>
    </w:p>
    <w:p>
      <w:pPr>
        <w:pStyle w:val="Lista2"/>
      </w:pPr>
      <w:r>
        <w:rPr>
          <w:rStyle w:val="Codevalue"/>
        </w:rPr>
        <w:t>"rl-rotated"</w:t>
      </w:r>
      <w:r>
        <w:t xml:space="preserve"> – written horizontally from right to left, with the tops of characters facing downward (G in the illustration)</w:t>
      </w:r>
    </w:p>
    <w:p>
      <w:pPr>
        <w:pStyle w:val="Lista2"/>
      </w:pPr>
      <w:r>
        <w:lastRenderedPageBreak/>
        <w:t xml:space="preserve">should you encounter any other combination of directionality and orientation </w:t>
      </w:r>
      <w:r>
        <w:rPr>
          <w:noProof/>
        </w:rPr>
        <w:t>(</w:t>
      </w:r>
      <w:r>
        <w:t>e.g. right to left), contact the authors to agree on a new authorised value</w:t>
      </w:r>
    </w:p>
    <w:p>
      <w:pPr>
        <w:pStyle w:val="Cmsor3"/>
      </w:pPr>
      <w:bookmarkStart w:id="720" w:name="_vj2ep179y4tp" w:colFirst="0" w:colLast="0"/>
      <w:bookmarkStart w:id="721" w:name="_Ref43985361"/>
      <w:bookmarkStart w:id="722" w:name="_Toc183083872"/>
      <w:bookmarkEnd w:id="720"/>
      <w:commentRangeStart w:id="723"/>
      <w:r>
        <w:t>Script</w:t>
      </w:r>
      <w:bookmarkEnd w:id="721"/>
      <w:commentRangeEnd w:id="723"/>
      <w:r>
        <w:rPr>
          <w:rStyle w:val="Jegyzethivatkozs"/>
          <w:rFonts w:ascii="Gentium Plus" w:hAnsi="Gentium Plus" w:cs="Mangal"/>
          <w:kern w:val="0"/>
        </w:rPr>
        <w:commentReference w:id="723"/>
      </w:r>
      <w:bookmarkEnd w:id="722"/>
    </w:p>
    <w:p>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pPr>
        <w:pStyle w:val="Lista"/>
      </w:pPr>
      <w:r>
        <w:t>the instructions in this subsection do not apply the following kinds of script variation:</w:t>
      </w:r>
    </w:p>
    <w:p>
      <w:pPr>
        <w:pStyle w:val="Lista2"/>
      </w:pPr>
      <w:r>
        <w:t>changes in the scribal hand, which are covered in §</w:t>
      </w:r>
      <w:r>
        <w:fldChar w:fldCharType="begin"/>
      </w:r>
      <w:r>
        <w:instrText xml:space="preserve"> REF _Ref43989139 \r \h </w:instrText>
      </w:r>
      <w:r>
        <w:fldChar w:fldCharType="separate"/>
      </w:r>
      <w:r>
        <w:t>7.5.1</w:t>
      </w:r>
      <w:r>
        <w:fldChar w:fldCharType="end"/>
      </w:r>
    </w:p>
    <w:p>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pPr>
        <w:pStyle w:val="Lista"/>
      </w:pPr>
      <w:r>
        <w:t>the encoding of script is normally mandatory for the edition division as a whole and, for inscriptions written in a single script, not necessary anywhere else</w:t>
      </w:r>
    </w:p>
    <w:p>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pPr>
        <w:pStyle w:val="Lista2"/>
      </w:pPr>
      <w:r>
        <w:t xml:space="preserve">in this case only, the edition division should not carry the attribute </w:t>
      </w:r>
      <w:r>
        <w:rPr>
          <w:rStyle w:val="Codeattribute"/>
        </w:rPr>
        <w:t>@xml:lang</w:t>
      </w:r>
    </w:p>
    <w:p>
      <w:pPr>
        <w:pStyle w:val="Lista2"/>
      </w:pPr>
      <w:r>
        <w:t>while if the textparts are in the same script, then script must still be encoded for the edition division, not separately for the textparts</w:t>
      </w:r>
    </w:p>
    <w:p>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pPr>
        <w:pStyle w:val="Lista"/>
      </w:pPr>
      <w:r>
        <w:t>when parts of an otherwise coherent inscription are in two (or more) different scripts,</w:t>
      </w:r>
    </w:p>
    <w:p>
      <w:pPr>
        <w:pStyle w:val="Lista2"/>
      </w:pPr>
      <w:r>
        <w:t xml:space="preserve">select a default (primary) script to encode in the </w:t>
      </w:r>
      <w:r>
        <w:rPr>
          <w:rStyle w:val="Codeattribute"/>
        </w:rPr>
        <w:t>@rendition</w:t>
      </w:r>
      <w:r>
        <w:t xml:space="preserve"> of the edition division</w:t>
      </w:r>
    </w:p>
    <w:p>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pPr>
        <w:pStyle w:val="Lista2"/>
      </w:pPr>
      <w:r>
        <w:t>when the chunks of text written in a different script are not coterminous with existing block-level containers, use phrase-level containers in the same way</w:t>
      </w:r>
    </w:p>
    <w:p>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pPr>
        <w:pStyle w:val="Lista2"/>
      </w:pPr>
      <w:r>
        <w:t>when encoding Grantha characters interspersed in Tamil or Vaṭṭeḻuttu script, note that only characters graphically distinct from the default script of the inscription should be marked up in this way</w:t>
      </w:r>
    </w:p>
    <w:p>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pPr>
        <w:pStyle w:val="Cmsor3"/>
      </w:pPr>
      <w:bookmarkStart w:id="724" w:name="_alr4dlls2gjb" w:colFirst="0" w:colLast="0"/>
      <w:bookmarkStart w:id="725" w:name="_Ref43987586"/>
      <w:bookmarkStart w:id="726" w:name="_Toc183083873"/>
      <w:bookmarkEnd w:id="724"/>
      <w:r>
        <w:lastRenderedPageBreak/>
        <w:t>Lettering</w:t>
      </w:r>
      <w:bookmarkEnd w:id="725"/>
      <w:bookmarkEnd w:id="726"/>
    </w:p>
    <w:p>
      <w:pPr>
        <w:pStyle w:val="Lista"/>
      </w:pPr>
      <w:r>
        <w:t>this subsection concerns changes in lettering, i.e. the style in which the glyphs of a particular script are formed</w:t>
      </w:r>
    </w:p>
    <w:p>
      <w:pPr>
        <w:pStyle w:val="Lista"/>
      </w:pPr>
      <w:r>
        <w:t>the following variations are not changes in lettering:</w:t>
      </w:r>
    </w:p>
    <w:p>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pPr>
        <w:pStyle w:val="Lista2"/>
      </w:pPr>
      <w:r>
        <w:t>changes in scribal hand, covered under §</w:t>
      </w:r>
      <w:r>
        <w:fldChar w:fldCharType="begin"/>
      </w:r>
      <w:r>
        <w:instrText xml:space="preserve"> REF _Ref43989139 \w \h  \* MERGEFORMAT </w:instrText>
      </w:r>
      <w:r>
        <w:fldChar w:fldCharType="separate"/>
      </w:r>
      <w:r>
        <w:t>7.5.1</w:t>
      </w:r>
      <w:r>
        <w:fldChar w:fldCharType="end"/>
      </w:r>
    </w:p>
    <w:p>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pPr>
        <w:pStyle w:val="Lista"/>
      </w:pPr>
      <w:r>
        <w:rPr>
          <w:b/>
          <w:bCs/>
        </w:rPr>
        <w:t xml:space="preserve">the permitted values of </w:t>
      </w:r>
      <w:r>
        <w:rPr>
          <w:rStyle w:val="Codeattribute"/>
        </w:rPr>
        <w:t>@rend</w:t>
      </w:r>
      <w:r>
        <w:t xml:space="preserve"> for lettering are at present limited to the following:</w:t>
      </w:r>
    </w:p>
    <w:p>
      <w:pPr>
        <w:pStyle w:val="Lista2"/>
      </w:pPr>
      <w:r>
        <w:rPr>
          <w:rStyle w:val="Codevalue"/>
        </w:rPr>
        <w:t>"ornate"</w:t>
      </w:r>
    </w:p>
    <w:p>
      <w:pPr>
        <w:pStyle w:val="Lista2"/>
      </w:pPr>
      <w:r>
        <w:rPr>
          <w:rStyle w:val="Codevalue"/>
        </w:rPr>
        <w:t>"large"</w:t>
      </w:r>
    </w:p>
    <w:p>
      <w:pPr>
        <w:pStyle w:val="Lista2"/>
      </w:pPr>
      <w:r>
        <w:rPr>
          <w:rStyle w:val="Codevalue"/>
        </w:rPr>
        <w:t>"small"</w:t>
      </w:r>
    </w:p>
    <w:p>
      <w:pPr>
        <w:pStyle w:val="Lista2"/>
      </w:pPr>
      <w:r>
        <w:rPr>
          <w:rStyle w:val="Codevalue"/>
        </w:rPr>
        <w:t>"tall"</w:t>
      </w:r>
    </w:p>
    <w:p>
      <w:pPr>
        <w:pStyle w:val="Lista2"/>
      </w:pPr>
      <w:r>
        <w:rPr>
          <w:rStyle w:val="Codevalue"/>
        </w:rPr>
        <w:t>"wide"</w:t>
      </w:r>
    </w:p>
    <w:p>
      <w:pPr>
        <w:pStyle w:val="Lista2"/>
      </w:pPr>
      <w:r>
        <w:rPr>
          <w:rStyle w:val="Codevalue"/>
        </w:rPr>
        <w:t>"expanded"</w:t>
      </w:r>
      <w:r>
        <w:t xml:space="preserve"> </w:t>
      </w:r>
      <w:r>
        <w:rPr>
          <w:noProof/>
        </w:rPr>
        <w:t>(</w:t>
      </w:r>
      <w:r>
        <w:t>for character spacing)</w:t>
      </w:r>
    </w:p>
    <w:p>
      <w:pPr>
        <w:pStyle w:val="Lista2"/>
      </w:pPr>
      <w:r>
        <w:t>if more than one of the above is definitely relevant for a particular segment of text, encode them in the order of the list above</w:t>
      </w:r>
    </w:p>
    <w:p>
      <w:pPr>
        <w:pStyle w:val="Lista2"/>
      </w:pPr>
      <w:r>
        <w:t>if you wish to encode a different style of lettering, please contact the authors of this Guide to settle on an authorised value</w:t>
      </w:r>
    </w:p>
    <w:p>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pPr>
        <w:pStyle w:val="Cmsor2"/>
      </w:pPr>
      <w:bookmarkStart w:id="727" w:name="_msv3i980wz4v" w:colFirst="0" w:colLast="0"/>
      <w:bookmarkStart w:id="728" w:name="_Ref122447347"/>
      <w:bookmarkStart w:id="729" w:name="_Toc183083874"/>
      <w:bookmarkStart w:id="730" w:name="_Ref43978966"/>
      <w:bookmarkEnd w:id="727"/>
      <w:r>
        <w:t>Highlighting text for internal review</w:t>
      </w:r>
      <w:bookmarkEnd w:id="728"/>
      <w:bookmarkEnd w:id="729"/>
    </w:p>
    <w:p>
      <w:pPr>
        <w:pStyle w:val="Lista"/>
      </w:pPr>
      <w:r>
        <w:t>you may sometimes want to highlight parts of your texts to which you wish to return later or draw the attention of a colleague reviewing your work</w:t>
      </w:r>
    </w:p>
    <w:p>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pPr>
        <w:pStyle w:val="Lista2"/>
      </w:pPr>
      <w:r>
        <w:t xml:space="preserve">wherever feasible, add this attribute to existing phrase-level containers such as </w:t>
      </w:r>
      <w:r>
        <w:rPr>
          <w:rStyle w:val="Code"/>
        </w:rPr>
        <w:t>&lt;unclear&gt;</w:t>
      </w:r>
      <w:r>
        <w:t xml:space="preserve"> or </w:t>
      </w:r>
      <w:r>
        <w:rPr>
          <w:rStyle w:val="Code"/>
        </w:rPr>
        <w:t>&lt;corr&gt;</w:t>
      </w:r>
    </w:p>
    <w:p>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pPr>
        <w:pStyle w:val="Lista2"/>
      </w:pPr>
      <w:r>
        <w:t xml:space="preserve">the attribute </w:t>
      </w:r>
      <w:r>
        <w:rPr>
          <w:rStyle w:val="Codeattribute"/>
        </w:rPr>
        <w:t>@rend</w:t>
      </w:r>
      <w:r>
        <w:t xml:space="preserve">, if its value is nothing but </w:t>
      </w:r>
      <w:r>
        <w:rPr>
          <w:rStyle w:val="Codevalue"/>
        </w:rPr>
        <w:t>"check"</w:t>
      </w:r>
      <w:r>
        <w:t>, will be removed from elements</w:t>
      </w:r>
    </w:p>
    <w:p>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pPr>
        <w:pStyle w:val="Cmsor1"/>
      </w:pPr>
      <w:bookmarkStart w:id="731" w:name="_Toc183083875"/>
      <w:bookmarkEnd w:id="730"/>
      <w:r>
        <w:lastRenderedPageBreak/>
        <w:t>Good practice in encoding</w:t>
      </w:r>
      <w:bookmarkEnd w:id="731"/>
    </w:p>
    <w:p>
      <w:pPr>
        <w:pStyle w:val="Cmsor2"/>
      </w:pPr>
      <w:bookmarkStart w:id="732" w:name="_udlxmxv788yo" w:colFirst="0" w:colLast="0"/>
      <w:bookmarkStart w:id="733" w:name="_Ref43985198"/>
      <w:bookmarkStart w:id="734" w:name="_Toc183083876"/>
      <w:bookmarkEnd w:id="732"/>
      <w:r>
        <w:t>Spaces and new lines in the code</w:t>
      </w:r>
      <w:bookmarkEnd w:id="733"/>
      <w:bookmarkEnd w:id="734"/>
    </w:p>
    <w:p>
      <w:pPr>
        <w:pStyle w:val="Cmsor3"/>
      </w:pPr>
      <w:bookmarkStart w:id="735" w:name="_i3nexhtm21xy" w:colFirst="0" w:colLast="0"/>
      <w:bookmarkStart w:id="736" w:name="_Ref43989206"/>
      <w:bookmarkStart w:id="737" w:name="_Toc183083877"/>
      <w:bookmarkEnd w:id="735"/>
      <w:r>
        <w:t>White space</w:t>
      </w:r>
      <w:bookmarkEnd w:id="736"/>
      <w:bookmarkEnd w:id="737"/>
    </w:p>
    <w:p>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pPr>
        <w:pStyle w:val="Lista"/>
      </w:pPr>
      <w:r>
        <w:rPr>
          <w:b/>
          <w:bCs/>
        </w:rPr>
        <w:t>white space inside XML tags</w:t>
      </w:r>
      <w:r>
        <w:t xml:space="preserve"> is as a rule insignificant</w:t>
      </w:r>
    </w:p>
    <w:p>
      <w:pPr>
        <w:pStyle w:val="Lista2"/>
      </w:pPr>
      <w:r>
        <w:t>thus, each of the following are perfectly equivalent: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pPr>
        <w:pStyle w:val="Lista2"/>
      </w:pPr>
      <w:r>
        <w:t>some form of white space must, however, be present before all attribute names, so the above are not equivalent to the following:</w:t>
      </w:r>
    </w:p>
    <w:p>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pPr>
        <w:pStyle w:val="Lista2"/>
      </w:pPr>
      <w:r>
        <w:t>white space within attribute values is significant, so the above are also not equivalent to either of the following:</w:t>
      </w:r>
    </w:p>
    <w:p>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pPr>
        <w:pStyle w:val="Lista3"/>
      </w:pPr>
      <w:r>
        <w:rPr>
          <w:b/>
          <w:bCs/>
        </w:rPr>
        <w:t>collapsing</w:t>
      </w:r>
      <w:r>
        <w:t xml:space="preserve"> means that any type and quantity of white space is reduced to a single space character</w:t>
      </w:r>
    </w:p>
    <w:p>
      <w:pPr>
        <w:pStyle w:val="Lista3"/>
      </w:pPr>
      <w:r>
        <w:rPr>
          <w:b/>
          <w:bCs/>
        </w:rPr>
        <w:t>trimming</w:t>
      </w:r>
      <w:r>
        <w:t xml:space="preserve"> means that space is stripped from the beginning and end of the text content of an element</w:t>
      </w:r>
    </w:p>
    <w:p>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pPr>
        <w:pStyle w:val="Lista3"/>
      </w:pPr>
      <w:r>
        <w:rPr>
          <w:rStyle w:val="Code"/>
        </w:rPr>
        <w:t xml:space="preserve">&lt;p&gt; </w:t>
      </w:r>
      <w:r>
        <w:rPr>
          <w:rStyle w:val="Codetext"/>
        </w:rPr>
        <w:t xml:space="preserve">In   a hole in the ground there lived a hobbit.  </w:t>
      </w:r>
      <w:r>
        <w:rPr>
          <w:rStyle w:val="Code"/>
        </w:rPr>
        <w:t>&lt;/p&gt;</w:t>
      </w:r>
    </w:p>
    <w:p>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pPr>
        <w:pStyle w:val="Lista2"/>
      </w:pPr>
      <w:r>
        <w:t xml:space="preserve">however, each of the following alterations </w:t>
      </w:r>
      <w:r>
        <w:rPr>
          <w:b/>
          <w:bCs/>
        </w:rPr>
        <w:t>will</w:t>
      </w:r>
      <w:r>
        <w:t xml:space="preserve"> affect the output:</w:t>
      </w:r>
    </w:p>
    <w:p>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pPr>
        <w:pStyle w:val="Cmsor3"/>
      </w:pPr>
      <w:bookmarkStart w:id="738" w:name="_8hshbbqbehg5" w:colFirst="0" w:colLast="0"/>
      <w:bookmarkStart w:id="739" w:name="_Ref43984944"/>
      <w:bookmarkStart w:id="740" w:name="_Toc183083878"/>
      <w:bookmarkEnd w:id="738"/>
      <w:r>
        <w:t>Editorial spaces and markup</w:t>
      </w:r>
      <w:bookmarkEnd w:id="739"/>
      <w:bookmarkEnd w:id="740"/>
    </w:p>
    <w:p>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pPr>
        <w:pStyle w:val="Lista"/>
      </w:pPr>
      <w:r>
        <w:t>the above summary of white space in the processing of XML documents will not necessarily apply to the processing of our encoded files, chiefly for the following reasons</w:t>
      </w:r>
    </w:p>
    <w:p>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pPr>
        <w:pStyle w:val="Lista2"/>
      </w:pPr>
      <w:r>
        <w:t>as we progress with the development of display transformations, white space may be deliberately added or removed in certain markup contexts</w:t>
      </w:r>
    </w:p>
    <w:p>
      <w:pPr>
        <w:pStyle w:val="Lista"/>
      </w:pPr>
      <w:r>
        <w:t xml:space="preserve">therefore, do not bother memorising the subtleties of whitespace handling theory; instead, </w:t>
      </w:r>
      <w:r>
        <w:rPr>
          <w:b/>
          <w:bCs/>
        </w:rPr>
        <w:t>as a rule of thumb</w:t>
      </w:r>
    </w:p>
    <w:p>
      <w:pPr>
        <w:pStyle w:val="Lista2"/>
      </w:pPr>
      <w:r>
        <w:t>avoid adding spaces to your text except where a space is required for word separation</w:t>
      </w:r>
    </w:p>
    <w:p>
      <w:pPr>
        <w:pStyle w:val="Lista2"/>
      </w:pPr>
      <w:r>
        <w:t>but make sure to add all spaces required for word separation even if an XML element is also present at the same point</w:t>
      </w:r>
    </w:p>
    <w:p>
      <w:pPr>
        <w:pStyle w:val="Lista2"/>
      </w:pPr>
      <w:r>
        <w:t>any kinks appearing due to the presence or absence of space at certain spots can be ironed out later on</w:t>
      </w:r>
    </w:p>
    <w:p>
      <w:pPr>
        <w:pStyle w:val="Lista2"/>
      </w:pPr>
      <w:r>
        <w:t>but to be able to reduce the number of kinks that need to be ironed out, read the specific guidelines below</w:t>
      </w:r>
    </w:p>
    <w:p>
      <w:pPr>
        <w:pStyle w:val="Lista"/>
      </w:pPr>
      <w:r>
        <w:t xml:space="preserve">with </w:t>
      </w:r>
      <w:r>
        <w:rPr>
          <w:b/>
          <w:bCs/>
        </w:rPr>
        <w:t>block-level containers</w:t>
      </w:r>
      <w:r>
        <w:t>, feel free to enter their contents in a new line after the start tag and/or to put the end tag in a new line if that makes your work easier for you</w:t>
      </w:r>
    </w:p>
    <w:p>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pPr>
        <w:pStyle w:val="Lista2"/>
      </w:pPr>
      <w:r>
        <w:t>never add white space after these elements</w:t>
      </w:r>
    </w:p>
    <w:p>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pPr>
        <w:pStyle w:val="Lista3"/>
      </w:pPr>
      <w:r>
        <w:t>thus both of the following arrangements are permitted and equivalent:</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pPr>
        <w:pStyle w:val="Lista3"/>
      </w:pPr>
      <w:r>
        <w:lastRenderedPageBreak/>
        <w:t>moreover, for transition points not interrupting words, all of the following arrangements are permitted and equivalent:</w:t>
      </w:r>
    </w:p>
    <w:p>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pPr>
        <w:pStyle w:val="Lista2"/>
      </w:pPr>
      <w:r>
        <w:t>spaces outside such elements should be used wherever necessary, i.e. wherever the text within a phrase-level container belongs to a word separate from its neighbour outside the container, e.g.</w:t>
      </w:r>
    </w:p>
    <w:p>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pPr>
        <w:pStyle w:val="Lista2"/>
      </w:pPr>
      <w:r>
        <w:t>white space at the inner edges of such containers may be trimmed from their content</w:t>
      </w:r>
    </w:p>
    <w:p>
      <w:pPr>
        <w:pStyle w:val="Lista3"/>
      </w:pPr>
      <w:r>
        <w:t>therefore any necessary spaces must be placed outside these containers, e.g.</w:t>
      </w:r>
    </w:p>
    <w:p>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pPr>
        <w:pStyle w:val="Lista2"/>
      </w:pPr>
      <w:r>
        <w:t xml:space="preserve">in elements that encode two </w:t>
      </w:r>
      <w:r>
        <w:rPr>
          <w:noProof/>
        </w:rPr>
        <w:t>(</w:t>
      </w:r>
      <w:r>
        <w:t>or more) alternative readings for a stretch of text, it may be necessary to add a space at the beginning or end of only one of these alternatives</w:t>
      </w:r>
    </w:p>
    <w:p>
      <w:pPr>
        <w:pStyle w:val="Lista3"/>
      </w:pPr>
      <w:r>
        <w:t>to avoid anomalies in processing, in such cases you should increase the scope of the elements so that the space is not at the edge of the content, e.g.</w:t>
      </w:r>
    </w:p>
    <w:p>
      <w:pPr>
        <w:pStyle w:val="Lista4"/>
      </w:pPr>
      <w:r>
        <w:t xml:space="preserve">in an ambiguous reading that may be </w:t>
      </w:r>
      <w:r>
        <w:rPr>
          <w:rStyle w:val="Foreign"/>
        </w:rPr>
        <w:t>tathāpi</w:t>
      </w:r>
      <w:r>
        <w:t xml:space="preserve"> or </w:t>
      </w:r>
      <w:r>
        <w:rPr>
          <w:rStyle w:val="Foreign"/>
        </w:rPr>
        <w:t>tathā hi</w:t>
      </w:r>
      <w:r>
        <w:t>,</w:t>
      </w:r>
    </w:p>
    <w:p>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pPr>
        <w:pStyle w:val="Lista"/>
      </w:pPr>
      <w:r>
        <w:rPr>
          <w:b/>
          <w:bCs/>
        </w:rPr>
        <w:t>elements representing or enclosing non-alphabetic characters</w:t>
      </w:r>
      <w:r>
        <w:t xml:space="preserve">, i.e. </w:t>
      </w:r>
      <w:r>
        <w:rPr>
          <w:rStyle w:val="Code"/>
        </w:rPr>
        <w:t>&lt;g&gt;</w:t>
      </w:r>
      <w:r>
        <w:t xml:space="preserve"> and </w:t>
      </w:r>
      <w:r>
        <w:rPr>
          <w:rStyle w:val="Code"/>
        </w:rPr>
        <w:t>&lt;num&gt;</w:t>
      </w:r>
    </w:p>
    <w:p>
      <w:pPr>
        <w:pStyle w:val="Lista2"/>
      </w:pPr>
      <w:r>
        <w:t xml:space="preserve">use spaces around </w:t>
      </w:r>
      <w:r>
        <w:rPr>
          <w:noProof/>
        </w:rPr>
        <w:t>(</w:t>
      </w:r>
      <w:r>
        <w:t>and outside) these elements as you would expect to see them in an edition, e.g.</w:t>
      </w:r>
    </w:p>
    <w:p>
      <w:pPr>
        <w:pStyle w:val="Lista3"/>
      </w:pPr>
      <w:r>
        <w:t>between numerals and any preceding or following text</w:t>
      </w:r>
    </w:p>
    <w:p>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pPr>
        <w:pStyle w:val="Lista4"/>
      </w:pPr>
      <w:r>
        <w:t>punctuation marks should not be preceded by an editorial space, but should be followed by one</w:t>
      </w:r>
    </w:p>
    <w:p>
      <w:pPr>
        <w:pStyle w:val="Lista4"/>
      </w:pPr>
      <w:r>
        <w:t>space fillers and miscellaneous symbols should be preceded and followed by editorial spaces</w:t>
      </w:r>
    </w:p>
    <w:p>
      <w:pPr>
        <w:pStyle w:val="Lista2"/>
      </w:pPr>
      <w:r>
        <w:t>as an exception to the above, should a symbol or numeral interrupt a word, do not add editorial spaces around it</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encoded space</w:t>
      </w:r>
      <w:r>
        <w:t xml:space="preserve">, </w:t>
      </w:r>
      <w:r>
        <w:rPr>
          <w:rStyle w:val="Code"/>
        </w:rPr>
        <w:t>&lt;space&gt;</w:t>
      </w:r>
    </w:p>
    <w:p>
      <w:pPr>
        <w:pStyle w:val="Lista2"/>
      </w:pPr>
      <w:r>
        <w:lastRenderedPageBreak/>
        <w:t xml:space="preserve">as a rule, add an editorial space on either or both sides of a </w:t>
      </w:r>
      <w:r>
        <w:rPr>
          <w:rStyle w:val="Code"/>
        </w:rPr>
        <w:t>&lt;space&gt;</w:t>
      </w:r>
      <w:r>
        <w:t xml:space="preserve"> element where it meets text or numerals</w:t>
      </w:r>
    </w:p>
    <w:p>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pPr>
        <w:pStyle w:val="Lista2"/>
      </w:pPr>
      <w:r>
        <w:t>when one of these elements occurs at a point where an editorial space is already required for word spacing, add a space on either side or both sides of the element as you would expect to see spaces in your displayed edition</w:t>
      </w:r>
    </w:p>
    <w:p>
      <w:pPr>
        <w:pStyle w:val="Lista3"/>
      </w:pPr>
      <w:r>
        <w:t>that is to say, add a space on any side where such elements meet text, but not where they meet other elements of this nature</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pPr>
        <w:pStyle w:val="Lista2"/>
      </w:pPr>
      <w:r>
        <w:t>by convention we shall take a lacuna encoded without an intervening space as a definite indicator of an editorial hypothesis that the word preserved adjacent to the lacuna is not complete</w:t>
      </w:r>
    </w:p>
    <w:p>
      <w:pPr>
        <w:pStyle w:val="Lista2"/>
      </w:pPr>
      <w:r>
        <w:t>whereas a lacuna encoded with an intervening space will not be regarded to imply any hypothesis about the completeness or incompleteness of the preserved word</w:t>
      </w:r>
    </w:p>
    <w:p>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pPr>
        <w:pStyle w:val="Cmsor3"/>
      </w:pPr>
      <w:bookmarkStart w:id="741" w:name="_xg74xrj1ejbr" w:colFirst="0" w:colLast="0"/>
      <w:bookmarkStart w:id="742" w:name="_Toc183083879"/>
      <w:bookmarkEnd w:id="741"/>
      <w:r>
        <w:t>Editorial hyphens and markup</w:t>
      </w:r>
      <w:bookmarkEnd w:id="742"/>
    </w:p>
    <w:p>
      <w:pPr>
        <w:pStyle w:val="Lista"/>
      </w:pPr>
      <w:r>
        <w:t xml:space="preserve">see TG §2.6.2 for general guidance about editorial hyphens </w:t>
      </w:r>
      <w:r>
        <w:rPr>
          <w:noProof/>
        </w:rPr>
        <w:t>(</w:t>
      </w:r>
      <w:r>
        <w:t>for compound segmentation)</w:t>
      </w:r>
    </w:p>
    <w:p>
      <w:pPr>
        <w:pStyle w:val="Lista"/>
      </w:pPr>
      <w:r>
        <w:t>hyphens should never be used at the ends of epigraphic lines</w:t>
      </w:r>
    </w:p>
    <w:p>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pPr>
        <w:pStyle w:val="Lista2"/>
      </w:pPr>
      <w:r>
        <w:t xml:space="preserve">the same applies to </w:t>
      </w:r>
      <w:r>
        <w:rPr>
          <w:rStyle w:val="Code"/>
        </w:rPr>
        <w:t>&lt;pb/&gt;</w:t>
      </w:r>
      <w:r>
        <w:t xml:space="preserve"> and </w:t>
      </w:r>
      <w:r>
        <w:rPr>
          <w:rStyle w:val="Code"/>
        </w:rPr>
        <w:t>&lt;milestone/&gt;</w:t>
      </w:r>
      <w:r>
        <w:t xml:space="preserve"> elements</w:t>
      </w:r>
    </w:p>
    <w:p>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pPr>
        <w:pStyle w:val="Lista2"/>
      </w:pPr>
      <w:r>
        <w:t>however, there is no need to split phrase-level elements around an editorial hyphen even if, strictly speaking, the editorial hyphen is not qualified by the element, e.g.</w:t>
      </w:r>
    </w:p>
    <w:p>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pPr>
        <w:pStyle w:val="Cmsor2"/>
      </w:pPr>
      <w:bookmarkStart w:id="743" w:name="_7ept2hrl5gak" w:colFirst="0" w:colLast="0"/>
      <w:bookmarkStart w:id="744" w:name="_Ref43978660"/>
      <w:bookmarkStart w:id="745" w:name="_Toc183083880"/>
      <w:bookmarkEnd w:id="743"/>
      <w:r>
        <w:t>Top to bottom hierarchy</w:t>
      </w:r>
      <w:bookmarkEnd w:id="744"/>
      <w:bookmarkEnd w:id="745"/>
    </w:p>
    <w:p>
      <w:pPr>
        <w:pStyle w:val="Lista"/>
      </w:pPr>
      <w:r>
        <w:t>while applying markup to encode various features, it is useful to keep in mind the rough hierarchy outlined below</w:t>
      </w:r>
    </w:p>
    <w:p>
      <w:pPr>
        <w:pStyle w:val="Lista2"/>
      </w:pPr>
      <w:r>
        <w:t>the tiers presented below comprise an arbitrary hierarchy practical for our purposes, which does not wholly coincide with the XML hierarchy of TEI documents in general</w:t>
      </w:r>
    </w:p>
    <w:p>
      <w:pPr>
        <w:pStyle w:val="Lista2"/>
      </w:pPr>
      <w:r>
        <w:t>any element of a particular tier may contain elements of a lower tier and in many cases also elements of the same tier, but may not contain elements of a higher tier</w:t>
      </w:r>
    </w:p>
    <w:p>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pPr>
        <w:pStyle w:val="Cmsor3"/>
      </w:pPr>
      <w:bookmarkStart w:id="746" w:name="_oo0c5sndse6h" w:colFirst="0" w:colLast="0"/>
      <w:bookmarkStart w:id="747" w:name="_Ref43979443"/>
      <w:bookmarkStart w:id="748" w:name="_Toc183083881"/>
      <w:bookmarkEnd w:id="746"/>
      <w:r>
        <w:t>Tier 1, block-level elements representing XML structure and extrinsic structure</w:t>
      </w:r>
      <w:bookmarkEnd w:id="747"/>
      <w:bookmarkEnd w:id="748"/>
    </w:p>
    <w:p>
      <w:pPr>
        <w:pStyle w:val="Lista"/>
      </w:pPr>
      <w:r>
        <w:t xml:space="preserve">text divisions: the edition </w:t>
      </w:r>
      <w:r>
        <w:rPr>
          <w:rStyle w:val="Code"/>
        </w:rPr>
        <w:t>&lt;div&gt;</w:t>
      </w:r>
      <w:r>
        <w:t xml:space="preserve"> wraps everything within your edition</w:t>
      </w:r>
    </w:p>
    <w:p>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pPr>
        <w:pStyle w:val="Cmsor3"/>
      </w:pPr>
      <w:bookmarkStart w:id="749" w:name="_avslxtgod3of" w:colFirst="0" w:colLast="0"/>
      <w:bookmarkStart w:id="750" w:name="_Toc183083882"/>
      <w:bookmarkEnd w:id="749"/>
      <w:r>
        <w:t>Tier 2, block-level elements representing intrinsic structure</w:t>
      </w:r>
      <w:bookmarkEnd w:id="750"/>
    </w:p>
    <w:p>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pPr>
        <w:pStyle w:val="Lista"/>
      </w:pPr>
      <w:r>
        <w:t>these elements must appear directly within the divisions, never outside them</w:t>
      </w:r>
    </w:p>
    <w:p>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
      </w:pPr>
      <w:r>
        <w:t xml:space="preserve">as a special block-level container, </w:t>
      </w:r>
      <w:r>
        <w:rPr>
          <w:rStyle w:val="Code"/>
        </w:rPr>
        <w:t>&lt;list&gt;</w:t>
      </w:r>
      <w:r>
        <w:t xml:space="preserve"> will always be nested within </w:t>
      </w:r>
      <w:r>
        <w:rPr>
          <w:rStyle w:val="Code"/>
        </w:rPr>
        <w:t>&lt;p&gt;</w:t>
      </w:r>
    </w:p>
    <w:p>
      <w:pPr>
        <w:pStyle w:val="Cmsor3"/>
      </w:pPr>
      <w:bookmarkStart w:id="751" w:name="_b4084bcsknv2" w:colFirst="0" w:colLast="0"/>
      <w:bookmarkStart w:id="752" w:name="_Ref43979552"/>
      <w:bookmarkStart w:id="753" w:name="_Toc183083883"/>
      <w:bookmarkEnd w:id="751"/>
      <w:r>
        <w:t>Tier 3, empty elements representing extrinsic structure</w:t>
      </w:r>
      <w:bookmarkEnd w:id="752"/>
      <w:bookmarkEnd w:id="753"/>
    </w:p>
    <w:p>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pPr>
        <w:pStyle w:val="Lista2"/>
      </w:pPr>
      <w:r>
        <w:rPr>
          <w:rStyle w:val="Foreign"/>
        </w:rPr>
        <w:t>except</w:t>
      </w:r>
      <w:r>
        <w:t xml:space="preserve"> special cases where such transition points cannot be integrated into the text following them, namely</w:t>
      </w:r>
    </w:p>
    <w:p>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pPr>
        <w:pStyle w:val="Cmsor3"/>
      </w:pPr>
      <w:bookmarkStart w:id="754" w:name="_6kukm0ycu92" w:colFirst="0" w:colLast="0"/>
      <w:bookmarkStart w:id="755" w:name="_Ref43979566"/>
      <w:bookmarkStart w:id="756" w:name="_Toc183083884"/>
      <w:bookmarkEnd w:id="754"/>
      <w:r>
        <w:t>Tier 4, empty elements representing local features</w:t>
      </w:r>
      <w:bookmarkEnd w:id="755"/>
      <w:bookmarkEnd w:id="756"/>
    </w:p>
    <w:p>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pPr>
        <w:pStyle w:val="Lista"/>
      </w:pPr>
      <w:r>
        <w:t>these empty elements with a spatial extent must by default be contained within tier-2 elements and must not be placed before the first tier-3 element of a document</w:t>
      </w:r>
    </w:p>
    <w:p>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lastRenderedPageBreak/>
        <w:t>these empty elements with a spatial extent must give way to elements of tier 3 and above in case of conflict</w:t>
      </w:r>
    </w:p>
    <w:p>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tc>
          <w:tcPr>
            <w:tcW w:w="5000" w:type="pct"/>
          </w:tcPr>
          <w:p>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tc>
          <w:tcPr>
            <w:tcW w:w="5000" w:type="pct"/>
          </w:tcPr>
          <w:p>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pPr>
        <w:pStyle w:val="Cmsor3"/>
      </w:pPr>
      <w:bookmarkStart w:id="757" w:name="_jr9td4xsvig6" w:colFirst="0" w:colLast="0"/>
      <w:bookmarkStart w:id="758" w:name="_Ref43987901"/>
      <w:bookmarkStart w:id="759" w:name="_Toc183083885"/>
      <w:bookmarkEnd w:id="757"/>
      <w:r>
        <w:t>Tier 5, phrase-level elements</w:t>
      </w:r>
      <w:bookmarkEnd w:id="758"/>
      <w:bookmarkEnd w:id="759"/>
    </w:p>
    <w:p>
      <w:pPr>
        <w:pStyle w:val="Lista"/>
      </w:pPr>
      <w:r>
        <w:t>elements belonging to this tier include:</w:t>
      </w:r>
    </w:p>
    <w:p>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pPr>
        <w:pStyle w:val="Lista"/>
      </w:pPr>
      <w:r>
        <w:t>such phrase-level markup encoding semantic or descriptive information about specific characters must</w:t>
      </w:r>
    </w:p>
    <w:p>
      <w:pPr>
        <w:pStyle w:val="Lista2"/>
      </w:pPr>
      <w:r>
        <w:t>always be contained within tier-2 elements</w:t>
      </w:r>
    </w:p>
    <w:p>
      <w:pPr>
        <w:pStyle w:val="Lista2"/>
      </w:pPr>
      <w:r>
        <w:t>in case of conflict give way to elements of tier 4 and above</w:t>
      </w:r>
    </w:p>
    <w:p>
      <w:pPr>
        <w:pStyle w:val="Lista"/>
      </w:pPr>
      <w:r>
        <w:t>thus, a phrase-level element interrupted by the start-tag or end-tag of any element of intrinsic structure or by an element of extrinsic structure must be encoded as two separate instances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tc>
          <w:tcPr>
            <w:tcW w:w="5000" w:type="pct"/>
          </w:tcPr>
          <w:p>
            <w:pPr>
              <w:pStyle w:val="TableNote"/>
              <w:rPr>
                <w:rStyle w:val="Code"/>
              </w:rPr>
            </w:pPr>
            <w:r>
              <w:t xml:space="preserve">the lost and supplied text in the middle of the stanza is encoded as three separate instances of supplied text: the end of </w:t>
            </w:r>
            <w:proofErr w:type="spellStart"/>
            <w:r>
              <w:rPr>
                <w:rStyle w:val="Foreign"/>
              </w:rPr>
              <w:t>pāda</w:t>
            </w:r>
            <w:r>
              <w:t>s</w:t>
            </w:r>
            <w:proofErr w:type="spellEnd"/>
            <w:r>
              <w:t xml:space="preserve">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p>
      <w:pPr>
        <w:pStyle w:val="Lista"/>
      </w:pPr>
      <w:r>
        <w:t xml:space="preserve">phrase-level elements may usually be nested inside others except for </w:t>
      </w:r>
      <w:r>
        <w:rPr>
          <w:rStyle w:val="Code"/>
        </w:rPr>
        <w:t>&lt;unclear&gt;</w:t>
      </w:r>
      <w:r>
        <w:t>, for which see below</w:t>
      </w:r>
    </w:p>
    <w:p>
      <w:pPr>
        <w:pStyle w:val="Lista2"/>
      </w:pPr>
      <w:r>
        <w:t>otherwise, you may nest phrase-level markup as logic dictates, so long as you avoid overlaps, which must be eliminated by creating separate instances of interrupted markup elements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0" w:name="_Ref44072089"/>
            <w:r>
              <w:t xml:space="preserve">Example </w:t>
            </w:r>
            <w:fldSimple w:instr=" STYLEREF 3 \s ">
              <w:r>
                <w:rPr>
                  <w:noProof/>
                </w:rPr>
                <w:t>8.2.5</w:t>
              </w:r>
            </w:fldSimple>
            <w:r>
              <w:t>.</w:t>
            </w:r>
            <w:fldSimple w:instr=" SEQ Example \* ALPHABETIC \s 3 ">
              <w:r>
                <w:rPr>
                  <w:noProof/>
                </w:rPr>
                <w:t>B</w:t>
              </w:r>
            </w:fldSimple>
            <w:bookmarkEnd w:id="760"/>
            <w:r>
              <w:t>: overlapping phrase-level elements</w:t>
            </w:r>
          </w:p>
        </w:tc>
      </w:tr>
      <w:tr>
        <w:tc>
          <w:tcPr>
            <w:tcW w:w="5000" w:type="pct"/>
          </w:tcPr>
          <w:p>
            <w:pPr>
              <w:jc w:val="center"/>
              <w:rPr>
                <w:rStyle w:val="Codetext"/>
              </w:rPr>
            </w:pPr>
            <w:r>
              <w:rPr>
                <w:rStyle w:val="Foreign"/>
              </w:rPr>
              <w:t>uktañ ca bhagavatā ve</w:t>
            </w:r>
            <w:r>
              <w:rPr>
                <w:rStyle w:val="Foreign"/>
                <w:dstrike/>
              </w:rPr>
              <w:t>da-vyāsena vyāsena vyā</w:t>
            </w:r>
            <w:r>
              <w:rPr>
                <w:rStyle w:val="Foreign"/>
              </w:rPr>
              <w:t>sena</w:t>
            </w:r>
          </w:p>
        </w:tc>
      </w:tr>
      <w:tr>
        <w:tc>
          <w:tcPr>
            <w:tcW w:w="5000" w:type="pct"/>
          </w:tcPr>
          <w:p>
            <w:pPr>
              <w:pStyle w:val="TableNote"/>
              <w:keepNext/>
            </w:pPr>
            <w:r>
              <w:t>the stretch struck out in the text above represents unclear text in the original</w:t>
            </w:r>
          </w:p>
          <w:p>
            <w:pPr>
              <w:pStyle w:val="TableNote"/>
              <w:keepNext/>
            </w:pPr>
            <w:r>
              <w:t xml:space="preserve">the last iteration of </w:t>
            </w:r>
            <w:r>
              <w:rPr>
                <w:rStyle w:val="Foreign"/>
              </w:rPr>
              <w:t>vyāsena</w:t>
            </w:r>
            <w:r>
              <w:t xml:space="preserve"> is scribal dittography, which you as editor suppress</w:t>
            </w:r>
          </w:p>
        </w:tc>
      </w:tr>
      <w:tr>
        <w:tc>
          <w:tcPr>
            <w:tcW w:w="5000" w:type="pct"/>
          </w:tcPr>
          <w:p>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tc>
          <w:tcPr>
            <w:tcW w:w="5000" w:type="pct"/>
          </w:tcPr>
          <w:p>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p>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1" w:name="_Ref44072159"/>
            <w:r>
              <w:lastRenderedPageBreak/>
              <w:t xml:space="preserve">Example </w:t>
            </w:r>
            <w:fldSimple w:instr=" STYLEREF 3 \s ">
              <w:r>
                <w:rPr>
                  <w:noProof/>
                </w:rPr>
                <w:t>8.2.5</w:t>
              </w:r>
            </w:fldSimple>
            <w:r>
              <w:t>.</w:t>
            </w:r>
            <w:fldSimple w:instr=" SEQ Example \* ALPHABETIC \s 3 ">
              <w:r>
                <w:rPr>
                  <w:noProof/>
                </w:rPr>
                <w:t>C</w:t>
              </w:r>
            </w:fldSimple>
            <w:bookmarkEnd w:id="761"/>
            <w:r>
              <w:t>: overlapping phrase-level elements</w:t>
            </w:r>
          </w:p>
        </w:tc>
      </w:tr>
      <w:tr>
        <w:tc>
          <w:tcPr>
            <w:tcW w:w="5000" w:type="pct"/>
          </w:tcPr>
          <w:p>
            <w:pPr>
              <w:jc w:val="center"/>
              <w:rPr>
                <w:rStyle w:val="Codetext"/>
              </w:rPr>
            </w:pPr>
            <w:r>
              <w:rPr>
                <w:rStyle w:val="Foreign"/>
              </w:rPr>
              <w:t>puṇyābhi</w:t>
            </w:r>
            <w:r>
              <w:rPr>
                <w:rStyle w:val="Foreign"/>
                <w:dstrike/>
              </w:rPr>
              <w:t>vriddhaye</w:t>
            </w:r>
          </w:p>
        </w:tc>
      </w:tr>
      <w:tr>
        <w:tc>
          <w:tcPr>
            <w:tcW w:w="5000" w:type="pct"/>
          </w:tcPr>
          <w:p>
            <w:pPr>
              <w:pStyle w:val="TableNote"/>
              <w:keepNext/>
            </w:pPr>
            <w:r>
              <w:t>the stretch struck out in the text above represents unclear text in the original</w:t>
            </w:r>
          </w:p>
          <w:p>
            <w:pPr>
              <w:pStyle w:val="TableNote"/>
              <w:keepNext/>
            </w:pPr>
            <w:r>
              <w:t xml:space="preserve">the spelling </w:t>
            </w:r>
            <w:r>
              <w:rPr>
                <w:rStyle w:val="Foreign"/>
              </w:rPr>
              <w:t>ri</w:t>
            </w:r>
            <w:r>
              <w:t xml:space="preserve"> is non-standard and you, as editor, flag it as such</w:t>
            </w:r>
          </w:p>
        </w:tc>
      </w:tr>
      <w:tr>
        <w:tc>
          <w:tcPr>
            <w:tcW w:w="5000" w:type="pct"/>
          </w:tcPr>
          <w:p>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tc>
          <w:tcPr>
            <w:tcW w:w="5000" w:type="pct"/>
          </w:tcPr>
          <w:p>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pPr>
        <w:pStyle w:val="Cmsor2"/>
      </w:pPr>
      <w:bookmarkStart w:id="762" w:name="_k7hidbku03us" w:colFirst="0" w:colLast="0"/>
      <w:bookmarkStart w:id="763" w:name="_Toc183083886"/>
      <w:bookmarkStart w:id="764" w:name="_Ref43990429"/>
      <w:bookmarkEnd w:id="762"/>
      <w:r>
        <w:t>Logical characters and the granularity of encoding</w:t>
      </w:r>
      <w:bookmarkEnd w:id="763"/>
    </w:p>
    <w:p>
      <w:r>
        <w:t xml:space="preserve">Our original inscriptions are written in a complex script where most physical characters correspond to more than one </w:t>
      </w:r>
      <w:commentRangeStart w:id="765"/>
      <w:r>
        <w:t>logical character</w:t>
      </w:r>
      <w:commentRangeEnd w:id="765"/>
      <w:r>
        <w:rPr>
          <w:rStyle w:val="Jegyzethivatkozs"/>
          <w:rFonts w:cs="Murty Sanskrit"/>
        </w:rPr>
        <w:commentReference w:id="765"/>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pPr>
        <w:pStyle w:val="Lista"/>
      </w:pPr>
      <w:r>
        <w:t>list of markup elements where granularity is an issue</w:t>
      </w:r>
    </w:p>
    <w:p>
      <w:pPr>
        <w:pStyle w:val="Lista2"/>
      </w:pPr>
      <w:r>
        <w:t>block-level elements for intrinsic structure (move the instructions over here or keep where they are and refer from here?)</w:t>
      </w:r>
    </w:p>
    <w:p>
      <w:pPr>
        <w:pStyle w:val="Lista2"/>
      </w:pPr>
      <w:r>
        <w:t>milestones for extrinsic structure (move over here or keep where they are?)</w:t>
      </w:r>
    </w:p>
    <w:p>
      <w:pPr>
        <w:pStyle w:val="Lista2"/>
      </w:pPr>
      <w:r>
        <w:t>phrase-level elements for</w:t>
      </w:r>
    </w:p>
    <w:p>
      <w:pPr>
        <w:pStyle w:val="Lista3"/>
      </w:pPr>
      <w:r>
        <w:t>scribal intervention</w:t>
      </w:r>
    </w:p>
    <w:p>
      <w:pPr>
        <w:pStyle w:val="Lista3"/>
      </w:pPr>
      <w:r>
        <w:t>reading difficulties</w:t>
      </w:r>
    </w:p>
    <w:p>
      <w:pPr>
        <w:pStyle w:val="Lista3"/>
      </w:pPr>
      <w:r>
        <w:t>editorial intervention</w:t>
      </w:r>
    </w:p>
    <w:p>
      <w:pPr>
        <w:pStyle w:val="Lista"/>
      </w:pPr>
      <w:r>
        <w:t>list of situations where the choice of encoding solution is an issue</w:t>
      </w:r>
    </w:p>
    <w:p>
      <w:pPr>
        <w:pStyle w:val="Lista2"/>
      </w:pPr>
      <w:r>
        <w:t>scribal intervention</w:t>
      </w:r>
    </w:p>
    <w:p>
      <w:pPr>
        <w:pStyle w:val="Lista2"/>
      </w:pPr>
      <w:r>
        <w:t>editorial intervention</w:t>
      </w:r>
    </w:p>
    <w:p>
      <w:pPr>
        <w:pStyle w:val="Cmsor1"/>
      </w:pPr>
      <w:bookmarkStart w:id="766" w:name="_Toc183083887"/>
      <w:bookmarkStart w:id="767" w:name="_Ref183087700"/>
      <w:r>
        <w:lastRenderedPageBreak/>
        <w:t>Additional content divisions</w:t>
      </w:r>
      <w:bookmarkEnd w:id="764"/>
      <w:bookmarkEnd w:id="766"/>
      <w:bookmarkEnd w:id="767"/>
    </w:p>
    <w:p>
      <w:pPr>
        <w:pStyle w:val="Cmsor2"/>
      </w:pPr>
      <w:bookmarkStart w:id="768" w:name="_c4m58vl65n98" w:colFirst="0" w:colLast="0"/>
      <w:bookmarkStart w:id="769" w:name="_Ref43978773"/>
      <w:bookmarkStart w:id="770" w:name="_Toc183083888"/>
      <w:bookmarkEnd w:id="768"/>
      <w:r>
        <w:t>The critical apparatus</w:t>
      </w:r>
      <w:bookmarkEnd w:id="769"/>
      <w:bookmarkEnd w:id="770"/>
    </w:p>
    <w:p>
      <w:pPr>
        <w:pStyle w:val="Cmsor3"/>
      </w:pPr>
      <w:bookmarkStart w:id="771" w:name="_wvqmcsurv552" w:colFirst="0" w:colLast="0"/>
      <w:bookmarkStart w:id="772" w:name="_Ref43989643"/>
      <w:bookmarkStart w:id="773" w:name="_Toc183083889"/>
      <w:bookmarkEnd w:id="771"/>
      <w:r>
        <w:t>Overview</w:t>
      </w:r>
      <w:bookmarkEnd w:id="772"/>
      <w:bookmarkEnd w:id="773"/>
    </w:p>
    <w:p>
      <w:pPr>
        <w:pStyle w:val="Lista"/>
      </w:pPr>
      <w:r>
        <w:t>the primary purpose of an apparatus in our project’s diplomatic editions is to record significant alternative readings, restorations and emendations by previous editors</w:t>
      </w:r>
    </w:p>
    <w:p>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pPr>
        <w:pStyle w:val="Lista2"/>
      </w:pPr>
      <w:r>
        <w:t>the apparatus is not normally the place to record your own editorial choices such as preferred readings, restorations, emendations, and flagging of any original text as unexpected or inappropriate</w:t>
      </w:r>
    </w:p>
    <w:p>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pPr>
        <w:pStyle w:val="Lista3"/>
      </w:pPr>
      <w:r>
        <w:t>however, apparatus notes may be used to add details or reasoning to such choices, and to record highly tentative proposals you are not confident enough to include in the edition itself</w:t>
      </w:r>
    </w:p>
    <w:p>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pPr>
        <w:pStyle w:val="Lista"/>
      </w:pPr>
      <w:r>
        <w:t>for the sake of project-wide consistency and ease of processing, the external apparatus shall be encoded as follows</w:t>
      </w:r>
    </w:p>
    <w:p>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pPr>
        <w:pStyle w:val="Lista2"/>
      </w:pPr>
      <w:r>
        <w:t xml:space="preserve">within </w:t>
      </w:r>
      <w:r>
        <w:rPr>
          <w:rStyle w:val="Code"/>
        </w:rPr>
        <w:t>&lt;listApp&gt;</w:t>
      </w:r>
      <w:r>
        <w:t xml:space="preserve">, each apparatus entry must be individually wrapped in the element </w:t>
      </w:r>
      <w:r>
        <w:rPr>
          <w:rStyle w:val="Code"/>
        </w:rPr>
        <w:t>&lt;app&gt;</w:t>
      </w:r>
      <w:r>
        <w:t>, which</w:t>
      </w:r>
    </w:p>
    <w:p>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9.1.1</w:t>
              </w:r>
            </w:fldSimple>
            <w:r>
              <w:t>.</w:t>
            </w:r>
            <w:fldSimple w:instr=" SEQ Example \* ALPHABETIC \s 3 ">
              <w:r>
                <w:rPr>
                  <w:noProof/>
                </w:rPr>
                <w:t>A</w:t>
              </w:r>
            </w:fldSimple>
            <w:r>
              <w:t>: critical apparatus</w:t>
            </w:r>
          </w:p>
        </w:tc>
      </w:tr>
      <w:tr>
        <w:tc>
          <w:tcPr>
            <w:tcW w:w="5000" w:type="pct"/>
          </w:tcPr>
          <w:p>
            <w:pPr>
              <w:pStyle w:val="TableNote"/>
              <w:keepNext/>
              <w:rPr>
                <w:rStyle w:val="Code"/>
              </w:rPr>
            </w:pPr>
            <w:r>
              <w:t xml:space="preserve">a snippet from the edition </w:t>
            </w:r>
            <w:r>
              <w:rPr>
                <w:rStyle w:val="Code"/>
              </w:rPr>
              <w:t>&lt;div&gt;</w:t>
            </w:r>
            <w:r>
              <w:t xml:space="preserve"> of the Allahabad </w:t>
            </w:r>
            <w:r>
              <w:rPr>
                <w:rStyle w:val="Foreign"/>
              </w:rPr>
              <w:t>praśasti</w:t>
            </w:r>
            <w:r>
              <w:t xml:space="preserve"> of Samudragupta</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tc>
          <w:tcPr>
            <w:tcW w:w="5000" w:type="pct"/>
          </w:tcPr>
          <w:p>
            <w:pPr>
              <w:pStyle w:val="TableNote"/>
              <w:keepNext/>
              <w:rPr>
                <w:rStyle w:val="Code"/>
              </w:rPr>
            </w:pPr>
            <w:r>
              <w:t>and from the corresponding apparatus</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pPr>
        <w:pStyle w:val="Cmsor3"/>
      </w:pPr>
      <w:bookmarkStart w:id="774" w:name="_ylrtvcd6yrbu" w:colFirst="0" w:colLast="0"/>
      <w:bookmarkStart w:id="775" w:name="_Ref43978538"/>
      <w:bookmarkStart w:id="776" w:name="_Toc183083890"/>
      <w:bookmarkEnd w:id="774"/>
      <w:r>
        <w:t>Indicating location</w:t>
      </w:r>
      <w:bookmarkEnd w:id="775"/>
      <w:bookmarkEnd w:id="776"/>
    </w:p>
    <w:p>
      <w:pPr>
        <w:pStyle w:val="Lista"/>
      </w:pPr>
      <w:r>
        <w:t xml:space="preserve">the value of the attribute </w:t>
      </w:r>
      <w:r>
        <w:rPr>
          <w:rStyle w:val="Codeattribute"/>
        </w:rPr>
        <w:t>@loc</w:t>
      </w:r>
      <w:r>
        <w:t xml:space="preserve"> must unambiguously specify the location to which the apparatus entry pertains</w:t>
      </w:r>
    </w:p>
    <w:p>
      <w:pPr>
        <w:pStyle w:val="Lista2"/>
      </w:pPr>
      <w:r>
        <w:t>the primary purpose of this value is to be intelligible to a human reader, but we may wish to make it machine-actionable in the future and therefore adopt rigorous rules from the beginning</w:t>
      </w:r>
    </w:p>
    <w:p>
      <w:pPr>
        <w:pStyle w:val="Lista"/>
      </w:pPr>
      <w:r>
        <w:t xml:space="preserve">locations shall normally be identified as epigraphic lines, using line numbers as reference, because they are </w:t>
      </w:r>
      <w:r>
        <w:rPr>
          <w:noProof/>
        </w:rPr>
        <w:t>(</w:t>
      </w:r>
      <w:r>
        <w:t>almost) ubiquitous and unique in our editions</w:t>
      </w:r>
    </w:p>
    <w:p>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it is therefore not possible to refer to the contents of forme work using line numbers</w:t>
      </w:r>
    </w:p>
    <w:p>
      <w:pPr>
        <w:pStyle w:val="Lista2"/>
      </w:pPr>
      <w:r>
        <w:t xml:space="preserve">should you need to add an apparatus entry for a forme work item, the value of </w:t>
      </w:r>
      <w:r>
        <w:rPr>
          <w:rStyle w:val="Codeattribute"/>
        </w:rPr>
        <w:t>@loc</w:t>
      </w:r>
      <w:r>
        <w:t xml:space="preserve"> shall be the number of the forme work item prefixed with the letters “</w:t>
      </w:r>
      <w:proofErr w:type="spellStart"/>
      <w:r>
        <w:t>fw</w:t>
      </w:r>
      <w:proofErr w:type="spellEnd"/>
      <w:r>
        <w:t xml:space="preserve">”,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pPr>
        <w:pStyle w:val="Lista"/>
      </w:pPr>
      <w:r>
        <w:lastRenderedPageBreak/>
        <w:t>although some of us may be used to referring to stanza numbers in apparatus entries, we have chosen not to allow this in order to reduce the complexity of referencing</w:t>
      </w:r>
    </w:p>
    <w:p>
      <w:pPr>
        <w:pStyle w:val="Lista2"/>
      </w:pPr>
      <w:r>
        <w:t>apparatus entries for lemmas in verse shall be referred to by line number like those in prose</w:t>
      </w:r>
    </w:p>
    <w:p>
      <w:pPr>
        <w:pStyle w:val="Lista2"/>
      </w:pPr>
      <w:r>
        <w:t>notes concerning entire stanzas shall be added to the commentary, not to the apparatus</w:t>
      </w:r>
    </w:p>
    <w:p>
      <w:pPr>
        <w:pStyle w:val="Cmsor3"/>
      </w:pPr>
      <w:bookmarkStart w:id="777" w:name="_h4ndd3ziflyd" w:colFirst="0" w:colLast="0"/>
      <w:bookmarkStart w:id="778" w:name="_Ref61250887"/>
      <w:bookmarkStart w:id="779" w:name="_Toc183083891"/>
      <w:bookmarkEnd w:id="777"/>
      <w:r>
        <w:t>Lemmas</w:t>
      </w:r>
      <w:bookmarkEnd w:id="778"/>
      <w:bookmarkEnd w:id="779"/>
    </w:p>
    <w:p>
      <w:pPr>
        <w:pStyle w:val="Lista"/>
      </w:pPr>
      <w:r>
        <w:t xml:space="preserve">the exact spot </w:t>
      </w:r>
      <w:r>
        <w:rPr>
          <w:noProof/>
        </w:rPr>
        <w:t>(</w:t>
      </w:r>
      <w:r>
        <w:t xml:space="preserve">locus) to which an apparatus entry pertains is specified by a lemma, tagged with the XML element </w:t>
      </w:r>
      <w:r>
        <w:rPr>
          <w:rStyle w:val="Code"/>
        </w:rPr>
        <w:t>&lt;lem&gt;</w:t>
      </w:r>
    </w:p>
    <w:p>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pPr>
        <w:pStyle w:val="Lista2"/>
      </w:pPr>
      <w:r>
        <w:t>lemmas should preferably consist of whole words, which may be members of compounds in the text</w:t>
      </w:r>
    </w:p>
    <w:p>
      <w:pPr>
        <w:pStyle w:val="Lista2"/>
      </w:pPr>
      <w:r>
        <w:t xml:space="preserve">when the lemma boundary does not coincide with a word boundary </w:t>
      </w:r>
      <w:r>
        <w:rPr>
          <w:noProof/>
        </w:rPr>
        <w:t>(</w:t>
      </w:r>
      <w:r>
        <w:t>i.e. an editorial space) in the text, indicate this in the lemma as follows:</w:t>
      </w:r>
    </w:p>
    <w:p>
      <w:pPr>
        <w:pStyle w:val="Lista3"/>
      </w:pPr>
      <w:r>
        <w:t xml:space="preserve">when a lemma cuts a non-compound word, use the character ° </w:t>
      </w:r>
      <w:r>
        <w:rPr>
          <w:noProof/>
        </w:rPr>
        <w:t>(</w:t>
      </w:r>
      <w:r>
        <w:t>but preferably use a whole word as a lemma), e.g.</w:t>
      </w:r>
    </w:p>
    <w:p>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pPr>
        <w:pStyle w:val="Lista3"/>
      </w:pPr>
      <w:r>
        <w:t>when a boundary between independent words or compound members is obscured by sandhi, use the character °, e.g.</w:t>
      </w:r>
    </w:p>
    <w:p>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pPr>
        <w:pStyle w:val="Lista4"/>
      </w:pPr>
      <w:r>
        <w:t xml:space="preserve">text </w:t>
      </w:r>
      <w:r>
        <w:rPr>
          <w:rStyle w:val="Foreign"/>
        </w:rPr>
        <w:t>maharṣi</w:t>
      </w:r>
      <w:r>
        <w:t xml:space="preserve">; lemmas </w:t>
      </w:r>
      <w:r>
        <w:rPr>
          <w:rStyle w:val="Foreign"/>
        </w:rPr>
        <w:t>maha°</w:t>
      </w:r>
      <w:r>
        <w:t xml:space="preserve"> or </w:t>
      </w:r>
      <w:r>
        <w:rPr>
          <w:rStyle w:val="Foreign"/>
        </w:rPr>
        <w:t>°rṣi</w:t>
      </w:r>
    </w:p>
    <w:p>
      <w:pPr>
        <w:pStyle w:val="Lista3"/>
      </w:pPr>
      <w:r>
        <w:t>when a boundary between compound members is not obscured by sandhi, then depending on whether or not you hyphenate that word in your edition, use</w:t>
      </w:r>
    </w:p>
    <w:p>
      <w:pPr>
        <w:pStyle w:val="Lista4"/>
      </w:pPr>
      <w:r>
        <w:t>the character ° if you do not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pPr>
        <w:pStyle w:val="Lista4"/>
      </w:pPr>
      <w:r>
        <w:t>a hyphen if you do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pPr>
        <w:pStyle w:val="Lista2"/>
      </w:pPr>
      <w:r>
        <w:t>avoid very long lemmas, if possible, by breaking them up into several smaller ones</w:t>
      </w:r>
    </w:p>
    <w:p>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pPr>
        <w:pStyle w:val="Lista"/>
      </w:pPr>
      <w:r>
        <w:t xml:space="preserve">the text within your lemma should appear </w:t>
      </w:r>
      <w:r>
        <w:rPr>
          <w:b/>
          <w:bCs/>
        </w:rPr>
        <w:t>as it appears in your digital edition</w:t>
      </w:r>
      <w:r>
        <w:t>; thus,</w:t>
      </w:r>
    </w:p>
    <w:p>
      <w:pPr>
        <w:pStyle w:val="Lista2"/>
      </w:pPr>
      <w:r>
        <w:t>retain in your lemma any markup that encodes information about reading difficulties and editorial intervention</w:t>
      </w:r>
    </w:p>
    <w:p>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pPr>
        <w:pStyle w:val="Lista2"/>
      </w:pPr>
      <w:r>
        <w:t>do not add any markup to the lemma that is not present in the edition</w:t>
      </w:r>
    </w:p>
    <w:p>
      <w:pPr>
        <w:pStyle w:val="Lista2"/>
      </w:pPr>
      <w:r>
        <w:t>take care to revise the contents of a lemma when you revise a reading in your edition</w:t>
      </w:r>
    </w:p>
    <w:p>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pPr>
        <w:pStyle w:val="Lista3"/>
      </w:pPr>
      <w:r>
        <w:t>such apparatus entries will be rare; only create them if you feel they are necessary</w:t>
      </w:r>
    </w:p>
    <w:p>
      <w:pPr>
        <w:pStyle w:val="Lista2"/>
      </w:pPr>
      <w:r>
        <w:lastRenderedPageBreak/>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pPr>
        <w:pStyle w:val="Lista2"/>
      </w:pPr>
      <w:r>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0" w:name="_b7x6ivkmyvqo" w:colFirst="0" w:colLast="0"/>
      <w:bookmarkStart w:id="781" w:name="_Ref43989425"/>
      <w:bookmarkStart w:id="782" w:name="_Toc183083892"/>
      <w:bookmarkEnd w:id="780"/>
      <w:r>
        <w:t>Alternative readings, restorations and emendations</w:t>
      </w:r>
      <w:bookmarkEnd w:id="781"/>
      <w:bookmarkEnd w:id="782"/>
    </w:p>
    <w:p>
      <w:pPr>
        <w:pStyle w:val="Lista"/>
      </w:pPr>
      <w:r>
        <w:t xml:space="preserve">alternatives to your edited text offered by other editors should be recorded as the contents of an </w:t>
      </w:r>
      <w:r>
        <w:rPr>
          <w:rStyle w:val="Code"/>
        </w:rPr>
        <w:t>&lt;rdg&gt;</w:t>
      </w:r>
      <w:r>
        <w:t xml:space="preserve"> element</w:t>
      </w:r>
    </w:p>
    <w:p>
      <w:pPr>
        <w:pStyle w:val="Lista2"/>
      </w:pPr>
      <w:r>
        <w:t>text within this element must be Romanised according to the DHARMA transliteration scheme regardless of what transliteration system or script the cited edition employed</w:t>
      </w:r>
    </w:p>
    <w:p>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pPr>
        <w:pStyle w:val="Lista3"/>
      </w:pPr>
      <w:r>
        <w:t>if an earlier editor’s transliteration scheme represents certain details of the script less accurately than ours, feel free to normalise their reading to the more accurate DHARMA system, e.g.</w:t>
      </w:r>
    </w:p>
    <w:p>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pPr>
        <w:pStyle w:val="Lista4"/>
      </w:pPr>
      <w:r>
        <w:t>initial vowels and final consonants to the uppercase letters used in our transliteration, even if the earlier editor does not indicate these in any way (e.g. by using = adjacent to non-initial vowels and non-final consonants)</w:t>
      </w:r>
    </w:p>
    <w:p>
      <w:pPr>
        <w:pStyle w:val="Lista2"/>
      </w:pPr>
      <w:r>
        <w:t>text within this element should be marked up with XML tags to clearly indicate what the cited editor deemed unclear, emended or supplied</w:t>
      </w:r>
    </w:p>
    <w:p>
      <w:pPr>
        <w:pStyle w:val="Lista3"/>
      </w:pPr>
      <w:r>
        <w:t>that is to say, convert the original editor’s markup and/or additional explanation into XML tags endorsed by this guide as best possible</w:t>
      </w:r>
    </w:p>
    <w:p>
      <w:pPr>
        <w:pStyle w:val="Lista3"/>
      </w:pPr>
      <w:r>
        <w:t>since the markup found in many printed editions is less expressive and/or less rigorously consistent than our EpiDoc conventions, you may need to interpret the intention of the original editor and mark up alternatives accordingly</w:t>
      </w:r>
    </w:p>
    <w:p>
      <w:pPr>
        <w:pStyle w:val="Lista3"/>
      </w:pPr>
      <w:r>
        <w:t>we deem this method to be preferable to the disadvantages inherent in the alternative, namely recreating all brackets etc. precisely as observed in the previous edition</w:t>
      </w:r>
    </w:p>
    <w:p>
      <w:pPr>
        <w:pStyle w:val="Lista2"/>
      </w:pPr>
      <w:r>
        <w:t xml:space="preserve">never retain any traditional editorial markup </w:t>
      </w:r>
      <w:r>
        <w:rPr>
          <w:noProof/>
        </w:rPr>
        <w:t>(</w:t>
      </w:r>
      <w:r>
        <w:t>such as brackets or asterisks)</w:t>
      </w:r>
    </w:p>
    <w:p>
      <w:pPr>
        <w:pStyle w:val="Lista3"/>
      </w:pPr>
      <w:r>
        <w:t>if you are unable to interpret the intent of an earlier editor, discuss it in an apparatus note instead of citing it as a reading</w:t>
      </w:r>
    </w:p>
    <w:p>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pPr>
        <w:pStyle w:val="Lista2"/>
      </w:pPr>
      <w:r>
        <w:t>feel free to silently correct obvious typographic errors when citing an earlier editor’s reading, but when there is any doubt as to whether you are dealing with a typo or an erroneous reading, it is better to assume the latter</w:t>
      </w:r>
    </w:p>
    <w:p>
      <w:pPr>
        <w:pStyle w:val="Lista"/>
      </w:pPr>
      <w:r>
        <w:t xml:space="preserve">the </w:t>
      </w:r>
      <w:r>
        <w:rPr>
          <w:b/>
          <w:bCs/>
        </w:rPr>
        <w:t>extent of an alternative text segment</w:t>
      </w:r>
      <w:r>
        <w:t xml:space="preserve"> should always correspond exactly to the extent of its lemma</w:t>
      </w:r>
    </w:p>
    <w:p>
      <w:pPr>
        <w:pStyle w:val="Lista2"/>
      </w:pPr>
      <w:r>
        <w:t>as in lemmas, use ° or a hyphen at the beginning or end of an alternative if its boundary does not coincide with the boundary of an independent word of the text</w:t>
      </w:r>
    </w:p>
    <w:p>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pPr>
        <w:pStyle w:val="Lista"/>
      </w:pPr>
      <w:r>
        <w:lastRenderedPageBreak/>
        <w:t xml:space="preserve">keep in mind that all markup within </w:t>
      </w:r>
      <w:r>
        <w:rPr>
          <w:rStyle w:val="Code"/>
        </w:rPr>
        <w:t>&lt;rdg&gt;</w:t>
      </w:r>
      <w:r>
        <w:t xml:space="preserve"> </w:t>
      </w:r>
      <w:r>
        <w:rPr>
          <w:b/>
          <w:bCs/>
        </w:rPr>
        <w:t>represents the cited editor’s markup</w:t>
      </w:r>
      <w:r>
        <w:t>, not your markup pertaining to the cited edition; thus,</w:t>
      </w:r>
    </w:p>
    <w:p>
      <w:pPr>
        <w:pStyle w:val="Lista2"/>
      </w:pPr>
      <w:r>
        <w:t>if your copy of the edition is unclear or illegible, this can be indicated in a note, but not with XML markup for unclear text or a lacuna</w:t>
      </w:r>
    </w:p>
    <w:p>
      <w:pPr>
        <w:pStyle w:val="Lista2"/>
      </w:pPr>
      <w:r>
        <w:t xml:space="preserve">if the previous editor omits some text, this can be indicated by an empty </w:t>
      </w:r>
      <w:r>
        <w:rPr>
          <w:rStyle w:val="Code"/>
        </w:rPr>
        <w:t>&lt;rdg&gt;</w:t>
      </w:r>
      <w:r>
        <w:t xml:space="preserve"> as above, or by choosing a broader lemma that includes some text adjacent to the omission</w:t>
      </w:r>
    </w:p>
    <w:p>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3" w:name="_wlnr5yx14afg" w:colFirst="0" w:colLast="0"/>
      <w:bookmarkStart w:id="784" w:name="_Ref43989583"/>
      <w:bookmarkStart w:id="785" w:name="_Toc183083893"/>
      <w:bookmarkEnd w:id="783"/>
      <w:r>
        <w:t>Identical lemmas, identical readings</w:t>
      </w:r>
      <w:bookmarkEnd w:id="784"/>
      <w:bookmarkEnd w:id="785"/>
    </w:p>
    <w:p>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pPr>
        <w:pStyle w:val="Lista3"/>
      </w:pPr>
      <w:r>
        <w:t>if an earlier editor does not distinguish initial vowels from dependent, or final consonant from those in conjuncts, you should still consider the readings identical</w:t>
      </w:r>
    </w:p>
    <w:p>
      <w:pPr>
        <w:pStyle w:val="Lista2"/>
      </w:pPr>
      <w:r>
        <w:t>ignore differences that consist only in the presence or absence of markup for unclear or restored characters</w:t>
      </w:r>
    </w:p>
    <w:p>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pPr>
        <w:pStyle w:val="Lista2"/>
      </w:pPr>
      <w:r>
        <w:t>if a previous edition does not indicate a space left blank on the support where your XML edition does, ignore this difference</w:t>
      </w:r>
    </w:p>
    <w:p>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pPr>
        <w:pStyle w:val="Lista"/>
      </w:pPr>
      <w:r>
        <w:lastRenderedPageBreak/>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pPr>
        <w:pStyle w:val="Cmsor3"/>
      </w:pPr>
      <w:bookmarkStart w:id="786" w:name="_qb0qotwuz8be" w:colFirst="0" w:colLast="0"/>
      <w:bookmarkStart w:id="787" w:name="_Ref43989517"/>
      <w:bookmarkStart w:id="788" w:name="_Toc183083894"/>
      <w:bookmarkEnd w:id="786"/>
      <w:r>
        <w:t>XML tags in lemmas and readings</w:t>
      </w:r>
      <w:bookmarkEnd w:id="787"/>
      <w:bookmarkEnd w:id="788"/>
    </w:p>
    <w:p>
      <w:pPr>
        <w:pStyle w:val="Lista"/>
      </w:pPr>
      <w:r>
        <w:t>pay attention to the following, especially when you copy and paste the marked-up text of a lemma, but also when adding markup to a reading:</w:t>
      </w:r>
    </w:p>
    <w:p>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pPr>
        <w:pStyle w:val="Lista2"/>
      </w:pPr>
      <w:r>
        <w:t>for a problematic locus extending across a boundary between such containers, preferably create separate lemmas</w:t>
      </w:r>
    </w:p>
    <w:p>
      <w:pPr>
        <w:pStyle w:val="Lista2"/>
      </w:pPr>
      <w:r>
        <w:t xml:space="preserve">if separate lemmas do not seem appropriate, then simply delete from your lemma the </w:t>
      </w:r>
      <w:r>
        <w:rPr>
          <w:noProof/>
        </w:rPr>
        <w:t>(</w:t>
      </w:r>
      <w:r>
        <w:t>start and end) tags belonging to such an element</w:t>
      </w:r>
    </w:p>
    <w:p>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pPr>
        <w:pStyle w:val="Lista2"/>
      </w:pPr>
      <w:r>
        <w:t>any attributes of these elements present in the edition must mandatorily be retained in the lemma (contrary to the suggestion of the first release version of this EGD)</w:t>
      </w:r>
    </w:p>
    <w:p>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pPr>
        <w:pStyle w:val="Lista"/>
      </w:pPr>
      <w:r>
        <w:rPr>
          <w:b/>
          <w:bCs/>
        </w:rPr>
        <w:t>forme work must not be included in lemmas</w:t>
      </w:r>
    </w:p>
    <w:p>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pPr>
        <w:pStyle w:val="Lista2"/>
      </w:pPr>
      <w:r>
        <w:t>when copying and pasting the content of a lemma from your edition, pay attention to start-tags and end-tags, which may be outside the copied range, so within your lemma,</w:t>
      </w:r>
    </w:p>
    <w:p>
      <w:pPr>
        <w:pStyle w:val="Lista3"/>
      </w:pPr>
      <w:r>
        <w:t>add the start-tag for retained markup commencing before and ending inside your lemma</w:t>
      </w:r>
    </w:p>
    <w:p>
      <w:pPr>
        <w:pStyle w:val="Lista3"/>
      </w:pPr>
      <w:r>
        <w:t>add the end-tag for retained markup commencing inside your lemma and ending after it</w:t>
      </w:r>
    </w:p>
    <w:p>
      <w:pPr>
        <w:pStyle w:val="Lista3"/>
      </w:pPr>
      <w:r>
        <w:t>add start and end-tags for a lemma snipped from within a longer stretch of phrase-level markup</w:t>
      </w:r>
    </w:p>
    <w:p>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pPr>
        <w:pStyle w:val="Lista2"/>
      </w:pPr>
      <w:r>
        <w:t>it is recommended that you delete any such markup from your lemma in order to reduce code clutter</w:t>
      </w:r>
    </w:p>
    <w:p>
      <w:pPr>
        <w:pStyle w:val="Lista2"/>
      </w:pPr>
      <w:r>
        <w:t>but feel free to leave such markup in a copied and pasted lemma if this is more convenient for you, provided that you pay attention to start-tags and end-tags as above</w:t>
      </w:r>
    </w:p>
    <w:p>
      <w:pPr>
        <w:pStyle w:val="Cmsor3"/>
      </w:pPr>
      <w:bookmarkStart w:id="789" w:name="_1khg88862vrq" w:colFirst="0" w:colLast="0"/>
      <w:bookmarkStart w:id="790" w:name="_Ref43988104"/>
      <w:bookmarkStart w:id="791" w:name="_Toc183083895"/>
      <w:bookmarkEnd w:id="789"/>
      <w:r>
        <w:t>Freeform apparatus notes</w:t>
      </w:r>
      <w:bookmarkEnd w:id="790"/>
      <w:bookmarkEnd w:id="791"/>
    </w:p>
    <w:p>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pPr>
        <w:pStyle w:val="Lista2"/>
      </w:pPr>
      <w:r>
        <w:lastRenderedPageBreak/>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pPr>
        <w:pStyle w:val="Lista"/>
      </w:pPr>
      <w:r>
        <w:t>any editorial notes concerning a segment of text that cannot be conveniently identified by a line number and lemma should be placed in the commentary, not the apparatus</w:t>
      </w:r>
    </w:p>
    <w:p>
      <w:pPr>
        <w:pStyle w:val="Cmsor3"/>
      </w:pPr>
      <w:bookmarkStart w:id="792" w:name="_1vsssow7ypzu" w:colFirst="0" w:colLast="0"/>
      <w:bookmarkStart w:id="793" w:name="_pn0gltowrfhw" w:colFirst="0" w:colLast="0"/>
      <w:bookmarkStart w:id="794" w:name="_Ref43989464"/>
      <w:bookmarkStart w:id="795" w:name="_Toc183083896"/>
      <w:bookmarkEnd w:id="792"/>
      <w:bookmarkEnd w:id="793"/>
      <w:r>
        <w:t>Textpart divisions in the apparatus</w:t>
      </w:r>
      <w:bookmarkEnd w:id="794"/>
      <w:bookmarkEnd w:id="795"/>
    </w:p>
    <w:p>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pPr>
              <w:pStyle w:val="CodeParagraph"/>
            </w:pPr>
            <w:r>
              <w:rPr>
                <w:rStyle w:val="Code"/>
              </w:rPr>
              <w:t>&lt;/div&gt;</w:t>
            </w:r>
          </w:p>
        </w:tc>
      </w:tr>
    </w:tbl>
    <w:p>
      <w:pPr>
        <w:pStyle w:val="Cmsor2"/>
      </w:pPr>
      <w:bookmarkStart w:id="796" w:name="_95bkq7g4grjl" w:colFirst="0" w:colLast="0"/>
      <w:bookmarkStart w:id="797" w:name="_Ref43978780"/>
      <w:bookmarkStart w:id="798" w:name="_Toc183083897"/>
      <w:bookmarkEnd w:id="796"/>
      <w:r>
        <w:lastRenderedPageBreak/>
        <w:t>The translation</w:t>
      </w:r>
      <w:bookmarkEnd w:id="797"/>
      <w:bookmarkEnd w:id="798"/>
    </w:p>
    <w:p>
      <w:pPr>
        <w:pStyle w:val="Cmsor3"/>
      </w:pPr>
      <w:bookmarkStart w:id="799" w:name="_pvxrutfvtymm" w:colFirst="0" w:colLast="0"/>
      <w:bookmarkStart w:id="800" w:name="_Ref43990036"/>
      <w:bookmarkStart w:id="801" w:name="_Toc183083898"/>
      <w:bookmarkEnd w:id="799"/>
      <w:r>
        <w:t>Overview</w:t>
      </w:r>
      <w:bookmarkEnd w:id="800"/>
      <w:bookmarkEnd w:id="801"/>
    </w:p>
    <w:p>
      <w:pPr>
        <w:pStyle w:val="Lista"/>
      </w:pPr>
      <w:r>
        <w:t>whenever possible, a translation should be included in your XML document along with your edition</w:t>
      </w:r>
    </w:p>
    <w:p>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pPr>
        <w:pStyle w:val="Lista3"/>
      </w:pPr>
      <w:r>
        <w:t>in addition to a new translation, when a previous translation is of particular interest for some reason, e.g. because of its relevance to the history of the scholarly understanding of the text</w:t>
      </w:r>
    </w:p>
    <w:p>
      <w:pPr>
        <w:pStyle w:val="Lista3"/>
      </w:pPr>
      <w:r>
        <w:t>instead of a new translation, when your edition is not a significant improvement on an earlier edition on which a satisfactory published translation is based</w:t>
      </w:r>
    </w:p>
    <w:p>
      <w:pPr>
        <w:pStyle w:val="Lista"/>
      </w:pPr>
      <w:r>
        <w:t>a new translation created for DHARMA</w:t>
      </w:r>
    </w:p>
    <w:p>
      <w:pPr>
        <w:pStyle w:val="Lista2"/>
      </w:pPr>
      <w:r>
        <w:t>should be a convenient representation of the intent of the original, hence it should be as literal as seems useful, but as free as seems necessary</w:t>
      </w:r>
    </w:p>
    <w:p>
      <w:pPr>
        <w:pStyle w:val="Lista2"/>
      </w:pPr>
      <w:r>
        <w:t>should correspond to the text as you have edited it, including restorations and emendations</w:t>
      </w:r>
    </w:p>
    <w:p>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pPr>
        <w:pStyle w:val="Lista3"/>
      </w:pPr>
      <w:r>
        <w:t>in particular, normalise the spelling of original personal names, toponyms and terms retained from the original, as suggested for “loose transliteration” in TG §2.2.2</w:t>
      </w:r>
    </w:p>
    <w:p>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2"/>
      </w:pPr>
      <w:r>
        <w:t>this division follows the edition division and the apparatus division</w:t>
      </w:r>
    </w:p>
    <w:p>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pPr>
        <w:pStyle w:val="Lista2"/>
      </w:pPr>
      <w:r>
        <w:t>the contents of a credit note shall be free text consisting of one or more complete sentences (with a capital initial and final punctuation), clarifying the authorship of the translation in situations such as</w:t>
      </w:r>
    </w:p>
    <w:p>
      <w:pPr>
        <w:pStyle w:val="Lista3"/>
      </w:pPr>
      <w:r>
        <w:t>collaborative translation involving people outside DHARMA</w:t>
      </w:r>
    </w:p>
    <w:p>
      <w:pPr>
        <w:pStyle w:val="Lista3"/>
      </w:pPr>
      <w:r>
        <w:t>the partial revision of a previously published translation by you or other DHARMA members</w:t>
      </w:r>
    </w:p>
    <w:p>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pPr>
        <w:pStyle w:val="Lista3"/>
      </w:pPr>
      <w:r>
        <w:t>the use of an unpublished translation by a person outside DHARMA</w:t>
      </w:r>
    </w:p>
    <w:p>
      <w:pPr>
        <w:pStyle w:val="Cmsor3"/>
      </w:pPr>
      <w:bookmarkStart w:id="802" w:name="_l9hrq46lm8f5" w:colFirst="0" w:colLast="0"/>
      <w:bookmarkStart w:id="803" w:name="_jki9tbn1nzqo" w:colFirst="0" w:colLast="0"/>
      <w:bookmarkStart w:id="804" w:name="_ikyv2ushnpo2" w:colFirst="0" w:colLast="0"/>
      <w:bookmarkStart w:id="805" w:name="_8oa8esure61" w:colFirst="0" w:colLast="0"/>
      <w:bookmarkStart w:id="806" w:name="_Ref63675776"/>
      <w:bookmarkStart w:id="807" w:name="_Toc183083899"/>
      <w:bookmarkEnd w:id="802"/>
      <w:bookmarkEnd w:id="803"/>
      <w:bookmarkEnd w:id="804"/>
      <w:bookmarkEnd w:id="805"/>
      <w:r>
        <w:lastRenderedPageBreak/>
        <w:t>Structural markup in translation</w:t>
      </w:r>
      <w:bookmarkEnd w:id="806"/>
      <w:bookmarkEnd w:id="807"/>
    </w:p>
    <w:p>
      <w:pPr>
        <w:pStyle w:val="Lista"/>
      </w:pPr>
      <w:r>
        <w:t>the overall structure of a translation should, as far as practicable, imitate the structure of the original inscription, in the following manner</w:t>
      </w:r>
    </w:p>
    <w:p>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pPr>
        <w:pStyle w:val="Lista2"/>
      </w:pPr>
      <w:r>
        <w:t xml:space="preserve">for replication, use the same element with the same attributes as that used in your edition, and include the </w:t>
      </w:r>
      <w:r>
        <w:rPr>
          <w:rStyle w:val="Code"/>
        </w:rPr>
        <w:t>&lt;label&gt;</w:t>
      </w:r>
      <w:r>
        <w:t xml:space="preserve"> elements if applicable</w:t>
      </w:r>
    </w:p>
    <w:p>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pPr>
        <w:pStyle w:val="Lista"/>
      </w:pPr>
      <w:r>
        <w:t>the basic block-level container for translated text is the paragraph (</w:t>
      </w:r>
      <w:r>
        <w:rPr>
          <w:rStyle w:val="Code"/>
        </w:rPr>
        <w:t>&lt;p&gt;</w:t>
      </w:r>
      <w:r>
        <w:t xml:space="preserve"> element) </w:t>
      </w:r>
    </w:p>
    <w:p>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pPr>
        <w:pStyle w:val="Lista3"/>
      </w:pPr>
      <w:r>
        <w:t xml:space="preserve">but feel free to use a smaller or larger number of </w:t>
      </w:r>
      <w:r>
        <w:rPr>
          <w:rStyle w:val="Code"/>
        </w:rPr>
        <w:t>&lt;p&gt;</w:t>
      </w:r>
      <w:r>
        <w:t xml:space="preserve"> elements at your discretion</w:t>
      </w:r>
    </w:p>
    <w:p>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pPr>
        <w:pStyle w:val="Lista3"/>
      </w:pPr>
      <w:r>
        <w:t>translating lists as continuous prose is acceptable and in fact preferable for short lists, but segmenting them in this way is recommended for long lists</w:t>
      </w:r>
    </w:p>
    <w:p>
      <w:pPr>
        <w:pStyle w:val="Lista3"/>
      </w:pPr>
      <w:r>
        <w:t>note that this element must not be used in the edition itself</w:t>
      </w:r>
    </w:p>
    <w:p>
      <w:pPr>
        <w:pStyle w:val="Cmsor3"/>
      </w:pPr>
      <w:bookmarkStart w:id="808" w:name="_tofxidp3cso" w:colFirst="0" w:colLast="0"/>
      <w:bookmarkStart w:id="809" w:name="_Ref43989787"/>
      <w:bookmarkStart w:id="810" w:name="_Ref151372539"/>
      <w:bookmarkStart w:id="811" w:name="_Toc183083900"/>
      <w:bookmarkStart w:id="812" w:name="_Ref43990179"/>
      <w:bookmarkEnd w:id="808"/>
      <w:r>
        <w:t>Headings in translation</w:t>
      </w:r>
      <w:bookmarkEnd w:id="809"/>
      <w:r>
        <w:t>s</w:t>
      </w:r>
      <w:bookmarkEnd w:id="810"/>
      <w:bookmarkEnd w:id="811"/>
    </w:p>
    <w:p>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pPr>
        <w:pStyle w:val="Lista"/>
      </w:pPr>
      <w:r>
        <w:t xml:space="preserve">to create a </w:t>
      </w:r>
      <w:r>
        <w:rPr>
          <w:b/>
          <w:bCs/>
        </w:rPr>
        <w:t xml:space="preserve">custom header </w:t>
      </w:r>
      <w:r>
        <w:t>for a translation where the above is insufficient,</w:t>
      </w:r>
    </w:p>
    <w:p>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4"/>
      </w:pPr>
      <w:r>
        <w:t>containing free text that is to be displayed as a heading above the translation</w:t>
      </w:r>
    </w:p>
    <w:p>
      <w:pPr>
        <w:pStyle w:val="Lista3"/>
      </w:pPr>
      <w:r>
        <w:t>such headers, if used, will replace the auto-generated header, so it is recommended that you include the word “Translation” and a specification of the target language</w:t>
      </w:r>
    </w:p>
    <w:p>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pPr>
        <w:pStyle w:val="Lista2"/>
      </w:pPr>
      <w:r>
        <w:t>these will be displayed as headers</w:t>
      </w:r>
    </w:p>
    <w:p>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pPr>
        <w:pStyle w:val="Cmsor3"/>
      </w:pPr>
      <w:bookmarkStart w:id="813" w:name="_Ref182309743"/>
      <w:bookmarkStart w:id="814" w:name="_Toc183083901"/>
      <w:r>
        <w:t>Indicating correspondence to the original</w:t>
      </w:r>
      <w:bookmarkEnd w:id="812"/>
      <w:bookmarkEnd w:id="813"/>
      <w:bookmarkEnd w:id="814"/>
    </w:p>
    <w:p>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pPr>
        <w:pStyle w:val="Lista2"/>
      </w:pPr>
      <w:r>
        <w:t>for short inscriptions best translated as a single paragraph of prose, such referencing may be omitted</w:t>
      </w:r>
    </w:p>
    <w:p>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pPr>
        <w:pStyle w:val="Lista3"/>
      </w:pPr>
      <w:r>
        <w:t>this will be shown in display as a stanza number</w:t>
      </w:r>
    </w:p>
    <w:p>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3"/>
      </w:pPr>
      <w:r>
        <w:t>as stated in §9.2.5 above, marking up lists in the translation is optional; and even if you choose to do so, adding line numbers to each list item is not mandatory</w:t>
      </w:r>
    </w:p>
    <w:p>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pPr>
        <w:pStyle w:val="Lista2"/>
      </w:pPr>
      <w:r>
        <w:t xml:space="preserve">in such cases, you may optionally use a </w:t>
      </w:r>
      <w:r>
        <w:rPr>
          <w:rStyle w:val="Code"/>
        </w:rPr>
        <w:t>&lt;milestone/&gt;</w:t>
      </w:r>
      <w:r>
        <w:t xml:space="preserve"> element at any point where you wish to show a reference to a line (or stanza) number</w:t>
      </w:r>
    </w:p>
    <w:p>
      <w:pPr>
        <w:pStyle w:val="Lista2"/>
      </w:pPr>
      <w:r>
        <w:t>see §3.5.3 for an introduction to the concept of milestones</w:t>
      </w:r>
    </w:p>
    <w:p>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pPr>
        <w:pStyle w:val="Lista2"/>
      </w:pPr>
      <w:r>
        <w:t xml:space="preserve">in addition, the mandatory attribute </w:t>
      </w:r>
      <w:r>
        <w:rPr>
          <w:rStyle w:val="Codeattribute"/>
        </w:rPr>
        <w:t>@unit</w:t>
      </w:r>
      <w:r>
        <w:t xml:space="preserve"> shall have one of the following values:</w:t>
      </w:r>
    </w:p>
    <w:p>
      <w:pPr>
        <w:pStyle w:val="Lista3"/>
      </w:pPr>
      <w:r>
        <w:rPr>
          <w:rStyle w:val="Codevalue"/>
        </w:rPr>
        <w:t>"line"</w:t>
      </w:r>
      <w:r>
        <w:t xml:space="preserve"> when referring to a line number</w:t>
      </w:r>
    </w:p>
    <w:p>
      <w:pPr>
        <w:pStyle w:val="Lista3"/>
      </w:pPr>
      <w:r>
        <w:rPr>
          <w:rStyle w:val="Codevalue"/>
        </w:rPr>
        <w:t>"stanza"</w:t>
      </w:r>
      <w:r>
        <w:t xml:space="preserve"> when referring to a stanza number</w:t>
      </w:r>
    </w:p>
    <w:p>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pPr>
        <w:pStyle w:val="Lista2"/>
      </w:pPr>
      <w:r>
        <w:t xml:space="preserve">do not forget that </w:t>
      </w:r>
      <w:r>
        <w:rPr>
          <w:rStyle w:val="Code"/>
        </w:rPr>
        <w:t>&lt;milestone/&gt;</w:t>
      </w:r>
      <w:r>
        <w:t xml:space="preserve"> is an empty element, not a container</w:t>
      </w:r>
    </w:p>
    <w:p>
      <w:pPr>
        <w:pStyle w:val="Lista"/>
      </w:pPr>
      <w:r>
        <w:t>in all of the above methods, ranges and sets of numbers may be used freely whenever necessary</w:t>
      </w:r>
    </w:p>
    <w:p>
      <w:pPr>
        <w:pStyle w:val="Lista2"/>
      </w:pPr>
      <w:r>
        <w:t>to refer to a range of lines or stanzas, use a hyphen between two values, e.g.</w:t>
      </w:r>
    </w:p>
    <w:p>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pPr>
        <w:pStyle w:val="Lista2"/>
      </w:pPr>
      <w:r>
        <w:t>to refer to a set of non-contiguous lines or stanzas, use a comma and a space between two values, e.g.</w:t>
      </w:r>
    </w:p>
    <w:p>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pPr>
        <w:pStyle w:val="Lista"/>
      </w:pPr>
      <w:r>
        <w:t>the above indicators are for human readers and are not meant to be machine-actionable, therefore</w:t>
      </w:r>
    </w:p>
    <w:p>
      <w:pPr>
        <w:pStyle w:val="Lista2"/>
      </w:pPr>
      <w:r>
        <w:t>feel free to refer to larger ranges of lines or to several stanzas for passages best translated in larger chunks</w:t>
      </w:r>
    </w:p>
    <w:p>
      <w:pPr>
        <w:pStyle w:val="Lista2"/>
      </w:pPr>
      <w:r>
        <w:lastRenderedPageBreak/>
        <w:t>feel free to refer to the same line or stanza number in several translation elements, each of which includes parts of a single line or stanza of the original</w:t>
      </w:r>
    </w:p>
    <w:p>
      <w:pPr>
        <w:pStyle w:val="Lista2"/>
      </w:pPr>
      <w:r>
        <w:t>should the intelligibility of the translation demand it, feel free to translate items in a different order than that in which they appear in the original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pPr>
        <w:pStyle w:val="Cmsor3"/>
      </w:pPr>
      <w:bookmarkStart w:id="815" w:name="_1959vvmyvc8" w:colFirst="0" w:colLast="0"/>
      <w:bookmarkStart w:id="816" w:name="_Ref151371819"/>
      <w:bookmarkStart w:id="817" w:name="_Toc183083902"/>
      <w:bookmarkEnd w:id="815"/>
      <w:r>
        <w:t>Phrase-level markup in translations</w:t>
      </w:r>
      <w:bookmarkEnd w:id="816"/>
      <w:bookmarkEnd w:id="817"/>
    </w:p>
    <w:p>
      <w:pPr>
        <w:pStyle w:val="Lista"/>
      </w:pPr>
      <w:r>
        <w:t xml:space="preserve">in addition to plain English </w:t>
      </w:r>
      <w:r>
        <w:rPr>
          <w:noProof/>
        </w:rPr>
        <w:t>(</w:t>
      </w:r>
      <w:r>
        <w:t>or other modern-language) text, the translation division may contain phrase-level markup of the following kinds</w:t>
      </w:r>
    </w:p>
    <w:p>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pPr>
        <w:pStyle w:val="Cmsor4"/>
      </w:pPr>
      <w:bookmarkStart w:id="818" w:name="_13vab39mftla" w:colFirst="0" w:colLast="0"/>
      <w:bookmarkStart w:id="819" w:name="_Toc183083903"/>
      <w:bookmarkEnd w:id="818"/>
      <w:r>
        <w:t>Foreign words</w:t>
      </w:r>
      <w:bookmarkEnd w:id="819"/>
    </w:p>
    <w:p>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pPr>
        <w:pStyle w:val="Lista2"/>
      </w:pPr>
      <w:r>
        <w:t>there are no special rules or methods applicable to translations, and this subsection only exists to make it explicit that this encoding can and must be used in translations</w:t>
      </w:r>
    </w:p>
    <w:p>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pPr>
        <w:pStyle w:val="Lista2"/>
      </w:pPr>
      <w:r>
        <w:t>such words appearing in the text without any other markup, e.g.</w:t>
      </w:r>
    </w:p>
    <w:p>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pPr>
        <w:pStyle w:val="Cmsor4"/>
      </w:pPr>
      <w:bookmarkStart w:id="820" w:name="_ch9cnmcz0pvb" w:colFirst="0" w:colLast="0"/>
      <w:bookmarkStart w:id="821" w:name="_Ref43990269"/>
      <w:bookmarkStart w:id="822" w:name="_Toc183083904"/>
      <w:bookmarkEnd w:id="820"/>
      <w:r>
        <w:t>Additions to the translation</w:t>
      </w:r>
      <w:bookmarkEnd w:id="821"/>
      <w:bookmarkEnd w:id="822"/>
    </w:p>
    <w:p>
      <w:pPr>
        <w:pStyle w:val="Lista"/>
      </w:pPr>
      <w:r>
        <w:t xml:space="preserve">words in the translation that do not correspond to anything in the extant original text shall be tagged as </w:t>
      </w:r>
      <w:r>
        <w:rPr>
          <w:rStyle w:val="Code"/>
        </w:rPr>
        <w:t>&lt;supplied&gt;</w:t>
      </w:r>
      <w:r>
        <w:t>, as outlined below</w:t>
      </w:r>
    </w:p>
    <w:p>
      <w:pPr>
        <w:pStyle w:val="Lista2"/>
      </w:pPr>
      <w:r>
        <w:lastRenderedPageBreak/>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pPr>
        <w:pStyle w:val="Lista2"/>
      </w:pPr>
      <w:r>
        <w:t>we foresee that this markup will be displayed as square brackets, e.g. “He was generous to his subjects and [therefore] loved [by them].”</w:t>
      </w:r>
    </w:p>
    <w:p>
      <w:pPr>
        <w:pStyle w:val="Lista2"/>
      </w:pPr>
      <w:r>
        <w:t>do not clutter a translation with such tags unless you find that such accuracy is essential: depending on how free or literal your translation is, you may prefer to avoid the use of this element</w:t>
      </w:r>
    </w:p>
    <w:p>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pPr>
        <w:pStyle w:val="Lista2"/>
      </w:pPr>
      <w:r>
        <w:t>we foresee that this markup will be displayed as square brackets, without distinction from words added for the sake of target language syntax, e.g. “The truest of [kings]...”</w:t>
      </w:r>
    </w:p>
    <w:p>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pPr>
        <w:pStyle w:val="Lista2"/>
      </w:pPr>
      <w:r>
        <w:t xml:space="preserve">we foresee that this markup will be displayed as parentheses, e.g. “... devotion to </w:t>
      </w:r>
      <w:r>
        <w:rPr>
          <w:noProof/>
        </w:rPr>
        <w:t>(</w:t>
      </w:r>
      <w:r>
        <w:t>Viṣṇu) the bearer of the discus and the mace ...”</w:t>
      </w:r>
    </w:p>
    <w:p>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pPr>
        <w:pStyle w:val="Lista3"/>
      </w:pPr>
      <w:r>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pPr>
        <w:pStyle w:val="Lista4"/>
      </w:pPr>
      <w:r>
        <w:t xml:space="preserve">foreseeably displayed as “Homage to that thousand-headed Person </w:t>
      </w:r>
      <w:r>
        <w:rPr>
          <w:noProof/>
        </w:rPr>
        <w:t>(</w:t>
      </w:r>
      <w:r>
        <w:rPr>
          <w:rStyle w:val="Foreign"/>
        </w:rPr>
        <w:t>puruṣa</w:t>
      </w:r>
      <w:r>
        <w:t>)”</w:t>
      </w:r>
    </w:p>
    <w:p>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pPr>
        <w:pStyle w:val="Cmsor4"/>
      </w:pPr>
      <w:bookmarkStart w:id="823" w:name="_lqyt4grwngxw" w:colFirst="0" w:colLast="0"/>
      <w:bookmarkStart w:id="824" w:name="_Ref43990290"/>
      <w:bookmarkStart w:id="825" w:name="_Toc183083905"/>
      <w:bookmarkEnd w:id="823"/>
      <w:r>
        <w:lastRenderedPageBreak/>
        <w:t>Indicating uncertainty</w:t>
      </w:r>
      <w:bookmarkEnd w:id="824"/>
      <w:bookmarkEnd w:id="825"/>
    </w:p>
    <w:p>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pPr>
        <w:pStyle w:val="Lista2"/>
      </w:pPr>
      <w:r>
        <w:t xml:space="preserve">this will probably be displayed wrapped in a pair of question marks </w:t>
      </w:r>
      <w:r>
        <w:rPr>
          <w:noProof/>
        </w:rPr>
        <w:t>(</w:t>
      </w:r>
      <w:r>
        <w:t>inverted and regular), e.g. In the great and renowned city ¿named? two ¿times?&gt; five ...</w:t>
      </w:r>
    </w:p>
    <w:p>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pPr>
        <w:pStyle w:val="Cmsor4"/>
      </w:pPr>
      <w:bookmarkStart w:id="826" w:name="_7koll7kvgjet" w:colFirst="0" w:colLast="0"/>
      <w:bookmarkStart w:id="827" w:name="_Ref43990147"/>
      <w:bookmarkStart w:id="828" w:name="_Toc183083906"/>
      <w:bookmarkEnd w:id="826"/>
      <w:r>
        <w:t>Indicating incorrect or unexpected text</w:t>
      </w:r>
      <w:bookmarkEnd w:id="827"/>
      <w:bookmarkEnd w:id="828"/>
    </w:p>
    <w:p>
      <w:pPr>
        <w:pStyle w:val="Lista"/>
      </w:pPr>
      <w:r>
        <w:t xml:space="preserve">the element </w:t>
      </w:r>
      <w:r>
        <w:rPr>
          <w:rStyle w:val="Code"/>
        </w:rPr>
        <w:t>&lt;sic&gt;</w:t>
      </w:r>
      <w:r>
        <w:t xml:space="preserve"> may be used in translations in either of the following circumstances</w:t>
      </w:r>
    </w:p>
    <w:p>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pPr>
        <w:pStyle w:val="Cmsor4"/>
      </w:pPr>
      <w:bookmarkStart w:id="829" w:name="_nmj09iowt53z" w:colFirst="0" w:colLast="0"/>
      <w:bookmarkStart w:id="830" w:name="_Ref43990112"/>
      <w:bookmarkStart w:id="831" w:name="_Toc183083907"/>
      <w:bookmarkEnd w:id="829"/>
      <w:r>
        <w:t>Gaps in the translation</w:t>
      </w:r>
      <w:bookmarkEnd w:id="830"/>
      <w:bookmarkEnd w:id="831"/>
    </w:p>
    <w:p>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pPr>
        <w:pStyle w:val="Lista2"/>
      </w:pPr>
      <w:r>
        <w:t>normally, this element may be used in a translation without any further attributes</w:t>
      </w:r>
    </w:p>
    <w:p>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pPr>
        <w:pStyle w:val="Lista3"/>
      </w:pPr>
      <w:r>
        <w:t>such gaps will probably be displayed as text, e.g.</w:t>
      </w:r>
    </w:p>
    <w:p>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pPr>
        <w:pStyle w:val="Lista2"/>
      </w:pPr>
      <w:r>
        <w:t xml:space="preserve">no other methods of lacuna markup shall be used in translations, i.e. avoid the use of </w:t>
      </w:r>
      <w:r>
        <w:rPr>
          <w:rStyle w:val="Codeattribute"/>
        </w:rPr>
        <w:t>@extent</w:t>
      </w:r>
      <w:r>
        <w:t xml:space="preserve"> and the encoding of sub-</w:t>
      </w:r>
      <w:proofErr w:type="spellStart"/>
      <w:r>
        <w:rPr>
          <w:rStyle w:val="Foreign"/>
        </w:rPr>
        <w:t>akṣara</w:t>
      </w:r>
      <w:proofErr w:type="spellEnd"/>
      <w:r>
        <w:t xml:space="preserve"> lacunae</w:t>
      </w:r>
    </w:p>
    <w:p>
      <w:pPr>
        <w:pStyle w:val="Lista"/>
      </w:pPr>
      <w:r>
        <w:t xml:space="preserve">when </w:t>
      </w:r>
      <w:r>
        <w:rPr>
          <w:b/>
          <w:bCs/>
        </w:rPr>
        <w:t>a segment of extant text is not translated because it is not intelligible</w:t>
      </w:r>
      <w:r>
        <w:t>,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such a gap element in a translation will be displayed as ...</w:t>
      </w:r>
    </w:p>
    <w:p>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pPr>
        <w:pStyle w:val="Lista3"/>
      </w:pPr>
      <w:r>
        <w:lastRenderedPageBreak/>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 xml:space="preserve">such a gap element in a translation will be displayed as … </w:t>
      </w:r>
      <w:r>
        <w:rPr>
          <w:noProof/>
        </w:rPr>
        <w:t>(</w:t>
      </w:r>
      <w:r>
        <w:t>in the same way as for unintelligible text, but not followed by the text in the original language)</w:t>
      </w:r>
    </w:p>
    <w:p>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pPr>
        <w:pStyle w:val="Cmsor4"/>
      </w:pPr>
      <w:bookmarkStart w:id="832" w:name="_Toc183083908"/>
      <w:r>
        <w:t>Blank space in the translation</w:t>
      </w:r>
      <w:bookmarkEnd w:id="832"/>
    </w:p>
    <w:p>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 xml:space="preserve">this will probably be displayed as text in square brackets, e.g. </w:t>
      </w:r>
      <w:r>
        <w:rPr>
          <w:rStyle w:val="Foreign"/>
        </w:rPr>
        <w:t>[space of ca. 3 characters left blank]</w:t>
      </w:r>
    </w:p>
    <w:p>
      <w:pPr>
        <w:pStyle w:val="Cmsor4"/>
      </w:pPr>
      <w:bookmarkStart w:id="833" w:name="_uuedk8qhkcii" w:colFirst="0" w:colLast="0"/>
      <w:bookmarkStart w:id="834" w:name="_Toc183083909"/>
      <w:bookmarkEnd w:id="833"/>
      <w:r>
        <w:t>Indicating bitextuality</w:t>
      </w:r>
      <w:bookmarkEnd w:id="834"/>
    </w:p>
    <w:p>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pPr>
        <w:pStyle w:val="Lista2"/>
      </w:pPr>
      <w:r>
        <w:t>this will be displayed as {} curly braces around the segment thus tagged</w:t>
      </w:r>
    </w:p>
    <w:p>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tc>
          <w:tcPr>
            <w:tcW w:w="5000" w:type="pct"/>
          </w:tcPr>
          <w:p>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tc>
          <w:tcPr>
            <w:tcW w:w="5000" w:type="pct"/>
          </w:tcPr>
          <w:p>
            <w:pPr>
              <w:pStyle w:val="TableNote"/>
            </w:pPr>
            <w:r>
              <w:t>display: … who make the ocean heave {the treasured water burst forth} with the powerful wind {vital breath} arising from the lute {ritual procedure}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tc>
          <w:tcPr>
            <w:tcW w:w="5000" w:type="pct"/>
          </w:tcPr>
          <w:p>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tc>
          <w:tcPr>
            <w:tcW w:w="5000" w:type="pct"/>
          </w:tcPr>
          <w:p>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pPr>
        <w:pStyle w:val="Cmsor3"/>
      </w:pPr>
      <w:bookmarkStart w:id="835" w:name="_r5nlq6s8z4nw" w:colFirst="0" w:colLast="0"/>
      <w:bookmarkStart w:id="836" w:name="_Ref53128241"/>
      <w:bookmarkStart w:id="837" w:name="_Toc183083910"/>
      <w:bookmarkStart w:id="838" w:name="_Ref43978788"/>
      <w:bookmarkEnd w:id="835"/>
      <w:r>
        <w:t>Attaching multiple translations</w:t>
      </w:r>
      <w:bookmarkEnd w:id="836"/>
      <w:bookmarkEnd w:id="837"/>
    </w:p>
    <w:p>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pPr>
        <w:pStyle w:val="Lista"/>
      </w:pPr>
      <w:r>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pPr>
        <w:pStyle w:val="Lista"/>
      </w:pPr>
      <w:r>
        <w:t>when you include more than one translation in your XML document, these should be presented in an order of decreasing usefulness, prioritising those which are more recent, more accurate, and in more widely spoken languages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tc>
          <w:tcPr>
            <w:tcW w:w="5000" w:type="pct"/>
          </w:tcPr>
          <w:p>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pPr>
        <w:pStyle w:val="Cmsor3"/>
      </w:pPr>
      <w:bookmarkStart w:id="839" w:name="_Ref43990725"/>
      <w:bookmarkStart w:id="840" w:name="_Toc183083911"/>
      <w:r>
        <w:t>Reproducing a published translation</w:t>
      </w:r>
      <w:bookmarkEnd w:id="839"/>
      <w:bookmarkEnd w:id="840"/>
    </w:p>
    <w:p>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pPr>
        <w:pStyle w:val="Lista2"/>
      </w:pPr>
      <w:r>
        <w:t xml:space="preserve">translator’s marks that cannot be converted to XML equivalents may be retained </w:t>
      </w:r>
      <w:r>
        <w:rPr>
          <w:noProof/>
        </w:rPr>
        <w:t>(</w:t>
      </w:r>
      <w:r>
        <w:t>as an exception to the rule of not using non-XML markup)</w:t>
      </w:r>
    </w:p>
    <w:p>
      <w:pPr>
        <w:pStyle w:val="Lista3"/>
      </w:pPr>
      <w:r>
        <w:t>clarify any such markup within the credit note</w:t>
      </w:r>
    </w:p>
    <w:p>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pPr>
        <w:pStyle w:val="Lista"/>
      </w:pPr>
      <w:r>
        <w:rPr>
          <w:b/>
          <w:bCs/>
        </w:rPr>
        <w:t>notes attached to a published translation</w:t>
      </w:r>
      <w:r>
        <w:t xml:space="preserve"> do not have to be reproduced verbatim or in their entirety</w:t>
      </w:r>
    </w:p>
    <w:p>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pPr>
        <w:pStyle w:val="Lista5"/>
      </w:pPr>
      <w:r>
        <w:t>if that original author is the person to whom the translation as a whole is credited, then this attribution need not include an encoded reference, e.g. “Fleet observes that…”</w:t>
      </w:r>
    </w:p>
    <w:p>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pPr>
        <w:pStyle w:val="Lista"/>
      </w:pPr>
      <w:r>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pPr>
        <w:pStyle w:val="Lista"/>
      </w:pPr>
      <w:r>
        <w:t xml:space="preserve">handling </w:t>
      </w:r>
      <w:r>
        <w:rPr>
          <w:b/>
          <w:bCs/>
        </w:rPr>
        <w:t>mistakes in a published translation</w:t>
      </w:r>
    </w:p>
    <w:p>
      <w:pPr>
        <w:pStyle w:val="Lista2"/>
      </w:pPr>
      <w:r>
        <w:t>it is recommended that you silently correct any obvious typographic errors in a published translation you are reproducing</w:t>
      </w:r>
    </w:p>
    <w:p>
      <w:pPr>
        <w:pStyle w:val="Lista2"/>
      </w:pPr>
      <w:r>
        <w:lastRenderedPageBreak/>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pPr>
        <w:pStyle w:val="Cmsor2"/>
      </w:pPr>
      <w:bookmarkStart w:id="841" w:name="_Ref181352286"/>
      <w:bookmarkStart w:id="842" w:name="_Toc183083912"/>
      <w:r>
        <w:t>The commentary</w:t>
      </w:r>
      <w:bookmarkEnd w:id="838"/>
      <w:bookmarkEnd w:id="841"/>
      <w:bookmarkEnd w:id="842"/>
    </w:p>
    <w:p>
      <w:pPr>
        <w:pStyle w:val="Cmsor3"/>
      </w:pPr>
      <w:bookmarkStart w:id="843" w:name="_5cjqjha8yozn" w:colFirst="0" w:colLast="0"/>
      <w:bookmarkStart w:id="844" w:name="_Toc183083913"/>
      <w:bookmarkEnd w:id="843"/>
      <w:r>
        <w:t>Overview</w:t>
      </w:r>
      <w:bookmarkEnd w:id="844"/>
    </w:p>
    <w:p>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pPr>
        <w:pStyle w:val="Lista2"/>
      </w:pPr>
      <w:r>
        <w:t>this division follows the edition division containing the translation</w:t>
      </w:r>
      <w:r>
        <w:rPr>
          <w:noProof/>
        </w:rPr>
        <w:t>(</w:t>
      </w:r>
      <w:r>
        <w:t>s)</w:t>
      </w:r>
    </w:p>
    <w:p>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5"/>
      <w:r>
        <w:t xml:space="preserve">no other markup </w:t>
      </w:r>
      <w:commentRangeEnd w:id="845"/>
      <w:r>
        <w:rPr>
          <w:rStyle w:val="Jegyzethivatkozs"/>
          <w:rFonts w:cs="Murty Sanskrit"/>
        </w:rPr>
        <w:commentReference w:id="845"/>
      </w:r>
      <w:r>
        <w:t>including non-XML markup such as brackets, asterisks and other signs</w:t>
      </w:r>
    </w:p>
    <w:p>
      <w:pPr>
        <w:pStyle w:val="Lista"/>
      </w:pPr>
      <w:r>
        <w:t>possible topics of the commentary include:</w:t>
      </w:r>
    </w:p>
    <w:p>
      <w:pPr>
        <w:pStyle w:val="Lista2"/>
      </w:pPr>
      <w:r>
        <w:t>discussion of the readings chosen for your edition, along with any details that could not be encoded within the edition or the apparatus, including</w:t>
      </w:r>
    </w:p>
    <w:p>
      <w:pPr>
        <w:pStyle w:val="Lista3"/>
      </w:pPr>
      <w:r>
        <w:t>alternative readings too nebulous to encode in the edition</w:t>
      </w:r>
    </w:p>
    <w:p>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pPr>
        <w:pStyle w:val="Lista2"/>
      </w:pPr>
      <w:r>
        <w:t>discussion of metrical phenomena and uncertainty about verse metres</w:t>
      </w:r>
    </w:p>
    <w:p>
      <w:pPr>
        <w:pStyle w:val="Lista2"/>
      </w:pPr>
      <w:r>
        <w:t>discussion of the interpretation as reflected in your translation and any alternatives</w:t>
      </w:r>
    </w:p>
    <w:p>
      <w:pPr>
        <w:pStyle w:val="Lista2"/>
      </w:pPr>
      <w:r>
        <w:t>literal translations of phrases more elegantly translated in your translation, but for this reason, possibly obscure</w:t>
      </w:r>
    </w:p>
    <w:p>
      <w:pPr>
        <w:pStyle w:val="Lista2"/>
      </w:pPr>
      <w:r>
        <w:t>pointing out parallel passages in other sources, especially if these are used as the basis of restoration in the present text</w:t>
      </w:r>
    </w:p>
    <w:p>
      <w:pPr>
        <w:pStyle w:val="Lista2"/>
      </w:pPr>
      <w:r>
        <w:t>note that palaeographic observations should not go into the commentary; rather,</w:t>
      </w:r>
    </w:p>
    <w:p>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pPr>
        <w:pStyle w:val="Cmsor3"/>
      </w:pPr>
      <w:bookmarkStart w:id="846" w:name="_lvf2agfolatw" w:colFirst="0" w:colLast="0"/>
      <w:bookmarkStart w:id="847" w:name="_Toc183083914"/>
      <w:bookmarkEnd w:id="846"/>
      <w:r>
        <w:t>Structure of the commentary and correspondence to the text</w:t>
      </w:r>
      <w:bookmarkEnd w:id="847"/>
    </w:p>
    <w:p>
      <w:pPr>
        <w:pStyle w:val="Lista"/>
      </w:pPr>
      <w:r>
        <w:t xml:space="preserve">commentarial </w:t>
      </w:r>
      <w:r>
        <w:rPr>
          <w:b/>
          <w:bCs/>
        </w:rPr>
        <w:t>paragraphs will not be linked</w:t>
      </w:r>
      <w:r>
        <w:t xml:space="preserve"> in a machine-actionable way </w:t>
      </w:r>
      <w:r>
        <w:rPr>
          <w:b/>
          <w:bCs/>
        </w:rPr>
        <w:t>to the text</w:t>
      </w:r>
    </w:p>
    <w:p>
      <w:pPr>
        <w:pStyle w:val="Lista2"/>
      </w:pPr>
      <w:r>
        <w:t xml:space="preserve">as in any written commentary, refer to lines, stanzas, </w:t>
      </w:r>
      <w:proofErr w:type="spellStart"/>
      <w:r>
        <w:rPr>
          <w:rStyle w:val="Foreign"/>
        </w:rPr>
        <w:t>pāda</w:t>
      </w:r>
      <w:r>
        <w:t>s</w:t>
      </w:r>
      <w:proofErr w:type="spellEnd"/>
      <w:r>
        <w:t xml:space="preserve"> or particular words/phrases as and when necessary, spelling out such references in a clear human-readable manner</w:t>
      </w:r>
    </w:p>
    <w:p>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pPr>
        <w:pStyle w:val="Lista2"/>
      </w:pPr>
      <w:r>
        <w:t>use any arbitrary number of textpart divs</w:t>
      </w:r>
    </w:p>
    <w:p>
      <w:pPr>
        <w:pStyle w:val="Lista3"/>
      </w:pPr>
      <w:r>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pPr>
        <w:pStyle w:val="Lista2"/>
      </w:pPr>
      <w:r>
        <w:lastRenderedPageBreak/>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pPr>
        <w:pStyle w:val="Cmsor2"/>
      </w:pPr>
      <w:bookmarkStart w:id="848" w:name="_l90e8jlwm99j" w:colFirst="0" w:colLast="0"/>
      <w:bookmarkStart w:id="849" w:name="_Ref43978796"/>
      <w:bookmarkStart w:id="850" w:name="_Toc183083915"/>
      <w:bookmarkEnd w:id="848"/>
      <w:r>
        <w:t>The bibliography</w:t>
      </w:r>
      <w:bookmarkEnd w:id="849"/>
      <w:bookmarkEnd w:id="850"/>
    </w:p>
    <w:p>
      <w:pPr>
        <w:pStyle w:val="Cmsor3"/>
      </w:pPr>
      <w:bookmarkStart w:id="851" w:name="_h2xigwi2bqlf" w:colFirst="0" w:colLast="0"/>
      <w:bookmarkStart w:id="852" w:name="_Ref74728619"/>
      <w:bookmarkStart w:id="853" w:name="_Toc183083916"/>
      <w:bookmarkEnd w:id="851"/>
      <w:r>
        <w:t>Overview</w:t>
      </w:r>
      <w:bookmarkEnd w:id="852"/>
      <w:bookmarkEnd w:id="853"/>
    </w:p>
    <w:p>
      <w:pPr>
        <w:pStyle w:val="Lista"/>
      </w:pPr>
      <w:r>
        <w:t>this Guide section is about the bibliography division in your XML editions</w:t>
      </w:r>
    </w:p>
    <w:p>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pPr>
        <w:pStyle w:val="Lista"/>
      </w:pPr>
      <w:r>
        <w:t>the project will maintain a master bibliography in Zotero</w:t>
      </w:r>
    </w:p>
    <w:p>
      <w:pPr>
        <w:pStyle w:val="Lista2"/>
      </w:pPr>
      <w:r>
        <w:t>consult the ZG about adding entries to this bibliography, and if you do not yet have access to the group Library DHARMA, ask for it</w:t>
      </w:r>
    </w:p>
    <w:p>
      <w:pPr>
        <w:pStyle w:val="Lista2"/>
      </w:pPr>
      <w:r>
        <w:t>in this system, each reference will be known by a unique internal identifier in the form of the Short Title assigned to any Zotero item</w:t>
      </w:r>
    </w:p>
    <w:p>
      <w:pPr>
        <w:pStyle w:val="Lista"/>
      </w:pPr>
      <w:r>
        <w:t>the bibliography division of an XML document in our project serves a twofold purpose</w:t>
      </w:r>
    </w:p>
    <w:p>
      <w:pPr>
        <w:pStyle w:val="Lista2"/>
      </w:pPr>
      <w:r>
        <w:t>to present what specialists of Greek and Roman epigraphy call the “epigraphic lemma”, i.e. a paragraph which explains the history of research leading up the edition encoded in your file</w:t>
      </w:r>
    </w:p>
    <w:p>
      <w:pPr>
        <w:pStyle w:val="Lista2"/>
      </w:pPr>
      <w:r>
        <w:t>to collect all bibliographic references pertaining to the inscription edited in your document and the artefact bearing it</w:t>
      </w:r>
    </w:p>
    <w:p>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pPr>
        <w:pStyle w:val="Lista2"/>
      </w:pPr>
      <w:r>
        <w:t xml:space="preserve">this division is the last element within the </w:t>
      </w:r>
      <w:r>
        <w:rPr>
          <w:rStyle w:val="Code"/>
        </w:rPr>
        <w:t>&lt;body&gt;</w:t>
      </w:r>
      <w:r>
        <w:t xml:space="preserve"> of your document, appearing after the commentary</w:t>
      </w:r>
    </w:p>
    <w:p>
      <w:pPr>
        <w:pStyle w:val="Lista"/>
        <w:rPr>
          <w:rFonts w:ascii="Arial" w:hAnsi="Arial" w:cs="Arial"/>
        </w:rPr>
      </w:pPr>
      <w:r>
        <w:t>all citations in all parts of the bibliography should include page ranges only if the publication is not entirely or mostly about the text being edited</w:t>
      </w:r>
    </w:p>
    <w:p>
      <w:pPr>
        <w:pStyle w:val="Lista2"/>
        <w:rPr>
          <w:rFonts w:ascii="Arial" w:hAnsi="Arial" w:cs="Arial"/>
        </w:rPr>
      </w:pPr>
      <w:r>
        <w:t>for instance, when citing a journal article primarily concerned with the text, refer to the article as a whole and not specifically to the page range containing the edited text</w:t>
      </w:r>
    </w:p>
    <w:p>
      <w:pPr>
        <w:pStyle w:val="Cmsor3"/>
      </w:pPr>
      <w:bookmarkStart w:id="854" w:name="_hp16ctxmuxyv" w:colFirst="0" w:colLast="0"/>
      <w:bookmarkStart w:id="855" w:name="_Ref63676627"/>
      <w:bookmarkStart w:id="856" w:name="_Toc183083917"/>
      <w:bookmarkEnd w:id="854"/>
      <w:r>
        <w:t>The structured bibliography</w:t>
      </w:r>
      <w:bookmarkEnd w:id="855"/>
      <w:bookmarkEnd w:id="856"/>
    </w:p>
    <w:p>
      <w:pPr>
        <w:pStyle w:val="Lista"/>
      </w:pPr>
      <w:r>
        <w:t>the structured bibliography will be divided in our editions into two sections, a primary and a secondary bibliography</w:t>
      </w:r>
    </w:p>
    <w:p>
      <w:pPr>
        <w:pStyle w:val="Lista"/>
      </w:pPr>
      <w:r>
        <w:t>the primary bibliography shall include only independent integral editions</w:t>
      </w:r>
    </w:p>
    <w:p>
      <w:pPr>
        <w:pStyle w:val="Lista"/>
      </w:pPr>
      <w:r>
        <w:t>the secondary bibliography shall contain all other publications relevant to the inscription, such as</w:t>
      </w:r>
    </w:p>
    <w:p>
      <w:pPr>
        <w:pStyle w:val="Lista2"/>
      </w:pPr>
      <w:r>
        <w:t xml:space="preserve">re-publications of previous editions </w:t>
      </w:r>
      <w:r>
        <w:rPr>
          <w:noProof/>
        </w:rPr>
        <w:t>(</w:t>
      </w:r>
      <w:r>
        <w:t>without new insights)</w:t>
      </w:r>
    </w:p>
    <w:p>
      <w:pPr>
        <w:pStyle w:val="Lista2"/>
      </w:pPr>
      <w:r>
        <w:t xml:space="preserve">reports </w:t>
      </w:r>
      <w:r>
        <w:rPr>
          <w:noProof/>
        </w:rPr>
        <w:t>(</w:t>
      </w:r>
      <w:r>
        <w:t>ARIE, etc.)</w:t>
      </w:r>
    </w:p>
    <w:p>
      <w:pPr>
        <w:pStyle w:val="Lista2"/>
      </w:pPr>
      <w:r>
        <w:t>partial readings or translations</w:t>
      </w:r>
    </w:p>
    <w:p>
      <w:pPr>
        <w:pStyle w:val="Lista2"/>
      </w:pPr>
      <w:r>
        <w:t>descriptions/discussions of the inscription’s content, the support, specific readings, etc.</w:t>
      </w:r>
    </w:p>
    <w:p>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pPr>
        <w:pStyle w:val="Lista"/>
      </w:pPr>
      <w:r>
        <w:t>these lists will be populated automatically from your metadata spreadsheets, but will require your attention on the following points:</w:t>
      </w:r>
    </w:p>
    <w:p>
      <w:pPr>
        <w:pStyle w:val="Lista2"/>
      </w:pPr>
      <w:r>
        <w:t>check them and correct where necessary</w:t>
      </w:r>
    </w:p>
    <w:p>
      <w:pPr>
        <w:pStyle w:val="Lista2"/>
      </w:pPr>
      <w:r>
        <w:t>arrange them in an alphabetical order</w:t>
      </w:r>
    </w:p>
    <w:p>
      <w:pPr>
        <w:pStyle w:val="Cmsor3"/>
      </w:pPr>
      <w:bookmarkStart w:id="857" w:name="_80cu70li1mlm" w:colFirst="0" w:colLast="0"/>
      <w:bookmarkStart w:id="858" w:name="_Ref43989610"/>
      <w:bookmarkStart w:id="859" w:name="_Toc183083918"/>
      <w:bookmarkEnd w:id="857"/>
      <w:r>
        <w:t>Bibliographic sigla</w:t>
      </w:r>
      <w:bookmarkEnd w:id="858"/>
      <w:bookmarkEnd w:id="859"/>
    </w:p>
    <w:p>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pPr>
        <w:pStyle w:val="Lista2"/>
      </w:pPr>
      <w:r>
        <w:lastRenderedPageBreak/>
        <w:t>this applies regardless of whether the full citation is in your primary bibliography or the secondary one</w:t>
      </w:r>
    </w:p>
    <w:p>
      <w:pPr>
        <w:pStyle w:val="Lista"/>
      </w:pPr>
      <w:r>
        <w:t xml:space="preserve">encode the siglum as the attribute </w:t>
      </w:r>
      <w:r>
        <w:rPr>
          <w:rStyle w:val="Codeattribute"/>
        </w:rPr>
        <w:t>@n</w:t>
      </w:r>
      <w:r>
        <w:t xml:space="preserve"> on the relevant </w:t>
      </w:r>
      <w:r>
        <w:rPr>
          <w:rStyle w:val="Code"/>
        </w:rPr>
        <w:t>&lt;bibl&gt;</w:t>
      </w:r>
      <w:r>
        <w:t xml:space="preserve"> item</w:t>
      </w:r>
    </w:p>
    <w:p>
      <w:pPr>
        <w:pStyle w:val="Lista"/>
      </w:pPr>
      <w:r>
        <w:t>sigla should be kept as short and simple as feasible provided that they are unique within an XML document and reasonably straightforward for the reader to understand</w:t>
      </w:r>
    </w:p>
    <w:p>
      <w:pPr>
        <w:pStyle w:val="Lista2"/>
      </w:pPr>
      <w:r>
        <w:t>for the sake of clarity, letters of the English alphabet and numbers are preferred in sigla, but symbol characters and letters with diacritics may be used whenever you feel they are necessary</w:t>
      </w:r>
    </w:p>
    <w:p>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pPr>
        <w:pStyle w:val="Lista3"/>
      </w:pPr>
      <w:r>
        <w:t xml:space="preserve">the character </w:t>
      </w:r>
      <w:r>
        <w:rPr>
          <w:rStyle w:val="Codetext"/>
        </w:rPr>
        <w:t>+</w:t>
      </w:r>
      <w:r>
        <w:t xml:space="preserve"> will be transformed to “&amp;” in the display of sigla, and is recommended for the sigla of multi-author editions</w:t>
      </w:r>
    </w:p>
    <w:p>
      <w:pPr>
        <w:pStyle w:val="Lista"/>
      </w:pPr>
      <w:r>
        <w:t>here follow some guidelines for creating sigla, but feel free to deviate from these whenever you feel you have good reason to</w:t>
      </w:r>
    </w:p>
    <w:p>
      <w:pPr>
        <w:pStyle w:val="Lista2"/>
      </w:pPr>
      <w:r>
        <w:t>generally, use only the initial of the surname of the author</w:t>
      </w:r>
    </w:p>
    <w:p>
      <w:pPr>
        <w:pStyle w:val="Lista3"/>
      </w:pPr>
      <w:r>
        <w:t>e.g. “F” for “Fleet”</w:t>
      </w:r>
    </w:p>
    <w:p>
      <w:pPr>
        <w:pStyle w:val="Lista2"/>
      </w:pPr>
      <w:r>
        <w:t xml:space="preserve">for names beginning with </w:t>
      </w:r>
      <w:proofErr w:type="spellStart"/>
      <w:r>
        <w:t>Sh</w:t>
      </w:r>
      <w:proofErr w:type="spellEnd"/>
      <w:r>
        <w:t>, Ch and aspirates, use only the first initial unless you find this disturbing</w:t>
      </w:r>
    </w:p>
    <w:p>
      <w:pPr>
        <w:pStyle w:val="Lista3"/>
      </w:pPr>
      <w:r>
        <w:t>e.g. “C” for “Chhabra”</w:t>
      </w:r>
    </w:p>
    <w:p>
      <w:pPr>
        <w:pStyle w:val="Lista2"/>
      </w:pPr>
      <w:r>
        <w:t>for publications with more than one author, use the initial of the surname of each author</w:t>
      </w:r>
    </w:p>
    <w:p>
      <w:pPr>
        <w:pStyle w:val="Lista3"/>
      </w:pPr>
      <w:r>
        <w:t>it is recommended that you use a + sign between these initials, which will be rendered in display as an &amp; sign</w:t>
      </w:r>
    </w:p>
    <w:p>
      <w:pPr>
        <w:pStyle w:val="Lista3"/>
      </w:pPr>
      <w:r>
        <w:t>e.g. “S+G” for “Sircar and Gai”, displayed as “S&amp;G”</w:t>
      </w:r>
    </w:p>
    <w:p>
      <w:pPr>
        <w:pStyle w:val="Lista2"/>
      </w:pPr>
      <w:r>
        <w:t>feel free to use more than one initial whenever you find this desirable</w:t>
      </w:r>
    </w:p>
    <w:p>
      <w:pPr>
        <w:pStyle w:val="Lista2"/>
      </w:pPr>
      <w:r>
        <w:t>additional initials are required (instead of optional) when this serves the purpose of disambiguation</w:t>
      </w:r>
    </w:p>
    <w:p>
      <w:pPr>
        <w:pStyle w:val="Lista3"/>
      </w:pPr>
      <w:r>
        <w:t>e.g. “DRB” and “RGB” to distinguish “Devadatta Ramakrishna Bhandarkar” from “Ramakrishna Gopal Bhandarkar”</w:t>
      </w:r>
    </w:p>
    <w:p>
      <w:pPr>
        <w:pStyle w:val="Lista3"/>
      </w:pPr>
      <w:r>
        <w:t>if initials are not sufficient for disambiguation, include part or whole of the authors’ last names in sigla, as most practicable</w:t>
      </w:r>
    </w:p>
    <w:p>
      <w:pPr>
        <w:pStyle w:val="Lista2"/>
      </w:pPr>
      <w:r>
        <w:t>should you need sigla for two or more publications of a single author (or the same combination of authors), add disambiguation to the sigla in the form of a serial number (e.g. “C1”, “C2”) or the year of publication (e.g. “C1911”, “C1913”)</w:t>
      </w:r>
    </w:p>
    <w:p>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pPr>
              <w:pStyle w:val="CodeParagraph"/>
              <w:rPr>
                <w:rFonts w:ascii="Consolas" w:hAnsi="Consolas" w:cs="Consolas"/>
                <w:noProof/>
                <w:color w:val="002060"/>
                <w:shd w:val="clear" w:color="auto" w:fill="F2F2F2" w:themeFill="background1" w:themeFillShade="F2"/>
              </w:rPr>
            </w:pPr>
            <w:r>
              <w:rPr>
                <w:rStyle w:val="Code"/>
              </w:rPr>
              <w:t>&lt;/bibl&gt;</w:t>
            </w:r>
          </w:p>
        </w:tc>
      </w:tr>
    </w:tbl>
    <w:p>
      <w:bookmarkStart w:id="860" w:name="_mjrrg3ve8nta" w:colFirst="0" w:colLast="0"/>
      <w:bookmarkEnd w:id="860"/>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pPr>
        <w:pStyle w:val="Cmsor3"/>
      </w:pPr>
      <w:bookmarkStart w:id="861" w:name="_Ref63676587"/>
      <w:bookmarkStart w:id="862" w:name="_Toc183083919"/>
      <w:r>
        <w:t>The epigraphic lemma</w:t>
      </w:r>
      <w:bookmarkEnd w:id="861"/>
      <w:bookmarkEnd w:id="862"/>
    </w:p>
    <w:p>
      <w:pPr>
        <w:pStyle w:val="Lista"/>
      </w:pPr>
      <w:r>
        <w:t>in addition to the structured bibliographies, you will need to create an epigraphic lemma</w:t>
      </w:r>
    </w:p>
    <w:p>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pPr>
        <w:pStyle w:val="Lista2"/>
      </w:pPr>
      <w:r>
        <w:lastRenderedPageBreak/>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pPr>
        <w:pStyle w:val="Lista3"/>
      </w:pPr>
      <w:r>
        <w:t>these can be copied and pasted from the structured bibliography, then edited as needed and expanded with explanatory text</w:t>
      </w:r>
    </w:p>
    <w:p>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pPr>
        <w:pStyle w:val="Lista"/>
      </w:pPr>
      <w:r>
        <w:t>the epigraphic lemma should mostly consist of items of the primary bibliography, but early reports, facsimiles and translations without an accompanying edition may also be mentioned here</w:t>
      </w:r>
    </w:p>
    <w:p>
      <w:pPr>
        <w:pStyle w:val="Lista"/>
      </w:pPr>
      <w:r>
        <w:t>it is recommended that you present the principal publications in ascending chronological order up to the one that most immediately precedes the present edition</w:t>
      </w:r>
    </w:p>
    <w:p>
      <w:pPr>
        <w:pStyle w:val="Lista"/>
      </w:pPr>
      <w:r>
        <w:t>each item referred to should be accompanied by brief information on why each bibliographic item is relevant and on whether it includes an edition, a facsimile or a translation of the text</w:t>
      </w:r>
    </w:p>
    <w:p>
      <w:pPr>
        <w:pStyle w:val="Lista2"/>
      </w:pPr>
      <w:r>
        <w:t>for any publication that includes visual documentation, give a full account of such documentation in the epigraphic lemma (reproduction method, print quality, missing parts, etc.)</w:t>
      </w:r>
    </w:p>
    <w:p>
      <w:pPr>
        <w:pStyle w:val="Lista"/>
      </w:pPr>
      <w:r>
        <w:t>if it is known from a publication, or if you are the author of the present edition, include a brief statement of the principal visual documentation on which an edition was based</w:t>
      </w:r>
    </w:p>
    <w:p>
      <w:pPr>
        <w:pStyle w:val="Lista"/>
      </w:pPr>
      <w:r>
        <w:t>note that you must identify the author of the present edition in the epigraphic lemma, even if no previous publication exists</w:t>
      </w:r>
    </w:p>
    <w:p>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pPr>
        <w:pStyle w:val="Cmsor3"/>
      </w:pPr>
      <w:bookmarkStart w:id="863" w:name="_v37b3rvxgvz" w:colFirst="0" w:colLast="0"/>
      <w:bookmarkStart w:id="864" w:name="_Toc183083920"/>
      <w:bookmarkEnd w:id="863"/>
      <w:r>
        <w:t>Full markup example for the bibliography</w:t>
      </w:r>
      <w:bookmarkEnd w:id="864"/>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pPr>
              <w:pStyle w:val="CodeParagraph"/>
            </w:pPr>
            <w:r>
              <w:rPr>
                <w:rStyle w:val="Codetext"/>
              </w:rPr>
              <w:t xml:space="preserve">  </w:t>
            </w:r>
            <w:r>
              <w:rPr>
                <w:rStyle w:val="Code"/>
              </w:rPr>
              <w:t>&lt;/listBibl&gt;</w:t>
            </w:r>
            <w:r>
              <w:rPr>
                <w:rStyle w:val="Codetext"/>
              </w:rPr>
              <w:br/>
            </w:r>
            <w:r>
              <w:rPr>
                <w:rStyle w:val="Code"/>
              </w:rPr>
              <w:t>&lt;/div&gt;</w:t>
            </w:r>
          </w:p>
        </w:tc>
      </w:tr>
    </w:tbl>
    <w:p/>
    <w:p>
      <w:pPr>
        <w:pStyle w:val="Cmsor1"/>
      </w:pPr>
      <w:bookmarkStart w:id="865" w:name="_s2c4wh2r29fy" w:colFirst="0" w:colLast="0"/>
      <w:bookmarkStart w:id="866" w:name="_Ref43990225"/>
      <w:bookmarkStart w:id="867" w:name="_Toc183083921"/>
      <w:bookmarkEnd w:id="865"/>
      <w:r>
        <w:lastRenderedPageBreak/>
        <w:t>Globally available markup outside the edition</w:t>
      </w:r>
      <w:bookmarkEnd w:id="866"/>
      <w:bookmarkEnd w:id="867"/>
    </w:p>
    <w:p>
      <w:pPr>
        <w:pStyle w:val="Cmsor2"/>
      </w:pPr>
      <w:bookmarkStart w:id="868" w:name="_vn3bfilgag1u" w:colFirst="0" w:colLast="0"/>
      <w:bookmarkStart w:id="869" w:name="_Ref43990337"/>
      <w:bookmarkStart w:id="870" w:name="_Toc183083922"/>
      <w:bookmarkEnd w:id="868"/>
      <w:r>
        <w:t>Editorial markup outside the edition</w:t>
      </w:r>
      <w:bookmarkEnd w:id="869"/>
      <w:bookmarkEnd w:id="870"/>
    </w:p>
    <w:p>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pPr>
        <w:pStyle w:val="Lista"/>
      </w:pPr>
      <w:r>
        <w:t>when citing something from the text edited in your file or from another text, it is generally recommended that you omit editorial markup from that citation</w:t>
      </w:r>
    </w:p>
    <w:p>
      <w:pPr>
        <w:pStyle w:val="Lista"/>
      </w:pPr>
      <w:r>
        <w:t>however, sometimes you may deem it essential to cite a diplomatic reading with all its intricacies, particularly</w:t>
      </w:r>
    </w:p>
    <w:p>
      <w:pPr>
        <w:pStyle w:val="Lista2"/>
      </w:pPr>
      <w:r>
        <w:t>in a note or commentary section discussing the editorial difficulties connected to a reading, or</w:t>
      </w:r>
    </w:p>
    <w:p>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pPr>
        <w:pStyle w:val="Lista3"/>
      </w:pPr>
      <w:r>
        <w:t>to reduce code clutter, feel free to remove all attributes from these elements</w:t>
      </w:r>
    </w:p>
    <w:p>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pPr>
        <w:pStyle w:val="Lista"/>
      </w:pPr>
      <w:r>
        <w:t>when citing primary text with editorial markup as above, keep in mind that</w:t>
      </w:r>
    </w:p>
    <w:p>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pPr>
        <w:pStyle w:val="Lista3"/>
      </w:pPr>
      <w:r>
        <w:t>add the start-tag for retained markup commencing before and ending inside your citation</w:t>
      </w:r>
    </w:p>
    <w:p>
      <w:pPr>
        <w:pStyle w:val="Lista3"/>
      </w:pPr>
      <w:r>
        <w:t>add the end-tag for retained markup commencing inside your citation and ending after it</w:t>
      </w:r>
    </w:p>
    <w:p>
      <w:pPr>
        <w:pStyle w:val="Lista3"/>
      </w:pPr>
      <w:r>
        <w:t>add start and end-tags for a citation snipped from within a longer stretch of phrase-level markup</w:t>
      </w:r>
    </w:p>
    <w:p>
      <w:pPr>
        <w:pStyle w:val="Cmsor2"/>
      </w:pPr>
      <w:bookmarkStart w:id="871" w:name="_a0ie3m4iw2wx" w:colFirst="0" w:colLast="0"/>
      <w:bookmarkStart w:id="872" w:name="_Toc183083923"/>
      <w:bookmarkEnd w:id="871"/>
      <w:r>
        <w:t>Formatting</w:t>
      </w:r>
      <w:bookmarkEnd w:id="872"/>
    </w:p>
    <w:p>
      <w:pPr>
        <w:pStyle w:val="Cmsor3"/>
      </w:pPr>
      <w:bookmarkStart w:id="873" w:name="_79u3x92o5v7r" w:colFirst="0" w:colLast="0"/>
      <w:bookmarkStart w:id="874" w:name="_Toc183083924"/>
      <w:bookmarkEnd w:id="873"/>
      <w:r>
        <w:t>Character formatting</w:t>
      </w:r>
      <w:bookmarkEnd w:id="874"/>
    </w:p>
    <w:p>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pPr>
        <w:pStyle w:val="Lista"/>
      </w:pPr>
      <w:r>
        <w:t>that said, you may occasionally find it useful to encode simple formatting instructions without any specific semantic classification</w:t>
      </w:r>
    </w:p>
    <w:p>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pPr>
        <w:pStyle w:val="Lista2"/>
      </w:pPr>
      <w:r>
        <w:rPr>
          <w:rStyle w:val="Codevalue"/>
        </w:rPr>
        <w:lastRenderedPageBreak/>
        <w:t>"italic"</w:t>
      </w:r>
    </w:p>
    <w:p>
      <w:pPr>
        <w:pStyle w:val="Lista2"/>
      </w:pPr>
      <w:r>
        <w:rPr>
          <w:rStyle w:val="Codevalue"/>
        </w:rPr>
        <w:t>"bold"</w:t>
      </w:r>
    </w:p>
    <w:p>
      <w:pPr>
        <w:pStyle w:val="Lista2"/>
      </w:pPr>
      <w:r>
        <w:rPr>
          <w:rStyle w:val="Codevalue"/>
        </w:rPr>
        <w:t>"subscript"</w:t>
      </w:r>
    </w:p>
    <w:p>
      <w:pPr>
        <w:pStyle w:val="Lista2"/>
      </w:pPr>
      <w:r>
        <w:rPr>
          <w:rStyle w:val="Codevalue"/>
        </w:rPr>
        <w:t>"superscript"</w:t>
      </w:r>
    </w:p>
    <w:p>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pPr>
        <w:pStyle w:val="Cmsor3"/>
      </w:pPr>
      <w:bookmarkStart w:id="875" w:name="_w8m7jrrw5g8k" w:colFirst="0" w:colLast="0"/>
      <w:bookmarkStart w:id="876" w:name="_Ref56419954"/>
      <w:bookmarkStart w:id="877" w:name="_Toc183083925"/>
      <w:bookmarkEnd w:id="875"/>
      <w:r>
        <w:t>Lists</w:t>
      </w:r>
      <w:bookmarkEnd w:id="876"/>
      <w:bookmarkEnd w:id="877"/>
    </w:p>
    <w:p>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pPr>
        <w:pStyle w:val="Lista2"/>
      </w:pPr>
      <w:r>
        <w:t xml:space="preserve">within </w:t>
      </w:r>
      <w:r>
        <w:rPr>
          <w:rStyle w:val="Code"/>
        </w:rPr>
        <w:t>&lt;list&gt;</w:t>
      </w:r>
      <w:r>
        <w:t xml:space="preserve">, create an </w:t>
      </w:r>
      <w:r>
        <w:rPr>
          <w:rStyle w:val="Code"/>
        </w:rPr>
        <w:t>&lt;item&gt;</w:t>
      </w:r>
      <w:r>
        <w:t xml:space="preserve"> element as a container for each list item</w:t>
      </w:r>
    </w:p>
    <w:p>
      <w:pPr>
        <w:pStyle w:val="Lista"/>
      </w:pPr>
      <w:r>
        <w:t>at present, in addition to the plain list described above, we permit (and can display) the following list variations</w:t>
      </w:r>
    </w:p>
    <w:p>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pPr>
        <w:pStyle w:val="Lista2"/>
      </w:pPr>
      <w:r>
        <w:t>please contact the authors and the TEI manager if you feel this, or the use of a different flavour of list, is essential for you</w:t>
      </w:r>
    </w:p>
    <w:p>
      <w:pPr>
        <w:pStyle w:val="Cmsor2"/>
      </w:pPr>
      <w:bookmarkStart w:id="878" w:name="_4euu8urmvkq9" w:colFirst="0" w:colLast="0"/>
      <w:bookmarkStart w:id="879" w:name="_Ref43988770"/>
      <w:bookmarkStart w:id="880" w:name="_Toc183083926"/>
      <w:bookmarkEnd w:id="878"/>
      <w:r>
        <w:t>Encoding language</w:t>
      </w:r>
      <w:bookmarkEnd w:id="879"/>
      <w:bookmarkEnd w:id="880"/>
    </w:p>
    <w:p>
      <w:pPr>
        <w:pStyle w:val="Cmsor3"/>
      </w:pPr>
      <w:bookmarkStart w:id="881" w:name="_wp8hx3ov5ccr" w:colFirst="0" w:colLast="0"/>
      <w:bookmarkStart w:id="882" w:name="_Ref43988969"/>
      <w:bookmarkStart w:id="883" w:name="_Toc183083927"/>
      <w:bookmarkEnd w:id="881"/>
      <w:r>
        <w:t xml:space="preserve">Tagging language with </w:t>
      </w:r>
      <w:r>
        <w:rPr>
          <w:rStyle w:val="Codeattribute"/>
        </w:rPr>
        <w:t>@xml:lang</w:t>
      </w:r>
      <w:bookmarkEnd w:id="882"/>
      <w:bookmarkEnd w:id="883"/>
    </w:p>
    <w:p>
      <w:pPr>
        <w:pStyle w:val="Lista"/>
      </w:pPr>
      <w:r>
        <w:t xml:space="preserve">the language of the contents of an XML element may be specified using the attribute </w:t>
      </w:r>
      <w:r>
        <w:rPr>
          <w:rStyle w:val="Codeattribute"/>
        </w:rPr>
        <w:t>@xml:lang</w:t>
      </w:r>
    </w:p>
    <w:p>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pPr>
        <w:pStyle w:val="Lista2"/>
      </w:pPr>
      <w:r>
        <w:t xml:space="preserve">the language tag of text originally written in an Indic script and edited in Romanised transliteration shall mandatorily be suffixed with </w:t>
      </w:r>
      <w:r>
        <w:rPr>
          <w:rStyle w:val="Codevalue"/>
        </w:rPr>
        <w:t>-Latn</w:t>
      </w:r>
    </w:p>
    <w:p>
      <w:pPr>
        <w:pStyle w:val="Lista"/>
      </w:pPr>
      <w:r>
        <w:t>language tags without a script subtag are by default assumed to be in a script typical for the language</w:t>
      </w:r>
    </w:p>
    <w:p>
      <w:pPr>
        <w:pStyle w:val="Lista2"/>
      </w:pPr>
      <w:r>
        <w:t>thus, in our practice, modern languages shall be encoded without a script subtag, including</w:t>
      </w:r>
    </w:p>
    <w:p>
      <w:pPr>
        <w:pStyle w:val="Lista3"/>
      </w:pPr>
      <w:r>
        <w:t>modern languages written in some form of the Latin alphabet, such as English and French</w:t>
      </w:r>
    </w:p>
    <w:p>
      <w:pPr>
        <w:pStyle w:val="Lista3"/>
      </w:pPr>
      <w:r>
        <w:t>modern south and southeast Asian languages, when cited in the script typically used for that language</w:t>
      </w:r>
    </w:p>
    <w:p>
      <w:pPr>
        <w:pStyle w:val="Lista2"/>
      </w:pPr>
      <w:r>
        <w:lastRenderedPageBreak/>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pPr>
        <w:pStyle w:val="Cmsor3"/>
      </w:pPr>
      <w:bookmarkStart w:id="884" w:name="_xs33sh2oghy" w:colFirst="0" w:colLast="0"/>
      <w:bookmarkStart w:id="885" w:name="_Ref43990600"/>
      <w:bookmarkStart w:id="886" w:name="_Toc183083928"/>
      <w:bookmarkEnd w:id="884"/>
      <w:r>
        <w:t>Tagging language in pre-existing containers</w:t>
      </w:r>
      <w:bookmarkEnd w:id="885"/>
      <w:bookmarkEnd w:id="886"/>
    </w:p>
    <w:p>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pPr>
        <w:pStyle w:val="Lista2"/>
      </w:pPr>
      <w:r>
        <w:t>the edition division must normally be set to the language of the original text</w:t>
      </w:r>
    </w:p>
    <w:p>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pPr>
        <w:pStyle w:val="Cmsor3"/>
      </w:pPr>
      <w:bookmarkStart w:id="887" w:name="_6pkkdwn5pxyn" w:colFirst="0" w:colLast="0"/>
      <w:bookmarkStart w:id="888" w:name="_Ref43986658"/>
      <w:bookmarkStart w:id="889" w:name="_Toc183083929"/>
      <w:bookmarkEnd w:id="887"/>
      <w:r>
        <w:t>Tagging foreign languages outside the edition</w:t>
      </w:r>
      <w:bookmarkEnd w:id="888"/>
      <w:bookmarkEnd w:id="889"/>
    </w:p>
    <w:p>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pPr>
        <w:pStyle w:val="Lista"/>
      </w:pPr>
      <w:r>
        <w:t xml:space="preserve">text in a foreign language shall be wrapped in the element </w:t>
      </w:r>
      <w:r>
        <w:rPr>
          <w:rStyle w:val="Code"/>
        </w:rPr>
        <w:t>&lt;foreign&gt;</w:t>
      </w:r>
      <w:r>
        <w:t>, and will be displayed in italics</w:t>
      </w:r>
    </w:p>
    <w:p>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pPr>
        <w:pStyle w:val="Lista3"/>
      </w:pPr>
      <w:r>
        <w:t>strings of text that are not meaningful in and of themselves, such as</w:t>
      </w:r>
    </w:p>
    <w:p>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pPr>
        <w:pStyle w:val="Lista2"/>
      </w:pPr>
      <w:r>
        <w:rPr>
          <w:rStyle w:val="Codeattribute"/>
        </w:rPr>
        <w:t>@xml:lang</w:t>
      </w:r>
      <w:r>
        <w:rPr>
          <w:b/>
          <w:bCs/>
        </w:rPr>
        <w:t xml:space="preserve"> is optional</w:t>
      </w:r>
      <w:r>
        <w:t xml:space="preserve"> </w:t>
      </w:r>
      <w:r>
        <w:rPr>
          <w:noProof/>
        </w:rPr>
        <w:t>(</w:t>
      </w:r>
      <w:r>
        <w:t>to be used or avoided on a case-by-case basis)</w:t>
      </w:r>
    </w:p>
    <w:p>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pPr>
        <w:pStyle w:val="Lista3"/>
      </w:pPr>
      <w:r>
        <w:t xml:space="preserve">for text cited in one of the languages of a multilingual inscription </w:t>
      </w:r>
      <w:r>
        <w:rPr>
          <w:noProof/>
        </w:rPr>
        <w:t>(</w:t>
      </w:r>
      <w:r>
        <w:t>i.e. those encoded for certain textpart divisions or smaller sections of the edition)</w:t>
      </w:r>
    </w:p>
    <w:p>
      <w:pPr>
        <w:pStyle w:val="Lista3"/>
      </w:pPr>
      <w:r>
        <w:lastRenderedPageBreak/>
        <w:t>for terms cited in a dictionary reference (§</w:t>
      </w:r>
      <w:r>
        <w:fldChar w:fldCharType="begin"/>
      </w:r>
      <w:r>
        <w:instrText xml:space="preserve"> REF _Ref43989849 \r \h </w:instrText>
      </w:r>
      <w:r>
        <w:fldChar w:fldCharType="separate"/>
      </w:r>
      <w:r>
        <w:t>10.4.5</w:t>
      </w:r>
      <w:r>
        <w:fldChar w:fldCharType="end"/>
      </w:r>
      <w:r>
        <w:t>)</w:t>
      </w:r>
    </w:p>
    <w:p>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pPr>
        <w:pStyle w:val="Lista"/>
      </w:pPr>
      <w:r>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pPr>
        <w:pStyle w:val="Cmsor2"/>
      </w:pPr>
      <w:bookmarkStart w:id="890" w:name="_yj9mfyez22i9" w:colFirst="0" w:colLast="0"/>
      <w:bookmarkStart w:id="891" w:name="_Toc183083930"/>
      <w:bookmarkEnd w:id="890"/>
      <w:r>
        <w:t>Notes, quotations and references</w:t>
      </w:r>
      <w:bookmarkEnd w:id="891"/>
    </w:p>
    <w:p>
      <w:pPr>
        <w:pStyle w:val="Cmsor3"/>
      </w:pPr>
      <w:bookmarkStart w:id="892" w:name="_awz2oua7qthd" w:colFirst="0" w:colLast="0"/>
      <w:bookmarkStart w:id="893" w:name="_Ref43989684"/>
      <w:bookmarkStart w:id="894" w:name="_Toc183083931"/>
      <w:bookmarkEnd w:id="892"/>
      <w:r>
        <w:t>Encoding notes</w:t>
      </w:r>
      <w:bookmarkEnd w:id="893"/>
      <w:bookmarkEnd w:id="894"/>
    </w:p>
    <w:p>
      <w:pPr>
        <w:pStyle w:val="Lista"/>
      </w:pPr>
      <w:r>
        <w:t>in our project’s XML files, notes may only be used in the following contexts:</w:t>
      </w:r>
    </w:p>
    <w:p>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pPr>
        <w:pStyle w:val="Lista2"/>
      </w:pPr>
      <w:r>
        <w:t>if you feel an overwhelming need to add a note to any other part of your document, please first discuss this with the authors of this Guide</w:t>
      </w:r>
    </w:p>
    <w:p>
      <w:pPr>
        <w:pStyle w:val="Lista"/>
      </w:pPr>
      <w:r>
        <w:t xml:space="preserve">to create a note, add the element </w:t>
      </w:r>
      <w:r>
        <w:rPr>
          <w:rStyle w:val="Code"/>
        </w:rPr>
        <w:t>&lt;note&gt;</w:t>
      </w:r>
      <w:r>
        <w:t xml:space="preserve"> at the point where the note should be anchored</w:t>
      </w:r>
    </w:p>
    <w:p>
      <w:pPr>
        <w:pStyle w:val="Lista2"/>
      </w:pPr>
      <w:r>
        <w:t xml:space="preserve">notes may be rendered as footnotes, endnotes or tooltips </w:t>
      </w:r>
      <w:r>
        <w:rPr>
          <w:noProof/>
        </w:rPr>
        <w:t>(</w:t>
      </w:r>
      <w:r>
        <w:t>attached to a note anchor on the spot), depending on display decisions which will be made later</w:t>
      </w:r>
    </w:p>
    <w:p>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pPr>
        <w:pStyle w:val="Lista"/>
      </w:pPr>
      <w:r>
        <w:t xml:space="preserve">the </w:t>
      </w:r>
      <w:r>
        <w:rPr>
          <w:b/>
          <w:bCs/>
        </w:rPr>
        <w:t>content of notes</w:t>
      </w:r>
      <w:r>
        <w:t xml:space="preserve"> shall be freeform text, preferably consisting of complete sentences in English, starting with a capital letter and ending with punctuation</w:t>
      </w:r>
    </w:p>
    <w:p>
      <w:pPr>
        <w:pStyle w:val="Lista2"/>
      </w:pPr>
      <w:r>
        <w:t>notes may contain any phrase-level markup permitted in freeform text, including in particular bibliographic citations, which should be added wherever you refer to a published opinion</w:t>
      </w:r>
    </w:p>
    <w:p>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pPr>
        <w:pStyle w:val="Lista2"/>
      </w:pPr>
      <w:r>
        <w:t>notes may not contain further notes (this is not a technical requirement but a convention we shall observe to reduce complication)</w:t>
      </w:r>
    </w:p>
    <w:p>
      <w:pPr>
        <w:pStyle w:val="Lista2"/>
      </w:pPr>
      <w:r>
        <w:lastRenderedPageBreak/>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pPr>
        <w:pStyle w:val="Lista3"/>
      </w:pPr>
      <w:r>
        <w:t xml:space="preserve">in this case, the entirety of your note text should be contained in </w:t>
      </w:r>
      <w:r>
        <w:rPr>
          <w:rStyle w:val="Code"/>
        </w:rPr>
        <w:t>&lt;p&gt;</w:t>
      </w:r>
      <w:r>
        <w:t xml:space="preserve"> elements</w:t>
      </w:r>
    </w:p>
    <w:p>
      <w:pPr>
        <w:pStyle w:val="Cmsor3"/>
      </w:pPr>
      <w:bookmarkStart w:id="895" w:name="_wsjjvbttqmtg" w:colFirst="0" w:colLast="0"/>
      <w:bookmarkStart w:id="896" w:name="_Toc183083932"/>
      <w:bookmarkEnd w:id="895"/>
      <w:r>
        <w:t>Encoding titles</w:t>
      </w:r>
      <w:bookmarkEnd w:id="896"/>
    </w:p>
    <w:p>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pPr>
        <w:pStyle w:val="Lista"/>
      </w:pPr>
      <w:r>
        <w:t>titles to be tagged in this way</w:t>
      </w:r>
    </w:p>
    <w:p>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pPr>
        <w:pStyle w:val="Lista3"/>
      </w:pPr>
      <w:r>
        <w:t xml:space="preserve">in full, e.g. </w:t>
      </w:r>
      <w:r>
        <w:rPr>
          <w:rStyle w:val="Code"/>
        </w:rPr>
        <w:t>&lt;title&gt;</w:t>
      </w:r>
      <w:r>
        <w:rPr>
          <w:rStyle w:val="Codetext"/>
        </w:rPr>
        <w:t>Early History of the Deccan</w:t>
      </w:r>
      <w:r>
        <w:rPr>
          <w:rStyle w:val="Code"/>
        </w:rPr>
        <w:t>&lt;/title&gt;</w:t>
      </w:r>
      <w:r>
        <w:t>,</w:t>
      </w:r>
    </w:p>
    <w:p>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pPr>
        <w:pStyle w:val="Lista"/>
      </w:pPr>
      <w:r>
        <w:t>by default, all titles tagged in this way will be displayed in italics; when this is not desired, do the following</w:t>
      </w:r>
    </w:p>
    <w:p>
      <w:pPr>
        <w:pStyle w:val="Lista2"/>
      </w:pPr>
      <w:r>
        <w:t xml:space="preserve">for titles of chapters </w:t>
      </w:r>
      <w:r>
        <w:rPr>
          <w:noProof/>
        </w:rPr>
        <w:t>(</w:t>
      </w:r>
      <w:r>
        <w:t xml:space="preserve">e.g. in a multi-author book) and articles </w:t>
      </w:r>
      <w:r>
        <w:rPr>
          <w:noProof/>
        </w:rPr>
        <w:t>(</w:t>
      </w:r>
      <w:r>
        <w:t>e.g. in a journal)</w:t>
      </w:r>
    </w:p>
    <w:p>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pPr>
        <w:pStyle w:val="Lista3"/>
      </w:pPr>
      <w:r>
        <w:t>titles tagged in this way will be displayed in regular type, but with quote marks added around them</w:t>
      </w:r>
    </w:p>
    <w:p>
      <w:pPr>
        <w:pStyle w:val="Lista2"/>
      </w:pPr>
      <w:r>
        <w:t>for any titles that you wish to display without italics and that are not chapters or articles</w:t>
      </w:r>
    </w:p>
    <w:p>
      <w:pPr>
        <w:pStyle w:val="Lista3"/>
      </w:pPr>
      <w:r>
        <w:t xml:space="preserve">add the attribute </w:t>
      </w:r>
      <w:r>
        <w:rPr>
          <w:rStyle w:val="Codeattribute"/>
        </w:rPr>
        <w:t>@rend</w:t>
      </w:r>
      <w:r>
        <w:t xml:space="preserve"> with the value </w:t>
      </w:r>
      <w:r>
        <w:rPr>
          <w:rStyle w:val="Codevalue"/>
        </w:rPr>
        <w:t>"plain"</w:t>
      </w:r>
    </w:p>
    <w:p>
      <w:pPr>
        <w:pStyle w:val="Lista3"/>
      </w:pPr>
      <w:r>
        <w:t>titles tagged in this way will be displayed without any typographic distinction from the surrounding text</w:t>
      </w:r>
    </w:p>
    <w:p>
      <w:pPr>
        <w:pStyle w:val="Cmsor3"/>
      </w:pPr>
      <w:bookmarkStart w:id="897" w:name="_57tiei7g7b2r" w:colFirst="0" w:colLast="0"/>
      <w:bookmarkStart w:id="898" w:name="_Toc183083933"/>
      <w:bookmarkEnd w:id="897"/>
      <w:r>
        <w:t>Quotations without an encoded reference</w:t>
      </w:r>
      <w:bookmarkEnd w:id="898"/>
    </w:p>
    <w:p>
      <w:pPr>
        <w:pStyle w:val="Lista"/>
      </w:pPr>
      <w:r>
        <w:rPr>
          <w:b/>
          <w:bCs/>
        </w:rPr>
        <w:t>quoted text not attributed to a published source</w:t>
      </w:r>
      <w:r>
        <w:t xml:space="preserve"> shall be wrapped in the element </w:t>
      </w:r>
      <w:r>
        <w:rPr>
          <w:rStyle w:val="Code"/>
        </w:rPr>
        <w:t>&lt;q&gt;</w:t>
      </w:r>
    </w:p>
    <w:p>
      <w:pPr>
        <w:pStyle w:val="Lista2"/>
      </w:pPr>
      <w:r>
        <w:t>do not add quotation marks to the text, as these will be automatically produced in display in the correct form</w:t>
      </w:r>
    </w:p>
    <w:p>
      <w:pPr>
        <w:pStyle w:val="Lista2"/>
      </w:pPr>
      <w:r>
        <w:t>however, to exercise more control over the type of quote marks displayed, you may choose to omit the tag and add marks manually</w:t>
      </w:r>
    </w:p>
    <w:p>
      <w:pPr>
        <w:pStyle w:val="Lista3"/>
      </w:pPr>
      <w:r>
        <w:t xml:space="preserve">in this case take care to use the desired characters </w:t>
      </w:r>
      <w:r>
        <w:rPr>
          <w:noProof/>
        </w:rPr>
        <w:t>(</w:t>
      </w:r>
      <w:r>
        <w:t>„...” “...” ‘...’ «...») rather than generic typewriter quotes or apostrophes</w:t>
      </w:r>
    </w:p>
    <w:p>
      <w:pPr>
        <w:pStyle w:val="Lista"/>
      </w:pPr>
      <w:r>
        <w:t>this encoding method applies primarily to quotations in the same language as the surrounding text, such as</w:t>
      </w:r>
    </w:p>
    <w:p>
      <w:pPr>
        <w:pStyle w:val="Lista2"/>
      </w:pPr>
      <w:r>
        <w:t xml:space="preserve">translations of phrases or sentences of the edited text or another text </w:t>
      </w:r>
      <w:r>
        <w:rPr>
          <w:noProof/>
        </w:rPr>
        <w:t>(</w:t>
      </w:r>
      <w:r>
        <w:t>appearing in a commentary or apparatus)</w:t>
      </w:r>
    </w:p>
    <w:p>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pPr>
        <w:pStyle w:val="Lista"/>
      </w:pPr>
      <w:r>
        <w:t xml:space="preserve">to create a </w:t>
      </w:r>
      <w:commentRangeStart w:id="899"/>
      <w:r>
        <w:rPr>
          <w:b/>
          <w:bCs/>
        </w:rPr>
        <w:t>block quote</w:t>
      </w:r>
      <w:commentRangeEnd w:id="899"/>
      <w:r>
        <w:rPr>
          <w:rStyle w:val="Jegyzethivatkozs"/>
          <w:rFonts w:cs="Mangal"/>
        </w:rPr>
        <w:commentReference w:id="899"/>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pPr>
        <w:pStyle w:val="Lista2"/>
      </w:pPr>
      <w:r>
        <w:t>text quoted in this way will be displayed as a separate indented paragraph without quotation marks</w:t>
      </w:r>
    </w:p>
    <w:p>
      <w:pPr>
        <w:pStyle w:val="Cmsor3"/>
      </w:pPr>
      <w:bookmarkStart w:id="900" w:name="_oux10a9n6xn3" w:colFirst="0" w:colLast="0"/>
      <w:bookmarkStart w:id="901" w:name="_Ref43990078"/>
      <w:bookmarkStart w:id="902" w:name="_Toc183083934"/>
      <w:bookmarkEnd w:id="900"/>
      <w:r>
        <w:t>Quoting published material</w:t>
      </w:r>
      <w:bookmarkEnd w:id="901"/>
      <w:bookmarkEnd w:id="902"/>
    </w:p>
    <w:p>
      <w:pPr>
        <w:pStyle w:val="Lista"/>
      </w:pPr>
      <w:r>
        <w:t xml:space="preserve">to encode </w:t>
      </w:r>
      <w:r>
        <w:rPr>
          <w:b/>
          <w:bCs/>
        </w:rPr>
        <w:t>direct quotations from a published source</w:t>
      </w:r>
      <w:r>
        <w:t>, proceed as follows</w:t>
      </w:r>
    </w:p>
    <w:p>
      <w:pPr>
        <w:pStyle w:val="Lista2"/>
      </w:pPr>
      <w:r>
        <w:t xml:space="preserve">within the </w:t>
      </w:r>
      <w:r>
        <w:rPr>
          <w:rStyle w:val="Code"/>
        </w:rPr>
        <w:t>&lt;p&gt;</w:t>
      </w:r>
      <w:r>
        <w:t xml:space="preserve"> element in which you quote some text, create the wrapper </w:t>
      </w:r>
      <w:r>
        <w:rPr>
          <w:rStyle w:val="Code"/>
        </w:rPr>
        <w:t>&lt;cit&gt;</w:t>
      </w:r>
    </w:p>
    <w:p>
      <w:pPr>
        <w:pStyle w:val="Lista2"/>
      </w:pPr>
      <w:r>
        <w:lastRenderedPageBreak/>
        <w:t xml:space="preserve">within </w:t>
      </w:r>
      <w:r>
        <w:rPr>
          <w:rStyle w:val="Code"/>
        </w:rPr>
        <w:t>&lt;cit&gt;</w:t>
      </w:r>
      <w:r>
        <w:t xml:space="preserve">, wrap the quoted text in the element </w:t>
      </w:r>
      <w:r>
        <w:rPr>
          <w:rStyle w:val="Code"/>
        </w:rPr>
        <w:t>&lt;quote&gt;</w:t>
      </w:r>
    </w:p>
    <w:p>
      <w:pPr>
        <w:pStyle w:val="Lista2"/>
      </w:pPr>
      <w:r>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pPr>
        <w:pStyle w:val="Lista"/>
      </w:pPr>
      <w:r>
        <w:t>do not add quotation marks to the text, as these will be automatically produced in display in the correct form</w:t>
      </w:r>
    </w:p>
    <w:p>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pPr>
        <w:pStyle w:val="Lista2"/>
      </w:pPr>
      <w:r>
        <w:t>text quoted in this way will be displayed as a separate indented paragraph without quotation marks</w:t>
      </w:r>
    </w:p>
    <w:p>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pPr>
        <w:pStyle w:val="Cmsor3"/>
      </w:pPr>
      <w:bookmarkStart w:id="903" w:name="_dx7skv6pu8qf" w:colFirst="0" w:colLast="0"/>
      <w:bookmarkStart w:id="904" w:name="_Ref43989849"/>
      <w:bookmarkStart w:id="905" w:name="_Toc183083935"/>
      <w:bookmarkEnd w:id="903"/>
      <w:r>
        <w:t>Bibliographic citations</w:t>
      </w:r>
      <w:bookmarkEnd w:id="904"/>
      <w:bookmarkEnd w:id="905"/>
    </w:p>
    <w:p>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pPr>
        <w:pStyle w:val="Lista"/>
      </w:pPr>
      <w:r>
        <w:t xml:space="preserve">a citation is encoded in the form of the element </w:t>
      </w:r>
      <w:r>
        <w:rPr>
          <w:rStyle w:val="Code"/>
        </w:rPr>
        <w:t>&lt;bibl&gt;</w:t>
      </w:r>
    </w:p>
    <w:p>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pPr>
        <w:pStyle w:val="Lista2"/>
      </w:pPr>
      <w:r>
        <w:t xml:space="preserve">with the mandatory attribute </w:t>
      </w:r>
      <w:r>
        <w:rPr>
          <w:rStyle w:val="Codeattribute"/>
        </w:rPr>
        <w:t>@target</w:t>
      </w:r>
      <w:r>
        <w:t>, whose value shall be the Zotero Short Title of the cited publication, prefixed with the string “bib:”</w:t>
      </w:r>
    </w:p>
    <w:p>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pPr>
        <w:pStyle w:val="Lista3"/>
      </w:pPr>
      <w:r>
        <w:t xml:space="preserve">use a hyphen to record a range of pages, e.g. </w:t>
      </w:r>
      <w:r>
        <w:rPr>
          <w:rStyle w:val="Code"/>
        </w:rPr>
        <w:t>&lt;citedRange&gt;</w:t>
      </w:r>
      <w:r>
        <w:rPr>
          <w:rStyle w:val="Codetext"/>
        </w:rPr>
        <w:t>12-21</w:t>
      </w:r>
      <w:r>
        <w:rPr>
          <w:rStyle w:val="Code"/>
        </w:rPr>
        <w:t>&lt;/citedRange&gt;</w:t>
      </w:r>
    </w:p>
    <w:p>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pPr>
        <w:pStyle w:val="Lista2"/>
      </w:pPr>
      <w:r>
        <w:t xml:space="preserve">unless an entire publication is being referred to, </w:t>
      </w:r>
      <w:r>
        <w:rPr>
          <w:b/>
          <w:bCs/>
        </w:rPr>
        <w:t>specifying a page number or range is mandatory</w:t>
      </w:r>
      <w:r>
        <w:t xml:space="preserve"> except for</w:t>
      </w:r>
    </w:p>
    <w:p>
      <w:pPr>
        <w:pStyle w:val="Lista3"/>
      </w:pPr>
      <w:r>
        <w:t>references that do not involve a numbered page</w:t>
      </w:r>
    </w:p>
    <w:p>
      <w:pPr>
        <w:pStyle w:val="Lista3"/>
      </w:pPr>
      <w:r>
        <w:t>references that, by general scholarly convention, do not include a page range, such as dictionary entries, sections from grammars, and some anthologies of inscriptions</w:t>
      </w:r>
    </w:p>
    <w:p>
      <w:pPr>
        <w:pStyle w:val="Lista4"/>
      </w:pPr>
      <w:r>
        <w:t>in such cases, any unique set of one or more relevant identifiers (listed below) should be used instead of or in addition to a page range</w:t>
      </w:r>
    </w:p>
    <w:p>
      <w:pPr>
        <w:pStyle w:val="Lista3"/>
      </w:pPr>
      <w:r>
        <w:t>other identifiers may always be used in addition to, but not instead of, a page range</w:t>
      </w:r>
    </w:p>
    <w:p>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pPr>
        <w:pStyle w:val="Lista3"/>
      </w:pPr>
      <w:r>
        <w:rPr>
          <w:rStyle w:val="Codevalue"/>
        </w:rPr>
        <w:t>"page"</w:t>
      </w:r>
      <w:r>
        <w:t xml:space="preserve"> for page numbers where this needs to be made explicit </w:t>
      </w:r>
      <w:r>
        <w:rPr>
          <w:noProof/>
        </w:rPr>
        <w:t>(</w:t>
      </w:r>
      <w:r>
        <w:t>see below), with contents as described above for the default</w:t>
      </w:r>
    </w:p>
    <w:p>
      <w:pPr>
        <w:pStyle w:val="Lista3"/>
      </w:pPr>
      <w:r>
        <w:rPr>
          <w:rStyle w:val="Codevalue"/>
        </w:rPr>
        <w:t>"volume"</w:t>
      </w:r>
      <w:r>
        <w:t xml:space="preserve"> for multi-volume publications, @@@this and below values: pending decision on which units will have plural displays</w:t>
      </w:r>
    </w:p>
    <w:p>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pPr>
        <w:pStyle w:val="Lista3"/>
      </w:pPr>
      <w:r>
        <w:rPr>
          <w:rStyle w:val="Codevalue"/>
        </w:rPr>
        <w:t>"section"</w:t>
      </w:r>
      <w:r>
        <w:t xml:space="preserve"> for one of many </w:t>
      </w:r>
      <w:commentRangeStart w:id="906"/>
      <w:r>
        <w:t xml:space="preserve">numbered paragraphs </w:t>
      </w:r>
      <w:commentRangeEnd w:id="906"/>
      <w:r>
        <w:rPr>
          <w:rStyle w:val="Jegyzethivatkozs"/>
          <w:rFonts w:cs="Mangal"/>
        </w:rPr>
        <w:commentReference w:id="906"/>
      </w:r>
      <w:r>
        <w:t>or short sections where this form of citation is practicable, such as many grammars</w:t>
      </w:r>
    </w:p>
    <w:p>
      <w:pPr>
        <w:pStyle w:val="Lista3"/>
      </w:pPr>
      <w:r>
        <w:rPr>
          <w:rStyle w:val="Codevalue"/>
        </w:rPr>
        <w:t>"note"</w:t>
      </w:r>
      <w:r>
        <w:t xml:space="preserve"> for a numbered </w:t>
      </w:r>
      <w:r>
        <w:rPr>
          <w:noProof/>
        </w:rPr>
        <w:t>(</w:t>
      </w:r>
      <w:r>
        <w:t>foot or end) note</w:t>
      </w:r>
    </w:p>
    <w:p>
      <w:pPr>
        <w:pStyle w:val="Lista3"/>
      </w:pPr>
      <w:r>
        <w:rPr>
          <w:rStyle w:val="Codevalue"/>
        </w:rPr>
        <w:t>"line"</w:t>
      </w:r>
      <w:r>
        <w:t xml:space="preserve"> for a lineated work where citations are conventionally identified by line number</w:t>
      </w:r>
    </w:p>
    <w:p>
      <w:pPr>
        <w:pStyle w:val="Lista3"/>
      </w:pPr>
      <w:r>
        <w:rPr>
          <w:rStyle w:val="Codevalue"/>
        </w:rPr>
        <w:t>"item"</w:t>
      </w:r>
      <w:r>
        <w:t xml:space="preserve"> for a number in an anthology of editions, or an item in a numbered list </w:t>
      </w:r>
      <w:r>
        <w:rPr>
          <w:noProof/>
        </w:rPr>
        <w:t>(</w:t>
      </w:r>
      <w:r>
        <w:t>to be displayed as №)</w:t>
      </w:r>
    </w:p>
    <w:p>
      <w:pPr>
        <w:pStyle w:val="Lista3"/>
      </w:pPr>
      <w:r>
        <w:rPr>
          <w:rStyle w:val="Codevalue"/>
        </w:rPr>
        <w:t>"entry"</w:t>
      </w:r>
      <w:r>
        <w:t xml:space="preserve"> for an entry in a dictionary or encyclopaedia </w:t>
      </w:r>
      <w:r>
        <w:rPr>
          <w:noProof/>
        </w:rPr>
        <w:t>(</w:t>
      </w:r>
      <w:r>
        <w:t>to be displayed as s.v.)</w:t>
      </w:r>
    </w:p>
    <w:p>
      <w:pPr>
        <w:pStyle w:val="Lista4"/>
      </w:pPr>
      <w:r>
        <w:t>the contents will not be italicised in display by default</w:t>
      </w:r>
    </w:p>
    <w:p>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pPr>
        <w:pStyle w:val="Lista3"/>
      </w:pPr>
      <w:r>
        <w:t>should you feel the need to use a different value, please contact the authors to discuss the matter</w:t>
      </w:r>
    </w:p>
    <w:p>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pPr>
        <w:pStyle w:val="Lista3"/>
      </w:pPr>
      <w:r>
        <w:t xml:space="preserve">in this case, page references must be explicitly encoded with </w:t>
      </w:r>
      <w:r>
        <w:rPr>
          <w:rStyle w:val="Codeattribute"/>
        </w:rPr>
        <w:t>@unit</w:t>
      </w:r>
      <w:r>
        <w:rPr>
          <w:rStyle w:val="Code"/>
        </w:rPr>
        <w:t>=</w:t>
      </w:r>
      <w:r>
        <w:rPr>
          <w:rStyle w:val="Codevalue"/>
        </w:rPr>
        <w:t>"page"</w:t>
      </w:r>
    </w:p>
    <w:p>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pPr>
        <w:pStyle w:val="Lista3"/>
      </w:pPr>
      <w:r>
        <w:t xml:space="preserve">see the examples below for the use of </w:t>
      </w:r>
      <w:r>
        <w:rPr>
          <w:rStyle w:val="Code"/>
        </w:rPr>
        <w:t>&lt;citedRange&gt;</w:t>
      </w:r>
      <w:r>
        <w:t xml:space="preserve"> in various combinations, and the display generated from these</w:t>
      </w:r>
    </w:p>
    <w:p>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pPr>
        <w:pStyle w:val="Lista3"/>
      </w:pPr>
      <w:r>
        <w:t>note that it will not be possible for such references to be interpreted accurately by a computer and where feasible, avoid references of this kind @@@deprecate or weaken? we don’t really want computer action anyway</w:t>
      </w:r>
    </w:p>
    <w:p>
      <w:pPr>
        <w:pStyle w:val="Lista2"/>
      </w:pPr>
      <w:r>
        <w:t xml:space="preserve">see the examples below for the use of </w:t>
      </w:r>
      <w:r>
        <w:rPr>
          <w:rStyle w:val="Code"/>
        </w:rPr>
        <w:t>&lt;citedRange&gt;</w:t>
      </w:r>
      <w:r>
        <w:t xml:space="preserve"> in various combinations</w:t>
      </w:r>
    </w:p>
    <w:p>
      <w:pPr>
        <w:pStyle w:val="Lista"/>
      </w:pPr>
      <w:r>
        <w:t xml:space="preserve">a citation encoded in this way will be ultimately </w:t>
      </w:r>
      <w:r>
        <w:rPr>
          <w:b/>
          <w:bCs/>
        </w:rPr>
        <w:t>displayed</w:t>
      </w:r>
      <w:r>
        <w:t xml:space="preserve"> as a human-readable author-date citation</w:t>
      </w:r>
    </w:p>
    <w:p>
      <w:pPr>
        <w:pStyle w:val="Lista2"/>
      </w:pPr>
      <w:r>
        <w:t xml:space="preserve">the internal details of citations will be automatically styled according to project conventions </w:t>
      </w:r>
      <w:r>
        <w:rPr>
          <w:noProof/>
        </w:rPr>
        <w:t>(</w:t>
      </w:r>
      <w:r>
        <w:t>with some details yet to be finalised)</w:t>
      </w:r>
    </w:p>
    <w:p>
      <w:pPr>
        <w:pStyle w:val="Lista2"/>
      </w:pPr>
      <w:r>
        <w:rPr>
          <w:b/>
          <w:bCs/>
        </w:rPr>
        <w:t>parentheses will not be automatically produced around citations</w:t>
      </w:r>
      <w:r>
        <w:t xml:space="preserve"> and will have to be added in the surrounding text wherever you need them</w:t>
      </w:r>
    </w:p>
    <w:p>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pPr>
        <w:pStyle w:val="Lista3"/>
      </w:pPr>
      <w:r>
        <w:t xml:space="preserve">add the author’s name wherever you require in the text outside the </w:t>
      </w:r>
      <w:r>
        <w:rPr>
          <w:rStyle w:val="Code"/>
        </w:rPr>
        <w:t>&lt;bibl&gt;</w:t>
      </w:r>
      <w:r>
        <w:t xml:space="preserve"> element</w:t>
      </w:r>
    </w:p>
    <w:p>
      <w:pPr>
        <w:pStyle w:val="Lista3"/>
      </w:pPr>
      <w:r>
        <w:t>in this case too, any parentheses you wish to see around the citation will need to be added manually</w:t>
      </w:r>
    </w:p>
    <w:p>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pPr>
        <w:pStyle w:val="Lista2"/>
      </w:pPr>
      <w:r>
        <w:t xml:space="preserve">if you wish to </w:t>
      </w:r>
      <w:r>
        <w:rPr>
          <w:b/>
          <w:bCs/>
        </w:rPr>
        <w:t>show “ibid.” instead of the name of the author</w:t>
      </w:r>
      <w:r>
        <w:rPr>
          <w:b/>
          <w:bCs/>
          <w:noProof/>
        </w:rPr>
        <w:t>(</w:t>
      </w:r>
      <w:r>
        <w:rPr>
          <w:b/>
          <w:bCs/>
        </w:rPr>
        <w:t>s)</w:t>
      </w:r>
      <w:r>
        <w:t>:</w:t>
      </w:r>
    </w:p>
    <w:p>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pPr>
        <w:pStyle w:val="Lista3"/>
      </w:pPr>
      <w:r>
        <w:t>depending on your context, parentheses may be avoided altogether or used further away from the citation</w:t>
      </w:r>
    </w:p>
    <w:p>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tc>
          <w:tcPr>
            <w:tcW w:w="5000" w:type="pct"/>
          </w:tcPr>
          <w:p>
            <w:pPr>
              <w:pStyle w:val="TableNote"/>
              <w:keepNext/>
            </w:pPr>
            <w:r>
              <w:t>Majumdar 1943: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tc>
          <w:tcPr>
            <w:tcW w:w="5000" w:type="pct"/>
          </w:tcPr>
          <w:p>
            <w:pPr>
              <w:pStyle w:val="TableNote"/>
              <w:keepNext/>
            </w:pPr>
            <w:r>
              <w:t>Majumdar 1943: 23–28, fig. 12</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tc>
          <w:tcPr>
            <w:tcW w:w="5000" w:type="pct"/>
          </w:tcPr>
          <w:p>
            <w:pPr>
              <w:pStyle w:val="TableNote"/>
              <w:keepNext/>
            </w:pPr>
            <w:r>
              <w:t>Majumdar 1943, vol. 1: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7" w:name="_Ref44079069"/>
            <w:r>
              <w:t xml:space="preserve">Example </w:t>
            </w:r>
            <w:fldSimple w:instr=" STYLEREF 3 \s ">
              <w:r>
                <w:rPr>
                  <w:noProof/>
                </w:rPr>
                <w:t>10.4.5</w:t>
              </w:r>
            </w:fldSimple>
            <w:r>
              <w:t>.</w:t>
            </w:r>
            <w:fldSimple w:instr=" SEQ Example \* ALPHABETIC \s 3 ">
              <w:r>
                <w:rPr>
                  <w:noProof/>
                </w:rPr>
                <w:t>D</w:t>
              </w:r>
            </w:fldSimple>
            <w:bookmarkEnd w:id="907"/>
            <w:r>
              <w:t>: encoding a citation with parentheses only around the year and pages</w:t>
            </w:r>
          </w:p>
        </w:tc>
      </w:tr>
      <w:tr>
        <w:tc>
          <w:tcPr>
            <w:tcW w:w="5000" w:type="pct"/>
          </w:tcPr>
          <w:p>
            <w:pPr>
              <w:pStyle w:val="TableNote"/>
              <w:keepNext/>
            </w:pPr>
            <w:r>
              <w:t xml:space="preserve">Majumdar </w:t>
            </w:r>
            <w:r>
              <w:rPr>
                <w:noProof/>
              </w:rPr>
              <w:t>(</w:t>
            </w:r>
            <w:r>
              <w:t>1943: 23–28)</w:t>
            </w:r>
          </w:p>
          <w:p>
            <w:pPr>
              <w:pStyle w:val="TableNote"/>
              <w:keepNext/>
            </w:pPr>
            <w:r>
              <w:t xml:space="preserve">note that the parentheses are added manually around the </w:t>
            </w:r>
            <w:r>
              <w:rPr>
                <w:rStyle w:val="Code"/>
              </w:rPr>
              <w:t>&lt;bibl&gt;</w:t>
            </w:r>
            <w:r>
              <w:t xml:space="preserve"> element</w:t>
            </w:r>
          </w:p>
        </w:tc>
      </w:tr>
      <w:tr>
        <w:tc>
          <w:tcPr>
            <w:tcW w:w="5000" w:type="pct"/>
          </w:tcPr>
          <w:p>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8" w:name="_Ref44079082"/>
            <w:r>
              <w:t xml:space="preserve">Example </w:t>
            </w:r>
            <w:fldSimple w:instr=" STYLEREF 3 \s ">
              <w:r>
                <w:rPr>
                  <w:noProof/>
                </w:rPr>
                <w:t>10.4.5</w:t>
              </w:r>
            </w:fldSimple>
            <w:r>
              <w:t>.</w:t>
            </w:r>
            <w:fldSimple w:instr=" SEQ Example \* ALPHABETIC \s 3 ">
              <w:r>
                <w:rPr>
                  <w:noProof/>
                </w:rPr>
                <w:t>E</w:t>
              </w:r>
            </w:fldSimple>
            <w:bookmarkEnd w:id="908"/>
            <w:r>
              <w:t>: encoding a citation with ibid.</w:t>
            </w:r>
          </w:p>
        </w:tc>
      </w:tr>
      <w:tr>
        <w:tc>
          <w:tcPr>
            <w:tcW w:w="5000" w:type="pct"/>
          </w:tcPr>
          <w:p>
            <w:pPr>
              <w:pStyle w:val="TableNote"/>
              <w:keepNext/>
            </w:pPr>
            <w:r>
              <w:rPr>
                <w:i/>
                <w:iCs/>
              </w:rPr>
              <w:t>ibid.</w:t>
            </w:r>
            <w:r>
              <w:t>: 23–28</w:t>
            </w:r>
          </w:p>
        </w:tc>
      </w:tr>
      <w:tr>
        <w:tc>
          <w:tcPr>
            <w:tcW w:w="5000" w:type="pct"/>
          </w:tcPr>
          <w:p>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9" w:name="_Ref44079042"/>
            <w:r>
              <w:t xml:space="preserve">Example </w:t>
            </w:r>
            <w:fldSimple w:instr=" STYLEREF 3 \s ">
              <w:r>
                <w:rPr>
                  <w:noProof/>
                </w:rPr>
                <w:t>10.4.5</w:t>
              </w:r>
            </w:fldSimple>
            <w:r>
              <w:t>.</w:t>
            </w:r>
            <w:fldSimple w:instr=" SEQ Example \* ALPHABETIC \s 3 ">
              <w:r>
                <w:rPr>
                  <w:noProof/>
                </w:rPr>
                <w:t>F</w:t>
              </w:r>
            </w:fldSimple>
            <w:bookmarkEnd w:id="909"/>
            <w:r>
              <w:t>: encoding a citation of the Annual Report on Indian Epigraphy</w:t>
            </w:r>
          </w:p>
        </w:tc>
      </w:tr>
      <w:tr>
        <w:tc>
          <w:tcPr>
            <w:tcW w:w="5000" w:type="pct"/>
          </w:tcPr>
          <w:p>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tc>
          <w:tcPr>
            <w:tcW w:w="5000" w:type="pct"/>
          </w:tcPr>
          <w:p>
            <w:pPr>
              <w:pStyle w:val="TableNote"/>
            </w:pPr>
            <w:r>
              <w:t xml:space="preserve">please always follow this example </w:t>
            </w:r>
            <w:commentRangeStart w:id="910"/>
            <w:r>
              <w:t>when citing the ARIE appendices</w:t>
            </w:r>
            <w:commentRangeEnd w:id="910"/>
            <w:r>
              <w:rPr>
                <w:rStyle w:val="Jegyzethivatkozs"/>
                <w:rFonts w:ascii="Gentium Plus" w:hAnsi="Gentium Plus" w:cs="Mangal"/>
              </w:rPr>
              <w:commentReference w:id="910"/>
            </w:r>
            <w:r>
              <w:t xml:space="preserve">, i.e. always include the year </w:t>
            </w:r>
            <w:r>
              <w:rPr>
                <w:noProof/>
              </w:rPr>
              <w:t>(</w:t>
            </w:r>
            <w:r>
              <w:t>or range of years written out in full) mentioned in the title of the appendix, separated with a slash from the letter of the appendix</w:t>
            </w:r>
          </w:p>
        </w:tc>
      </w:tr>
    </w:tbl>
    <w:p>
      <w:bookmarkStart w:id="911" w:name="_7sk1okht0w4v" w:colFirst="0" w:colLast="0"/>
      <w:bookmarkStart w:id="912" w:name="_Ref43988648"/>
      <w:bookmarkEnd w:id="911"/>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tc>
          <w:tcPr>
            <w:tcW w:w="5000" w:type="pct"/>
          </w:tcPr>
          <w:p>
            <w:pPr>
              <w:pStyle w:val="TableNote"/>
              <w:keepNext/>
            </w:pPr>
            <w:r>
              <w:t>Edgerton 1953, vol. 1: §§34-36</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pPr>
        <w:pStyle w:val="Cmsor3"/>
      </w:pPr>
      <w:bookmarkStart w:id="913" w:name="_Ref148531705"/>
      <w:bookmarkStart w:id="914" w:name="_Toc183083936"/>
      <w:r>
        <w:t>Referring to inscriptions in the DHARMABase</w:t>
      </w:r>
      <w:bookmarkEnd w:id="912"/>
      <w:bookmarkEnd w:id="913"/>
      <w:bookmarkEnd w:id="914"/>
    </w:p>
    <w:p>
      <w:pPr>
        <w:pStyle w:val="Lista"/>
      </w:pPr>
      <w:r>
        <w:t xml:space="preserve">to refer to another inscription in the DHARMABase, use the element </w:t>
      </w:r>
      <w:r>
        <w:rPr>
          <w:rStyle w:val="Code"/>
        </w:rPr>
        <w:t>&lt;ref&gt;</w:t>
      </w:r>
    </w:p>
    <w:p>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pPr>
        <w:pStyle w:val="Lista2"/>
      </w:pPr>
      <w:r>
        <w:t>we recommend keeping the contents limited to the identifier of the inscription you want to quote</w:t>
      </w:r>
    </w:p>
    <w:p>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pPr>
        <w:pStyle w:val="Lista2"/>
      </w:pPr>
      <w:r>
        <w:t xml:space="preserve">for files kept in different repositories, </w:t>
      </w:r>
      <w:commentRangeStart w:id="915"/>
      <w:commentRangeStart w:id="916"/>
      <w:r>
        <w:t xml:space="preserve">add a further attribute </w:t>
      </w:r>
      <w:r>
        <w:rPr>
          <w:rStyle w:val="Codeattribute"/>
        </w:rPr>
        <w:t>@n</w:t>
      </w:r>
      <w:commentRangeEnd w:id="915"/>
      <w:r>
        <w:rPr>
          <w:rStyle w:val="Jegyzethivatkozs"/>
          <w:rFonts w:cs="Mangal"/>
        </w:rPr>
        <w:commentReference w:id="915"/>
      </w:r>
      <w:commentRangeEnd w:id="916"/>
      <w:r>
        <w:rPr>
          <w:rStyle w:val="Jegyzethivatkozs"/>
          <w:rFonts w:cs="Mangal"/>
        </w:rPr>
        <w:commentReference w:id="916"/>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pPr>
        <w:pStyle w:val="Lista"/>
      </w:pPr>
      <w:r>
        <w:t>the same method can also be used to create a link toward an external database</w:t>
      </w:r>
    </w:p>
    <w:p>
      <w:pPr>
        <w:pStyle w:val="Lista2"/>
      </w:pPr>
      <w:r>
        <w:t xml:space="preserve">in this case, the value of the </w:t>
      </w:r>
      <w:r>
        <w:rPr>
          <w:rStyle w:val="Codeattribute"/>
        </w:rPr>
        <w:t>@target</w:t>
      </w:r>
      <w:r>
        <w:t xml:space="preserve"> element should contain a permanent URL</w:t>
      </w:r>
    </w:p>
    <w:p>
      <w:pPr>
        <w:pStyle w:val="Cmsor3"/>
      </w:pPr>
      <w:bookmarkStart w:id="917" w:name="_Ref155689459"/>
      <w:bookmarkStart w:id="918" w:name="_Toc183083937"/>
      <w:r>
        <w:t>Referring to websites</w:t>
      </w:r>
      <w:bookmarkEnd w:id="917"/>
      <w:bookmarkEnd w:id="918"/>
    </w:p>
    <w:p>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pPr>
        <w:pStyle w:val="Cmsor2"/>
      </w:pPr>
      <w:bookmarkStart w:id="919" w:name="_m34hlz9vjuhp" w:colFirst="0" w:colLast="0"/>
      <w:bookmarkStart w:id="920" w:name="_Toc183083938"/>
      <w:bookmarkEnd w:id="919"/>
      <w:r>
        <w:t>Encoding names</w:t>
      </w:r>
      <w:bookmarkEnd w:id="920"/>
    </w:p>
    <w:p>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pPr>
        <w:pStyle w:val="Cmsor3"/>
      </w:pPr>
      <w:bookmarkStart w:id="921" w:name="_5n8o6akv2b3b" w:colFirst="0" w:colLast="0"/>
      <w:bookmarkStart w:id="922" w:name="_Ref43989951"/>
      <w:bookmarkStart w:id="923" w:name="_Toc183083939"/>
      <w:bookmarkEnd w:id="921"/>
      <w:r>
        <w:t>Tagging contemporary names</w:t>
      </w:r>
      <w:bookmarkEnd w:id="922"/>
      <w:bookmarkEnd w:id="923"/>
    </w:p>
    <w:p>
      <w:pPr>
        <w:pStyle w:val="Lista"/>
      </w:pPr>
      <w:r>
        <w:t xml:space="preserve">when a contemporary name requires a tag, wrap the entire name in the element </w:t>
      </w:r>
      <w:r>
        <w:rPr>
          <w:rStyle w:val="Code"/>
        </w:rPr>
        <w:t>&lt;persName&gt;</w:t>
      </w:r>
    </w:p>
    <w:p>
      <w:pPr>
        <w:pStyle w:val="Lista2"/>
      </w:pPr>
      <w:r>
        <w:t xml:space="preserve">if the name is that of a DHARMA project participant </w:t>
      </w:r>
      <w:r>
        <w:rPr>
          <w:noProof/>
        </w:rPr>
        <w:t>(</w:t>
      </w:r>
      <w:r>
        <w:t xml:space="preserve">such as your own name), add the attribute </w:t>
      </w:r>
      <w:r>
        <w:rPr>
          <w:rStyle w:val="Codeattribute"/>
        </w:rPr>
        <w:t>@ref</w:t>
      </w:r>
    </w:p>
    <w:p>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pPr>
        <w:pStyle w:val="Lista"/>
      </w:pPr>
      <w:r>
        <w:t>within this element</w:t>
      </w:r>
    </w:p>
    <w:p>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pPr>
        <w:pStyle w:val="Lista2"/>
      </w:pPr>
      <w:r>
        <w:t xml:space="preserve">or apply </w:t>
      </w:r>
      <w:r>
        <w:rPr>
          <w:rStyle w:val="Code"/>
        </w:rPr>
        <w:t>&lt;name&gt;</w:t>
      </w:r>
      <w:r>
        <w:t xml:space="preserve"> to the whole of a name if it cannot be broken down in this way</w:t>
      </w:r>
    </w:p>
    <w:p>
      <w:pPr>
        <w:pStyle w:val="Lista3"/>
      </w:pPr>
      <w:r>
        <w:t xml:space="preserve">note that in this case </w:t>
      </w:r>
      <w:r>
        <w:rPr>
          <w:rStyle w:val="Code"/>
        </w:rPr>
        <w:t>&lt;persName&gt;</w:t>
      </w:r>
      <w:r>
        <w:t xml:space="preserve"> must still wrap </w:t>
      </w:r>
      <w:r>
        <w:rPr>
          <w:rStyle w:val="Code"/>
        </w:rPr>
        <w:t>&lt;name&gt;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tc>
          <w:tcPr>
            <w:tcW w:w="5000" w:type="pct"/>
          </w:tcPr>
          <w:p>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pPr>
        <w:pStyle w:val="Cmsor2"/>
      </w:pPr>
      <w:bookmarkStart w:id="924" w:name="_yz32t9xtry6d" w:colFirst="0" w:colLast="0"/>
      <w:bookmarkStart w:id="925" w:name="_Toc183083940"/>
      <w:bookmarkEnd w:id="924"/>
      <w:r>
        <w:t>Attributes as referencing systems</w:t>
      </w:r>
      <w:bookmarkEnd w:id="925"/>
    </w:p>
    <w:p>
      <w:pPr>
        <w:pStyle w:val="Cmsor3"/>
      </w:pPr>
      <w:bookmarkStart w:id="926" w:name="_g75gsrc5lpm1" w:colFirst="0" w:colLast="0"/>
      <w:bookmarkStart w:id="927" w:name="_Ref43989765"/>
      <w:bookmarkStart w:id="928" w:name="_Toc183083941"/>
      <w:bookmarkEnd w:id="926"/>
      <w:r>
        <w:t xml:space="preserve">Encoding authorship with </w:t>
      </w:r>
      <w:bookmarkEnd w:id="927"/>
      <w:r>
        <w:rPr>
          <w:rStyle w:val="Codeattribute"/>
        </w:rPr>
        <w:t>@resp</w:t>
      </w:r>
      <w:bookmarkEnd w:id="928"/>
    </w:p>
    <w:p>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pPr>
        <w:pStyle w:val="Lista2"/>
      </w:pPr>
      <w:r>
        <w:t>therefore, this attribute will only be necessary where specifically called for in this guide, namely</w:t>
      </w:r>
    </w:p>
    <w:p>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pPr>
        <w:pStyle w:val="Lista"/>
      </w:pPr>
      <w:r>
        <w:t>later on, however, many of our documents will probably be revised and improved by other project members</w:t>
      </w:r>
    </w:p>
    <w:p>
      <w:pPr>
        <w:pStyle w:val="Lista2"/>
      </w:pPr>
      <w:r>
        <w:t xml:space="preserve">to facilitate the tracking of such revisions and to have a record of credit, </w:t>
      </w:r>
      <w:r>
        <w:rPr>
          <w:rStyle w:val="Codeattribute"/>
        </w:rPr>
        <w:t>@resp</w:t>
      </w:r>
      <w:r>
        <w:t xml:space="preserve"> may be added to any element</w:t>
      </w:r>
    </w:p>
    <w:p>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pPr>
        <w:pStyle w:val="Cmsor3"/>
      </w:pPr>
      <w:bookmarkStart w:id="929" w:name="_5hzh3m6qj48r" w:colFirst="0" w:colLast="0"/>
      <w:bookmarkStart w:id="930" w:name="_Ref43989551"/>
      <w:bookmarkStart w:id="931" w:name="_Ref44490119"/>
      <w:bookmarkStart w:id="932" w:name="_Toc183083942"/>
      <w:bookmarkEnd w:id="929"/>
      <w:r>
        <w:t xml:space="preserve">Crediting publications with </w:t>
      </w:r>
      <w:bookmarkEnd w:id="930"/>
      <w:r>
        <w:rPr>
          <w:rStyle w:val="Codeattribute"/>
        </w:rPr>
        <w:t>@source</w:t>
      </w:r>
      <w:bookmarkEnd w:id="931"/>
      <w:bookmarkEnd w:id="932"/>
    </w:p>
    <w:p>
      <w:pPr>
        <w:pStyle w:val="Lista"/>
      </w:pPr>
      <w:r>
        <w:t>the contents of certain markup elements as a whole may need to be credited to a publication, including in particular</w:t>
      </w:r>
    </w:p>
    <w:p>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
      </w:pPr>
      <w:r>
        <w:t xml:space="preserve">to credit a previous publication, the attribute </w:t>
      </w:r>
      <w:r>
        <w:rPr>
          <w:rStyle w:val="Codeattribute"/>
        </w:rPr>
        <w:t>@source</w:t>
      </w:r>
      <w:r>
        <w:t xml:space="preserve"> must be added to the XML entity representing the item you wish to credit</w:t>
      </w:r>
    </w:p>
    <w:p>
      <w:pPr>
        <w:pStyle w:val="Lista"/>
      </w:pPr>
      <w:r>
        <w:t xml:space="preserve">the value of </w:t>
      </w:r>
      <w:r>
        <w:rPr>
          <w:rStyle w:val="Codeattribute"/>
        </w:rPr>
        <w:t>@source</w:t>
      </w:r>
      <w:r>
        <w:t xml:space="preserve"> shall be the Zotero Short Title of the publication containing the reading you are crediting, prefixed with the string “bib:”</w:t>
      </w:r>
    </w:p>
    <w:p>
      <w:pPr>
        <w:pStyle w:val="Lista2"/>
      </w:pPr>
      <w:r>
        <w:t>do not include additional reference details such as a page number or an item number in a compilation: this cannot be done in this referencing system</w:t>
      </w:r>
    </w:p>
    <w:p>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pPr>
        <w:pStyle w:val="Lista"/>
      </w:pPr>
      <w:r>
        <w:t xml:space="preserve">to credit more than one publication </w:t>
      </w:r>
      <w:r>
        <w:rPr>
          <w:noProof/>
        </w:rPr>
        <w:t>(</w:t>
      </w:r>
      <w:r>
        <w:t>e.g. because more than one scholar has suggested or endorsed a certain reading, or because a note was published in several publications)</w:t>
      </w:r>
    </w:p>
    <w:p>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pPr>
        <w:pStyle w:val="Cmsor3"/>
      </w:pPr>
      <w:bookmarkStart w:id="933" w:name="_u75429ibco3" w:colFirst="0" w:colLast="0"/>
      <w:bookmarkStart w:id="934" w:name="_Ref44490073"/>
      <w:bookmarkStart w:id="935" w:name="_Toc183083943"/>
      <w:bookmarkEnd w:id="933"/>
      <w:r>
        <w:t xml:space="preserve">Identifying persons and places with </w:t>
      </w:r>
      <w:r>
        <w:rPr>
          <w:rStyle w:val="Codeattribute"/>
        </w:rPr>
        <w:t>@key</w:t>
      </w:r>
      <w:bookmarkEnd w:id="934"/>
      <w:bookmarkEnd w:id="935"/>
    </w:p>
    <w:p>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pPr>
        <w:pStyle w:val="Lista"/>
      </w:pPr>
      <w:r>
        <w:t>this attribute may be used whenever you feel that a name needs identification or disambiguation,</w:t>
      </w:r>
    </w:p>
    <w:p>
      <w:pPr>
        <w:pStyle w:val="Lista2"/>
      </w:pPr>
      <w:r>
        <w:t>in conjunction with the attributes for classifying names discussed above; or</w:t>
      </w:r>
    </w:p>
    <w:p>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pPr>
        <w:pStyle w:val="Lista"/>
      </w:pPr>
      <w:r>
        <w:t>the use of this attribute does not produce a fully machine-actionable encoding and is intended as a first step toward the possible eventual creation of a prosopography and gazetteer</w:t>
      </w:r>
    </w:p>
    <w:p>
      <w:pPr>
        <w:pStyle w:val="Lista2"/>
      </w:pPr>
      <w:r>
        <w:t>to this end, the values used in the corpus may be harvested at a later time for standardisation and verification, which may be followed by replacing this attribute with a fully machine-actionable linking mechanism</w:t>
      </w:r>
    </w:p>
    <w:p>
      <w:pPr>
        <w:pStyle w:val="Cmsor3"/>
      </w:pPr>
      <w:bookmarkStart w:id="936" w:name="_ydxlcq8ogmtp" w:colFirst="0" w:colLast="0"/>
      <w:bookmarkStart w:id="937" w:name="_Ref43988993"/>
      <w:bookmarkStart w:id="938" w:name="_Toc183083944"/>
      <w:bookmarkEnd w:id="936"/>
      <w:r>
        <w:t xml:space="preserve">Identifying elements with </w:t>
      </w:r>
      <w:r>
        <w:rPr>
          <w:rStyle w:val="Codeattribute"/>
        </w:rPr>
        <w:t>@xml:id</w:t>
      </w:r>
      <w:bookmarkEnd w:id="937"/>
      <w:bookmarkEnd w:id="938"/>
    </w:p>
    <w:p>
      <w:pPr>
        <w:pStyle w:val="Lista"/>
      </w:pPr>
      <w:r>
        <w:t xml:space="preserve">the attribute </w:t>
      </w:r>
      <w:r>
        <w:rPr>
          <w:rStyle w:val="Codeattribute"/>
        </w:rPr>
        <w:t>@xml:id</w:t>
      </w:r>
      <w:r>
        <w:t xml:space="preserve"> may be used to assign a unique identifier to any XML element</w:t>
      </w:r>
    </w:p>
    <w:p>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pPr>
        <w:pStyle w:val="Lista"/>
      </w:pPr>
      <w:r>
        <w:t>for example, to create XML identifiers for hands numbered “hand1” and “hand2” in the file Pallava00001.xml, use “Pallava00001_hand1” and “Pallava00001_hand2”</w:t>
      </w:r>
    </w:p>
    <w:p>
      <w:pPr>
        <w:pStyle w:val="Cmsor2"/>
      </w:pPr>
      <w:bookmarkStart w:id="939" w:name="_ulwrsat15v9f" w:colFirst="0" w:colLast="0"/>
      <w:bookmarkStart w:id="940" w:name="_Toc183083945"/>
      <w:bookmarkEnd w:id="939"/>
      <w:r>
        <w:t>Punctuation and style in modern languages</w:t>
      </w:r>
      <w:bookmarkEnd w:id="940"/>
    </w:p>
    <w:p>
      <w:pPr>
        <w:pStyle w:val="Lista"/>
      </w:pPr>
      <w:r>
        <w:t>in general, observe the conventions of whichever modern language you are writing in and avoid imposing the conventions of another language</w:t>
      </w:r>
    </w:p>
    <w:p>
      <w:pPr>
        <w:pStyle w:val="Lista"/>
      </w:pPr>
      <w:r>
        <w:t xml:space="preserve">when writing in French, it is not necessary to create the </w:t>
      </w:r>
      <w:r>
        <w:rPr>
          <w:rStyle w:val="Foreign"/>
        </w:rPr>
        <w:t>espace insécable devant ponctuation</w:t>
      </w:r>
      <w:r>
        <w:t>, which can be added automatically later on</w:t>
      </w:r>
    </w:p>
    <w:p>
      <w:pPr>
        <w:pStyle w:val="Cmsor1"/>
      </w:pPr>
      <w:bookmarkStart w:id="941" w:name="_k9hfjcx1f0k3" w:colFirst="0" w:colLast="0"/>
      <w:bookmarkStart w:id="942" w:name="_Ref43978719"/>
      <w:bookmarkStart w:id="943" w:name="_Toc183083946"/>
      <w:bookmarkEnd w:id="941"/>
      <w:r>
        <w:lastRenderedPageBreak/>
        <w:t>The TEI Header</w:t>
      </w:r>
      <w:bookmarkEnd w:id="942"/>
      <w:bookmarkEnd w:id="943"/>
    </w:p>
    <w:p>
      <w:pPr>
        <w:pStyle w:val="Lista"/>
      </w:pPr>
      <w:r>
        <w:t>the TEI header presents marked-up metadata about the XML document and about the inscription and artefact</w:t>
      </w:r>
      <w:r>
        <w:rPr>
          <w:noProof/>
        </w:rPr>
        <w:t>(</w:t>
      </w:r>
      <w:r>
        <w:t>s) it concerns</w:t>
      </w:r>
    </w:p>
    <w:p>
      <w:pPr>
        <w:pStyle w:val="Lista"/>
      </w:pPr>
      <w:r>
        <w:t>the header may be composed of several high-level elements, the most prominent of which is the File Description</w:t>
      </w:r>
    </w:p>
    <w:p>
      <w:pPr>
        <w:pStyle w:val="Lista"/>
      </w:pPr>
      <w:r>
        <w:t>the sections below outline the header elements used in our project and their contents</w:t>
      </w:r>
    </w:p>
    <w:p>
      <w:pPr>
        <w:pStyle w:val="Lista"/>
      </w:pPr>
      <w:r>
        <w:t xml:space="preserve">at the present stage (as of July 2021), for </w:t>
      </w:r>
      <w:r>
        <w:rPr>
          <w:b/>
          <w:bCs/>
        </w:rPr>
        <w:t>epigraphic editions</w:t>
      </w:r>
      <w:r>
        <w:t xml:space="preserve"> we encode only a bare minimum of data directly within the TEI header</w:t>
      </w:r>
    </w:p>
    <w:p>
      <w:pPr>
        <w:pStyle w:val="Lista2"/>
      </w:pPr>
      <w:r>
        <w:t>the guidelines below are intended to help you understand the functions and structure of the TEI header, but you need not be able to create such a header from scratch</w:t>
      </w:r>
    </w:p>
    <w:p>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pPr>
        <w:pStyle w:val="Lista"/>
      </w:pPr>
      <w:r>
        <w:t xml:space="preserve">when creating the </w:t>
      </w:r>
      <w:r>
        <w:rPr>
          <w:b/>
          <w:bCs/>
        </w:rPr>
        <w:t>diplomatic edition of a manuscript</w:t>
      </w:r>
      <w:r>
        <w:t>, the TEI header must be completed in more detail, as our metadata management system is not designed for manuscripts</w:t>
      </w:r>
    </w:p>
    <w:p>
      <w:pPr>
        <w:pStyle w:val="Lista2"/>
      </w:pPr>
      <w:r>
        <w:t>in this case, follow the relevant sections of the EGC for describing a manuscript (and any multiplicity of hands found in it) for a diplomatic edition of a manuscript</w:t>
      </w:r>
    </w:p>
    <w:p>
      <w:pPr>
        <w:pStyle w:val="Cmsor2"/>
      </w:pPr>
      <w:bookmarkStart w:id="944" w:name="_23j65vxuxzj5" w:colFirst="0" w:colLast="0"/>
      <w:bookmarkStart w:id="945" w:name="_Toc183083947"/>
      <w:bookmarkEnd w:id="944"/>
      <w:r>
        <w:t>Describing the XML document</w:t>
      </w:r>
      <w:bookmarkEnd w:id="945"/>
    </w:p>
    <w:p>
      <w:pPr>
        <w:pStyle w:val="Lista"/>
      </w:pPr>
      <w:r>
        <w:t xml:space="preserve">the mandatory File Description is enclosed in the element </w:t>
      </w:r>
      <w:r>
        <w:rPr>
          <w:rStyle w:val="Code"/>
        </w:rPr>
        <w:t>&lt;fileDesc&gt;</w:t>
      </w:r>
      <w:r>
        <w:t>, which precedes a description of the original document</w:t>
      </w:r>
    </w:p>
    <w:p>
      <w:pPr>
        <w:pStyle w:val="Lista"/>
      </w:pPr>
      <w:r>
        <w:t>in our practice, the mandatory contents of the File Description shall be as follows</w:t>
      </w:r>
    </w:p>
    <w:p>
      <w:pPr>
        <w:pStyle w:val="Lista2"/>
      </w:pPr>
      <w:r>
        <w:t xml:space="preserve">a Title Statement, wrapped in the element </w:t>
      </w:r>
      <w:r>
        <w:rPr>
          <w:rStyle w:val="Code"/>
        </w:rPr>
        <w:t>&lt;titleStmt&gt;</w:t>
      </w:r>
      <w:r>
        <w:t>, with the following items</w:t>
      </w:r>
    </w:p>
    <w:p>
      <w:pPr>
        <w:pStyle w:val="Lista3"/>
      </w:pPr>
      <w:r>
        <w:t>information about the title of the digital document</w:t>
      </w:r>
    </w:p>
    <w:p>
      <w:pPr>
        <w:pStyle w:val="Lista3"/>
      </w:pPr>
      <w:r>
        <w:t>information about the persons responsible for its content</w:t>
      </w:r>
    </w:p>
    <w:p>
      <w:pPr>
        <w:pStyle w:val="Lista2"/>
      </w:pPr>
      <w:r>
        <w:t xml:space="preserve">a Publication Statement, tagged as </w:t>
      </w:r>
      <w:r>
        <w:rPr>
          <w:rStyle w:val="Code"/>
        </w:rPr>
        <w:t>&lt;publicationStmt&gt;</w:t>
      </w:r>
      <w:r>
        <w:t xml:space="preserve"> and serving to group together information concerning the publication of the digital document</w:t>
      </w:r>
    </w:p>
    <w:p>
      <w:pPr>
        <w:pStyle w:val="Cmsor3"/>
      </w:pPr>
      <w:bookmarkStart w:id="946" w:name="_2jfs86ft37ax" w:colFirst="0" w:colLast="0"/>
      <w:bookmarkStart w:id="947" w:name="_Toc183083948"/>
      <w:bookmarkEnd w:id="946"/>
      <w:r>
        <w:t>The title</w:t>
      </w:r>
      <w:bookmarkEnd w:id="947"/>
    </w:p>
    <w:p>
      <w:pPr>
        <w:pStyle w:val="Lista"/>
      </w:pPr>
      <w:r>
        <w:t xml:space="preserve">the contents of the </w:t>
      </w:r>
      <w:r>
        <w:rPr>
          <w:rStyle w:val="Code"/>
        </w:rPr>
        <w:t>&lt;title&gt;</w:t>
      </w:r>
      <w:r>
        <w:t xml:space="preserve"> element shall be plain text in English, without any additional markup</w:t>
      </w:r>
    </w:p>
    <w:p>
      <w:pPr>
        <w:pStyle w:val="Lista"/>
      </w:pPr>
      <w:r>
        <w:t>this title will also be used in the web publication of the digital edition</w:t>
      </w:r>
    </w:p>
    <w:p>
      <w:pPr>
        <w:pStyle w:val="Lista"/>
      </w:pPr>
      <w:r>
        <w:t>use a title that clearly and unambiguously identifies the inscription</w:t>
      </w:r>
    </w:p>
    <w:p>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pPr>
        <w:pStyle w:val="Cmsor3"/>
      </w:pPr>
      <w:bookmarkStart w:id="948" w:name="_r3zbaj6a07eq" w:colFirst="0" w:colLast="0"/>
      <w:bookmarkStart w:id="949" w:name="_Ref43990001"/>
      <w:bookmarkStart w:id="950" w:name="_Toc183083949"/>
      <w:bookmarkEnd w:id="948"/>
      <w:r>
        <w:t>The responsibility statement</w:t>
      </w:r>
      <w:bookmarkEnd w:id="949"/>
      <w:bookmarkEnd w:id="950"/>
    </w:p>
    <w:p>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pPr>
        <w:pStyle w:val="Lista"/>
      </w:pPr>
      <w:r>
        <w:t xml:space="preserve">short descriptions of the principal roles that we wish to record are wrapped in the tag </w:t>
      </w:r>
      <w:r>
        <w:rPr>
          <w:rStyle w:val="Code"/>
        </w:rPr>
        <w:t>&lt;resp&gt;</w:t>
      </w:r>
    </w:p>
    <w:p>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pPr>
        <w:pStyle w:val="Lista"/>
      </w:pPr>
      <w:r>
        <w:t>follow the instructions found in the current template to fill out the contents of this statement</w:t>
      </w:r>
      <w:r>
        <w:rPr>
          <w:rStyle w:val="Lbjegyzet-hivatkozs"/>
        </w:rPr>
        <w:footnoteReference w:id="64"/>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11.1.2</w:t>
              </w:r>
            </w:fldSimple>
            <w:r>
              <w:t>.</w:t>
            </w:r>
            <w:fldSimple w:instr=" SEQ Example \* ALPHABETIC \s 3 ">
              <w:r>
                <w:rPr>
                  <w:noProof/>
                </w:rPr>
                <w:t>A</w:t>
              </w:r>
            </w:fldSimple>
            <w:r>
              <w:t>: the responsibility statement</w:t>
            </w:r>
          </w:p>
        </w:tc>
      </w:tr>
      <w:tr>
        <w:tc>
          <w:tcPr>
            <w:tcW w:w="5000" w:type="pct"/>
          </w:tcPr>
          <w:p>
            <w:pPr>
              <w:pStyle w:val="CodeParagraph"/>
              <w:rPr>
                <w:rStyle w:val="Code"/>
              </w:rPr>
            </w:pPr>
            <w:r>
              <w:rPr>
                <w:rStyle w:val="Code"/>
              </w:rPr>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pPr>
              <w:pStyle w:val="CodeParagraph"/>
              <w:rPr>
                <w:rStyle w:val="Code"/>
              </w:rPr>
            </w:pPr>
            <w:r>
              <w:rPr>
                <w:rStyle w:val="Code"/>
              </w:rPr>
              <w:t>&lt;/persName&gt;</w:t>
            </w:r>
          </w:p>
          <w:p>
            <w:pPr>
              <w:pStyle w:val="CodeParagraph"/>
              <w:rPr>
                <w:rStyle w:val="Code"/>
              </w:rPr>
            </w:pPr>
            <w:r>
              <w:rPr>
                <w:rStyle w:val="Code"/>
              </w:rPr>
              <w:t>&lt;/respStmt&gt;</w:t>
            </w:r>
          </w:p>
        </w:tc>
      </w:tr>
    </w:tbl>
    <w:p>
      <w:pPr>
        <w:pStyle w:val="Cmsor3"/>
      </w:pPr>
      <w:bookmarkStart w:id="951" w:name="_vner4ocywhk7" w:colFirst="0" w:colLast="0"/>
      <w:bookmarkStart w:id="952" w:name="_Toc183083950"/>
      <w:bookmarkEnd w:id="951"/>
      <w:r>
        <w:t>The publication statement</w:t>
      </w:r>
      <w:bookmarkEnd w:id="952"/>
    </w:p>
    <w:p>
      <w:pPr>
        <w:pStyle w:val="Lista"/>
      </w:pPr>
      <w:r>
        <w:t>the structure and most of the contents of this statement will be provided in our template, but you will have to add the following data as instructed by comments in the template</w:t>
      </w:r>
    </w:p>
    <w:p>
      <w:pPr>
        <w:pStyle w:val="Lista2"/>
      </w:pPr>
      <w:r>
        <w:t xml:space="preserve">the place where you work in </w:t>
      </w:r>
      <w:r>
        <w:rPr>
          <w:rStyle w:val="Code"/>
        </w:rPr>
        <w:t>&lt;pubPlace&gt;</w:t>
      </w:r>
    </w:p>
    <w:p>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pPr>
        <w:pStyle w:val="Lista2"/>
      </w:pPr>
      <w:r>
        <w:t>the name of the copyright holder</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tc>
          <w:tcPr>
            <w:tcW w:w="5000" w:type="pct"/>
          </w:tcPr>
          <w:p>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pPr>
              <w:pStyle w:val="CodeParagraph"/>
              <w:rPr>
                <w:rStyle w:val="Code"/>
              </w:rPr>
            </w:pPr>
            <w:r>
              <w:rPr>
                <w:rStyle w:val="Code"/>
              </w:rPr>
              <w:t xml:space="preserve">       &lt;/note&gt;</w:t>
            </w:r>
          </w:p>
          <w:p>
            <w:pPr>
              <w:pStyle w:val="CodeParagraph"/>
              <w:rPr>
                <w:rStyle w:val="Code"/>
              </w:rPr>
            </w:pPr>
            <w:r>
              <w:rPr>
                <w:rStyle w:val="Code"/>
              </w:rPr>
              <w:t xml:space="preserve">  &lt;/authority&gt;</w:t>
            </w:r>
          </w:p>
          <w:p>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pPr>
        <w:pStyle w:val="Cmsor2"/>
      </w:pPr>
      <w:bookmarkStart w:id="953" w:name="_hettlvg4peby" w:colFirst="0" w:colLast="0"/>
      <w:bookmarkStart w:id="954" w:name="_Ref43978731"/>
      <w:bookmarkStart w:id="955" w:name="_Toc183083951"/>
      <w:bookmarkEnd w:id="953"/>
      <w:r>
        <w:t>Describing the original document</w:t>
      </w:r>
      <w:bookmarkEnd w:id="954"/>
      <w:bookmarkEnd w:id="955"/>
    </w:p>
    <w:p>
      <w:pPr>
        <w:pStyle w:val="Lista"/>
      </w:pPr>
      <w:r>
        <w:t xml:space="preserve">the final element of the </w:t>
      </w:r>
      <w:r>
        <w:rPr>
          <w:rStyle w:val="Code"/>
        </w:rPr>
        <w:t>&lt;fileDesc&gt;</w:t>
      </w:r>
      <w:r>
        <w:t xml:space="preserve"> is the source description, </w:t>
      </w:r>
      <w:r>
        <w:rPr>
          <w:rStyle w:val="Code"/>
        </w:rPr>
        <w:t>&lt;sourceDesc&gt;</w:t>
      </w:r>
    </w:p>
    <w:p>
      <w:pPr>
        <w:pStyle w:val="Lista2"/>
      </w:pPr>
      <w:r>
        <w:t>this mandatory element records details of the original from which the digital text is derived</w:t>
      </w:r>
    </w:p>
    <w:p>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pPr>
        <w:pStyle w:val="Lista"/>
      </w:pPr>
      <w:r>
        <w:t>at present, you only need to encode the data explicitly called for in the subsections below</w:t>
      </w:r>
    </w:p>
    <w:p>
      <w:pPr>
        <w:pStyle w:val="Lista2"/>
      </w:pPr>
      <w:r>
        <w:t>other metadata shall be recorded in spreadsheets for the time being and they will, at a later stage, be integrated with the TEI header through a largely automated process</w:t>
      </w:r>
    </w:p>
    <w:p>
      <w:pPr>
        <w:pStyle w:val="Lista"/>
      </w:pPr>
      <w:r>
        <w:t>however, this Guide does frequently recommend that you discuss this or that matter ‘in your metadata’</w:t>
      </w:r>
    </w:p>
    <w:p>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pPr>
        <w:pStyle w:val="Lista2"/>
      </w:pPr>
      <w:r>
        <w:t>please be aware that data stored in such comments will not be automatically moved to a spreadsheet or to a TEI header: at some point they will have to be moved manually to their proper place</w:t>
      </w:r>
    </w:p>
    <w:p>
      <w:pPr>
        <w:pStyle w:val="Cmsor3"/>
      </w:pPr>
      <w:bookmarkStart w:id="956" w:name="_l88w6yddwwcn" w:colFirst="0" w:colLast="0"/>
      <w:bookmarkStart w:id="957" w:name="_Ref43987455"/>
      <w:bookmarkStart w:id="958" w:name="_Toc183083952"/>
      <w:bookmarkEnd w:id="956"/>
      <w:r>
        <w:lastRenderedPageBreak/>
        <w:t>The hand description</w:t>
      </w:r>
      <w:bookmarkEnd w:id="957"/>
      <w:bookmarkEnd w:id="958"/>
    </w:p>
    <w:p>
      <w:pPr>
        <w:pStyle w:val="Lista"/>
      </w:pPr>
      <w:commentRangeStart w:id="959"/>
      <w:r>
        <w:t xml:space="preserve">basic designations of script names </w:t>
      </w:r>
      <w:commentRangeEnd w:id="959"/>
      <w:r>
        <w:rPr>
          <w:rStyle w:val="Jegyzethivatkozs"/>
          <w:rFonts w:cs="Mangal"/>
        </w:rPr>
        <w:commentReference w:id="959"/>
      </w:r>
      <w:r>
        <w:rPr>
          <w:noProof/>
        </w:rPr>
        <w:t>(</w:t>
      </w:r>
      <w:r>
        <w:t>Gupta Brahmi, Tamil, Grantha, Khmer, Kawi, etc.) will be recorded in our metadata spreadsheets and imported from there into our TEI Headers in due course</w:t>
      </w:r>
    </w:p>
    <w:p>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pPr>
        <w:pStyle w:val="Lista2"/>
      </w:pPr>
      <w:r>
        <w:t xml:space="preserve">to record your observations, use the element </w:t>
      </w:r>
      <w:r>
        <w:rPr>
          <w:rStyle w:val="Code"/>
        </w:rPr>
        <w:t>&lt;p&gt;</w:t>
      </w:r>
      <w:r>
        <w:t xml:space="preserve"> within </w:t>
      </w:r>
      <w:r>
        <w:rPr>
          <w:rStyle w:val="Code"/>
        </w:rPr>
        <w:t>&lt;handDesc&gt;</w:t>
      </w:r>
      <w:r>
        <w:t>, filing it with free prose</w:t>
      </w:r>
    </w:p>
    <w:p>
      <w:pPr>
        <w:pStyle w:val="Lista3"/>
      </w:pPr>
      <w:r>
        <w:t xml:space="preserve">you may create additional </w:t>
      </w:r>
      <w:r>
        <w:rPr>
          <w:rStyle w:val="Code"/>
        </w:rPr>
        <w:t>&lt;p&gt;</w:t>
      </w:r>
      <w:r>
        <w:t xml:space="preserve"> elements for a longer description</w:t>
      </w:r>
    </w:p>
    <w:p>
      <w:pPr>
        <w:pStyle w:val="Lista2"/>
      </w:pPr>
      <w:r>
        <w:t xml:space="preserve">it is not mandatory to create content in </w:t>
      </w:r>
      <w:r>
        <w:rPr>
          <w:rStyle w:val="Code"/>
        </w:rPr>
        <w:t>&lt;handDesc&gt;</w:t>
      </w:r>
      <w:r>
        <w:t>, but if you have such information to record, do it here</w:t>
      </w:r>
    </w:p>
    <w:p>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pPr>
        <w:pStyle w:val="Lista3"/>
      </w:pPr>
      <w:r>
        <w:t>subjects that are of projectwide interest and should in general be recorded include:</w:t>
      </w:r>
    </w:p>
    <w:p>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pPr>
        <w:pStyle w:val="Lista4"/>
      </w:pPr>
      <w:r>
        <w:t>the use of ornamental lettering in whole or part of the text</w:t>
      </w:r>
    </w:p>
    <w:p>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pPr>
        <w:pStyle w:val="Lista2"/>
      </w:pPr>
      <w:r>
        <w:t>we shall only use this method when more than one hand can be clearly identified within a single document</w:t>
      </w:r>
    </w:p>
    <w:p>
      <w:pPr>
        <w:pStyle w:val="Lista2"/>
      </w:pPr>
      <w:r>
        <w:t>in this case, you will need to take the following steps:</w:t>
      </w:r>
    </w:p>
    <w:p>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pPr>
        <w:pStyle w:val="Lista4"/>
      </w:pPr>
      <w:r>
        <w:t xml:space="preserve">if you have created more than one </w:t>
      </w:r>
      <w:r>
        <w:rPr>
          <w:rStyle w:val="Code"/>
        </w:rPr>
        <w:t>&lt;p&gt;</w:t>
      </w:r>
      <w:r>
        <w:t xml:space="preserve"> element here, wrap all of them together in a single </w:t>
      </w:r>
      <w:r>
        <w:rPr>
          <w:rStyle w:val="Code"/>
        </w:rPr>
        <w:t>&lt;summary&gt;</w:t>
      </w:r>
    </w:p>
    <w:p>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pPr>
        <w:pStyle w:val="Lista2"/>
      </w:pPr>
      <w:r>
        <w:t xml:space="preserve">in the contents of the </w:t>
      </w:r>
      <w:r>
        <w:rPr>
          <w:rStyle w:val="Code"/>
        </w:rPr>
        <w:t>&lt;handNote&gt;</w:t>
      </w:r>
      <w:r>
        <w:t xml:space="preserve"> element, write a concise, freeform description of the hand</w:t>
      </w:r>
    </w:p>
    <w:p>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pPr>
        <w:pStyle w:val="Cmsor2"/>
      </w:pPr>
      <w:bookmarkStart w:id="960" w:name="_wnsvz48xieus" w:colFirst="0" w:colLast="0"/>
      <w:bookmarkStart w:id="961" w:name="_Toc183083953"/>
      <w:bookmarkEnd w:id="960"/>
      <w:r>
        <w:t>Keeping track of file history</w:t>
      </w:r>
      <w:bookmarkEnd w:id="961"/>
    </w:p>
    <w:p>
      <w:pPr>
        <w:pStyle w:val="Lista"/>
      </w:pPr>
      <w:r>
        <w:t>from the moment it is created, the life-cycle of any xml file is liable to include any number of events, such as additions, updates, corrections, or transformations</w:t>
      </w:r>
    </w:p>
    <w:p>
      <w:pPr>
        <w:pStyle w:val="Lista2"/>
      </w:pPr>
      <w:r>
        <w:t xml:space="preserve">the history of the file is to be recorded in the Revision Description, encoded in </w:t>
      </w:r>
      <w:r>
        <w:rPr>
          <w:rStyle w:val="Code"/>
        </w:rPr>
        <w:t>&lt;revisionDesc&gt;</w:t>
      </w:r>
      <w:r>
        <w:t xml:space="preserve"> as the final high-level element in the TEI header</w:t>
      </w:r>
    </w:p>
    <w:p>
      <w:pPr>
        <w:pStyle w:val="Lista"/>
      </w:pPr>
      <w:r>
        <w:t>once basic encoding has reached the first significant milestone, no further significant changes should be made in the file without a notification in the revision description</w:t>
      </w:r>
    </w:p>
    <w:p>
      <w:pPr>
        <w:pStyle w:val="Lista"/>
      </w:pPr>
      <w:r>
        <w:t>recording changes at a manageable yet still meaningful level of detail can become an asset for the management and control of the files, for instance by helping</w:t>
      </w:r>
    </w:p>
    <w:p>
      <w:pPr>
        <w:pStyle w:val="Lista2"/>
      </w:pPr>
      <w:r>
        <w:lastRenderedPageBreak/>
        <w:t>to resolve issues regarding the encoding choices that can arise when files are being edited by multiple team members</w:t>
      </w:r>
    </w:p>
    <w:p>
      <w:pPr>
        <w:pStyle w:val="Lista2"/>
      </w:pPr>
      <w:r>
        <w:t>to gain a quick overview of the latest changes made when you return to work on a file after some time</w:t>
      </w:r>
    </w:p>
    <w:p>
      <w:pPr>
        <w:pStyle w:val="Lista"/>
      </w:pPr>
      <w:r>
        <w:t>we therefore recommend that you always check this part of the file before resuming your work to be sure that you have a clear understanding of the state of the encoding and avoid deleting changes made by others</w:t>
      </w:r>
    </w:p>
    <w:p>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pPr>
        <w:pStyle w:val="Lista3"/>
      </w:pPr>
      <w:r>
        <w:t>to record multiple identifiers, prefix each as above and separate them by a space</w:t>
      </w:r>
    </w:p>
    <w:p>
      <w:pPr>
        <w:pStyle w:val="Lista2"/>
      </w:pPr>
      <w:r>
        <w:t xml:space="preserve">mandatorily, </w:t>
      </w:r>
      <w:r>
        <w:rPr>
          <w:rStyle w:val="Codeattribute"/>
        </w:rPr>
        <w:t>@when</w:t>
      </w:r>
      <w:r>
        <w:t>, the value of which shall be the date of the change in ISO format, i.e. YYYY-MM-DD</w:t>
      </w:r>
    </w:p>
    <w:p>
      <w:pPr>
        <w:pStyle w:val="Lista2"/>
      </w:pPr>
      <w:r>
        <w:t xml:space="preserve">optionally as needed, </w:t>
      </w:r>
      <w:r>
        <w:rPr>
          <w:rStyle w:val="Codeattribute"/>
        </w:rPr>
        <w:t>@status</w:t>
      </w:r>
      <w:r>
        <w:t>, to help keep track of significant milestones in the history of the file, with one of the following values</w:t>
      </w:r>
    </w:p>
    <w:p>
      <w:pPr>
        <w:pStyle w:val="Lista3"/>
      </w:pPr>
      <w:r>
        <w:rPr>
          <w:rStyle w:val="Codevalue"/>
        </w:rPr>
        <w:t>"draft"</w:t>
      </w:r>
    </w:p>
    <w:p>
      <w:pPr>
        <w:pStyle w:val="Lista3"/>
      </w:pPr>
      <w:r>
        <w:rPr>
          <w:rStyle w:val="Codevalue"/>
        </w:rPr>
        <w:t>"candidate"</w:t>
      </w:r>
    </w:p>
    <w:p>
      <w:pPr>
        <w:pStyle w:val="Lista3"/>
      </w:pPr>
      <w:r>
        <w:rPr>
          <w:rStyle w:val="Codevalue"/>
        </w:rPr>
        <w:t>"approved"</w:t>
      </w:r>
    </w:p>
    <w:p>
      <w:pPr>
        <w:pStyle w:val="Lista3"/>
      </w:pPr>
      <w:r>
        <w:rPr>
          <w:rStyle w:val="Codevalue"/>
        </w:rPr>
        <w:t>"published"</w:t>
      </w:r>
    </w:p>
    <w:p>
      <w:pPr>
        <w:pStyle w:val="Lista3"/>
      </w:pPr>
      <w:r>
        <w:rPr>
          <w:rStyle w:val="Codevalue"/>
        </w:rPr>
        <w:t>"withdrawn"</w:t>
      </w:r>
    </w:p>
    <w:p>
      <w:pPr>
        <w:pStyle w:val="Lista"/>
      </w:pPr>
      <w:r>
        <w:t xml:space="preserve">the contents of </w:t>
      </w:r>
      <w:r>
        <w:rPr>
          <w:rStyle w:val="Code"/>
        </w:rPr>
        <w:t>&lt;change&gt;</w:t>
      </w:r>
      <w:r>
        <w:t xml:space="preserve"> shall be a freeform description of the modification</w:t>
      </w:r>
    </w:p>
    <w:p>
      <w:pPr>
        <w:pStyle w:val="Lista2"/>
      </w:pPr>
      <w:r>
        <w:t>please be concise, but avoid generic formulations and favour precise ones</w:t>
      </w:r>
    </w:p>
    <w:p>
      <w:pPr>
        <w:pStyle w:val="Lista"/>
      </w:pPr>
      <w:r>
        <w:t>keep in mind that changes should be logged in reverse order, i.e. the most recent change should appear at the top of the list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tc>
          <w:tcPr>
            <w:tcW w:w="5000" w:type="pct"/>
          </w:tcPr>
          <w:p>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pPr>
        <w:pStyle w:val="Cm"/>
      </w:pPr>
      <w:bookmarkStart w:id="962" w:name="_m394n9pgjwwz" w:colFirst="0" w:colLast="0"/>
      <w:bookmarkEnd w:id="962"/>
      <w:r>
        <w:lastRenderedPageBreak/>
        <w:t>Appendices</w:t>
      </w:r>
    </w:p>
    <w:p>
      <w:pPr>
        <w:pStyle w:val="Cmsor1"/>
        <w:numPr>
          <w:ilvl w:val="0"/>
          <w:numId w:val="7"/>
        </w:numPr>
      </w:pPr>
      <w:bookmarkStart w:id="963" w:name="_qidxc825gutk" w:colFirst="0" w:colLast="0"/>
      <w:bookmarkStart w:id="964" w:name="_Toc183083954"/>
      <w:bookmarkEnd w:id="963"/>
      <w:r>
        <w:lastRenderedPageBreak/>
        <w:t>Converting CII/EI markup conventions to EpiDoc</w:t>
      </w:r>
      <w:bookmarkEnd w:id="964"/>
    </w:p>
    <w:p>
      <w:pPr>
        <w:pStyle w:val="Lista"/>
      </w:pPr>
      <w:r>
        <w:t>word segmentation</w:t>
      </w:r>
    </w:p>
    <w:p>
      <w:pPr>
        <w:pStyle w:val="Lista2"/>
      </w:pPr>
      <w:r>
        <w:rPr>
          <w:b/>
          <w:bCs/>
        </w:rPr>
        <w:t>spaces</w:t>
      </w:r>
      <w:r>
        <w:t xml:space="preserve"> </w:t>
      </w:r>
      <w:r>
        <w:rPr>
          <w:noProof/>
        </w:rPr>
        <w:t>(</w:t>
      </w:r>
      <w:r>
        <w:t>indicating non-compound word separation) remain spaces</w:t>
      </w:r>
    </w:p>
    <w:p>
      <w:pPr>
        <w:pStyle w:val="Lista2"/>
      </w:pPr>
      <w:r>
        <w:t>hyphens</w:t>
      </w:r>
    </w:p>
    <w:p>
      <w:pPr>
        <w:pStyle w:val="Lista3"/>
      </w:pPr>
      <w:r>
        <w:t xml:space="preserve">used for compound segmentation between words fused in vowel sandhi </w:t>
      </w:r>
      <w:r>
        <w:rPr>
          <w:noProof/>
        </w:rPr>
        <w:t>(</w:t>
      </w:r>
      <w:r>
        <w:t xml:space="preserve">e.g. </w:t>
      </w:r>
      <w:r>
        <w:rPr>
          <w:rStyle w:val="Foreign"/>
        </w:rPr>
        <w:t>parākkram-āṅka</w:t>
      </w:r>
      <w:r>
        <w:t xml:space="preserve"> = </w:t>
      </w:r>
      <w:proofErr w:type="spellStart"/>
      <w:r>
        <w:rPr>
          <w:rStyle w:val="Foreign"/>
        </w:rPr>
        <w:t>parākkrama</w:t>
      </w:r>
      <w:r>
        <w:t>+</w:t>
      </w:r>
      <w:r>
        <w:rPr>
          <w:rStyle w:val="Foreign"/>
        </w:rPr>
        <w:t>aṅka</w:t>
      </w:r>
      <w:proofErr w:type="spellEnd"/>
      <w:r>
        <w:t xml:space="preserve">) are discarded </w:t>
      </w:r>
      <w:r>
        <w:rPr>
          <w:noProof/>
        </w:rPr>
        <w:t>(</w:t>
      </w:r>
      <w:r>
        <w:rPr>
          <w:rStyle w:val="Foreign"/>
        </w:rPr>
        <w:t>parākkramāṅka</w:t>
      </w:r>
      <w:r>
        <w:t>)</w:t>
      </w:r>
    </w:p>
    <w:p>
      <w:pPr>
        <w:pStyle w:val="Lista3"/>
      </w:pPr>
      <w:r>
        <w:t>used for compound segmentation and not affected by sandhi fusion are optionally retained as per TG §2.6.2</w:t>
      </w:r>
    </w:p>
    <w:p>
      <w:pPr>
        <w:pStyle w:val="Lista3"/>
      </w:pPr>
      <w:r>
        <w:t xml:space="preserve">inserted at the ends of printed lines </w:t>
      </w:r>
      <w:r>
        <w:rPr>
          <w:noProof/>
        </w:rPr>
        <w:t>(</w:t>
      </w:r>
      <w:r>
        <w:t>when an epigraphic line is too long to fit in one printed line) are normally discarded</w:t>
      </w:r>
    </w:p>
    <w:p>
      <w:pPr>
        <w:pStyle w:val="Lista4"/>
      </w:pPr>
      <w:r>
        <w:t>if they also serve for compound segmentation, they may be optionally retained as above</w:t>
      </w:r>
    </w:p>
    <w:p>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pPr>
        <w:pStyle w:val="Lista4"/>
      </w:pPr>
      <w:r>
        <w:t>if such a hyphen also serves for compound segmentation, optionally retain the hyphen, but move it after the line beginning tag</w:t>
      </w:r>
    </w:p>
    <w:p>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pPr>
        <w:pStyle w:val="Lista"/>
      </w:pPr>
      <w:r>
        <w:rPr>
          <w:b/>
          <w:bCs/>
        </w:rPr>
        <w:t xml:space="preserve">round parentheses </w:t>
      </w:r>
      <w:r>
        <w:rPr>
          <w:b/>
          <w:bCs/>
          <w:noProof/>
        </w:rPr>
        <w:t>(</w:t>
      </w:r>
      <w:r>
        <w:rPr>
          <w:b/>
          <w:bCs/>
        </w:rPr>
        <w:t>)</w:t>
      </w:r>
      <w:r>
        <w:t xml:space="preserve"> are used in two ways:</w:t>
      </w:r>
    </w:p>
    <w:p>
      <w:pPr>
        <w:pStyle w:val="Lista2"/>
      </w:pPr>
      <w:r>
        <w:t xml:space="preserve">with text inside, e.g. </w:t>
      </w:r>
      <w:r>
        <w:rPr>
          <w:rStyle w:val="Foreign"/>
        </w:rPr>
        <w:t>sa</w:t>
      </w:r>
      <w:r>
        <w:t xml:space="preserve"> to mark an editorial correction of the text preceding the parenthetical text</w:t>
      </w:r>
    </w:p>
    <w:p>
      <w:pPr>
        <w:pStyle w:val="Lista3"/>
      </w:pPr>
      <w:r>
        <w:t xml:space="preserve">the scope is normally the same number of </w:t>
      </w:r>
      <w:proofErr w:type="spellStart"/>
      <w:r>
        <w:rPr>
          <w:rStyle w:val="Foreign"/>
        </w:rPr>
        <w:t>akṣara</w:t>
      </w:r>
      <w:r>
        <w:t>s</w:t>
      </w:r>
      <w:proofErr w:type="spellEnd"/>
      <w:r>
        <w:t xml:space="preserve"> as there are within the parentheses </w:t>
      </w:r>
      <w:r>
        <w:rPr>
          <w:noProof/>
        </w:rPr>
        <w:t>(</w:t>
      </w:r>
      <w:r>
        <w:t xml:space="preserve">in most cases, exactly one </w:t>
      </w:r>
      <w:r>
        <w:rPr>
          <w:rStyle w:val="Foreign"/>
        </w:rPr>
        <w:t>akṣara</w:t>
      </w:r>
      <w:r>
        <w:t>)</w:t>
      </w:r>
    </w:p>
    <w:p>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pPr>
        <w:pStyle w:val="Lista2"/>
      </w:pPr>
      <w:r>
        <w:t>with text and a question mark inside, used in some publications as follows:</w:t>
      </w:r>
    </w:p>
    <w:p>
      <w:pPr>
        <w:pStyle w:val="Lista3"/>
      </w:pPr>
      <w:r>
        <w:rPr>
          <w:noProof/>
        </w:rPr>
        <w:t>(</w:t>
      </w:r>
      <w:r>
        <w:t>?</w:t>
      </w:r>
      <w:proofErr w:type="spellStart"/>
      <w:r>
        <w:t>abc</w:t>
      </w:r>
      <w:proofErr w:type="spellEnd"/>
      <w:r>
        <w:t xml:space="preserve">),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pPr>
        <w:pStyle w:val="Lista3"/>
      </w:pPr>
      <w:r>
        <w:rPr>
          <w:noProof/>
        </w:rPr>
        <w:t>(</w:t>
      </w:r>
      <w:proofErr w:type="spellStart"/>
      <w:r>
        <w:t>abc</w:t>
      </w:r>
      <w:proofErr w:type="spellEnd"/>
      <w:r>
        <w:t xml:space="preserve">?),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pPr>
        <w:pStyle w:val="Lista"/>
      </w:pPr>
      <w:r>
        <w:rPr>
          <w:b/>
          <w:bCs/>
        </w:rPr>
        <w:t>square brackets []</w:t>
      </w:r>
      <w:r>
        <w:t xml:space="preserve"> are used for no less than four functions</w:t>
      </w:r>
    </w:p>
    <w:p>
      <w:pPr>
        <w:pStyle w:val="Lista2"/>
      </w:pPr>
      <w:r>
        <w:t>1. to wrap “letters which are much damaged and nearly illegible in the original”</w:t>
      </w:r>
    </w:p>
    <w:p>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pPr>
        <w:pStyle w:val="Lista2"/>
      </w:pPr>
      <w:r>
        <w:t>2. to wrap “letters … which, being wholly illegible, can be supplied with certainty”</w:t>
      </w:r>
    </w:p>
    <w:p>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it is usually not possible to distinguish 2 from 1 without studying a facsimile of the inscription; if you cannot do this and you are only transcribing a printed edition to EpiDoc, use “unclear” for both</w:t>
      </w:r>
    </w:p>
    <w:p>
      <w:pPr>
        <w:pStyle w:val="Lista2"/>
      </w:pPr>
      <w:r>
        <w:t>3. text followed by a question mark in square brackets, [</w:t>
      </w:r>
      <w:proofErr w:type="spellStart"/>
      <w:r>
        <w:t>abc</w:t>
      </w:r>
      <w:proofErr w:type="spellEnd"/>
      <w:r>
        <w:t>?] is used by some editors to indicate tentatively or conjecturally read text</w:t>
      </w:r>
    </w:p>
    <w:p>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pPr>
        <w:pStyle w:val="Lista2"/>
      </w:pPr>
      <w:r>
        <w:t>4. text followed by an asterisk in square brackets, [</w:t>
      </w:r>
      <w:proofErr w:type="spellStart"/>
      <w:r>
        <w:t>abc</w:t>
      </w:r>
      <w:proofErr w:type="spellEnd"/>
      <w:r>
        <w:t>*] in principle means editorial restoration of characters omitted by the original scribe, but in the actual practice of some editors it seems to be used for function 2 above</w:t>
      </w:r>
    </w:p>
    <w:p>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pPr>
        <w:pStyle w:val="Lista4"/>
      </w:pPr>
      <w:r>
        <w:lastRenderedPageBreak/>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pPr>
        <w:pStyle w:val="Lista3"/>
      </w:pPr>
      <w:r>
        <w:t>if possible, look at a facsimile to check whether this editorial markup stands for a scribal omission or for lost and supplied text; if this is not possible, assume that square brackets with an asterisk stand for scribal omission</w:t>
      </w:r>
    </w:p>
    <w:p>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pPr>
        <w:pStyle w:val="Lista"/>
      </w:pPr>
      <w:r>
        <w:t>plain transliterated text</w:t>
      </w:r>
    </w:p>
    <w:p>
      <w:pPr>
        <w:pStyle w:val="Lista2"/>
      </w:pPr>
      <w:r>
        <w:t>bear in mind that unclear markup in EpiDoc should be used when the interpretation of a character would be ambiguous without its context, i.e. more frequently than in most earlier printed editions</w:t>
      </w:r>
    </w:p>
    <w:p>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pPr>
        <w:pStyle w:val="Lista"/>
      </w:pPr>
      <w:r>
        <w:rPr>
          <w:b/>
          <w:bCs/>
        </w:rPr>
        <w:t>dots</w:t>
      </w:r>
      <w:r>
        <w:t xml:space="preserve"> or other signs indicating lacunae</w:t>
      </w:r>
    </w:p>
    <w:p>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pPr>
        <w:pStyle w:val="Lista2"/>
      </w:pPr>
      <w:r>
        <w:t xml:space="preserve">other editors may use asterisks or underscores, each corresponding to an </w:t>
      </w:r>
      <w:r>
        <w:rPr>
          <w:rStyle w:val="Foreign"/>
        </w:rPr>
        <w:t>akṣara</w:t>
      </w:r>
      <w:r>
        <w:t>, though this correspondence may be extremely inaccurate in some editions</w:t>
      </w:r>
    </w:p>
    <w:p>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pPr>
        <w:pStyle w:val="Cmsor1"/>
        <w:numPr>
          <w:ilvl w:val="0"/>
          <w:numId w:val="7"/>
        </w:numPr>
      </w:pPr>
      <w:bookmarkStart w:id="965" w:name="_qgilsms4nw42" w:colFirst="0" w:colLast="0"/>
      <w:bookmarkStart w:id="966" w:name="_Ref43980968"/>
      <w:bookmarkStart w:id="967" w:name="_Toc183083955"/>
      <w:bookmarkEnd w:id="965"/>
      <w:r>
        <w:lastRenderedPageBreak/>
        <w:t xml:space="preserve">Metre </w:t>
      </w:r>
      <w:r>
        <w:rPr>
          <w:noProof/>
        </w:rPr>
        <w:t>(</w:t>
      </w:r>
      <w:r>
        <w:t>prosody)</w:t>
      </w:r>
      <w:bookmarkEnd w:id="966"/>
      <w:bookmarkEnd w:id="967"/>
    </w:p>
    <w:p>
      <w:bookmarkStart w:id="968" w:name="_3ig9fb4xl00q" w:colFirst="0" w:colLast="0"/>
      <w:bookmarkEnd w:id="968"/>
      <w:r>
        <w:t>This appendix will be deprecated in a future edition of the EGD. Its place will be taken over by the Prosodic Patterns xml file (</w:t>
      </w:r>
      <w:hyperlink r:id="rId66" w:history="1">
        <w:r>
          <w:rPr>
            <w:rStyle w:val="Hiperhivatkozs"/>
          </w:rPr>
          <w:t>https://github.com/erc-dharma/project-documentation/blob/master/DHARMA_prosodicPatterns_v01.xml</w:t>
        </w:r>
      </w:hyperlink>
      <w:r>
        <w:t xml:space="preserve">) which can be displayed in a human-friendly way at </w:t>
      </w:r>
      <w:hyperlink r:id="rId67" w:history="1">
        <w:r>
          <w:rPr>
            <w:rStyle w:val="Hiperhivatkozs"/>
          </w:rPr>
          <w:t>https://erc-dharma.github.io/output-prosody/display-prosody.html</w:t>
        </w:r>
      </w:hyperlink>
      <w:r>
        <w:t xml:space="preserve"> and will be documented and discussed in the Prosody and Verse Forms Guide (</w:t>
      </w:r>
      <w:hyperlink r:id="rId68" w:history="1">
        <w:r>
          <w:rPr>
            <w:rStyle w:val="Hiperhivatkozs"/>
          </w:rPr>
          <w:t>https://docs.google.com/document/d/16AZYeI_OyfUgtLhXpFG_-UloPlzv1p9wMykBrklKyHE</w:t>
        </w:r>
      </w:hyperlink>
      <w:r>
        <w:t>), currently a raw draft.</w:t>
      </w:r>
    </w:p>
    <w:p>
      <w:pPr>
        <w:pStyle w:val="Cmsor2"/>
        <w:numPr>
          <w:ilvl w:val="1"/>
          <w:numId w:val="7"/>
        </w:numPr>
      </w:pPr>
      <w:bookmarkStart w:id="969" w:name="_Toc183083956"/>
      <w:r>
        <w:t>Looking up Sanskrit metres</w:t>
      </w:r>
      <w:bookmarkEnd w:id="969"/>
    </w:p>
    <w:p>
      <w:pPr>
        <w:pStyle w:val="Lista"/>
      </w:pPr>
      <w:r>
        <w:t xml:space="preserve">to identify the metre of a Sanskrit stanza, check the lists of syllabic and moraic metres below and use Apte’s </w:t>
      </w:r>
      <w:r>
        <w:rPr>
          <w:noProof/>
        </w:rPr>
        <w:t>(</w:t>
      </w:r>
      <w:r>
        <w:t>1957) Appendix A to identify metres not listed here</w:t>
      </w:r>
    </w:p>
    <w:p>
      <w:pPr>
        <w:pStyle w:val="Lista"/>
      </w:pPr>
      <w:r>
        <w:t>to accelerate your identification, you can try one of these online tools:</w:t>
      </w:r>
    </w:p>
    <w:p>
      <w:pPr>
        <w:pStyle w:val="Lista2"/>
      </w:pPr>
      <w:hyperlink r:id="rId69" w:history="1">
        <w:r>
          <w:rPr>
            <w:rStyle w:val="Hiperhivatkozs"/>
          </w:rPr>
          <w:t>https://sanskritmetres.appspot.com/</w:t>
        </w:r>
      </w:hyperlink>
      <w:r>
        <w:t xml:space="preserve"> requires a full stanza as input but will tolerate mistakes and lacunae and produce an approximate match</w:t>
      </w:r>
    </w:p>
    <w:p>
      <w:pPr>
        <w:pStyle w:val="Lista2"/>
      </w:pPr>
      <w:hyperlink r:id="rId70"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pPr>
        <w:pStyle w:val="Lista2"/>
      </w:pPr>
      <w:hyperlink r:id="rId71"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pPr>
        <w:pStyle w:val="Lista"/>
      </w:pPr>
      <w:r>
        <w:t>if you have identified a metre not already listed in this appendix, please get in touch with the authors of this guide to add its name and template</w:t>
      </w:r>
    </w:p>
    <w:p>
      <w:pPr>
        <w:pStyle w:val="Cmsor2"/>
        <w:numPr>
          <w:ilvl w:val="1"/>
          <w:numId w:val="7"/>
        </w:numPr>
      </w:pPr>
      <w:bookmarkStart w:id="970" w:name="_orz8fxvyzur0" w:colFirst="0" w:colLast="0"/>
      <w:bookmarkStart w:id="971" w:name="_Toc183083957"/>
      <w:bookmarkEnd w:id="970"/>
      <w:r>
        <w:t>Syllable length</w:t>
      </w:r>
      <w:bookmarkEnd w:id="971"/>
    </w:p>
    <w:p>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pPr>
        <w:pStyle w:val="Lista"/>
      </w:pPr>
      <w:r>
        <w:t xml:space="preserve">a </w:t>
      </w:r>
      <w:r>
        <w:rPr>
          <w:rStyle w:val="Foreign"/>
        </w:rPr>
        <w:t>mora</w:t>
      </w:r>
      <w:r>
        <w:t xml:space="preserve"> is defined as the duration of a short syllable, and a long syllable is always equivalent to two morae</w:t>
      </w:r>
    </w:p>
    <w:p>
      <w:pPr>
        <w:pStyle w:val="Lista"/>
      </w:pPr>
      <w:r>
        <w:t>as a reminder, syllable length is essentially determined as follows:</w:t>
      </w:r>
    </w:p>
    <w:p>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pPr>
        <w:pStyle w:val="Lista2"/>
      </w:pPr>
      <w:r>
        <w:t xml:space="preserve">a </w:t>
      </w:r>
      <w:r>
        <w:rPr>
          <w:b/>
          <w:bCs/>
        </w:rPr>
        <w:t>long syllable</w:t>
      </w:r>
      <w:r>
        <w:t xml:space="preserve"> is one that does not meet both of the above conditions for a short syllable; specifically, a syllable is called</w:t>
      </w:r>
    </w:p>
    <w:p>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pPr>
        <w:pStyle w:val="Lista3"/>
      </w:pPr>
      <w:r>
        <w:t>long by position, if its vowel is short but is followed by two or more consonants</w:t>
      </w:r>
    </w:p>
    <w:p>
      <w:pPr>
        <w:pStyle w:val="Lista"/>
      </w:pPr>
      <w:r>
        <w:rPr>
          <w:rStyle w:val="Foreign"/>
        </w:rPr>
        <w:t>anusvāra</w:t>
      </w:r>
      <w:r>
        <w:t xml:space="preserve"> and </w:t>
      </w:r>
      <w:r>
        <w:rPr>
          <w:rStyle w:val="Foreign"/>
        </w:rPr>
        <w:t>visarga</w:t>
      </w:r>
      <w:r>
        <w:t xml:space="preserve"> normally count as consonants in determining syllable length, but</w:t>
      </w:r>
    </w:p>
    <w:p>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pPr>
        <w:pStyle w:val="Lista2"/>
      </w:pPr>
      <w:r>
        <w:t>our strategy is to encode the use of such licence as a metrical anomaly in order to facilitate research</w:t>
      </w:r>
    </w:p>
    <w:p>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pPr>
        <w:pStyle w:val="Cmsor2"/>
        <w:numPr>
          <w:ilvl w:val="1"/>
          <w:numId w:val="7"/>
        </w:numPr>
      </w:pPr>
      <w:bookmarkStart w:id="972" w:name="_uiwqp6i2kceu" w:colFirst="0" w:colLast="0"/>
      <w:bookmarkStart w:id="973" w:name="_Ref43991811"/>
      <w:bookmarkStart w:id="974" w:name="_Toc183083958"/>
      <w:bookmarkEnd w:id="972"/>
      <w:r>
        <w:t>Prosodic code</w:t>
      </w:r>
      <w:bookmarkEnd w:id="973"/>
      <w:bookmarkEnd w:id="974"/>
    </w:p>
    <w:p>
      <w:pPr>
        <w:pStyle w:val="Lista"/>
      </w:pPr>
      <w:r>
        <w:t>the signs set out below are to be used in values of XML attributes that require prosodic notation, namely in the following contexts</w:t>
      </w:r>
    </w:p>
    <w:p>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pPr>
        <w:pStyle w:val="Lista2"/>
      </w:pPr>
      <w:r>
        <w:t>the final column of the table shows which of these contexts permit the use of each particular sign; the general rules are as follows</w:t>
      </w:r>
    </w:p>
    <w:p>
      <w:pPr>
        <w:pStyle w:val="Lista3"/>
      </w:pPr>
      <w:r>
        <w:t xml:space="preserve">in the attribute </w:t>
      </w:r>
      <w:r>
        <w:rPr>
          <w:rStyle w:val="Codeattribute"/>
        </w:rPr>
        <w:t>@real</w:t>
      </w:r>
      <w:r>
        <w:t>, use only the signs + and - to encode the exact prosody of a metrical realisation</w:t>
      </w:r>
    </w:p>
    <w:p>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pPr>
        <w:pStyle w:val="Lista"/>
      </w:pPr>
      <w:r>
        <w:t>prosodic code must not contain spaces</w:t>
      </w:r>
    </w:p>
    <w:p>
      <w:pPr>
        <w:pStyle w:val="Lista"/>
      </w:pPr>
      <w:r>
        <w:t xml:space="preserve">the table also shows the equivalent conventional signs </w:t>
      </w:r>
      <w:r>
        <w:rPr>
          <w:noProof/>
        </w:rPr>
        <w:t>(</w:t>
      </w:r>
      <w:r>
        <w:t>where available), which will be used for displaying metrical notation</w:t>
      </w:r>
    </w:p>
    <w:p>
      <w:pPr>
        <w:pStyle w:val="Lista"/>
      </w:pPr>
      <w:r>
        <w:t xml:space="preserve">when using </w:t>
      </w:r>
      <w:r>
        <w:rPr>
          <w:b/>
          <w:bCs/>
        </w:rPr>
        <w:t>numbers to encode moraic feet or cola</w:t>
      </w:r>
      <w:r>
        <w:t>, be aware of the following</w:t>
      </w:r>
    </w:p>
    <w:p>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pPr>
        <w:pStyle w:val="Lista3"/>
      </w:pPr>
      <w:r>
        <w:t>this allows multi-digit numbers to be used when necessary; however, consider whether large moraic units can be analysed into combinations of smaller feet</w:t>
      </w:r>
    </w:p>
    <w:p>
      <w:pPr>
        <w:pStyle w:val="Lista2"/>
      </w:pPr>
      <w:r>
        <w:t>for partially lacunose feet, show only the number of lost morae</w:t>
      </w:r>
    </w:p>
    <w:p>
      <w:pPr>
        <w:pStyle w:val="Lista3"/>
      </w:pPr>
      <w:r>
        <w:t xml:space="preserve">e.g. to encode the prosody of a partially lost tetramoraic foot of which one light syllable is extant at the end, use </w:t>
      </w:r>
      <w:r>
        <w:rPr>
          <w:rStyle w:val="Codevalue"/>
        </w:rPr>
        <w:t>“3-”</w:t>
      </w:r>
    </w:p>
    <w:p>
      <w:pPr>
        <w:pStyle w:val="Lista2"/>
      </w:pPr>
      <w:r>
        <w:t>for example,</w:t>
      </w:r>
    </w:p>
    <w:p>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pPr>
        <w:pStyle w:val="Lista2"/>
      </w:pPr>
      <w:r>
        <w:t>in the example used in §5.4.4 (</w:t>
      </w:r>
      <w:proofErr w:type="spellStart"/>
      <w:r>
        <w:rPr>
          <w:rStyle w:val="Codetext"/>
        </w:rPr>
        <w:t>yo</w:t>
      </w:r>
      <w:proofErr w:type="spellEnd"/>
      <w:r>
        <w:rPr>
          <w:rStyle w:val="Codetext"/>
        </w:rPr>
        <w:t xml:space="preserve">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pPr>
        <w:pStyle w:val="Lista3"/>
      </w:pPr>
      <w:r>
        <w:t xml:space="preserve">the extant text covers the first foot of an </w:t>
      </w:r>
      <w:r>
        <w:rPr>
          <w:rStyle w:val="Foreign"/>
        </w:rPr>
        <w:t>āryā</w:t>
      </w:r>
      <w:r>
        <w:t xml:space="preserve"> line and one mora of the second foot</w:t>
      </w:r>
    </w:p>
    <w:p>
      <w:pPr>
        <w:pStyle w:val="Lista3"/>
      </w:pPr>
      <w:r>
        <w:t>this is followed by a lacuna corresponding to three morae of the second foot, the whole of the third to fifth feet, one mora of the sixth foot</w:t>
      </w:r>
    </w:p>
    <w:p>
      <w:pPr>
        <w:pStyle w:val="Lista3"/>
      </w:pPr>
      <w:r>
        <w:t>followed by extant text comprising three morae of the sixth foot and the complete seventh and eighth foot</w:t>
      </w:r>
    </w:p>
    <w:p>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pPr>
        <w:pStyle w:val="Kpalrs"/>
      </w:pPr>
      <w:bookmarkStart w:id="975" w:name="_Ref44134408"/>
      <w:bookmarkStart w:id="976" w:name="_Ref48034861"/>
      <w:r>
        <w:t xml:space="preserve">Table </w:t>
      </w:r>
      <w:fldSimple w:instr=" SEQ Table \* ARABIC ">
        <w:r>
          <w:rPr>
            <w:noProof/>
          </w:rPr>
          <w:t>2</w:t>
        </w:r>
      </w:fldSimple>
      <w:bookmarkEnd w:id="975"/>
      <w:r>
        <w:t>. Prosodic notation</w:t>
      </w:r>
      <w:bookmarkEnd w:id="97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tc>
          <w:tcPr>
            <w:tcW w:w="2679" w:type="pct"/>
            <w:shd w:val="clear" w:color="auto" w:fill="EAF1DD"/>
            <w:tcMar>
              <w:top w:w="100" w:type="dxa"/>
              <w:left w:w="100" w:type="dxa"/>
              <w:bottom w:w="100" w:type="dxa"/>
              <w:right w:w="100" w:type="dxa"/>
            </w:tcMar>
          </w:tcPr>
          <w:p>
            <w:pPr>
              <w:pStyle w:val="Tabletext"/>
              <w:keepNext/>
            </w:pPr>
            <w:r>
              <w:t>Description</w:t>
            </w:r>
          </w:p>
        </w:tc>
        <w:tc>
          <w:tcPr>
            <w:tcW w:w="783" w:type="pct"/>
            <w:shd w:val="clear" w:color="auto" w:fill="EAF1DD"/>
            <w:tcMar>
              <w:top w:w="100" w:type="dxa"/>
              <w:left w:w="100" w:type="dxa"/>
              <w:bottom w:w="100" w:type="dxa"/>
              <w:right w:w="100" w:type="dxa"/>
            </w:tcMar>
          </w:tcPr>
          <w:p>
            <w:pPr>
              <w:pStyle w:val="Tabletext"/>
              <w:keepNext/>
            </w:pPr>
            <w:r>
              <w:t>Code</w:t>
            </w:r>
          </w:p>
        </w:tc>
        <w:tc>
          <w:tcPr>
            <w:tcW w:w="769" w:type="pct"/>
            <w:shd w:val="clear" w:color="auto" w:fill="EAF1DD"/>
            <w:tcMar>
              <w:top w:w="100" w:type="dxa"/>
              <w:left w:w="100" w:type="dxa"/>
              <w:bottom w:w="100" w:type="dxa"/>
              <w:right w:w="100" w:type="dxa"/>
            </w:tcMar>
          </w:tcPr>
          <w:p>
            <w:pPr>
              <w:pStyle w:val="Tabletext"/>
              <w:keepNext/>
            </w:pPr>
            <w:r>
              <w:t>Conventional</w:t>
            </w:r>
          </w:p>
          <w:p>
            <w:pPr>
              <w:pStyle w:val="Tabletext"/>
              <w:keepNext/>
            </w:pPr>
            <w:r>
              <w:t>notation</w:t>
            </w:r>
          </w:p>
        </w:tc>
        <w:tc>
          <w:tcPr>
            <w:tcW w:w="769" w:type="pct"/>
            <w:shd w:val="clear" w:color="auto" w:fill="EAF1DD"/>
            <w:tcMar>
              <w:top w:w="100" w:type="dxa"/>
              <w:left w:w="100" w:type="dxa"/>
              <w:bottom w:w="100" w:type="dxa"/>
              <w:right w:w="100" w:type="dxa"/>
            </w:tcMar>
          </w:tcPr>
          <w:p>
            <w:pPr>
              <w:pStyle w:val="Tabletext"/>
              <w:keepNext/>
            </w:pPr>
            <w:r>
              <w:t>Context</w:t>
            </w:r>
          </w:p>
        </w:tc>
      </w:tr>
      <w:tr>
        <w:tc>
          <w:tcPr>
            <w:tcW w:w="2679" w:type="pct"/>
            <w:shd w:val="clear" w:color="auto" w:fill="EAF1DD"/>
            <w:tcMar>
              <w:top w:w="100" w:type="dxa"/>
              <w:left w:w="100" w:type="dxa"/>
              <w:bottom w:w="100" w:type="dxa"/>
              <w:right w:w="100" w:type="dxa"/>
            </w:tcMar>
          </w:tcPr>
          <w:p>
            <w:pPr>
              <w:pStyle w:val="Tabletext"/>
              <w:keepNext/>
            </w:pPr>
            <w:r>
              <w:t>one short/light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one long/heavy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 xml:space="preserve">one syllable of indeterminate length </w:t>
            </w:r>
            <w:r>
              <w:rPr>
                <w:noProof/>
              </w:rPr>
              <w:t>(</w:t>
            </w:r>
            <w:r>
              <w:t>anceps)</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 xml:space="preserve">two morae </w:t>
            </w:r>
            <w:r>
              <w:rPr>
                <w:noProof/>
              </w:rPr>
              <w:t>(</w:t>
            </w:r>
            <w:r>
              <w:t>one long or two short syllables)</w:t>
            </w:r>
          </w:p>
        </w:tc>
        <w:tc>
          <w:tcPr>
            <w:tcW w:w="783" w:type="pct"/>
            <w:shd w:val="clear" w:color="auto" w:fill="auto"/>
            <w:tcMar>
              <w:top w:w="100" w:type="dxa"/>
              <w:left w:w="100" w:type="dxa"/>
              <w:bottom w:w="100" w:type="dxa"/>
              <w:right w:w="100" w:type="dxa"/>
            </w:tcMar>
          </w:tcPr>
          <w:p>
            <w:pPr>
              <w:pStyle w:val="Tabletext"/>
              <w:keepNext/>
            </w:pPr>
            <w:r>
              <w:t>2</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larger moraic foot or colon</w:t>
            </w:r>
          </w:p>
        </w:tc>
        <w:tc>
          <w:tcPr>
            <w:tcW w:w="783" w:type="pct"/>
            <w:shd w:val="clear" w:color="auto" w:fill="auto"/>
            <w:tcMar>
              <w:top w:w="100" w:type="dxa"/>
              <w:left w:w="100" w:type="dxa"/>
              <w:bottom w:w="100" w:type="dxa"/>
              <w:right w:w="100" w:type="dxa"/>
            </w:tcMar>
          </w:tcPr>
          <w:p>
            <w:pPr>
              <w:pStyle w:val="Tabletext"/>
              <w:keepNext/>
            </w:pPr>
            <w:r>
              <w:t>numeral</w:t>
            </w:r>
            <w:r>
              <w:rPr>
                <w:noProof/>
              </w:rPr>
              <w:t>(</w:t>
            </w:r>
            <w:r>
              <w:t>s)</w:t>
            </w:r>
          </w:p>
        </w:tc>
        <w:tc>
          <w:tcPr>
            <w:tcW w:w="769" w:type="pct"/>
            <w:shd w:val="clear" w:color="auto" w:fill="auto"/>
            <w:tcMar>
              <w:top w:w="100" w:type="dxa"/>
              <w:left w:w="100" w:type="dxa"/>
              <w:bottom w:w="100" w:type="dxa"/>
              <w:right w:w="100" w:type="dxa"/>
            </w:tcMar>
          </w:tcPr>
          <w:p>
            <w:pPr>
              <w:pStyle w:val="Tabletext"/>
              <w:keepNext/>
              <w:rPr>
                <w:rStyle w:val="MetreCode"/>
              </w:rPr>
            </w:pP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foot boundary</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caesura</w:t>
            </w:r>
          </w:p>
        </w:tc>
        <w:tc>
          <w:tcPr>
            <w:tcW w:w="783" w:type="pct"/>
            <w:shd w:val="clear" w:color="auto" w:fill="auto"/>
            <w:tcMar>
              <w:top w:w="100" w:type="dxa"/>
              <w:left w:w="100" w:type="dxa"/>
              <w:bottom w:w="100" w:type="dxa"/>
              <w:right w:w="100" w:type="dxa"/>
            </w:tcMar>
          </w:tcPr>
          <w:p>
            <w:pPr>
              <w:pStyle w:val="Tabletext"/>
              <w:keepNext/>
            </w:pPr>
            <w:r>
              <w:t>||</w:t>
            </w:r>
            <w:r>
              <w:rPr>
                <w:rStyle w:val="Lbjegyzet-hivatkozs"/>
              </w:rPr>
              <w:footnoteReference w:id="67"/>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w:t>
            </w:r>
          </w:p>
        </w:tc>
      </w:tr>
      <w:tr>
        <w:tc>
          <w:tcPr>
            <w:tcW w:w="2679" w:type="pct"/>
            <w:shd w:val="clear" w:color="auto" w:fill="EAF1DD"/>
            <w:tcMar>
              <w:top w:w="100" w:type="dxa"/>
              <w:left w:w="100" w:type="dxa"/>
              <w:bottom w:w="100" w:type="dxa"/>
              <w:right w:w="100" w:type="dxa"/>
            </w:tcMar>
          </w:tcPr>
          <w:p>
            <w:pPr>
              <w:pStyle w:val="Tabletext"/>
            </w:pPr>
            <w:r>
              <w:t>boundary of odd and even quarter</w:t>
            </w:r>
          </w:p>
        </w:tc>
        <w:tc>
          <w:tcPr>
            <w:tcW w:w="783" w:type="pct"/>
            <w:shd w:val="clear" w:color="auto" w:fill="auto"/>
            <w:tcMar>
              <w:top w:w="100" w:type="dxa"/>
              <w:left w:w="100" w:type="dxa"/>
              <w:bottom w:w="100" w:type="dxa"/>
              <w:right w:w="100" w:type="dxa"/>
            </w:tcMar>
          </w:tcPr>
          <w:p>
            <w:pPr>
              <w:pStyle w:val="Tabletext"/>
            </w:pPr>
            <w:r>
              <w:t>/</w:t>
            </w:r>
          </w:p>
        </w:tc>
        <w:tc>
          <w:tcPr>
            <w:tcW w:w="769" w:type="pct"/>
            <w:shd w:val="clear" w:color="auto" w:fill="auto"/>
            <w:tcMar>
              <w:top w:w="100" w:type="dxa"/>
              <w:left w:w="100" w:type="dxa"/>
              <w:bottom w:w="100" w:type="dxa"/>
              <w:right w:w="100" w:type="dxa"/>
            </w:tcMar>
          </w:tcPr>
          <w:p>
            <w:pPr>
              <w:pStyle w:val="Tabletext"/>
              <w:rPr>
                <w:rStyle w:val="MetreCode"/>
              </w:rPr>
            </w:pPr>
          </w:p>
        </w:tc>
        <w:tc>
          <w:tcPr>
            <w:tcW w:w="769" w:type="pct"/>
            <w:shd w:val="clear" w:color="auto" w:fill="auto"/>
            <w:tcMar>
              <w:top w:w="100" w:type="dxa"/>
              <w:left w:w="100" w:type="dxa"/>
              <w:bottom w:w="100" w:type="dxa"/>
              <w:right w:w="100" w:type="dxa"/>
            </w:tcMar>
          </w:tcPr>
          <w:p>
            <w:pPr>
              <w:pStyle w:val="Tabletext"/>
            </w:pPr>
            <w:r>
              <w:t>1</w:t>
            </w:r>
            <w:r>
              <w:rPr>
                <w:rStyle w:val="Lbjegyzet-hivatkozs"/>
              </w:rPr>
              <w:footnoteReference w:id="68"/>
            </w:r>
          </w:p>
        </w:tc>
      </w:tr>
    </w:tbl>
    <w:p>
      <w:pPr>
        <w:pStyle w:val="Cmsor2"/>
        <w:numPr>
          <w:ilvl w:val="1"/>
          <w:numId w:val="7"/>
        </w:numPr>
      </w:pPr>
      <w:bookmarkStart w:id="977" w:name="_g11y2ljnx9av" w:colFirst="0" w:colLast="0"/>
      <w:bookmarkStart w:id="978" w:name="_Toc183083959"/>
      <w:bookmarkEnd w:id="977"/>
      <w:r>
        <w:t>Sanskrit, Prakrit and Sanskrit-based metres</w:t>
      </w:r>
      <w:bookmarkEnd w:id="978"/>
    </w:p>
    <w:p>
      <w:pPr>
        <w:pStyle w:val="Cmsor3"/>
        <w:numPr>
          <w:ilvl w:val="2"/>
          <w:numId w:val="7"/>
        </w:numPr>
      </w:pPr>
      <w:bookmarkStart w:id="979" w:name="_Ref48034402"/>
      <w:bookmarkStart w:id="980" w:name="_Toc183083960"/>
      <w:r>
        <w:t>Syllabic metres (</w:t>
      </w:r>
      <w:proofErr w:type="spellStart"/>
      <w:r>
        <w:rPr>
          <w:rStyle w:val="Foreign"/>
        </w:rPr>
        <w:t>varṇavr̥tta</w:t>
      </w:r>
      <w:proofErr w:type="spellEnd"/>
      <w:r>
        <w:t>)</w:t>
      </w:r>
      <w:bookmarkEnd w:id="979"/>
      <w:bookmarkEnd w:id="980"/>
    </w:p>
    <w:p>
      <w:pPr>
        <w:pStyle w:val="Lista"/>
      </w:pPr>
      <w:r>
        <w:t xml:space="preserve">the names listed below are to be used as values of </w:t>
      </w:r>
      <w:r>
        <w:rPr>
          <w:rStyle w:val="Codeattribute"/>
        </w:rPr>
        <w:t>@met</w:t>
      </w:r>
      <w:r>
        <w:t xml:space="preserve"> in </w:t>
      </w:r>
      <w:r>
        <w:rPr>
          <w:rStyle w:val="Code"/>
        </w:rPr>
        <w:t>&lt;lg&gt;</w:t>
      </w:r>
    </w:p>
    <w:p>
      <w:pPr>
        <w:pStyle w:val="Lista2"/>
      </w:pPr>
      <w:r>
        <w:t xml:space="preserve">always use metre names exactly in the form shown there </w:t>
      </w:r>
      <w:r>
        <w:rPr>
          <w:noProof/>
        </w:rPr>
        <w:t>(</w:t>
      </w:r>
      <w:r>
        <w:t>rather than legitimate variant or alternative names)</w:t>
      </w:r>
    </w:p>
    <w:p>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pPr>
        <w:pStyle w:val="Kpalrs"/>
      </w:pPr>
      <w:bookmarkStart w:id="981" w:name="_Ref44134196"/>
      <w:bookmarkStart w:id="982" w:name="_Ref48035097"/>
      <w:r>
        <w:t xml:space="preserve">Table </w:t>
      </w:r>
      <w:fldSimple w:instr=" SEQ Table \* ARABIC ">
        <w:r>
          <w:rPr>
            <w:noProof/>
          </w:rPr>
          <w:t>3</w:t>
        </w:r>
      </w:fldSimple>
      <w:bookmarkEnd w:id="981"/>
      <w:r>
        <w:t>. Sanskrit syllabic metres</w:t>
      </w:r>
      <w:bookmarkEnd w:id="98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pPr>
            <w:commentRangeStart w:id="983"/>
            <w:r>
              <w:t>XML notation</w:t>
            </w:r>
            <w:commentRangeEnd w:id="983"/>
            <w:r>
              <w:rPr>
                <w:rStyle w:val="Jegyzethivatkozs"/>
                <w:rFonts w:ascii="Gentium Plus" w:hAnsi="Gentium Plus" w:cs="Mangal"/>
              </w:rPr>
              <w:commentReference w:id="983"/>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Conventional notation</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lastRenderedPageBreak/>
              <w:t>⏓⏓⏓⏓⏑––⏓/</w:t>
            </w:r>
          </w:p>
          <w:p>
            <w:pPr>
              <w:pStyle w:val="Tabletext"/>
              <w:rPr>
                <w:rStyle w:val="MetreCode"/>
              </w:rPr>
            </w:pPr>
            <w:r>
              <w:rPr>
                <w:rStyle w:val="MetreCode"/>
              </w:rPr>
              <w:lastRenderedPageBreak/>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r>
              <w:rPr>
                <w:rStyle w:val="Lbjegyzet-hivatkozs"/>
              </w:rPr>
              <w:footnoteReference w:id="82"/>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bl>
    <w:p>
      <w:pPr>
        <w:pStyle w:val="Cmsor3"/>
        <w:numPr>
          <w:ilvl w:val="2"/>
          <w:numId w:val="7"/>
        </w:numPr>
      </w:pPr>
      <w:bookmarkStart w:id="984" w:name="_2qn1tcnogd7u" w:colFirst="0" w:colLast="0"/>
      <w:bookmarkStart w:id="985" w:name="_Ref56418748"/>
      <w:bookmarkStart w:id="986" w:name="_Toc183083961"/>
      <w:bookmarkStart w:id="987" w:name="_Ref43991783"/>
      <w:bookmarkEnd w:id="984"/>
      <w:r>
        <w:t>Moraic metres</w:t>
      </w:r>
      <w:bookmarkEnd w:id="985"/>
      <w:bookmarkEnd w:id="986"/>
    </w:p>
    <w:p>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pPr>
        <w:pStyle w:val="Lista"/>
      </w:pPr>
      <w:r>
        <w:t>in the basic form of these hemistichs, the first seven feet are tetramoraic (consist of 4 morae) and the eighth is bimoraic (consists of two morae), which means that a hemistich consists by default of 30 morae</w:t>
      </w:r>
    </w:p>
    <w:p>
      <w:pPr>
        <w:pStyle w:val="Lista2"/>
      </w:pPr>
      <w:r>
        <w:t>in one alternative form of the standard hemistich, the sixth foot is reduced to a single mora, resulting in a hemistich of 27 morae</w:t>
      </w:r>
    </w:p>
    <w:p>
      <w:pPr>
        <w:pStyle w:val="Lista2"/>
      </w:pPr>
      <w:r>
        <w:t>in another alternative form, the eighth foot is extended to four morae, resulting in a hemistich of 32 morae</w:t>
      </w:r>
    </w:p>
    <w:p>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pPr>
        <w:pStyle w:val="Lista3"/>
      </w:pPr>
      <w:r>
        <w:t xml:space="preserve">a hemistich without such a variation is called a </w:t>
      </w:r>
      <w:r>
        <w:rPr>
          <w:rStyle w:val="Foreign"/>
        </w:rPr>
        <w:t>pathyā</w:t>
      </w:r>
      <w:r>
        <w:t xml:space="preserve"> hemistich and is never encoded in any special way</w:t>
      </w:r>
    </w:p>
    <w:p>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pPr>
        <w:pStyle w:val="Lista"/>
      </w:pPr>
      <w:r>
        <w:t>metres of this family bear different names depending on which combination of the three above variations is found in their hemistichs</w:t>
      </w:r>
    </w:p>
    <w:p>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pPr>
        <w:pStyle w:val="Lista3"/>
      </w:pPr>
      <w:r>
        <w:lastRenderedPageBreak/>
        <w:t xml:space="preserve">the names listed there are to be used as values of </w:t>
      </w:r>
      <w:r>
        <w:rPr>
          <w:rStyle w:val="Codeattribute"/>
        </w:rPr>
        <w:t>@met</w:t>
      </w:r>
      <w:r>
        <w:t xml:space="preserve"> in </w:t>
      </w:r>
      <w:r>
        <w:rPr>
          <w:rStyle w:val="Code"/>
        </w:rPr>
        <w:t>&lt;lg&gt;</w:t>
      </w:r>
    </w:p>
    <w:p>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pPr>
        <w:pStyle w:val="Lista2"/>
      </w:pPr>
      <w:r>
        <w:t>keep in mind the encoding instructions given for moraic metres under Prosodic code above</w:t>
      </w:r>
    </w:p>
    <w:p>
      <w:pPr>
        <w:pStyle w:val="Kpalrs"/>
      </w:pPr>
      <w:bookmarkStart w:id="988" w:name="_Ref48034870"/>
      <w:r>
        <w:t xml:space="preserve">Table </w:t>
      </w:r>
      <w:fldSimple w:instr=" SEQ Table \* ARABIC ">
        <w:r>
          <w:rPr>
            <w:noProof/>
          </w:rPr>
          <w:t>4</w:t>
        </w:r>
      </w:fldSimple>
      <w:bookmarkEnd w:id="988"/>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w:t>
            </w:r>
          </w:p>
        </w:tc>
        <w:tc>
          <w:tcPr>
            <w:tcW w:w="2148" w:type="pct"/>
            <w:tcBorders>
              <w:bottom w:val="single" w:sz="8" w:space="0" w:color="000000"/>
            </w:tcBorders>
          </w:tcPr>
          <w:p>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gīti</w:t>
            </w:r>
          </w:p>
        </w:tc>
        <w:tc>
          <w:tcPr>
            <w:tcW w:w="2148" w:type="pct"/>
            <w:tcBorders>
              <w:bottom w:val="single" w:sz="8" w:space="0" w:color="000000"/>
            </w:tcBorders>
          </w:tcPr>
          <w:p>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upagīti</w:t>
            </w:r>
          </w:p>
        </w:tc>
        <w:tc>
          <w:tcPr>
            <w:tcW w:w="2148" w:type="pct"/>
            <w:tcBorders>
              <w:bottom w:val="single" w:sz="8" w:space="0" w:color="000000"/>
            </w:tcBorders>
          </w:tcPr>
          <w:p>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udgīti</w:t>
            </w:r>
          </w:p>
        </w:tc>
        <w:tc>
          <w:tcPr>
            <w:tcW w:w="2148" w:type="pct"/>
            <w:tcBorders>
              <w:bottom w:val="single" w:sz="8" w:space="0" w:color="000000"/>
            </w:tcBorders>
          </w:tcPr>
          <w:p>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āryāgīti</w:t>
            </w:r>
          </w:p>
        </w:tc>
        <w:tc>
          <w:tcPr>
            <w:tcW w:w="2148" w:type="pct"/>
            <w:tcBorders>
              <w:bottom w:val="single" w:sz="8" w:space="0" w:color="000000"/>
            </w:tcBorders>
          </w:tcPr>
          <w:p>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4|4|4|4|4|4|4|4</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uncommon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sugīti</w:t>
            </w:r>
          </w:p>
        </w:tc>
        <w:tc>
          <w:tcPr>
            <w:tcW w:w="2148" w:type="pct"/>
            <w:tcBorders>
              <w:bottom w:val="single" w:sz="8" w:space="0" w:color="000000"/>
            </w:tcBorders>
          </w:tcPr>
          <w:p>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anugīti</w:t>
            </w:r>
          </w:p>
        </w:tc>
        <w:tc>
          <w:tcPr>
            <w:tcW w:w="2148" w:type="pct"/>
            <w:tcBorders>
              <w:bottom w:val="single" w:sz="8" w:space="0" w:color="000000"/>
            </w:tcBorders>
          </w:tcPr>
          <w:p>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pPr>
            <w:r>
              <w:t>4|4|4|4|4|4|4|4</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vallarī</w:t>
            </w:r>
          </w:p>
        </w:tc>
        <w:tc>
          <w:tcPr>
            <w:tcW w:w="2148" w:type="pct"/>
            <w:tcBorders>
              <w:bottom w:val="single" w:sz="8" w:space="0" w:color="000000"/>
            </w:tcBorders>
          </w:tcPr>
          <w:p>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rPr>
                <w:noProof/>
              </w:rPr>
            </w:pPr>
            <w:r>
              <w:rPr>
                <w:noProof/>
              </w:rPr>
              <w:t>lalitā</w:t>
            </w:r>
          </w:p>
        </w:tc>
        <w:tc>
          <w:tcPr>
            <w:tcW w:w="2148" w:type="pct"/>
            <w:tcBorders>
              <w:bottom w:val="single" w:sz="8" w:space="0" w:color="000000"/>
            </w:tcBorders>
          </w:tcPr>
          <w:p>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rPr>
                <w:rStyle w:val="MetreCode"/>
                <w:rFonts w:ascii="Calibri" w:hAnsi="Calibri"/>
              </w:rPr>
            </w:pPr>
            <w:r>
              <w:t>4|4|4|4|4|4|4|2</w:t>
            </w:r>
          </w:p>
          <w:p>
            <w:pPr>
              <w:pStyle w:val="Tabletext"/>
              <w:rPr>
                <w:rStyle w:val="MetreCode"/>
                <w:rFonts w:ascii="Calibri" w:hAnsi="Calibri"/>
              </w:rPr>
            </w:pPr>
            <w:r>
              <w:t>4|4|4|4|4|4|4|4</w:t>
            </w:r>
          </w:p>
        </w:tc>
      </w:tr>
    </w:tbl>
    <w:p>
      <w:bookmarkStart w:id="989" w:name="_Ref44134646"/>
    </w:p>
    <w:p>
      <w:pPr>
        <w:pStyle w:val="Kpalrs"/>
      </w:pPr>
      <w:bookmarkStart w:id="990" w:name="_Ref48034862"/>
      <w:r>
        <w:lastRenderedPageBreak/>
        <w:t xml:space="preserve">Table </w:t>
      </w:r>
      <w:fldSimple w:instr=" SEQ Table \* ARABIC ">
        <w:r>
          <w:rPr>
            <w:noProof/>
          </w:rPr>
          <w:t>5</w:t>
        </w:r>
      </w:fldSimple>
      <w:bookmarkEnd w:id="989"/>
      <w:bookmarkEnd w:id="990"/>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center"/>
            </w:pPr>
            <w:r>
              <w:t>generic templates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jc w:val="center"/>
            </w:pPr>
            <w:r>
              <w:t>variations and constraints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r>
    </w:tbl>
    <w:p>
      <w:pPr>
        <w:pStyle w:val="Cmsor3"/>
        <w:numPr>
          <w:ilvl w:val="2"/>
          <w:numId w:val="7"/>
        </w:numPr>
      </w:pPr>
      <w:bookmarkStart w:id="991" w:name="_Ref48034509"/>
      <w:bookmarkStart w:id="992" w:name="_Toc183083962"/>
      <w:r>
        <w:rPr>
          <w:rStyle w:val="Foreign"/>
        </w:rPr>
        <w:t>Anuṣṭubh</w:t>
      </w:r>
      <w:bookmarkEnd w:id="987"/>
      <w:r>
        <w:t xml:space="preserve"> details</w:t>
      </w:r>
      <w:bookmarkEnd w:id="991"/>
      <w:bookmarkEnd w:id="992"/>
    </w:p>
    <w:p>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pPr>
        <w:pStyle w:val="Kpalrs"/>
      </w:pPr>
      <w:bookmarkStart w:id="993" w:name="_Ref44134600"/>
      <w:r>
        <w:t xml:space="preserve">Table </w:t>
      </w:r>
      <w:fldSimple w:instr=" SEQ Table \* ARABIC ">
        <w:r>
          <w:rPr>
            <w:noProof/>
          </w:rPr>
          <w:t>6</w:t>
        </w:r>
      </w:fldSimple>
      <w:bookmarkEnd w:id="993"/>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8</w:t>
            </w:r>
          </w:p>
        </w:tc>
      </w:tr>
      <w:tr>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bl>
    <w:p/>
    <w:p>
      <w:pPr>
        <w:pStyle w:val="Kpalrs"/>
      </w:pPr>
      <w:bookmarkStart w:id="994" w:name="_Ref48034860"/>
      <w:bookmarkStart w:id="995" w:name="_Ref48034859"/>
      <w:r>
        <w:lastRenderedPageBreak/>
        <w:t xml:space="preserve">Table </w:t>
      </w:r>
      <w:fldSimple w:instr=" SEQ Table \* ARABIC ">
        <w:r>
          <w:rPr>
            <w:noProof/>
          </w:rPr>
          <w:t>7</w:t>
        </w:r>
      </w:fldSimple>
      <w:bookmarkEnd w:id="994"/>
      <w:r>
        <w:t xml:space="preserve">. Recognised </w:t>
      </w:r>
      <w:r>
        <w:rPr>
          <w:rStyle w:val="Foreign"/>
        </w:rPr>
        <w:t>vipulā anuṣṭubh</w:t>
      </w:r>
      <w:r>
        <w:t xml:space="preserve"> patterns (even lines only)</w:t>
      </w:r>
      <w:bookmarkEnd w:id="99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r>
    </w:tbl>
    <w:p>
      <w:pPr>
        <w:pStyle w:val="Cmsor3"/>
        <w:numPr>
          <w:ilvl w:val="2"/>
          <w:numId w:val="7"/>
        </w:numPr>
      </w:pPr>
      <w:bookmarkStart w:id="996" w:name="_n2qlg5gxi1qw" w:colFirst="0" w:colLast="0"/>
      <w:bookmarkStart w:id="997" w:name="_Ref43991920"/>
      <w:bookmarkStart w:id="998" w:name="_Toc183083963"/>
      <w:bookmarkEnd w:id="996"/>
      <w:r>
        <w:t xml:space="preserve">The </w:t>
      </w:r>
      <w:r>
        <w:rPr>
          <w:rStyle w:val="Foreign"/>
        </w:rPr>
        <w:t>upajāti</w:t>
      </w:r>
      <w:r>
        <w:t xml:space="preserve"> family</w:t>
      </w:r>
      <w:bookmarkEnd w:id="997"/>
      <w:bookmarkEnd w:id="998"/>
    </w:p>
    <w:p>
      <w:pPr>
        <w:pStyle w:val="Lista"/>
      </w:pPr>
      <w:r>
        <w:t>this family of metres includes 11 and 12-syllable metres which vary in the length of the first syllable and thus give rise to ambiguities concerning classification</w:t>
      </w:r>
    </w:p>
    <w:p>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pPr>
        <w:pStyle w:val="Lista"/>
      </w:pPr>
      <w:r>
        <w:t>however, the mixed metres are more widely used than the pure ones, therefore</w:t>
      </w:r>
    </w:p>
    <w:p>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pPr>
        <w:pStyle w:val="Lista2"/>
      </w:pPr>
      <w:r>
        <w:t>if an inscription includes a stanza in one of these metres with at least one line-initial syllable lost, then it is better to assume the stanza to be in the mixed metre even if all the fully extant lines are in one of the pure metres</w:t>
      </w:r>
    </w:p>
    <w:p>
      <w:pPr>
        <w:pStyle w:val="Lista2"/>
      </w:pPr>
      <w:r>
        <w:t>there may always be cases where the above considerations do not apply; for example when a composer shows off his skill by employing a wide variety of metres</w:t>
      </w:r>
    </w:p>
    <w:p>
      <w:pPr>
        <w:pStyle w:val="Cmsor3"/>
        <w:numPr>
          <w:ilvl w:val="2"/>
          <w:numId w:val="7"/>
        </w:numPr>
      </w:pPr>
      <w:bookmarkStart w:id="999" w:name="_n8vla59yhjha" w:colFirst="0" w:colLast="0"/>
      <w:bookmarkStart w:id="1000" w:name="_Ref43991854"/>
      <w:bookmarkStart w:id="1001" w:name="_Toc183083964"/>
      <w:bookmarkEnd w:id="999"/>
      <w:r>
        <w:t xml:space="preserve">The </w:t>
      </w:r>
      <w:r>
        <w:rPr>
          <w:rStyle w:val="Foreign"/>
        </w:rPr>
        <w:t>vaitālīya</w:t>
      </w:r>
      <w:r>
        <w:t xml:space="preserve"> family</w:t>
      </w:r>
      <w:bookmarkEnd w:id="1000"/>
      <w:bookmarkEnd w:id="1001"/>
    </w:p>
    <w:p>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pPr>
        <w:pStyle w:val="Lista2"/>
      </w:pPr>
      <w:r>
        <w:rPr>
          <w:rStyle w:val="Foreign"/>
        </w:rPr>
        <w:t>vaitālīya</w:t>
      </w:r>
      <w:r>
        <w:t xml:space="preserve">, with the pattern </w:t>
      </w:r>
      <w:r>
        <w:rPr>
          <w:rStyle w:val="MetreCode"/>
        </w:rPr>
        <w:t>⏕⏕⏕–⏑–⏑⏓/⏕⏕⏕⏕–⏑–⏑⏓</w:t>
      </w:r>
    </w:p>
    <w:p>
      <w:pPr>
        <w:pStyle w:val="Lista2"/>
      </w:pPr>
      <w:r>
        <w:rPr>
          <w:rStyle w:val="Foreign"/>
        </w:rPr>
        <w:t>aupacchandasika</w:t>
      </w:r>
      <w:r>
        <w:t xml:space="preserve">, with the pattern </w:t>
      </w:r>
      <w:r>
        <w:rPr>
          <w:rStyle w:val="MetreCode"/>
        </w:rPr>
        <w:t>⏕⏕⏕–⏑–⏑–⏓/⏕⏕⏕⏕–⏑–⏑–⏓</w:t>
      </w:r>
    </w:p>
    <w:p>
      <w:pPr>
        <w:pStyle w:val="Lista2"/>
      </w:pPr>
      <w:r>
        <w:t xml:space="preserve">and the much rarer </w:t>
      </w:r>
      <w:r>
        <w:rPr>
          <w:rStyle w:val="Foreign"/>
        </w:rPr>
        <w:t>āpātalikā</w:t>
      </w:r>
      <w:r>
        <w:t xml:space="preserve">, with the pattern </w:t>
      </w:r>
      <w:r>
        <w:rPr>
          <w:rStyle w:val="MetreCode"/>
        </w:rPr>
        <w:t>⏕⏕⏕–⏑⏑–⏓/⏕⏕⏕⏕–⏑⏑–⏓</w:t>
      </w:r>
    </w:p>
    <w:p>
      <w:pPr>
        <w:pStyle w:val="Lista"/>
      </w:pPr>
      <w:r>
        <w:t>in addition, there exist a small number of fully syllabic templates which are specific, constrained instantiations of the above, partly moraic templates:</w:t>
      </w:r>
    </w:p>
    <w:p>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pPr>
        <w:pStyle w:val="Lista2"/>
      </w:pPr>
      <w:r>
        <w:rPr>
          <w:rStyle w:val="Foreign"/>
        </w:rPr>
        <w:t>āpātalikā</w:t>
      </w:r>
      <w:r>
        <w:t xml:space="preserve"> may be realised as </w:t>
      </w:r>
      <w:r>
        <w:rPr>
          <w:rStyle w:val="Foreign"/>
        </w:rPr>
        <w:t>vegavatī</w:t>
      </w:r>
    </w:p>
    <w:p>
      <w:pPr>
        <w:pStyle w:val="Lista"/>
      </w:pPr>
      <w:r>
        <w:t>in actual poetic practice, these fully syllabic instantiations are much more common than the less constrained moraic templates</w:t>
      </w:r>
    </w:p>
    <w:p>
      <w:pPr>
        <w:pStyle w:val="Lista"/>
      </w:pPr>
      <w:r>
        <w:t>nonetheless, many editors of Indic texts prefer to classify such stanzas by the generic metre and not by the specific instantiation</w:t>
      </w:r>
    </w:p>
    <w:p>
      <w:pPr>
        <w:pStyle w:val="Lista"/>
      </w:pPr>
      <w:r>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pPr>
        <w:pStyle w:val="Cmsor3"/>
        <w:numPr>
          <w:ilvl w:val="2"/>
          <w:numId w:val="7"/>
        </w:numPr>
      </w:pPr>
      <w:bookmarkStart w:id="1002" w:name="_4rj5tl9kxhaa" w:colFirst="0" w:colLast="0"/>
      <w:bookmarkStart w:id="1003" w:name="_Ref43991879"/>
      <w:bookmarkStart w:id="1004" w:name="_Toc183083965"/>
      <w:bookmarkEnd w:id="1002"/>
      <w:r>
        <w:t>Vedic trimeter</w:t>
      </w:r>
      <w:bookmarkEnd w:id="1003"/>
      <w:bookmarkEnd w:id="1004"/>
    </w:p>
    <w:p>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pPr>
        <w:pStyle w:val="Lista2"/>
      </w:pPr>
      <w:r>
        <w:t>lines consist of 11±1 or 12±1 syllables, with varying line number permitted within a stanza</w:t>
      </w:r>
    </w:p>
    <w:p>
      <w:pPr>
        <w:pStyle w:val="Lista2"/>
      </w:pPr>
      <w:r>
        <w:t xml:space="preserve">the initial colon </w:t>
      </w:r>
      <w:r>
        <w:rPr>
          <w:noProof/>
        </w:rPr>
        <w:t>(</w:t>
      </w:r>
      <w:r>
        <w:t>the “opening”, before a more or less clear caesura) is relatively free, but predominantly trochaic</w:t>
      </w:r>
    </w:p>
    <w:p>
      <w:pPr>
        <w:pStyle w:val="Lista2"/>
      </w:pPr>
      <w:r>
        <w:t xml:space="preserve">the caesura is generally followed by a pair of short syllables </w:t>
      </w:r>
      <w:r>
        <w:rPr>
          <w:noProof/>
        </w:rPr>
        <w:t>(</w:t>
      </w:r>
      <w:r>
        <w:t>“break”)</w:t>
      </w:r>
    </w:p>
    <w:p>
      <w:pPr>
        <w:pStyle w:val="Lista2"/>
      </w:pPr>
      <w:r>
        <w:t xml:space="preserve">the final colon </w:t>
      </w:r>
      <w:r>
        <w:rPr>
          <w:noProof/>
        </w:rPr>
        <w:t>(</w:t>
      </w:r>
      <w:r>
        <w:t>cadence) of each line is relatively fixed in a trochaic pattern</w:t>
      </w:r>
    </w:p>
    <w:p>
      <w:pPr>
        <w:pStyle w:val="Lista"/>
      </w:pPr>
      <w:r>
        <w:t xml:space="preserve">such metres shall be collectively referred to as trimeter, following Arnold </w:t>
      </w:r>
      <w:r>
        <w:rPr>
          <w:noProof/>
        </w:rPr>
        <w:t>(</w:t>
      </w:r>
      <w:r>
        <w:t>1905:7, 11-14)</w:t>
      </w:r>
    </w:p>
    <w:p>
      <w:pPr>
        <w:pStyle w:val="Lista"/>
      </w:pPr>
      <w:r>
        <w:t>we judge that a rough typology of metrical patterns serves our needs better than a detailed encoding that could give due consideration to the intricacies of these metres</w:t>
      </w:r>
    </w:p>
    <w:p>
      <w:pPr>
        <w:pStyle w:val="Lista"/>
      </w:pPr>
      <w:r>
        <w:t xml:space="preserve">therefore, use the following values of </w:t>
      </w:r>
      <w:r>
        <w:rPr>
          <w:rStyle w:val="Codeattribute"/>
        </w:rPr>
        <w:t>@met</w:t>
      </w:r>
      <w:r>
        <w:t xml:space="preserve"> for stanzas in such metres</w:t>
      </w:r>
    </w:p>
    <w:p>
      <w:pPr>
        <w:pStyle w:val="Lista2"/>
      </w:pPr>
      <w:r>
        <w:rPr>
          <w:rStyle w:val="Codevalue"/>
        </w:rPr>
        <w:t>"triṣṭubh"</w:t>
      </w:r>
      <w:r>
        <w:t xml:space="preserve"> for stanzas of predominantly 11-syllable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"jagatī"</w:t>
      </w:r>
      <w:r>
        <w:t xml:space="preserve"> for stanzas of predominantly 12-syllable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"trimeter"</w:t>
      </w:r>
      <w:r>
        <w:t xml:space="preserve"> as a general token for stanzas where the metrical pattern and/or length of the lines varies more than in the more specific metres named above</w:t>
      </w:r>
    </w:p>
    <w:p>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5" w:name="_uk4ukgks9biu" w:colFirst="0" w:colLast="0"/>
      <w:bookmarkEnd w:id="1005"/>
    </w:p>
    <w:p>
      <w:pPr>
        <w:pStyle w:val="Cmsor3"/>
        <w:numPr>
          <w:ilvl w:val="2"/>
          <w:numId w:val="7"/>
        </w:numPr>
      </w:pPr>
      <w:bookmarkStart w:id="1006" w:name="_Toc183083966"/>
      <w:r>
        <w:t>Other semi-syllabic metres</w:t>
      </w:r>
      <w:bookmarkEnd w:id="1006"/>
    </w:p>
    <w:p>
      <w:pPr>
        <w:pStyle w:val="Lista"/>
      </w:pPr>
      <w:r>
        <w:t xml:space="preserve">a rare epigraphic metre provisionally named </w:t>
      </w:r>
      <w:bookmarkStart w:id="1007" w:name="_Hlk47542365"/>
      <w:r>
        <w:rPr>
          <w:rStyle w:val="Foreign"/>
        </w:rPr>
        <w:t>gītikā</w:t>
      </w:r>
      <w:bookmarkEnd w:id="1007"/>
      <w:r>
        <w:t xml:space="preserve"> consists of four lines, each consisting of nine units, which include a combination of syllables of a set quantity, anceps syllables and bimoraic units that may be two short syllables or a long one, set to the following template:</w:t>
      </w:r>
    </w:p>
    <w:p>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pPr>
        <w:pStyle w:val="Cmsor2"/>
        <w:numPr>
          <w:ilvl w:val="1"/>
          <w:numId w:val="7"/>
        </w:numPr>
      </w:pPr>
      <w:bookmarkStart w:id="1008" w:name="_zhjmnze98hpp" w:colFirst="0" w:colLast="0"/>
      <w:bookmarkStart w:id="1009" w:name="_Toc183083967"/>
      <w:bookmarkEnd w:id="1008"/>
      <w:r>
        <w:t>Tamil metres</w:t>
      </w:r>
      <w:bookmarkEnd w:id="1009"/>
    </w:p>
    <w:p>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pPr>
        <w:pStyle w:val="Lista"/>
      </w:pPr>
      <w:r>
        <w:t xml:space="preserve">the names in the first column are to be used as values of </w:t>
      </w:r>
      <w:r>
        <w:rPr>
          <w:rStyle w:val="Codeattribute"/>
        </w:rPr>
        <w:t>@met</w:t>
      </w:r>
      <w:r>
        <w:t xml:space="preserve"> in </w:t>
      </w:r>
      <w:r>
        <w:rPr>
          <w:rStyle w:val="Code"/>
        </w:rPr>
        <w:t>&lt;lg&gt;</w:t>
      </w:r>
    </w:p>
    <w:p>
      <w:pPr>
        <w:pStyle w:val="Kpalrs"/>
      </w:pPr>
      <w:bookmarkStart w:id="1010" w:name="_Ref44134715"/>
      <w:r>
        <w:lastRenderedPageBreak/>
        <w:t xml:space="preserve">Table </w:t>
      </w:r>
      <w:fldSimple w:instr=" SEQ Table \* ARABIC ">
        <w:r>
          <w:rPr>
            <w:noProof/>
          </w:rPr>
          <w:t>8</w:t>
        </w:r>
      </w:fldSimple>
      <w:bookmarkEnd w:id="1010"/>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tc>
          <w:tcPr>
            <w:tcW w:w="909" w:type="pct"/>
            <w:shd w:val="clear" w:color="auto" w:fill="EAF1DD"/>
            <w:tcMar>
              <w:top w:w="100" w:type="dxa"/>
              <w:left w:w="100" w:type="dxa"/>
              <w:bottom w:w="100" w:type="dxa"/>
              <w:right w:w="100" w:type="dxa"/>
            </w:tcMar>
          </w:tcPr>
          <w:p>
            <w:pPr>
              <w:pStyle w:val="Tabletext"/>
              <w:keepNext/>
              <w:rPr>
                <w:noProof/>
              </w:rPr>
            </w:pPr>
            <w:r>
              <w:rPr>
                <w:noProof/>
              </w:rPr>
              <w:t>Major type</w:t>
            </w:r>
          </w:p>
        </w:tc>
        <w:tc>
          <w:tcPr>
            <w:tcW w:w="2099" w:type="pct"/>
            <w:shd w:val="clear" w:color="auto" w:fill="EAF1DD"/>
            <w:tcMar>
              <w:top w:w="100" w:type="dxa"/>
              <w:left w:w="100" w:type="dxa"/>
              <w:bottom w:w="100" w:type="dxa"/>
              <w:right w:w="100" w:type="dxa"/>
            </w:tcMar>
          </w:tcPr>
          <w:p>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pPr>
              <w:pStyle w:val="Tabletext"/>
              <w:keepNext/>
              <w:rPr>
                <w:noProof/>
              </w:rPr>
            </w:pPr>
            <w:r>
              <w:rPr>
                <w:noProof/>
              </w:rPr>
              <w:t>Included subtypes (</w:t>
            </w:r>
            <w:r>
              <w:rPr>
                <w:rStyle w:val="Foreign"/>
              </w:rPr>
              <w:t>pāviṉam</w:t>
            </w:r>
            <w:r>
              <w:rPr>
                <w:noProof/>
              </w:rPr>
              <w:t>)</w:t>
            </w:r>
          </w:p>
        </w:tc>
      </w:tr>
      <w:tr>
        <w:tc>
          <w:tcPr>
            <w:tcW w:w="909" w:type="pct"/>
            <w:shd w:val="clear" w:color="auto" w:fill="EAF1DD"/>
            <w:tcMar>
              <w:top w:w="100" w:type="dxa"/>
              <w:left w:w="100" w:type="dxa"/>
              <w:bottom w:w="100" w:type="dxa"/>
              <w:right w:w="100" w:type="dxa"/>
            </w:tcMar>
          </w:tcPr>
          <w:p>
            <w:pPr>
              <w:pStyle w:val="Tabletext"/>
              <w:keepNext/>
              <w:rPr>
                <w:rFonts w:ascii="Tahoma" w:hAnsi="Tahoma" w:cs="Tahoma"/>
                <w:noProof/>
              </w:rPr>
            </w:pPr>
            <w:r>
              <w:rPr>
                <w:noProof/>
              </w:rPr>
              <w:t>veṇpā</w:t>
            </w:r>
          </w:p>
        </w:tc>
        <w:tc>
          <w:tcPr>
            <w:tcW w:w="2099" w:type="pct"/>
            <w:shd w:val="clear" w:color="auto" w:fill="auto"/>
            <w:tcMar>
              <w:top w:w="100" w:type="dxa"/>
              <w:left w:w="100" w:type="dxa"/>
              <w:bottom w:w="100" w:type="dxa"/>
              <w:right w:w="100" w:type="dxa"/>
            </w:tcMar>
          </w:tcPr>
          <w:p>
            <w:pPr>
              <w:pStyle w:val="Tabletext"/>
              <w:keepNext/>
              <w:rPr>
                <w:noProof/>
              </w:rPr>
            </w:pPr>
            <w:r>
              <w:rPr>
                <w:noProof/>
              </w:rPr>
              <w:t xml:space="preserve">kuṟaḷ-veṇpā (2 </w:t>
            </w:r>
            <w:r>
              <w:rPr>
                <w:rStyle w:val="Foreign"/>
              </w:rPr>
              <w:t>aṭi</w:t>
            </w:r>
            <w:r>
              <w:rPr>
                <w:noProof/>
              </w:rPr>
              <w:t>s)</w:t>
            </w:r>
          </w:p>
          <w:p>
            <w:pPr>
              <w:pStyle w:val="Tabletext"/>
              <w:keepNext/>
              <w:rPr>
                <w:noProof/>
              </w:rPr>
            </w:pPr>
            <w:r>
              <w:rPr>
                <w:noProof/>
              </w:rPr>
              <w:t xml:space="preserve">nēricai-veṇpā (4 </w:t>
            </w:r>
            <w:r>
              <w:rPr>
                <w:rStyle w:val="Foreign"/>
              </w:rPr>
              <w:t>aṭi</w:t>
            </w:r>
            <w:r>
              <w:rPr>
                <w:noProof/>
              </w:rPr>
              <w:t>s)</w:t>
            </w:r>
          </w:p>
          <w:p>
            <w:pPr>
              <w:pStyle w:val="Tabletext"/>
              <w:keepNext/>
              <w:rPr>
                <w:noProof/>
              </w:rPr>
            </w:pPr>
            <w:r>
              <w:rPr>
                <w:noProof/>
              </w:rPr>
              <w:t xml:space="preserve">iṉṉicai-veṇpā (4 </w:t>
            </w:r>
            <w:r>
              <w:rPr>
                <w:rStyle w:val="Foreign"/>
              </w:rPr>
              <w:t>aṭi</w:t>
            </w:r>
            <w:r>
              <w:rPr>
                <w:noProof/>
              </w:rPr>
              <w:t>s)</w:t>
            </w:r>
          </w:p>
          <w:p>
            <w:pPr>
              <w:pStyle w:val="Tabletext"/>
              <w:keepNext/>
              <w:rPr>
                <w:noProof/>
              </w:rPr>
            </w:pPr>
            <w:r>
              <w:rPr>
                <w:noProof/>
              </w:rPr>
              <w:t xml:space="preserve">cintiyal-veṇpā (3 </w:t>
            </w:r>
            <w:r>
              <w:rPr>
                <w:rStyle w:val="Foreign"/>
              </w:rPr>
              <w:t>aṭi</w:t>
            </w:r>
            <w:r>
              <w:rPr>
                <w:noProof/>
              </w:rPr>
              <w:t>s)</w:t>
            </w:r>
          </w:p>
          <w:p>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shd w:val="clear" w:color="auto" w:fill="auto"/>
            <w:tcMar>
              <w:top w:w="100" w:type="dxa"/>
              <w:left w:w="100" w:type="dxa"/>
              <w:bottom w:w="100" w:type="dxa"/>
              <w:right w:w="100" w:type="dxa"/>
            </w:tcMar>
          </w:tcPr>
          <w:p>
            <w:pPr>
              <w:pStyle w:val="Tabletext"/>
              <w:keepNext/>
              <w:rPr>
                <w:noProof/>
              </w:rPr>
            </w:pPr>
            <w:r>
              <w:rPr>
                <w:noProof/>
              </w:rPr>
              <w:t>kuṟaḷ-veṇcentuṟai</w:t>
            </w:r>
          </w:p>
          <w:p>
            <w:pPr>
              <w:pStyle w:val="Tabletext"/>
              <w:keepNext/>
              <w:rPr>
                <w:noProof/>
              </w:rPr>
            </w:pPr>
            <w:r>
              <w:rPr>
                <w:noProof/>
              </w:rPr>
              <w:t>kuṟaḷ-tāḻicai</w:t>
            </w:r>
          </w:p>
          <w:p>
            <w:pPr>
              <w:pStyle w:val="Tabletext"/>
              <w:keepNext/>
              <w:rPr>
                <w:noProof/>
              </w:rPr>
            </w:pPr>
            <w:r>
              <w:rPr>
                <w:noProof/>
              </w:rPr>
              <w:t>veṇ-tāḻicai</w:t>
            </w:r>
          </w:p>
          <w:p>
            <w:pPr>
              <w:pStyle w:val="Tabletext"/>
              <w:keepNext/>
              <w:rPr>
                <w:noProof/>
              </w:rPr>
            </w:pPr>
            <w:r>
              <w:rPr>
                <w:noProof/>
              </w:rPr>
              <w:t>veṇ-tuṟai</w:t>
            </w:r>
          </w:p>
          <w:p>
            <w:pPr>
              <w:pStyle w:val="Tabletext"/>
              <w:keepNext/>
              <w:rPr>
                <w:noProof/>
              </w:rPr>
            </w:pPr>
            <w:r>
              <w:rPr>
                <w:noProof/>
              </w:rPr>
              <w:t>veḷi-viruttam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āciriyappā</w:t>
            </w:r>
          </w:p>
          <w:p>
            <w:pPr>
              <w:pStyle w:val="Tabletext"/>
              <w:keepNext/>
              <w:rPr>
                <w:noProof/>
              </w:rPr>
            </w:pPr>
            <w:r>
              <w:rPr>
                <w:noProof/>
              </w:rPr>
              <w:t xml:space="preserve">(3 to 1000 </w:t>
            </w:r>
            <w:r>
              <w:rPr>
                <w:rStyle w:val="Foreign"/>
              </w:rPr>
              <w:t>aṭi</w:t>
            </w:r>
            <w:r>
              <w:rPr>
                <w:noProof/>
              </w:rPr>
              <w:t>s)</w:t>
            </w:r>
          </w:p>
        </w:tc>
        <w:tc>
          <w:tcPr>
            <w:tcW w:w="2099" w:type="pct"/>
            <w:shd w:val="clear" w:color="auto" w:fill="auto"/>
            <w:tcMar>
              <w:top w:w="100" w:type="dxa"/>
              <w:left w:w="100" w:type="dxa"/>
              <w:bottom w:w="100" w:type="dxa"/>
              <w:right w:w="100" w:type="dxa"/>
            </w:tcMar>
          </w:tcPr>
          <w:p>
            <w:pPr>
              <w:pStyle w:val="Tabletext"/>
              <w:keepNext/>
              <w:rPr>
                <w:noProof/>
              </w:rPr>
            </w:pPr>
            <w:r>
              <w:rPr>
                <w:noProof/>
              </w:rPr>
              <w:t>nēricai-āciriyappā</w:t>
            </w:r>
          </w:p>
          <w:p>
            <w:pPr>
              <w:pStyle w:val="Tabletext"/>
              <w:keepNext/>
              <w:rPr>
                <w:noProof/>
              </w:rPr>
            </w:pPr>
            <w:r>
              <w:rPr>
                <w:noProof/>
              </w:rPr>
              <w:t>iṇaikkuṟal-āciriyappā</w:t>
            </w:r>
          </w:p>
          <w:p>
            <w:pPr>
              <w:pStyle w:val="Tabletext"/>
              <w:keepNext/>
              <w:rPr>
                <w:noProof/>
              </w:rPr>
            </w:pPr>
            <w:r>
              <w:rPr>
                <w:noProof/>
              </w:rPr>
              <w:t>nilaimaṇṭila-āciriyappā</w:t>
            </w:r>
          </w:p>
          <w:p>
            <w:pPr>
              <w:pStyle w:val="Tabletext"/>
              <w:keepNext/>
              <w:rPr>
                <w:noProof/>
              </w:rPr>
            </w:pPr>
            <w:r>
              <w:rPr>
                <w:noProof/>
              </w:rPr>
              <w:t>aṭimaṟimaṇṭila-āciriyappā</w:t>
            </w:r>
          </w:p>
        </w:tc>
        <w:tc>
          <w:tcPr>
            <w:tcW w:w="1992" w:type="pct"/>
            <w:shd w:val="clear" w:color="auto" w:fill="auto"/>
            <w:tcMar>
              <w:top w:w="100" w:type="dxa"/>
              <w:left w:w="100" w:type="dxa"/>
              <w:bottom w:w="100" w:type="dxa"/>
              <w:right w:w="100" w:type="dxa"/>
            </w:tcMar>
          </w:tcPr>
          <w:p>
            <w:pPr>
              <w:pStyle w:val="Tabletext"/>
              <w:keepNext/>
              <w:rPr>
                <w:noProof/>
              </w:rPr>
            </w:pPr>
            <w:r>
              <w:rPr>
                <w:noProof/>
              </w:rPr>
              <w:t>āciriya-tāḻicai</w:t>
            </w:r>
          </w:p>
          <w:p>
            <w:pPr>
              <w:pStyle w:val="Tabletext"/>
              <w:keepNext/>
              <w:rPr>
                <w:noProof/>
              </w:rPr>
            </w:pPr>
            <w:r>
              <w:rPr>
                <w:noProof/>
              </w:rPr>
              <w:t>āciriya-tuṟai</w:t>
            </w:r>
          </w:p>
          <w:p>
            <w:pPr>
              <w:pStyle w:val="Tabletext"/>
              <w:keepNext/>
              <w:rPr>
                <w:noProof/>
              </w:rPr>
            </w:pPr>
            <w:r>
              <w:rPr>
                <w:noProof/>
              </w:rPr>
              <w:t>āciriya-viruttam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kalippā</w:t>
            </w:r>
            <w:r>
              <w:rPr>
                <w:rStyle w:val="Lbjegyzet-hivatkozs"/>
              </w:rPr>
              <w:footnoteReference w:id="88"/>
            </w:r>
          </w:p>
        </w:tc>
        <w:tc>
          <w:tcPr>
            <w:tcW w:w="2099" w:type="pct"/>
            <w:shd w:val="clear" w:color="auto" w:fill="auto"/>
            <w:tcMar>
              <w:top w:w="100" w:type="dxa"/>
              <w:left w:w="100" w:type="dxa"/>
              <w:bottom w:w="100" w:type="dxa"/>
              <w:right w:w="100" w:type="dxa"/>
            </w:tcMar>
          </w:tcPr>
          <w:p>
            <w:pPr>
              <w:pStyle w:val="Tabletext"/>
              <w:keepNext/>
              <w:rPr>
                <w:noProof/>
              </w:rPr>
            </w:pPr>
            <w:r>
              <w:rPr>
                <w:noProof/>
              </w:rPr>
              <w:t>ottāḻicai-kalippā (with 3 subforms)</w:t>
            </w:r>
          </w:p>
          <w:p>
            <w:pPr>
              <w:pStyle w:val="Tabletext"/>
              <w:keepNext/>
              <w:rPr>
                <w:noProof/>
              </w:rPr>
            </w:pPr>
            <w:r>
              <w:rPr>
                <w:noProof/>
              </w:rPr>
              <w:t>veṇ-kalippā</w:t>
            </w:r>
          </w:p>
          <w:p>
            <w:pPr>
              <w:pStyle w:val="Tabletext"/>
              <w:keepNext/>
              <w:rPr>
                <w:noProof/>
              </w:rPr>
            </w:pPr>
            <w:r>
              <w:rPr>
                <w:noProof/>
              </w:rPr>
              <w:t>koccaka (with 5 subforms, the 5th one having 3 subsubforms)</w:t>
            </w:r>
          </w:p>
        </w:tc>
        <w:tc>
          <w:tcPr>
            <w:tcW w:w="1992" w:type="pct"/>
            <w:shd w:val="clear" w:color="auto" w:fill="auto"/>
            <w:tcMar>
              <w:top w:w="100" w:type="dxa"/>
              <w:left w:w="100" w:type="dxa"/>
              <w:bottom w:w="100" w:type="dxa"/>
              <w:right w:w="100" w:type="dxa"/>
            </w:tcMar>
          </w:tcPr>
          <w:p>
            <w:pPr>
              <w:pStyle w:val="Tabletext"/>
              <w:keepNext/>
              <w:rPr>
                <w:noProof/>
              </w:rPr>
            </w:pPr>
            <w:r>
              <w:rPr>
                <w:noProof/>
              </w:rPr>
              <w:t>kali-tāḻicai</w:t>
            </w:r>
          </w:p>
          <w:p>
            <w:pPr>
              <w:pStyle w:val="Tabletext"/>
              <w:keepNext/>
              <w:rPr>
                <w:noProof/>
              </w:rPr>
            </w:pPr>
            <w:r>
              <w:rPr>
                <w:noProof/>
              </w:rPr>
              <w:t>kali-tuṟai</w:t>
            </w:r>
          </w:p>
          <w:p>
            <w:pPr>
              <w:pStyle w:val="Tabletext"/>
              <w:keepNext/>
              <w:rPr>
                <w:noProof/>
              </w:rPr>
            </w:pPr>
            <w:r>
              <w:rPr>
                <w:noProof/>
              </w:rPr>
              <w:t>kali-viruttam</w:t>
            </w:r>
          </w:p>
          <w:p>
            <w:pPr>
              <w:pStyle w:val="Tabletext"/>
              <w:keepNext/>
              <w:rPr>
                <w:noProof/>
              </w:rPr>
            </w:pPr>
            <w:r>
              <w:rPr>
                <w:noProof/>
              </w:rPr>
              <w:t>kaṭṭalai-kalittuṟai</w:t>
            </w:r>
          </w:p>
          <w:p>
            <w:pPr>
              <w:pStyle w:val="Tabletext"/>
              <w:keepNext/>
              <w:rPr>
                <w:noProof/>
              </w:rPr>
            </w:pPr>
            <w:r>
              <w:rPr>
                <w:noProof/>
              </w:rPr>
              <w:t>kaṭṭalai-kalippā</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vañcippā</w:t>
            </w:r>
            <w:r>
              <w:rPr>
                <w:rStyle w:val="Lbjegyzet-hivatkozs"/>
              </w:rPr>
              <w:footnoteReference w:id="89"/>
            </w:r>
          </w:p>
        </w:tc>
        <w:tc>
          <w:tcPr>
            <w:tcW w:w="2099" w:type="pct"/>
            <w:shd w:val="clear" w:color="auto" w:fill="auto"/>
            <w:tcMar>
              <w:top w:w="100" w:type="dxa"/>
              <w:left w:w="100" w:type="dxa"/>
              <w:bottom w:w="100" w:type="dxa"/>
              <w:right w:w="100" w:type="dxa"/>
            </w:tcMar>
          </w:tcPr>
          <w:p>
            <w:pPr>
              <w:pStyle w:val="Tabletext"/>
              <w:keepNext/>
              <w:rPr>
                <w:noProof/>
              </w:rPr>
            </w:pPr>
            <w:r>
              <w:rPr>
                <w:noProof/>
              </w:rPr>
              <w:t>(no forms)</w:t>
            </w:r>
          </w:p>
        </w:tc>
        <w:tc>
          <w:tcPr>
            <w:tcW w:w="1992" w:type="pct"/>
            <w:shd w:val="clear" w:color="auto" w:fill="auto"/>
            <w:tcMar>
              <w:top w:w="100" w:type="dxa"/>
              <w:left w:w="100" w:type="dxa"/>
              <w:bottom w:w="100" w:type="dxa"/>
              <w:right w:w="100" w:type="dxa"/>
            </w:tcMar>
          </w:tcPr>
          <w:p>
            <w:pPr>
              <w:pStyle w:val="Tabletext"/>
              <w:keepNext/>
              <w:rPr>
                <w:noProof/>
              </w:rPr>
            </w:pPr>
            <w:r>
              <w:rPr>
                <w:noProof/>
              </w:rPr>
              <w:t>vañci-tāḻicai</w:t>
            </w:r>
          </w:p>
          <w:p>
            <w:pPr>
              <w:pStyle w:val="Tabletext"/>
              <w:keepNext/>
              <w:rPr>
                <w:noProof/>
              </w:rPr>
            </w:pPr>
            <w:r>
              <w:rPr>
                <w:noProof/>
              </w:rPr>
              <w:t>vañci-tuṟai</w:t>
            </w:r>
          </w:p>
          <w:p>
            <w:pPr>
              <w:pStyle w:val="Tabletext"/>
              <w:keepNext/>
              <w:rPr>
                <w:noProof/>
              </w:rPr>
            </w:pPr>
            <w:r>
              <w:rPr>
                <w:noProof/>
              </w:rPr>
              <w:t>vañci-viruttam</w:t>
            </w:r>
          </w:p>
        </w:tc>
      </w:tr>
      <w:tr>
        <w:tc>
          <w:tcPr>
            <w:tcW w:w="909" w:type="pct"/>
            <w:shd w:val="clear" w:color="auto" w:fill="EAF1DD"/>
            <w:tcMar>
              <w:top w:w="100" w:type="dxa"/>
              <w:left w:w="100" w:type="dxa"/>
              <w:bottom w:w="100" w:type="dxa"/>
              <w:right w:w="100" w:type="dxa"/>
            </w:tcMar>
          </w:tcPr>
          <w:p>
            <w:pPr>
              <w:pStyle w:val="Tabletext"/>
              <w:rPr>
                <w:noProof/>
              </w:rPr>
            </w:pPr>
            <w:r>
              <w:rPr>
                <w:noProof/>
              </w:rPr>
              <w:t>maruṭpā</w:t>
            </w:r>
          </w:p>
        </w:tc>
        <w:tc>
          <w:tcPr>
            <w:tcW w:w="2099" w:type="pct"/>
            <w:shd w:val="clear" w:color="auto" w:fill="auto"/>
            <w:tcMar>
              <w:top w:w="100" w:type="dxa"/>
              <w:left w:w="100" w:type="dxa"/>
              <w:bottom w:w="100" w:type="dxa"/>
              <w:right w:w="100" w:type="dxa"/>
            </w:tcMar>
          </w:tcPr>
          <w:p>
            <w:pPr>
              <w:pStyle w:val="Tabletext"/>
              <w:rPr>
                <w:noProof/>
              </w:rPr>
            </w:pPr>
            <w:r>
              <w:rPr>
                <w:noProof/>
              </w:rPr>
              <w:t>composed of elements of veṇpā and āciriyappā</w:t>
            </w:r>
          </w:p>
        </w:tc>
        <w:tc>
          <w:tcPr>
            <w:tcW w:w="1992" w:type="pct"/>
            <w:shd w:val="clear" w:color="auto" w:fill="auto"/>
            <w:tcMar>
              <w:top w:w="100" w:type="dxa"/>
              <w:left w:w="100" w:type="dxa"/>
              <w:bottom w:w="100" w:type="dxa"/>
              <w:right w:w="100" w:type="dxa"/>
            </w:tcMar>
          </w:tcPr>
          <w:p>
            <w:pPr>
              <w:pStyle w:val="Tabletext"/>
              <w:rPr>
                <w:noProof/>
              </w:rPr>
            </w:pPr>
          </w:p>
        </w:tc>
      </w:tr>
    </w:tbl>
    <w:p>
      <w:pPr>
        <w:pStyle w:val="Tabletext"/>
      </w:pPr>
    </w:p>
    <w:p>
      <w:pPr>
        <w:pStyle w:val="Cmsor1"/>
        <w:numPr>
          <w:ilvl w:val="0"/>
          <w:numId w:val="8"/>
        </w:numPr>
      </w:pPr>
      <w:bookmarkStart w:id="1011" w:name="_9d8e21ca9gia" w:colFirst="0" w:colLast="0"/>
      <w:bookmarkStart w:id="1012" w:name="_Ref43985466"/>
      <w:bookmarkStart w:id="1013" w:name="_Toc183083968"/>
      <w:bookmarkEnd w:id="1011"/>
      <w:r>
        <w:lastRenderedPageBreak/>
        <w:t>“Case Studies” in encoding complex layout</w:t>
      </w:r>
      <w:bookmarkEnd w:id="1012"/>
      <w:bookmarkEnd w:id="1013"/>
    </w:p>
    <w:p>
      <w:pPr>
        <w:pStyle w:val="Cmsor2"/>
        <w:numPr>
          <w:ilvl w:val="0"/>
          <w:numId w:val="0"/>
        </w:numPr>
      </w:pPr>
      <w:bookmarkStart w:id="1014" w:name="_fxhw8prafv6z" w:colFirst="0" w:colLast="0"/>
      <w:bookmarkStart w:id="1015" w:name="_Toc183083969"/>
      <w:bookmarkEnd w:id="1014"/>
      <w:r>
        <w:rPr>
          <w:noProof/>
        </w:rPr>
        <w:drawing>
          <wp:anchor distT="0" distB="0" distL="114300" distR="114300" simplePos="0" relativeHeight="251674624" behindDoc="0" locked="0" layoutInCell="1" allowOverlap="1">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5"/>
    </w:p>
    <w:p>
      <w:pPr>
        <w:pStyle w:val="Lista"/>
      </w:pPr>
      <w:r>
        <w:t>this imaginary stele is an oblong quadrangle in cross-section</w:t>
      </w:r>
    </w:p>
    <w:p>
      <w:pPr>
        <w:pStyle w:val="Lista"/>
      </w:pPr>
      <w:r>
        <w:t>all four sides are inscribed, with text starting on one of the broad faces</w:t>
      </w:r>
    </w:p>
    <w:p>
      <w:pPr>
        <w:pStyle w:val="Lista2"/>
      </w:pPr>
      <w:r>
        <w:t>each line of the text runs across one edge, onto the adjacent narrow face</w:t>
      </w:r>
    </w:p>
    <w:p>
      <w:pPr>
        <w:pStyle w:val="Lista2"/>
      </w:pPr>
      <w:r>
        <w:t>subsequent lines fill up the inscribed field of this pair of faces</w:t>
      </w:r>
    </w:p>
    <w:p>
      <w:pPr>
        <w:pStyle w:val="Lista2"/>
      </w:pPr>
      <w:r>
        <w:t>the text then flows on to the top of the next broad face and proceeds to fill up that face and the adjacent narrow face in the same way as the first pair of faces</w:t>
      </w:r>
    </w:p>
    <w:p>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pPr>
        <w:pStyle w:val="Lista"/>
      </w:pPr>
      <w:r>
        <w:t>the boundary between a wide face and the adjacent narrow face comprises a gridlike partition, since the text disregards the physical transition to a new surface</w:t>
      </w:r>
    </w:p>
    <w:p>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p>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pPr>
        <w:pStyle w:val="Cmsor2"/>
        <w:numPr>
          <w:ilvl w:val="0"/>
          <w:numId w:val="0"/>
        </w:numPr>
      </w:pPr>
      <w:bookmarkStart w:id="1016" w:name="_mqsd94x1tblc" w:colFirst="0" w:colLast="0"/>
      <w:bookmarkStart w:id="1017" w:name="_Toc183083970"/>
      <w:bookmarkEnd w:id="1016"/>
      <w:r>
        <w:t>Case study 2A: copperplate charter with seal and other goodies</w:t>
      </w:r>
      <w:bookmarkEnd w:id="1017"/>
    </w:p>
    <w:p>
      <w:pPr>
        <w:pStyle w:val="Image"/>
      </w:pPr>
      <w:r>
        <w:drawing>
          <wp:inline distT="0" distB="0" distL="0" distR="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pPr>
        <w:pStyle w:val="Lista"/>
      </w:pPr>
      <w:r>
        <w:t>this imaginary set of copper plates consists of</w:t>
      </w:r>
    </w:p>
    <w:p>
      <w:pPr>
        <w:pStyle w:val="Lista2"/>
      </w:pPr>
      <w:r>
        <w:t>an inscribed seal</w:t>
      </w:r>
    </w:p>
    <w:p>
      <w:pPr>
        <w:pStyle w:val="Lista2"/>
      </w:pPr>
      <w:r>
        <w:t>three plates, the first and the last inscribed only on their inner faces</w:t>
      </w:r>
    </w:p>
    <w:p>
      <w:pPr>
        <w:pStyle w:val="Lista3"/>
      </w:pPr>
      <w:r>
        <w:lastRenderedPageBreak/>
        <w:t>with foliation marks on the recto faces of the second and third plate</w:t>
      </w:r>
    </w:p>
    <w:p>
      <w:pPr>
        <w:pStyle w:val="Lista3"/>
      </w:pPr>
      <w:r>
        <w:t>with an inset initial text on the first page</w:t>
      </w:r>
    </w:p>
    <w:p>
      <w:pPr>
        <w:pStyle w:val="Lista3"/>
      </w:pPr>
      <w:r>
        <w:t>with a visually separated colophon on the last page</w:t>
      </w:r>
    </w:p>
    <w:p>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pPr>
        <w:pStyle w:val="Lista"/>
      </w:pPr>
      <w:r>
        <w:t>within the second division,</w:t>
      </w:r>
    </w:p>
    <w:p>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pPr>
        <w:pStyle w:val="Cmsor2"/>
        <w:numPr>
          <w:ilvl w:val="0"/>
          <w:numId w:val="0"/>
        </w:numPr>
      </w:pPr>
      <w:bookmarkStart w:id="1018" w:name="_q8mje15sbli5" w:colFirst="0" w:colLast="0"/>
      <w:bookmarkStart w:id="1019" w:name="_Toc183083971"/>
      <w:bookmarkEnd w:id="1018"/>
      <w:r>
        <w:t>Case study 2B: copperplate charter with a lost plate reconstructed</w:t>
      </w:r>
      <w:bookmarkEnd w:id="1019"/>
    </w:p>
    <w:p>
      <w:pPr>
        <w:pStyle w:val="Image"/>
      </w:pPr>
      <w:r>
        <w:drawing>
          <wp:inline distT="0" distB="0" distL="0" distR="0">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pPr>
        <w:pStyle w:val="Lista"/>
      </w:pPr>
      <w:r>
        <w:t>as a variation on Case study 2A, we now have a partial set of plates where the middle plate is missing along with the seal</w:t>
      </w:r>
    </w:p>
    <w:p>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pPr>
        <w:pStyle w:val="Lista2"/>
      </w:pPr>
      <w:r>
        <w:t>we can also infer that the lost plate would have been inscribed with exactly three lines on both faces, so this is also encoded in the edition</w:t>
      </w:r>
    </w:p>
    <w:p>
      <w:pPr>
        <w:pStyle w:val="Lista"/>
      </w:pPr>
      <w:r>
        <w:t>extant details are encoded as in Case study 2A above</w:t>
      </w:r>
    </w:p>
    <w:p/>
    <w:p>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pPr>
        <w:pStyle w:val="Cmsor2"/>
        <w:numPr>
          <w:ilvl w:val="0"/>
          <w:numId w:val="0"/>
        </w:numPr>
      </w:pPr>
      <w:bookmarkStart w:id="1020" w:name="_91l5g3c4663p" w:colFirst="0" w:colLast="0"/>
      <w:bookmarkStart w:id="1021" w:name="_Toc183083972"/>
      <w:bookmarkEnd w:id="1020"/>
      <w:r>
        <w:t>Case study 2C: copperplate charter with a lost plate not reconstructed</w:t>
      </w:r>
      <w:bookmarkEnd w:id="1021"/>
    </w:p>
    <w:p>
      <w:pPr>
        <w:pStyle w:val="Image"/>
      </w:pPr>
      <w:r>
        <w:drawing>
          <wp:inline distT="0" distB="0" distL="0" distR="0">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pPr>
        <w:pStyle w:val="Lista"/>
      </w:pPr>
      <w:r>
        <w:t>as another variation on Case study 2A, we again have a partial set of plates where the middle plate is missing</w:t>
      </w:r>
    </w:p>
    <w:p>
      <w:pPr>
        <w:pStyle w:val="Lista"/>
      </w:pPr>
      <w:r>
        <w:t>this time, however, the seal is extant and there are no foliation marks, nor are we sufficiently familiar with any other Middle Earth plates, so we cannot confidently reconstruct the structure of the lost section</w:t>
      </w:r>
    </w:p>
    <w:p>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pPr>
        <w:pStyle w:val="Lista"/>
      </w:pPr>
      <w:r>
        <w:t>extant details are encoded as in Case study 2A above</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r>
      <w:r>
        <w:rPr>
          <w:rStyle w:val="Codetext"/>
        </w:rPr>
        <w:lastRenderedPageBreak/>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pPr>
        <w:pStyle w:val="CodeParagraph"/>
        <w:rPr>
          <w:rStyle w:val="Code"/>
        </w:rPr>
      </w:pPr>
      <w:r>
        <w:rPr>
          <w:rStyle w:val="Codetext"/>
        </w:rPr>
        <w:t xml:space="preserve">  </w:t>
      </w:r>
      <w:r>
        <w:rPr>
          <w:rStyle w:val="Code"/>
        </w:rPr>
        <w:t>&lt;/p&gt;</w:t>
      </w:r>
    </w:p>
    <w:p>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pPr>
        <w:pStyle w:val="Cmsor2"/>
        <w:numPr>
          <w:ilvl w:val="0"/>
          <w:numId w:val="0"/>
        </w:numPr>
      </w:pPr>
      <w:bookmarkStart w:id="1022" w:name="_1h8zsds4qdsf" w:colFirst="0" w:colLast="0"/>
      <w:bookmarkStart w:id="1023" w:name="_Toc183083973"/>
      <w:bookmarkStart w:id="1024" w:name="_Ref43989726"/>
      <w:bookmarkEnd w:id="1022"/>
      <w:r>
        <w:t>Case study 3: stele with two inscribed faces, an incipit and quasi-columns</w:t>
      </w:r>
      <w:bookmarkEnd w:id="1023"/>
    </w:p>
    <w:p>
      <w:pPr>
        <w:pStyle w:val="Image"/>
      </w:pPr>
      <w:r>
        <w:drawing>
          <wp:inline distT="0" distB="0" distL="0" distR="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pPr>
        <w:pStyle w:val="Lista"/>
      </w:pPr>
      <w:r>
        <w:t xml:space="preserve">this is the inscription DHARMA_INSCIK00191, the Phnom </w:t>
      </w:r>
      <w:proofErr w:type="spellStart"/>
      <w:r>
        <w:t>Sandak</w:t>
      </w:r>
      <w:proofErr w:type="spellEnd"/>
      <w:r>
        <w:t xml:space="preserve"> inscription, Preah </w:t>
      </w:r>
      <w:proofErr w:type="spellStart"/>
      <w:r>
        <w:t>Vihear</w:t>
      </w:r>
      <w:proofErr w:type="spellEnd"/>
      <w:r>
        <w:t xml:space="preserve"> province (K. 191, 1032 śaka)</w:t>
      </w:r>
    </w:p>
    <w:p>
      <w:pPr>
        <w:pStyle w:val="Lista2"/>
      </w:pPr>
      <w:r>
        <w:t>this is a stele inscribed on two faces; the image above shows the upper portion of each face</w:t>
      </w:r>
    </w:p>
    <w:p>
      <w:pPr>
        <w:pStyle w:val="Lista2"/>
      </w:pPr>
      <w:r>
        <w:t>each face begins with an invocatory syllable offset from the main body of text</w:t>
      </w:r>
    </w:p>
    <w:p>
      <w:pPr>
        <w:pStyle w:val="Lista2"/>
      </w:pPr>
      <w:r>
        <w:t>the text is in verse, laid out in quasi-columns where each line must be read all the way from left to right across both columns</w:t>
      </w:r>
    </w:p>
    <w:p>
      <w:pPr>
        <w:pStyle w:val="Lista2"/>
      </w:pPr>
      <w:r>
        <w:t>after reading all of face A, the reader is expected to continue on face B</w:t>
      </w:r>
    </w:p>
    <w:p>
      <w:pPr>
        <w:pStyle w:val="Lista2"/>
      </w:pPr>
      <w:r>
        <w:t>a fly in the soup is the invocatory syllable at the top of face B, which does not truly belong in the sequence of text between the two faces</w:t>
      </w:r>
    </w:p>
    <w:p>
      <w:pPr>
        <w:pStyle w:val="Lista"/>
      </w:pPr>
      <w:r>
        <w:lastRenderedPageBreak/>
        <w:t>encoding the physical and logical arrangement with complete accuracy would be very complex without any tangible gain, so it has been decided that</w:t>
      </w:r>
    </w:p>
    <w:p>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r>
        <w:br w:type="page"/>
      </w:r>
    </w:p>
    <w:p>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pPr>
        <w:pStyle w:val="CodeParagraph"/>
        <w:rPr>
          <w:rStyle w:val="Codetext"/>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pPr>
        <w:pStyle w:val="CodeParagraph"/>
        <w:rPr>
          <w:rStyle w:val="Code"/>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pPr>
        <w:pStyle w:val="Cmsor1"/>
        <w:numPr>
          <w:ilvl w:val="0"/>
          <w:numId w:val="8"/>
        </w:numPr>
      </w:pPr>
      <w:r>
        <w:rPr>
          <w:rStyle w:val="Codetext"/>
        </w:rPr>
        <w:lastRenderedPageBreak/>
        <w:br/>
      </w:r>
      <w:bookmarkStart w:id="1025" w:name="_Toc183083974"/>
      <w:r>
        <w:t xml:space="preserve">Language </w:t>
      </w:r>
      <w:bookmarkEnd w:id="1024"/>
      <w:r>
        <w:t>tags</w:t>
      </w:r>
      <w:bookmarkEnd w:id="1025"/>
    </w:p>
    <w:p>
      <w:pPr>
        <w:pStyle w:val="Lista"/>
      </w:pPr>
      <w:r>
        <w:t xml:space="preserve">@@@the language codes list is now maintained at </w:t>
      </w:r>
      <w:hyperlink r:id="rId77" w:history="1">
        <w:r>
          <w:rPr>
            <w:rStyle w:val="Hiperhivatkozs"/>
          </w:rPr>
          <w:t>https://github.com/erc-dharma/project-documentation/blob/master/DHARMA_languages.tsv</w:t>
        </w:r>
      </w:hyperlink>
      <w:r>
        <w:t>, replacing this appendix</w:t>
      </w:r>
    </w:p>
    <w:p>
      <w:pPr>
        <w:pStyle w:val="Lista"/>
      </w:pPr>
      <w:r>
        <w:t>one of the languages that concern us does not yet have a language tag</w:t>
      </w:r>
    </w:p>
    <w:p>
      <w:pPr>
        <w:pStyle w:val="Lista2"/>
      </w:pPr>
      <w:r>
        <w:t xml:space="preserve">for this we must use a provisional tag </w:t>
      </w:r>
      <w:r>
        <w:rPr>
          <w:noProof/>
        </w:rPr>
        <w:t>(</w:t>
      </w:r>
      <w:r>
        <w:t>starting with x)</w:t>
      </w:r>
    </w:p>
    <w:p>
      <w:pPr>
        <w:pStyle w:val="Lista"/>
      </w:pPr>
      <w:r>
        <w:t>note that for Dravidian languages, we do not make a distinction between “Old” and “Modern” varieties</w:t>
      </w:r>
    </w:p>
    <w:p>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proofErr w:type="spellStart"/>
      <w:r>
        <w:t>sian</w:t>
      </w:r>
      <w:proofErr w:type="spellEnd"/>
      <w:r>
        <w:t>)/Indonesian.</w:t>
      </w:r>
    </w:p>
    <w:p>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rPr>
                <w:noProof/>
              </w:rPr>
            </w:pPr>
            <w:r>
              <w:rPr>
                <w:noProof/>
              </w:rPr>
              <w:t>code</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unknown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ara</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ban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x-oldbalinese</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btk</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mya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obr</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 xml:space="preserve">of </w:t>
            </w:r>
            <w:proofErr w:type="spellStart"/>
            <w:r>
              <w:t>Phanrang</w:t>
            </w:r>
            <w:proofErr w:type="spellEnd"/>
            <w:r>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ocm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nld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eng</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fra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deu</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ind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jpn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jav</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kaw</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okz</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zlm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omy</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pli</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pyx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sas</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osn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tgl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tam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tel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tha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vie</w:t>
            </w:r>
          </w:p>
        </w:tc>
      </w:tr>
    </w:tbl>
    <w:p>
      <w:pPr>
        <w:pStyle w:val="Cmsor1"/>
        <w:numPr>
          <w:ilvl w:val="0"/>
          <w:numId w:val="8"/>
        </w:numPr>
      </w:pPr>
      <w:bookmarkStart w:id="1026" w:name="_jalh6cgsei8" w:colFirst="0" w:colLast="0"/>
      <w:bookmarkStart w:id="1027" w:name="_Ref43990834"/>
      <w:bookmarkStart w:id="1028" w:name="_Toc183083975"/>
      <w:bookmarkEnd w:id="1026"/>
      <w:r>
        <w:lastRenderedPageBreak/>
        <w:t>Titling conventions</w:t>
      </w:r>
      <w:bookmarkEnd w:id="1027"/>
      <w:bookmarkEnd w:id="1028"/>
    </w:p>
    <w:p>
      <w:pPr>
        <w:pStyle w:val="Lista"/>
      </w:pPr>
      <w:r>
        <w:t>when assigning a title to the inscription you are encoding, it is in general recommended that you try to remain faithful to established names for inscriptions that have been edited before</w:t>
      </w:r>
    </w:p>
    <w:p>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pPr>
        <w:pStyle w:val="Lista"/>
      </w:pPr>
      <w:r>
        <w:t>new inscriptions should, as a rule, be named on the analogy of established names within the same corpus</w:t>
      </w:r>
    </w:p>
    <w:p>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pPr>
        <w:pStyle w:val="Lista"/>
      </w:pPr>
      <w:r>
        <w:t xml:space="preserve">when creating new titles, it is recommended </w:t>
      </w:r>
      <w:r>
        <w:rPr>
          <w:noProof/>
        </w:rPr>
        <w:t>(</w:t>
      </w:r>
      <w:r>
        <w:t>but not mandatory) that you compose your title by combining the following elements, in this order</w:t>
      </w:r>
    </w:p>
    <w:p>
      <w:pPr>
        <w:numPr>
          <w:ilvl w:val="0"/>
          <w:numId w:val="5"/>
        </w:numPr>
        <w:ind w:left="284" w:hanging="284"/>
      </w:pPr>
      <w:r>
        <w:rPr>
          <w:b/>
          <w:bCs/>
        </w:rPr>
        <w:t>place</w:t>
      </w:r>
      <w:r>
        <w:t xml:space="preserve">: start your title with a place name, using </w:t>
      </w:r>
      <w:r>
        <w:rPr>
          <w:noProof/>
        </w:rPr>
        <w:t>(</w:t>
      </w:r>
      <w:r>
        <w:t>if possible) one of the following options</w:t>
      </w:r>
    </w:p>
    <w:p>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pPr>
        <w:pStyle w:val="Lista4"/>
      </w:pPr>
      <w:r>
        <w:t>resort to a less important but more distinctive internal toponym if the toponym resulting from the above test is insufficiently distinctive</w:t>
      </w:r>
    </w:p>
    <w:p>
      <w:pPr>
        <w:pStyle w:val="Lista4"/>
      </w:pPr>
      <w:r>
        <w:t xml:space="preserve">if you are dealing with Indonesian inscriptions, represent the internal toponym free of diacritics, in EYD spelling </w:t>
      </w:r>
      <w:r>
        <w:rPr>
          <w:noProof/>
        </w:rPr>
        <w:t>(</w:t>
      </w:r>
      <w:r>
        <w:t xml:space="preserve">e.g., </w:t>
      </w:r>
      <w:proofErr w:type="spellStart"/>
      <w:r>
        <w:t>Sobhamerta</w:t>
      </w:r>
      <w:proofErr w:type="spellEnd"/>
      <w:r>
        <w:t xml:space="preserve"> for </w:t>
      </w:r>
      <w:r>
        <w:rPr>
          <w:rStyle w:val="Foreign"/>
        </w:rPr>
        <w:t>śobhāmr̥ta</w:t>
      </w:r>
      <w:r>
        <w:t xml:space="preserve">), and for further guidance, see </w:t>
      </w:r>
      <w:proofErr w:type="spellStart"/>
      <w:r>
        <w:t>Damais</w:t>
      </w:r>
      <w:proofErr w:type="spellEnd"/>
      <w:r>
        <w:t xml:space="preserve"> 1952: 6-9</w:t>
      </w:r>
    </w:p>
    <w:p>
      <w:pPr>
        <w:numPr>
          <w:ilvl w:val="1"/>
          <w:numId w:val="6"/>
        </w:numPr>
        <w:ind w:left="567" w:hanging="283"/>
      </w:pPr>
      <w:r>
        <w:t>based on provenance: use the name of the findspot, e.g. “Nalanda”</w:t>
      </w:r>
    </w:p>
    <w:p>
      <w:pPr>
        <w:pStyle w:val="Lista4"/>
      </w:pPr>
      <w:r>
        <w:t>provenance-based places may, if necessary, include the specification of a topographic feature or a monument, e.g. “rock”, “cliff”, “victory pillar”, “Cave 16”, “</w:t>
      </w:r>
      <w:proofErr w:type="spellStart"/>
      <w:r>
        <w:t>Vedānteśvara</w:t>
      </w:r>
      <w:proofErr w:type="spellEnd"/>
      <w:r>
        <w:t xml:space="preserve"> temple pillars”, etc.</w:t>
      </w:r>
    </w:p>
    <w:p>
      <w:pPr>
        <w:numPr>
          <w:ilvl w:val="1"/>
          <w:numId w:val="6"/>
        </w:numPr>
        <w:ind w:left="567" w:hanging="283"/>
      </w:pPr>
      <w:r>
        <w:t xml:space="preserve">based on custody: a reference to the place or institution where the support is currently kept. E.g. BBRAS plates of </w:t>
      </w:r>
      <w:proofErr w:type="spellStart"/>
      <w:r>
        <w:t>Dhruvasena</w:t>
      </w:r>
      <w:proofErr w:type="spellEnd"/>
      <w:r>
        <w:t xml:space="preserve"> I, year 210</w:t>
      </w:r>
    </w:p>
    <w:p>
      <w:pPr>
        <w:pStyle w:val="Lista4"/>
      </w:pPr>
      <w:r>
        <w:t>place names based on custody should only be employed if neither a provenance-based, nor an internal place name is available</w:t>
      </w:r>
    </w:p>
    <w:p>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pPr>
        <w:pStyle w:val="Lista3"/>
      </w:pPr>
      <w:r>
        <w:t xml:space="preserve">use document type </w:t>
      </w:r>
      <w:r>
        <w:rPr>
          <w:noProof/>
        </w:rPr>
        <w:t>(</w:t>
      </w:r>
      <w:r>
        <w:t>e.g., “grant”, “dedication” or “dedicatory inscription”, “foundation”, “label”, “graffito”, “eulogy”) if the place name used in the title is an internal toponym</w:t>
      </w:r>
    </w:p>
    <w:p>
      <w:pPr>
        <w:pStyle w:val="Lista4"/>
      </w:pPr>
      <w:r>
        <w:t>e.g. “</w:t>
      </w:r>
      <w:proofErr w:type="spellStart"/>
      <w:r>
        <w:t>Raktamālā</w:t>
      </w:r>
      <w:proofErr w:type="spellEnd"/>
      <w:r>
        <w:t xml:space="preserve"> grant”</w:t>
      </w:r>
    </w:p>
    <w:p>
      <w:pPr>
        <w:pStyle w:val="Lista3"/>
      </w:pPr>
      <w:r>
        <w:t xml:space="preserve">use artifact type </w:t>
      </w:r>
      <w:r>
        <w:rPr>
          <w:noProof/>
        </w:rPr>
        <w:t>(</w:t>
      </w:r>
      <w:r>
        <w:t>e.g., “plate”, “stele”, “slab”, “pillar”, etc.) if the place name used in the title is based on provenance or custody</w:t>
      </w:r>
    </w:p>
    <w:p>
      <w:pPr>
        <w:pStyle w:val="Lista4"/>
      </w:pPr>
      <w:r>
        <w:t>e.g. “Nalanda plates”, “British Museum pillar”</w:t>
      </w:r>
    </w:p>
    <w:p>
      <w:pPr>
        <w:numPr>
          <w:ilvl w:val="0"/>
          <w:numId w:val="5"/>
        </w:numPr>
        <w:ind w:left="284" w:hanging="284"/>
      </w:pPr>
      <w:r>
        <w:rPr>
          <w:b/>
          <w:bCs/>
        </w:rPr>
        <w:t>the principal protagonist</w:t>
      </w:r>
      <w:r>
        <w:t xml:space="preserve"> of the inscription, if named in the text</w:t>
      </w:r>
    </w:p>
    <w:p>
      <w:pPr>
        <w:pStyle w:val="Lista3"/>
      </w:pPr>
      <w:r>
        <w:t>this is usually the person who issued/commissioned the inscription and/or the work commemorated in it, but may be another named person, such as the reigning ruler if the commissioner is another person who is not named</w:t>
      </w:r>
    </w:p>
    <w:p>
      <w:pPr>
        <w:pStyle w:val="Lista3"/>
      </w:pPr>
      <w:r>
        <w:t>preferably, use “of” before the name of the issuer</w:t>
      </w:r>
    </w:p>
    <w:p>
      <w:pPr>
        <w:pStyle w:val="Lista3"/>
      </w:pPr>
      <w:r>
        <w:t>preferably, use “of the time of” before the name of a reigning ruler who is not the protagonist</w:t>
      </w:r>
    </w:p>
    <w:p>
      <w:pPr>
        <w:numPr>
          <w:ilvl w:val="0"/>
          <w:numId w:val="5"/>
        </w:numPr>
        <w:ind w:left="284" w:hanging="284"/>
      </w:pPr>
      <w:r>
        <w:rPr>
          <w:b/>
          <w:bCs/>
        </w:rPr>
        <w:t>supplementary details</w:t>
      </w:r>
      <w:r>
        <w:t>: after the above elements, add further information whenever necessary for disambiguation, potentially including:</w:t>
      </w:r>
    </w:p>
    <w:p>
      <w:pPr>
        <w:pStyle w:val="Lista3"/>
      </w:pPr>
      <w:r>
        <w:t>calendrical or regnal year, if mentioned within the text</w:t>
      </w:r>
    </w:p>
    <w:p>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pPr>
        <w:pStyle w:val="Lista4"/>
      </w:pPr>
      <w:r>
        <w:t>optionally using “undetermined year” if a year is mentioned in the text, but is lost or illegible</w:t>
      </w:r>
    </w:p>
    <w:p>
      <w:pPr>
        <w:pStyle w:val="Lista3"/>
      </w:pPr>
      <w:r>
        <w:t>any additional distinction, e.g.</w:t>
      </w:r>
    </w:p>
    <w:p>
      <w:pPr>
        <w:pStyle w:val="Lista4"/>
      </w:pPr>
      <w:r>
        <w:t>“Set 1” and “Set 2” to distinguish two sets of copper plates with the same provenance, issued by the same ruler on the same date</w:t>
      </w:r>
    </w:p>
    <w:p>
      <w:pPr>
        <w:pStyle w:val="Lista4"/>
      </w:pPr>
      <w:r>
        <w:lastRenderedPageBreak/>
        <w:t>“north column” and “south column” to distinguish two copies of an inscription engraved in duplicate</w:t>
      </w:r>
    </w:p>
    <w:p>
      <w:pPr>
        <w:pStyle w:val="Lista"/>
      </w:pPr>
      <w:r>
        <w:t>the above items may be listed with commas or connected to one another by short English phrases as seems most suitable</w:t>
      </w:r>
    </w:p>
    <w:p>
      <w:pPr>
        <w:pStyle w:val="Lista"/>
      </w:pPr>
      <w:r>
        <w:t>some examples of titles composed or elaborated along the above lines:</w:t>
      </w:r>
    </w:p>
    <w:p>
      <w:pPr>
        <w:pStyle w:val="Lista2"/>
      </w:pPr>
      <w:r>
        <w:t xml:space="preserve">Nalanda plate of Samudragupta </w:t>
      </w:r>
      <w:r>
        <w:rPr>
          <w:noProof/>
        </w:rPr>
        <w:t>(</w:t>
      </w:r>
      <w:r>
        <w:t>provenance, type and issuing ruler)</w:t>
      </w:r>
    </w:p>
    <w:p>
      <w:pPr>
        <w:pStyle w:val="Lista2"/>
      </w:pPr>
      <w:proofErr w:type="spellStart"/>
      <w:r>
        <w:t>Raktamālā</w:t>
      </w:r>
      <w:proofErr w:type="spellEnd"/>
      <w:r>
        <w:t xml:space="preserve"> grant of the time of </w:t>
      </w:r>
      <w:proofErr w:type="spellStart"/>
      <w:r>
        <w:t>Budhagupta</w:t>
      </w:r>
      <w:proofErr w:type="spellEnd"/>
      <w:r>
        <w:t xml:space="preserve">, year 159 </w:t>
      </w:r>
      <w:r>
        <w:rPr>
          <w:noProof/>
        </w:rPr>
        <w:t>(</w:t>
      </w:r>
      <w:r>
        <w:t>internal place, type, reigning ruler, date)</w:t>
      </w:r>
    </w:p>
    <w:p>
      <w:pPr>
        <w:pStyle w:val="Lista2"/>
      </w:pPr>
      <w:proofErr w:type="spellStart"/>
      <w:r>
        <w:t>Vallam</w:t>
      </w:r>
      <w:proofErr w:type="spellEnd"/>
      <w:r>
        <w:t xml:space="preserve">, </w:t>
      </w:r>
      <w:proofErr w:type="spellStart"/>
      <w:r>
        <w:t>Vedānteśvara</w:t>
      </w:r>
      <w:proofErr w:type="spellEnd"/>
      <w:r>
        <w:t xml:space="preserve"> temple pillars, foundation by </w:t>
      </w:r>
      <w:proofErr w:type="spellStart"/>
      <w:r>
        <w:t>Kantacēṉaṉ</w:t>
      </w:r>
      <w:proofErr w:type="spellEnd"/>
      <w:r>
        <w:t xml:space="preserve"> of the time of </w:t>
      </w:r>
      <w:proofErr w:type="spellStart"/>
      <w:r>
        <w:t>Mahendravarman</w:t>
      </w:r>
      <w:proofErr w:type="spellEnd"/>
      <w:r>
        <w:t xml:space="preserve"> I </w:t>
      </w:r>
      <w:r>
        <w:rPr>
          <w:noProof/>
        </w:rPr>
        <w:t>(</w:t>
      </w:r>
      <w:r>
        <w:t>provenance with monument details, type of inscription, issuing person, reigning ruler)</w:t>
      </w:r>
    </w:p>
    <w:p>
      <w:pPr>
        <w:pStyle w:val="Lista2"/>
      </w:pPr>
      <w:proofErr w:type="spellStart"/>
      <w:r>
        <w:t>Uttiramērūr</w:t>
      </w:r>
      <w:proofErr w:type="spellEnd"/>
      <w:r>
        <w:t xml:space="preserve">, </w:t>
      </w:r>
      <w:proofErr w:type="spellStart"/>
      <w:r>
        <w:t>Sundaravaradaperumāḷ</w:t>
      </w:r>
      <w:proofErr w:type="spellEnd"/>
      <w:r>
        <w:t xml:space="preserve">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pPr>
        <w:pStyle w:val="Lista2"/>
      </w:pPr>
      <w:proofErr w:type="spellStart"/>
      <w:r>
        <w:t>Uttiramērūr</w:t>
      </w:r>
      <w:proofErr w:type="spellEnd"/>
      <w:r>
        <w:t xml:space="preserve">, </w:t>
      </w:r>
      <w:proofErr w:type="spellStart"/>
      <w:r>
        <w:t>Vaikuṇṭhaperumāḷ</w:t>
      </w:r>
      <w:proofErr w:type="spellEnd"/>
      <w:r>
        <w:t xml:space="preserve"> temple, larger platform, southern base, inscription of the time of </w:t>
      </w:r>
      <w:proofErr w:type="spellStart"/>
      <w:r>
        <w:t>Dantivarman</w:t>
      </w:r>
      <w:proofErr w:type="spellEnd"/>
      <w:r>
        <w:t xml:space="preserve">, year 8, larger platform, southern base </w:t>
      </w:r>
      <w:r>
        <w:rPr>
          <w:noProof/>
        </w:rPr>
        <w:t>(</w:t>
      </w:r>
      <w:r>
        <w:t>provenance with monument details, additional specification of location, no clear text type, reigning ruler, regnal year)</w:t>
      </w:r>
    </w:p>
    <w:p>
      <w:pPr>
        <w:pStyle w:val="Lista2"/>
      </w:pPr>
      <w:proofErr w:type="spellStart"/>
      <w:r>
        <w:t>Gunung</w:t>
      </w:r>
      <w:proofErr w:type="spellEnd"/>
      <w:r>
        <w:t xml:space="preserve"> </w:t>
      </w:r>
      <w:proofErr w:type="spellStart"/>
      <w:r>
        <w:t>Wukir</w:t>
      </w:r>
      <w:proofErr w:type="spellEnd"/>
      <w:r>
        <w:t xml:space="preserve"> stele of </w:t>
      </w:r>
      <w:proofErr w:type="spellStart"/>
      <w:r>
        <w:t>Sañjaya</w:t>
      </w:r>
      <w:proofErr w:type="spellEnd"/>
    </w:p>
    <w:p>
      <w:pPr>
        <w:pStyle w:val="Lista2"/>
      </w:pPr>
      <w:proofErr w:type="spellStart"/>
      <w:r>
        <w:t>Hampran</w:t>
      </w:r>
      <w:proofErr w:type="spellEnd"/>
      <w:r>
        <w:t xml:space="preserve"> dedication of </w:t>
      </w:r>
      <w:proofErr w:type="spellStart"/>
      <w:r>
        <w:t>Bhānu</w:t>
      </w:r>
      <w:proofErr w:type="spellEnd"/>
    </w:p>
    <w:p>
      <w:pPr>
        <w:pStyle w:val="Cmsor1"/>
        <w:numPr>
          <w:ilvl w:val="0"/>
          <w:numId w:val="8"/>
        </w:numPr>
      </w:pPr>
      <w:bookmarkStart w:id="1029" w:name="_fkfiw4gv3nvf" w:colFirst="0" w:colLast="0"/>
      <w:bookmarkStart w:id="1030" w:name="_Ref43988536"/>
      <w:bookmarkStart w:id="1031" w:name="_Toc183083976"/>
      <w:bookmarkEnd w:id="1029"/>
      <w:r>
        <w:lastRenderedPageBreak/>
        <w:t xml:space="preserve">Normalisation </w:t>
      </w:r>
      <w:bookmarkEnd w:id="1030"/>
      <w:r>
        <w:t>suggestions</w:t>
      </w:r>
      <w:bookmarkEnd w:id="1031"/>
    </w:p>
    <w:p>
      <w:pPr>
        <w:pStyle w:val="Lista"/>
      </w:pPr>
      <w:r>
        <w:t>this appendix contains some specific suggestions for encoding non-standard usage in various languages</w:t>
      </w:r>
    </w:p>
    <w:p>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trPr>
          <w:tblHeader/>
        </w:trPr>
        <w:tc>
          <w:tcPr>
            <w:tcW w:w="876" w:type="pct"/>
            <w:shd w:val="clear" w:color="auto" w:fill="EAF1DD"/>
            <w:tcMar>
              <w:top w:w="100" w:type="dxa"/>
              <w:left w:w="100" w:type="dxa"/>
              <w:bottom w:w="100" w:type="dxa"/>
              <w:right w:w="100" w:type="dxa"/>
            </w:tcMar>
          </w:tcPr>
          <w:p>
            <w:pPr>
              <w:pStyle w:val="Tabletext"/>
            </w:pPr>
            <w:r>
              <w:t>language</w:t>
            </w:r>
          </w:p>
        </w:tc>
        <w:tc>
          <w:tcPr>
            <w:tcW w:w="3107" w:type="pct"/>
            <w:shd w:val="clear" w:color="auto" w:fill="EAF1DD"/>
            <w:tcMar>
              <w:top w:w="100" w:type="dxa"/>
              <w:left w:w="100" w:type="dxa"/>
              <w:bottom w:w="100" w:type="dxa"/>
              <w:right w:w="100" w:type="dxa"/>
            </w:tcMar>
          </w:tcPr>
          <w:p>
            <w:pPr>
              <w:pStyle w:val="Tabletext"/>
            </w:pPr>
            <w:r>
              <w:t>phenomenon</w:t>
            </w:r>
          </w:p>
        </w:tc>
        <w:tc>
          <w:tcPr>
            <w:tcW w:w="1017" w:type="pct"/>
            <w:shd w:val="clear" w:color="auto" w:fill="EAF1DD"/>
            <w:tcMar>
              <w:top w:w="100" w:type="dxa"/>
              <w:left w:w="100" w:type="dxa"/>
              <w:bottom w:w="100" w:type="dxa"/>
              <w:right w:w="100" w:type="dxa"/>
            </w:tcMar>
          </w:tcPr>
          <w:p>
            <w:pPr>
              <w:pStyle w:val="Tabletext"/>
            </w:pPr>
            <w:r>
              <w:t>action</w:t>
            </w:r>
          </w:p>
        </w:tc>
      </w:tr>
      <w:tr>
        <w:tc>
          <w:tcPr>
            <w:tcW w:w="876" w:type="pct"/>
            <w:shd w:val="clear" w:color="auto" w:fill="EAF1DD"/>
            <w:tcMar>
              <w:top w:w="100" w:type="dxa"/>
              <w:left w:w="100" w:type="dxa"/>
              <w:bottom w:w="100" w:type="dxa"/>
              <w:right w:w="100" w:type="dxa"/>
            </w:tcMar>
          </w:tcPr>
          <w:p>
            <w:pPr>
              <w:pStyle w:val="Tabletext"/>
            </w:pPr>
            <w:r>
              <w:t>Sanskrit in Cambodia</w:t>
            </w:r>
          </w:p>
        </w:tc>
        <w:tc>
          <w:tcPr>
            <w:tcW w:w="3107" w:type="pct"/>
            <w:shd w:val="clear" w:color="auto" w:fill="auto"/>
            <w:tcMar>
              <w:top w:w="100" w:type="dxa"/>
              <w:left w:w="100" w:type="dxa"/>
              <w:bottom w:w="100" w:type="dxa"/>
              <w:right w:w="100" w:type="dxa"/>
            </w:tcMar>
          </w:tcPr>
          <w:p>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shd w:val="clear" w:color="auto" w:fill="auto"/>
            <w:tcMar>
              <w:top w:w="100" w:type="dxa"/>
              <w:left w:w="100" w:type="dxa"/>
              <w:bottom w:w="100" w:type="dxa"/>
              <w:right w:w="100" w:type="dxa"/>
            </w:tcMar>
          </w:tcPr>
          <w:p>
            <w:pPr>
              <w:pStyle w:val="Tabletext"/>
            </w:pPr>
            <w:r>
              <w:t>flag or normalise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absence of </w:t>
            </w:r>
            <w:r>
              <w:rPr>
                <w:rStyle w:val="Foreign"/>
              </w:rPr>
              <w:t>virāma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Sundanese and Javanese</w:t>
            </w:r>
          </w:p>
        </w:tc>
        <w:tc>
          <w:tcPr>
            <w:tcW w:w="3107" w:type="pct"/>
            <w:shd w:val="clear" w:color="auto" w:fill="auto"/>
            <w:tcMar>
              <w:top w:w="100" w:type="dxa"/>
              <w:left w:w="100" w:type="dxa"/>
              <w:bottom w:w="100" w:type="dxa"/>
              <w:right w:w="100" w:type="dxa"/>
            </w:tcMar>
          </w:tcPr>
          <w:p>
            <w:pPr>
              <w:pStyle w:val="Tabletext"/>
            </w:pPr>
            <w:r>
              <w:t xml:space="preserve">expected </w:t>
            </w:r>
            <w:proofErr w:type="spellStart"/>
            <w:r>
              <w:t>nasal+stop</w:t>
            </w:r>
            <w:proofErr w:type="spellEnd"/>
            <w:r>
              <w:t xml:space="preserve"> cluster spelt with only the stop</w:t>
            </w:r>
          </w:p>
        </w:tc>
        <w:tc>
          <w:tcPr>
            <w:tcW w:w="1017" w:type="pct"/>
            <w:shd w:val="clear" w:color="auto" w:fill="auto"/>
            <w:tcMar>
              <w:top w:w="100" w:type="dxa"/>
              <w:left w:w="100" w:type="dxa"/>
              <w:bottom w:w="100" w:type="dxa"/>
              <w:right w:w="100" w:type="dxa"/>
            </w:tcMar>
          </w:tcPr>
          <w:p>
            <w:pPr>
              <w:pStyle w:val="Tabletext"/>
            </w:pPr>
            <w:r>
              <w:t>normalise</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rPr>
                <w:i/>
              </w:rPr>
            </w:pPr>
            <w:r>
              <w:t xml:space="preserve">sibilant doubled after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any consonant doubled before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tv</w:t>
            </w:r>
            <w:r>
              <w:t xml:space="preserve"> where </w:t>
            </w:r>
            <w:r>
              <w:rPr>
                <w:rStyle w:val="Foreign"/>
              </w:rPr>
              <w:t>ttv</w:t>
            </w:r>
            <w:r>
              <w:t xml:space="preserve"> is expected</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shd w:val="clear" w:color="auto" w:fill="auto"/>
            <w:tcMar>
              <w:top w:w="100" w:type="dxa"/>
              <w:left w:w="100" w:type="dxa"/>
              <w:bottom w:w="100" w:type="dxa"/>
              <w:right w:w="100" w:type="dxa"/>
            </w:tcMar>
          </w:tcPr>
          <w:p>
            <w:pPr>
              <w:pStyle w:val="Tabletext"/>
            </w:pPr>
            <w:r>
              <w:t>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infidelity to the correct length of vowels in words borrowed from Sanskrit</w:t>
            </w:r>
            <w:r>
              <w:rPr>
                <w:rStyle w:val="Lbjegyzet-hivatkozs"/>
              </w:rPr>
              <w:footnoteReference w:id="91"/>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nasal instead of another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an aspirated consonant instead of its unaspirated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 dental consonant instead of its retroflex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sibilant instead of another</w:t>
            </w:r>
          </w:p>
        </w:tc>
        <w:tc>
          <w:tcPr>
            <w:tcW w:w="1017" w:type="pct"/>
            <w:shd w:val="clear" w:color="auto" w:fill="auto"/>
            <w:tcMar>
              <w:top w:w="100" w:type="dxa"/>
              <w:left w:w="100" w:type="dxa"/>
              <w:bottom w:w="100" w:type="dxa"/>
              <w:right w:w="100" w:type="dxa"/>
            </w:tcMar>
          </w:tcPr>
          <w:p>
            <w:pPr>
              <w:pStyle w:val="Tabletext"/>
            </w:pPr>
            <w:r>
              <w:t>ignore or flag</w:t>
            </w:r>
          </w:p>
        </w:tc>
      </w:tr>
    </w:tbl>
    <w:p>
      <w:pPr>
        <w:pStyle w:val="Cmsor1"/>
        <w:numPr>
          <w:ilvl w:val="0"/>
          <w:numId w:val="8"/>
        </w:numPr>
      </w:pPr>
      <w:bookmarkStart w:id="1032" w:name="_Toc183083977"/>
      <w:r>
        <w:lastRenderedPageBreak/>
        <w:t>Creating DHARMA editions from other editions</w:t>
      </w:r>
      <w:bookmarkEnd w:id="1032"/>
    </w:p>
    <w:p>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p>
      <w:pPr>
        <w:pStyle w:val="Cmsor1"/>
        <w:numPr>
          <w:ilvl w:val="0"/>
          <w:numId w:val="0"/>
        </w:numPr>
      </w:pPr>
      <w:bookmarkStart w:id="1033" w:name="_td0xcb1s1fvx" w:colFirst="0" w:colLast="0"/>
      <w:bookmarkStart w:id="1034" w:name="_Toc183083978"/>
      <w:bookmarkEnd w:id="1033"/>
      <w:r>
        <w:lastRenderedPageBreak/>
        <w:t>References</w:t>
      </w:r>
      <w:bookmarkEnd w:id="1034"/>
    </w:p>
    <w:p>
      <w:pPr>
        <w:pStyle w:val="Irodalomjegyzk"/>
      </w:pPr>
      <w:r>
        <w:t xml:space="preserve">Apte, </w:t>
      </w:r>
      <w:proofErr w:type="spellStart"/>
      <w:r>
        <w:t>Vaman</w:t>
      </w:r>
      <w:proofErr w:type="spellEnd"/>
      <w:r>
        <w:t xml:space="preserve"> Shivaram. 1957. </w:t>
      </w:r>
      <w:r>
        <w:rPr>
          <w:rStyle w:val="Foreign"/>
        </w:rPr>
        <w:t>Revised and enlarged edition of Prin. V. S. Apte's The practical Sanskrit-English dictionary</w:t>
      </w:r>
      <w:r>
        <w:t xml:space="preserve">. Edited by P. K. </w:t>
      </w:r>
      <w:proofErr w:type="spellStart"/>
      <w:r>
        <w:t>Gode</w:t>
      </w:r>
      <w:proofErr w:type="spellEnd"/>
      <w:r>
        <w:t xml:space="preserve"> and C. G. </w:t>
      </w:r>
      <w:proofErr w:type="spellStart"/>
      <w:r>
        <w:t>Karve</w:t>
      </w:r>
      <w:proofErr w:type="spellEnd"/>
      <w:r>
        <w:t xml:space="preserve">. Poona: Prasad </w:t>
      </w:r>
      <w:proofErr w:type="spellStart"/>
      <w:r>
        <w:t>Prakashan</w:t>
      </w:r>
      <w:proofErr w:type="spellEnd"/>
      <w:r>
        <w:t>.</w:t>
      </w:r>
    </w:p>
    <w:p>
      <w:pPr>
        <w:pStyle w:val="Irodalomjegyzk"/>
      </w:pPr>
      <w:r>
        <w:t xml:space="preserve">Arnold, Edward Vernon. 1905. </w:t>
      </w:r>
      <w:r>
        <w:rPr>
          <w:rStyle w:val="Foreign"/>
        </w:rPr>
        <w:t>Vedic Metre in Its Historical Development</w:t>
      </w:r>
      <w:r>
        <w:t>. Cambridge: Cambridge University Press.</w:t>
      </w:r>
    </w:p>
    <w:p>
      <w:pPr>
        <w:pStyle w:val="Irodalomjegyzk"/>
      </w:pPr>
      <w:r>
        <w:t xml:space="preserve">Balogh, Dániel, and Arlo Griffiths. 2020a. ‘DHARMA Transliteration Guide’. Project documentation.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Balogh, Dániel, and Arlo Griffiths. 2020b. ‘DHARMA Encoding Guide for Diplomatic Editions’. Project documentation version 1.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Birnbaum, David J. 2015. </w:t>
      </w:r>
      <w:r>
        <w:rPr>
          <w:rStyle w:val="Foreign"/>
        </w:rPr>
        <w:t>What is XML and why should humanists care? An even gentler introduction to XML</w:t>
      </w:r>
      <w:r>
        <w:t xml:space="preserve">. </w:t>
      </w:r>
      <w:hyperlink r:id="rId78" w:history="1">
        <w:r>
          <w:t>http://dh.obdurodon.org/what-is-xml.xhtml</w:t>
        </w:r>
      </w:hyperlink>
      <w:r>
        <w:t xml:space="preserve"> </w:t>
      </w:r>
    </w:p>
    <w:p>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w:t>
      </w:r>
      <w:proofErr w:type="spellStart"/>
      <w:r>
        <w:t>Feraudi-Gruénais</w:t>
      </w:r>
      <w:proofErr w:type="spellEnd"/>
      <w:r>
        <w:t xml:space="preserve">, 101–18. Lanham: Lexington Books. </w:t>
      </w:r>
      <w:hyperlink r:id="rId79">
        <w:r>
          <w:t>http://www.stoa.org/wordpress/wp-content/uploads/2010/09/Chapter05_EpiDoc_Bodard.pdf</w:t>
        </w:r>
      </w:hyperlink>
    </w:p>
    <w:p>
      <w:pPr>
        <w:pStyle w:val="Irodalomjegyzk"/>
      </w:pPr>
      <w:proofErr w:type="spellStart"/>
      <w:r>
        <w:t>Colebrooke</w:t>
      </w:r>
      <w:proofErr w:type="spellEnd"/>
      <w:r>
        <w:t xml:space="preserve">, Henry Thomas. 1873. </w:t>
      </w:r>
      <w:r>
        <w:rPr>
          <w:rStyle w:val="Foreign"/>
        </w:rPr>
        <w:t>Miscellaneous Essays</w:t>
      </w:r>
      <w:r>
        <w:t xml:space="preserve">. Vol. 3. London: </w:t>
      </w:r>
      <w:proofErr w:type="spellStart"/>
      <w:r>
        <w:t>Trübner</w:t>
      </w:r>
      <w:proofErr w:type="spellEnd"/>
      <w:r>
        <w:t>.</w:t>
      </w:r>
    </w:p>
    <w:p>
      <w:pPr>
        <w:pStyle w:val="Irodalomjegyzk"/>
      </w:pPr>
      <w:proofErr w:type="spellStart"/>
      <w:r>
        <w:t>Damais</w:t>
      </w:r>
      <w:proofErr w:type="spellEnd"/>
      <w:r>
        <w:t xml:space="preserve">, Louis-Charles. 1952. ‘Études </w:t>
      </w:r>
      <w:proofErr w:type="spellStart"/>
      <w:r>
        <w:t>d’épigraphie</w:t>
      </w:r>
      <w:proofErr w:type="spellEnd"/>
      <w:r>
        <w:t xml:space="preserve"> </w:t>
      </w:r>
      <w:proofErr w:type="spellStart"/>
      <w:r>
        <w:t>indonésienne</w:t>
      </w:r>
      <w:proofErr w:type="spellEnd"/>
      <w:r>
        <w:t xml:space="preserve">, III: </w:t>
      </w:r>
      <w:proofErr w:type="spellStart"/>
      <w:r>
        <w:t>liste</w:t>
      </w:r>
      <w:proofErr w:type="spellEnd"/>
      <w:r>
        <w:t xml:space="preserve"> des </w:t>
      </w:r>
      <w:proofErr w:type="spellStart"/>
      <w:r>
        <w:t>principales</w:t>
      </w:r>
      <w:proofErr w:type="spellEnd"/>
      <w:r>
        <w:t xml:space="preserve"> inscriptions </w:t>
      </w:r>
      <w:proofErr w:type="spellStart"/>
      <w:r>
        <w:t>datées</w:t>
      </w:r>
      <w:proofErr w:type="spellEnd"/>
      <w:r>
        <w:t xml:space="preserve"> de </w:t>
      </w:r>
      <w:proofErr w:type="spellStart"/>
      <w:r>
        <w:t>l’Indonésie</w:t>
      </w:r>
      <w:proofErr w:type="spellEnd"/>
      <w:r>
        <w:t xml:space="preserve">’. Bulletin de </w:t>
      </w:r>
      <w:proofErr w:type="spellStart"/>
      <w:r>
        <w:t>l’École</w:t>
      </w:r>
      <w:proofErr w:type="spellEnd"/>
      <w:r>
        <w:t xml:space="preserve"> </w:t>
      </w:r>
      <w:proofErr w:type="spellStart"/>
      <w:r>
        <w:t>française</w:t>
      </w:r>
      <w:proofErr w:type="spellEnd"/>
      <w:r>
        <w:t xml:space="preserve"> </w:t>
      </w:r>
      <w:proofErr w:type="spellStart"/>
      <w:r>
        <w:t>d’Extrême</w:t>
      </w:r>
      <w:proofErr w:type="spellEnd"/>
      <w:r>
        <w:t xml:space="preserve">-Orient 46 </w:t>
      </w:r>
      <w:r>
        <w:rPr>
          <w:noProof/>
        </w:rPr>
        <w:t>(</w:t>
      </w:r>
      <w:r>
        <w:t>1): 1–105.</w:t>
      </w:r>
    </w:p>
    <w:p>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pPr>
        <w:pStyle w:val="Irodalomjegyzk"/>
      </w:pPr>
      <w:r>
        <w:t xml:space="preserve">Griffiths, Arlo, and Axelle Janiak. 2023. ‘DHARMA Encoding Guide for Critical Editions’. Paris: École </w:t>
      </w:r>
      <w:proofErr w:type="spellStart"/>
      <w:r>
        <w:t>française</w:t>
      </w:r>
      <w:proofErr w:type="spellEnd"/>
      <w:r>
        <w:t xml:space="preserve"> </w:t>
      </w:r>
      <w:proofErr w:type="spellStart"/>
      <w:r>
        <w:t>d’Extrême</w:t>
      </w:r>
      <w:proofErr w:type="spellEnd"/>
      <w:r>
        <w:t xml:space="preserve">-Orient ; CASE - Centre Asie du Sud-Est ; CESAH - Centre </w:t>
      </w:r>
      <w:proofErr w:type="spellStart"/>
      <w:r>
        <w:t>d’études</w:t>
      </w:r>
      <w:proofErr w:type="spellEnd"/>
      <w:r>
        <w:t xml:space="preserve"> </w:t>
      </w:r>
      <w:proofErr w:type="spellStart"/>
      <w:r>
        <w:t>sud</w:t>
      </w:r>
      <w:proofErr w:type="spellEnd"/>
      <w:r>
        <w:t xml:space="preserve"> </w:t>
      </w:r>
      <w:proofErr w:type="spellStart"/>
      <w:r>
        <w:t>asiatiques</w:t>
      </w:r>
      <w:proofErr w:type="spellEnd"/>
      <w:r>
        <w:t xml:space="preserve"> et </w:t>
      </w:r>
      <w:proofErr w:type="spellStart"/>
      <w:r>
        <w:t>himalayennes</w:t>
      </w:r>
      <w:proofErr w:type="spellEnd"/>
      <w:r>
        <w:t>.</w:t>
      </w:r>
    </w:p>
    <w:p>
      <w:pPr>
        <w:pStyle w:val="Irodalomjegyzk"/>
      </w:pPr>
      <w:r>
        <w:t xml:space="preserve">Pollock, Sheldon Ivan. 1977. </w:t>
      </w:r>
      <w:r>
        <w:rPr>
          <w:rStyle w:val="Foreign"/>
        </w:rPr>
        <w:t>Aspects of Versification in Sanskrit Lyric Poetry</w:t>
      </w:r>
      <w:r>
        <w:t>. American Oriental Society.</w:t>
      </w:r>
    </w:p>
    <w:p>
      <w:pPr>
        <w:pStyle w:val="Irodalomjegyzk"/>
      </w:pPr>
      <w:r>
        <w:t xml:space="preserve">Roueché, Charlotte and Julia Flanders. </w:t>
      </w:r>
      <w:r>
        <w:rPr>
          <w:rStyle w:val="Foreign"/>
        </w:rPr>
        <w:t>The Gentle Introduction to Mark-up for Epigraphers</w:t>
      </w:r>
      <w:r>
        <w:t xml:space="preserve">, </w:t>
      </w:r>
      <w:hyperlink r:id="rId80">
        <w:r>
          <w:t>http://www.stoa.org/epidoc/gl/latest/intro-eps.html</w:t>
        </w:r>
      </w:hyperlink>
    </w:p>
    <w:p>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1" w:history="1">
        <w:r>
          <w:t>http://www.tei-c.org/Guidelines/P5/</w:t>
        </w:r>
      </w:hyperlink>
      <w:r>
        <w:t xml:space="preserve"> </w:t>
      </w:r>
    </w:p>
    <w:p>
      <w:pPr>
        <w:pStyle w:val="Irodalomjegyzk"/>
      </w:pPr>
      <w:proofErr w:type="spellStart"/>
      <w:r>
        <w:t>Velankar</w:t>
      </w:r>
      <w:proofErr w:type="spellEnd"/>
      <w:r>
        <w:t xml:space="preserve">, Hari </w:t>
      </w:r>
      <w:proofErr w:type="spellStart"/>
      <w:r>
        <w:t>Damodar</w:t>
      </w:r>
      <w:proofErr w:type="spellEnd"/>
      <w:r>
        <w:t xml:space="preserve">. 1949. </w:t>
      </w:r>
      <w:r>
        <w:rPr>
          <w:rStyle w:val="Foreign"/>
        </w:rPr>
        <w:t>Jayadāman A Collection of Ancient Texts on Sanskrit Prosody and a Classified List of Sanskrit Metres with an Alphabetical Index</w:t>
      </w:r>
      <w:r>
        <w:t xml:space="preserve">. </w:t>
      </w:r>
      <w:proofErr w:type="spellStart"/>
      <w:r>
        <w:t>Haritoṣamālā</w:t>
      </w:r>
      <w:proofErr w:type="spellEnd"/>
      <w:r>
        <w:t xml:space="preserve"> 1. Bombay: </w:t>
      </w:r>
      <w:proofErr w:type="spellStart"/>
      <w:r>
        <w:t>Haritosha</w:t>
      </w:r>
      <w:proofErr w:type="spellEnd"/>
      <w:r>
        <w:t xml:space="preserve"> Samiti.</w:t>
      </w:r>
    </w:p>
    <w:p>
      <w:pPr>
        <w:pStyle w:val="Irodalomjegyzk"/>
      </w:pPr>
      <w:r>
        <w:t xml:space="preserve">Warder, Anthony Kennedy. 1967. </w:t>
      </w:r>
      <w:r>
        <w:rPr>
          <w:i/>
          <w:iCs/>
        </w:rPr>
        <w:t>Pali Metre: A Contribution to the History of Indian Literature.</w:t>
      </w:r>
      <w:r>
        <w:t xml:space="preserve"> London: The Pali Text Society.</w:t>
      </w:r>
    </w:p>
    <w:sectPr>
      <w:footerReference w:type="even" r:id="rId82"/>
      <w:footerReference w:type="default" r:id="rId83"/>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ániel Balogh [2]" w:date="2024-11-01T11:23:00Z" w:initials="DB">
    <w:p>
      <w:pPr>
        <w:pStyle w:val="Jegyzetszveg"/>
      </w:pPr>
      <w:r>
        <w:rPr>
          <w:rStyle w:val="Jegyzethivatkozs"/>
        </w:rPr>
        <w:annotationRef/>
      </w:r>
      <w:r>
        <w:t>check, is that still so?</w:t>
      </w:r>
    </w:p>
  </w:comment>
  <w:comment w:id="39" w:author="Dániel Balogh" w:date="2023-10-31T17:03:00Z" w:initials="DB">
    <w:p>
      <w:pPr>
        <w:pStyle w:val="Jegyzetszveg"/>
      </w:pPr>
      <w:r>
        <w:rPr>
          <w:rStyle w:val="Jegyzethivatkozs"/>
        </w:rPr>
        <w:annotationRef/>
      </w:r>
      <w:r>
        <w:t>Do we want to retain this for the next release? Does anyone read this? We’ve already referred to XML introductory literature from the most basic to pretty advanced.</w:t>
      </w:r>
    </w:p>
    <w:p>
      <w:pPr>
        <w:pStyle w:val="Jegyzetszveg"/>
      </w:pPr>
      <w:r>
        <w:t>If retain, ask Michaël to read and improve?</w:t>
      </w:r>
    </w:p>
  </w:comment>
  <w:comment w:id="44" w:author="Dániel Balogh [2]" w:date="2023-11-03T15:35:00Z" w:initials="DB">
    <w:p>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pPr>
        <w:pStyle w:val="Jegyzetszveg"/>
      </w:pPr>
      <w:r>
        <w:rPr>
          <w:rStyle w:val="Jegyzethivatkozs"/>
        </w:rPr>
        <w:annotationRef/>
      </w:r>
      <w:r>
        <w:t>Shouldn’t this be mandatorily correction, and not normalisation, as per our rules for correction in verse? OK, not the actual example, but it could conceivably be impossible to cut off iti and get a metrically correct pre-normalisation text, e.g. if the text were majjatu instead of majjati, and the inscribed text were majjatviti. So at least note that the encoding must be correction in that case.</w:t>
      </w:r>
    </w:p>
  </w:comment>
  <w:comment w:id="82" w:author="Dániel Balogh [2]" w:date="2023-11-03T16:44:00Z" w:initials="DB">
    <w:p>
      <w:pPr>
        <w:pStyle w:val="Jegyzetszveg"/>
      </w:pPr>
      <w:r>
        <w:rPr>
          <w:rStyle w:val="Jegyzethivatkozs"/>
        </w:rPr>
        <w:annotationRef/>
      </w:r>
      <w:r>
        <w:t>Reconsider getting rid of &lt;ab&gt; altogether and just using &lt;p&gt; all the time?</w:t>
      </w:r>
    </w:p>
  </w:comment>
  <w:comment w:id="97" w:author="Dániel Balogh [2]" w:date="2024-11-04T11:26:00Z" w:initials="DB">
    <w:p>
      <w:pPr>
        <w:pStyle w:val="Jegyzetszveg"/>
      </w:pPr>
      <w:r>
        <w:rPr>
          <w:rStyle w:val="Jegyzethivatkozs"/>
        </w:rPr>
        <w:annotationRef/>
      </w:r>
      <w:r>
        <w:t xml:space="preserve">Get rid of this? </w:t>
      </w:r>
    </w:p>
    <w:p>
      <w:pPr>
        <w:pStyle w:val="Jegyzetszveg"/>
      </w:pPr>
      <w:hyperlink r:id="rId1" w:history="1">
        <w:r>
          <w:rPr>
            <w:rStyle w:val="Hiperhivatkozs"/>
          </w:rPr>
          <w:t>https://github.com/erc-dharma/project-documentation/issues/335</w:t>
        </w:r>
      </w:hyperlink>
      <w:r>
        <w:t xml:space="preserve"> </w:t>
      </w:r>
    </w:p>
    <w:p>
      <w:pPr>
        <w:pStyle w:val="Jegyzetszveg"/>
      </w:pPr>
      <w:r>
        <w:t>don’t forget changelog if deleting</w:t>
      </w:r>
    </w:p>
  </w:comment>
  <w:comment w:id="108" w:author="Dániel Balogh [2]" w:date="2024-11-04T11:43:00Z" w:initials="DB">
    <w:p>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pPr>
        <w:pStyle w:val="Jegyzetszveg"/>
      </w:pPr>
      <w:r>
        <w:rPr>
          <w:rStyle w:val="Jegyzethivatkozs"/>
        </w:rPr>
        <w:annotationRef/>
      </w:r>
      <w:r>
        <w:t>revise if needed</w:t>
      </w:r>
    </w:p>
  </w:comment>
  <w:comment w:id="120" w:author="Dániel Balogh [2]" w:date="2025-05-20T19:17:00Z" w:initials="DB">
    <w:p>
      <w:pPr>
        <w:pStyle w:val="Jegyzetszveg"/>
      </w:pPr>
      <w:r>
        <w:rPr>
          <w:rStyle w:val="Jegyzethivatkozs"/>
        </w:rPr>
        <w:annotationRef/>
      </w:r>
      <w:r>
        <w:rPr>
          <w:noProof/>
        </w:rPr>
        <w:t>Add provision for @met="free", see comment in EGC https://docs.google.com/document/d/1z3lTpETaExvaviL1Ch1O9AE4OC2wioMguU5JJRE_DK8/edit?disco=AAABj1B3VpM&amp;usp=todo_email_discussion&amp;usp_dm=true&amp;ts=682cb769  where Arlo suggests (for EGC) 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 - this should apply to my problem in VC00078.</w:t>
      </w:r>
    </w:p>
  </w:comment>
  <w:comment w:id="285" w:author="Dániel Balogh" w:date="2024-11-05T13:35:00Z" w:initials="DB">
    <w:p>
      <w:pPr>
        <w:pStyle w:val="Jegyzetszveg"/>
      </w:pPr>
      <w:r>
        <w:rPr>
          <w:rStyle w:val="Jegyzethivatkozs"/>
        </w:rPr>
        <w:annotationRef/>
      </w:r>
      <w:r>
        <w:t>forbid?</w:t>
      </w:r>
    </w:p>
  </w:comment>
  <w:comment w:id="360" w:author="Dániel Balogh [2]" w:date="2024-11-13T10:40:00Z" w:initials="DB">
    <w:p>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pPr>
        <w:pStyle w:val="Jegyzetszveg"/>
      </w:pPr>
      <w:r>
        <w:t>If harmonising all sub-akṣara details to @part, then probably delete this section, write it all up in the section on sub-akṣara markup, and refer to it from here and from the section on gridlike milestones.</w:t>
      </w:r>
    </w:p>
  </w:comment>
  <w:comment w:id="375" w:author="Dániel Balogh [2]" w:date="2024-11-11T15:37:00Z" w:initials="DB">
    <w:p>
      <w:pPr>
        <w:pStyle w:val="Jegyzetszveg"/>
      </w:pPr>
      <w:r>
        <w:rPr>
          <w:rStyle w:val="Jegyzethivatkozs"/>
        </w:rPr>
        <w:annotationRef/>
      </w:r>
      <w:r>
        <w:t xml:space="preserve">See  </w:t>
      </w:r>
      <w:hyperlink r:id="rId3" w:history="1">
        <w:r>
          <w:rPr>
            <w:rStyle w:val="Hiperhivatkozs"/>
          </w:rPr>
          <w:t>https://github.com/erc-dharma/project-documentation/issues/315</w:t>
        </w:r>
      </w:hyperlink>
    </w:p>
    <w:p>
      <w:pPr>
        <w:pStyle w:val="Jegyzetszveg"/>
      </w:pPr>
      <w:r>
        <w:t>and ask Manu, when he is back (December?) for the encoding</w:t>
      </w:r>
    </w:p>
  </w:comment>
  <w:comment w:id="392" w:author="Dániel Balogh [2]" w:date="2024-11-13T14:58:00Z" w:initials="DB">
    <w:p>
      <w:pPr>
        <w:pStyle w:val="Jegyzetszveg"/>
      </w:pPr>
      <w:r>
        <w:rPr>
          <w:rStyle w:val="Jegyzethivatkozs"/>
        </w:rPr>
        <w:annotationRef/>
      </w:r>
      <w:r>
        <w:t>remove shorthand recommendations from EGD?</w:t>
      </w:r>
    </w:p>
  </w:comment>
  <w:comment w:id="396" w:author="Dániel Balogh" w:date="2024-11-14T10:28:00Z" w:initials="DB">
    <w:p>
      <w:pPr>
        <w:pStyle w:val="Jegyzetszveg"/>
      </w:pPr>
      <w:r>
        <w:rPr>
          <w:rStyle w:val="Jegyzethivatkozs"/>
        </w:rPr>
        <w:annotationRef/>
      </w:r>
      <w:r>
        <w:t>Section not yet revised.</w:t>
      </w:r>
    </w:p>
    <w:p>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aksara with part i/m/f.</w:t>
      </w:r>
    </w:p>
    <w:p>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pPr>
        <w:pStyle w:val="Jegyzetszveg"/>
      </w:pPr>
      <w:r>
        <w:rPr>
          <w:rStyle w:val="Jegyzethivatkozs"/>
        </w:rPr>
        <w:annotationRef/>
      </w:r>
      <w:r>
        <w:t>Section not yet revised, see comment on previous section.</w:t>
      </w:r>
    </w:p>
  </w:comment>
  <w:comment w:id="404" w:author="Dániel Balogh" w:date="2024-11-14T10:32:00Z" w:initials="DB">
    <w:p>
      <w:pPr>
        <w:pStyle w:val="Jegyzetszveg"/>
      </w:pPr>
      <w:r>
        <w:rPr>
          <w:rStyle w:val="Jegyzethivatkozs"/>
        </w:rPr>
        <w:annotationRef/>
      </w:r>
      <w:r>
        <w:t>Section not revised.</w:t>
      </w:r>
    </w:p>
    <w:p>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pPr>
        <w:pStyle w:val="Jegyzetszveg"/>
      </w:pPr>
      <w:r>
        <w:t>See also Arlo’s email to me on 17 Jan 2025 with some good examples.</w:t>
      </w:r>
    </w:p>
    <w:p>
      <w:pPr>
        <w:pStyle w:val="Jegyzetszveg"/>
      </w:pPr>
    </w:p>
    <w:p>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pPr>
        <w:pStyle w:val="Jegyzetszveg"/>
      </w:pPr>
      <w:r>
        <w:rPr>
          <w:rStyle w:val="Jegyzethivatkozs"/>
        </w:rPr>
        <w:annotationRef/>
      </w:r>
      <w:r>
        <w:t>and subtype?</w:t>
      </w:r>
    </w:p>
  </w:comment>
  <w:comment w:id="417" w:author="Dániel Balogh" w:date="2024-11-21T13:11:00Z" w:initials="DB">
    <w:p>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kila sarvva-bhāvā&lt;g type="dotMid"&gt;.&lt;/g&gt;&lt;/l&gt;</w:t>
      </w:r>
    </w:p>
    <w:p>
      <w:pPr>
        <w:pStyle w:val="Jegyzetszveg"/>
      </w:pPr>
      <w:r>
        <w:t>&lt;l n="b"&gt;nāṁ svāvaśeṣaṁ vara-bhasma tatra &lt;g type="dotMid"&gt;.&lt;/g&gt;&lt;/l&gt;</w:t>
      </w:r>
    </w:p>
    <w:p>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pPr>
        <w:pStyle w:val="Jegyzetszveg"/>
      </w:pPr>
      <w:r>
        <w:rPr>
          <w:rStyle w:val="Jegyzethivatkozs"/>
        </w:rPr>
        <w:annotationRef/>
      </w:r>
      <w:r>
        <w:t>Here and in all examples involving | marks: change to g markup?</w:t>
      </w:r>
    </w:p>
  </w:comment>
  <w:comment w:id="422" w:author="Dániel Balogh [2]" w:date="2024-11-15T09:16:00Z" w:initials="DB">
    <w:p>
      <w:pPr>
        <w:pStyle w:val="Jegyzetszveg"/>
      </w:pPr>
      <w:r>
        <w:rPr>
          <w:rStyle w:val="Jegyzethivatkozs"/>
        </w:rPr>
        <w:annotationRef/>
      </w:r>
      <w:r>
        <w:t>remove discussion of shorthand?</w:t>
      </w:r>
    </w:p>
    <w:p>
      <w:pPr>
        <w:pStyle w:val="Jegyzetszveg"/>
      </w:pPr>
      <w:r>
        <w:t>part not revised</w:t>
      </w:r>
    </w:p>
    <w:p>
      <w:pPr>
        <w:pStyle w:val="Jegyzetszveg"/>
      </w:pPr>
      <w:r>
        <w:t>also remove shorthand references from the rest of this subsection</w:t>
      </w:r>
    </w:p>
  </w:comment>
  <w:comment w:id="434" w:author="Dániel Balogh [2]" w:date="2024-11-15T11:39:00Z" w:initials="DB">
    <w:p>
      <w:pPr>
        <w:pStyle w:val="Jegyzetszveg"/>
      </w:pPr>
      <w:r>
        <w:rPr>
          <w:rStyle w:val="Jegyzethivatkozs"/>
        </w:rPr>
        <w:annotationRef/>
      </w:r>
      <w:r>
        <w:t>Revise after finalising Taxonomy.</w:t>
      </w:r>
    </w:p>
  </w:comment>
  <w:comment w:id="466" w:author="Dániel Balogh [2]" w:date="2024-11-20T14:54:00Z" w:initials="DB">
    <w:p>
      <w:pPr>
        <w:pStyle w:val="Jegyzetszveg"/>
      </w:pPr>
      <w:r>
        <w:rPr>
          <w:rStyle w:val="Jegyzethivatkozs"/>
        </w:rPr>
        <w:annotationRef/>
      </w:r>
      <w:r>
        <w:t>Retain?</w:t>
      </w:r>
    </w:p>
  </w:comment>
  <w:comment w:id="472" w:author="Dániel Balogh" w:date="2025-03-06T09:18:00Z" w:initials="DB">
    <w:p>
      <w:pPr>
        <w:pStyle w:val="Jegyzetszveg"/>
      </w:pPr>
      <w:r>
        <w:rPr>
          <w:rStyle w:val="Jegyzethivatkozs"/>
        </w:rPr>
        <w:annotationRef/>
      </w:r>
      <w:r>
        <w:t>Perhaps move this to intrinsic structure and also mention punctuation marks in the same situation.</w:t>
      </w:r>
    </w:p>
    <w:p>
      <w:pPr>
        <w:pStyle w:val="Jegyzetszveg"/>
      </w:pPr>
      <w:r>
        <w:t>Wherever it is placed, recommend flagging orig and perhaps also normalisation.</w:t>
      </w:r>
    </w:p>
  </w:comment>
  <w:comment w:id="685" w:author="Dániel Balogh" w:date="2024-05-16T15:19:00Z" w:initials="DB">
    <w:p>
      <w:pPr>
        <w:pStyle w:val="Jegyzetszveg"/>
      </w:pPr>
      <w:r>
        <w:rPr>
          <w:rStyle w:val="Jegyzethivatkozs"/>
        </w:rPr>
        <w:annotationRef/>
      </w:r>
      <w:r>
        <w:t>Arlo dislikes this because a compound is one word. Revise the phrasing here. Also add below a resolved example of the same string.</w:t>
      </w:r>
    </w:p>
    <w:p>
      <w:pPr>
        <w:pStyle w:val="Jegyzetszveg"/>
      </w:pPr>
      <w:r>
        <w:t xml:space="preserve">But revise the Javanese māsu example as per </w:t>
      </w:r>
      <w:hyperlink r:id="rId8" w:history="1">
        <w:r>
          <w:rPr>
            <w:rStyle w:val="Hiperhivatkozs"/>
          </w:rPr>
          <w:t>https://github.com/erc-dharma/tfc-nusantara-epigraphy/issues/68</w:t>
        </w:r>
      </w:hyperlink>
      <w:r>
        <w:t xml:space="preserve"> </w:t>
      </w:r>
    </w:p>
  </w:comment>
  <w:comment w:id="688" w:author="Dániel Balogh" w:date="2025-01-28T14:38:00Z" w:initials="DB">
    <w:p>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2" w:author="Dániel Balogh" w:date="2025-03-06T09:46:00Z" w:initials="DB">
    <w:p>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1" w:author="Dániel Balogh [2]" w:date="2023-11-03T15:22:00Z" w:initials="DB">
    <w:p>
      <w:pPr>
        <w:pStyle w:val="Jegyzetszveg"/>
      </w:pPr>
      <w:r>
        <w:rPr>
          <w:rStyle w:val="Jegyzethivatkozs"/>
        </w:rPr>
        <w:annotationRef/>
      </w:r>
      <w:r>
        <w:rPr>
          <w:rStyle w:val="Jegyzethivatkozs"/>
        </w:rPr>
        <w:t>Change to a higher-level section next to Script?</w:t>
      </w:r>
    </w:p>
  </w:comment>
  <w:comment w:id="723" w:author="Dániel Balogh [2]" w:date="2023-11-03T15:23:00Z" w:initials="DB">
    <w:p>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5" w:author="Dániel Balogh" w:date="2024-11-21T10:45:00Z" w:initials="DB">
    <w:p>
      <w:pPr>
        <w:pStyle w:val="Jegyzetszveg"/>
      </w:pPr>
      <w:r>
        <w:rPr>
          <w:rStyle w:val="Jegyzethivatkozs"/>
        </w:rPr>
        <w:annotationRef/>
      </w:r>
      <w:r>
        <w:t>Need decision whether to use this term; if yes, define in new TG and replace “phoneme” and “transliterated character” to it. Ditto for physical character.</w:t>
      </w:r>
    </w:p>
  </w:comment>
  <w:comment w:id="845" w:author="Dániel Balogh [2]" w:date="2024-12-09T10:00:00Z" w:initials="DB">
    <w:p>
      <w:pPr>
        <w:pStyle w:val="Jegyzetszveg"/>
      </w:pPr>
      <w:r>
        <w:rPr>
          <w:rStyle w:val="Jegyzethivatkozs"/>
        </w:rPr>
        <w:annotationRef/>
      </w:r>
      <w:r>
        <w:t>Verse quotations as per https://github.com/erc-dharma/project-documentation/issues/301</w:t>
      </w:r>
    </w:p>
  </w:comment>
  <w:comment w:id="899" w:author="Dániel Balogh" w:date="2024-05-14T09:16:00Z" w:initials="DB">
    <w:p>
      <w:pPr>
        <w:pStyle w:val="Jegyzetszveg"/>
      </w:pPr>
      <w:r>
        <w:rPr>
          <w:rStyle w:val="Jegyzethivatkozs"/>
        </w:rPr>
        <w:annotationRef/>
      </w:r>
      <w:r>
        <w:t xml:space="preserve">Citing verse in block quotes: add according to </w:t>
      </w:r>
      <w:hyperlink r:id="rId11" w:anchor="issuecomment-2109396450" w:history="1">
        <w:r>
          <w:rPr>
            <w:rStyle w:val="Hiperhivatkozs"/>
          </w:rPr>
          <w:t>https://github.com/erc-dharma/project-documentation/issues/301#issuecomment-2109396450</w:t>
        </w:r>
      </w:hyperlink>
    </w:p>
    <w:p>
      <w:pPr>
        <w:pStyle w:val="Jegyzetszveg"/>
      </w:pPr>
    </w:p>
    <w:p>
      <w:pPr>
        <w:pStyle w:val="Jegyzetszveg"/>
      </w:pPr>
      <w:r>
        <w:t>&lt;lg&gt; with mandatory @xml:lang within the &lt;q&gt;, all within the &lt;p&gt;:</w:t>
      </w:r>
    </w:p>
    <w:p>
      <w:pPr>
        <w:pStyle w:val="Jegyzetszveg"/>
      </w:pPr>
      <w:r>
        <w:t>&lt;p&gt;</w:t>
      </w:r>
    </w:p>
    <w:p>
      <w:pPr>
        <w:pStyle w:val="Jegyzetszveg"/>
      </w:pPr>
      <w:r>
        <w:t>In further support ... crucial elements that we also see in ours:</w:t>
      </w:r>
    </w:p>
    <w:p>
      <w:pPr>
        <w:pStyle w:val="Jegyzetszveg"/>
      </w:pPr>
      <w:r>
        <w:t xml:space="preserve">  &lt;q rend="block"&gt;</w:t>
      </w:r>
    </w:p>
    <w:p>
      <w:pPr>
        <w:pStyle w:val="Jegyzetszveg"/>
      </w:pPr>
      <w:r>
        <w:t xml:space="preserve">  &lt;lg xml:lang="san-Latn"&gt;</w:t>
      </w:r>
    </w:p>
    <w:p>
      <w:pPr>
        <w:pStyle w:val="Jegyzetszveg"/>
      </w:pPr>
      <w:r>
        <w:t xml:space="preserve">    &lt;l&gt;āsādya &lt;hi rend="bold"&gt;śaktiṁ&lt;/hi&gt;...&lt;/l&gt;</w:t>
      </w:r>
    </w:p>
    <w:p>
      <w:pPr>
        <w:pStyle w:val="Jegyzetszveg"/>
      </w:pPr>
      <w:r>
        <w:t xml:space="preserve">    &lt;l&gt;&lt;hi rend="bold"&gt;kumāra&lt;/hi&gt;bhāve...&lt;/l&gt;</w:t>
      </w:r>
    </w:p>
    <w:p>
      <w:pPr>
        <w:pStyle w:val="Jegyzetszveg"/>
      </w:pPr>
      <w:r>
        <w:t xml:space="preserve">  &lt;/lg&gt;</w:t>
      </w:r>
    </w:p>
    <w:p>
      <w:pPr>
        <w:pStyle w:val="Jegyzetszveg"/>
      </w:pPr>
      <w:r>
        <w:t xml:space="preserve">  After attaining the Power (or: weapon) of &lt;persName type="god"&gt;Maheśvara&lt;/persName&gt;...</w:t>
      </w:r>
    </w:p>
    <w:p>
      <w:pPr>
        <w:pStyle w:val="Jegyzetszveg"/>
      </w:pPr>
      <w:r>
        <w:t xml:space="preserve">  &lt;/q&gt;</w:t>
      </w:r>
    </w:p>
    <w:p>
      <w:pPr>
        <w:pStyle w:val="Jegyzetszveg"/>
      </w:pPr>
      <w:r>
        <w:t>Mahendra is both the name of King Rājendravarman's father, Mahendravarman...</w:t>
      </w:r>
    </w:p>
    <w:p>
      <w:pPr>
        <w:pStyle w:val="Jegyzetszveg"/>
      </w:pPr>
      <w:r>
        <w:t>&lt;/p&gt;</w:t>
      </w:r>
    </w:p>
  </w:comment>
  <w:comment w:id="906" w:author="Dániel Balogh" w:date="2024-04-23T14:43:00Z" w:initials="DB">
    <w:p>
      <w:pPr>
        <w:pStyle w:val="Jegyzetszveg"/>
      </w:pPr>
      <w:r>
        <w:rPr>
          <w:rStyle w:val="Jegyzethivatkozs"/>
        </w:rPr>
        <w:annotationRef/>
      </w:r>
      <w:r>
        <w:t>use this when referring to numbered paragraphs of the prose description in ARIE</w:t>
      </w:r>
    </w:p>
  </w:comment>
  <w:comment w:id="910" w:author="Dániel Balogh" w:date="2024-04-23T14:42:00Z" w:initials="DB">
    <w:p>
      <w:pPr>
        <w:pStyle w:val="Jegyzetszveg"/>
      </w:pPr>
      <w:r>
        <w:rPr>
          <w:rStyle w:val="Jegyzethivatkozs"/>
        </w:rPr>
        <w:annotationRef/>
      </w:r>
      <w:r>
        <w:t>Add Manu's example of &lt;bibl&gt;&lt;ptr target="bib:ARIE1938-1939"/&gt;&lt;citedRange unit="mixed"&gt;p. 38, Appendix B/1938-1939, No. 271; p. 91, §59&lt;/citedRange&gt;&lt;/bibl&gt; as a way of citing two loci of a single ARIE.</w:t>
      </w:r>
    </w:p>
  </w:comment>
  <w:comment w:id="915" w:author="Dániel Balogh" w:date="2024-05-02T13:27:00Z" w:initials="DB">
    <w:p>
      <w:pPr>
        <w:pStyle w:val="Jegyzetszveg"/>
      </w:pPr>
      <w:r>
        <w:rPr>
          <w:rStyle w:val="Jegyzethivatkozs"/>
        </w:rPr>
        <w:annotationRef/>
      </w:r>
      <w:r>
        <w:t xml:space="preserve">No longer necessary, </w:t>
      </w:r>
      <w:hyperlink r:id="rId12" w:history="1">
        <w:r>
          <w:rPr>
            <w:rStyle w:val="Hiperhivatkozs"/>
          </w:rPr>
          <w:t>https://github.com/erc-dharma/project-documentation/issues/298</w:t>
        </w:r>
      </w:hyperlink>
    </w:p>
    <w:p>
      <w:pPr>
        <w:pStyle w:val="Jegyzetszveg"/>
      </w:pPr>
    </w:p>
    <w:p>
      <w:pPr>
        <w:pStyle w:val="Jegyzetszveg"/>
      </w:pPr>
      <w:r>
        <w:t>Also, approve of using without DHARMA_INS and without .xml extension?</w:t>
      </w:r>
    </w:p>
    <w:p>
      <w:pPr>
        <w:pStyle w:val="Jegyzetszveg"/>
      </w:pPr>
      <w:r>
        <w:t>Whether or not it is approved, the example below should imo have the DHARMA_INS prefix and not just Pallava.</w:t>
      </w:r>
    </w:p>
  </w:comment>
  <w:comment w:id="916" w:author="Dániel Balogh" w:date="2024-06-27T09:36:00Z" w:initials="DB">
    <w:p>
      <w:pPr>
        <w:pStyle w:val="Jegyzetszveg"/>
      </w:pPr>
      <w:r>
        <w:rPr>
          <w:rStyle w:val="Jegyzethivatkozs"/>
        </w:rPr>
        <w:annotationRef/>
      </w:r>
      <w:r>
        <w:t xml:space="preserve">See also </w:t>
      </w:r>
      <w:hyperlink r:id="rId13" w:history="1">
        <w:r>
          <w:rPr>
            <w:rStyle w:val="Hiperhivatkozs"/>
          </w:rPr>
          <w:t>https://github.com/erc-dharma/project-documentation/issues/323</w:t>
        </w:r>
      </w:hyperlink>
    </w:p>
    <w:p>
      <w:pPr>
        <w:pStyle w:val="Jegyzetszveg"/>
      </w:pPr>
      <w:r>
        <w:t>We have decided to forbid the @n and stick to full filenames such as DHARMA_INSBadamiCalukya00007.xml</w:t>
      </w:r>
    </w:p>
  </w:comment>
  <w:comment w:id="959" w:author="Dániel Balogh [2]" w:date="2023-11-03T15:27:00Z" w:initials="DB">
    <w:p>
      <w:pPr>
        <w:pStyle w:val="Jegyzetszveg"/>
      </w:pPr>
      <w:r>
        <w:rPr>
          <w:rStyle w:val="Jegyzethivatkozs"/>
        </w:rPr>
        <w:annotationRef/>
      </w:r>
      <w:r>
        <w:rPr>
          <w:rStyle w:val="Jegyzethivatkozs"/>
        </w:rPr>
        <w:t>Revise</w:t>
      </w:r>
      <w:r>
        <w:t xml:space="preserve"> with a reference to the encoding of script with opentheso tokens.</w:t>
      </w:r>
    </w:p>
  </w:comment>
  <w:comment w:id="983" w:author="Dániel Balogh [2]" w:date="2024-11-04T11:52:00Z" w:initials="DB">
    <w:p>
      <w:pPr>
        <w:pStyle w:val="Jegyzetszveg"/>
      </w:pPr>
      <w:r>
        <w:rPr>
          <w:rStyle w:val="Jegyzethivatkozs"/>
        </w:rPr>
        <w:annotationRef/>
      </w:r>
      <w:r>
        <w:t>rename this to ASCII notation or something else? it isn’t really anything to do with XML</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charset w:val="00"/>
    <w:family w:val="auto"/>
    <w:pitch w:val="variable"/>
    <w:sig w:usb0="A040806F" w:usb1="0000200A" w:usb2="00000000" w:usb3="00000000" w:csb0="00000001" w:csb1="00000000"/>
  </w:font>
  <w:font w:name="Tiro Tamil">
    <w:altName w:val="Mangal"/>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Uttara">
    <w:panose1 w:val="02000000000000000000"/>
    <w:charset w:val="00"/>
    <w:family w:val="auto"/>
    <w:pitch w:val="variable"/>
    <w:sig w:usb0="A00082EF" w:usb1="5000214B" w:usb2="00000000" w:usb3="00000000" w:csb0="00000197"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pPr>
        <w:pStyle w:val="Lbjegyzetszveg"/>
      </w:pPr>
      <w:r>
        <w:tab/>
      </w:r>
      <w:r>
        <w:rPr>
          <w:rStyle w:val="Lbjegyzet-hivatkozs"/>
        </w:rPr>
        <w:footnoteRef/>
      </w:r>
      <w:r>
        <w:tab/>
        <w:t>TEI Consortium (2023, §v).</w:t>
      </w:r>
    </w:p>
  </w:footnote>
  <w:footnote w:id="8">
    <w:p>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pPr>
        <w:pStyle w:val="Lbjegyzetszveg"/>
      </w:pPr>
      <w:r>
        <w:tab/>
      </w:r>
      <w:r>
        <w:rPr>
          <w:rStyle w:val="Lbjegyzet-hivatkozs"/>
        </w:rPr>
        <w:footnoteRef/>
      </w:r>
      <w:r>
        <w:tab/>
        <w:t xml:space="preserve"> If you have a project-relevant example, contact the authors of this guide to include it here.</w:t>
      </w:r>
    </w:p>
  </w:footnote>
  <w:footnote w:id="46">
    <w:p>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pPr>
        <w:pStyle w:val="Lbjegyzetszveg"/>
      </w:pPr>
      <w:r>
        <w:tab/>
      </w:r>
      <w:r>
        <w:rPr>
          <w:rStyle w:val="Lbjegyzet-hivatkozs"/>
        </w:rPr>
        <w:footnoteRef/>
      </w:r>
      <w:r>
        <w:tab/>
        <w:t>See TG §#1.4.2 for the terminology employed here.</w:t>
      </w:r>
    </w:p>
  </w:footnote>
  <w:footnote w:id="55">
    <w:p>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pPr>
        <w:pStyle w:val="Lbjegyzetszveg"/>
      </w:pPr>
      <w:r>
        <w:tab/>
      </w:r>
      <w:r>
        <w:rPr>
          <w:rStyle w:val="Lbjegyzet-hivatkozs"/>
        </w:rPr>
        <w:footnoteRef/>
      </w:r>
      <w:r>
        <w:tab/>
      </w:r>
      <w:hyperlink r:id="rId23" w:history="1">
        <w:r>
          <w:rPr>
            <w:rStyle w:val="Hiperhivatkozs"/>
          </w:rPr>
          <w:t>https://iso639-3.sil.org/</w:t>
        </w:r>
      </w:hyperlink>
    </w:p>
  </w:footnote>
  <w:footnote w:id="59">
    <w:p>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pPr>
        <w:pStyle w:val="Lbjegyzetszveg"/>
      </w:pPr>
      <w:r>
        <w:tab/>
      </w:r>
      <w:r>
        <w:rPr>
          <w:rStyle w:val="Lbjegyzet-hivatkozs"/>
        </w:rPr>
        <w:footnoteRef/>
      </w:r>
      <w:r>
        <w:tab/>
        <w:t>Two iterations of | [U+007C Vertical Line], not a ‖ double vertical bar character.</w:t>
      </w:r>
    </w:p>
  </w:footnote>
  <w:footnote w:id="68">
    <w:p>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pPr>
        <w:pStyle w:val="Lbjegyzetszveg"/>
      </w:pPr>
      <w:r>
        <w:tab/>
      </w:r>
      <w:r>
        <w:rPr>
          <w:rStyle w:val="Lbjegyzet-hivatkozs"/>
        </w:rPr>
        <w:footnoteRef/>
      </w:r>
      <w:r>
        <w:tab/>
        <w:t>All lines contain 11 syllables, but the rhythm of the odd lines is different from the rhythm of the even lines.</w:t>
      </w:r>
    </w:p>
  </w:footnote>
  <w:footnote w:id="75">
    <w:p>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pPr>
        <w:pStyle w:val="Lbjegyzetszveg"/>
      </w:pPr>
      <w:r>
        <w:tab/>
      </w:r>
      <w:r>
        <w:rPr>
          <w:rStyle w:val="Lbjegyzet-hivatkozs"/>
        </w:rPr>
        <w:footnoteRef/>
      </w:r>
      <w:r>
        <w:tab/>
        <w:t xml:space="preserve">Also known as </w:t>
      </w:r>
      <w:r>
        <w:rPr>
          <w:rStyle w:val="Foreign"/>
        </w:rPr>
        <w:t>vaṁśasthavila</w:t>
      </w:r>
      <w:r>
        <w:t>.</w:t>
      </w:r>
    </w:p>
  </w:footnote>
  <w:footnote w:id="80">
    <w:p>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pPr>
        <w:pStyle w:val="Lbjegyzetszveg"/>
      </w:pPr>
      <w:r>
        <w:tab/>
      </w:r>
      <w:r>
        <w:rPr>
          <w:rStyle w:val="Lbjegyzet-hivatkozs"/>
        </w:rPr>
        <w:footnoteRef/>
      </w:r>
      <w:r>
        <w:tab/>
        <w:t xml:space="preserve">Called </w:t>
      </w:r>
      <w:r>
        <w:rPr>
          <w:rStyle w:val="Foreign"/>
        </w:rPr>
        <w:t>viśvalalita</w:t>
      </w:r>
      <w:r>
        <w:t xml:space="preserve"> in Old Javanese.</w:t>
      </w:r>
    </w:p>
  </w:footnote>
  <w:footnote w:id="84">
    <w:p>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13"/>
    <w:docVar w:name="varNavLeft" w:val="0"/>
    <w:docVar w:name="varNavPosition" w:val="0"/>
    <w:docVar w:name="varNavTop" w:val="0"/>
    <w:docVar w:name="varNavVisible" w:val="True"/>
    <w:docVar w:name="varNavWidth" w:val="333"/>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1497"/>
    <w:docVar w:name="varTop1" w:val="0"/>
    <w:docVar w:name="varWidth1" w:val="1485"/>
    <w:docVar w:name="varWindowCount" w:val="1"/>
    <w:docVar w:name="varZoom" w:val="140"/>
    <w:docVar w:name="varZoom1" w:val="142"/>
  </w:docVar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Plus" w:eastAsiaTheme="minorEastAsia" w:hAnsi="Gentium Plus" w:cs="Tiro Devanagari Sanskrit"/>
      <w:kern w:val="2"/>
      <w:sz w:val="22"/>
      <w:szCs w:val="22"/>
      <w:lang w:eastAsia="zh-TW"/>
      <w14:ligatures w14:val="standardContextual"/>
    </w:rPr>
  </w:style>
  <w:style w:type="paragraph" w:styleId="Cmsor1">
    <w:name w:val="heading 1"/>
    <w:basedOn w:val="Norml"/>
    <w:next w:val="Norml"/>
    <w:link w:val="Cmsor1Char"/>
    <w:uiPriority w:val="4"/>
    <w:qFormat/>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eastAsia="Arial Unicode MS" w:hAnsi="Tahoma" w:cs="Tiro Devanagari Sanskrit"/>
      <w:sz w:val="22"/>
      <w:szCs w:val="22"/>
      <w:lang w:val="hu-HU" w:eastAsia="en-US" w:bidi="ar-SA"/>
    </w:rPr>
  </w:style>
  <w:style w:type="table" w:customStyle="1" w:styleId="TableNormal">
    <w:name w:val="Table Normal"/>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eastAsia="Arial Unicode MS"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Plus" w:eastAsiaTheme="minorEastAsia" w:hAnsi="Gentium Plus" w:cs="Tiro Devanagari Sanskrit"/>
      <w:kern w:val="2"/>
      <w:sz w:val="22"/>
      <w:szCs w:val="22"/>
      <w:lang w:eastAsia="zh-TW"/>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2"/>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Plus" w:eastAsiaTheme="minorEastAsia" w:hAnsi="Gentium Plus" w:cs="Tiro Devanagari Sanskrit"/>
      <w:kern w:val="2"/>
      <w:sz w:val="22"/>
      <w:szCs w:val="22"/>
      <w:lang w:eastAsia="zh-TW"/>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Plus" w:eastAsiaTheme="minorEastAsia" w:hAnsi="Gentium Plus" w:cs="Tiro Devanagari Sanskrit"/>
      <w:kern w:val="2"/>
      <w:sz w:val="20"/>
      <w:szCs w:val="20"/>
      <w:lang w:eastAsia="zh-TW"/>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keepNext/>
      <w:spacing w:line="240" w:lineRule="auto"/>
      <w:jc w:val="center"/>
    </w:pPr>
    <w:rPr>
      <w:i/>
      <w:iCs/>
      <w:sz w:val="20"/>
      <w:szCs w:val="18"/>
    </w:rPr>
  </w:style>
  <w:style w:type="table" w:customStyle="1" w:styleId="CodeSampleTable">
    <w:name w:val="CodeSampleTable"/>
    <w:basedOn w:val="Normltblzat"/>
    <w:uiPriority w:val="99"/>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Pr>
      <w:rFonts w:ascii="Myanmar Text" w:hAnsi="Myanmar Text" w:cs="Myanmar Text"/>
      <w:i w:val="0"/>
      <w:iCs/>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Plus" w:eastAsiaTheme="minorEastAsia" w:hAnsi="Gentium Plus" w:cs="Tiro Devanagari Sanskrit"/>
      <w:kern w:val="2"/>
      <w:sz w:val="22"/>
      <w:szCs w:val="22"/>
      <w:lang w:eastAsia="zh-TW"/>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Plus" w:eastAsiaTheme="minorEastAsia" w:hAnsi="Gentium Plus" w:cs="Tiro Devanagari Sanskrit"/>
      <w:kern w:val="2"/>
      <w:sz w:val="22"/>
      <w:szCs w:val="22"/>
      <w:lang w:eastAsia="zh-TW"/>
      <w14:ligatures w14:val="standardContextual"/>
    </w:rPr>
  </w:style>
  <w:style w:type="paragraph" w:styleId="Normlbehzs">
    <w:name w:val="Normal Indent"/>
    <w:basedOn w:val="Norml"/>
    <w:uiPriority w:val="99"/>
    <w:unhideWhenUsed/>
    <w:pPr>
      <w:ind w:firstLine="567"/>
    </w:pPr>
  </w:style>
  <w:style w:type="character" w:customStyle="1" w:styleId="ImageInsetSundanese">
    <w:name w:val="ImageInsetSundanese"/>
    <w:basedOn w:val="Bekezdsalapbettpusa"/>
    <w:uiPriority w:val="1"/>
    <w:qFormat/>
    <w:rPr>
      <w:noProof/>
      <w:position w:val="-10"/>
    </w:rPr>
  </w:style>
  <w:style w:type="paragraph" w:customStyle="1" w:styleId="TableHead">
    <w:name w:val="TableHead"/>
    <w:basedOn w:val="Norml"/>
    <w:qFormat/>
    <w:pPr>
      <w:jc w:val="left"/>
    </w:p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0">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0"/>
    <w:uiPriority w:val="1"/>
    <w:qFormat/>
    <w:rPr>
      <w:rFonts w:ascii="Tiro Devanagari Sanskrit" w:hAnsi="Tiro Devanagari Sanskrit" w:cs="Tiro Devanagari Sanskrit"/>
      <w:b w:val="0"/>
      <w:bCs w:val="0"/>
      <w:i w:val="0"/>
      <w:iCs w:val="0"/>
      <w:noProof/>
    </w:rPr>
  </w:style>
  <w:style w:type="character" w:customStyle="1" w:styleId="ForeignTamilGrantha0">
    <w:name w:val="Foreign: TamilGrantha"/>
    <w:basedOn w:val="ForeignTamilScript"/>
    <w:uiPriority w:val="1"/>
    <w:qFormat/>
    <w:rPr>
      <w:rFonts w:ascii="Noto Sans Grantha" w:hAnsi="Noto Sans Grantha" w:cs="Noto Sans Grantha"/>
      <w:b w:val="0"/>
      <w:bCs w:val="0"/>
      <w:i w:val="0"/>
      <w:iCs w:val="0"/>
      <w:noProo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01"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tiff"/><Relationship Id="rId63" Type="http://schemas.openxmlformats.org/officeDocument/2006/relationships/image" Target="media/image46.jpeg"/><Relationship Id="rId68" Type="http://schemas.openxmlformats.org/officeDocument/2006/relationships/hyperlink" Target="https://docs.google.com/document/d/16AZYeI_OyfUgtLhXpFG_-UloPlzv1p9wMykBrklKyHE" TargetMode="External"/><Relationship Id="rId84" Type="http://schemas.openxmlformats.org/officeDocument/2006/relationships/fontTable" Target="fontTable.xml"/><Relationship Id="rId16" Type="http://schemas.openxmlformats.org/officeDocument/2006/relationships/hyperlink" Target="https://www.tei-c.org/release/doc/tei-p5-doc/en/html/SG.html" TargetMode="External"/><Relationship Id="rId11" Type="http://schemas.openxmlformats.org/officeDocument/2006/relationships/hyperlink" Target="http://www.stoa.org/epidoc/gl/latest/index.html"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jpeg"/><Relationship Id="rId79"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19" Type="http://schemas.openxmlformats.org/officeDocument/2006/relationships/hyperlink" Target="https://erc-dharma.github.io/project-documentation/visual-code/UsingVS_v01" TargetMode="External"/><Relationship Id="rId14" Type="http://schemas.openxmlformats.org/officeDocument/2006/relationships/hyperlink" Target="http://www.stoa.org/epidoc/gl/latest/intro-eps.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sanskritmetres.appspot.com/" TargetMode="External"/><Relationship Id="rId77" Type="http://schemas.openxmlformats.org/officeDocument/2006/relationships/hyperlink" Target="https://github.com/erc-dharma/project-documentation/blob/master/DHARMA_languages.tsv" TargetMode="External"/><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49.png"/><Relationship Id="rId80" Type="http://schemas.openxmlformats.org/officeDocument/2006/relationships/hyperlink" Target="http://www.stoa.org/epidoc/gl/latest/intro-eps.html"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tei-c.org/guidelines/"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hyperlink" Target="https://erc-dharma.github.io/output-prosody/display-prosody.html"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skritlibrary.org:8080/MeterIdentification/" TargetMode="External"/><Relationship Id="rId75" Type="http://schemas.openxmlformats.org/officeDocument/2006/relationships/image" Target="media/image52.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0.jpeg"/><Relationship Id="rId78" Type="http://schemas.openxmlformats.org/officeDocument/2006/relationships/hyperlink" Target="http://dh.obdurodon.org/what-is-xml.xhtml" TargetMode="External"/><Relationship Id="rId81" Type="http://schemas.openxmlformats.org/officeDocument/2006/relationships/hyperlink" Target="http://www.tei-c.org/Guidelines/P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www.skrutable.info/"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hyperlink" Target="https://github.com/erc-dharma/project-documentation/blob/master/DHARMA_prosodicPatterns_v01.xml" TargetMode="External"/><Relationship Id="rId61" Type="http://schemas.openxmlformats.org/officeDocument/2006/relationships/image" Target="media/image44.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188</Pages>
  <Words>87633</Words>
  <Characters>499510</Characters>
  <Application>Microsoft Office Word</Application>
  <DocSecurity>0</DocSecurity>
  <Lines>4162</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19</cp:revision>
  <cp:lastPrinted>2020-06-29T07:48:00Z</cp:lastPrinted>
  <dcterms:created xsi:type="dcterms:W3CDTF">2024-11-19T16:04:00Z</dcterms:created>
  <dcterms:modified xsi:type="dcterms:W3CDTF">2025-06-03T08:45:00Z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