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05E7F25E"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w:t>
      </w:r>
      <w:bookmarkStart w:id="0" w:name="_GoBack"/>
      <w:bookmarkEnd w:id="0"/>
      <w:r w:rsidR="004D2E67" w:rsidRPr="00DD7CCF">
        <w:rPr>
          <w:sz w:val="72"/>
          <w:szCs w:val="72"/>
        </w:rPr>
        <w:t>iplomatic Editions</w:t>
      </w:r>
    </w:p>
    <w:p w14:paraId="025D4F62" w14:textId="77777777" w:rsidR="004F4C63" w:rsidRDefault="004D2E67" w:rsidP="00A40FB9">
      <w:pPr>
        <w:pStyle w:val="Frontmatter"/>
      </w:pPr>
      <w:bookmarkStart w:id="1" w:name="_nlm3dlptfwlj" w:colFirst="0" w:colLast="0"/>
      <w:bookmarkStart w:id="2" w:name="_Hlk19355849"/>
      <w:bookmarkEnd w:id="1"/>
      <w:bookmarkEnd w:id="2"/>
      <w:r w:rsidRPr="008608D1">
        <w:t>Dániel Balogh &amp; Arlo Griffiths</w:t>
      </w:r>
    </w:p>
    <w:p w14:paraId="50BB2044" w14:textId="77777777" w:rsidR="00A40FB9" w:rsidRPr="008608D1" w:rsidRDefault="00A40FB9" w:rsidP="00A40FB9">
      <w:pPr>
        <w:pStyle w:val="Frontmatter"/>
      </w:pPr>
    </w:p>
    <w:p w14:paraId="35D1BD5A" w14:textId="4E597C81" w:rsidR="00C02B8C" w:rsidRDefault="004D2E67" w:rsidP="00A40FB9">
      <w:pPr>
        <w:pStyle w:val="Frontmatter"/>
      </w:pPr>
      <w:bookmarkStart w:id="3" w:name="_6uvsaj3wvd38" w:colFirst="0" w:colLast="0"/>
      <w:bookmarkStart w:id="4" w:name="_4s3elmevh075" w:colFirst="0" w:colLast="0"/>
      <w:bookmarkEnd w:id="3"/>
      <w:bookmarkEnd w:id="4"/>
      <w:r w:rsidRPr="008608D1">
        <w:t xml:space="preserve"> Version </w:t>
      </w:r>
      <w:r w:rsidR="00AA170B">
        <w:t>2</w:t>
      </w:r>
      <w:r w:rsidR="00D52C89">
        <w:t xml:space="preserve"> </w:t>
      </w:r>
      <w:r w:rsidR="00AA170B" w:rsidRPr="00AA170B">
        <w:rPr>
          <w:highlight w:val="yellow"/>
        </w:rPr>
        <w:t>FIRST DRAFT</w:t>
      </w:r>
    </w:p>
    <w:p w14:paraId="4A59FEB6" w14:textId="5A0A3FA5" w:rsidR="00FD390F" w:rsidRDefault="00BC4ADB" w:rsidP="002D1DE4">
      <w:pPr>
        <w:pStyle w:val="Frontmatter"/>
        <w:spacing w:before="200"/>
      </w:pPr>
      <w:r>
        <w:rPr>
          <w:noProof/>
        </w:rPr>
        <w:drawing>
          <wp:anchor distT="0" distB="0" distL="114300" distR="114300" simplePos="0" relativeHeight="251686912" behindDoc="1" locked="0" layoutInCell="1" allowOverlap="1" wp14:anchorId="363A4D54" wp14:editId="3D2E40B8">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5"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6" w:name="_62ze56ka8a10" w:colFirst="0" w:colLast="0"/>
      <w:bookmarkEnd w:id="5"/>
      <w:bookmarkEnd w:id="6"/>
      <w:r>
        <w:lastRenderedPageBreak/>
        <w:t>Contents</w:t>
      </w:r>
    </w:p>
    <w:p w14:paraId="3999D523" w14:textId="37661F5F" w:rsidR="00B30F6E" w:rsidRDefault="008D585D">
      <w:pPr>
        <w:pStyle w:val="TJ1"/>
        <w:rPr>
          <w:rFonts w:asciiTheme="minorHAnsi" w:hAnsiTheme="minorHAnsi" w:cstheme="minorBidi"/>
          <w:b w:val="0"/>
          <w:noProof/>
          <w:kern w:val="0"/>
          <w:szCs w:val="20"/>
          <w14:ligatures w14:val="none"/>
        </w:rPr>
      </w:pPr>
      <w:r>
        <w:rPr>
          <w:b w:val="0"/>
        </w:rPr>
        <w:fldChar w:fldCharType="begin"/>
      </w:r>
      <w:r>
        <w:rPr>
          <w:b w:val="0"/>
        </w:rPr>
        <w:instrText xml:space="preserve"> TOC \o "3-4" \h \z \t "Címsor 1;1;Címsor 2;2" </w:instrText>
      </w:r>
      <w:r>
        <w:rPr>
          <w:b w:val="0"/>
        </w:rPr>
        <w:fldChar w:fldCharType="separate"/>
      </w:r>
      <w:hyperlink w:anchor="_Toc182927716" w:history="1">
        <w:r w:rsidR="00B30F6E" w:rsidRPr="00CC3E5F">
          <w:rPr>
            <w:rStyle w:val="Hiperhivatkozs"/>
            <w:noProof/>
            <w:lang w:bidi="ar-SA"/>
          </w:rPr>
          <w:t>1. Introduction</w:t>
        </w:r>
        <w:r w:rsidR="00B30F6E">
          <w:rPr>
            <w:noProof/>
            <w:webHidden/>
          </w:rPr>
          <w:tab/>
        </w:r>
        <w:r w:rsidR="00B30F6E">
          <w:rPr>
            <w:noProof/>
            <w:webHidden/>
          </w:rPr>
          <w:fldChar w:fldCharType="begin"/>
        </w:r>
        <w:r w:rsidR="00B30F6E">
          <w:rPr>
            <w:noProof/>
            <w:webHidden/>
          </w:rPr>
          <w:instrText xml:space="preserve"> PAGEREF _Toc182927716 \h </w:instrText>
        </w:r>
        <w:r w:rsidR="00B30F6E">
          <w:rPr>
            <w:noProof/>
            <w:webHidden/>
          </w:rPr>
        </w:r>
        <w:r w:rsidR="00B30F6E">
          <w:rPr>
            <w:noProof/>
            <w:webHidden/>
          </w:rPr>
          <w:fldChar w:fldCharType="separate"/>
        </w:r>
        <w:r w:rsidR="00B30F6E">
          <w:rPr>
            <w:noProof/>
            <w:webHidden/>
          </w:rPr>
          <w:t>6</w:t>
        </w:r>
        <w:r w:rsidR="00B30F6E">
          <w:rPr>
            <w:noProof/>
            <w:webHidden/>
          </w:rPr>
          <w:fldChar w:fldCharType="end"/>
        </w:r>
      </w:hyperlink>
    </w:p>
    <w:p w14:paraId="5D927D13" w14:textId="0271D0AA" w:rsidR="00B30F6E" w:rsidRDefault="00542B66">
      <w:pPr>
        <w:pStyle w:val="TJ2"/>
        <w:rPr>
          <w:rFonts w:asciiTheme="minorHAnsi" w:hAnsiTheme="minorHAnsi" w:cstheme="minorBidi"/>
          <w:noProof/>
          <w:kern w:val="0"/>
          <w:sz w:val="22"/>
          <w:szCs w:val="20"/>
          <w14:ligatures w14:val="none"/>
        </w:rPr>
      </w:pPr>
      <w:hyperlink w:anchor="_Toc182927717" w:history="1">
        <w:r w:rsidR="00B30F6E" w:rsidRPr="00CC3E5F">
          <w:rPr>
            <w:rStyle w:val="Hiperhivatkozs"/>
            <w:noProof/>
            <w:lang w:bidi="ar-SA"/>
          </w:rPr>
          <w:t>1.1. Version history</w:t>
        </w:r>
        <w:r w:rsidR="00B30F6E">
          <w:rPr>
            <w:noProof/>
            <w:webHidden/>
          </w:rPr>
          <w:tab/>
        </w:r>
        <w:r w:rsidR="00B30F6E">
          <w:rPr>
            <w:noProof/>
            <w:webHidden/>
          </w:rPr>
          <w:fldChar w:fldCharType="begin"/>
        </w:r>
        <w:r w:rsidR="00B30F6E">
          <w:rPr>
            <w:noProof/>
            <w:webHidden/>
          </w:rPr>
          <w:instrText xml:space="preserve"> PAGEREF _Toc182927717 \h </w:instrText>
        </w:r>
        <w:r w:rsidR="00B30F6E">
          <w:rPr>
            <w:noProof/>
            <w:webHidden/>
          </w:rPr>
        </w:r>
        <w:r w:rsidR="00B30F6E">
          <w:rPr>
            <w:noProof/>
            <w:webHidden/>
          </w:rPr>
          <w:fldChar w:fldCharType="separate"/>
        </w:r>
        <w:r w:rsidR="00B30F6E">
          <w:rPr>
            <w:noProof/>
            <w:webHidden/>
          </w:rPr>
          <w:t>6</w:t>
        </w:r>
        <w:r w:rsidR="00B30F6E">
          <w:rPr>
            <w:noProof/>
            <w:webHidden/>
          </w:rPr>
          <w:fldChar w:fldCharType="end"/>
        </w:r>
      </w:hyperlink>
    </w:p>
    <w:p w14:paraId="57D5282E" w14:textId="4A7BC0FD" w:rsidR="00B30F6E" w:rsidRDefault="00542B66">
      <w:pPr>
        <w:pStyle w:val="TJ3"/>
        <w:rPr>
          <w:rFonts w:asciiTheme="minorHAnsi" w:hAnsiTheme="minorHAnsi" w:cstheme="minorBidi"/>
          <w:noProof/>
          <w:kern w:val="0"/>
          <w:sz w:val="22"/>
          <w:szCs w:val="20"/>
          <w14:ligatures w14:val="none"/>
        </w:rPr>
      </w:pPr>
      <w:hyperlink w:anchor="_Toc182927718" w:history="1">
        <w:r w:rsidR="00B30F6E" w:rsidRPr="00CC3E5F">
          <w:rPr>
            <w:rStyle w:val="Hiperhivatkozs"/>
            <w:noProof/>
            <w:lang w:bidi="ar-SA"/>
          </w:rPr>
          <w:t>1.1.1.</w:t>
        </w:r>
        <w:r w:rsidR="00B30F6E">
          <w:rPr>
            <w:rFonts w:asciiTheme="minorHAnsi" w:hAnsiTheme="minorHAnsi" w:cstheme="minorBidi"/>
            <w:noProof/>
            <w:kern w:val="0"/>
            <w:sz w:val="22"/>
            <w:szCs w:val="20"/>
            <w14:ligatures w14:val="none"/>
          </w:rPr>
          <w:tab/>
        </w:r>
        <w:r w:rsidR="00B30F6E" w:rsidRPr="00CC3E5F">
          <w:rPr>
            <w:rStyle w:val="Hiperhivatkozs"/>
            <w:noProof/>
            <w:lang w:bidi="ar-SA"/>
          </w:rPr>
          <w:t>About this version and how it relates to other versions</w:t>
        </w:r>
        <w:r w:rsidR="00B30F6E">
          <w:rPr>
            <w:noProof/>
            <w:webHidden/>
          </w:rPr>
          <w:tab/>
        </w:r>
        <w:r w:rsidR="00B30F6E">
          <w:rPr>
            <w:noProof/>
            <w:webHidden/>
          </w:rPr>
          <w:fldChar w:fldCharType="begin"/>
        </w:r>
        <w:r w:rsidR="00B30F6E">
          <w:rPr>
            <w:noProof/>
            <w:webHidden/>
          </w:rPr>
          <w:instrText xml:space="preserve"> PAGEREF _Toc182927718 \h </w:instrText>
        </w:r>
        <w:r w:rsidR="00B30F6E">
          <w:rPr>
            <w:noProof/>
            <w:webHidden/>
          </w:rPr>
        </w:r>
        <w:r w:rsidR="00B30F6E">
          <w:rPr>
            <w:noProof/>
            <w:webHidden/>
          </w:rPr>
          <w:fldChar w:fldCharType="separate"/>
        </w:r>
        <w:r w:rsidR="00B30F6E">
          <w:rPr>
            <w:noProof/>
            <w:webHidden/>
          </w:rPr>
          <w:t>6</w:t>
        </w:r>
        <w:r w:rsidR="00B30F6E">
          <w:rPr>
            <w:noProof/>
            <w:webHidden/>
          </w:rPr>
          <w:fldChar w:fldCharType="end"/>
        </w:r>
      </w:hyperlink>
    </w:p>
    <w:p w14:paraId="2773443B" w14:textId="557757C6" w:rsidR="00B30F6E" w:rsidRDefault="00542B66">
      <w:pPr>
        <w:pStyle w:val="TJ3"/>
        <w:rPr>
          <w:rFonts w:asciiTheme="minorHAnsi" w:hAnsiTheme="minorHAnsi" w:cstheme="minorBidi"/>
          <w:noProof/>
          <w:kern w:val="0"/>
          <w:sz w:val="22"/>
          <w:szCs w:val="20"/>
          <w14:ligatures w14:val="none"/>
        </w:rPr>
      </w:pPr>
      <w:hyperlink w:anchor="_Toc182927719" w:history="1">
        <w:r w:rsidR="00B30F6E" w:rsidRPr="00CC3E5F">
          <w:rPr>
            <w:rStyle w:val="Hiperhivatkozs"/>
            <w:noProof/>
            <w:lang w:bidi="ar-SA"/>
          </w:rPr>
          <w:t>1.1.2.</w:t>
        </w:r>
        <w:r w:rsidR="00B30F6E">
          <w:rPr>
            <w:rFonts w:asciiTheme="minorHAnsi" w:hAnsiTheme="minorHAnsi" w:cstheme="minorBidi"/>
            <w:noProof/>
            <w:kern w:val="0"/>
            <w:sz w:val="22"/>
            <w:szCs w:val="20"/>
            <w14:ligatures w14:val="none"/>
          </w:rPr>
          <w:tab/>
        </w:r>
        <w:r w:rsidR="00B30F6E" w:rsidRPr="00CC3E5F">
          <w:rPr>
            <w:rStyle w:val="Hiperhivatkozs"/>
            <w:noProof/>
            <w:lang w:bidi="ar-SA"/>
          </w:rPr>
          <w:t>Specific changes since version 1</w:t>
        </w:r>
        <w:r w:rsidR="00B30F6E">
          <w:rPr>
            <w:noProof/>
            <w:webHidden/>
          </w:rPr>
          <w:tab/>
        </w:r>
        <w:r w:rsidR="00B30F6E">
          <w:rPr>
            <w:noProof/>
            <w:webHidden/>
          </w:rPr>
          <w:fldChar w:fldCharType="begin"/>
        </w:r>
        <w:r w:rsidR="00B30F6E">
          <w:rPr>
            <w:noProof/>
            <w:webHidden/>
          </w:rPr>
          <w:instrText xml:space="preserve"> PAGEREF _Toc182927719 \h </w:instrText>
        </w:r>
        <w:r w:rsidR="00B30F6E">
          <w:rPr>
            <w:noProof/>
            <w:webHidden/>
          </w:rPr>
        </w:r>
        <w:r w:rsidR="00B30F6E">
          <w:rPr>
            <w:noProof/>
            <w:webHidden/>
          </w:rPr>
          <w:fldChar w:fldCharType="separate"/>
        </w:r>
        <w:r w:rsidR="00B30F6E">
          <w:rPr>
            <w:noProof/>
            <w:webHidden/>
          </w:rPr>
          <w:t>6</w:t>
        </w:r>
        <w:r w:rsidR="00B30F6E">
          <w:rPr>
            <w:noProof/>
            <w:webHidden/>
          </w:rPr>
          <w:fldChar w:fldCharType="end"/>
        </w:r>
      </w:hyperlink>
    </w:p>
    <w:p w14:paraId="0C0D44E8" w14:textId="478D1EAC" w:rsidR="00B30F6E" w:rsidRDefault="00542B66">
      <w:pPr>
        <w:pStyle w:val="TJ2"/>
        <w:rPr>
          <w:rFonts w:asciiTheme="minorHAnsi" w:hAnsiTheme="minorHAnsi" w:cstheme="minorBidi"/>
          <w:noProof/>
          <w:kern w:val="0"/>
          <w:sz w:val="22"/>
          <w:szCs w:val="20"/>
          <w14:ligatures w14:val="none"/>
        </w:rPr>
      </w:pPr>
      <w:hyperlink w:anchor="_Toc182927720" w:history="1">
        <w:r w:rsidR="00B30F6E" w:rsidRPr="00CC3E5F">
          <w:rPr>
            <w:rStyle w:val="Hiperhivatkozs"/>
            <w:noProof/>
            <w:lang w:bidi="ar-SA"/>
          </w:rPr>
          <w:t>1.2. Introductory remarks</w:t>
        </w:r>
        <w:r w:rsidR="00B30F6E">
          <w:rPr>
            <w:noProof/>
            <w:webHidden/>
          </w:rPr>
          <w:tab/>
        </w:r>
        <w:r w:rsidR="00B30F6E">
          <w:rPr>
            <w:noProof/>
            <w:webHidden/>
          </w:rPr>
          <w:fldChar w:fldCharType="begin"/>
        </w:r>
        <w:r w:rsidR="00B30F6E">
          <w:rPr>
            <w:noProof/>
            <w:webHidden/>
          </w:rPr>
          <w:instrText xml:space="preserve"> PAGEREF _Toc182927720 \h </w:instrText>
        </w:r>
        <w:r w:rsidR="00B30F6E">
          <w:rPr>
            <w:noProof/>
            <w:webHidden/>
          </w:rPr>
        </w:r>
        <w:r w:rsidR="00B30F6E">
          <w:rPr>
            <w:noProof/>
            <w:webHidden/>
          </w:rPr>
          <w:fldChar w:fldCharType="separate"/>
        </w:r>
        <w:r w:rsidR="00B30F6E">
          <w:rPr>
            <w:noProof/>
            <w:webHidden/>
          </w:rPr>
          <w:t>7</w:t>
        </w:r>
        <w:r w:rsidR="00B30F6E">
          <w:rPr>
            <w:noProof/>
            <w:webHidden/>
          </w:rPr>
          <w:fldChar w:fldCharType="end"/>
        </w:r>
      </w:hyperlink>
    </w:p>
    <w:p w14:paraId="741937F8" w14:textId="456424E7" w:rsidR="00B30F6E" w:rsidRDefault="00542B66">
      <w:pPr>
        <w:pStyle w:val="TJ3"/>
        <w:rPr>
          <w:rFonts w:asciiTheme="minorHAnsi" w:hAnsiTheme="minorHAnsi" w:cstheme="minorBidi"/>
          <w:noProof/>
          <w:kern w:val="0"/>
          <w:sz w:val="22"/>
          <w:szCs w:val="20"/>
          <w14:ligatures w14:val="none"/>
        </w:rPr>
      </w:pPr>
      <w:hyperlink w:anchor="_Toc182927721" w:history="1">
        <w:r w:rsidR="00B30F6E" w:rsidRPr="00CC3E5F">
          <w:rPr>
            <w:rStyle w:val="Hiperhivatkozs"/>
            <w:noProof/>
            <w:lang w:bidi="ar-SA"/>
          </w:rPr>
          <w:t>1.2.1. Acknowledgements</w:t>
        </w:r>
        <w:r w:rsidR="00B30F6E">
          <w:rPr>
            <w:noProof/>
            <w:webHidden/>
          </w:rPr>
          <w:tab/>
        </w:r>
        <w:r w:rsidR="00B30F6E">
          <w:rPr>
            <w:noProof/>
            <w:webHidden/>
          </w:rPr>
          <w:fldChar w:fldCharType="begin"/>
        </w:r>
        <w:r w:rsidR="00B30F6E">
          <w:rPr>
            <w:noProof/>
            <w:webHidden/>
          </w:rPr>
          <w:instrText xml:space="preserve"> PAGEREF _Toc182927721 \h </w:instrText>
        </w:r>
        <w:r w:rsidR="00B30F6E">
          <w:rPr>
            <w:noProof/>
            <w:webHidden/>
          </w:rPr>
        </w:r>
        <w:r w:rsidR="00B30F6E">
          <w:rPr>
            <w:noProof/>
            <w:webHidden/>
          </w:rPr>
          <w:fldChar w:fldCharType="separate"/>
        </w:r>
        <w:r w:rsidR="00B30F6E">
          <w:rPr>
            <w:noProof/>
            <w:webHidden/>
          </w:rPr>
          <w:t>7</w:t>
        </w:r>
        <w:r w:rsidR="00B30F6E">
          <w:rPr>
            <w:noProof/>
            <w:webHidden/>
          </w:rPr>
          <w:fldChar w:fldCharType="end"/>
        </w:r>
      </w:hyperlink>
    </w:p>
    <w:p w14:paraId="06850E12" w14:textId="651F5DA7" w:rsidR="00B30F6E" w:rsidRDefault="00542B66">
      <w:pPr>
        <w:pStyle w:val="TJ3"/>
        <w:rPr>
          <w:rFonts w:asciiTheme="minorHAnsi" w:hAnsiTheme="minorHAnsi" w:cstheme="minorBidi"/>
          <w:noProof/>
          <w:kern w:val="0"/>
          <w:sz w:val="22"/>
          <w:szCs w:val="20"/>
          <w14:ligatures w14:val="none"/>
        </w:rPr>
      </w:pPr>
      <w:hyperlink w:anchor="_Toc182927722" w:history="1">
        <w:r w:rsidR="00B30F6E" w:rsidRPr="00CC3E5F">
          <w:rPr>
            <w:rStyle w:val="Hiperhivatkozs"/>
            <w:noProof/>
            <w:lang w:bidi="ar-SA"/>
          </w:rPr>
          <w:t>1.2.2. Scope</w:t>
        </w:r>
        <w:r w:rsidR="00B30F6E">
          <w:rPr>
            <w:noProof/>
            <w:webHidden/>
          </w:rPr>
          <w:tab/>
        </w:r>
        <w:r w:rsidR="00B30F6E">
          <w:rPr>
            <w:noProof/>
            <w:webHidden/>
          </w:rPr>
          <w:fldChar w:fldCharType="begin"/>
        </w:r>
        <w:r w:rsidR="00B30F6E">
          <w:rPr>
            <w:noProof/>
            <w:webHidden/>
          </w:rPr>
          <w:instrText xml:space="preserve"> PAGEREF _Toc182927722 \h </w:instrText>
        </w:r>
        <w:r w:rsidR="00B30F6E">
          <w:rPr>
            <w:noProof/>
            <w:webHidden/>
          </w:rPr>
        </w:r>
        <w:r w:rsidR="00B30F6E">
          <w:rPr>
            <w:noProof/>
            <w:webHidden/>
          </w:rPr>
          <w:fldChar w:fldCharType="separate"/>
        </w:r>
        <w:r w:rsidR="00B30F6E">
          <w:rPr>
            <w:noProof/>
            <w:webHidden/>
          </w:rPr>
          <w:t>7</w:t>
        </w:r>
        <w:r w:rsidR="00B30F6E">
          <w:rPr>
            <w:noProof/>
            <w:webHidden/>
          </w:rPr>
          <w:fldChar w:fldCharType="end"/>
        </w:r>
      </w:hyperlink>
    </w:p>
    <w:p w14:paraId="39798E73" w14:textId="70749696" w:rsidR="00B30F6E" w:rsidRDefault="00542B66">
      <w:pPr>
        <w:pStyle w:val="TJ3"/>
        <w:rPr>
          <w:rFonts w:asciiTheme="minorHAnsi" w:hAnsiTheme="minorHAnsi" w:cstheme="minorBidi"/>
          <w:noProof/>
          <w:kern w:val="0"/>
          <w:sz w:val="22"/>
          <w:szCs w:val="20"/>
          <w14:ligatures w14:val="none"/>
        </w:rPr>
      </w:pPr>
      <w:hyperlink w:anchor="_Toc182927723" w:history="1">
        <w:r w:rsidR="00B30F6E" w:rsidRPr="00CC3E5F">
          <w:rPr>
            <w:rStyle w:val="Hiperhivatkozs"/>
            <w:noProof/>
            <w:lang w:bidi="ar-SA"/>
          </w:rPr>
          <w:t>1.2.3. Further reading</w:t>
        </w:r>
        <w:r w:rsidR="00B30F6E">
          <w:rPr>
            <w:noProof/>
            <w:webHidden/>
          </w:rPr>
          <w:tab/>
        </w:r>
        <w:r w:rsidR="00B30F6E">
          <w:rPr>
            <w:noProof/>
            <w:webHidden/>
          </w:rPr>
          <w:fldChar w:fldCharType="begin"/>
        </w:r>
        <w:r w:rsidR="00B30F6E">
          <w:rPr>
            <w:noProof/>
            <w:webHidden/>
          </w:rPr>
          <w:instrText xml:space="preserve"> PAGEREF _Toc182927723 \h </w:instrText>
        </w:r>
        <w:r w:rsidR="00B30F6E">
          <w:rPr>
            <w:noProof/>
            <w:webHidden/>
          </w:rPr>
        </w:r>
        <w:r w:rsidR="00B30F6E">
          <w:rPr>
            <w:noProof/>
            <w:webHidden/>
          </w:rPr>
          <w:fldChar w:fldCharType="separate"/>
        </w:r>
        <w:r w:rsidR="00B30F6E">
          <w:rPr>
            <w:noProof/>
            <w:webHidden/>
          </w:rPr>
          <w:t>8</w:t>
        </w:r>
        <w:r w:rsidR="00B30F6E">
          <w:rPr>
            <w:noProof/>
            <w:webHidden/>
          </w:rPr>
          <w:fldChar w:fldCharType="end"/>
        </w:r>
      </w:hyperlink>
    </w:p>
    <w:p w14:paraId="075A9751" w14:textId="380C8198" w:rsidR="00B30F6E" w:rsidRDefault="00542B66">
      <w:pPr>
        <w:pStyle w:val="TJ3"/>
        <w:rPr>
          <w:rFonts w:asciiTheme="minorHAnsi" w:hAnsiTheme="minorHAnsi" w:cstheme="minorBidi"/>
          <w:noProof/>
          <w:kern w:val="0"/>
          <w:sz w:val="22"/>
          <w:szCs w:val="20"/>
          <w14:ligatures w14:val="none"/>
        </w:rPr>
      </w:pPr>
      <w:hyperlink w:anchor="_Toc182927724" w:history="1">
        <w:r w:rsidR="00B30F6E" w:rsidRPr="00CC3E5F">
          <w:rPr>
            <w:rStyle w:val="Hiperhivatkozs"/>
            <w:noProof/>
            <w:lang w:bidi="ar-SA"/>
          </w:rPr>
          <w:t>1.2.4. Software</w:t>
        </w:r>
        <w:r w:rsidR="00B30F6E">
          <w:rPr>
            <w:noProof/>
            <w:webHidden/>
          </w:rPr>
          <w:tab/>
        </w:r>
        <w:r w:rsidR="00B30F6E">
          <w:rPr>
            <w:noProof/>
            <w:webHidden/>
          </w:rPr>
          <w:fldChar w:fldCharType="begin"/>
        </w:r>
        <w:r w:rsidR="00B30F6E">
          <w:rPr>
            <w:noProof/>
            <w:webHidden/>
          </w:rPr>
          <w:instrText xml:space="preserve"> PAGEREF _Toc182927724 \h </w:instrText>
        </w:r>
        <w:r w:rsidR="00B30F6E">
          <w:rPr>
            <w:noProof/>
            <w:webHidden/>
          </w:rPr>
        </w:r>
        <w:r w:rsidR="00B30F6E">
          <w:rPr>
            <w:noProof/>
            <w:webHidden/>
          </w:rPr>
          <w:fldChar w:fldCharType="separate"/>
        </w:r>
        <w:r w:rsidR="00B30F6E">
          <w:rPr>
            <w:noProof/>
            <w:webHidden/>
          </w:rPr>
          <w:t>8</w:t>
        </w:r>
        <w:r w:rsidR="00B30F6E">
          <w:rPr>
            <w:noProof/>
            <w:webHidden/>
          </w:rPr>
          <w:fldChar w:fldCharType="end"/>
        </w:r>
      </w:hyperlink>
    </w:p>
    <w:p w14:paraId="396BA11E" w14:textId="1A368363" w:rsidR="00B30F6E" w:rsidRDefault="00542B66">
      <w:pPr>
        <w:pStyle w:val="TJ3"/>
        <w:rPr>
          <w:rFonts w:asciiTheme="minorHAnsi" w:hAnsiTheme="minorHAnsi" w:cstheme="minorBidi"/>
          <w:noProof/>
          <w:kern w:val="0"/>
          <w:sz w:val="22"/>
          <w:szCs w:val="20"/>
          <w14:ligatures w14:val="none"/>
        </w:rPr>
      </w:pPr>
      <w:hyperlink w:anchor="_Toc182927725" w:history="1">
        <w:r w:rsidR="00B30F6E" w:rsidRPr="00CC3E5F">
          <w:rPr>
            <w:rStyle w:val="Hiperhivatkozs"/>
            <w:noProof/>
            <w:lang w:bidi="ar-SA"/>
          </w:rPr>
          <w:t>1.2.5. Note on the examples</w:t>
        </w:r>
        <w:r w:rsidR="00B30F6E">
          <w:rPr>
            <w:noProof/>
            <w:webHidden/>
          </w:rPr>
          <w:tab/>
        </w:r>
        <w:r w:rsidR="00B30F6E">
          <w:rPr>
            <w:noProof/>
            <w:webHidden/>
          </w:rPr>
          <w:fldChar w:fldCharType="begin"/>
        </w:r>
        <w:r w:rsidR="00B30F6E">
          <w:rPr>
            <w:noProof/>
            <w:webHidden/>
          </w:rPr>
          <w:instrText xml:space="preserve"> PAGEREF _Toc182927725 \h </w:instrText>
        </w:r>
        <w:r w:rsidR="00B30F6E">
          <w:rPr>
            <w:noProof/>
            <w:webHidden/>
          </w:rPr>
        </w:r>
        <w:r w:rsidR="00B30F6E">
          <w:rPr>
            <w:noProof/>
            <w:webHidden/>
          </w:rPr>
          <w:fldChar w:fldCharType="separate"/>
        </w:r>
        <w:r w:rsidR="00B30F6E">
          <w:rPr>
            <w:noProof/>
            <w:webHidden/>
          </w:rPr>
          <w:t>8</w:t>
        </w:r>
        <w:r w:rsidR="00B30F6E">
          <w:rPr>
            <w:noProof/>
            <w:webHidden/>
          </w:rPr>
          <w:fldChar w:fldCharType="end"/>
        </w:r>
      </w:hyperlink>
    </w:p>
    <w:p w14:paraId="7110D98E" w14:textId="202EF438" w:rsidR="00B30F6E" w:rsidRDefault="00542B66">
      <w:pPr>
        <w:pStyle w:val="TJ2"/>
        <w:rPr>
          <w:rFonts w:asciiTheme="minorHAnsi" w:hAnsiTheme="minorHAnsi" w:cstheme="minorBidi"/>
          <w:noProof/>
          <w:kern w:val="0"/>
          <w:sz w:val="22"/>
          <w:szCs w:val="20"/>
          <w14:ligatures w14:val="none"/>
        </w:rPr>
      </w:pPr>
      <w:hyperlink w:anchor="_Toc182927726" w:history="1">
        <w:r w:rsidR="00B30F6E" w:rsidRPr="00CC3E5F">
          <w:rPr>
            <w:rStyle w:val="Hiperhivatkozs"/>
            <w:noProof/>
            <w:lang w:bidi="ar-SA"/>
          </w:rPr>
          <w:t>1.3. Terms and definitions</w:t>
        </w:r>
        <w:r w:rsidR="00B30F6E">
          <w:rPr>
            <w:noProof/>
            <w:webHidden/>
          </w:rPr>
          <w:tab/>
        </w:r>
        <w:r w:rsidR="00B30F6E">
          <w:rPr>
            <w:noProof/>
            <w:webHidden/>
          </w:rPr>
          <w:fldChar w:fldCharType="begin"/>
        </w:r>
        <w:r w:rsidR="00B30F6E">
          <w:rPr>
            <w:noProof/>
            <w:webHidden/>
          </w:rPr>
          <w:instrText xml:space="preserve"> PAGEREF _Toc182927726 \h </w:instrText>
        </w:r>
        <w:r w:rsidR="00B30F6E">
          <w:rPr>
            <w:noProof/>
            <w:webHidden/>
          </w:rPr>
        </w:r>
        <w:r w:rsidR="00B30F6E">
          <w:rPr>
            <w:noProof/>
            <w:webHidden/>
          </w:rPr>
          <w:fldChar w:fldCharType="separate"/>
        </w:r>
        <w:r w:rsidR="00B30F6E">
          <w:rPr>
            <w:noProof/>
            <w:webHidden/>
          </w:rPr>
          <w:t>9</w:t>
        </w:r>
        <w:r w:rsidR="00B30F6E">
          <w:rPr>
            <w:noProof/>
            <w:webHidden/>
          </w:rPr>
          <w:fldChar w:fldCharType="end"/>
        </w:r>
      </w:hyperlink>
    </w:p>
    <w:p w14:paraId="2E771EBD" w14:textId="67CBB1F7" w:rsidR="00B30F6E" w:rsidRDefault="00542B66">
      <w:pPr>
        <w:pStyle w:val="TJ3"/>
        <w:rPr>
          <w:rFonts w:asciiTheme="minorHAnsi" w:hAnsiTheme="minorHAnsi" w:cstheme="minorBidi"/>
          <w:noProof/>
          <w:kern w:val="0"/>
          <w:sz w:val="22"/>
          <w:szCs w:val="20"/>
          <w14:ligatures w14:val="none"/>
        </w:rPr>
      </w:pPr>
      <w:hyperlink w:anchor="_Toc182927727" w:history="1">
        <w:r w:rsidR="00B30F6E" w:rsidRPr="00CC3E5F">
          <w:rPr>
            <w:rStyle w:val="Hiperhivatkozs"/>
            <w:noProof/>
            <w:lang w:bidi="ar-SA"/>
          </w:rPr>
          <w:t>1.3.1. Abbreviations</w:t>
        </w:r>
        <w:r w:rsidR="00B30F6E">
          <w:rPr>
            <w:noProof/>
            <w:webHidden/>
          </w:rPr>
          <w:tab/>
        </w:r>
        <w:r w:rsidR="00B30F6E">
          <w:rPr>
            <w:noProof/>
            <w:webHidden/>
          </w:rPr>
          <w:fldChar w:fldCharType="begin"/>
        </w:r>
        <w:r w:rsidR="00B30F6E">
          <w:rPr>
            <w:noProof/>
            <w:webHidden/>
          </w:rPr>
          <w:instrText xml:space="preserve"> PAGEREF _Toc182927727 \h </w:instrText>
        </w:r>
        <w:r w:rsidR="00B30F6E">
          <w:rPr>
            <w:noProof/>
            <w:webHidden/>
          </w:rPr>
        </w:r>
        <w:r w:rsidR="00B30F6E">
          <w:rPr>
            <w:noProof/>
            <w:webHidden/>
          </w:rPr>
          <w:fldChar w:fldCharType="separate"/>
        </w:r>
        <w:r w:rsidR="00B30F6E">
          <w:rPr>
            <w:noProof/>
            <w:webHidden/>
          </w:rPr>
          <w:t>9</w:t>
        </w:r>
        <w:r w:rsidR="00B30F6E">
          <w:rPr>
            <w:noProof/>
            <w:webHidden/>
          </w:rPr>
          <w:fldChar w:fldCharType="end"/>
        </w:r>
      </w:hyperlink>
    </w:p>
    <w:p w14:paraId="2AE2FFC5" w14:textId="50CD92CC" w:rsidR="00B30F6E" w:rsidRDefault="00542B66">
      <w:pPr>
        <w:pStyle w:val="TJ3"/>
        <w:rPr>
          <w:rFonts w:asciiTheme="minorHAnsi" w:hAnsiTheme="minorHAnsi" w:cstheme="minorBidi"/>
          <w:noProof/>
          <w:kern w:val="0"/>
          <w:sz w:val="22"/>
          <w:szCs w:val="20"/>
          <w14:ligatures w14:val="none"/>
        </w:rPr>
      </w:pPr>
      <w:hyperlink w:anchor="_Toc182927728" w:history="1">
        <w:r w:rsidR="00B30F6E" w:rsidRPr="00CC3E5F">
          <w:rPr>
            <w:rStyle w:val="Hiperhivatkozs"/>
            <w:noProof/>
            <w:lang w:bidi="ar-SA"/>
          </w:rPr>
          <w:t>1.3.2. Basic terminology</w:t>
        </w:r>
        <w:r w:rsidR="00B30F6E">
          <w:rPr>
            <w:noProof/>
            <w:webHidden/>
          </w:rPr>
          <w:tab/>
        </w:r>
        <w:r w:rsidR="00B30F6E">
          <w:rPr>
            <w:noProof/>
            <w:webHidden/>
          </w:rPr>
          <w:fldChar w:fldCharType="begin"/>
        </w:r>
        <w:r w:rsidR="00B30F6E">
          <w:rPr>
            <w:noProof/>
            <w:webHidden/>
          </w:rPr>
          <w:instrText xml:space="preserve"> PAGEREF _Toc182927728 \h </w:instrText>
        </w:r>
        <w:r w:rsidR="00B30F6E">
          <w:rPr>
            <w:noProof/>
            <w:webHidden/>
          </w:rPr>
        </w:r>
        <w:r w:rsidR="00B30F6E">
          <w:rPr>
            <w:noProof/>
            <w:webHidden/>
          </w:rPr>
          <w:fldChar w:fldCharType="separate"/>
        </w:r>
        <w:r w:rsidR="00B30F6E">
          <w:rPr>
            <w:noProof/>
            <w:webHidden/>
          </w:rPr>
          <w:t>9</w:t>
        </w:r>
        <w:r w:rsidR="00B30F6E">
          <w:rPr>
            <w:noProof/>
            <w:webHidden/>
          </w:rPr>
          <w:fldChar w:fldCharType="end"/>
        </w:r>
      </w:hyperlink>
    </w:p>
    <w:p w14:paraId="617AEA80" w14:textId="1C99D134" w:rsidR="00B30F6E" w:rsidRDefault="00542B66">
      <w:pPr>
        <w:pStyle w:val="TJ3"/>
        <w:rPr>
          <w:rFonts w:asciiTheme="minorHAnsi" w:hAnsiTheme="minorHAnsi" w:cstheme="minorBidi"/>
          <w:noProof/>
          <w:kern w:val="0"/>
          <w:sz w:val="22"/>
          <w:szCs w:val="20"/>
          <w14:ligatures w14:val="none"/>
        </w:rPr>
      </w:pPr>
      <w:hyperlink w:anchor="_Toc182927729" w:history="1">
        <w:r w:rsidR="00B30F6E" w:rsidRPr="00CC3E5F">
          <w:rPr>
            <w:rStyle w:val="Hiperhivatkozs"/>
            <w:noProof/>
            <w:lang w:bidi="ar-SA"/>
          </w:rPr>
          <w:t>1.3.3. XML terms and concepts</w:t>
        </w:r>
        <w:r w:rsidR="00B30F6E">
          <w:rPr>
            <w:noProof/>
            <w:webHidden/>
          </w:rPr>
          <w:tab/>
        </w:r>
        <w:r w:rsidR="00B30F6E">
          <w:rPr>
            <w:noProof/>
            <w:webHidden/>
          </w:rPr>
          <w:fldChar w:fldCharType="begin"/>
        </w:r>
        <w:r w:rsidR="00B30F6E">
          <w:rPr>
            <w:noProof/>
            <w:webHidden/>
          </w:rPr>
          <w:instrText xml:space="preserve"> PAGEREF _Toc182927729 \h </w:instrText>
        </w:r>
        <w:r w:rsidR="00B30F6E">
          <w:rPr>
            <w:noProof/>
            <w:webHidden/>
          </w:rPr>
        </w:r>
        <w:r w:rsidR="00B30F6E">
          <w:rPr>
            <w:noProof/>
            <w:webHidden/>
          </w:rPr>
          <w:fldChar w:fldCharType="separate"/>
        </w:r>
        <w:r w:rsidR="00B30F6E">
          <w:rPr>
            <w:noProof/>
            <w:webHidden/>
          </w:rPr>
          <w:t>10</w:t>
        </w:r>
        <w:r w:rsidR="00B30F6E">
          <w:rPr>
            <w:noProof/>
            <w:webHidden/>
          </w:rPr>
          <w:fldChar w:fldCharType="end"/>
        </w:r>
      </w:hyperlink>
    </w:p>
    <w:p w14:paraId="43832AB5" w14:textId="308E98E2" w:rsidR="00B30F6E" w:rsidRDefault="00542B66">
      <w:pPr>
        <w:pStyle w:val="TJ3"/>
        <w:rPr>
          <w:rFonts w:asciiTheme="minorHAnsi" w:hAnsiTheme="minorHAnsi" w:cstheme="minorBidi"/>
          <w:noProof/>
          <w:kern w:val="0"/>
          <w:sz w:val="22"/>
          <w:szCs w:val="20"/>
          <w14:ligatures w14:val="none"/>
        </w:rPr>
      </w:pPr>
      <w:hyperlink w:anchor="_Toc182927730" w:history="1">
        <w:r w:rsidR="00B30F6E" w:rsidRPr="00CC3E5F">
          <w:rPr>
            <w:rStyle w:val="Hiperhivatkozs"/>
            <w:noProof/>
            <w:lang w:bidi="ar-SA"/>
          </w:rPr>
          <w:t>1.3.4. Conceptual markup</w:t>
        </w:r>
        <w:r w:rsidR="00B30F6E">
          <w:rPr>
            <w:noProof/>
            <w:webHidden/>
          </w:rPr>
          <w:tab/>
        </w:r>
        <w:r w:rsidR="00B30F6E">
          <w:rPr>
            <w:noProof/>
            <w:webHidden/>
          </w:rPr>
          <w:fldChar w:fldCharType="begin"/>
        </w:r>
        <w:r w:rsidR="00B30F6E">
          <w:rPr>
            <w:noProof/>
            <w:webHidden/>
          </w:rPr>
          <w:instrText xml:space="preserve"> PAGEREF _Toc182927730 \h </w:instrText>
        </w:r>
        <w:r w:rsidR="00B30F6E">
          <w:rPr>
            <w:noProof/>
            <w:webHidden/>
          </w:rPr>
        </w:r>
        <w:r w:rsidR="00B30F6E">
          <w:rPr>
            <w:noProof/>
            <w:webHidden/>
          </w:rPr>
          <w:fldChar w:fldCharType="separate"/>
        </w:r>
        <w:r w:rsidR="00B30F6E">
          <w:rPr>
            <w:noProof/>
            <w:webHidden/>
          </w:rPr>
          <w:t>13</w:t>
        </w:r>
        <w:r w:rsidR="00B30F6E">
          <w:rPr>
            <w:noProof/>
            <w:webHidden/>
          </w:rPr>
          <w:fldChar w:fldCharType="end"/>
        </w:r>
      </w:hyperlink>
    </w:p>
    <w:p w14:paraId="1A0A4569" w14:textId="463C99F6" w:rsidR="00B30F6E" w:rsidRDefault="00542B66">
      <w:pPr>
        <w:pStyle w:val="TJ2"/>
        <w:rPr>
          <w:rFonts w:asciiTheme="minorHAnsi" w:hAnsiTheme="minorHAnsi" w:cstheme="minorBidi"/>
          <w:noProof/>
          <w:kern w:val="0"/>
          <w:sz w:val="22"/>
          <w:szCs w:val="20"/>
          <w14:ligatures w14:val="none"/>
        </w:rPr>
      </w:pPr>
      <w:hyperlink w:anchor="_Toc182927731" w:history="1">
        <w:r w:rsidR="00B30F6E" w:rsidRPr="00CC3E5F">
          <w:rPr>
            <w:rStyle w:val="Hiperhivatkozs"/>
            <w:noProof/>
            <w:lang w:bidi="ar-SA"/>
          </w:rPr>
          <w:t>1.4. The structure of an EpiDoc edition</w:t>
        </w:r>
        <w:r w:rsidR="00B30F6E">
          <w:rPr>
            <w:noProof/>
            <w:webHidden/>
          </w:rPr>
          <w:tab/>
        </w:r>
        <w:r w:rsidR="00B30F6E">
          <w:rPr>
            <w:noProof/>
            <w:webHidden/>
          </w:rPr>
          <w:fldChar w:fldCharType="begin"/>
        </w:r>
        <w:r w:rsidR="00B30F6E">
          <w:rPr>
            <w:noProof/>
            <w:webHidden/>
          </w:rPr>
          <w:instrText xml:space="preserve"> PAGEREF _Toc182927731 \h </w:instrText>
        </w:r>
        <w:r w:rsidR="00B30F6E">
          <w:rPr>
            <w:noProof/>
            <w:webHidden/>
          </w:rPr>
        </w:r>
        <w:r w:rsidR="00B30F6E">
          <w:rPr>
            <w:noProof/>
            <w:webHidden/>
          </w:rPr>
          <w:fldChar w:fldCharType="separate"/>
        </w:r>
        <w:r w:rsidR="00B30F6E">
          <w:rPr>
            <w:noProof/>
            <w:webHidden/>
          </w:rPr>
          <w:t>14</w:t>
        </w:r>
        <w:r w:rsidR="00B30F6E">
          <w:rPr>
            <w:noProof/>
            <w:webHidden/>
          </w:rPr>
          <w:fldChar w:fldCharType="end"/>
        </w:r>
      </w:hyperlink>
    </w:p>
    <w:p w14:paraId="171596F4" w14:textId="77EBE130" w:rsidR="00B30F6E" w:rsidRDefault="00542B66">
      <w:pPr>
        <w:pStyle w:val="TJ3"/>
        <w:rPr>
          <w:rFonts w:asciiTheme="minorHAnsi" w:hAnsiTheme="minorHAnsi" w:cstheme="minorBidi"/>
          <w:noProof/>
          <w:kern w:val="0"/>
          <w:sz w:val="22"/>
          <w:szCs w:val="20"/>
          <w14:ligatures w14:val="none"/>
        </w:rPr>
      </w:pPr>
      <w:hyperlink w:anchor="_Toc182927732" w:history="1">
        <w:r w:rsidR="00B30F6E" w:rsidRPr="00CC3E5F">
          <w:rPr>
            <w:rStyle w:val="Hiperhivatkozs"/>
            <w:noProof/>
            <w:lang w:bidi="ar-SA"/>
          </w:rPr>
          <w:t>1.4.1. Technical framework</w:t>
        </w:r>
        <w:r w:rsidR="00B30F6E">
          <w:rPr>
            <w:noProof/>
            <w:webHidden/>
          </w:rPr>
          <w:tab/>
        </w:r>
        <w:r w:rsidR="00B30F6E">
          <w:rPr>
            <w:noProof/>
            <w:webHidden/>
          </w:rPr>
          <w:fldChar w:fldCharType="begin"/>
        </w:r>
        <w:r w:rsidR="00B30F6E">
          <w:rPr>
            <w:noProof/>
            <w:webHidden/>
          </w:rPr>
          <w:instrText xml:space="preserve"> PAGEREF _Toc182927732 \h </w:instrText>
        </w:r>
        <w:r w:rsidR="00B30F6E">
          <w:rPr>
            <w:noProof/>
            <w:webHidden/>
          </w:rPr>
        </w:r>
        <w:r w:rsidR="00B30F6E">
          <w:rPr>
            <w:noProof/>
            <w:webHidden/>
          </w:rPr>
          <w:fldChar w:fldCharType="separate"/>
        </w:r>
        <w:r w:rsidR="00B30F6E">
          <w:rPr>
            <w:noProof/>
            <w:webHidden/>
          </w:rPr>
          <w:t>14</w:t>
        </w:r>
        <w:r w:rsidR="00B30F6E">
          <w:rPr>
            <w:noProof/>
            <w:webHidden/>
          </w:rPr>
          <w:fldChar w:fldCharType="end"/>
        </w:r>
      </w:hyperlink>
    </w:p>
    <w:p w14:paraId="324CBEE5" w14:textId="3E0C4AA5" w:rsidR="00B30F6E" w:rsidRDefault="00542B66">
      <w:pPr>
        <w:pStyle w:val="TJ3"/>
        <w:rPr>
          <w:rFonts w:asciiTheme="minorHAnsi" w:hAnsiTheme="minorHAnsi" w:cstheme="minorBidi"/>
          <w:noProof/>
          <w:kern w:val="0"/>
          <w:sz w:val="22"/>
          <w:szCs w:val="20"/>
          <w14:ligatures w14:val="none"/>
        </w:rPr>
      </w:pPr>
      <w:hyperlink w:anchor="_Toc182927733" w:history="1">
        <w:r w:rsidR="00B30F6E" w:rsidRPr="00CC3E5F">
          <w:rPr>
            <w:rStyle w:val="Hiperhivatkozs"/>
            <w:noProof/>
            <w:lang w:bidi="ar-SA"/>
          </w:rPr>
          <w:t>1.4.2. The TEI header</w:t>
        </w:r>
        <w:r w:rsidR="00B30F6E">
          <w:rPr>
            <w:noProof/>
            <w:webHidden/>
          </w:rPr>
          <w:tab/>
        </w:r>
        <w:r w:rsidR="00B30F6E">
          <w:rPr>
            <w:noProof/>
            <w:webHidden/>
          </w:rPr>
          <w:fldChar w:fldCharType="begin"/>
        </w:r>
        <w:r w:rsidR="00B30F6E">
          <w:rPr>
            <w:noProof/>
            <w:webHidden/>
          </w:rPr>
          <w:instrText xml:space="preserve"> PAGEREF _Toc182927733 \h </w:instrText>
        </w:r>
        <w:r w:rsidR="00B30F6E">
          <w:rPr>
            <w:noProof/>
            <w:webHidden/>
          </w:rPr>
        </w:r>
        <w:r w:rsidR="00B30F6E">
          <w:rPr>
            <w:noProof/>
            <w:webHidden/>
          </w:rPr>
          <w:fldChar w:fldCharType="separate"/>
        </w:r>
        <w:r w:rsidR="00B30F6E">
          <w:rPr>
            <w:noProof/>
            <w:webHidden/>
          </w:rPr>
          <w:t>14</w:t>
        </w:r>
        <w:r w:rsidR="00B30F6E">
          <w:rPr>
            <w:noProof/>
            <w:webHidden/>
          </w:rPr>
          <w:fldChar w:fldCharType="end"/>
        </w:r>
      </w:hyperlink>
    </w:p>
    <w:p w14:paraId="45443022" w14:textId="052A68CE" w:rsidR="00B30F6E" w:rsidRDefault="00542B66">
      <w:pPr>
        <w:pStyle w:val="TJ3"/>
        <w:rPr>
          <w:rFonts w:asciiTheme="minorHAnsi" w:hAnsiTheme="minorHAnsi" w:cstheme="minorBidi"/>
          <w:noProof/>
          <w:kern w:val="0"/>
          <w:sz w:val="22"/>
          <w:szCs w:val="20"/>
          <w14:ligatures w14:val="none"/>
        </w:rPr>
      </w:pPr>
      <w:hyperlink w:anchor="_Toc182927734" w:history="1">
        <w:r w:rsidR="00B30F6E" w:rsidRPr="00CC3E5F">
          <w:rPr>
            <w:rStyle w:val="Hiperhivatkozs"/>
            <w:noProof/>
            <w:lang w:bidi="ar-SA"/>
          </w:rPr>
          <w:t>1.4.3. The body of the document</w:t>
        </w:r>
        <w:r w:rsidR="00B30F6E">
          <w:rPr>
            <w:noProof/>
            <w:webHidden/>
          </w:rPr>
          <w:tab/>
        </w:r>
        <w:r w:rsidR="00B30F6E">
          <w:rPr>
            <w:noProof/>
            <w:webHidden/>
          </w:rPr>
          <w:fldChar w:fldCharType="begin"/>
        </w:r>
        <w:r w:rsidR="00B30F6E">
          <w:rPr>
            <w:noProof/>
            <w:webHidden/>
          </w:rPr>
          <w:instrText xml:space="preserve"> PAGEREF _Toc182927734 \h </w:instrText>
        </w:r>
        <w:r w:rsidR="00B30F6E">
          <w:rPr>
            <w:noProof/>
            <w:webHidden/>
          </w:rPr>
        </w:r>
        <w:r w:rsidR="00B30F6E">
          <w:rPr>
            <w:noProof/>
            <w:webHidden/>
          </w:rPr>
          <w:fldChar w:fldCharType="separate"/>
        </w:r>
        <w:r w:rsidR="00B30F6E">
          <w:rPr>
            <w:noProof/>
            <w:webHidden/>
          </w:rPr>
          <w:t>15</w:t>
        </w:r>
        <w:r w:rsidR="00B30F6E">
          <w:rPr>
            <w:noProof/>
            <w:webHidden/>
          </w:rPr>
          <w:fldChar w:fldCharType="end"/>
        </w:r>
      </w:hyperlink>
    </w:p>
    <w:p w14:paraId="63F75321" w14:textId="47817657" w:rsidR="00B30F6E" w:rsidRDefault="00542B66">
      <w:pPr>
        <w:pStyle w:val="TJ1"/>
        <w:rPr>
          <w:rFonts w:asciiTheme="minorHAnsi" w:hAnsiTheme="minorHAnsi" w:cstheme="minorBidi"/>
          <w:b w:val="0"/>
          <w:noProof/>
          <w:kern w:val="0"/>
          <w:szCs w:val="20"/>
          <w14:ligatures w14:val="none"/>
        </w:rPr>
      </w:pPr>
      <w:hyperlink w:anchor="_Toc182927735" w:history="1">
        <w:r w:rsidR="00B30F6E" w:rsidRPr="00CC3E5F">
          <w:rPr>
            <w:rStyle w:val="Hiperhivatkozs"/>
            <w:noProof/>
            <w:lang w:bidi="ar-SA"/>
          </w:rPr>
          <w:t>2. Marking up intrinsic structure in the edition</w:t>
        </w:r>
        <w:r w:rsidR="00B30F6E">
          <w:rPr>
            <w:noProof/>
            <w:webHidden/>
          </w:rPr>
          <w:tab/>
        </w:r>
        <w:r w:rsidR="00B30F6E">
          <w:rPr>
            <w:noProof/>
            <w:webHidden/>
          </w:rPr>
          <w:fldChar w:fldCharType="begin"/>
        </w:r>
        <w:r w:rsidR="00B30F6E">
          <w:rPr>
            <w:noProof/>
            <w:webHidden/>
          </w:rPr>
          <w:instrText xml:space="preserve"> PAGEREF _Toc182927735 \h </w:instrText>
        </w:r>
        <w:r w:rsidR="00B30F6E">
          <w:rPr>
            <w:noProof/>
            <w:webHidden/>
          </w:rPr>
        </w:r>
        <w:r w:rsidR="00B30F6E">
          <w:rPr>
            <w:noProof/>
            <w:webHidden/>
          </w:rPr>
          <w:fldChar w:fldCharType="separate"/>
        </w:r>
        <w:r w:rsidR="00B30F6E">
          <w:rPr>
            <w:noProof/>
            <w:webHidden/>
          </w:rPr>
          <w:t>16</w:t>
        </w:r>
        <w:r w:rsidR="00B30F6E">
          <w:rPr>
            <w:noProof/>
            <w:webHidden/>
          </w:rPr>
          <w:fldChar w:fldCharType="end"/>
        </w:r>
      </w:hyperlink>
    </w:p>
    <w:p w14:paraId="223CFD78" w14:textId="004CEE27" w:rsidR="00B30F6E" w:rsidRDefault="00542B66">
      <w:pPr>
        <w:pStyle w:val="TJ2"/>
        <w:rPr>
          <w:rFonts w:asciiTheme="minorHAnsi" w:hAnsiTheme="minorHAnsi" w:cstheme="minorBidi"/>
          <w:noProof/>
          <w:kern w:val="0"/>
          <w:sz w:val="22"/>
          <w:szCs w:val="20"/>
          <w14:ligatures w14:val="none"/>
        </w:rPr>
      </w:pPr>
      <w:hyperlink w:anchor="_Toc182927736" w:history="1">
        <w:r w:rsidR="00B30F6E" w:rsidRPr="00CC3E5F">
          <w:rPr>
            <w:rStyle w:val="Hiperhivatkozs"/>
            <w:noProof/>
            <w:lang w:bidi="ar-SA"/>
          </w:rPr>
          <w:t>2.1. Using block-level containers for intrinsic structure</w:t>
        </w:r>
        <w:r w:rsidR="00B30F6E">
          <w:rPr>
            <w:noProof/>
            <w:webHidden/>
          </w:rPr>
          <w:tab/>
        </w:r>
        <w:r w:rsidR="00B30F6E">
          <w:rPr>
            <w:noProof/>
            <w:webHidden/>
          </w:rPr>
          <w:fldChar w:fldCharType="begin"/>
        </w:r>
        <w:r w:rsidR="00B30F6E">
          <w:rPr>
            <w:noProof/>
            <w:webHidden/>
          </w:rPr>
          <w:instrText xml:space="preserve"> PAGEREF _Toc182927736 \h </w:instrText>
        </w:r>
        <w:r w:rsidR="00B30F6E">
          <w:rPr>
            <w:noProof/>
            <w:webHidden/>
          </w:rPr>
        </w:r>
        <w:r w:rsidR="00B30F6E">
          <w:rPr>
            <w:noProof/>
            <w:webHidden/>
          </w:rPr>
          <w:fldChar w:fldCharType="separate"/>
        </w:r>
        <w:r w:rsidR="00B30F6E">
          <w:rPr>
            <w:noProof/>
            <w:webHidden/>
          </w:rPr>
          <w:t>16</w:t>
        </w:r>
        <w:r w:rsidR="00B30F6E">
          <w:rPr>
            <w:noProof/>
            <w:webHidden/>
          </w:rPr>
          <w:fldChar w:fldCharType="end"/>
        </w:r>
      </w:hyperlink>
    </w:p>
    <w:p w14:paraId="18D4AE53" w14:textId="4F4ADDDB" w:rsidR="00B30F6E" w:rsidRDefault="00542B66">
      <w:pPr>
        <w:pStyle w:val="TJ3"/>
        <w:rPr>
          <w:rFonts w:asciiTheme="minorHAnsi" w:hAnsiTheme="minorHAnsi" w:cstheme="minorBidi"/>
          <w:noProof/>
          <w:kern w:val="0"/>
          <w:sz w:val="22"/>
          <w:szCs w:val="20"/>
          <w14:ligatures w14:val="none"/>
        </w:rPr>
      </w:pPr>
      <w:hyperlink w:anchor="_Toc182927737" w:history="1">
        <w:r w:rsidR="00B30F6E" w:rsidRPr="00CC3E5F">
          <w:rPr>
            <w:rStyle w:val="Hiperhivatkozs"/>
            <w:noProof/>
            <w:lang w:bidi="ar-SA"/>
          </w:rPr>
          <w:t>2.1.1. Overview</w:t>
        </w:r>
        <w:r w:rsidR="00B30F6E">
          <w:rPr>
            <w:noProof/>
            <w:webHidden/>
          </w:rPr>
          <w:tab/>
        </w:r>
        <w:r w:rsidR="00B30F6E">
          <w:rPr>
            <w:noProof/>
            <w:webHidden/>
          </w:rPr>
          <w:fldChar w:fldCharType="begin"/>
        </w:r>
        <w:r w:rsidR="00B30F6E">
          <w:rPr>
            <w:noProof/>
            <w:webHidden/>
          </w:rPr>
          <w:instrText xml:space="preserve"> PAGEREF _Toc182927737 \h </w:instrText>
        </w:r>
        <w:r w:rsidR="00B30F6E">
          <w:rPr>
            <w:noProof/>
            <w:webHidden/>
          </w:rPr>
        </w:r>
        <w:r w:rsidR="00B30F6E">
          <w:rPr>
            <w:noProof/>
            <w:webHidden/>
          </w:rPr>
          <w:fldChar w:fldCharType="separate"/>
        </w:r>
        <w:r w:rsidR="00B30F6E">
          <w:rPr>
            <w:noProof/>
            <w:webHidden/>
          </w:rPr>
          <w:t>16</w:t>
        </w:r>
        <w:r w:rsidR="00B30F6E">
          <w:rPr>
            <w:noProof/>
            <w:webHidden/>
          </w:rPr>
          <w:fldChar w:fldCharType="end"/>
        </w:r>
      </w:hyperlink>
    </w:p>
    <w:p w14:paraId="323075CD" w14:textId="43E72505" w:rsidR="00B30F6E" w:rsidRDefault="00542B66">
      <w:pPr>
        <w:pStyle w:val="TJ3"/>
        <w:rPr>
          <w:rFonts w:asciiTheme="minorHAnsi" w:hAnsiTheme="minorHAnsi" w:cstheme="minorBidi"/>
          <w:noProof/>
          <w:kern w:val="0"/>
          <w:sz w:val="22"/>
          <w:szCs w:val="20"/>
          <w14:ligatures w14:val="none"/>
        </w:rPr>
      </w:pPr>
      <w:hyperlink w:anchor="_Toc182927738" w:history="1">
        <w:r w:rsidR="00B30F6E" w:rsidRPr="00CC3E5F">
          <w:rPr>
            <w:rStyle w:val="Hiperhivatkozs"/>
            <w:noProof/>
            <w:lang w:bidi="ar-SA"/>
          </w:rPr>
          <w:t>2.1.2. Text segmentation interacting with container boundaries</w:t>
        </w:r>
        <w:r w:rsidR="00B30F6E">
          <w:rPr>
            <w:noProof/>
            <w:webHidden/>
          </w:rPr>
          <w:tab/>
        </w:r>
        <w:r w:rsidR="00B30F6E">
          <w:rPr>
            <w:noProof/>
            <w:webHidden/>
          </w:rPr>
          <w:fldChar w:fldCharType="begin"/>
        </w:r>
        <w:r w:rsidR="00B30F6E">
          <w:rPr>
            <w:noProof/>
            <w:webHidden/>
          </w:rPr>
          <w:instrText xml:space="preserve"> PAGEREF _Toc182927738 \h </w:instrText>
        </w:r>
        <w:r w:rsidR="00B30F6E">
          <w:rPr>
            <w:noProof/>
            <w:webHidden/>
          </w:rPr>
        </w:r>
        <w:r w:rsidR="00B30F6E">
          <w:rPr>
            <w:noProof/>
            <w:webHidden/>
          </w:rPr>
          <w:fldChar w:fldCharType="separate"/>
        </w:r>
        <w:r w:rsidR="00B30F6E">
          <w:rPr>
            <w:noProof/>
            <w:webHidden/>
          </w:rPr>
          <w:t>16</w:t>
        </w:r>
        <w:r w:rsidR="00B30F6E">
          <w:rPr>
            <w:noProof/>
            <w:webHidden/>
          </w:rPr>
          <w:fldChar w:fldCharType="end"/>
        </w:r>
      </w:hyperlink>
    </w:p>
    <w:p w14:paraId="0824168A" w14:textId="63113D05" w:rsidR="00B30F6E" w:rsidRDefault="00542B66">
      <w:pPr>
        <w:pStyle w:val="TJ4"/>
        <w:rPr>
          <w:rFonts w:asciiTheme="minorHAnsi" w:hAnsiTheme="minorHAnsi" w:cstheme="minorBidi"/>
          <w:noProof/>
          <w:kern w:val="0"/>
          <w:sz w:val="22"/>
          <w:szCs w:val="20"/>
          <w14:ligatures w14:val="none"/>
        </w:rPr>
      </w:pPr>
      <w:hyperlink w:anchor="_Toc182927739" w:history="1">
        <w:r w:rsidR="00B30F6E" w:rsidRPr="00CC3E5F">
          <w:rPr>
            <w:rStyle w:val="Hiperhivatkozs"/>
            <w:noProof/>
            <w:lang w:bidi="ar-SA"/>
          </w:rPr>
          <w:t>2.1.2.1. Container boundaries within a compound</w:t>
        </w:r>
        <w:r w:rsidR="00B30F6E">
          <w:rPr>
            <w:noProof/>
            <w:webHidden/>
          </w:rPr>
          <w:tab/>
        </w:r>
        <w:r w:rsidR="00B30F6E">
          <w:rPr>
            <w:noProof/>
            <w:webHidden/>
          </w:rPr>
          <w:fldChar w:fldCharType="begin"/>
        </w:r>
        <w:r w:rsidR="00B30F6E">
          <w:rPr>
            <w:noProof/>
            <w:webHidden/>
          </w:rPr>
          <w:instrText xml:space="preserve"> PAGEREF _Toc182927739 \h </w:instrText>
        </w:r>
        <w:r w:rsidR="00B30F6E">
          <w:rPr>
            <w:noProof/>
            <w:webHidden/>
          </w:rPr>
        </w:r>
        <w:r w:rsidR="00B30F6E">
          <w:rPr>
            <w:noProof/>
            <w:webHidden/>
          </w:rPr>
          <w:fldChar w:fldCharType="separate"/>
        </w:r>
        <w:r w:rsidR="00B30F6E">
          <w:rPr>
            <w:noProof/>
            <w:webHidden/>
          </w:rPr>
          <w:t>17</w:t>
        </w:r>
        <w:r w:rsidR="00B30F6E">
          <w:rPr>
            <w:noProof/>
            <w:webHidden/>
          </w:rPr>
          <w:fldChar w:fldCharType="end"/>
        </w:r>
      </w:hyperlink>
    </w:p>
    <w:p w14:paraId="6B81502C" w14:textId="18AF4086" w:rsidR="00B30F6E" w:rsidRDefault="00542B66">
      <w:pPr>
        <w:pStyle w:val="TJ4"/>
        <w:rPr>
          <w:rFonts w:asciiTheme="minorHAnsi" w:hAnsiTheme="minorHAnsi" w:cstheme="minorBidi"/>
          <w:noProof/>
          <w:kern w:val="0"/>
          <w:sz w:val="22"/>
          <w:szCs w:val="20"/>
          <w14:ligatures w14:val="none"/>
        </w:rPr>
      </w:pPr>
      <w:hyperlink w:anchor="_Toc182927740" w:history="1">
        <w:r w:rsidR="00B30F6E" w:rsidRPr="00CC3E5F">
          <w:rPr>
            <w:rStyle w:val="Hiperhivatkozs"/>
            <w:noProof/>
            <w:lang w:bidi="ar-SA"/>
          </w:rPr>
          <w:t>2.1.2.2. Container boundaries obscured by vowel fusion</w:t>
        </w:r>
        <w:r w:rsidR="00B30F6E">
          <w:rPr>
            <w:noProof/>
            <w:webHidden/>
          </w:rPr>
          <w:tab/>
        </w:r>
        <w:r w:rsidR="00B30F6E">
          <w:rPr>
            <w:noProof/>
            <w:webHidden/>
          </w:rPr>
          <w:fldChar w:fldCharType="begin"/>
        </w:r>
        <w:r w:rsidR="00B30F6E">
          <w:rPr>
            <w:noProof/>
            <w:webHidden/>
          </w:rPr>
          <w:instrText xml:space="preserve"> PAGEREF _Toc182927740 \h </w:instrText>
        </w:r>
        <w:r w:rsidR="00B30F6E">
          <w:rPr>
            <w:noProof/>
            <w:webHidden/>
          </w:rPr>
        </w:r>
        <w:r w:rsidR="00B30F6E">
          <w:rPr>
            <w:noProof/>
            <w:webHidden/>
          </w:rPr>
          <w:fldChar w:fldCharType="separate"/>
        </w:r>
        <w:r w:rsidR="00B30F6E">
          <w:rPr>
            <w:noProof/>
            <w:webHidden/>
          </w:rPr>
          <w:t>17</w:t>
        </w:r>
        <w:r w:rsidR="00B30F6E">
          <w:rPr>
            <w:noProof/>
            <w:webHidden/>
          </w:rPr>
          <w:fldChar w:fldCharType="end"/>
        </w:r>
      </w:hyperlink>
    </w:p>
    <w:p w14:paraId="5AED8FFC" w14:textId="77D2383B" w:rsidR="00B30F6E" w:rsidRDefault="00542B66">
      <w:pPr>
        <w:pStyle w:val="TJ3"/>
        <w:rPr>
          <w:rFonts w:asciiTheme="minorHAnsi" w:hAnsiTheme="minorHAnsi" w:cstheme="minorBidi"/>
          <w:noProof/>
          <w:kern w:val="0"/>
          <w:sz w:val="22"/>
          <w:szCs w:val="20"/>
          <w14:ligatures w14:val="none"/>
        </w:rPr>
      </w:pPr>
      <w:hyperlink w:anchor="_Toc182927741" w:history="1">
        <w:r w:rsidR="00B30F6E" w:rsidRPr="00CC3E5F">
          <w:rPr>
            <w:rStyle w:val="Hiperhivatkozs"/>
            <w:noProof/>
            <w:lang w:bidi="ar-SA"/>
          </w:rPr>
          <w:t>2.1.3. Incomplete text containers</w:t>
        </w:r>
        <w:r w:rsidR="00B30F6E">
          <w:rPr>
            <w:noProof/>
            <w:webHidden/>
          </w:rPr>
          <w:tab/>
        </w:r>
        <w:r w:rsidR="00B30F6E">
          <w:rPr>
            <w:noProof/>
            <w:webHidden/>
          </w:rPr>
          <w:fldChar w:fldCharType="begin"/>
        </w:r>
        <w:r w:rsidR="00B30F6E">
          <w:rPr>
            <w:noProof/>
            <w:webHidden/>
          </w:rPr>
          <w:instrText xml:space="preserve"> PAGEREF _Toc182927741 \h </w:instrText>
        </w:r>
        <w:r w:rsidR="00B30F6E">
          <w:rPr>
            <w:noProof/>
            <w:webHidden/>
          </w:rPr>
        </w:r>
        <w:r w:rsidR="00B30F6E">
          <w:rPr>
            <w:noProof/>
            <w:webHidden/>
          </w:rPr>
          <w:fldChar w:fldCharType="separate"/>
        </w:r>
        <w:r w:rsidR="00B30F6E">
          <w:rPr>
            <w:noProof/>
            <w:webHidden/>
          </w:rPr>
          <w:t>18</w:t>
        </w:r>
        <w:r w:rsidR="00B30F6E">
          <w:rPr>
            <w:noProof/>
            <w:webHidden/>
          </w:rPr>
          <w:fldChar w:fldCharType="end"/>
        </w:r>
      </w:hyperlink>
    </w:p>
    <w:p w14:paraId="66B994E1" w14:textId="2C8C95C2" w:rsidR="00B30F6E" w:rsidRDefault="00542B66">
      <w:pPr>
        <w:pStyle w:val="TJ2"/>
        <w:rPr>
          <w:rFonts w:asciiTheme="minorHAnsi" w:hAnsiTheme="minorHAnsi" w:cstheme="minorBidi"/>
          <w:noProof/>
          <w:kern w:val="0"/>
          <w:sz w:val="22"/>
          <w:szCs w:val="20"/>
          <w14:ligatures w14:val="none"/>
        </w:rPr>
      </w:pPr>
      <w:hyperlink w:anchor="_Toc182927742" w:history="1">
        <w:r w:rsidR="00B30F6E" w:rsidRPr="00CC3E5F">
          <w:rPr>
            <w:rStyle w:val="Hiperhivatkozs"/>
            <w:noProof/>
            <w:lang w:bidi="ar-SA"/>
          </w:rPr>
          <w:t>2.2. Prose containers</w:t>
        </w:r>
        <w:r w:rsidR="00B30F6E">
          <w:rPr>
            <w:noProof/>
            <w:webHidden/>
          </w:rPr>
          <w:tab/>
        </w:r>
        <w:r w:rsidR="00B30F6E">
          <w:rPr>
            <w:noProof/>
            <w:webHidden/>
          </w:rPr>
          <w:fldChar w:fldCharType="begin"/>
        </w:r>
        <w:r w:rsidR="00B30F6E">
          <w:rPr>
            <w:noProof/>
            <w:webHidden/>
          </w:rPr>
          <w:instrText xml:space="preserve"> PAGEREF _Toc182927742 \h </w:instrText>
        </w:r>
        <w:r w:rsidR="00B30F6E">
          <w:rPr>
            <w:noProof/>
            <w:webHidden/>
          </w:rPr>
        </w:r>
        <w:r w:rsidR="00B30F6E">
          <w:rPr>
            <w:noProof/>
            <w:webHidden/>
          </w:rPr>
          <w:fldChar w:fldCharType="separate"/>
        </w:r>
        <w:r w:rsidR="00B30F6E">
          <w:rPr>
            <w:noProof/>
            <w:webHidden/>
          </w:rPr>
          <w:t>18</w:t>
        </w:r>
        <w:r w:rsidR="00B30F6E">
          <w:rPr>
            <w:noProof/>
            <w:webHidden/>
          </w:rPr>
          <w:fldChar w:fldCharType="end"/>
        </w:r>
      </w:hyperlink>
    </w:p>
    <w:p w14:paraId="78916FE0" w14:textId="65C9DD02" w:rsidR="00B30F6E" w:rsidRDefault="00542B66">
      <w:pPr>
        <w:pStyle w:val="TJ3"/>
        <w:rPr>
          <w:rFonts w:asciiTheme="minorHAnsi" w:hAnsiTheme="minorHAnsi" w:cstheme="minorBidi"/>
          <w:noProof/>
          <w:kern w:val="0"/>
          <w:sz w:val="22"/>
          <w:szCs w:val="20"/>
          <w14:ligatures w14:val="none"/>
        </w:rPr>
      </w:pPr>
      <w:hyperlink w:anchor="_Toc182927743" w:history="1">
        <w:r w:rsidR="00B30F6E" w:rsidRPr="00CC3E5F">
          <w:rPr>
            <w:rStyle w:val="Hiperhivatkozs"/>
            <w:noProof/>
            <w:lang w:bidi="ar-SA"/>
          </w:rPr>
          <w:t>2.2.1. Paragraphs</w:t>
        </w:r>
        <w:r w:rsidR="00B30F6E">
          <w:rPr>
            <w:noProof/>
            <w:webHidden/>
          </w:rPr>
          <w:tab/>
        </w:r>
        <w:r w:rsidR="00B30F6E">
          <w:rPr>
            <w:noProof/>
            <w:webHidden/>
          </w:rPr>
          <w:fldChar w:fldCharType="begin"/>
        </w:r>
        <w:r w:rsidR="00B30F6E">
          <w:rPr>
            <w:noProof/>
            <w:webHidden/>
          </w:rPr>
          <w:instrText xml:space="preserve"> PAGEREF _Toc182927743 \h </w:instrText>
        </w:r>
        <w:r w:rsidR="00B30F6E">
          <w:rPr>
            <w:noProof/>
            <w:webHidden/>
          </w:rPr>
        </w:r>
        <w:r w:rsidR="00B30F6E">
          <w:rPr>
            <w:noProof/>
            <w:webHidden/>
          </w:rPr>
          <w:fldChar w:fldCharType="separate"/>
        </w:r>
        <w:r w:rsidR="00B30F6E">
          <w:rPr>
            <w:noProof/>
            <w:webHidden/>
          </w:rPr>
          <w:t>18</w:t>
        </w:r>
        <w:r w:rsidR="00B30F6E">
          <w:rPr>
            <w:noProof/>
            <w:webHidden/>
          </w:rPr>
          <w:fldChar w:fldCharType="end"/>
        </w:r>
      </w:hyperlink>
    </w:p>
    <w:p w14:paraId="7E7DD30A" w14:textId="4D7030FB" w:rsidR="00B30F6E" w:rsidRDefault="00542B66">
      <w:pPr>
        <w:pStyle w:val="TJ3"/>
        <w:rPr>
          <w:rFonts w:asciiTheme="minorHAnsi" w:hAnsiTheme="minorHAnsi" w:cstheme="minorBidi"/>
          <w:noProof/>
          <w:kern w:val="0"/>
          <w:sz w:val="22"/>
          <w:szCs w:val="20"/>
          <w14:ligatures w14:val="none"/>
        </w:rPr>
      </w:pPr>
      <w:hyperlink w:anchor="_Toc182927744" w:history="1">
        <w:r w:rsidR="00B30F6E" w:rsidRPr="00CC3E5F">
          <w:rPr>
            <w:rStyle w:val="Hiperhivatkozs"/>
            <w:noProof/>
            <w:lang w:bidi="ar-SA"/>
          </w:rPr>
          <w:t>2.2.2. Anonymous blocks</w:t>
        </w:r>
        <w:r w:rsidR="00B30F6E">
          <w:rPr>
            <w:noProof/>
            <w:webHidden/>
          </w:rPr>
          <w:tab/>
        </w:r>
        <w:r w:rsidR="00B30F6E">
          <w:rPr>
            <w:noProof/>
            <w:webHidden/>
          </w:rPr>
          <w:fldChar w:fldCharType="begin"/>
        </w:r>
        <w:r w:rsidR="00B30F6E">
          <w:rPr>
            <w:noProof/>
            <w:webHidden/>
          </w:rPr>
          <w:instrText xml:space="preserve"> PAGEREF _Toc182927744 \h </w:instrText>
        </w:r>
        <w:r w:rsidR="00B30F6E">
          <w:rPr>
            <w:noProof/>
            <w:webHidden/>
          </w:rPr>
        </w:r>
        <w:r w:rsidR="00B30F6E">
          <w:rPr>
            <w:noProof/>
            <w:webHidden/>
          </w:rPr>
          <w:fldChar w:fldCharType="separate"/>
        </w:r>
        <w:r w:rsidR="00B30F6E">
          <w:rPr>
            <w:noProof/>
            <w:webHidden/>
          </w:rPr>
          <w:t>18</w:t>
        </w:r>
        <w:r w:rsidR="00B30F6E">
          <w:rPr>
            <w:noProof/>
            <w:webHidden/>
          </w:rPr>
          <w:fldChar w:fldCharType="end"/>
        </w:r>
      </w:hyperlink>
    </w:p>
    <w:p w14:paraId="3C1631C6" w14:textId="62BAAE28" w:rsidR="00B30F6E" w:rsidRDefault="00542B66">
      <w:pPr>
        <w:pStyle w:val="TJ2"/>
        <w:rPr>
          <w:rFonts w:asciiTheme="minorHAnsi" w:hAnsiTheme="minorHAnsi" w:cstheme="minorBidi"/>
          <w:noProof/>
          <w:kern w:val="0"/>
          <w:sz w:val="22"/>
          <w:szCs w:val="20"/>
          <w14:ligatures w14:val="none"/>
        </w:rPr>
      </w:pPr>
      <w:hyperlink w:anchor="_Toc182927745" w:history="1">
        <w:r w:rsidR="00B30F6E" w:rsidRPr="00CC3E5F">
          <w:rPr>
            <w:rStyle w:val="Hiperhivatkozs"/>
            <w:noProof/>
            <w:lang w:bidi="ar-SA"/>
          </w:rPr>
          <w:t>2.3. Verse containers</w:t>
        </w:r>
        <w:r w:rsidR="00B30F6E">
          <w:rPr>
            <w:noProof/>
            <w:webHidden/>
          </w:rPr>
          <w:tab/>
        </w:r>
        <w:r w:rsidR="00B30F6E">
          <w:rPr>
            <w:noProof/>
            <w:webHidden/>
          </w:rPr>
          <w:fldChar w:fldCharType="begin"/>
        </w:r>
        <w:r w:rsidR="00B30F6E">
          <w:rPr>
            <w:noProof/>
            <w:webHidden/>
          </w:rPr>
          <w:instrText xml:space="preserve"> PAGEREF _Toc182927745 \h </w:instrText>
        </w:r>
        <w:r w:rsidR="00B30F6E">
          <w:rPr>
            <w:noProof/>
            <w:webHidden/>
          </w:rPr>
        </w:r>
        <w:r w:rsidR="00B30F6E">
          <w:rPr>
            <w:noProof/>
            <w:webHidden/>
          </w:rPr>
          <w:fldChar w:fldCharType="separate"/>
        </w:r>
        <w:r w:rsidR="00B30F6E">
          <w:rPr>
            <w:noProof/>
            <w:webHidden/>
          </w:rPr>
          <w:t>19</w:t>
        </w:r>
        <w:r w:rsidR="00B30F6E">
          <w:rPr>
            <w:noProof/>
            <w:webHidden/>
          </w:rPr>
          <w:fldChar w:fldCharType="end"/>
        </w:r>
      </w:hyperlink>
    </w:p>
    <w:p w14:paraId="3A805E9C" w14:textId="65E95485" w:rsidR="00B30F6E" w:rsidRDefault="00542B66">
      <w:pPr>
        <w:pStyle w:val="TJ3"/>
        <w:rPr>
          <w:rFonts w:asciiTheme="minorHAnsi" w:hAnsiTheme="minorHAnsi" w:cstheme="minorBidi"/>
          <w:noProof/>
          <w:kern w:val="0"/>
          <w:sz w:val="22"/>
          <w:szCs w:val="20"/>
          <w14:ligatures w14:val="none"/>
        </w:rPr>
      </w:pPr>
      <w:hyperlink w:anchor="_Toc182927746" w:history="1">
        <w:r w:rsidR="00B30F6E" w:rsidRPr="00CC3E5F">
          <w:rPr>
            <w:rStyle w:val="Hiperhivatkozs"/>
            <w:noProof/>
            <w:lang w:bidi="ar-SA"/>
          </w:rPr>
          <w:t>2.3.1. Verse-related terminology and definitions</w:t>
        </w:r>
        <w:r w:rsidR="00B30F6E">
          <w:rPr>
            <w:noProof/>
            <w:webHidden/>
          </w:rPr>
          <w:tab/>
        </w:r>
        <w:r w:rsidR="00B30F6E">
          <w:rPr>
            <w:noProof/>
            <w:webHidden/>
          </w:rPr>
          <w:fldChar w:fldCharType="begin"/>
        </w:r>
        <w:r w:rsidR="00B30F6E">
          <w:rPr>
            <w:noProof/>
            <w:webHidden/>
          </w:rPr>
          <w:instrText xml:space="preserve"> PAGEREF _Toc182927746 \h </w:instrText>
        </w:r>
        <w:r w:rsidR="00B30F6E">
          <w:rPr>
            <w:noProof/>
            <w:webHidden/>
          </w:rPr>
        </w:r>
        <w:r w:rsidR="00B30F6E">
          <w:rPr>
            <w:noProof/>
            <w:webHidden/>
          </w:rPr>
          <w:fldChar w:fldCharType="separate"/>
        </w:r>
        <w:r w:rsidR="00B30F6E">
          <w:rPr>
            <w:noProof/>
            <w:webHidden/>
          </w:rPr>
          <w:t>19</w:t>
        </w:r>
        <w:r w:rsidR="00B30F6E">
          <w:rPr>
            <w:noProof/>
            <w:webHidden/>
          </w:rPr>
          <w:fldChar w:fldCharType="end"/>
        </w:r>
      </w:hyperlink>
    </w:p>
    <w:p w14:paraId="69BA4CCD" w14:textId="1C15C0F7" w:rsidR="00B30F6E" w:rsidRDefault="00542B66">
      <w:pPr>
        <w:pStyle w:val="TJ3"/>
        <w:rPr>
          <w:rFonts w:asciiTheme="minorHAnsi" w:hAnsiTheme="minorHAnsi" w:cstheme="minorBidi"/>
          <w:noProof/>
          <w:kern w:val="0"/>
          <w:sz w:val="22"/>
          <w:szCs w:val="20"/>
          <w14:ligatures w14:val="none"/>
        </w:rPr>
      </w:pPr>
      <w:hyperlink w:anchor="_Toc182927747" w:history="1">
        <w:r w:rsidR="00B30F6E" w:rsidRPr="00CC3E5F">
          <w:rPr>
            <w:rStyle w:val="Hiperhivatkozs"/>
            <w:noProof/>
            <w:lang w:bidi="ar-SA"/>
          </w:rPr>
          <w:t>2.3.2. Overview</w:t>
        </w:r>
        <w:r w:rsidR="00B30F6E">
          <w:rPr>
            <w:noProof/>
            <w:webHidden/>
          </w:rPr>
          <w:tab/>
        </w:r>
        <w:r w:rsidR="00B30F6E">
          <w:rPr>
            <w:noProof/>
            <w:webHidden/>
          </w:rPr>
          <w:fldChar w:fldCharType="begin"/>
        </w:r>
        <w:r w:rsidR="00B30F6E">
          <w:rPr>
            <w:noProof/>
            <w:webHidden/>
          </w:rPr>
          <w:instrText xml:space="preserve"> PAGEREF _Toc182927747 \h </w:instrText>
        </w:r>
        <w:r w:rsidR="00B30F6E">
          <w:rPr>
            <w:noProof/>
            <w:webHidden/>
          </w:rPr>
        </w:r>
        <w:r w:rsidR="00B30F6E">
          <w:rPr>
            <w:noProof/>
            <w:webHidden/>
          </w:rPr>
          <w:fldChar w:fldCharType="separate"/>
        </w:r>
        <w:r w:rsidR="00B30F6E">
          <w:rPr>
            <w:noProof/>
            <w:webHidden/>
          </w:rPr>
          <w:t>20</w:t>
        </w:r>
        <w:r w:rsidR="00B30F6E">
          <w:rPr>
            <w:noProof/>
            <w:webHidden/>
          </w:rPr>
          <w:fldChar w:fldCharType="end"/>
        </w:r>
      </w:hyperlink>
    </w:p>
    <w:p w14:paraId="2B215547" w14:textId="2A509281" w:rsidR="00B30F6E" w:rsidRDefault="00542B66">
      <w:pPr>
        <w:pStyle w:val="TJ3"/>
        <w:rPr>
          <w:rFonts w:asciiTheme="minorHAnsi" w:hAnsiTheme="minorHAnsi" w:cstheme="minorBidi"/>
          <w:noProof/>
          <w:kern w:val="0"/>
          <w:sz w:val="22"/>
          <w:szCs w:val="20"/>
          <w14:ligatures w14:val="none"/>
        </w:rPr>
      </w:pPr>
      <w:hyperlink w:anchor="_Toc182927748" w:history="1">
        <w:r w:rsidR="00B30F6E" w:rsidRPr="00CC3E5F">
          <w:rPr>
            <w:rStyle w:val="Hiperhivatkozs"/>
            <w:noProof/>
            <w:lang w:bidi="ar-SA"/>
          </w:rPr>
          <w:t>2.3.3. Numbering the elements of verse structure</w:t>
        </w:r>
        <w:r w:rsidR="00B30F6E">
          <w:rPr>
            <w:noProof/>
            <w:webHidden/>
          </w:rPr>
          <w:tab/>
        </w:r>
        <w:r w:rsidR="00B30F6E">
          <w:rPr>
            <w:noProof/>
            <w:webHidden/>
          </w:rPr>
          <w:fldChar w:fldCharType="begin"/>
        </w:r>
        <w:r w:rsidR="00B30F6E">
          <w:rPr>
            <w:noProof/>
            <w:webHidden/>
          </w:rPr>
          <w:instrText xml:space="preserve"> PAGEREF _Toc182927748 \h </w:instrText>
        </w:r>
        <w:r w:rsidR="00B30F6E">
          <w:rPr>
            <w:noProof/>
            <w:webHidden/>
          </w:rPr>
        </w:r>
        <w:r w:rsidR="00B30F6E">
          <w:rPr>
            <w:noProof/>
            <w:webHidden/>
          </w:rPr>
          <w:fldChar w:fldCharType="separate"/>
        </w:r>
        <w:r w:rsidR="00B30F6E">
          <w:rPr>
            <w:noProof/>
            <w:webHidden/>
          </w:rPr>
          <w:t>20</w:t>
        </w:r>
        <w:r w:rsidR="00B30F6E">
          <w:rPr>
            <w:noProof/>
            <w:webHidden/>
          </w:rPr>
          <w:fldChar w:fldCharType="end"/>
        </w:r>
      </w:hyperlink>
    </w:p>
    <w:p w14:paraId="38D1417C" w14:textId="523FFCAF" w:rsidR="00B30F6E" w:rsidRDefault="00542B66">
      <w:pPr>
        <w:pStyle w:val="TJ4"/>
        <w:rPr>
          <w:rFonts w:asciiTheme="minorHAnsi" w:hAnsiTheme="minorHAnsi" w:cstheme="minorBidi"/>
          <w:noProof/>
          <w:kern w:val="0"/>
          <w:sz w:val="22"/>
          <w:szCs w:val="20"/>
          <w14:ligatures w14:val="none"/>
        </w:rPr>
      </w:pPr>
      <w:hyperlink w:anchor="_Toc182927749" w:history="1">
        <w:r w:rsidR="00B30F6E" w:rsidRPr="00CC3E5F">
          <w:rPr>
            <w:rStyle w:val="Hiperhivatkozs"/>
            <w:noProof/>
            <w:lang w:bidi="ar-SA"/>
          </w:rPr>
          <w:t>2.3.3.1. Stanza numbering</w:t>
        </w:r>
        <w:r w:rsidR="00B30F6E">
          <w:rPr>
            <w:noProof/>
            <w:webHidden/>
          </w:rPr>
          <w:tab/>
        </w:r>
        <w:r w:rsidR="00B30F6E">
          <w:rPr>
            <w:noProof/>
            <w:webHidden/>
          </w:rPr>
          <w:fldChar w:fldCharType="begin"/>
        </w:r>
        <w:r w:rsidR="00B30F6E">
          <w:rPr>
            <w:noProof/>
            <w:webHidden/>
          </w:rPr>
          <w:instrText xml:space="preserve"> PAGEREF _Toc182927749 \h </w:instrText>
        </w:r>
        <w:r w:rsidR="00B30F6E">
          <w:rPr>
            <w:noProof/>
            <w:webHidden/>
          </w:rPr>
        </w:r>
        <w:r w:rsidR="00B30F6E">
          <w:rPr>
            <w:noProof/>
            <w:webHidden/>
          </w:rPr>
          <w:fldChar w:fldCharType="separate"/>
        </w:r>
        <w:r w:rsidR="00B30F6E">
          <w:rPr>
            <w:noProof/>
            <w:webHidden/>
          </w:rPr>
          <w:t>20</w:t>
        </w:r>
        <w:r w:rsidR="00B30F6E">
          <w:rPr>
            <w:noProof/>
            <w:webHidden/>
          </w:rPr>
          <w:fldChar w:fldCharType="end"/>
        </w:r>
      </w:hyperlink>
    </w:p>
    <w:p w14:paraId="4ECA10D5" w14:textId="1F7760B9" w:rsidR="00B30F6E" w:rsidRDefault="00542B66">
      <w:pPr>
        <w:pStyle w:val="TJ4"/>
        <w:rPr>
          <w:rFonts w:asciiTheme="minorHAnsi" w:hAnsiTheme="minorHAnsi" w:cstheme="minorBidi"/>
          <w:noProof/>
          <w:kern w:val="0"/>
          <w:sz w:val="22"/>
          <w:szCs w:val="20"/>
          <w14:ligatures w14:val="none"/>
        </w:rPr>
      </w:pPr>
      <w:hyperlink w:anchor="_Toc182927750" w:history="1">
        <w:r w:rsidR="00B30F6E" w:rsidRPr="00CC3E5F">
          <w:rPr>
            <w:rStyle w:val="Hiperhivatkozs"/>
            <w:noProof/>
            <w:lang w:bidi="ar-SA"/>
          </w:rPr>
          <w:t>2.3.3.2. Verse line numbering</w:t>
        </w:r>
        <w:r w:rsidR="00B30F6E">
          <w:rPr>
            <w:noProof/>
            <w:webHidden/>
          </w:rPr>
          <w:tab/>
        </w:r>
        <w:r w:rsidR="00B30F6E">
          <w:rPr>
            <w:noProof/>
            <w:webHidden/>
          </w:rPr>
          <w:fldChar w:fldCharType="begin"/>
        </w:r>
        <w:r w:rsidR="00B30F6E">
          <w:rPr>
            <w:noProof/>
            <w:webHidden/>
          </w:rPr>
          <w:instrText xml:space="preserve"> PAGEREF _Toc182927750 \h </w:instrText>
        </w:r>
        <w:r w:rsidR="00B30F6E">
          <w:rPr>
            <w:noProof/>
            <w:webHidden/>
          </w:rPr>
        </w:r>
        <w:r w:rsidR="00B30F6E">
          <w:rPr>
            <w:noProof/>
            <w:webHidden/>
          </w:rPr>
          <w:fldChar w:fldCharType="separate"/>
        </w:r>
        <w:r w:rsidR="00B30F6E">
          <w:rPr>
            <w:noProof/>
            <w:webHidden/>
          </w:rPr>
          <w:t>21</w:t>
        </w:r>
        <w:r w:rsidR="00B30F6E">
          <w:rPr>
            <w:noProof/>
            <w:webHidden/>
          </w:rPr>
          <w:fldChar w:fldCharType="end"/>
        </w:r>
      </w:hyperlink>
    </w:p>
    <w:p w14:paraId="38F48C9A" w14:textId="204FC14D" w:rsidR="00B30F6E" w:rsidRDefault="00542B66">
      <w:pPr>
        <w:pStyle w:val="TJ3"/>
        <w:rPr>
          <w:rFonts w:asciiTheme="minorHAnsi" w:hAnsiTheme="minorHAnsi" w:cstheme="minorBidi"/>
          <w:noProof/>
          <w:kern w:val="0"/>
          <w:sz w:val="22"/>
          <w:szCs w:val="20"/>
          <w14:ligatures w14:val="none"/>
        </w:rPr>
      </w:pPr>
      <w:hyperlink w:anchor="_Toc182927751" w:history="1">
        <w:r w:rsidR="00B30F6E" w:rsidRPr="00CC3E5F">
          <w:rPr>
            <w:rStyle w:val="Hiperhivatkozs"/>
            <w:noProof/>
            <w:lang w:bidi="ar-SA"/>
          </w:rPr>
          <w:t>2.3.4. Encoding metrical features</w:t>
        </w:r>
        <w:r w:rsidR="00B30F6E">
          <w:rPr>
            <w:noProof/>
            <w:webHidden/>
          </w:rPr>
          <w:tab/>
        </w:r>
        <w:r w:rsidR="00B30F6E">
          <w:rPr>
            <w:noProof/>
            <w:webHidden/>
          </w:rPr>
          <w:fldChar w:fldCharType="begin"/>
        </w:r>
        <w:r w:rsidR="00B30F6E">
          <w:rPr>
            <w:noProof/>
            <w:webHidden/>
          </w:rPr>
          <w:instrText xml:space="preserve"> PAGEREF _Toc182927751 \h </w:instrText>
        </w:r>
        <w:r w:rsidR="00B30F6E">
          <w:rPr>
            <w:noProof/>
            <w:webHidden/>
          </w:rPr>
        </w:r>
        <w:r w:rsidR="00B30F6E">
          <w:rPr>
            <w:noProof/>
            <w:webHidden/>
          </w:rPr>
          <w:fldChar w:fldCharType="separate"/>
        </w:r>
        <w:r w:rsidR="00B30F6E">
          <w:rPr>
            <w:noProof/>
            <w:webHidden/>
          </w:rPr>
          <w:t>21</w:t>
        </w:r>
        <w:r w:rsidR="00B30F6E">
          <w:rPr>
            <w:noProof/>
            <w:webHidden/>
          </w:rPr>
          <w:fldChar w:fldCharType="end"/>
        </w:r>
      </w:hyperlink>
    </w:p>
    <w:p w14:paraId="18C2C5E4" w14:textId="53195F9E" w:rsidR="00B30F6E" w:rsidRDefault="00542B66">
      <w:pPr>
        <w:pStyle w:val="TJ4"/>
        <w:rPr>
          <w:rFonts w:asciiTheme="minorHAnsi" w:hAnsiTheme="minorHAnsi" w:cstheme="minorBidi"/>
          <w:noProof/>
          <w:kern w:val="0"/>
          <w:sz w:val="22"/>
          <w:szCs w:val="20"/>
          <w14:ligatures w14:val="none"/>
        </w:rPr>
      </w:pPr>
      <w:hyperlink w:anchor="_Toc182927752" w:history="1">
        <w:r w:rsidR="00B30F6E" w:rsidRPr="00CC3E5F">
          <w:rPr>
            <w:rStyle w:val="Hiperhivatkozs"/>
            <w:noProof/>
            <w:lang w:bidi="ar-SA"/>
          </w:rPr>
          <w:t xml:space="preserve">2.3.4.1. Encoding an abstract prosodic template with </w:t>
        </w:r>
        <w:r w:rsidR="00B30F6E" w:rsidRPr="00CC3E5F">
          <w:rPr>
            <w:rStyle w:val="Hiperhivatkozs"/>
            <w:rFonts w:ascii="Consolas" w:hAnsi="Consolas" w:cs="Consolas"/>
            <w:noProof/>
            <w:shd w:val="clear" w:color="auto" w:fill="F2F2F2" w:themeFill="background1" w:themeFillShade="F2"/>
            <w:lang w:bidi="ar-SA"/>
          </w:rPr>
          <w:t>@met</w:t>
        </w:r>
        <w:r w:rsidR="00B30F6E">
          <w:rPr>
            <w:noProof/>
            <w:webHidden/>
          </w:rPr>
          <w:tab/>
        </w:r>
        <w:r w:rsidR="00B30F6E">
          <w:rPr>
            <w:noProof/>
            <w:webHidden/>
          </w:rPr>
          <w:fldChar w:fldCharType="begin"/>
        </w:r>
        <w:r w:rsidR="00B30F6E">
          <w:rPr>
            <w:noProof/>
            <w:webHidden/>
          </w:rPr>
          <w:instrText xml:space="preserve"> PAGEREF _Toc182927752 \h </w:instrText>
        </w:r>
        <w:r w:rsidR="00B30F6E">
          <w:rPr>
            <w:noProof/>
            <w:webHidden/>
          </w:rPr>
        </w:r>
        <w:r w:rsidR="00B30F6E">
          <w:rPr>
            <w:noProof/>
            <w:webHidden/>
          </w:rPr>
          <w:fldChar w:fldCharType="separate"/>
        </w:r>
        <w:r w:rsidR="00B30F6E">
          <w:rPr>
            <w:noProof/>
            <w:webHidden/>
          </w:rPr>
          <w:t>21</w:t>
        </w:r>
        <w:r w:rsidR="00B30F6E">
          <w:rPr>
            <w:noProof/>
            <w:webHidden/>
          </w:rPr>
          <w:fldChar w:fldCharType="end"/>
        </w:r>
      </w:hyperlink>
    </w:p>
    <w:p w14:paraId="032E7C6C" w14:textId="2B7B4DEE" w:rsidR="00B30F6E" w:rsidRDefault="00542B66">
      <w:pPr>
        <w:pStyle w:val="TJ4"/>
        <w:rPr>
          <w:rFonts w:asciiTheme="minorHAnsi" w:hAnsiTheme="minorHAnsi" w:cstheme="minorBidi"/>
          <w:noProof/>
          <w:kern w:val="0"/>
          <w:sz w:val="22"/>
          <w:szCs w:val="20"/>
          <w14:ligatures w14:val="none"/>
        </w:rPr>
      </w:pPr>
      <w:hyperlink w:anchor="_Toc182927753" w:history="1">
        <w:r w:rsidR="00B30F6E" w:rsidRPr="00CC3E5F">
          <w:rPr>
            <w:rStyle w:val="Hiperhivatkozs"/>
            <w:noProof/>
            <w:lang w:bidi="ar-SA"/>
          </w:rPr>
          <w:t xml:space="preserve">2.3.4.2. Encoding an actual prosodic realisation with </w:t>
        </w:r>
        <w:r w:rsidR="00B30F6E" w:rsidRPr="00CC3E5F">
          <w:rPr>
            <w:rStyle w:val="Hiperhivatkozs"/>
            <w:rFonts w:ascii="Consolas" w:hAnsi="Consolas" w:cs="Consolas"/>
            <w:noProof/>
            <w:shd w:val="clear" w:color="auto" w:fill="F2F2F2" w:themeFill="background1" w:themeFillShade="F2"/>
            <w:lang w:bidi="ar-SA"/>
          </w:rPr>
          <w:t>@real</w:t>
        </w:r>
        <w:r w:rsidR="00B30F6E">
          <w:rPr>
            <w:noProof/>
            <w:webHidden/>
          </w:rPr>
          <w:tab/>
        </w:r>
        <w:r w:rsidR="00B30F6E">
          <w:rPr>
            <w:noProof/>
            <w:webHidden/>
          </w:rPr>
          <w:fldChar w:fldCharType="begin"/>
        </w:r>
        <w:r w:rsidR="00B30F6E">
          <w:rPr>
            <w:noProof/>
            <w:webHidden/>
          </w:rPr>
          <w:instrText xml:space="preserve"> PAGEREF _Toc182927753 \h </w:instrText>
        </w:r>
        <w:r w:rsidR="00B30F6E">
          <w:rPr>
            <w:noProof/>
            <w:webHidden/>
          </w:rPr>
        </w:r>
        <w:r w:rsidR="00B30F6E">
          <w:rPr>
            <w:noProof/>
            <w:webHidden/>
          </w:rPr>
          <w:fldChar w:fldCharType="separate"/>
        </w:r>
        <w:r w:rsidR="00B30F6E">
          <w:rPr>
            <w:noProof/>
            <w:webHidden/>
          </w:rPr>
          <w:t>21</w:t>
        </w:r>
        <w:r w:rsidR="00B30F6E">
          <w:rPr>
            <w:noProof/>
            <w:webHidden/>
          </w:rPr>
          <w:fldChar w:fldCharType="end"/>
        </w:r>
      </w:hyperlink>
    </w:p>
    <w:p w14:paraId="2967DE61" w14:textId="3282223E" w:rsidR="00B30F6E" w:rsidRDefault="00542B66">
      <w:pPr>
        <w:pStyle w:val="TJ4"/>
        <w:rPr>
          <w:rFonts w:asciiTheme="minorHAnsi" w:hAnsiTheme="minorHAnsi" w:cstheme="minorBidi"/>
          <w:noProof/>
          <w:kern w:val="0"/>
          <w:sz w:val="22"/>
          <w:szCs w:val="20"/>
          <w14:ligatures w14:val="none"/>
        </w:rPr>
      </w:pPr>
      <w:hyperlink w:anchor="_Toc182927754" w:history="1">
        <w:r w:rsidR="00B30F6E" w:rsidRPr="00CC3E5F">
          <w:rPr>
            <w:rStyle w:val="Hiperhivatkozs"/>
            <w:noProof/>
            <w:lang w:bidi="ar-SA"/>
          </w:rPr>
          <w:t>2.3.4.3. Encoding metre for stanzas</w:t>
        </w:r>
        <w:r w:rsidR="00B30F6E">
          <w:rPr>
            <w:noProof/>
            <w:webHidden/>
          </w:rPr>
          <w:tab/>
        </w:r>
        <w:r w:rsidR="00B30F6E">
          <w:rPr>
            <w:noProof/>
            <w:webHidden/>
          </w:rPr>
          <w:fldChar w:fldCharType="begin"/>
        </w:r>
        <w:r w:rsidR="00B30F6E">
          <w:rPr>
            <w:noProof/>
            <w:webHidden/>
          </w:rPr>
          <w:instrText xml:space="preserve"> PAGEREF _Toc182927754 \h </w:instrText>
        </w:r>
        <w:r w:rsidR="00B30F6E">
          <w:rPr>
            <w:noProof/>
            <w:webHidden/>
          </w:rPr>
        </w:r>
        <w:r w:rsidR="00B30F6E">
          <w:rPr>
            <w:noProof/>
            <w:webHidden/>
          </w:rPr>
          <w:fldChar w:fldCharType="separate"/>
        </w:r>
        <w:r w:rsidR="00B30F6E">
          <w:rPr>
            <w:noProof/>
            <w:webHidden/>
          </w:rPr>
          <w:t>22</w:t>
        </w:r>
        <w:r w:rsidR="00B30F6E">
          <w:rPr>
            <w:noProof/>
            <w:webHidden/>
          </w:rPr>
          <w:fldChar w:fldCharType="end"/>
        </w:r>
      </w:hyperlink>
    </w:p>
    <w:p w14:paraId="10CAE9FD" w14:textId="57E29DD6" w:rsidR="00B30F6E" w:rsidRDefault="00542B66">
      <w:pPr>
        <w:pStyle w:val="TJ4"/>
        <w:rPr>
          <w:rFonts w:asciiTheme="minorHAnsi" w:hAnsiTheme="minorHAnsi" w:cstheme="minorBidi"/>
          <w:noProof/>
          <w:kern w:val="0"/>
          <w:sz w:val="22"/>
          <w:szCs w:val="20"/>
          <w14:ligatures w14:val="none"/>
        </w:rPr>
      </w:pPr>
      <w:hyperlink w:anchor="_Toc182927755" w:history="1">
        <w:r w:rsidR="00B30F6E" w:rsidRPr="00CC3E5F">
          <w:rPr>
            <w:rStyle w:val="Hiperhivatkozs"/>
            <w:noProof/>
            <w:lang w:bidi="ar-SA"/>
          </w:rPr>
          <w:t>2.3.4.4. Encoding metre for verse lines</w:t>
        </w:r>
        <w:r w:rsidR="00B30F6E">
          <w:rPr>
            <w:noProof/>
            <w:webHidden/>
          </w:rPr>
          <w:tab/>
        </w:r>
        <w:r w:rsidR="00B30F6E">
          <w:rPr>
            <w:noProof/>
            <w:webHidden/>
          </w:rPr>
          <w:fldChar w:fldCharType="begin"/>
        </w:r>
        <w:r w:rsidR="00B30F6E">
          <w:rPr>
            <w:noProof/>
            <w:webHidden/>
          </w:rPr>
          <w:instrText xml:space="preserve"> PAGEREF _Toc182927755 \h </w:instrText>
        </w:r>
        <w:r w:rsidR="00B30F6E">
          <w:rPr>
            <w:noProof/>
            <w:webHidden/>
          </w:rPr>
        </w:r>
        <w:r w:rsidR="00B30F6E">
          <w:rPr>
            <w:noProof/>
            <w:webHidden/>
          </w:rPr>
          <w:fldChar w:fldCharType="separate"/>
        </w:r>
        <w:r w:rsidR="00B30F6E">
          <w:rPr>
            <w:noProof/>
            <w:webHidden/>
          </w:rPr>
          <w:t>23</w:t>
        </w:r>
        <w:r w:rsidR="00B30F6E">
          <w:rPr>
            <w:noProof/>
            <w:webHidden/>
          </w:rPr>
          <w:fldChar w:fldCharType="end"/>
        </w:r>
      </w:hyperlink>
    </w:p>
    <w:p w14:paraId="537F429C" w14:textId="241E9D10" w:rsidR="00B30F6E" w:rsidRDefault="00542B66">
      <w:pPr>
        <w:pStyle w:val="TJ4"/>
        <w:rPr>
          <w:rFonts w:asciiTheme="minorHAnsi" w:hAnsiTheme="minorHAnsi" w:cstheme="minorBidi"/>
          <w:noProof/>
          <w:kern w:val="0"/>
          <w:sz w:val="22"/>
          <w:szCs w:val="20"/>
          <w14:ligatures w14:val="none"/>
        </w:rPr>
      </w:pPr>
      <w:hyperlink w:anchor="_Toc182927756" w:history="1">
        <w:r w:rsidR="00B30F6E" w:rsidRPr="00CC3E5F">
          <w:rPr>
            <w:rStyle w:val="Hiperhivatkozs"/>
            <w:noProof/>
            <w:lang w:bidi="ar-SA"/>
          </w:rPr>
          <w:t>2.3.4.5. Caesura</w:t>
        </w:r>
        <w:r w:rsidR="00B30F6E">
          <w:rPr>
            <w:noProof/>
            <w:webHidden/>
          </w:rPr>
          <w:tab/>
        </w:r>
        <w:r w:rsidR="00B30F6E">
          <w:rPr>
            <w:noProof/>
            <w:webHidden/>
          </w:rPr>
          <w:fldChar w:fldCharType="begin"/>
        </w:r>
        <w:r w:rsidR="00B30F6E">
          <w:rPr>
            <w:noProof/>
            <w:webHidden/>
          </w:rPr>
          <w:instrText xml:space="preserve"> PAGEREF _Toc182927756 \h </w:instrText>
        </w:r>
        <w:r w:rsidR="00B30F6E">
          <w:rPr>
            <w:noProof/>
            <w:webHidden/>
          </w:rPr>
        </w:r>
        <w:r w:rsidR="00B30F6E">
          <w:rPr>
            <w:noProof/>
            <w:webHidden/>
          </w:rPr>
          <w:fldChar w:fldCharType="separate"/>
        </w:r>
        <w:r w:rsidR="00B30F6E">
          <w:rPr>
            <w:noProof/>
            <w:webHidden/>
          </w:rPr>
          <w:t>24</w:t>
        </w:r>
        <w:r w:rsidR="00B30F6E">
          <w:rPr>
            <w:noProof/>
            <w:webHidden/>
          </w:rPr>
          <w:fldChar w:fldCharType="end"/>
        </w:r>
      </w:hyperlink>
    </w:p>
    <w:p w14:paraId="542B413F" w14:textId="2C0A7552" w:rsidR="00B30F6E" w:rsidRDefault="00542B66">
      <w:pPr>
        <w:pStyle w:val="TJ3"/>
        <w:rPr>
          <w:rFonts w:asciiTheme="minorHAnsi" w:hAnsiTheme="minorHAnsi" w:cstheme="minorBidi"/>
          <w:noProof/>
          <w:kern w:val="0"/>
          <w:sz w:val="22"/>
          <w:szCs w:val="20"/>
          <w14:ligatures w14:val="none"/>
        </w:rPr>
      </w:pPr>
      <w:hyperlink w:anchor="_Toc182927757" w:history="1">
        <w:r w:rsidR="00B30F6E" w:rsidRPr="00CC3E5F">
          <w:rPr>
            <w:rStyle w:val="Hiperhivatkozs"/>
            <w:noProof/>
            <w:lang w:bidi="ar-SA"/>
          </w:rPr>
          <w:t>2.3.5. Words across line boundaries: enjambement</w:t>
        </w:r>
        <w:r w:rsidR="00B30F6E">
          <w:rPr>
            <w:noProof/>
            <w:webHidden/>
          </w:rPr>
          <w:tab/>
        </w:r>
        <w:r w:rsidR="00B30F6E">
          <w:rPr>
            <w:noProof/>
            <w:webHidden/>
          </w:rPr>
          <w:fldChar w:fldCharType="begin"/>
        </w:r>
        <w:r w:rsidR="00B30F6E">
          <w:rPr>
            <w:noProof/>
            <w:webHidden/>
          </w:rPr>
          <w:instrText xml:space="preserve"> PAGEREF _Toc182927757 \h </w:instrText>
        </w:r>
        <w:r w:rsidR="00B30F6E">
          <w:rPr>
            <w:noProof/>
            <w:webHidden/>
          </w:rPr>
        </w:r>
        <w:r w:rsidR="00B30F6E">
          <w:rPr>
            <w:noProof/>
            <w:webHidden/>
          </w:rPr>
          <w:fldChar w:fldCharType="separate"/>
        </w:r>
        <w:r w:rsidR="00B30F6E">
          <w:rPr>
            <w:noProof/>
            <w:webHidden/>
          </w:rPr>
          <w:t>25</w:t>
        </w:r>
        <w:r w:rsidR="00B30F6E">
          <w:rPr>
            <w:noProof/>
            <w:webHidden/>
          </w:rPr>
          <w:fldChar w:fldCharType="end"/>
        </w:r>
      </w:hyperlink>
    </w:p>
    <w:p w14:paraId="1A730147" w14:textId="5A29FD87" w:rsidR="00B30F6E" w:rsidRDefault="00542B66">
      <w:pPr>
        <w:pStyle w:val="TJ3"/>
        <w:rPr>
          <w:rFonts w:asciiTheme="minorHAnsi" w:hAnsiTheme="minorHAnsi" w:cstheme="minorBidi"/>
          <w:noProof/>
          <w:kern w:val="0"/>
          <w:sz w:val="22"/>
          <w:szCs w:val="20"/>
          <w14:ligatures w14:val="none"/>
        </w:rPr>
      </w:pPr>
      <w:hyperlink w:anchor="_Toc182927758" w:history="1">
        <w:r w:rsidR="00B30F6E" w:rsidRPr="00CC3E5F">
          <w:rPr>
            <w:rStyle w:val="Hiperhivatkozs"/>
            <w:noProof/>
            <w:lang w:bidi="ar-SA"/>
          </w:rPr>
          <w:t>2.3.6. Verse markup interacting with other markup</w:t>
        </w:r>
        <w:r w:rsidR="00B30F6E">
          <w:rPr>
            <w:noProof/>
            <w:webHidden/>
          </w:rPr>
          <w:tab/>
        </w:r>
        <w:r w:rsidR="00B30F6E">
          <w:rPr>
            <w:noProof/>
            <w:webHidden/>
          </w:rPr>
          <w:fldChar w:fldCharType="begin"/>
        </w:r>
        <w:r w:rsidR="00B30F6E">
          <w:rPr>
            <w:noProof/>
            <w:webHidden/>
          </w:rPr>
          <w:instrText xml:space="preserve"> PAGEREF _Toc182927758 \h </w:instrText>
        </w:r>
        <w:r w:rsidR="00B30F6E">
          <w:rPr>
            <w:noProof/>
            <w:webHidden/>
          </w:rPr>
        </w:r>
        <w:r w:rsidR="00B30F6E">
          <w:rPr>
            <w:noProof/>
            <w:webHidden/>
          </w:rPr>
          <w:fldChar w:fldCharType="separate"/>
        </w:r>
        <w:r w:rsidR="00B30F6E">
          <w:rPr>
            <w:noProof/>
            <w:webHidden/>
          </w:rPr>
          <w:t>26</w:t>
        </w:r>
        <w:r w:rsidR="00B30F6E">
          <w:rPr>
            <w:noProof/>
            <w:webHidden/>
          </w:rPr>
          <w:fldChar w:fldCharType="end"/>
        </w:r>
      </w:hyperlink>
    </w:p>
    <w:p w14:paraId="4904D024" w14:textId="34D383F7" w:rsidR="00B30F6E" w:rsidRDefault="00542B66">
      <w:pPr>
        <w:pStyle w:val="TJ4"/>
        <w:rPr>
          <w:rFonts w:asciiTheme="minorHAnsi" w:hAnsiTheme="minorHAnsi" w:cstheme="minorBidi"/>
          <w:noProof/>
          <w:kern w:val="0"/>
          <w:sz w:val="22"/>
          <w:szCs w:val="20"/>
          <w14:ligatures w14:val="none"/>
        </w:rPr>
      </w:pPr>
      <w:hyperlink w:anchor="_Toc182927759" w:history="1">
        <w:r w:rsidR="00B30F6E" w:rsidRPr="00CC3E5F">
          <w:rPr>
            <w:rStyle w:val="Hiperhivatkozs"/>
            <w:noProof/>
            <w:lang w:bidi="ar-SA"/>
          </w:rPr>
          <w:t>2.3.6.1. Verse markup interacting with empty elements for extrinsic structure</w:t>
        </w:r>
        <w:r w:rsidR="00B30F6E">
          <w:rPr>
            <w:noProof/>
            <w:webHidden/>
          </w:rPr>
          <w:tab/>
        </w:r>
        <w:r w:rsidR="00B30F6E">
          <w:rPr>
            <w:noProof/>
            <w:webHidden/>
          </w:rPr>
          <w:fldChar w:fldCharType="begin"/>
        </w:r>
        <w:r w:rsidR="00B30F6E">
          <w:rPr>
            <w:noProof/>
            <w:webHidden/>
          </w:rPr>
          <w:instrText xml:space="preserve"> PAGEREF _Toc182927759 \h </w:instrText>
        </w:r>
        <w:r w:rsidR="00B30F6E">
          <w:rPr>
            <w:noProof/>
            <w:webHidden/>
          </w:rPr>
        </w:r>
        <w:r w:rsidR="00B30F6E">
          <w:rPr>
            <w:noProof/>
            <w:webHidden/>
          </w:rPr>
          <w:fldChar w:fldCharType="separate"/>
        </w:r>
        <w:r w:rsidR="00B30F6E">
          <w:rPr>
            <w:noProof/>
            <w:webHidden/>
          </w:rPr>
          <w:t>26</w:t>
        </w:r>
        <w:r w:rsidR="00B30F6E">
          <w:rPr>
            <w:noProof/>
            <w:webHidden/>
          </w:rPr>
          <w:fldChar w:fldCharType="end"/>
        </w:r>
      </w:hyperlink>
    </w:p>
    <w:p w14:paraId="58B1DCA1" w14:textId="4A8F6387" w:rsidR="00B30F6E" w:rsidRDefault="00542B66">
      <w:pPr>
        <w:pStyle w:val="TJ4"/>
        <w:rPr>
          <w:rFonts w:asciiTheme="minorHAnsi" w:hAnsiTheme="minorHAnsi" w:cstheme="minorBidi"/>
          <w:noProof/>
          <w:kern w:val="0"/>
          <w:sz w:val="22"/>
          <w:szCs w:val="20"/>
          <w14:ligatures w14:val="none"/>
        </w:rPr>
      </w:pPr>
      <w:hyperlink w:anchor="_Toc182927760" w:history="1">
        <w:r w:rsidR="00B30F6E" w:rsidRPr="00CC3E5F">
          <w:rPr>
            <w:rStyle w:val="Hiperhivatkozs"/>
            <w:noProof/>
            <w:lang w:bidi="ar-SA"/>
          </w:rPr>
          <w:t>2.3.6.2. Verse markup interacting with phrase-level markup</w:t>
        </w:r>
        <w:r w:rsidR="00B30F6E">
          <w:rPr>
            <w:noProof/>
            <w:webHidden/>
          </w:rPr>
          <w:tab/>
        </w:r>
        <w:r w:rsidR="00B30F6E">
          <w:rPr>
            <w:noProof/>
            <w:webHidden/>
          </w:rPr>
          <w:fldChar w:fldCharType="begin"/>
        </w:r>
        <w:r w:rsidR="00B30F6E">
          <w:rPr>
            <w:noProof/>
            <w:webHidden/>
          </w:rPr>
          <w:instrText xml:space="preserve"> PAGEREF _Toc182927760 \h </w:instrText>
        </w:r>
        <w:r w:rsidR="00B30F6E">
          <w:rPr>
            <w:noProof/>
            <w:webHidden/>
          </w:rPr>
        </w:r>
        <w:r w:rsidR="00B30F6E">
          <w:rPr>
            <w:noProof/>
            <w:webHidden/>
          </w:rPr>
          <w:fldChar w:fldCharType="separate"/>
        </w:r>
        <w:r w:rsidR="00B30F6E">
          <w:rPr>
            <w:noProof/>
            <w:webHidden/>
          </w:rPr>
          <w:t>27</w:t>
        </w:r>
        <w:r w:rsidR="00B30F6E">
          <w:rPr>
            <w:noProof/>
            <w:webHidden/>
          </w:rPr>
          <w:fldChar w:fldCharType="end"/>
        </w:r>
      </w:hyperlink>
    </w:p>
    <w:p w14:paraId="3A69E761" w14:textId="52A3188B" w:rsidR="00B30F6E" w:rsidRDefault="00542B66">
      <w:pPr>
        <w:pStyle w:val="TJ4"/>
        <w:rPr>
          <w:rFonts w:asciiTheme="minorHAnsi" w:hAnsiTheme="minorHAnsi" w:cstheme="minorBidi"/>
          <w:noProof/>
          <w:kern w:val="0"/>
          <w:sz w:val="22"/>
          <w:szCs w:val="20"/>
          <w14:ligatures w14:val="none"/>
        </w:rPr>
      </w:pPr>
      <w:hyperlink w:anchor="_Toc182927761" w:history="1">
        <w:r w:rsidR="00B30F6E" w:rsidRPr="00CC3E5F">
          <w:rPr>
            <w:rStyle w:val="Hiperhivatkozs"/>
            <w:noProof/>
            <w:lang w:bidi="ar-SA"/>
          </w:rPr>
          <w:t>2.3.6.3. Marking up structure in lacunose verse</w:t>
        </w:r>
        <w:r w:rsidR="00B30F6E">
          <w:rPr>
            <w:noProof/>
            <w:webHidden/>
          </w:rPr>
          <w:tab/>
        </w:r>
        <w:r w:rsidR="00B30F6E">
          <w:rPr>
            <w:noProof/>
            <w:webHidden/>
          </w:rPr>
          <w:fldChar w:fldCharType="begin"/>
        </w:r>
        <w:r w:rsidR="00B30F6E">
          <w:rPr>
            <w:noProof/>
            <w:webHidden/>
          </w:rPr>
          <w:instrText xml:space="preserve"> PAGEREF _Toc182927761 \h </w:instrText>
        </w:r>
        <w:r w:rsidR="00B30F6E">
          <w:rPr>
            <w:noProof/>
            <w:webHidden/>
          </w:rPr>
        </w:r>
        <w:r w:rsidR="00B30F6E">
          <w:rPr>
            <w:noProof/>
            <w:webHidden/>
          </w:rPr>
          <w:fldChar w:fldCharType="separate"/>
        </w:r>
        <w:r w:rsidR="00B30F6E">
          <w:rPr>
            <w:noProof/>
            <w:webHidden/>
          </w:rPr>
          <w:t>27</w:t>
        </w:r>
        <w:r w:rsidR="00B30F6E">
          <w:rPr>
            <w:noProof/>
            <w:webHidden/>
          </w:rPr>
          <w:fldChar w:fldCharType="end"/>
        </w:r>
      </w:hyperlink>
    </w:p>
    <w:p w14:paraId="0BDE3461" w14:textId="051991D3" w:rsidR="00B30F6E" w:rsidRDefault="00542B66">
      <w:pPr>
        <w:pStyle w:val="TJ4"/>
        <w:rPr>
          <w:rFonts w:asciiTheme="minorHAnsi" w:hAnsiTheme="minorHAnsi" w:cstheme="minorBidi"/>
          <w:noProof/>
          <w:kern w:val="0"/>
          <w:sz w:val="22"/>
          <w:szCs w:val="20"/>
          <w14:ligatures w14:val="none"/>
        </w:rPr>
      </w:pPr>
      <w:hyperlink w:anchor="_Toc182927762" w:history="1">
        <w:r w:rsidR="00B30F6E" w:rsidRPr="00CC3E5F">
          <w:rPr>
            <w:rStyle w:val="Hiperhivatkozs"/>
            <w:noProof/>
            <w:lang w:bidi="ar-SA"/>
          </w:rPr>
          <w:t>2.3.6.4. Verse markup interacting with other block-level markup</w:t>
        </w:r>
        <w:r w:rsidR="00B30F6E">
          <w:rPr>
            <w:noProof/>
            <w:webHidden/>
          </w:rPr>
          <w:tab/>
        </w:r>
        <w:r w:rsidR="00B30F6E">
          <w:rPr>
            <w:noProof/>
            <w:webHidden/>
          </w:rPr>
          <w:fldChar w:fldCharType="begin"/>
        </w:r>
        <w:r w:rsidR="00B30F6E">
          <w:rPr>
            <w:noProof/>
            <w:webHidden/>
          </w:rPr>
          <w:instrText xml:space="preserve"> PAGEREF _Toc182927762 \h </w:instrText>
        </w:r>
        <w:r w:rsidR="00B30F6E">
          <w:rPr>
            <w:noProof/>
            <w:webHidden/>
          </w:rPr>
        </w:r>
        <w:r w:rsidR="00B30F6E">
          <w:rPr>
            <w:noProof/>
            <w:webHidden/>
          </w:rPr>
          <w:fldChar w:fldCharType="separate"/>
        </w:r>
        <w:r w:rsidR="00B30F6E">
          <w:rPr>
            <w:noProof/>
            <w:webHidden/>
          </w:rPr>
          <w:t>27</w:t>
        </w:r>
        <w:r w:rsidR="00B30F6E">
          <w:rPr>
            <w:noProof/>
            <w:webHidden/>
          </w:rPr>
          <w:fldChar w:fldCharType="end"/>
        </w:r>
      </w:hyperlink>
    </w:p>
    <w:p w14:paraId="668C334B" w14:textId="711E693D" w:rsidR="00B30F6E" w:rsidRDefault="00542B66">
      <w:pPr>
        <w:pStyle w:val="TJ2"/>
        <w:rPr>
          <w:rFonts w:asciiTheme="minorHAnsi" w:hAnsiTheme="minorHAnsi" w:cstheme="minorBidi"/>
          <w:noProof/>
          <w:kern w:val="0"/>
          <w:sz w:val="22"/>
          <w:szCs w:val="20"/>
          <w14:ligatures w14:val="none"/>
        </w:rPr>
      </w:pPr>
      <w:hyperlink w:anchor="_Toc182927763" w:history="1">
        <w:r w:rsidR="00B30F6E" w:rsidRPr="00CC3E5F">
          <w:rPr>
            <w:rStyle w:val="Hiperhivatkozs"/>
            <w:noProof/>
            <w:lang w:bidi="ar-SA"/>
          </w:rPr>
          <w:t>2.4. Lists in the edition</w:t>
        </w:r>
        <w:r w:rsidR="00B30F6E">
          <w:rPr>
            <w:noProof/>
            <w:webHidden/>
          </w:rPr>
          <w:tab/>
        </w:r>
        <w:r w:rsidR="00B30F6E">
          <w:rPr>
            <w:noProof/>
            <w:webHidden/>
          </w:rPr>
          <w:fldChar w:fldCharType="begin"/>
        </w:r>
        <w:r w:rsidR="00B30F6E">
          <w:rPr>
            <w:noProof/>
            <w:webHidden/>
          </w:rPr>
          <w:instrText xml:space="preserve"> PAGEREF _Toc182927763 \h </w:instrText>
        </w:r>
        <w:r w:rsidR="00B30F6E">
          <w:rPr>
            <w:noProof/>
            <w:webHidden/>
          </w:rPr>
        </w:r>
        <w:r w:rsidR="00B30F6E">
          <w:rPr>
            <w:noProof/>
            <w:webHidden/>
          </w:rPr>
          <w:fldChar w:fldCharType="separate"/>
        </w:r>
        <w:r w:rsidR="00B30F6E">
          <w:rPr>
            <w:noProof/>
            <w:webHidden/>
          </w:rPr>
          <w:t>29</w:t>
        </w:r>
        <w:r w:rsidR="00B30F6E">
          <w:rPr>
            <w:noProof/>
            <w:webHidden/>
          </w:rPr>
          <w:fldChar w:fldCharType="end"/>
        </w:r>
      </w:hyperlink>
    </w:p>
    <w:p w14:paraId="2B98BE15" w14:textId="56D23BDA" w:rsidR="00B30F6E" w:rsidRDefault="00542B66">
      <w:pPr>
        <w:pStyle w:val="TJ1"/>
        <w:rPr>
          <w:rFonts w:asciiTheme="minorHAnsi" w:hAnsiTheme="minorHAnsi" w:cstheme="minorBidi"/>
          <w:b w:val="0"/>
          <w:noProof/>
          <w:kern w:val="0"/>
          <w:szCs w:val="20"/>
          <w14:ligatures w14:val="none"/>
        </w:rPr>
      </w:pPr>
      <w:hyperlink w:anchor="_Toc182927764" w:history="1">
        <w:r w:rsidR="00B30F6E" w:rsidRPr="00CC3E5F">
          <w:rPr>
            <w:rStyle w:val="Hiperhivatkozs"/>
            <w:noProof/>
            <w:lang w:bidi="ar-SA"/>
          </w:rPr>
          <w:t>3. Marking up extrinsic structure in the edition</w:t>
        </w:r>
        <w:r w:rsidR="00B30F6E">
          <w:rPr>
            <w:noProof/>
            <w:webHidden/>
          </w:rPr>
          <w:tab/>
        </w:r>
        <w:r w:rsidR="00B30F6E">
          <w:rPr>
            <w:noProof/>
            <w:webHidden/>
          </w:rPr>
          <w:fldChar w:fldCharType="begin"/>
        </w:r>
        <w:r w:rsidR="00B30F6E">
          <w:rPr>
            <w:noProof/>
            <w:webHidden/>
          </w:rPr>
          <w:instrText xml:space="preserve"> PAGEREF _Toc182927764 \h </w:instrText>
        </w:r>
        <w:r w:rsidR="00B30F6E">
          <w:rPr>
            <w:noProof/>
            <w:webHidden/>
          </w:rPr>
        </w:r>
        <w:r w:rsidR="00B30F6E">
          <w:rPr>
            <w:noProof/>
            <w:webHidden/>
          </w:rPr>
          <w:fldChar w:fldCharType="separate"/>
        </w:r>
        <w:r w:rsidR="00B30F6E">
          <w:rPr>
            <w:noProof/>
            <w:webHidden/>
          </w:rPr>
          <w:t>30</w:t>
        </w:r>
        <w:r w:rsidR="00B30F6E">
          <w:rPr>
            <w:noProof/>
            <w:webHidden/>
          </w:rPr>
          <w:fldChar w:fldCharType="end"/>
        </w:r>
      </w:hyperlink>
    </w:p>
    <w:p w14:paraId="1DC0EC72" w14:textId="5A468703" w:rsidR="00B30F6E" w:rsidRDefault="00542B66">
      <w:pPr>
        <w:pStyle w:val="TJ2"/>
        <w:rPr>
          <w:rFonts w:asciiTheme="minorHAnsi" w:hAnsiTheme="minorHAnsi" w:cstheme="minorBidi"/>
          <w:noProof/>
          <w:kern w:val="0"/>
          <w:sz w:val="22"/>
          <w:szCs w:val="20"/>
          <w14:ligatures w14:val="none"/>
        </w:rPr>
      </w:pPr>
      <w:hyperlink w:anchor="_Toc182927765" w:history="1">
        <w:r w:rsidR="00B30F6E" w:rsidRPr="00CC3E5F">
          <w:rPr>
            <w:rStyle w:val="Hiperhivatkozs"/>
            <w:noProof/>
            <w:lang w:bidi="ar-SA"/>
          </w:rPr>
          <w:t>3.1. Introducing extrinsic structure</w:t>
        </w:r>
        <w:r w:rsidR="00B30F6E">
          <w:rPr>
            <w:noProof/>
            <w:webHidden/>
          </w:rPr>
          <w:tab/>
        </w:r>
        <w:r w:rsidR="00B30F6E">
          <w:rPr>
            <w:noProof/>
            <w:webHidden/>
          </w:rPr>
          <w:fldChar w:fldCharType="begin"/>
        </w:r>
        <w:r w:rsidR="00B30F6E">
          <w:rPr>
            <w:noProof/>
            <w:webHidden/>
          </w:rPr>
          <w:instrText xml:space="preserve"> PAGEREF _Toc182927765 \h </w:instrText>
        </w:r>
        <w:r w:rsidR="00B30F6E">
          <w:rPr>
            <w:noProof/>
            <w:webHidden/>
          </w:rPr>
        </w:r>
        <w:r w:rsidR="00B30F6E">
          <w:rPr>
            <w:noProof/>
            <w:webHidden/>
          </w:rPr>
          <w:fldChar w:fldCharType="separate"/>
        </w:r>
        <w:r w:rsidR="00B30F6E">
          <w:rPr>
            <w:noProof/>
            <w:webHidden/>
          </w:rPr>
          <w:t>30</w:t>
        </w:r>
        <w:r w:rsidR="00B30F6E">
          <w:rPr>
            <w:noProof/>
            <w:webHidden/>
          </w:rPr>
          <w:fldChar w:fldCharType="end"/>
        </w:r>
      </w:hyperlink>
    </w:p>
    <w:p w14:paraId="0D3B8977" w14:textId="6151AADF" w:rsidR="00B30F6E" w:rsidRDefault="00542B66">
      <w:pPr>
        <w:pStyle w:val="TJ2"/>
        <w:rPr>
          <w:rFonts w:asciiTheme="minorHAnsi" w:hAnsiTheme="minorHAnsi" w:cstheme="minorBidi"/>
          <w:noProof/>
          <w:kern w:val="0"/>
          <w:sz w:val="22"/>
          <w:szCs w:val="20"/>
          <w14:ligatures w14:val="none"/>
        </w:rPr>
      </w:pPr>
      <w:hyperlink w:anchor="_Toc182927766" w:history="1">
        <w:r w:rsidR="00B30F6E" w:rsidRPr="00CC3E5F">
          <w:rPr>
            <w:rStyle w:val="Hiperhivatkozs"/>
            <w:noProof/>
            <w:lang w:bidi="ar-SA"/>
          </w:rPr>
          <w:t>3.2. Boxlike partitions: self-contained zones</w:t>
        </w:r>
        <w:r w:rsidR="00B30F6E">
          <w:rPr>
            <w:noProof/>
            <w:webHidden/>
          </w:rPr>
          <w:tab/>
        </w:r>
        <w:r w:rsidR="00B30F6E">
          <w:rPr>
            <w:noProof/>
            <w:webHidden/>
          </w:rPr>
          <w:fldChar w:fldCharType="begin"/>
        </w:r>
        <w:r w:rsidR="00B30F6E">
          <w:rPr>
            <w:noProof/>
            <w:webHidden/>
          </w:rPr>
          <w:instrText xml:space="preserve"> PAGEREF _Toc182927766 \h </w:instrText>
        </w:r>
        <w:r w:rsidR="00B30F6E">
          <w:rPr>
            <w:noProof/>
            <w:webHidden/>
          </w:rPr>
        </w:r>
        <w:r w:rsidR="00B30F6E">
          <w:rPr>
            <w:noProof/>
            <w:webHidden/>
          </w:rPr>
          <w:fldChar w:fldCharType="separate"/>
        </w:r>
        <w:r w:rsidR="00B30F6E">
          <w:rPr>
            <w:noProof/>
            <w:webHidden/>
          </w:rPr>
          <w:t>33</w:t>
        </w:r>
        <w:r w:rsidR="00B30F6E">
          <w:rPr>
            <w:noProof/>
            <w:webHidden/>
          </w:rPr>
          <w:fldChar w:fldCharType="end"/>
        </w:r>
      </w:hyperlink>
    </w:p>
    <w:p w14:paraId="4015489D" w14:textId="521EA622" w:rsidR="00B30F6E" w:rsidRDefault="00542B66">
      <w:pPr>
        <w:pStyle w:val="TJ3"/>
        <w:rPr>
          <w:rFonts w:asciiTheme="minorHAnsi" w:hAnsiTheme="minorHAnsi" w:cstheme="minorBidi"/>
          <w:noProof/>
          <w:kern w:val="0"/>
          <w:sz w:val="22"/>
          <w:szCs w:val="20"/>
          <w14:ligatures w14:val="none"/>
        </w:rPr>
      </w:pPr>
      <w:hyperlink w:anchor="_Toc182927767" w:history="1">
        <w:r w:rsidR="00B30F6E" w:rsidRPr="00CC3E5F">
          <w:rPr>
            <w:rStyle w:val="Hiperhivatkozs"/>
            <w:noProof/>
            <w:lang w:bidi="ar-SA"/>
          </w:rPr>
          <w:t>3.2.1. Overview</w:t>
        </w:r>
        <w:r w:rsidR="00B30F6E">
          <w:rPr>
            <w:noProof/>
            <w:webHidden/>
          </w:rPr>
          <w:tab/>
        </w:r>
        <w:r w:rsidR="00B30F6E">
          <w:rPr>
            <w:noProof/>
            <w:webHidden/>
          </w:rPr>
          <w:fldChar w:fldCharType="begin"/>
        </w:r>
        <w:r w:rsidR="00B30F6E">
          <w:rPr>
            <w:noProof/>
            <w:webHidden/>
          </w:rPr>
          <w:instrText xml:space="preserve"> PAGEREF _Toc182927767 \h </w:instrText>
        </w:r>
        <w:r w:rsidR="00B30F6E">
          <w:rPr>
            <w:noProof/>
            <w:webHidden/>
          </w:rPr>
        </w:r>
        <w:r w:rsidR="00B30F6E">
          <w:rPr>
            <w:noProof/>
            <w:webHidden/>
          </w:rPr>
          <w:fldChar w:fldCharType="separate"/>
        </w:r>
        <w:r w:rsidR="00B30F6E">
          <w:rPr>
            <w:noProof/>
            <w:webHidden/>
          </w:rPr>
          <w:t>33</w:t>
        </w:r>
        <w:r w:rsidR="00B30F6E">
          <w:rPr>
            <w:noProof/>
            <w:webHidden/>
          </w:rPr>
          <w:fldChar w:fldCharType="end"/>
        </w:r>
      </w:hyperlink>
    </w:p>
    <w:p w14:paraId="0B8F7339" w14:textId="716B59E9" w:rsidR="00B30F6E" w:rsidRDefault="00542B66">
      <w:pPr>
        <w:pStyle w:val="TJ3"/>
        <w:rPr>
          <w:rFonts w:asciiTheme="minorHAnsi" w:hAnsiTheme="minorHAnsi" w:cstheme="minorBidi"/>
          <w:noProof/>
          <w:kern w:val="0"/>
          <w:sz w:val="22"/>
          <w:szCs w:val="20"/>
          <w14:ligatures w14:val="none"/>
        </w:rPr>
      </w:pPr>
      <w:hyperlink w:anchor="_Toc182927768" w:history="1">
        <w:r w:rsidR="00B30F6E" w:rsidRPr="00CC3E5F">
          <w:rPr>
            <w:rStyle w:val="Hiperhivatkozs"/>
            <w:noProof/>
            <w:lang w:bidi="ar-SA"/>
          </w:rPr>
          <w:t>3.2.2. Encoding boxlike partitions</w:t>
        </w:r>
        <w:r w:rsidR="00B30F6E">
          <w:rPr>
            <w:noProof/>
            <w:webHidden/>
          </w:rPr>
          <w:tab/>
        </w:r>
        <w:r w:rsidR="00B30F6E">
          <w:rPr>
            <w:noProof/>
            <w:webHidden/>
          </w:rPr>
          <w:fldChar w:fldCharType="begin"/>
        </w:r>
        <w:r w:rsidR="00B30F6E">
          <w:rPr>
            <w:noProof/>
            <w:webHidden/>
          </w:rPr>
          <w:instrText xml:space="preserve"> PAGEREF _Toc182927768 \h </w:instrText>
        </w:r>
        <w:r w:rsidR="00B30F6E">
          <w:rPr>
            <w:noProof/>
            <w:webHidden/>
          </w:rPr>
        </w:r>
        <w:r w:rsidR="00B30F6E">
          <w:rPr>
            <w:noProof/>
            <w:webHidden/>
          </w:rPr>
          <w:fldChar w:fldCharType="separate"/>
        </w:r>
        <w:r w:rsidR="00B30F6E">
          <w:rPr>
            <w:noProof/>
            <w:webHidden/>
          </w:rPr>
          <w:t>34</w:t>
        </w:r>
        <w:r w:rsidR="00B30F6E">
          <w:rPr>
            <w:noProof/>
            <w:webHidden/>
          </w:rPr>
          <w:fldChar w:fldCharType="end"/>
        </w:r>
      </w:hyperlink>
    </w:p>
    <w:p w14:paraId="1944106D" w14:textId="1E1AB428" w:rsidR="00B30F6E" w:rsidRDefault="00542B66">
      <w:pPr>
        <w:pStyle w:val="TJ3"/>
        <w:rPr>
          <w:rFonts w:asciiTheme="minorHAnsi" w:hAnsiTheme="minorHAnsi" w:cstheme="minorBidi"/>
          <w:noProof/>
          <w:kern w:val="0"/>
          <w:sz w:val="22"/>
          <w:szCs w:val="20"/>
          <w14:ligatures w14:val="none"/>
        </w:rPr>
      </w:pPr>
      <w:hyperlink w:anchor="_Toc182927769" w:history="1">
        <w:r w:rsidR="00B30F6E" w:rsidRPr="00CC3E5F">
          <w:rPr>
            <w:rStyle w:val="Hiperhivatkozs"/>
            <w:noProof/>
            <w:lang w:bidi="ar-SA"/>
          </w:rPr>
          <w:t>3.2.3. Textpart identification and titling</w:t>
        </w:r>
        <w:r w:rsidR="00B30F6E">
          <w:rPr>
            <w:noProof/>
            <w:webHidden/>
          </w:rPr>
          <w:tab/>
        </w:r>
        <w:r w:rsidR="00B30F6E">
          <w:rPr>
            <w:noProof/>
            <w:webHidden/>
          </w:rPr>
          <w:fldChar w:fldCharType="begin"/>
        </w:r>
        <w:r w:rsidR="00B30F6E">
          <w:rPr>
            <w:noProof/>
            <w:webHidden/>
          </w:rPr>
          <w:instrText xml:space="preserve"> PAGEREF _Toc182927769 \h </w:instrText>
        </w:r>
        <w:r w:rsidR="00B30F6E">
          <w:rPr>
            <w:noProof/>
            <w:webHidden/>
          </w:rPr>
        </w:r>
        <w:r w:rsidR="00B30F6E">
          <w:rPr>
            <w:noProof/>
            <w:webHidden/>
          </w:rPr>
          <w:fldChar w:fldCharType="separate"/>
        </w:r>
        <w:r w:rsidR="00B30F6E">
          <w:rPr>
            <w:noProof/>
            <w:webHidden/>
          </w:rPr>
          <w:t>35</w:t>
        </w:r>
        <w:r w:rsidR="00B30F6E">
          <w:rPr>
            <w:noProof/>
            <w:webHidden/>
          </w:rPr>
          <w:fldChar w:fldCharType="end"/>
        </w:r>
      </w:hyperlink>
    </w:p>
    <w:p w14:paraId="6336DA58" w14:textId="443F4241" w:rsidR="00B30F6E" w:rsidRDefault="00542B66">
      <w:pPr>
        <w:pStyle w:val="TJ4"/>
        <w:rPr>
          <w:rFonts w:asciiTheme="minorHAnsi" w:hAnsiTheme="minorHAnsi" w:cstheme="minorBidi"/>
          <w:noProof/>
          <w:kern w:val="0"/>
          <w:sz w:val="22"/>
          <w:szCs w:val="20"/>
          <w14:ligatures w14:val="none"/>
        </w:rPr>
      </w:pPr>
      <w:hyperlink w:anchor="_Toc182927770" w:history="1">
        <w:r w:rsidR="00B30F6E" w:rsidRPr="00CC3E5F">
          <w:rPr>
            <w:rStyle w:val="Hiperhivatkozs"/>
            <w:noProof/>
            <w:lang w:bidi="ar-SA"/>
          </w:rPr>
          <w:t>3.2.3.1. Textpart numbering</w:t>
        </w:r>
        <w:r w:rsidR="00B30F6E">
          <w:rPr>
            <w:noProof/>
            <w:webHidden/>
          </w:rPr>
          <w:tab/>
        </w:r>
        <w:r w:rsidR="00B30F6E">
          <w:rPr>
            <w:noProof/>
            <w:webHidden/>
          </w:rPr>
          <w:fldChar w:fldCharType="begin"/>
        </w:r>
        <w:r w:rsidR="00B30F6E">
          <w:rPr>
            <w:noProof/>
            <w:webHidden/>
          </w:rPr>
          <w:instrText xml:space="preserve"> PAGEREF _Toc182927770 \h </w:instrText>
        </w:r>
        <w:r w:rsidR="00B30F6E">
          <w:rPr>
            <w:noProof/>
            <w:webHidden/>
          </w:rPr>
        </w:r>
        <w:r w:rsidR="00B30F6E">
          <w:rPr>
            <w:noProof/>
            <w:webHidden/>
          </w:rPr>
          <w:fldChar w:fldCharType="separate"/>
        </w:r>
        <w:r w:rsidR="00B30F6E">
          <w:rPr>
            <w:noProof/>
            <w:webHidden/>
          </w:rPr>
          <w:t>36</w:t>
        </w:r>
        <w:r w:rsidR="00B30F6E">
          <w:rPr>
            <w:noProof/>
            <w:webHidden/>
          </w:rPr>
          <w:fldChar w:fldCharType="end"/>
        </w:r>
      </w:hyperlink>
    </w:p>
    <w:p w14:paraId="4A635D60" w14:textId="73F3721A" w:rsidR="00B30F6E" w:rsidRDefault="00542B66">
      <w:pPr>
        <w:pStyle w:val="TJ4"/>
        <w:rPr>
          <w:rFonts w:asciiTheme="minorHAnsi" w:hAnsiTheme="minorHAnsi" w:cstheme="minorBidi"/>
          <w:noProof/>
          <w:kern w:val="0"/>
          <w:sz w:val="22"/>
          <w:szCs w:val="20"/>
          <w14:ligatures w14:val="none"/>
        </w:rPr>
      </w:pPr>
      <w:hyperlink w:anchor="_Toc182927771" w:history="1">
        <w:r w:rsidR="00B30F6E" w:rsidRPr="00CC3E5F">
          <w:rPr>
            <w:rStyle w:val="Hiperhivatkozs"/>
            <w:noProof/>
            <w:lang w:bidi="ar-SA"/>
          </w:rPr>
          <w:t>3.2.3.2. Textpart subtypes</w:t>
        </w:r>
        <w:r w:rsidR="00B30F6E">
          <w:rPr>
            <w:noProof/>
            <w:webHidden/>
          </w:rPr>
          <w:tab/>
        </w:r>
        <w:r w:rsidR="00B30F6E">
          <w:rPr>
            <w:noProof/>
            <w:webHidden/>
          </w:rPr>
          <w:fldChar w:fldCharType="begin"/>
        </w:r>
        <w:r w:rsidR="00B30F6E">
          <w:rPr>
            <w:noProof/>
            <w:webHidden/>
          </w:rPr>
          <w:instrText xml:space="preserve"> PAGEREF _Toc182927771 \h </w:instrText>
        </w:r>
        <w:r w:rsidR="00B30F6E">
          <w:rPr>
            <w:noProof/>
            <w:webHidden/>
          </w:rPr>
        </w:r>
        <w:r w:rsidR="00B30F6E">
          <w:rPr>
            <w:noProof/>
            <w:webHidden/>
          </w:rPr>
          <w:fldChar w:fldCharType="separate"/>
        </w:r>
        <w:r w:rsidR="00B30F6E">
          <w:rPr>
            <w:noProof/>
            <w:webHidden/>
          </w:rPr>
          <w:t>36</w:t>
        </w:r>
        <w:r w:rsidR="00B30F6E">
          <w:rPr>
            <w:noProof/>
            <w:webHidden/>
          </w:rPr>
          <w:fldChar w:fldCharType="end"/>
        </w:r>
      </w:hyperlink>
    </w:p>
    <w:p w14:paraId="61020BEE" w14:textId="4408E894" w:rsidR="00B30F6E" w:rsidRDefault="00542B66">
      <w:pPr>
        <w:pStyle w:val="TJ4"/>
        <w:rPr>
          <w:rFonts w:asciiTheme="minorHAnsi" w:hAnsiTheme="minorHAnsi" w:cstheme="minorBidi"/>
          <w:noProof/>
          <w:kern w:val="0"/>
          <w:sz w:val="22"/>
          <w:szCs w:val="20"/>
          <w14:ligatures w14:val="none"/>
        </w:rPr>
      </w:pPr>
      <w:hyperlink w:anchor="_Toc182927772" w:history="1">
        <w:r w:rsidR="00B30F6E" w:rsidRPr="00CC3E5F">
          <w:rPr>
            <w:rStyle w:val="Hiperhivatkozs"/>
            <w:noProof/>
            <w:lang w:bidi="ar-SA"/>
          </w:rPr>
          <w:t>3.2.3.3. Textpart headers</w:t>
        </w:r>
        <w:r w:rsidR="00B30F6E">
          <w:rPr>
            <w:noProof/>
            <w:webHidden/>
          </w:rPr>
          <w:tab/>
        </w:r>
        <w:r w:rsidR="00B30F6E">
          <w:rPr>
            <w:noProof/>
            <w:webHidden/>
          </w:rPr>
          <w:fldChar w:fldCharType="begin"/>
        </w:r>
        <w:r w:rsidR="00B30F6E">
          <w:rPr>
            <w:noProof/>
            <w:webHidden/>
          </w:rPr>
          <w:instrText xml:space="preserve"> PAGEREF _Toc182927772 \h </w:instrText>
        </w:r>
        <w:r w:rsidR="00B30F6E">
          <w:rPr>
            <w:noProof/>
            <w:webHidden/>
          </w:rPr>
        </w:r>
        <w:r w:rsidR="00B30F6E">
          <w:rPr>
            <w:noProof/>
            <w:webHidden/>
          </w:rPr>
          <w:fldChar w:fldCharType="separate"/>
        </w:r>
        <w:r w:rsidR="00B30F6E">
          <w:rPr>
            <w:noProof/>
            <w:webHidden/>
          </w:rPr>
          <w:t>37</w:t>
        </w:r>
        <w:r w:rsidR="00B30F6E">
          <w:rPr>
            <w:noProof/>
            <w:webHidden/>
          </w:rPr>
          <w:fldChar w:fldCharType="end"/>
        </w:r>
      </w:hyperlink>
    </w:p>
    <w:p w14:paraId="2690A46C" w14:textId="05EE5341" w:rsidR="00B30F6E" w:rsidRDefault="00542B66">
      <w:pPr>
        <w:pStyle w:val="TJ3"/>
        <w:rPr>
          <w:rFonts w:asciiTheme="minorHAnsi" w:hAnsiTheme="minorHAnsi" w:cstheme="minorBidi"/>
          <w:noProof/>
          <w:kern w:val="0"/>
          <w:sz w:val="22"/>
          <w:szCs w:val="20"/>
          <w14:ligatures w14:val="none"/>
        </w:rPr>
      </w:pPr>
      <w:hyperlink w:anchor="_Toc182927773" w:history="1">
        <w:r w:rsidR="00B30F6E" w:rsidRPr="00CC3E5F">
          <w:rPr>
            <w:rStyle w:val="Hiperhivatkozs"/>
            <w:noProof/>
            <w:lang w:bidi="ar-SA"/>
          </w:rPr>
          <w:t>3.2.4. Numbered elements in textparts</w:t>
        </w:r>
        <w:r w:rsidR="00B30F6E">
          <w:rPr>
            <w:noProof/>
            <w:webHidden/>
          </w:rPr>
          <w:tab/>
        </w:r>
        <w:r w:rsidR="00B30F6E">
          <w:rPr>
            <w:noProof/>
            <w:webHidden/>
          </w:rPr>
          <w:fldChar w:fldCharType="begin"/>
        </w:r>
        <w:r w:rsidR="00B30F6E">
          <w:rPr>
            <w:noProof/>
            <w:webHidden/>
          </w:rPr>
          <w:instrText xml:space="preserve"> PAGEREF _Toc182927773 \h </w:instrText>
        </w:r>
        <w:r w:rsidR="00B30F6E">
          <w:rPr>
            <w:noProof/>
            <w:webHidden/>
          </w:rPr>
        </w:r>
        <w:r w:rsidR="00B30F6E">
          <w:rPr>
            <w:noProof/>
            <w:webHidden/>
          </w:rPr>
          <w:fldChar w:fldCharType="separate"/>
        </w:r>
        <w:r w:rsidR="00B30F6E">
          <w:rPr>
            <w:noProof/>
            <w:webHidden/>
          </w:rPr>
          <w:t>37</w:t>
        </w:r>
        <w:r w:rsidR="00B30F6E">
          <w:rPr>
            <w:noProof/>
            <w:webHidden/>
          </w:rPr>
          <w:fldChar w:fldCharType="end"/>
        </w:r>
      </w:hyperlink>
    </w:p>
    <w:p w14:paraId="1600797C" w14:textId="59470B7D" w:rsidR="00B30F6E" w:rsidRDefault="00542B66">
      <w:pPr>
        <w:pStyle w:val="TJ2"/>
        <w:rPr>
          <w:rFonts w:asciiTheme="minorHAnsi" w:hAnsiTheme="minorHAnsi" w:cstheme="minorBidi"/>
          <w:noProof/>
          <w:kern w:val="0"/>
          <w:sz w:val="22"/>
          <w:szCs w:val="20"/>
          <w14:ligatures w14:val="none"/>
        </w:rPr>
      </w:pPr>
      <w:hyperlink w:anchor="_Toc182927774" w:history="1">
        <w:r w:rsidR="00B30F6E" w:rsidRPr="00CC3E5F">
          <w:rPr>
            <w:rStyle w:val="Hiperhivatkozs"/>
            <w:noProof/>
            <w:lang w:bidi="ar-SA"/>
          </w:rPr>
          <w:t>3.3. Milestone elements for extrinsic structure</w:t>
        </w:r>
        <w:r w:rsidR="00B30F6E">
          <w:rPr>
            <w:noProof/>
            <w:webHidden/>
          </w:rPr>
          <w:tab/>
        </w:r>
        <w:r w:rsidR="00B30F6E">
          <w:rPr>
            <w:noProof/>
            <w:webHidden/>
          </w:rPr>
          <w:fldChar w:fldCharType="begin"/>
        </w:r>
        <w:r w:rsidR="00B30F6E">
          <w:rPr>
            <w:noProof/>
            <w:webHidden/>
          </w:rPr>
          <w:instrText xml:space="preserve"> PAGEREF _Toc182927774 \h </w:instrText>
        </w:r>
        <w:r w:rsidR="00B30F6E">
          <w:rPr>
            <w:noProof/>
            <w:webHidden/>
          </w:rPr>
        </w:r>
        <w:r w:rsidR="00B30F6E">
          <w:rPr>
            <w:noProof/>
            <w:webHidden/>
          </w:rPr>
          <w:fldChar w:fldCharType="separate"/>
        </w:r>
        <w:r w:rsidR="00B30F6E">
          <w:rPr>
            <w:noProof/>
            <w:webHidden/>
          </w:rPr>
          <w:t>37</w:t>
        </w:r>
        <w:r w:rsidR="00B30F6E">
          <w:rPr>
            <w:noProof/>
            <w:webHidden/>
          </w:rPr>
          <w:fldChar w:fldCharType="end"/>
        </w:r>
      </w:hyperlink>
    </w:p>
    <w:p w14:paraId="2B415101" w14:textId="697203BE" w:rsidR="00B30F6E" w:rsidRDefault="00542B66">
      <w:pPr>
        <w:pStyle w:val="TJ3"/>
        <w:rPr>
          <w:rFonts w:asciiTheme="minorHAnsi" w:hAnsiTheme="minorHAnsi" w:cstheme="minorBidi"/>
          <w:noProof/>
          <w:kern w:val="0"/>
          <w:sz w:val="22"/>
          <w:szCs w:val="20"/>
          <w14:ligatures w14:val="none"/>
        </w:rPr>
      </w:pPr>
      <w:hyperlink w:anchor="_Toc182927775" w:history="1">
        <w:r w:rsidR="00B30F6E" w:rsidRPr="00CC3E5F">
          <w:rPr>
            <w:rStyle w:val="Hiperhivatkozs"/>
            <w:noProof/>
            <w:lang w:bidi="ar-SA"/>
          </w:rPr>
          <w:t>3.3.1. Overview</w:t>
        </w:r>
        <w:r w:rsidR="00B30F6E">
          <w:rPr>
            <w:noProof/>
            <w:webHidden/>
          </w:rPr>
          <w:tab/>
        </w:r>
        <w:r w:rsidR="00B30F6E">
          <w:rPr>
            <w:noProof/>
            <w:webHidden/>
          </w:rPr>
          <w:fldChar w:fldCharType="begin"/>
        </w:r>
        <w:r w:rsidR="00B30F6E">
          <w:rPr>
            <w:noProof/>
            <w:webHidden/>
          </w:rPr>
          <w:instrText xml:space="preserve"> PAGEREF _Toc182927775 \h </w:instrText>
        </w:r>
        <w:r w:rsidR="00B30F6E">
          <w:rPr>
            <w:noProof/>
            <w:webHidden/>
          </w:rPr>
        </w:r>
        <w:r w:rsidR="00B30F6E">
          <w:rPr>
            <w:noProof/>
            <w:webHidden/>
          </w:rPr>
          <w:fldChar w:fldCharType="separate"/>
        </w:r>
        <w:r w:rsidR="00B30F6E">
          <w:rPr>
            <w:noProof/>
            <w:webHidden/>
          </w:rPr>
          <w:t>37</w:t>
        </w:r>
        <w:r w:rsidR="00B30F6E">
          <w:rPr>
            <w:noProof/>
            <w:webHidden/>
          </w:rPr>
          <w:fldChar w:fldCharType="end"/>
        </w:r>
      </w:hyperlink>
    </w:p>
    <w:p w14:paraId="03CD6DBB" w14:textId="24538EF2" w:rsidR="00B30F6E" w:rsidRDefault="00542B66">
      <w:pPr>
        <w:pStyle w:val="TJ3"/>
        <w:rPr>
          <w:rFonts w:asciiTheme="minorHAnsi" w:hAnsiTheme="minorHAnsi" w:cstheme="minorBidi"/>
          <w:noProof/>
          <w:kern w:val="0"/>
          <w:sz w:val="22"/>
          <w:szCs w:val="20"/>
          <w14:ligatures w14:val="none"/>
        </w:rPr>
      </w:pPr>
      <w:hyperlink w:anchor="_Toc182927776" w:history="1">
        <w:r w:rsidR="00B30F6E" w:rsidRPr="00CC3E5F">
          <w:rPr>
            <w:rStyle w:val="Hiperhivatkozs"/>
            <w:noProof/>
            <w:lang w:bidi="ar-SA"/>
          </w:rPr>
          <w:t>3.3.2. Milestone placement in an XML document</w:t>
        </w:r>
        <w:r w:rsidR="00B30F6E">
          <w:rPr>
            <w:noProof/>
            <w:webHidden/>
          </w:rPr>
          <w:tab/>
        </w:r>
        <w:r w:rsidR="00B30F6E">
          <w:rPr>
            <w:noProof/>
            <w:webHidden/>
          </w:rPr>
          <w:fldChar w:fldCharType="begin"/>
        </w:r>
        <w:r w:rsidR="00B30F6E">
          <w:rPr>
            <w:noProof/>
            <w:webHidden/>
          </w:rPr>
          <w:instrText xml:space="preserve"> PAGEREF _Toc182927776 \h </w:instrText>
        </w:r>
        <w:r w:rsidR="00B30F6E">
          <w:rPr>
            <w:noProof/>
            <w:webHidden/>
          </w:rPr>
        </w:r>
        <w:r w:rsidR="00B30F6E">
          <w:rPr>
            <w:noProof/>
            <w:webHidden/>
          </w:rPr>
          <w:fldChar w:fldCharType="separate"/>
        </w:r>
        <w:r w:rsidR="00B30F6E">
          <w:rPr>
            <w:noProof/>
            <w:webHidden/>
          </w:rPr>
          <w:t>38</w:t>
        </w:r>
        <w:r w:rsidR="00B30F6E">
          <w:rPr>
            <w:noProof/>
            <w:webHidden/>
          </w:rPr>
          <w:fldChar w:fldCharType="end"/>
        </w:r>
      </w:hyperlink>
    </w:p>
    <w:p w14:paraId="7AF754A7" w14:textId="4A23F9D5" w:rsidR="00B30F6E" w:rsidRDefault="00542B66">
      <w:pPr>
        <w:pStyle w:val="TJ3"/>
        <w:rPr>
          <w:rFonts w:asciiTheme="minorHAnsi" w:hAnsiTheme="minorHAnsi" w:cstheme="minorBidi"/>
          <w:noProof/>
          <w:kern w:val="0"/>
          <w:sz w:val="22"/>
          <w:szCs w:val="20"/>
          <w14:ligatures w14:val="none"/>
        </w:rPr>
      </w:pPr>
      <w:hyperlink w:anchor="_Toc182927777" w:history="1">
        <w:r w:rsidR="00B30F6E" w:rsidRPr="00CC3E5F">
          <w:rPr>
            <w:rStyle w:val="Hiperhivatkozs"/>
            <w:noProof/>
            <w:lang w:bidi="ar-SA"/>
          </w:rPr>
          <w:t>3.3.3. Milestones interrupting words</w:t>
        </w:r>
        <w:r w:rsidR="00B30F6E">
          <w:rPr>
            <w:noProof/>
            <w:webHidden/>
          </w:rPr>
          <w:tab/>
        </w:r>
        <w:r w:rsidR="00B30F6E">
          <w:rPr>
            <w:noProof/>
            <w:webHidden/>
          </w:rPr>
          <w:fldChar w:fldCharType="begin"/>
        </w:r>
        <w:r w:rsidR="00B30F6E">
          <w:rPr>
            <w:noProof/>
            <w:webHidden/>
          </w:rPr>
          <w:instrText xml:space="preserve"> PAGEREF _Toc182927777 \h </w:instrText>
        </w:r>
        <w:r w:rsidR="00B30F6E">
          <w:rPr>
            <w:noProof/>
            <w:webHidden/>
          </w:rPr>
        </w:r>
        <w:r w:rsidR="00B30F6E">
          <w:rPr>
            <w:noProof/>
            <w:webHidden/>
          </w:rPr>
          <w:fldChar w:fldCharType="separate"/>
        </w:r>
        <w:r w:rsidR="00B30F6E">
          <w:rPr>
            <w:noProof/>
            <w:webHidden/>
          </w:rPr>
          <w:t>39</w:t>
        </w:r>
        <w:r w:rsidR="00B30F6E">
          <w:rPr>
            <w:noProof/>
            <w:webHidden/>
          </w:rPr>
          <w:fldChar w:fldCharType="end"/>
        </w:r>
      </w:hyperlink>
    </w:p>
    <w:p w14:paraId="7D7793EF" w14:textId="24746268" w:rsidR="00B30F6E" w:rsidRDefault="00542B66">
      <w:pPr>
        <w:pStyle w:val="TJ4"/>
        <w:rPr>
          <w:rFonts w:asciiTheme="minorHAnsi" w:hAnsiTheme="minorHAnsi" w:cstheme="minorBidi"/>
          <w:noProof/>
          <w:kern w:val="0"/>
          <w:sz w:val="22"/>
          <w:szCs w:val="20"/>
          <w14:ligatures w14:val="none"/>
        </w:rPr>
      </w:pPr>
      <w:hyperlink w:anchor="_Toc182927778" w:history="1">
        <w:r w:rsidR="00B30F6E" w:rsidRPr="00CC3E5F">
          <w:rPr>
            <w:rStyle w:val="Hiperhivatkozs"/>
            <w:noProof/>
            <w:lang w:bidi="ar-SA"/>
          </w:rPr>
          <w:t>3.3.3.1. Milestones in lacunose text</w:t>
        </w:r>
        <w:r w:rsidR="00B30F6E">
          <w:rPr>
            <w:noProof/>
            <w:webHidden/>
          </w:rPr>
          <w:tab/>
        </w:r>
        <w:r w:rsidR="00B30F6E">
          <w:rPr>
            <w:noProof/>
            <w:webHidden/>
          </w:rPr>
          <w:fldChar w:fldCharType="begin"/>
        </w:r>
        <w:r w:rsidR="00B30F6E">
          <w:rPr>
            <w:noProof/>
            <w:webHidden/>
          </w:rPr>
          <w:instrText xml:space="preserve"> PAGEREF _Toc182927778 \h </w:instrText>
        </w:r>
        <w:r w:rsidR="00B30F6E">
          <w:rPr>
            <w:noProof/>
            <w:webHidden/>
          </w:rPr>
        </w:r>
        <w:r w:rsidR="00B30F6E">
          <w:rPr>
            <w:noProof/>
            <w:webHidden/>
          </w:rPr>
          <w:fldChar w:fldCharType="separate"/>
        </w:r>
        <w:r w:rsidR="00B30F6E">
          <w:rPr>
            <w:noProof/>
            <w:webHidden/>
          </w:rPr>
          <w:t>40</w:t>
        </w:r>
        <w:r w:rsidR="00B30F6E">
          <w:rPr>
            <w:noProof/>
            <w:webHidden/>
          </w:rPr>
          <w:fldChar w:fldCharType="end"/>
        </w:r>
      </w:hyperlink>
    </w:p>
    <w:p w14:paraId="6F732F08" w14:textId="2047D4FD" w:rsidR="00B30F6E" w:rsidRDefault="00542B66">
      <w:pPr>
        <w:pStyle w:val="TJ3"/>
        <w:rPr>
          <w:rFonts w:asciiTheme="minorHAnsi" w:hAnsiTheme="minorHAnsi" w:cstheme="minorBidi"/>
          <w:noProof/>
          <w:kern w:val="0"/>
          <w:sz w:val="22"/>
          <w:szCs w:val="20"/>
          <w14:ligatures w14:val="none"/>
        </w:rPr>
      </w:pPr>
      <w:hyperlink w:anchor="_Toc182927779" w:history="1">
        <w:r w:rsidR="00B30F6E" w:rsidRPr="00CC3E5F">
          <w:rPr>
            <w:rStyle w:val="Hiperhivatkozs"/>
            <w:noProof/>
            <w:lang w:bidi="ar-SA"/>
          </w:rPr>
          <w:t>3.3.4. Milestone units</w:t>
        </w:r>
        <w:r w:rsidR="00B30F6E">
          <w:rPr>
            <w:noProof/>
            <w:webHidden/>
          </w:rPr>
          <w:tab/>
        </w:r>
        <w:r w:rsidR="00B30F6E">
          <w:rPr>
            <w:noProof/>
            <w:webHidden/>
          </w:rPr>
          <w:fldChar w:fldCharType="begin"/>
        </w:r>
        <w:r w:rsidR="00B30F6E">
          <w:rPr>
            <w:noProof/>
            <w:webHidden/>
          </w:rPr>
          <w:instrText xml:space="preserve"> PAGEREF _Toc182927779 \h </w:instrText>
        </w:r>
        <w:r w:rsidR="00B30F6E">
          <w:rPr>
            <w:noProof/>
            <w:webHidden/>
          </w:rPr>
        </w:r>
        <w:r w:rsidR="00B30F6E">
          <w:rPr>
            <w:noProof/>
            <w:webHidden/>
          </w:rPr>
          <w:fldChar w:fldCharType="separate"/>
        </w:r>
        <w:r w:rsidR="00B30F6E">
          <w:rPr>
            <w:noProof/>
            <w:webHidden/>
          </w:rPr>
          <w:t>40</w:t>
        </w:r>
        <w:r w:rsidR="00B30F6E">
          <w:rPr>
            <w:noProof/>
            <w:webHidden/>
          </w:rPr>
          <w:fldChar w:fldCharType="end"/>
        </w:r>
      </w:hyperlink>
    </w:p>
    <w:p w14:paraId="30E045CF" w14:textId="0DB4F32C" w:rsidR="00B30F6E" w:rsidRDefault="00542B66">
      <w:pPr>
        <w:pStyle w:val="TJ2"/>
        <w:rPr>
          <w:rFonts w:asciiTheme="minorHAnsi" w:hAnsiTheme="minorHAnsi" w:cstheme="minorBidi"/>
          <w:noProof/>
          <w:kern w:val="0"/>
          <w:sz w:val="22"/>
          <w:szCs w:val="20"/>
          <w14:ligatures w14:val="none"/>
        </w:rPr>
      </w:pPr>
      <w:hyperlink w:anchor="_Toc182927780" w:history="1">
        <w:r w:rsidR="00B30F6E" w:rsidRPr="00CC3E5F">
          <w:rPr>
            <w:rStyle w:val="Hiperhivatkozs"/>
            <w:noProof/>
            <w:lang w:bidi="ar-SA"/>
          </w:rPr>
          <w:t>3.4. Pagelike partitions: text flows through successive zones</w:t>
        </w:r>
        <w:r w:rsidR="00B30F6E">
          <w:rPr>
            <w:noProof/>
            <w:webHidden/>
          </w:rPr>
          <w:tab/>
        </w:r>
        <w:r w:rsidR="00B30F6E">
          <w:rPr>
            <w:noProof/>
            <w:webHidden/>
          </w:rPr>
          <w:fldChar w:fldCharType="begin"/>
        </w:r>
        <w:r w:rsidR="00B30F6E">
          <w:rPr>
            <w:noProof/>
            <w:webHidden/>
          </w:rPr>
          <w:instrText xml:space="preserve"> PAGEREF _Toc182927780 \h </w:instrText>
        </w:r>
        <w:r w:rsidR="00B30F6E">
          <w:rPr>
            <w:noProof/>
            <w:webHidden/>
          </w:rPr>
        </w:r>
        <w:r w:rsidR="00B30F6E">
          <w:rPr>
            <w:noProof/>
            <w:webHidden/>
          </w:rPr>
          <w:fldChar w:fldCharType="separate"/>
        </w:r>
        <w:r w:rsidR="00B30F6E">
          <w:rPr>
            <w:noProof/>
            <w:webHidden/>
          </w:rPr>
          <w:t>41</w:t>
        </w:r>
        <w:r w:rsidR="00B30F6E">
          <w:rPr>
            <w:noProof/>
            <w:webHidden/>
          </w:rPr>
          <w:fldChar w:fldCharType="end"/>
        </w:r>
      </w:hyperlink>
    </w:p>
    <w:p w14:paraId="26E2F270" w14:textId="70D9488D" w:rsidR="00B30F6E" w:rsidRDefault="00542B66">
      <w:pPr>
        <w:pStyle w:val="TJ3"/>
        <w:rPr>
          <w:rFonts w:asciiTheme="minorHAnsi" w:hAnsiTheme="minorHAnsi" w:cstheme="minorBidi"/>
          <w:noProof/>
          <w:kern w:val="0"/>
          <w:sz w:val="22"/>
          <w:szCs w:val="20"/>
          <w14:ligatures w14:val="none"/>
        </w:rPr>
      </w:pPr>
      <w:hyperlink w:anchor="_Toc182927781" w:history="1">
        <w:r w:rsidR="00B30F6E" w:rsidRPr="00CC3E5F">
          <w:rPr>
            <w:rStyle w:val="Hiperhivatkozs"/>
            <w:noProof/>
            <w:lang w:bidi="ar-SA"/>
          </w:rPr>
          <w:t>3.4.1. Overview</w:t>
        </w:r>
        <w:r w:rsidR="00B30F6E">
          <w:rPr>
            <w:noProof/>
            <w:webHidden/>
          </w:rPr>
          <w:tab/>
        </w:r>
        <w:r w:rsidR="00B30F6E">
          <w:rPr>
            <w:noProof/>
            <w:webHidden/>
          </w:rPr>
          <w:fldChar w:fldCharType="begin"/>
        </w:r>
        <w:r w:rsidR="00B30F6E">
          <w:rPr>
            <w:noProof/>
            <w:webHidden/>
          </w:rPr>
          <w:instrText xml:space="preserve"> PAGEREF _Toc182927781 \h </w:instrText>
        </w:r>
        <w:r w:rsidR="00B30F6E">
          <w:rPr>
            <w:noProof/>
            <w:webHidden/>
          </w:rPr>
        </w:r>
        <w:r w:rsidR="00B30F6E">
          <w:rPr>
            <w:noProof/>
            <w:webHidden/>
          </w:rPr>
          <w:fldChar w:fldCharType="separate"/>
        </w:r>
        <w:r w:rsidR="00B30F6E">
          <w:rPr>
            <w:noProof/>
            <w:webHidden/>
          </w:rPr>
          <w:t>41</w:t>
        </w:r>
        <w:r w:rsidR="00B30F6E">
          <w:rPr>
            <w:noProof/>
            <w:webHidden/>
          </w:rPr>
          <w:fldChar w:fldCharType="end"/>
        </w:r>
      </w:hyperlink>
    </w:p>
    <w:p w14:paraId="6B7B7D2A" w14:textId="7B410D7F" w:rsidR="00B30F6E" w:rsidRDefault="00542B66">
      <w:pPr>
        <w:pStyle w:val="TJ3"/>
        <w:rPr>
          <w:rFonts w:asciiTheme="minorHAnsi" w:hAnsiTheme="minorHAnsi" w:cstheme="minorBidi"/>
          <w:noProof/>
          <w:kern w:val="0"/>
          <w:sz w:val="22"/>
          <w:szCs w:val="20"/>
          <w14:ligatures w14:val="none"/>
        </w:rPr>
      </w:pPr>
      <w:hyperlink w:anchor="_Toc182927782" w:history="1">
        <w:r w:rsidR="00B30F6E" w:rsidRPr="00CC3E5F">
          <w:rPr>
            <w:rStyle w:val="Hiperhivatkozs"/>
            <w:noProof/>
            <w:lang w:bidi="ar-SA"/>
          </w:rPr>
          <w:t>3.4.2. Marking up genuine pages</w:t>
        </w:r>
        <w:r w:rsidR="00B30F6E">
          <w:rPr>
            <w:noProof/>
            <w:webHidden/>
          </w:rPr>
          <w:tab/>
        </w:r>
        <w:r w:rsidR="00B30F6E">
          <w:rPr>
            <w:noProof/>
            <w:webHidden/>
          </w:rPr>
          <w:fldChar w:fldCharType="begin"/>
        </w:r>
        <w:r w:rsidR="00B30F6E">
          <w:rPr>
            <w:noProof/>
            <w:webHidden/>
          </w:rPr>
          <w:instrText xml:space="preserve"> PAGEREF _Toc182927782 \h </w:instrText>
        </w:r>
        <w:r w:rsidR="00B30F6E">
          <w:rPr>
            <w:noProof/>
            <w:webHidden/>
          </w:rPr>
        </w:r>
        <w:r w:rsidR="00B30F6E">
          <w:rPr>
            <w:noProof/>
            <w:webHidden/>
          </w:rPr>
          <w:fldChar w:fldCharType="separate"/>
        </w:r>
        <w:r w:rsidR="00B30F6E">
          <w:rPr>
            <w:noProof/>
            <w:webHidden/>
          </w:rPr>
          <w:t>43</w:t>
        </w:r>
        <w:r w:rsidR="00B30F6E">
          <w:rPr>
            <w:noProof/>
            <w:webHidden/>
          </w:rPr>
          <w:fldChar w:fldCharType="end"/>
        </w:r>
      </w:hyperlink>
    </w:p>
    <w:p w14:paraId="7B7DA339" w14:textId="457D95E6" w:rsidR="00B30F6E" w:rsidRDefault="00542B66">
      <w:pPr>
        <w:pStyle w:val="TJ4"/>
        <w:rPr>
          <w:rFonts w:asciiTheme="minorHAnsi" w:hAnsiTheme="minorHAnsi" w:cstheme="minorBidi"/>
          <w:noProof/>
          <w:kern w:val="0"/>
          <w:sz w:val="22"/>
          <w:szCs w:val="20"/>
          <w14:ligatures w14:val="none"/>
        </w:rPr>
      </w:pPr>
      <w:hyperlink w:anchor="_Toc182927783" w:history="1">
        <w:r w:rsidR="00B30F6E" w:rsidRPr="00CC3E5F">
          <w:rPr>
            <w:rStyle w:val="Hiperhivatkozs"/>
            <w:noProof/>
            <w:lang w:bidi="ar-SA"/>
          </w:rPr>
          <w:t>3.4.2.1. Uninscribed copper plate faces</w:t>
        </w:r>
        <w:r w:rsidR="00B30F6E">
          <w:rPr>
            <w:noProof/>
            <w:webHidden/>
          </w:rPr>
          <w:tab/>
        </w:r>
        <w:r w:rsidR="00B30F6E">
          <w:rPr>
            <w:noProof/>
            <w:webHidden/>
          </w:rPr>
          <w:fldChar w:fldCharType="begin"/>
        </w:r>
        <w:r w:rsidR="00B30F6E">
          <w:rPr>
            <w:noProof/>
            <w:webHidden/>
          </w:rPr>
          <w:instrText xml:space="preserve"> PAGEREF _Toc182927783 \h </w:instrText>
        </w:r>
        <w:r w:rsidR="00B30F6E">
          <w:rPr>
            <w:noProof/>
            <w:webHidden/>
          </w:rPr>
        </w:r>
        <w:r w:rsidR="00B30F6E">
          <w:rPr>
            <w:noProof/>
            <w:webHidden/>
          </w:rPr>
          <w:fldChar w:fldCharType="separate"/>
        </w:r>
        <w:r w:rsidR="00B30F6E">
          <w:rPr>
            <w:noProof/>
            <w:webHidden/>
          </w:rPr>
          <w:t>43</w:t>
        </w:r>
        <w:r w:rsidR="00B30F6E">
          <w:rPr>
            <w:noProof/>
            <w:webHidden/>
          </w:rPr>
          <w:fldChar w:fldCharType="end"/>
        </w:r>
      </w:hyperlink>
    </w:p>
    <w:p w14:paraId="1DEBC25C" w14:textId="32BC8B6F" w:rsidR="00B30F6E" w:rsidRDefault="00542B66">
      <w:pPr>
        <w:pStyle w:val="TJ3"/>
        <w:rPr>
          <w:rFonts w:asciiTheme="minorHAnsi" w:hAnsiTheme="minorHAnsi" w:cstheme="minorBidi"/>
          <w:noProof/>
          <w:kern w:val="0"/>
          <w:sz w:val="22"/>
          <w:szCs w:val="20"/>
          <w14:ligatures w14:val="none"/>
        </w:rPr>
      </w:pPr>
      <w:hyperlink w:anchor="_Toc182927784" w:history="1">
        <w:r w:rsidR="00B30F6E" w:rsidRPr="00CC3E5F">
          <w:rPr>
            <w:rStyle w:val="Hiperhivatkozs"/>
            <w:noProof/>
            <w:lang w:bidi="ar-SA"/>
          </w:rPr>
          <w:t>3.4.3. Marking up other pagelike zones</w:t>
        </w:r>
        <w:r w:rsidR="00B30F6E">
          <w:rPr>
            <w:noProof/>
            <w:webHidden/>
          </w:rPr>
          <w:tab/>
        </w:r>
        <w:r w:rsidR="00B30F6E">
          <w:rPr>
            <w:noProof/>
            <w:webHidden/>
          </w:rPr>
          <w:fldChar w:fldCharType="begin"/>
        </w:r>
        <w:r w:rsidR="00B30F6E">
          <w:rPr>
            <w:noProof/>
            <w:webHidden/>
          </w:rPr>
          <w:instrText xml:space="preserve"> PAGEREF _Toc182927784 \h </w:instrText>
        </w:r>
        <w:r w:rsidR="00B30F6E">
          <w:rPr>
            <w:noProof/>
            <w:webHidden/>
          </w:rPr>
        </w:r>
        <w:r w:rsidR="00B30F6E">
          <w:rPr>
            <w:noProof/>
            <w:webHidden/>
          </w:rPr>
          <w:fldChar w:fldCharType="separate"/>
        </w:r>
        <w:r w:rsidR="00B30F6E">
          <w:rPr>
            <w:noProof/>
            <w:webHidden/>
          </w:rPr>
          <w:t>44</w:t>
        </w:r>
        <w:r w:rsidR="00B30F6E">
          <w:rPr>
            <w:noProof/>
            <w:webHidden/>
          </w:rPr>
          <w:fldChar w:fldCharType="end"/>
        </w:r>
      </w:hyperlink>
    </w:p>
    <w:p w14:paraId="788C189D" w14:textId="417E308D" w:rsidR="00B30F6E" w:rsidRDefault="00542B66">
      <w:pPr>
        <w:pStyle w:val="TJ3"/>
        <w:rPr>
          <w:rFonts w:asciiTheme="minorHAnsi" w:hAnsiTheme="minorHAnsi" w:cstheme="minorBidi"/>
          <w:noProof/>
          <w:kern w:val="0"/>
          <w:sz w:val="22"/>
          <w:szCs w:val="20"/>
          <w14:ligatures w14:val="none"/>
        </w:rPr>
      </w:pPr>
      <w:hyperlink w:anchor="_Toc182927785" w:history="1">
        <w:r w:rsidR="00B30F6E" w:rsidRPr="00CC3E5F">
          <w:rPr>
            <w:rStyle w:val="Hiperhivatkozs"/>
            <w:noProof/>
            <w:lang w:bidi="ar-SA"/>
          </w:rPr>
          <w:t>3.4.4. Identification and titling of pagelike partitions</w:t>
        </w:r>
        <w:r w:rsidR="00B30F6E">
          <w:rPr>
            <w:noProof/>
            <w:webHidden/>
          </w:rPr>
          <w:tab/>
        </w:r>
        <w:r w:rsidR="00B30F6E">
          <w:rPr>
            <w:noProof/>
            <w:webHidden/>
          </w:rPr>
          <w:fldChar w:fldCharType="begin"/>
        </w:r>
        <w:r w:rsidR="00B30F6E">
          <w:rPr>
            <w:noProof/>
            <w:webHidden/>
          </w:rPr>
          <w:instrText xml:space="preserve"> PAGEREF _Toc182927785 \h </w:instrText>
        </w:r>
        <w:r w:rsidR="00B30F6E">
          <w:rPr>
            <w:noProof/>
            <w:webHidden/>
          </w:rPr>
        </w:r>
        <w:r w:rsidR="00B30F6E">
          <w:rPr>
            <w:noProof/>
            <w:webHidden/>
          </w:rPr>
          <w:fldChar w:fldCharType="separate"/>
        </w:r>
        <w:r w:rsidR="00B30F6E">
          <w:rPr>
            <w:noProof/>
            <w:webHidden/>
          </w:rPr>
          <w:t>44</w:t>
        </w:r>
        <w:r w:rsidR="00B30F6E">
          <w:rPr>
            <w:noProof/>
            <w:webHidden/>
          </w:rPr>
          <w:fldChar w:fldCharType="end"/>
        </w:r>
      </w:hyperlink>
    </w:p>
    <w:p w14:paraId="31992D08" w14:textId="452687FB" w:rsidR="00B30F6E" w:rsidRDefault="00542B66">
      <w:pPr>
        <w:pStyle w:val="TJ4"/>
        <w:rPr>
          <w:rFonts w:asciiTheme="minorHAnsi" w:hAnsiTheme="minorHAnsi" w:cstheme="minorBidi"/>
          <w:noProof/>
          <w:kern w:val="0"/>
          <w:sz w:val="22"/>
          <w:szCs w:val="20"/>
          <w14:ligatures w14:val="none"/>
        </w:rPr>
      </w:pPr>
      <w:hyperlink w:anchor="_Toc182927786" w:history="1">
        <w:r w:rsidR="00B30F6E" w:rsidRPr="00CC3E5F">
          <w:rPr>
            <w:rStyle w:val="Hiperhivatkozs"/>
            <w:noProof/>
            <w:lang w:bidi="ar-SA"/>
          </w:rPr>
          <w:t>3.4.4.1. Page numbering</w:t>
        </w:r>
        <w:r w:rsidR="00B30F6E">
          <w:rPr>
            <w:noProof/>
            <w:webHidden/>
          </w:rPr>
          <w:tab/>
        </w:r>
        <w:r w:rsidR="00B30F6E">
          <w:rPr>
            <w:noProof/>
            <w:webHidden/>
          </w:rPr>
          <w:fldChar w:fldCharType="begin"/>
        </w:r>
        <w:r w:rsidR="00B30F6E">
          <w:rPr>
            <w:noProof/>
            <w:webHidden/>
          </w:rPr>
          <w:instrText xml:space="preserve"> PAGEREF _Toc182927786 \h </w:instrText>
        </w:r>
        <w:r w:rsidR="00B30F6E">
          <w:rPr>
            <w:noProof/>
            <w:webHidden/>
          </w:rPr>
        </w:r>
        <w:r w:rsidR="00B30F6E">
          <w:rPr>
            <w:noProof/>
            <w:webHidden/>
          </w:rPr>
          <w:fldChar w:fldCharType="separate"/>
        </w:r>
        <w:r w:rsidR="00B30F6E">
          <w:rPr>
            <w:noProof/>
            <w:webHidden/>
          </w:rPr>
          <w:t>44</w:t>
        </w:r>
        <w:r w:rsidR="00B30F6E">
          <w:rPr>
            <w:noProof/>
            <w:webHidden/>
          </w:rPr>
          <w:fldChar w:fldCharType="end"/>
        </w:r>
      </w:hyperlink>
    </w:p>
    <w:p w14:paraId="5C615842" w14:textId="661A182A" w:rsidR="00B30F6E" w:rsidRDefault="00542B66">
      <w:pPr>
        <w:pStyle w:val="TJ4"/>
        <w:rPr>
          <w:rFonts w:asciiTheme="minorHAnsi" w:hAnsiTheme="minorHAnsi" w:cstheme="minorBidi"/>
          <w:noProof/>
          <w:kern w:val="0"/>
          <w:sz w:val="22"/>
          <w:szCs w:val="20"/>
          <w14:ligatures w14:val="none"/>
        </w:rPr>
      </w:pPr>
      <w:hyperlink w:anchor="_Toc182927787" w:history="1">
        <w:r w:rsidR="00B30F6E" w:rsidRPr="00CC3E5F">
          <w:rPr>
            <w:rStyle w:val="Hiperhivatkozs"/>
            <w:noProof/>
            <w:lang w:bidi="ar-SA"/>
          </w:rPr>
          <w:t>3.4.4.2. Numbering pagelike milestones</w:t>
        </w:r>
        <w:r w:rsidR="00B30F6E">
          <w:rPr>
            <w:noProof/>
            <w:webHidden/>
          </w:rPr>
          <w:tab/>
        </w:r>
        <w:r w:rsidR="00B30F6E">
          <w:rPr>
            <w:noProof/>
            <w:webHidden/>
          </w:rPr>
          <w:fldChar w:fldCharType="begin"/>
        </w:r>
        <w:r w:rsidR="00B30F6E">
          <w:rPr>
            <w:noProof/>
            <w:webHidden/>
          </w:rPr>
          <w:instrText xml:space="preserve"> PAGEREF _Toc182927787 \h </w:instrText>
        </w:r>
        <w:r w:rsidR="00B30F6E">
          <w:rPr>
            <w:noProof/>
            <w:webHidden/>
          </w:rPr>
        </w:r>
        <w:r w:rsidR="00B30F6E">
          <w:rPr>
            <w:noProof/>
            <w:webHidden/>
          </w:rPr>
          <w:fldChar w:fldCharType="separate"/>
        </w:r>
        <w:r w:rsidR="00B30F6E">
          <w:rPr>
            <w:noProof/>
            <w:webHidden/>
          </w:rPr>
          <w:t>45</w:t>
        </w:r>
        <w:r w:rsidR="00B30F6E">
          <w:rPr>
            <w:noProof/>
            <w:webHidden/>
          </w:rPr>
          <w:fldChar w:fldCharType="end"/>
        </w:r>
      </w:hyperlink>
    </w:p>
    <w:p w14:paraId="1D83B957" w14:textId="145497CD" w:rsidR="00B30F6E" w:rsidRDefault="00542B66">
      <w:pPr>
        <w:pStyle w:val="TJ4"/>
        <w:rPr>
          <w:rFonts w:asciiTheme="minorHAnsi" w:hAnsiTheme="minorHAnsi" w:cstheme="minorBidi"/>
          <w:noProof/>
          <w:kern w:val="0"/>
          <w:sz w:val="22"/>
          <w:szCs w:val="20"/>
          <w14:ligatures w14:val="none"/>
        </w:rPr>
      </w:pPr>
      <w:hyperlink w:anchor="_Toc182927788" w:history="1">
        <w:r w:rsidR="00B30F6E" w:rsidRPr="00CC3E5F">
          <w:rPr>
            <w:rStyle w:val="Hiperhivatkozs"/>
            <w:noProof/>
            <w:lang w:bidi="ar-SA"/>
          </w:rPr>
          <w:t>3.4.4.3. Labels for pagelike milestones</w:t>
        </w:r>
        <w:r w:rsidR="00B30F6E">
          <w:rPr>
            <w:noProof/>
            <w:webHidden/>
          </w:rPr>
          <w:tab/>
        </w:r>
        <w:r w:rsidR="00B30F6E">
          <w:rPr>
            <w:noProof/>
            <w:webHidden/>
          </w:rPr>
          <w:fldChar w:fldCharType="begin"/>
        </w:r>
        <w:r w:rsidR="00B30F6E">
          <w:rPr>
            <w:noProof/>
            <w:webHidden/>
          </w:rPr>
          <w:instrText xml:space="preserve"> PAGEREF _Toc182927788 \h </w:instrText>
        </w:r>
        <w:r w:rsidR="00B30F6E">
          <w:rPr>
            <w:noProof/>
            <w:webHidden/>
          </w:rPr>
        </w:r>
        <w:r w:rsidR="00B30F6E">
          <w:rPr>
            <w:noProof/>
            <w:webHidden/>
          </w:rPr>
          <w:fldChar w:fldCharType="separate"/>
        </w:r>
        <w:r w:rsidR="00B30F6E">
          <w:rPr>
            <w:noProof/>
            <w:webHidden/>
          </w:rPr>
          <w:t>45</w:t>
        </w:r>
        <w:r w:rsidR="00B30F6E">
          <w:rPr>
            <w:noProof/>
            <w:webHidden/>
          </w:rPr>
          <w:fldChar w:fldCharType="end"/>
        </w:r>
      </w:hyperlink>
    </w:p>
    <w:p w14:paraId="6169FE85" w14:textId="3A3FD621" w:rsidR="00B30F6E" w:rsidRDefault="00542B66">
      <w:pPr>
        <w:pStyle w:val="TJ3"/>
        <w:rPr>
          <w:rFonts w:asciiTheme="minorHAnsi" w:hAnsiTheme="minorHAnsi" w:cstheme="minorBidi"/>
          <w:noProof/>
          <w:kern w:val="0"/>
          <w:sz w:val="22"/>
          <w:szCs w:val="20"/>
          <w14:ligatures w14:val="none"/>
        </w:rPr>
      </w:pPr>
      <w:hyperlink w:anchor="_Toc182927789" w:history="1">
        <w:r w:rsidR="00B30F6E" w:rsidRPr="00CC3E5F">
          <w:rPr>
            <w:rStyle w:val="Hiperhivatkozs"/>
            <w:noProof/>
            <w:lang w:bidi="ar-SA"/>
          </w:rPr>
          <w:t>3.4.5. Numbered elements in pagelike partitions</w:t>
        </w:r>
        <w:r w:rsidR="00B30F6E">
          <w:rPr>
            <w:noProof/>
            <w:webHidden/>
          </w:rPr>
          <w:tab/>
        </w:r>
        <w:r w:rsidR="00B30F6E">
          <w:rPr>
            <w:noProof/>
            <w:webHidden/>
          </w:rPr>
          <w:fldChar w:fldCharType="begin"/>
        </w:r>
        <w:r w:rsidR="00B30F6E">
          <w:rPr>
            <w:noProof/>
            <w:webHidden/>
          </w:rPr>
          <w:instrText xml:space="preserve"> PAGEREF _Toc182927789 \h </w:instrText>
        </w:r>
        <w:r w:rsidR="00B30F6E">
          <w:rPr>
            <w:noProof/>
            <w:webHidden/>
          </w:rPr>
        </w:r>
        <w:r w:rsidR="00B30F6E">
          <w:rPr>
            <w:noProof/>
            <w:webHidden/>
          </w:rPr>
          <w:fldChar w:fldCharType="separate"/>
        </w:r>
        <w:r w:rsidR="00B30F6E">
          <w:rPr>
            <w:noProof/>
            <w:webHidden/>
          </w:rPr>
          <w:t>45</w:t>
        </w:r>
        <w:r w:rsidR="00B30F6E">
          <w:rPr>
            <w:noProof/>
            <w:webHidden/>
          </w:rPr>
          <w:fldChar w:fldCharType="end"/>
        </w:r>
      </w:hyperlink>
    </w:p>
    <w:p w14:paraId="3A560BD5" w14:textId="28A9194B" w:rsidR="00B30F6E" w:rsidRDefault="00542B66">
      <w:pPr>
        <w:pStyle w:val="TJ2"/>
        <w:rPr>
          <w:rFonts w:asciiTheme="minorHAnsi" w:hAnsiTheme="minorHAnsi" w:cstheme="minorBidi"/>
          <w:noProof/>
          <w:kern w:val="0"/>
          <w:sz w:val="22"/>
          <w:szCs w:val="20"/>
          <w14:ligatures w14:val="none"/>
        </w:rPr>
      </w:pPr>
      <w:hyperlink w:anchor="_Toc182927790" w:history="1">
        <w:r w:rsidR="00B30F6E" w:rsidRPr="00CC3E5F">
          <w:rPr>
            <w:rStyle w:val="Hiperhivatkozs"/>
            <w:noProof/>
            <w:lang w:bidi="ar-SA"/>
          </w:rPr>
          <w:t>3.5. Physical lines</w:t>
        </w:r>
        <w:r w:rsidR="00B30F6E">
          <w:rPr>
            <w:noProof/>
            <w:webHidden/>
          </w:rPr>
          <w:tab/>
        </w:r>
        <w:r w:rsidR="00B30F6E">
          <w:rPr>
            <w:noProof/>
            <w:webHidden/>
          </w:rPr>
          <w:fldChar w:fldCharType="begin"/>
        </w:r>
        <w:r w:rsidR="00B30F6E">
          <w:rPr>
            <w:noProof/>
            <w:webHidden/>
          </w:rPr>
          <w:instrText xml:space="preserve"> PAGEREF _Toc182927790 \h </w:instrText>
        </w:r>
        <w:r w:rsidR="00B30F6E">
          <w:rPr>
            <w:noProof/>
            <w:webHidden/>
          </w:rPr>
        </w:r>
        <w:r w:rsidR="00B30F6E">
          <w:rPr>
            <w:noProof/>
            <w:webHidden/>
          </w:rPr>
          <w:fldChar w:fldCharType="separate"/>
        </w:r>
        <w:r w:rsidR="00B30F6E">
          <w:rPr>
            <w:noProof/>
            <w:webHidden/>
          </w:rPr>
          <w:t>45</w:t>
        </w:r>
        <w:r w:rsidR="00B30F6E">
          <w:rPr>
            <w:noProof/>
            <w:webHidden/>
          </w:rPr>
          <w:fldChar w:fldCharType="end"/>
        </w:r>
      </w:hyperlink>
    </w:p>
    <w:p w14:paraId="1210CA37" w14:textId="3F59C8EC" w:rsidR="00B30F6E" w:rsidRDefault="00542B66">
      <w:pPr>
        <w:pStyle w:val="TJ3"/>
        <w:rPr>
          <w:rFonts w:asciiTheme="minorHAnsi" w:hAnsiTheme="minorHAnsi" w:cstheme="minorBidi"/>
          <w:noProof/>
          <w:kern w:val="0"/>
          <w:sz w:val="22"/>
          <w:szCs w:val="20"/>
          <w14:ligatures w14:val="none"/>
        </w:rPr>
      </w:pPr>
      <w:hyperlink w:anchor="_Toc182927791" w:history="1">
        <w:r w:rsidR="00B30F6E" w:rsidRPr="00CC3E5F">
          <w:rPr>
            <w:rStyle w:val="Hiperhivatkozs"/>
            <w:noProof/>
            <w:lang w:bidi="ar-SA"/>
          </w:rPr>
          <w:t>3.5.1. Overview</w:t>
        </w:r>
        <w:r w:rsidR="00B30F6E">
          <w:rPr>
            <w:noProof/>
            <w:webHidden/>
          </w:rPr>
          <w:tab/>
        </w:r>
        <w:r w:rsidR="00B30F6E">
          <w:rPr>
            <w:noProof/>
            <w:webHidden/>
          </w:rPr>
          <w:fldChar w:fldCharType="begin"/>
        </w:r>
        <w:r w:rsidR="00B30F6E">
          <w:rPr>
            <w:noProof/>
            <w:webHidden/>
          </w:rPr>
          <w:instrText xml:space="preserve"> PAGEREF _Toc182927791 \h </w:instrText>
        </w:r>
        <w:r w:rsidR="00B30F6E">
          <w:rPr>
            <w:noProof/>
            <w:webHidden/>
          </w:rPr>
        </w:r>
        <w:r w:rsidR="00B30F6E">
          <w:rPr>
            <w:noProof/>
            <w:webHidden/>
          </w:rPr>
          <w:fldChar w:fldCharType="separate"/>
        </w:r>
        <w:r w:rsidR="00B30F6E">
          <w:rPr>
            <w:noProof/>
            <w:webHidden/>
          </w:rPr>
          <w:t>45</w:t>
        </w:r>
        <w:r w:rsidR="00B30F6E">
          <w:rPr>
            <w:noProof/>
            <w:webHidden/>
          </w:rPr>
          <w:fldChar w:fldCharType="end"/>
        </w:r>
      </w:hyperlink>
    </w:p>
    <w:p w14:paraId="292A5FAC" w14:textId="02324369" w:rsidR="00B30F6E" w:rsidRDefault="00542B66">
      <w:pPr>
        <w:pStyle w:val="TJ3"/>
        <w:rPr>
          <w:rFonts w:asciiTheme="minorHAnsi" w:hAnsiTheme="minorHAnsi" w:cstheme="minorBidi"/>
          <w:noProof/>
          <w:kern w:val="0"/>
          <w:sz w:val="22"/>
          <w:szCs w:val="20"/>
          <w14:ligatures w14:val="none"/>
        </w:rPr>
      </w:pPr>
      <w:hyperlink w:anchor="_Toc182927792" w:history="1">
        <w:r w:rsidR="00B30F6E" w:rsidRPr="00CC3E5F">
          <w:rPr>
            <w:rStyle w:val="Hiperhivatkozs"/>
            <w:noProof/>
            <w:lang w:bidi="ar-SA"/>
          </w:rPr>
          <w:t>3.5.2. Marking up line beginnings</w:t>
        </w:r>
        <w:r w:rsidR="00B30F6E">
          <w:rPr>
            <w:noProof/>
            <w:webHidden/>
          </w:rPr>
          <w:tab/>
        </w:r>
        <w:r w:rsidR="00B30F6E">
          <w:rPr>
            <w:noProof/>
            <w:webHidden/>
          </w:rPr>
          <w:fldChar w:fldCharType="begin"/>
        </w:r>
        <w:r w:rsidR="00B30F6E">
          <w:rPr>
            <w:noProof/>
            <w:webHidden/>
          </w:rPr>
          <w:instrText xml:space="preserve"> PAGEREF _Toc182927792 \h </w:instrText>
        </w:r>
        <w:r w:rsidR="00B30F6E">
          <w:rPr>
            <w:noProof/>
            <w:webHidden/>
          </w:rPr>
        </w:r>
        <w:r w:rsidR="00B30F6E">
          <w:rPr>
            <w:noProof/>
            <w:webHidden/>
          </w:rPr>
          <w:fldChar w:fldCharType="separate"/>
        </w:r>
        <w:r w:rsidR="00B30F6E">
          <w:rPr>
            <w:noProof/>
            <w:webHidden/>
          </w:rPr>
          <w:t>46</w:t>
        </w:r>
        <w:r w:rsidR="00B30F6E">
          <w:rPr>
            <w:noProof/>
            <w:webHidden/>
          </w:rPr>
          <w:fldChar w:fldCharType="end"/>
        </w:r>
      </w:hyperlink>
    </w:p>
    <w:p w14:paraId="59A50C18" w14:textId="1CD4A901" w:rsidR="00B30F6E" w:rsidRDefault="00542B66">
      <w:pPr>
        <w:pStyle w:val="TJ3"/>
        <w:rPr>
          <w:rFonts w:asciiTheme="minorHAnsi" w:hAnsiTheme="minorHAnsi" w:cstheme="minorBidi"/>
          <w:noProof/>
          <w:kern w:val="0"/>
          <w:sz w:val="22"/>
          <w:szCs w:val="20"/>
          <w14:ligatures w14:val="none"/>
        </w:rPr>
      </w:pPr>
      <w:hyperlink w:anchor="_Toc182927793" w:history="1">
        <w:r w:rsidR="00B30F6E" w:rsidRPr="00CC3E5F">
          <w:rPr>
            <w:rStyle w:val="Hiperhivatkozs"/>
            <w:noProof/>
            <w:lang w:bidi="ar-SA"/>
          </w:rPr>
          <w:t>3.5.3. Numbering lines</w:t>
        </w:r>
        <w:r w:rsidR="00B30F6E">
          <w:rPr>
            <w:noProof/>
            <w:webHidden/>
          </w:rPr>
          <w:tab/>
        </w:r>
        <w:r w:rsidR="00B30F6E">
          <w:rPr>
            <w:noProof/>
            <w:webHidden/>
          </w:rPr>
          <w:fldChar w:fldCharType="begin"/>
        </w:r>
        <w:r w:rsidR="00B30F6E">
          <w:rPr>
            <w:noProof/>
            <w:webHidden/>
          </w:rPr>
          <w:instrText xml:space="preserve"> PAGEREF _Toc182927793 \h </w:instrText>
        </w:r>
        <w:r w:rsidR="00B30F6E">
          <w:rPr>
            <w:noProof/>
            <w:webHidden/>
          </w:rPr>
        </w:r>
        <w:r w:rsidR="00B30F6E">
          <w:rPr>
            <w:noProof/>
            <w:webHidden/>
          </w:rPr>
          <w:fldChar w:fldCharType="separate"/>
        </w:r>
        <w:r w:rsidR="00B30F6E">
          <w:rPr>
            <w:noProof/>
            <w:webHidden/>
          </w:rPr>
          <w:t>46</w:t>
        </w:r>
        <w:r w:rsidR="00B30F6E">
          <w:rPr>
            <w:noProof/>
            <w:webHidden/>
          </w:rPr>
          <w:fldChar w:fldCharType="end"/>
        </w:r>
      </w:hyperlink>
    </w:p>
    <w:p w14:paraId="2BCDE0EB" w14:textId="3A5E35A7" w:rsidR="00B30F6E" w:rsidRDefault="00542B66">
      <w:pPr>
        <w:pStyle w:val="TJ4"/>
        <w:rPr>
          <w:rFonts w:asciiTheme="minorHAnsi" w:hAnsiTheme="minorHAnsi" w:cstheme="minorBidi"/>
          <w:noProof/>
          <w:kern w:val="0"/>
          <w:sz w:val="22"/>
          <w:szCs w:val="20"/>
          <w14:ligatures w14:val="none"/>
        </w:rPr>
      </w:pPr>
      <w:hyperlink w:anchor="_Toc182927794" w:history="1">
        <w:r w:rsidR="00B30F6E" w:rsidRPr="00CC3E5F">
          <w:rPr>
            <w:rStyle w:val="Hiperhivatkozs"/>
            <w:noProof/>
            <w:lang w:bidi="ar-SA"/>
          </w:rPr>
          <w:t>3.5.3.1. Repetitive line numbering with complex numbers</w:t>
        </w:r>
        <w:r w:rsidR="00B30F6E">
          <w:rPr>
            <w:noProof/>
            <w:webHidden/>
          </w:rPr>
          <w:tab/>
        </w:r>
        <w:r w:rsidR="00B30F6E">
          <w:rPr>
            <w:noProof/>
            <w:webHidden/>
          </w:rPr>
          <w:fldChar w:fldCharType="begin"/>
        </w:r>
        <w:r w:rsidR="00B30F6E">
          <w:rPr>
            <w:noProof/>
            <w:webHidden/>
          </w:rPr>
          <w:instrText xml:space="preserve"> PAGEREF _Toc182927794 \h </w:instrText>
        </w:r>
        <w:r w:rsidR="00B30F6E">
          <w:rPr>
            <w:noProof/>
            <w:webHidden/>
          </w:rPr>
        </w:r>
        <w:r w:rsidR="00B30F6E">
          <w:rPr>
            <w:noProof/>
            <w:webHidden/>
          </w:rPr>
          <w:fldChar w:fldCharType="separate"/>
        </w:r>
        <w:r w:rsidR="00B30F6E">
          <w:rPr>
            <w:noProof/>
            <w:webHidden/>
          </w:rPr>
          <w:t>46</w:t>
        </w:r>
        <w:r w:rsidR="00B30F6E">
          <w:rPr>
            <w:noProof/>
            <w:webHidden/>
          </w:rPr>
          <w:fldChar w:fldCharType="end"/>
        </w:r>
      </w:hyperlink>
    </w:p>
    <w:p w14:paraId="143A55F0" w14:textId="572B415C" w:rsidR="00B30F6E" w:rsidRDefault="00542B66">
      <w:pPr>
        <w:pStyle w:val="TJ3"/>
        <w:rPr>
          <w:rFonts w:asciiTheme="minorHAnsi" w:hAnsiTheme="minorHAnsi" w:cstheme="minorBidi"/>
          <w:noProof/>
          <w:kern w:val="0"/>
          <w:sz w:val="22"/>
          <w:szCs w:val="20"/>
          <w14:ligatures w14:val="none"/>
        </w:rPr>
      </w:pPr>
      <w:hyperlink w:anchor="_Toc182927795" w:history="1">
        <w:r w:rsidR="00B30F6E" w:rsidRPr="00CC3E5F">
          <w:rPr>
            <w:rStyle w:val="Hiperhivatkozs"/>
            <w:noProof/>
            <w:lang w:bidi="ar-SA"/>
          </w:rPr>
          <w:t>3.5.4. Line beginnings interrupting words</w:t>
        </w:r>
        <w:r w:rsidR="00B30F6E">
          <w:rPr>
            <w:noProof/>
            <w:webHidden/>
          </w:rPr>
          <w:tab/>
        </w:r>
        <w:r w:rsidR="00B30F6E">
          <w:rPr>
            <w:noProof/>
            <w:webHidden/>
          </w:rPr>
          <w:fldChar w:fldCharType="begin"/>
        </w:r>
        <w:r w:rsidR="00B30F6E">
          <w:rPr>
            <w:noProof/>
            <w:webHidden/>
          </w:rPr>
          <w:instrText xml:space="preserve"> PAGEREF _Toc182927795 \h </w:instrText>
        </w:r>
        <w:r w:rsidR="00B30F6E">
          <w:rPr>
            <w:noProof/>
            <w:webHidden/>
          </w:rPr>
        </w:r>
        <w:r w:rsidR="00B30F6E">
          <w:rPr>
            <w:noProof/>
            <w:webHidden/>
          </w:rPr>
          <w:fldChar w:fldCharType="separate"/>
        </w:r>
        <w:r w:rsidR="00B30F6E">
          <w:rPr>
            <w:noProof/>
            <w:webHidden/>
          </w:rPr>
          <w:t>47</w:t>
        </w:r>
        <w:r w:rsidR="00B30F6E">
          <w:rPr>
            <w:noProof/>
            <w:webHidden/>
          </w:rPr>
          <w:fldChar w:fldCharType="end"/>
        </w:r>
      </w:hyperlink>
    </w:p>
    <w:p w14:paraId="1CFFA55E" w14:textId="18F2F45F" w:rsidR="00B30F6E" w:rsidRDefault="00542B66">
      <w:pPr>
        <w:pStyle w:val="TJ2"/>
        <w:rPr>
          <w:rFonts w:asciiTheme="minorHAnsi" w:hAnsiTheme="minorHAnsi" w:cstheme="minorBidi"/>
          <w:noProof/>
          <w:kern w:val="0"/>
          <w:sz w:val="22"/>
          <w:szCs w:val="20"/>
          <w14:ligatures w14:val="none"/>
        </w:rPr>
      </w:pPr>
      <w:hyperlink w:anchor="_Toc182927796" w:history="1">
        <w:r w:rsidR="00B30F6E" w:rsidRPr="00CC3E5F">
          <w:rPr>
            <w:rStyle w:val="Hiperhivatkozs"/>
            <w:noProof/>
            <w:lang w:bidi="ar-SA"/>
          </w:rPr>
          <w:t>3.6. Gridlike partitions: text runs across contiguous zones</w:t>
        </w:r>
        <w:r w:rsidR="00B30F6E">
          <w:rPr>
            <w:noProof/>
            <w:webHidden/>
          </w:rPr>
          <w:tab/>
        </w:r>
        <w:r w:rsidR="00B30F6E">
          <w:rPr>
            <w:noProof/>
            <w:webHidden/>
          </w:rPr>
          <w:fldChar w:fldCharType="begin"/>
        </w:r>
        <w:r w:rsidR="00B30F6E">
          <w:rPr>
            <w:noProof/>
            <w:webHidden/>
          </w:rPr>
          <w:instrText xml:space="preserve"> PAGEREF _Toc182927796 \h </w:instrText>
        </w:r>
        <w:r w:rsidR="00B30F6E">
          <w:rPr>
            <w:noProof/>
            <w:webHidden/>
          </w:rPr>
        </w:r>
        <w:r w:rsidR="00B30F6E">
          <w:rPr>
            <w:noProof/>
            <w:webHidden/>
          </w:rPr>
          <w:fldChar w:fldCharType="separate"/>
        </w:r>
        <w:r w:rsidR="00B30F6E">
          <w:rPr>
            <w:noProof/>
            <w:webHidden/>
          </w:rPr>
          <w:t>47</w:t>
        </w:r>
        <w:r w:rsidR="00B30F6E">
          <w:rPr>
            <w:noProof/>
            <w:webHidden/>
          </w:rPr>
          <w:fldChar w:fldCharType="end"/>
        </w:r>
      </w:hyperlink>
    </w:p>
    <w:p w14:paraId="1677BE13" w14:textId="6AC61C59" w:rsidR="00B30F6E" w:rsidRDefault="00542B66">
      <w:pPr>
        <w:pStyle w:val="TJ3"/>
        <w:rPr>
          <w:rFonts w:asciiTheme="minorHAnsi" w:hAnsiTheme="minorHAnsi" w:cstheme="minorBidi"/>
          <w:noProof/>
          <w:kern w:val="0"/>
          <w:sz w:val="22"/>
          <w:szCs w:val="20"/>
          <w14:ligatures w14:val="none"/>
        </w:rPr>
      </w:pPr>
      <w:hyperlink w:anchor="_Toc182927797" w:history="1">
        <w:r w:rsidR="00B30F6E" w:rsidRPr="00CC3E5F">
          <w:rPr>
            <w:rStyle w:val="Hiperhivatkozs"/>
            <w:noProof/>
            <w:lang w:bidi="ar-SA"/>
          </w:rPr>
          <w:t>3.6.1. Overview</w:t>
        </w:r>
        <w:r w:rsidR="00B30F6E">
          <w:rPr>
            <w:noProof/>
            <w:webHidden/>
          </w:rPr>
          <w:tab/>
        </w:r>
        <w:r w:rsidR="00B30F6E">
          <w:rPr>
            <w:noProof/>
            <w:webHidden/>
          </w:rPr>
          <w:fldChar w:fldCharType="begin"/>
        </w:r>
        <w:r w:rsidR="00B30F6E">
          <w:rPr>
            <w:noProof/>
            <w:webHidden/>
          </w:rPr>
          <w:instrText xml:space="preserve"> PAGEREF _Toc182927797 \h </w:instrText>
        </w:r>
        <w:r w:rsidR="00B30F6E">
          <w:rPr>
            <w:noProof/>
            <w:webHidden/>
          </w:rPr>
        </w:r>
        <w:r w:rsidR="00B30F6E">
          <w:rPr>
            <w:noProof/>
            <w:webHidden/>
          </w:rPr>
          <w:fldChar w:fldCharType="separate"/>
        </w:r>
        <w:r w:rsidR="00B30F6E">
          <w:rPr>
            <w:noProof/>
            <w:webHidden/>
          </w:rPr>
          <w:t>47</w:t>
        </w:r>
        <w:r w:rsidR="00B30F6E">
          <w:rPr>
            <w:noProof/>
            <w:webHidden/>
          </w:rPr>
          <w:fldChar w:fldCharType="end"/>
        </w:r>
      </w:hyperlink>
    </w:p>
    <w:p w14:paraId="0AC397DA" w14:textId="77A39CD9" w:rsidR="00B30F6E" w:rsidRDefault="00542B66">
      <w:pPr>
        <w:pStyle w:val="TJ3"/>
        <w:rPr>
          <w:rFonts w:asciiTheme="minorHAnsi" w:hAnsiTheme="minorHAnsi" w:cstheme="minorBidi"/>
          <w:noProof/>
          <w:kern w:val="0"/>
          <w:sz w:val="22"/>
          <w:szCs w:val="20"/>
          <w14:ligatures w14:val="none"/>
        </w:rPr>
      </w:pPr>
      <w:hyperlink w:anchor="_Toc182927798" w:history="1">
        <w:r w:rsidR="00B30F6E" w:rsidRPr="00CC3E5F">
          <w:rPr>
            <w:rStyle w:val="Hiperhivatkozs"/>
            <w:noProof/>
            <w:lang w:bidi="ar-SA"/>
          </w:rPr>
          <w:t>3.6.2. Marking up gridlike partitions</w:t>
        </w:r>
        <w:r w:rsidR="00B30F6E">
          <w:rPr>
            <w:noProof/>
            <w:webHidden/>
          </w:rPr>
          <w:tab/>
        </w:r>
        <w:r w:rsidR="00B30F6E">
          <w:rPr>
            <w:noProof/>
            <w:webHidden/>
          </w:rPr>
          <w:fldChar w:fldCharType="begin"/>
        </w:r>
        <w:r w:rsidR="00B30F6E">
          <w:rPr>
            <w:noProof/>
            <w:webHidden/>
          </w:rPr>
          <w:instrText xml:space="preserve"> PAGEREF _Toc182927798 \h </w:instrText>
        </w:r>
        <w:r w:rsidR="00B30F6E">
          <w:rPr>
            <w:noProof/>
            <w:webHidden/>
          </w:rPr>
        </w:r>
        <w:r w:rsidR="00B30F6E">
          <w:rPr>
            <w:noProof/>
            <w:webHidden/>
          </w:rPr>
          <w:fldChar w:fldCharType="separate"/>
        </w:r>
        <w:r w:rsidR="00B30F6E">
          <w:rPr>
            <w:noProof/>
            <w:webHidden/>
          </w:rPr>
          <w:t>49</w:t>
        </w:r>
        <w:r w:rsidR="00B30F6E">
          <w:rPr>
            <w:noProof/>
            <w:webHidden/>
          </w:rPr>
          <w:fldChar w:fldCharType="end"/>
        </w:r>
      </w:hyperlink>
    </w:p>
    <w:p w14:paraId="0CA53B79" w14:textId="1AB174E4" w:rsidR="00B30F6E" w:rsidRDefault="00542B66">
      <w:pPr>
        <w:pStyle w:val="TJ3"/>
        <w:rPr>
          <w:rFonts w:asciiTheme="minorHAnsi" w:hAnsiTheme="minorHAnsi" w:cstheme="minorBidi"/>
          <w:noProof/>
          <w:kern w:val="0"/>
          <w:sz w:val="22"/>
          <w:szCs w:val="20"/>
          <w14:ligatures w14:val="none"/>
        </w:rPr>
      </w:pPr>
      <w:hyperlink w:anchor="_Toc182927799" w:history="1">
        <w:r w:rsidR="00B30F6E" w:rsidRPr="00CC3E5F">
          <w:rPr>
            <w:rStyle w:val="Hiperhivatkozs"/>
            <w:noProof/>
            <w:lang w:bidi="ar-SA"/>
          </w:rPr>
          <w:t>3.6.3. Identification of gridlike partitions</w:t>
        </w:r>
        <w:r w:rsidR="00B30F6E">
          <w:rPr>
            <w:noProof/>
            <w:webHidden/>
          </w:rPr>
          <w:tab/>
        </w:r>
        <w:r w:rsidR="00B30F6E">
          <w:rPr>
            <w:noProof/>
            <w:webHidden/>
          </w:rPr>
          <w:fldChar w:fldCharType="begin"/>
        </w:r>
        <w:r w:rsidR="00B30F6E">
          <w:rPr>
            <w:noProof/>
            <w:webHidden/>
          </w:rPr>
          <w:instrText xml:space="preserve"> PAGEREF _Toc182927799 \h </w:instrText>
        </w:r>
        <w:r w:rsidR="00B30F6E">
          <w:rPr>
            <w:noProof/>
            <w:webHidden/>
          </w:rPr>
        </w:r>
        <w:r w:rsidR="00B30F6E">
          <w:rPr>
            <w:noProof/>
            <w:webHidden/>
          </w:rPr>
          <w:fldChar w:fldCharType="separate"/>
        </w:r>
        <w:r w:rsidR="00B30F6E">
          <w:rPr>
            <w:noProof/>
            <w:webHidden/>
          </w:rPr>
          <w:t>49</w:t>
        </w:r>
        <w:r w:rsidR="00B30F6E">
          <w:rPr>
            <w:noProof/>
            <w:webHidden/>
          </w:rPr>
          <w:fldChar w:fldCharType="end"/>
        </w:r>
      </w:hyperlink>
    </w:p>
    <w:p w14:paraId="39E74A0E" w14:textId="76AB96EB" w:rsidR="00B30F6E" w:rsidRDefault="00542B66">
      <w:pPr>
        <w:pStyle w:val="TJ4"/>
        <w:rPr>
          <w:rFonts w:asciiTheme="minorHAnsi" w:hAnsiTheme="minorHAnsi" w:cstheme="minorBidi"/>
          <w:noProof/>
          <w:kern w:val="0"/>
          <w:sz w:val="22"/>
          <w:szCs w:val="20"/>
          <w14:ligatures w14:val="none"/>
        </w:rPr>
      </w:pPr>
      <w:hyperlink w:anchor="_Toc182927800" w:history="1">
        <w:r w:rsidR="00B30F6E" w:rsidRPr="00CC3E5F">
          <w:rPr>
            <w:rStyle w:val="Hiperhivatkozs"/>
            <w:noProof/>
            <w:lang w:bidi="ar-SA"/>
          </w:rPr>
          <w:t>3.6.3.1. Numbering gridlike milestones</w:t>
        </w:r>
        <w:r w:rsidR="00B30F6E">
          <w:rPr>
            <w:noProof/>
            <w:webHidden/>
          </w:rPr>
          <w:tab/>
        </w:r>
        <w:r w:rsidR="00B30F6E">
          <w:rPr>
            <w:noProof/>
            <w:webHidden/>
          </w:rPr>
          <w:fldChar w:fldCharType="begin"/>
        </w:r>
        <w:r w:rsidR="00B30F6E">
          <w:rPr>
            <w:noProof/>
            <w:webHidden/>
          </w:rPr>
          <w:instrText xml:space="preserve"> PAGEREF _Toc182927800 \h </w:instrText>
        </w:r>
        <w:r w:rsidR="00B30F6E">
          <w:rPr>
            <w:noProof/>
            <w:webHidden/>
          </w:rPr>
        </w:r>
        <w:r w:rsidR="00B30F6E">
          <w:rPr>
            <w:noProof/>
            <w:webHidden/>
          </w:rPr>
          <w:fldChar w:fldCharType="separate"/>
        </w:r>
        <w:r w:rsidR="00B30F6E">
          <w:rPr>
            <w:noProof/>
            <w:webHidden/>
          </w:rPr>
          <w:t>49</w:t>
        </w:r>
        <w:r w:rsidR="00B30F6E">
          <w:rPr>
            <w:noProof/>
            <w:webHidden/>
          </w:rPr>
          <w:fldChar w:fldCharType="end"/>
        </w:r>
      </w:hyperlink>
    </w:p>
    <w:p w14:paraId="7910BE4B" w14:textId="393DDF85" w:rsidR="00B30F6E" w:rsidRDefault="00542B66">
      <w:pPr>
        <w:pStyle w:val="TJ3"/>
        <w:rPr>
          <w:rFonts w:asciiTheme="minorHAnsi" w:hAnsiTheme="minorHAnsi" w:cstheme="minorBidi"/>
          <w:noProof/>
          <w:kern w:val="0"/>
          <w:sz w:val="22"/>
          <w:szCs w:val="20"/>
          <w14:ligatures w14:val="none"/>
        </w:rPr>
      </w:pPr>
      <w:hyperlink w:anchor="_Toc182927801" w:history="1">
        <w:r w:rsidR="00B30F6E" w:rsidRPr="00CC3E5F">
          <w:rPr>
            <w:rStyle w:val="Hiperhivatkozs"/>
            <w:noProof/>
            <w:lang w:bidi="ar-SA"/>
          </w:rPr>
          <w:t>3.6.4. When to encode gridlike partitions</w:t>
        </w:r>
        <w:r w:rsidR="00B30F6E">
          <w:rPr>
            <w:noProof/>
            <w:webHidden/>
          </w:rPr>
          <w:tab/>
        </w:r>
        <w:r w:rsidR="00B30F6E">
          <w:rPr>
            <w:noProof/>
            <w:webHidden/>
          </w:rPr>
          <w:fldChar w:fldCharType="begin"/>
        </w:r>
        <w:r w:rsidR="00B30F6E">
          <w:rPr>
            <w:noProof/>
            <w:webHidden/>
          </w:rPr>
          <w:instrText xml:space="preserve"> PAGEREF _Toc182927801 \h </w:instrText>
        </w:r>
        <w:r w:rsidR="00B30F6E">
          <w:rPr>
            <w:noProof/>
            <w:webHidden/>
          </w:rPr>
        </w:r>
        <w:r w:rsidR="00B30F6E">
          <w:rPr>
            <w:noProof/>
            <w:webHidden/>
          </w:rPr>
          <w:fldChar w:fldCharType="separate"/>
        </w:r>
        <w:r w:rsidR="00B30F6E">
          <w:rPr>
            <w:noProof/>
            <w:webHidden/>
          </w:rPr>
          <w:t>50</w:t>
        </w:r>
        <w:r w:rsidR="00B30F6E">
          <w:rPr>
            <w:noProof/>
            <w:webHidden/>
          </w:rPr>
          <w:fldChar w:fldCharType="end"/>
        </w:r>
      </w:hyperlink>
    </w:p>
    <w:p w14:paraId="126140D4" w14:textId="7B90568B" w:rsidR="00B30F6E" w:rsidRDefault="00542B66">
      <w:pPr>
        <w:pStyle w:val="TJ2"/>
        <w:rPr>
          <w:rFonts w:asciiTheme="minorHAnsi" w:hAnsiTheme="minorHAnsi" w:cstheme="minorBidi"/>
          <w:noProof/>
          <w:kern w:val="0"/>
          <w:sz w:val="22"/>
          <w:szCs w:val="20"/>
          <w14:ligatures w14:val="none"/>
        </w:rPr>
      </w:pPr>
      <w:hyperlink w:anchor="_Toc182927802" w:history="1">
        <w:r w:rsidR="00B30F6E" w:rsidRPr="00CC3E5F">
          <w:rPr>
            <w:rStyle w:val="Hiperhivatkozs"/>
            <w:noProof/>
            <w:lang w:bidi="ar-SA"/>
          </w:rPr>
          <w:t>3.7. Fragments and other untidy partitions</w:t>
        </w:r>
        <w:r w:rsidR="00B30F6E">
          <w:rPr>
            <w:noProof/>
            <w:webHidden/>
          </w:rPr>
          <w:tab/>
        </w:r>
        <w:r w:rsidR="00B30F6E">
          <w:rPr>
            <w:noProof/>
            <w:webHidden/>
          </w:rPr>
          <w:fldChar w:fldCharType="begin"/>
        </w:r>
        <w:r w:rsidR="00B30F6E">
          <w:rPr>
            <w:noProof/>
            <w:webHidden/>
          </w:rPr>
          <w:instrText xml:space="preserve"> PAGEREF _Toc182927802 \h </w:instrText>
        </w:r>
        <w:r w:rsidR="00B30F6E">
          <w:rPr>
            <w:noProof/>
            <w:webHidden/>
          </w:rPr>
        </w:r>
        <w:r w:rsidR="00B30F6E">
          <w:rPr>
            <w:noProof/>
            <w:webHidden/>
          </w:rPr>
          <w:fldChar w:fldCharType="separate"/>
        </w:r>
        <w:r w:rsidR="00B30F6E">
          <w:rPr>
            <w:noProof/>
            <w:webHidden/>
          </w:rPr>
          <w:t>50</w:t>
        </w:r>
        <w:r w:rsidR="00B30F6E">
          <w:rPr>
            <w:noProof/>
            <w:webHidden/>
          </w:rPr>
          <w:fldChar w:fldCharType="end"/>
        </w:r>
      </w:hyperlink>
    </w:p>
    <w:p w14:paraId="3800C8FA" w14:textId="1A22C24B" w:rsidR="00B30F6E" w:rsidRDefault="00542B66">
      <w:pPr>
        <w:pStyle w:val="TJ3"/>
        <w:rPr>
          <w:rFonts w:asciiTheme="minorHAnsi" w:hAnsiTheme="minorHAnsi" w:cstheme="minorBidi"/>
          <w:noProof/>
          <w:kern w:val="0"/>
          <w:sz w:val="22"/>
          <w:szCs w:val="20"/>
          <w14:ligatures w14:val="none"/>
        </w:rPr>
      </w:pPr>
      <w:hyperlink w:anchor="_Toc182927803" w:history="1">
        <w:r w:rsidR="00B30F6E" w:rsidRPr="00CC3E5F">
          <w:rPr>
            <w:rStyle w:val="Hiperhivatkozs"/>
            <w:noProof/>
            <w:lang w:bidi="ar-SA"/>
          </w:rPr>
          <w:t>3.7.1. Overview</w:t>
        </w:r>
        <w:r w:rsidR="00B30F6E">
          <w:rPr>
            <w:noProof/>
            <w:webHidden/>
          </w:rPr>
          <w:tab/>
        </w:r>
        <w:r w:rsidR="00B30F6E">
          <w:rPr>
            <w:noProof/>
            <w:webHidden/>
          </w:rPr>
          <w:fldChar w:fldCharType="begin"/>
        </w:r>
        <w:r w:rsidR="00B30F6E">
          <w:rPr>
            <w:noProof/>
            <w:webHidden/>
          </w:rPr>
          <w:instrText xml:space="preserve"> PAGEREF _Toc182927803 \h </w:instrText>
        </w:r>
        <w:r w:rsidR="00B30F6E">
          <w:rPr>
            <w:noProof/>
            <w:webHidden/>
          </w:rPr>
        </w:r>
        <w:r w:rsidR="00B30F6E">
          <w:rPr>
            <w:noProof/>
            <w:webHidden/>
          </w:rPr>
          <w:fldChar w:fldCharType="separate"/>
        </w:r>
        <w:r w:rsidR="00B30F6E">
          <w:rPr>
            <w:noProof/>
            <w:webHidden/>
          </w:rPr>
          <w:t>50</w:t>
        </w:r>
        <w:r w:rsidR="00B30F6E">
          <w:rPr>
            <w:noProof/>
            <w:webHidden/>
          </w:rPr>
          <w:fldChar w:fldCharType="end"/>
        </w:r>
      </w:hyperlink>
    </w:p>
    <w:p w14:paraId="112AEEFF" w14:textId="4D18E007" w:rsidR="00B30F6E" w:rsidRDefault="00542B66">
      <w:pPr>
        <w:pStyle w:val="TJ3"/>
        <w:rPr>
          <w:rFonts w:asciiTheme="minorHAnsi" w:hAnsiTheme="minorHAnsi" w:cstheme="minorBidi"/>
          <w:noProof/>
          <w:kern w:val="0"/>
          <w:sz w:val="22"/>
          <w:szCs w:val="20"/>
          <w14:ligatures w14:val="none"/>
        </w:rPr>
      </w:pPr>
      <w:hyperlink w:anchor="_Toc182927804" w:history="1">
        <w:r w:rsidR="00B30F6E" w:rsidRPr="00CC3E5F">
          <w:rPr>
            <w:rStyle w:val="Hiperhivatkozs"/>
            <w:noProof/>
            <w:lang w:bidi="ar-SA"/>
          </w:rPr>
          <w:t>3.7.2. Missing pieces</w:t>
        </w:r>
        <w:r w:rsidR="00B30F6E">
          <w:rPr>
            <w:noProof/>
            <w:webHidden/>
          </w:rPr>
          <w:tab/>
        </w:r>
        <w:r w:rsidR="00B30F6E">
          <w:rPr>
            <w:noProof/>
            <w:webHidden/>
          </w:rPr>
          <w:fldChar w:fldCharType="begin"/>
        </w:r>
        <w:r w:rsidR="00B30F6E">
          <w:rPr>
            <w:noProof/>
            <w:webHidden/>
          </w:rPr>
          <w:instrText xml:space="preserve"> PAGEREF _Toc182927804 \h </w:instrText>
        </w:r>
        <w:r w:rsidR="00B30F6E">
          <w:rPr>
            <w:noProof/>
            <w:webHidden/>
          </w:rPr>
        </w:r>
        <w:r w:rsidR="00B30F6E">
          <w:rPr>
            <w:noProof/>
            <w:webHidden/>
          </w:rPr>
          <w:fldChar w:fldCharType="separate"/>
        </w:r>
        <w:r w:rsidR="00B30F6E">
          <w:rPr>
            <w:noProof/>
            <w:webHidden/>
          </w:rPr>
          <w:t>50</w:t>
        </w:r>
        <w:r w:rsidR="00B30F6E">
          <w:rPr>
            <w:noProof/>
            <w:webHidden/>
          </w:rPr>
          <w:fldChar w:fldCharType="end"/>
        </w:r>
      </w:hyperlink>
    </w:p>
    <w:p w14:paraId="371F6DC0" w14:textId="4DE2E52F" w:rsidR="00B30F6E" w:rsidRDefault="00542B66">
      <w:pPr>
        <w:pStyle w:val="TJ3"/>
        <w:rPr>
          <w:rFonts w:asciiTheme="minorHAnsi" w:hAnsiTheme="minorHAnsi" w:cstheme="minorBidi"/>
          <w:noProof/>
          <w:kern w:val="0"/>
          <w:sz w:val="22"/>
          <w:szCs w:val="20"/>
          <w14:ligatures w14:val="none"/>
        </w:rPr>
      </w:pPr>
      <w:hyperlink w:anchor="_Toc182927805" w:history="1">
        <w:r w:rsidR="00B30F6E" w:rsidRPr="00CC3E5F">
          <w:rPr>
            <w:rStyle w:val="Hiperhivatkozs"/>
            <w:noProof/>
            <w:lang w:bidi="ar-SA"/>
          </w:rPr>
          <w:t>3.7.3. Features splitting only some lines of an inscription</w:t>
        </w:r>
        <w:r w:rsidR="00B30F6E">
          <w:rPr>
            <w:noProof/>
            <w:webHidden/>
          </w:rPr>
          <w:tab/>
        </w:r>
        <w:r w:rsidR="00B30F6E">
          <w:rPr>
            <w:noProof/>
            <w:webHidden/>
          </w:rPr>
          <w:fldChar w:fldCharType="begin"/>
        </w:r>
        <w:r w:rsidR="00B30F6E">
          <w:rPr>
            <w:noProof/>
            <w:webHidden/>
          </w:rPr>
          <w:instrText xml:space="preserve"> PAGEREF _Toc182927805 \h </w:instrText>
        </w:r>
        <w:r w:rsidR="00B30F6E">
          <w:rPr>
            <w:noProof/>
            <w:webHidden/>
          </w:rPr>
        </w:r>
        <w:r w:rsidR="00B30F6E">
          <w:rPr>
            <w:noProof/>
            <w:webHidden/>
          </w:rPr>
          <w:fldChar w:fldCharType="separate"/>
        </w:r>
        <w:r w:rsidR="00B30F6E">
          <w:rPr>
            <w:noProof/>
            <w:webHidden/>
          </w:rPr>
          <w:t>52</w:t>
        </w:r>
        <w:r w:rsidR="00B30F6E">
          <w:rPr>
            <w:noProof/>
            <w:webHidden/>
          </w:rPr>
          <w:fldChar w:fldCharType="end"/>
        </w:r>
      </w:hyperlink>
    </w:p>
    <w:p w14:paraId="4BC232AB" w14:textId="2D8BFC7F" w:rsidR="00B30F6E" w:rsidRDefault="00542B66">
      <w:pPr>
        <w:pStyle w:val="TJ3"/>
        <w:rPr>
          <w:rFonts w:asciiTheme="minorHAnsi" w:hAnsiTheme="minorHAnsi" w:cstheme="minorBidi"/>
          <w:noProof/>
          <w:kern w:val="0"/>
          <w:sz w:val="22"/>
          <w:szCs w:val="20"/>
          <w14:ligatures w14:val="none"/>
        </w:rPr>
      </w:pPr>
      <w:hyperlink w:anchor="_Toc182927806" w:history="1">
        <w:r w:rsidR="00B30F6E" w:rsidRPr="00CC3E5F">
          <w:rPr>
            <w:rStyle w:val="Hiperhivatkozs"/>
            <w:noProof/>
            <w:lang w:bidi="ar-SA"/>
          </w:rPr>
          <w:t>3.7.4. Features splitting an inscription horizontally</w:t>
        </w:r>
        <w:r w:rsidR="00B30F6E">
          <w:rPr>
            <w:noProof/>
            <w:webHidden/>
          </w:rPr>
          <w:tab/>
        </w:r>
        <w:r w:rsidR="00B30F6E">
          <w:rPr>
            <w:noProof/>
            <w:webHidden/>
          </w:rPr>
          <w:fldChar w:fldCharType="begin"/>
        </w:r>
        <w:r w:rsidR="00B30F6E">
          <w:rPr>
            <w:noProof/>
            <w:webHidden/>
          </w:rPr>
          <w:instrText xml:space="preserve"> PAGEREF _Toc182927806 \h </w:instrText>
        </w:r>
        <w:r w:rsidR="00B30F6E">
          <w:rPr>
            <w:noProof/>
            <w:webHidden/>
          </w:rPr>
        </w:r>
        <w:r w:rsidR="00B30F6E">
          <w:rPr>
            <w:noProof/>
            <w:webHidden/>
          </w:rPr>
          <w:fldChar w:fldCharType="separate"/>
        </w:r>
        <w:r w:rsidR="00B30F6E">
          <w:rPr>
            <w:noProof/>
            <w:webHidden/>
          </w:rPr>
          <w:t>53</w:t>
        </w:r>
        <w:r w:rsidR="00B30F6E">
          <w:rPr>
            <w:noProof/>
            <w:webHidden/>
          </w:rPr>
          <w:fldChar w:fldCharType="end"/>
        </w:r>
      </w:hyperlink>
    </w:p>
    <w:p w14:paraId="741EB4BE" w14:textId="2FC25FCA" w:rsidR="00B30F6E" w:rsidRDefault="00542B66">
      <w:pPr>
        <w:pStyle w:val="TJ3"/>
        <w:rPr>
          <w:rFonts w:asciiTheme="minorHAnsi" w:hAnsiTheme="minorHAnsi" w:cstheme="minorBidi"/>
          <w:noProof/>
          <w:kern w:val="0"/>
          <w:sz w:val="22"/>
          <w:szCs w:val="20"/>
          <w14:ligatures w14:val="none"/>
        </w:rPr>
      </w:pPr>
      <w:hyperlink w:anchor="_Toc182927807" w:history="1">
        <w:r w:rsidR="00B30F6E" w:rsidRPr="00CC3E5F">
          <w:rPr>
            <w:rStyle w:val="Hiperhivatkozs"/>
            <w:noProof/>
            <w:lang w:bidi="ar-SA"/>
          </w:rPr>
          <w:t xml:space="preserve">3.7.5. Features splitting </w:t>
        </w:r>
        <w:r w:rsidR="00B30F6E" w:rsidRPr="00CC3E5F">
          <w:rPr>
            <w:rStyle w:val="Hiperhivatkozs"/>
            <w:i/>
            <w:iCs/>
            <w:noProof/>
            <w:lang w:bidi="ar-SA"/>
          </w:rPr>
          <w:t>akṣara</w:t>
        </w:r>
        <w:r w:rsidR="00B30F6E" w:rsidRPr="00CC3E5F">
          <w:rPr>
            <w:rStyle w:val="Hiperhivatkozs"/>
            <w:noProof/>
            <w:lang w:bidi="ar-SA"/>
          </w:rPr>
          <w:t>s</w:t>
        </w:r>
        <w:r w:rsidR="00B30F6E">
          <w:rPr>
            <w:noProof/>
            <w:webHidden/>
          </w:rPr>
          <w:tab/>
        </w:r>
        <w:r w:rsidR="00B30F6E">
          <w:rPr>
            <w:noProof/>
            <w:webHidden/>
          </w:rPr>
          <w:fldChar w:fldCharType="begin"/>
        </w:r>
        <w:r w:rsidR="00B30F6E">
          <w:rPr>
            <w:noProof/>
            <w:webHidden/>
          </w:rPr>
          <w:instrText xml:space="preserve"> PAGEREF _Toc182927807 \h </w:instrText>
        </w:r>
        <w:r w:rsidR="00B30F6E">
          <w:rPr>
            <w:noProof/>
            <w:webHidden/>
          </w:rPr>
        </w:r>
        <w:r w:rsidR="00B30F6E">
          <w:rPr>
            <w:noProof/>
            <w:webHidden/>
          </w:rPr>
          <w:fldChar w:fldCharType="separate"/>
        </w:r>
        <w:r w:rsidR="00B30F6E">
          <w:rPr>
            <w:noProof/>
            <w:webHidden/>
          </w:rPr>
          <w:t>53</w:t>
        </w:r>
        <w:r w:rsidR="00B30F6E">
          <w:rPr>
            <w:noProof/>
            <w:webHidden/>
          </w:rPr>
          <w:fldChar w:fldCharType="end"/>
        </w:r>
      </w:hyperlink>
    </w:p>
    <w:p w14:paraId="5908C912" w14:textId="09D9EDD1" w:rsidR="00B30F6E" w:rsidRDefault="00542B66">
      <w:pPr>
        <w:pStyle w:val="TJ2"/>
        <w:rPr>
          <w:rFonts w:asciiTheme="minorHAnsi" w:hAnsiTheme="minorHAnsi" w:cstheme="minorBidi"/>
          <w:noProof/>
          <w:kern w:val="0"/>
          <w:sz w:val="22"/>
          <w:szCs w:val="20"/>
          <w14:ligatures w14:val="none"/>
        </w:rPr>
      </w:pPr>
      <w:hyperlink w:anchor="_Toc182927808" w:history="1">
        <w:r w:rsidR="00B30F6E" w:rsidRPr="00CC3E5F">
          <w:rPr>
            <w:rStyle w:val="Hiperhivatkozs"/>
            <w:noProof/>
            <w:lang w:bidi="ar-SA"/>
          </w:rPr>
          <w:t>3.8. Not-quite partitions</w:t>
        </w:r>
        <w:r w:rsidR="00B30F6E">
          <w:rPr>
            <w:noProof/>
            <w:webHidden/>
          </w:rPr>
          <w:tab/>
        </w:r>
        <w:r w:rsidR="00B30F6E">
          <w:rPr>
            <w:noProof/>
            <w:webHidden/>
          </w:rPr>
          <w:fldChar w:fldCharType="begin"/>
        </w:r>
        <w:r w:rsidR="00B30F6E">
          <w:rPr>
            <w:noProof/>
            <w:webHidden/>
          </w:rPr>
          <w:instrText xml:space="preserve"> PAGEREF _Toc182927808 \h </w:instrText>
        </w:r>
        <w:r w:rsidR="00B30F6E">
          <w:rPr>
            <w:noProof/>
            <w:webHidden/>
          </w:rPr>
        </w:r>
        <w:r w:rsidR="00B30F6E">
          <w:rPr>
            <w:noProof/>
            <w:webHidden/>
          </w:rPr>
          <w:fldChar w:fldCharType="separate"/>
        </w:r>
        <w:r w:rsidR="00B30F6E">
          <w:rPr>
            <w:noProof/>
            <w:webHidden/>
          </w:rPr>
          <w:t>54</w:t>
        </w:r>
        <w:r w:rsidR="00B30F6E">
          <w:rPr>
            <w:noProof/>
            <w:webHidden/>
          </w:rPr>
          <w:fldChar w:fldCharType="end"/>
        </w:r>
      </w:hyperlink>
    </w:p>
    <w:p w14:paraId="41168EAE" w14:textId="16B81FE8" w:rsidR="00B30F6E" w:rsidRDefault="00542B66">
      <w:pPr>
        <w:pStyle w:val="TJ3"/>
        <w:rPr>
          <w:rFonts w:asciiTheme="minorHAnsi" w:hAnsiTheme="minorHAnsi" w:cstheme="minorBidi"/>
          <w:noProof/>
          <w:kern w:val="0"/>
          <w:sz w:val="22"/>
          <w:szCs w:val="20"/>
          <w14:ligatures w14:val="none"/>
        </w:rPr>
      </w:pPr>
      <w:hyperlink w:anchor="_Toc182927809" w:history="1">
        <w:r w:rsidR="00B30F6E" w:rsidRPr="00CC3E5F">
          <w:rPr>
            <w:rStyle w:val="Hiperhivatkozs"/>
            <w:noProof/>
            <w:lang w:bidi="ar-SA"/>
          </w:rPr>
          <w:t>3.8.1. Vertical sectioning with space</w:t>
        </w:r>
        <w:r w:rsidR="00B30F6E">
          <w:rPr>
            <w:noProof/>
            <w:webHidden/>
          </w:rPr>
          <w:tab/>
        </w:r>
        <w:r w:rsidR="00B30F6E">
          <w:rPr>
            <w:noProof/>
            <w:webHidden/>
          </w:rPr>
          <w:fldChar w:fldCharType="begin"/>
        </w:r>
        <w:r w:rsidR="00B30F6E">
          <w:rPr>
            <w:noProof/>
            <w:webHidden/>
          </w:rPr>
          <w:instrText xml:space="preserve"> PAGEREF _Toc182927809 \h </w:instrText>
        </w:r>
        <w:r w:rsidR="00B30F6E">
          <w:rPr>
            <w:noProof/>
            <w:webHidden/>
          </w:rPr>
        </w:r>
        <w:r w:rsidR="00B30F6E">
          <w:rPr>
            <w:noProof/>
            <w:webHidden/>
          </w:rPr>
          <w:fldChar w:fldCharType="separate"/>
        </w:r>
        <w:r w:rsidR="00B30F6E">
          <w:rPr>
            <w:noProof/>
            <w:webHidden/>
          </w:rPr>
          <w:t>54</w:t>
        </w:r>
        <w:r w:rsidR="00B30F6E">
          <w:rPr>
            <w:noProof/>
            <w:webHidden/>
          </w:rPr>
          <w:fldChar w:fldCharType="end"/>
        </w:r>
      </w:hyperlink>
    </w:p>
    <w:p w14:paraId="196C8C92" w14:textId="0878EA1F" w:rsidR="00B30F6E" w:rsidRDefault="00542B66">
      <w:pPr>
        <w:pStyle w:val="TJ3"/>
        <w:rPr>
          <w:rFonts w:asciiTheme="minorHAnsi" w:hAnsiTheme="minorHAnsi" w:cstheme="minorBidi"/>
          <w:noProof/>
          <w:kern w:val="0"/>
          <w:sz w:val="22"/>
          <w:szCs w:val="20"/>
          <w14:ligatures w14:val="none"/>
        </w:rPr>
      </w:pPr>
      <w:hyperlink w:anchor="_Toc182927810" w:history="1">
        <w:r w:rsidR="00B30F6E" w:rsidRPr="00CC3E5F">
          <w:rPr>
            <w:rStyle w:val="Hiperhivatkozs"/>
            <w:noProof/>
            <w:lang w:bidi="ar-SA"/>
          </w:rPr>
          <w:t>3.8.2. Spatially offset opening sections (incipits)</w:t>
        </w:r>
        <w:r w:rsidR="00B30F6E">
          <w:rPr>
            <w:noProof/>
            <w:webHidden/>
          </w:rPr>
          <w:tab/>
        </w:r>
        <w:r w:rsidR="00B30F6E">
          <w:rPr>
            <w:noProof/>
            <w:webHidden/>
          </w:rPr>
          <w:fldChar w:fldCharType="begin"/>
        </w:r>
        <w:r w:rsidR="00B30F6E">
          <w:rPr>
            <w:noProof/>
            <w:webHidden/>
          </w:rPr>
          <w:instrText xml:space="preserve"> PAGEREF _Toc182927810 \h </w:instrText>
        </w:r>
        <w:r w:rsidR="00B30F6E">
          <w:rPr>
            <w:noProof/>
            <w:webHidden/>
          </w:rPr>
        </w:r>
        <w:r w:rsidR="00B30F6E">
          <w:rPr>
            <w:noProof/>
            <w:webHidden/>
          </w:rPr>
          <w:fldChar w:fldCharType="separate"/>
        </w:r>
        <w:r w:rsidR="00B30F6E">
          <w:rPr>
            <w:noProof/>
            <w:webHidden/>
          </w:rPr>
          <w:t>54</w:t>
        </w:r>
        <w:r w:rsidR="00B30F6E">
          <w:rPr>
            <w:noProof/>
            <w:webHidden/>
          </w:rPr>
          <w:fldChar w:fldCharType="end"/>
        </w:r>
      </w:hyperlink>
    </w:p>
    <w:p w14:paraId="74596AF8" w14:textId="150C08CB" w:rsidR="00B30F6E" w:rsidRDefault="00542B66">
      <w:pPr>
        <w:pStyle w:val="TJ3"/>
        <w:rPr>
          <w:rFonts w:asciiTheme="minorHAnsi" w:hAnsiTheme="minorHAnsi" w:cstheme="minorBidi"/>
          <w:noProof/>
          <w:kern w:val="0"/>
          <w:sz w:val="22"/>
          <w:szCs w:val="20"/>
          <w14:ligatures w14:val="none"/>
        </w:rPr>
      </w:pPr>
      <w:hyperlink w:anchor="_Toc182927811" w:history="1">
        <w:r w:rsidR="00B30F6E" w:rsidRPr="00CC3E5F">
          <w:rPr>
            <w:rStyle w:val="Hiperhivatkozs"/>
            <w:noProof/>
            <w:lang w:bidi="ar-SA"/>
          </w:rPr>
          <w:t>3.8.3. Spatially offset closing lines (colophons)</w:t>
        </w:r>
        <w:r w:rsidR="00B30F6E">
          <w:rPr>
            <w:noProof/>
            <w:webHidden/>
          </w:rPr>
          <w:tab/>
        </w:r>
        <w:r w:rsidR="00B30F6E">
          <w:rPr>
            <w:noProof/>
            <w:webHidden/>
          </w:rPr>
          <w:fldChar w:fldCharType="begin"/>
        </w:r>
        <w:r w:rsidR="00B30F6E">
          <w:rPr>
            <w:noProof/>
            <w:webHidden/>
          </w:rPr>
          <w:instrText xml:space="preserve"> PAGEREF _Toc182927811 \h </w:instrText>
        </w:r>
        <w:r w:rsidR="00B30F6E">
          <w:rPr>
            <w:noProof/>
            <w:webHidden/>
          </w:rPr>
        </w:r>
        <w:r w:rsidR="00B30F6E">
          <w:rPr>
            <w:noProof/>
            <w:webHidden/>
          </w:rPr>
          <w:fldChar w:fldCharType="separate"/>
        </w:r>
        <w:r w:rsidR="00B30F6E">
          <w:rPr>
            <w:noProof/>
            <w:webHidden/>
          </w:rPr>
          <w:t>55</w:t>
        </w:r>
        <w:r w:rsidR="00B30F6E">
          <w:rPr>
            <w:noProof/>
            <w:webHidden/>
          </w:rPr>
          <w:fldChar w:fldCharType="end"/>
        </w:r>
      </w:hyperlink>
    </w:p>
    <w:p w14:paraId="25699332" w14:textId="6B245513" w:rsidR="00B30F6E" w:rsidRDefault="00542B66">
      <w:pPr>
        <w:pStyle w:val="TJ3"/>
        <w:rPr>
          <w:rFonts w:asciiTheme="minorHAnsi" w:hAnsiTheme="minorHAnsi" w:cstheme="minorBidi"/>
          <w:noProof/>
          <w:kern w:val="0"/>
          <w:sz w:val="22"/>
          <w:szCs w:val="20"/>
          <w14:ligatures w14:val="none"/>
        </w:rPr>
      </w:pPr>
      <w:hyperlink w:anchor="_Toc182927812" w:history="1">
        <w:r w:rsidR="00B30F6E" w:rsidRPr="00CC3E5F">
          <w:rPr>
            <w:rStyle w:val="Hiperhivatkozs"/>
            <w:noProof/>
            <w:lang w:bidi="ar-SA"/>
          </w:rPr>
          <w:t>3.8.4. Pagination or foliation: “forme work”</w:t>
        </w:r>
        <w:r w:rsidR="00B30F6E">
          <w:rPr>
            <w:noProof/>
            <w:webHidden/>
          </w:rPr>
          <w:tab/>
        </w:r>
        <w:r w:rsidR="00B30F6E">
          <w:rPr>
            <w:noProof/>
            <w:webHidden/>
          </w:rPr>
          <w:fldChar w:fldCharType="begin"/>
        </w:r>
        <w:r w:rsidR="00B30F6E">
          <w:rPr>
            <w:noProof/>
            <w:webHidden/>
          </w:rPr>
          <w:instrText xml:space="preserve"> PAGEREF _Toc182927812 \h </w:instrText>
        </w:r>
        <w:r w:rsidR="00B30F6E">
          <w:rPr>
            <w:noProof/>
            <w:webHidden/>
          </w:rPr>
        </w:r>
        <w:r w:rsidR="00B30F6E">
          <w:rPr>
            <w:noProof/>
            <w:webHidden/>
          </w:rPr>
          <w:fldChar w:fldCharType="separate"/>
        </w:r>
        <w:r w:rsidR="00B30F6E">
          <w:rPr>
            <w:noProof/>
            <w:webHidden/>
          </w:rPr>
          <w:t>56</w:t>
        </w:r>
        <w:r w:rsidR="00B30F6E">
          <w:rPr>
            <w:noProof/>
            <w:webHidden/>
          </w:rPr>
          <w:fldChar w:fldCharType="end"/>
        </w:r>
      </w:hyperlink>
    </w:p>
    <w:p w14:paraId="5E40BC9B" w14:textId="6B483104" w:rsidR="00B30F6E" w:rsidRDefault="00542B66">
      <w:pPr>
        <w:pStyle w:val="TJ1"/>
        <w:rPr>
          <w:rFonts w:asciiTheme="minorHAnsi" w:hAnsiTheme="minorHAnsi" w:cstheme="minorBidi"/>
          <w:b w:val="0"/>
          <w:noProof/>
          <w:kern w:val="0"/>
          <w:szCs w:val="20"/>
          <w14:ligatures w14:val="none"/>
        </w:rPr>
      </w:pPr>
      <w:hyperlink w:anchor="_Toc182927813" w:history="1">
        <w:r w:rsidR="00B30F6E" w:rsidRPr="00CC3E5F">
          <w:rPr>
            <w:rStyle w:val="Hiperhivatkozs"/>
            <w:noProof/>
            <w:lang w:bidi="ar-SA"/>
          </w:rPr>
          <w:t>4. Encoding the received text</w:t>
        </w:r>
        <w:r w:rsidR="00B30F6E">
          <w:rPr>
            <w:noProof/>
            <w:webHidden/>
          </w:rPr>
          <w:tab/>
        </w:r>
        <w:r w:rsidR="00B30F6E">
          <w:rPr>
            <w:noProof/>
            <w:webHidden/>
          </w:rPr>
          <w:fldChar w:fldCharType="begin"/>
        </w:r>
        <w:r w:rsidR="00B30F6E">
          <w:rPr>
            <w:noProof/>
            <w:webHidden/>
          </w:rPr>
          <w:instrText xml:space="preserve"> PAGEREF _Toc182927813 \h </w:instrText>
        </w:r>
        <w:r w:rsidR="00B30F6E">
          <w:rPr>
            <w:noProof/>
            <w:webHidden/>
          </w:rPr>
        </w:r>
        <w:r w:rsidR="00B30F6E">
          <w:rPr>
            <w:noProof/>
            <w:webHidden/>
          </w:rPr>
          <w:fldChar w:fldCharType="separate"/>
        </w:r>
        <w:r w:rsidR="00B30F6E">
          <w:rPr>
            <w:noProof/>
            <w:webHidden/>
          </w:rPr>
          <w:t>58</w:t>
        </w:r>
        <w:r w:rsidR="00B30F6E">
          <w:rPr>
            <w:noProof/>
            <w:webHidden/>
          </w:rPr>
          <w:fldChar w:fldCharType="end"/>
        </w:r>
      </w:hyperlink>
    </w:p>
    <w:p w14:paraId="74905F2C" w14:textId="133DE57B" w:rsidR="00B30F6E" w:rsidRDefault="00542B66">
      <w:pPr>
        <w:pStyle w:val="TJ2"/>
        <w:rPr>
          <w:rFonts w:asciiTheme="minorHAnsi" w:hAnsiTheme="minorHAnsi" w:cstheme="minorBidi"/>
          <w:noProof/>
          <w:kern w:val="0"/>
          <w:sz w:val="22"/>
          <w:szCs w:val="20"/>
          <w14:ligatures w14:val="none"/>
        </w:rPr>
      </w:pPr>
      <w:hyperlink w:anchor="_Toc182927814" w:history="1">
        <w:r w:rsidR="00B30F6E" w:rsidRPr="00CC3E5F">
          <w:rPr>
            <w:rStyle w:val="Hiperhivatkozs"/>
            <w:noProof/>
            <w:lang w:bidi="ar-SA"/>
          </w:rPr>
          <w:t>4.1. Alphabetic characters</w:t>
        </w:r>
        <w:r w:rsidR="00B30F6E">
          <w:rPr>
            <w:noProof/>
            <w:webHidden/>
          </w:rPr>
          <w:tab/>
        </w:r>
        <w:r w:rsidR="00B30F6E">
          <w:rPr>
            <w:noProof/>
            <w:webHidden/>
          </w:rPr>
          <w:fldChar w:fldCharType="begin"/>
        </w:r>
        <w:r w:rsidR="00B30F6E">
          <w:rPr>
            <w:noProof/>
            <w:webHidden/>
          </w:rPr>
          <w:instrText xml:space="preserve"> PAGEREF _Toc182927814 \h </w:instrText>
        </w:r>
        <w:r w:rsidR="00B30F6E">
          <w:rPr>
            <w:noProof/>
            <w:webHidden/>
          </w:rPr>
        </w:r>
        <w:r w:rsidR="00B30F6E">
          <w:rPr>
            <w:noProof/>
            <w:webHidden/>
          </w:rPr>
          <w:fldChar w:fldCharType="separate"/>
        </w:r>
        <w:r w:rsidR="00B30F6E">
          <w:rPr>
            <w:noProof/>
            <w:webHidden/>
          </w:rPr>
          <w:t>58</w:t>
        </w:r>
        <w:r w:rsidR="00B30F6E">
          <w:rPr>
            <w:noProof/>
            <w:webHidden/>
          </w:rPr>
          <w:fldChar w:fldCharType="end"/>
        </w:r>
      </w:hyperlink>
    </w:p>
    <w:p w14:paraId="61A00528" w14:textId="137BC65E" w:rsidR="00B30F6E" w:rsidRDefault="00542B66">
      <w:pPr>
        <w:pStyle w:val="TJ3"/>
        <w:rPr>
          <w:rFonts w:asciiTheme="minorHAnsi" w:hAnsiTheme="minorHAnsi" w:cstheme="minorBidi"/>
          <w:noProof/>
          <w:kern w:val="0"/>
          <w:sz w:val="22"/>
          <w:szCs w:val="20"/>
          <w14:ligatures w14:val="none"/>
        </w:rPr>
      </w:pPr>
      <w:hyperlink w:anchor="_Toc182927815" w:history="1">
        <w:r w:rsidR="00B30F6E" w:rsidRPr="00CC3E5F">
          <w:rPr>
            <w:rStyle w:val="Hiperhivatkozs"/>
            <w:noProof/>
            <w:lang w:bidi="ar-SA"/>
          </w:rPr>
          <w:t xml:space="preserve">4.1.1. Tagging transliterated characters as one </w:t>
        </w:r>
        <w:r w:rsidR="00B30F6E" w:rsidRPr="00CC3E5F">
          <w:rPr>
            <w:rStyle w:val="Hiperhivatkozs"/>
            <w:i/>
            <w:iCs/>
            <w:noProof/>
            <w:lang w:bidi="ar-SA"/>
          </w:rPr>
          <w:t>akṣara</w:t>
        </w:r>
        <w:r w:rsidR="00B30F6E">
          <w:rPr>
            <w:noProof/>
            <w:webHidden/>
          </w:rPr>
          <w:tab/>
        </w:r>
        <w:r w:rsidR="00B30F6E">
          <w:rPr>
            <w:noProof/>
            <w:webHidden/>
          </w:rPr>
          <w:fldChar w:fldCharType="begin"/>
        </w:r>
        <w:r w:rsidR="00B30F6E">
          <w:rPr>
            <w:noProof/>
            <w:webHidden/>
          </w:rPr>
          <w:instrText xml:space="preserve"> PAGEREF _Toc182927815 \h </w:instrText>
        </w:r>
        <w:r w:rsidR="00B30F6E">
          <w:rPr>
            <w:noProof/>
            <w:webHidden/>
          </w:rPr>
        </w:r>
        <w:r w:rsidR="00B30F6E">
          <w:rPr>
            <w:noProof/>
            <w:webHidden/>
          </w:rPr>
          <w:fldChar w:fldCharType="separate"/>
        </w:r>
        <w:r w:rsidR="00B30F6E">
          <w:rPr>
            <w:noProof/>
            <w:webHidden/>
          </w:rPr>
          <w:t>58</w:t>
        </w:r>
        <w:r w:rsidR="00B30F6E">
          <w:rPr>
            <w:noProof/>
            <w:webHidden/>
          </w:rPr>
          <w:fldChar w:fldCharType="end"/>
        </w:r>
      </w:hyperlink>
    </w:p>
    <w:p w14:paraId="52F2B835" w14:textId="4165B87C" w:rsidR="00B30F6E" w:rsidRDefault="00542B66">
      <w:pPr>
        <w:pStyle w:val="TJ3"/>
        <w:rPr>
          <w:rFonts w:asciiTheme="minorHAnsi" w:hAnsiTheme="minorHAnsi" w:cstheme="minorBidi"/>
          <w:noProof/>
          <w:kern w:val="0"/>
          <w:sz w:val="22"/>
          <w:szCs w:val="20"/>
          <w14:ligatures w14:val="none"/>
        </w:rPr>
      </w:pPr>
      <w:hyperlink w:anchor="_Toc182927816" w:history="1">
        <w:r w:rsidR="00B30F6E" w:rsidRPr="00CC3E5F">
          <w:rPr>
            <w:rStyle w:val="Hiperhivatkozs"/>
            <w:noProof/>
            <w:lang w:bidi="ar-SA"/>
          </w:rPr>
          <w:t>4.1.2. Tagging parts of alphabetic characters</w:t>
        </w:r>
        <w:r w:rsidR="00B30F6E">
          <w:rPr>
            <w:noProof/>
            <w:webHidden/>
          </w:rPr>
          <w:tab/>
        </w:r>
        <w:r w:rsidR="00B30F6E">
          <w:rPr>
            <w:noProof/>
            <w:webHidden/>
          </w:rPr>
          <w:fldChar w:fldCharType="begin"/>
        </w:r>
        <w:r w:rsidR="00B30F6E">
          <w:rPr>
            <w:noProof/>
            <w:webHidden/>
          </w:rPr>
          <w:instrText xml:space="preserve"> PAGEREF _Toc182927816 \h </w:instrText>
        </w:r>
        <w:r w:rsidR="00B30F6E">
          <w:rPr>
            <w:noProof/>
            <w:webHidden/>
          </w:rPr>
        </w:r>
        <w:r w:rsidR="00B30F6E">
          <w:rPr>
            <w:noProof/>
            <w:webHidden/>
          </w:rPr>
          <w:fldChar w:fldCharType="separate"/>
        </w:r>
        <w:r w:rsidR="00B30F6E">
          <w:rPr>
            <w:noProof/>
            <w:webHidden/>
          </w:rPr>
          <w:t>58</w:t>
        </w:r>
        <w:r w:rsidR="00B30F6E">
          <w:rPr>
            <w:noProof/>
            <w:webHidden/>
          </w:rPr>
          <w:fldChar w:fldCharType="end"/>
        </w:r>
      </w:hyperlink>
    </w:p>
    <w:p w14:paraId="44919994" w14:textId="6715E77D" w:rsidR="00B30F6E" w:rsidRDefault="00542B66">
      <w:pPr>
        <w:pStyle w:val="TJ3"/>
        <w:rPr>
          <w:rFonts w:asciiTheme="minorHAnsi" w:hAnsiTheme="minorHAnsi" w:cstheme="minorBidi"/>
          <w:noProof/>
          <w:kern w:val="0"/>
          <w:sz w:val="22"/>
          <w:szCs w:val="20"/>
          <w14:ligatures w14:val="none"/>
        </w:rPr>
      </w:pPr>
      <w:hyperlink w:anchor="_Toc182927817" w:history="1">
        <w:r w:rsidR="00B30F6E" w:rsidRPr="00CC3E5F">
          <w:rPr>
            <w:rStyle w:val="Hiperhivatkozs"/>
            <w:noProof/>
            <w:lang w:bidi="ar-SA"/>
          </w:rPr>
          <w:t>4.1.3. Unusual spatial arrangement in conjuncts</w:t>
        </w:r>
        <w:r w:rsidR="00B30F6E">
          <w:rPr>
            <w:noProof/>
            <w:webHidden/>
          </w:rPr>
          <w:tab/>
        </w:r>
        <w:r w:rsidR="00B30F6E">
          <w:rPr>
            <w:noProof/>
            <w:webHidden/>
          </w:rPr>
          <w:fldChar w:fldCharType="begin"/>
        </w:r>
        <w:r w:rsidR="00B30F6E">
          <w:rPr>
            <w:noProof/>
            <w:webHidden/>
          </w:rPr>
          <w:instrText xml:space="preserve"> PAGEREF _Toc182927817 \h </w:instrText>
        </w:r>
        <w:r w:rsidR="00B30F6E">
          <w:rPr>
            <w:noProof/>
            <w:webHidden/>
          </w:rPr>
        </w:r>
        <w:r w:rsidR="00B30F6E">
          <w:rPr>
            <w:noProof/>
            <w:webHidden/>
          </w:rPr>
          <w:fldChar w:fldCharType="separate"/>
        </w:r>
        <w:r w:rsidR="00B30F6E">
          <w:rPr>
            <w:noProof/>
            <w:webHidden/>
          </w:rPr>
          <w:t>59</w:t>
        </w:r>
        <w:r w:rsidR="00B30F6E">
          <w:rPr>
            <w:noProof/>
            <w:webHidden/>
          </w:rPr>
          <w:fldChar w:fldCharType="end"/>
        </w:r>
      </w:hyperlink>
    </w:p>
    <w:p w14:paraId="20BD91D1" w14:textId="2021498D" w:rsidR="00B30F6E" w:rsidRDefault="00542B66">
      <w:pPr>
        <w:pStyle w:val="TJ3"/>
        <w:rPr>
          <w:rFonts w:asciiTheme="minorHAnsi" w:hAnsiTheme="minorHAnsi" w:cstheme="minorBidi"/>
          <w:noProof/>
          <w:kern w:val="0"/>
          <w:sz w:val="22"/>
          <w:szCs w:val="20"/>
          <w14:ligatures w14:val="none"/>
        </w:rPr>
      </w:pPr>
      <w:hyperlink w:anchor="_Toc182927818" w:history="1">
        <w:r w:rsidR="00B30F6E" w:rsidRPr="00CC3E5F">
          <w:rPr>
            <w:rStyle w:val="Hiperhivatkozs"/>
            <w:noProof/>
            <w:lang w:bidi="ar-SA"/>
          </w:rPr>
          <w:t>4.1.4. Complex characters split by an intervening feature</w:t>
        </w:r>
        <w:r w:rsidR="00B30F6E">
          <w:rPr>
            <w:noProof/>
            <w:webHidden/>
          </w:rPr>
          <w:tab/>
        </w:r>
        <w:r w:rsidR="00B30F6E">
          <w:rPr>
            <w:noProof/>
            <w:webHidden/>
          </w:rPr>
          <w:fldChar w:fldCharType="begin"/>
        </w:r>
        <w:r w:rsidR="00B30F6E">
          <w:rPr>
            <w:noProof/>
            <w:webHidden/>
          </w:rPr>
          <w:instrText xml:space="preserve"> PAGEREF _Toc182927818 \h </w:instrText>
        </w:r>
        <w:r w:rsidR="00B30F6E">
          <w:rPr>
            <w:noProof/>
            <w:webHidden/>
          </w:rPr>
        </w:r>
        <w:r w:rsidR="00B30F6E">
          <w:rPr>
            <w:noProof/>
            <w:webHidden/>
          </w:rPr>
          <w:fldChar w:fldCharType="separate"/>
        </w:r>
        <w:r w:rsidR="00B30F6E">
          <w:rPr>
            <w:noProof/>
            <w:webHidden/>
          </w:rPr>
          <w:t>60</w:t>
        </w:r>
        <w:r w:rsidR="00B30F6E">
          <w:rPr>
            <w:noProof/>
            <w:webHidden/>
          </w:rPr>
          <w:fldChar w:fldCharType="end"/>
        </w:r>
      </w:hyperlink>
    </w:p>
    <w:p w14:paraId="238FCA9B" w14:textId="12EAFD42" w:rsidR="00B30F6E" w:rsidRDefault="00542B66">
      <w:pPr>
        <w:pStyle w:val="TJ2"/>
        <w:rPr>
          <w:rFonts w:asciiTheme="minorHAnsi" w:hAnsiTheme="minorHAnsi" w:cstheme="minorBidi"/>
          <w:noProof/>
          <w:kern w:val="0"/>
          <w:sz w:val="22"/>
          <w:szCs w:val="20"/>
          <w14:ligatures w14:val="none"/>
        </w:rPr>
      </w:pPr>
      <w:hyperlink w:anchor="_Toc182927819" w:history="1">
        <w:r w:rsidR="00B30F6E" w:rsidRPr="00CC3E5F">
          <w:rPr>
            <w:rStyle w:val="Hiperhivatkozs"/>
            <w:noProof/>
            <w:lang w:bidi="ar-SA"/>
          </w:rPr>
          <w:t>4.2. Non-alphabetic characters</w:t>
        </w:r>
        <w:r w:rsidR="00B30F6E">
          <w:rPr>
            <w:noProof/>
            <w:webHidden/>
          </w:rPr>
          <w:tab/>
        </w:r>
        <w:r w:rsidR="00B30F6E">
          <w:rPr>
            <w:noProof/>
            <w:webHidden/>
          </w:rPr>
          <w:fldChar w:fldCharType="begin"/>
        </w:r>
        <w:r w:rsidR="00B30F6E">
          <w:rPr>
            <w:noProof/>
            <w:webHidden/>
          </w:rPr>
          <w:instrText xml:space="preserve"> PAGEREF _Toc182927819 \h </w:instrText>
        </w:r>
        <w:r w:rsidR="00B30F6E">
          <w:rPr>
            <w:noProof/>
            <w:webHidden/>
          </w:rPr>
        </w:r>
        <w:r w:rsidR="00B30F6E">
          <w:rPr>
            <w:noProof/>
            <w:webHidden/>
          </w:rPr>
          <w:fldChar w:fldCharType="separate"/>
        </w:r>
        <w:r w:rsidR="00B30F6E">
          <w:rPr>
            <w:noProof/>
            <w:webHidden/>
          </w:rPr>
          <w:t>61</w:t>
        </w:r>
        <w:r w:rsidR="00B30F6E">
          <w:rPr>
            <w:noProof/>
            <w:webHidden/>
          </w:rPr>
          <w:fldChar w:fldCharType="end"/>
        </w:r>
      </w:hyperlink>
    </w:p>
    <w:p w14:paraId="5E5C6151" w14:textId="5D5C2EBA" w:rsidR="00B30F6E" w:rsidRDefault="00542B66">
      <w:pPr>
        <w:pStyle w:val="TJ3"/>
        <w:rPr>
          <w:rFonts w:asciiTheme="minorHAnsi" w:hAnsiTheme="minorHAnsi" w:cstheme="minorBidi"/>
          <w:noProof/>
          <w:kern w:val="0"/>
          <w:sz w:val="22"/>
          <w:szCs w:val="20"/>
          <w14:ligatures w14:val="none"/>
        </w:rPr>
      </w:pPr>
      <w:hyperlink w:anchor="_Toc182927820" w:history="1">
        <w:r w:rsidR="00B30F6E" w:rsidRPr="00CC3E5F">
          <w:rPr>
            <w:rStyle w:val="Hiperhivatkozs"/>
            <w:noProof/>
            <w:lang w:bidi="ar-SA"/>
          </w:rPr>
          <w:t>4.2.1. Overview</w:t>
        </w:r>
        <w:r w:rsidR="00B30F6E">
          <w:rPr>
            <w:noProof/>
            <w:webHidden/>
          </w:rPr>
          <w:tab/>
        </w:r>
        <w:r w:rsidR="00B30F6E">
          <w:rPr>
            <w:noProof/>
            <w:webHidden/>
          </w:rPr>
          <w:fldChar w:fldCharType="begin"/>
        </w:r>
        <w:r w:rsidR="00B30F6E">
          <w:rPr>
            <w:noProof/>
            <w:webHidden/>
          </w:rPr>
          <w:instrText xml:space="preserve"> PAGEREF _Toc182927820 \h </w:instrText>
        </w:r>
        <w:r w:rsidR="00B30F6E">
          <w:rPr>
            <w:noProof/>
            <w:webHidden/>
          </w:rPr>
        </w:r>
        <w:r w:rsidR="00B30F6E">
          <w:rPr>
            <w:noProof/>
            <w:webHidden/>
          </w:rPr>
          <w:fldChar w:fldCharType="separate"/>
        </w:r>
        <w:r w:rsidR="00B30F6E">
          <w:rPr>
            <w:noProof/>
            <w:webHidden/>
          </w:rPr>
          <w:t>61</w:t>
        </w:r>
        <w:r w:rsidR="00B30F6E">
          <w:rPr>
            <w:noProof/>
            <w:webHidden/>
          </w:rPr>
          <w:fldChar w:fldCharType="end"/>
        </w:r>
      </w:hyperlink>
    </w:p>
    <w:p w14:paraId="190E456F" w14:textId="1EF66A3E" w:rsidR="00B30F6E" w:rsidRDefault="00542B66">
      <w:pPr>
        <w:pStyle w:val="TJ3"/>
        <w:rPr>
          <w:rFonts w:asciiTheme="minorHAnsi" w:hAnsiTheme="minorHAnsi" w:cstheme="minorBidi"/>
          <w:noProof/>
          <w:kern w:val="0"/>
          <w:sz w:val="22"/>
          <w:szCs w:val="20"/>
          <w14:ligatures w14:val="none"/>
        </w:rPr>
      </w:pPr>
      <w:hyperlink w:anchor="_Toc182927821" w:history="1">
        <w:r w:rsidR="00B30F6E" w:rsidRPr="00CC3E5F">
          <w:rPr>
            <w:rStyle w:val="Hiperhivatkozs"/>
            <w:noProof/>
            <w:lang w:bidi="ar-SA"/>
          </w:rPr>
          <w:t>4.2.2. Numeric characters</w:t>
        </w:r>
        <w:r w:rsidR="00B30F6E">
          <w:rPr>
            <w:noProof/>
            <w:webHidden/>
          </w:rPr>
          <w:tab/>
        </w:r>
        <w:r w:rsidR="00B30F6E">
          <w:rPr>
            <w:noProof/>
            <w:webHidden/>
          </w:rPr>
          <w:fldChar w:fldCharType="begin"/>
        </w:r>
        <w:r w:rsidR="00B30F6E">
          <w:rPr>
            <w:noProof/>
            <w:webHidden/>
          </w:rPr>
          <w:instrText xml:space="preserve"> PAGEREF _Toc182927821 \h </w:instrText>
        </w:r>
        <w:r w:rsidR="00B30F6E">
          <w:rPr>
            <w:noProof/>
            <w:webHidden/>
          </w:rPr>
        </w:r>
        <w:r w:rsidR="00B30F6E">
          <w:rPr>
            <w:noProof/>
            <w:webHidden/>
          </w:rPr>
          <w:fldChar w:fldCharType="separate"/>
        </w:r>
        <w:r w:rsidR="00B30F6E">
          <w:rPr>
            <w:noProof/>
            <w:webHidden/>
          </w:rPr>
          <w:t>62</w:t>
        </w:r>
        <w:r w:rsidR="00B30F6E">
          <w:rPr>
            <w:noProof/>
            <w:webHidden/>
          </w:rPr>
          <w:fldChar w:fldCharType="end"/>
        </w:r>
      </w:hyperlink>
    </w:p>
    <w:p w14:paraId="538A611B" w14:textId="459CCF31" w:rsidR="00B30F6E" w:rsidRDefault="00542B66">
      <w:pPr>
        <w:pStyle w:val="TJ4"/>
        <w:rPr>
          <w:rFonts w:asciiTheme="minorHAnsi" w:hAnsiTheme="minorHAnsi" w:cstheme="minorBidi"/>
          <w:noProof/>
          <w:kern w:val="0"/>
          <w:sz w:val="22"/>
          <w:szCs w:val="20"/>
          <w14:ligatures w14:val="none"/>
        </w:rPr>
      </w:pPr>
      <w:hyperlink w:anchor="_Toc182927822" w:history="1">
        <w:r w:rsidR="00B30F6E" w:rsidRPr="00CC3E5F">
          <w:rPr>
            <w:rStyle w:val="Hiperhivatkozs"/>
            <w:noProof/>
            <w:lang w:bidi="ar-SA"/>
          </w:rPr>
          <w:t>4.2.2.1. Spacing numeric characters</w:t>
        </w:r>
        <w:r w:rsidR="00B30F6E">
          <w:rPr>
            <w:noProof/>
            <w:webHidden/>
          </w:rPr>
          <w:tab/>
        </w:r>
        <w:r w:rsidR="00B30F6E">
          <w:rPr>
            <w:noProof/>
            <w:webHidden/>
          </w:rPr>
          <w:fldChar w:fldCharType="begin"/>
        </w:r>
        <w:r w:rsidR="00B30F6E">
          <w:rPr>
            <w:noProof/>
            <w:webHidden/>
          </w:rPr>
          <w:instrText xml:space="preserve"> PAGEREF _Toc182927822 \h </w:instrText>
        </w:r>
        <w:r w:rsidR="00B30F6E">
          <w:rPr>
            <w:noProof/>
            <w:webHidden/>
          </w:rPr>
        </w:r>
        <w:r w:rsidR="00B30F6E">
          <w:rPr>
            <w:noProof/>
            <w:webHidden/>
          </w:rPr>
          <w:fldChar w:fldCharType="separate"/>
        </w:r>
        <w:r w:rsidR="00B30F6E">
          <w:rPr>
            <w:noProof/>
            <w:webHidden/>
          </w:rPr>
          <w:t>63</w:t>
        </w:r>
        <w:r w:rsidR="00B30F6E">
          <w:rPr>
            <w:noProof/>
            <w:webHidden/>
          </w:rPr>
          <w:fldChar w:fldCharType="end"/>
        </w:r>
      </w:hyperlink>
    </w:p>
    <w:p w14:paraId="7EBC21F8" w14:textId="10897895" w:rsidR="00B30F6E" w:rsidRDefault="00542B66">
      <w:pPr>
        <w:pStyle w:val="TJ3"/>
        <w:rPr>
          <w:rFonts w:asciiTheme="minorHAnsi" w:hAnsiTheme="minorHAnsi" w:cstheme="minorBidi"/>
          <w:noProof/>
          <w:kern w:val="0"/>
          <w:sz w:val="22"/>
          <w:szCs w:val="20"/>
          <w14:ligatures w14:val="none"/>
        </w:rPr>
      </w:pPr>
      <w:hyperlink w:anchor="_Toc182927823" w:history="1">
        <w:r w:rsidR="00B30F6E" w:rsidRPr="00CC3E5F">
          <w:rPr>
            <w:rStyle w:val="Hiperhivatkozs"/>
            <w:noProof/>
            <w:lang w:bidi="ar-SA"/>
          </w:rPr>
          <w:t>4.2.3. Non-alphanumeric characters (symbols)</w:t>
        </w:r>
        <w:r w:rsidR="00B30F6E">
          <w:rPr>
            <w:noProof/>
            <w:webHidden/>
          </w:rPr>
          <w:tab/>
        </w:r>
        <w:r w:rsidR="00B30F6E">
          <w:rPr>
            <w:noProof/>
            <w:webHidden/>
          </w:rPr>
          <w:fldChar w:fldCharType="begin"/>
        </w:r>
        <w:r w:rsidR="00B30F6E">
          <w:rPr>
            <w:noProof/>
            <w:webHidden/>
          </w:rPr>
          <w:instrText xml:space="preserve"> PAGEREF _Toc182927823 \h </w:instrText>
        </w:r>
        <w:r w:rsidR="00B30F6E">
          <w:rPr>
            <w:noProof/>
            <w:webHidden/>
          </w:rPr>
        </w:r>
        <w:r w:rsidR="00B30F6E">
          <w:rPr>
            <w:noProof/>
            <w:webHidden/>
          </w:rPr>
          <w:fldChar w:fldCharType="separate"/>
        </w:r>
        <w:r w:rsidR="00B30F6E">
          <w:rPr>
            <w:noProof/>
            <w:webHidden/>
          </w:rPr>
          <w:t>63</w:t>
        </w:r>
        <w:r w:rsidR="00B30F6E">
          <w:rPr>
            <w:noProof/>
            <w:webHidden/>
          </w:rPr>
          <w:fldChar w:fldCharType="end"/>
        </w:r>
      </w:hyperlink>
    </w:p>
    <w:p w14:paraId="12702D25" w14:textId="69FDABB8" w:rsidR="00B30F6E" w:rsidRDefault="00542B66">
      <w:pPr>
        <w:pStyle w:val="TJ4"/>
        <w:rPr>
          <w:rFonts w:asciiTheme="minorHAnsi" w:hAnsiTheme="minorHAnsi" w:cstheme="minorBidi"/>
          <w:noProof/>
          <w:kern w:val="0"/>
          <w:sz w:val="22"/>
          <w:szCs w:val="20"/>
          <w14:ligatures w14:val="none"/>
        </w:rPr>
      </w:pPr>
      <w:hyperlink w:anchor="_Toc182927824" w:history="1">
        <w:r w:rsidR="00B30F6E" w:rsidRPr="00CC3E5F">
          <w:rPr>
            <w:rStyle w:val="Hiperhivatkozs"/>
            <w:noProof/>
            <w:lang w:bidi="ar-SA"/>
          </w:rPr>
          <w:t>4.2.3.1. Symbol tokens</w:t>
        </w:r>
        <w:r w:rsidR="00B30F6E">
          <w:rPr>
            <w:noProof/>
            <w:webHidden/>
          </w:rPr>
          <w:tab/>
        </w:r>
        <w:r w:rsidR="00B30F6E">
          <w:rPr>
            <w:noProof/>
            <w:webHidden/>
          </w:rPr>
          <w:fldChar w:fldCharType="begin"/>
        </w:r>
        <w:r w:rsidR="00B30F6E">
          <w:rPr>
            <w:noProof/>
            <w:webHidden/>
          </w:rPr>
          <w:instrText xml:space="preserve"> PAGEREF _Toc182927824 \h </w:instrText>
        </w:r>
        <w:r w:rsidR="00B30F6E">
          <w:rPr>
            <w:noProof/>
            <w:webHidden/>
          </w:rPr>
        </w:r>
        <w:r w:rsidR="00B30F6E">
          <w:rPr>
            <w:noProof/>
            <w:webHidden/>
          </w:rPr>
          <w:fldChar w:fldCharType="separate"/>
        </w:r>
        <w:r w:rsidR="00B30F6E">
          <w:rPr>
            <w:noProof/>
            <w:webHidden/>
          </w:rPr>
          <w:t>63</w:t>
        </w:r>
        <w:r w:rsidR="00B30F6E">
          <w:rPr>
            <w:noProof/>
            <w:webHidden/>
          </w:rPr>
          <w:fldChar w:fldCharType="end"/>
        </w:r>
      </w:hyperlink>
    </w:p>
    <w:p w14:paraId="74809644" w14:textId="16406554" w:rsidR="00B30F6E" w:rsidRDefault="00542B66">
      <w:pPr>
        <w:pStyle w:val="TJ4"/>
        <w:rPr>
          <w:rFonts w:asciiTheme="minorHAnsi" w:hAnsiTheme="minorHAnsi" w:cstheme="minorBidi"/>
          <w:noProof/>
          <w:kern w:val="0"/>
          <w:sz w:val="22"/>
          <w:szCs w:val="20"/>
          <w14:ligatures w14:val="none"/>
        </w:rPr>
      </w:pPr>
      <w:hyperlink w:anchor="_Toc182927825" w:history="1">
        <w:r w:rsidR="00B30F6E" w:rsidRPr="00CC3E5F">
          <w:rPr>
            <w:rStyle w:val="Hiperhivatkozs"/>
            <w:noProof/>
            <w:lang w:bidi="ar-SA"/>
          </w:rPr>
          <w:t>4.2.3.2. Spacing symbol characters</w:t>
        </w:r>
        <w:r w:rsidR="00B30F6E">
          <w:rPr>
            <w:noProof/>
            <w:webHidden/>
          </w:rPr>
          <w:tab/>
        </w:r>
        <w:r w:rsidR="00B30F6E">
          <w:rPr>
            <w:noProof/>
            <w:webHidden/>
          </w:rPr>
          <w:fldChar w:fldCharType="begin"/>
        </w:r>
        <w:r w:rsidR="00B30F6E">
          <w:rPr>
            <w:noProof/>
            <w:webHidden/>
          </w:rPr>
          <w:instrText xml:space="preserve"> PAGEREF _Toc182927825 \h </w:instrText>
        </w:r>
        <w:r w:rsidR="00B30F6E">
          <w:rPr>
            <w:noProof/>
            <w:webHidden/>
          </w:rPr>
        </w:r>
        <w:r w:rsidR="00B30F6E">
          <w:rPr>
            <w:noProof/>
            <w:webHidden/>
          </w:rPr>
          <w:fldChar w:fldCharType="separate"/>
        </w:r>
        <w:r w:rsidR="00B30F6E">
          <w:rPr>
            <w:noProof/>
            <w:webHidden/>
          </w:rPr>
          <w:t>64</w:t>
        </w:r>
        <w:r w:rsidR="00B30F6E">
          <w:rPr>
            <w:noProof/>
            <w:webHidden/>
          </w:rPr>
          <w:fldChar w:fldCharType="end"/>
        </w:r>
      </w:hyperlink>
    </w:p>
    <w:p w14:paraId="0411A6E4" w14:textId="7189D8FA" w:rsidR="00B30F6E" w:rsidRDefault="00542B66">
      <w:pPr>
        <w:pStyle w:val="TJ4"/>
        <w:rPr>
          <w:rFonts w:asciiTheme="minorHAnsi" w:hAnsiTheme="minorHAnsi" w:cstheme="minorBidi"/>
          <w:noProof/>
          <w:kern w:val="0"/>
          <w:sz w:val="22"/>
          <w:szCs w:val="20"/>
          <w14:ligatures w14:val="none"/>
        </w:rPr>
      </w:pPr>
      <w:hyperlink w:anchor="_Toc182927826" w:history="1">
        <w:r w:rsidR="00B30F6E" w:rsidRPr="00CC3E5F">
          <w:rPr>
            <w:rStyle w:val="Hiperhivatkozs"/>
            <w:noProof/>
            <w:lang w:bidi="ar-SA"/>
          </w:rPr>
          <w:t>4.2.3.3. Punctuation marks</w:t>
        </w:r>
        <w:r w:rsidR="00B30F6E">
          <w:rPr>
            <w:noProof/>
            <w:webHidden/>
          </w:rPr>
          <w:tab/>
        </w:r>
        <w:r w:rsidR="00B30F6E">
          <w:rPr>
            <w:noProof/>
            <w:webHidden/>
          </w:rPr>
          <w:fldChar w:fldCharType="begin"/>
        </w:r>
        <w:r w:rsidR="00B30F6E">
          <w:rPr>
            <w:noProof/>
            <w:webHidden/>
          </w:rPr>
          <w:instrText xml:space="preserve"> PAGEREF _Toc182927826 \h </w:instrText>
        </w:r>
        <w:r w:rsidR="00B30F6E">
          <w:rPr>
            <w:noProof/>
            <w:webHidden/>
          </w:rPr>
        </w:r>
        <w:r w:rsidR="00B30F6E">
          <w:rPr>
            <w:noProof/>
            <w:webHidden/>
          </w:rPr>
          <w:fldChar w:fldCharType="separate"/>
        </w:r>
        <w:r w:rsidR="00B30F6E">
          <w:rPr>
            <w:noProof/>
            <w:webHidden/>
          </w:rPr>
          <w:t>65</w:t>
        </w:r>
        <w:r w:rsidR="00B30F6E">
          <w:rPr>
            <w:noProof/>
            <w:webHidden/>
          </w:rPr>
          <w:fldChar w:fldCharType="end"/>
        </w:r>
      </w:hyperlink>
    </w:p>
    <w:p w14:paraId="343C39CB" w14:textId="3CD31C2D" w:rsidR="00B30F6E" w:rsidRDefault="00542B66">
      <w:pPr>
        <w:pStyle w:val="TJ4"/>
        <w:rPr>
          <w:rFonts w:asciiTheme="minorHAnsi" w:hAnsiTheme="minorHAnsi" w:cstheme="minorBidi"/>
          <w:noProof/>
          <w:kern w:val="0"/>
          <w:sz w:val="22"/>
          <w:szCs w:val="20"/>
          <w14:ligatures w14:val="none"/>
        </w:rPr>
      </w:pPr>
      <w:hyperlink w:anchor="_Toc182927827" w:history="1">
        <w:r w:rsidR="00B30F6E" w:rsidRPr="00CC3E5F">
          <w:rPr>
            <w:rStyle w:val="Hiperhivatkozs"/>
            <w:noProof/>
            <w:lang w:bidi="ar-SA"/>
          </w:rPr>
          <w:t>4.2.3.4. Space filler symbols</w:t>
        </w:r>
        <w:r w:rsidR="00B30F6E">
          <w:rPr>
            <w:noProof/>
            <w:webHidden/>
          </w:rPr>
          <w:tab/>
        </w:r>
        <w:r w:rsidR="00B30F6E">
          <w:rPr>
            <w:noProof/>
            <w:webHidden/>
          </w:rPr>
          <w:fldChar w:fldCharType="begin"/>
        </w:r>
        <w:r w:rsidR="00B30F6E">
          <w:rPr>
            <w:noProof/>
            <w:webHidden/>
          </w:rPr>
          <w:instrText xml:space="preserve"> PAGEREF _Toc182927827 \h </w:instrText>
        </w:r>
        <w:r w:rsidR="00B30F6E">
          <w:rPr>
            <w:noProof/>
            <w:webHidden/>
          </w:rPr>
        </w:r>
        <w:r w:rsidR="00B30F6E">
          <w:rPr>
            <w:noProof/>
            <w:webHidden/>
          </w:rPr>
          <w:fldChar w:fldCharType="separate"/>
        </w:r>
        <w:r w:rsidR="00B30F6E">
          <w:rPr>
            <w:noProof/>
            <w:webHidden/>
          </w:rPr>
          <w:t>65</w:t>
        </w:r>
        <w:r w:rsidR="00B30F6E">
          <w:rPr>
            <w:noProof/>
            <w:webHidden/>
          </w:rPr>
          <w:fldChar w:fldCharType="end"/>
        </w:r>
      </w:hyperlink>
    </w:p>
    <w:p w14:paraId="0581E6BC" w14:textId="65A77821" w:rsidR="00B30F6E" w:rsidRDefault="00542B66">
      <w:pPr>
        <w:pStyle w:val="TJ4"/>
        <w:rPr>
          <w:rFonts w:asciiTheme="minorHAnsi" w:hAnsiTheme="minorHAnsi" w:cstheme="minorBidi"/>
          <w:noProof/>
          <w:kern w:val="0"/>
          <w:sz w:val="22"/>
          <w:szCs w:val="20"/>
          <w14:ligatures w14:val="none"/>
        </w:rPr>
      </w:pPr>
      <w:hyperlink w:anchor="_Toc182927828" w:history="1">
        <w:r w:rsidR="00B30F6E" w:rsidRPr="00CC3E5F">
          <w:rPr>
            <w:rStyle w:val="Hiperhivatkozs"/>
            <w:noProof/>
            <w:lang w:bidi="ar-SA"/>
          </w:rPr>
          <w:t>4.2.3.5. Miscellaneous symbols</w:t>
        </w:r>
        <w:r w:rsidR="00B30F6E">
          <w:rPr>
            <w:noProof/>
            <w:webHidden/>
          </w:rPr>
          <w:tab/>
        </w:r>
        <w:r w:rsidR="00B30F6E">
          <w:rPr>
            <w:noProof/>
            <w:webHidden/>
          </w:rPr>
          <w:fldChar w:fldCharType="begin"/>
        </w:r>
        <w:r w:rsidR="00B30F6E">
          <w:rPr>
            <w:noProof/>
            <w:webHidden/>
          </w:rPr>
          <w:instrText xml:space="preserve"> PAGEREF _Toc182927828 \h </w:instrText>
        </w:r>
        <w:r w:rsidR="00B30F6E">
          <w:rPr>
            <w:noProof/>
            <w:webHidden/>
          </w:rPr>
        </w:r>
        <w:r w:rsidR="00B30F6E">
          <w:rPr>
            <w:noProof/>
            <w:webHidden/>
          </w:rPr>
          <w:fldChar w:fldCharType="separate"/>
        </w:r>
        <w:r w:rsidR="00B30F6E">
          <w:rPr>
            <w:noProof/>
            <w:webHidden/>
          </w:rPr>
          <w:t>66</w:t>
        </w:r>
        <w:r w:rsidR="00B30F6E">
          <w:rPr>
            <w:noProof/>
            <w:webHidden/>
          </w:rPr>
          <w:fldChar w:fldCharType="end"/>
        </w:r>
      </w:hyperlink>
    </w:p>
    <w:p w14:paraId="637D606F" w14:textId="7ECF9529" w:rsidR="00B30F6E" w:rsidRDefault="00542B66">
      <w:pPr>
        <w:pStyle w:val="TJ3"/>
        <w:rPr>
          <w:rFonts w:asciiTheme="minorHAnsi" w:hAnsiTheme="minorHAnsi" w:cstheme="minorBidi"/>
          <w:noProof/>
          <w:kern w:val="0"/>
          <w:sz w:val="22"/>
          <w:szCs w:val="20"/>
          <w14:ligatures w14:val="none"/>
        </w:rPr>
      </w:pPr>
      <w:hyperlink w:anchor="_Toc182927829" w:history="1">
        <w:r w:rsidR="00B30F6E" w:rsidRPr="00CC3E5F">
          <w:rPr>
            <w:rStyle w:val="Hiperhivatkozs"/>
            <w:noProof/>
            <w:lang w:bidi="ar-SA"/>
          </w:rPr>
          <w:t>4.2.4. Alphanumeric characters used for a different function</w:t>
        </w:r>
        <w:r w:rsidR="00B30F6E">
          <w:rPr>
            <w:noProof/>
            <w:webHidden/>
          </w:rPr>
          <w:tab/>
        </w:r>
        <w:r w:rsidR="00B30F6E">
          <w:rPr>
            <w:noProof/>
            <w:webHidden/>
          </w:rPr>
          <w:fldChar w:fldCharType="begin"/>
        </w:r>
        <w:r w:rsidR="00B30F6E">
          <w:rPr>
            <w:noProof/>
            <w:webHidden/>
          </w:rPr>
          <w:instrText xml:space="preserve"> PAGEREF _Toc182927829 \h </w:instrText>
        </w:r>
        <w:r w:rsidR="00B30F6E">
          <w:rPr>
            <w:noProof/>
            <w:webHidden/>
          </w:rPr>
        </w:r>
        <w:r w:rsidR="00B30F6E">
          <w:rPr>
            <w:noProof/>
            <w:webHidden/>
          </w:rPr>
          <w:fldChar w:fldCharType="separate"/>
        </w:r>
        <w:r w:rsidR="00B30F6E">
          <w:rPr>
            <w:noProof/>
            <w:webHidden/>
          </w:rPr>
          <w:t>66</w:t>
        </w:r>
        <w:r w:rsidR="00B30F6E">
          <w:rPr>
            <w:noProof/>
            <w:webHidden/>
          </w:rPr>
          <w:fldChar w:fldCharType="end"/>
        </w:r>
      </w:hyperlink>
    </w:p>
    <w:p w14:paraId="5BE96D9F" w14:textId="60B6EBC2" w:rsidR="00B30F6E" w:rsidRDefault="00542B66">
      <w:pPr>
        <w:pStyle w:val="TJ2"/>
        <w:rPr>
          <w:rFonts w:asciiTheme="minorHAnsi" w:hAnsiTheme="minorHAnsi" w:cstheme="minorBidi"/>
          <w:noProof/>
          <w:kern w:val="0"/>
          <w:sz w:val="22"/>
          <w:szCs w:val="20"/>
          <w14:ligatures w14:val="none"/>
        </w:rPr>
      </w:pPr>
      <w:hyperlink w:anchor="_Toc182927830" w:history="1">
        <w:r w:rsidR="00B30F6E" w:rsidRPr="00CC3E5F">
          <w:rPr>
            <w:rStyle w:val="Hiperhivatkozs"/>
            <w:noProof/>
            <w:lang w:bidi="ar-SA"/>
          </w:rPr>
          <w:t>4.3. @@@Space</w:t>
        </w:r>
        <w:r w:rsidR="00B30F6E">
          <w:rPr>
            <w:noProof/>
            <w:webHidden/>
          </w:rPr>
          <w:tab/>
        </w:r>
        <w:r w:rsidR="00B30F6E">
          <w:rPr>
            <w:noProof/>
            <w:webHidden/>
          </w:rPr>
          <w:fldChar w:fldCharType="begin"/>
        </w:r>
        <w:r w:rsidR="00B30F6E">
          <w:rPr>
            <w:noProof/>
            <w:webHidden/>
          </w:rPr>
          <w:instrText xml:space="preserve"> PAGEREF _Toc182927830 \h </w:instrText>
        </w:r>
        <w:r w:rsidR="00B30F6E">
          <w:rPr>
            <w:noProof/>
            <w:webHidden/>
          </w:rPr>
        </w:r>
        <w:r w:rsidR="00B30F6E">
          <w:rPr>
            <w:noProof/>
            <w:webHidden/>
          </w:rPr>
          <w:fldChar w:fldCharType="separate"/>
        </w:r>
        <w:r w:rsidR="00B30F6E">
          <w:rPr>
            <w:noProof/>
            <w:webHidden/>
          </w:rPr>
          <w:t>67</w:t>
        </w:r>
        <w:r w:rsidR="00B30F6E">
          <w:rPr>
            <w:noProof/>
            <w:webHidden/>
          </w:rPr>
          <w:fldChar w:fldCharType="end"/>
        </w:r>
      </w:hyperlink>
    </w:p>
    <w:p w14:paraId="251F4ACC" w14:textId="2024D9F7" w:rsidR="00B30F6E" w:rsidRDefault="00542B66">
      <w:pPr>
        <w:pStyle w:val="TJ3"/>
        <w:rPr>
          <w:rFonts w:asciiTheme="minorHAnsi" w:hAnsiTheme="minorHAnsi" w:cstheme="minorBidi"/>
          <w:noProof/>
          <w:kern w:val="0"/>
          <w:sz w:val="22"/>
          <w:szCs w:val="20"/>
          <w14:ligatures w14:val="none"/>
        </w:rPr>
      </w:pPr>
      <w:hyperlink w:anchor="_Toc182927831" w:history="1">
        <w:r w:rsidR="00B30F6E" w:rsidRPr="00CC3E5F">
          <w:rPr>
            <w:rStyle w:val="Hiperhivatkozs"/>
            <w:noProof/>
            <w:lang w:bidi="ar-SA"/>
          </w:rPr>
          <w:t>4.3.1. Generic markup for original space</w:t>
        </w:r>
        <w:r w:rsidR="00B30F6E">
          <w:rPr>
            <w:noProof/>
            <w:webHidden/>
          </w:rPr>
          <w:tab/>
        </w:r>
        <w:r w:rsidR="00B30F6E">
          <w:rPr>
            <w:noProof/>
            <w:webHidden/>
          </w:rPr>
          <w:fldChar w:fldCharType="begin"/>
        </w:r>
        <w:r w:rsidR="00B30F6E">
          <w:rPr>
            <w:noProof/>
            <w:webHidden/>
          </w:rPr>
          <w:instrText xml:space="preserve"> PAGEREF _Toc182927831 \h </w:instrText>
        </w:r>
        <w:r w:rsidR="00B30F6E">
          <w:rPr>
            <w:noProof/>
            <w:webHidden/>
          </w:rPr>
        </w:r>
        <w:r w:rsidR="00B30F6E">
          <w:rPr>
            <w:noProof/>
            <w:webHidden/>
          </w:rPr>
          <w:fldChar w:fldCharType="separate"/>
        </w:r>
        <w:r w:rsidR="00B30F6E">
          <w:rPr>
            <w:noProof/>
            <w:webHidden/>
          </w:rPr>
          <w:t>67</w:t>
        </w:r>
        <w:r w:rsidR="00B30F6E">
          <w:rPr>
            <w:noProof/>
            <w:webHidden/>
          </w:rPr>
          <w:fldChar w:fldCharType="end"/>
        </w:r>
      </w:hyperlink>
    </w:p>
    <w:p w14:paraId="3C854C60" w14:textId="746A9496" w:rsidR="00B30F6E" w:rsidRDefault="00542B66">
      <w:pPr>
        <w:pStyle w:val="TJ3"/>
        <w:rPr>
          <w:rFonts w:asciiTheme="minorHAnsi" w:hAnsiTheme="minorHAnsi" w:cstheme="minorBidi"/>
          <w:noProof/>
          <w:kern w:val="0"/>
          <w:sz w:val="22"/>
          <w:szCs w:val="20"/>
          <w14:ligatures w14:val="none"/>
        </w:rPr>
      </w:pPr>
      <w:hyperlink w:anchor="_Toc182927832" w:history="1">
        <w:r w:rsidR="00B30F6E" w:rsidRPr="00CC3E5F">
          <w:rPr>
            <w:rStyle w:val="Hiperhivatkozs"/>
            <w:noProof/>
            <w:lang w:bidi="ar-SA"/>
          </w:rPr>
          <w:t>4.3.2. Not all blanks are space</w:t>
        </w:r>
        <w:r w:rsidR="00B30F6E">
          <w:rPr>
            <w:noProof/>
            <w:webHidden/>
          </w:rPr>
          <w:tab/>
        </w:r>
        <w:r w:rsidR="00B30F6E">
          <w:rPr>
            <w:noProof/>
            <w:webHidden/>
          </w:rPr>
          <w:fldChar w:fldCharType="begin"/>
        </w:r>
        <w:r w:rsidR="00B30F6E">
          <w:rPr>
            <w:noProof/>
            <w:webHidden/>
          </w:rPr>
          <w:instrText xml:space="preserve"> PAGEREF _Toc182927832 \h </w:instrText>
        </w:r>
        <w:r w:rsidR="00B30F6E">
          <w:rPr>
            <w:noProof/>
            <w:webHidden/>
          </w:rPr>
        </w:r>
        <w:r w:rsidR="00B30F6E">
          <w:rPr>
            <w:noProof/>
            <w:webHidden/>
          </w:rPr>
          <w:fldChar w:fldCharType="separate"/>
        </w:r>
        <w:r w:rsidR="00B30F6E">
          <w:rPr>
            <w:noProof/>
            <w:webHidden/>
          </w:rPr>
          <w:t>67</w:t>
        </w:r>
        <w:r w:rsidR="00B30F6E">
          <w:rPr>
            <w:noProof/>
            <w:webHidden/>
          </w:rPr>
          <w:fldChar w:fldCharType="end"/>
        </w:r>
      </w:hyperlink>
    </w:p>
    <w:p w14:paraId="60CFD7AA" w14:textId="695B1AC8" w:rsidR="00B30F6E" w:rsidRDefault="00542B66">
      <w:pPr>
        <w:pStyle w:val="TJ3"/>
        <w:rPr>
          <w:rFonts w:asciiTheme="minorHAnsi" w:hAnsiTheme="minorHAnsi" w:cstheme="minorBidi"/>
          <w:noProof/>
          <w:kern w:val="0"/>
          <w:sz w:val="22"/>
          <w:szCs w:val="20"/>
          <w14:ligatures w14:val="none"/>
        </w:rPr>
      </w:pPr>
      <w:hyperlink w:anchor="_Toc182927833" w:history="1">
        <w:r w:rsidR="00B30F6E" w:rsidRPr="00CC3E5F">
          <w:rPr>
            <w:rStyle w:val="Hiperhivatkozs"/>
            <w:noProof/>
            <w:lang w:bidi="ar-SA"/>
          </w:rPr>
          <w:t>4.3.3. Space for semantic segmentation</w:t>
        </w:r>
        <w:r w:rsidR="00B30F6E">
          <w:rPr>
            <w:noProof/>
            <w:webHidden/>
          </w:rPr>
          <w:tab/>
        </w:r>
        <w:r w:rsidR="00B30F6E">
          <w:rPr>
            <w:noProof/>
            <w:webHidden/>
          </w:rPr>
          <w:fldChar w:fldCharType="begin"/>
        </w:r>
        <w:r w:rsidR="00B30F6E">
          <w:rPr>
            <w:noProof/>
            <w:webHidden/>
          </w:rPr>
          <w:instrText xml:space="preserve"> PAGEREF _Toc182927833 \h </w:instrText>
        </w:r>
        <w:r w:rsidR="00B30F6E">
          <w:rPr>
            <w:noProof/>
            <w:webHidden/>
          </w:rPr>
        </w:r>
        <w:r w:rsidR="00B30F6E">
          <w:rPr>
            <w:noProof/>
            <w:webHidden/>
          </w:rPr>
          <w:fldChar w:fldCharType="separate"/>
        </w:r>
        <w:r w:rsidR="00B30F6E">
          <w:rPr>
            <w:noProof/>
            <w:webHidden/>
          </w:rPr>
          <w:t>67</w:t>
        </w:r>
        <w:r w:rsidR="00B30F6E">
          <w:rPr>
            <w:noProof/>
            <w:webHidden/>
          </w:rPr>
          <w:fldChar w:fldCharType="end"/>
        </w:r>
      </w:hyperlink>
    </w:p>
    <w:p w14:paraId="209177F7" w14:textId="172F07D7" w:rsidR="00B30F6E" w:rsidRDefault="00542B66">
      <w:pPr>
        <w:pStyle w:val="TJ3"/>
        <w:rPr>
          <w:rFonts w:asciiTheme="minorHAnsi" w:hAnsiTheme="minorHAnsi" w:cstheme="minorBidi"/>
          <w:noProof/>
          <w:kern w:val="0"/>
          <w:sz w:val="22"/>
          <w:szCs w:val="20"/>
          <w14:ligatures w14:val="none"/>
        </w:rPr>
      </w:pPr>
      <w:hyperlink w:anchor="_Toc182927834" w:history="1">
        <w:r w:rsidR="00B30F6E" w:rsidRPr="00CC3E5F">
          <w:rPr>
            <w:rStyle w:val="Hiperhivatkozs"/>
            <w:noProof/>
            <w:lang w:bidi="ar-SA"/>
          </w:rPr>
          <w:t>4.3.4. Space left blank for information not available to the engraver</w:t>
        </w:r>
        <w:r w:rsidR="00B30F6E">
          <w:rPr>
            <w:noProof/>
            <w:webHidden/>
          </w:rPr>
          <w:tab/>
        </w:r>
        <w:r w:rsidR="00B30F6E">
          <w:rPr>
            <w:noProof/>
            <w:webHidden/>
          </w:rPr>
          <w:fldChar w:fldCharType="begin"/>
        </w:r>
        <w:r w:rsidR="00B30F6E">
          <w:rPr>
            <w:noProof/>
            <w:webHidden/>
          </w:rPr>
          <w:instrText xml:space="preserve"> PAGEREF _Toc182927834 \h </w:instrText>
        </w:r>
        <w:r w:rsidR="00B30F6E">
          <w:rPr>
            <w:noProof/>
            <w:webHidden/>
          </w:rPr>
        </w:r>
        <w:r w:rsidR="00B30F6E">
          <w:rPr>
            <w:noProof/>
            <w:webHidden/>
          </w:rPr>
          <w:fldChar w:fldCharType="separate"/>
        </w:r>
        <w:r w:rsidR="00B30F6E">
          <w:rPr>
            <w:noProof/>
            <w:webHidden/>
          </w:rPr>
          <w:t>68</w:t>
        </w:r>
        <w:r w:rsidR="00B30F6E">
          <w:rPr>
            <w:noProof/>
            <w:webHidden/>
          </w:rPr>
          <w:fldChar w:fldCharType="end"/>
        </w:r>
      </w:hyperlink>
    </w:p>
    <w:p w14:paraId="07B40518" w14:textId="18405090" w:rsidR="00B30F6E" w:rsidRDefault="00542B66">
      <w:pPr>
        <w:pStyle w:val="TJ3"/>
        <w:rPr>
          <w:rFonts w:asciiTheme="minorHAnsi" w:hAnsiTheme="minorHAnsi" w:cstheme="minorBidi"/>
          <w:noProof/>
          <w:kern w:val="0"/>
          <w:sz w:val="22"/>
          <w:szCs w:val="20"/>
          <w14:ligatures w14:val="none"/>
        </w:rPr>
      </w:pPr>
      <w:hyperlink w:anchor="_Toc182927835" w:history="1">
        <w:r w:rsidR="00B30F6E" w:rsidRPr="00CC3E5F">
          <w:rPr>
            <w:rStyle w:val="Hiperhivatkozs"/>
            <w:noProof/>
            <w:lang w:bidi="ar-SA"/>
          </w:rPr>
          <w:t>4.3.5. Spaces imposed by physical necessity</w:t>
        </w:r>
        <w:r w:rsidR="00B30F6E">
          <w:rPr>
            <w:noProof/>
            <w:webHidden/>
          </w:rPr>
          <w:tab/>
        </w:r>
        <w:r w:rsidR="00B30F6E">
          <w:rPr>
            <w:noProof/>
            <w:webHidden/>
          </w:rPr>
          <w:fldChar w:fldCharType="begin"/>
        </w:r>
        <w:r w:rsidR="00B30F6E">
          <w:rPr>
            <w:noProof/>
            <w:webHidden/>
          </w:rPr>
          <w:instrText xml:space="preserve"> PAGEREF _Toc182927835 \h </w:instrText>
        </w:r>
        <w:r w:rsidR="00B30F6E">
          <w:rPr>
            <w:noProof/>
            <w:webHidden/>
          </w:rPr>
        </w:r>
        <w:r w:rsidR="00B30F6E">
          <w:rPr>
            <w:noProof/>
            <w:webHidden/>
          </w:rPr>
          <w:fldChar w:fldCharType="separate"/>
        </w:r>
        <w:r w:rsidR="00B30F6E">
          <w:rPr>
            <w:noProof/>
            <w:webHidden/>
          </w:rPr>
          <w:t>69</w:t>
        </w:r>
        <w:r w:rsidR="00B30F6E">
          <w:rPr>
            <w:noProof/>
            <w:webHidden/>
          </w:rPr>
          <w:fldChar w:fldCharType="end"/>
        </w:r>
      </w:hyperlink>
    </w:p>
    <w:p w14:paraId="20340C57" w14:textId="141A6972" w:rsidR="00B30F6E" w:rsidRDefault="00542B66">
      <w:pPr>
        <w:pStyle w:val="TJ3"/>
        <w:rPr>
          <w:rFonts w:asciiTheme="minorHAnsi" w:hAnsiTheme="minorHAnsi" w:cstheme="minorBidi"/>
          <w:noProof/>
          <w:kern w:val="0"/>
          <w:sz w:val="22"/>
          <w:szCs w:val="20"/>
          <w14:ligatures w14:val="none"/>
        </w:rPr>
      </w:pPr>
      <w:hyperlink w:anchor="_Toc182927836" w:history="1">
        <w:r w:rsidR="00B30F6E" w:rsidRPr="00CC3E5F">
          <w:rPr>
            <w:rStyle w:val="Hiperhivatkozs"/>
            <w:noProof/>
            <w:lang w:bidi="ar-SA"/>
          </w:rPr>
          <w:t>4.3.6. Unexplained space</w:t>
        </w:r>
        <w:r w:rsidR="00B30F6E">
          <w:rPr>
            <w:noProof/>
            <w:webHidden/>
          </w:rPr>
          <w:tab/>
        </w:r>
        <w:r w:rsidR="00B30F6E">
          <w:rPr>
            <w:noProof/>
            <w:webHidden/>
          </w:rPr>
          <w:fldChar w:fldCharType="begin"/>
        </w:r>
        <w:r w:rsidR="00B30F6E">
          <w:rPr>
            <w:noProof/>
            <w:webHidden/>
          </w:rPr>
          <w:instrText xml:space="preserve"> PAGEREF _Toc182927836 \h </w:instrText>
        </w:r>
        <w:r w:rsidR="00B30F6E">
          <w:rPr>
            <w:noProof/>
            <w:webHidden/>
          </w:rPr>
        </w:r>
        <w:r w:rsidR="00B30F6E">
          <w:rPr>
            <w:noProof/>
            <w:webHidden/>
          </w:rPr>
          <w:fldChar w:fldCharType="separate"/>
        </w:r>
        <w:r w:rsidR="00B30F6E">
          <w:rPr>
            <w:noProof/>
            <w:webHidden/>
          </w:rPr>
          <w:t>70</w:t>
        </w:r>
        <w:r w:rsidR="00B30F6E">
          <w:rPr>
            <w:noProof/>
            <w:webHidden/>
          </w:rPr>
          <w:fldChar w:fldCharType="end"/>
        </w:r>
      </w:hyperlink>
    </w:p>
    <w:p w14:paraId="07CA15F0" w14:textId="6E981D01" w:rsidR="00B30F6E" w:rsidRDefault="00542B66">
      <w:pPr>
        <w:pStyle w:val="TJ2"/>
        <w:rPr>
          <w:rFonts w:asciiTheme="minorHAnsi" w:hAnsiTheme="minorHAnsi" w:cstheme="minorBidi"/>
          <w:noProof/>
          <w:kern w:val="0"/>
          <w:sz w:val="22"/>
          <w:szCs w:val="20"/>
          <w14:ligatures w14:val="none"/>
        </w:rPr>
      </w:pPr>
      <w:hyperlink w:anchor="_Toc182927837" w:history="1">
        <w:r w:rsidR="00B30F6E" w:rsidRPr="00CC3E5F">
          <w:rPr>
            <w:rStyle w:val="Hiperhivatkozs"/>
            <w:noProof/>
            <w:lang w:bidi="ar-SA"/>
          </w:rPr>
          <w:t>4.4. Premodern scribal intervention</w:t>
        </w:r>
        <w:r w:rsidR="00B30F6E">
          <w:rPr>
            <w:noProof/>
            <w:webHidden/>
          </w:rPr>
          <w:tab/>
        </w:r>
        <w:r w:rsidR="00B30F6E">
          <w:rPr>
            <w:noProof/>
            <w:webHidden/>
          </w:rPr>
          <w:fldChar w:fldCharType="begin"/>
        </w:r>
        <w:r w:rsidR="00B30F6E">
          <w:rPr>
            <w:noProof/>
            <w:webHidden/>
          </w:rPr>
          <w:instrText xml:space="preserve"> PAGEREF _Toc182927837 \h </w:instrText>
        </w:r>
        <w:r w:rsidR="00B30F6E">
          <w:rPr>
            <w:noProof/>
            <w:webHidden/>
          </w:rPr>
        </w:r>
        <w:r w:rsidR="00B30F6E">
          <w:rPr>
            <w:noProof/>
            <w:webHidden/>
          </w:rPr>
          <w:fldChar w:fldCharType="separate"/>
        </w:r>
        <w:r w:rsidR="00B30F6E">
          <w:rPr>
            <w:noProof/>
            <w:webHidden/>
          </w:rPr>
          <w:t>71</w:t>
        </w:r>
        <w:r w:rsidR="00B30F6E">
          <w:rPr>
            <w:noProof/>
            <w:webHidden/>
          </w:rPr>
          <w:fldChar w:fldCharType="end"/>
        </w:r>
      </w:hyperlink>
    </w:p>
    <w:p w14:paraId="6EB851BB" w14:textId="192A5D2E" w:rsidR="00B30F6E" w:rsidRDefault="00542B66">
      <w:pPr>
        <w:pStyle w:val="TJ3"/>
        <w:rPr>
          <w:rFonts w:asciiTheme="minorHAnsi" w:hAnsiTheme="minorHAnsi" w:cstheme="minorBidi"/>
          <w:noProof/>
          <w:kern w:val="0"/>
          <w:sz w:val="22"/>
          <w:szCs w:val="20"/>
          <w14:ligatures w14:val="none"/>
        </w:rPr>
      </w:pPr>
      <w:hyperlink w:anchor="_Toc182927838" w:history="1">
        <w:r w:rsidR="00B30F6E" w:rsidRPr="00CC3E5F">
          <w:rPr>
            <w:rStyle w:val="Hiperhivatkozs"/>
            <w:noProof/>
            <w:lang w:bidi="ar-SA"/>
          </w:rPr>
          <w:t>4.4.1. Premodern deletion</w:t>
        </w:r>
        <w:r w:rsidR="00B30F6E">
          <w:rPr>
            <w:noProof/>
            <w:webHidden/>
          </w:rPr>
          <w:tab/>
        </w:r>
        <w:r w:rsidR="00B30F6E">
          <w:rPr>
            <w:noProof/>
            <w:webHidden/>
          </w:rPr>
          <w:fldChar w:fldCharType="begin"/>
        </w:r>
        <w:r w:rsidR="00B30F6E">
          <w:rPr>
            <w:noProof/>
            <w:webHidden/>
          </w:rPr>
          <w:instrText xml:space="preserve"> PAGEREF _Toc182927838 \h </w:instrText>
        </w:r>
        <w:r w:rsidR="00B30F6E">
          <w:rPr>
            <w:noProof/>
            <w:webHidden/>
          </w:rPr>
        </w:r>
        <w:r w:rsidR="00B30F6E">
          <w:rPr>
            <w:noProof/>
            <w:webHidden/>
          </w:rPr>
          <w:fldChar w:fldCharType="separate"/>
        </w:r>
        <w:r w:rsidR="00B30F6E">
          <w:rPr>
            <w:noProof/>
            <w:webHidden/>
          </w:rPr>
          <w:t>71</w:t>
        </w:r>
        <w:r w:rsidR="00B30F6E">
          <w:rPr>
            <w:noProof/>
            <w:webHidden/>
          </w:rPr>
          <w:fldChar w:fldCharType="end"/>
        </w:r>
      </w:hyperlink>
    </w:p>
    <w:p w14:paraId="30245FF5" w14:textId="65D9620E" w:rsidR="00B30F6E" w:rsidRDefault="00542B66">
      <w:pPr>
        <w:pStyle w:val="TJ3"/>
        <w:rPr>
          <w:rFonts w:asciiTheme="minorHAnsi" w:hAnsiTheme="minorHAnsi" w:cstheme="minorBidi"/>
          <w:noProof/>
          <w:kern w:val="0"/>
          <w:sz w:val="22"/>
          <w:szCs w:val="20"/>
          <w14:ligatures w14:val="none"/>
        </w:rPr>
      </w:pPr>
      <w:hyperlink w:anchor="_Toc182927839" w:history="1">
        <w:r w:rsidR="00B30F6E" w:rsidRPr="00CC3E5F">
          <w:rPr>
            <w:rStyle w:val="Hiperhivatkozs"/>
            <w:noProof/>
            <w:lang w:bidi="ar-SA"/>
          </w:rPr>
          <w:t>4.4.2. Premodern insertion</w:t>
        </w:r>
        <w:r w:rsidR="00B30F6E">
          <w:rPr>
            <w:noProof/>
            <w:webHidden/>
          </w:rPr>
          <w:tab/>
        </w:r>
        <w:r w:rsidR="00B30F6E">
          <w:rPr>
            <w:noProof/>
            <w:webHidden/>
          </w:rPr>
          <w:fldChar w:fldCharType="begin"/>
        </w:r>
        <w:r w:rsidR="00B30F6E">
          <w:rPr>
            <w:noProof/>
            <w:webHidden/>
          </w:rPr>
          <w:instrText xml:space="preserve"> PAGEREF _Toc182927839 \h </w:instrText>
        </w:r>
        <w:r w:rsidR="00B30F6E">
          <w:rPr>
            <w:noProof/>
            <w:webHidden/>
          </w:rPr>
        </w:r>
        <w:r w:rsidR="00B30F6E">
          <w:rPr>
            <w:noProof/>
            <w:webHidden/>
          </w:rPr>
          <w:fldChar w:fldCharType="separate"/>
        </w:r>
        <w:r w:rsidR="00B30F6E">
          <w:rPr>
            <w:noProof/>
            <w:webHidden/>
          </w:rPr>
          <w:t>71</w:t>
        </w:r>
        <w:r w:rsidR="00B30F6E">
          <w:rPr>
            <w:noProof/>
            <w:webHidden/>
          </w:rPr>
          <w:fldChar w:fldCharType="end"/>
        </w:r>
      </w:hyperlink>
    </w:p>
    <w:p w14:paraId="7E81F891" w14:textId="00E53194" w:rsidR="00B30F6E" w:rsidRDefault="00542B66">
      <w:pPr>
        <w:pStyle w:val="TJ3"/>
        <w:rPr>
          <w:rFonts w:asciiTheme="minorHAnsi" w:hAnsiTheme="minorHAnsi" w:cstheme="minorBidi"/>
          <w:noProof/>
          <w:kern w:val="0"/>
          <w:sz w:val="22"/>
          <w:szCs w:val="20"/>
          <w14:ligatures w14:val="none"/>
        </w:rPr>
      </w:pPr>
      <w:hyperlink w:anchor="_Toc182927840" w:history="1">
        <w:r w:rsidR="00B30F6E" w:rsidRPr="00CC3E5F">
          <w:rPr>
            <w:rStyle w:val="Hiperhivatkozs"/>
            <w:noProof/>
            <w:lang w:bidi="ar-SA"/>
          </w:rPr>
          <w:t>4.4.3. Premodern correction</w:t>
        </w:r>
        <w:r w:rsidR="00B30F6E">
          <w:rPr>
            <w:noProof/>
            <w:webHidden/>
          </w:rPr>
          <w:tab/>
        </w:r>
        <w:r w:rsidR="00B30F6E">
          <w:rPr>
            <w:noProof/>
            <w:webHidden/>
          </w:rPr>
          <w:fldChar w:fldCharType="begin"/>
        </w:r>
        <w:r w:rsidR="00B30F6E">
          <w:rPr>
            <w:noProof/>
            <w:webHidden/>
          </w:rPr>
          <w:instrText xml:space="preserve"> PAGEREF _Toc182927840 \h </w:instrText>
        </w:r>
        <w:r w:rsidR="00B30F6E">
          <w:rPr>
            <w:noProof/>
            <w:webHidden/>
          </w:rPr>
        </w:r>
        <w:r w:rsidR="00B30F6E">
          <w:rPr>
            <w:noProof/>
            <w:webHidden/>
          </w:rPr>
          <w:fldChar w:fldCharType="separate"/>
        </w:r>
        <w:r w:rsidR="00B30F6E">
          <w:rPr>
            <w:noProof/>
            <w:webHidden/>
          </w:rPr>
          <w:t>73</w:t>
        </w:r>
        <w:r w:rsidR="00B30F6E">
          <w:rPr>
            <w:noProof/>
            <w:webHidden/>
          </w:rPr>
          <w:fldChar w:fldCharType="end"/>
        </w:r>
      </w:hyperlink>
    </w:p>
    <w:p w14:paraId="5B29C637" w14:textId="0ABCCE0A" w:rsidR="00B30F6E" w:rsidRDefault="00542B66">
      <w:pPr>
        <w:pStyle w:val="TJ1"/>
        <w:rPr>
          <w:rFonts w:asciiTheme="minorHAnsi" w:hAnsiTheme="minorHAnsi" w:cstheme="minorBidi"/>
          <w:b w:val="0"/>
          <w:noProof/>
          <w:kern w:val="0"/>
          <w:szCs w:val="20"/>
          <w14:ligatures w14:val="none"/>
        </w:rPr>
      </w:pPr>
      <w:hyperlink w:anchor="_Toc182927841" w:history="1">
        <w:r w:rsidR="00B30F6E" w:rsidRPr="00CC3E5F">
          <w:rPr>
            <w:rStyle w:val="Hiperhivatkozs"/>
            <w:noProof/>
            <w:lang w:bidi="ar-SA"/>
          </w:rPr>
          <w:t>5. Physical condition and legibility</w:t>
        </w:r>
        <w:r w:rsidR="00B30F6E">
          <w:rPr>
            <w:noProof/>
            <w:webHidden/>
          </w:rPr>
          <w:tab/>
        </w:r>
        <w:r w:rsidR="00B30F6E">
          <w:rPr>
            <w:noProof/>
            <w:webHidden/>
          </w:rPr>
          <w:fldChar w:fldCharType="begin"/>
        </w:r>
        <w:r w:rsidR="00B30F6E">
          <w:rPr>
            <w:noProof/>
            <w:webHidden/>
          </w:rPr>
          <w:instrText xml:space="preserve"> PAGEREF _Toc182927841 \h </w:instrText>
        </w:r>
        <w:r w:rsidR="00B30F6E">
          <w:rPr>
            <w:noProof/>
            <w:webHidden/>
          </w:rPr>
        </w:r>
        <w:r w:rsidR="00B30F6E">
          <w:rPr>
            <w:noProof/>
            <w:webHidden/>
          </w:rPr>
          <w:fldChar w:fldCharType="separate"/>
        </w:r>
        <w:r w:rsidR="00B30F6E">
          <w:rPr>
            <w:noProof/>
            <w:webHidden/>
          </w:rPr>
          <w:t>75</w:t>
        </w:r>
        <w:r w:rsidR="00B30F6E">
          <w:rPr>
            <w:noProof/>
            <w:webHidden/>
          </w:rPr>
          <w:fldChar w:fldCharType="end"/>
        </w:r>
      </w:hyperlink>
    </w:p>
    <w:p w14:paraId="6CA6096A" w14:textId="3673F6D6" w:rsidR="00B30F6E" w:rsidRDefault="00542B66">
      <w:pPr>
        <w:pStyle w:val="TJ2"/>
        <w:rPr>
          <w:rFonts w:asciiTheme="minorHAnsi" w:hAnsiTheme="minorHAnsi" w:cstheme="minorBidi"/>
          <w:noProof/>
          <w:kern w:val="0"/>
          <w:sz w:val="22"/>
          <w:szCs w:val="20"/>
          <w14:ligatures w14:val="none"/>
        </w:rPr>
      </w:pPr>
      <w:hyperlink w:anchor="_Toc182927842" w:history="1">
        <w:r w:rsidR="00B30F6E" w:rsidRPr="00CC3E5F">
          <w:rPr>
            <w:rStyle w:val="Hiperhivatkozs"/>
            <w:noProof/>
            <w:lang w:bidi="ar-SA"/>
          </w:rPr>
          <w:t>5.1. Overview</w:t>
        </w:r>
        <w:r w:rsidR="00B30F6E">
          <w:rPr>
            <w:noProof/>
            <w:webHidden/>
          </w:rPr>
          <w:tab/>
        </w:r>
        <w:r w:rsidR="00B30F6E">
          <w:rPr>
            <w:noProof/>
            <w:webHidden/>
          </w:rPr>
          <w:fldChar w:fldCharType="begin"/>
        </w:r>
        <w:r w:rsidR="00B30F6E">
          <w:rPr>
            <w:noProof/>
            <w:webHidden/>
          </w:rPr>
          <w:instrText xml:space="preserve"> PAGEREF _Toc182927842 \h </w:instrText>
        </w:r>
        <w:r w:rsidR="00B30F6E">
          <w:rPr>
            <w:noProof/>
            <w:webHidden/>
          </w:rPr>
        </w:r>
        <w:r w:rsidR="00B30F6E">
          <w:rPr>
            <w:noProof/>
            <w:webHidden/>
          </w:rPr>
          <w:fldChar w:fldCharType="separate"/>
        </w:r>
        <w:r w:rsidR="00B30F6E">
          <w:rPr>
            <w:noProof/>
            <w:webHidden/>
          </w:rPr>
          <w:t>75</w:t>
        </w:r>
        <w:r w:rsidR="00B30F6E">
          <w:rPr>
            <w:noProof/>
            <w:webHidden/>
          </w:rPr>
          <w:fldChar w:fldCharType="end"/>
        </w:r>
      </w:hyperlink>
    </w:p>
    <w:p w14:paraId="38C414C1" w14:textId="5A3D17C4" w:rsidR="00B30F6E" w:rsidRDefault="00542B66">
      <w:pPr>
        <w:pStyle w:val="TJ2"/>
        <w:rPr>
          <w:rFonts w:asciiTheme="minorHAnsi" w:hAnsiTheme="minorHAnsi" w:cstheme="minorBidi"/>
          <w:noProof/>
          <w:kern w:val="0"/>
          <w:sz w:val="22"/>
          <w:szCs w:val="20"/>
          <w14:ligatures w14:val="none"/>
        </w:rPr>
      </w:pPr>
      <w:hyperlink w:anchor="_Toc182927843" w:history="1">
        <w:r w:rsidR="00B30F6E" w:rsidRPr="00CC3E5F">
          <w:rPr>
            <w:rStyle w:val="Hiperhivatkozs"/>
            <w:noProof/>
            <w:lang w:bidi="ar-SA"/>
          </w:rPr>
          <w:t>5.2. Damage not affecting legibility</w:t>
        </w:r>
        <w:r w:rsidR="00B30F6E">
          <w:rPr>
            <w:noProof/>
            <w:webHidden/>
          </w:rPr>
          <w:tab/>
        </w:r>
        <w:r w:rsidR="00B30F6E">
          <w:rPr>
            <w:noProof/>
            <w:webHidden/>
          </w:rPr>
          <w:fldChar w:fldCharType="begin"/>
        </w:r>
        <w:r w:rsidR="00B30F6E">
          <w:rPr>
            <w:noProof/>
            <w:webHidden/>
          </w:rPr>
          <w:instrText xml:space="preserve"> PAGEREF _Toc182927843 \h </w:instrText>
        </w:r>
        <w:r w:rsidR="00B30F6E">
          <w:rPr>
            <w:noProof/>
            <w:webHidden/>
          </w:rPr>
        </w:r>
        <w:r w:rsidR="00B30F6E">
          <w:rPr>
            <w:noProof/>
            <w:webHidden/>
          </w:rPr>
          <w:fldChar w:fldCharType="separate"/>
        </w:r>
        <w:r w:rsidR="00B30F6E">
          <w:rPr>
            <w:noProof/>
            <w:webHidden/>
          </w:rPr>
          <w:t>76</w:t>
        </w:r>
        <w:r w:rsidR="00B30F6E">
          <w:rPr>
            <w:noProof/>
            <w:webHidden/>
          </w:rPr>
          <w:fldChar w:fldCharType="end"/>
        </w:r>
      </w:hyperlink>
    </w:p>
    <w:p w14:paraId="555D03A8" w14:textId="73D9D1F5" w:rsidR="00B30F6E" w:rsidRDefault="00542B66">
      <w:pPr>
        <w:pStyle w:val="TJ2"/>
        <w:rPr>
          <w:rFonts w:asciiTheme="minorHAnsi" w:hAnsiTheme="minorHAnsi" w:cstheme="minorBidi"/>
          <w:noProof/>
          <w:kern w:val="0"/>
          <w:sz w:val="22"/>
          <w:szCs w:val="20"/>
          <w14:ligatures w14:val="none"/>
        </w:rPr>
      </w:pPr>
      <w:hyperlink w:anchor="_Toc182927844" w:history="1">
        <w:r w:rsidR="00B30F6E" w:rsidRPr="00CC3E5F">
          <w:rPr>
            <w:rStyle w:val="Hiperhivatkozs"/>
            <w:noProof/>
            <w:lang w:bidi="ar-SA"/>
          </w:rPr>
          <w:t>5.3. Doubtful readings</w:t>
        </w:r>
        <w:r w:rsidR="00B30F6E">
          <w:rPr>
            <w:noProof/>
            <w:webHidden/>
          </w:rPr>
          <w:tab/>
        </w:r>
        <w:r w:rsidR="00B30F6E">
          <w:rPr>
            <w:noProof/>
            <w:webHidden/>
          </w:rPr>
          <w:fldChar w:fldCharType="begin"/>
        </w:r>
        <w:r w:rsidR="00B30F6E">
          <w:rPr>
            <w:noProof/>
            <w:webHidden/>
          </w:rPr>
          <w:instrText xml:space="preserve"> PAGEREF _Toc182927844 \h </w:instrText>
        </w:r>
        <w:r w:rsidR="00B30F6E">
          <w:rPr>
            <w:noProof/>
            <w:webHidden/>
          </w:rPr>
        </w:r>
        <w:r w:rsidR="00B30F6E">
          <w:rPr>
            <w:noProof/>
            <w:webHidden/>
          </w:rPr>
          <w:fldChar w:fldCharType="separate"/>
        </w:r>
        <w:r w:rsidR="00B30F6E">
          <w:rPr>
            <w:noProof/>
            <w:webHidden/>
          </w:rPr>
          <w:t>77</w:t>
        </w:r>
        <w:r w:rsidR="00B30F6E">
          <w:rPr>
            <w:noProof/>
            <w:webHidden/>
          </w:rPr>
          <w:fldChar w:fldCharType="end"/>
        </w:r>
      </w:hyperlink>
    </w:p>
    <w:p w14:paraId="6C62322C" w14:textId="225B99EB" w:rsidR="00B30F6E" w:rsidRDefault="00542B66">
      <w:pPr>
        <w:pStyle w:val="TJ3"/>
        <w:rPr>
          <w:rFonts w:asciiTheme="minorHAnsi" w:hAnsiTheme="minorHAnsi" w:cstheme="minorBidi"/>
          <w:noProof/>
          <w:kern w:val="0"/>
          <w:sz w:val="22"/>
          <w:szCs w:val="20"/>
          <w14:ligatures w14:val="none"/>
        </w:rPr>
      </w:pPr>
      <w:hyperlink w:anchor="_Toc182927845" w:history="1">
        <w:r w:rsidR="00B30F6E" w:rsidRPr="00CC3E5F">
          <w:rPr>
            <w:rStyle w:val="Hiperhivatkozs"/>
            <w:noProof/>
            <w:lang w:bidi="ar-SA"/>
          </w:rPr>
          <w:t xml:space="preserve">5.3.1. The EpiDoc element </w:t>
        </w:r>
        <w:r w:rsidR="00B30F6E" w:rsidRPr="00CC3E5F">
          <w:rPr>
            <w:rStyle w:val="Hiperhivatkozs"/>
            <w:rFonts w:ascii="Consolas" w:hAnsi="Consolas" w:cs="Consolas"/>
            <w:noProof/>
            <w:shd w:val="clear" w:color="auto" w:fill="F2F2F2" w:themeFill="background1" w:themeFillShade="F2"/>
            <w:lang w:bidi="ar-SA"/>
          </w:rPr>
          <w:t>&lt;unclear&gt;</w:t>
        </w:r>
        <w:r w:rsidR="00B30F6E">
          <w:rPr>
            <w:noProof/>
            <w:webHidden/>
          </w:rPr>
          <w:tab/>
        </w:r>
        <w:r w:rsidR="00B30F6E">
          <w:rPr>
            <w:noProof/>
            <w:webHidden/>
          </w:rPr>
          <w:fldChar w:fldCharType="begin"/>
        </w:r>
        <w:r w:rsidR="00B30F6E">
          <w:rPr>
            <w:noProof/>
            <w:webHidden/>
          </w:rPr>
          <w:instrText xml:space="preserve"> PAGEREF _Toc182927845 \h </w:instrText>
        </w:r>
        <w:r w:rsidR="00B30F6E">
          <w:rPr>
            <w:noProof/>
            <w:webHidden/>
          </w:rPr>
        </w:r>
        <w:r w:rsidR="00B30F6E">
          <w:rPr>
            <w:noProof/>
            <w:webHidden/>
          </w:rPr>
          <w:fldChar w:fldCharType="separate"/>
        </w:r>
        <w:r w:rsidR="00B30F6E">
          <w:rPr>
            <w:noProof/>
            <w:webHidden/>
          </w:rPr>
          <w:t>77</w:t>
        </w:r>
        <w:r w:rsidR="00B30F6E">
          <w:rPr>
            <w:noProof/>
            <w:webHidden/>
          </w:rPr>
          <w:fldChar w:fldCharType="end"/>
        </w:r>
      </w:hyperlink>
    </w:p>
    <w:p w14:paraId="0E2BC2A4" w14:textId="2E49916A" w:rsidR="00B30F6E" w:rsidRDefault="00542B66">
      <w:pPr>
        <w:pStyle w:val="TJ3"/>
        <w:rPr>
          <w:rFonts w:asciiTheme="minorHAnsi" w:hAnsiTheme="minorHAnsi" w:cstheme="minorBidi"/>
          <w:noProof/>
          <w:kern w:val="0"/>
          <w:sz w:val="22"/>
          <w:szCs w:val="20"/>
          <w14:ligatures w14:val="none"/>
        </w:rPr>
      </w:pPr>
      <w:hyperlink w:anchor="_Toc182927846" w:history="1">
        <w:r w:rsidR="00B30F6E" w:rsidRPr="00CC3E5F">
          <w:rPr>
            <w:rStyle w:val="Hiperhivatkozs"/>
            <w:noProof/>
            <w:lang w:bidi="ar-SA"/>
          </w:rPr>
          <w:t>5.3.2. Tentative readings</w:t>
        </w:r>
        <w:r w:rsidR="00B30F6E">
          <w:rPr>
            <w:noProof/>
            <w:webHidden/>
          </w:rPr>
          <w:tab/>
        </w:r>
        <w:r w:rsidR="00B30F6E">
          <w:rPr>
            <w:noProof/>
            <w:webHidden/>
          </w:rPr>
          <w:fldChar w:fldCharType="begin"/>
        </w:r>
        <w:r w:rsidR="00B30F6E">
          <w:rPr>
            <w:noProof/>
            <w:webHidden/>
          </w:rPr>
          <w:instrText xml:space="preserve"> PAGEREF _Toc182927846 \h </w:instrText>
        </w:r>
        <w:r w:rsidR="00B30F6E">
          <w:rPr>
            <w:noProof/>
            <w:webHidden/>
          </w:rPr>
        </w:r>
        <w:r w:rsidR="00B30F6E">
          <w:rPr>
            <w:noProof/>
            <w:webHidden/>
          </w:rPr>
          <w:fldChar w:fldCharType="separate"/>
        </w:r>
        <w:r w:rsidR="00B30F6E">
          <w:rPr>
            <w:noProof/>
            <w:webHidden/>
          </w:rPr>
          <w:t>77</w:t>
        </w:r>
        <w:r w:rsidR="00B30F6E">
          <w:rPr>
            <w:noProof/>
            <w:webHidden/>
          </w:rPr>
          <w:fldChar w:fldCharType="end"/>
        </w:r>
      </w:hyperlink>
    </w:p>
    <w:p w14:paraId="3FD6BC69" w14:textId="370363AB" w:rsidR="00B30F6E" w:rsidRDefault="00542B66">
      <w:pPr>
        <w:pStyle w:val="TJ3"/>
        <w:rPr>
          <w:rFonts w:asciiTheme="minorHAnsi" w:hAnsiTheme="minorHAnsi" w:cstheme="minorBidi"/>
          <w:noProof/>
          <w:kern w:val="0"/>
          <w:sz w:val="22"/>
          <w:szCs w:val="20"/>
          <w14:ligatures w14:val="none"/>
        </w:rPr>
      </w:pPr>
      <w:hyperlink w:anchor="_Toc182927847" w:history="1">
        <w:r w:rsidR="00B30F6E" w:rsidRPr="00CC3E5F">
          <w:rPr>
            <w:rStyle w:val="Hiperhivatkozs"/>
            <w:noProof/>
            <w:lang w:bidi="ar-SA"/>
          </w:rPr>
          <w:t>5.3.3. Ambiguous characters</w:t>
        </w:r>
        <w:r w:rsidR="00B30F6E">
          <w:rPr>
            <w:noProof/>
            <w:webHidden/>
          </w:rPr>
          <w:tab/>
        </w:r>
        <w:r w:rsidR="00B30F6E">
          <w:rPr>
            <w:noProof/>
            <w:webHidden/>
          </w:rPr>
          <w:fldChar w:fldCharType="begin"/>
        </w:r>
        <w:r w:rsidR="00B30F6E">
          <w:rPr>
            <w:noProof/>
            <w:webHidden/>
          </w:rPr>
          <w:instrText xml:space="preserve"> PAGEREF _Toc182927847 \h </w:instrText>
        </w:r>
        <w:r w:rsidR="00B30F6E">
          <w:rPr>
            <w:noProof/>
            <w:webHidden/>
          </w:rPr>
        </w:r>
        <w:r w:rsidR="00B30F6E">
          <w:rPr>
            <w:noProof/>
            <w:webHidden/>
          </w:rPr>
          <w:fldChar w:fldCharType="separate"/>
        </w:r>
        <w:r w:rsidR="00B30F6E">
          <w:rPr>
            <w:noProof/>
            <w:webHidden/>
          </w:rPr>
          <w:t>78</w:t>
        </w:r>
        <w:r w:rsidR="00B30F6E">
          <w:rPr>
            <w:noProof/>
            <w:webHidden/>
          </w:rPr>
          <w:fldChar w:fldCharType="end"/>
        </w:r>
      </w:hyperlink>
    </w:p>
    <w:p w14:paraId="2C06CFC7" w14:textId="77394379" w:rsidR="00B30F6E" w:rsidRDefault="00542B66">
      <w:pPr>
        <w:pStyle w:val="TJ3"/>
        <w:rPr>
          <w:rFonts w:asciiTheme="minorHAnsi" w:hAnsiTheme="minorHAnsi" w:cstheme="minorBidi"/>
          <w:noProof/>
          <w:kern w:val="0"/>
          <w:sz w:val="22"/>
          <w:szCs w:val="20"/>
          <w14:ligatures w14:val="none"/>
        </w:rPr>
      </w:pPr>
      <w:hyperlink w:anchor="_Toc182927848" w:history="1">
        <w:r w:rsidR="00B30F6E" w:rsidRPr="00CC3E5F">
          <w:rPr>
            <w:rStyle w:val="Hiperhivatkozs"/>
            <w:noProof/>
            <w:lang w:bidi="ar-SA"/>
          </w:rPr>
          <w:t xml:space="preserve">5.3.4. Reading difficulties below the </w:t>
        </w:r>
        <w:r w:rsidR="00B30F6E" w:rsidRPr="00CC3E5F">
          <w:rPr>
            <w:rStyle w:val="Hiperhivatkozs"/>
            <w:i/>
            <w:iCs/>
            <w:noProof/>
            <w:lang w:bidi="ar-SA"/>
          </w:rPr>
          <w:t>akṣara</w:t>
        </w:r>
        <w:r w:rsidR="00B30F6E" w:rsidRPr="00CC3E5F">
          <w:rPr>
            <w:rStyle w:val="Hiperhivatkozs"/>
            <w:noProof/>
            <w:lang w:bidi="ar-SA"/>
          </w:rPr>
          <w:t xml:space="preserve"> level</w:t>
        </w:r>
        <w:r w:rsidR="00B30F6E">
          <w:rPr>
            <w:noProof/>
            <w:webHidden/>
          </w:rPr>
          <w:tab/>
        </w:r>
        <w:r w:rsidR="00B30F6E">
          <w:rPr>
            <w:noProof/>
            <w:webHidden/>
          </w:rPr>
          <w:fldChar w:fldCharType="begin"/>
        </w:r>
        <w:r w:rsidR="00B30F6E">
          <w:rPr>
            <w:noProof/>
            <w:webHidden/>
          </w:rPr>
          <w:instrText xml:space="preserve"> PAGEREF _Toc182927848 \h </w:instrText>
        </w:r>
        <w:r w:rsidR="00B30F6E">
          <w:rPr>
            <w:noProof/>
            <w:webHidden/>
          </w:rPr>
        </w:r>
        <w:r w:rsidR="00B30F6E">
          <w:rPr>
            <w:noProof/>
            <w:webHidden/>
          </w:rPr>
          <w:fldChar w:fldCharType="separate"/>
        </w:r>
        <w:r w:rsidR="00B30F6E">
          <w:rPr>
            <w:noProof/>
            <w:webHidden/>
          </w:rPr>
          <w:t>78</w:t>
        </w:r>
        <w:r w:rsidR="00B30F6E">
          <w:rPr>
            <w:noProof/>
            <w:webHidden/>
          </w:rPr>
          <w:fldChar w:fldCharType="end"/>
        </w:r>
      </w:hyperlink>
    </w:p>
    <w:p w14:paraId="1C5DD1A6" w14:textId="4BD7C023" w:rsidR="00B30F6E" w:rsidRDefault="00542B66">
      <w:pPr>
        <w:pStyle w:val="TJ2"/>
        <w:rPr>
          <w:rFonts w:asciiTheme="minorHAnsi" w:hAnsiTheme="minorHAnsi" w:cstheme="minorBidi"/>
          <w:noProof/>
          <w:kern w:val="0"/>
          <w:sz w:val="22"/>
          <w:szCs w:val="20"/>
          <w14:ligatures w14:val="none"/>
        </w:rPr>
      </w:pPr>
      <w:hyperlink w:anchor="_Toc182927849" w:history="1">
        <w:r w:rsidR="00B30F6E" w:rsidRPr="00CC3E5F">
          <w:rPr>
            <w:rStyle w:val="Hiperhivatkozs"/>
            <w:noProof/>
            <w:lang w:bidi="ar-SA"/>
          </w:rPr>
          <w:t>5.4. Lacunae</w:t>
        </w:r>
        <w:r w:rsidR="00B30F6E">
          <w:rPr>
            <w:noProof/>
            <w:webHidden/>
          </w:rPr>
          <w:tab/>
        </w:r>
        <w:r w:rsidR="00B30F6E">
          <w:rPr>
            <w:noProof/>
            <w:webHidden/>
          </w:rPr>
          <w:fldChar w:fldCharType="begin"/>
        </w:r>
        <w:r w:rsidR="00B30F6E">
          <w:rPr>
            <w:noProof/>
            <w:webHidden/>
          </w:rPr>
          <w:instrText xml:space="preserve"> PAGEREF _Toc182927849 \h </w:instrText>
        </w:r>
        <w:r w:rsidR="00B30F6E">
          <w:rPr>
            <w:noProof/>
            <w:webHidden/>
          </w:rPr>
        </w:r>
        <w:r w:rsidR="00B30F6E">
          <w:rPr>
            <w:noProof/>
            <w:webHidden/>
          </w:rPr>
          <w:fldChar w:fldCharType="separate"/>
        </w:r>
        <w:r w:rsidR="00B30F6E">
          <w:rPr>
            <w:noProof/>
            <w:webHidden/>
          </w:rPr>
          <w:t>80</w:t>
        </w:r>
        <w:r w:rsidR="00B30F6E">
          <w:rPr>
            <w:noProof/>
            <w:webHidden/>
          </w:rPr>
          <w:fldChar w:fldCharType="end"/>
        </w:r>
      </w:hyperlink>
    </w:p>
    <w:p w14:paraId="5640844D" w14:textId="60778D26" w:rsidR="00B30F6E" w:rsidRDefault="00542B66">
      <w:pPr>
        <w:pStyle w:val="TJ3"/>
        <w:rPr>
          <w:rFonts w:asciiTheme="minorHAnsi" w:hAnsiTheme="minorHAnsi" w:cstheme="minorBidi"/>
          <w:noProof/>
          <w:kern w:val="0"/>
          <w:sz w:val="22"/>
          <w:szCs w:val="20"/>
          <w14:ligatures w14:val="none"/>
        </w:rPr>
      </w:pPr>
      <w:hyperlink w:anchor="_Toc182927850" w:history="1">
        <w:r w:rsidR="00B30F6E" w:rsidRPr="00CC3E5F">
          <w:rPr>
            <w:rStyle w:val="Hiperhivatkozs"/>
            <w:noProof/>
            <w:lang w:bidi="ar-SA"/>
          </w:rPr>
          <w:t xml:space="preserve">5.4.1. The EpiDoc element </w:t>
        </w:r>
        <w:r w:rsidR="00B30F6E" w:rsidRPr="00CC3E5F">
          <w:rPr>
            <w:rStyle w:val="Hiperhivatkozs"/>
            <w:rFonts w:ascii="Consolas" w:hAnsi="Consolas" w:cs="Consolas"/>
            <w:noProof/>
            <w:shd w:val="clear" w:color="auto" w:fill="F2F2F2" w:themeFill="background1" w:themeFillShade="F2"/>
            <w:lang w:bidi="ar-SA"/>
          </w:rPr>
          <w:t>&lt;gap/&gt;</w:t>
        </w:r>
        <w:r w:rsidR="00B30F6E">
          <w:rPr>
            <w:noProof/>
            <w:webHidden/>
          </w:rPr>
          <w:tab/>
        </w:r>
        <w:r w:rsidR="00B30F6E">
          <w:rPr>
            <w:noProof/>
            <w:webHidden/>
          </w:rPr>
          <w:fldChar w:fldCharType="begin"/>
        </w:r>
        <w:r w:rsidR="00B30F6E">
          <w:rPr>
            <w:noProof/>
            <w:webHidden/>
          </w:rPr>
          <w:instrText xml:space="preserve"> PAGEREF _Toc182927850 \h </w:instrText>
        </w:r>
        <w:r w:rsidR="00B30F6E">
          <w:rPr>
            <w:noProof/>
            <w:webHidden/>
          </w:rPr>
        </w:r>
        <w:r w:rsidR="00B30F6E">
          <w:rPr>
            <w:noProof/>
            <w:webHidden/>
          </w:rPr>
          <w:fldChar w:fldCharType="separate"/>
        </w:r>
        <w:r w:rsidR="00B30F6E">
          <w:rPr>
            <w:noProof/>
            <w:webHidden/>
          </w:rPr>
          <w:t>80</w:t>
        </w:r>
        <w:r w:rsidR="00B30F6E">
          <w:rPr>
            <w:noProof/>
            <w:webHidden/>
          </w:rPr>
          <w:fldChar w:fldCharType="end"/>
        </w:r>
      </w:hyperlink>
    </w:p>
    <w:p w14:paraId="04206441" w14:textId="60E2D335" w:rsidR="00B30F6E" w:rsidRDefault="00542B66">
      <w:pPr>
        <w:pStyle w:val="TJ3"/>
        <w:rPr>
          <w:rFonts w:asciiTheme="minorHAnsi" w:hAnsiTheme="minorHAnsi" w:cstheme="minorBidi"/>
          <w:noProof/>
          <w:kern w:val="0"/>
          <w:sz w:val="22"/>
          <w:szCs w:val="20"/>
          <w14:ligatures w14:val="none"/>
        </w:rPr>
      </w:pPr>
      <w:hyperlink w:anchor="_Toc182927851" w:history="1">
        <w:r w:rsidR="00B30F6E" w:rsidRPr="00CC3E5F">
          <w:rPr>
            <w:rStyle w:val="Hiperhivatkozs"/>
            <w:noProof/>
            <w:lang w:bidi="ar-SA"/>
          </w:rPr>
          <w:t>5.4.2. The reason for a lacuna: illegible or lost</w:t>
        </w:r>
        <w:r w:rsidR="00B30F6E">
          <w:rPr>
            <w:noProof/>
            <w:webHidden/>
          </w:rPr>
          <w:tab/>
        </w:r>
        <w:r w:rsidR="00B30F6E">
          <w:rPr>
            <w:noProof/>
            <w:webHidden/>
          </w:rPr>
          <w:fldChar w:fldCharType="begin"/>
        </w:r>
        <w:r w:rsidR="00B30F6E">
          <w:rPr>
            <w:noProof/>
            <w:webHidden/>
          </w:rPr>
          <w:instrText xml:space="preserve"> PAGEREF _Toc182927851 \h </w:instrText>
        </w:r>
        <w:r w:rsidR="00B30F6E">
          <w:rPr>
            <w:noProof/>
            <w:webHidden/>
          </w:rPr>
        </w:r>
        <w:r w:rsidR="00B30F6E">
          <w:rPr>
            <w:noProof/>
            <w:webHidden/>
          </w:rPr>
          <w:fldChar w:fldCharType="separate"/>
        </w:r>
        <w:r w:rsidR="00B30F6E">
          <w:rPr>
            <w:noProof/>
            <w:webHidden/>
          </w:rPr>
          <w:t>80</w:t>
        </w:r>
        <w:r w:rsidR="00B30F6E">
          <w:rPr>
            <w:noProof/>
            <w:webHidden/>
          </w:rPr>
          <w:fldChar w:fldCharType="end"/>
        </w:r>
      </w:hyperlink>
    </w:p>
    <w:p w14:paraId="69B2C2C4" w14:textId="53AF4226" w:rsidR="00B30F6E" w:rsidRDefault="00542B66">
      <w:pPr>
        <w:pStyle w:val="TJ3"/>
        <w:rPr>
          <w:rFonts w:asciiTheme="minorHAnsi" w:hAnsiTheme="minorHAnsi" w:cstheme="minorBidi"/>
          <w:noProof/>
          <w:kern w:val="0"/>
          <w:sz w:val="22"/>
          <w:szCs w:val="20"/>
          <w14:ligatures w14:val="none"/>
        </w:rPr>
      </w:pPr>
      <w:hyperlink w:anchor="_Toc182927852" w:history="1">
        <w:r w:rsidR="00B30F6E" w:rsidRPr="00CC3E5F">
          <w:rPr>
            <w:rStyle w:val="Hiperhivatkozs"/>
            <w:noProof/>
            <w:lang w:bidi="ar-SA"/>
          </w:rPr>
          <w:t>5.4.3. Inline lacunae</w:t>
        </w:r>
        <w:r w:rsidR="00B30F6E">
          <w:rPr>
            <w:noProof/>
            <w:webHidden/>
          </w:rPr>
          <w:tab/>
        </w:r>
        <w:r w:rsidR="00B30F6E">
          <w:rPr>
            <w:noProof/>
            <w:webHidden/>
          </w:rPr>
          <w:fldChar w:fldCharType="begin"/>
        </w:r>
        <w:r w:rsidR="00B30F6E">
          <w:rPr>
            <w:noProof/>
            <w:webHidden/>
          </w:rPr>
          <w:instrText xml:space="preserve"> PAGEREF _Toc182927852 \h </w:instrText>
        </w:r>
        <w:r w:rsidR="00B30F6E">
          <w:rPr>
            <w:noProof/>
            <w:webHidden/>
          </w:rPr>
        </w:r>
        <w:r w:rsidR="00B30F6E">
          <w:rPr>
            <w:noProof/>
            <w:webHidden/>
          </w:rPr>
          <w:fldChar w:fldCharType="separate"/>
        </w:r>
        <w:r w:rsidR="00B30F6E">
          <w:rPr>
            <w:noProof/>
            <w:webHidden/>
          </w:rPr>
          <w:t>80</w:t>
        </w:r>
        <w:r w:rsidR="00B30F6E">
          <w:rPr>
            <w:noProof/>
            <w:webHidden/>
          </w:rPr>
          <w:fldChar w:fldCharType="end"/>
        </w:r>
      </w:hyperlink>
    </w:p>
    <w:p w14:paraId="09E6B90A" w14:textId="312B4CC5" w:rsidR="00B30F6E" w:rsidRDefault="00542B66">
      <w:pPr>
        <w:pStyle w:val="TJ3"/>
        <w:rPr>
          <w:rFonts w:asciiTheme="minorHAnsi" w:hAnsiTheme="minorHAnsi" w:cstheme="minorBidi"/>
          <w:noProof/>
          <w:kern w:val="0"/>
          <w:sz w:val="22"/>
          <w:szCs w:val="20"/>
          <w14:ligatures w14:val="none"/>
        </w:rPr>
      </w:pPr>
      <w:hyperlink w:anchor="_Toc182927853" w:history="1">
        <w:r w:rsidR="00B30F6E" w:rsidRPr="00CC3E5F">
          <w:rPr>
            <w:rStyle w:val="Hiperhivatkozs"/>
            <w:noProof/>
            <w:lang w:bidi="ar-SA"/>
          </w:rPr>
          <w:t>5.4.4. Lacunae with known metre</w:t>
        </w:r>
        <w:r w:rsidR="00B30F6E">
          <w:rPr>
            <w:noProof/>
            <w:webHidden/>
          </w:rPr>
          <w:tab/>
        </w:r>
        <w:r w:rsidR="00B30F6E">
          <w:rPr>
            <w:noProof/>
            <w:webHidden/>
          </w:rPr>
          <w:fldChar w:fldCharType="begin"/>
        </w:r>
        <w:r w:rsidR="00B30F6E">
          <w:rPr>
            <w:noProof/>
            <w:webHidden/>
          </w:rPr>
          <w:instrText xml:space="preserve"> PAGEREF _Toc182927853 \h </w:instrText>
        </w:r>
        <w:r w:rsidR="00B30F6E">
          <w:rPr>
            <w:noProof/>
            <w:webHidden/>
          </w:rPr>
        </w:r>
        <w:r w:rsidR="00B30F6E">
          <w:rPr>
            <w:noProof/>
            <w:webHidden/>
          </w:rPr>
          <w:fldChar w:fldCharType="separate"/>
        </w:r>
        <w:r w:rsidR="00B30F6E">
          <w:rPr>
            <w:noProof/>
            <w:webHidden/>
          </w:rPr>
          <w:t>81</w:t>
        </w:r>
        <w:r w:rsidR="00B30F6E">
          <w:rPr>
            <w:noProof/>
            <w:webHidden/>
          </w:rPr>
          <w:fldChar w:fldCharType="end"/>
        </w:r>
      </w:hyperlink>
    </w:p>
    <w:p w14:paraId="73557452" w14:textId="1E1DE77E" w:rsidR="00B30F6E" w:rsidRDefault="00542B66">
      <w:pPr>
        <w:pStyle w:val="TJ3"/>
        <w:rPr>
          <w:rFonts w:asciiTheme="minorHAnsi" w:hAnsiTheme="minorHAnsi" w:cstheme="minorBidi"/>
          <w:noProof/>
          <w:kern w:val="0"/>
          <w:sz w:val="22"/>
          <w:szCs w:val="20"/>
          <w14:ligatures w14:val="none"/>
        </w:rPr>
      </w:pPr>
      <w:hyperlink w:anchor="_Toc182927854" w:history="1">
        <w:r w:rsidR="00B30F6E" w:rsidRPr="00CC3E5F">
          <w:rPr>
            <w:rStyle w:val="Hiperhivatkozs"/>
            <w:noProof/>
            <w:lang w:bidi="ar-SA"/>
          </w:rPr>
          <w:t xml:space="preserve">5.4.5. Lacunae below the </w:t>
        </w:r>
        <w:r w:rsidR="00B30F6E" w:rsidRPr="00CC3E5F">
          <w:rPr>
            <w:rStyle w:val="Hiperhivatkozs"/>
            <w:i/>
            <w:iCs/>
            <w:noProof/>
            <w:lang w:bidi="ar-SA"/>
          </w:rPr>
          <w:t>akṣara</w:t>
        </w:r>
        <w:r w:rsidR="00B30F6E" w:rsidRPr="00CC3E5F">
          <w:rPr>
            <w:rStyle w:val="Hiperhivatkozs"/>
            <w:noProof/>
            <w:lang w:bidi="ar-SA"/>
          </w:rPr>
          <w:t xml:space="preserve"> level</w:t>
        </w:r>
        <w:r w:rsidR="00B30F6E">
          <w:rPr>
            <w:noProof/>
            <w:webHidden/>
          </w:rPr>
          <w:tab/>
        </w:r>
        <w:r w:rsidR="00B30F6E">
          <w:rPr>
            <w:noProof/>
            <w:webHidden/>
          </w:rPr>
          <w:fldChar w:fldCharType="begin"/>
        </w:r>
        <w:r w:rsidR="00B30F6E">
          <w:rPr>
            <w:noProof/>
            <w:webHidden/>
          </w:rPr>
          <w:instrText xml:space="preserve"> PAGEREF _Toc182927854 \h </w:instrText>
        </w:r>
        <w:r w:rsidR="00B30F6E">
          <w:rPr>
            <w:noProof/>
            <w:webHidden/>
          </w:rPr>
        </w:r>
        <w:r w:rsidR="00B30F6E">
          <w:rPr>
            <w:noProof/>
            <w:webHidden/>
          </w:rPr>
          <w:fldChar w:fldCharType="separate"/>
        </w:r>
        <w:r w:rsidR="00B30F6E">
          <w:rPr>
            <w:noProof/>
            <w:webHidden/>
          </w:rPr>
          <w:t>82</w:t>
        </w:r>
        <w:r w:rsidR="00B30F6E">
          <w:rPr>
            <w:noProof/>
            <w:webHidden/>
          </w:rPr>
          <w:fldChar w:fldCharType="end"/>
        </w:r>
      </w:hyperlink>
    </w:p>
    <w:p w14:paraId="305C56C4" w14:textId="4341CF50" w:rsidR="00B30F6E" w:rsidRDefault="00542B66">
      <w:pPr>
        <w:pStyle w:val="TJ3"/>
        <w:rPr>
          <w:rFonts w:asciiTheme="minorHAnsi" w:hAnsiTheme="minorHAnsi" w:cstheme="minorBidi"/>
          <w:noProof/>
          <w:kern w:val="0"/>
          <w:sz w:val="22"/>
          <w:szCs w:val="20"/>
          <w14:ligatures w14:val="none"/>
        </w:rPr>
      </w:pPr>
      <w:hyperlink w:anchor="_Toc182927855" w:history="1">
        <w:r w:rsidR="00B30F6E" w:rsidRPr="00CC3E5F">
          <w:rPr>
            <w:rStyle w:val="Hiperhivatkozs"/>
            <w:noProof/>
            <w:lang w:bidi="ar-SA"/>
          </w:rPr>
          <w:t>5.4.6. Entire lines lost</w:t>
        </w:r>
        <w:r w:rsidR="00B30F6E">
          <w:rPr>
            <w:noProof/>
            <w:webHidden/>
          </w:rPr>
          <w:tab/>
        </w:r>
        <w:r w:rsidR="00B30F6E">
          <w:rPr>
            <w:noProof/>
            <w:webHidden/>
          </w:rPr>
          <w:fldChar w:fldCharType="begin"/>
        </w:r>
        <w:r w:rsidR="00B30F6E">
          <w:rPr>
            <w:noProof/>
            <w:webHidden/>
          </w:rPr>
          <w:instrText xml:space="preserve"> PAGEREF _Toc182927855 \h </w:instrText>
        </w:r>
        <w:r w:rsidR="00B30F6E">
          <w:rPr>
            <w:noProof/>
            <w:webHidden/>
          </w:rPr>
        </w:r>
        <w:r w:rsidR="00B30F6E">
          <w:rPr>
            <w:noProof/>
            <w:webHidden/>
          </w:rPr>
          <w:fldChar w:fldCharType="separate"/>
        </w:r>
        <w:r w:rsidR="00B30F6E">
          <w:rPr>
            <w:noProof/>
            <w:webHidden/>
          </w:rPr>
          <w:t>83</w:t>
        </w:r>
        <w:r w:rsidR="00B30F6E">
          <w:rPr>
            <w:noProof/>
            <w:webHidden/>
          </w:rPr>
          <w:fldChar w:fldCharType="end"/>
        </w:r>
      </w:hyperlink>
    </w:p>
    <w:p w14:paraId="6179631C" w14:textId="136444AB" w:rsidR="00B30F6E" w:rsidRDefault="00542B66">
      <w:pPr>
        <w:pStyle w:val="TJ3"/>
        <w:rPr>
          <w:rFonts w:asciiTheme="minorHAnsi" w:hAnsiTheme="minorHAnsi" w:cstheme="minorBidi"/>
          <w:noProof/>
          <w:kern w:val="0"/>
          <w:sz w:val="22"/>
          <w:szCs w:val="20"/>
          <w14:ligatures w14:val="none"/>
        </w:rPr>
      </w:pPr>
      <w:hyperlink w:anchor="_Toc182927856" w:history="1">
        <w:r w:rsidR="00B30F6E" w:rsidRPr="00CC3E5F">
          <w:rPr>
            <w:rStyle w:val="Hiperhivatkozs"/>
            <w:noProof/>
            <w:lang w:bidi="ar-SA"/>
          </w:rPr>
          <w:t>5.4.7. Massive lacunae</w:t>
        </w:r>
        <w:r w:rsidR="00B30F6E">
          <w:rPr>
            <w:noProof/>
            <w:webHidden/>
          </w:rPr>
          <w:tab/>
        </w:r>
        <w:r w:rsidR="00B30F6E">
          <w:rPr>
            <w:noProof/>
            <w:webHidden/>
          </w:rPr>
          <w:fldChar w:fldCharType="begin"/>
        </w:r>
        <w:r w:rsidR="00B30F6E">
          <w:rPr>
            <w:noProof/>
            <w:webHidden/>
          </w:rPr>
          <w:instrText xml:space="preserve"> PAGEREF _Toc182927856 \h </w:instrText>
        </w:r>
        <w:r w:rsidR="00B30F6E">
          <w:rPr>
            <w:noProof/>
            <w:webHidden/>
          </w:rPr>
        </w:r>
        <w:r w:rsidR="00B30F6E">
          <w:rPr>
            <w:noProof/>
            <w:webHidden/>
          </w:rPr>
          <w:fldChar w:fldCharType="separate"/>
        </w:r>
        <w:r w:rsidR="00B30F6E">
          <w:rPr>
            <w:noProof/>
            <w:webHidden/>
          </w:rPr>
          <w:t>84</w:t>
        </w:r>
        <w:r w:rsidR="00B30F6E">
          <w:rPr>
            <w:noProof/>
            <w:webHidden/>
          </w:rPr>
          <w:fldChar w:fldCharType="end"/>
        </w:r>
      </w:hyperlink>
    </w:p>
    <w:p w14:paraId="08DC1513" w14:textId="6AE153A7" w:rsidR="00B30F6E" w:rsidRDefault="00542B66">
      <w:pPr>
        <w:pStyle w:val="TJ3"/>
        <w:rPr>
          <w:rFonts w:asciiTheme="minorHAnsi" w:hAnsiTheme="minorHAnsi" w:cstheme="minorBidi"/>
          <w:noProof/>
          <w:kern w:val="0"/>
          <w:sz w:val="22"/>
          <w:szCs w:val="20"/>
          <w14:ligatures w14:val="none"/>
        </w:rPr>
      </w:pPr>
      <w:hyperlink w:anchor="_Toc182927857" w:history="1">
        <w:r w:rsidR="00B30F6E" w:rsidRPr="00CC3E5F">
          <w:rPr>
            <w:rStyle w:val="Hiperhivatkozs"/>
            <w:noProof/>
            <w:lang w:bidi="ar-SA"/>
          </w:rPr>
          <w:t>5.4.8. Lost copper plates</w:t>
        </w:r>
        <w:r w:rsidR="00B30F6E">
          <w:rPr>
            <w:noProof/>
            <w:webHidden/>
          </w:rPr>
          <w:tab/>
        </w:r>
        <w:r w:rsidR="00B30F6E">
          <w:rPr>
            <w:noProof/>
            <w:webHidden/>
          </w:rPr>
          <w:fldChar w:fldCharType="begin"/>
        </w:r>
        <w:r w:rsidR="00B30F6E">
          <w:rPr>
            <w:noProof/>
            <w:webHidden/>
          </w:rPr>
          <w:instrText xml:space="preserve"> PAGEREF _Toc182927857 \h </w:instrText>
        </w:r>
        <w:r w:rsidR="00B30F6E">
          <w:rPr>
            <w:noProof/>
            <w:webHidden/>
          </w:rPr>
        </w:r>
        <w:r w:rsidR="00B30F6E">
          <w:rPr>
            <w:noProof/>
            <w:webHidden/>
          </w:rPr>
          <w:fldChar w:fldCharType="separate"/>
        </w:r>
        <w:r w:rsidR="00B30F6E">
          <w:rPr>
            <w:noProof/>
            <w:webHidden/>
          </w:rPr>
          <w:t>87</w:t>
        </w:r>
        <w:r w:rsidR="00B30F6E">
          <w:rPr>
            <w:noProof/>
            <w:webHidden/>
          </w:rPr>
          <w:fldChar w:fldCharType="end"/>
        </w:r>
      </w:hyperlink>
    </w:p>
    <w:p w14:paraId="7E211C97" w14:textId="74D3F25B" w:rsidR="00B30F6E" w:rsidRDefault="00542B66">
      <w:pPr>
        <w:pStyle w:val="TJ4"/>
        <w:rPr>
          <w:rFonts w:asciiTheme="minorHAnsi" w:hAnsiTheme="minorHAnsi" w:cstheme="minorBidi"/>
          <w:noProof/>
          <w:kern w:val="0"/>
          <w:sz w:val="22"/>
          <w:szCs w:val="20"/>
          <w14:ligatures w14:val="none"/>
        </w:rPr>
      </w:pPr>
      <w:hyperlink w:anchor="_Toc182927858" w:history="1">
        <w:r w:rsidR="00B30F6E" w:rsidRPr="00CC3E5F">
          <w:rPr>
            <w:rStyle w:val="Hiperhivatkozs"/>
            <w:noProof/>
            <w:lang w:bidi="ar-SA"/>
          </w:rPr>
          <w:t>5.4.8.1. Lost final plates</w:t>
        </w:r>
        <w:r w:rsidR="00B30F6E">
          <w:rPr>
            <w:noProof/>
            <w:webHidden/>
          </w:rPr>
          <w:tab/>
        </w:r>
        <w:r w:rsidR="00B30F6E">
          <w:rPr>
            <w:noProof/>
            <w:webHidden/>
          </w:rPr>
          <w:fldChar w:fldCharType="begin"/>
        </w:r>
        <w:r w:rsidR="00B30F6E">
          <w:rPr>
            <w:noProof/>
            <w:webHidden/>
          </w:rPr>
          <w:instrText xml:space="preserve"> PAGEREF _Toc182927858 \h </w:instrText>
        </w:r>
        <w:r w:rsidR="00B30F6E">
          <w:rPr>
            <w:noProof/>
            <w:webHidden/>
          </w:rPr>
        </w:r>
        <w:r w:rsidR="00B30F6E">
          <w:rPr>
            <w:noProof/>
            <w:webHidden/>
          </w:rPr>
          <w:fldChar w:fldCharType="separate"/>
        </w:r>
        <w:r w:rsidR="00B30F6E">
          <w:rPr>
            <w:noProof/>
            <w:webHidden/>
          </w:rPr>
          <w:t>87</w:t>
        </w:r>
        <w:r w:rsidR="00B30F6E">
          <w:rPr>
            <w:noProof/>
            <w:webHidden/>
          </w:rPr>
          <w:fldChar w:fldCharType="end"/>
        </w:r>
      </w:hyperlink>
    </w:p>
    <w:p w14:paraId="5752D0E1" w14:textId="79986AA1" w:rsidR="00B30F6E" w:rsidRDefault="00542B66">
      <w:pPr>
        <w:pStyle w:val="TJ4"/>
        <w:rPr>
          <w:rFonts w:asciiTheme="minorHAnsi" w:hAnsiTheme="minorHAnsi" w:cstheme="minorBidi"/>
          <w:noProof/>
          <w:kern w:val="0"/>
          <w:sz w:val="22"/>
          <w:szCs w:val="20"/>
          <w14:ligatures w14:val="none"/>
        </w:rPr>
      </w:pPr>
      <w:hyperlink w:anchor="_Toc182927859" w:history="1">
        <w:r w:rsidR="00B30F6E" w:rsidRPr="00CC3E5F">
          <w:rPr>
            <w:rStyle w:val="Hiperhivatkozs"/>
            <w:noProof/>
            <w:lang w:bidi="ar-SA"/>
          </w:rPr>
          <w:t>5.4.8.2. Lost initial plates</w:t>
        </w:r>
        <w:r w:rsidR="00B30F6E">
          <w:rPr>
            <w:noProof/>
            <w:webHidden/>
          </w:rPr>
          <w:tab/>
        </w:r>
        <w:r w:rsidR="00B30F6E">
          <w:rPr>
            <w:noProof/>
            <w:webHidden/>
          </w:rPr>
          <w:fldChar w:fldCharType="begin"/>
        </w:r>
        <w:r w:rsidR="00B30F6E">
          <w:rPr>
            <w:noProof/>
            <w:webHidden/>
          </w:rPr>
          <w:instrText xml:space="preserve"> PAGEREF _Toc182927859 \h </w:instrText>
        </w:r>
        <w:r w:rsidR="00B30F6E">
          <w:rPr>
            <w:noProof/>
            <w:webHidden/>
          </w:rPr>
        </w:r>
        <w:r w:rsidR="00B30F6E">
          <w:rPr>
            <w:noProof/>
            <w:webHidden/>
          </w:rPr>
          <w:fldChar w:fldCharType="separate"/>
        </w:r>
        <w:r w:rsidR="00B30F6E">
          <w:rPr>
            <w:noProof/>
            <w:webHidden/>
          </w:rPr>
          <w:t>87</w:t>
        </w:r>
        <w:r w:rsidR="00B30F6E">
          <w:rPr>
            <w:noProof/>
            <w:webHidden/>
          </w:rPr>
          <w:fldChar w:fldCharType="end"/>
        </w:r>
      </w:hyperlink>
    </w:p>
    <w:p w14:paraId="1F2423AD" w14:textId="069C7254" w:rsidR="00B30F6E" w:rsidRDefault="00542B66">
      <w:pPr>
        <w:pStyle w:val="TJ4"/>
        <w:rPr>
          <w:rFonts w:asciiTheme="minorHAnsi" w:hAnsiTheme="minorHAnsi" w:cstheme="minorBidi"/>
          <w:noProof/>
          <w:kern w:val="0"/>
          <w:sz w:val="22"/>
          <w:szCs w:val="20"/>
          <w14:ligatures w14:val="none"/>
        </w:rPr>
      </w:pPr>
      <w:hyperlink w:anchor="_Toc182927860" w:history="1">
        <w:r w:rsidR="00B30F6E" w:rsidRPr="00CC3E5F">
          <w:rPr>
            <w:rStyle w:val="Hiperhivatkozs"/>
            <w:noProof/>
            <w:lang w:bidi="ar-SA"/>
          </w:rPr>
          <w:t>5.4.8.3. Lost medial plates</w:t>
        </w:r>
        <w:r w:rsidR="00B30F6E">
          <w:rPr>
            <w:noProof/>
            <w:webHidden/>
          </w:rPr>
          <w:tab/>
        </w:r>
        <w:r w:rsidR="00B30F6E">
          <w:rPr>
            <w:noProof/>
            <w:webHidden/>
          </w:rPr>
          <w:fldChar w:fldCharType="begin"/>
        </w:r>
        <w:r w:rsidR="00B30F6E">
          <w:rPr>
            <w:noProof/>
            <w:webHidden/>
          </w:rPr>
          <w:instrText xml:space="preserve"> PAGEREF _Toc182927860 \h </w:instrText>
        </w:r>
        <w:r w:rsidR="00B30F6E">
          <w:rPr>
            <w:noProof/>
            <w:webHidden/>
          </w:rPr>
        </w:r>
        <w:r w:rsidR="00B30F6E">
          <w:rPr>
            <w:noProof/>
            <w:webHidden/>
          </w:rPr>
          <w:fldChar w:fldCharType="separate"/>
        </w:r>
        <w:r w:rsidR="00B30F6E">
          <w:rPr>
            <w:noProof/>
            <w:webHidden/>
          </w:rPr>
          <w:t>88</w:t>
        </w:r>
        <w:r w:rsidR="00B30F6E">
          <w:rPr>
            <w:noProof/>
            <w:webHidden/>
          </w:rPr>
          <w:fldChar w:fldCharType="end"/>
        </w:r>
      </w:hyperlink>
    </w:p>
    <w:p w14:paraId="487978D1" w14:textId="11C50AA4" w:rsidR="00B30F6E" w:rsidRDefault="00542B66">
      <w:pPr>
        <w:pStyle w:val="TJ3"/>
        <w:rPr>
          <w:rFonts w:asciiTheme="minorHAnsi" w:hAnsiTheme="minorHAnsi" w:cstheme="minorBidi"/>
          <w:noProof/>
          <w:kern w:val="0"/>
          <w:sz w:val="22"/>
          <w:szCs w:val="20"/>
          <w14:ligatures w14:val="none"/>
        </w:rPr>
      </w:pPr>
      <w:hyperlink w:anchor="_Toc182927861" w:history="1">
        <w:r w:rsidR="00B30F6E" w:rsidRPr="00CC3E5F">
          <w:rPr>
            <w:rStyle w:val="Hiperhivatkozs"/>
            <w:noProof/>
            <w:lang w:bidi="ar-SA"/>
          </w:rPr>
          <w:t>5.4.9. Fractured inscriptions</w:t>
        </w:r>
        <w:r w:rsidR="00B30F6E">
          <w:rPr>
            <w:noProof/>
            <w:webHidden/>
          </w:rPr>
          <w:tab/>
        </w:r>
        <w:r w:rsidR="00B30F6E">
          <w:rPr>
            <w:noProof/>
            <w:webHidden/>
          </w:rPr>
          <w:fldChar w:fldCharType="begin"/>
        </w:r>
        <w:r w:rsidR="00B30F6E">
          <w:rPr>
            <w:noProof/>
            <w:webHidden/>
          </w:rPr>
          <w:instrText xml:space="preserve"> PAGEREF _Toc182927861 \h </w:instrText>
        </w:r>
        <w:r w:rsidR="00B30F6E">
          <w:rPr>
            <w:noProof/>
            <w:webHidden/>
          </w:rPr>
        </w:r>
        <w:r w:rsidR="00B30F6E">
          <w:rPr>
            <w:noProof/>
            <w:webHidden/>
          </w:rPr>
          <w:fldChar w:fldCharType="separate"/>
        </w:r>
        <w:r w:rsidR="00B30F6E">
          <w:rPr>
            <w:noProof/>
            <w:webHidden/>
          </w:rPr>
          <w:t>89</w:t>
        </w:r>
        <w:r w:rsidR="00B30F6E">
          <w:rPr>
            <w:noProof/>
            <w:webHidden/>
          </w:rPr>
          <w:fldChar w:fldCharType="end"/>
        </w:r>
      </w:hyperlink>
    </w:p>
    <w:p w14:paraId="771CC303" w14:textId="4ABA4E8B" w:rsidR="00B30F6E" w:rsidRDefault="00542B66">
      <w:pPr>
        <w:pStyle w:val="TJ2"/>
        <w:rPr>
          <w:rFonts w:asciiTheme="minorHAnsi" w:hAnsiTheme="minorHAnsi" w:cstheme="minorBidi"/>
          <w:noProof/>
          <w:kern w:val="0"/>
          <w:sz w:val="22"/>
          <w:szCs w:val="20"/>
          <w14:ligatures w14:val="none"/>
        </w:rPr>
      </w:pPr>
      <w:hyperlink w:anchor="_Toc182927862" w:history="1">
        <w:r w:rsidR="00B30F6E" w:rsidRPr="00CC3E5F">
          <w:rPr>
            <w:rStyle w:val="Hiperhivatkozs"/>
            <w:noProof/>
            <w:lang w:bidi="ar-SA"/>
          </w:rPr>
          <w:t>5.5. Restoring lacunae</w:t>
        </w:r>
        <w:r w:rsidR="00B30F6E">
          <w:rPr>
            <w:noProof/>
            <w:webHidden/>
          </w:rPr>
          <w:tab/>
        </w:r>
        <w:r w:rsidR="00B30F6E">
          <w:rPr>
            <w:noProof/>
            <w:webHidden/>
          </w:rPr>
          <w:fldChar w:fldCharType="begin"/>
        </w:r>
        <w:r w:rsidR="00B30F6E">
          <w:rPr>
            <w:noProof/>
            <w:webHidden/>
          </w:rPr>
          <w:instrText xml:space="preserve"> PAGEREF _Toc182927862 \h </w:instrText>
        </w:r>
        <w:r w:rsidR="00B30F6E">
          <w:rPr>
            <w:noProof/>
            <w:webHidden/>
          </w:rPr>
        </w:r>
        <w:r w:rsidR="00B30F6E">
          <w:rPr>
            <w:noProof/>
            <w:webHidden/>
          </w:rPr>
          <w:fldChar w:fldCharType="separate"/>
        </w:r>
        <w:r w:rsidR="00B30F6E">
          <w:rPr>
            <w:noProof/>
            <w:webHidden/>
          </w:rPr>
          <w:t>90</w:t>
        </w:r>
        <w:r w:rsidR="00B30F6E">
          <w:rPr>
            <w:noProof/>
            <w:webHidden/>
          </w:rPr>
          <w:fldChar w:fldCharType="end"/>
        </w:r>
      </w:hyperlink>
    </w:p>
    <w:p w14:paraId="2572492C" w14:textId="44964E05" w:rsidR="00B30F6E" w:rsidRDefault="00542B66">
      <w:pPr>
        <w:pStyle w:val="TJ3"/>
        <w:rPr>
          <w:rFonts w:asciiTheme="minorHAnsi" w:hAnsiTheme="minorHAnsi" w:cstheme="minorBidi"/>
          <w:noProof/>
          <w:kern w:val="0"/>
          <w:sz w:val="22"/>
          <w:szCs w:val="20"/>
          <w14:ligatures w14:val="none"/>
        </w:rPr>
      </w:pPr>
      <w:hyperlink w:anchor="_Toc182927863" w:history="1">
        <w:r w:rsidR="00B30F6E" w:rsidRPr="00CC3E5F">
          <w:rPr>
            <w:rStyle w:val="Hiperhivatkozs"/>
            <w:noProof/>
            <w:lang w:bidi="ar-SA"/>
          </w:rPr>
          <w:t>5.5.1. Marking up restored text</w:t>
        </w:r>
        <w:r w:rsidR="00B30F6E">
          <w:rPr>
            <w:noProof/>
            <w:webHidden/>
          </w:rPr>
          <w:tab/>
        </w:r>
        <w:r w:rsidR="00B30F6E">
          <w:rPr>
            <w:noProof/>
            <w:webHidden/>
          </w:rPr>
          <w:fldChar w:fldCharType="begin"/>
        </w:r>
        <w:r w:rsidR="00B30F6E">
          <w:rPr>
            <w:noProof/>
            <w:webHidden/>
          </w:rPr>
          <w:instrText xml:space="preserve"> PAGEREF _Toc182927863 \h </w:instrText>
        </w:r>
        <w:r w:rsidR="00B30F6E">
          <w:rPr>
            <w:noProof/>
            <w:webHidden/>
          </w:rPr>
        </w:r>
        <w:r w:rsidR="00B30F6E">
          <w:rPr>
            <w:noProof/>
            <w:webHidden/>
          </w:rPr>
          <w:fldChar w:fldCharType="separate"/>
        </w:r>
        <w:r w:rsidR="00B30F6E">
          <w:rPr>
            <w:noProof/>
            <w:webHidden/>
          </w:rPr>
          <w:t>90</w:t>
        </w:r>
        <w:r w:rsidR="00B30F6E">
          <w:rPr>
            <w:noProof/>
            <w:webHidden/>
          </w:rPr>
          <w:fldChar w:fldCharType="end"/>
        </w:r>
      </w:hyperlink>
    </w:p>
    <w:p w14:paraId="2C6DD2DC" w14:textId="4730B01B" w:rsidR="00B30F6E" w:rsidRDefault="00542B66">
      <w:pPr>
        <w:pStyle w:val="TJ3"/>
        <w:rPr>
          <w:rFonts w:asciiTheme="minorHAnsi" w:hAnsiTheme="minorHAnsi" w:cstheme="minorBidi"/>
          <w:noProof/>
          <w:kern w:val="0"/>
          <w:sz w:val="22"/>
          <w:szCs w:val="20"/>
          <w14:ligatures w14:val="none"/>
        </w:rPr>
      </w:pPr>
      <w:hyperlink w:anchor="_Toc182927864" w:history="1">
        <w:r w:rsidR="00B30F6E" w:rsidRPr="00CC3E5F">
          <w:rPr>
            <w:rStyle w:val="Hiperhivatkozs"/>
            <w:noProof/>
            <w:lang w:bidi="ar-SA"/>
          </w:rPr>
          <w:t>5.5.2. The basis of restoration</w:t>
        </w:r>
        <w:r w:rsidR="00B30F6E">
          <w:rPr>
            <w:noProof/>
            <w:webHidden/>
          </w:rPr>
          <w:tab/>
        </w:r>
        <w:r w:rsidR="00B30F6E">
          <w:rPr>
            <w:noProof/>
            <w:webHidden/>
          </w:rPr>
          <w:fldChar w:fldCharType="begin"/>
        </w:r>
        <w:r w:rsidR="00B30F6E">
          <w:rPr>
            <w:noProof/>
            <w:webHidden/>
          </w:rPr>
          <w:instrText xml:space="preserve"> PAGEREF _Toc182927864 \h </w:instrText>
        </w:r>
        <w:r w:rsidR="00B30F6E">
          <w:rPr>
            <w:noProof/>
            <w:webHidden/>
          </w:rPr>
        </w:r>
        <w:r w:rsidR="00B30F6E">
          <w:rPr>
            <w:noProof/>
            <w:webHidden/>
          </w:rPr>
          <w:fldChar w:fldCharType="separate"/>
        </w:r>
        <w:r w:rsidR="00B30F6E">
          <w:rPr>
            <w:noProof/>
            <w:webHidden/>
          </w:rPr>
          <w:t>90</w:t>
        </w:r>
        <w:r w:rsidR="00B30F6E">
          <w:rPr>
            <w:noProof/>
            <w:webHidden/>
          </w:rPr>
          <w:fldChar w:fldCharType="end"/>
        </w:r>
      </w:hyperlink>
    </w:p>
    <w:p w14:paraId="0C3F0C67" w14:textId="75EA37F2" w:rsidR="00B30F6E" w:rsidRDefault="00542B66">
      <w:pPr>
        <w:pStyle w:val="TJ1"/>
        <w:rPr>
          <w:rFonts w:asciiTheme="minorHAnsi" w:hAnsiTheme="minorHAnsi" w:cstheme="minorBidi"/>
          <w:b w:val="0"/>
          <w:noProof/>
          <w:kern w:val="0"/>
          <w:szCs w:val="20"/>
          <w14:ligatures w14:val="none"/>
        </w:rPr>
      </w:pPr>
      <w:hyperlink w:anchor="_Toc182927865" w:history="1">
        <w:r w:rsidR="00B30F6E" w:rsidRPr="00CC3E5F">
          <w:rPr>
            <w:rStyle w:val="Hiperhivatkozs"/>
            <w:noProof/>
            <w:lang w:bidi="ar-SA"/>
          </w:rPr>
          <w:t>6. Editorial intervention</w:t>
        </w:r>
        <w:r w:rsidR="00B30F6E">
          <w:rPr>
            <w:noProof/>
            <w:webHidden/>
          </w:rPr>
          <w:tab/>
        </w:r>
        <w:r w:rsidR="00B30F6E">
          <w:rPr>
            <w:noProof/>
            <w:webHidden/>
          </w:rPr>
          <w:fldChar w:fldCharType="begin"/>
        </w:r>
        <w:r w:rsidR="00B30F6E">
          <w:rPr>
            <w:noProof/>
            <w:webHidden/>
          </w:rPr>
          <w:instrText xml:space="preserve"> PAGEREF _Toc182927865 \h </w:instrText>
        </w:r>
        <w:r w:rsidR="00B30F6E">
          <w:rPr>
            <w:noProof/>
            <w:webHidden/>
          </w:rPr>
        </w:r>
        <w:r w:rsidR="00B30F6E">
          <w:rPr>
            <w:noProof/>
            <w:webHidden/>
          </w:rPr>
          <w:fldChar w:fldCharType="separate"/>
        </w:r>
        <w:r w:rsidR="00B30F6E">
          <w:rPr>
            <w:noProof/>
            <w:webHidden/>
          </w:rPr>
          <w:t>92</w:t>
        </w:r>
        <w:r w:rsidR="00B30F6E">
          <w:rPr>
            <w:noProof/>
            <w:webHidden/>
          </w:rPr>
          <w:fldChar w:fldCharType="end"/>
        </w:r>
      </w:hyperlink>
    </w:p>
    <w:p w14:paraId="69CB9405" w14:textId="0A16F2DB" w:rsidR="00B30F6E" w:rsidRDefault="00542B66">
      <w:pPr>
        <w:pStyle w:val="TJ2"/>
        <w:rPr>
          <w:rFonts w:asciiTheme="minorHAnsi" w:hAnsiTheme="minorHAnsi" w:cstheme="minorBidi"/>
          <w:noProof/>
          <w:kern w:val="0"/>
          <w:sz w:val="22"/>
          <w:szCs w:val="20"/>
          <w14:ligatures w14:val="none"/>
        </w:rPr>
      </w:pPr>
      <w:hyperlink w:anchor="_Toc182927866" w:history="1">
        <w:r w:rsidR="00B30F6E" w:rsidRPr="00CC3E5F">
          <w:rPr>
            <w:rStyle w:val="Hiperhivatkozs"/>
            <w:noProof/>
            <w:lang w:bidi="ar-SA"/>
          </w:rPr>
          <w:t>6.1. Correction and normalisation</w:t>
        </w:r>
        <w:r w:rsidR="00B30F6E">
          <w:rPr>
            <w:noProof/>
            <w:webHidden/>
          </w:rPr>
          <w:tab/>
        </w:r>
        <w:r w:rsidR="00B30F6E">
          <w:rPr>
            <w:noProof/>
            <w:webHidden/>
          </w:rPr>
          <w:fldChar w:fldCharType="begin"/>
        </w:r>
        <w:r w:rsidR="00B30F6E">
          <w:rPr>
            <w:noProof/>
            <w:webHidden/>
          </w:rPr>
          <w:instrText xml:space="preserve"> PAGEREF _Toc182927866 \h </w:instrText>
        </w:r>
        <w:r w:rsidR="00B30F6E">
          <w:rPr>
            <w:noProof/>
            <w:webHidden/>
          </w:rPr>
        </w:r>
        <w:r w:rsidR="00B30F6E">
          <w:rPr>
            <w:noProof/>
            <w:webHidden/>
          </w:rPr>
          <w:fldChar w:fldCharType="separate"/>
        </w:r>
        <w:r w:rsidR="00B30F6E">
          <w:rPr>
            <w:noProof/>
            <w:webHidden/>
          </w:rPr>
          <w:t>92</w:t>
        </w:r>
        <w:r w:rsidR="00B30F6E">
          <w:rPr>
            <w:noProof/>
            <w:webHidden/>
          </w:rPr>
          <w:fldChar w:fldCharType="end"/>
        </w:r>
      </w:hyperlink>
    </w:p>
    <w:p w14:paraId="41FA8465" w14:textId="4FBA9C2C" w:rsidR="00B30F6E" w:rsidRDefault="00542B66">
      <w:pPr>
        <w:pStyle w:val="TJ3"/>
        <w:rPr>
          <w:rFonts w:asciiTheme="minorHAnsi" w:hAnsiTheme="minorHAnsi" w:cstheme="minorBidi"/>
          <w:noProof/>
          <w:kern w:val="0"/>
          <w:sz w:val="22"/>
          <w:szCs w:val="20"/>
          <w14:ligatures w14:val="none"/>
        </w:rPr>
      </w:pPr>
      <w:hyperlink w:anchor="_Toc182927867" w:history="1">
        <w:r w:rsidR="00B30F6E" w:rsidRPr="00CC3E5F">
          <w:rPr>
            <w:rStyle w:val="Hiperhivatkozs"/>
            <w:noProof/>
            <w:lang w:bidi="ar-SA"/>
          </w:rPr>
          <w:t>6.1.1. Correction versus normalisation</w:t>
        </w:r>
        <w:r w:rsidR="00B30F6E">
          <w:rPr>
            <w:noProof/>
            <w:webHidden/>
          </w:rPr>
          <w:tab/>
        </w:r>
        <w:r w:rsidR="00B30F6E">
          <w:rPr>
            <w:noProof/>
            <w:webHidden/>
          </w:rPr>
          <w:fldChar w:fldCharType="begin"/>
        </w:r>
        <w:r w:rsidR="00B30F6E">
          <w:rPr>
            <w:noProof/>
            <w:webHidden/>
          </w:rPr>
          <w:instrText xml:space="preserve"> PAGEREF _Toc182927867 \h </w:instrText>
        </w:r>
        <w:r w:rsidR="00B30F6E">
          <w:rPr>
            <w:noProof/>
            <w:webHidden/>
          </w:rPr>
        </w:r>
        <w:r w:rsidR="00B30F6E">
          <w:rPr>
            <w:noProof/>
            <w:webHidden/>
          </w:rPr>
          <w:fldChar w:fldCharType="separate"/>
        </w:r>
        <w:r w:rsidR="00B30F6E">
          <w:rPr>
            <w:noProof/>
            <w:webHidden/>
          </w:rPr>
          <w:t>92</w:t>
        </w:r>
        <w:r w:rsidR="00B30F6E">
          <w:rPr>
            <w:noProof/>
            <w:webHidden/>
          </w:rPr>
          <w:fldChar w:fldCharType="end"/>
        </w:r>
      </w:hyperlink>
    </w:p>
    <w:p w14:paraId="42B5E4D7" w14:textId="52C40FD1" w:rsidR="00B30F6E" w:rsidRDefault="00542B66">
      <w:pPr>
        <w:pStyle w:val="TJ3"/>
        <w:rPr>
          <w:rFonts w:asciiTheme="minorHAnsi" w:hAnsiTheme="minorHAnsi" w:cstheme="minorBidi"/>
          <w:noProof/>
          <w:kern w:val="0"/>
          <w:sz w:val="22"/>
          <w:szCs w:val="20"/>
          <w14:ligatures w14:val="none"/>
        </w:rPr>
      </w:pPr>
      <w:hyperlink w:anchor="_Toc182927868" w:history="1">
        <w:r w:rsidR="00B30F6E" w:rsidRPr="00CC3E5F">
          <w:rPr>
            <w:rStyle w:val="Hiperhivatkozs"/>
            <w:noProof/>
            <w:lang w:bidi="ar-SA"/>
          </w:rPr>
          <w:t>6.1.2. Markup methods for correction and normalisation</w:t>
        </w:r>
        <w:r w:rsidR="00B30F6E">
          <w:rPr>
            <w:noProof/>
            <w:webHidden/>
          </w:rPr>
          <w:tab/>
        </w:r>
        <w:r w:rsidR="00B30F6E">
          <w:rPr>
            <w:noProof/>
            <w:webHidden/>
          </w:rPr>
          <w:fldChar w:fldCharType="begin"/>
        </w:r>
        <w:r w:rsidR="00B30F6E">
          <w:rPr>
            <w:noProof/>
            <w:webHidden/>
          </w:rPr>
          <w:instrText xml:space="preserve"> PAGEREF _Toc182927868 \h </w:instrText>
        </w:r>
        <w:r w:rsidR="00B30F6E">
          <w:rPr>
            <w:noProof/>
            <w:webHidden/>
          </w:rPr>
        </w:r>
        <w:r w:rsidR="00B30F6E">
          <w:rPr>
            <w:noProof/>
            <w:webHidden/>
          </w:rPr>
          <w:fldChar w:fldCharType="separate"/>
        </w:r>
        <w:r w:rsidR="00B30F6E">
          <w:rPr>
            <w:noProof/>
            <w:webHidden/>
          </w:rPr>
          <w:t>92</w:t>
        </w:r>
        <w:r w:rsidR="00B30F6E">
          <w:rPr>
            <w:noProof/>
            <w:webHidden/>
          </w:rPr>
          <w:fldChar w:fldCharType="end"/>
        </w:r>
      </w:hyperlink>
    </w:p>
    <w:p w14:paraId="5718F740" w14:textId="334D94F6" w:rsidR="00B30F6E" w:rsidRDefault="00542B66">
      <w:pPr>
        <w:pStyle w:val="TJ3"/>
        <w:rPr>
          <w:rFonts w:asciiTheme="minorHAnsi" w:hAnsiTheme="minorHAnsi" w:cstheme="minorBidi"/>
          <w:noProof/>
          <w:kern w:val="0"/>
          <w:sz w:val="22"/>
          <w:szCs w:val="20"/>
          <w14:ligatures w14:val="none"/>
        </w:rPr>
      </w:pPr>
      <w:hyperlink w:anchor="_Toc182927869" w:history="1">
        <w:r w:rsidR="00B30F6E" w:rsidRPr="00CC3E5F">
          <w:rPr>
            <w:rStyle w:val="Hiperhivatkozs"/>
            <w:noProof/>
            <w:lang w:bidi="ar-SA"/>
          </w:rPr>
          <w:t>6.1.3. Good practice in editorial intervention</w:t>
        </w:r>
        <w:r w:rsidR="00B30F6E">
          <w:rPr>
            <w:noProof/>
            <w:webHidden/>
          </w:rPr>
          <w:tab/>
        </w:r>
        <w:r w:rsidR="00B30F6E">
          <w:rPr>
            <w:noProof/>
            <w:webHidden/>
          </w:rPr>
          <w:fldChar w:fldCharType="begin"/>
        </w:r>
        <w:r w:rsidR="00B30F6E">
          <w:rPr>
            <w:noProof/>
            <w:webHidden/>
          </w:rPr>
          <w:instrText xml:space="preserve"> PAGEREF _Toc182927869 \h </w:instrText>
        </w:r>
        <w:r w:rsidR="00B30F6E">
          <w:rPr>
            <w:noProof/>
            <w:webHidden/>
          </w:rPr>
        </w:r>
        <w:r w:rsidR="00B30F6E">
          <w:rPr>
            <w:noProof/>
            <w:webHidden/>
          </w:rPr>
          <w:fldChar w:fldCharType="separate"/>
        </w:r>
        <w:r w:rsidR="00B30F6E">
          <w:rPr>
            <w:noProof/>
            <w:webHidden/>
          </w:rPr>
          <w:t>93</w:t>
        </w:r>
        <w:r w:rsidR="00B30F6E">
          <w:rPr>
            <w:noProof/>
            <w:webHidden/>
          </w:rPr>
          <w:fldChar w:fldCharType="end"/>
        </w:r>
      </w:hyperlink>
    </w:p>
    <w:p w14:paraId="73D248B5" w14:textId="658347EC" w:rsidR="00B30F6E" w:rsidRDefault="00542B66">
      <w:pPr>
        <w:pStyle w:val="TJ3"/>
        <w:rPr>
          <w:rFonts w:asciiTheme="minorHAnsi" w:hAnsiTheme="minorHAnsi" w:cstheme="minorBidi"/>
          <w:noProof/>
          <w:kern w:val="0"/>
          <w:sz w:val="22"/>
          <w:szCs w:val="20"/>
          <w14:ligatures w14:val="none"/>
        </w:rPr>
      </w:pPr>
      <w:hyperlink w:anchor="_Toc182927870" w:history="1">
        <w:r w:rsidR="00B30F6E" w:rsidRPr="00CC3E5F">
          <w:rPr>
            <w:rStyle w:val="Hiperhivatkozs"/>
            <w:noProof/>
            <w:lang w:bidi="ar-SA"/>
          </w:rPr>
          <w:t>6.1.4. Correction and normalisation in verse</w:t>
        </w:r>
        <w:r w:rsidR="00B30F6E">
          <w:rPr>
            <w:noProof/>
            <w:webHidden/>
          </w:rPr>
          <w:tab/>
        </w:r>
        <w:r w:rsidR="00B30F6E">
          <w:rPr>
            <w:noProof/>
            <w:webHidden/>
          </w:rPr>
          <w:fldChar w:fldCharType="begin"/>
        </w:r>
        <w:r w:rsidR="00B30F6E">
          <w:rPr>
            <w:noProof/>
            <w:webHidden/>
          </w:rPr>
          <w:instrText xml:space="preserve"> PAGEREF _Toc182927870 \h </w:instrText>
        </w:r>
        <w:r w:rsidR="00B30F6E">
          <w:rPr>
            <w:noProof/>
            <w:webHidden/>
          </w:rPr>
        </w:r>
        <w:r w:rsidR="00B30F6E">
          <w:rPr>
            <w:noProof/>
            <w:webHidden/>
          </w:rPr>
          <w:fldChar w:fldCharType="separate"/>
        </w:r>
        <w:r w:rsidR="00B30F6E">
          <w:rPr>
            <w:noProof/>
            <w:webHidden/>
          </w:rPr>
          <w:t>93</w:t>
        </w:r>
        <w:r w:rsidR="00B30F6E">
          <w:rPr>
            <w:noProof/>
            <w:webHidden/>
          </w:rPr>
          <w:fldChar w:fldCharType="end"/>
        </w:r>
      </w:hyperlink>
    </w:p>
    <w:p w14:paraId="653C4E9F" w14:textId="6586AB50" w:rsidR="00B30F6E" w:rsidRDefault="00542B66">
      <w:pPr>
        <w:pStyle w:val="TJ4"/>
        <w:rPr>
          <w:rFonts w:asciiTheme="minorHAnsi" w:hAnsiTheme="minorHAnsi" w:cstheme="minorBidi"/>
          <w:noProof/>
          <w:kern w:val="0"/>
          <w:sz w:val="22"/>
          <w:szCs w:val="20"/>
          <w14:ligatures w14:val="none"/>
        </w:rPr>
      </w:pPr>
      <w:hyperlink w:anchor="_Toc182927871" w:history="1">
        <w:r w:rsidR="00B30F6E" w:rsidRPr="00CC3E5F">
          <w:rPr>
            <w:rStyle w:val="Hiperhivatkozs"/>
            <w:noProof/>
            <w:lang w:bidi="ar-SA"/>
          </w:rPr>
          <w:t>6.1.4.1. Non-standard prosody with non-standard language</w:t>
        </w:r>
        <w:r w:rsidR="00B30F6E">
          <w:rPr>
            <w:noProof/>
            <w:webHidden/>
          </w:rPr>
          <w:tab/>
        </w:r>
        <w:r w:rsidR="00B30F6E">
          <w:rPr>
            <w:noProof/>
            <w:webHidden/>
          </w:rPr>
          <w:fldChar w:fldCharType="begin"/>
        </w:r>
        <w:r w:rsidR="00B30F6E">
          <w:rPr>
            <w:noProof/>
            <w:webHidden/>
          </w:rPr>
          <w:instrText xml:space="preserve"> PAGEREF _Toc182927871 \h </w:instrText>
        </w:r>
        <w:r w:rsidR="00B30F6E">
          <w:rPr>
            <w:noProof/>
            <w:webHidden/>
          </w:rPr>
        </w:r>
        <w:r w:rsidR="00B30F6E">
          <w:rPr>
            <w:noProof/>
            <w:webHidden/>
          </w:rPr>
          <w:fldChar w:fldCharType="separate"/>
        </w:r>
        <w:r w:rsidR="00B30F6E">
          <w:rPr>
            <w:noProof/>
            <w:webHidden/>
          </w:rPr>
          <w:t>94</w:t>
        </w:r>
        <w:r w:rsidR="00B30F6E">
          <w:rPr>
            <w:noProof/>
            <w:webHidden/>
          </w:rPr>
          <w:fldChar w:fldCharType="end"/>
        </w:r>
      </w:hyperlink>
    </w:p>
    <w:p w14:paraId="55A1282A" w14:textId="6D91A8FC" w:rsidR="00B30F6E" w:rsidRDefault="00542B66">
      <w:pPr>
        <w:pStyle w:val="TJ4"/>
        <w:rPr>
          <w:rFonts w:asciiTheme="minorHAnsi" w:hAnsiTheme="minorHAnsi" w:cstheme="minorBidi"/>
          <w:noProof/>
          <w:kern w:val="0"/>
          <w:sz w:val="22"/>
          <w:szCs w:val="20"/>
          <w14:ligatures w14:val="none"/>
        </w:rPr>
      </w:pPr>
      <w:hyperlink w:anchor="_Toc182927872" w:history="1">
        <w:r w:rsidR="00B30F6E" w:rsidRPr="00CC3E5F">
          <w:rPr>
            <w:rStyle w:val="Hiperhivatkozs"/>
            <w:noProof/>
            <w:lang w:bidi="ar-SA"/>
          </w:rPr>
          <w:t>6.1.4.2. Standard prosody with non-standard language</w:t>
        </w:r>
        <w:r w:rsidR="00B30F6E">
          <w:rPr>
            <w:noProof/>
            <w:webHidden/>
          </w:rPr>
          <w:tab/>
        </w:r>
        <w:r w:rsidR="00B30F6E">
          <w:rPr>
            <w:noProof/>
            <w:webHidden/>
          </w:rPr>
          <w:fldChar w:fldCharType="begin"/>
        </w:r>
        <w:r w:rsidR="00B30F6E">
          <w:rPr>
            <w:noProof/>
            <w:webHidden/>
          </w:rPr>
          <w:instrText xml:space="preserve"> PAGEREF _Toc182927872 \h </w:instrText>
        </w:r>
        <w:r w:rsidR="00B30F6E">
          <w:rPr>
            <w:noProof/>
            <w:webHidden/>
          </w:rPr>
        </w:r>
        <w:r w:rsidR="00B30F6E">
          <w:rPr>
            <w:noProof/>
            <w:webHidden/>
          </w:rPr>
          <w:fldChar w:fldCharType="separate"/>
        </w:r>
        <w:r w:rsidR="00B30F6E">
          <w:rPr>
            <w:noProof/>
            <w:webHidden/>
          </w:rPr>
          <w:t>94</w:t>
        </w:r>
        <w:r w:rsidR="00B30F6E">
          <w:rPr>
            <w:noProof/>
            <w:webHidden/>
          </w:rPr>
          <w:fldChar w:fldCharType="end"/>
        </w:r>
      </w:hyperlink>
    </w:p>
    <w:p w14:paraId="228EBD82" w14:textId="039D0ED3" w:rsidR="00B30F6E" w:rsidRDefault="00542B66">
      <w:pPr>
        <w:pStyle w:val="TJ4"/>
        <w:rPr>
          <w:rFonts w:asciiTheme="minorHAnsi" w:hAnsiTheme="minorHAnsi" w:cstheme="minorBidi"/>
          <w:noProof/>
          <w:kern w:val="0"/>
          <w:sz w:val="22"/>
          <w:szCs w:val="20"/>
          <w14:ligatures w14:val="none"/>
        </w:rPr>
      </w:pPr>
      <w:hyperlink w:anchor="_Toc182927873" w:history="1">
        <w:r w:rsidR="00B30F6E" w:rsidRPr="00CC3E5F">
          <w:rPr>
            <w:rStyle w:val="Hiperhivatkozs"/>
            <w:noProof/>
            <w:lang w:bidi="ar-SA"/>
          </w:rPr>
          <w:t>6.1.4.3. Non-standard prosody with standard language</w:t>
        </w:r>
        <w:r w:rsidR="00B30F6E">
          <w:rPr>
            <w:noProof/>
            <w:webHidden/>
          </w:rPr>
          <w:tab/>
        </w:r>
        <w:r w:rsidR="00B30F6E">
          <w:rPr>
            <w:noProof/>
            <w:webHidden/>
          </w:rPr>
          <w:fldChar w:fldCharType="begin"/>
        </w:r>
        <w:r w:rsidR="00B30F6E">
          <w:rPr>
            <w:noProof/>
            <w:webHidden/>
          </w:rPr>
          <w:instrText xml:space="preserve"> PAGEREF _Toc182927873 \h </w:instrText>
        </w:r>
        <w:r w:rsidR="00B30F6E">
          <w:rPr>
            <w:noProof/>
            <w:webHidden/>
          </w:rPr>
        </w:r>
        <w:r w:rsidR="00B30F6E">
          <w:rPr>
            <w:noProof/>
            <w:webHidden/>
          </w:rPr>
          <w:fldChar w:fldCharType="separate"/>
        </w:r>
        <w:r w:rsidR="00B30F6E">
          <w:rPr>
            <w:noProof/>
            <w:webHidden/>
          </w:rPr>
          <w:t>95</w:t>
        </w:r>
        <w:r w:rsidR="00B30F6E">
          <w:rPr>
            <w:noProof/>
            <w:webHidden/>
          </w:rPr>
          <w:fldChar w:fldCharType="end"/>
        </w:r>
      </w:hyperlink>
    </w:p>
    <w:p w14:paraId="5908ED6E" w14:textId="3E2C09C1" w:rsidR="00B30F6E" w:rsidRDefault="00542B66">
      <w:pPr>
        <w:pStyle w:val="TJ2"/>
        <w:rPr>
          <w:rFonts w:asciiTheme="minorHAnsi" w:hAnsiTheme="minorHAnsi" w:cstheme="minorBidi"/>
          <w:noProof/>
          <w:kern w:val="0"/>
          <w:sz w:val="22"/>
          <w:szCs w:val="20"/>
          <w14:ligatures w14:val="none"/>
        </w:rPr>
      </w:pPr>
      <w:hyperlink w:anchor="_Toc182927874" w:history="1">
        <w:r w:rsidR="00B30F6E" w:rsidRPr="00CC3E5F">
          <w:rPr>
            <w:rStyle w:val="Hiperhivatkozs"/>
            <w:noProof/>
            <w:lang w:bidi="ar-SA"/>
          </w:rPr>
          <w:t>6.2. Encoding correction</w:t>
        </w:r>
        <w:r w:rsidR="00B30F6E">
          <w:rPr>
            <w:noProof/>
            <w:webHidden/>
          </w:rPr>
          <w:tab/>
        </w:r>
        <w:r w:rsidR="00B30F6E">
          <w:rPr>
            <w:noProof/>
            <w:webHidden/>
          </w:rPr>
          <w:fldChar w:fldCharType="begin"/>
        </w:r>
        <w:r w:rsidR="00B30F6E">
          <w:rPr>
            <w:noProof/>
            <w:webHidden/>
          </w:rPr>
          <w:instrText xml:space="preserve"> PAGEREF _Toc182927874 \h </w:instrText>
        </w:r>
        <w:r w:rsidR="00B30F6E">
          <w:rPr>
            <w:noProof/>
            <w:webHidden/>
          </w:rPr>
        </w:r>
        <w:r w:rsidR="00B30F6E">
          <w:rPr>
            <w:noProof/>
            <w:webHidden/>
          </w:rPr>
          <w:fldChar w:fldCharType="separate"/>
        </w:r>
        <w:r w:rsidR="00B30F6E">
          <w:rPr>
            <w:noProof/>
            <w:webHidden/>
          </w:rPr>
          <w:t>96</w:t>
        </w:r>
        <w:r w:rsidR="00B30F6E">
          <w:rPr>
            <w:noProof/>
            <w:webHidden/>
          </w:rPr>
          <w:fldChar w:fldCharType="end"/>
        </w:r>
      </w:hyperlink>
    </w:p>
    <w:p w14:paraId="4689808F" w14:textId="24CF8794" w:rsidR="00B30F6E" w:rsidRDefault="00542B66">
      <w:pPr>
        <w:pStyle w:val="TJ3"/>
        <w:rPr>
          <w:rFonts w:asciiTheme="minorHAnsi" w:hAnsiTheme="minorHAnsi" w:cstheme="minorBidi"/>
          <w:noProof/>
          <w:kern w:val="0"/>
          <w:sz w:val="22"/>
          <w:szCs w:val="20"/>
          <w14:ligatures w14:val="none"/>
        </w:rPr>
      </w:pPr>
      <w:hyperlink w:anchor="_Toc182927875" w:history="1">
        <w:r w:rsidR="00B30F6E" w:rsidRPr="00CC3E5F">
          <w:rPr>
            <w:rStyle w:val="Hiperhivatkozs"/>
            <w:noProof/>
            <w:lang w:bidi="ar-SA"/>
          </w:rPr>
          <w:t>6.2.1. Flagging erroneous and uninterpretable text</w:t>
        </w:r>
        <w:r w:rsidR="00B30F6E">
          <w:rPr>
            <w:noProof/>
            <w:webHidden/>
          </w:rPr>
          <w:tab/>
        </w:r>
        <w:r w:rsidR="00B30F6E">
          <w:rPr>
            <w:noProof/>
            <w:webHidden/>
          </w:rPr>
          <w:fldChar w:fldCharType="begin"/>
        </w:r>
        <w:r w:rsidR="00B30F6E">
          <w:rPr>
            <w:noProof/>
            <w:webHidden/>
          </w:rPr>
          <w:instrText xml:space="preserve"> PAGEREF _Toc182927875 \h </w:instrText>
        </w:r>
        <w:r w:rsidR="00B30F6E">
          <w:rPr>
            <w:noProof/>
            <w:webHidden/>
          </w:rPr>
        </w:r>
        <w:r w:rsidR="00B30F6E">
          <w:rPr>
            <w:noProof/>
            <w:webHidden/>
          </w:rPr>
          <w:fldChar w:fldCharType="separate"/>
        </w:r>
        <w:r w:rsidR="00B30F6E">
          <w:rPr>
            <w:noProof/>
            <w:webHidden/>
          </w:rPr>
          <w:t>96</w:t>
        </w:r>
        <w:r w:rsidR="00B30F6E">
          <w:rPr>
            <w:noProof/>
            <w:webHidden/>
          </w:rPr>
          <w:fldChar w:fldCharType="end"/>
        </w:r>
      </w:hyperlink>
    </w:p>
    <w:p w14:paraId="2415C17F" w14:textId="3BDB0E80" w:rsidR="00B30F6E" w:rsidRDefault="00542B66">
      <w:pPr>
        <w:pStyle w:val="TJ3"/>
        <w:rPr>
          <w:rFonts w:asciiTheme="minorHAnsi" w:hAnsiTheme="minorHAnsi" w:cstheme="minorBidi"/>
          <w:noProof/>
          <w:kern w:val="0"/>
          <w:sz w:val="22"/>
          <w:szCs w:val="20"/>
          <w14:ligatures w14:val="none"/>
        </w:rPr>
      </w:pPr>
      <w:hyperlink w:anchor="_Toc182927876" w:history="1">
        <w:r w:rsidR="00B30F6E" w:rsidRPr="00CC3E5F">
          <w:rPr>
            <w:rStyle w:val="Hiperhivatkozs"/>
            <w:noProof/>
            <w:lang w:bidi="ar-SA"/>
          </w:rPr>
          <w:t>6.2.2. Correcting erroneous text</w:t>
        </w:r>
        <w:r w:rsidR="00B30F6E">
          <w:rPr>
            <w:noProof/>
            <w:webHidden/>
          </w:rPr>
          <w:tab/>
        </w:r>
        <w:r w:rsidR="00B30F6E">
          <w:rPr>
            <w:noProof/>
            <w:webHidden/>
          </w:rPr>
          <w:fldChar w:fldCharType="begin"/>
        </w:r>
        <w:r w:rsidR="00B30F6E">
          <w:rPr>
            <w:noProof/>
            <w:webHidden/>
          </w:rPr>
          <w:instrText xml:space="preserve"> PAGEREF _Toc182927876 \h </w:instrText>
        </w:r>
        <w:r w:rsidR="00B30F6E">
          <w:rPr>
            <w:noProof/>
            <w:webHidden/>
          </w:rPr>
        </w:r>
        <w:r w:rsidR="00B30F6E">
          <w:rPr>
            <w:noProof/>
            <w:webHidden/>
          </w:rPr>
          <w:fldChar w:fldCharType="separate"/>
        </w:r>
        <w:r w:rsidR="00B30F6E">
          <w:rPr>
            <w:noProof/>
            <w:webHidden/>
          </w:rPr>
          <w:t>96</w:t>
        </w:r>
        <w:r w:rsidR="00B30F6E">
          <w:rPr>
            <w:noProof/>
            <w:webHidden/>
          </w:rPr>
          <w:fldChar w:fldCharType="end"/>
        </w:r>
      </w:hyperlink>
    </w:p>
    <w:p w14:paraId="71ACECEA" w14:textId="082CDAA9" w:rsidR="00B30F6E" w:rsidRDefault="00542B66">
      <w:pPr>
        <w:pStyle w:val="TJ3"/>
        <w:rPr>
          <w:rFonts w:asciiTheme="minorHAnsi" w:hAnsiTheme="minorHAnsi" w:cstheme="minorBidi"/>
          <w:noProof/>
          <w:kern w:val="0"/>
          <w:sz w:val="22"/>
          <w:szCs w:val="20"/>
          <w14:ligatures w14:val="none"/>
        </w:rPr>
      </w:pPr>
      <w:hyperlink w:anchor="_Toc182927877" w:history="1">
        <w:r w:rsidR="00B30F6E" w:rsidRPr="00CC3E5F">
          <w:rPr>
            <w:rStyle w:val="Hiperhivatkozs"/>
            <w:noProof/>
            <w:lang w:bidi="ar-SA"/>
          </w:rPr>
          <w:t>6.2.3. Editorial deletion (suppression)</w:t>
        </w:r>
        <w:r w:rsidR="00B30F6E">
          <w:rPr>
            <w:noProof/>
            <w:webHidden/>
          </w:rPr>
          <w:tab/>
        </w:r>
        <w:r w:rsidR="00B30F6E">
          <w:rPr>
            <w:noProof/>
            <w:webHidden/>
          </w:rPr>
          <w:fldChar w:fldCharType="begin"/>
        </w:r>
        <w:r w:rsidR="00B30F6E">
          <w:rPr>
            <w:noProof/>
            <w:webHidden/>
          </w:rPr>
          <w:instrText xml:space="preserve"> PAGEREF _Toc182927877 \h </w:instrText>
        </w:r>
        <w:r w:rsidR="00B30F6E">
          <w:rPr>
            <w:noProof/>
            <w:webHidden/>
          </w:rPr>
        </w:r>
        <w:r w:rsidR="00B30F6E">
          <w:rPr>
            <w:noProof/>
            <w:webHidden/>
          </w:rPr>
          <w:fldChar w:fldCharType="separate"/>
        </w:r>
        <w:r w:rsidR="00B30F6E">
          <w:rPr>
            <w:noProof/>
            <w:webHidden/>
          </w:rPr>
          <w:t>96</w:t>
        </w:r>
        <w:r w:rsidR="00B30F6E">
          <w:rPr>
            <w:noProof/>
            <w:webHidden/>
          </w:rPr>
          <w:fldChar w:fldCharType="end"/>
        </w:r>
      </w:hyperlink>
    </w:p>
    <w:p w14:paraId="1209CDAA" w14:textId="0F666210" w:rsidR="00B30F6E" w:rsidRDefault="00542B66">
      <w:pPr>
        <w:pStyle w:val="TJ3"/>
        <w:rPr>
          <w:rFonts w:asciiTheme="minorHAnsi" w:hAnsiTheme="minorHAnsi" w:cstheme="minorBidi"/>
          <w:noProof/>
          <w:kern w:val="0"/>
          <w:sz w:val="22"/>
          <w:szCs w:val="20"/>
          <w14:ligatures w14:val="none"/>
        </w:rPr>
      </w:pPr>
      <w:hyperlink w:anchor="_Toc182927878" w:history="1">
        <w:r w:rsidR="00B30F6E" w:rsidRPr="00CC3E5F">
          <w:rPr>
            <w:rStyle w:val="Hiperhivatkozs"/>
            <w:noProof/>
            <w:lang w:bidi="ar-SA"/>
          </w:rPr>
          <w:t>6.2.4. Editorial addition</w:t>
        </w:r>
        <w:r w:rsidR="00B30F6E">
          <w:rPr>
            <w:noProof/>
            <w:webHidden/>
          </w:rPr>
          <w:tab/>
        </w:r>
        <w:r w:rsidR="00B30F6E">
          <w:rPr>
            <w:noProof/>
            <w:webHidden/>
          </w:rPr>
          <w:fldChar w:fldCharType="begin"/>
        </w:r>
        <w:r w:rsidR="00B30F6E">
          <w:rPr>
            <w:noProof/>
            <w:webHidden/>
          </w:rPr>
          <w:instrText xml:space="preserve"> PAGEREF _Toc182927878 \h </w:instrText>
        </w:r>
        <w:r w:rsidR="00B30F6E">
          <w:rPr>
            <w:noProof/>
            <w:webHidden/>
          </w:rPr>
        </w:r>
        <w:r w:rsidR="00B30F6E">
          <w:rPr>
            <w:noProof/>
            <w:webHidden/>
          </w:rPr>
          <w:fldChar w:fldCharType="separate"/>
        </w:r>
        <w:r w:rsidR="00B30F6E">
          <w:rPr>
            <w:noProof/>
            <w:webHidden/>
          </w:rPr>
          <w:t>96</w:t>
        </w:r>
        <w:r w:rsidR="00B30F6E">
          <w:rPr>
            <w:noProof/>
            <w:webHidden/>
          </w:rPr>
          <w:fldChar w:fldCharType="end"/>
        </w:r>
      </w:hyperlink>
    </w:p>
    <w:p w14:paraId="1D23A197" w14:textId="1C9A746C" w:rsidR="00B30F6E" w:rsidRDefault="00542B66">
      <w:pPr>
        <w:pStyle w:val="TJ3"/>
        <w:rPr>
          <w:rFonts w:asciiTheme="minorHAnsi" w:hAnsiTheme="minorHAnsi" w:cstheme="minorBidi"/>
          <w:noProof/>
          <w:kern w:val="0"/>
          <w:sz w:val="22"/>
          <w:szCs w:val="20"/>
          <w14:ligatures w14:val="none"/>
        </w:rPr>
      </w:pPr>
      <w:hyperlink w:anchor="_Toc182927879" w:history="1">
        <w:r w:rsidR="00B30F6E" w:rsidRPr="00CC3E5F">
          <w:rPr>
            <w:rStyle w:val="Hiperhivatkozs"/>
            <w:noProof/>
            <w:lang w:bidi="ar-SA"/>
          </w:rPr>
          <w:t>6.2.5. Distinguishing correction from deletion and addition</w:t>
        </w:r>
        <w:r w:rsidR="00B30F6E">
          <w:rPr>
            <w:noProof/>
            <w:webHidden/>
          </w:rPr>
          <w:tab/>
        </w:r>
        <w:r w:rsidR="00B30F6E">
          <w:rPr>
            <w:noProof/>
            <w:webHidden/>
          </w:rPr>
          <w:fldChar w:fldCharType="begin"/>
        </w:r>
        <w:r w:rsidR="00B30F6E">
          <w:rPr>
            <w:noProof/>
            <w:webHidden/>
          </w:rPr>
          <w:instrText xml:space="preserve"> PAGEREF _Toc182927879 \h </w:instrText>
        </w:r>
        <w:r w:rsidR="00B30F6E">
          <w:rPr>
            <w:noProof/>
            <w:webHidden/>
          </w:rPr>
        </w:r>
        <w:r w:rsidR="00B30F6E">
          <w:rPr>
            <w:noProof/>
            <w:webHidden/>
          </w:rPr>
          <w:fldChar w:fldCharType="separate"/>
        </w:r>
        <w:r w:rsidR="00B30F6E">
          <w:rPr>
            <w:noProof/>
            <w:webHidden/>
          </w:rPr>
          <w:t>97</w:t>
        </w:r>
        <w:r w:rsidR="00B30F6E">
          <w:rPr>
            <w:noProof/>
            <w:webHidden/>
          </w:rPr>
          <w:fldChar w:fldCharType="end"/>
        </w:r>
      </w:hyperlink>
    </w:p>
    <w:p w14:paraId="7AFAE57C" w14:textId="506B0D96" w:rsidR="00B30F6E" w:rsidRDefault="00542B66">
      <w:pPr>
        <w:pStyle w:val="TJ3"/>
        <w:rPr>
          <w:rFonts w:asciiTheme="minorHAnsi" w:hAnsiTheme="minorHAnsi" w:cstheme="minorBidi"/>
          <w:noProof/>
          <w:kern w:val="0"/>
          <w:sz w:val="22"/>
          <w:szCs w:val="20"/>
          <w14:ligatures w14:val="none"/>
        </w:rPr>
      </w:pPr>
      <w:hyperlink w:anchor="_Toc182927880" w:history="1">
        <w:r w:rsidR="00B30F6E" w:rsidRPr="00CC3E5F">
          <w:rPr>
            <w:rStyle w:val="Hiperhivatkozs"/>
            <w:noProof/>
            <w:lang w:bidi="ar-SA"/>
          </w:rPr>
          <w:t>6.2.6. Good practice in correction</w:t>
        </w:r>
        <w:r w:rsidR="00B30F6E">
          <w:rPr>
            <w:noProof/>
            <w:webHidden/>
          </w:rPr>
          <w:tab/>
        </w:r>
        <w:r w:rsidR="00B30F6E">
          <w:rPr>
            <w:noProof/>
            <w:webHidden/>
          </w:rPr>
          <w:fldChar w:fldCharType="begin"/>
        </w:r>
        <w:r w:rsidR="00B30F6E">
          <w:rPr>
            <w:noProof/>
            <w:webHidden/>
          </w:rPr>
          <w:instrText xml:space="preserve"> PAGEREF _Toc182927880 \h </w:instrText>
        </w:r>
        <w:r w:rsidR="00B30F6E">
          <w:rPr>
            <w:noProof/>
            <w:webHidden/>
          </w:rPr>
        </w:r>
        <w:r w:rsidR="00B30F6E">
          <w:rPr>
            <w:noProof/>
            <w:webHidden/>
          </w:rPr>
          <w:fldChar w:fldCharType="separate"/>
        </w:r>
        <w:r w:rsidR="00B30F6E">
          <w:rPr>
            <w:noProof/>
            <w:webHidden/>
          </w:rPr>
          <w:t>98</w:t>
        </w:r>
        <w:r w:rsidR="00B30F6E">
          <w:rPr>
            <w:noProof/>
            <w:webHidden/>
          </w:rPr>
          <w:fldChar w:fldCharType="end"/>
        </w:r>
      </w:hyperlink>
    </w:p>
    <w:p w14:paraId="0642B8C4" w14:textId="523832FD" w:rsidR="00B30F6E" w:rsidRDefault="00542B66">
      <w:pPr>
        <w:pStyle w:val="TJ2"/>
        <w:rPr>
          <w:rFonts w:asciiTheme="minorHAnsi" w:hAnsiTheme="minorHAnsi" w:cstheme="minorBidi"/>
          <w:noProof/>
          <w:kern w:val="0"/>
          <w:sz w:val="22"/>
          <w:szCs w:val="20"/>
          <w14:ligatures w14:val="none"/>
        </w:rPr>
      </w:pPr>
      <w:hyperlink w:anchor="_Toc182927881" w:history="1">
        <w:r w:rsidR="00B30F6E" w:rsidRPr="00CC3E5F">
          <w:rPr>
            <w:rStyle w:val="Hiperhivatkozs"/>
            <w:noProof/>
            <w:lang w:bidi="ar-SA"/>
          </w:rPr>
          <w:t>6.3. Encoding normalisation</w:t>
        </w:r>
        <w:r w:rsidR="00B30F6E">
          <w:rPr>
            <w:noProof/>
            <w:webHidden/>
          </w:rPr>
          <w:tab/>
        </w:r>
        <w:r w:rsidR="00B30F6E">
          <w:rPr>
            <w:noProof/>
            <w:webHidden/>
          </w:rPr>
          <w:fldChar w:fldCharType="begin"/>
        </w:r>
        <w:r w:rsidR="00B30F6E">
          <w:rPr>
            <w:noProof/>
            <w:webHidden/>
          </w:rPr>
          <w:instrText xml:space="preserve"> PAGEREF _Toc182927881 \h </w:instrText>
        </w:r>
        <w:r w:rsidR="00B30F6E">
          <w:rPr>
            <w:noProof/>
            <w:webHidden/>
          </w:rPr>
        </w:r>
        <w:r w:rsidR="00B30F6E">
          <w:rPr>
            <w:noProof/>
            <w:webHidden/>
          </w:rPr>
          <w:fldChar w:fldCharType="separate"/>
        </w:r>
        <w:r w:rsidR="00B30F6E">
          <w:rPr>
            <w:noProof/>
            <w:webHidden/>
          </w:rPr>
          <w:t>99</w:t>
        </w:r>
        <w:r w:rsidR="00B30F6E">
          <w:rPr>
            <w:noProof/>
            <w:webHidden/>
          </w:rPr>
          <w:fldChar w:fldCharType="end"/>
        </w:r>
      </w:hyperlink>
    </w:p>
    <w:p w14:paraId="48B6EE46" w14:textId="5664D1D1" w:rsidR="00B30F6E" w:rsidRDefault="00542B66">
      <w:pPr>
        <w:pStyle w:val="TJ3"/>
        <w:rPr>
          <w:rFonts w:asciiTheme="minorHAnsi" w:hAnsiTheme="minorHAnsi" w:cstheme="minorBidi"/>
          <w:noProof/>
          <w:kern w:val="0"/>
          <w:sz w:val="22"/>
          <w:szCs w:val="20"/>
          <w14:ligatures w14:val="none"/>
        </w:rPr>
      </w:pPr>
      <w:hyperlink w:anchor="_Toc182927882" w:history="1">
        <w:r w:rsidR="00B30F6E" w:rsidRPr="00CC3E5F">
          <w:rPr>
            <w:rStyle w:val="Hiperhivatkozs"/>
            <w:noProof/>
            <w:lang w:bidi="ar-SA"/>
          </w:rPr>
          <w:t>6.3.1. Flagging non-standard usage</w:t>
        </w:r>
        <w:r w:rsidR="00B30F6E">
          <w:rPr>
            <w:noProof/>
            <w:webHidden/>
          </w:rPr>
          <w:tab/>
        </w:r>
        <w:r w:rsidR="00B30F6E">
          <w:rPr>
            <w:noProof/>
            <w:webHidden/>
          </w:rPr>
          <w:fldChar w:fldCharType="begin"/>
        </w:r>
        <w:r w:rsidR="00B30F6E">
          <w:rPr>
            <w:noProof/>
            <w:webHidden/>
          </w:rPr>
          <w:instrText xml:space="preserve"> PAGEREF _Toc182927882 \h </w:instrText>
        </w:r>
        <w:r w:rsidR="00B30F6E">
          <w:rPr>
            <w:noProof/>
            <w:webHidden/>
          </w:rPr>
        </w:r>
        <w:r w:rsidR="00B30F6E">
          <w:rPr>
            <w:noProof/>
            <w:webHidden/>
          </w:rPr>
          <w:fldChar w:fldCharType="separate"/>
        </w:r>
        <w:r w:rsidR="00B30F6E">
          <w:rPr>
            <w:noProof/>
            <w:webHidden/>
          </w:rPr>
          <w:t>99</w:t>
        </w:r>
        <w:r w:rsidR="00B30F6E">
          <w:rPr>
            <w:noProof/>
            <w:webHidden/>
          </w:rPr>
          <w:fldChar w:fldCharType="end"/>
        </w:r>
      </w:hyperlink>
    </w:p>
    <w:p w14:paraId="2CDFE0AD" w14:textId="1794FEB3" w:rsidR="00B30F6E" w:rsidRDefault="00542B66">
      <w:pPr>
        <w:pStyle w:val="TJ3"/>
        <w:rPr>
          <w:rFonts w:asciiTheme="minorHAnsi" w:hAnsiTheme="minorHAnsi" w:cstheme="minorBidi"/>
          <w:noProof/>
          <w:kern w:val="0"/>
          <w:sz w:val="22"/>
          <w:szCs w:val="20"/>
          <w14:ligatures w14:val="none"/>
        </w:rPr>
      </w:pPr>
      <w:hyperlink w:anchor="_Toc182927883" w:history="1">
        <w:r w:rsidR="00B30F6E" w:rsidRPr="00CC3E5F">
          <w:rPr>
            <w:rStyle w:val="Hiperhivatkozs"/>
            <w:noProof/>
            <w:lang w:bidi="ar-SA"/>
          </w:rPr>
          <w:t>6.3.2. Normalising non-standard usage</w:t>
        </w:r>
        <w:r w:rsidR="00B30F6E">
          <w:rPr>
            <w:noProof/>
            <w:webHidden/>
          </w:rPr>
          <w:tab/>
        </w:r>
        <w:r w:rsidR="00B30F6E">
          <w:rPr>
            <w:noProof/>
            <w:webHidden/>
          </w:rPr>
          <w:fldChar w:fldCharType="begin"/>
        </w:r>
        <w:r w:rsidR="00B30F6E">
          <w:rPr>
            <w:noProof/>
            <w:webHidden/>
          </w:rPr>
          <w:instrText xml:space="preserve"> PAGEREF _Toc182927883 \h </w:instrText>
        </w:r>
        <w:r w:rsidR="00B30F6E">
          <w:rPr>
            <w:noProof/>
            <w:webHidden/>
          </w:rPr>
        </w:r>
        <w:r w:rsidR="00B30F6E">
          <w:rPr>
            <w:noProof/>
            <w:webHidden/>
          </w:rPr>
          <w:fldChar w:fldCharType="separate"/>
        </w:r>
        <w:r w:rsidR="00B30F6E">
          <w:rPr>
            <w:noProof/>
            <w:webHidden/>
          </w:rPr>
          <w:t>99</w:t>
        </w:r>
        <w:r w:rsidR="00B30F6E">
          <w:rPr>
            <w:noProof/>
            <w:webHidden/>
          </w:rPr>
          <w:fldChar w:fldCharType="end"/>
        </w:r>
      </w:hyperlink>
    </w:p>
    <w:p w14:paraId="23BB203F" w14:textId="7C14F5EB" w:rsidR="00B30F6E" w:rsidRDefault="00542B66">
      <w:pPr>
        <w:pStyle w:val="TJ3"/>
        <w:rPr>
          <w:rFonts w:asciiTheme="minorHAnsi" w:hAnsiTheme="minorHAnsi" w:cstheme="minorBidi"/>
          <w:noProof/>
          <w:kern w:val="0"/>
          <w:sz w:val="22"/>
          <w:szCs w:val="20"/>
          <w14:ligatures w14:val="none"/>
        </w:rPr>
      </w:pPr>
      <w:hyperlink w:anchor="_Toc182927884" w:history="1">
        <w:r w:rsidR="00B30F6E" w:rsidRPr="00CC3E5F">
          <w:rPr>
            <w:rStyle w:val="Hiperhivatkozs"/>
            <w:noProof/>
            <w:lang w:bidi="ar-SA"/>
          </w:rPr>
          <w:t>6.3.3. Nesting normalisation and correction</w:t>
        </w:r>
        <w:r w:rsidR="00B30F6E">
          <w:rPr>
            <w:noProof/>
            <w:webHidden/>
          </w:rPr>
          <w:tab/>
        </w:r>
        <w:r w:rsidR="00B30F6E">
          <w:rPr>
            <w:noProof/>
            <w:webHidden/>
          </w:rPr>
          <w:fldChar w:fldCharType="begin"/>
        </w:r>
        <w:r w:rsidR="00B30F6E">
          <w:rPr>
            <w:noProof/>
            <w:webHidden/>
          </w:rPr>
          <w:instrText xml:space="preserve"> PAGEREF _Toc182927884 \h </w:instrText>
        </w:r>
        <w:r w:rsidR="00B30F6E">
          <w:rPr>
            <w:noProof/>
            <w:webHidden/>
          </w:rPr>
        </w:r>
        <w:r w:rsidR="00B30F6E">
          <w:rPr>
            <w:noProof/>
            <w:webHidden/>
          </w:rPr>
          <w:fldChar w:fldCharType="separate"/>
        </w:r>
        <w:r w:rsidR="00B30F6E">
          <w:rPr>
            <w:noProof/>
            <w:webHidden/>
          </w:rPr>
          <w:t>99</w:t>
        </w:r>
        <w:r w:rsidR="00B30F6E">
          <w:rPr>
            <w:noProof/>
            <w:webHidden/>
          </w:rPr>
          <w:fldChar w:fldCharType="end"/>
        </w:r>
      </w:hyperlink>
    </w:p>
    <w:p w14:paraId="5CD0CABB" w14:textId="32FF17BE" w:rsidR="00B30F6E" w:rsidRDefault="00542B66">
      <w:pPr>
        <w:pStyle w:val="TJ3"/>
        <w:rPr>
          <w:rFonts w:asciiTheme="minorHAnsi" w:hAnsiTheme="minorHAnsi" w:cstheme="minorBidi"/>
          <w:noProof/>
          <w:kern w:val="0"/>
          <w:sz w:val="22"/>
          <w:szCs w:val="20"/>
          <w14:ligatures w14:val="none"/>
        </w:rPr>
      </w:pPr>
      <w:hyperlink w:anchor="_Toc182927885" w:history="1">
        <w:r w:rsidR="00B30F6E" w:rsidRPr="00CC3E5F">
          <w:rPr>
            <w:rStyle w:val="Hiperhivatkozs"/>
            <w:noProof/>
            <w:lang w:bidi="ar-SA"/>
          </w:rPr>
          <w:t>6.3.4. Good practice in normalisation</w:t>
        </w:r>
        <w:r w:rsidR="00B30F6E">
          <w:rPr>
            <w:noProof/>
            <w:webHidden/>
          </w:rPr>
          <w:tab/>
        </w:r>
        <w:r w:rsidR="00B30F6E">
          <w:rPr>
            <w:noProof/>
            <w:webHidden/>
          </w:rPr>
          <w:fldChar w:fldCharType="begin"/>
        </w:r>
        <w:r w:rsidR="00B30F6E">
          <w:rPr>
            <w:noProof/>
            <w:webHidden/>
          </w:rPr>
          <w:instrText xml:space="preserve"> PAGEREF _Toc182927885 \h </w:instrText>
        </w:r>
        <w:r w:rsidR="00B30F6E">
          <w:rPr>
            <w:noProof/>
            <w:webHidden/>
          </w:rPr>
        </w:r>
        <w:r w:rsidR="00B30F6E">
          <w:rPr>
            <w:noProof/>
            <w:webHidden/>
          </w:rPr>
          <w:fldChar w:fldCharType="separate"/>
        </w:r>
        <w:r w:rsidR="00B30F6E">
          <w:rPr>
            <w:noProof/>
            <w:webHidden/>
          </w:rPr>
          <w:t>100</w:t>
        </w:r>
        <w:r w:rsidR="00B30F6E">
          <w:rPr>
            <w:noProof/>
            <w:webHidden/>
          </w:rPr>
          <w:fldChar w:fldCharType="end"/>
        </w:r>
      </w:hyperlink>
    </w:p>
    <w:p w14:paraId="50FE4A77" w14:textId="50EB2770" w:rsidR="00B30F6E" w:rsidRDefault="00542B66">
      <w:pPr>
        <w:pStyle w:val="TJ3"/>
        <w:rPr>
          <w:rFonts w:asciiTheme="minorHAnsi" w:hAnsiTheme="minorHAnsi" w:cstheme="minorBidi"/>
          <w:noProof/>
          <w:kern w:val="0"/>
          <w:sz w:val="22"/>
          <w:szCs w:val="20"/>
          <w14:ligatures w14:val="none"/>
        </w:rPr>
      </w:pPr>
      <w:hyperlink w:anchor="_Toc182927886" w:history="1">
        <w:r w:rsidR="00B30F6E" w:rsidRPr="00CC3E5F">
          <w:rPr>
            <w:rStyle w:val="Hiperhivatkozs"/>
            <w:noProof/>
            <w:lang w:bidi="ar-SA"/>
          </w:rPr>
          <w:t>6.3.5. How non-standard is non-standard?</w:t>
        </w:r>
        <w:r w:rsidR="00B30F6E">
          <w:rPr>
            <w:noProof/>
            <w:webHidden/>
          </w:rPr>
          <w:tab/>
        </w:r>
        <w:r w:rsidR="00B30F6E">
          <w:rPr>
            <w:noProof/>
            <w:webHidden/>
          </w:rPr>
          <w:fldChar w:fldCharType="begin"/>
        </w:r>
        <w:r w:rsidR="00B30F6E">
          <w:rPr>
            <w:noProof/>
            <w:webHidden/>
          </w:rPr>
          <w:instrText xml:space="preserve"> PAGEREF _Toc182927886 \h </w:instrText>
        </w:r>
        <w:r w:rsidR="00B30F6E">
          <w:rPr>
            <w:noProof/>
            <w:webHidden/>
          </w:rPr>
        </w:r>
        <w:r w:rsidR="00B30F6E">
          <w:rPr>
            <w:noProof/>
            <w:webHidden/>
          </w:rPr>
          <w:fldChar w:fldCharType="separate"/>
        </w:r>
        <w:r w:rsidR="00B30F6E">
          <w:rPr>
            <w:noProof/>
            <w:webHidden/>
          </w:rPr>
          <w:t>101</w:t>
        </w:r>
        <w:r w:rsidR="00B30F6E">
          <w:rPr>
            <w:noProof/>
            <w:webHidden/>
          </w:rPr>
          <w:fldChar w:fldCharType="end"/>
        </w:r>
      </w:hyperlink>
    </w:p>
    <w:p w14:paraId="467B8B9A" w14:textId="4A2C32D2" w:rsidR="00B30F6E" w:rsidRDefault="00542B66">
      <w:pPr>
        <w:pStyle w:val="TJ3"/>
        <w:rPr>
          <w:rFonts w:asciiTheme="minorHAnsi" w:hAnsiTheme="minorHAnsi" w:cstheme="minorBidi"/>
          <w:noProof/>
          <w:kern w:val="0"/>
          <w:sz w:val="22"/>
          <w:szCs w:val="20"/>
          <w14:ligatures w14:val="none"/>
        </w:rPr>
      </w:pPr>
      <w:hyperlink w:anchor="_Toc182927887" w:history="1">
        <w:r w:rsidR="00B30F6E" w:rsidRPr="00CC3E5F">
          <w:rPr>
            <w:rStyle w:val="Hiperhivatkozs"/>
            <w:noProof/>
            <w:lang w:bidi="ar-SA"/>
          </w:rPr>
          <w:t>6.3.6. Supplying punctuation</w:t>
        </w:r>
        <w:r w:rsidR="00B30F6E">
          <w:rPr>
            <w:noProof/>
            <w:webHidden/>
          </w:rPr>
          <w:tab/>
        </w:r>
        <w:r w:rsidR="00B30F6E">
          <w:rPr>
            <w:noProof/>
            <w:webHidden/>
          </w:rPr>
          <w:fldChar w:fldCharType="begin"/>
        </w:r>
        <w:r w:rsidR="00B30F6E">
          <w:rPr>
            <w:noProof/>
            <w:webHidden/>
          </w:rPr>
          <w:instrText xml:space="preserve"> PAGEREF _Toc182927887 \h </w:instrText>
        </w:r>
        <w:r w:rsidR="00B30F6E">
          <w:rPr>
            <w:noProof/>
            <w:webHidden/>
          </w:rPr>
        </w:r>
        <w:r w:rsidR="00B30F6E">
          <w:rPr>
            <w:noProof/>
            <w:webHidden/>
          </w:rPr>
          <w:fldChar w:fldCharType="separate"/>
        </w:r>
        <w:r w:rsidR="00B30F6E">
          <w:rPr>
            <w:noProof/>
            <w:webHidden/>
          </w:rPr>
          <w:t>102</w:t>
        </w:r>
        <w:r w:rsidR="00B30F6E">
          <w:rPr>
            <w:noProof/>
            <w:webHidden/>
          </w:rPr>
          <w:fldChar w:fldCharType="end"/>
        </w:r>
      </w:hyperlink>
    </w:p>
    <w:p w14:paraId="0CA75AA8" w14:textId="7F28AAD6" w:rsidR="00B30F6E" w:rsidRDefault="00542B66">
      <w:pPr>
        <w:pStyle w:val="TJ3"/>
        <w:rPr>
          <w:rFonts w:asciiTheme="minorHAnsi" w:hAnsiTheme="minorHAnsi" w:cstheme="minorBidi"/>
          <w:noProof/>
          <w:kern w:val="0"/>
          <w:sz w:val="22"/>
          <w:szCs w:val="20"/>
          <w14:ligatures w14:val="none"/>
        </w:rPr>
      </w:pPr>
      <w:hyperlink w:anchor="_Toc182927888" w:history="1">
        <w:r w:rsidR="00B30F6E" w:rsidRPr="00CC3E5F">
          <w:rPr>
            <w:rStyle w:val="Hiperhivatkozs"/>
            <w:noProof/>
            <w:lang w:bidi="ar-SA"/>
          </w:rPr>
          <w:t>6.3.7. Automated normalisation</w:t>
        </w:r>
        <w:r w:rsidR="00B30F6E">
          <w:rPr>
            <w:noProof/>
            <w:webHidden/>
          </w:rPr>
          <w:tab/>
        </w:r>
        <w:r w:rsidR="00B30F6E">
          <w:rPr>
            <w:noProof/>
            <w:webHidden/>
          </w:rPr>
          <w:fldChar w:fldCharType="begin"/>
        </w:r>
        <w:r w:rsidR="00B30F6E">
          <w:rPr>
            <w:noProof/>
            <w:webHidden/>
          </w:rPr>
          <w:instrText xml:space="preserve"> PAGEREF _Toc182927888 \h </w:instrText>
        </w:r>
        <w:r w:rsidR="00B30F6E">
          <w:rPr>
            <w:noProof/>
            <w:webHidden/>
          </w:rPr>
        </w:r>
        <w:r w:rsidR="00B30F6E">
          <w:rPr>
            <w:noProof/>
            <w:webHidden/>
          </w:rPr>
          <w:fldChar w:fldCharType="separate"/>
        </w:r>
        <w:r w:rsidR="00B30F6E">
          <w:rPr>
            <w:noProof/>
            <w:webHidden/>
          </w:rPr>
          <w:t>103</w:t>
        </w:r>
        <w:r w:rsidR="00B30F6E">
          <w:rPr>
            <w:noProof/>
            <w:webHidden/>
          </w:rPr>
          <w:fldChar w:fldCharType="end"/>
        </w:r>
      </w:hyperlink>
    </w:p>
    <w:p w14:paraId="0B4D8BFE" w14:textId="4F286A1D" w:rsidR="00B30F6E" w:rsidRDefault="00542B66">
      <w:pPr>
        <w:pStyle w:val="TJ2"/>
        <w:rPr>
          <w:rFonts w:asciiTheme="minorHAnsi" w:hAnsiTheme="minorHAnsi" w:cstheme="minorBidi"/>
          <w:noProof/>
          <w:kern w:val="0"/>
          <w:sz w:val="22"/>
          <w:szCs w:val="20"/>
          <w14:ligatures w14:val="none"/>
        </w:rPr>
      </w:pPr>
      <w:hyperlink w:anchor="_Toc182927889" w:history="1">
        <w:r w:rsidR="00B30F6E" w:rsidRPr="00CC3E5F">
          <w:rPr>
            <w:rStyle w:val="Hiperhivatkozs"/>
            <w:noProof/>
            <w:lang w:bidi="ar-SA"/>
          </w:rPr>
          <w:t>6.4. Scribal omission without editorial restoration</w:t>
        </w:r>
        <w:r w:rsidR="00B30F6E">
          <w:rPr>
            <w:noProof/>
            <w:webHidden/>
          </w:rPr>
          <w:tab/>
        </w:r>
        <w:r w:rsidR="00B30F6E">
          <w:rPr>
            <w:noProof/>
            <w:webHidden/>
          </w:rPr>
          <w:fldChar w:fldCharType="begin"/>
        </w:r>
        <w:r w:rsidR="00B30F6E">
          <w:rPr>
            <w:noProof/>
            <w:webHidden/>
          </w:rPr>
          <w:instrText xml:space="preserve"> PAGEREF _Toc182927889 \h </w:instrText>
        </w:r>
        <w:r w:rsidR="00B30F6E">
          <w:rPr>
            <w:noProof/>
            <w:webHidden/>
          </w:rPr>
        </w:r>
        <w:r w:rsidR="00B30F6E">
          <w:rPr>
            <w:noProof/>
            <w:webHidden/>
          </w:rPr>
          <w:fldChar w:fldCharType="separate"/>
        </w:r>
        <w:r w:rsidR="00B30F6E">
          <w:rPr>
            <w:noProof/>
            <w:webHidden/>
          </w:rPr>
          <w:t>104</w:t>
        </w:r>
        <w:r w:rsidR="00B30F6E">
          <w:rPr>
            <w:noProof/>
            <w:webHidden/>
          </w:rPr>
          <w:fldChar w:fldCharType="end"/>
        </w:r>
      </w:hyperlink>
    </w:p>
    <w:p w14:paraId="39004227" w14:textId="0C11102D" w:rsidR="00B30F6E" w:rsidRDefault="00542B66">
      <w:pPr>
        <w:pStyle w:val="TJ1"/>
        <w:rPr>
          <w:rFonts w:asciiTheme="minorHAnsi" w:hAnsiTheme="minorHAnsi" w:cstheme="minorBidi"/>
          <w:b w:val="0"/>
          <w:noProof/>
          <w:kern w:val="0"/>
          <w:szCs w:val="20"/>
          <w14:ligatures w14:val="none"/>
        </w:rPr>
      </w:pPr>
      <w:hyperlink w:anchor="_Toc182927890" w:history="1">
        <w:r w:rsidR="00B30F6E" w:rsidRPr="00CC3E5F">
          <w:rPr>
            <w:rStyle w:val="Hiperhivatkozs"/>
            <w:noProof/>
            <w:lang w:bidi="ar-SA"/>
          </w:rPr>
          <w:t>7. Encoding additional information in the edition</w:t>
        </w:r>
        <w:r w:rsidR="00B30F6E">
          <w:rPr>
            <w:noProof/>
            <w:webHidden/>
          </w:rPr>
          <w:tab/>
        </w:r>
        <w:r w:rsidR="00B30F6E">
          <w:rPr>
            <w:noProof/>
            <w:webHidden/>
          </w:rPr>
          <w:fldChar w:fldCharType="begin"/>
        </w:r>
        <w:r w:rsidR="00B30F6E">
          <w:rPr>
            <w:noProof/>
            <w:webHidden/>
          </w:rPr>
          <w:instrText xml:space="preserve"> PAGEREF _Toc182927890 \h </w:instrText>
        </w:r>
        <w:r w:rsidR="00B30F6E">
          <w:rPr>
            <w:noProof/>
            <w:webHidden/>
          </w:rPr>
        </w:r>
        <w:r w:rsidR="00B30F6E">
          <w:rPr>
            <w:noProof/>
            <w:webHidden/>
          </w:rPr>
          <w:fldChar w:fldCharType="separate"/>
        </w:r>
        <w:r w:rsidR="00B30F6E">
          <w:rPr>
            <w:noProof/>
            <w:webHidden/>
          </w:rPr>
          <w:t>105</w:t>
        </w:r>
        <w:r w:rsidR="00B30F6E">
          <w:rPr>
            <w:noProof/>
            <w:webHidden/>
          </w:rPr>
          <w:fldChar w:fldCharType="end"/>
        </w:r>
      </w:hyperlink>
    </w:p>
    <w:p w14:paraId="59F69275" w14:textId="2FE28803" w:rsidR="00B30F6E" w:rsidRDefault="00542B66">
      <w:pPr>
        <w:pStyle w:val="TJ2"/>
        <w:rPr>
          <w:rFonts w:asciiTheme="minorHAnsi" w:hAnsiTheme="minorHAnsi" w:cstheme="minorBidi"/>
          <w:noProof/>
          <w:kern w:val="0"/>
          <w:sz w:val="22"/>
          <w:szCs w:val="20"/>
          <w14:ligatures w14:val="none"/>
        </w:rPr>
      </w:pPr>
      <w:hyperlink w:anchor="_Toc182927891" w:history="1">
        <w:r w:rsidR="00B30F6E" w:rsidRPr="00CC3E5F">
          <w:rPr>
            <w:rStyle w:val="Hiperhivatkozs"/>
            <w:noProof/>
            <w:lang w:bidi="ar-SA"/>
          </w:rPr>
          <w:t>7.1. Numeral values</w:t>
        </w:r>
        <w:r w:rsidR="00B30F6E">
          <w:rPr>
            <w:noProof/>
            <w:webHidden/>
          </w:rPr>
          <w:tab/>
        </w:r>
        <w:r w:rsidR="00B30F6E">
          <w:rPr>
            <w:noProof/>
            <w:webHidden/>
          </w:rPr>
          <w:fldChar w:fldCharType="begin"/>
        </w:r>
        <w:r w:rsidR="00B30F6E">
          <w:rPr>
            <w:noProof/>
            <w:webHidden/>
          </w:rPr>
          <w:instrText xml:space="preserve"> PAGEREF _Toc182927891 \h </w:instrText>
        </w:r>
        <w:r w:rsidR="00B30F6E">
          <w:rPr>
            <w:noProof/>
            <w:webHidden/>
          </w:rPr>
        </w:r>
        <w:r w:rsidR="00B30F6E">
          <w:rPr>
            <w:noProof/>
            <w:webHidden/>
          </w:rPr>
          <w:fldChar w:fldCharType="separate"/>
        </w:r>
        <w:r w:rsidR="00B30F6E">
          <w:rPr>
            <w:noProof/>
            <w:webHidden/>
          </w:rPr>
          <w:t>105</w:t>
        </w:r>
        <w:r w:rsidR="00B30F6E">
          <w:rPr>
            <w:noProof/>
            <w:webHidden/>
          </w:rPr>
          <w:fldChar w:fldCharType="end"/>
        </w:r>
      </w:hyperlink>
    </w:p>
    <w:p w14:paraId="635D667F" w14:textId="6762B9CD" w:rsidR="00B30F6E" w:rsidRDefault="00542B66">
      <w:pPr>
        <w:pStyle w:val="TJ3"/>
        <w:rPr>
          <w:rFonts w:asciiTheme="minorHAnsi" w:hAnsiTheme="minorHAnsi" w:cstheme="minorBidi"/>
          <w:noProof/>
          <w:kern w:val="0"/>
          <w:sz w:val="22"/>
          <w:szCs w:val="20"/>
          <w14:ligatures w14:val="none"/>
        </w:rPr>
      </w:pPr>
      <w:hyperlink w:anchor="_Toc182927892" w:history="1">
        <w:r w:rsidR="00B30F6E" w:rsidRPr="00CC3E5F">
          <w:rPr>
            <w:rStyle w:val="Hiperhivatkozs"/>
            <w:noProof/>
            <w:lang w:bidi="ar-SA"/>
          </w:rPr>
          <w:t>7.1.1. Generic numeral markup</w:t>
        </w:r>
        <w:r w:rsidR="00B30F6E">
          <w:rPr>
            <w:noProof/>
            <w:webHidden/>
          </w:rPr>
          <w:tab/>
        </w:r>
        <w:r w:rsidR="00B30F6E">
          <w:rPr>
            <w:noProof/>
            <w:webHidden/>
          </w:rPr>
          <w:fldChar w:fldCharType="begin"/>
        </w:r>
        <w:r w:rsidR="00B30F6E">
          <w:rPr>
            <w:noProof/>
            <w:webHidden/>
          </w:rPr>
          <w:instrText xml:space="preserve"> PAGEREF _Toc182927892 \h </w:instrText>
        </w:r>
        <w:r w:rsidR="00B30F6E">
          <w:rPr>
            <w:noProof/>
            <w:webHidden/>
          </w:rPr>
        </w:r>
        <w:r w:rsidR="00B30F6E">
          <w:rPr>
            <w:noProof/>
            <w:webHidden/>
          </w:rPr>
          <w:fldChar w:fldCharType="separate"/>
        </w:r>
        <w:r w:rsidR="00B30F6E">
          <w:rPr>
            <w:noProof/>
            <w:webHidden/>
          </w:rPr>
          <w:t>105</w:t>
        </w:r>
        <w:r w:rsidR="00B30F6E">
          <w:rPr>
            <w:noProof/>
            <w:webHidden/>
          </w:rPr>
          <w:fldChar w:fldCharType="end"/>
        </w:r>
      </w:hyperlink>
    </w:p>
    <w:p w14:paraId="113207BB" w14:textId="0F81EA3C" w:rsidR="00B30F6E" w:rsidRDefault="00542B66">
      <w:pPr>
        <w:pStyle w:val="TJ3"/>
        <w:rPr>
          <w:rFonts w:asciiTheme="minorHAnsi" w:hAnsiTheme="minorHAnsi" w:cstheme="minorBidi"/>
          <w:noProof/>
          <w:kern w:val="0"/>
          <w:sz w:val="22"/>
          <w:szCs w:val="20"/>
          <w14:ligatures w14:val="none"/>
        </w:rPr>
      </w:pPr>
      <w:hyperlink w:anchor="_Toc182927893" w:history="1">
        <w:r w:rsidR="00B30F6E" w:rsidRPr="00CC3E5F">
          <w:rPr>
            <w:rStyle w:val="Hiperhivatkozs"/>
            <w:noProof/>
            <w:lang w:bidi="ar-SA"/>
          </w:rPr>
          <w:t>7.1.2. Difficulties in reading numbers</w:t>
        </w:r>
        <w:r w:rsidR="00B30F6E">
          <w:rPr>
            <w:noProof/>
            <w:webHidden/>
          </w:rPr>
          <w:tab/>
        </w:r>
        <w:r w:rsidR="00B30F6E">
          <w:rPr>
            <w:noProof/>
            <w:webHidden/>
          </w:rPr>
          <w:fldChar w:fldCharType="begin"/>
        </w:r>
        <w:r w:rsidR="00B30F6E">
          <w:rPr>
            <w:noProof/>
            <w:webHidden/>
          </w:rPr>
          <w:instrText xml:space="preserve"> PAGEREF _Toc182927893 \h </w:instrText>
        </w:r>
        <w:r w:rsidR="00B30F6E">
          <w:rPr>
            <w:noProof/>
            <w:webHidden/>
          </w:rPr>
        </w:r>
        <w:r w:rsidR="00B30F6E">
          <w:rPr>
            <w:noProof/>
            <w:webHidden/>
          </w:rPr>
          <w:fldChar w:fldCharType="separate"/>
        </w:r>
        <w:r w:rsidR="00B30F6E">
          <w:rPr>
            <w:noProof/>
            <w:webHidden/>
          </w:rPr>
          <w:t>105</w:t>
        </w:r>
        <w:r w:rsidR="00B30F6E">
          <w:rPr>
            <w:noProof/>
            <w:webHidden/>
          </w:rPr>
          <w:fldChar w:fldCharType="end"/>
        </w:r>
      </w:hyperlink>
    </w:p>
    <w:p w14:paraId="475F527F" w14:textId="6063368E" w:rsidR="00B30F6E" w:rsidRDefault="00542B66">
      <w:pPr>
        <w:pStyle w:val="TJ3"/>
        <w:rPr>
          <w:rFonts w:asciiTheme="minorHAnsi" w:hAnsiTheme="minorHAnsi" w:cstheme="minorBidi"/>
          <w:noProof/>
          <w:kern w:val="0"/>
          <w:sz w:val="22"/>
          <w:szCs w:val="20"/>
          <w14:ligatures w14:val="none"/>
        </w:rPr>
      </w:pPr>
      <w:hyperlink w:anchor="_Toc182927894" w:history="1">
        <w:r w:rsidR="00B30F6E" w:rsidRPr="00CC3E5F">
          <w:rPr>
            <w:rStyle w:val="Hiperhivatkozs"/>
            <w:noProof/>
            <w:lang w:bidi="ar-SA"/>
          </w:rPr>
          <w:t>7.1.3. Editorial intervention and numerals</w:t>
        </w:r>
        <w:r w:rsidR="00B30F6E">
          <w:rPr>
            <w:noProof/>
            <w:webHidden/>
          </w:rPr>
          <w:tab/>
        </w:r>
        <w:r w:rsidR="00B30F6E">
          <w:rPr>
            <w:noProof/>
            <w:webHidden/>
          </w:rPr>
          <w:fldChar w:fldCharType="begin"/>
        </w:r>
        <w:r w:rsidR="00B30F6E">
          <w:rPr>
            <w:noProof/>
            <w:webHidden/>
          </w:rPr>
          <w:instrText xml:space="preserve"> PAGEREF _Toc182927894 \h </w:instrText>
        </w:r>
        <w:r w:rsidR="00B30F6E">
          <w:rPr>
            <w:noProof/>
            <w:webHidden/>
          </w:rPr>
        </w:r>
        <w:r w:rsidR="00B30F6E">
          <w:rPr>
            <w:noProof/>
            <w:webHidden/>
          </w:rPr>
          <w:fldChar w:fldCharType="separate"/>
        </w:r>
        <w:r w:rsidR="00B30F6E">
          <w:rPr>
            <w:noProof/>
            <w:webHidden/>
          </w:rPr>
          <w:t>106</w:t>
        </w:r>
        <w:r w:rsidR="00B30F6E">
          <w:rPr>
            <w:noProof/>
            <w:webHidden/>
          </w:rPr>
          <w:fldChar w:fldCharType="end"/>
        </w:r>
      </w:hyperlink>
    </w:p>
    <w:p w14:paraId="2EECA981" w14:textId="40B2B3B3" w:rsidR="00B30F6E" w:rsidRDefault="00542B66">
      <w:pPr>
        <w:pStyle w:val="TJ3"/>
        <w:rPr>
          <w:rFonts w:asciiTheme="minorHAnsi" w:hAnsiTheme="minorHAnsi" w:cstheme="minorBidi"/>
          <w:noProof/>
          <w:kern w:val="0"/>
          <w:sz w:val="22"/>
          <w:szCs w:val="20"/>
          <w14:ligatures w14:val="none"/>
        </w:rPr>
      </w:pPr>
      <w:hyperlink w:anchor="_Toc182927895" w:history="1">
        <w:r w:rsidR="00B30F6E" w:rsidRPr="00CC3E5F">
          <w:rPr>
            <w:rStyle w:val="Hiperhivatkozs"/>
            <w:noProof/>
            <w:lang w:bidi="ar-SA"/>
          </w:rPr>
          <w:t>7.1.4. Numbers expressed in words</w:t>
        </w:r>
        <w:r w:rsidR="00B30F6E">
          <w:rPr>
            <w:noProof/>
            <w:webHidden/>
          </w:rPr>
          <w:tab/>
        </w:r>
        <w:r w:rsidR="00B30F6E">
          <w:rPr>
            <w:noProof/>
            <w:webHidden/>
          </w:rPr>
          <w:fldChar w:fldCharType="begin"/>
        </w:r>
        <w:r w:rsidR="00B30F6E">
          <w:rPr>
            <w:noProof/>
            <w:webHidden/>
          </w:rPr>
          <w:instrText xml:space="preserve"> PAGEREF _Toc182927895 \h </w:instrText>
        </w:r>
        <w:r w:rsidR="00B30F6E">
          <w:rPr>
            <w:noProof/>
            <w:webHidden/>
          </w:rPr>
        </w:r>
        <w:r w:rsidR="00B30F6E">
          <w:rPr>
            <w:noProof/>
            <w:webHidden/>
          </w:rPr>
          <w:fldChar w:fldCharType="separate"/>
        </w:r>
        <w:r w:rsidR="00B30F6E">
          <w:rPr>
            <w:noProof/>
            <w:webHidden/>
          </w:rPr>
          <w:t>107</w:t>
        </w:r>
        <w:r w:rsidR="00B30F6E">
          <w:rPr>
            <w:noProof/>
            <w:webHidden/>
          </w:rPr>
          <w:fldChar w:fldCharType="end"/>
        </w:r>
      </w:hyperlink>
    </w:p>
    <w:p w14:paraId="482F8BC2" w14:textId="4A7480AC" w:rsidR="00B30F6E" w:rsidRDefault="00542B66">
      <w:pPr>
        <w:pStyle w:val="TJ2"/>
        <w:rPr>
          <w:rFonts w:asciiTheme="minorHAnsi" w:hAnsiTheme="minorHAnsi" w:cstheme="minorBidi"/>
          <w:noProof/>
          <w:kern w:val="0"/>
          <w:sz w:val="22"/>
          <w:szCs w:val="20"/>
          <w14:ligatures w14:val="none"/>
        </w:rPr>
      </w:pPr>
      <w:hyperlink w:anchor="_Toc182927896" w:history="1">
        <w:r w:rsidR="00B30F6E" w:rsidRPr="00CC3E5F">
          <w:rPr>
            <w:rStyle w:val="Hiperhivatkozs"/>
            <w:noProof/>
            <w:lang w:bidi="ar-SA"/>
          </w:rPr>
          <w:t>7.2. Tagging language in the edition</w:t>
        </w:r>
        <w:r w:rsidR="00B30F6E">
          <w:rPr>
            <w:noProof/>
            <w:webHidden/>
          </w:rPr>
          <w:tab/>
        </w:r>
        <w:r w:rsidR="00B30F6E">
          <w:rPr>
            <w:noProof/>
            <w:webHidden/>
          </w:rPr>
          <w:fldChar w:fldCharType="begin"/>
        </w:r>
        <w:r w:rsidR="00B30F6E">
          <w:rPr>
            <w:noProof/>
            <w:webHidden/>
          </w:rPr>
          <w:instrText xml:space="preserve"> PAGEREF _Toc182927896 \h </w:instrText>
        </w:r>
        <w:r w:rsidR="00B30F6E">
          <w:rPr>
            <w:noProof/>
            <w:webHidden/>
          </w:rPr>
        </w:r>
        <w:r w:rsidR="00B30F6E">
          <w:rPr>
            <w:noProof/>
            <w:webHidden/>
          </w:rPr>
          <w:fldChar w:fldCharType="separate"/>
        </w:r>
        <w:r w:rsidR="00B30F6E">
          <w:rPr>
            <w:noProof/>
            <w:webHidden/>
          </w:rPr>
          <w:t>107</w:t>
        </w:r>
        <w:r w:rsidR="00B30F6E">
          <w:rPr>
            <w:noProof/>
            <w:webHidden/>
          </w:rPr>
          <w:fldChar w:fldCharType="end"/>
        </w:r>
      </w:hyperlink>
    </w:p>
    <w:p w14:paraId="63117FC5" w14:textId="4CA84C0F" w:rsidR="00B30F6E" w:rsidRDefault="00542B66">
      <w:pPr>
        <w:pStyle w:val="TJ3"/>
        <w:rPr>
          <w:rFonts w:asciiTheme="minorHAnsi" w:hAnsiTheme="minorHAnsi" w:cstheme="minorBidi"/>
          <w:noProof/>
          <w:kern w:val="0"/>
          <w:sz w:val="22"/>
          <w:szCs w:val="20"/>
          <w14:ligatures w14:val="none"/>
        </w:rPr>
      </w:pPr>
      <w:hyperlink w:anchor="_Toc182927897" w:history="1">
        <w:r w:rsidR="00B30F6E" w:rsidRPr="00CC3E5F">
          <w:rPr>
            <w:rStyle w:val="Hiperhivatkozs"/>
            <w:noProof/>
            <w:lang w:bidi="ar-SA"/>
          </w:rPr>
          <w:t>7.2.1. Inscriptions consisting of sections in different languages</w:t>
        </w:r>
        <w:r w:rsidR="00B30F6E">
          <w:rPr>
            <w:noProof/>
            <w:webHidden/>
          </w:rPr>
          <w:tab/>
        </w:r>
        <w:r w:rsidR="00B30F6E">
          <w:rPr>
            <w:noProof/>
            <w:webHidden/>
          </w:rPr>
          <w:fldChar w:fldCharType="begin"/>
        </w:r>
        <w:r w:rsidR="00B30F6E">
          <w:rPr>
            <w:noProof/>
            <w:webHidden/>
          </w:rPr>
          <w:instrText xml:space="preserve"> PAGEREF _Toc182927897 \h </w:instrText>
        </w:r>
        <w:r w:rsidR="00B30F6E">
          <w:rPr>
            <w:noProof/>
            <w:webHidden/>
          </w:rPr>
        </w:r>
        <w:r w:rsidR="00B30F6E">
          <w:rPr>
            <w:noProof/>
            <w:webHidden/>
          </w:rPr>
          <w:fldChar w:fldCharType="separate"/>
        </w:r>
        <w:r w:rsidR="00B30F6E">
          <w:rPr>
            <w:noProof/>
            <w:webHidden/>
          </w:rPr>
          <w:t>107</w:t>
        </w:r>
        <w:r w:rsidR="00B30F6E">
          <w:rPr>
            <w:noProof/>
            <w:webHidden/>
          </w:rPr>
          <w:fldChar w:fldCharType="end"/>
        </w:r>
      </w:hyperlink>
    </w:p>
    <w:p w14:paraId="315F90CB" w14:textId="0219E901" w:rsidR="00B30F6E" w:rsidRDefault="00542B66">
      <w:pPr>
        <w:pStyle w:val="TJ3"/>
        <w:rPr>
          <w:rFonts w:asciiTheme="minorHAnsi" w:hAnsiTheme="minorHAnsi" w:cstheme="minorBidi"/>
          <w:noProof/>
          <w:kern w:val="0"/>
          <w:sz w:val="22"/>
          <w:szCs w:val="20"/>
          <w14:ligatures w14:val="none"/>
        </w:rPr>
      </w:pPr>
      <w:hyperlink w:anchor="_Toc182927898" w:history="1">
        <w:r w:rsidR="00B30F6E" w:rsidRPr="00CC3E5F">
          <w:rPr>
            <w:rStyle w:val="Hiperhivatkozs"/>
            <w:noProof/>
            <w:lang w:bidi="ar-SA"/>
          </w:rPr>
          <w:t>7.2.2. Inscriptions containing foreign words or phrases</w:t>
        </w:r>
        <w:r w:rsidR="00B30F6E">
          <w:rPr>
            <w:noProof/>
            <w:webHidden/>
          </w:rPr>
          <w:tab/>
        </w:r>
        <w:r w:rsidR="00B30F6E">
          <w:rPr>
            <w:noProof/>
            <w:webHidden/>
          </w:rPr>
          <w:fldChar w:fldCharType="begin"/>
        </w:r>
        <w:r w:rsidR="00B30F6E">
          <w:rPr>
            <w:noProof/>
            <w:webHidden/>
          </w:rPr>
          <w:instrText xml:space="preserve"> PAGEREF _Toc182927898 \h </w:instrText>
        </w:r>
        <w:r w:rsidR="00B30F6E">
          <w:rPr>
            <w:noProof/>
            <w:webHidden/>
          </w:rPr>
        </w:r>
        <w:r w:rsidR="00B30F6E">
          <w:rPr>
            <w:noProof/>
            <w:webHidden/>
          </w:rPr>
          <w:fldChar w:fldCharType="separate"/>
        </w:r>
        <w:r w:rsidR="00B30F6E">
          <w:rPr>
            <w:noProof/>
            <w:webHidden/>
          </w:rPr>
          <w:t>108</w:t>
        </w:r>
        <w:r w:rsidR="00B30F6E">
          <w:rPr>
            <w:noProof/>
            <w:webHidden/>
          </w:rPr>
          <w:fldChar w:fldCharType="end"/>
        </w:r>
      </w:hyperlink>
    </w:p>
    <w:p w14:paraId="3A4288A0" w14:textId="502518E0" w:rsidR="00B30F6E" w:rsidRDefault="00542B66">
      <w:pPr>
        <w:pStyle w:val="TJ2"/>
        <w:rPr>
          <w:rFonts w:asciiTheme="minorHAnsi" w:hAnsiTheme="minorHAnsi" w:cstheme="minorBidi"/>
          <w:noProof/>
          <w:kern w:val="0"/>
          <w:sz w:val="22"/>
          <w:szCs w:val="20"/>
          <w14:ligatures w14:val="none"/>
        </w:rPr>
      </w:pPr>
      <w:hyperlink w:anchor="_Toc182927899" w:history="1">
        <w:r w:rsidR="00B30F6E" w:rsidRPr="00CC3E5F">
          <w:rPr>
            <w:rStyle w:val="Hiperhivatkozs"/>
            <w:noProof/>
            <w:lang w:bidi="ar-SA"/>
          </w:rPr>
          <w:t>7.3. Abbreviations</w:t>
        </w:r>
        <w:r w:rsidR="00B30F6E">
          <w:rPr>
            <w:noProof/>
            <w:webHidden/>
          </w:rPr>
          <w:tab/>
        </w:r>
        <w:r w:rsidR="00B30F6E">
          <w:rPr>
            <w:noProof/>
            <w:webHidden/>
          </w:rPr>
          <w:fldChar w:fldCharType="begin"/>
        </w:r>
        <w:r w:rsidR="00B30F6E">
          <w:rPr>
            <w:noProof/>
            <w:webHidden/>
          </w:rPr>
          <w:instrText xml:space="preserve"> PAGEREF _Toc182927899 \h </w:instrText>
        </w:r>
        <w:r w:rsidR="00B30F6E">
          <w:rPr>
            <w:noProof/>
            <w:webHidden/>
          </w:rPr>
        </w:r>
        <w:r w:rsidR="00B30F6E">
          <w:rPr>
            <w:noProof/>
            <w:webHidden/>
          </w:rPr>
          <w:fldChar w:fldCharType="separate"/>
        </w:r>
        <w:r w:rsidR="00B30F6E">
          <w:rPr>
            <w:noProof/>
            <w:webHidden/>
          </w:rPr>
          <w:t>108</w:t>
        </w:r>
        <w:r w:rsidR="00B30F6E">
          <w:rPr>
            <w:noProof/>
            <w:webHidden/>
          </w:rPr>
          <w:fldChar w:fldCharType="end"/>
        </w:r>
      </w:hyperlink>
    </w:p>
    <w:p w14:paraId="2580238A" w14:textId="3E217D9D" w:rsidR="00B30F6E" w:rsidRDefault="00542B66">
      <w:pPr>
        <w:pStyle w:val="TJ3"/>
        <w:rPr>
          <w:rFonts w:asciiTheme="minorHAnsi" w:hAnsiTheme="minorHAnsi" w:cstheme="minorBidi"/>
          <w:noProof/>
          <w:kern w:val="0"/>
          <w:sz w:val="22"/>
          <w:szCs w:val="20"/>
          <w14:ligatures w14:val="none"/>
        </w:rPr>
      </w:pPr>
      <w:hyperlink w:anchor="_Toc182927900" w:history="1">
        <w:r w:rsidR="00B30F6E" w:rsidRPr="00CC3E5F">
          <w:rPr>
            <w:rStyle w:val="Hiperhivatkozs"/>
            <w:noProof/>
            <w:lang w:bidi="ar-SA"/>
          </w:rPr>
          <w:t>7.3.1. Expanding (resolving) abbreviations</w:t>
        </w:r>
        <w:r w:rsidR="00B30F6E">
          <w:rPr>
            <w:noProof/>
            <w:webHidden/>
          </w:rPr>
          <w:tab/>
        </w:r>
        <w:r w:rsidR="00B30F6E">
          <w:rPr>
            <w:noProof/>
            <w:webHidden/>
          </w:rPr>
          <w:fldChar w:fldCharType="begin"/>
        </w:r>
        <w:r w:rsidR="00B30F6E">
          <w:rPr>
            <w:noProof/>
            <w:webHidden/>
          </w:rPr>
          <w:instrText xml:space="preserve"> PAGEREF _Toc182927900 \h </w:instrText>
        </w:r>
        <w:r w:rsidR="00B30F6E">
          <w:rPr>
            <w:noProof/>
            <w:webHidden/>
          </w:rPr>
        </w:r>
        <w:r w:rsidR="00B30F6E">
          <w:rPr>
            <w:noProof/>
            <w:webHidden/>
          </w:rPr>
          <w:fldChar w:fldCharType="separate"/>
        </w:r>
        <w:r w:rsidR="00B30F6E">
          <w:rPr>
            <w:noProof/>
            <w:webHidden/>
          </w:rPr>
          <w:t>108</w:t>
        </w:r>
        <w:r w:rsidR="00B30F6E">
          <w:rPr>
            <w:noProof/>
            <w:webHidden/>
          </w:rPr>
          <w:fldChar w:fldCharType="end"/>
        </w:r>
      </w:hyperlink>
    </w:p>
    <w:p w14:paraId="3FE02E90" w14:textId="76EBB876" w:rsidR="00B30F6E" w:rsidRDefault="00542B66">
      <w:pPr>
        <w:pStyle w:val="TJ2"/>
        <w:rPr>
          <w:rFonts w:asciiTheme="minorHAnsi" w:hAnsiTheme="minorHAnsi" w:cstheme="minorBidi"/>
          <w:noProof/>
          <w:kern w:val="0"/>
          <w:sz w:val="22"/>
          <w:szCs w:val="20"/>
          <w14:ligatures w14:val="none"/>
        </w:rPr>
      </w:pPr>
      <w:hyperlink w:anchor="_Toc182927901" w:history="1">
        <w:r w:rsidR="00B30F6E" w:rsidRPr="00CC3E5F">
          <w:rPr>
            <w:rStyle w:val="Hiperhivatkozs"/>
            <w:noProof/>
            <w:lang w:bidi="ar-SA"/>
          </w:rPr>
          <w:t>7.4. Optional encoding of semantic features</w:t>
        </w:r>
        <w:r w:rsidR="00B30F6E">
          <w:rPr>
            <w:noProof/>
            <w:webHidden/>
          </w:rPr>
          <w:tab/>
        </w:r>
        <w:r w:rsidR="00B30F6E">
          <w:rPr>
            <w:noProof/>
            <w:webHidden/>
          </w:rPr>
          <w:fldChar w:fldCharType="begin"/>
        </w:r>
        <w:r w:rsidR="00B30F6E">
          <w:rPr>
            <w:noProof/>
            <w:webHidden/>
          </w:rPr>
          <w:instrText xml:space="preserve"> PAGEREF _Toc182927901 \h </w:instrText>
        </w:r>
        <w:r w:rsidR="00B30F6E">
          <w:rPr>
            <w:noProof/>
            <w:webHidden/>
          </w:rPr>
        </w:r>
        <w:r w:rsidR="00B30F6E">
          <w:rPr>
            <w:noProof/>
            <w:webHidden/>
          </w:rPr>
          <w:fldChar w:fldCharType="separate"/>
        </w:r>
        <w:r w:rsidR="00B30F6E">
          <w:rPr>
            <w:noProof/>
            <w:webHidden/>
          </w:rPr>
          <w:t>109</w:t>
        </w:r>
        <w:r w:rsidR="00B30F6E">
          <w:rPr>
            <w:noProof/>
            <w:webHidden/>
          </w:rPr>
          <w:fldChar w:fldCharType="end"/>
        </w:r>
      </w:hyperlink>
    </w:p>
    <w:p w14:paraId="16672474" w14:textId="4F22D1D4" w:rsidR="00B30F6E" w:rsidRDefault="00542B66">
      <w:pPr>
        <w:pStyle w:val="TJ3"/>
        <w:rPr>
          <w:rFonts w:asciiTheme="minorHAnsi" w:hAnsiTheme="minorHAnsi" w:cstheme="minorBidi"/>
          <w:noProof/>
          <w:kern w:val="0"/>
          <w:sz w:val="22"/>
          <w:szCs w:val="20"/>
          <w14:ligatures w14:val="none"/>
        </w:rPr>
      </w:pPr>
      <w:hyperlink w:anchor="_Toc182927902" w:history="1">
        <w:r w:rsidR="00B30F6E" w:rsidRPr="00CC3E5F">
          <w:rPr>
            <w:rStyle w:val="Hiperhivatkozs"/>
            <w:noProof/>
            <w:lang w:bidi="ar-SA"/>
          </w:rPr>
          <w:t>7.4.1. Personal names</w:t>
        </w:r>
        <w:r w:rsidR="00B30F6E">
          <w:rPr>
            <w:noProof/>
            <w:webHidden/>
          </w:rPr>
          <w:tab/>
        </w:r>
        <w:r w:rsidR="00B30F6E">
          <w:rPr>
            <w:noProof/>
            <w:webHidden/>
          </w:rPr>
          <w:fldChar w:fldCharType="begin"/>
        </w:r>
        <w:r w:rsidR="00B30F6E">
          <w:rPr>
            <w:noProof/>
            <w:webHidden/>
          </w:rPr>
          <w:instrText xml:space="preserve"> PAGEREF _Toc182927902 \h </w:instrText>
        </w:r>
        <w:r w:rsidR="00B30F6E">
          <w:rPr>
            <w:noProof/>
            <w:webHidden/>
          </w:rPr>
        </w:r>
        <w:r w:rsidR="00B30F6E">
          <w:rPr>
            <w:noProof/>
            <w:webHidden/>
          </w:rPr>
          <w:fldChar w:fldCharType="separate"/>
        </w:r>
        <w:r w:rsidR="00B30F6E">
          <w:rPr>
            <w:noProof/>
            <w:webHidden/>
          </w:rPr>
          <w:t>109</w:t>
        </w:r>
        <w:r w:rsidR="00B30F6E">
          <w:rPr>
            <w:noProof/>
            <w:webHidden/>
          </w:rPr>
          <w:fldChar w:fldCharType="end"/>
        </w:r>
      </w:hyperlink>
    </w:p>
    <w:p w14:paraId="0DEE3D53" w14:textId="45EC1B1D" w:rsidR="00B30F6E" w:rsidRDefault="00542B66">
      <w:pPr>
        <w:pStyle w:val="TJ3"/>
        <w:rPr>
          <w:rFonts w:asciiTheme="minorHAnsi" w:hAnsiTheme="minorHAnsi" w:cstheme="minorBidi"/>
          <w:noProof/>
          <w:kern w:val="0"/>
          <w:sz w:val="22"/>
          <w:szCs w:val="20"/>
          <w14:ligatures w14:val="none"/>
        </w:rPr>
      </w:pPr>
      <w:hyperlink w:anchor="_Toc182927903" w:history="1">
        <w:r w:rsidR="00B30F6E" w:rsidRPr="00CC3E5F">
          <w:rPr>
            <w:rStyle w:val="Hiperhivatkozs"/>
            <w:noProof/>
            <w:lang w:bidi="ar-SA"/>
          </w:rPr>
          <w:t>7.4.2. Adding ranks and roles to names</w:t>
        </w:r>
        <w:r w:rsidR="00B30F6E">
          <w:rPr>
            <w:noProof/>
            <w:webHidden/>
          </w:rPr>
          <w:tab/>
        </w:r>
        <w:r w:rsidR="00B30F6E">
          <w:rPr>
            <w:noProof/>
            <w:webHidden/>
          </w:rPr>
          <w:fldChar w:fldCharType="begin"/>
        </w:r>
        <w:r w:rsidR="00B30F6E">
          <w:rPr>
            <w:noProof/>
            <w:webHidden/>
          </w:rPr>
          <w:instrText xml:space="preserve"> PAGEREF _Toc182927903 \h </w:instrText>
        </w:r>
        <w:r w:rsidR="00B30F6E">
          <w:rPr>
            <w:noProof/>
            <w:webHidden/>
          </w:rPr>
        </w:r>
        <w:r w:rsidR="00B30F6E">
          <w:rPr>
            <w:noProof/>
            <w:webHidden/>
          </w:rPr>
          <w:fldChar w:fldCharType="separate"/>
        </w:r>
        <w:r w:rsidR="00B30F6E">
          <w:rPr>
            <w:noProof/>
            <w:webHidden/>
          </w:rPr>
          <w:t>110</w:t>
        </w:r>
        <w:r w:rsidR="00B30F6E">
          <w:rPr>
            <w:noProof/>
            <w:webHidden/>
          </w:rPr>
          <w:fldChar w:fldCharType="end"/>
        </w:r>
      </w:hyperlink>
    </w:p>
    <w:p w14:paraId="07B36210" w14:textId="3442952B" w:rsidR="00B30F6E" w:rsidRDefault="00542B66">
      <w:pPr>
        <w:pStyle w:val="TJ3"/>
        <w:rPr>
          <w:rFonts w:asciiTheme="minorHAnsi" w:hAnsiTheme="minorHAnsi" w:cstheme="minorBidi"/>
          <w:noProof/>
          <w:kern w:val="0"/>
          <w:sz w:val="22"/>
          <w:szCs w:val="20"/>
          <w14:ligatures w14:val="none"/>
        </w:rPr>
      </w:pPr>
      <w:hyperlink w:anchor="_Toc182927904" w:history="1">
        <w:r w:rsidR="00B30F6E" w:rsidRPr="00CC3E5F">
          <w:rPr>
            <w:rStyle w:val="Hiperhivatkozs"/>
            <w:noProof/>
            <w:lang w:bidi="ar-SA"/>
          </w:rPr>
          <w:t>7.4.3. Place names</w:t>
        </w:r>
        <w:r w:rsidR="00B30F6E">
          <w:rPr>
            <w:noProof/>
            <w:webHidden/>
          </w:rPr>
          <w:tab/>
        </w:r>
        <w:r w:rsidR="00B30F6E">
          <w:rPr>
            <w:noProof/>
            <w:webHidden/>
          </w:rPr>
          <w:fldChar w:fldCharType="begin"/>
        </w:r>
        <w:r w:rsidR="00B30F6E">
          <w:rPr>
            <w:noProof/>
            <w:webHidden/>
          </w:rPr>
          <w:instrText xml:space="preserve"> PAGEREF _Toc182927904 \h </w:instrText>
        </w:r>
        <w:r w:rsidR="00B30F6E">
          <w:rPr>
            <w:noProof/>
            <w:webHidden/>
          </w:rPr>
        </w:r>
        <w:r w:rsidR="00B30F6E">
          <w:rPr>
            <w:noProof/>
            <w:webHidden/>
          </w:rPr>
          <w:fldChar w:fldCharType="separate"/>
        </w:r>
        <w:r w:rsidR="00B30F6E">
          <w:rPr>
            <w:noProof/>
            <w:webHidden/>
          </w:rPr>
          <w:t>111</w:t>
        </w:r>
        <w:r w:rsidR="00B30F6E">
          <w:rPr>
            <w:noProof/>
            <w:webHidden/>
          </w:rPr>
          <w:fldChar w:fldCharType="end"/>
        </w:r>
      </w:hyperlink>
    </w:p>
    <w:p w14:paraId="07C5A92D" w14:textId="78F5ADC7" w:rsidR="00B30F6E" w:rsidRDefault="00542B66">
      <w:pPr>
        <w:pStyle w:val="TJ3"/>
        <w:rPr>
          <w:rFonts w:asciiTheme="minorHAnsi" w:hAnsiTheme="minorHAnsi" w:cstheme="minorBidi"/>
          <w:noProof/>
          <w:kern w:val="0"/>
          <w:sz w:val="22"/>
          <w:szCs w:val="20"/>
          <w14:ligatures w14:val="none"/>
        </w:rPr>
      </w:pPr>
      <w:hyperlink w:anchor="_Toc182927905" w:history="1">
        <w:r w:rsidR="00B30F6E" w:rsidRPr="00CC3E5F">
          <w:rPr>
            <w:rStyle w:val="Hiperhivatkozs"/>
            <w:noProof/>
            <w:lang w:bidi="ar-SA"/>
          </w:rPr>
          <w:t>7.4.4. Measurements</w:t>
        </w:r>
        <w:r w:rsidR="00B30F6E">
          <w:rPr>
            <w:noProof/>
            <w:webHidden/>
          </w:rPr>
          <w:tab/>
        </w:r>
        <w:r w:rsidR="00B30F6E">
          <w:rPr>
            <w:noProof/>
            <w:webHidden/>
          </w:rPr>
          <w:fldChar w:fldCharType="begin"/>
        </w:r>
        <w:r w:rsidR="00B30F6E">
          <w:rPr>
            <w:noProof/>
            <w:webHidden/>
          </w:rPr>
          <w:instrText xml:space="preserve"> PAGEREF _Toc182927905 \h </w:instrText>
        </w:r>
        <w:r w:rsidR="00B30F6E">
          <w:rPr>
            <w:noProof/>
            <w:webHidden/>
          </w:rPr>
        </w:r>
        <w:r w:rsidR="00B30F6E">
          <w:rPr>
            <w:noProof/>
            <w:webHidden/>
          </w:rPr>
          <w:fldChar w:fldCharType="separate"/>
        </w:r>
        <w:r w:rsidR="00B30F6E">
          <w:rPr>
            <w:noProof/>
            <w:webHidden/>
          </w:rPr>
          <w:t>111</w:t>
        </w:r>
        <w:r w:rsidR="00B30F6E">
          <w:rPr>
            <w:noProof/>
            <w:webHidden/>
          </w:rPr>
          <w:fldChar w:fldCharType="end"/>
        </w:r>
      </w:hyperlink>
    </w:p>
    <w:p w14:paraId="44F7E103" w14:textId="5221C360" w:rsidR="00B30F6E" w:rsidRDefault="00542B66">
      <w:pPr>
        <w:pStyle w:val="TJ3"/>
        <w:rPr>
          <w:rFonts w:asciiTheme="minorHAnsi" w:hAnsiTheme="minorHAnsi" w:cstheme="minorBidi"/>
          <w:noProof/>
          <w:kern w:val="0"/>
          <w:sz w:val="22"/>
          <w:szCs w:val="20"/>
          <w14:ligatures w14:val="none"/>
        </w:rPr>
      </w:pPr>
      <w:hyperlink w:anchor="_Toc182927906" w:history="1">
        <w:r w:rsidR="00B30F6E" w:rsidRPr="00CC3E5F">
          <w:rPr>
            <w:rStyle w:val="Hiperhivatkozs"/>
            <w:noProof/>
            <w:lang w:bidi="ar-SA"/>
          </w:rPr>
          <w:t>7.4.5. Tagged semantic features interacting with text or markup</w:t>
        </w:r>
        <w:r w:rsidR="00B30F6E">
          <w:rPr>
            <w:noProof/>
            <w:webHidden/>
          </w:rPr>
          <w:tab/>
        </w:r>
        <w:r w:rsidR="00B30F6E">
          <w:rPr>
            <w:noProof/>
            <w:webHidden/>
          </w:rPr>
          <w:fldChar w:fldCharType="begin"/>
        </w:r>
        <w:r w:rsidR="00B30F6E">
          <w:rPr>
            <w:noProof/>
            <w:webHidden/>
          </w:rPr>
          <w:instrText xml:space="preserve"> PAGEREF _Toc182927906 \h </w:instrText>
        </w:r>
        <w:r w:rsidR="00B30F6E">
          <w:rPr>
            <w:noProof/>
            <w:webHidden/>
          </w:rPr>
        </w:r>
        <w:r w:rsidR="00B30F6E">
          <w:rPr>
            <w:noProof/>
            <w:webHidden/>
          </w:rPr>
          <w:fldChar w:fldCharType="separate"/>
        </w:r>
        <w:r w:rsidR="00B30F6E">
          <w:rPr>
            <w:noProof/>
            <w:webHidden/>
          </w:rPr>
          <w:t>112</w:t>
        </w:r>
        <w:r w:rsidR="00B30F6E">
          <w:rPr>
            <w:noProof/>
            <w:webHidden/>
          </w:rPr>
          <w:fldChar w:fldCharType="end"/>
        </w:r>
      </w:hyperlink>
    </w:p>
    <w:p w14:paraId="74801CBC" w14:textId="07D00881" w:rsidR="00B30F6E" w:rsidRDefault="00542B66">
      <w:pPr>
        <w:pStyle w:val="TJ2"/>
        <w:rPr>
          <w:rFonts w:asciiTheme="minorHAnsi" w:hAnsiTheme="minorHAnsi" w:cstheme="minorBidi"/>
          <w:noProof/>
          <w:kern w:val="0"/>
          <w:sz w:val="22"/>
          <w:szCs w:val="20"/>
          <w14:ligatures w14:val="none"/>
        </w:rPr>
      </w:pPr>
      <w:hyperlink w:anchor="_Toc182927907" w:history="1">
        <w:r w:rsidR="00B30F6E" w:rsidRPr="00CC3E5F">
          <w:rPr>
            <w:rStyle w:val="Hiperhivatkozs"/>
            <w:noProof/>
            <w:lang w:bidi="ar-SA"/>
          </w:rPr>
          <w:t>7.5. Visual features</w:t>
        </w:r>
        <w:r w:rsidR="00B30F6E">
          <w:rPr>
            <w:noProof/>
            <w:webHidden/>
          </w:rPr>
          <w:tab/>
        </w:r>
        <w:r w:rsidR="00B30F6E">
          <w:rPr>
            <w:noProof/>
            <w:webHidden/>
          </w:rPr>
          <w:fldChar w:fldCharType="begin"/>
        </w:r>
        <w:r w:rsidR="00B30F6E">
          <w:rPr>
            <w:noProof/>
            <w:webHidden/>
          </w:rPr>
          <w:instrText xml:space="preserve"> PAGEREF _Toc182927907 \h </w:instrText>
        </w:r>
        <w:r w:rsidR="00B30F6E">
          <w:rPr>
            <w:noProof/>
            <w:webHidden/>
          </w:rPr>
        </w:r>
        <w:r w:rsidR="00B30F6E">
          <w:rPr>
            <w:noProof/>
            <w:webHidden/>
          </w:rPr>
          <w:fldChar w:fldCharType="separate"/>
        </w:r>
        <w:r w:rsidR="00B30F6E">
          <w:rPr>
            <w:noProof/>
            <w:webHidden/>
          </w:rPr>
          <w:t>112</w:t>
        </w:r>
        <w:r w:rsidR="00B30F6E">
          <w:rPr>
            <w:noProof/>
            <w:webHidden/>
          </w:rPr>
          <w:fldChar w:fldCharType="end"/>
        </w:r>
      </w:hyperlink>
    </w:p>
    <w:p w14:paraId="71DB40AB" w14:textId="4779FD5F" w:rsidR="00B30F6E" w:rsidRDefault="00542B66">
      <w:pPr>
        <w:pStyle w:val="TJ3"/>
        <w:rPr>
          <w:rFonts w:asciiTheme="minorHAnsi" w:hAnsiTheme="minorHAnsi" w:cstheme="minorBidi"/>
          <w:noProof/>
          <w:kern w:val="0"/>
          <w:sz w:val="22"/>
          <w:szCs w:val="20"/>
          <w14:ligatures w14:val="none"/>
        </w:rPr>
      </w:pPr>
      <w:hyperlink w:anchor="_Toc182927908" w:history="1">
        <w:r w:rsidR="00B30F6E" w:rsidRPr="00CC3E5F">
          <w:rPr>
            <w:rStyle w:val="Hiperhivatkozs"/>
            <w:noProof/>
            <w:lang w:bidi="ar-SA"/>
          </w:rPr>
          <w:t>7.5.1. Scribal Hands</w:t>
        </w:r>
        <w:r w:rsidR="00B30F6E">
          <w:rPr>
            <w:noProof/>
            <w:webHidden/>
          </w:rPr>
          <w:tab/>
        </w:r>
        <w:r w:rsidR="00B30F6E">
          <w:rPr>
            <w:noProof/>
            <w:webHidden/>
          </w:rPr>
          <w:fldChar w:fldCharType="begin"/>
        </w:r>
        <w:r w:rsidR="00B30F6E">
          <w:rPr>
            <w:noProof/>
            <w:webHidden/>
          </w:rPr>
          <w:instrText xml:space="preserve"> PAGEREF _Toc182927908 \h </w:instrText>
        </w:r>
        <w:r w:rsidR="00B30F6E">
          <w:rPr>
            <w:noProof/>
            <w:webHidden/>
          </w:rPr>
        </w:r>
        <w:r w:rsidR="00B30F6E">
          <w:rPr>
            <w:noProof/>
            <w:webHidden/>
          </w:rPr>
          <w:fldChar w:fldCharType="separate"/>
        </w:r>
        <w:r w:rsidR="00B30F6E">
          <w:rPr>
            <w:noProof/>
            <w:webHidden/>
          </w:rPr>
          <w:t>112</w:t>
        </w:r>
        <w:r w:rsidR="00B30F6E">
          <w:rPr>
            <w:noProof/>
            <w:webHidden/>
          </w:rPr>
          <w:fldChar w:fldCharType="end"/>
        </w:r>
      </w:hyperlink>
    </w:p>
    <w:p w14:paraId="034CE160" w14:textId="10A1149E" w:rsidR="00B30F6E" w:rsidRDefault="00542B66">
      <w:pPr>
        <w:pStyle w:val="TJ3"/>
        <w:rPr>
          <w:rFonts w:asciiTheme="minorHAnsi" w:hAnsiTheme="minorHAnsi" w:cstheme="minorBidi"/>
          <w:noProof/>
          <w:kern w:val="0"/>
          <w:sz w:val="22"/>
          <w:szCs w:val="20"/>
          <w14:ligatures w14:val="none"/>
        </w:rPr>
      </w:pPr>
      <w:hyperlink w:anchor="_Toc182927909" w:history="1">
        <w:r w:rsidR="00B30F6E" w:rsidRPr="00CC3E5F">
          <w:rPr>
            <w:rStyle w:val="Hiperhivatkozs"/>
            <w:noProof/>
            <w:lang w:bidi="ar-SA"/>
          </w:rPr>
          <w:t>7.5.2. The scope of visual features encoded in attributes</w:t>
        </w:r>
        <w:r w:rsidR="00B30F6E">
          <w:rPr>
            <w:noProof/>
            <w:webHidden/>
          </w:rPr>
          <w:tab/>
        </w:r>
        <w:r w:rsidR="00B30F6E">
          <w:rPr>
            <w:noProof/>
            <w:webHidden/>
          </w:rPr>
          <w:fldChar w:fldCharType="begin"/>
        </w:r>
        <w:r w:rsidR="00B30F6E">
          <w:rPr>
            <w:noProof/>
            <w:webHidden/>
          </w:rPr>
          <w:instrText xml:space="preserve"> PAGEREF _Toc182927909 \h </w:instrText>
        </w:r>
        <w:r w:rsidR="00B30F6E">
          <w:rPr>
            <w:noProof/>
            <w:webHidden/>
          </w:rPr>
        </w:r>
        <w:r w:rsidR="00B30F6E">
          <w:rPr>
            <w:noProof/>
            <w:webHidden/>
          </w:rPr>
          <w:fldChar w:fldCharType="separate"/>
        </w:r>
        <w:r w:rsidR="00B30F6E">
          <w:rPr>
            <w:noProof/>
            <w:webHidden/>
          </w:rPr>
          <w:t>113</w:t>
        </w:r>
        <w:r w:rsidR="00B30F6E">
          <w:rPr>
            <w:noProof/>
            <w:webHidden/>
          </w:rPr>
          <w:fldChar w:fldCharType="end"/>
        </w:r>
      </w:hyperlink>
    </w:p>
    <w:p w14:paraId="376EE017" w14:textId="791BC198" w:rsidR="00B30F6E" w:rsidRDefault="00542B66">
      <w:pPr>
        <w:pStyle w:val="TJ3"/>
        <w:rPr>
          <w:rFonts w:asciiTheme="minorHAnsi" w:hAnsiTheme="minorHAnsi" w:cstheme="minorBidi"/>
          <w:noProof/>
          <w:kern w:val="0"/>
          <w:sz w:val="22"/>
          <w:szCs w:val="20"/>
          <w14:ligatures w14:val="none"/>
        </w:rPr>
      </w:pPr>
      <w:hyperlink w:anchor="_Toc182927910" w:history="1">
        <w:r w:rsidR="00B30F6E" w:rsidRPr="00CC3E5F">
          <w:rPr>
            <w:rStyle w:val="Hiperhivatkozs"/>
            <w:noProof/>
            <w:lang w:bidi="ar-SA"/>
          </w:rPr>
          <w:t>7.5.3. Alignment</w:t>
        </w:r>
        <w:r w:rsidR="00B30F6E">
          <w:rPr>
            <w:noProof/>
            <w:webHidden/>
          </w:rPr>
          <w:tab/>
        </w:r>
        <w:r w:rsidR="00B30F6E">
          <w:rPr>
            <w:noProof/>
            <w:webHidden/>
          </w:rPr>
          <w:fldChar w:fldCharType="begin"/>
        </w:r>
        <w:r w:rsidR="00B30F6E">
          <w:rPr>
            <w:noProof/>
            <w:webHidden/>
          </w:rPr>
          <w:instrText xml:space="preserve"> PAGEREF _Toc182927910 \h </w:instrText>
        </w:r>
        <w:r w:rsidR="00B30F6E">
          <w:rPr>
            <w:noProof/>
            <w:webHidden/>
          </w:rPr>
        </w:r>
        <w:r w:rsidR="00B30F6E">
          <w:rPr>
            <w:noProof/>
            <w:webHidden/>
          </w:rPr>
          <w:fldChar w:fldCharType="separate"/>
        </w:r>
        <w:r w:rsidR="00B30F6E">
          <w:rPr>
            <w:noProof/>
            <w:webHidden/>
          </w:rPr>
          <w:t>113</w:t>
        </w:r>
        <w:r w:rsidR="00B30F6E">
          <w:rPr>
            <w:noProof/>
            <w:webHidden/>
          </w:rPr>
          <w:fldChar w:fldCharType="end"/>
        </w:r>
      </w:hyperlink>
    </w:p>
    <w:p w14:paraId="33979F63" w14:textId="359E9201" w:rsidR="00B30F6E" w:rsidRDefault="00542B66">
      <w:pPr>
        <w:pStyle w:val="TJ3"/>
        <w:rPr>
          <w:rFonts w:asciiTheme="minorHAnsi" w:hAnsiTheme="minorHAnsi" w:cstheme="minorBidi"/>
          <w:noProof/>
          <w:kern w:val="0"/>
          <w:sz w:val="22"/>
          <w:szCs w:val="20"/>
          <w14:ligatures w14:val="none"/>
        </w:rPr>
      </w:pPr>
      <w:hyperlink w:anchor="_Toc182927911" w:history="1">
        <w:r w:rsidR="00B30F6E" w:rsidRPr="00CC3E5F">
          <w:rPr>
            <w:rStyle w:val="Hiperhivatkozs"/>
            <w:noProof/>
            <w:lang w:bidi="ar-SA"/>
          </w:rPr>
          <w:t>7.5.4. Directionality and orientation</w:t>
        </w:r>
        <w:r w:rsidR="00B30F6E">
          <w:rPr>
            <w:noProof/>
            <w:webHidden/>
          </w:rPr>
          <w:tab/>
        </w:r>
        <w:r w:rsidR="00B30F6E">
          <w:rPr>
            <w:noProof/>
            <w:webHidden/>
          </w:rPr>
          <w:fldChar w:fldCharType="begin"/>
        </w:r>
        <w:r w:rsidR="00B30F6E">
          <w:rPr>
            <w:noProof/>
            <w:webHidden/>
          </w:rPr>
          <w:instrText xml:space="preserve"> PAGEREF _Toc182927911 \h </w:instrText>
        </w:r>
        <w:r w:rsidR="00B30F6E">
          <w:rPr>
            <w:noProof/>
            <w:webHidden/>
          </w:rPr>
        </w:r>
        <w:r w:rsidR="00B30F6E">
          <w:rPr>
            <w:noProof/>
            <w:webHidden/>
          </w:rPr>
          <w:fldChar w:fldCharType="separate"/>
        </w:r>
        <w:r w:rsidR="00B30F6E">
          <w:rPr>
            <w:noProof/>
            <w:webHidden/>
          </w:rPr>
          <w:t>114</w:t>
        </w:r>
        <w:r w:rsidR="00B30F6E">
          <w:rPr>
            <w:noProof/>
            <w:webHidden/>
          </w:rPr>
          <w:fldChar w:fldCharType="end"/>
        </w:r>
      </w:hyperlink>
    </w:p>
    <w:p w14:paraId="5ACA58F4" w14:textId="475C14CB" w:rsidR="00B30F6E" w:rsidRDefault="00542B66">
      <w:pPr>
        <w:pStyle w:val="TJ3"/>
        <w:rPr>
          <w:rFonts w:asciiTheme="minorHAnsi" w:hAnsiTheme="minorHAnsi" w:cstheme="minorBidi"/>
          <w:noProof/>
          <w:kern w:val="0"/>
          <w:sz w:val="22"/>
          <w:szCs w:val="20"/>
          <w14:ligatures w14:val="none"/>
        </w:rPr>
      </w:pPr>
      <w:hyperlink w:anchor="_Toc182927912" w:history="1">
        <w:r w:rsidR="00B30F6E" w:rsidRPr="00CC3E5F">
          <w:rPr>
            <w:rStyle w:val="Hiperhivatkozs"/>
            <w:noProof/>
            <w:lang w:bidi="ar-SA"/>
          </w:rPr>
          <w:t>7.5.5. Script</w:t>
        </w:r>
        <w:r w:rsidR="00B30F6E">
          <w:rPr>
            <w:noProof/>
            <w:webHidden/>
          </w:rPr>
          <w:tab/>
        </w:r>
        <w:r w:rsidR="00B30F6E">
          <w:rPr>
            <w:noProof/>
            <w:webHidden/>
          </w:rPr>
          <w:fldChar w:fldCharType="begin"/>
        </w:r>
        <w:r w:rsidR="00B30F6E">
          <w:rPr>
            <w:noProof/>
            <w:webHidden/>
          </w:rPr>
          <w:instrText xml:space="preserve"> PAGEREF _Toc182927912 \h </w:instrText>
        </w:r>
        <w:r w:rsidR="00B30F6E">
          <w:rPr>
            <w:noProof/>
            <w:webHidden/>
          </w:rPr>
        </w:r>
        <w:r w:rsidR="00B30F6E">
          <w:rPr>
            <w:noProof/>
            <w:webHidden/>
          </w:rPr>
          <w:fldChar w:fldCharType="separate"/>
        </w:r>
        <w:r w:rsidR="00B30F6E">
          <w:rPr>
            <w:noProof/>
            <w:webHidden/>
          </w:rPr>
          <w:t>115</w:t>
        </w:r>
        <w:r w:rsidR="00B30F6E">
          <w:rPr>
            <w:noProof/>
            <w:webHidden/>
          </w:rPr>
          <w:fldChar w:fldCharType="end"/>
        </w:r>
      </w:hyperlink>
    </w:p>
    <w:p w14:paraId="1FC36721" w14:textId="54819B6F" w:rsidR="00B30F6E" w:rsidRDefault="00542B66">
      <w:pPr>
        <w:pStyle w:val="TJ3"/>
        <w:rPr>
          <w:rFonts w:asciiTheme="minorHAnsi" w:hAnsiTheme="minorHAnsi" w:cstheme="minorBidi"/>
          <w:noProof/>
          <w:kern w:val="0"/>
          <w:sz w:val="22"/>
          <w:szCs w:val="20"/>
          <w14:ligatures w14:val="none"/>
        </w:rPr>
      </w:pPr>
      <w:hyperlink w:anchor="_Toc182927913" w:history="1">
        <w:r w:rsidR="00B30F6E" w:rsidRPr="00CC3E5F">
          <w:rPr>
            <w:rStyle w:val="Hiperhivatkozs"/>
            <w:noProof/>
            <w:lang w:bidi="ar-SA"/>
          </w:rPr>
          <w:t>7.5.6. Lettering</w:t>
        </w:r>
        <w:r w:rsidR="00B30F6E">
          <w:rPr>
            <w:noProof/>
            <w:webHidden/>
          </w:rPr>
          <w:tab/>
        </w:r>
        <w:r w:rsidR="00B30F6E">
          <w:rPr>
            <w:noProof/>
            <w:webHidden/>
          </w:rPr>
          <w:fldChar w:fldCharType="begin"/>
        </w:r>
        <w:r w:rsidR="00B30F6E">
          <w:rPr>
            <w:noProof/>
            <w:webHidden/>
          </w:rPr>
          <w:instrText xml:space="preserve"> PAGEREF _Toc182927913 \h </w:instrText>
        </w:r>
        <w:r w:rsidR="00B30F6E">
          <w:rPr>
            <w:noProof/>
            <w:webHidden/>
          </w:rPr>
        </w:r>
        <w:r w:rsidR="00B30F6E">
          <w:rPr>
            <w:noProof/>
            <w:webHidden/>
          </w:rPr>
          <w:fldChar w:fldCharType="separate"/>
        </w:r>
        <w:r w:rsidR="00B30F6E">
          <w:rPr>
            <w:noProof/>
            <w:webHidden/>
          </w:rPr>
          <w:t>116</w:t>
        </w:r>
        <w:r w:rsidR="00B30F6E">
          <w:rPr>
            <w:noProof/>
            <w:webHidden/>
          </w:rPr>
          <w:fldChar w:fldCharType="end"/>
        </w:r>
      </w:hyperlink>
    </w:p>
    <w:p w14:paraId="26581257" w14:textId="5D0A5B45" w:rsidR="00B30F6E" w:rsidRDefault="00542B66">
      <w:pPr>
        <w:pStyle w:val="TJ2"/>
        <w:rPr>
          <w:rFonts w:asciiTheme="minorHAnsi" w:hAnsiTheme="minorHAnsi" w:cstheme="minorBidi"/>
          <w:noProof/>
          <w:kern w:val="0"/>
          <w:sz w:val="22"/>
          <w:szCs w:val="20"/>
          <w14:ligatures w14:val="none"/>
        </w:rPr>
      </w:pPr>
      <w:hyperlink w:anchor="_Toc182927914" w:history="1">
        <w:r w:rsidR="00B30F6E" w:rsidRPr="00CC3E5F">
          <w:rPr>
            <w:rStyle w:val="Hiperhivatkozs"/>
            <w:noProof/>
            <w:lang w:bidi="ar-SA"/>
          </w:rPr>
          <w:t>7.6. Highlighting text for internal review</w:t>
        </w:r>
        <w:r w:rsidR="00B30F6E">
          <w:rPr>
            <w:noProof/>
            <w:webHidden/>
          </w:rPr>
          <w:tab/>
        </w:r>
        <w:r w:rsidR="00B30F6E">
          <w:rPr>
            <w:noProof/>
            <w:webHidden/>
          </w:rPr>
          <w:fldChar w:fldCharType="begin"/>
        </w:r>
        <w:r w:rsidR="00B30F6E">
          <w:rPr>
            <w:noProof/>
            <w:webHidden/>
          </w:rPr>
          <w:instrText xml:space="preserve"> PAGEREF _Toc182927914 \h </w:instrText>
        </w:r>
        <w:r w:rsidR="00B30F6E">
          <w:rPr>
            <w:noProof/>
            <w:webHidden/>
          </w:rPr>
        </w:r>
        <w:r w:rsidR="00B30F6E">
          <w:rPr>
            <w:noProof/>
            <w:webHidden/>
          </w:rPr>
          <w:fldChar w:fldCharType="separate"/>
        </w:r>
        <w:r w:rsidR="00B30F6E">
          <w:rPr>
            <w:noProof/>
            <w:webHidden/>
          </w:rPr>
          <w:t>116</w:t>
        </w:r>
        <w:r w:rsidR="00B30F6E">
          <w:rPr>
            <w:noProof/>
            <w:webHidden/>
          </w:rPr>
          <w:fldChar w:fldCharType="end"/>
        </w:r>
      </w:hyperlink>
    </w:p>
    <w:p w14:paraId="1BC453AC" w14:textId="6D068322" w:rsidR="00B30F6E" w:rsidRDefault="00542B66">
      <w:pPr>
        <w:pStyle w:val="TJ1"/>
        <w:rPr>
          <w:rFonts w:asciiTheme="minorHAnsi" w:hAnsiTheme="minorHAnsi" w:cstheme="minorBidi"/>
          <w:b w:val="0"/>
          <w:noProof/>
          <w:kern w:val="0"/>
          <w:szCs w:val="20"/>
          <w14:ligatures w14:val="none"/>
        </w:rPr>
      </w:pPr>
      <w:hyperlink w:anchor="_Toc182927915" w:history="1">
        <w:r w:rsidR="00B30F6E" w:rsidRPr="00CC3E5F">
          <w:rPr>
            <w:rStyle w:val="Hiperhivatkozs"/>
            <w:noProof/>
            <w:lang w:bidi="ar-SA"/>
          </w:rPr>
          <w:t>8. General guidance for tidy XML code</w:t>
        </w:r>
        <w:r w:rsidR="00B30F6E">
          <w:rPr>
            <w:noProof/>
            <w:webHidden/>
          </w:rPr>
          <w:tab/>
        </w:r>
        <w:r w:rsidR="00B30F6E">
          <w:rPr>
            <w:noProof/>
            <w:webHidden/>
          </w:rPr>
          <w:fldChar w:fldCharType="begin"/>
        </w:r>
        <w:r w:rsidR="00B30F6E">
          <w:rPr>
            <w:noProof/>
            <w:webHidden/>
          </w:rPr>
          <w:instrText xml:space="preserve"> PAGEREF _Toc182927915 \h </w:instrText>
        </w:r>
        <w:r w:rsidR="00B30F6E">
          <w:rPr>
            <w:noProof/>
            <w:webHidden/>
          </w:rPr>
        </w:r>
        <w:r w:rsidR="00B30F6E">
          <w:rPr>
            <w:noProof/>
            <w:webHidden/>
          </w:rPr>
          <w:fldChar w:fldCharType="separate"/>
        </w:r>
        <w:r w:rsidR="00B30F6E">
          <w:rPr>
            <w:noProof/>
            <w:webHidden/>
          </w:rPr>
          <w:t>117</w:t>
        </w:r>
        <w:r w:rsidR="00B30F6E">
          <w:rPr>
            <w:noProof/>
            <w:webHidden/>
          </w:rPr>
          <w:fldChar w:fldCharType="end"/>
        </w:r>
      </w:hyperlink>
    </w:p>
    <w:p w14:paraId="55CAAC93" w14:textId="67B2C6B4" w:rsidR="00B30F6E" w:rsidRDefault="00542B66">
      <w:pPr>
        <w:pStyle w:val="TJ2"/>
        <w:rPr>
          <w:rFonts w:asciiTheme="minorHAnsi" w:hAnsiTheme="minorHAnsi" w:cstheme="minorBidi"/>
          <w:noProof/>
          <w:kern w:val="0"/>
          <w:sz w:val="22"/>
          <w:szCs w:val="20"/>
          <w14:ligatures w14:val="none"/>
        </w:rPr>
      </w:pPr>
      <w:hyperlink w:anchor="_Toc182927916" w:history="1">
        <w:r w:rsidR="00B30F6E" w:rsidRPr="00CC3E5F">
          <w:rPr>
            <w:rStyle w:val="Hiperhivatkozs"/>
            <w:noProof/>
            <w:lang w:bidi="ar-SA"/>
          </w:rPr>
          <w:t>8.1. Spaces and new lines in the code</w:t>
        </w:r>
        <w:r w:rsidR="00B30F6E">
          <w:rPr>
            <w:noProof/>
            <w:webHidden/>
          </w:rPr>
          <w:tab/>
        </w:r>
        <w:r w:rsidR="00B30F6E">
          <w:rPr>
            <w:noProof/>
            <w:webHidden/>
          </w:rPr>
          <w:fldChar w:fldCharType="begin"/>
        </w:r>
        <w:r w:rsidR="00B30F6E">
          <w:rPr>
            <w:noProof/>
            <w:webHidden/>
          </w:rPr>
          <w:instrText xml:space="preserve"> PAGEREF _Toc182927916 \h </w:instrText>
        </w:r>
        <w:r w:rsidR="00B30F6E">
          <w:rPr>
            <w:noProof/>
            <w:webHidden/>
          </w:rPr>
        </w:r>
        <w:r w:rsidR="00B30F6E">
          <w:rPr>
            <w:noProof/>
            <w:webHidden/>
          </w:rPr>
          <w:fldChar w:fldCharType="separate"/>
        </w:r>
        <w:r w:rsidR="00B30F6E">
          <w:rPr>
            <w:noProof/>
            <w:webHidden/>
          </w:rPr>
          <w:t>117</w:t>
        </w:r>
        <w:r w:rsidR="00B30F6E">
          <w:rPr>
            <w:noProof/>
            <w:webHidden/>
          </w:rPr>
          <w:fldChar w:fldCharType="end"/>
        </w:r>
      </w:hyperlink>
    </w:p>
    <w:p w14:paraId="5B4B5AFE" w14:textId="3BE02B15" w:rsidR="00B30F6E" w:rsidRDefault="00542B66">
      <w:pPr>
        <w:pStyle w:val="TJ3"/>
        <w:rPr>
          <w:rFonts w:asciiTheme="minorHAnsi" w:hAnsiTheme="minorHAnsi" w:cstheme="minorBidi"/>
          <w:noProof/>
          <w:kern w:val="0"/>
          <w:sz w:val="22"/>
          <w:szCs w:val="20"/>
          <w14:ligatures w14:val="none"/>
        </w:rPr>
      </w:pPr>
      <w:hyperlink w:anchor="_Toc182927917" w:history="1">
        <w:r w:rsidR="00B30F6E" w:rsidRPr="00CC3E5F">
          <w:rPr>
            <w:rStyle w:val="Hiperhivatkozs"/>
            <w:noProof/>
            <w:lang w:bidi="ar-SA"/>
          </w:rPr>
          <w:t>8.1.1. White space</w:t>
        </w:r>
        <w:r w:rsidR="00B30F6E">
          <w:rPr>
            <w:noProof/>
            <w:webHidden/>
          </w:rPr>
          <w:tab/>
        </w:r>
        <w:r w:rsidR="00B30F6E">
          <w:rPr>
            <w:noProof/>
            <w:webHidden/>
          </w:rPr>
          <w:fldChar w:fldCharType="begin"/>
        </w:r>
        <w:r w:rsidR="00B30F6E">
          <w:rPr>
            <w:noProof/>
            <w:webHidden/>
          </w:rPr>
          <w:instrText xml:space="preserve"> PAGEREF _Toc182927917 \h </w:instrText>
        </w:r>
        <w:r w:rsidR="00B30F6E">
          <w:rPr>
            <w:noProof/>
            <w:webHidden/>
          </w:rPr>
        </w:r>
        <w:r w:rsidR="00B30F6E">
          <w:rPr>
            <w:noProof/>
            <w:webHidden/>
          </w:rPr>
          <w:fldChar w:fldCharType="separate"/>
        </w:r>
        <w:r w:rsidR="00B30F6E">
          <w:rPr>
            <w:noProof/>
            <w:webHidden/>
          </w:rPr>
          <w:t>117</w:t>
        </w:r>
        <w:r w:rsidR="00B30F6E">
          <w:rPr>
            <w:noProof/>
            <w:webHidden/>
          </w:rPr>
          <w:fldChar w:fldCharType="end"/>
        </w:r>
      </w:hyperlink>
    </w:p>
    <w:p w14:paraId="74EEA912" w14:textId="0BBEDE3E" w:rsidR="00B30F6E" w:rsidRDefault="00542B66">
      <w:pPr>
        <w:pStyle w:val="TJ3"/>
        <w:rPr>
          <w:rFonts w:asciiTheme="minorHAnsi" w:hAnsiTheme="minorHAnsi" w:cstheme="minorBidi"/>
          <w:noProof/>
          <w:kern w:val="0"/>
          <w:sz w:val="22"/>
          <w:szCs w:val="20"/>
          <w14:ligatures w14:val="none"/>
        </w:rPr>
      </w:pPr>
      <w:hyperlink w:anchor="_Toc182927918" w:history="1">
        <w:r w:rsidR="00B30F6E" w:rsidRPr="00CC3E5F">
          <w:rPr>
            <w:rStyle w:val="Hiperhivatkozs"/>
            <w:noProof/>
            <w:lang w:bidi="ar-SA"/>
          </w:rPr>
          <w:t>8.1.2. Editorial spaces and markup</w:t>
        </w:r>
        <w:r w:rsidR="00B30F6E">
          <w:rPr>
            <w:noProof/>
            <w:webHidden/>
          </w:rPr>
          <w:tab/>
        </w:r>
        <w:r w:rsidR="00B30F6E">
          <w:rPr>
            <w:noProof/>
            <w:webHidden/>
          </w:rPr>
          <w:fldChar w:fldCharType="begin"/>
        </w:r>
        <w:r w:rsidR="00B30F6E">
          <w:rPr>
            <w:noProof/>
            <w:webHidden/>
          </w:rPr>
          <w:instrText xml:space="preserve"> PAGEREF _Toc182927918 \h </w:instrText>
        </w:r>
        <w:r w:rsidR="00B30F6E">
          <w:rPr>
            <w:noProof/>
            <w:webHidden/>
          </w:rPr>
        </w:r>
        <w:r w:rsidR="00B30F6E">
          <w:rPr>
            <w:noProof/>
            <w:webHidden/>
          </w:rPr>
          <w:fldChar w:fldCharType="separate"/>
        </w:r>
        <w:r w:rsidR="00B30F6E">
          <w:rPr>
            <w:noProof/>
            <w:webHidden/>
          </w:rPr>
          <w:t>118</w:t>
        </w:r>
        <w:r w:rsidR="00B30F6E">
          <w:rPr>
            <w:noProof/>
            <w:webHidden/>
          </w:rPr>
          <w:fldChar w:fldCharType="end"/>
        </w:r>
      </w:hyperlink>
    </w:p>
    <w:p w14:paraId="02D91FD6" w14:textId="623A5F90" w:rsidR="00B30F6E" w:rsidRDefault="00542B66">
      <w:pPr>
        <w:pStyle w:val="TJ3"/>
        <w:rPr>
          <w:rFonts w:asciiTheme="minorHAnsi" w:hAnsiTheme="minorHAnsi" w:cstheme="minorBidi"/>
          <w:noProof/>
          <w:kern w:val="0"/>
          <w:sz w:val="22"/>
          <w:szCs w:val="20"/>
          <w14:ligatures w14:val="none"/>
        </w:rPr>
      </w:pPr>
      <w:hyperlink w:anchor="_Toc182927919" w:history="1">
        <w:r w:rsidR="00B30F6E" w:rsidRPr="00CC3E5F">
          <w:rPr>
            <w:rStyle w:val="Hiperhivatkozs"/>
            <w:noProof/>
            <w:lang w:bidi="ar-SA"/>
          </w:rPr>
          <w:t>8.1.3. Editorial hyphens and markup</w:t>
        </w:r>
        <w:r w:rsidR="00B30F6E">
          <w:rPr>
            <w:noProof/>
            <w:webHidden/>
          </w:rPr>
          <w:tab/>
        </w:r>
        <w:r w:rsidR="00B30F6E">
          <w:rPr>
            <w:noProof/>
            <w:webHidden/>
          </w:rPr>
          <w:fldChar w:fldCharType="begin"/>
        </w:r>
        <w:r w:rsidR="00B30F6E">
          <w:rPr>
            <w:noProof/>
            <w:webHidden/>
          </w:rPr>
          <w:instrText xml:space="preserve"> PAGEREF _Toc182927919 \h </w:instrText>
        </w:r>
        <w:r w:rsidR="00B30F6E">
          <w:rPr>
            <w:noProof/>
            <w:webHidden/>
          </w:rPr>
        </w:r>
        <w:r w:rsidR="00B30F6E">
          <w:rPr>
            <w:noProof/>
            <w:webHidden/>
          </w:rPr>
          <w:fldChar w:fldCharType="separate"/>
        </w:r>
        <w:r w:rsidR="00B30F6E">
          <w:rPr>
            <w:noProof/>
            <w:webHidden/>
          </w:rPr>
          <w:t>120</w:t>
        </w:r>
        <w:r w:rsidR="00B30F6E">
          <w:rPr>
            <w:noProof/>
            <w:webHidden/>
          </w:rPr>
          <w:fldChar w:fldCharType="end"/>
        </w:r>
      </w:hyperlink>
    </w:p>
    <w:p w14:paraId="5EA717CD" w14:textId="3499C11F" w:rsidR="00B30F6E" w:rsidRDefault="00542B66">
      <w:pPr>
        <w:pStyle w:val="TJ2"/>
        <w:rPr>
          <w:rFonts w:asciiTheme="minorHAnsi" w:hAnsiTheme="minorHAnsi" w:cstheme="minorBidi"/>
          <w:noProof/>
          <w:kern w:val="0"/>
          <w:sz w:val="22"/>
          <w:szCs w:val="20"/>
          <w14:ligatures w14:val="none"/>
        </w:rPr>
      </w:pPr>
      <w:hyperlink w:anchor="_Toc182927920" w:history="1">
        <w:r w:rsidR="00B30F6E" w:rsidRPr="00CC3E5F">
          <w:rPr>
            <w:rStyle w:val="Hiperhivatkozs"/>
            <w:noProof/>
            <w:lang w:bidi="ar-SA"/>
          </w:rPr>
          <w:t>8.2. Top to bottom hierarchy</w:t>
        </w:r>
        <w:r w:rsidR="00B30F6E">
          <w:rPr>
            <w:noProof/>
            <w:webHidden/>
          </w:rPr>
          <w:tab/>
        </w:r>
        <w:r w:rsidR="00B30F6E">
          <w:rPr>
            <w:noProof/>
            <w:webHidden/>
          </w:rPr>
          <w:fldChar w:fldCharType="begin"/>
        </w:r>
        <w:r w:rsidR="00B30F6E">
          <w:rPr>
            <w:noProof/>
            <w:webHidden/>
          </w:rPr>
          <w:instrText xml:space="preserve"> PAGEREF _Toc182927920 \h </w:instrText>
        </w:r>
        <w:r w:rsidR="00B30F6E">
          <w:rPr>
            <w:noProof/>
            <w:webHidden/>
          </w:rPr>
        </w:r>
        <w:r w:rsidR="00B30F6E">
          <w:rPr>
            <w:noProof/>
            <w:webHidden/>
          </w:rPr>
          <w:fldChar w:fldCharType="separate"/>
        </w:r>
        <w:r w:rsidR="00B30F6E">
          <w:rPr>
            <w:noProof/>
            <w:webHidden/>
          </w:rPr>
          <w:t>121</w:t>
        </w:r>
        <w:r w:rsidR="00B30F6E">
          <w:rPr>
            <w:noProof/>
            <w:webHidden/>
          </w:rPr>
          <w:fldChar w:fldCharType="end"/>
        </w:r>
      </w:hyperlink>
    </w:p>
    <w:p w14:paraId="4B49031E" w14:textId="721048E1" w:rsidR="00B30F6E" w:rsidRDefault="00542B66">
      <w:pPr>
        <w:pStyle w:val="TJ3"/>
        <w:rPr>
          <w:rFonts w:asciiTheme="minorHAnsi" w:hAnsiTheme="minorHAnsi" w:cstheme="minorBidi"/>
          <w:noProof/>
          <w:kern w:val="0"/>
          <w:sz w:val="22"/>
          <w:szCs w:val="20"/>
          <w14:ligatures w14:val="none"/>
        </w:rPr>
      </w:pPr>
      <w:hyperlink w:anchor="_Toc182927921" w:history="1">
        <w:r w:rsidR="00B30F6E" w:rsidRPr="00CC3E5F">
          <w:rPr>
            <w:rStyle w:val="Hiperhivatkozs"/>
            <w:noProof/>
            <w:lang w:bidi="ar-SA"/>
          </w:rPr>
          <w:t>8.2.1. Tier 1, block-level elements representing XML structure and extrinsic structure</w:t>
        </w:r>
        <w:r w:rsidR="00B30F6E">
          <w:rPr>
            <w:noProof/>
            <w:webHidden/>
          </w:rPr>
          <w:tab/>
        </w:r>
        <w:r w:rsidR="00B30F6E">
          <w:rPr>
            <w:noProof/>
            <w:webHidden/>
          </w:rPr>
          <w:fldChar w:fldCharType="begin"/>
        </w:r>
        <w:r w:rsidR="00B30F6E">
          <w:rPr>
            <w:noProof/>
            <w:webHidden/>
          </w:rPr>
          <w:instrText xml:space="preserve"> PAGEREF _Toc182927921 \h </w:instrText>
        </w:r>
        <w:r w:rsidR="00B30F6E">
          <w:rPr>
            <w:noProof/>
            <w:webHidden/>
          </w:rPr>
        </w:r>
        <w:r w:rsidR="00B30F6E">
          <w:rPr>
            <w:noProof/>
            <w:webHidden/>
          </w:rPr>
          <w:fldChar w:fldCharType="separate"/>
        </w:r>
        <w:r w:rsidR="00B30F6E">
          <w:rPr>
            <w:noProof/>
            <w:webHidden/>
          </w:rPr>
          <w:t>121</w:t>
        </w:r>
        <w:r w:rsidR="00B30F6E">
          <w:rPr>
            <w:noProof/>
            <w:webHidden/>
          </w:rPr>
          <w:fldChar w:fldCharType="end"/>
        </w:r>
      </w:hyperlink>
    </w:p>
    <w:p w14:paraId="4B09791A" w14:textId="50A68E7F" w:rsidR="00B30F6E" w:rsidRDefault="00542B66">
      <w:pPr>
        <w:pStyle w:val="TJ3"/>
        <w:rPr>
          <w:rFonts w:asciiTheme="minorHAnsi" w:hAnsiTheme="minorHAnsi" w:cstheme="minorBidi"/>
          <w:noProof/>
          <w:kern w:val="0"/>
          <w:sz w:val="22"/>
          <w:szCs w:val="20"/>
          <w14:ligatures w14:val="none"/>
        </w:rPr>
      </w:pPr>
      <w:hyperlink w:anchor="_Toc182927922" w:history="1">
        <w:r w:rsidR="00B30F6E" w:rsidRPr="00CC3E5F">
          <w:rPr>
            <w:rStyle w:val="Hiperhivatkozs"/>
            <w:noProof/>
            <w:lang w:bidi="ar-SA"/>
          </w:rPr>
          <w:t>8.2.2. Tier 2, block-level elements representing intrinsic structure</w:t>
        </w:r>
        <w:r w:rsidR="00B30F6E">
          <w:rPr>
            <w:noProof/>
            <w:webHidden/>
          </w:rPr>
          <w:tab/>
        </w:r>
        <w:r w:rsidR="00B30F6E">
          <w:rPr>
            <w:noProof/>
            <w:webHidden/>
          </w:rPr>
          <w:fldChar w:fldCharType="begin"/>
        </w:r>
        <w:r w:rsidR="00B30F6E">
          <w:rPr>
            <w:noProof/>
            <w:webHidden/>
          </w:rPr>
          <w:instrText xml:space="preserve"> PAGEREF _Toc182927922 \h </w:instrText>
        </w:r>
        <w:r w:rsidR="00B30F6E">
          <w:rPr>
            <w:noProof/>
            <w:webHidden/>
          </w:rPr>
        </w:r>
        <w:r w:rsidR="00B30F6E">
          <w:rPr>
            <w:noProof/>
            <w:webHidden/>
          </w:rPr>
          <w:fldChar w:fldCharType="separate"/>
        </w:r>
        <w:r w:rsidR="00B30F6E">
          <w:rPr>
            <w:noProof/>
            <w:webHidden/>
          </w:rPr>
          <w:t>121</w:t>
        </w:r>
        <w:r w:rsidR="00B30F6E">
          <w:rPr>
            <w:noProof/>
            <w:webHidden/>
          </w:rPr>
          <w:fldChar w:fldCharType="end"/>
        </w:r>
      </w:hyperlink>
    </w:p>
    <w:p w14:paraId="4577C72B" w14:textId="3C34731E" w:rsidR="00B30F6E" w:rsidRDefault="00542B66">
      <w:pPr>
        <w:pStyle w:val="TJ3"/>
        <w:rPr>
          <w:rFonts w:asciiTheme="minorHAnsi" w:hAnsiTheme="minorHAnsi" w:cstheme="minorBidi"/>
          <w:noProof/>
          <w:kern w:val="0"/>
          <w:sz w:val="22"/>
          <w:szCs w:val="20"/>
          <w14:ligatures w14:val="none"/>
        </w:rPr>
      </w:pPr>
      <w:hyperlink w:anchor="_Toc182927923" w:history="1">
        <w:r w:rsidR="00B30F6E" w:rsidRPr="00CC3E5F">
          <w:rPr>
            <w:rStyle w:val="Hiperhivatkozs"/>
            <w:noProof/>
            <w:lang w:bidi="ar-SA"/>
          </w:rPr>
          <w:t>8.2.3. Tier 3, empty elements representing extrinsic structure</w:t>
        </w:r>
        <w:r w:rsidR="00B30F6E">
          <w:rPr>
            <w:noProof/>
            <w:webHidden/>
          </w:rPr>
          <w:tab/>
        </w:r>
        <w:r w:rsidR="00B30F6E">
          <w:rPr>
            <w:noProof/>
            <w:webHidden/>
          </w:rPr>
          <w:fldChar w:fldCharType="begin"/>
        </w:r>
        <w:r w:rsidR="00B30F6E">
          <w:rPr>
            <w:noProof/>
            <w:webHidden/>
          </w:rPr>
          <w:instrText xml:space="preserve"> PAGEREF _Toc182927923 \h </w:instrText>
        </w:r>
        <w:r w:rsidR="00B30F6E">
          <w:rPr>
            <w:noProof/>
            <w:webHidden/>
          </w:rPr>
        </w:r>
        <w:r w:rsidR="00B30F6E">
          <w:rPr>
            <w:noProof/>
            <w:webHidden/>
          </w:rPr>
          <w:fldChar w:fldCharType="separate"/>
        </w:r>
        <w:r w:rsidR="00B30F6E">
          <w:rPr>
            <w:noProof/>
            <w:webHidden/>
          </w:rPr>
          <w:t>121</w:t>
        </w:r>
        <w:r w:rsidR="00B30F6E">
          <w:rPr>
            <w:noProof/>
            <w:webHidden/>
          </w:rPr>
          <w:fldChar w:fldCharType="end"/>
        </w:r>
      </w:hyperlink>
    </w:p>
    <w:p w14:paraId="1F20859B" w14:textId="7356219A" w:rsidR="00B30F6E" w:rsidRDefault="00542B66">
      <w:pPr>
        <w:pStyle w:val="TJ3"/>
        <w:rPr>
          <w:rFonts w:asciiTheme="minorHAnsi" w:hAnsiTheme="minorHAnsi" w:cstheme="minorBidi"/>
          <w:noProof/>
          <w:kern w:val="0"/>
          <w:sz w:val="22"/>
          <w:szCs w:val="20"/>
          <w14:ligatures w14:val="none"/>
        </w:rPr>
      </w:pPr>
      <w:hyperlink w:anchor="_Toc182927924" w:history="1">
        <w:r w:rsidR="00B30F6E" w:rsidRPr="00CC3E5F">
          <w:rPr>
            <w:rStyle w:val="Hiperhivatkozs"/>
            <w:noProof/>
            <w:lang w:bidi="ar-SA"/>
          </w:rPr>
          <w:t>8.2.4. Tier 4, empty elements representing local features</w:t>
        </w:r>
        <w:r w:rsidR="00B30F6E">
          <w:rPr>
            <w:noProof/>
            <w:webHidden/>
          </w:rPr>
          <w:tab/>
        </w:r>
        <w:r w:rsidR="00B30F6E">
          <w:rPr>
            <w:noProof/>
            <w:webHidden/>
          </w:rPr>
          <w:fldChar w:fldCharType="begin"/>
        </w:r>
        <w:r w:rsidR="00B30F6E">
          <w:rPr>
            <w:noProof/>
            <w:webHidden/>
          </w:rPr>
          <w:instrText xml:space="preserve"> PAGEREF _Toc182927924 \h </w:instrText>
        </w:r>
        <w:r w:rsidR="00B30F6E">
          <w:rPr>
            <w:noProof/>
            <w:webHidden/>
          </w:rPr>
        </w:r>
        <w:r w:rsidR="00B30F6E">
          <w:rPr>
            <w:noProof/>
            <w:webHidden/>
          </w:rPr>
          <w:fldChar w:fldCharType="separate"/>
        </w:r>
        <w:r w:rsidR="00B30F6E">
          <w:rPr>
            <w:noProof/>
            <w:webHidden/>
          </w:rPr>
          <w:t>121</w:t>
        </w:r>
        <w:r w:rsidR="00B30F6E">
          <w:rPr>
            <w:noProof/>
            <w:webHidden/>
          </w:rPr>
          <w:fldChar w:fldCharType="end"/>
        </w:r>
      </w:hyperlink>
    </w:p>
    <w:p w14:paraId="3DB23BA3" w14:textId="3FC78885" w:rsidR="00B30F6E" w:rsidRDefault="00542B66">
      <w:pPr>
        <w:pStyle w:val="TJ3"/>
        <w:rPr>
          <w:rFonts w:asciiTheme="minorHAnsi" w:hAnsiTheme="minorHAnsi" w:cstheme="minorBidi"/>
          <w:noProof/>
          <w:kern w:val="0"/>
          <w:sz w:val="22"/>
          <w:szCs w:val="20"/>
          <w14:ligatures w14:val="none"/>
        </w:rPr>
      </w:pPr>
      <w:hyperlink w:anchor="_Toc182927925" w:history="1">
        <w:r w:rsidR="00B30F6E" w:rsidRPr="00CC3E5F">
          <w:rPr>
            <w:rStyle w:val="Hiperhivatkozs"/>
            <w:noProof/>
            <w:lang w:bidi="ar-SA"/>
          </w:rPr>
          <w:t>8.2.5. Tier 5, phrase-level elements</w:t>
        </w:r>
        <w:r w:rsidR="00B30F6E">
          <w:rPr>
            <w:noProof/>
            <w:webHidden/>
          </w:rPr>
          <w:tab/>
        </w:r>
        <w:r w:rsidR="00B30F6E">
          <w:rPr>
            <w:noProof/>
            <w:webHidden/>
          </w:rPr>
          <w:fldChar w:fldCharType="begin"/>
        </w:r>
        <w:r w:rsidR="00B30F6E">
          <w:rPr>
            <w:noProof/>
            <w:webHidden/>
          </w:rPr>
          <w:instrText xml:space="preserve"> PAGEREF _Toc182927925 \h </w:instrText>
        </w:r>
        <w:r w:rsidR="00B30F6E">
          <w:rPr>
            <w:noProof/>
            <w:webHidden/>
          </w:rPr>
        </w:r>
        <w:r w:rsidR="00B30F6E">
          <w:rPr>
            <w:noProof/>
            <w:webHidden/>
          </w:rPr>
          <w:fldChar w:fldCharType="separate"/>
        </w:r>
        <w:r w:rsidR="00B30F6E">
          <w:rPr>
            <w:noProof/>
            <w:webHidden/>
          </w:rPr>
          <w:t>122</w:t>
        </w:r>
        <w:r w:rsidR="00B30F6E">
          <w:rPr>
            <w:noProof/>
            <w:webHidden/>
          </w:rPr>
          <w:fldChar w:fldCharType="end"/>
        </w:r>
      </w:hyperlink>
    </w:p>
    <w:p w14:paraId="79A6BC1F" w14:textId="44A4A669" w:rsidR="00B30F6E" w:rsidRDefault="00542B66">
      <w:pPr>
        <w:pStyle w:val="TJ1"/>
        <w:rPr>
          <w:rFonts w:asciiTheme="minorHAnsi" w:hAnsiTheme="minorHAnsi" w:cstheme="minorBidi"/>
          <w:b w:val="0"/>
          <w:noProof/>
          <w:kern w:val="0"/>
          <w:szCs w:val="20"/>
          <w14:ligatures w14:val="none"/>
        </w:rPr>
      </w:pPr>
      <w:hyperlink w:anchor="_Toc182927926" w:history="1">
        <w:r w:rsidR="00B30F6E" w:rsidRPr="00CC3E5F">
          <w:rPr>
            <w:rStyle w:val="Hiperhivatkozs"/>
            <w:noProof/>
            <w:lang w:bidi="ar-SA"/>
          </w:rPr>
          <w:t>9. Additional content divisions</w:t>
        </w:r>
        <w:r w:rsidR="00B30F6E">
          <w:rPr>
            <w:noProof/>
            <w:webHidden/>
          </w:rPr>
          <w:tab/>
        </w:r>
        <w:r w:rsidR="00B30F6E">
          <w:rPr>
            <w:noProof/>
            <w:webHidden/>
          </w:rPr>
          <w:fldChar w:fldCharType="begin"/>
        </w:r>
        <w:r w:rsidR="00B30F6E">
          <w:rPr>
            <w:noProof/>
            <w:webHidden/>
          </w:rPr>
          <w:instrText xml:space="preserve"> PAGEREF _Toc182927926 \h </w:instrText>
        </w:r>
        <w:r w:rsidR="00B30F6E">
          <w:rPr>
            <w:noProof/>
            <w:webHidden/>
          </w:rPr>
        </w:r>
        <w:r w:rsidR="00B30F6E">
          <w:rPr>
            <w:noProof/>
            <w:webHidden/>
          </w:rPr>
          <w:fldChar w:fldCharType="separate"/>
        </w:r>
        <w:r w:rsidR="00B30F6E">
          <w:rPr>
            <w:noProof/>
            <w:webHidden/>
          </w:rPr>
          <w:t>124</w:t>
        </w:r>
        <w:r w:rsidR="00B30F6E">
          <w:rPr>
            <w:noProof/>
            <w:webHidden/>
          </w:rPr>
          <w:fldChar w:fldCharType="end"/>
        </w:r>
      </w:hyperlink>
    </w:p>
    <w:p w14:paraId="0C8BDE49" w14:textId="19C879E4" w:rsidR="00B30F6E" w:rsidRDefault="00542B66">
      <w:pPr>
        <w:pStyle w:val="TJ2"/>
        <w:rPr>
          <w:rFonts w:asciiTheme="minorHAnsi" w:hAnsiTheme="minorHAnsi" w:cstheme="minorBidi"/>
          <w:noProof/>
          <w:kern w:val="0"/>
          <w:sz w:val="22"/>
          <w:szCs w:val="20"/>
          <w14:ligatures w14:val="none"/>
        </w:rPr>
      </w:pPr>
      <w:hyperlink w:anchor="_Toc182927927" w:history="1">
        <w:r w:rsidR="00B30F6E" w:rsidRPr="00CC3E5F">
          <w:rPr>
            <w:rStyle w:val="Hiperhivatkozs"/>
            <w:noProof/>
            <w:lang w:bidi="ar-SA"/>
          </w:rPr>
          <w:t>9.1. The critical apparatus</w:t>
        </w:r>
        <w:r w:rsidR="00B30F6E">
          <w:rPr>
            <w:noProof/>
            <w:webHidden/>
          </w:rPr>
          <w:tab/>
        </w:r>
        <w:r w:rsidR="00B30F6E">
          <w:rPr>
            <w:noProof/>
            <w:webHidden/>
          </w:rPr>
          <w:fldChar w:fldCharType="begin"/>
        </w:r>
        <w:r w:rsidR="00B30F6E">
          <w:rPr>
            <w:noProof/>
            <w:webHidden/>
          </w:rPr>
          <w:instrText xml:space="preserve"> PAGEREF _Toc182927927 \h </w:instrText>
        </w:r>
        <w:r w:rsidR="00B30F6E">
          <w:rPr>
            <w:noProof/>
            <w:webHidden/>
          </w:rPr>
        </w:r>
        <w:r w:rsidR="00B30F6E">
          <w:rPr>
            <w:noProof/>
            <w:webHidden/>
          </w:rPr>
          <w:fldChar w:fldCharType="separate"/>
        </w:r>
        <w:r w:rsidR="00B30F6E">
          <w:rPr>
            <w:noProof/>
            <w:webHidden/>
          </w:rPr>
          <w:t>124</w:t>
        </w:r>
        <w:r w:rsidR="00B30F6E">
          <w:rPr>
            <w:noProof/>
            <w:webHidden/>
          </w:rPr>
          <w:fldChar w:fldCharType="end"/>
        </w:r>
      </w:hyperlink>
    </w:p>
    <w:p w14:paraId="6CDB5515" w14:textId="2FF24D90" w:rsidR="00B30F6E" w:rsidRDefault="00542B66">
      <w:pPr>
        <w:pStyle w:val="TJ3"/>
        <w:rPr>
          <w:rFonts w:asciiTheme="minorHAnsi" w:hAnsiTheme="minorHAnsi" w:cstheme="minorBidi"/>
          <w:noProof/>
          <w:kern w:val="0"/>
          <w:sz w:val="22"/>
          <w:szCs w:val="20"/>
          <w14:ligatures w14:val="none"/>
        </w:rPr>
      </w:pPr>
      <w:hyperlink w:anchor="_Toc182927928" w:history="1">
        <w:r w:rsidR="00B30F6E" w:rsidRPr="00CC3E5F">
          <w:rPr>
            <w:rStyle w:val="Hiperhivatkozs"/>
            <w:noProof/>
            <w:lang w:bidi="ar-SA"/>
          </w:rPr>
          <w:t>9.1.1. Overview</w:t>
        </w:r>
        <w:r w:rsidR="00B30F6E">
          <w:rPr>
            <w:noProof/>
            <w:webHidden/>
          </w:rPr>
          <w:tab/>
        </w:r>
        <w:r w:rsidR="00B30F6E">
          <w:rPr>
            <w:noProof/>
            <w:webHidden/>
          </w:rPr>
          <w:fldChar w:fldCharType="begin"/>
        </w:r>
        <w:r w:rsidR="00B30F6E">
          <w:rPr>
            <w:noProof/>
            <w:webHidden/>
          </w:rPr>
          <w:instrText xml:space="preserve"> PAGEREF _Toc182927928 \h </w:instrText>
        </w:r>
        <w:r w:rsidR="00B30F6E">
          <w:rPr>
            <w:noProof/>
            <w:webHidden/>
          </w:rPr>
        </w:r>
        <w:r w:rsidR="00B30F6E">
          <w:rPr>
            <w:noProof/>
            <w:webHidden/>
          </w:rPr>
          <w:fldChar w:fldCharType="separate"/>
        </w:r>
        <w:r w:rsidR="00B30F6E">
          <w:rPr>
            <w:noProof/>
            <w:webHidden/>
          </w:rPr>
          <w:t>124</w:t>
        </w:r>
        <w:r w:rsidR="00B30F6E">
          <w:rPr>
            <w:noProof/>
            <w:webHidden/>
          </w:rPr>
          <w:fldChar w:fldCharType="end"/>
        </w:r>
      </w:hyperlink>
    </w:p>
    <w:p w14:paraId="355BFA2B" w14:textId="781622BE" w:rsidR="00B30F6E" w:rsidRDefault="00542B66">
      <w:pPr>
        <w:pStyle w:val="TJ3"/>
        <w:rPr>
          <w:rFonts w:asciiTheme="minorHAnsi" w:hAnsiTheme="minorHAnsi" w:cstheme="minorBidi"/>
          <w:noProof/>
          <w:kern w:val="0"/>
          <w:sz w:val="22"/>
          <w:szCs w:val="20"/>
          <w14:ligatures w14:val="none"/>
        </w:rPr>
      </w:pPr>
      <w:hyperlink w:anchor="_Toc182927929" w:history="1">
        <w:r w:rsidR="00B30F6E" w:rsidRPr="00CC3E5F">
          <w:rPr>
            <w:rStyle w:val="Hiperhivatkozs"/>
            <w:noProof/>
            <w:lang w:bidi="ar-SA"/>
          </w:rPr>
          <w:t>9.1.2. Indicating location</w:t>
        </w:r>
        <w:r w:rsidR="00B30F6E">
          <w:rPr>
            <w:noProof/>
            <w:webHidden/>
          </w:rPr>
          <w:tab/>
        </w:r>
        <w:r w:rsidR="00B30F6E">
          <w:rPr>
            <w:noProof/>
            <w:webHidden/>
          </w:rPr>
          <w:fldChar w:fldCharType="begin"/>
        </w:r>
        <w:r w:rsidR="00B30F6E">
          <w:rPr>
            <w:noProof/>
            <w:webHidden/>
          </w:rPr>
          <w:instrText xml:space="preserve"> PAGEREF _Toc182927929 \h </w:instrText>
        </w:r>
        <w:r w:rsidR="00B30F6E">
          <w:rPr>
            <w:noProof/>
            <w:webHidden/>
          </w:rPr>
        </w:r>
        <w:r w:rsidR="00B30F6E">
          <w:rPr>
            <w:noProof/>
            <w:webHidden/>
          </w:rPr>
          <w:fldChar w:fldCharType="separate"/>
        </w:r>
        <w:r w:rsidR="00B30F6E">
          <w:rPr>
            <w:noProof/>
            <w:webHidden/>
          </w:rPr>
          <w:t>125</w:t>
        </w:r>
        <w:r w:rsidR="00B30F6E">
          <w:rPr>
            <w:noProof/>
            <w:webHidden/>
          </w:rPr>
          <w:fldChar w:fldCharType="end"/>
        </w:r>
      </w:hyperlink>
    </w:p>
    <w:p w14:paraId="2499210F" w14:textId="0D27CA59" w:rsidR="00B30F6E" w:rsidRDefault="00542B66">
      <w:pPr>
        <w:pStyle w:val="TJ3"/>
        <w:rPr>
          <w:rFonts w:asciiTheme="minorHAnsi" w:hAnsiTheme="minorHAnsi" w:cstheme="minorBidi"/>
          <w:noProof/>
          <w:kern w:val="0"/>
          <w:sz w:val="22"/>
          <w:szCs w:val="20"/>
          <w14:ligatures w14:val="none"/>
        </w:rPr>
      </w:pPr>
      <w:hyperlink w:anchor="_Toc182927930" w:history="1">
        <w:r w:rsidR="00B30F6E" w:rsidRPr="00CC3E5F">
          <w:rPr>
            <w:rStyle w:val="Hiperhivatkozs"/>
            <w:noProof/>
            <w:lang w:bidi="ar-SA"/>
          </w:rPr>
          <w:t>9.1.3. Lemmas</w:t>
        </w:r>
        <w:r w:rsidR="00B30F6E">
          <w:rPr>
            <w:noProof/>
            <w:webHidden/>
          </w:rPr>
          <w:tab/>
        </w:r>
        <w:r w:rsidR="00B30F6E">
          <w:rPr>
            <w:noProof/>
            <w:webHidden/>
          </w:rPr>
          <w:fldChar w:fldCharType="begin"/>
        </w:r>
        <w:r w:rsidR="00B30F6E">
          <w:rPr>
            <w:noProof/>
            <w:webHidden/>
          </w:rPr>
          <w:instrText xml:space="preserve"> PAGEREF _Toc182927930 \h </w:instrText>
        </w:r>
        <w:r w:rsidR="00B30F6E">
          <w:rPr>
            <w:noProof/>
            <w:webHidden/>
          </w:rPr>
        </w:r>
        <w:r w:rsidR="00B30F6E">
          <w:rPr>
            <w:noProof/>
            <w:webHidden/>
          </w:rPr>
          <w:fldChar w:fldCharType="separate"/>
        </w:r>
        <w:r w:rsidR="00B30F6E">
          <w:rPr>
            <w:noProof/>
            <w:webHidden/>
          </w:rPr>
          <w:t>126</w:t>
        </w:r>
        <w:r w:rsidR="00B30F6E">
          <w:rPr>
            <w:noProof/>
            <w:webHidden/>
          </w:rPr>
          <w:fldChar w:fldCharType="end"/>
        </w:r>
      </w:hyperlink>
    </w:p>
    <w:p w14:paraId="21960355" w14:textId="0E1286CC" w:rsidR="00B30F6E" w:rsidRDefault="00542B66">
      <w:pPr>
        <w:pStyle w:val="TJ3"/>
        <w:rPr>
          <w:rFonts w:asciiTheme="minorHAnsi" w:hAnsiTheme="minorHAnsi" w:cstheme="minorBidi"/>
          <w:noProof/>
          <w:kern w:val="0"/>
          <w:sz w:val="22"/>
          <w:szCs w:val="20"/>
          <w14:ligatures w14:val="none"/>
        </w:rPr>
      </w:pPr>
      <w:hyperlink w:anchor="_Toc182927931" w:history="1">
        <w:r w:rsidR="00B30F6E" w:rsidRPr="00CC3E5F">
          <w:rPr>
            <w:rStyle w:val="Hiperhivatkozs"/>
            <w:noProof/>
            <w:lang w:bidi="ar-SA"/>
          </w:rPr>
          <w:t>9.1.4. Alternative readings, restorations and emendations</w:t>
        </w:r>
        <w:r w:rsidR="00B30F6E">
          <w:rPr>
            <w:noProof/>
            <w:webHidden/>
          </w:rPr>
          <w:tab/>
        </w:r>
        <w:r w:rsidR="00B30F6E">
          <w:rPr>
            <w:noProof/>
            <w:webHidden/>
          </w:rPr>
          <w:fldChar w:fldCharType="begin"/>
        </w:r>
        <w:r w:rsidR="00B30F6E">
          <w:rPr>
            <w:noProof/>
            <w:webHidden/>
          </w:rPr>
          <w:instrText xml:space="preserve"> PAGEREF _Toc182927931 \h </w:instrText>
        </w:r>
        <w:r w:rsidR="00B30F6E">
          <w:rPr>
            <w:noProof/>
            <w:webHidden/>
          </w:rPr>
        </w:r>
        <w:r w:rsidR="00B30F6E">
          <w:rPr>
            <w:noProof/>
            <w:webHidden/>
          </w:rPr>
          <w:fldChar w:fldCharType="separate"/>
        </w:r>
        <w:r w:rsidR="00B30F6E">
          <w:rPr>
            <w:noProof/>
            <w:webHidden/>
          </w:rPr>
          <w:t>127</w:t>
        </w:r>
        <w:r w:rsidR="00B30F6E">
          <w:rPr>
            <w:noProof/>
            <w:webHidden/>
          </w:rPr>
          <w:fldChar w:fldCharType="end"/>
        </w:r>
      </w:hyperlink>
    </w:p>
    <w:p w14:paraId="130AA747" w14:textId="75B4F3FD" w:rsidR="00B30F6E" w:rsidRDefault="00542B66">
      <w:pPr>
        <w:pStyle w:val="TJ3"/>
        <w:rPr>
          <w:rFonts w:asciiTheme="minorHAnsi" w:hAnsiTheme="minorHAnsi" w:cstheme="minorBidi"/>
          <w:noProof/>
          <w:kern w:val="0"/>
          <w:sz w:val="22"/>
          <w:szCs w:val="20"/>
          <w14:ligatures w14:val="none"/>
        </w:rPr>
      </w:pPr>
      <w:hyperlink w:anchor="_Toc182927932" w:history="1">
        <w:r w:rsidR="00B30F6E" w:rsidRPr="00CC3E5F">
          <w:rPr>
            <w:rStyle w:val="Hiperhivatkozs"/>
            <w:noProof/>
            <w:lang w:bidi="ar-SA"/>
          </w:rPr>
          <w:t>9.1.5. Identical lemmas, identical readings</w:t>
        </w:r>
        <w:r w:rsidR="00B30F6E">
          <w:rPr>
            <w:noProof/>
            <w:webHidden/>
          </w:rPr>
          <w:tab/>
        </w:r>
        <w:r w:rsidR="00B30F6E">
          <w:rPr>
            <w:noProof/>
            <w:webHidden/>
          </w:rPr>
          <w:fldChar w:fldCharType="begin"/>
        </w:r>
        <w:r w:rsidR="00B30F6E">
          <w:rPr>
            <w:noProof/>
            <w:webHidden/>
          </w:rPr>
          <w:instrText xml:space="preserve"> PAGEREF _Toc182927932 \h </w:instrText>
        </w:r>
        <w:r w:rsidR="00B30F6E">
          <w:rPr>
            <w:noProof/>
            <w:webHidden/>
          </w:rPr>
        </w:r>
        <w:r w:rsidR="00B30F6E">
          <w:rPr>
            <w:noProof/>
            <w:webHidden/>
          </w:rPr>
          <w:fldChar w:fldCharType="separate"/>
        </w:r>
        <w:r w:rsidR="00B30F6E">
          <w:rPr>
            <w:noProof/>
            <w:webHidden/>
          </w:rPr>
          <w:t>128</w:t>
        </w:r>
        <w:r w:rsidR="00B30F6E">
          <w:rPr>
            <w:noProof/>
            <w:webHidden/>
          </w:rPr>
          <w:fldChar w:fldCharType="end"/>
        </w:r>
      </w:hyperlink>
    </w:p>
    <w:p w14:paraId="1AC008A4" w14:textId="556F3307" w:rsidR="00B30F6E" w:rsidRDefault="00542B66">
      <w:pPr>
        <w:pStyle w:val="TJ3"/>
        <w:rPr>
          <w:rFonts w:asciiTheme="minorHAnsi" w:hAnsiTheme="minorHAnsi" w:cstheme="minorBidi"/>
          <w:noProof/>
          <w:kern w:val="0"/>
          <w:sz w:val="22"/>
          <w:szCs w:val="20"/>
          <w14:ligatures w14:val="none"/>
        </w:rPr>
      </w:pPr>
      <w:hyperlink w:anchor="_Toc182927933" w:history="1">
        <w:r w:rsidR="00B30F6E" w:rsidRPr="00CC3E5F">
          <w:rPr>
            <w:rStyle w:val="Hiperhivatkozs"/>
            <w:noProof/>
            <w:lang w:bidi="ar-SA"/>
          </w:rPr>
          <w:t>9.1.6. XML tags in lemmas and readings</w:t>
        </w:r>
        <w:r w:rsidR="00B30F6E">
          <w:rPr>
            <w:noProof/>
            <w:webHidden/>
          </w:rPr>
          <w:tab/>
        </w:r>
        <w:r w:rsidR="00B30F6E">
          <w:rPr>
            <w:noProof/>
            <w:webHidden/>
          </w:rPr>
          <w:fldChar w:fldCharType="begin"/>
        </w:r>
        <w:r w:rsidR="00B30F6E">
          <w:rPr>
            <w:noProof/>
            <w:webHidden/>
          </w:rPr>
          <w:instrText xml:space="preserve"> PAGEREF _Toc182927933 \h </w:instrText>
        </w:r>
        <w:r w:rsidR="00B30F6E">
          <w:rPr>
            <w:noProof/>
            <w:webHidden/>
          </w:rPr>
        </w:r>
        <w:r w:rsidR="00B30F6E">
          <w:rPr>
            <w:noProof/>
            <w:webHidden/>
          </w:rPr>
          <w:fldChar w:fldCharType="separate"/>
        </w:r>
        <w:r w:rsidR="00B30F6E">
          <w:rPr>
            <w:noProof/>
            <w:webHidden/>
          </w:rPr>
          <w:t>129</w:t>
        </w:r>
        <w:r w:rsidR="00B30F6E">
          <w:rPr>
            <w:noProof/>
            <w:webHidden/>
          </w:rPr>
          <w:fldChar w:fldCharType="end"/>
        </w:r>
      </w:hyperlink>
    </w:p>
    <w:p w14:paraId="541837BF" w14:textId="4BA0156D" w:rsidR="00B30F6E" w:rsidRDefault="00542B66">
      <w:pPr>
        <w:pStyle w:val="TJ3"/>
        <w:rPr>
          <w:rFonts w:asciiTheme="minorHAnsi" w:hAnsiTheme="minorHAnsi" w:cstheme="minorBidi"/>
          <w:noProof/>
          <w:kern w:val="0"/>
          <w:sz w:val="22"/>
          <w:szCs w:val="20"/>
          <w14:ligatures w14:val="none"/>
        </w:rPr>
      </w:pPr>
      <w:hyperlink w:anchor="_Toc182927934" w:history="1">
        <w:r w:rsidR="00B30F6E" w:rsidRPr="00CC3E5F">
          <w:rPr>
            <w:rStyle w:val="Hiperhivatkozs"/>
            <w:noProof/>
            <w:lang w:bidi="ar-SA"/>
          </w:rPr>
          <w:t>9.1.7. Freeform apparatus notes</w:t>
        </w:r>
        <w:r w:rsidR="00B30F6E">
          <w:rPr>
            <w:noProof/>
            <w:webHidden/>
          </w:rPr>
          <w:tab/>
        </w:r>
        <w:r w:rsidR="00B30F6E">
          <w:rPr>
            <w:noProof/>
            <w:webHidden/>
          </w:rPr>
          <w:fldChar w:fldCharType="begin"/>
        </w:r>
        <w:r w:rsidR="00B30F6E">
          <w:rPr>
            <w:noProof/>
            <w:webHidden/>
          </w:rPr>
          <w:instrText xml:space="preserve"> PAGEREF _Toc182927934 \h </w:instrText>
        </w:r>
        <w:r w:rsidR="00B30F6E">
          <w:rPr>
            <w:noProof/>
            <w:webHidden/>
          </w:rPr>
        </w:r>
        <w:r w:rsidR="00B30F6E">
          <w:rPr>
            <w:noProof/>
            <w:webHidden/>
          </w:rPr>
          <w:fldChar w:fldCharType="separate"/>
        </w:r>
        <w:r w:rsidR="00B30F6E">
          <w:rPr>
            <w:noProof/>
            <w:webHidden/>
          </w:rPr>
          <w:t>129</w:t>
        </w:r>
        <w:r w:rsidR="00B30F6E">
          <w:rPr>
            <w:noProof/>
            <w:webHidden/>
          </w:rPr>
          <w:fldChar w:fldCharType="end"/>
        </w:r>
      </w:hyperlink>
    </w:p>
    <w:p w14:paraId="401F6EC2" w14:textId="3765147B" w:rsidR="00B30F6E" w:rsidRDefault="00542B66">
      <w:pPr>
        <w:pStyle w:val="TJ3"/>
        <w:rPr>
          <w:rFonts w:asciiTheme="minorHAnsi" w:hAnsiTheme="minorHAnsi" w:cstheme="minorBidi"/>
          <w:noProof/>
          <w:kern w:val="0"/>
          <w:sz w:val="22"/>
          <w:szCs w:val="20"/>
          <w14:ligatures w14:val="none"/>
        </w:rPr>
      </w:pPr>
      <w:hyperlink w:anchor="_Toc182927935" w:history="1">
        <w:r w:rsidR="00B30F6E" w:rsidRPr="00CC3E5F">
          <w:rPr>
            <w:rStyle w:val="Hiperhivatkozs"/>
            <w:noProof/>
            <w:lang w:bidi="ar-SA"/>
          </w:rPr>
          <w:t>9.1.8. Textpart divisions in the apparatus</w:t>
        </w:r>
        <w:r w:rsidR="00B30F6E">
          <w:rPr>
            <w:noProof/>
            <w:webHidden/>
          </w:rPr>
          <w:tab/>
        </w:r>
        <w:r w:rsidR="00B30F6E">
          <w:rPr>
            <w:noProof/>
            <w:webHidden/>
          </w:rPr>
          <w:fldChar w:fldCharType="begin"/>
        </w:r>
        <w:r w:rsidR="00B30F6E">
          <w:rPr>
            <w:noProof/>
            <w:webHidden/>
          </w:rPr>
          <w:instrText xml:space="preserve"> PAGEREF _Toc182927935 \h </w:instrText>
        </w:r>
        <w:r w:rsidR="00B30F6E">
          <w:rPr>
            <w:noProof/>
            <w:webHidden/>
          </w:rPr>
        </w:r>
        <w:r w:rsidR="00B30F6E">
          <w:rPr>
            <w:noProof/>
            <w:webHidden/>
          </w:rPr>
          <w:fldChar w:fldCharType="separate"/>
        </w:r>
        <w:r w:rsidR="00B30F6E">
          <w:rPr>
            <w:noProof/>
            <w:webHidden/>
          </w:rPr>
          <w:t>130</w:t>
        </w:r>
        <w:r w:rsidR="00B30F6E">
          <w:rPr>
            <w:noProof/>
            <w:webHidden/>
          </w:rPr>
          <w:fldChar w:fldCharType="end"/>
        </w:r>
      </w:hyperlink>
    </w:p>
    <w:p w14:paraId="10E8D030" w14:textId="534B25DB" w:rsidR="00B30F6E" w:rsidRDefault="00542B66">
      <w:pPr>
        <w:pStyle w:val="TJ2"/>
        <w:rPr>
          <w:rFonts w:asciiTheme="minorHAnsi" w:hAnsiTheme="minorHAnsi" w:cstheme="minorBidi"/>
          <w:noProof/>
          <w:kern w:val="0"/>
          <w:sz w:val="22"/>
          <w:szCs w:val="20"/>
          <w14:ligatures w14:val="none"/>
        </w:rPr>
      </w:pPr>
      <w:hyperlink w:anchor="_Toc182927936" w:history="1">
        <w:r w:rsidR="00B30F6E" w:rsidRPr="00CC3E5F">
          <w:rPr>
            <w:rStyle w:val="Hiperhivatkozs"/>
            <w:noProof/>
            <w:lang w:bidi="ar-SA"/>
          </w:rPr>
          <w:t>9.2. The translation</w:t>
        </w:r>
        <w:r w:rsidR="00B30F6E">
          <w:rPr>
            <w:noProof/>
            <w:webHidden/>
          </w:rPr>
          <w:tab/>
        </w:r>
        <w:r w:rsidR="00B30F6E">
          <w:rPr>
            <w:noProof/>
            <w:webHidden/>
          </w:rPr>
          <w:fldChar w:fldCharType="begin"/>
        </w:r>
        <w:r w:rsidR="00B30F6E">
          <w:rPr>
            <w:noProof/>
            <w:webHidden/>
          </w:rPr>
          <w:instrText xml:space="preserve"> PAGEREF _Toc182927936 \h </w:instrText>
        </w:r>
        <w:r w:rsidR="00B30F6E">
          <w:rPr>
            <w:noProof/>
            <w:webHidden/>
          </w:rPr>
        </w:r>
        <w:r w:rsidR="00B30F6E">
          <w:rPr>
            <w:noProof/>
            <w:webHidden/>
          </w:rPr>
          <w:fldChar w:fldCharType="separate"/>
        </w:r>
        <w:r w:rsidR="00B30F6E">
          <w:rPr>
            <w:noProof/>
            <w:webHidden/>
          </w:rPr>
          <w:t>131</w:t>
        </w:r>
        <w:r w:rsidR="00B30F6E">
          <w:rPr>
            <w:noProof/>
            <w:webHidden/>
          </w:rPr>
          <w:fldChar w:fldCharType="end"/>
        </w:r>
      </w:hyperlink>
    </w:p>
    <w:p w14:paraId="4E876E65" w14:textId="06CA6C8C" w:rsidR="00B30F6E" w:rsidRDefault="00542B66">
      <w:pPr>
        <w:pStyle w:val="TJ3"/>
        <w:rPr>
          <w:rFonts w:asciiTheme="minorHAnsi" w:hAnsiTheme="minorHAnsi" w:cstheme="minorBidi"/>
          <w:noProof/>
          <w:kern w:val="0"/>
          <w:sz w:val="22"/>
          <w:szCs w:val="20"/>
          <w14:ligatures w14:val="none"/>
        </w:rPr>
      </w:pPr>
      <w:hyperlink w:anchor="_Toc182927937" w:history="1">
        <w:r w:rsidR="00B30F6E" w:rsidRPr="00CC3E5F">
          <w:rPr>
            <w:rStyle w:val="Hiperhivatkozs"/>
            <w:noProof/>
            <w:lang w:bidi="ar-SA"/>
          </w:rPr>
          <w:t>9.2.1. Overview</w:t>
        </w:r>
        <w:r w:rsidR="00B30F6E">
          <w:rPr>
            <w:noProof/>
            <w:webHidden/>
          </w:rPr>
          <w:tab/>
        </w:r>
        <w:r w:rsidR="00B30F6E">
          <w:rPr>
            <w:noProof/>
            <w:webHidden/>
          </w:rPr>
          <w:fldChar w:fldCharType="begin"/>
        </w:r>
        <w:r w:rsidR="00B30F6E">
          <w:rPr>
            <w:noProof/>
            <w:webHidden/>
          </w:rPr>
          <w:instrText xml:space="preserve"> PAGEREF _Toc182927937 \h </w:instrText>
        </w:r>
        <w:r w:rsidR="00B30F6E">
          <w:rPr>
            <w:noProof/>
            <w:webHidden/>
          </w:rPr>
        </w:r>
        <w:r w:rsidR="00B30F6E">
          <w:rPr>
            <w:noProof/>
            <w:webHidden/>
          </w:rPr>
          <w:fldChar w:fldCharType="separate"/>
        </w:r>
        <w:r w:rsidR="00B30F6E">
          <w:rPr>
            <w:noProof/>
            <w:webHidden/>
          </w:rPr>
          <w:t>131</w:t>
        </w:r>
        <w:r w:rsidR="00B30F6E">
          <w:rPr>
            <w:noProof/>
            <w:webHidden/>
          </w:rPr>
          <w:fldChar w:fldCharType="end"/>
        </w:r>
      </w:hyperlink>
    </w:p>
    <w:p w14:paraId="3CA2F1EE" w14:textId="6E62A19C" w:rsidR="00B30F6E" w:rsidRDefault="00542B66">
      <w:pPr>
        <w:pStyle w:val="TJ3"/>
        <w:rPr>
          <w:rFonts w:asciiTheme="minorHAnsi" w:hAnsiTheme="minorHAnsi" w:cstheme="minorBidi"/>
          <w:noProof/>
          <w:kern w:val="0"/>
          <w:sz w:val="22"/>
          <w:szCs w:val="20"/>
          <w14:ligatures w14:val="none"/>
        </w:rPr>
      </w:pPr>
      <w:hyperlink w:anchor="_Toc182927938" w:history="1">
        <w:r w:rsidR="00B30F6E" w:rsidRPr="00CC3E5F">
          <w:rPr>
            <w:rStyle w:val="Hiperhivatkozs"/>
            <w:noProof/>
            <w:lang w:bidi="ar-SA"/>
          </w:rPr>
          <w:t>9.2.2. Structural markup in translation</w:t>
        </w:r>
        <w:r w:rsidR="00B30F6E">
          <w:rPr>
            <w:noProof/>
            <w:webHidden/>
          </w:rPr>
          <w:tab/>
        </w:r>
        <w:r w:rsidR="00B30F6E">
          <w:rPr>
            <w:noProof/>
            <w:webHidden/>
          </w:rPr>
          <w:fldChar w:fldCharType="begin"/>
        </w:r>
        <w:r w:rsidR="00B30F6E">
          <w:rPr>
            <w:noProof/>
            <w:webHidden/>
          </w:rPr>
          <w:instrText xml:space="preserve"> PAGEREF _Toc182927938 \h </w:instrText>
        </w:r>
        <w:r w:rsidR="00B30F6E">
          <w:rPr>
            <w:noProof/>
            <w:webHidden/>
          </w:rPr>
        </w:r>
        <w:r w:rsidR="00B30F6E">
          <w:rPr>
            <w:noProof/>
            <w:webHidden/>
          </w:rPr>
          <w:fldChar w:fldCharType="separate"/>
        </w:r>
        <w:r w:rsidR="00B30F6E">
          <w:rPr>
            <w:noProof/>
            <w:webHidden/>
          </w:rPr>
          <w:t>132</w:t>
        </w:r>
        <w:r w:rsidR="00B30F6E">
          <w:rPr>
            <w:noProof/>
            <w:webHidden/>
          </w:rPr>
          <w:fldChar w:fldCharType="end"/>
        </w:r>
      </w:hyperlink>
    </w:p>
    <w:p w14:paraId="52281E1D" w14:textId="790E455B" w:rsidR="00B30F6E" w:rsidRDefault="00542B66">
      <w:pPr>
        <w:pStyle w:val="TJ3"/>
        <w:rPr>
          <w:rFonts w:asciiTheme="minorHAnsi" w:hAnsiTheme="minorHAnsi" w:cstheme="minorBidi"/>
          <w:noProof/>
          <w:kern w:val="0"/>
          <w:sz w:val="22"/>
          <w:szCs w:val="20"/>
          <w14:ligatures w14:val="none"/>
        </w:rPr>
      </w:pPr>
      <w:hyperlink w:anchor="_Toc182927939" w:history="1">
        <w:r w:rsidR="00B30F6E" w:rsidRPr="00CC3E5F">
          <w:rPr>
            <w:rStyle w:val="Hiperhivatkozs"/>
            <w:noProof/>
            <w:lang w:bidi="ar-SA"/>
          </w:rPr>
          <w:t>9.2.3. Headings in translations</w:t>
        </w:r>
        <w:r w:rsidR="00B30F6E">
          <w:rPr>
            <w:noProof/>
            <w:webHidden/>
          </w:rPr>
          <w:tab/>
        </w:r>
        <w:r w:rsidR="00B30F6E">
          <w:rPr>
            <w:noProof/>
            <w:webHidden/>
          </w:rPr>
          <w:fldChar w:fldCharType="begin"/>
        </w:r>
        <w:r w:rsidR="00B30F6E">
          <w:rPr>
            <w:noProof/>
            <w:webHidden/>
          </w:rPr>
          <w:instrText xml:space="preserve"> PAGEREF _Toc182927939 \h </w:instrText>
        </w:r>
        <w:r w:rsidR="00B30F6E">
          <w:rPr>
            <w:noProof/>
            <w:webHidden/>
          </w:rPr>
        </w:r>
        <w:r w:rsidR="00B30F6E">
          <w:rPr>
            <w:noProof/>
            <w:webHidden/>
          </w:rPr>
          <w:fldChar w:fldCharType="separate"/>
        </w:r>
        <w:r w:rsidR="00B30F6E">
          <w:rPr>
            <w:noProof/>
            <w:webHidden/>
          </w:rPr>
          <w:t>132</w:t>
        </w:r>
        <w:r w:rsidR="00B30F6E">
          <w:rPr>
            <w:noProof/>
            <w:webHidden/>
          </w:rPr>
          <w:fldChar w:fldCharType="end"/>
        </w:r>
      </w:hyperlink>
    </w:p>
    <w:p w14:paraId="68181287" w14:textId="6056BADB" w:rsidR="00B30F6E" w:rsidRDefault="00542B66">
      <w:pPr>
        <w:pStyle w:val="TJ3"/>
        <w:rPr>
          <w:rFonts w:asciiTheme="minorHAnsi" w:hAnsiTheme="minorHAnsi" w:cstheme="minorBidi"/>
          <w:noProof/>
          <w:kern w:val="0"/>
          <w:sz w:val="22"/>
          <w:szCs w:val="20"/>
          <w14:ligatures w14:val="none"/>
        </w:rPr>
      </w:pPr>
      <w:hyperlink w:anchor="_Toc182927940" w:history="1">
        <w:r w:rsidR="00B30F6E" w:rsidRPr="00CC3E5F">
          <w:rPr>
            <w:rStyle w:val="Hiperhivatkozs"/>
            <w:noProof/>
            <w:lang w:bidi="ar-SA"/>
          </w:rPr>
          <w:t>9.2.4. Indicating correspondence to the original</w:t>
        </w:r>
        <w:r w:rsidR="00B30F6E">
          <w:rPr>
            <w:noProof/>
            <w:webHidden/>
          </w:rPr>
          <w:tab/>
        </w:r>
        <w:r w:rsidR="00B30F6E">
          <w:rPr>
            <w:noProof/>
            <w:webHidden/>
          </w:rPr>
          <w:fldChar w:fldCharType="begin"/>
        </w:r>
        <w:r w:rsidR="00B30F6E">
          <w:rPr>
            <w:noProof/>
            <w:webHidden/>
          </w:rPr>
          <w:instrText xml:space="preserve"> PAGEREF _Toc182927940 \h </w:instrText>
        </w:r>
        <w:r w:rsidR="00B30F6E">
          <w:rPr>
            <w:noProof/>
            <w:webHidden/>
          </w:rPr>
        </w:r>
        <w:r w:rsidR="00B30F6E">
          <w:rPr>
            <w:noProof/>
            <w:webHidden/>
          </w:rPr>
          <w:fldChar w:fldCharType="separate"/>
        </w:r>
        <w:r w:rsidR="00B30F6E">
          <w:rPr>
            <w:noProof/>
            <w:webHidden/>
          </w:rPr>
          <w:t>133</w:t>
        </w:r>
        <w:r w:rsidR="00B30F6E">
          <w:rPr>
            <w:noProof/>
            <w:webHidden/>
          </w:rPr>
          <w:fldChar w:fldCharType="end"/>
        </w:r>
      </w:hyperlink>
    </w:p>
    <w:p w14:paraId="7E8BB6A1" w14:textId="5B4E862C" w:rsidR="00B30F6E" w:rsidRDefault="00542B66">
      <w:pPr>
        <w:pStyle w:val="TJ3"/>
        <w:rPr>
          <w:rFonts w:asciiTheme="minorHAnsi" w:hAnsiTheme="minorHAnsi" w:cstheme="minorBidi"/>
          <w:noProof/>
          <w:kern w:val="0"/>
          <w:sz w:val="22"/>
          <w:szCs w:val="20"/>
          <w14:ligatures w14:val="none"/>
        </w:rPr>
      </w:pPr>
      <w:hyperlink w:anchor="_Toc182927941" w:history="1">
        <w:r w:rsidR="00B30F6E" w:rsidRPr="00CC3E5F">
          <w:rPr>
            <w:rStyle w:val="Hiperhivatkozs"/>
            <w:noProof/>
            <w:lang w:bidi="ar-SA"/>
          </w:rPr>
          <w:t>9.2.5. Phrase-level markup in translations</w:t>
        </w:r>
        <w:r w:rsidR="00B30F6E">
          <w:rPr>
            <w:noProof/>
            <w:webHidden/>
          </w:rPr>
          <w:tab/>
        </w:r>
        <w:r w:rsidR="00B30F6E">
          <w:rPr>
            <w:noProof/>
            <w:webHidden/>
          </w:rPr>
          <w:fldChar w:fldCharType="begin"/>
        </w:r>
        <w:r w:rsidR="00B30F6E">
          <w:rPr>
            <w:noProof/>
            <w:webHidden/>
          </w:rPr>
          <w:instrText xml:space="preserve"> PAGEREF _Toc182927941 \h </w:instrText>
        </w:r>
        <w:r w:rsidR="00B30F6E">
          <w:rPr>
            <w:noProof/>
            <w:webHidden/>
          </w:rPr>
        </w:r>
        <w:r w:rsidR="00B30F6E">
          <w:rPr>
            <w:noProof/>
            <w:webHidden/>
          </w:rPr>
          <w:fldChar w:fldCharType="separate"/>
        </w:r>
        <w:r w:rsidR="00B30F6E">
          <w:rPr>
            <w:noProof/>
            <w:webHidden/>
          </w:rPr>
          <w:t>134</w:t>
        </w:r>
        <w:r w:rsidR="00B30F6E">
          <w:rPr>
            <w:noProof/>
            <w:webHidden/>
          </w:rPr>
          <w:fldChar w:fldCharType="end"/>
        </w:r>
      </w:hyperlink>
    </w:p>
    <w:p w14:paraId="50EA4CC7" w14:textId="08FF3BE7" w:rsidR="00B30F6E" w:rsidRDefault="00542B66">
      <w:pPr>
        <w:pStyle w:val="TJ4"/>
        <w:rPr>
          <w:rFonts w:asciiTheme="minorHAnsi" w:hAnsiTheme="minorHAnsi" w:cstheme="minorBidi"/>
          <w:noProof/>
          <w:kern w:val="0"/>
          <w:sz w:val="22"/>
          <w:szCs w:val="20"/>
          <w14:ligatures w14:val="none"/>
        </w:rPr>
      </w:pPr>
      <w:hyperlink w:anchor="_Toc182927942" w:history="1">
        <w:r w:rsidR="00B30F6E" w:rsidRPr="00CC3E5F">
          <w:rPr>
            <w:rStyle w:val="Hiperhivatkozs"/>
            <w:noProof/>
            <w:lang w:bidi="ar-SA"/>
          </w:rPr>
          <w:t>9.2.5.1. Foreign words</w:t>
        </w:r>
        <w:r w:rsidR="00B30F6E">
          <w:rPr>
            <w:noProof/>
            <w:webHidden/>
          </w:rPr>
          <w:tab/>
        </w:r>
        <w:r w:rsidR="00B30F6E">
          <w:rPr>
            <w:noProof/>
            <w:webHidden/>
          </w:rPr>
          <w:fldChar w:fldCharType="begin"/>
        </w:r>
        <w:r w:rsidR="00B30F6E">
          <w:rPr>
            <w:noProof/>
            <w:webHidden/>
          </w:rPr>
          <w:instrText xml:space="preserve"> PAGEREF _Toc182927942 \h </w:instrText>
        </w:r>
        <w:r w:rsidR="00B30F6E">
          <w:rPr>
            <w:noProof/>
            <w:webHidden/>
          </w:rPr>
        </w:r>
        <w:r w:rsidR="00B30F6E">
          <w:rPr>
            <w:noProof/>
            <w:webHidden/>
          </w:rPr>
          <w:fldChar w:fldCharType="separate"/>
        </w:r>
        <w:r w:rsidR="00B30F6E">
          <w:rPr>
            <w:noProof/>
            <w:webHidden/>
          </w:rPr>
          <w:t>134</w:t>
        </w:r>
        <w:r w:rsidR="00B30F6E">
          <w:rPr>
            <w:noProof/>
            <w:webHidden/>
          </w:rPr>
          <w:fldChar w:fldCharType="end"/>
        </w:r>
      </w:hyperlink>
    </w:p>
    <w:p w14:paraId="479045BC" w14:textId="2163EF79" w:rsidR="00B30F6E" w:rsidRDefault="00542B66">
      <w:pPr>
        <w:pStyle w:val="TJ4"/>
        <w:rPr>
          <w:rFonts w:asciiTheme="minorHAnsi" w:hAnsiTheme="minorHAnsi" w:cstheme="minorBidi"/>
          <w:noProof/>
          <w:kern w:val="0"/>
          <w:sz w:val="22"/>
          <w:szCs w:val="20"/>
          <w14:ligatures w14:val="none"/>
        </w:rPr>
      </w:pPr>
      <w:hyperlink w:anchor="_Toc182927943" w:history="1">
        <w:r w:rsidR="00B30F6E" w:rsidRPr="00CC3E5F">
          <w:rPr>
            <w:rStyle w:val="Hiperhivatkozs"/>
            <w:noProof/>
            <w:lang w:bidi="ar-SA"/>
          </w:rPr>
          <w:t>9.2.5.2. Additions to the translation</w:t>
        </w:r>
        <w:r w:rsidR="00B30F6E">
          <w:rPr>
            <w:noProof/>
            <w:webHidden/>
          </w:rPr>
          <w:tab/>
        </w:r>
        <w:r w:rsidR="00B30F6E">
          <w:rPr>
            <w:noProof/>
            <w:webHidden/>
          </w:rPr>
          <w:fldChar w:fldCharType="begin"/>
        </w:r>
        <w:r w:rsidR="00B30F6E">
          <w:rPr>
            <w:noProof/>
            <w:webHidden/>
          </w:rPr>
          <w:instrText xml:space="preserve"> PAGEREF _Toc182927943 \h </w:instrText>
        </w:r>
        <w:r w:rsidR="00B30F6E">
          <w:rPr>
            <w:noProof/>
            <w:webHidden/>
          </w:rPr>
        </w:r>
        <w:r w:rsidR="00B30F6E">
          <w:rPr>
            <w:noProof/>
            <w:webHidden/>
          </w:rPr>
          <w:fldChar w:fldCharType="separate"/>
        </w:r>
        <w:r w:rsidR="00B30F6E">
          <w:rPr>
            <w:noProof/>
            <w:webHidden/>
          </w:rPr>
          <w:t>134</w:t>
        </w:r>
        <w:r w:rsidR="00B30F6E">
          <w:rPr>
            <w:noProof/>
            <w:webHidden/>
          </w:rPr>
          <w:fldChar w:fldCharType="end"/>
        </w:r>
      </w:hyperlink>
    </w:p>
    <w:p w14:paraId="04D0162A" w14:textId="679F294D" w:rsidR="00B30F6E" w:rsidRDefault="00542B66">
      <w:pPr>
        <w:pStyle w:val="TJ4"/>
        <w:rPr>
          <w:rFonts w:asciiTheme="minorHAnsi" w:hAnsiTheme="minorHAnsi" w:cstheme="minorBidi"/>
          <w:noProof/>
          <w:kern w:val="0"/>
          <w:sz w:val="22"/>
          <w:szCs w:val="20"/>
          <w14:ligatures w14:val="none"/>
        </w:rPr>
      </w:pPr>
      <w:hyperlink w:anchor="_Toc182927944" w:history="1">
        <w:r w:rsidR="00B30F6E" w:rsidRPr="00CC3E5F">
          <w:rPr>
            <w:rStyle w:val="Hiperhivatkozs"/>
            <w:noProof/>
            <w:lang w:bidi="ar-SA"/>
          </w:rPr>
          <w:t>9.2.5.3. Indicating uncertainty</w:t>
        </w:r>
        <w:r w:rsidR="00B30F6E">
          <w:rPr>
            <w:noProof/>
            <w:webHidden/>
          </w:rPr>
          <w:tab/>
        </w:r>
        <w:r w:rsidR="00B30F6E">
          <w:rPr>
            <w:noProof/>
            <w:webHidden/>
          </w:rPr>
          <w:fldChar w:fldCharType="begin"/>
        </w:r>
        <w:r w:rsidR="00B30F6E">
          <w:rPr>
            <w:noProof/>
            <w:webHidden/>
          </w:rPr>
          <w:instrText xml:space="preserve"> PAGEREF _Toc182927944 \h </w:instrText>
        </w:r>
        <w:r w:rsidR="00B30F6E">
          <w:rPr>
            <w:noProof/>
            <w:webHidden/>
          </w:rPr>
        </w:r>
        <w:r w:rsidR="00B30F6E">
          <w:rPr>
            <w:noProof/>
            <w:webHidden/>
          </w:rPr>
          <w:fldChar w:fldCharType="separate"/>
        </w:r>
        <w:r w:rsidR="00B30F6E">
          <w:rPr>
            <w:noProof/>
            <w:webHidden/>
          </w:rPr>
          <w:t>136</w:t>
        </w:r>
        <w:r w:rsidR="00B30F6E">
          <w:rPr>
            <w:noProof/>
            <w:webHidden/>
          </w:rPr>
          <w:fldChar w:fldCharType="end"/>
        </w:r>
      </w:hyperlink>
    </w:p>
    <w:p w14:paraId="3DEF0D12" w14:textId="419465C7" w:rsidR="00B30F6E" w:rsidRDefault="00542B66">
      <w:pPr>
        <w:pStyle w:val="TJ4"/>
        <w:rPr>
          <w:rFonts w:asciiTheme="minorHAnsi" w:hAnsiTheme="minorHAnsi" w:cstheme="minorBidi"/>
          <w:noProof/>
          <w:kern w:val="0"/>
          <w:sz w:val="22"/>
          <w:szCs w:val="20"/>
          <w14:ligatures w14:val="none"/>
        </w:rPr>
      </w:pPr>
      <w:hyperlink w:anchor="_Toc182927945" w:history="1">
        <w:r w:rsidR="00B30F6E" w:rsidRPr="00CC3E5F">
          <w:rPr>
            <w:rStyle w:val="Hiperhivatkozs"/>
            <w:noProof/>
            <w:lang w:bidi="ar-SA"/>
          </w:rPr>
          <w:t>9.2.5.4. Indicating incorrect or unexpected text</w:t>
        </w:r>
        <w:r w:rsidR="00B30F6E">
          <w:rPr>
            <w:noProof/>
            <w:webHidden/>
          </w:rPr>
          <w:tab/>
        </w:r>
        <w:r w:rsidR="00B30F6E">
          <w:rPr>
            <w:noProof/>
            <w:webHidden/>
          </w:rPr>
          <w:fldChar w:fldCharType="begin"/>
        </w:r>
        <w:r w:rsidR="00B30F6E">
          <w:rPr>
            <w:noProof/>
            <w:webHidden/>
          </w:rPr>
          <w:instrText xml:space="preserve"> PAGEREF _Toc182927945 \h </w:instrText>
        </w:r>
        <w:r w:rsidR="00B30F6E">
          <w:rPr>
            <w:noProof/>
            <w:webHidden/>
          </w:rPr>
        </w:r>
        <w:r w:rsidR="00B30F6E">
          <w:rPr>
            <w:noProof/>
            <w:webHidden/>
          </w:rPr>
          <w:fldChar w:fldCharType="separate"/>
        </w:r>
        <w:r w:rsidR="00B30F6E">
          <w:rPr>
            <w:noProof/>
            <w:webHidden/>
          </w:rPr>
          <w:t>136</w:t>
        </w:r>
        <w:r w:rsidR="00B30F6E">
          <w:rPr>
            <w:noProof/>
            <w:webHidden/>
          </w:rPr>
          <w:fldChar w:fldCharType="end"/>
        </w:r>
      </w:hyperlink>
    </w:p>
    <w:p w14:paraId="16D52DC7" w14:textId="45002E3E" w:rsidR="00B30F6E" w:rsidRDefault="00542B66">
      <w:pPr>
        <w:pStyle w:val="TJ4"/>
        <w:rPr>
          <w:rFonts w:asciiTheme="minorHAnsi" w:hAnsiTheme="minorHAnsi" w:cstheme="minorBidi"/>
          <w:noProof/>
          <w:kern w:val="0"/>
          <w:sz w:val="22"/>
          <w:szCs w:val="20"/>
          <w14:ligatures w14:val="none"/>
        </w:rPr>
      </w:pPr>
      <w:hyperlink w:anchor="_Toc182927946" w:history="1">
        <w:r w:rsidR="00B30F6E" w:rsidRPr="00CC3E5F">
          <w:rPr>
            <w:rStyle w:val="Hiperhivatkozs"/>
            <w:noProof/>
            <w:lang w:bidi="ar-SA"/>
          </w:rPr>
          <w:t>9.2.5.5. Gaps in the translation</w:t>
        </w:r>
        <w:r w:rsidR="00B30F6E">
          <w:rPr>
            <w:noProof/>
            <w:webHidden/>
          </w:rPr>
          <w:tab/>
        </w:r>
        <w:r w:rsidR="00B30F6E">
          <w:rPr>
            <w:noProof/>
            <w:webHidden/>
          </w:rPr>
          <w:fldChar w:fldCharType="begin"/>
        </w:r>
        <w:r w:rsidR="00B30F6E">
          <w:rPr>
            <w:noProof/>
            <w:webHidden/>
          </w:rPr>
          <w:instrText xml:space="preserve"> PAGEREF _Toc182927946 \h </w:instrText>
        </w:r>
        <w:r w:rsidR="00B30F6E">
          <w:rPr>
            <w:noProof/>
            <w:webHidden/>
          </w:rPr>
        </w:r>
        <w:r w:rsidR="00B30F6E">
          <w:rPr>
            <w:noProof/>
            <w:webHidden/>
          </w:rPr>
          <w:fldChar w:fldCharType="separate"/>
        </w:r>
        <w:r w:rsidR="00B30F6E">
          <w:rPr>
            <w:noProof/>
            <w:webHidden/>
          </w:rPr>
          <w:t>136</w:t>
        </w:r>
        <w:r w:rsidR="00B30F6E">
          <w:rPr>
            <w:noProof/>
            <w:webHidden/>
          </w:rPr>
          <w:fldChar w:fldCharType="end"/>
        </w:r>
      </w:hyperlink>
    </w:p>
    <w:p w14:paraId="0B49F4A7" w14:textId="6B7C178E" w:rsidR="00B30F6E" w:rsidRDefault="00542B66">
      <w:pPr>
        <w:pStyle w:val="TJ4"/>
        <w:rPr>
          <w:rFonts w:asciiTheme="minorHAnsi" w:hAnsiTheme="minorHAnsi" w:cstheme="minorBidi"/>
          <w:noProof/>
          <w:kern w:val="0"/>
          <w:sz w:val="22"/>
          <w:szCs w:val="20"/>
          <w14:ligatures w14:val="none"/>
        </w:rPr>
      </w:pPr>
      <w:hyperlink w:anchor="_Toc182927947" w:history="1">
        <w:r w:rsidR="00B30F6E" w:rsidRPr="00CC3E5F">
          <w:rPr>
            <w:rStyle w:val="Hiperhivatkozs"/>
            <w:noProof/>
            <w:lang w:bidi="ar-SA"/>
          </w:rPr>
          <w:t>9.2.5.6. Blank space in the translation</w:t>
        </w:r>
        <w:r w:rsidR="00B30F6E">
          <w:rPr>
            <w:noProof/>
            <w:webHidden/>
          </w:rPr>
          <w:tab/>
        </w:r>
        <w:r w:rsidR="00B30F6E">
          <w:rPr>
            <w:noProof/>
            <w:webHidden/>
          </w:rPr>
          <w:fldChar w:fldCharType="begin"/>
        </w:r>
        <w:r w:rsidR="00B30F6E">
          <w:rPr>
            <w:noProof/>
            <w:webHidden/>
          </w:rPr>
          <w:instrText xml:space="preserve"> PAGEREF _Toc182927947 \h </w:instrText>
        </w:r>
        <w:r w:rsidR="00B30F6E">
          <w:rPr>
            <w:noProof/>
            <w:webHidden/>
          </w:rPr>
        </w:r>
        <w:r w:rsidR="00B30F6E">
          <w:rPr>
            <w:noProof/>
            <w:webHidden/>
          </w:rPr>
          <w:fldChar w:fldCharType="separate"/>
        </w:r>
        <w:r w:rsidR="00B30F6E">
          <w:rPr>
            <w:noProof/>
            <w:webHidden/>
          </w:rPr>
          <w:t>137</w:t>
        </w:r>
        <w:r w:rsidR="00B30F6E">
          <w:rPr>
            <w:noProof/>
            <w:webHidden/>
          </w:rPr>
          <w:fldChar w:fldCharType="end"/>
        </w:r>
      </w:hyperlink>
    </w:p>
    <w:p w14:paraId="2F3B577A" w14:textId="69201DE3" w:rsidR="00B30F6E" w:rsidRDefault="00542B66">
      <w:pPr>
        <w:pStyle w:val="TJ4"/>
        <w:rPr>
          <w:rFonts w:asciiTheme="minorHAnsi" w:hAnsiTheme="minorHAnsi" w:cstheme="minorBidi"/>
          <w:noProof/>
          <w:kern w:val="0"/>
          <w:sz w:val="22"/>
          <w:szCs w:val="20"/>
          <w14:ligatures w14:val="none"/>
        </w:rPr>
      </w:pPr>
      <w:hyperlink w:anchor="_Toc182927948" w:history="1">
        <w:r w:rsidR="00B30F6E" w:rsidRPr="00CC3E5F">
          <w:rPr>
            <w:rStyle w:val="Hiperhivatkozs"/>
            <w:noProof/>
            <w:lang w:bidi="ar-SA"/>
          </w:rPr>
          <w:t>9.2.5.7. Indicating bitextuality</w:t>
        </w:r>
        <w:r w:rsidR="00B30F6E">
          <w:rPr>
            <w:noProof/>
            <w:webHidden/>
          </w:rPr>
          <w:tab/>
        </w:r>
        <w:r w:rsidR="00B30F6E">
          <w:rPr>
            <w:noProof/>
            <w:webHidden/>
          </w:rPr>
          <w:fldChar w:fldCharType="begin"/>
        </w:r>
        <w:r w:rsidR="00B30F6E">
          <w:rPr>
            <w:noProof/>
            <w:webHidden/>
          </w:rPr>
          <w:instrText xml:space="preserve"> PAGEREF _Toc182927948 \h </w:instrText>
        </w:r>
        <w:r w:rsidR="00B30F6E">
          <w:rPr>
            <w:noProof/>
            <w:webHidden/>
          </w:rPr>
        </w:r>
        <w:r w:rsidR="00B30F6E">
          <w:rPr>
            <w:noProof/>
            <w:webHidden/>
          </w:rPr>
          <w:fldChar w:fldCharType="separate"/>
        </w:r>
        <w:r w:rsidR="00B30F6E">
          <w:rPr>
            <w:noProof/>
            <w:webHidden/>
          </w:rPr>
          <w:t>137</w:t>
        </w:r>
        <w:r w:rsidR="00B30F6E">
          <w:rPr>
            <w:noProof/>
            <w:webHidden/>
          </w:rPr>
          <w:fldChar w:fldCharType="end"/>
        </w:r>
      </w:hyperlink>
    </w:p>
    <w:p w14:paraId="1297AEA0" w14:textId="54DD3D75" w:rsidR="00B30F6E" w:rsidRDefault="00542B66">
      <w:pPr>
        <w:pStyle w:val="TJ3"/>
        <w:rPr>
          <w:rFonts w:asciiTheme="minorHAnsi" w:hAnsiTheme="minorHAnsi" w:cstheme="minorBidi"/>
          <w:noProof/>
          <w:kern w:val="0"/>
          <w:sz w:val="22"/>
          <w:szCs w:val="20"/>
          <w14:ligatures w14:val="none"/>
        </w:rPr>
      </w:pPr>
      <w:hyperlink w:anchor="_Toc182927949" w:history="1">
        <w:r w:rsidR="00B30F6E" w:rsidRPr="00CC3E5F">
          <w:rPr>
            <w:rStyle w:val="Hiperhivatkozs"/>
            <w:noProof/>
            <w:lang w:bidi="ar-SA"/>
          </w:rPr>
          <w:t>9.2.6. Attaching multiple translations</w:t>
        </w:r>
        <w:r w:rsidR="00B30F6E">
          <w:rPr>
            <w:noProof/>
            <w:webHidden/>
          </w:rPr>
          <w:tab/>
        </w:r>
        <w:r w:rsidR="00B30F6E">
          <w:rPr>
            <w:noProof/>
            <w:webHidden/>
          </w:rPr>
          <w:fldChar w:fldCharType="begin"/>
        </w:r>
        <w:r w:rsidR="00B30F6E">
          <w:rPr>
            <w:noProof/>
            <w:webHidden/>
          </w:rPr>
          <w:instrText xml:space="preserve"> PAGEREF _Toc182927949 \h </w:instrText>
        </w:r>
        <w:r w:rsidR="00B30F6E">
          <w:rPr>
            <w:noProof/>
            <w:webHidden/>
          </w:rPr>
        </w:r>
        <w:r w:rsidR="00B30F6E">
          <w:rPr>
            <w:noProof/>
            <w:webHidden/>
          </w:rPr>
          <w:fldChar w:fldCharType="separate"/>
        </w:r>
        <w:r w:rsidR="00B30F6E">
          <w:rPr>
            <w:noProof/>
            <w:webHidden/>
          </w:rPr>
          <w:t>137</w:t>
        </w:r>
        <w:r w:rsidR="00B30F6E">
          <w:rPr>
            <w:noProof/>
            <w:webHidden/>
          </w:rPr>
          <w:fldChar w:fldCharType="end"/>
        </w:r>
      </w:hyperlink>
    </w:p>
    <w:p w14:paraId="6012F8A7" w14:textId="124BADE5" w:rsidR="00B30F6E" w:rsidRDefault="00542B66">
      <w:pPr>
        <w:pStyle w:val="TJ3"/>
        <w:rPr>
          <w:rFonts w:asciiTheme="minorHAnsi" w:hAnsiTheme="minorHAnsi" w:cstheme="minorBidi"/>
          <w:noProof/>
          <w:kern w:val="0"/>
          <w:sz w:val="22"/>
          <w:szCs w:val="20"/>
          <w14:ligatures w14:val="none"/>
        </w:rPr>
      </w:pPr>
      <w:hyperlink w:anchor="_Toc182927950" w:history="1">
        <w:r w:rsidR="00B30F6E" w:rsidRPr="00CC3E5F">
          <w:rPr>
            <w:rStyle w:val="Hiperhivatkozs"/>
            <w:noProof/>
            <w:lang w:bidi="ar-SA"/>
          </w:rPr>
          <w:t>9.2.7. Reproducing a published translation</w:t>
        </w:r>
        <w:r w:rsidR="00B30F6E">
          <w:rPr>
            <w:noProof/>
            <w:webHidden/>
          </w:rPr>
          <w:tab/>
        </w:r>
        <w:r w:rsidR="00B30F6E">
          <w:rPr>
            <w:noProof/>
            <w:webHidden/>
          </w:rPr>
          <w:fldChar w:fldCharType="begin"/>
        </w:r>
        <w:r w:rsidR="00B30F6E">
          <w:rPr>
            <w:noProof/>
            <w:webHidden/>
          </w:rPr>
          <w:instrText xml:space="preserve"> PAGEREF _Toc182927950 \h </w:instrText>
        </w:r>
        <w:r w:rsidR="00B30F6E">
          <w:rPr>
            <w:noProof/>
            <w:webHidden/>
          </w:rPr>
        </w:r>
        <w:r w:rsidR="00B30F6E">
          <w:rPr>
            <w:noProof/>
            <w:webHidden/>
          </w:rPr>
          <w:fldChar w:fldCharType="separate"/>
        </w:r>
        <w:r w:rsidR="00B30F6E">
          <w:rPr>
            <w:noProof/>
            <w:webHidden/>
          </w:rPr>
          <w:t>138</w:t>
        </w:r>
        <w:r w:rsidR="00B30F6E">
          <w:rPr>
            <w:noProof/>
            <w:webHidden/>
          </w:rPr>
          <w:fldChar w:fldCharType="end"/>
        </w:r>
      </w:hyperlink>
    </w:p>
    <w:p w14:paraId="52DA1847" w14:textId="1EE1F946" w:rsidR="00B30F6E" w:rsidRDefault="00542B66">
      <w:pPr>
        <w:pStyle w:val="TJ2"/>
        <w:rPr>
          <w:rFonts w:asciiTheme="minorHAnsi" w:hAnsiTheme="minorHAnsi" w:cstheme="minorBidi"/>
          <w:noProof/>
          <w:kern w:val="0"/>
          <w:sz w:val="22"/>
          <w:szCs w:val="20"/>
          <w14:ligatures w14:val="none"/>
        </w:rPr>
      </w:pPr>
      <w:hyperlink w:anchor="_Toc182927951" w:history="1">
        <w:r w:rsidR="00B30F6E" w:rsidRPr="00CC3E5F">
          <w:rPr>
            <w:rStyle w:val="Hiperhivatkozs"/>
            <w:noProof/>
            <w:lang w:bidi="ar-SA"/>
          </w:rPr>
          <w:t>9.3. The commentary</w:t>
        </w:r>
        <w:r w:rsidR="00B30F6E">
          <w:rPr>
            <w:noProof/>
            <w:webHidden/>
          </w:rPr>
          <w:tab/>
        </w:r>
        <w:r w:rsidR="00B30F6E">
          <w:rPr>
            <w:noProof/>
            <w:webHidden/>
          </w:rPr>
          <w:fldChar w:fldCharType="begin"/>
        </w:r>
        <w:r w:rsidR="00B30F6E">
          <w:rPr>
            <w:noProof/>
            <w:webHidden/>
          </w:rPr>
          <w:instrText xml:space="preserve"> PAGEREF _Toc182927951 \h </w:instrText>
        </w:r>
        <w:r w:rsidR="00B30F6E">
          <w:rPr>
            <w:noProof/>
            <w:webHidden/>
          </w:rPr>
        </w:r>
        <w:r w:rsidR="00B30F6E">
          <w:rPr>
            <w:noProof/>
            <w:webHidden/>
          </w:rPr>
          <w:fldChar w:fldCharType="separate"/>
        </w:r>
        <w:r w:rsidR="00B30F6E">
          <w:rPr>
            <w:noProof/>
            <w:webHidden/>
          </w:rPr>
          <w:t>139</w:t>
        </w:r>
        <w:r w:rsidR="00B30F6E">
          <w:rPr>
            <w:noProof/>
            <w:webHidden/>
          </w:rPr>
          <w:fldChar w:fldCharType="end"/>
        </w:r>
      </w:hyperlink>
    </w:p>
    <w:p w14:paraId="13E22E11" w14:textId="5EF6D011" w:rsidR="00B30F6E" w:rsidRDefault="00542B66">
      <w:pPr>
        <w:pStyle w:val="TJ3"/>
        <w:rPr>
          <w:rFonts w:asciiTheme="minorHAnsi" w:hAnsiTheme="minorHAnsi" w:cstheme="minorBidi"/>
          <w:noProof/>
          <w:kern w:val="0"/>
          <w:sz w:val="22"/>
          <w:szCs w:val="20"/>
          <w14:ligatures w14:val="none"/>
        </w:rPr>
      </w:pPr>
      <w:hyperlink w:anchor="_Toc182927952" w:history="1">
        <w:r w:rsidR="00B30F6E" w:rsidRPr="00CC3E5F">
          <w:rPr>
            <w:rStyle w:val="Hiperhivatkozs"/>
            <w:noProof/>
            <w:lang w:bidi="ar-SA"/>
          </w:rPr>
          <w:t>9.3.1. Overview</w:t>
        </w:r>
        <w:r w:rsidR="00B30F6E">
          <w:rPr>
            <w:noProof/>
            <w:webHidden/>
          </w:rPr>
          <w:tab/>
        </w:r>
        <w:r w:rsidR="00B30F6E">
          <w:rPr>
            <w:noProof/>
            <w:webHidden/>
          </w:rPr>
          <w:fldChar w:fldCharType="begin"/>
        </w:r>
        <w:r w:rsidR="00B30F6E">
          <w:rPr>
            <w:noProof/>
            <w:webHidden/>
          </w:rPr>
          <w:instrText xml:space="preserve"> PAGEREF _Toc182927952 \h </w:instrText>
        </w:r>
        <w:r w:rsidR="00B30F6E">
          <w:rPr>
            <w:noProof/>
            <w:webHidden/>
          </w:rPr>
        </w:r>
        <w:r w:rsidR="00B30F6E">
          <w:rPr>
            <w:noProof/>
            <w:webHidden/>
          </w:rPr>
          <w:fldChar w:fldCharType="separate"/>
        </w:r>
        <w:r w:rsidR="00B30F6E">
          <w:rPr>
            <w:noProof/>
            <w:webHidden/>
          </w:rPr>
          <w:t>139</w:t>
        </w:r>
        <w:r w:rsidR="00B30F6E">
          <w:rPr>
            <w:noProof/>
            <w:webHidden/>
          </w:rPr>
          <w:fldChar w:fldCharType="end"/>
        </w:r>
      </w:hyperlink>
    </w:p>
    <w:p w14:paraId="670E0695" w14:textId="67ABA7CB" w:rsidR="00B30F6E" w:rsidRDefault="00542B66">
      <w:pPr>
        <w:pStyle w:val="TJ3"/>
        <w:rPr>
          <w:rFonts w:asciiTheme="minorHAnsi" w:hAnsiTheme="minorHAnsi" w:cstheme="minorBidi"/>
          <w:noProof/>
          <w:kern w:val="0"/>
          <w:sz w:val="22"/>
          <w:szCs w:val="20"/>
          <w14:ligatures w14:val="none"/>
        </w:rPr>
      </w:pPr>
      <w:hyperlink w:anchor="_Toc182927953" w:history="1">
        <w:r w:rsidR="00B30F6E" w:rsidRPr="00CC3E5F">
          <w:rPr>
            <w:rStyle w:val="Hiperhivatkozs"/>
            <w:noProof/>
            <w:lang w:bidi="ar-SA"/>
          </w:rPr>
          <w:t>9.3.2. Structure of the commentary and correspondence to the text</w:t>
        </w:r>
        <w:r w:rsidR="00B30F6E">
          <w:rPr>
            <w:noProof/>
            <w:webHidden/>
          </w:rPr>
          <w:tab/>
        </w:r>
        <w:r w:rsidR="00B30F6E">
          <w:rPr>
            <w:noProof/>
            <w:webHidden/>
          </w:rPr>
          <w:fldChar w:fldCharType="begin"/>
        </w:r>
        <w:r w:rsidR="00B30F6E">
          <w:rPr>
            <w:noProof/>
            <w:webHidden/>
          </w:rPr>
          <w:instrText xml:space="preserve"> PAGEREF _Toc182927953 \h </w:instrText>
        </w:r>
        <w:r w:rsidR="00B30F6E">
          <w:rPr>
            <w:noProof/>
            <w:webHidden/>
          </w:rPr>
        </w:r>
        <w:r w:rsidR="00B30F6E">
          <w:rPr>
            <w:noProof/>
            <w:webHidden/>
          </w:rPr>
          <w:fldChar w:fldCharType="separate"/>
        </w:r>
        <w:r w:rsidR="00B30F6E">
          <w:rPr>
            <w:noProof/>
            <w:webHidden/>
          </w:rPr>
          <w:t>139</w:t>
        </w:r>
        <w:r w:rsidR="00B30F6E">
          <w:rPr>
            <w:noProof/>
            <w:webHidden/>
          </w:rPr>
          <w:fldChar w:fldCharType="end"/>
        </w:r>
      </w:hyperlink>
    </w:p>
    <w:p w14:paraId="201F7C1D" w14:textId="5B26BDE8" w:rsidR="00B30F6E" w:rsidRDefault="00542B66">
      <w:pPr>
        <w:pStyle w:val="TJ2"/>
        <w:rPr>
          <w:rFonts w:asciiTheme="minorHAnsi" w:hAnsiTheme="minorHAnsi" w:cstheme="minorBidi"/>
          <w:noProof/>
          <w:kern w:val="0"/>
          <w:sz w:val="22"/>
          <w:szCs w:val="20"/>
          <w14:ligatures w14:val="none"/>
        </w:rPr>
      </w:pPr>
      <w:hyperlink w:anchor="_Toc182927954" w:history="1">
        <w:r w:rsidR="00B30F6E" w:rsidRPr="00CC3E5F">
          <w:rPr>
            <w:rStyle w:val="Hiperhivatkozs"/>
            <w:noProof/>
            <w:lang w:bidi="ar-SA"/>
          </w:rPr>
          <w:t>9.4. The bibliography</w:t>
        </w:r>
        <w:r w:rsidR="00B30F6E">
          <w:rPr>
            <w:noProof/>
            <w:webHidden/>
          </w:rPr>
          <w:tab/>
        </w:r>
        <w:r w:rsidR="00B30F6E">
          <w:rPr>
            <w:noProof/>
            <w:webHidden/>
          </w:rPr>
          <w:fldChar w:fldCharType="begin"/>
        </w:r>
        <w:r w:rsidR="00B30F6E">
          <w:rPr>
            <w:noProof/>
            <w:webHidden/>
          </w:rPr>
          <w:instrText xml:space="preserve"> PAGEREF _Toc182927954 \h </w:instrText>
        </w:r>
        <w:r w:rsidR="00B30F6E">
          <w:rPr>
            <w:noProof/>
            <w:webHidden/>
          </w:rPr>
        </w:r>
        <w:r w:rsidR="00B30F6E">
          <w:rPr>
            <w:noProof/>
            <w:webHidden/>
          </w:rPr>
          <w:fldChar w:fldCharType="separate"/>
        </w:r>
        <w:r w:rsidR="00B30F6E">
          <w:rPr>
            <w:noProof/>
            <w:webHidden/>
          </w:rPr>
          <w:t>140</w:t>
        </w:r>
        <w:r w:rsidR="00B30F6E">
          <w:rPr>
            <w:noProof/>
            <w:webHidden/>
          </w:rPr>
          <w:fldChar w:fldCharType="end"/>
        </w:r>
      </w:hyperlink>
    </w:p>
    <w:p w14:paraId="72E93348" w14:textId="220377D6" w:rsidR="00B30F6E" w:rsidRDefault="00542B66">
      <w:pPr>
        <w:pStyle w:val="TJ3"/>
        <w:rPr>
          <w:rFonts w:asciiTheme="minorHAnsi" w:hAnsiTheme="minorHAnsi" w:cstheme="minorBidi"/>
          <w:noProof/>
          <w:kern w:val="0"/>
          <w:sz w:val="22"/>
          <w:szCs w:val="20"/>
          <w14:ligatures w14:val="none"/>
        </w:rPr>
      </w:pPr>
      <w:hyperlink w:anchor="_Toc182927955" w:history="1">
        <w:r w:rsidR="00B30F6E" w:rsidRPr="00CC3E5F">
          <w:rPr>
            <w:rStyle w:val="Hiperhivatkozs"/>
            <w:noProof/>
            <w:lang w:bidi="ar-SA"/>
          </w:rPr>
          <w:t>9.4.1. Overview</w:t>
        </w:r>
        <w:r w:rsidR="00B30F6E">
          <w:rPr>
            <w:noProof/>
            <w:webHidden/>
          </w:rPr>
          <w:tab/>
        </w:r>
        <w:r w:rsidR="00B30F6E">
          <w:rPr>
            <w:noProof/>
            <w:webHidden/>
          </w:rPr>
          <w:fldChar w:fldCharType="begin"/>
        </w:r>
        <w:r w:rsidR="00B30F6E">
          <w:rPr>
            <w:noProof/>
            <w:webHidden/>
          </w:rPr>
          <w:instrText xml:space="preserve"> PAGEREF _Toc182927955 \h </w:instrText>
        </w:r>
        <w:r w:rsidR="00B30F6E">
          <w:rPr>
            <w:noProof/>
            <w:webHidden/>
          </w:rPr>
        </w:r>
        <w:r w:rsidR="00B30F6E">
          <w:rPr>
            <w:noProof/>
            <w:webHidden/>
          </w:rPr>
          <w:fldChar w:fldCharType="separate"/>
        </w:r>
        <w:r w:rsidR="00B30F6E">
          <w:rPr>
            <w:noProof/>
            <w:webHidden/>
          </w:rPr>
          <w:t>140</w:t>
        </w:r>
        <w:r w:rsidR="00B30F6E">
          <w:rPr>
            <w:noProof/>
            <w:webHidden/>
          </w:rPr>
          <w:fldChar w:fldCharType="end"/>
        </w:r>
      </w:hyperlink>
    </w:p>
    <w:p w14:paraId="77614DAF" w14:textId="3F4DB7D7" w:rsidR="00B30F6E" w:rsidRDefault="00542B66">
      <w:pPr>
        <w:pStyle w:val="TJ3"/>
        <w:rPr>
          <w:rFonts w:asciiTheme="minorHAnsi" w:hAnsiTheme="minorHAnsi" w:cstheme="minorBidi"/>
          <w:noProof/>
          <w:kern w:val="0"/>
          <w:sz w:val="22"/>
          <w:szCs w:val="20"/>
          <w14:ligatures w14:val="none"/>
        </w:rPr>
      </w:pPr>
      <w:hyperlink w:anchor="_Toc182927956" w:history="1">
        <w:r w:rsidR="00B30F6E" w:rsidRPr="00CC3E5F">
          <w:rPr>
            <w:rStyle w:val="Hiperhivatkozs"/>
            <w:noProof/>
            <w:lang w:bidi="ar-SA"/>
          </w:rPr>
          <w:t>9.4.2. The structured bibliography</w:t>
        </w:r>
        <w:r w:rsidR="00B30F6E">
          <w:rPr>
            <w:noProof/>
            <w:webHidden/>
          </w:rPr>
          <w:tab/>
        </w:r>
        <w:r w:rsidR="00B30F6E">
          <w:rPr>
            <w:noProof/>
            <w:webHidden/>
          </w:rPr>
          <w:fldChar w:fldCharType="begin"/>
        </w:r>
        <w:r w:rsidR="00B30F6E">
          <w:rPr>
            <w:noProof/>
            <w:webHidden/>
          </w:rPr>
          <w:instrText xml:space="preserve"> PAGEREF _Toc182927956 \h </w:instrText>
        </w:r>
        <w:r w:rsidR="00B30F6E">
          <w:rPr>
            <w:noProof/>
            <w:webHidden/>
          </w:rPr>
        </w:r>
        <w:r w:rsidR="00B30F6E">
          <w:rPr>
            <w:noProof/>
            <w:webHidden/>
          </w:rPr>
          <w:fldChar w:fldCharType="separate"/>
        </w:r>
        <w:r w:rsidR="00B30F6E">
          <w:rPr>
            <w:noProof/>
            <w:webHidden/>
          </w:rPr>
          <w:t>140</w:t>
        </w:r>
        <w:r w:rsidR="00B30F6E">
          <w:rPr>
            <w:noProof/>
            <w:webHidden/>
          </w:rPr>
          <w:fldChar w:fldCharType="end"/>
        </w:r>
      </w:hyperlink>
    </w:p>
    <w:p w14:paraId="6AEE2E94" w14:textId="71EC7015" w:rsidR="00B30F6E" w:rsidRDefault="00542B66">
      <w:pPr>
        <w:pStyle w:val="TJ3"/>
        <w:rPr>
          <w:rFonts w:asciiTheme="minorHAnsi" w:hAnsiTheme="minorHAnsi" w:cstheme="minorBidi"/>
          <w:noProof/>
          <w:kern w:val="0"/>
          <w:sz w:val="22"/>
          <w:szCs w:val="20"/>
          <w14:ligatures w14:val="none"/>
        </w:rPr>
      </w:pPr>
      <w:hyperlink w:anchor="_Toc182927957" w:history="1">
        <w:r w:rsidR="00B30F6E" w:rsidRPr="00CC3E5F">
          <w:rPr>
            <w:rStyle w:val="Hiperhivatkozs"/>
            <w:noProof/>
            <w:lang w:bidi="ar-SA"/>
          </w:rPr>
          <w:t>9.4.3. Bibliographic sigla</w:t>
        </w:r>
        <w:r w:rsidR="00B30F6E">
          <w:rPr>
            <w:noProof/>
            <w:webHidden/>
          </w:rPr>
          <w:tab/>
        </w:r>
        <w:r w:rsidR="00B30F6E">
          <w:rPr>
            <w:noProof/>
            <w:webHidden/>
          </w:rPr>
          <w:fldChar w:fldCharType="begin"/>
        </w:r>
        <w:r w:rsidR="00B30F6E">
          <w:rPr>
            <w:noProof/>
            <w:webHidden/>
          </w:rPr>
          <w:instrText xml:space="preserve"> PAGEREF _Toc182927957 \h </w:instrText>
        </w:r>
        <w:r w:rsidR="00B30F6E">
          <w:rPr>
            <w:noProof/>
            <w:webHidden/>
          </w:rPr>
        </w:r>
        <w:r w:rsidR="00B30F6E">
          <w:rPr>
            <w:noProof/>
            <w:webHidden/>
          </w:rPr>
          <w:fldChar w:fldCharType="separate"/>
        </w:r>
        <w:r w:rsidR="00B30F6E">
          <w:rPr>
            <w:noProof/>
            <w:webHidden/>
          </w:rPr>
          <w:t>140</w:t>
        </w:r>
        <w:r w:rsidR="00B30F6E">
          <w:rPr>
            <w:noProof/>
            <w:webHidden/>
          </w:rPr>
          <w:fldChar w:fldCharType="end"/>
        </w:r>
      </w:hyperlink>
    </w:p>
    <w:p w14:paraId="4E7DD548" w14:textId="574BDE44" w:rsidR="00B30F6E" w:rsidRDefault="00542B66">
      <w:pPr>
        <w:pStyle w:val="TJ3"/>
        <w:rPr>
          <w:rFonts w:asciiTheme="minorHAnsi" w:hAnsiTheme="minorHAnsi" w:cstheme="minorBidi"/>
          <w:noProof/>
          <w:kern w:val="0"/>
          <w:sz w:val="22"/>
          <w:szCs w:val="20"/>
          <w14:ligatures w14:val="none"/>
        </w:rPr>
      </w:pPr>
      <w:hyperlink w:anchor="_Toc182927958" w:history="1">
        <w:r w:rsidR="00B30F6E" w:rsidRPr="00CC3E5F">
          <w:rPr>
            <w:rStyle w:val="Hiperhivatkozs"/>
            <w:noProof/>
            <w:lang w:bidi="ar-SA"/>
          </w:rPr>
          <w:t>9.4.4. The epigraphic lemma</w:t>
        </w:r>
        <w:r w:rsidR="00B30F6E">
          <w:rPr>
            <w:noProof/>
            <w:webHidden/>
          </w:rPr>
          <w:tab/>
        </w:r>
        <w:r w:rsidR="00B30F6E">
          <w:rPr>
            <w:noProof/>
            <w:webHidden/>
          </w:rPr>
          <w:fldChar w:fldCharType="begin"/>
        </w:r>
        <w:r w:rsidR="00B30F6E">
          <w:rPr>
            <w:noProof/>
            <w:webHidden/>
          </w:rPr>
          <w:instrText xml:space="preserve"> PAGEREF _Toc182927958 \h </w:instrText>
        </w:r>
        <w:r w:rsidR="00B30F6E">
          <w:rPr>
            <w:noProof/>
            <w:webHidden/>
          </w:rPr>
        </w:r>
        <w:r w:rsidR="00B30F6E">
          <w:rPr>
            <w:noProof/>
            <w:webHidden/>
          </w:rPr>
          <w:fldChar w:fldCharType="separate"/>
        </w:r>
        <w:r w:rsidR="00B30F6E">
          <w:rPr>
            <w:noProof/>
            <w:webHidden/>
          </w:rPr>
          <w:t>141</w:t>
        </w:r>
        <w:r w:rsidR="00B30F6E">
          <w:rPr>
            <w:noProof/>
            <w:webHidden/>
          </w:rPr>
          <w:fldChar w:fldCharType="end"/>
        </w:r>
      </w:hyperlink>
    </w:p>
    <w:p w14:paraId="4C6C0C30" w14:textId="3FDDDB8E" w:rsidR="00B30F6E" w:rsidRDefault="00542B66">
      <w:pPr>
        <w:pStyle w:val="TJ3"/>
        <w:rPr>
          <w:rFonts w:asciiTheme="minorHAnsi" w:hAnsiTheme="minorHAnsi" w:cstheme="minorBidi"/>
          <w:noProof/>
          <w:kern w:val="0"/>
          <w:sz w:val="22"/>
          <w:szCs w:val="20"/>
          <w14:ligatures w14:val="none"/>
        </w:rPr>
      </w:pPr>
      <w:hyperlink w:anchor="_Toc182927959" w:history="1">
        <w:r w:rsidR="00B30F6E" w:rsidRPr="00CC3E5F">
          <w:rPr>
            <w:rStyle w:val="Hiperhivatkozs"/>
            <w:noProof/>
            <w:lang w:bidi="ar-SA"/>
          </w:rPr>
          <w:t>9.4.5. Full markup example for the bibliography</w:t>
        </w:r>
        <w:r w:rsidR="00B30F6E">
          <w:rPr>
            <w:noProof/>
            <w:webHidden/>
          </w:rPr>
          <w:tab/>
        </w:r>
        <w:r w:rsidR="00B30F6E">
          <w:rPr>
            <w:noProof/>
            <w:webHidden/>
          </w:rPr>
          <w:fldChar w:fldCharType="begin"/>
        </w:r>
        <w:r w:rsidR="00B30F6E">
          <w:rPr>
            <w:noProof/>
            <w:webHidden/>
          </w:rPr>
          <w:instrText xml:space="preserve"> PAGEREF _Toc182927959 \h </w:instrText>
        </w:r>
        <w:r w:rsidR="00B30F6E">
          <w:rPr>
            <w:noProof/>
            <w:webHidden/>
          </w:rPr>
        </w:r>
        <w:r w:rsidR="00B30F6E">
          <w:rPr>
            <w:noProof/>
            <w:webHidden/>
          </w:rPr>
          <w:fldChar w:fldCharType="separate"/>
        </w:r>
        <w:r w:rsidR="00B30F6E">
          <w:rPr>
            <w:noProof/>
            <w:webHidden/>
          </w:rPr>
          <w:t>142</w:t>
        </w:r>
        <w:r w:rsidR="00B30F6E">
          <w:rPr>
            <w:noProof/>
            <w:webHidden/>
          </w:rPr>
          <w:fldChar w:fldCharType="end"/>
        </w:r>
      </w:hyperlink>
    </w:p>
    <w:p w14:paraId="681C6FE4" w14:textId="1F9DF95C" w:rsidR="00B30F6E" w:rsidRDefault="00542B66">
      <w:pPr>
        <w:pStyle w:val="TJ1"/>
        <w:rPr>
          <w:rFonts w:asciiTheme="minorHAnsi" w:hAnsiTheme="minorHAnsi" w:cstheme="minorBidi"/>
          <w:b w:val="0"/>
          <w:noProof/>
          <w:kern w:val="0"/>
          <w:szCs w:val="20"/>
          <w14:ligatures w14:val="none"/>
        </w:rPr>
      </w:pPr>
      <w:hyperlink w:anchor="_Toc182927960" w:history="1">
        <w:r w:rsidR="00B30F6E" w:rsidRPr="00CC3E5F">
          <w:rPr>
            <w:rStyle w:val="Hiperhivatkozs"/>
            <w:noProof/>
            <w:lang w:bidi="ar-SA"/>
          </w:rPr>
          <w:t>10. Globally available markup outside the edition</w:t>
        </w:r>
        <w:r w:rsidR="00B30F6E">
          <w:rPr>
            <w:noProof/>
            <w:webHidden/>
          </w:rPr>
          <w:tab/>
        </w:r>
        <w:r w:rsidR="00B30F6E">
          <w:rPr>
            <w:noProof/>
            <w:webHidden/>
          </w:rPr>
          <w:fldChar w:fldCharType="begin"/>
        </w:r>
        <w:r w:rsidR="00B30F6E">
          <w:rPr>
            <w:noProof/>
            <w:webHidden/>
          </w:rPr>
          <w:instrText xml:space="preserve"> PAGEREF _Toc182927960 \h </w:instrText>
        </w:r>
        <w:r w:rsidR="00B30F6E">
          <w:rPr>
            <w:noProof/>
            <w:webHidden/>
          </w:rPr>
        </w:r>
        <w:r w:rsidR="00B30F6E">
          <w:rPr>
            <w:noProof/>
            <w:webHidden/>
          </w:rPr>
          <w:fldChar w:fldCharType="separate"/>
        </w:r>
        <w:r w:rsidR="00B30F6E">
          <w:rPr>
            <w:noProof/>
            <w:webHidden/>
          </w:rPr>
          <w:t>143</w:t>
        </w:r>
        <w:r w:rsidR="00B30F6E">
          <w:rPr>
            <w:noProof/>
            <w:webHidden/>
          </w:rPr>
          <w:fldChar w:fldCharType="end"/>
        </w:r>
      </w:hyperlink>
    </w:p>
    <w:p w14:paraId="25FD7198" w14:textId="18C6BCBB" w:rsidR="00B30F6E" w:rsidRDefault="00542B66">
      <w:pPr>
        <w:pStyle w:val="TJ2"/>
        <w:rPr>
          <w:rFonts w:asciiTheme="minorHAnsi" w:hAnsiTheme="minorHAnsi" w:cstheme="minorBidi"/>
          <w:noProof/>
          <w:kern w:val="0"/>
          <w:sz w:val="22"/>
          <w:szCs w:val="20"/>
          <w14:ligatures w14:val="none"/>
        </w:rPr>
      </w:pPr>
      <w:hyperlink w:anchor="_Toc182927961" w:history="1">
        <w:r w:rsidR="00B30F6E" w:rsidRPr="00CC3E5F">
          <w:rPr>
            <w:rStyle w:val="Hiperhivatkozs"/>
            <w:noProof/>
            <w:lang w:bidi="ar-SA"/>
          </w:rPr>
          <w:t>10.1. Editorial markup outside the edition</w:t>
        </w:r>
        <w:r w:rsidR="00B30F6E">
          <w:rPr>
            <w:noProof/>
            <w:webHidden/>
          </w:rPr>
          <w:tab/>
        </w:r>
        <w:r w:rsidR="00B30F6E">
          <w:rPr>
            <w:noProof/>
            <w:webHidden/>
          </w:rPr>
          <w:fldChar w:fldCharType="begin"/>
        </w:r>
        <w:r w:rsidR="00B30F6E">
          <w:rPr>
            <w:noProof/>
            <w:webHidden/>
          </w:rPr>
          <w:instrText xml:space="preserve"> PAGEREF _Toc182927961 \h </w:instrText>
        </w:r>
        <w:r w:rsidR="00B30F6E">
          <w:rPr>
            <w:noProof/>
            <w:webHidden/>
          </w:rPr>
        </w:r>
        <w:r w:rsidR="00B30F6E">
          <w:rPr>
            <w:noProof/>
            <w:webHidden/>
          </w:rPr>
          <w:fldChar w:fldCharType="separate"/>
        </w:r>
        <w:r w:rsidR="00B30F6E">
          <w:rPr>
            <w:noProof/>
            <w:webHidden/>
          </w:rPr>
          <w:t>143</w:t>
        </w:r>
        <w:r w:rsidR="00B30F6E">
          <w:rPr>
            <w:noProof/>
            <w:webHidden/>
          </w:rPr>
          <w:fldChar w:fldCharType="end"/>
        </w:r>
      </w:hyperlink>
    </w:p>
    <w:p w14:paraId="06FBA00D" w14:textId="72965A60" w:rsidR="00B30F6E" w:rsidRDefault="00542B66">
      <w:pPr>
        <w:pStyle w:val="TJ2"/>
        <w:rPr>
          <w:rFonts w:asciiTheme="minorHAnsi" w:hAnsiTheme="minorHAnsi" w:cstheme="minorBidi"/>
          <w:noProof/>
          <w:kern w:val="0"/>
          <w:sz w:val="22"/>
          <w:szCs w:val="20"/>
          <w14:ligatures w14:val="none"/>
        </w:rPr>
      </w:pPr>
      <w:hyperlink w:anchor="_Toc182927962" w:history="1">
        <w:r w:rsidR="00B30F6E" w:rsidRPr="00CC3E5F">
          <w:rPr>
            <w:rStyle w:val="Hiperhivatkozs"/>
            <w:noProof/>
            <w:lang w:bidi="ar-SA"/>
          </w:rPr>
          <w:t>10.2. Formatting</w:t>
        </w:r>
        <w:r w:rsidR="00B30F6E">
          <w:rPr>
            <w:noProof/>
            <w:webHidden/>
          </w:rPr>
          <w:tab/>
        </w:r>
        <w:r w:rsidR="00B30F6E">
          <w:rPr>
            <w:noProof/>
            <w:webHidden/>
          </w:rPr>
          <w:fldChar w:fldCharType="begin"/>
        </w:r>
        <w:r w:rsidR="00B30F6E">
          <w:rPr>
            <w:noProof/>
            <w:webHidden/>
          </w:rPr>
          <w:instrText xml:space="preserve"> PAGEREF _Toc182927962 \h </w:instrText>
        </w:r>
        <w:r w:rsidR="00B30F6E">
          <w:rPr>
            <w:noProof/>
            <w:webHidden/>
          </w:rPr>
        </w:r>
        <w:r w:rsidR="00B30F6E">
          <w:rPr>
            <w:noProof/>
            <w:webHidden/>
          </w:rPr>
          <w:fldChar w:fldCharType="separate"/>
        </w:r>
        <w:r w:rsidR="00B30F6E">
          <w:rPr>
            <w:noProof/>
            <w:webHidden/>
          </w:rPr>
          <w:t>143</w:t>
        </w:r>
        <w:r w:rsidR="00B30F6E">
          <w:rPr>
            <w:noProof/>
            <w:webHidden/>
          </w:rPr>
          <w:fldChar w:fldCharType="end"/>
        </w:r>
      </w:hyperlink>
    </w:p>
    <w:p w14:paraId="7E37BF4D" w14:textId="03EB49EC" w:rsidR="00B30F6E" w:rsidRDefault="00542B66">
      <w:pPr>
        <w:pStyle w:val="TJ3"/>
        <w:rPr>
          <w:rFonts w:asciiTheme="minorHAnsi" w:hAnsiTheme="minorHAnsi" w:cstheme="minorBidi"/>
          <w:noProof/>
          <w:kern w:val="0"/>
          <w:sz w:val="22"/>
          <w:szCs w:val="20"/>
          <w14:ligatures w14:val="none"/>
        </w:rPr>
      </w:pPr>
      <w:hyperlink w:anchor="_Toc182927963" w:history="1">
        <w:r w:rsidR="00B30F6E" w:rsidRPr="00CC3E5F">
          <w:rPr>
            <w:rStyle w:val="Hiperhivatkozs"/>
            <w:noProof/>
            <w:lang w:bidi="ar-SA"/>
          </w:rPr>
          <w:t>10.2.1. Character formatting</w:t>
        </w:r>
        <w:r w:rsidR="00B30F6E">
          <w:rPr>
            <w:noProof/>
            <w:webHidden/>
          </w:rPr>
          <w:tab/>
        </w:r>
        <w:r w:rsidR="00B30F6E">
          <w:rPr>
            <w:noProof/>
            <w:webHidden/>
          </w:rPr>
          <w:fldChar w:fldCharType="begin"/>
        </w:r>
        <w:r w:rsidR="00B30F6E">
          <w:rPr>
            <w:noProof/>
            <w:webHidden/>
          </w:rPr>
          <w:instrText xml:space="preserve"> PAGEREF _Toc182927963 \h </w:instrText>
        </w:r>
        <w:r w:rsidR="00B30F6E">
          <w:rPr>
            <w:noProof/>
            <w:webHidden/>
          </w:rPr>
        </w:r>
        <w:r w:rsidR="00B30F6E">
          <w:rPr>
            <w:noProof/>
            <w:webHidden/>
          </w:rPr>
          <w:fldChar w:fldCharType="separate"/>
        </w:r>
        <w:r w:rsidR="00B30F6E">
          <w:rPr>
            <w:noProof/>
            <w:webHidden/>
          </w:rPr>
          <w:t>143</w:t>
        </w:r>
        <w:r w:rsidR="00B30F6E">
          <w:rPr>
            <w:noProof/>
            <w:webHidden/>
          </w:rPr>
          <w:fldChar w:fldCharType="end"/>
        </w:r>
      </w:hyperlink>
    </w:p>
    <w:p w14:paraId="3BB2F019" w14:textId="583961FE" w:rsidR="00B30F6E" w:rsidRDefault="00542B66">
      <w:pPr>
        <w:pStyle w:val="TJ3"/>
        <w:rPr>
          <w:rFonts w:asciiTheme="minorHAnsi" w:hAnsiTheme="minorHAnsi" w:cstheme="minorBidi"/>
          <w:noProof/>
          <w:kern w:val="0"/>
          <w:sz w:val="22"/>
          <w:szCs w:val="20"/>
          <w14:ligatures w14:val="none"/>
        </w:rPr>
      </w:pPr>
      <w:hyperlink w:anchor="_Toc182927964" w:history="1">
        <w:r w:rsidR="00B30F6E" w:rsidRPr="00CC3E5F">
          <w:rPr>
            <w:rStyle w:val="Hiperhivatkozs"/>
            <w:noProof/>
            <w:lang w:bidi="ar-SA"/>
          </w:rPr>
          <w:t>10.2.2. Lists</w:t>
        </w:r>
        <w:r w:rsidR="00B30F6E">
          <w:rPr>
            <w:noProof/>
            <w:webHidden/>
          </w:rPr>
          <w:tab/>
        </w:r>
        <w:r w:rsidR="00B30F6E">
          <w:rPr>
            <w:noProof/>
            <w:webHidden/>
          </w:rPr>
          <w:fldChar w:fldCharType="begin"/>
        </w:r>
        <w:r w:rsidR="00B30F6E">
          <w:rPr>
            <w:noProof/>
            <w:webHidden/>
          </w:rPr>
          <w:instrText xml:space="preserve"> PAGEREF _Toc182927964 \h </w:instrText>
        </w:r>
        <w:r w:rsidR="00B30F6E">
          <w:rPr>
            <w:noProof/>
            <w:webHidden/>
          </w:rPr>
        </w:r>
        <w:r w:rsidR="00B30F6E">
          <w:rPr>
            <w:noProof/>
            <w:webHidden/>
          </w:rPr>
          <w:fldChar w:fldCharType="separate"/>
        </w:r>
        <w:r w:rsidR="00B30F6E">
          <w:rPr>
            <w:noProof/>
            <w:webHidden/>
          </w:rPr>
          <w:t>144</w:t>
        </w:r>
        <w:r w:rsidR="00B30F6E">
          <w:rPr>
            <w:noProof/>
            <w:webHidden/>
          </w:rPr>
          <w:fldChar w:fldCharType="end"/>
        </w:r>
      </w:hyperlink>
    </w:p>
    <w:p w14:paraId="5AB1C420" w14:textId="0FB29FE8" w:rsidR="00B30F6E" w:rsidRDefault="00542B66">
      <w:pPr>
        <w:pStyle w:val="TJ2"/>
        <w:rPr>
          <w:rFonts w:asciiTheme="minorHAnsi" w:hAnsiTheme="minorHAnsi" w:cstheme="minorBidi"/>
          <w:noProof/>
          <w:kern w:val="0"/>
          <w:sz w:val="22"/>
          <w:szCs w:val="20"/>
          <w14:ligatures w14:val="none"/>
        </w:rPr>
      </w:pPr>
      <w:hyperlink w:anchor="_Toc182927965" w:history="1">
        <w:r w:rsidR="00B30F6E" w:rsidRPr="00CC3E5F">
          <w:rPr>
            <w:rStyle w:val="Hiperhivatkozs"/>
            <w:noProof/>
            <w:lang w:bidi="ar-SA"/>
          </w:rPr>
          <w:t>10.3. Encoding language</w:t>
        </w:r>
        <w:r w:rsidR="00B30F6E">
          <w:rPr>
            <w:noProof/>
            <w:webHidden/>
          </w:rPr>
          <w:tab/>
        </w:r>
        <w:r w:rsidR="00B30F6E">
          <w:rPr>
            <w:noProof/>
            <w:webHidden/>
          </w:rPr>
          <w:fldChar w:fldCharType="begin"/>
        </w:r>
        <w:r w:rsidR="00B30F6E">
          <w:rPr>
            <w:noProof/>
            <w:webHidden/>
          </w:rPr>
          <w:instrText xml:space="preserve"> PAGEREF _Toc182927965 \h </w:instrText>
        </w:r>
        <w:r w:rsidR="00B30F6E">
          <w:rPr>
            <w:noProof/>
            <w:webHidden/>
          </w:rPr>
        </w:r>
        <w:r w:rsidR="00B30F6E">
          <w:rPr>
            <w:noProof/>
            <w:webHidden/>
          </w:rPr>
          <w:fldChar w:fldCharType="separate"/>
        </w:r>
        <w:r w:rsidR="00B30F6E">
          <w:rPr>
            <w:noProof/>
            <w:webHidden/>
          </w:rPr>
          <w:t>144</w:t>
        </w:r>
        <w:r w:rsidR="00B30F6E">
          <w:rPr>
            <w:noProof/>
            <w:webHidden/>
          </w:rPr>
          <w:fldChar w:fldCharType="end"/>
        </w:r>
      </w:hyperlink>
    </w:p>
    <w:p w14:paraId="70BDDFAE" w14:textId="405A1D8E" w:rsidR="00B30F6E" w:rsidRDefault="00542B66">
      <w:pPr>
        <w:pStyle w:val="TJ3"/>
        <w:rPr>
          <w:rFonts w:asciiTheme="minorHAnsi" w:hAnsiTheme="minorHAnsi" w:cstheme="minorBidi"/>
          <w:noProof/>
          <w:kern w:val="0"/>
          <w:sz w:val="22"/>
          <w:szCs w:val="20"/>
          <w14:ligatures w14:val="none"/>
        </w:rPr>
      </w:pPr>
      <w:hyperlink w:anchor="_Toc182927966" w:history="1">
        <w:r w:rsidR="00B30F6E" w:rsidRPr="00CC3E5F">
          <w:rPr>
            <w:rStyle w:val="Hiperhivatkozs"/>
            <w:noProof/>
            <w:lang w:bidi="ar-SA"/>
          </w:rPr>
          <w:t xml:space="preserve">10.3.1. Tagging language with </w:t>
        </w:r>
        <w:r w:rsidR="00B30F6E" w:rsidRPr="00CC3E5F">
          <w:rPr>
            <w:rStyle w:val="Hiperhivatkozs"/>
            <w:rFonts w:ascii="Consolas" w:hAnsi="Consolas" w:cs="Consolas"/>
            <w:noProof/>
            <w:shd w:val="clear" w:color="auto" w:fill="F2F2F2" w:themeFill="background1" w:themeFillShade="F2"/>
            <w:lang w:bidi="ar-SA"/>
          </w:rPr>
          <w:t>@xml:lang</w:t>
        </w:r>
        <w:r w:rsidR="00B30F6E">
          <w:rPr>
            <w:noProof/>
            <w:webHidden/>
          </w:rPr>
          <w:tab/>
        </w:r>
        <w:r w:rsidR="00B30F6E">
          <w:rPr>
            <w:noProof/>
            <w:webHidden/>
          </w:rPr>
          <w:fldChar w:fldCharType="begin"/>
        </w:r>
        <w:r w:rsidR="00B30F6E">
          <w:rPr>
            <w:noProof/>
            <w:webHidden/>
          </w:rPr>
          <w:instrText xml:space="preserve"> PAGEREF _Toc182927966 \h </w:instrText>
        </w:r>
        <w:r w:rsidR="00B30F6E">
          <w:rPr>
            <w:noProof/>
            <w:webHidden/>
          </w:rPr>
        </w:r>
        <w:r w:rsidR="00B30F6E">
          <w:rPr>
            <w:noProof/>
            <w:webHidden/>
          </w:rPr>
          <w:fldChar w:fldCharType="separate"/>
        </w:r>
        <w:r w:rsidR="00B30F6E">
          <w:rPr>
            <w:noProof/>
            <w:webHidden/>
          </w:rPr>
          <w:t>144</w:t>
        </w:r>
        <w:r w:rsidR="00B30F6E">
          <w:rPr>
            <w:noProof/>
            <w:webHidden/>
          </w:rPr>
          <w:fldChar w:fldCharType="end"/>
        </w:r>
      </w:hyperlink>
    </w:p>
    <w:p w14:paraId="3F3B112B" w14:textId="0F4D40B9" w:rsidR="00B30F6E" w:rsidRDefault="00542B66">
      <w:pPr>
        <w:pStyle w:val="TJ3"/>
        <w:rPr>
          <w:rFonts w:asciiTheme="minorHAnsi" w:hAnsiTheme="minorHAnsi" w:cstheme="minorBidi"/>
          <w:noProof/>
          <w:kern w:val="0"/>
          <w:sz w:val="22"/>
          <w:szCs w:val="20"/>
          <w14:ligatures w14:val="none"/>
        </w:rPr>
      </w:pPr>
      <w:hyperlink w:anchor="_Toc182927967" w:history="1">
        <w:r w:rsidR="00B30F6E" w:rsidRPr="00CC3E5F">
          <w:rPr>
            <w:rStyle w:val="Hiperhivatkozs"/>
            <w:noProof/>
            <w:lang w:bidi="ar-SA"/>
          </w:rPr>
          <w:t>10.3.2. Tagging language in pre-existing containers</w:t>
        </w:r>
        <w:r w:rsidR="00B30F6E">
          <w:rPr>
            <w:noProof/>
            <w:webHidden/>
          </w:rPr>
          <w:tab/>
        </w:r>
        <w:r w:rsidR="00B30F6E">
          <w:rPr>
            <w:noProof/>
            <w:webHidden/>
          </w:rPr>
          <w:fldChar w:fldCharType="begin"/>
        </w:r>
        <w:r w:rsidR="00B30F6E">
          <w:rPr>
            <w:noProof/>
            <w:webHidden/>
          </w:rPr>
          <w:instrText xml:space="preserve"> PAGEREF _Toc182927967 \h </w:instrText>
        </w:r>
        <w:r w:rsidR="00B30F6E">
          <w:rPr>
            <w:noProof/>
            <w:webHidden/>
          </w:rPr>
        </w:r>
        <w:r w:rsidR="00B30F6E">
          <w:rPr>
            <w:noProof/>
            <w:webHidden/>
          </w:rPr>
          <w:fldChar w:fldCharType="separate"/>
        </w:r>
        <w:r w:rsidR="00B30F6E">
          <w:rPr>
            <w:noProof/>
            <w:webHidden/>
          </w:rPr>
          <w:t>145</w:t>
        </w:r>
        <w:r w:rsidR="00B30F6E">
          <w:rPr>
            <w:noProof/>
            <w:webHidden/>
          </w:rPr>
          <w:fldChar w:fldCharType="end"/>
        </w:r>
      </w:hyperlink>
    </w:p>
    <w:p w14:paraId="580E7B4E" w14:textId="1A7DCB00" w:rsidR="00B30F6E" w:rsidRDefault="00542B66">
      <w:pPr>
        <w:pStyle w:val="TJ3"/>
        <w:rPr>
          <w:rFonts w:asciiTheme="minorHAnsi" w:hAnsiTheme="minorHAnsi" w:cstheme="minorBidi"/>
          <w:noProof/>
          <w:kern w:val="0"/>
          <w:sz w:val="22"/>
          <w:szCs w:val="20"/>
          <w14:ligatures w14:val="none"/>
        </w:rPr>
      </w:pPr>
      <w:hyperlink w:anchor="_Toc182927968" w:history="1">
        <w:r w:rsidR="00B30F6E" w:rsidRPr="00CC3E5F">
          <w:rPr>
            <w:rStyle w:val="Hiperhivatkozs"/>
            <w:noProof/>
            <w:lang w:bidi="ar-SA"/>
          </w:rPr>
          <w:t>10.3.3. Tagging foreign languages outside the edition</w:t>
        </w:r>
        <w:r w:rsidR="00B30F6E">
          <w:rPr>
            <w:noProof/>
            <w:webHidden/>
          </w:rPr>
          <w:tab/>
        </w:r>
        <w:r w:rsidR="00B30F6E">
          <w:rPr>
            <w:noProof/>
            <w:webHidden/>
          </w:rPr>
          <w:fldChar w:fldCharType="begin"/>
        </w:r>
        <w:r w:rsidR="00B30F6E">
          <w:rPr>
            <w:noProof/>
            <w:webHidden/>
          </w:rPr>
          <w:instrText xml:space="preserve"> PAGEREF _Toc182927968 \h </w:instrText>
        </w:r>
        <w:r w:rsidR="00B30F6E">
          <w:rPr>
            <w:noProof/>
            <w:webHidden/>
          </w:rPr>
        </w:r>
        <w:r w:rsidR="00B30F6E">
          <w:rPr>
            <w:noProof/>
            <w:webHidden/>
          </w:rPr>
          <w:fldChar w:fldCharType="separate"/>
        </w:r>
        <w:r w:rsidR="00B30F6E">
          <w:rPr>
            <w:noProof/>
            <w:webHidden/>
          </w:rPr>
          <w:t>145</w:t>
        </w:r>
        <w:r w:rsidR="00B30F6E">
          <w:rPr>
            <w:noProof/>
            <w:webHidden/>
          </w:rPr>
          <w:fldChar w:fldCharType="end"/>
        </w:r>
      </w:hyperlink>
    </w:p>
    <w:p w14:paraId="3E9D53A0" w14:textId="6688DB24" w:rsidR="00B30F6E" w:rsidRDefault="00542B66">
      <w:pPr>
        <w:pStyle w:val="TJ2"/>
        <w:rPr>
          <w:rFonts w:asciiTheme="minorHAnsi" w:hAnsiTheme="minorHAnsi" w:cstheme="minorBidi"/>
          <w:noProof/>
          <w:kern w:val="0"/>
          <w:sz w:val="22"/>
          <w:szCs w:val="20"/>
          <w14:ligatures w14:val="none"/>
        </w:rPr>
      </w:pPr>
      <w:hyperlink w:anchor="_Toc182927969" w:history="1">
        <w:r w:rsidR="00B30F6E" w:rsidRPr="00CC3E5F">
          <w:rPr>
            <w:rStyle w:val="Hiperhivatkozs"/>
            <w:noProof/>
            <w:lang w:bidi="ar-SA"/>
          </w:rPr>
          <w:t>10.4. Notes, quotations and references</w:t>
        </w:r>
        <w:r w:rsidR="00B30F6E">
          <w:rPr>
            <w:noProof/>
            <w:webHidden/>
          </w:rPr>
          <w:tab/>
        </w:r>
        <w:r w:rsidR="00B30F6E">
          <w:rPr>
            <w:noProof/>
            <w:webHidden/>
          </w:rPr>
          <w:fldChar w:fldCharType="begin"/>
        </w:r>
        <w:r w:rsidR="00B30F6E">
          <w:rPr>
            <w:noProof/>
            <w:webHidden/>
          </w:rPr>
          <w:instrText xml:space="preserve"> PAGEREF _Toc182927969 \h </w:instrText>
        </w:r>
        <w:r w:rsidR="00B30F6E">
          <w:rPr>
            <w:noProof/>
            <w:webHidden/>
          </w:rPr>
        </w:r>
        <w:r w:rsidR="00B30F6E">
          <w:rPr>
            <w:noProof/>
            <w:webHidden/>
          </w:rPr>
          <w:fldChar w:fldCharType="separate"/>
        </w:r>
        <w:r w:rsidR="00B30F6E">
          <w:rPr>
            <w:noProof/>
            <w:webHidden/>
          </w:rPr>
          <w:t>146</w:t>
        </w:r>
        <w:r w:rsidR="00B30F6E">
          <w:rPr>
            <w:noProof/>
            <w:webHidden/>
          </w:rPr>
          <w:fldChar w:fldCharType="end"/>
        </w:r>
      </w:hyperlink>
    </w:p>
    <w:p w14:paraId="349DF75E" w14:textId="7C408CEB" w:rsidR="00B30F6E" w:rsidRDefault="00542B66">
      <w:pPr>
        <w:pStyle w:val="TJ3"/>
        <w:rPr>
          <w:rFonts w:asciiTheme="minorHAnsi" w:hAnsiTheme="minorHAnsi" w:cstheme="minorBidi"/>
          <w:noProof/>
          <w:kern w:val="0"/>
          <w:sz w:val="22"/>
          <w:szCs w:val="20"/>
          <w14:ligatures w14:val="none"/>
        </w:rPr>
      </w:pPr>
      <w:hyperlink w:anchor="_Toc182927970" w:history="1">
        <w:r w:rsidR="00B30F6E" w:rsidRPr="00CC3E5F">
          <w:rPr>
            <w:rStyle w:val="Hiperhivatkozs"/>
            <w:noProof/>
            <w:lang w:bidi="ar-SA"/>
          </w:rPr>
          <w:t>10.4.1. Encoding notes</w:t>
        </w:r>
        <w:r w:rsidR="00B30F6E">
          <w:rPr>
            <w:noProof/>
            <w:webHidden/>
          </w:rPr>
          <w:tab/>
        </w:r>
        <w:r w:rsidR="00B30F6E">
          <w:rPr>
            <w:noProof/>
            <w:webHidden/>
          </w:rPr>
          <w:fldChar w:fldCharType="begin"/>
        </w:r>
        <w:r w:rsidR="00B30F6E">
          <w:rPr>
            <w:noProof/>
            <w:webHidden/>
          </w:rPr>
          <w:instrText xml:space="preserve"> PAGEREF _Toc182927970 \h </w:instrText>
        </w:r>
        <w:r w:rsidR="00B30F6E">
          <w:rPr>
            <w:noProof/>
            <w:webHidden/>
          </w:rPr>
        </w:r>
        <w:r w:rsidR="00B30F6E">
          <w:rPr>
            <w:noProof/>
            <w:webHidden/>
          </w:rPr>
          <w:fldChar w:fldCharType="separate"/>
        </w:r>
        <w:r w:rsidR="00B30F6E">
          <w:rPr>
            <w:noProof/>
            <w:webHidden/>
          </w:rPr>
          <w:t>146</w:t>
        </w:r>
        <w:r w:rsidR="00B30F6E">
          <w:rPr>
            <w:noProof/>
            <w:webHidden/>
          </w:rPr>
          <w:fldChar w:fldCharType="end"/>
        </w:r>
      </w:hyperlink>
    </w:p>
    <w:p w14:paraId="2B27AD9D" w14:textId="14996B38" w:rsidR="00B30F6E" w:rsidRDefault="00542B66">
      <w:pPr>
        <w:pStyle w:val="TJ3"/>
        <w:rPr>
          <w:rFonts w:asciiTheme="minorHAnsi" w:hAnsiTheme="minorHAnsi" w:cstheme="minorBidi"/>
          <w:noProof/>
          <w:kern w:val="0"/>
          <w:sz w:val="22"/>
          <w:szCs w:val="20"/>
          <w14:ligatures w14:val="none"/>
        </w:rPr>
      </w:pPr>
      <w:hyperlink w:anchor="_Toc182927971" w:history="1">
        <w:r w:rsidR="00B30F6E" w:rsidRPr="00CC3E5F">
          <w:rPr>
            <w:rStyle w:val="Hiperhivatkozs"/>
            <w:noProof/>
            <w:lang w:bidi="ar-SA"/>
          </w:rPr>
          <w:t>10.4.2. Encoding titles</w:t>
        </w:r>
        <w:r w:rsidR="00B30F6E">
          <w:rPr>
            <w:noProof/>
            <w:webHidden/>
          </w:rPr>
          <w:tab/>
        </w:r>
        <w:r w:rsidR="00B30F6E">
          <w:rPr>
            <w:noProof/>
            <w:webHidden/>
          </w:rPr>
          <w:fldChar w:fldCharType="begin"/>
        </w:r>
        <w:r w:rsidR="00B30F6E">
          <w:rPr>
            <w:noProof/>
            <w:webHidden/>
          </w:rPr>
          <w:instrText xml:space="preserve"> PAGEREF _Toc182927971 \h </w:instrText>
        </w:r>
        <w:r w:rsidR="00B30F6E">
          <w:rPr>
            <w:noProof/>
            <w:webHidden/>
          </w:rPr>
        </w:r>
        <w:r w:rsidR="00B30F6E">
          <w:rPr>
            <w:noProof/>
            <w:webHidden/>
          </w:rPr>
          <w:fldChar w:fldCharType="separate"/>
        </w:r>
        <w:r w:rsidR="00B30F6E">
          <w:rPr>
            <w:noProof/>
            <w:webHidden/>
          </w:rPr>
          <w:t>147</w:t>
        </w:r>
        <w:r w:rsidR="00B30F6E">
          <w:rPr>
            <w:noProof/>
            <w:webHidden/>
          </w:rPr>
          <w:fldChar w:fldCharType="end"/>
        </w:r>
      </w:hyperlink>
    </w:p>
    <w:p w14:paraId="2C3C190F" w14:textId="019A2AA4" w:rsidR="00B30F6E" w:rsidRDefault="00542B66">
      <w:pPr>
        <w:pStyle w:val="TJ3"/>
        <w:rPr>
          <w:rFonts w:asciiTheme="minorHAnsi" w:hAnsiTheme="minorHAnsi" w:cstheme="minorBidi"/>
          <w:noProof/>
          <w:kern w:val="0"/>
          <w:sz w:val="22"/>
          <w:szCs w:val="20"/>
          <w14:ligatures w14:val="none"/>
        </w:rPr>
      </w:pPr>
      <w:hyperlink w:anchor="_Toc182927972" w:history="1">
        <w:r w:rsidR="00B30F6E" w:rsidRPr="00CC3E5F">
          <w:rPr>
            <w:rStyle w:val="Hiperhivatkozs"/>
            <w:noProof/>
            <w:lang w:bidi="ar-SA"/>
          </w:rPr>
          <w:t>10.4.3. Quotations without an encoded reference</w:t>
        </w:r>
        <w:r w:rsidR="00B30F6E">
          <w:rPr>
            <w:noProof/>
            <w:webHidden/>
          </w:rPr>
          <w:tab/>
        </w:r>
        <w:r w:rsidR="00B30F6E">
          <w:rPr>
            <w:noProof/>
            <w:webHidden/>
          </w:rPr>
          <w:fldChar w:fldCharType="begin"/>
        </w:r>
        <w:r w:rsidR="00B30F6E">
          <w:rPr>
            <w:noProof/>
            <w:webHidden/>
          </w:rPr>
          <w:instrText xml:space="preserve"> PAGEREF _Toc182927972 \h </w:instrText>
        </w:r>
        <w:r w:rsidR="00B30F6E">
          <w:rPr>
            <w:noProof/>
            <w:webHidden/>
          </w:rPr>
        </w:r>
        <w:r w:rsidR="00B30F6E">
          <w:rPr>
            <w:noProof/>
            <w:webHidden/>
          </w:rPr>
          <w:fldChar w:fldCharType="separate"/>
        </w:r>
        <w:r w:rsidR="00B30F6E">
          <w:rPr>
            <w:noProof/>
            <w:webHidden/>
          </w:rPr>
          <w:t>147</w:t>
        </w:r>
        <w:r w:rsidR="00B30F6E">
          <w:rPr>
            <w:noProof/>
            <w:webHidden/>
          </w:rPr>
          <w:fldChar w:fldCharType="end"/>
        </w:r>
      </w:hyperlink>
    </w:p>
    <w:p w14:paraId="189A10B2" w14:textId="26BE0080" w:rsidR="00B30F6E" w:rsidRDefault="00542B66">
      <w:pPr>
        <w:pStyle w:val="TJ3"/>
        <w:rPr>
          <w:rFonts w:asciiTheme="minorHAnsi" w:hAnsiTheme="minorHAnsi" w:cstheme="minorBidi"/>
          <w:noProof/>
          <w:kern w:val="0"/>
          <w:sz w:val="22"/>
          <w:szCs w:val="20"/>
          <w14:ligatures w14:val="none"/>
        </w:rPr>
      </w:pPr>
      <w:hyperlink w:anchor="_Toc182927973" w:history="1">
        <w:r w:rsidR="00B30F6E" w:rsidRPr="00CC3E5F">
          <w:rPr>
            <w:rStyle w:val="Hiperhivatkozs"/>
            <w:noProof/>
            <w:lang w:bidi="ar-SA"/>
          </w:rPr>
          <w:t>10.4.4. Quoting published material</w:t>
        </w:r>
        <w:r w:rsidR="00B30F6E">
          <w:rPr>
            <w:noProof/>
            <w:webHidden/>
          </w:rPr>
          <w:tab/>
        </w:r>
        <w:r w:rsidR="00B30F6E">
          <w:rPr>
            <w:noProof/>
            <w:webHidden/>
          </w:rPr>
          <w:fldChar w:fldCharType="begin"/>
        </w:r>
        <w:r w:rsidR="00B30F6E">
          <w:rPr>
            <w:noProof/>
            <w:webHidden/>
          </w:rPr>
          <w:instrText xml:space="preserve"> PAGEREF _Toc182927973 \h </w:instrText>
        </w:r>
        <w:r w:rsidR="00B30F6E">
          <w:rPr>
            <w:noProof/>
            <w:webHidden/>
          </w:rPr>
        </w:r>
        <w:r w:rsidR="00B30F6E">
          <w:rPr>
            <w:noProof/>
            <w:webHidden/>
          </w:rPr>
          <w:fldChar w:fldCharType="separate"/>
        </w:r>
        <w:r w:rsidR="00B30F6E">
          <w:rPr>
            <w:noProof/>
            <w:webHidden/>
          </w:rPr>
          <w:t>147</w:t>
        </w:r>
        <w:r w:rsidR="00B30F6E">
          <w:rPr>
            <w:noProof/>
            <w:webHidden/>
          </w:rPr>
          <w:fldChar w:fldCharType="end"/>
        </w:r>
      </w:hyperlink>
    </w:p>
    <w:p w14:paraId="697F31A3" w14:textId="39B49C5C" w:rsidR="00B30F6E" w:rsidRDefault="00542B66">
      <w:pPr>
        <w:pStyle w:val="TJ3"/>
        <w:rPr>
          <w:rFonts w:asciiTheme="minorHAnsi" w:hAnsiTheme="minorHAnsi" w:cstheme="minorBidi"/>
          <w:noProof/>
          <w:kern w:val="0"/>
          <w:sz w:val="22"/>
          <w:szCs w:val="20"/>
          <w14:ligatures w14:val="none"/>
        </w:rPr>
      </w:pPr>
      <w:hyperlink w:anchor="_Toc182927974" w:history="1">
        <w:r w:rsidR="00B30F6E" w:rsidRPr="00CC3E5F">
          <w:rPr>
            <w:rStyle w:val="Hiperhivatkozs"/>
            <w:noProof/>
            <w:lang w:bidi="ar-SA"/>
          </w:rPr>
          <w:t>10.4.5. Bibliographic citations</w:t>
        </w:r>
        <w:r w:rsidR="00B30F6E">
          <w:rPr>
            <w:noProof/>
            <w:webHidden/>
          </w:rPr>
          <w:tab/>
        </w:r>
        <w:r w:rsidR="00B30F6E">
          <w:rPr>
            <w:noProof/>
            <w:webHidden/>
          </w:rPr>
          <w:fldChar w:fldCharType="begin"/>
        </w:r>
        <w:r w:rsidR="00B30F6E">
          <w:rPr>
            <w:noProof/>
            <w:webHidden/>
          </w:rPr>
          <w:instrText xml:space="preserve"> PAGEREF _Toc182927974 \h </w:instrText>
        </w:r>
        <w:r w:rsidR="00B30F6E">
          <w:rPr>
            <w:noProof/>
            <w:webHidden/>
          </w:rPr>
        </w:r>
        <w:r w:rsidR="00B30F6E">
          <w:rPr>
            <w:noProof/>
            <w:webHidden/>
          </w:rPr>
          <w:fldChar w:fldCharType="separate"/>
        </w:r>
        <w:r w:rsidR="00B30F6E">
          <w:rPr>
            <w:noProof/>
            <w:webHidden/>
          </w:rPr>
          <w:t>148</w:t>
        </w:r>
        <w:r w:rsidR="00B30F6E">
          <w:rPr>
            <w:noProof/>
            <w:webHidden/>
          </w:rPr>
          <w:fldChar w:fldCharType="end"/>
        </w:r>
      </w:hyperlink>
    </w:p>
    <w:p w14:paraId="4FA0242A" w14:textId="43A90A9E" w:rsidR="00B30F6E" w:rsidRDefault="00542B66">
      <w:pPr>
        <w:pStyle w:val="TJ3"/>
        <w:rPr>
          <w:rFonts w:asciiTheme="minorHAnsi" w:hAnsiTheme="minorHAnsi" w:cstheme="minorBidi"/>
          <w:noProof/>
          <w:kern w:val="0"/>
          <w:sz w:val="22"/>
          <w:szCs w:val="20"/>
          <w14:ligatures w14:val="none"/>
        </w:rPr>
      </w:pPr>
      <w:hyperlink w:anchor="_Toc182927975" w:history="1">
        <w:r w:rsidR="00B30F6E" w:rsidRPr="00CC3E5F">
          <w:rPr>
            <w:rStyle w:val="Hiperhivatkozs"/>
            <w:noProof/>
            <w:lang w:bidi="ar-SA"/>
          </w:rPr>
          <w:t>10.4.6. Referring to inscriptions in the DHARMABase</w:t>
        </w:r>
        <w:r w:rsidR="00B30F6E">
          <w:rPr>
            <w:noProof/>
            <w:webHidden/>
          </w:rPr>
          <w:tab/>
        </w:r>
        <w:r w:rsidR="00B30F6E">
          <w:rPr>
            <w:noProof/>
            <w:webHidden/>
          </w:rPr>
          <w:fldChar w:fldCharType="begin"/>
        </w:r>
        <w:r w:rsidR="00B30F6E">
          <w:rPr>
            <w:noProof/>
            <w:webHidden/>
          </w:rPr>
          <w:instrText xml:space="preserve"> PAGEREF _Toc182927975 \h </w:instrText>
        </w:r>
        <w:r w:rsidR="00B30F6E">
          <w:rPr>
            <w:noProof/>
            <w:webHidden/>
          </w:rPr>
        </w:r>
        <w:r w:rsidR="00B30F6E">
          <w:rPr>
            <w:noProof/>
            <w:webHidden/>
          </w:rPr>
          <w:fldChar w:fldCharType="separate"/>
        </w:r>
        <w:r w:rsidR="00B30F6E">
          <w:rPr>
            <w:noProof/>
            <w:webHidden/>
          </w:rPr>
          <w:t>151</w:t>
        </w:r>
        <w:r w:rsidR="00B30F6E">
          <w:rPr>
            <w:noProof/>
            <w:webHidden/>
          </w:rPr>
          <w:fldChar w:fldCharType="end"/>
        </w:r>
      </w:hyperlink>
    </w:p>
    <w:p w14:paraId="4D9832F4" w14:textId="55375FDB" w:rsidR="00B30F6E" w:rsidRDefault="00542B66">
      <w:pPr>
        <w:pStyle w:val="TJ3"/>
        <w:rPr>
          <w:rFonts w:asciiTheme="minorHAnsi" w:hAnsiTheme="minorHAnsi" w:cstheme="minorBidi"/>
          <w:noProof/>
          <w:kern w:val="0"/>
          <w:sz w:val="22"/>
          <w:szCs w:val="20"/>
          <w14:ligatures w14:val="none"/>
        </w:rPr>
      </w:pPr>
      <w:hyperlink w:anchor="_Toc182927976" w:history="1">
        <w:r w:rsidR="00B30F6E" w:rsidRPr="00CC3E5F">
          <w:rPr>
            <w:rStyle w:val="Hiperhivatkozs"/>
            <w:noProof/>
            <w:lang w:bidi="ar-SA"/>
          </w:rPr>
          <w:t>10.4.7. Referring to websites</w:t>
        </w:r>
        <w:r w:rsidR="00B30F6E">
          <w:rPr>
            <w:noProof/>
            <w:webHidden/>
          </w:rPr>
          <w:tab/>
        </w:r>
        <w:r w:rsidR="00B30F6E">
          <w:rPr>
            <w:noProof/>
            <w:webHidden/>
          </w:rPr>
          <w:fldChar w:fldCharType="begin"/>
        </w:r>
        <w:r w:rsidR="00B30F6E">
          <w:rPr>
            <w:noProof/>
            <w:webHidden/>
          </w:rPr>
          <w:instrText xml:space="preserve"> PAGEREF _Toc182927976 \h </w:instrText>
        </w:r>
        <w:r w:rsidR="00B30F6E">
          <w:rPr>
            <w:noProof/>
            <w:webHidden/>
          </w:rPr>
        </w:r>
        <w:r w:rsidR="00B30F6E">
          <w:rPr>
            <w:noProof/>
            <w:webHidden/>
          </w:rPr>
          <w:fldChar w:fldCharType="separate"/>
        </w:r>
        <w:r w:rsidR="00B30F6E">
          <w:rPr>
            <w:noProof/>
            <w:webHidden/>
          </w:rPr>
          <w:t>151</w:t>
        </w:r>
        <w:r w:rsidR="00B30F6E">
          <w:rPr>
            <w:noProof/>
            <w:webHidden/>
          </w:rPr>
          <w:fldChar w:fldCharType="end"/>
        </w:r>
      </w:hyperlink>
    </w:p>
    <w:p w14:paraId="62E7905B" w14:textId="17A20625" w:rsidR="00B30F6E" w:rsidRDefault="00542B66">
      <w:pPr>
        <w:pStyle w:val="TJ2"/>
        <w:rPr>
          <w:rFonts w:asciiTheme="minorHAnsi" w:hAnsiTheme="minorHAnsi" w:cstheme="minorBidi"/>
          <w:noProof/>
          <w:kern w:val="0"/>
          <w:sz w:val="22"/>
          <w:szCs w:val="20"/>
          <w14:ligatures w14:val="none"/>
        </w:rPr>
      </w:pPr>
      <w:hyperlink w:anchor="_Toc182927977" w:history="1">
        <w:r w:rsidR="00B30F6E" w:rsidRPr="00CC3E5F">
          <w:rPr>
            <w:rStyle w:val="Hiperhivatkozs"/>
            <w:noProof/>
            <w:lang w:bidi="ar-SA"/>
          </w:rPr>
          <w:t>10.5. Encoding names</w:t>
        </w:r>
        <w:r w:rsidR="00B30F6E">
          <w:rPr>
            <w:noProof/>
            <w:webHidden/>
          </w:rPr>
          <w:tab/>
        </w:r>
        <w:r w:rsidR="00B30F6E">
          <w:rPr>
            <w:noProof/>
            <w:webHidden/>
          </w:rPr>
          <w:fldChar w:fldCharType="begin"/>
        </w:r>
        <w:r w:rsidR="00B30F6E">
          <w:rPr>
            <w:noProof/>
            <w:webHidden/>
          </w:rPr>
          <w:instrText xml:space="preserve"> PAGEREF _Toc182927977 \h </w:instrText>
        </w:r>
        <w:r w:rsidR="00B30F6E">
          <w:rPr>
            <w:noProof/>
            <w:webHidden/>
          </w:rPr>
        </w:r>
        <w:r w:rsidR="00B30F6E">
          <w:rPr>
            <w:noProof/>
            <w:webHidden/>
          </w:rPr>
          <w:fldChar w:fldCharType="separate"/>
        </w:r>
        <w:r w:rsidR="00B30F6E">
          <w:rPr>
            <w:noProof/>
            <w:webHidden/>
          </w:rPr>
          <w:t>151</w:t>
        </w:r>
        <w:r w:rsidR="00B30F6E">
          <w:rPr>
            <w:noProof/>
            <w:webHidden/>
          </w:rPr>
          <w:fldChar w:fldCharType="end"/>
        </w:r>
      </w:hyperlink>
    </w:p>
    <w:p w14:paraId="6899EB77" w14:textId="38B17FC0" w:rsidR="00B30F6E" w:rsidRDefault="00542B66">
      <w:pPr>
        <w:pStyle w:val="TJ3"/>
        <w:rPr>
          <w:rFonts w:asciiTheme="minorHAnsi" w:hAnsiTheme="minorHAnsi" w:cstheme="minorBidi"/>
          <w:noProof/>
          <w:kern w:val="0"/>
          <w:sz w:val="22"/>
          <w:szCs w:val="20"/>
          <w14:ligatures w14:val="none"/>
        </w:rPr>
      </w:pPr>
      <w:hyperlink w:anchor="_Toc182927978" w:history="1">
        <w:r w:rsidR="00B30F6E" w:rsidRPr="00CC3E5F">
          <w:rPr>
            <w:rStyle w:val="Hiperhivatkozs"/>
            <w:noProof/>
            <w:lang w:bidi="ar-SA"/>
          </w:rPr>
          <w:t>10.5.1. Tagging contemporary names</w:t>
        </w:r>
        <w:r w:rsidR="00B30F6E">
          <w:rPr>
            <w:noProof/>
            <w:webHidden/>
          </w:rPr>
          <w:tab/>
        </w:r>
        <w:r w:rsidR="00B30F6E">
          <w:rPr>
            <w:noProof/>
            <w:webHidden/>
          </w:rPr>
          <w:fldChar w:fldCharType="begin"/>
        </w:r>
        <w:r w:rsidR="00B30F6E">
          <w:rPr>
            <w:noProof/>
            <w:webHidden/>
          </w:rPr>
          <w:instrText xml:space="preserve"> PAGEREF _Toc182927978 \h </w:instrText>
        </w:r>
        <w:r w:rsidR="00B30F6E">
          <w:rPr>
            <w:noProof/>
            <w:webHidden/>
          </w:rPr>
        </w:r>
        <w:r w:rsidR="00B30F6E">
          <w:rPr>
            <w:noProof/>
            <w:webHidden/>
          </w:rPr>
          <w:fldChar w:fldCharType="separate"/>
        </w:r>
        <w:r w:rsidR="00B30F6E">
          <w:rPr>
            <w:noProof/>
            <w:webHidden/>
          </w:rPr>
          <w:t>151</w:t>
        </w:r>
        <w:r w:rsidR="00B30F6E">
          <w:rPr>
            <w:noProof/>
            <w:webHidden/>
          </w:rPr>
          <w:fldChar w:fldCharType="end"/>
        </w:r>
      </w:hyperlink>
    </w:p>
    <w:p w14:paraId="73EB3075" w14:textId="678AF5C0" w:rsidR="00B30F6E" w:rsidRDefault="00542B66">
      <w:pPr>
        <w:pStyle w:val="TJ2"/>
        <w:rPr>
          <w:rFonts w:asciiTheme="minorHAnsi" w:hAnsiTheme="minorHAnsi" w:cstheme="minorBidi"/>
          <w:noProof/>
          <w:kern w:val="0"/>
          <w:sz w:val="22"/>
          <w:szCs w:val="20"/>
          <w14:ligatures w14:val="none"/>
        </w:rPr>
      </w:pPr>
      <w:hyperlink w:anchor="_Toc182927979" w:history="1">
        <w:r w:rsidR="00B30F6E" w:rsidRPr="00CC3E5F">
          <w:rPr>
            <w:rStyle w:val="Hiperhivatkozs"/>
            <w:noProof/>
            <w:lang w:bidi="ar-SA"/>
          </w:rPr>
          <w:t>10.6. Attributes as referencing systems</w:t>
        </w:r>
        <w:r w:rsidR="00B30F6E">
          <w:rPr>
            <w:noProof/>
            <w:webHidden/>
          </w:rPr>
          <w:tab/>
        </w:r>
        <w:r w:rsidR="00B30F6E">
          <w:rPr>
            <w:noProof/>
            <w:webHidden/>
          </w:rPr>
          <w:fldChar w:fldCharType="begin"/>
        </w:r>
        <w:r w:rsidR="00B30F6E">
          <w:rPr>
            <w:noProof/>
            <w:webHidden/>
          </w:rPr>
          <w:instrText xml:space="preserve"> PAGEREF _Toc182927979 \h </w:instrText>
        </w:r>
        <w:r w:rsidR="00B30F6E">
          <w:rPr>
            <w:noProof/>
            <w:webHidden/>
          </w:rPr>
        </w:r>
        <w:r w:rsidR="00B30F6E">
          <w:rPr>
            <w:noProof/>
            <w:webHidden/>
          </w:rPr>
          <w:fldChar w:fldCharType="separate"/>
        </w:r>
        <w:r w:rsidR="00B30F6E">
          <w:rPr>
            <w:noProof/>
            <w:webHidden/>
          </w:rPr>
          <w:t>152</w:t>
        </w:r>
        <w:r w:rsidR="00B30F6E">
          <w:rPr>
            <w:noProof/>
            <w:webHidden/>
          </w:rPr>
          <w:fldChar w:fldCharType="end"/>
        </w:r>
      </w:hyperlink>
    </w:p>
    <w:p w14:paraId="20AEFEDA" w14:textId="2644EFE2" w:rsidR="00B30F6E" w:rsidRDefault="00542B66">
      <w:pPr>
        <w:pStyle w:val="TJ3"/>
        <w:rPr>
          <w:rFonts w:asciiTheme="minorHAnsi" w:hAnsiTheme="minorHAnsi" w:cstheme="minorBidi"/>
          <w:noProof/>
          <w:kern w:val="0"/>
          <w:sz w:val="22"/>
          <w:szCs w:val="20"/>
          <w14:ligatures w14:val="none"/>
        </w:rPr>
      </w:pPr>
      <w:hyperlink w:anchor="_Toc182927980" w:history="1">
        <w:r w:rsidR="00B30F6E" w:rsidRPr="00CC3E5F">
          <w:rPr>
            <w:rStyle w:val="Hiperhivatkozs"/>
            <w:noProof/>
            <w:lang w:bidi="ar-SA"/>
          </w:rPr>
          <w:t xml:space="preserve">10.6.1. Encoding authorship with </w:t>
        </w:r>
        <w:r w:rsidR="00B30F6E" w:rsidRPr="00CC3E5F">
          <w:rPr>
            <w:rStyle w:val="Hiperhivatkozs"/>
            <w:rFonts w:ascii="Consolas" w:hAnsi="Consolas" w:cs="Consolas"/>
            <w:noProof/>
            <w:shd w:val="clear" w:color="auto" w:fill="F2F2F2" w:themeFill="background1" w:themeFillShade="F2"/>
            <w:lang w:bidi="ar-SA"/>
          </w:rPr>
          <w:t>@resp</w:t>
        </w:r>
        <w:r w:rsidR="00B30F6E">
          <w:rPr>
            <w:noProof/>
            <w:webHidden/>
          </w:rPr>
          <w:tab/>
        </w:r>
        <w:r w:rsidR="00B30F6E">
          <w:rPr>
            <w:noProof/>
            <w:webHidden/>
          </w:rPr>
          <w:fldChar w:fldCharType="begin"/>
        </w:r>
        <w:r w:rsidR="00B30F6E">
          <w:rPr>
            <w:noProof/>
            <w:webHidden/>
          </w:rPr>
          <w:instrText xml:space="preserve"> PAGEREF _Toc182927980 \h </w:instrText>
        </w:r>
        <w:r w:rsidR="00B30F6E">
          <w:rPr>
            <w:noProof/>
            <w:webHidden/>
          </w:rPr>
        </w:r>
        <w:r w:rsidR="00B30F6E">
          <w:rPr>
            <w:noProof/>
            <w:webHidden/>
          </w:rPr>
          <w:fldChar w:fldCharType="separate"/>
        </w:r>
        <w:r w:rsidR="00B30F6E">
          <w:rPr>
            <w:noProof/>
            <w:webHidden/>
          </w:rPr>
          <w:t>152</w:t>
        </w:r>
        <w:r w:rsidR="00B30F6E">
          <w:rPr>
            <w:noProof/>
            <w:webHidden/>
          </w:rPr>
          <w:fldChar w:fldCharType="end"/>
        </w:r>
      </w:hyperlink>
    </w:p>
    <w:p w14:paraId="7473BEE5" w14:textId="0F75FFD4" w:rsidR="00B30F6E" w:rsidRDefault="00542B66">
      <w:pPr>
        <w:pStyle w:val="TJ3"/>
        <w:rPr>
          <w:rFonts w:asciiTheme="minorHAnsi" w:hAnsiTheme="minorHAnsi" w:cstheme="minorBidi"/>
          <w:noProof/>
          <w:kern w:val="0"/>
          <w:sz w:val="22"/>
          <w:szCs w:val="20"/>
          <w14:ligatures w14:val="none"/>
        </w:rPr>
      </w:pPr>
      <w:hyperlink w:anchor="_Toc182927981" w:history="1">
        <w:r w:rsidR="00B30F6E" w:rsidRPr="00CC3E5F">
          <w:rPr>
            <w:rStyle w:val="Hiperhivatkozs"/>
            <w:noProof/>
            <w:lang w:bidi="ar-SA"/>
          </w:rPr>
          <w:t xml:space="preserve">10.6.2. Crediting publications with </w:t>
        </w:r>
        <w:r w:rsidR="00B30F6E" w:rsidRPr="00CC3E5F">
          <w:rPr>
            <w:rStyle w:val="Hiperhivatkozs"/>
            <w:rFonts w:ascii="Consolas" w:hAnsi="Consolas" w:cs="Consolas"/>
            <w:noProof/>
            <w:shd w:val="clear" w:color="auto" w:fill="F2F2F2" w:themeFill="background1" w:themeFillShade="F2"/>
            <w:lang w:bidi="ar-SA"/>
          </w:rPr>
          <w:t>@source</w:t>
        </w:r>
        <w:r w:rsidR="00B30F6E">
          <w:rPr>
            <w:noProof/>
            <w:webHidden/>
          </w:rPr>
          <w:tab/>
        </w:r>
        <w:r w:rsidR="00B30F6E">
          <w:rPr>
            <w:noProof/>
            <w:webHidden/>
          </w:rPr>
          <w:fldChar w:fldCharType="begin"/>
        </w:r>
        <w:r w:rsidR="00B30F6E">
          <w:rPr>
            <w:noProof/>
            <w:webHidden/>
          </w:rPr>
          <w:instrText xml:space="preserve"> PAGEREF _Toc182927981 \h </w:instrText>
        </w:r>
        <w:r w:rsidR="00B30F6E">
          <w:rPr>
            <w:noProof/>
            <w:webHidden/>
          </w:rPr>
        </w:r>
        <w:r w:rsidR="00B30F6E">
          <w:rPr>
            <w:noProof/>
            <w:webHidden/>
          </w:rPr>
          <w:fldChar w:fldCharType="separate"/>
        </w:r>
        <w:r w:rsidR="00B30F6E">
          <w:rPr>
            <w:noProof/>
            <w:webHidden/>
          </w:rPr>
          <w:t>152</w:t>
        </w:r>
        <w:r w:rsidR="00B30F6E">
          <w:rPr>
            <w:noProof/>
            <w:webHidden/>
          </w:rPr>
          <w:fldChar w:fldCharType="end"/>
        </w:r>
      </w:hyperlink>
    </w:p>
    <w:p w14:paraId="176F3EE5" w14:textId="50A78BBC" w:rsidR="00B30F6E" w:rsidRDefault="00542B66">
      <w:pPr>
        <w:pStyle w:val="TJ3"/>
        <w:rPr>
          <w:rFonts w:asciiTheme="minorHAnsi" w:hAnsiTheme="minorHAnsi" w:cstheme="minorBidi"/>
          <w:noProof/>
          <w:kern w:val="0"/>
          <w:sz w:val="22"/>
          <w:szCs w:val="20"/>
          <w14:ligatures w14:val="none"/>
        </w:rPr>
      </w:pPr>
      <w:hyperlink w:anchor="_Toc182927982" w:history="1">
        <w:r w:rsidR="00B30F6E" w:rsidRPr="00CC3E5F">
          <w:rPr>
            <w:rStyle w:val="Hiperhivatkozs"/>
            <w:noProof/>
            <w:lang w:bidi="ar-SA"/>
          </w:rPr>
          <w:t xml:space="preserve">10.6.3. Identifying persons and places with </w:t>
        </w:r>
        <w:r w:rsidR="00B30F6E" w:rsidRPr="00CC3E5F">
          <w:rPr>
            <w:rStyle w:val="Hiperhivatkozs"/>
            <w:rFonts w:ascii="Consolas" w:hAnsi="Consolas" w:cs="Consolas"/>
            <w:noProof/>
            <w:shd w:val="clear" w:color="auto" w:fill="F2F2F2" w:themeFill="background1" w:themeFillShade="F2"/>
            <w:lang w:bidi="ar-SA"/>
          </w:rPr>
          <w:t>@key</w:t>
        </w:r>
        <w:r w:rsidR="00B30F6E">
          <w:rPr>
            <w:noProof/>
            <w:webHidden/>
          </w:rPr>
          <w:tab/>
        </w:r>
        <w:r w:rsidR="00B30F6E">
          <w:rPr>
            <w:noProof/>
            <w:webHidden/>
          </w:rPr>
          <w:fldChar w:fldCharType="begin"/>
        </w:r>
        <w:r w:rsidR="00B30F6E">
          <w:rPr>
            <w:noProof/>
            <w:webHidden/>
          </w:rPr>
          <w:instrText xml:space="preserve"> PAGEREF _Toc182927982 \h </w:instrText>
        </w:r>
        <w:r w:rsidR="00B30F6E">
          <w:rPr>
            <w:noProof/>
            <w:webHidden/>
          </w:rPr>
        </w:r>
        <w:r w:rsidR="00B30F6E">
          <w:rPr>
            <w:noProof/>
            <w:webHidden/>
          </w:rPr>
          <w:fldChar w:fldCharType="separate"/>
        </w:r>
        <w:r w:rsidR="00B30F6E">
          <w:rPr>
            <w:noProof/>
            <w:webHidden/>
          </w:rPr>
          <w:t>153</w:t>
        </w:r>
        <w:r w:rsidR="00B30F6E">
          <w:rPr>
            <w:noProof/>
            <w:webHidden/>
          </w:rPr>
          <w:fldChar w:fldCharType="end"/>
        </w:r>
      </w:hyperlink>
    </w:p>
    <w:p w14:paraId="21CC99A8" w14:textId="5C501CC1" w:rsidR="00B30F6E" w:rsidRDefault="00542B66">
      <w:pPr>
        <w:pStyle w:val="TJ3"/>
        <w:rPr>
          <w:rFonts w:asciiTheme="minorHAnsi" w:hAnsiTheme="minorHAnsi" w:cstheme="minorBidi"/>
          <w:noProof/>
          <w:kern w:val="0"/>
          <w:sz w:val="22"/>
          <w:szCs w:val="20"/>
          <w14:ligatures w14:val="none"/>
        </w:rPr>
      </w:pPr>
      <w:hyperlink w:anchor="_Toc182927983" w:history="1">
        <w:r w:rsidR="00B30F6E" w:rsidRPr="00CC3E5F">
          <w:rPr>
            <w:rStyle w:val="Hiperhivatkozs"/>
            <w:noProof/>
            <w:lang w:bidi="ar-SA"/>
          </w:rPr>
          <w:t xml:space="preserve">10.6.4. Identifying elements with </w:t>
        </w:r>
        <w:r w:rsidR="00B30F6E" w:rsidRPr="00CC3E5F">
          <w:rPr>
            <w:rStyle w:val="Hiperhivatkozs"/>
            <w:rFonts w:ascii="Consolas" w:hAnsi="Consolas" w:cs="Consolas"/>
            <w:noProof/>
            <w:shd w:val="clear" w:color="auto" w:fill="F2F2F2" w:themeFill="background1" w:themeFillShade="F2"/>
            <w:lang w:bidi="ar-SA"/>
          </w:rPr>
          <w:t>@xml:id</w:t>
        </w:r>
        <w:r w:rsidR="00B30F6E">
          <w:rPr>
            <w:noProof/>
            <w:webHidden/>
          </w:rPr>
          <w:tab/>
        </w:r>
        <w:r w:rsidR="00B30F6E">
          <w:rPr>
            <w:noProof/>
            <w:webHidden/>
          </w:rPr>
          <w:fldChar w:fldCharType="begin"/>
        </w:r>
        <w:r w:rsidR="00B30F6E">
          <w:rPr>
            <w:noProof/>
            <w:webHidden/>
          </w:rPr>
          <w:instrText xml:space="preserve"> PAGEREF _Toc182927983 \h </w:instrText>
        </w:r>
        <w:r w:rsidR="00B30F6E">
          <w:rPr>
            <w:noProof/>
            <w:webHidden/>
          </w:rPr>
        </w:r>
        <w:r w:rsidR="00B30F6E">
          <w:rPr>
            <w:noProof/>
            <w:webHidden/>
          </w:rPr>
          <w:fldChar w:fldCharType="separate"/>
        </w:r>
        <w:r w:rsidR="00B30F6E">
          <w:rPr>
            <w:noProof/>
            <w:webHidden/>
          </w:rPr>
          <w:t>153</w:t>
        </w:r>
        <w:r w:rsidR="00B30F6E">
          <w:rPr>
            <w:noProof/>
            <w:webHidden/>
          </w:rPr>
          <w:fldChar w:fldCharType="end"/>
        </w:r>
      </w:hyperlink>
    </w:p>
    <w:p w14:paraId="412F79EE" w14:textId="226620CD" w:rsidR="00B30F6E" w:rsidRDefault="00542B66">
      <w:pPr>
        <w:pStyle w:val="TJ2"/>
        <w:rPr>
          <w:rFonts w:asciiTheme="minorHAnsi" w:hAnsiTheme="minorHAnsi" w:cstheme="minorBidi"/>
          <w:noProof/>
          <w:kern w:val="0"/>
          <w:sz w:val="22"/>
          <w:szCs w:val="20"/>
          <w14:ligatures w14:val="none"/>
        </w:rPr>
      </w:pPr>
      <w:hyperlink w:anchor="_Toc182927984" w:history="1">
        <w:r w:rsidR="00B30F6E" w:rsidRPr="00CC3E5F">
          <w:rPr>
            <w:rStyle w:val="Hiperhivatkozs"/>
            <w:noProof/>
            <w:lang w:bidi="ar-SA"/>
          </w:rPr>
          <w:t>10.7. Punctuation and style in modern languages</w:t>
        </w:r>
        <w:r w:rsidR="00B30F6E">
          <w:rPr>
            <w:noProof/>
            <w:webHidden/>
          </w:rPr>
          <w:tab/>
        </w:r>
        <w:r w:rsidR="00B30F6E">
          <w:rPr>
            <w:noProof/>
            <w:webHidden/>
          </w:rPr>
          <w:fldChar w:fldCharType="begin"/>
        </w:r>
        <w:r w:rsidR="00B30F6E">
          <w:rPr>
            <w:noProof/>
            <w:webHidden/>
          </w:rPr>
          <w:instrText xml:space="preserve"> PAGEREF _Toc182927984 \h </w:instrText>
        </w:r>
        <w:r w:rsidR="00B30F6E">
          <w:rPr>
            <w:noProof/>
            <w:webHidden/>
          </w:rPr>
        </w:r>
        <w:r w:rsidR="00B30F6E">
          <w:rPr>
            <w:noProof/>
            <w:webHidden/>
          </w:rPr>
          <w:fldChar w:fldCharType="separate"/>
        </w:r>
        <w:r w:rsidR="00B30F6E">
          <w:rPr>
            <w:noProof/>
            <w:webHidden/>
          </w:rPr>
          <w:t>153</w:t>
        </w:r>
        <w:r w:rsidR="00B30F6E">
          <w:rPr>
            <w:noProof/>
            <w:webHidden/>
          </w:rPr>
          <w:fldChar w:fldCharType="end"/>
        </w:r>
      </w:hyperlink>
    </w:p>
    <w:p w14:paraId="55656644" w14:textId="17C35BEF" w:rsidR="00B30F6E" w:rsidRDefault="00542B66">
      <w:pPr>
        <w:pStyle w:val="TJ1"/>
        <w:rPr>
          <w:rFonts w:asciiTheme="minorHAnsi" w:hAnsiTheme="minorHAnsi" w:cstheme="minorBidi"/>
          <w:b w:val="0"/>
          <w:noProof/>
          <w:kern w:val="0"/>
          <w:szCs w:val="20"/>
          <w14:ligatures w14:val="none"/>
        </w:rPr>
      </w:pPr>
      <w:hyperlink w:anchor="_Toc182927985" w:history="1">
        <w:r w:rsidR="00B30F6E" w:rsidRPr="00CC3E5F">
          <w:rPr>
            <w:rStyle w:val="Hiperhivatkozs"/>
            <w:noProof/>
            <w:lang w:bidi="ar-SA"/>
          </w:rPr>
          <w:t>11. The TEI Header</w:t>
        </w:r>
        <w:r w:rsidR="00B30F6E">
          <w:rPr>
            <w:noProof/>
            <w:webHidden/>
          </w:rPr>
          <w:tab/>
        </w:r>
        <w:r w:rsidR="00B30F6E">
          <w:rPr>
            <w:noProof/>
            <w:webHidden/>
          </w:rPr>
          <w:fldChar w:fldCharType="begin"/>
        </w:r>
        <w:r w:rsidR="00B30F6E">
          <w:rPr>
            <w:noProof/>
            <w:webHidden/>
          </w:rPr>
          <w:instrText xml:space="preserve"> PAGEREF _Toc182927985 \h </w:instrText>
        </w:r>
        <w:r w:rsidR="00B30F6E">
          <w:rPr>
            <w:noProof/>
            <w:webHidden/>
          </w:rPr>
        </w:r>
        <w:r w:rsidR="00B30F6E">
          <w:rPr>
            <w:noProof/>
            <w:webHidden/>
          </w:rPr>
          <w:fldChar w:fldCharType="separate"/>
        </w:r>
        <w:r w:rsidR="00B30F6E">
          <w:rPr>
            <w:noProof/>
            <w:webHidden/>
          </w:rPr>
          <w:t>154</w:t>
        </w:r>
        <w:r w:rsidR="00B30F6E">
          <w:rPr>
            <w:noProof/>
            <w:webHidden/>
          </w:rPr>
          <w:fldChar w:fldCharType="end"/>
        </w:r>
      </w:hyperlink>
    </w:p>
    <w:p w14:paraId="2E11317F" w14:textId="6037CD9B" w:rsidR="00B30F6E" w:rsidRDefault="00542B66">
      <w:pPr>
        <w:pStyle w:val="TJ2"/>
        <w:rPr>
          <w:rFonts w:asciiTheme="minorHAnsi" w:hAnsiTheme="minorHAnsi" w:cstheme="minorBidi"/>
          <w:noProof/>
          <w:kern w:val="0"/>
          <w:sz w:val="22"/>
          <w:szCs w:val="20"/>
          <w14:ligatures w14:val="none"/>
        </w:rPr>
      </w:pPr>
      <w:hyperlink w:anchor="_Toc182927986" w:history="1">
        <w:r w:rsidR="00B30F6E" w:rsidRPr="00CC3E5F">
          <w:rPr>
            <w:rStyle w:val="Hiperhivatkozs"/>
            <w:noProof/>
            <w:lang w:bidi="ar-SA"/>
          </w:rPr>
          <w:t>11.1. Describing the XML document</w:t>
        </w:r>
        <w:r w:rsidR="00B30F6E">
          <w:rPr>
            <w:noProof/>
            <w:webHidden/>
          </w:rPr>
          <w:tab/>
        </w:r>
        <w:r w:rsidR="00B30F6E">
          <w:rPr>
            <w:noProof/>
            <w:webHidden/>
          </w:rPr>
          <w:fldChar w:fldCharType="begin"/>
        </w:r>
        <w:r w:rsidR="00B30F6E">
          <w:rPr>
            <w:noProof/>
            <w:webHidden/>
          </w:rPr>
          <w:instrText xml:space="preserve"> PAGEREF _Toc182927986 \h </w:instrText>
        </w:r>
        <w:r w:rsidR="00B30F6E">
          <w:rPr>
            <w:noProof/>
            <w:webHidden/>
          </w:rPr>
        </w:r>
        <w:r w:rsidR="00B30F6E">
          <w:rPr>
            <w:noProof/>
            <w:webHidden/>
          </w:rPr>
          <w:fldChar w:fldCharType="separate"/>
        </w:r>
        <w:r w:rsidR="00B30F6E">
          <w:rPr>
            <w:noProof/>
            <w:webHidden/>
          </w:rPr>
          <w:t>154</w:t>
        </w:r>
        <w:r w:rsidR="00B30F6E">
          <w:rPr>
            <w:noProof/>
            <w:webHidden/>
          </w:rPr>
          <w:fldChar w:fldCharType="end"/>
        </w:r>
      </w:hyperlink>
    </w:p>
    <w:p w14:paraId="64A4931A" w14:textId="5EBC0A4E" w:rsidR="00B30F6E" w:rsidRDefault="00542B66">
      <w:pPr>
        <w:pStyle w:val="TJ3"/>
        <w:rPr>
          <w:rFonts w:asciiTheme="minorHAnsi" w:hAnsiTheme="minorHAnsi" w:cstheme="minorBidi"/>
          <w:noProof/>
          <w:kern w:val="0"/>
          <w:sz w:val="22"/>
          <w:szCs w:val="20"/>
          <w14:ligatures w14:val="none"/>
        </w:rPr>
      </w:pPr>
      <w:hyperlink w:anchor="_Toc182927987" w:history="1">
        <w:r w:rsidR="00B30F6E" w:rsidRPr="00CC3E5F">
          <w:rPr>
            <w:rStyle w:val="Hiperhivatkozs"/>
            <w:noProof/>
            <w:lang w:bidi="ar-SA"/>
          </w:rPr>
          <w:t>11.1.1. The title</w:t>
        </w:r>
        <w:r w:rsidR="00B30F6E">
          <w:rPr>
            <w:noProof/>
            <w:webHidden/>
          </w:rPr>
          <w:tab/>
        </w:r>
        <w:r w:rsidR="00B30F6E">
          <w:rPr>
            <w:noProof/>
            <w:webHidden/>
          </w:rPr>
          <w:fldChar w:fldCharType="begin"/>
        </w:r>
        <w:r w:rsidR="00B30F6E">
          <w:rPr>
            <w:noProof/>
            <w:webHidden/>
          </w:rPr>
          <w:instrText xml:space="preserve"> PAGEREF _Toc182927987 \h </w:instrText>
        </w:r>
        <w:r w:rsidR="00B30F6E">
          <w:rPr>
            <w:noProof/>
            <w:webHidden/>
          </w:rPr>
        </w:r>
        <w:r w:rsidR="00B30F6E">
          <w:rPr>
            <w:noProof/>
            <w:webHidden/>
          </w:rPr>
          <w:fldChar w:fldCharType="separate"/>
        </w:r>
        <w:r w:rsidR="00B30F6E">
          <w:rPr>
            <w:noProof/>
            <w:webHidden/>
          </w:rPr>
          <w:t>154</w:t>
        </w:r>
        <w:r w:rsidR="00B30F6E">
          <w:rPr>
            <w:noProof/>
            <w:webHidden/>
          </w:rPr>
          <w:fldChar w:fldCharType="end"/>
        </w:r>
      </w:hyperlink>
    </w:p>
    <w:p w14:paraId="18AC2E9B" w14:textId="0C262E5B" w:rsidR="00B30F6E" w:rsidRDefault="00542B66">
      <w:pPr>
        <w:pStyle w:val="TJ3"/>
        <w:rPr>
          <w:rFonts w:asciiTheme="minorHAnsi" w:hAnsiTheme="minorHAnsi" w:cstheme="minorBidi"/>
          <w:noProof/>
          <w:kern w:val="0"/>
          <w:sz w:val="22"/>
          <w:szCs w:val="20"/>
          <w14:ligatures w14:val="none"/>
        </w:rPr>
      </w:pPr>
      <w:hyperlink w:anchor="_Toc182927988" w:history="1">
        <w:r w:rsidR="00B30F6E" w:rsidRPr="00CC3E5F">
          <w:rPr>
            <w:rStyle w:val="Hiperhivatkozs"/>
            <w:noProof/>
            <w:lang w:bidi="ar-SA"/>
          </w:rPr>
          <w:t>11.1.2. The responsibility statement</w:t>
        </w:r>
        <w:r w:rsidR="00B30F6E">
          <w:rPr>
            <w:noProof/>
            <w:webHidden/>
          </w:rPr>
          <w:tab/>
        </w:r>
        <w:r w:rsidR="00B30F6E">
          <w:rPr>
            <w:noProof/>
            <w:webHidden/>
          </w:rPr>
          <w:fldChar w:fldCharType="begin"/>
        </w:r>
        <w:r w:rsidR="00B30F6E">
          <w:rPr>
            <w:noProof/>
            <w:webHidden/>
          </w:rPr>
          <w:instrText xml:space="preserve"> PAGEREF _Toc182927988 \h </w:instrText>
        </w:r>
        <w:r w:rsidR="00B30F6E">
          <w:rPr>
            <w:noProof/>
            <w:webHidden/>
          </w:rPr>
        </w:r>
        <w:r w:rsidR="00B30F6E">
          <w:rPr>
            <w:noProof/>
            <w:webHidden/>
          </w:rPr>
          <w:fldChar w:fldCharType="separate"/>
        </w:r>
        <w:r w:rsidR="00B30F6E">
          <w:rPr>
            <w:noProof/>
            <w:webHidden/>
          </w:rPr>
          <w:t>154</w:t>
        </w:r>
        <w:r w:rsidR="00B30F6E">
          <w:rPr>
            <w:noProof/>
            <w:webHidden/>
          </w:rPr>
          <w:fldChar w:fldCharType="end"/>
        </w:r>
      </w:hyperlink>
    </w:p>
    <w:p w14:paraId="2084A1D7" w14:textId="29B0028A" w:rsidR="00B30F6E" w:rsidRDefault="00542B66">
      <w:pPr>
        <w:pStyle w:val="TJ3"/>
        <w:rPr>
          <w:rFonts w:asciiTheme="minorHAnsi" w:hAnsiTheme="minorHAnsi" w:cstheme="minorBidi"/>
          <w:noProof/>
          <w:kern w:val="0"/>
          <w:sz w:val="22"/>
          <w:szCs w:val="20"/>
          <w14:ligatures w14:val="none"/>
        </w:rPr>
      </w:pPr>
      <w:hyperlink w:anchor="_Toc182927989" w:history="1">
        <w:r w:rsidR="00B30F6E" w:rsidRPr="00CC3E5F">
          <w:rPr>
            <w:rStyle w:val="Hiperhivatkozs"/>
            <w:noProof/>
            <w:lang w:bidi="ar-SA"/>
          </w:rPr>
          <w:t>11.1.3. The publication statement</w:t>
        </w:r>
        <w:r w:rsidR="00B30F6E">
          <w:rPr>
            <w:noProof/>
            <w:webHidden/>
          </w:rPr>
          <w:tab/>
        </w:r>
        <w:r w:rsidR="00B30F6E">
          <w:rPr>
            <w:noProof/>
            <w:webHidden/>
          </w:rPr>
          <w:fldChar w:fldCharType="begin"/>
        </w:r>
        <w:r w:rsidR="00B30F6E">
          <w:rPr>
            <w:noProof/>
            <w:webHidden/>
          </w:rPr>
          <w:instrText xml:space="preserve"> PAGEREF _Toc182927989 \h </w:instrText>
        </w:r>
        <w:r w:rsidR="00B30F6E">
          <w:rPr>
            <w:noProof/>
            <w:webHidden/>
          </w:rPr>
        </w:r>
        <w:r w:rsidR="00B30F6E">
          <w:rPr>
            <w:noProof/>
            <w:webHidden/>
          </w:rPr>
          <w:fldChar w:fldCharType="separate"/>
        </w:r>
        <w:r w:rsidR="00B30F6E">
          <w:rPr>
            <w:noProof/>
            <w:webHidden/>
          </w:rPr>
          <w:t>155</w:t>
        </w:r>
        <w:r w:rsidR="00B30F6E">
          <w:rPr>
            <w:noProof/>
            <w:webHidden/>
          </w:rPr>
          <w:fldChar w:fldCharType="end"/>
        </w:r>
      </w:hyperlink>
    </w:p>
    <w:p w14:paraId="1B416B0E" w14:textId="48E2869A" w:rsidR="00B30F6E" w:rsidRDefault="00542B66">
      <w:pPr>
        <w:pStyle w:val="TJ2"/>
        <w:rPr>
          <w:rFonts w:asciiTheme="minorHAnsi" w:hAnsiTheme="minorHAnsi" w:cstheme="minorBidi"/>
          <w:noProof/>
          <w:kern w:val="0"/>
          <w:sz w:val="22"/>
          <w:szCs w:val="20"/>
          <w14:ligatures w14:val="none"/>
        </w:rPr>
      </w:pPr>
      <w:hyperlink w:anchor="_Toc182927990" w:history="1">
        <w:r w:rsidR="00B30F6E" w:rsidRPr="00CC3E5F">
          <w:rPr>
            <w:rStyle w:val="Hiperhivatkozs"/>
            <w:noProof/>
            <w:lang w:bidi="ar-SA"/>
          </w:rPr>
          <w:t>11.2. Describing the original document</w:t>
        </w:r>
        <w:r w:rsidR="00B30F6E">
          <w:rPr>
            <w:noProof/>
            <w:webHidden/>
          </w:rPr>
          <w:tab/>
        </w:r>
        <w:r w:rsidR="00B30F6E">
          <w:rPr>
            <w:noProof/>
            <w:webHidden/>
          </w:rPr>
          <w:fldChar w:fldCharType="begin"/>
        </w:r>
        <w:r w:rsidR="00B30F6E">
          <w:rPr>
            <w:noProof/>
            <w:webHidden/>
          </w:rPr>
          <w:instrText xml:space="preserve"> PAGEREF _Toc182927990 \h </w:instrText>
        </w:r>
        <w:r w:rsidR="00B30F6E">
          <w:rPr>
            <w:noProof/>
            <w:webHidden/>
          </w:rPr>
        </w:r>
        <w:r w:rsidR="00B30F6E">
          <w:rPr>
            <w:noProof/>
            <w:webHidden/>
          </w:rPr>
          <w:fldChar w:fldCharType="separate"/>
        </w:r>
        <w:r w:rsidR="00B30F6E">
          <w:rPr>
            <w:noProof/>
            <w:webHidden/>
          </w:rPr>
          <w:t>155</w:t>
        </w:r>
        <w:r w:rsidR="00B30F6E">
          <w:rPr>
            <w:noProof/>
            <w:webHidden/>
          </w:rPr>
          <w:fldChar w:fldCharType="end"/>
        </w:r>
      </w:hyperlink>
    </w:p>
    <w:p w14:paraId="37B4C989" w14:textId="279769C0" w:rsidR="00B30F6E" w:rsidRDefault="00542B66">
      <w:pPr>
        <w:pStyle w:val="TJ3"/>
        <w:rPr>
          <w:rFonts w:asciiTheme="minorHAnsi" w:hAnsiTheme="minorHAnsi" w:cstheme="minorBidi"/>
          <w:noProof/>
          <w:kern w:val="0"/>
          <w:sz w:val="22"/>
          <w:szCs w:val="20"/>
          <w14:ligatures w14:val="none"/>
        </w:rPr>
      </w:pPr>
      <w:hyperlink w:anchor="_Toc182927991" w:history="1">
        <w:r w:rsidR="00B30F6E" w:rsidRPr="00CC3E5F">
          <w:rPr>
            <w:rStyle w:val="Hiperhivatkozs"/>
            <w:noProof/>
            <w:lang w:bidi="ar-SA"/>
          </w:rPr>
          <w:t>11.2.1. The hand description</w:t>
        </w:r>
        <w:r w:rsidR="00B30F6E">
          <w:rPr>
            <w:noProof/>
            <w:webHidden/>
          </w:rPr>
          <w:tab/>
        </w:r>
        <w:r w:rsidR="00B30F6E">
          <w:rPr>
            <w:noProof/>
            <w:webHidden/>
          </w:rPr>
          <w:fldChar w:fldCharType="begin"/>
        </w:r>
        <w:r w:rsidR="00B30F6E">
          <w:rPr>
            <w:noProof/>
            <w:webHidden/>
          </w:rPr>
          <w:instrText xml:space="preserve"> PAGEREF _Toc182927991 \h </w:instrText>
        </w:r>
        <w:r w:rsidR="00B30F6E">
          <w:rPr>
            <w:noProof/>
            <w:webHidden/>
          </w:rPr>
        </w:r>
        <w:r w:rsidR="00B30F6E">
          <w:rPr>
            <w:noProof/>
            <w:webHidden/>
          </w:rPr>
          <w:fldChar w:fldCharType="separate"/>
        </w:r>
        <w:r w:rsidR="00B30F6E">
          <w:rPr>
            <w:noProof/>
            <w:webHidden/>
          </w:rPr>
          <w:t>156</w:t>
        </w:r>
        <w:r w:rsidR="00B30F6E">
          <w:rPr>
            <w:noProof/>
            <w:webHidden/>
          </w:rPr>
          <w:fldChar w:fldCharType="end"/>
        </w:r>
      </w:hyperlink>
    </w:p>
    <w:p w14:paraId="2DA45141" w14:textId="5DC37EAC" w:rsidR="00B30F6E" w:rsidRDefault="00542B66">
      <w:pPr>
        <w:pStyle w:val="TJ2"/>
        <w:rPr>
          <w:rFonts w:asciiTheme="minorHAnsi" w:hAnsiTheme="minorHAnsi" w:cstheme="minorBidi"/>
          <w:noProof/>
          <w:kern w:val="0"/>
          <w:sz w:val="22"/>
          <w:szCs w:val="20"/>
          <w14:ligatures w14:val="none"/>
        </w:rPr>
      </w:pPr>
      <w:hyperlink w:anchor="_Toc182927992" w:history="1">
        <w:r w:rsidR="00B30F6E" w:rsidRPr="00CC3E5F">
          <w:rPr>
            <w:rStyle w:val="Hiperhivatkozs"/>
            <w:noProof/>
            <w:lang w:bidi="ar-SA"/>
          </w:rPr>
          <w:t>11.3. Keeping track of file history</w:t>
        </w:r>
        <w:r w:rsidR="00B30F6E">
          <w:rPr>
            <w:noProof/>
            <w:webHidden/>
          </w:rPr>
          <w:tab/>
        </w:r>
        <w:r w:rsidR="00B30F6E">
          <w:rPr>
            <w:noProof/>
            <w:webHidden/>
          </w:rPr>
          <w:fldChar w:fldCharType="begin"/>
        </w:r>
        <w:r w:rsidR="00B30F6E">
          <w:rPr>
            <w:noProof/>
            <w:webHidden/>
          </w:rPr>
          <w:instrText xml:space="preserve"> PAGEREF _Toc182927992 \h </w:instrText>
        </w:r>
        <w:r w:rsidR="00B30F6E">
          <w:rPr>
            <w:noProof/>
            <w:webHidden/>
          </w:rPr>
        </w:r>
        <w:r w:rsidR="00B30F6E">
          <w:rPr>
            <w:noProof/>
            <w:webHidden/>
          </w:rPr>
          <w:fldChar w:fldCharType="separate"/>
        </w:r>
        <w:r w:rsidR="00B30F6E">
          <w:rPr>
            <w:noProof/>
            <w:webHidden/>
          </w:rPr>
          <w:t>156</w:t>
        </w:r>
        <w:r w:rsidR="00B30F6E">
          <w:rPr>
            <w:noProof/>
            <w:webHidden/>
          </w:rPr>
          <w:fldChar w:fldCharType="end"/>
        </w:r>
      </w:hyperlink>
    </w:p>
    <w:p w14:paraId="13CE0534" w14:textId="31939086" w:rsidR="00B30F6E" w:rsidRDefault="00542B66">
      <w:pPr>
        <w:pStyle w:val="TJ1"/>
        <w:rPr>
          <w:rFonts w:asciiTheme="minorHAnsi" w:hAnsiTheme="minorHAnsi" w:cstheme="minorBidi"/>
          <w:b w:val="0"/>
          <w:noProof/>
          <w:kern w:val="0"/>
          <w:szCs w:val="20"/>
          <w14:ligatures w14:val="none"/>
        </w:rPr>
      </w:pPr>
      <w:hyperlink w:anchor="_Toc182927993" w:history="1">
        <w:r w:rsidR="00B30F6E" w:rsidRPr="00CC3E5F">
          <w:rPr>
            <w:rStyle w:val="Hiperhivatkozs"/>
            <w:noProof/>
            <w:lang w:bidi="ar-SA"/>
          </w:rPr>
          <w:t>Appendix A. Converting CII/EI markup conventions to EpiDoc</w:t>
        </w:r>
        <w:r w:rsidR="00B30F6E">
          <w:rPr>
            <w:noProof/>
            <w:webHidden/>
          </w:rPr>
          <w:tab/>
        </w:r>
        <w:r w:rsidR="00B30F6E">
          <w:rPr>
            <w:noProof/>
            <w:webHidden/>
          </w:rPr>
          <w:fldChar w:fldCharType="begin"/>
        </w:r>
        <w:r w:rsidR="00B30F6E">
          <w:rPr>
            <w:noProof/>
            <w:webHidden/>
          </w:rPr>
          <w:instrText xml:space="preserve"> PAGEREF _Toc182927993 \h </w:instrText>
        </w:r>
        <w:r w:rsidR="00B30F6E">
          <w:rPr>
            <w:noProof/>
            <w:webHidden/>
          </w:rPr>
        </w:r>
        <w:r w:rsidR="00B30F6E">
          <w:rPr>
            <w:noProof/>
            <w:webHidden/>
          </w:rPr>
          <w:fldChar w:fldCharType="separate"/>
        </w:r>
        <w:r w:rsidR="00B30F6E">
          <w:rPr>
            <w:noProof/>
            <w:webHidden/>
          </w:rPr>
          <w:t>159</w:t>
        </w:r>
        <w:r w:rsidR="00B30F6E">
          <w:rPr>
            <w:noProof/>
            <w:webHidden/>
          </w:rPr>
          <w:fldChar w:fldCharType="end"/>
        </w:r>
      </w:hyperlink>
    </w:p>
    <w:p w14:paraId="61AA6684" w14:textId="18177AD1" w:rsidR="00B30F6E" w:rsidRDefault="00542B66">
      <w:pPr>
        <w:pStyle w:val="TJ1"/>
        <w:rPr>
          <w:rFonts w:asciiTheme="minorHAnsi" w:hAnsiTheme="minorHAnsi" w:cstheme="minorBidi"/>
          <w:b w:val="0"/>
          <w:noProof/>
          <w:kern w:val="0"/>
          <w:szCs w:val="20"/>
          <w14:ligatures w14:val="none"/>
        </w:rPr>
      </w:pPr>
      <w:hyperlink w:anchor="_Toc182927994" w:history="1">
        <w:r w:rsidR="00B30F6E" w:rsidRPr="00CC3E5F">
          <w:rPr>
            <w:rStyle w:val="Hiperhivatkozs"/>
            <w:noProof/>
            <w:lang w:bidi="ar-SA"/>
          </w:rPr>
          <w:t>Appendix B. Metre (prosody)</w:t>
        </w:r>
        <w:r w:rsidR="00B30F6E">
          <w:rPr>
            <w:noProof/>
            <w:webHidden/>
          </w:rPr>
          <w:tab/>
        </w:r>
        <w:r w:rsidR="00B30F6E">
          <w:rPr>
            <w:noProof/>
            <w:webHidden/>
          </w:rPr>
          <w:fldChar w:fldCharType="begin"/>
        </w:r>
        <w:r w:rsidR="00B30F6E">
          <w:rPr>
            <w:noProof/>
            <w:webHidden/>
          </w:rPr>
          <w:instrText xml:space="preserve"> PAGEREF _Toc182927994 \h </w:instrText>
        </w:r>
        <w:r w:rsidR="00B30F6E">
          <w:rPr>
            <w:noProof/>
            <w:webHidden/>
          </w:rPr>
        </w:r>
        <w:r w:rsidR="00B30F6E">
          <w:rPr>
            <w:noProof/>
            <w:webHidden/>
          </w:rPr>
          <w:fldChar w:fldCharType="separate"/>
        </w:r>
        <w:r w:rsidR="00B30F6E">
          <w:rPr>
            <w:noProof/>
            <w:webHidden/>
          </w:rPr>
          <w:t>161</w:t>
        </w:r>
        <w:r w:rsidR="00B30F6E">
          <w:rPr>
            <w:noProof/>
            <w:webHidden/>
          </w:rPr>
          <w:fldChar w:fldCharType="end"/>
        </w:r>
      </w:hyperlink>
    </w:p>
    <w:p w14:paraId="612BD2DB" w14:textId="49A17D7C" w:rsidR="00B30F6E" w:rsidRDefault="00542B66">
      <w:pPr>
        <w:pStyle w:val="TJ2"/>
        <w:rPr>
          <w:rFonts w:asciiTheme="minorHAnsi" w:hAnsiTheme="minorHAnsi" w:cstheme="minorBidi"/>
          <w:noProof/>
          <w:kern w:val="0"/>
          <w:sz w:val="22"/>
          <w:szCs w:val="20"/>
          <w14:ligatures w14:val="none"/>
        </w:rPr>
      </w:pPr>
      <w:hyperlink w:anchor="_Toc182927995" w:history="1">
        <w:r w:rsidR="00B30F6E" w:rsidRPr="00CC3E5F">
          <w:rPr>
            <w:rStyle w:val="Hiperhivatkozs"/>
            <w:noProof/>
            <w:lang w:bidi="ar-SA"/>
          </w:rPr>
          <w:t>Appendix B.1. Looking up Sanskrit metres</w:t>
        </w:r>
        <w:r w:rsidR="00B30F6E">
          <w:rPr>
            <w:noProof/>
            <w:webHidden/>
          </w:rPr>
          <w:tab/>
        </w:r>
        <w:r w:rsidR="00B30F6E">
          <w:rPr>
            <w:noProof/>
            <w:webHidden/>
          </w:rPr>
          <w:fldChar w:fldCharType="begin"/>
        </w:r>
        <w:r w:rsidR="00B30F6E">
          <w:rPr>
            <w:noProof/>
            <w:webHidden/>
          </w:rPr>
          <w:instrText xml:space="preserve"> PAGEREF _Toc182927995 \h </w:instrText>
        </w:r>
        <w:r w:rsidR="00B30F6E">
          <w:rPr>
            <w:noProof/>
            <w:webHidden/>
          </w:rPr>
        </w:r>
        <w:r w:rsidR="00B30F6E">
          <w:rPr>
            <w:noProof/>
            <w:webHidden/>
          </w:rPr>
          <w:fldChar w:fldCharType="separate"/>
        </w:r>
        <w:r w:rsidR="00B30F6E">
          <w:rPr>
            <w:noProof/>
            <w:webHidden/>
          </w:rPr>
          <w:t>161</w:t>
        </w:r>
        <w:r w:rsidR="00B30F6E">
          <w:rPr>
            <w:noProof/>
            <w:webHidden/>
          </w:rPr>
          <w:fldChar w:fldCharType="end"/>
        </w:r>
      </w:hyperlink>
    </w:p>
    <w:p w14:paraId="694513E4" w14:textId="6D81C897" w:rsidR="00B30F6E" w:rsidRDefault="00542B66">
      <w:pPr>
        <w:pStyle w:val="TJ2"/>
        <w:rPr>
          <w:rFonts w:asciiTheme="minorHAnsi" w:hAnsiTheme="minorHAnsi" w:cstheme="minorBidi"/>
          <w:noProof/>
          <w:kern w:val="0"/>
          <w:sz w:val="22"/>
          <w:szCs w:val="20"/>
          <w14:ligatures w14:val="none"/>
        </w:rPr>
      </w:pPr>
      <w:hyperlink w:anchor="_Toc182927996" w:history="1">
        <w:r w:rsidR="00B30F6E" w:rsidRPr="00CC3E5F">
          <w:rPr>
            <w:rStyle w:val="Hiperhivatkozs"/>
            <w:noProof/>
            <w:lang w:bidi="ar-SA"/>
          </w:rPr>
          <w:t>Appendix B.2. Syllable length</w:t>
        </w:r>
        <w:r w:rsidR="00B30F6E">
          <w:rPr>
            <w:noProof/>
            <w:webHidden/>
          </w:rPr>
          <w:tab/>
        </w:r>
        <w:r w:rsidR="00B30F6E">
          <w:rPr>
            <w:noProof/>
            <w:webHidden/>
          </w:rPr>
          <w:fldChar w:fldCharType="begin"/>
        </w:r>
        <w:r w:rsidR="00B30F6E">
          <w:rPr>
            <w:noProof/>
            <w:webHidden/>
          </w:rPr>
          <w:instrText xml:space="preserve"> PAGEREF _Toc182927996 \h </w:instrText>
        </w:r>
        <w:r w:rsidR="00B30F6E">
          <w:rPr>
            <w:noProof/>
            <w:webHidden/>
          </w:rPr>
        </w:r>
        <w:r w:rsidR="00B30F6E">
          <w:rPr>
            <w:noProof/>
            <w:webHidden/>
          </w:rPr>
          <w:fldChar w:fldCharType="separate"/>
        </w:r>
        <w:r w:rsidR="00B30F6E">
          <w:rPr>
            <w:noProof/>
            <w:webHidden/>
          </w:rPr>
          <w:t>161</w:t>
        </w:r>
        <w:r w:rsidR="00B30F6E">
          <w:rPr>
            <w:noProof/>
            <w:webHidden/>
          </w:rPr>
          <w:fldChar w:fldCharType="end"/>
        </w:r>
      </w:hyperlink>
    </w:p>
    <w:p w14:paraId="1A190718" w14:textId="001693E7" w:rsidR="00B30F6E" w:rsidRDefault="00542B66">
      <w:pPr>
        <w:pStyle w:val="TJ2"/>
        <w:rPr>
          <w:rFonts w:asciiTheme="minorHAnsi" w:hAnsiTheme="minorHAnsi" w:cstheme="minorBidi"/>
          <w:noProof/>
          <w:kern w:val="0"/>
          <w:sz w:val="22"/>
          <w:szCs w:val="20"/>
          <w14:ligatures w14:val="none"/>
        </w:rPr>
      </w:pPr>
      <w:hyperlink w:anchor="_Toc182927997" w:history="1">
        <w:r w:rsidR="00B30F6E" w:rsidRPr="00CC3E5F">
          <w:rPr>
            <w:rStyle w:val="Hiperhivatkozs"/>
            <w:noProof/>
            <w:lang w:bidi="ar-SA"/>
          </w:rPr>
          <w:t>Appendix B.3. Prosodic code</w:t>
        </w:r>
        <w:r w:rsidR="00B30F6E">
          <w:rPr>
            <w:noProof/>
            <w:webHidden/>
          </w:rPr>
          <w:tab/>
        </w:r>
        <w:r w:rsidR="00B30F6E">
          <w:rPr>
            <w:noProof/>
            <w:webHidden/>
          </w:rPr>
          <w:fldChar w:fldCharType="begin"/>
        </w:r>
        <w:r w:rsidR="00B30F6E">
          <w:rPr>
            <w:noProof/>
            <w:webHidden/>
          </w:rPr>
          <w:instrText xml:space="preserve"> PAGEREF _Toc182927997 \h </w:instrText>
        </w:r>
        <w:r w:rsidR="00B30F6E">
          <w:rPr>
            <w:noProof/>
            <w:webHidden/>
          </w:rPr>
        </w:r>
        <w:r w:rsidR="00B30F6E">
          <w:rPr>
            <w:noProof/>
            <w:webHidden/>
          </w:rPr>
          <w:fldChar w:fldCharType="separate"/>
        </w:r>
        <w:r w:rsidR="00B30F6E">
          <w:rPr>
            <w:noProof/>
            <w:webHidden/>
          </w:rPr>
          <w:t>162</w:t>
        </w:r>
        <w:r w:rsidR="00B30F6E">
          <w:rPr>
            <w:noProof/>
            <w:webHidden/>
          </w:rPr>
          <w:fldChar w:fldCharType="end"/>
        </w:r>
      </w:hyperlink>
    </w:p>
    <w:p w14:paraId="4D31E176" w14:textId="13594DC5" w:rsidR="00B30F6E" w:rsidRDefault="00542B66">
      <w:pPr>
        <w:pStyle w:val="TJ2"/>
        <w:rPr>
          <w:rFonts w:asciiTheme="minorHAnsi" w:hAnsiTheme="minorHAnsi" w:cstheme="minorBidi"/>
          <w:noProof/>
          <w:kern w:val="0"/>
          <w:sz w:val="22"/>
          <w:szCs w:val="20"/>
          <w14:ligatures w14:val="none"/>
        </w:rPr>
      </w:pPr>
      <w:hyperlink w:anchor="_Toc182927998" w:history="1">
        <w:r w:rsidR="00B30F6E" w:rsidRPr="00CC3E5F">
          <w:rPr>
            <w:rStyle w:val="Hiperhivatkozs"/>
            <w:noProof/>
            <w:lang w:bidi="ar-SA"/>
          </w:rPr>
          <w:t>Appendix B.4. Sanskrit, Prakrit and Sanskrit-based metres</w:t>
        </w:r>
        <w:r w:rsidR="00B30F6E">
          <w:rPr>
            <w:noProof/>
            <w:webHidden/>
          </w:rPr>
          <w:tab/>
        </w:r>
        <w:r w:rsidR="00B30F6E">
          <w:rPr>
            <w:noProof/>
            <w:webHidden/>
          </w:rPr>
          <w:fldChar w:fldCharType="begin"/>
        </w:r>
        <w:r w:rsidR="00B30F6E">
          <w:rPr>
            <w:noProof/>
            <w:webHidden/>
          </w:rPr>
          <w:instrText xml:space="preserve"> PAGEREF _Toc182927998 \h </w:instrText>
        </w:r>
        <w:r w:rsidR="00B30F6E">
          <w:rPr>
            <w:noProof/>
            <w:webHidden/>
          </w:rPr>
        </w:r>
        <w:r w:rsidR="00B30F6E">
          <w:rPr>
            <w:noProof/>
            <w:webHidden/>
          </w:rPr>
          <w:fldChar w:fldCharType="separate"/>
        </w:r>
        <w:r w:rsidR="00B30F6E">
          <w:rPr>
            <w:noProof/>
            <w:webHidden/>
          </w:rPr>
          <w:t>163</w:t>
        </w:r>
        <w:r w:rsidR="00B30F6E">
          <w:rPr>
            <w:noProof/>
            <w:webHidden/>
          </w:rPr>
          <w:fldChar w:fldCharType="end"/>
        </w:r>
      </w:hyperlink>
    </w:p>
    <w:p w14:paraId="0DA3391F" w14:textId="760E6E4B" w:rsidR="00B30F6E" w:rsidRDefault="00542B66">
      <w:pPr>
        <w:pStyle w:val="TJ3"/>
        <w:rPr>
          <w:rFonts w:asciiTheme="minorHAnsi" w:hAnsiTheme="minorHAnsi" w:cstheme="minorBidi"/>
          <w:noProof/>
          <w:kern w:val="0"/>
          <w:sz w:val="22"/>
          <w:szCs w:val="20"/>
          <w14:ligatures w14:val="none"/>
        </w:rPr>
      </w:pPr>
      <w:hyperlink w:anchor="_Toc182927999" w:history="1">
        <w:r w:rsidR="00B30F6E" w:rsidRPr="00CC3E5F">
          <w:rPr>
            <w:rStyle w:val="Hiperhivatkozs"/>
            <w:noProof/>
            <w:lang w:bidi="ar-SA"/>
          </w:rPr>
          <w:t>Appendix B.4.1. Syllabic metres (</w:t>
        </w:r>
        <w:r w:rsidR="00B30F6E" w:rsidRPr="00CC3E5F">
          <w:rPr>
            <w:rStyle w:val="Hiperhivatkozs"/>
            <w:i/>
            <w:iCs/>
            <w:noProof/>
            <w:lang w:bidi="ar-SA"/>
          </w:rPr>
          <w:t>varṇavr̥tta</w:t>
        </w:r>
        <w:r w:rsidR="00B30F6E" w:rsidRPr="00CC3E5F">
          <w:rPr>
            <w:rStyle w:val="Hiperhivatkozs"/>
            <w:noProof/>
            <w:lang w:bidi="ar-SA"/>
          </w:rPr>
          <w:t>)</w:t>
        </w:r>
        <w:r w:rsidR="00B30F6E">
          <w:rPr>
            <w:noProof/>
            <w:webHidden/>
          </w:rPr>
          <w:tab/>
        </w:r>
        <w:r w:rsidR="00B30F6E">
          <w:rPr>
            <w:noProof/>
            <w:webHidden/>
          </w:rPr>
          <w:fldChar w:fldCharType="begin"/>
        </w:r>
        <w:r w:rsidR="00B30F6E">
          <w:rPr>
            <w:noProof/>
            <w:webHidden/>
          </w:rPr>
          <w:instrText xml:space="preserve"> PAGEREF _Toc182927999 \h </w:instrText>
        </w:r>
        <w:r w:rsidR="00B30F6E">
          <w:rPr>
            <w:noProof/>
            <w:webHidden/>
          </w:rPr>
        </w:r>
        <w:r w:rsidR="00B30F6E">
          <w:rPr>
            <w:noProof/>
            <w:webHidden/>
          </w:rPr>
          <w:fldChar w:fldCharType="separate"/>
        </w:r>
        <w:r w:rsidR="00B30F6E">
          <w:rPr>
            <w:noProof/>
            <w:webHidden/>
          </w:rPr>
          <w:t>163</w:t>
        </w:r>
        <w:r w:rsidR="00B30F6E">
          <w:rPr>
            <w:noProof/>
            <w:webHidden/>
          </w:rPr>
          <w:fldChar w:fldCharType="end"/>
        </w:r>
      </w:hyperlink>
    </w:p>
    <w:p w14:paraId="49D31827" w14:textId="1B9CCAB3" w:rsidR="00B30F6E" w:rsidRDefault="00542B66">
      <w:pPr>
        <w:pStyle w:val="TJ3"/>
        <w:rPr>
          <w:rFonts w:asciiTheme="minorHAnsi" w:hAnsiTheme="minorHAnsi" w:cstheme="minorBidi"/>
          <w:noProof/>
          <w:kern w:val="0"/>
          <w:sz w:val="22"/>
          <w:szCs w:val="20"/>
          <w14:ligatures w14:val="none"/>
        </w:rPr>
      </w:pPr>
      <w:hyperlink w:anchor="_Toc182928000" w:history="1">
        <w:r w:rsidR="00B30F6E" w:rsidRPr="00CC3E5F">
          <w:rPr>
            <w:rStyle w:val="Hiperhivatkozs"/>
            <w:noProof/>
            <w:lang w:bidi="ar-SA"/>
          </w:rPr>
          <w:t>Appendix B.4.2. Moraic metres</w:t>
        </w:r>
        <w:r w:rsidR="00B30F6E">
          <w:rPr>
            <w:noProof/>
            <w:webHidden/>
          </w:rPr>
          <w:tab/>
        </w:r>
        <w:r w:rsidR="00B30F6E">
          <w:rPr>
            <w:noProof/>
            <w:webHidden/>
          </w:rPr>
          <w:fldChar w:fldCharType="begin"/>
        </w:r>
        <w:r w:rsidR="00B30F6E">
          <w:rPr>
            <w:noProof/>
            <w:webHidden/>
          </w:rPr>
          <w:instrText xml:space="preserve"> PAGEREF _Toc182928000 \h </w:instrText>
        </w:r>
        <w:r w:rsidR="00B30F6E">
          <w:rPr>
            <w:noProof/>
            <w:webHidden/>
          </w:rPr>
        </w:r>
        <w:r w:rsidR="00B30F6E">
          <w:rPr>
            <w:noProof/>
            <w:webHidden/>
          </w:rPr>
          <w:fldChar w:fldCharType="separate"/>
        </w:r>
        <w:r w:rsidR="00B30F6E">
          <w:rPr>
            <w:noProof/>
            <w:webHidden/>
          </w:rPr>
          <w:t>166</w:t>
        </w:r>
        <w:r w:rsidR="00B30F6E">
          <w:rPr>
            <w:noProof/>
            <w:webHidden/>
          </w:rPr>
          <w:fldChar w:fldCharType="end"/>
        </w:r>
      </w:hyperlink>
    </w:p>
    <w:p w14:paraId="42526B5B" w14:textId="31902B69" w:rsidR="00B30F6E" w:rsidRDefault="00542B66">
      <w:pPr>
        <w:pStyle w:val="TJ3"/>
        <w:rPr>
          <w:rFonts w:asciiTheme="minorHAnsi" w:hAnsiTheme="minorHAnsi" w:cstheme="minorBidi"/>
          <w:noProof/>
          <w:kern w:val="0"/>
          <w:sz w:val="22"/>
          <w:szCs w:val="20"/>
          <w14:ligatures w14:val="none"/>
        </w:rPr>
      </w:pPr>
      <w:hyperlink w:anchor="_Toc182928001" w:history="1">
        <w:r w:rsidR="00B30F6E" w:rsidRPr="00CC3E5F">
          <w:rPr>
            <w:rStyle w:val="Hiperhivatkozs"/>
            <w:noProof/>
            <w:lang w:bidi="ar-SA"/>
          </w:rPr>
          <w:t>Appendix B.4.3.</w:t>
        </w:r>
        <w:r w:rsidR="00B30F6E" w:rsidRPr="00CC3E5F">
          <w:rPr>
            <w:rStyle w:val="Hiperhivatkozs"/>
            <w:i/>
            <w:iCs/>
            <w:noProof/>
            <w:lang w:bidi="ar-SA"/>
          </w:rPr>
          <w:t xml:space="preserve"> Anuṣṭubh</w:t>
        </w:r>
        <w:r w:rsidR="00B30F6E" w:rsidRPr="00CC3E5F">
          <w:rPr>
            <w:rStyle w:val="Hiperhivatkozs"/>
            <w:noProof/>
            <w:lang w:bidi="ar-SA"/>
          </w:rPr>
          <w:t xml:space="preserve"> details</w:t>
        </w:r>
        <w:r w:rsidR="00B30F6E">
          <w:rPr>
            <w:noProof/>
            <w:webHidden/>
          </w:rPr>
          <w:tab/>
        </w:r>
        <w:r w:rsidR="00B30F6E">
          <w:rPr>
            <w:noProof/>
            <w:webHidden/>
          </w:rPr>
          <w:fldChar w:fldCharType="begin"/>
        </w:r>
        <w:r w:rsidR="00B30F6E">
          <w:rPr>
            <w:noProof/>
            <w:webHidden/>
          </w:rPr>
          <w:instrText xml:space="preserve"> PAGEREF _Toc182928001 \h </w:instrText>
        </w:r>
        <w:r w:rsidR="00B30F6E">
          <w:rPr>
            <w:noProof/>
            <w:webHidden/>
          </w:rPr>
        </w:r>
        <w:r w:rsidR="00B30F6E">
          <w:rPr>
            <w:noProof/>
            <w:webHidden/>
          </w:rPr>
          <w:fldChar w:fldCharType="separate"/>
        </w:r>
        <w:r w:rsidR="00B30F6E">
          <w:rPr>
            <w:noProof/>
            <w:webHidden/>
          </w:rPr>
          <w:t>168</w:t>
        </w:r>
        <w:r w:rsidR="00B30F6E">
          <w:rPr>
            <w:noProof/>
            <w:webHidden/>
          </w:rPr>
          <w:fldChar w:fldCharType="end"/>
        </w:r>
      </w:hyperlink>
    </w:p>
    <w:p w14:paraId="6EED5E11" w14:textId="23B0A94F" w:rsidR="00B30F6E" w:rsidRDefault="00542B66">
      <w:pPr>
        <w:pStyle w:val="TJ3"/>
        <w:rPr>
          <w:rFonts w:asciiTheme="minorHAnsi" w:hAnsiTheme="minorHAnsi" w:cstheme="minorBidi"/>
          <w:noProof/>
          <w:kern w:val="0"/>
          <w:sz w:val="22"/>
          <w:szCs w:val="20"/>
          <w14:ligatures w14:val="none"/>
        </w:rPr>
      </w:pPr>
      <w:hyperlink w:anchor="_Toc182928002" w:history="1">
        <w:r w:rsidR="00B30F6E" w:rsidRPr="00CC3E5F">
          <w:rPr>
            <w:rStyle w:val="Hiperhivatkozs"/>
            <w:noProof/>
            <w:lang w:bidi="ar-SA"/>
          </w:rPr>
          <w:t xml:space="preserve">Appendix B.4.4. The </w:t>
        </w:r>
        <w:r w:rsidR="00B30F6E" w:rsidRPr="00CC3E5F">
          <w:rPr>
            <w:rStyle w:val="Hiperhivatkozs"/>
            <w:i/>
            <w:iCs/>
            <w:noProof/>
            <w:lang w:bidi="ar-SA"/>
          </w:rPr>
          <w:t>upajāti</w:t>
        </w:r>
        <w:r w:rsidR="00B30F6E" w:rsidRPr="00CC3E5F">
          <w:rPr>
            <w:rStyle w:val="Hiperhivatkozs"/>
            <w:noProof/>
            <w:lang w:bidi="ar-SA"/>
          </w:rPr>
          <w:t xml:space="preserve"> family</w:t>
        </w:r>
        <w:r w:rsidR="00B30F6E">
          <w:rPr>
            <w:noProof/>
            <w:webHidden/>
          </w:rPr>
          <w:tab/>
        </w:r>
        <w:r w:rsidR="00B30F6E">
          <w:rPr>
            <w:noProof/>
            <w:webHidden/>
          </w:rPr>
          <w:fldChar w:fldCharType="begin"/>
        </w:r>
        <w:r w:rsidR="00B30F6E">
          <w:rPr>
            <w:noProof/>
            <w:webHidden/>
          </w:rPr>
          <w:instrText xml:space="preserve"> PAGEREF _Toc182928002 \h </w:instrText>
        </w:r>
        <w:r w:rsidR="00B30F6E">
          <w:rPr>
            <w:noProof/>
            <w:webHidden/>
          </w:rPr>
        </w:r>
        <w:r w:rsidR="00B30F6E">
          <w:rPr>
            <w:noProof/>
            <w:webHidden/>
          </w:rPr>
          <w:fldChar w:fldCharType="separate"/>
        </w:r>
        <w:r w:rsidR="00B30F6E">
          <w:rPr>
            <w:noProof/>
            <w:webHidden/>
          </w:rPr>
          <w:t>169</w:t>
        </w:r>
        <w:r w:rsidR="00B30F6E">
          <w:rPr>
            <w:noProof/>
            <w:webHidden/>
          </w:rPr>
          <w:fldChar w:fldCharType="end"/>
        </w:r>
      </w:hyperlink>
    </w:p>
    <w:p w14:paraId="233EB47A" w14:textId="4B5D9580" w:rsidR="00B30F6E" w:rsidRDefault="00542B66">
      <w:pPr>
        <w:pStyle w:val="TJ3"/>
        <w:rPr>
          <w:rFonts w:asciiTheme="minorHAnsi" w:hAnsiTheme="minorHAnsi" w:cstheme="minorBidi"/>
          <w:noProof/>
          <w:kern w:val="0"/>
          <w:sz w:val="22"/>
          <w:szCs w:val="20"/>
          <w14:ligatures w14:val="none"/>
        </w:rPr>
      </w:pPr>
      <w:hyperlink w:anchor="_Toc182928003" w:history="1">
        <w:r w:rsidR="00B30F6E" w:rsidRPr="00CC3E5F">
          <w:rPr>
            <w:rStyle w:val="Hiperhivatkozs"/>
            <w:noProof/>
            <w:lang w:bidi="ar-SA"/>
          </w:rPr>
          <w:t xml:space="preserve">Appendix B.4.5. The </w:t>
        </w:r>
        <w:r w:rsidR="00B30F6E" w:rsidRPr="00CC3E5F">
          <w:rPr>
            <w:rStyle w:val="Hiperhivatkozs"/>
            <w:i/>
            <w:iCs/>
            <w:noProof/>
            <w:lang w:bidi="ar-SA"/>
          </w:rPr>
          <w:t>vaitālīya</w:t>
        </w:r>
        <w:r w:rsidR="00B30F6E" w:rsidRPr="00CC3E5F">
          <w:rPr>
            <w:rStyle w:val="Hiperhivatkozs"/>
            <w:noProof/>
            <w:lang w:bidi="ar-SA"/>
          </w:rPr>
          <w:t xml:space="preserve"> family</w:t>
        </w:r>
        <w:r w:rsidR="00B30F6E">
          <w:rPr>
            <w:noProof/>
            <w:webHidden/>
          </w:rPr>
          <w:tab/>
        </w:r>
        <w:r w:rsidR="00B30F6E">
          <w:rPr>
            <w:noProof/>
            <w:webHidden/>
          </w:rPr>
          <w:fldChar w:fldCharType="begin"/>
        </w:r>
        <w:r w:rsidR="00B30F6E">
          <w:rPr>
            <w:noProof/>
            <w:webHidden/>
          </w:rPr>
          <w:instrText xml:space="preserve"> PAGEREF _Toc182928003 \h </w:instrText>
        </w:r>
        <w:r w:rsidR="00B30F6E">
          <w:rPr>
            <w:noProof/>
            <w:webHidden/>
          </w:rPr>
        </w:r>
        <w:r w:rsidR="00B30F6E">
          <w:rPr>
            <w:noProof/>
            <w:webHidden/>
          </w:rPr>
          <w:fldChar w:fldCharType="separate"/>
        </w:r>
        <w:r w:rsidR="00B30F6E">
          <w:rPr>
            <w:noProof/>
            <w:webHidden/>
          </w:rPr>
          <w:t>169</w:t>
        </w:r>
        <w:r w:rsidR="00B30F6E">
          <w:rPr>
            <w:noProof/>
            <w:webHidden/>
          </w:rPr>
          <w:fldChar w:fldCharType="end"/>
        </w:r>
      </w:hyperlink>
    </w:p>
    <w:p w14:paraId="379E815D" w14:textId="3594E3D9" w:rsidR="00B30F6E" w:rsidRDefault="00542B66">
      <w:pPr>
        <w:pStyle w:val="TJ3"/>
        <w:rPr>
          <w:rFonts w:asciiTheme="minorHAnsi" w:hAnsiTheme="minorHAnsi" w:cstheme="minorBidi"/>
          <w:noProof/>
          <w:kern w:val="0"/>
          <w:sz w:val="22"/>
          <w:szCs w:val="20"/>
          <w14:ligatures w14:val="none"/>
        </w:rPr>
      </w:pPr>
      <w:hyperlink w:anchor="_Toc182928004" w:history="1">
        <w:r w:rsidR="00B30F6E" w:rsidRPr="00CC3E5F">
          <w:rPr>
            <w:rStyle w:val="Hiperhivatkozs"/>
            <w:noProof/>
            <w:lang w:bidi="ar-SA"/>
          </w:rPr>
          <w:t>Appendix B.4.6. Vedic trimeter</w:t>
        </w:r>
        <w:r w:rsidR="00B30F6E">
          <w:rPr>
            <w:noProof/>
            <w:webHidden/>
          </w:rPr>
          <w:tab/>
        </w:r>
        <w:r w:rsidR="00B30F6E">
          <w:rPr>
            <w:noProof/>
            <w:webHidden/>
          </w:rPr>
          <w:fldChar w:fldCharType="begin"/>
        </w:r>
        <w:r w:rsidR="00B30F6E">
          <w:rPr>
            <w:noProof/>
            <w:webHidden/>
          </w:rPr>
          <w:instrText xml:space="preserve"> PAGEREF _Toc182928004 \h </w:instrText>
        </w:r>
        <w:r w:rsidR="00B30F6E">
          <w:rPr>
            <w:noProof/>
            <w:webHidden/>
          </w:rPr>
        </w:r>
        <w:r w:rsidR="00B30F6E">
          <w:rPr>
            <w:noProof/>
            <w:webHidden/>
          </w:rPr>
          <w:fldChar w:fldCharType="separate"/>
        </w:r>
        <w:r w:rsidR="00B30F6E">
          <w:rPr>
            <w:noProof/>
            <w:webHidden/>
          </w:rPr>
          <w:t>170</w:t>
        </w:r>
        <w:r w:rsidR="00B30F6E">
          <w:rPr>
            <w:noProof/>
            <w:webHidden/>
          </w:rPr>
          <w:fldChar w:fldCharType="end"/>
        </w:r>
      </w:hyperlink>
    </w:p>
    <w:p w14:paraId="56D5ACD8" w14:textId="69F61B84" w:rsidR="00B30F6E" w:rsidRDefault="00542B66">
      <w:pPr>
        <w:pStyle w:val="TJ3"/>
        <w:rPr>
          <w:rFonts w:asciiTheme="minorHAnsi" w:hAnsiTheme="minorHAnsi" w:cstheme="minorBidi"/>
          <w:noProof/>
          <w:kern w:val="0"/>
          <w:sz w:val="22"/>
          <w:szCs w:val="20"/>
          <w14:ligatures w14:val="none"/>
        </w:rPr>
      </w:pPr>
      <w:hyperlink w:anchor="_Toc182928005" w:history="1">
        <w:r w:rsidR="00B30F6E" w:rsidRPr="00CC3E5F">
          <w:rPr>
            <w:rStyle w:val="Hiperhivatkozs"/>
            <w:noProof/>
            <w:lang w:bidi="ar-SA"/>
          </w:rPr>
          <w:t>Appendix B.4.7. Other semi-syllabic metres</w:t>
        </w:r>
        <w:r w:rsidR="00B30F6E">
          <w:rPr>
            <w:noProof/>
            <w:webHidden/>
          </w:rPr>
          <w:tab/>
        </w:r>
        <w:r w:rsidR="00B30F6E">
          <w:rPr>
            <w:noProof/>
            <w:webHidden/>
          </w:rPr>
          <w:fldChar w:fldCharType="begin"/>
        </w:r>
        <w:r w:rsidR="00B30F6E">
          <w:rPr>
            <w:noProof/>
            <w:webHidden/>
          </w:rPr>
          <w:instrText xml:space="preserve"> PAGEREF _Toc182928005 \h </w:instrText>
        </w:r>
        <w:r w:rsidR="00B30F6E">
          <w:rPr>
            <w:noProof/>
            <w:webHidden/>
          </w:rPr>
        </w:r>
        <w:r w:rsidR="00B30F6E">
          <w:rPr>
            <w:noProof/>
            <w:webHidden/>
          </w:rPr>
          <w:fldChar w:fldCharType="separate"/>
        </w:r>
        <w:r w:rsidR="00B30F6E">
          <w:rPr>
            <w:noProof/>
            <w:webHidden/>
          </w:rPr>
          <w:t>170</w:t>
        </w:r>
        <w:r w:rsidR="00B30F6E">
          <w:rPr>
            <w:noProof/>
            <w:webHidden/>
          </w:rPr>
          <w:fldChar w:fldCharType="end"/>
        </w:r>
      </w:hyperlink>
    </w:p>
    <w:p w14:paraId="5E54AF10" w14:textId="0A3A1AE4" w:rsidR="00B30F6E" w:rsidRDefault="00542B66">
      <w:pPr>
        <w:pStyle w:val="TJ2"/>
        <w:rPr>
          <w:rFonts w:asciiTheme="minorHAnsi" w:hAnsiTheme="minorHAnsi" w:cstheme="minorBidi"/>
          <w:noProof/>
          <w:kern w:val="0"/>
          <w:sz w:val="22"/>
          <w:szCs w:val="20"/>
          <w14:ligatures w14:val="none"/>
        </w:rPr>
      </w:pPr>
      <w:hyperlink w:anchor="_Toc182928006" w:history="1">
        <w:r w:rsidR="00B30F6E" w:rsidRPr="00CC3E5F">
          <w:rPr>
            <w:rStyle w:val="Hiperhivatkozs"/>
            <w:noProof/>
            <w:lang w:bidi="ar-SA"/>
          </w:rPr>
          <w:t>Appendix B.5. Tamil metres</w:t>
        </w:r>
        <w:r w:rsidR="00B30F6E">
          <w:rPr>
            <w:noProof/>
            <w:webHidden/>
          </w:rPr>
          <w:tab/>
        </w:r>
        <w:r w:rsidR="00B30F6E">
          <w:rPr>
            <w:noProof/>
            <w:webHidden/>
          </w:rPr>
          <w:fldChar w:fldCharType="begin"/>
        </w:r>
        <w:r w:rsidR="00B30F6E">
          <w:rPr>
            <w:noProof/>
            <w:webHidden/>
          </w:rPr>
          <w:instrText xml:space="preserve"> PAGEREF _Toc182928006 \h </w:instrText>
        </w:r>
        <w:r w:rsidR="00B30F6E">
          <w:rPr>
            <w:noProof/>
            <w:webHidden/>
          </w:rPr>
        </w:r>
        <w:r w:rsidR="00B30F6E">
          <w:rPr>
            <w:noProof/>
            <w:webHidden/>
          </w:rPr>
          <w:fldChar w:fldCharType="separate"/>
        </w:r>
        <w:r w:rsidR="00B30F6E">
          <w:rPr>
            <w:noProof/>
            <w:webHidden/>
          </w:rPr>
          <w:t>170</w:t>
        </w:r>
        <w:r w:rsidR="00B30F6E">
          <w:rPr>
            <w:noProof/>
            <w:webHidden/>
          </w:rPr>
          <w:fldChar w:fldCharType="end"/>
        </w:r>
      </w:hyperlink>
    </w:p>
    <w:p w14:paraId="71CCD56C" w14:textId="5CE191BB" w:rsidR="00B30F6E" w:rsidRDefault="00542B66">
      <w:pPr>
        <w:pStyle w:val="TJ1"/>
        <w:rPr>
          <w:rFonts w:asciiTheme="minorHAnsi" w:hAnsiTheme="minorHAnsi" w:cstheme="minorBidi"/>
          <w:b w:val="0"/>
          <w:noProof/>
          <w:kern w:val="0"/>
          <w:szCs w:val="20"/>
          <w14:ligatures w14:val="none"/>
        </w:rPr>
      </w:pPr>
      <w:hyperlink w:anchor="_Toc182928007" w:history="1">
        <w:r w:rsidR="00B30F6E" w:rsidRPr="00CC3E5F">
          <w:rPr>
            <w:rStyle w:val="Hiperhivatkozs"/>
            <w:noProof/>
            <w:lang w:bidi="ar-SA"/>
          </w:rPr>
          <w:t>Appendix C. “Case Studies” in encoding complex layout</w:t>
        </w:r>
        <w:r w:rsidR="00B30F6E">
          <w:rPr>
            <w:noProof/>
            <w:webHidden/>
          </w:rPr>
          <w:tab/>
        </w:r>
        <w:r w:rsidR="00B30F6E">
          <w:rPr>
            <w:noProof/>
            <w:webHidden/>
          </w:rPr>
          <w:fldChar w:fldCharType="begin"/>
        </w:r>
        <w:r w:rsidR="00B30F6E">
          <w:rPr>
            <w:noProof/>
            <w:webHidden/>
          </w:rPr>
          <w:instrText xml:space="preserve"> PAGEREF _Toc182928007 \h </w:instrText>
        </w:r>
        <w:r w:rsidR="00B30F6E">
          <w:rPr>
            <w:noProof/>
            <w:webHidden/>
          </w:rPr>
        </w:r>
        <w:r w:rsidR="00B30F6E">
          <w:rPr>
            <w:noProof/>
            <w:webHidden/>
          </w:rPr>
          <w:fldChar w:fldCharType="separate"/>
        </w:r>
        <w:r w:rsidR="00B30F6E">
          <w:rPr>
            <w:noProof/>
            <w:webHidden/>
          </w:rPr>
          <w:t>172</w:t>
        </w:r>
        <w:r w:rsidR="00B30F6E">
          <w:rPr>
            <w:noProof/>
            <w:webHidden/>
          </w:rPr>
          <w:fldChar w:fldCharType="end"/>
        </w:r>
      </w:hyperlink>
    </w:p>
    <w:p w14:paraId="5A247D8E" w14:textId="7F231432" w:rsidR="00B30F6E" w:rsidRDefault="00542B66">
      <w:pPr>
        <w:pStyle w:val="TJ2"/>
        <w:rPr>
          <w:rFonts w:asciiTheme="minorHAnsi" w:hAnsiTheme="minorHAnsi" w:cstheme="minorBidi"/>
          <w:noProof/>
          <w:kern w:val="0"/>
          <w:sz w:val="22"/>
          <w:szCs w:val="20"/>
          <w14:ligatures w14:val="none"/>
        </w:rPr>
      </w:pPr>
      <w:hyperlink w:anchor="_Toc182928008" w:history="1">
        <w:r w:rsidR="00B30F6E" w:rsidRPr="00CC3E5F">
          <w:rPr>
            <w:rStyle w:val="Hiperhivatkozs"/>
            <w:noProof/>
            <w:lang w:bidi="ar-SA"/>
          </w:rPr>
          <w:t>Case study 1: four-faced stele</w:t>
        </w:r>
        <w:r w:rsidR="00B30F6E">
          <w:rPr>
            <w:noProof/>
            <w:webHidden/>
          </w:rPr>
          <w:tab/>
        </w:r>
        <w:r w:rsidR="00B30F6E">
          <w:rPr>
            <w:noProof/>
            <w:webHidden/>
          </w:rPr>
          <w:fldChar w:fldCharType="begin"/>
        </w:r>
        <w:r w:rsidR="00B30F6E">
          <w:rPr>
            <w:noProof/>
            <w:webHidden/>
          </w:rPr>
          <w:instrText xml:space="preserve"> PAGEREF _Toc182928008 \h </w:instrText>
        </w:r>
        <w:r w:rsidR="00B30F6E">
          <w:rPr>
            <w:noProof/>
            <w:webHidden/>
          </w:rPr>
        </w:r>
        <w:r w:rsidR="00B30F6E">
          <w:rPr>
            <w:noProof/>
            <w:webHidden/>
          </w:rPr>
          <w:fldChar w:fldCharType="separate"/>
        </w:r>
        <w:r w:rsidR="00B30F6E">
          <w:rPr>
            <w:noProof/>
            <w:webHidden/>
          </w:rPr>
          <w:t>172</w:t>
        </w:r>
        <w:r w:rsidR="00B30F6E">
          <w:rPr>
            <w:noProof/>
            <w:webHidden/>
          </w:rPr>
          <w:fldChar w:fldCharType="end"/>
        </w:r>
      </w:hyperlink>
    </w:p>
    <w:p w14:paraId="44F18B06" w14:textId="4EF5FBB2" w:rsidR="00B30F6E" w:rsidRDefault="00542B66">
      <w:pPr>
        <w:pStyle w:val="TJ2"/>
        <w:rPr>
          <w:rFonts w:asciiTheme="minorHAnsi" w:hAnsiTheme="minorHAnsi" w:cstheme="minorBidi"/>
          <w:noProof/>
          <w:kern w:val="0"/>
          <w:sz w:val="22"/>
          <w:szCs w:val="20"/>
          <w14:ligatures w14:val="none"/>
        </w:rPr>
      </w:pPr>
      <w:hyperlink w:anchor="_Toc182928009" w:history="1">
        <w:r w:rsidR="00B30F6E" w:rsidRPr="00CC3E5F">
          <w:rPr>
            <w:rStyle w:val="Hiperhivatkozs"/>
            <w:noProof/>
            <w:lang w:bidi="ar-SA"/>
          </w:rPr>
          <w:t>Case study 2A: copperplate charter with seal and other goodies</w:t>
        </w:r>
        <w:r w:rsidR="00B30F6E">
          <w:rPr>
            <w:noProof/>
            <w:webHidden/>
          </w:rPr>
          <w:tab/>
        </w:r>
        <w:r w:rsidR="00B30F6E">
          <w:rPr>
            <w:noProof/>
            <w:webHidden/>
          </w:rPr>
          <w:fldChar w:fldCharType="begin"/>
        </w:r>
        <w:r w:rsidR="00B30F6E">
          <w:rPr>
            <w:noProof/>
            <w:webHidden/>
          </w:rPr>
          <w:instrText xml:space="preserve"> PAGEREF _Toc182928009 \h </w:instrText>
        </w:r>
        <w:r w:rsidR="00B30F6E">
          <w:rPr>
            <w:noProof/>
            <w:webHidden/>
          </w:rPr>
        </w:r>
        <w:r w:rsidR="00B30F6E">
          <w:rPr>
            <w:noProof/>
            <w:webHidden/>
          </w:rPr>
          <w:fldChar w:fldCharType="separate"/>
        </w:r>
        <w:r w:rsidR="00B30F6E">
          <w:rPr>
            <w:noProof/>
            <w:webHidden/>
          </w:rPr>
          <w:t>173</w:t>
        </w:r>
        <w:r w:rsidR="00B30F6E">
          <w:rPr>
            <w:noProof/>
            <w:webHidden/>
          </w:rPr>
          <w:fldChar w:fldCharType="end"/>
        </w:r>
      </w:hyperlink>
    </w:p>
    <w:p w14:paraId="016F483D" w14:textId="23A1E5E3" w:rsidR="00B30F6E" w:rsidRDefault="00542B66">
      <w:pPr>
        <w:pStyle w:val="TJ2"/>
        <w:rPr>
          <w:rFonts w:asciiTheme="minorHAnsi" w:hAnsiTheme="minorHAnsi" w:cstheme="minorBidi"/>
          <w:noProof/>
          <w:kern w:val="0"/>
          <w:sz w:val="22"/>
          <w:szCs w:val="20"/>
          <w14:ligatures w14:val="none"/>
        </w:rPr>
      </w:pPr>
      <w:hyperlink w:anchor="_Toc182928010" w:history="1">
        <w:r w:rsidR="00B30F6E" w:rsidRPr="00CC3E5F">
          <w:rPr>
            <w:rStyle w:val="Hiperhivatkozs"/>
            <w:noProof/>
            <w:lang w:bidi="ar-SA"/>
          </w:rPr>
          <w:t>Case study 2B: copperplate charter with a lost plate reconstructed</w:t>
        </w:r>
        <w:r w:rsidR="00B30F6E">
          <w:rPr>
            <w:noProof/>
            <w:webHidden/>
          </w:rPr>
          <w:tab/>
        </w:r>
        <w:r w:rsidR="00B30F6E">
          <w:rPr>
            <w:noProof/>
            <w:webHidden/>
          </w:rPr>
          <w:fldChar w:fldCharType="begin"/>
        </w:r>
        <w:r w:rsidR="00B30F6E">
          <w:rPr>
            <w:noProof/>
            <w:webHidden/>
          </w:rPr>
          <w:instrText xml:space="preserve"> PAGEREF _Toc182928010 \h </w:instrText>
        </w:r>
        <w:r w:rsidR="00B30F6E">
          <w:rPr>
            <w:noProof/>
            <w:webHidden/>
          </w:rPr>
        </w:r>
        <w:r w:rsidR="00B30F6E">
          <w:rPr>
            <w:noProof/>
            <w:webHidden/>
          </w:rPr>
          <w:fldChar w:fldCharType="separate"/>
        </w:r>
        <w:r w:rsidR="00B30F6E">
          <w:rPr>
            <w:noProof/>
            <w:webHidden/>
          </w:rPr>
          <w:t>175</w:t>
        </w:r>
        <w:r w:rsidR="00B30F6E">
          <w:rPr>
            <w:noProof/>
            <w:webHidden/>
          </w:rPr>
          <w:fldChar w:fldCharType="end"/>
        </w:r>
      </w:hyperlink>
    </w:p>
    <w:p w14:paraId="25330495" w14:textId="00C57BEA" w:rsidR="00B30F6E" w:rsidRDefault="00542B66">
      <w:pPr>
        <w:pStyle w:val="TJ2"/>
        <w:rPr>
          <w:rFonts w:asciiTheme="minorHAnsi" w:hAnsiTheme="minorHAnsi" w:cstheme="minorBidi"/>
          <w:noProof/>
          <w:kern w:val="0"/>
          <w:sz w:val="22"/>
          <w:szCs w:val="20"/>
          <w14:ligatures w14:val="none"/>
        </w:rPr>
      </w:pPr>
      <w:hyperlink w:anchor="_Toc182928011" w:history="1">
        <w:r w:rsidR="00B30F6E" w:rsidRPr="00CC3E5F">
          <w:rPr>
            <w:rStyle w:val="Hiperhivatkozs"/>
            <w:noProof/>
            <w:lang w:bidi="ar-SA"/>
          </w:rPr>
          <w:t>Case study 2C: copperplate charter with a lost plate not reconstructed</w:t>
        </w:r>
        <w:r w:rsidR="00B30F6E">
          <w:rPr>
            <w:noProof/>
            <w:webHidden/>
          </w:rPr>
          <w:tab/>
        </w:r>
        <w:r w:rsidR="00B30F6E">
          <w:rPr>
            <w:noProof/>
            <w:webHidden/>
          </w:rPr>
          <w:fldChar w:fldCharType="begin"/>
        </w:r>
        <w:r w:rsidR="00B30F6E">
          <w:rPr>
            <w:noProof/>
            <w:webHidden/>
          </w:rPr>
          <w:instrText xml:space="preserve"> PAGEREF _Toc182928011 \h </w:instrText>
        </w:r>
        <w:r w:rsidR="00B30F6E">
          <w:rPr>
            <w:noProof/>
            <w:webHidden/>
          </w:rPr>
        </w:r>
        <w:r w:rsidR="00B30F6E">
          <w:rPr>
            <w:noProof/>
            <w:webHidden/>
          </w:rPr>
          <w:fldChar w:fldCharType="separate"/>
        </w:r>
        <w:r w:rsidR="00B30F6E">
          <w:rPr>
            <w:noProof/>
            <w:webHidden/>
          </w:rPr>
          <w:t>176</w:t>
        </w:r>
        <w:r w:rsidR="00B30F6E">
          <w:rPr>
            <w:noProof/>
            <w:webHidden/>
          </w:rPr>
          <w:fldChar w:fldCharType="end"/>
        </w:r>
      </w:hyperlink>
    </w:p>
    <w:p w14:paraId="3143995B" w14:textId="13C4469F" w:rsidR="00B30F6E" w:rsidRDefault="00542B66">
      <w:pPr>
        <w:pStyle w:val="TJ2"/>
        <w:rPr>
          <w:rFonts w:asciiTheme="minorHAnsi" w:hAnsiTheme="minorHAnsi" w:cstheme="minorBidi"/>
          <w:noProof/>
          <w:kern w:val="0"/>
          <w:sz w:val="22"/>
          <w:szCs w:val="20"/>
          <w14:ligatures w14:val="none"/>
        </w:rPr>
      </w:pPr>
      <w:hyperlink w:anchor="_Toc182928012" w:history="1">
        <w:r w:rsidR="00B30F6E" w:rsidRPr="00CC3E5F">
          <w:rPr>
            <w:rStyle w:val="Hiperhivatkozs"/>
            <w:noProof/>
            <w:lang w:bidi="ar-SA"/>
          </w:rPr>
          <w:t>Case study 3: stele with two inscribed faces, an incipit and quasi-columns</w:t>
        </w:r>
        <w:r w:rsidR="00B30F6E">
          <w:rPr>
            <w:noProof/>
            <w:webHidden/>
          </w:rPr>
          <w:tab/>
        </w:r>
        <w:r w:rsidR="00B30F6E">
          <w:rPr>
            <w:noProof/>
            <w:webHidden/>
          </w:rPr>
          <w:fldChar w:fldCharType="begin"/>
        </w:r>
        <w:r w:rsidR="00B30F6E">
          <w:rPr>
            <w:noProof/>
            <w:webHidden/>
          </w:rPr>
          <w:instrText xml:space="preserve"> PAGEREF _Toc182928012 \h </w:instrText>
        </w:r>
        <w:r w:rsidR="00B30F6E">
          <w:rPr>
            <w:noProof/>
            <w:webHidden/>
          </w:rPr>
        </w:r>
        <w:r w:rsidR="00B30F6E">
          <w:rPr>
            <w:noProof/>
            <w:webHidden/>
          </w:rPr>
          <w:fldChar w:fldCharType="separate"/>
        </w:r>
        <w:r w:rsidR="00B30F6E">
          <w:rPr>
            <w:noProof/>
            <w:webHidden/>
          </w:rPr>
          <w:t>177</w:t>
        </w:r>
        <w:r w:rsidR="00B30F6E">
          <w:rPr>
            <w:noProof/>
            <w:webHidden/>
          </w:rPr>
          <w:fldChar w:fldCharType="end"/>
        </w:r>
      </w:hyperlink>
    </w:p>
    <w:p w14:paraId="095EF325" w14:textId="565955FF" w:rsidR="00B30F6E" w:rsidRDefault="00542B66">
      <w:pPr>
        <w:pStyle w:val="TJ1"/>
        <w:rPr>
          <w:rFonts w:asciiTheme="minorHAnsi" w:hAnsiTheme="minorHAnsi" w:cstheme="minorBidi"/>
          <w:b w:val="0"/>
          <w:noProof/>
          <w:kern w:val="0"/>
          <w:szCs w:val="20"/>
          <w14:ligatures w14:val="none"/>
        </w:rPr>
      </w:pPr>
      <w:hyperlink w:anchor="_Toc182928013" w:history="1">
        <w:r w:rsidR="00B30F6E" w:rsidRPr="00CC3E5F">
          <w:rPr>
            <w:rStyle w:val="Hiperhivatkozs"/>
            <w:noProof/>
            <w:lang w:bidi="ar-SA"/>
          </w:rPr>
          <w:t>Appendix D. Language tags</w:t>
        </w:r>
        <w:r w:rsidR="00B30F6E">
          <w:rPr>
            <w:noProof/>
            <w:webHidden/>
          </w:rPr>
          <w:tab/>
        </w:r>
        <w:r w:rsidR="00B30F6E">
          <w:rPr>
            <w:noProof/>
            <w:webHidden/>
          </w:rPr>
          <w:fldChar w:fldCharType="begin"/>
        </w:r>
        <w:r w:rsidR="00B30F6E">
          <w:rPr>
            <w:noProof/>
            <w:webHidden/>
          </w:rPr>
          <w:instrText xml:space="preserve"> PAGEREF _Toc182928013 \h </w:instrText>
        </w:r>
        <w:r w:rsidR="00B30F6E">
          <w:rPr>
            <w:noProof/>
            <w:webHidden/>
          </w:rPr>
        </w:r>
        <w:r w:rsidR="00B30F6E">
          <w:rPr>
            <w:noProof/>
            <w:webHidden/>
          </w:rPr>
          <w:fldChar w:fldCharType="separate"/>
        </w:r>
        <w:r w:rsidR="00B30F6E">
          <w:rPr>
            <w:noProof/>
            <w:webHidden/>
          </w:rPr>
          <w:t>180</w:t>
        </w:r>
        <w:r w:rsidR="00B30F6E">
          <w:rPr>
            <w:noProof/>
            <w:webHidden/>
          </w:rPr>
          <w:fldChar w:fldCharType="end"/>
        </w:r>
      </w:hyperlink>
    </w:p>
    <w:p w14:paraId="1AA27B51" w14:textId="7727300E" w:rsidR="00B30F6E" w:rsidRDefault="00542B66">
      <w:pPr>
        <w:pStyle w:val="TJ1"/>
        <w:rPr>
          <w:rFonts w:asciiTheme="minorHAnsi" w:hAnsiTheme="minorHAnsi" w:cstheme="minorBidi"/>
          <w:b w:val="0"/>
          <w:noProof/>
          <w:kern w:val="0"/>
          <w:szCs w:val="20"/>
          <w14:ligatures w14:val="none"/>
        </w:rPr>
      </w:pPr>
      <w:hyperlink w:anchor="_Toc182928014" w:history="1">
        <w:r w:rsidR="00B30F6E" w:rsidRPr="00CC3E5F">
          <w:rPr>
            <w:rStyle w:val="Hiperhivatkozs"/>
            <w:noProof/>
            <w:lang w:bidi="ar-SA"/>
          </w:rPr>
          <w:t>Appendix E. Titling conventions</w:t>
        </w:r>
        <w:r w:rsidR="00B30F6E">
          <w:rPr>
            <w:noProof/>
            <w:webHidden/>
          </w:rPr>
          <w:tab/>
        </w:r>
        <w:r w:rsidR="00B30F6E">
          <w:rPr>
            <w:noProof/>
            <w:webHidden/>
          </w:rPr>
          <w:fldChar w:fldCharType="begin"/>
        </w:r>
        <w:r w:rsidR="00B30F6E">
          <w:rPr>
            <w:noProof/>
            <w:webHidden/>
          </w:rPr>
          <w:instrText xml:space="preserve"> PAGEREF _Toc182928014 \h </w:instrText>
        </w:r>
        <w:r w:rsidR="00B30F6E">
          <w:rPr>
            <w:noProof/>
            <w:webHidden/>
          </w:rPr>
        </w:r>
        <w:r w:rsidR="00B30F6E">
          <w:rPr>
            <w:noProof/>
            <w:webHidden/>
          </w:rPr>
          <w:fldChar w:fldCharType="separate"/>
        </w:r>
        <w:r w:rsidR="00B30F6E">
          <w:rPr>
            <w:noProof/>
            <w:webHidden/>
          </w:rPr>
          <w:t>182</w:t>
        </w:r>
        <w:r w:rsidR="00B30F6E">
          <w:rPr>
            <w:noProof/>
            <w:webHidden/>
          </w:rPr>
          <w:fldChar w:fldCharType="end"/>
        </w:r>
      </w:hyperlink>
    </w:p>
    <w:p w14:paraId="66619C57" w14:textId="51DD0069" w:rsidR="00B30F6E" w:rsidRDefault="00542B66">
      <w:pPr>
        <w:pStyle w:val="TJ1"/>
        <w:rPr>
          <w:rFonts w:asciiTheme="minorHAnsi" w:hAnsiTheme="minorHAnsi" w:cstheme="minorBidi"/>
          <w:b w:val="0"/>
          <w:noProof/>
          <w:kern w:val="0"/>
          <w:szCs w:val="20"/>
          <w14:ligatures w14:val="none"/>
        </w:rPr>
      </w:pPr>
      <w:hyperlink w:anchor="_Toc182928015" w:history="1">
        <w:r w:rsidR="00B30F6E" w:rsidRPr="00CC3E5F">
          <w:rPr>
            <w:rStyle w:val="Hiperhivatkozs"/>
            <w:noProof/>
            <w:lang w:bidi="ar-SA"/>
          </w:rPr>
          <w:t>Appendix F. Normalisation suggestions</w:t>
        </w:r>
        <w:r w:rsidR="00B30F6E">
          <w:rPr>
            <w:noProof/>
            <w:webHidden/>
          </w:rPr>
          <w:tab/>
        </w:r>
        <w:r w:rsidR="00B30F6E">
          <w:rPr>
            <w:noProof/>
            <w:webHidden/>
          </w:rPr>
          <w:fldChar w:fldCharType="begin"/>
        </w:r>
        <w:r w:rsidR="00B30F6E">
          <w:rPr>
            <w:noProof/>
            <w:webHidden/>
          </w:rPr>
          <w:instrText xml:space="preserve"> PAGEREF _Toc182928015 \h </w:instrText>
        </w:r>
        <w:r w:rsidR="00B30F6E">
          <w:rPr>
            <w:noProof/>
            <w:webHidden/>
          </w:rPr>
        </w:r>
        <w:r w:rsidR="00B30F6E">
          <w:rPr>
            <w:noProof/>
            <w:webHidden/>
          </w:rPr>
          <w:fldChar w:fldCharType="separate"/>
        </w:r>
        <w:r w:rsidR="00B30F6E">
          <w:rPr>
            <w:noProof/>
            <w:webHidden/>
          </w:rPr>
          <w:t>184</w:t>
        </w:r>
        <w:r w:rsidR="00B30F6E">
          <w:rPr>
            <w:noProof/>
            <w:webHidden/>
          </w:rPr>
          <w:fldChar w:fldCharType="end"/>
        </w:r>
      </w:hyperlink>
    </w:p>
    <w:p w14:paraId="49B7A9DB" w14:textId="2C89B346" w:rsidR="00B30F6E" w:rsidRDefault="00542B66">
      <w:pPr>
        <w:pStyle w:val="TJ1"/>
        <w:rPr>
          <w:rFonts w:asciiTheme="minorHAnsi" w:hAnsiTheme="minorHAnsi" w:cstheme="minorBidi"/>
          <w:b w:val="0"/>
          <w:noProof/>
          <w:kern w:val="0"/>
          <w:szCs w:val="20"/>
          <w14:ligatures w14:val="none"/>
        </w:rPr>
      </w:pPr>
      <w:hyperlink w:anchor="_Toc182928016" w:history="1">
        <w:r w:rsidR="00B30F6E" w:rsidRPr="00CC3E5F">
          <w:rPr>
            <w:rStyle w:val="Hiperhivatkozs"/>
            <w:noProof/>
            <w:lang w:bidi="ar-SA"/>
          </w:rPr>
          <w:t>Appendix G. Creating DHARMA editions from other editions</w:t>
        </w:r>
        <w:r w:rsidR="00B30F6E">
          <w:rPr>
            <w:noProof/>
            <w:webHidden/>
          </w:rPr>
          <w:tab/>
        </w:r>
        <w:r w:rsidR="00B30F6E">
          <w:rPr>
            <w:noProof/>
            <w:webHidden/>
          </w:rPr>
          <w:fldChar w:fldCharType="begin"/>
        </w:r>
        <w:r w:rsidR="00B30F6E">
          <w:rPr>
            <w:noProof/>
            <w:webHidden/>
          </w:rPr>
          <w:instrText xml:space="preserve"> PAGEREF _Toc182928016 \h </w:instrText>
        </w:r>
        <w:r w:rsidR="00B30F6E">
          <w:rPr>
            <w:noProof/>
            <w:webHidden/>
          </w:rPr>
        </w:r>
        <w:r w:rsidR="00B30F6E">
          <w:rPr>
            <w:noProof/>
            <w:webHidden/>
          </w:rPr>
          <w:fldChar w:fldCharType="separate"/>
        </w:r>
        <w:r w:rsidR="00B30F6E">
          <w:rPr>
            <w:noProof/>
            <w:webHidden/>
          </w:rPr>
          <w:t>185</w:t>
        </w:r>
        <w:r w:rsidR="00B30F6E">
          <w:rPr>
            <w:noProof/>
            <w:webHidden/>
          </w:rPr>
          <w:fldChar w:fldCharType="end"/>
        </w:r>
      </w:hyperlink>
    </w:p>
    <w:p w14:paraId="25FC1C77" w14:textId="0F75EA36" w:rsidR="00B30F6E" w:rsidRDefault="00542B66">
      <w:pPr>
        <w:pStyle w:val="TJ1"/>
        <w:rPr>
          <w:rFonts w:asciiTheme="minorHAnsi" w:hAnsiTheme="minorHAnsi" w:cstheme="minorBidi"/>
          <w:b w:val="0"/>
          <w:noProof/>
          <w:kern w:val="0"/>
          <w:szCs w:val="20"/>
          <w14:ligatures w14:val="none"/>
        </w:rPr>
      </w:pPr>
      <w:hyperlink w:anchor="_Toc182928017" w:history="1">
        <w:r w:rsidR="00B30F6E" w:rsidRPr="00CC3E5F">
          <w:rPr>
            <w:rStyle w:val="Hiperhivatkozs"/>
            <w:noProof/>
            <w:lang w:bidi="ar-SA"/>
          </w:rPr>
          <w:t>References</w:t>
        </w:r>
        <w:r w:rsidR="00B30F6E">
          <w:rPr>
            <w:noProof/>
            <w:webHidden/>
          </w:rPr>
          <w:tab/>
        </w:r>
        <w:r w:rsidR="00B30F6E">
          <w:rPr>
            <w:noProof/>
            <w:webHidden/>
          </w:rPr>
          <w:fldChar w:fldCharType="begin"/>
        </w:r>
        <w:r w:rsidR="00B30F6E">
          <w:rPr>
            <w:noProof/>
            <w:webHidden/>
          </w:rPr>
          <w:instrText xml:space="preserve"> PAGEREF _Toc182928017 \h </w:instrText>
        </w:r>
        <w:r w:rsidR="00B30F6E">
          <w:rPr>
            <w:noProof/>
            <w:webHidden/>
          </w:rPr>
        </w:r>
        <w:r w:rsidR="00B30F6E">
          <w:rPr>
            <w:noProof/>
            <w:webHidden/>
          </w:rPr>
          <w:fldChar w:fldCharType="separate"/>
        </w:r>
        <w:r w:rsidR="00B30F6E">
          <w:rPr>
            <w:noProof/>
            <w:webHidden/>
          </w:rPr>
          <w:t>186</w:t>
        </w:r>
        <w:r w:rsidR="00B30F6E">
          <w:rPr>
            <w:noProof/>
            <w:webHidden/>
          </w:rPr>
          <w:fldChar w:fldCharType="end"/>
        </w:r>
      </w:hyperlink>
    </w:p>
    <w:p w14:paraId="3DE590C3" w14:textId="31388AF7"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7" w:name="_Toc182927716"/>
      <w:r w:rsidRPr="00EB2024">
        <w:lastRenderedPageBreak/>
        <w:t>Introduction</w:t>
      </w:r>
      <w:bookmarkEnd w:id="7"/>
    </w:p>
    <w:p w14:paraId="3A0E9CE3" w14:textId="1F8CF254" w:rsidR="00C02B8C" w:rsidRPr="00F87A56" w:rsidRDefault="004D2E67" w:rsidP="00377CCF">
      <w:pPr>
        <w:pStyle w:val="Cmsor2"/>
      </w:pPr>
      <w:bookmarkStart w:id="8" w:name="_ta3bzfnw5348" w:colFirst="0" w:colLast="0"/>
      <w:bookmarkStart w:id="9" w:name="_Toc182927717"/>
      <w:bookmarkEnd w:id="8"/>
      <w:r w:rsidRPr="00F87A56">
        <w:t xml:space="preserve">Version </w:t>
      </w:r>
      <w:r w:rsidR="006733B4" w:rsidRPr="00F87A56">
        <w:t>history</w:t>
      </w:r>
      <w:bookmarkEnd w:id="9"/>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6139B1C" w:rsidR="00AA170B" w:rsidRPr="00DD7CCF" w:rsidRDefault="00BC4ADB" w:rsidP="00F14096">
            <w:pPr>
              <w:pStyle w:val="Tabletext"/>
            </w:pPr>
            <w:r>
              <w:t>(no release)</w:t>
            </w:r>
          </w:p>
        </w:tc>
        <w:tc>
          <w:tcPr>
            <w:tcW w:w="2602" w:type="pct"/>
            <w:shd w:val="clear" w:color="auto" w:fill="auto"/>
            <w:tcMar>
              <w:top w:w="100" w:type="dxa"/>
              <w:left w:w="100" w:type="dxa"/>
              <w:bottom w:w="100" w:type="dxa"/>
              <w:right w:w="100" w:type="dxa"/>
            </w:tcMar>
          </w:tcPr>
          <w:p w14:paraId="159D289F" w14:textId="40277367" w:rsidR="00AA170B" w:rsidRPr="00DD7CCF" w:rsidRDefault="00BC4ADB" w:rsidP="00F14096">
            <w:pPr>
              <w:pStyle w:val="Tabletext"/>
            </w:pPr>
            <w:r>
              <w:t>ongoing revision of online copy</w:t>
            </w:r>
          </w:p>
        </w:tc>
        <w:tc>
          <w:tcPr>
            <w:tcW w:w="1599" w:type="pct"/>
            <w:shd w:val="clear" w:color="auto" w:fill="auto"/>
            <w:tcMar>
              <w:top w:w="100" w:type="dxa"/>
              <w:left w:w="100" w:type="dxa"/>
              <w:bottom w:w="100" w:type="dxa"/>
              <w:right w:w="100" w:type="dxa"/>
            </w:tcMar>
          </w:tcPr>
          <w:p w14:paraId="492C1455" w14:textId="064CEB4E" w:rsidR="00AA170B" w:rsidRPr="00DD7CCF" w:rsidRDefault="00BC4ADB" w:rsidP="00F14096">
            <w:pPr>
              <w:pStyle w:val="Tabletext"/>
            </w:pPr>
            <w:r>
              <w:t>to 2024-07</w:t>
            </w:r>
          </w:p>
        </w:tc>
      </w:tr>
      <w:tr w:rsidR="00BC4ADB" w:rsidRPr="00DD7CCF" w14:paraId="4E7C8CA1" w14:textId="77777777" w:rsidTr="00AA170B">
        <w:tc>
          <w:tcPr>
            <w:tcW w:w="799" w:type="pct"/>
            <w:shd w:val="clear" w:color="auto" w:fill="auto"/>
            <w:tcMar>
              <w:top w:w="100" w:type="dxa"/>
              <w:left w:w="100" w:type="dxa"/>
              <w:bottom w:w="100" w:type="dxa"/>
              <w:right w:w="100" w:type="dxa"/>
            </w:tcMar>
          </w:tcPr>
          <w:p w14:paraId="708B5E95" w14:textId="0AEAB5DF" w:rsidR="00BC4ADB" w:rsidRDefault="00BC4ADB" w:rsidP="00F14096">
            <w:pPr>
              <w:pStyle w:val="Tabletext"/>
            </w:pPr>
            <w:r>
              <w:t>2.0</w:t>
            </w:r>
          </w:p>
        </w:tc>
        <w:tc>
          <w:tcPr>
            <w:tcW w:w="2602" w:type="pct"/>
            <w:shd w:val="clear" w:color="auto" w:fill="auto"/>
            <w:tcMar>
              <w:top w:w="100" w:type="dxa"/>
              <w:left w:w="100" w:type="dxa"/>
              <w:bottom w:w="100" w:type="dxa"/>
              <w:right w:w="100" w:type="dxa"/>
            </w:tcMar>
          </w:tcPr>
          <w:p w14:paraId="2DB87FCD" w14:textId="11DB70C7" w:rsidR="00BC4ADB" w:rsidRDefault="00BC4ADB" w:rsidP="00F14096">
            <w:pPr>
              <w:pStyle w:val="Tabletext"/>
            </w:pPr>
            <w:r>
              <w:t>major overhaul and finalisation</w:t>
            </w:r>
          </w:p>
        </w:tc>
        <w:tc>
          <w:tcPr>
            <w:tcW w:w="1599" w:type="pct"/>
            <w:shd w:val="clear" w:color="auto" w:fill="auto"/>
            <w:tcMar>
              <w:top w:w="100" w:type="dxa"/>
              <w:left w:w="100" w:type="dxa"/>
              <w:bottom w:w="100" w:type="dxa"/>
              <w:right w:w="100" w:type="dxa"/>
            </w:tcMar>
          </w:tcPr>
          <w:p w14:paraId="1A0BB71D" w14:textId="3005B8F1" w:rsidR="00BC4ADB" w:rsidRDefault="00BC4ADB" w:rsidP="00F14096">
            <w:pPr>
              <w:pStyle w:val="Tabletext"/>
            </w:pPr>
            <w:r>
              <w:t>###</w:t>
            </w:r>
          </w:p>
        </w:tc>
      </w:tr>
    </w:tbl>
    <w:p w14:paraId="3FAC6E2C" w14:textId="19C51D00" w:rsidR="00C02B8C" w:rsidRPr="00DD7CCF" w:rsidRDefault="004D2E67">
      <w:pPr>
        <w:pStyle w:val="Cmsor3"/>
        <w:numPr>
          <w:ilvl w:val="2"/>
          <w:numId w:val="3"/>
        </w:numPr>
      </w:pPr>
      <w:bookmarkStart w:id="10" w:name="_ss0fr01ijjvr" w:colFirst="0" w:colLast="0"/>
      <w:bookmarkStart w:id="11" w:name="_Ref149662927"/>
      <w:bookmarkStart w:id="12" w:name="_Toc182927718"/>
      <w:bookmarkEnd w:id="10"/>
      <w:r w:rsidRPr="00DD7CCF">
        <w:t>About this version</w:t>
      </w:r>
      <w:r w:rsidR="000D443E">
        <w:t xml:space="preserve"> and</w:t>
      </w:r>
      <w:r w:rsidR="00624516">
        <w:t xml:space="preserve"> how it relates to</w:t>
      </w:r>
      <w:r w:rsidR="000D443E">
        <w:t xml:space="preserve"> other versions</w:t>
      </w:r>
      <w:bookmarkEnd w:id="11"/>
      <w:bookmarkEnd w:id="12"/>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sidRPr="006B5499">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sidRPr="006B5499">
        <w:rPr>
          <w:rStyle w:val="Lbjegyzet-hivatkozs"/>
        </w:rPr>
        <w:footnoteReference w:id="2"/>
      </w:r>
    </w:p>
    <w:p w14:paraId="259C58F6" w14:textId="78654B38" w:rsidR="00C02B8C" w:rsidRPr="00DD7CCF" w:rsidRDefault="000D443E">
      <w:pPr>
        <w:pStyle w:val="Cmsor3"/>
        <w:numPr>
          <w:ilvl w:val="2"/>
          <w:numId w:val="3"/>
        </w:numPr>
      </w:pPr>
      <w:bookmarkStart w:id="13" w:name="_7wlxzerj2b6e" w:colFirst="0" w:colLast="0"/>
      <w:bookmarkStart w:id="14" w:name="_Toc182927719"/>
      <w:bookmarkEnd w:id="13"/>
      <w:r>
        <w:t>Specific</w:t>
      </w:r>
      <w:r w:rsidR="00095A6A">
        <w:t xml:space="preserve"> </w:t>
      </w:r>
      <w:r w:rsidR="004D2E67" w:rsidRPr="00DD7CCF">
        <w:t xml:space="preserve">changes since version </w:t>
      </w:r>
      <w:r w:rsidR="001B4C8D">
        <w:t>1</w:t>
      </w:r>
      <w:bookmarkEnd w:id="14"/>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7CB0D4D0" w14:textId="4F983D92" w:rsidR="00760FB1" w:rsidRDefault="00760FB1" w:rsidP="003C329F">
      <w:pPr>
        <w:pStyle w:val="Lista"/>
      </w:pPr>
      <w:r>
        <w:t xml:space="preserve">the section on </w:t>
      </w:r>
      <w:r>
        <w:rPr>
          <w:b/>
          <w:bCs/>
        </w:rPr>
        <w:t>verse markup</w:t>
      </w:r>
      <w:r>
        <w:t xml:space="preserve"> (§</w:t>
      </w:r>
      <w:r w:rsidR="00AC54D6">
        <w:fldChar w:fldCharType="begin"/>
      </w:r>
      <w:r w:rsidR="00AC54D6">
        <w:instrText xml:space="preserve"> REF _Ref43978871 \r \h </w:instrText>
      </w:r>
      <w:r w:rsidR="00AC54D6">
        <w:fldChar w:fldCharType="separate"/>
      </w:r>
      <w:r w:rsidR="00B30F6E">
        <w:t>2.3</w:t>
      </w:r>
      <w:r w:rsidR="00AC54D6">
        <w:fldChar w:fldCharType="end"/>
      </w:r>
      <w:r w:rsidR="00AC54D6">
        <w:t>) has been rearranged and made clearer, with no substantive changes aside from the following</w:t>
      </w:r>
    </w:p>
    <w:p w14:paraId="3A2C3949" w14:textId="05DC1632" w:rsidR="00B63A76" w:rsidRDefault="00B63A76" w:rsidP="00AC54D6">
      <w:pPr>
        <w:pStyle w:val="Lista2"/>
      </w:pPr>
      <w:r>
        <w:t xml:space="preserve">guidelines for </w:t>
      </w:r>
      <w:r w:rsidRPr="00B63A76">
        <w:rPr>
          <w:b/>
          <w:bCs/>
        </w:rPr>
        <w:t>verse line boundaries</w:t>
      </w:r>
      <w:r>
        <w:t xml:space="preserve"> in conflict with word boundaries (§</w:t>
      </w:r>
      <w:r w:rsidR="00AC54D6">
        <w:fldChar w:fldCharType="begin"/>
      </w:r>
      <w:r w:rsidR="00AC54D6">
        <w:instrText xml:space="preserve"> REF _Ref181705758 \r \h </w:instrText>
      </w:r>
      <w:r w:rsidR="00AC54D6">
        <w:fldChar w:fldCharType="separate"/>
      </w:r>
      <w:r w:rsidR="00B30F6E">
        <w:t>2.3.5</w:t>
      </w:r>
      <w:r w:rsidR="00AC54D6">
        <w:fldChar w:fldCharType="end"/>
      </w:r>
      <w:r>
        <w:t>) have been elaborated and clarified</w:t>
      </w:r>
    </w:p>
    <w:p w14:paraId="075B5E13" w14:textId="23AACE11" w:rsidR="00F67963" w:rsidRDefault="00F67963" w:rsidP="00AC54D6">
      <w:pPr>
        <w:pStyle w:val="Lista2"/>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B30F6E">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C54D6">
        <w:fldChar w:fldCharType="begin"/>
      </w:r>
      <w:r w:rsidR="00AC54D6">
        <w:instrText xml:space="preserve"> REF _Ref181705826 \r \h </w:instrText>
      </w:r>
      <w:r w:rsidR="00AC54D6">
        <w:fldChar w:fldCharType="separate"/>
      </w:r>
      <w:r w:rsidR="00B30F6E">
        <w:t>2.3.6.4</w:t>
      </w:r>
      <w:r w:rsidR="00AC54D6">
        <w:fldChar w:fldCharType="end"/>
      </w:r>
      <w:r>
        <w:t>)</w:t>
      </w:r>
    </w:p>
    <w:p w14:paraId="4D98BA42" w14:textId="028E7E93" w:rsidR="00777B90" w:rsidRDefault="00777B90" w:rsidP="003B3C1C">
      <w:pPr>
        <w:pStyle w:val="Lista"/>
      </w:pPr>
      <w:r>
        <w:t>the chapter on extrinsic structure (§</w:t>
      </w:r>
      <w:r>
        <w:fldChar w:fldCharType="begin"/>
      </w:r>
      <w:r>
        <w:instrText xml:space="preserve"> REF _Ref182580581 \r \h </w:instrText>
      </w:r>
      <w:r>
        <w:fldChar w:fldCharType="separate"/>
      </w:r>
      <w:r w:rsidR="00B30F6E">
        <w:t>3</w:t>
      </w:r>
      <w:r>
        <w:fldChar w:fldCharType="end"/>
      </w:r>
      <w:r>
        <w:t>) has been expanded and rearranged for increased clarity and detail, with the following modifications</w:t>
      </w:r>
    </w:p>
    <w:p w14:paraId="7BC50722" w14:textId="53E1F9D6" w:rsidR="00D0147D" w:rsidRDefault="00D0147D" w:rsidP="00777B90">
      <w:pPr>
        <w:pStyle w:val="Lista2"/>
      </w:pPr>
      <w:r>
        <w:t>a new section has been created to introduce structural milestones in general (§</w:t>
      </w:r>
      <w:r w:rsidR="0020012B">
        <w:fldChar w:fldCharType="begin"/>
      </w:r>
      <w:r w:rsidR="0020012B">
        <w:instrText xml:space="preserve"> REF _Ref182923700 \r \h </w:instrText>
      </w:r>
      <w:r w:rsidR="0020012B">
        <w:fldChar w:fldCharType="separate"/>
      </w:r>
      <w:r w:rsidR="00B30F6E">
        <w:t>3.3</w:t>
      </w:r>
      <w:r w:rsidR="0020012B">
        <w:fldChar w:fldCharType="end"/>
      </w:r>
      <w:r>
        <w:t>), replacing instructions that were redundantly given for various kinds of milestone separately</w:t>
      </w:r>
    </w:p>
    <w:p w14:paraId="6E9F2635" w14:textId="7EBDA1E7" w:rsidR="003B3C1C" w:rsidRDefault="003B3C1C" w:rsidP="00777B90">
      <w:pPr>
        <w:pStyle w:val="Lista2"/>
      </w:pPr>
      <w:r>
        <w:t xml:space="preserve">changes to the </w:t>
      </w:r>
      <w:r w:rsidR="006C1611">
        <w:t>combination of</w:t>
      </w:r>
      <w:r>
        <w:t xml:space="preserve"> textpart</w:t>
      </w:r>
      <w:r w:rsidR="006C1611">
        <w:t>s</w:t>
      </w:r>
      <w:r>
        <w:t xml:space="preserve"> (§</w:t>
      </w:r>
      <w:r w:rsidR="006C1611">
        <w:fldChar w:fldCharType="begin"/>
      </w:r>
      <w:r w:rsidR="006C1611">
        <w:instrText xml:space="preserve"> REF _Ref43978987 \r \h </w:instrText>
      </w:r>
      <w:r w:rsidR="006C1611">
        <w:fldChar w:fldCharType="separate"/>
      </w:r>
      <w:r w:rsidR="00B30F6E">
        <w:t>3.2</w:t>
      </w:r>
      <w:r w:rsidR="006C1611">
        <w:fldChar w:fldCharType="end"/>
      </w:r>
      <w:r>
        <w:t>), pagelike partition</w:t>
      </w:r>
      <w:r w:rsidR="006C1611">
        <w:t>s</w:t>
      </w:r>
      <w:r>
        <w:t xml:space="preserve"> (§</w:t>
      </w:r>
      <w:r w:rsidR="006C1611">
        <w:fldChar w:fldCharType="begin"/>
      </w:r>
      <w:r w:rsidR="006C1611">
        <w:instrText xml:space="preserve"> REF _Ref43979481 \r \h </w:instrText>
      </w:r>
      <w:r w:rsidR="006C1611">
        <w:fldChar w:fldCharType="separate"/>
      </w:r>
      <w:r w:rsidR="00B30F6E">
        <w:t>3.4</w:t>
      </w:r>
      <w:r w:rsidR="006C1611">
        <w:fldChar w:fldCharType="end"/>
      </w:r>
      <w:r>
        <w:t>) and gridlike partition</w:t>
      </w:r>
      <w:r w:rsidR="006C1611">
        <w:t>s</w:t>
      </w:r>
      <w:r>
        <w:t xml:space="preserve"> (</w:t>
      </w:r>
      <w:r w:rsidR="006C1611">
        <w:t>§</w:t>
      </w:r>
      <w:r w:rsidR="006C1611">
        <w:fldChar w:fldCharType="begin"/>
      </w:r>
      <w:r w:rsidR="006C1611">
        <w:instrText xml:space="preserve"> REF _Ref43984651 \r \h </w:instrText>
      </w:r>
      <w:r w:rsidR="006C1611">
        <w:fldChar w:fldCharType="separate"/>
      </w:r>
      <w:r w:rsidR="00B30F6E">
        <w:t>3.6</w:t>
      </w:r>
      <w:r w:rsidR="006C1611">
        <w:fldChar w:fldCharType="end"/>
      </w:r>
      <w:r>
        <w:t>)</w:t>
      </w:r>
    </w:p>
    <w:p w14:paraId="702F1CD4" w14:textId="0FAACB70" w:rsidR="006C1611" w:rsidRDefault="006C1611" w:rsidP="00777B90">
      <w:pPr>
        <w:pStyle w:val="Lista3"/>
      </w:pPr>
      <w:r>
        <w:t>no more than one kind of pagelike partition is now permitted within each textpart (or within the edition division, if textparts are not present)</w:t>
      </w:r>
    </w:p>
    <w:p w14:paraId="079554F5" w14:textId="66642A70" w:rsidR="006C1611" w:rsidRDefault="006C1611" w:rsidP="00777B90">
      <w:pPr>
        <w:pStyle w:val="Lista3"/>
      </w:pPr>
      <w:r>
        <w:t>when numbered partitions of the same kind are present within more than one textpart, restarting the numbering in each textpart is now recommended in all cases (while formerly it was counter-recommended for pagelike and gridlike milestones)</w:t>
      </w:r>
    </w:p>
    <w:p w14:paraId="426CBDB3" w14:textId="4FB59F6B" w:rsidR="004F69EF" w:rsidRDefault="004F69EF" w:rsidP="00777B90">
      <w:pPr>
        <w:pStyle w:val="Lista2"/>
      </w:pPr>
      <w:r>
        <w:lastRenderedPageBreak/>
        <w:t xml:space="preserve">changes to </w:t>
      </w:r>
      <w:r w:rsidR="003B3C1C">
        <w:t xml:space="preserve">the </w:t>
      </w:r>
      <w:r>
        <w:t xml:space="preserve">permitted values of textpart </w:t>
      </w:r>
      <w:r w:rsidRPr="009023B1">
        <w:rPr>
          <w:rStyle w:val="Codeattribute"/>
        </w:rPr>
        <w:t>@</w:t>
      </w:r>
      <w:r>
        <w:rPr>
          <w:rStyle w:val="Codeattribute"/>
        </w:rPr>
        <w:t>subtype</w:t>
      </w:r>
      <w:r>
        <w:t xml:space="preserve"> (§</w:t>
      </w:r>
      <w:r w:rsidR="004B2434">
        <w:fldChar w:fldCharType="begin"/>
      </w:r>
      <w:r w:rsidR="004B2434">
        <w:instrText xml:space="preserve"> REF _Ref182236825 \r \h </w:instrText>
      </w:r>
      <w:r w:rsidR="004B2434">
        <w:fldChar w:fldCharType="separate"/>
      </w:r>
      <w:r w:rsidR="00B30F6E">
        <w:t>3.2.3.2</w:t>
      </w:r>
      <w:r w:rsidR="004B2434">
        <w:fldChar w:fldCharType="end"/>
      </w:r>
      <w:r>
        <w:t>)</w:t>
      </w:r>
      <w:r w:rsidR="00F65316">
        <w:t xml:space="preserve"> and milestone </w:t>
      </w:r>
      <w:r w:rsidRPr="009023B1">
        <w:rPr>
          <w:rStyle w:val="Codeattribute"/>
        </w:rPr>
        <w:t>@</w:t>
      </w:r>
      <w:r>
        <w:rPr>
          <w:rStyle w:val="Codeattribute"/>
        </w:rPr>
        <w:t>unit</w:t>
      </w:r>
      <w:r>
        <w:t xml:space="preserve"> (§</w:t>
      </w:r>
      <w:r w:rsidR="00F65316">
        <w:fldChar w:fldCharType="begin"/>
      </w:r>
      <w:r w:rsidR="00F65316">
        <w:instrText xml:space="preserve"> REF _Ref182815315 \r \h </w:instrText>
      </w:r>
      <w:r w:rsidR="00F65316">
        <w:fldChar w:fldCharType="separate"/>
      </w:r>
      <w:r w:rsidR="00B30F6E">
        <w:t>3.3.4</w:t>
      </w:r>
      <w:r w:rsidR="00F65316">
        <w:fldChar w:fldCharType="end"/>
      </w:r>
      <w:r>
        <w:t>)</w:t>
      </w:r>
    </w:p>
    <w:p w14:paraId="0AAA53C5" w14:textId="30290983" w:rsidR="004F69EF" w:rsidRDefault="004F69EF" w:rsidP="00777B90">
      <w:pPr>
        <w:pStyle w:val="Lista3"/>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777B90">
      <w:pPr>
        <w:pStyle w:val="Lista3"/>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74FD473F" w:rsidR="00F67963" w:rsidRDefault="0025691E" w:rsidP="00777B90">
      <w:pPr>
        <w:pStyle w:val="Lista3"/>
      </w:pPr>
      <w:r w:rsidRPr="0025691E">
        <w:rPr>
          <w:rStyle w:val="Codevalue"/>
        </w:rPr>
        <w:t>"</w:t>
      </w:r>
      <w:r w:rsidR="00F67963" w:rsidRPr="0025691E">
        <w:rPr>
          <w:rStyle w:val="Codevalue"/>
        </w:rPr>
        <w:t>zone</w:t>
      </w:r>
      <w:r w:rsidRPr="0025691E">
        <w:rPr>
          <w:rStyle w:val="Codevalue"/>
        </w:rPr>
        <w:t>"</w:t>
      </w:r>
      <w:r w:rsidR="00F67963">
        <w:t xml:space="preserve"> is now suggested for partitions as a </w:t>
      </w:r>
      <w:proofErr w:type="spellStart"/>
      <w:r w:rsidR="00F67963">
        <w:t>fallback</w:t>
      </w:r>
      <w:proofErr w:type="spellEnd"/>
      <w:r w:rsidR="00F67963">
        <w:t xml:space="preserve"> option</w:t>
      </w:r>
    </w:p>
    <w:p w14:paraId="2C2729D7" w14:textId="6CA961FD" w:rsidR="00F65316" w:rsidRPr="00F65316" w:rsidRDefault="00F65316" w:rsidP="00777B90">
      <w:pPr>
        <w:pStyle w:val="Lista3"/>
      </w:pPr>
      <w:r w:rsidRPr="00F65316">
        <w:t>the</w:t>
      </w:r>
      <w:r>
        <w:t xml:space="preserve"> units for pagelike and gridlike partitions are no longer different</w:t>
      </w:r>
    </w:p>
    <w:p w14:paraId="53E7B454" w14:textId="0C685AB2" w:rsidR="00777B90" w:rsidRDefault="00777B90" w:rsidP="00777B90">
      <w:pPr>
        <w:pStyle w:val="Lista2"/>
      </w:pPr>
      <w:r>
        <w:t xml:space="preserve">a new section on </w:t>
      </w:r>
      <w:r w:rsidR="004D1F94">
        <w:t>using partitions for</w:t>
      </w:r>
      <w:r>
        <w:t xml:space="preserve"> fragmented inscriptions (§</w:t>
      </w:r>
      <w:r>
        <w:fldChar w:fldCharType="begin"/>
      </w:r>
      <w:r>
        <w:instrText xml:space="preserve"> REF _Ref182815850 \r \h </w:instrText>
      </w:r>
      <w:r>
        <w:fldChar w:fldCharType="separate"/>
      </w:r>
      <w:r w:rsidR="00B30F6E">
        <w:t>3.7</w:t>
      </w:r>
      <w:r>
        <w:fldChar w:fldCharType="end"/>
      </w:r>
      <w:r>
        <w:t xml:space="preserve">) has been added </w:t>
      </w:r>
    </w:p>
    <w:p w14:paraId="71D652F8" w14:textId="409BCE42"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rsidR="00B30F6E">
        <w:t>4.3.4</w:t>
      </w:r>
      <w:r>
        <w:fldChar w:fldCharType="end"/>
      </w:r>
      <w:r>
        <w:t>)</w:t>
      </w:r>
    </w:p>
    <w:p w14:paraId="17E17610" w14:textId="43C2834D"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B30F6E">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1A528FF5" w:rsidR="0044366B" w:rsidRDefault="0044366B" w:rsidP="0044366B">
      <w:pPr>
        <w:pStyle w:val="Lista2"/>
      </w:pPr>
      <w:bookmarkStart w:id="15" w:name="_Ref43978406"/>
      <w:r>
        <w:t>the former section 4.3.5 (</w:t>
      </w:r>
      <w:r w:rsidRPr="00DD7CCF">
        <w:t>Space for visual layout</w:t>
      </w:r>
      <w:bookmarkEnd w:id="15"/>
      <w:r>
        <w:t>) has been subsumed into the new §</w:t>
      </w:r>
      <w:r>
        <w:fldChar w:fldCharType="begin"/>
      </w:r>
      <w:r>
        <w:instrText xml:space="preserve"> REF _Ref134027392 \r \h </w:instrText>
      </w:r>
      <w:r>
        <w:fldChar w:fldCharType="separate"/>
      </w:r>
      <w:r w:rsidR="00B30F6E">
        <w:t>4.3.2</w:t>
      </w:r>
      <w:r>
        <w:fldChar w:fldCharType="end"/>
      </w:r>
    </w:p>
    <w:p w14:paraId="021389FE" w14:textId="22285E5D"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B30F6E">
        <w:t>4.3.6</w:t>
      </w:r>
      <w:r>
        <w:fldChar w:fldCharType="end"/>
      </w:r>
      <w:r>
        <w:t>)</w:t>
      </w:r>
    </w:p>
    <w:p w14:paraId="7E0D469E" w14:textId="2DFEA81C"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B30F6E">
        <w:t>7.5.1</w:t>
      </w:r>
      <w:r>
        <w:fldChar w:fldCharType="end"/>
      </w:r>
      <w:r>
        <w:t>, resulting in a renumbering of the sections from §4.4 onward and the subsections from §7.5.1 onward</w:t>
      </w:r>
    </w:p>
    <w:p w14:paraId="78FD00A3" w14:textId="6D687220"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B30F6E">
        <w:t>4.4.2</w:t>
      </w:r>
      <w:r>
        <w:fldChar w:fldCharType="end"/>
      </w:r>
      <w:r>
        <w:t>)</w:t>
      </w:r>
    </w:p>
    <w:p w14:paraId="68819589" w14:textId="25F97774"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B30F6E">
        <w:t>5.5</w:t>
      </w:r>
      <w:r>
        <w:fldChar w:fldCharType="end"/>
      </w:r>
    </w:p>
    <w:p w14:paraId="578AA863" w14:textId="3314AD22"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B30F6E">
        <w:t>6.1.4</w:t>
      </w:r>
      <w:r>
        <w:fldChar w:fldCharType="end"/>
      </w:r>
      <w:r>
        <w:t>) have been revised for clarity and slightly expanded</w:t>
      </w:r>
    </w:p>
    <w:p w14:paraId="6AAC34E0" w14:textId="08E7D19A" w:rsidR="00F67963" w:rsidRDefault="00F67963" w:rsidP="00F67963">
      <w:pPr>
        <w:pStyle w:val="Lista"/>
      </w:pPr>
      <w:r>
        <w:t>a new section §</w:t>
      </w:r>
      <w:r>
        <w:fldChar w:fldCharType="begin"/>
      </w:r>
      <w:r>
        <w:instrText xml:space="preserve"> REF _Ref63674857 \r \h </w:instrText>
      </w:r>
      <w:r>
        <w:fldChar w:fldCharType="separate"/>
      </w:r>
      <w:r w:rsidR="00B30F6E">
        <w:t>6.4</w:t>
      </w:r>
      <w:r>
        <w:fldChar w:fldCharType="end"/>
      </w:r>
      <w:r>
        <w:t xml:space="preserve"> has been added to cater for </w:t>
      </w:r>
      <w:r>
        <w:rPr>
          <w:b/>
          <w:bCs/>
        </w:rPr>
        <w:t>scribal omissions that cannot be restored</w:t>
      </w:r>
    </w:p>
    <w:p w14:paraId="5367B431" w14:textId="59D0DB14" w:rsidR="003B5E4F" w:rsidRDefault="003B5E4F" w:rsidP="00F67963">
      <w:pPr>
        <w:pStyle w:val="Lista"/>
      </w:pPr>
      <w:r>
        <w:t>tagging for numeral values is now permitted on words in addition to numerals (§</w:t>
      </w:r>
      <w:r>
        <w:fldChar w:fldCharType="begin"/>
      </w:r>
      <w:r>
        <w:instrText xml:space="preserve"> REF _Ref72139759 \r \h </w:instrText>
      </w:r>
      <w:r>
        <w:fldChar w:fldCharType="separate"/>
      </w:r>
      <w:r w:rsidR="00B30F6E">
        <w:t>7.1.4</w:t>
      </w:r>
      <w:r>
        <w:fldChar w:fldCharType="end"/>
      </w:r>
      <w:r>
        <w:t>)</w:t>
      </w:r>
    </w:p>
    <w:p w14:paraId="56B063DB" w14:textId="64B0F11E"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B30F6E">
        <w:t>7.3.1</w:t>
      </w:r>
      <w:r>
        <w:fldChar w:fldCharType="end"/>
      </w:r>
      <w:r>
        <w:t>)</w:t>
      </w:r>
    </w:p>
    <w:p w14:paraId="5BFF32F8" w14:textId="072629E2"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B30F6E">
        <w:t>7.5.5</w:t>
      </w:r>
      <w:r>
        <w:fldChar w:fldCharType="end"/>
      </w:r>
      <w:r>
        <w:t>)</w:t>
      </w:r>
    </w:p>
    <w:p w14:paraId="2840CB7D" w14:textId="4439642A"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B30F6E">
        <w:t>7.6</w:t>
      </w:r>
      <w:r>
        <w:fldChar w:fldCharType="end"/>
      </w:r>
      <w:r>
        <w:t>)</w:t>
      </w:r>
    </w:p>
    <w:p w14:paraId="400C1FE8" w14:textId="51F3E1F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B30F6E">
        <w:t>9.1.6</w:t>
      </w:r>
      <w:r>
        <w:fldChar w:fldCharType="end"/>
      </w:r>
      <w:r>
        <w:t>)</w:t>
      </w:r>
    </w:p>
    <w:p w14:paraId="0629D98C" w14:textId="0D3DD4E4"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B30F6E">
        <w:t>9.2.1</w:t>
      </w:r>
      <w:r>
        <w:fldChar w:fldCharType="end"/>
      </w:r>
      <w:r>
        <w:t>)</w:t>
      </w:r>
    </w:p>
    <w:p w14:paraId="70867FC1" w14:textId="2517738C"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B30F6E">
        <w:t>9.2.2</w:t>
      </w:r>
      <w:r>
        <w:fldChar w:fldCharType="end"/>
      </w:r>
      <w:r>
        <w:t>)</w:t>
      </w:r>
    </w:p>
    <w:p w14:paraId="6F3E254C" w14:textId="35939239"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rsidR="00B30F6E">
        <w:t>9.2.3</w:t>
      </w:r>
      <w:r>
        <w:fldChar w:fldCharType="end"/>
      </w:r>
      <w:r>
        <w:t>)</w:t>
      </w:r>
    </w:p>
    <w:p w14:paraId="2370AF8E" w14:textId="05FFDFCE"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B30F6E">
        <w:t>9.2.3</w:t>
      </w:r>
      <w:r>
        <w:fldChar w:fldCharType="end"/>
      </w:r>
      <w:r>
        <w:t>)</w:t>
      </w:r>
    </w:p>
    <w:p w14:paraId="3294E853" w14:textId="6E2DC63C"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B30F6E">
        <w:t>9.4.3</w:t>
      </w:r>
      <w:r>
        <w:fldChar w:fldCharType="end"/>
      </w:r>
      <w:r>
        <w:t>)</w:t>
      </w:r>
    </w:p>
    <w:p w14:paraId="414A2BF1" w14:textId="3B0522F5"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B30F6E">
        <w:t>10.4.1</w:t>
      </w:r>
      <w:r>
        <w:fldChar w:fldCharType="end"/>
      </w:r>
      <w:r>
        <w:t>), in particular for notes concerning bibliographic items</w:t>
      </w:r>
    </w:p>
    <w:p w14:paraId="0D4CFD88" w14:textId="5579C01B"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B30F6E">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3502BBEC"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rsidR="00B30F6E">
        <w:t>10.4.7</w:t>
      </w:r>
      <w:r>
        <w:fldChar w:fldCharType="end"/>
      </w:r>
      <w:r>
        <w:t>)</w:t>
      </w:r>
    </w:p>
    <w:p w14:paraId="20A9B571" w14:textId="4969C514"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B30F6E">
        <w:t>Appendix B.4.2</w:t>
      </w:r>
      <w:r>
        <w:fldChar w:fldCharType="end"/>
      </w:r>
      <w:r>
        <w:t>)</w:t>
      </w:r>
    </w:p>
    <w:p w14:paraId="3FAE52D3" w14:textId="23D5CF4F"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B30F6E">
        <w:t>0</w:t>
      </w:r>
      <w:r>
        <w:fldChar w:fldCharType="end"/>
      </w:r>
      <w:r>
        <w:t>)</w:t>
      </w:r>
      <w:r w:rsidR="007148D7">
        <w:t xml:space="preserve"> </w:t>
      </w:r>
      <w:ins w:id="16" w:author="Dániel Balogh" w:date="2024-01-09T10:43:00Z">
        <w:r w:rsidR="007148D7">
          <w:t>@and removed from the guide</w:t>
        </w:r>
      </w:ins>
    </w:p>
    <w:p w14:paraId="2348E0E4" w14:textId="15C8055F" w:rsidR="00C02B8C" w:rsidRPr="00DD7CCF" w:rsidRDefault="004D2E67" w:rsidP="00EB2024">
      <w:pPr>
        <w:pStyle w:val="Cmsor2"/>
      </w:pPr>
      <w:bookmarkStart w:id="17" w:name="_mnn7i9yp8l0l" w:colFirst="0" w:colLast="0"/>
      <w:bookmarkStart w:id="18" w:name="_Toc182927720"/>
      <w:bookmarkEnd w:id="17"/>
      <w:r w:rsidRPr="00DD7CCF">
        <w:t xml:space="preserve">Introductory </w:t>
      </w:r>
      <w:r w:rsidR="006733B4" w:rsidRPr="00DD7CCF">
        <w:t>remarks</w:t>
      </w:r>
      <w:bookmarkEnd w:id="18"/>
    </w:p>
    <w:p w14:paraId="3DE85409" w14:textId="4CF06B00" w:rsidR="00C02B8C" w:rsidRPr="00DD7CCF" w:rsidRDefault="004D2E67" w:rsidP="00EB2024">
      <w:pPr>
        <w:pStyle w:val="Cmsor3"/>
      </w:pPr>
      <w:bookmarkStart w:id="19" w:name="_pxxk68dqnvkk" w:colFirst="0" w:colLast="0"/>
      <w:bookmarkStart w:id="20" w:name="_Toc182927721"/>
      <w:bookmarkEnd w:id="19"/>
      <w:r w:rsidRPr="00DD7CCF">
        <w:t>Acknowledgements</w:t>
      </w:r>
      <w:bookmarkEnd w:id="20"/>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1" w:name="_Toc182927722"/>
      <w:r>
        <w:t>Scope</w:t>
      </w:r>
      <w:bookmarkEnd w:id="21"/>
    </w:p>
    <w:p w14:paraId="64C167EC" w14:textId="52E1A5B9" w:rsidR="00CF217C" w:rsidRPr="00CF217C" w:rsidRDefault="000D443E" w:rsidP="000D443E">
      <w:r>
        <w:t>T</w:t>
      </w:r>
      <w:r w:rsidR="00CF217C">
        <w:t>his Guide is for the EpiDoc compliant encoding of original sources for the DHARMA project</w:t>
      </w:r>
      <w:r>
        <w:t>. T</w:t>
      </w:r>
      <w:r w:rsidR="00CF217C">
        <w:t xml:space="preserve">he Guide has been composed primarily with epigraphic texts in mind, but </w:t>
      </w:r>
      <w:commentRangeStart w:id="22"/>
      <w:r w:rsidR="00CF217C">
        <w:t>is also applicable to the encoding of diplomatic editions of manuscripts</w:t>
      </w:r>
      <w:commentRangeEnd w:id="22"/>
      <w:r w:rsidR="00BC4ADB">
        <w:rPr>
          <w:rStyle w:val="Jegyzethivatkozs"/>
          <w:rFonts w:cs="Mangal"/>
        </w:rPr>
        <w:commentReference w:id="22"/>
      </w:r>
      <w:r>
        <w:t xml:space="preserve">. All DHARMA members are strongly encouraged at least to skim </w:t>
      </w:r>
      <w:r w:rsidR="00D30A51">
        <w:t xml:space="preserve">it from </w:t>
      </w:r>
      <w:r>
        <w:t xml:space="preserve">cover to </w:t>
      </w:r>
      <w:r>
        <w:lastRenderedPageBreak/>
        <w:t xml:space="preserve">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3" w:name="_10lqdugq9c0g" w:colFirst="0" w:colLast="0"/>
      <w:bookmarkStart w:id="24" w:name="_Toc182927723"/>
      <w:bookmarkEnd w:id="23"/>
      <w:r w:rsidRPr="00DD7CCF">
        <w:t xml:space="preserve">Further </w:t>
      </w:r>
      <w:r w:rsidR="00B30777">
        <w:t>r</w:t>
      </w:r>
      <w:r w:rsidRPr="00DD7CCF">
        <w:t>eading</w:t>
      </w:r>
      <w:bookmarkEnd w:id="24"/>
    </w:p>
    <w:p w14:paraId="6CDE487D" w14:textId="5A7AA55D" w:rsidR="00324B69" w:rsidRPr="00DD7CCF" w:rsidRDefault="00324B69" w:rsidP="00324B69">
      <w:r>
        <w:t xml:space="preserve">This Guide is a constrained and detailed adaptation of the </w:t>
      </w:r>
      <w:r w:rsidRPr="00DD7CCF">
        <w:t xml:space="preserve">EpiDoc guidelines </w:t>
      </w:r>
      <w:r>
        <w:t>(</w:t>
      </w:r>
      <w:hyperlink r:id="rId13" w:history="1">
        <w:r w:rsidRPr="003B6215">
          <w:rPr>
            <w:rStyle w:val="Hiperhivatkozs"/>
          </w:rPr>
          <w:t>http://www.stoa.org/epidoc/gl/latest/index.html</w:t>
        </w:r>
      </w:hyperlink>
      <w:r>
        <w:t xml:space="preserve">), which are themselves a constrained and detailed adaptation of </w:t>
      </w:r>
      <w:r w:rsidRPr="00DD7CCF">
        <w:t xml:space="preserve">the TEI guidelines </w:t>
      </w:r>
      <w:r>
        <w:t>(</w:t>
      </w:r>
      <w:hyperlink r:id="rId14" w:history="1">
        <w:r w:rsidRPr="003B6215">
          <w:rPr>
            <w:rStyle w:val="Hiperhivatkozs"/>
          </w:rPr>
          <w:t>https://tei-c.org/guidelines/</w:t>
        </w:r>
      </w:hyperlink>
      <w:r w:rsidRPr="00324B69">
        <w:t>)</w:t>
      </w:r>
      <w:r>
        <w:t>. A</w:t>
      </w:r>
      <w:r w:rsidRPr="00DD7CCF">
        <w:t xml:space="preserve"> good general introduction to EpiDoc can be found in</w:t>
      </w:r>
      <w:r>
        <w:t xml:space="preserve"> Bodard 2010, </w:t>
      </w:r>
      <w:r w:rsidRPr="00DD7CCF">
        <w:t xml:space="preserve">available at </w:t>
      </w:r>
      <w:hyperlink r:id="rId15" w:history="1">
        <w:r w:rsidRPr="003B6215">
          <w:rPr>
            <w:rStyle w:val="Hiperhivatkozs"/>
          </w:rPr>
          <w:t>http://www.stoa.org/wordpress/wp-content/uploads/2010/09/Chapter05_EpiDoc_Bodard.pdf</w:t>
        </w:r>
      </w:hyperlink>
    </w:p>
    <w:p w14:paraId="65FAB615" w14:textId="48C6B426" w:rsidR="00C02B8C" w:rsidRPr="00DD7CCF" w:rsidRDefault="00324B69" w:rsidP="00324B69">
      <w:r>
        <w:t>I</w:t>
      </w:r>
      <w:r w:rsidR="004D2E67" w:rsidRPr="00DD7CCF">
        <w:t xml:space="preserve">f you are entirely new to XML or the idea of </w:t>
      </w:r>
      <w:r>
        <w:t xml:space="preserve">computer </w:t>
      </w:r>
      <w:r w:rsidR="004D2E67" w:rsidRPr="00DD7CCF">
        <w:t>markup, we recommend</w:t>
      </w:r>
      <w:r>
        <w:t xml:space="preserve"> the following articles:</w:t>
      </w:r>
    </w:p>
    <w:p w14:paraId="5E282AA7" w14:textId="2E26C3C4" w:rsidR="00C02B8C" w:rsidRPr="00DD7CCF" w:rsidRDefault="004D2E67" w:rsidP="00324B69">
      <w:pPr>
        <w:pStyle w:val="Lista"/>
      </w:pPr>
      <w:r w:rsidRPr="00DD7CCF">
        <w:t xml:space="preserve">“The Gentle Introduction to Mark-up for Epigraphers” </w:t>
      </w:r>
      <w:r w:rsidRPr="00E24F87">
        <w:rPr>
          <w:noProof/>
        </w:rPr>
        <w:t>(</w:t>
      </w:r>
      <w:r w:rsidRPr="00DD7CCF">
        <w:t xml:space="preserve">Roueché and Flanders, n.d.), available at </w:t>
      </w:r>
      <w:hyperlink r:id="rId16" w:history="1">
        <w:r w:rsidR="00324B69" w:rsidRPr="003B6215">
          <w:rPr>
            <w:rStyle w:val="Hiperhivatkozs"/>
          </w:rPr>
          <w:t>http://www.stoa.org/epidoc/gl/latest/intro-eps.html</w:t>
        </w:r>
      </w:hyperlink>
    </w:p>
    <w:p w14:paraId="45F93F81" w14:textId="20310E05" w:rsidR="004F4C63" w:rsidRPr="00DD7CCF" w:rsidRDefault="004D2E67" w:rsidP="00324B69">
      <w:pPr>
        <w:pStyle w:val="Lista"/>
      </w:pPr>
      <w:r w:rsidRPr="00DD7CCF">
        <w:t xml:space="preserve">“What is XML and why should humanists care? An even gentler introduction to XML” </w:t>
      </w:r>
      <w:r w:rsidRPr="00E24F87">
        <w:rPr>
          <w:noProof/>
        </w:rPr>
        <w:t>(</w:t>
      </w:r>
      <w:r w:rsidRPr="00DD7CCF">
        <w:t>Birnbaum 2015),</w:t>
      </w:r>
      <w:r w:rsidR="00324B69">
        <w:t xml:space="preserve"> </w:t>
      </w:r>
      <w:hyperlink r:id="rId17" w:history="1">
        <w:r w:rsidR="00324B69" w:rsidRPr="003B6215">
          <w:rPr>
            <w:rStyle w:val="Hiperhivatkozs"/>
          </w:rPr>
          <w:t>http://dh.obdurodon.org/what-is-xml.xhtml</w:t>
        </w:r>
      </w:hyperlink>
    </w:p>
    <w:p w14:paraId="060614DA" w14:textId="14F3AB2A" w:rsidR="004F4C63" w:rsidRPr="00DD7CCF" w:rsidRDefault="004D2E67" w:rsidP="00324B69">
      <w:pPr>
        <w:pStyle w:val="Lista"/>
      </w:pPr>
      <w:r w:rsidRPr="00DD7CCF">
        <w:t xml:space="preserve">for a more in-depth introduction, read the current version of the </w:t>
      </w:r>
      <w:proofErr w:type="spellStart"/>
      <w:r w:rsidRPr="00DD7CCF">
        <w:t>ur</w:t>
      </w:r>
      <w:proofErr w:type="spellEnd"/>
      <w:r w:rsidRPr="00DD7CCF">
        <w:t>-text “A Gentle Introduction to XML” at</w:t>
      </w:r>
      <w:r w:rsidR="00324B69">
        <w:t xml:space="preserve"> </w:t>
      </w:r>
      <w:hyperlink r:id="rId18" w:history="1">
        <w:r w:rsidR="00324B69" w:rsidRPr="003B6215">
          <w:rPr>
            <w:rStyle w:val="Hiperhivatkozs"/>
          </w:rPr>
          <w:t>https://www.tei-c.org/release/doc/tei-p5-doc/en/html/SG.html</w:t>
        </w:r>
      </w:hyperlink>
    </w:p>
    <w:p w14:paraId="04B88951" w14:textId="77777777" w:rsidR="00C02B8C" w:rsidRPr="00DD7CCF" w:rsidRDefault="004D2E67" w:rsidP="00EB2024">
      <w:pPr>
        <w:pStyle w:val="Cmsor3"/>
      </w:pPr>
      <w:bookmarkStart w:id="25" w:name="_tm2h1v9vrjxa" w:colFirst="0" w:colLast="0"/>
      <w:bookmarkStart w:id="26" w:name="_Toc182927724"/>
      <w:bookmarkEnd w:id="25"/>
      <w:r w:rsidRPr="00DD7CCF">
        <w:t>Software</w:t>
      </w:r>
      <w:bookmarkEnd w:id="26"/>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BC4ADB">
        <w:rPr>
          <w:rFonts w:cs="Noto Serif"/>
        </w:rPr>
        <w:t>Noto Serif</w:t>
      </w:r>
      <w:r w:rsidRPr="00DD7CCF">
        <w:t xml:space="preserve"> and </w:t>
      </w:r>
      <w:r w:rsidRPr="00BC4ADB">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62FA1976" w:rsidR="00DB65A6" w:rsidRDefault="00DB65A6" w:rsidP="000D443E">
      <w:pPr>
        <w:pStyle w:val="Lista"/>
      </w:pPr>
      <w:r>
        <w:t xml:space="preserve">for using Oxygen with the DHARMA XML schema: </w:t>
      </w:r>
      <w:hyperlink r:id="rId19" w:history="1">
        <w:r>
          <w:rPr>
            <w:rStyle w:val="Hiperhivatkozs"/>
          </w:rPr>
          <w:t>https://github.com/erc-dharma/project-documentation/blob/66167c20f4be621256460be1640cb7a727104854/schema/README.md</w:t>
        </w:r>
      </w:hyperlink>
    </w:p>
    <w:p w14:paraId="692FB02D" w14:textId="2FAFAE57" w:rsidR="00DB65A6" w:rsidRDefault="00DB65A6" w:rsidP="000D443E">
      <w:pPr>
        <w:pStyle w:val="Lista"/>
      </w:pPr>
      <w:r>
        <w:t xml:space="preserve">for setting up Oxygen to create human-readable HTML from an XML edition: </w:t>
      </w:r>
      <w:hyperlink r:id="rId20" w:history="1">
        <w:r>
          <w:rPr>
            <w:rStyle w:val="Hiperhivatkozs"/>
          </w:rPr>
          <w:t>https://github.com/erc-dharma/project-documentation/blob/master/stylesheets/README.md</w:t>
        </w:r>
      </w:hyperlink>
    </w:p>
    <w:p w14:paraId="33F1C95C" w14:textId="01C01DB8" w:rsidR="000D443E" w:rsidRDefault="000D443E" w:rsidP="000D443E">
      <w:pPr>
        <w:pStyle w:val="Lista"/>
      </w:pPr>
      <w:r>
        <w:t xml:space="preserve">for using Visual Studio Code: </w:t>
      </w:r>
      <w:hyperlink r:id="rId21" w:history="1">
        <w:r>
          <w:rPr>
            <w:rStyle w:val="Hiperhivatkozs"/>
          </w:rPr>
          <w:t>https://erc-dharma.github.io/project-documentation/visual-code/UsingVS_v01</w:t>
        </w:r>
      </w:hyperlink>
    </w:p>
    <w:p w14:paraId="3F160588" w14:textId="16A05795" w:rsidR="00C02B8C" w:rsidRPr="00DD7CCF" w:rsidRDefault="00E35999" w:rsidP="00EB2024">
      <w:pPr>
        <w:pStyle w:val="Cmsor3"/>
      </w:pPr>
      <w:bookmarkStart w:id="27" w:name="_h6ld3i1yh73t" w:colFirst="0" w:colLast="0"/>
      <w:bookmarkStart w:id="28" w:name="_Toc182927725"/>
      <w:bookmarkEnd w:id="27"/>
      <w:r>
        <w:t>Note on the examples</w:t>
      </w:r>
      <w:bookmarkEnd w:id="28"/>
    </w:p>
    <w:p w14:paraId="30A7E302" w14:textId="05B09C36" w:rsidR="00C02B8C" w:rsidRPr="00DD7CCF" w:rsidRDefault="000D443E" w:rsidP="00D30A51">
      <w:r>
        <w:t>T</w:t>
      </w:r>
      <w:r w:rsidR="004D2E67" w:rsidRPr="00DD7CCF">
        <w:t>he text fragments used for illustration are mostly Sanskrit from India</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180B05CE"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 xml:space="preserve">and highlighted </w:t>
      </w:r>
      <w:r w:rsidR="00E35999">
        <w:t>with text colour and background shading</w:t>
      </w:r>
      <w:r w:rsidR="00D30A51">
        <w:t>.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9" w:name="_66jpmlsjumit" w:colFirst="0" w:colLast="0"/>
      <w:bookmarkStart w:id="30" w:name="_Toc182927726"/>
      <w:bookmarkEnd w:id="29"/>
      <w:r w:rsidRPr="00DD7CCF">
        <w:lastRenderedPageBreak/>
        <w:t xml:space="preserve">Terms and </w:t>
      </w:r>
      <w:r w:rsidR="006733B4" w:rsidRPr="00DD7CCF">
        <w:t>definitions</w:t>
      </w:r>
      <w:bookmarkEnd w:id="30"/>
    </w:p>
    <w:p w14:paraId="178AC1BD" w14:textId="36E2E25A" w:rsidR="00C02B8C" w:rsidRPr="00DD7CCF" w:rsidRDefault="004D2E67" w:rsidP="00EB2024">
      <w:pPr>
        <w:pStyle w:val="Cmsor3"/>
      </w:pPr>
      <w:bookmarkStart w:id="31" w:name="_ktq4gtyoojde" w:colFirst="0" w:colLast="0"/>
      <w:bookmarkStart w:id="32" w:name="_Toc182927727"/>
      <w:bookmarkEnd w:id="31"/>
      <w:r w:rsidRPr="00DD7CCF">
        <w:t>Abbreviations</w:t>
      </w:r>
      <w:bookmarkEnd w:id="32"/>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6B5499">
        <w:rPr>
          <w:rStyle w:val="Lbjegyzet-hivatkozs"/>
        </w:rPr>
        <w:footnoteReference w:id="3"/>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6B5499">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6B5499">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6B5499">
        <w:rPr>
          <w:rStyle w:val="Lbjegyzet-hivatkozs"/>
        </w:rPr>
        <w:footnoteReference w:id="6"/>
      </w:r>
    </w:p>
    <w:p w14:paraId="1EBE1D0A" w14:textId="77777777" w:rsidR="00C02B8C" w:rsidRPr="00DD7CCF" w:rsidRDefault="004D2E67" w:rsidP="00EB2024">
      <w:pPr>
        <w:pStyle w:val="Cmsor3"/>
      </w:pPr>
      <w:bookmarkStart w:id="33" w:name="_u31qo517lzme" w:colFirst="0" w:colLast="0"/>
      <w:bookmarkStart w:id="34" w:name="_Ref149918317"/>
      <w:bookmarkStart w:id="35" w:name="_Toc182927728"/>
      <w:bookmarkEnd w:id="33"/>
      <w:r w:rsidRPr="00DD7CCF">
        <w:t>Basic terminology</w:t>
      </w:r>
      <w:bookmarkEnd w:id="34"/>
      <w:bookmarkEnd w:id="35"/>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6B5499">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lastRenderedPageBreak/>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6" w:name="_2jkucuulj067" w:colFirst="0" w:colLast="0"/>
      <w:bookmarkStart w:id="37" w:name="_Ref43978696"/>
      <w:bookmarkStart w:id="38" w:name="_Ref182309584"/>
      <w:bookmarkStart w:id="39" w:name="_Toc182927729"/>
      <w:bookmarkEnd w:id="36"/>
      <w:commentRangeStart w:id="40"/>
      <w:r w:rsidRPr="00DD7CCF">
        <w:t>XML terms and concepts</w:t>
      </w:r>
      <w:bookmarkEnd w:id="37"/>
      <w:commentRangeEnd w:id="40"/>
      <w:r w:rsidR="00AD56A0">
        <w:rPr>
          <w:rStyle w:val="Jegyzethivatkozs"/>
          <w:rFonts w:ascii="Gentium Plus" w:hAnsi="Gentium Plus" w:cs="Mangal"/>
          <w:kern w:val="0"/>
        </w:rPr>
        <w:commentReference w:id="40"/>
      </w:r>
      <w:bookmarkEnd w:id="38"/>
      <w:bookmarkEnd w:id="39"/>
    </w:p>
    <w:p w14:paraId="2F8EDF69" w14:textId="2AAB63AA"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lastRenderedPageBreak/>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4C2D4527"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B30F6E">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74D915F7" w:rsidR="00AE23C3" w:rsidRPr="00DD7CCF" w:rsidRDefault="00AE23C3" w:rsidP="00AE23C3">
            <w:pPr>
              <w:pStyle w:val="Kpalrs"/>
            </w:pPr>
            <w:bookmarkStart w:id="41" w:name="_Ref43993481"/>
            <w:r w:rsidRPr="00DD7CCF">
              <w:t xml:space="preserve">Example </w:t>
            </w:r>
            <w:r w:rsidR="00542B66">
              <w:fldChar w:fldCharType="begin"/>
            </w:r>
            <w:r w:rsidR="00542B66">
              <w:instrText xml:space="preserve"> STYLEREF 3 \s </w:instrText>
            </w:r>
            <w:r w:rsidR="00542B66">
              <w:fldChar w:fldCharType="separate"/>
            </w:r>
            <w:r w:rsidR="00B30F6E">
              <w:rPr>
                <w:noProof/>
              </w:rPr>
              <w:t>1.3.3</w:t>
            </w:r>
            <w:r w:rsidR="00542B66">
              <w:rPr>
                <w:noProof/>
              </w:rPr>
              <w:fldChar w:fldCharType="end"/>
            </w:r>
            <w:r w:rsidR="00EE7E86"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bookmarkEnd w:id="41"/>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543986C1"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B30F6E" w:rsidRPr="00DD7CCF">
        <w:t xml:space="preserve">Example </w:t>
      </w:r>
      <w:r w:rsidR="00B30F6E">
        <w:rPr>
          <w:noProof/>
        </w:rPr>
        <w:t>1.3.3</w:t>
      </w:r>
      <w:r w:rsidR="00B30F6E" w:rsidRPr="00DD7CCF">
        <w:rPr>
          <w:noProof/>
        </w:rPr>
        <w:t>.</w:t>
      </w:r>
      <w:r w:rsidR="00B30F6E">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291BAA">
        <w:t>must never overlap,</w:t>
      </w:r>
      <w:r w:rsidRPr="00DD7CCF">
        <w:t xml:space="preserve">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lastRenderedPageBreak/>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42D9051A"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B30F6E">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ar</w:t>
      </w:r>
      <w:r w:rsidRPr="00291BAA">
        <w:t>e 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6B5499">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6B5499">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42" w:name="_a0njpk1xs3b7" w:colFirst="0" w:colLast="0"/>
      <w:bookmarkStart w:id="43" w:name="_Ref43990537"/>
      <w:bookmarkStart w:id="44" w:name="_Toc182927730"/>
      <w:bookmarkEnd w:id="42"/>
      <w:commentRangeStart w:id="45"/>
      <w:r w:rsidRPr="00DD7CCF">
        <w:t>Conceptual markup</w:t>
      </w:r>
      <w:bookmarkEnd w:id="43"/>
      <w:commentRangeEnd w:id="45"/>
      <w:r w:rsidR="00D82BB6">
        <w:rPr>
          <w:rStyle w:val="Jegyzethivatkozs"/>
          <w:rFonts w:ascii="Gentium Plus" w:hAnsi="Gentium Plus" w:cs="Mangal"/>
          <w:kern w:val="0"/>
        </w:rPr>
        <w:commentReference w:id="45"/>
      </w:r>
      <w:bookmarkEnd w:id="44"/>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6B5499">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6" w:name="_z3xeqgcx3br1" w:colFirst="0" w:colLast="0"/>
      <w:bookmarkStart w:id="47" w:name="_Ref43990558"/>
      <w:bookmarkStart w:id="48" w:name="_Toc182927731"/>
      <w:bookmarkEnd w:id="46"/>
      <w:r w:rsidRPr="00DD7CCF">
        <w:t xml:space="preserve">The </w:t>
      </w:r>
      <w:r w:rsidR="006733B4" w:rsidRPr="00DD7CCF">
        <w:t xml:space="preserve">structure </w:t>
      </w:r>
      <w:r w:rsidRPr="00DD7CCF">
        <w:t xml:space="preserve">of an EpiDoc </w:t>
      </w:r>
      <w:r w:rsidR="006733B4" w:rsidRPr="00DD7CCF">
        <w:t>edition</w:t>
      </w:r>
      <w:bookmarkEnd w:id="47"/>
      <w:bookmarkEnd w:id="48"/>
    </w:p>
    <w:p w14:paraId="08F9F29A" w14:textId="23F29DA9" w:rsidR="00257BE2" w:rsidRDefault="005955AE" w:rsidP="00257BE2">
      <w:r>
        <w:t>T</w:t>
      </w:r>
      <w:r w:rsidR="004D2E67" w:rsidRPr="00DD7CCF">
        <w:t xml:space="preserve">his section presents an overview of the </w:t>
      </w:r>
      <w:r w:rsidR="00257BE2">
        <w:t xml:space="preserve">constituent parts </w:t>
      </w:r>
      <w:r>
        <w:t>of</w:t>
      </w:r>
      <w:r w:rsidR="004D2E67" w:rsidRPr="00DD7CCF">
        <w:t xml:space="preserve"> a digital edition in EpiDoc</w:t>
      </w:r>
      <w:r w:rsidR="00257BE2">
        <w:t>. Code illustrations are based on the DHARMA Encoding Template for Inscriptions, version 03.</w:t>
      </w:r>
      <w:r w:rsidR="00257BE2">
        <w:rPr>
          <w:rStyle w:val="Lbjegyzet-hivatkozs"/>
        </w:rPr>
        <w:footnoteReference w:id="11"/>
      </w:r>
      <w:r w:rsidR="00257BE2">
        <w:t xml:space="preserve"> Current versions of the template may contain slightly different code without affecting the general explanations provided here. Y</w:t>
      </w:r>
      <w:r w:rsidR="004D2E67" w:rsidRPr="00DD7CCF">
        <w:t xml:space="preserve">ou will not need to learn and produce this </w:t>
      </w:r>
      <w:r w:rsidR="00257BE2">
        <w:t xml:space="preserve">or similar </w:t>
      </w:r>
      <w:r w:rsidR="004D2E67" w:rsidRPr="00DD7CCF">
        <w:t>code, only to find your way around it and add contents</w:t>
      </w:r>
      <w:r w:rsidR="00257BE2">
        <w:t xml:space="preserve">. </w:t>
      </w:r>
    </w:p>
    <w:p w14:paraId="38D004C0" w14:textId="1EAE4C0D" w:rsidR="000623B2" w:rsidRDefault="000623B2" w:rsidP="000623B2">
      <w:pPr>
        <w:pStyle w:val="Cmsor3"/>
      </w:pPr>
      <w:bookmarkStart w:id="49" w:name="_Toc182927732"/>
      <w:r>
        <w:t>Technical framework</w:t>
      </w:r>
      <w:bookmarkEnd w:id="49"/>
    </w:p>
    <w:p w14:paraId="668A9056" w14:textId="067460B5" w:rsidR="000623B2" w:rsidRDefault="000623B2" w:rsidP="008D7B37">
      <w:pPr>
        <w:pStyle w:val="Lista"/>
      </w:pPr>
      <w:r w:rsidRPr="000623B2">
        <w:t xml:space="preserve">XML </w:t>
      </w:r>
      <w:r w:rsidR="008D7B37">
        <w:t xml:space="preserve">files begin with a </w:t>
      </w:r>
      <w:r w:rsidRPr="000623B2">
        <w:t>declaration</w:t>
      </w:r>
      <w:r w:rsidR="008D7B37">
        <w:t xml:space="preserve"> identifying the file as a particular kind of XML document</w:t>
      </w:r>
    </w:p>
    <w:p w14:paraId="47F87158" w14:textId="5ED75019" w:rsidR="000623B2" w:rsidRDefault="008D7B37" w:rsidP="008D7B37">
      <w:pPr>
        <w:pStyle w:val="Lista"/>
      </w:pPr>
      <w:r>
        <w:t xml:space="preserve">this is followed by instructions associating the document with </w:t>
      </w:r>
      <w:r w:rsidR="000623B2" w:rsidRPr="000623B2">
        <w:t xml:space="preserve">schemas </w:t>
      </w:r>
      <w:r>
        <w:t>for processing it</w:t>
      </w:r>
    </w:p>
    <w:p w14:paraId="04B14E3A" w14:textId="564CA9DB" w:rsidR="008D7B37" w:rsidRDefault="008D7B37" w:rsidP="008D7B37">
      <w:pPr>
        <w:pStyle w:val="Lista"/>
      </w:pPr>
      <w:r>
        <w:t xml:space="preserve">the </w:t>
      </w:r>
      <w:r w:rsidR="00AF4934">
        <w:t>root element</w:t>
      </w:r>
      <w:r>
        <w:t xml:space="preserve"> </w:t>
      </w:r>
      <w:r w:rsidRPr="008D7B37">
        <w:rPr>
          <w:rStyle w:val="Code"/>
        </w:rPr>
        <w:t>&lt;TEI&gt;</w:t>
      </w:r>
      <w:r>
        <w:t>, identifying the contents as a TEI-compliant document, wraps all of the remaining content of our files</w:t>
      </w:r>
    </w:p>
    <w:p w14:paraId="0DF98146" w14:textId="48D6791B" w:rsidR="008D7B37" w:rsidRDefault="008D7B37" w:rsidP="008D7B37">
      <w:pPr>
        <w:pStyle w:val="Lista"/>
      </w:pPr>
      <w:r>
        <w:t>you should never edit these parts of the file</w:t>
      </w:r>
    </w:p>
    <w:tbl>
      <w:tblPr>
        <w:tblStyle w:val="CodeSampleTable"/>
        <w:tblW w:w="5000" w:type="pct"/>
        <w:tblLook w:val="04A0" w:firstRow="1" w:lastRow="0" w:firstColumn="1" w:lastColumn="0" w:noHBand="0" w:noVBand="1"/>
      </w:tblPr>
      <w:tblGrid>
        <w:gridCol w:w="9628"/>
      </w:tblGrid>
      <w:tr w:rsidR="000623B2" w:rsidRPr="00DD7CCF" w14:paraId="0B3F433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49B3A149" w14:textId="36D61EF7" w:rsidR="000623B2" w:rsidRPr="00DD7CCF" w:rsidRDefault="000623B2" w:rsidP="00D45A5E">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1.4.1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xml:space="preserve">: </w:t>
            </w:r>
            <w:r w:rsidR="008D7B37">
              <w:t>the technical framework of an EpiDoc edition</w:t>
            </w:r>
          </w:p>
        </w:tc>
      </w:tr>
      <w:tr w:rsidR="000623B2" w:rsidRPr="00DD7CCF" w14:paraId="3AB5C01F" w14:textId="77777777" w:rsidTr="00D45A5E">
        <w:tc>
          <w:tcPr>
            <w:tcW w:w="5000" w:type="pct"/>
          </w:tcPr>
          <w:p w14:paraId="590BAECE" w14:textId="77777777" w:rsidR="00B91555" w:rsidRPr="008D7B37" w:rsidRDefault="00B91555" w:rsidP="00B91555">
            <w:pPr>
              <w:pStyle w:val="CodeParagraph"/>
              <w:rPr>
                <w:rStyle w:val="Codeinstruction"/>
              </w:rPr>
            </w:pPr>
            <w:r w:rsidRPr="008D7B37">
              <w:rPr>
                <w:rStyle w:val="Codeinstruction"/>
              </w:rPr>
              <w:t>&lt;?xml version="1.0" encoding="UTF-8"?&gt;</w:t>
            </w:r>
          </w:p>
          <w:p w14:paraId="303DFC17"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schematypens="http://relaxng.org/ns/structure/1.0"?&gt;</w:t>
            </w:r>
          </w:p>
          <w:p w14:paraId="54FCBD5F"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schematypens="http://purl.oclc.org/dsdl/schematron"?&gt;</w:t>
            </w:r>
          </w:p>
          <w:p w14:paraId="7EF9B622"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href="https://raw.githubusercontent.com/erc-dharma/project-documentation/master/schema/latest/DHARMA_SQF.sch" type="application/xml" schematypens="http://purl.oclc.org/dsdl/schematron"?&gt;</w:t>
            </w:r>
          </w:p>
          <w:p w14:paraId="4CCD2146" w14:textId="77777777" w:rsidR="00B91555" w:rsidRPr="008D7B37" w:rsidRDefault="00B91555" w:rsidP="00B91555">
            <w:pPr>
              <w:pStyle w:val="CodeParagraph"/>
              <w:rPr>
                <w:rStyle w:val="Codeinstruction"/>
              </w:rPr>
            </w:pPr>
            <w:r w:rsidRPr="008D7B37">
              <w:rPr>
                <w:rStyle w:val="Codeinstruction"/>
              </w:rPr>
              <w:t>&lt;?xml-model href="https://epidoc.stoa.org/schema/latest/tei-epidoc.rng" schematypens="http://relaxng.org/ns/structure/1.0"?&gt;</w:t>
            </w:r>
          </w:p>
          <w:p w14:paraId="74825C0F" w14:textId="77777777" w:rsidR="00B91555" w:rsidRPr="00B91555" w:rsidRDefault="00B91555" w:rsidP="00B91555">
            <w:pPr>
              <w:pStyle w:val="CodeParagraph"/>
              <w:rPr>
                <w:rStyle w:val="Code"/>
              </w:rPr>
            </w:pPr>
            <w:r w:rsidRPr="008D7B37">
              <w:rPr>
                <w:rStyle w:val="Codeinstruction"/>
              </w:rPr>
              <w:t>&lt;?xml-model href="https://epidoc.stoa.org/schema/latest/tei-epidoc.rng" schematypens="http://purl.oclc.org/dsdl/schematron"?&gt;</w:t>
            </w:r>
          </w:p>
          <w:p w14:paraId="4745E0DF" w14:textId="77777777" w:rsidR="000623B2" w:rsidRDefault="00B91555" w:rsidP="00B91555">
            <w:pPr>
              <w:pStyle w:val="CodeParagraph"/>
              <w:rPr>
                <w:rStyle w:val="Code"/>
              </w:rPr>
            </w:pPr>
            <w:r w:rsidRPr="00B91555">
              <w:rPr>
                <w:rStyle w:val="Code"/>
              </w:rPr>
              <w:t xml:space="preserve">&lt;TEI </w:t>
            </w:r>
            <w:r w:rsidRPr="00B91555">
              <w:rPr>
                <w:rStyle w:val="Codeattribute"/>
              </w:rPr>
              <w:t>xmlns=</w:t>
            </w:r>
            <w:r w:rsidRPr="008D7B37">
              <w:rPr>
                <w:rStyle w:val="Codevalue"/>
              </w:rPr>
              <w:t>"http://www.tei-c.org/ns/1.0"</w:t>
            </w:r>
            <w:r w:rsidRPr="00B91555">
              <w:rPr>
                <w:rStyle w:val="Code"/>
              </w:rPr>
              <w:t xml:space="preserve"> </w:t>
            </w:r>
            <w:r w:rsidRPr="00B91555">
              <w:rPr>
                <w:rStyle w:val="Codeattribute"/>
              </w:rPr>
              <w:t>xml:lang=</w:t>
            </w:r>
            <w:r w:rsidRPr="008D7B37">
              <w:rPr>
                <w:rStyle w:val="Codevalue"/>
              </w:rPr>
              <w:t>"eng"</w:t>
            </w:r>
            <w:r w:rsidRPr="00B91555">
              <w:rPr>
                <w:rStyle w:val="Code"/>
              </w:rPr>
              <w:t>&gt;</w:t>
            </w:r>
          </w:p>
          <w:p w14:paraId="2B03E6EA" w14:textId="1BEC1B73" w:rsidR="008D7B37" w:rsidRPr="008D7B37" w:rsidRDefault="008D7B37" w:rsidP="00B91555">
            <w:pPr>
              <w:pStyle w:val="CodeParagraph"/>
              <w:rPr>
                <w:rStyle w:val="Code"/>
              </w:rPr>
            </w:pPr>
            <w:r>
              <w:rPr>
                <w:rStyle w:val="Code"/>
              </w:rPr>
              <w:t>...</w:t>
            </w:r>
          </w:p>
          <w:p w14:paraId="15034D36" w14:textId="27B7B8F0" w:rsidR="008D7B37" w:rsidRPr="00DD7CCF" w:rsidRDefault="008D7B37" w:rsidP="00B91555">
            <w:pPr>
              <w:pStyle w:val="CodeParagraph"/>
            </w:pPr>
            <w:r w:rsidRPr="008D7B37">
              <w:rPr>
                <w:rStyle w:val="Code"/>
              </w:rPr>
              <w:t>&lt;/TEI&gt;</w:t>
            </w:r>
          </w:p>
        </w:tc>
      </w:tr>
    </w:tbl>
    <w:p w14:paraId="4BD51C83" w14:textId="251561D6" w:rsidR="000623B2" w:rsidRPr="00DD7CCF" w:rsidRDefault="008D7B37" w:rsidP="008D7B37">
      <w:pPr>
        <w:pStyle w:val="Cmsor3"/>
      </w:pPr>
      <w:bookmarkStart w:id="50" w:name="_Toc182927733"/>
      <w:r>
        <w:t>The TEI header</w:t>
      </w:r>
      <w:bookmarkEnd w:id="50"/>
    </w:p>
    <w:p w14:paraId="73DF7120" w14:textId="77777777" w:rsidR="00AF4934" w:rsidRDefault="00AF4934" w:rsidP="00E2714A">
      <w:pPr>
        <w:pStyle w:val="Lista"/>
      </w:pPr>
      <w:r>
        <w:t>a</w:t>
      </w:r>
      <w:r w:rsidRPr="00AF4934">
        <w:t xml:space="preserve"> header section identifying the digital document and containing additional descriptive information about the encoded text is a mandatory component of every TEI document</w:t>
      </w:r>
    </w:p>
    <w:p w14:paraId="4E637185" w14:textId="0CEE72B7" w:rsidR="00C02B8C" w:rsidRDefault="00AF4934" w:rsidP="00E2714A">
      <w:pPr>
        <w:pStyle w:val="Lista"/>
      </w:pPr>
      <w:r>
        <w:t>t</w:t>
      </w:r>
      <w:r w:rsidRPr="00AF4934">
        <w:t>he contents of the header are grouped into sections called statements and descriptions</w:t>
      </w:r>
    </w:p>
    <w:p w14:paraId="2B9B1ADE" w14:textId="4EE52BC7" w:rsidR="00AF4934" w:rsidRDefault="00AF4934" w:rsidP="00E2714A">
      <w:pPr>
        <w:pStyle w:val="Lista"/>
      </w:pPr>
      <w:r>
        <w:t>in several sections of the header, you will need to replace the default content from the template with specific content applicable to your edition</w:t>
      </w:r>
    </w:p>
    <w:p w14:paraId="05EDB2DB" w14:textId="760A915A" w:rsidR="00AF4934" w:rsidRDefault="00AF4934" w:rsidP="00AF4934">
      <w:pPr>
        <w:pStyle w:val="Lista2"/>
      </w:pPr>
      <w:r>
        <w:t>in some cases you will also need to add or modify elements in some sections of the header</w:t>
      </w:r>
    </w:p>
    <w:p w14:paraId="0878DD61" w14:textId="6800E1D2" w:rsidR="00AF4934" w:rsidRDefault="00AF4934" w:rsidP="00AF4934">
      <w:pPr>
        <w:pStyle w:val="Lista"/>
      </w:pPr>
      <w:r>
        <w:t>instructions for editing the TEI header are in §</w:t>
      </w:r>
      <w:r>
        <w:fldChar w:fldCharType="begin"/>
      </w:r>
      <w:r>
        <w:instrText xml:space="preserve"> REF _Ref43978719 \r \h </w:instrText>
      </w:r>
      <w:r>
        <w:fldChar w:fldCharType="separate"/>
      </w:r>
      <w:r w:rsidR="00B30F6E">
        <w:t>11</w:t>
      </w:r>
      <w:r>
        <w:fldChar w:fldCharType="end"/>
      </w:r>
    </w:p>
    <w:tbl>
      <w:tblPr>
        <w:tblStyle w:val="CodeSampleTable"/>
        <w:tblW w:w="5000" w:type="pct"/>
        <w:tblLook w:val="04A0" w:firstRow="1" w:lastRow="0" w:firstColumn="1" w:lastColumn="0" w:noHBand="0" w:noVBand="1"/>
      </w:tblPr>
      <w:tblGrid>
        <w:gridCol w:w="9628"/>
      </w:tblGrid>
      <w:tr w:rsidR="008D7B37" w:rsidRPr="00DD7CCF" w14:paraId="1C129B0A"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864BF7C" w14:textId="1A1C7AD8" w:rsidR="008D7B37" w:rsidRPr="00DD7CCF" w:rsidRDefault="008D7B37" w:rsidP="00D45A5E">
            <w:pPr>
              <w:pStyle w:val="Kpalrs"/>
            </w:pPr>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1.4.2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xml:space="preserve">: </w:t>
            </w:r>
            <w:r>
              <w:t>the TEI header</w:t>
            </w:r>
          </w:p>
        </w:tc>
      </w:tr>
      <w:tr w:rsidR="008D7B37" w:rsidRPr="00DD7CCF" w14:paraId="0DD7A9A7" w14:textId="77777777" w:rsidTr="00D45A5E">
        <w:tc>
          <w:tcPr>
            <w:tcW w:w="5000" w:type="pct"/>
          </w:tcPr>
          <w:p w14:paraId="329D53AE" w14:textId="30A44F5C" w:rsidR="008D7B37" w:rsidRPr="008D7B37" w:rsidRDefault="008D7B37" w:rsidP="008D7B37">
            <w:pPr>
              <w:pStyle w:val="CodeParagraph"/>
              <w:rPr>
                <w:rStyle w:val="Code"/>
              </w:rPr>
            </w:pPr>
            <w:r w:rsidRPr="008D7B37">
              <w:rPr>
                <w:rStyle w:val="Code"/>
              </w:rPr>
              <w:t>&lt;teiHeader&gt;</w:t>
            </w:r>
          </w:p>
          <w:p w14:paraId="58A0134D" w14:textId="0B6481FB" w:rsidR="008D7B37" w:rsidRPr="008D7B37" w:rsidRDefault="008D7B37" w:rsidP="008D7B37">
            <w:pPr>
              <w:pStyle w:val="CodeParagraph"/>
              <w:rPr>
                <w:rStyle w:val="Code"/>
              </w:rPr>
            </w:pPr>
            <w:r>
              <w:rPr>
                <w:rStyle w:val="Code"/>
              </w:rPr>
              <w:t xml:space="preserve">  </w:t>
            </w:r>
            <w:r w:rsidRPr="008D7B37">
              <w:rPr>
                <w:rStyle w:val="Code"/>
              </w:rPr>
              <w:t>&lt;fileDesc&gt;</w:t>
            </w:r>
          </w:p>
          <w:p w14:paraId="101149B1" w14:textId="7709505C" w:rsidR="008D7B37" w:rsidRPr="008D7B37" w:rsidRDefault="008D7B37" w:rsidP="008D7B37">
            <w:pPr>
              <w:pStyle w:val="CodeParagraph"/>
              <w:rPr>
                <w:rStyle w:val="Code"/>
              </w:rPr>
            </w:pPr>
            <w:r>
              <w:rPr>
                <w:rStyle w:val="Code"/>
              </w:rPr>
              <w:t xml:space="preserve">    </w:t>
            </w:r>
            <w:r w:rsidRPr="008D7B37">
              <w:rPr>
                <w:rStyle w:val="Code"/>
              </w:rPr>
              <w:t>&lt;titleStmt&gt;</w:t>
            </w:r>
          </w:p>
          <w:p w14:paraId="7E9C7786" w14:textId="087613DC" w:rsidR="008D7B37" w:rsidRPr="008D7B37" w:rsidRDefault="008D7B37" w:rsidP="008D7B37">
            <w:pPr>
              <w:pStyle w:val="CodeParagraph"/>
              <w:rPr>
                <w:rStyle w:val="Code"/>
              </w:rPr>
            </w:pPr>
            <w:r>
              <w:rPr>
                <w:rStyle w:val="Code"/>
              </w:rPr>
              <w:t xml:space="preserve">      ...</w:t>
            </w:r>
          </w:p>
          <w:p w14:paraId="45891C50" w14:textId="2BE14C4E" w:rsidR="008D7B37" w:rsidRPr="008D7B37" w:rsidRDefault="008D7B37" w:rsidP="008D7B37">
            <w:pPr>
              <w:pStyle w:val="CodeParagraph"/>
              <w:rPr>
                <w:rStyle w:val="Code"/>
              </w:rPr>
            </w:pPr>
            <w:r>
              <w:rPr>
                <w:rStyle w:val="Code"/>
              </w:rPr>
              <w:t xml:space="preserve">    </w:t>
            </w:r>
            <w:r w:rsidRPr="008D7B37">
              <w:rPr>
                <w:rStyle w:val="Code"/>
              </w:rPr>
              <w:t>&lt;/titleStmt&gt;</w:t>
            </w:r>
          </w:p>
          <w:p w14:paraId="38100094" w14:textId="670F1245" w:rsidR="008D7B37" w:rsidRPr="008D7B37" w:rsidRDefault="008D7B37" w:rsidP="008D7B37">
            <w:pPr>
              <w:pStyle w:val="CodeParagraph"/>
              <w:rPr>
                <w:rStyle w:val="Code"/>
              </w:rPr>
            </w:pPr>
            <w:r>
              <w:rPr>
                <w:rStyle w:val="Code"/>
              </w:rPr>
              <w:t xml:space="preserve">    </w:t>
            </w:r>
            <w:r w:rsidRPr="008D7B37">
              <w:rPr>
                <w:rStyle w:val="Code"/>
              </w:rPr>
              <w:t>&lt;publicationStmt&gt;</w:t>
            </w:r>
          </w:p>
          <w:p w14:paraId="061F3F2B" w14:textId="77777777" w:rsidR="00CD3F5A" w:rsidRPr="008D7B37" w:rsidRDefault="00CD3F5A" w:rsidP="00CD3F5A">
            <w:pPr>
              <w:pStyle w:val="CodeParagraph"/>
              <w:rPr>
                <w:rStyle w:val="Code"/>
              </w:rPr>
            </w:pPr>
            <w:r>
              <w:rPr>
                <w:rStyle w:val="Code"/>
              </w:rPr>
              <w:t xml:space="preserve">      ...</w:t>
            </w:r>
          </w:p>
          <w:p w14:paraId="2F42D8CE" w14:textId="52CBF6D0" w:rsidR="008D7B37" w:rsidRPr="008D7B37" w:rsidRDefault="00CD3F5A" w:rsidP="008D7B37">
            <w:pPr>
              <w:pStyle w:val="CodeParagraph"/>
              <w:rPr>
                <w:rStyle w:val="Code"/>
              </w:rPr>
            </w:pPr>
            <w:r>
              <w:rPr>
                <w:rStyle w:val="Code"/>
              </w:rPr>
              <w:t xml:space="preserve">    </w:t>
            </w:r>
            <w:r w:rsidR="008D7B37" w:rsidRPr="008D7B37">
              <w:rPr>
                <w:rStyle w:val="Code"/>
              </w:rPr>
              <w:t>&lt;/publicationStmt&gt;</w:t>
            </w:r>
          </w:p>
          <w:p w14:paraId="32842C8E" w14:textId="27FA8A8D"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D45503D" w14:textId="77777777" w:rsidR="00CD3F5A" w:rsidRPr="008D7B37" w:rsidRDefault="00CD3F5A" w:rsidP="00CD3F5A">
            <w:pPr>
              <w:pStyle w:val="CodeParagraph"/>
              <w:rPr>
                <w:rStyle w:val="Code"/>
              </w:rPr>
            </w:pPr>
            <w:r>
              <w:rPr>
                <w:rStyle w:val="Code"/>
              </w:rPr>
              <w:t xml:space="preserve">      ...</w:t>
            </w:r>
          </w:p>
          <w:p w14:paraId="659083B9" w14:textId="5D72F896"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41A4EE8" w14:textId="0FC961B0" w:rsidR="008D7B37" w:rsidRPr="008D7B37" w:rsidRDefault="00CD3F5A" w:rsidP="008D7B37">
            <w:pPr>
              <w:pStyle w:val="CodeParagraph"/>
              <w:rPr>
                <w:rStyle w:val="Code"/>
              </w:rPr>
            </w:pPr>
            <w:r>
              <w:rPr>
                <w:rStyle w:val="Code"/>
              </w:rPr>
              <w:t xml:space="preserve">  </w:t>
            </w:r>
            <w:r w:rsidR="008D7B37" w:rsidRPr="008D7B37">
              <w:rPr>
                <w:rStyle w:val="Code"/>
              </w:rPr>
              <w:t>&lt;/fileDesc&gt;</w:t>
            </w:r>
          </w:p>
          <w:p w14:paraId="30522067" w14:textId="69A46679" w:rsidR="008D7B37" w:rsidRPr="008D7B37" w:rsidRDefault="00CD3F5A" w:rsidP="008D7B37">
            <w:pPr>
              <w:pStyle w:val="CodeParagraph"/>
              <w:rPr>
                <w:rStyle w:val="Code"/>
              </w:rPr>
            </w:pPr>
            <w:r>
              <w:rPr>
                <w:rStyle w:val="Code"/>
              </w:rPr>
              <w:t xml:space="preserve">  </w:t>
            </w:r>
            <w:r w:rsidR="008D7B37" w:rsidRPr="008D7B37">
              <w:rPr>
                <w:rStyle w:val="Code"/>
              </w:rPr>
              <w:t>&lt;encodingDesc&gt;</w:t>
            </w:r>
          </w:p>
          <w:p w14:paraId="3C13B78E" w14:textId="60B02F87" w:rsidR="000B7E7B" w:rsidRPr="008D7B37" w:rsidRDefault="000B7E7B" w:rsidP="000B7E7B">
            <w:pPr>
              <w:pStyle w:val="CodeParagraph"/>
              <w:rPr>
                <w:rStyle w:val="Code"/>
              </w:rPr>
            </w:pPr>
            <w:r>
              <w:rPr>
                <w:rStyle w:val="Code"/>
              </w:rPr>
              <w:t xml:space="preserve">    ...</w:t>
            </w:r>
          </w:p>
          <w:p w14:paraId="0BB3FF74" w14:textId="6D9B3A60" w:rsidR="008D7B37" w:rsidRPr="008D7B37" w:rsidRDefault="000B7E7B" w:rsidP="008D7B37">
            <w:pPr>
              <w:pStyle w:val="CodeParagraph"/>
              <w:rPr>
                <w:rStyle w:val="Code"/>
              </w:rPr>
            </w:pPr>
            <w:r>
              <w:rPr>
                <w:rStyle w:val="Code"/>
              </w:rPr>
              <w:t xml:space="preserve">  </w:t>
            </w:r>
            <w:r w:rsidR="008D7B37" w:rsidRPr="008D7B37">
              <w:rPr>
                <w:rStyle w:val="Code"/>
              </w:rPr>
              <w:t>&lt;/encodingDesc&gt;</w:t>
            </w:r>
          </w:p>
          <w:p w14:paraId="135BCA01" w14:textId="2D3CEF12"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15AC61C7" w14:textId="6D413A20" w:rsidR="000B7E7B" w:rsidRPr="008D7B37" w:rsidRDefault="000B7E7B" w:rsidP="000B7E7B">
            <w:pPr>
              <w:pStyle w:val="CodeParagraph"/>
              <w:rPr>
                <w:rStyle w:val="Code"/>
              </w:rPr>
            </w:pPr>
            <w:r>
              <w:rPr>
                <w:rStyle w:val="Code"/>
              </w:rPr>
              <w:t xml:space="preserve">    ...</w:t>
            </w:r>
          </w:p>
          <w:p w14:paraId="4FEA346B" w14:textId="7F8BE6FB"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6FB85667" w14:textId="13270D89" w:rsidR="008D7B37" w:rsidRPr="00DD7CCF" w:rsidRDefault="008D7B37" w:rsidP="008D7B37">
            <w:pPr>
              <w:pStyle w:val="CodeParagraph"/>
            </w:pPr>
            <w:r w:rsidRPr="008D7B37">
              <w:rPr>
                <w:rStyle w:val="Code"/>
              </w:rPr>
              <w:t>&lt;/teiHeader&gt;</w:t>
            </w:r>
          </w:p>
        </w:tc>
      </w:tr>
    </w:tbl>
    <w:p w14:paraId="7872C634" w14:textId="01941308" w:rsidR="00AF4934" w:rsidRDefault="00AF4934" w:rsidP="00AF4934">
      <w:pPr>
        <w:pStyle w:val="Cmsor3"/>
      </w:pPr>
      <w:bookmarkStart w:id="51" w:name="_Toc182927734"/>
      <w:r>
        <w:t>The body of the document</w:t>
      </w:r>
      <w:bookmarkEnd w:id="51"/>
    </w:p>
    <w:p w14:paraId="4D7DA8AD" w14:textId="77777777" w:rsidR="00EC46F5" w:rsidRDefault="00EC46F5" w:rsidP="00EC46F5">
      <w:pPr>
        <w:pStyle w:val="Lista"/>
      </w:pPr>
      <w:r>
        <w:t xml:space="preserve">the part of the XML file which contains a particular text is wrapped in </w:t>
      </w:r>
      <w:r w:rsidR="00AF4934" w:rsidRPr="00AF4934">
        <w:t xml:space="preserve">the element </w:t>
      </w:r>
      <w:r w:rsidR="00AF4934" w:rsidRPr="00EC46F5">
        <w:rPr>
          <w:rStyle w:val="Code"/>
        </w:rPr>
        <w:t>&lt;text&gt;</w:t>
      </w:r>
    </w:p>
    <w:p w14:paraId="4851E255" w14:textId="76393E93" w:rsidR="008D7B37" w:rsidRDefault="00EC46F5" w:rsidP="00EC46F5">
      <w:pPr>
        <w:pStyle w:val="Lista"/>
      </w:pPr>
      <w:r>
        <w:t>i</w:t>
      </w:r>
      <w:r w:rsidR="00AF4934" w:rsidRPr="00AF4934">
        <w:t xml:space="preserve">n TEI, the text container may include elements other than </w:t>
      </w:r>
      <w:r w:rsidR="00AF4934" w:rsidRPr="00EC46F5">
        <w:rPr>
          <w:rStyle w:val="Code"/>
        </w:rPr>
        <w:t>&lt;body&gt;</w:t>
      </w:r>
      <w:r w:rsidR="00AF4934" w:rsidRPr="00AF4934">
        <w:t xml:space="preserve">, but EpiDoc convention does not use any of these elements, so </w:t>
      </w:r>
      <w:r>
        <w:t xml:space="preserve">all of the contents of </w:t>
      </w:r>
      <w:r w:rsidR="00AF4934" w:rsidRPr="00EC46F5">
        <w:rPr>
          <w:rStyle w:val="Code"/>
        </w:rPr>
        <w:t>&lt;text&gt;</w:t>
      </w:r>
      <w:r w:rsidR="00AF4934" w:rsidRPr="00AF4934">
        <w:t xml:space="preserve"> </w:t>
      </w:r>
      <w:r>
        <w:t>are also wrapped in</w:t>
      </w:r>
      <w:r w:rsidR="00AF4934" w:rsidRPr="00AF4934">
        <w:t xml:space="preserve"> </w:t>
      </w:r>
      <w:r w:rsidR="00AF4934" w:rsidRPr="00EC46F5">
        <w:rPr>
          <w:rStyle w:val="Code"/>
        </w:rPr>
        <w:t>&lt;body&gt;</w:t>
      </w:r>
    </w:p>
    <w:p w14:paraId="7F018342" w14:textId="6C9894C6" w:rsidR="00EC46F5" w:rsidRDefault="00EC46F5" w:rsidP="00EC46F5">
      <w:pPr>
        <w:pStyle w:val="Lista"/>
      </w:pPr>
      <w:r>
        <w:t>the body consists of several divisions, each of which contains various aspects of the text</w:t>
      </w:r>
    </w:p>
    <w:p w14:paraId="246137B8" w14:textId="28FB933A" w:rsidR="00EC46F5" w:rsidRDefault="00EC46F5" w:rsidP="00EC46F5">
      <w:pPr>
        <w:pStyle w:val="Lista"/>
      </w:pPr>
      <w:r>
        <w:t>the edition division contains the digital edition of the primary text itself</w:t>
      </w:r>
    </w:p>
    <w:p w14:paraId="386A21E4" w14:textId="1C591C8C" w:rsidR="00EC46F5" w:rsidRDefault="00EC46F5" w:rsidP="00EC46F5">
      <w:pPr>
        <w:pStyle w:val="Lista2"/>
      </w:pPr>
      <w:r>
        <w:t>instructions for encoding the edition comprise the bulk of this Guide, from §</w:t>
      </w:r>
      <w:r>
        <w:fldChar w:fldCharType="begin"/>
      </w:r>
      <w:r>
        <w:instrText xml:space="preserve"> REF _Ref43978632 \r \h </w:instrText>
      </w:r>
      <w:r>
        <w:fldChar w:fldCharType="separate"/>
      </w:r>
      <w:r w:rsidR="00B30F6E">
        <w:t>2</w:t>
      </w:r>
      <w:r>
        <w:fldChar w:fldCharType="end"/>
      </w:r>
      <w:r>
        <w:t xml:space="preserve"> to §</w:t>
      </w:r>
      <w:r>
        <w:fldChar w:fldCharType="begin"/>
      </w:r>
      <w:r>
        <w:instrText xml:space="preserve"> REF _Ref181352167 \r \h </w:instrText>
      </w:r>
      <w:r>
        <w:fldChar w:fldCharType="separate"/>
      </w:r>
      <w:r w:rsidR="00B30F6E">
        <w:t>7</w:t>
      </w:r>
      <w:r>
        <w:fldChar w:fldCharType="end"/>
      </w:r>
    </w:p>
    <w:p w14:paraId="39560004" w14:textId="1127919E" w:rsidR="00EC46F5" w:rsidRDefault="00EC46F5" w:rsidP="00EC46F5">
      <w:pPr>
        <w:pStyle w:val="Lista"/>
      </w:pPr>
      <w:r>
        <w:t>the additional divisions are as follows:</w:t>
      </w:r>
    </w:p>
    <w:p w14:paraId="3D669DA8" w14:textId="66BE5C0C" w:rsidR="00EC46F5" w:rsidRDefault="00EC46F5" w:rsidP="00EC46F5">
      <w:pPr>
        <w:pStyle w:val="Lista2"/>
      </w:pPr>
      <w:r>
        <w:t>critical apparatus, discussed in §</w:t>
      </w:r>
      <w:r>
        <w:fldChar w:fldCharType="begin"/>
      </w:r>
      <w:r>
        <w:instrText xml:space="preserve"> REF _Ref43978773 \r \h </w:instrText>
      </w:r>
      <w:r>
        <w:fldChar w:fldCharType="separate"/>
      </w:r>
      <w:r w:rsidR="00B30F6E">
        <w:t>9.1</w:t>
      </w:r>
      <w:r>
        <w:fldChar w:fldCharType="end"/>
      </w:r>
    </w:p>
    <w:p w14:paraId="67687422" w14:textId="7AF9004F" w:rsidR="00EC46F5" w:rsidRDefault="00EC46F5" w:rsidP="00EC46F5">
      <w:pPr>
        <w:pStyle w:val="Lista2"/>
      </w:pPr>
      <w:r>
        <w:t>one or more translations, discussed in §</w:t>
      </w:r>
      <w:r>
        <w:fldChar w:fldCharType="begin"/>
      </w:r>
      <w:r>
        <w:instrText xml:space="preserve"> REF _Ref43978780 \r \h </w:instrText>
      </w:r>
      <w:r>
        <w:fldChar w:fldCharType="separate"/>
      </w:r>
      <w:r w:rsidR="00B30F6E">
        <w:t>9.2</w:t>
      </w:r>
      <w:r>
        <w:fldChar w:fldCharType="end"/>
      </w:r>
    </w:p>
    <w:p w14:paraId="7129B15A" w14:textId="050732D7" w:rsidR="00EC46F5" w:rsidRDefault="00EC46F5" w:rsidP="00EC46F5">
      <w:pPr>
        <w:pStyle w:val="Lista2"/>
      </w:pPr>
      <w:r>
        <w:t>scholarly commentary, discussed in §</w:t>
      </w:r>
      <w:r>
        <w:fldChar w:fldCharType="begin"/>
      </w:r>
      <w:r>
        <w:instrText xml:space="preserve"> REF _Ref181352286 \r \h </w:instrText>
      </w:r>
      <w:r>
        <w:fldChar w:fldCharType="separate"/>
      </w:r>
      <w:r w:rsidR="00B30F6E">
        <w:t>9.3</w:t>
      </w:r>
      <w:r>
        <w:fldChar w:fldCharType="end"/>
      </w:r>
    </w:p>
    <w:p w14:paraId="5FCBF8AB" w14:textId="3895C7E5" w:rsidR="00EC46F5" w:rsidRDefault="00EC46F5" w:rsidP="00EC46F5">
      <w:pPr>
        <w:pStyle w:val="Lista2"/>
      </w:pPr>
      <w:r>
        <w:t>bibliography, discussed in §</w:t>
      </w:r>
      <w:r>
        <w:fldChar w:fldCharType="begin"/>
      </w:r>
      <w:r>
        <w:instrText xml:space="preserve"> REF _Ref43978796 \r \h </w:instrText>
      </w:r>
      <w:r>
        <w:fldChar w:fldCharType="separate"/>
      </w:r>
      <w:r w:rsidR="00B30F6E">
        <w:t>9.4</w:t>
      </w:r>
      <w:r>
        <w:fldChar w:fldCharType="end"/>
      </w:r>
    </w:p>
    <w:tbl>
      <w:tblPr>
        <w:tblStyle w:val="CodeSampleTable"/>
        <w:tblW w:w="5000" w:type="pct"/>
        <w:tblLook w:val="04A0" w:firstRow="1" w:lastRow="0" w:firstColumn="1" w:lastColumn="0" w:noHBand="0" w:noVBand="1"/>
      </w:tblPr>
      <w:tblGrid>
        <w:gridCol w:w="9628"/>
      </w:tblGrid>
      <w:tr w:rsidR="00AF4934" w:rsidRPr="00DD7CCF" w14:paraId="74E2B32D"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BC73902" w14:textId="1F59B8E2" w:rsidR="00AF4934" w:rsidRPr="00DD7CCF" w:rsidRDefault="00AF4934" w:rsidP="00D45A5E">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1.4.3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xml:space="preserve">: </w:t>
            </w:r>
            <w:r>
              <w:t>the body of an EpiDoc edition</w:t>
            </w:r>
          </w:p>
        </w:tc>
      </w:tr>
      <w:tr w:rsidR="00AF4934" w:rsidRPr="00DD7CCF" w14:paraId="0150DE74" w14:textId="77777777" w:rsidTr="00D45A5E">
        <w:tc>
          <w:tcPr>
            <w:tcW w:w="5000" w:type="pct"/>
          </w:tcPr>
          <w:p w14:paraId="668C95FF" w14:textId="77777777" w:rsidR="00AF4934" w:rsidRPr="00AF4934" w:rsidRDefault="00AF4934" w:rsidP="00AF4934">
            <w:pPr>
              <w:pStyle w:val="CodeParagraph"/>
              <w:rPr>
                <w:rStyle w:val="Code"/>
              </w:rPr>
            </w:pPr>
            <w:r w:rsidRPr="00AF4934">
              <w:rPr>
                <w:rStyle w:val="Code"/>
              </w:rPr>
              <w:t xml:space="preserve">&lt;text </w:t>
            </w:r>
            <w:r w:rsidRPr="00AF4934">
              <w:rPr>
                <w:rStyle w:val="Codeattribute"/>
              </w:rPr>
              <w:t>xml:space=</w:t>
            </w:r>
            <w:r w:rsidRPr="00AF4934">
              <w:rPr>
                <w:rStyle w:val="Codevalue"/>
              </w:rPr>
              <w:t>"preserve"</w:t>
            </w:r>
            <w:r w:rsidRPr="00AF4934">
              <w:rPr>
                <w:rStyle w:val="Code"/>
              </w:rPr>
              <w:t>&gt;</w:t>
            </w:r>
          </w:p>
          <w:p w14:paraId="3A633BF7" w14:textId="076780A9" w:rsidR="00AF4934" w:rsidRPr="00AF4934" w:rsidRDefault="00AF4934" w:rsidP="00AF4934">
            <w:pPr>
              <w:pStyle w:val="CodeParagraph"/>
              <w:rPr>
                <w:rStyle w:val="Code"/>
              </w:rPr>
            </w:pPr>
            <w:r>
              <w:rPr>
                <w:rStyle w:val="Code"/>
              </w:rPr>
              <w:t xml:space="preserve">  </w:t>
            </w:r>
            <w:r w:rsidRPr="00AF4934">
              <w:rPr>
                <w:rStyle w:val="Code"/>
              </w:rPr>
              <w:t>&lt;body&gt;</w:t>
            </w:r>
          </w:p>
          <w:p w14:paraId="03C5605C" w14:textId="48AA669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AF4934">
              <w:rPr>
                <w:rStyle w:val="Codeattribute"/>
              </w:rPr>
              <w:t>type=</w:t>
            </w:r>
            <w:r w:rsidRPr="00AF4934">
              <w:rPr>
                <w:rStyle w:val="Codevalue"/>
              </w:rPr>
              <w:t>"edition"</w:t>
            </w:r>
            <w:r w:rsidRPr="00AF4934">
              <w:rPr>
                <w:rStyle w:val="Code"/>
              </w:rPr>
              <w:t xml:space="preserve"> </w:t>
            </w:r>
            <w:r w:rsidRPr="00AF4934">
              <w:rPr>
                <w:rStyle w:val="Codeattribute"/>
              </w:rPr>
              <w:t>xml:lang=</w:t>
            </w:r>
            <w:r w:rsidRPr="00AF4934">
              <w:rPr>
                <w:rStyle w:val="Codevalue"/>
              </w:rPr>
              <w:t>"san-Latn"</w:t>
            </w:r>
            <w:r w:rsidRPr="00AF4934">
              <w:rPr>
                <w:rStyle w:val="Code"/>
              </w:rPr>
              <w:t>&gt;</w:t>
            </w:r>
          </w:p>
          <w:p w14:paraId="47A6242E" w14:textId="22E1DB6B" w:rsidR="00AF4934" w:rsidRPr="008D7B37" w:rsidRDefault="00AF4934" w:rsidP="00AF4934">
            <w:pPr>
              <w:pStyle w:val="CodeParagraph"/>
              <w:rPr>
                <w:rStyle w:val="Code"/>
              </w:rPr>
            </w:pPr>
            <w:r>
              <w:rPr>
                <w:rStyle w:val="Code"/>
              </w:rPr>
              <w:t xml:space="preserve">      ...</w:t>
            </w:r>
          </w:p>
          <w:p w14:paraId="460E5F5F" w14:textId="2FF03ED5" w:rsidR="00AF4934" w:rsidRPr="00AF4934" w:rsidRDefault="00AF4934" w:rsidP="00AF4934">
            <w:pPr>
              <w:pStyle w:val="CodeParagraph"/>
              <w:rPr>
                <w:rStyle w:val="Code"/>
              </w:rPr>
            </w:pPr>
            <w:r>
              <w:rPr>
                <w:rStyle w:val="Code"/>
              </w:rPr>
              <w:t xml:space="preserve">    </w:t>
            </w:r>
            <w:r w:rsidRPr="00AF4934">
              <w:rPr>
                <w:rStyle w:val="Code"/>
              </w:rPr>
              <w:t>&lt;/div&gt;</w:t>
            </w:r>
          </w:p>
          <w:p w14:paraId="306D90F6" w14:textId="65700390"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"apparatus"</w:t>
            </w:r>
            <w:r w:rsidRPr="00AF4934">
              <w:rPr>
                <w:rStyle w:val="Code"/>
              </w:rPr>
              <w:t>&gt;</w:t>
            </w:r>
          </w:p>
          <w:p w14:paraId="281D4ED0" w14:textId="77777777" w:rsidR="00AF4934" w:rsidRPr="008D7B37" w:rsidRDefault="00AF4934" w:rsidP="00AF4934">
            <w:pPr>
              <w:pStyle w:val="CodeParagraph"/>
              <w:rPr>
                <w:rStyle w:val="Code"/>
              </w:rPr>
            </w:pPr>
            <w:r>
              <w:rPr>
                <w:rStyle w:val="Code"/>
              </w:rPr>
              <w:t xml:space="preserve">      ...</w:t>
            </w:r>
          </w:p>
          <w:p w14:paraId="3267DF94" w14:textId="3399876B" w:rsidR="00AF4934" w:rsidRPr="00AF4934" w:rsidRDefault="00AF4934" w:rsidP="00AF4934">
            <w:pPr>
              <w:pStyle w:val="CodeParagraph"/>
              <w:rPr>
                <w:rStyle w:val="Code"/>
              </w:rPr>
            </w:pPr>
            <w:r>
              <w:rPr>
                <w:rStyle w:val="Code"/>
              </w:rPr>
              <w:t xml:space="preserve">    </w:t>
            </w:r>
            <w:r w:rsidRPr="00AF4934">
              <w:rPr>
                <w:rStyle w:val="Code"/>
              </w:rPr>
              <w:t>&lt;/div&gt;</w:t>
            </w:r>
          </w:p>
          <w:p w14:paraId="55F8FC11" w14:textId="3EB2517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"translation"</w:t>
            </w:r>
            <w:r w:rsidRPr="00AF4934">
              <w:rPr>
                <w:rStyle w:val="Code"/>
              </w:rPr>
              <w:t>&gt;</w:t>
            </w:r>
          </w:p>
          <w:p w14:paraId="59ED3413" w14:textId="77777777" w:rsidR="00AF4934" w:rsidRPr="008D7B37" w:rsidRDefault="00AF4934" w:rsidP="00AF4934">
            <w:pPr>
              <w:pStyle w:val="CodeParagraph"/>
              <w:rPr>
                <w:rStyle w:val="Code"/>
              </w:rPr>
            </w:pPr>
            <w:r>
              <w:rPr>
                <w:rStyle w:val="Code"/>
              </w:rPr>
              <w:t xml:space="preserve">      ...</w:t>
            </w:r>
          </w:p>
          <w:p w14:paraId="127B10CA" w14:textId="611EAAD1" w:rsidR="00AF4934" w:rsidRPr="00AF4934" w:rsidRDefault="00AF4934" w:rsidP="00AF4934">
            <w:pPr>
              <w:pStyle w:val="CodeParagraph"/>
              <w:rPr>
                <w:rStyle w:val="Code"/>
              </w:rPr>
            </w:pPr>
            <w:r>
              <w:rPr>
                <w:rStyle w:val="Code"/>
              </w:rPr>
              <w:t xml:space="preserve">    </w:t>
            </w:r>
            <w:r w:rsidRPr="00AF4934">
              <w:rPr>
                <w:rStyle w:val="Code"/>
              </w:rPr>
              <w:t>&lt;/div&gt;</w:t>
            </w:r>
          </w:p>
          <w:p w14:paraId="163FC14B" w14:textId="26C3EFE9"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"commentary"</w:t>
            </w:r>
            <w:r w:rsidRPr="00AF4934">
              <w:rPr>
                <w:rStyle w:val="Code"/>
              </w:rPr>
              <w:t>&gt;</w:t>
            </w:r>
          </w:p>
          <w:p w14:paraId="45D77E75" w14:textId="77777777" w:rsidR="00AF4934" w:rsidRPr="008D7B37" w:rsidRDefault="00AF4934" w:rsidP="00AF4934">
            <w:pPr>
              <w:pStyle w:val="CodeParagraph"/>
              <w:rPr>
                <w:rStyle w:val="Code"/>
              </w:rPr>
            </w:pPr>
            <w:r>
              <w:rPr>
                <w:rStyle w:val="Code"/>
              </w:rPr>
              <w:t xml:space="preserve">      ...</w:t>
            </w:r>
          </w:p>
          <w:p w14:paraId="0B8FE6A8" w14:textId="44556217" w:rsidR="00AF4934" w:rsidRPr="00AF4934" w:rsidRDefault="00AF4934" w:rsidP="00AF4934">
            <w:pPr>
              <w:pStyle w:val="CodeParagraph"/>
              <w:rPr>
                <w:rStyle w:val="Code"/>
              </w:rPr>
            </w:pPr>
            <w:r>
              <w:rPr>
                <w:rStyle w:val="Code"/>
              </w:rPr>
              <w:t xml:space="preserve">    </w:t>
            </w:r>
            <w:r w:rsidRPr="00AF4934">
              <w:rPr>
                <w:rStyle w:val="Code"/>
              </w:rPr>
              <w:t>&lt;/div&gt;</w:t>
            </w:r>
          </w:p>
          <w:p w14:paraId="2A90636B" w14:textId="73593374"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"bibliography"</w:t>
            </w:r>
            <w:r w:rsidRPr="00AF4934">
              <w:rPr>
                <w:rStyle w:val="Code"/>
              </w:rPr>
              <w:t>&gt;</w:t>
            </w:r>
          </w:p>
          <w:p w14:paraId="4017DA48" w14:textId="77777777" w:rsidR="00AF4934" w:rsidRPr="008D7B37" w:rsidRDefault="00AF4934" w:rsidP="00AF4934">
            <w:pPr>
              <w:pStyle w:val="CodeParagraph"/>
              <w:rPr>
                <w:rStyle w:val="Code"/>
              </w:rPr>
            </w:pPr>
            <w:r>
              <w:rPr>
                <w:rStyle w:val="Code"/>
              </w:rPr>
              <w:t xml:space="preserve">      ...</w:t>
            </w:r>
          </w:p>
          <w:p w14:paraId="5CF771D4" w14:textId="462F95F3" w:rsidR="00AF4934" w:rsidRPr="00AF4934" w:rsidRDefault="00AF4934" w:rsidP="00AF4934">
            <w:pPr>
              <w:pStyle w:val="CodeParagraph"/>
              <w:rPr>
                <w:rStyle w:val="Code"/>
              </w:rPr>
            </w:pPr>
            <w:r>
              <w:rPr>
                <w:rStyle w:val="Code"/>
              </w:rPr>
              <w:t xml:space="preserve">    </w:t>
            </w:r>
            <w:r w:rsidRPr="00AF4934">
              <w:rPr>
                <w:rStyle w:val="Code"/>
              </w:rPr>
              <w:t>&lt;/div&gt;</w:t>
            </w:r>
          </w:p>
          <w:p w14:paraId="1BD6ACE8" w14:textId="2C69415C" w:rsidR="00AF4934" w:rsidRPr="00AF4934" w:rsidRDefault="00AF4934" w:rsidP="00AF4934">
            <w:pPr>
              <w:pStyle w:val="CodeParagraph"/>
              <w:rPr>
                <w:rStyle w:val="Code"/>
              </w:rPr>
            </w:pPr>
            <w:r>
              <w:rPr>
                <w:rStyle w:val="Code"/>
              </w:rPr>
              <w:t xml:space="preserve">  </w:t>
            </w:r>
            <w:r w:rsidRPr="00AF4934">
              <w:rPr>
                <w:rStyle w:val="Code"/>
              </w:rPr>
              <w:t>&lt;/body&gt;</w:t>
            </w:r>
          </w:p>
          <w:p w14:paraId="71F28E7A" w14:textId="2D94BD20" w:rsidR="00AF4934" w:rsidRPr="00DD7CCF" w:rsidRDefault="00AF4934" w:rsidP="00AF4934">
            <w:pPr>
              <w:pStyle w:val="CodeParagraph"/>
            </w:pPr>
            <w:r w:rsidRPr="00AF4934">
              <w:rPr>
                <w:rStyle w:val="Code"/>
              </w:rPr>
              <w:t>&lt;/text&gt;</w:t>
            </w:r>
          </w:p>
        </w:tc>
      </w:tr>
    </w:tbl>
    <w:p w14:paraId="6D73E695" w14:textId="3B42D121" w:rsidR="00C02B8C" w:rsidRPr="00DD7CCF" w:rsidRDefault="004D2E67" w:rsidP="00EB2024">
      <w:pPr>
        <w:pStyle w:val="Cmsor1"/>
      </w:pPr>
      <w:bookmarkStart w:id="52" w:name="_a88bdnf7s1v4" w:colFirst="0" w:colLast="0"/>
      <w:bookmarkStart w:id="53" w:name="_Ref43978632"/>
      <w:bookmarkStart w:id="54" w:name="_Toc182927735"/>
      <w:bookmarkEnd w:id="52"/>
      <w:r w:rsidRPr="00DD7CCF">
        <w:lastRenderedPageBreak/>
        <w:t xml:space="preserve">Marking up </w:t>
      </w:r>
      <w:r w:rsidR="006733B4" w:rsidRPr="00DD7CCF">
        <w:t>intrinsic structure in the edition</w:t>
      </w:r>
      <w:bookmarkEnd w:id="53"/>
      <w:bookmarkEnd w:id="54"/>
    </w:p>
    <w:p w14:paraId="1261C75C" w14:textId="418CA9B9" w:rsidR="00C02B8C" w:rsidRDefault="006733B4" w:rsidP="00EB2024">
      <w:pPr>
        <w:pStyle w:val="Cmsor2"/>
      </w:pPr>
      <w:bookmarkStart w:id="55" w:name="_npo9c26uh9kc" w:colFirst="0" w:colLast="0"/>
      <w:bookmarkStart w:id="56" w:name="_Toc182927736"/>
      <w:bookmarkEnd w:id="55"/>
      <w:r>
        <w:t>Using b</w:t>
      </w:r>
      <w:r w:rsidR="004D2E67" w:rsidRPr="0045293E">
        <w:t xml:space="preserve">lock-level </w:t>
      </w:r>
      <w:r w:rsidRPr="0045293E">
        <w:t xml:space="preserve">containers </w:t>
      </w:r>
      <w:r w:rsidR="004D2E67" w:rsidRPr="0045293E">
        <w:t xml:space="preserve">for </w:t>
      </w:r>
      <w:r w:rsidR="00C47EDC" w:rsidRPr="0045293E">
        <w:t>intrinsic structure</w:t>
      </w:r>
      <w:bookmarkEnd w:id="56"/>
    </w:p>
    <w:p w14:paraId="4C29D72F" w14:textId="6655BED3" w:rsidR="00C02B8C" w:rsidRPr="00DD7CCF" w:rsidRDefault="004D2E67" w:rsidP="00EB2024">
      <w:pPr>
        <w:pStyle w:val="Cmsor3"/>
      </w:pPr>
      <w:bookmarkStart w:id="57" w:name="_jc4wva15vg6u" w:colFirst="0" w:colLast="0"/>
      <w:bookmarkStart w:id="58" w:name="_Toc182927737"/>
      <w:bookmarkEnd w:id="57"/>
      <w:r w:rsidRPr="00DD7CCF">
        <w:t>Overview</w:t>
      </w:r>
      <w:bookmarkEnd w:id="58"/>
    </w:p>
    <w:p w14:paraId="2B7FDDEB" w14:textId="13BC31E0" w:rsidR="00C02B8C" w:rsidRDefault="00D82BB6" w:rsidP="006733B4">
      <w:r>
        <w:t>Intrinsic structure is defined (§</w:t>
      </w:r>
      <w:r>
        <w:fldChar w:fldCharType="begin"/>
      </w:r>
      <w:r>
        <w:instrText xml:space="preserve"> REF _Ref149918317 \r \h </w:instrText>
      </w:r>
      <w:r>
        <w:fldChar w:fldCharType="separate"/>
      </w:r>
      <w:r w:rsidR="00B30F6E">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20012B">
        <w:fldChar w:fldCharType="begin"/>
      </w:r>
      <w:r w:rsidR="0020012B">
        <w:instrText xml:space="preserve"> REF _Ref43978278 \r \h </w:instrText>
      </w:r>
      <w:r w:rsidR="0020012B">
        <w:fldChar w:fldCharType="separate"/>
      </w:r>
      <w:r w:rsidR="00B30F6E">
        <w:t>3.2.1</w:t>
      </w:r>
      <w:r w:rsidR="0020012B">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B30F6E">
        <w:t>2.2</w:t>
      </w:r>
      <w:r>
        <w:fldChar w:fldCharType="end"/>
      </w:r>
      <w:r w:rsidR="004D2E67" w:rsidRPr="00DD7CCF">
        <w:t>)</w:t>
      </w:r>
      <w:r>
        <w:t xml:space="preserve">, or </w:t>
      </w:r>
      <w:r w:rsidR="002F4601">
        <w:t xml:space="preserve">a combination of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B30F6E">
        <w:t>2.3</w:t>
      </w:r>
      <w:r w:rsidR="00C927BB" w:rsidRPr="00DD7CCF">
        <w:fldChar w:fldCharType="end"/>
      </w:r>
      <w:r w:rsidR="004D2E67" w:rsidRPr="00DD7CCF">
        <w:t>)</w:t>
      </w:r>
      <w:r>
        <w:t>. A</w:t>
      </w:r>
      <w:r w:rsidR="004D2E67" w:rsidRPr="00DD7CCF">
        <w:t xml:space="preserve">ny number of these elements may be used in any sequence as called for by the nature of the text, but </w:t>
      </w:r>
      <w:r w:rsidR="004C74AA">
        <w:t xml:space="preserve">to keep the structure simple, </w:t>
      </w:r>
      <w:r w:rsidR="004D2E67" w:rsidRPr="00DD7CCF">
        <w:t xml:space="preserve">these elements </w:t>
      </w:r>
      <w:r w:rsidR="004C74AA">
        <w:t>shall</w:t>
      </w:r>
      <w:r w:rsidR="004D2E67" w:rsidRPr="00DD7CCF">
        <w:t xml:space="preserve"> never be nested in one another</w:t>
      </w:r>
      <w:r w:rsidR="004C74AA">
        <w:t xml:space="preserve"> (even though TEI permits nesting </w:t>
      </w:r>
      <w:r w:rsidR="004C74AA" w:rsidRPr="00DD7CCF">
        <w:rPr>
          <w:rStyle w:val="Code"/>
        </w:rPr>
        <w:t>&lt;p&gt;</w:t>
      </w:r>
      <w:r w:rsidR="004C74AA">
        <w:t xml:space="preserve"> or </w:t>
      </w:r>
      <w:r w:rsidR="004C74AA" w:rsidRPr="00DD7CCF">
        <w:rPr>
          <w:rStyle w:val="Code"/>
        </w:rPr>
        <w:t>&lt;lg&gt;</w:t>
      </w:r>
      <w:r w:rsidR="004C74AA">
        <w:t xml:space="preserve"> inside </w:t>
      </w:r>
      <w:r w:rsidR="004C74AA" w:rsidRPr="00DD7CCF">
        <w:rPr>
          <w:rStyle w:val="Code"/>
        </w:rPr>
        <w:t>&lt;ab&gt;</w:t>
      </w:r>
      <w:r w:rsidR="004C74AA">
        <w:t>)</w:t>
      </w:r>
      <w:r>
        <w:t>.</w:t>
      </w:r>
      <w:r w:rsidR="006733B4">
        <w:t xml:space="preserve"> See also §</w:t>
      </w:r>
      <w:r w:rsidR="006733B4">
        <w:fldChar w:fldCharType="begin"/>
      </w:r>
      <w:r w:rsidR="006733B4">
        <w:instrText xml:space="preserve"> REF _Ref43978660 \r \h </w:instrText>
      </w:r>
      <w:r w:rsidR="006733B4">
        <w:fldChar w:fldCharType="separate"/>
      </w:r>
      <w:r w:rsidR="00B30F6E">
        <w:t>8.2</w:t>
      </w:r>
      <w:r w:rsidR="006733B4">
        <w:fldChar w:fldCharType="end"/>
      </w:r>
      <w:r w:rsidR="006733B4">
        <w:t xml:space="preserve"> for general guidelines on hierarchy, including cases where empty elements may appear in an edition outside one of these structural containers.</w:t>
      </w:r>
    </w:p>
    <w:p w14:paraId="06F80B01" w14:textId="67B8634F" w:rsidR="004C74AA" w:rsidRPr="00972854" w:rsidRDefault="004C74AA" w:rsidP="006733B4">
      <w:r>
        <w:t>In addition</w:t>
      </w:r>
      <w:r w:rsidR="00972854">
        <w:t xml:space="preserve"> to the above containers, </w:t>
      </w:r>
      <w:r w:rsidR="00C47EDC">
        <w:t xml:space="preserve">at least </w:t>
      </w:r>
      <w:r w:rsidR="00972854">
        <w:t>one of which is mandatory for all the text of an edition</w:t>
      </w:r>
      <w:r>
        <w:t xml:space="preserve">, a </w:t>
      </w:r>
      <w:r w:rsidRPr="00DD7CCF">
        <w:rPr>
          <w:rStyle w:val="Code"/>
        </w:rPr>
        <w:t>&lt;list&gt;</w:t>
      </w:r>
      <w:r>
        <w:t xml:space="preserve"> element containing </w:t>
      </w:r>
      <w:r w:rsidRPr="00DD7CCF">
        <w:rPr>
          <w:rStyle w:val="Code"/>
        </w:rPr>
        <w:t>&lt;item&gt;</w:t>
      </w:r>
      <w:r w:rsidRPr="00DD7CCF">
        <w:t xml:space="preserve"> element</w:t>
      </w:r>
      <w:r>
        <w:t>s as per</w:t>
      </w:r>
      <w:r w:rsidR="00972854">
        <w:t xml:space="preserve"> §</w:t>
      </w:r>
      <w:r w:rsidR="00972854">
        <w:fldChar w:fldCharType="begin"/>
      </w:r>
      <w:r w:rsidR="00972854">
        <w:instrText xml:space="preserve"> REF _Ref168563127 \r \h </w:instrText>
      </w:r>
      <w:r w:rsidR="00972854">
        <w:fldChar w:fldCharType="separate"/>
      </w:r>
      <w:r w:rsidR="00B30F6E">
        <w:t>2.4</w:t>
      </w:r>
      <w:r w:rsidR="00972854">
        <w:fldChar w:fldCharType="end"/>
      </w:r>
      <w:r w:rsidR="00972854">
        <w:t xml:space="preserve"> and</w:t>
      </w:r>
      <w:r>
        <w:t xml:space="preserve"> §</w:t>
      </w:r>
      <w:r>
        <w:fldChar w:fldCharType="begin"/>
      </w:r>
      <w:r>
        <w:instrText xml:space="preserve"> REF _Ref56419954 \r \h </w:instrText>
      </w:r>
      <w:r>
        <w:fldChar w:fldCharType="separate"/>
      </w:r>
      <w:r w:rsidR="00B30F6E">
        <w:t>10.2.2</w:t>
      </w:r>
      <w:r>
        <w:fldChar w:fldCharType="end"/>
      </w:r>
      <w:r>
        <w:t xml:space="preserve"> may be used optionally, at the editor’s discretion, for the segmentation of longer lists in inscriptions.</w:t>
      </w:r>
    </w:p>
    <w:p w14:paraId="637144B4" w14:textId="2528C223" w:rsidR="00C02B8C" w:rsidRPr="00DD7CCF" w:rsidRDefault="009F2799" w:rsidP="00EB2024">
      <w:pPr>
        <w:pStyle w:val="Cmsor3"/>
      </w:pPr>
      <w:bookmarkStart w:id="59" w:name="_5nopgd94ub2w" w:colFirst="0" w:colLast="0"/>
      <w:bookmarkStart w:id="60" w:name="_Ref61250776"/>
      <w:bookmarkStart w:id="61" w:name="_Toc182927738"/>
      <w:bookmarkEnd w:id="59"/>
      <w:r w:rsidRPr="009F2799">
        <w:t xml:space="preserve">Text segmentation </w:t>
      </w:r>
      <w:r w:rsidR="005343B3">
        <w:t xml:space="preserve">interacting </w:t>
      </w:r>
      <w:r w:rsidRPr="009F2799">
        <w:t>with container boundaries</w:t>
      </w:r>
      <w:bookmarkEnd w:id="60"/>
      <w:bookmarkEnd w:id="61"/>
    </w:p>
    <w:p w14:paraId="3FFD66D2" w14:textId="0D271303" w:rsidR="00512B53" w:rsidRDefault="009F2799" w:rsidP="009F2799">
      <w:pPr>
        <w:pStyle w:val="Lista"/>
      </w:pPr>
      <w:r w:rsidRPr="00DD7CCF">
        <w:t>if</w:t>
      </w:r>
      <w:r w:rsidRPr="00291BAA">
        <w:t xml:space="preserve"> a 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CB56FA">
        <w:fldChar w:fldCharType="begin"/>
      </w:r>
      <w:r w:rsidR="00CB56FA">
        <w:instrText xml:space="preserve"> REF _Ref182580320 \r \h </w:instrText>
      </w:r>
      <w:r w:rsidR="00CB56FA">
        <w:fldChar w:fldCharType="separate"/>
      </w:r>
      <w:r w:rsidR="00B30F6E">
        <w:t>4.2.3.3</w:t>
      </w:r>
      <w:r w:rsidR="00CB56FA">
        <w:fldChar w:fldCharType="end"/>
      </w:r>
      <w:r w:rsidR="005343B3">
        <w:t xml:space="preserve">) </w:t>
      </w:r>
      <w:r w:rsidRPr="00DD7CCF">
        <w:t xml:space="preserve">is to be </w:t>
      </w:r>
      <w:r w:rsidR="005343B3">
        <w:t xml:space="preserve">placed </w:t>
      </w:r>
      <w:r w:rsidR="00512B53">
        <w:t xml:space="preserve">depending on your judgement of </w:t>
      </w:r>
      <w:r w:rsidR="00CB56FA">
        <w:t xml:space="preserve">its </w:t>
      </w:r>
      <w:r w:rsidR="00512B53">
        <w:t>function</w:t>
      </w:r>
    </w:p>
    <w:p w14:paraId="6708C948" w14:textId="6258CCA2" w:rsidR="00512B53" w:rsidRDefault="00512B53" w:rsidP="00512B53">
      <w:pPr>
        <w:pStyle w:val="Lista2"/>
      </w:pPr>
      <w:r>
        <w:t>at the beginning of the latter containing block if its function is most likely to demarcate the beginning of a passage</w:t>
      </w:r>
    </w:p>
    <w:p w14:paraId="6F535F67" w14:textId="6EDA9F18" w:rsidR="009F2799" w:rsidRPr="00DD7CCF" w:rsidRDefault="009F2799" w:rsidP="00512B53">
      <w:pPr>
        <w:pStyle w:val="Lista2"/>
      </w:pPr>
      <w:r w:rsidRPr="00DD7CCF">
        <w:t>at the end of the earlier containing block</w:t>
      </w:r>
      <w:r w:rsidR="00512B53">
        <w:t xml:space="preserve"> if its function is most likely to demarcate the end of a passage, or if the function cannot be judged</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C47EDC">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770F156"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w:t>
      </w:r>
      <w:r w:rsidR="00AF3CB1">
        <w:t xml:space="preserve">, as in </w:t>
      </w:r>
      <w:r w:rsidR="00AF3CB1">
        <w:fldChar w:fldCharType="begin"/>
      </w:r>
      <w:r w:rsidR="00AF3CB1">
        <w:instrText xml:space="preserve"> REF _Ref181626270 \h </w:instrText>
      </w:r>
      <w:r w:rsidR="00AF3CB1">
        <w:fldChar w:fldCharType="separate"/>
      </w:r>
      <w:r w:rsidR="00B30F6E" w:rsidRPr="00DD7CCF">
        <w:t xml:space="preserve">Example </w:t>
      </w:r>
      <w:r w:rsidR="00B30F6E">
        <w:rPr>
          <w:noProof/>
        </w:rPr>
        <w:t>2.1.2</w:t>
      </w:r>
      <w:r w:rsidR="00B30F6E" w:rsidRPr="00DD7CCF">
        <w:t>.</w:t>
      </w:r>
      <w:r w:rsidR="00B30F6E">
        <w:rPr>
          <w:noProof/>
        </w:rPr>
        <w:t>A</w:t>
      </w:r>
      <w:r w:rsidR="00AF3CB1">
        <w:fldChar w:fldCharType="end"/>
      </w:r>
    </w:p>
    <w:tbl>
      <w:tblPr>
        <w:tblStyle w:val="CodeSampleTable"/>
        <w:tblW w:w="5000" w:type="pct"/>
        <w:tblLook w:val="04A0" w:firstRow="1" w:lastRow="0" w:firstColumn="1" w:lastColumn="0" w:noHBand="0" w:noVBand="1"/>
      </w:tblPr>
      <w:tblGrid>
        <w:gridCol w:w="9628"/>
      </w:tblGrid>
      <w:tr w:rsidR="00AF3CB1" w:rsidRPr="00DD7CCF" w14:paraId="3B5231DF"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9603807" w14:textId="3D398B52" w:rsidR="00AF3CB1" w:rsidRPr="00DD7CCF" w:rsidRDefault="00AF3CB1" w:rsidP="00D45A5E">
            <w:pPr>
              <w:pStyle w:val="Kpalrs"/>
            </w:pPr>
            <w:bookmarkStart w:id="62" w:name="_Ref181626270"/>
            <w:r w:rsidRPr="00DD7CCF">
              <w:t xml:space="preserve">Example </w:t>
            </w:r>
            <w:r w:rsidR="00542B66">
              <w:fldChar w:fldCharType="begin"/>
            </w:r>
            <w:r w:rsidR="00542B66">
              <w:instrText xml:space="preserve"> STYLEREF 3 \s </w:instrText>
            </w:r>
            <w:r w:rsidR="00542B66">
              <w:fldChar w:fldCharType="separate"/>
            </w:r>
            <w:r w:rsidR="00B30F6E">
              <w:rPr>
                <w:noProof/>
              </w:rPr>
              <w:t>2.1.2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bookmarkEnd w:id="62"/>
            <w:r w:rsidRPr="00DD7CCF">
              <w:t>:</w:t>
            </w:r>
            <w:r w:rsidRPr="00DE0134">
              <w:t xml:space="preserve"> </w:t>
            </w:r>
            <w:r>
              <w:t>container boundary obscured by original orthography</w:t>
            </w:r>
          </w:p>
        </w:tc>
      </w:tr>
      <w:tr w:rsidR="00AF3CB1" w:rsidRPr="00DD7CCF" w14:paraId="26A4CE15" w14:textId="77777777" w:rsidTr="00D45A5E">
        <w:tc>
          <w:tcPr>
            <w:tcW w:w="5000" w:type="pct"/>
          </w:tcPr>
          <w:p w14:paraId="5B4FFCDF" w14:textId="6CC776DF" w:rsidR="00AF3CB1" w:rsidRPr="00DD7CCF" w:rsidRDefault="00AF3CB1"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20</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AF3CB1">
              <w:rPr>
                <w:rStyle w:val="Codetext"/>
              </w:rPr>
              <w:t>bahubhir vvasudhā dattā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AF3CB1">
              <w:rPr>
                <w:rStyle w:val="Codetext"/>
              </w:rPr>
              <w:t>bahubhiś cānupā</w:t>
            </w:r>
            <w:r>
              <w:rPr>
                <w:rStyle w:val="Codetext"/>
              </w:rPr>
              <w:t>litā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yasya yasya yadā bhūmis</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tasya tasya tadā phala</w:t>
            </w:r>
            <w:r>
              <w:rPr>
                <w:rStyle w:val="Codetext"/>
              </w:rPr>
              <w:t>ṁ</w:t>
            </w:r>
            <w:r w:rsidRPr="00DD7CCF">
              <w:rPr>
                <w:rStyle w:val="Code"/>
              </w:rPr>
              <w:t>&lt;/l&gt;</w:t>
            </w:r>
            <w:r w:rsidRPr="00DD7CCF">
              <w:rPr>
                <w:rStyle w:val="Codetext"/>
              </w:rPr>
              <w:br/>
            </w:r>
            <w:r w:rsidRPr="00DD7CCF">
              <w:rPr>
                <w:rStyle w:val="Code"/>
              </w:rPr>
              <w:t>&lt;/lg&gt;</w:t>
            </w:r>
          </w:p>
        </w:tc>
      </w:tr>
      <w:tr w:rsidR="00AF3CB1" w:rsidRPr="00DD7CCF" w14:paraId="0C04FEA4" w14:textId="77777777" w:rsidTr="00D45A5E">
        <w:tc>
          <w:tcPr>
            <w:tcW w:w="5000" w:type="pct"/>
          </w:tcPr>
          <w:p w14:paraId="3CBF2541" w14:textId="5754DF8B" w:rsidR="00AF3CB1" w:rsidRPr="00DD7CCF" w:rsidRDefault="00AF3CB1" w:rsidP="00D45A5E">
            <w:pPr>
              <w:pStyle w:val="TableNote"/>
              <w:keepNext/>
            </w:pPr>
            <w:r>
              <w:t xml:space="preserve">the end of line c can and must be marked up after </w:t>
            </w:r>
            <w:r w:rsidRPr="00AF3CB1">
              <w:rPr>
                <w:rStyle w:val="Foreign"/>
              </w:rPr>
              <w:t>bhūmis</w:t>
            </w:r>
            <w:r>
              <w:t xml:space="preserve">, even though the </w:t>
            </w:r>
            <w:r w:rsidRPr="00AF3CB1">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14:paraId="079B1EDA" w14:textId="4F00D377" w:rsidR="00C02B8C" w:rsidRPr="00DD7CCF" w:rsidRDefault="00735B32" w:rsidP="00E2714A">
      <w:pPr>
        <w:pStyle w:val="Lista2"/>
      </w:pPr>
      <w:r w:rsidRPr="00DD7CCF">
        <w:t xml:space="preserve">when sandhi </w:t>
      </w:r>
      <w:r w:rsidR="00512B53">
        <w:t>other than vowel fusion (for which see §</w:t>
      </w:r>
      <w:r w:rsidR="00512B53">
        <w:fldChar w:fldCharType="begin"/>
      </w:r>
      <w:r w:rsidR="00512B53">
        <w:instrText xml:space="preserve"> REF _Ref181373789 \r \h </w:instrText>
      </w:r>
      <w:r w:rsidR="00512B53">
        <w:fldChar w:fldCharType="separate"/>
      </w:r>
      <w:r w:rsidR="00B30F6E">
        <w:t>2.1.2.2</w:t>
      </w:r>
      <w:r w:rsidR="00512B53">
        <w:fldChar w:fldCharType="end"/>
      </w:r>
      <w:r w:rsidR="00512B53">
        <w:t xml:space="preserve">) </w:t>
      </w:r>
      <w:r w:rsidRPr="00DD7CCF">
        <w:t>is applied over a break</w:t>
      </w:r>
      <w:r w:rsidR="00AF3CB1">
        <w:t xml:space="preserve"> between semantic paragraphs</w:t>
      </w:r>
      <w:r w:rsidR="004D2E67" w:rsidRPr="00DD7CCF">
        <w:t xml:space="preserve">, you may </w:t>
      </w:r>
      <w:r w:rsidRPr="00DD7CCF">
        <w:t xml:space="preserve">optionally </w:t>
      </w:r>
      <w:r w:rsidR="004D2E67" w:rsidRPr="00DD7CCF">
        <w:t xml:space="preserve">flag </w:t>
      </w:r>
      <w:r w:rsidR="004D2E67" w:rsidRPr="00E24F87">
        <w:rPr>
          <w:noProof/>
        </w:rPr>
        <w:t>(</w:t>
      </w:r>
      <w:r w:rsidR="004D2E67" w:rsidRPr="00DD7CCF">
        <w:t xml:space="preserve">or flag and normalise) non-standard usage </w:t>
      </w:r>
      <w:r w:rsidR="004D2E67"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B30F6E">
        <w:t>6.3</w:t>
      </w:r>
      <w:r w:rsidR="00435F8C" w:rsidRPr="00DD7CCF">
        <w:fldChar w:fldCharType="end"/>
      </w:r>
      <w:r w:rsidR="004D2E67" w:rsidRPr="00DD7CCF">
        <w:t xml:space="preserve">) </w:t>
      </w:r>
    </w:p>
    <w:p w14:paraId="64FB4B43" w14:textId="77777777" w:rsidR="00C02B8C" w:rsidRDefault="004D2E67" w:rsidP="00E2714A">
      <w:pPr>
        <w:pStyle w:val="Lista3"/>
      </w:pPr>
      <w:r w:rsidRPr="00DD7CCF">
        <w:t>to do so, employ the applicable markup on both sides of the break</w:t>
      </w:r>
    </w:p>
    <w:p w14:paraId="4DBBE2E0" w14:textId="72F76251" w:rsidR="00735B32" w:rsidRDefault="00735B32" w:rsidP="00E2714A">
      <w:pPr>
        <w:pStyle w:val="Lista3"/>
      </w:pPr>
      <w:r>
        <w:t xml:space="preserve">thus, each of the methods shown in </w:t>
      </w:r>
      <w:r>
        <w:fldChar w:fldCharType="begin"/>
      </w:r>
      <w:r>
        <w:instrText xml:space="preserve"> REF _Ref181371522 \h </w:instrText>
      </w:r>
      <w:r>
        <w:fldChar w:fldCharType="separate"/>
      </w:r>
      <w:r w:rsidR="00B30F6E" w:rsidRPr="00DD7CCF">
        <w:t xml:space="preserve">Example </w:t>
      </w:r>
      <w:r w:rsidR="00B30F6E">
        <w:rPr>
          <w:noProof/>
        </w:rPr>
        <w:t>2.1.2</w:t>
      </w:r>
      <w:r w:rsidR="00B30F6E" w:rsidRPr="00DD7CCF">
        <w:t>.</w:t>
      </w:r>
      <w:r w:rsidR="00B30F6E">
        <w:rPr>
          <w:noProof/>
        </w:rPr>
        <w:t>B</w:t>
      </w:r>
      <w:r>
        <w:fldChar w:fldCharType="end"/>
      </w:r>
      <w:r>
        <w:t xml:space="preserve"> is acceptable, depending on your judgement</w:t>
      </w:r>
    </w:p>
    <w:p w14:paraId="01C317B7" w14:textId="564B5F33" w:rsidR="00512B53" w:rsidRDefault="00512B53" w:rsidP="00512B53">
      <w:pPr>
        <w:pStyle w:val="Lista2"/>
      </w:pPr>
      <w:r>
        <w:t>a</w:t>
      </w:r>
      <w:r w:rsidRPr="00DD7CCF">
        <w:t xml:space="preserve"> container boundary may</w:t>
      </w:r>
      <w:r>
        <w:t>, if essential,</w:t>
      </w:r>
      <w:r w:rsidRPr="00DD7CCF">
        <w:t xml:space="preserve"> be </w:t>
      </w:r>
      <w:r>
        <w:t xml:space="preserve">encoded </w:t>
      </w:r>
      <w:r w:rsidRPr="00DD7CCF">
        <w:t>at a point where an editorial space is not permitted, in the rare and specific cases</w:t>
      </w:r>
      <w:r>
        <w:t xml:space="preserve"> discussed in §</w:t>
      </w:r>
      <w:r>
        <w:fldChar w:fldCharType="begin"/>
      </w:r>
      <w:r>
        <w:instrText xml:space="preserve"> REF _Ref181373787 \r \h </w:instrText>
      </w:r>
      <w:r>
        <w:fldChar w:fldCharType="separate"/>
      </w:r>
      <w:r w:rsidR="00B30F6E">
        <w:t>2.1.2.1</w:t>
      </w:r>
      <w:r>
        <w:fldChar w:fldCharType="end"/>
      </w:r>
      <w:r>
        <w:t xml:space="preserve"> and §</w:t>
      </w:r>
      <w:r>
        <w:fldChar w:fldCharType="begin"/>
      </w:r>
      <w:r>
        <w:instrText xml:space="preserve"> REF _Ref181373789 \r \h </w:instrText>
      </w:r>
      <w:r>
        <w:fldChar w:fldCharType="separate"/>
      </w:r>
      <w:r w:rsidR="00B30F6E">
        <w:t>2.1.2.2</w:t>
      </w:r>
      <w:r>
        <w:fldChar w:fldCharType="end"/>
      </w:r>
      <w:r>
        <w:t xml:space="preserve"> below</w:t>
      </w:r>
    </w:p>
    <w:tbl>
      <w:tblPr>
        <w:tblStyle w:val="CodeSampleTable"/>
        <w:tblW w:w="5000" w:type="pct"/>
        <w:tblLook w:val="04A0" w:firstRow="1" w:lastRow="0" w:firstColumn="1" w:lastColumn="0" w:noHBand="0" w:noVBand="1"/>
      </w:tblPr>
      <w:tblGrid>
        <w:gridCol w:w="9628"/>
      </w:tblGrid>
      <w:tr w:rsidR="00735B32" w:rsidRPr="00DD7CCF" w14:paraId="00387EA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EF60C09" w14:textId="356AC9E2" w:rsidR="00735B32" w:rsidRPr="00DD7CCF" w:rsidRDefault="00735B32" w:rsidP="00D45A5E">
            <w:pPr>
              <w:pStyle w:val="Kpalrs"/>
            </w:pPr>
            <w:bookmarkStart w:id="63" w:name="_Ref181371522"/>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2.1.2</w:t>
            </w:r>
            <w:r w:rsidR="00542B66">
              <w:rPr>
                <w:noProof/>
              </w:rPr>
              <w:fldChar w:fldCharType="end"/>
            </w:r>
            <w:r w:rsidRPr="00DD7CCF">
              <w:t>.</w:t>
            </w:r>
            <w:r w:rsidR="00542B66">
              <w:fldChar w:fldCharType="begin"/>
            </w:r>
            <w:r w:rsidR="00542B66">
              <w:instrText xml:space="preserve"> SEQ Ex</w:instrText>
            </w:r>
            <w:r w:rsidR="00542B66">
              <w:instrText xml:space="preserve">ample \* ALPHABETIC \s 3 </w:instrText>
            </w:r>
            <w:r w:rsidR="00542B66">
              <w:fldChar w:fldCharType="separate"/>
            </w:r>
            <w:r w:rsidR="00B30F6E">
              <w:rPr>
                <w:noProof/>
              </w:rPr>
              <w:t>B</w:t>
            </w:r>
            <w:r w:rsidR="00542B66">
              <w:rPr>
                <w:noProof/>
              </w:rPr>
              <w:fldChar w:fldCharType="end"/>
            </w:r>
            <w:bookmarkEnd w:id="63"/>
            <w:r w:rsidRPr="00DD7CCF">
              <w:t xml:space="preserve">: </w:t>
            </w:r>
            <w:r w:rsidR="0055507A">
              <w:t>block-level container interacting with text segmentation</w:t>
            </w:r>
          </w:p>
        </w:tc>
      </w:tr>
      <w:tr w:rsidR="00735B32" w:rsidRPr="00DD7CCF" w14:paraId="514595EA" w14:textId="77777777" w:rsidTr="00D45A5E">
        <w:tc>
          <w:tcPr>
            <w:tcW w:w="5000" w:type="pct"/>
          </w:tcPr>
          <w:p w14:paraId="6D398663" w14:textId="77777777" w:rsidR="00735B32" w:rsidRDefault="00735B32" w:rsidP="009A26BC">
            <w:pPr>
              <w:pStyle w:val="CodeParagraph"/>
              <w:keepNext/>
              <w:rPr>
                <w:rStyle w:val="Code"/>
              </w:rPr>
            </w:pPr>
            <w:r w:rsidRPr="00DD7CCF">
              <w:rPr>
                <w:rStyle w:val="Code"/>
              </w:rPr>
              <w:t>&lt;p&gt;</w:t>
            </w:r>
            <w:r w:rsidRPr="00DD7CCF">
              <w:rPr>
                <w:rStyle w:val="Codetext"/>
              </w:rPr>
              <w:t xml:space="preserve"> ... ājñāpayaty</w:t>
            </w:r>
            <w:r w:rsidRPr="00DD7CCF">
              <w:rPr>
                <w:rStyle w:val="Code"/>
              </w:rPr>
              <w:t>&lt;/p&gt;</w:t>
            </w:r>
          </w:p>
          <w:p w14:paraId="125E934C" w14:textId="0EDA714E" w:rsidR="00735B32" w:rsidRPr="00DD7CCF" w:rsidRDefault="00735B32" w:rsidP="009A26BC">
            <w:pPr>
              <w:pStyle w:val="CodeParagraph"/>
              <w:keepNext/>
              <w:rPr>
                <w:color w:val="000080"/>
                <w:shd w:val="clear" w:color="auto" w:fill="F8F8F8"/>
              </w:rPr>
            </w:pPr>
            <w:r w:rsidRPr="00DD7CCF">
              <w:rPr>
                <w:rStyle w:val="Code"/>
              </w:rPr>
              <w:t>&lt;p&gt;</w:t>
            </w:r>
            <w:r w:rsidRPr="00DD7CCF">
              <w:rPr>
                <w:rStyle w:val="Codetext"/>
              </w:rPr>
              <w:t xml:space="preserve">astu vo viditam ... </w:t>
            </w:r>
            <w:r w:rsidRPr="00DD7CCF">
              <w:rPr>
                <w:rStyle w:val="Code"/>
              </w:rPr>
              <w:t>&lt;/p&gt;</w:t>
            </w:r>
          </w:p>
        </w:tc>
      </w:tr>
      <w:tr w:rsidR="00735B32" w:rsidRPr="00DD7CCF" w14:paraId="5D360B03" w14:textId="77777777" w:rsidTr="00D45A5E">
        <w:tc>
          <w:tcPr>
            <w:tcW w:w="5000" w:type="pct"/>
          </w:tcPr>
          <w:p w14:paraId="71838299" w14:textId="74B741F6" w:rsidR="00735B32" w:rsidRPr="00DD7CCF" w:rsidRDefault="0055507A" w:rsidP="009A26BC">
            <w:pPr>
              <w:pStyle w:val="TableNote"/>
              <w:keepNext/>
            </w:pPr>
            <w:r>
              <w:t xml:space="preserve">a container boundary is marked up within an </w:t>
            </w:r>
            <w:r w:rsidRPr="00735B32">
              <w:rPr>
                <w:rStyle w:val="Foreign"/>
              </w:rPr>
              <w:t>akṣara</w:t>
            </w:r>
            <w:r>
              <w:t xml:space="preserve"> of the original script</w:t>
            </w:r>
          </w:p>
        </w:tc>
      </w:tr>
      <w:tr w:rsidR="0055507A" w:rsidRPr="00DD7CCF" w14:paraId="6D5F3F2C" w14:textId="77777777" w:rsidTr="00D45A5E">
        <w:tc>
          <w:tcPr>
            <w:tcW w:w="5000" w:type="pct"/>
          </w:tcPr>
          <w:p w14:paraId="60479553" w14:textId="77777777" w:rsidR="0055507A" w:rsidRDefault="0055507A" w:rsidP="009A26BC">
            <w:pPr>
              <w:pStyle w:val="CodeParagraph"/>
              <w:keepNext/>
              <w:rPr>
                <w:rStyle w:val="Code"/>
              </w:rPr>
            </w:pPr>
            <w:bookmarkStart w:id="64" w:name="_Ref149921101"/>
            <w:r w:rsidRPr="00DD7CCF">
              <w:rPr>
                <w:rStyle w:val="Code"/>
              </w:rPr>
              <w:t>&lt;p&gt;</w:t>
            </w:r>
            <w:r w:rsidRPr="00DD7CCF">
              <w:rPr>
                <w:rStyle w:val="Codetext"/>
              </w:rPr>
              <w:t xml:space="preserve"> ... ājñāpayat</w:t>
            </w:r>
            <w:r w:rsidRPr="00DD7CCF">
              <w:rPr>
                <w:rStyle w:val="Code"/>
              </w:rPr>
              <w:t>&lt;orig&gt;</w:t>
            </w:r>
            <w:r>
              <w:rPr>
                <w:rStyle w:val="Codetext"/>
              </w:rPr>
              <w:t>y</w:t>
            </w:r>
            <w:r w:rsidRPr="00DD7CCF">
              <w:rPr>
                <w:rStyle w:val="Code"/>
              </w:rPr>
              <w:t>&lt;/orig&gt;&lt;/p&gt;</w:t>
            </w:r>
          </w:p>
          <w:p w14:paraId="04849546" w14:textId="43D8692C" w:rsidR="0055507A" w:rsidRPr="00DD7CCF" w:rsidRDefault="0055507A" w:rsidP="009A26BC">
            <w:pPr>
              <w:pStyle w:val="CodeParagraph"/>
              <w:keepNext/>
              <w:rPr>
                <w:color w:val="000080"/>
                <w:shd w:val="clear" w:color="auto" w:fill="F8F8F8"/>
              </w:rPr>
            </w:pPr>
            <w:r w:rsidRPr="00DD7CCF">
              <w:rPr>
                <w:rStyle w:val="Code"/>
              </w:rPr>
              <w:t>&lt;p&gt;&lt;orig&gt;</w:t>
            </w:r>
            <w:r>
              <w:rPr>
                <w:rStyle w:val="Codetext"/>
              </w:rPr>
              <w:t>a</w:t>
            </w:r>
            <w:r w:rsidRPr="00DD7CCF">
              <w:rPr>
                <w:rStyle w:val="Code"/>
              </w:rPr>
              <w:t>&lt;/orig&gt;</w:t>
            </w:r>
            <w:r w:rsidRPr="00DD7CCF">
              <w:rPr>
                <w:rStyle w:val="Codetext"/>
              </w:rPr>
              <w:t xml:space="preserve">stu vo viditam ... </w:t>
            </w:r>
            <w:r w:rsidRPr="00DD7CCF">
              <w:rPr>
                <w:rStyle w:val="Code"/>
              </w:rPr>
              <w:t>&lt;/p&gt;</w:t>
            </w:r>
          </w:p>
        </w:tc>
      </w:tr>
      <w:tr w:rsidR="0055507A" w:rsidRPr="00DD7CCF" w14:paraId="0878BB5E" w14:textId="77777777" w:rsidTr="00D45A5E">
        <w:tc>
          <w:tcPr>
            <w:tcW w:w="5000" w:type="pct"/>
          </w:tcPr>
          <w:p w14:paraId="7A076348" w14:textId="52F4B3CA" w:rsidR="0055507A" w:rsidRPr="00DD7CCF" w:rsidRDefault="0055507A" w:rsidP="009A26BC">
            <w:pPr>
              <w:pStyle w:val="TableNote"/>
              <w:keepNext/>
            </w:pPr>
            <w:r>
              <w:t xml:space="preserve">a container boundary within an </w:t>
            </w:r>
            <w:r w:rsidRPr="00735B32">
              <w:rPr>
                <w:rStyle w:val="Foreign"/>
              </w:rPr>
              <w:t>akṣara</w:t>
            </w:r>
            <w:r>
              <w:t xml:space="preserve"> of the original script is flagged as non-standard usage</w:t>
            </w:r>
          </w:p>
        </w:tc>
      </w:tr>
      <w:tr w:rsidR="0055507A" w:rsidRPr="00DD7CCF" w14:paraId="6CDA3C10" w14:textId="77777777" w:rsidTr="00D45A5E">
        <w:tc>
          <w:tcPr>
            <w:tcW w:w="5000" w:type="pct"/>
          </w:tcPr>
          <w:p w14:paraId="3D0B12BA" w14:textId="1584899D" w:rsidR="0055507A" w:rsidRPr="00DD7CCF" w:rsidRDefault="0055507A" w:rsidP="009A26BC">
            <w:pPr>
              <w:pStyle w:val="CodeParagraph"/>
              <w:keepNext/>
              <w:rPr>
                <w:color w:val="000080"/>
                <w:shd w:val="clear" w:color="auto" w:fill="F8F8F8"/>
              </w:rPr>
            </w:pPr>
            <w:r w:rsidRPr="00DD7CCF">
              <w:rPr>
                <w:rStyle w:val="Code"/>
              </w:rPr>
              <w:t>&lt;p&gt;</w:t>
            </w:r>
            <w:r w:rsidRPr="00DD7CCF">
              <w:rPr>
                <w:rStyle w:val="Codetext"/>
              </w:rPr>
              <w:t xml:space="preserve"> ... ājñāpayat</w:t>
            </w:r>
            <w:r w:rsidRPr="00DD7CCF">
              <w:rPr>
                <w:rStyle w:val="Code"/>
              </w:rPr>
              <w:t>&lt;choice&gt;&lt;orig&gt;</w:t>
            </w:r>
            <w:r>
              <w:rPr>
                <w:rStyle w:val="Codetext"/>
              </w:rPr>
              <w:t>y</w:t>
            </w:r>
            <w:r w:rsidRPr="00DD7CCF">
              <w:rPr>
                <w:rStyle w:val="Code"/>
              </w:rPr>
              <w:t>&lt;/orig&gt;&lt;reg&gt;</w:t>
            </w:r>
            <w:r>
              <w:rPr>
                <w:rStyle w:val="Codetext"/>
              </w:rPr>
              <w:t>i</w:t>
            </w:r>
            <w:r w:rsidRPr="00DD7CCF">
              <w:rPr>
                <w:rStyle w:val="Code"/>
              </w:rPr>
              <w:t>&lt;/reg&gt;&lt;/choice&gt;&lt;/p&gt;</w:t>
            </w:r>
            <w:r w:rsidRPr="00DD7CCF">
              <w:rPr>
                <w:rStyle w:val="Codetext"/>
              </w:rPr>
              <w:t xml:space="preserve"> </w:t>
            </w:r>
            <w:r w:rsidRPr="00DD7CCF">
              <w:rPr>
                <w:rStyle w:val="Code"/>
              </w:rPr>
              <w:t>&lt;p&gt;&lt;choice&gt;&lt;orig&gt;</w:t>
            </w:r>
            <w:r>
              <w:rPr>
                <w:rStyle w:val="Codetext"/>
              </w:rPr>
              <w:t>a</w:t>
            </w:r>
            <w:r w:rsidRPr="00DD7CCF">
              <w:rPr>
                <w:rStyle w:val="Code"/>
              </w:rPr>
              <w:t>&lt;/orig&gt;&lt;reg&gt;</w:t>
            </w:r>
            <w:r>
              <w:rPr>
                <w:rStyle w:val="Codetext"/>
              </w:rPr>
              <w:t>A</w:t>
            </w:r>
            <w:r w:rsidRPr="00DD7CCF">
              <w:rPr>
                <w:rStyle w:val="Code"/>
              </w:rPr>
              <w:t>&lt;/reg&gt;&lt;/choice&gt;</w:t>
            </w:r>
            <w:r w:rsidRPr="00DD7CCF">
              <w:rPr>
                <w:rStyle w:val="Codetext"/>
              </w:rPr>
              <w:t xml:space="preserve">stu vo viditam ... </w:t>
            </w:r>
            <w:r w:rsidRPr="00DD7CCF">
              <w:rPr>
                <w:rStyle w:val="Code"/>
              </w:rPr>
              <w:t>&lt;/p&gt;</w:t>
            </w:r>
          </w:p>
        </w:tc>
      </w:tr>
      <w:tr w:rsidR="0055507A" w:rsidRPr="00DD7CCF" w14:paraId="125A7609" w14:textId="77777777" w:rsidTr="00D45A5E">
        <w:tc>
          <w:tcPr>
            <w:tcW w:w="5000" w:type="pct"/>
          </w:tcPr>
          <w:p w14:paraId="0B3F317E" w14:textId="223F13FF" w:rsidR="0055507A" w:rsidRPr="00DD7CCF" w:rsidRDefault="0055507A" w:rsidP="00D45A5E">
            <w:pPr>
              <w:pStyle w:val="TableNote"/>
              <w:keepNext/>
            </w:pPr>
            <w:r>
              <w:t xml:space="preserve">a container boundary within an </w:t>
            </w:r>
            <w:r w:rsidRPr="00735B32">
              <w:rPr>
                <w:rStyle w:val="Foreign"/>
              </w:rPr>
              <w:t>akṣara</w:t>
            </w:r>
            <w:r>
              <w:t xml:space="preserve"> of the original script is normalised</w:t>
            </w:r>
          </w:p>
        </w:tc>
      </w:tr>
    </w:tbl>
    <w:p w14:paraId="546331E9" w14:textId="115365D8" w:rsidR="0087638F" w:rsidRDefault="0087638F" w:rsidP="0087638F">
      <w:pPr>
        <w:pStyle w:val="Cmsor4"/>
      </w:pPr>
      <w:bookmarkStart w:id="65" w:name="_Ref181373787"/>
      <w:bookmarkStart w:id="66" w:name="_Toc182927739"/>
      <w:r>
        <w:t xml:space="preserve">Container boundaries </w:t>
      </w:r>
      <w:bookmarkEnd w:id="64"/>
      <w:r w:rsidR="00512B53">
        <w:t>within a compound</w:t>
      </w:r>
      <w:bookmarkEnd w:id="65"/>
      <w:bookmarkEnd w:id="66"/>
    </w:p>
    <w:p w14:paraId="68BB84CD" w14:textId="71CF370A" w:rsidR="00C02B8C" w:rsidRPr="009F22EB" w:rsidRDefault="004D2E67" w:rsidP="00E2714A">
      <w:pPr>
        <w:pStyle w:val="Lista"/>
      </w:pPr>
      <w:r w:rsidRPr="009F22EB">
        <w:t>if the container boundary falls inside a compound</w:t>
      </w:r>
      <w:r w:rsidR="009F22EB">
        <w:t xml:space="preserve"> without involving vowel fusion sandhi</w:t>
      </w:r>
    </w:p>
    <w:p w14:paraId="7CE29B97" w14:textId="47D8738C" w:rsidR="00C02B8C" w:rsidRPr="00DD7CCF" w:rsidRDefault="004D2E67" w:rsidP="00E2714A">
      <w:pPr>
        <w:pStyle w:val="Lista2"/>
      </w:pPr>
      <w:r w:rsidRPr="00DD7CCF">
        <w:t>for the encoding of verse lines ending inside a compound</w:t>
      </w:r>
      <w:r w:rsidR="00512B53">
        <w:t xml:space="preserve">, </w:t>
      </w:r>
      <w:r w:rsidR="00512B53" w:rsidRPr="00DD7CCF">
        <w:t>see §</w:t>
      </w:r>
      <w:r w:rsidR="00AC54D6">
        <w:fldChar w:fldCharType="begin"/>
      </w:r>
      <w:r w:rsidR="00AC54D6">
        <w:instrText xml:space="preserve"> REF _Ref181705866 \r \h </w:instrText>
      </w:r>
      <w:r w:rsidR="00AC54D6">
        <w:fldChar w:fldCharType="separate"/>
      </w:r>
      <w:r w:rsidR="00B30F6E">
        <w:t>2.3.5</w:t>
      </w:r>
      <w:r w:rsidR="00AC54D6">
        <w:fldChar w:fldCharType="end"/>
      </w:r>
      <w:r w:rsidR="00AC54D6" w:rsidRPr="00DD7CCF">
        <w:t xml:space="preserve"> </w:t>
      </w:r>
    </w:p>
    <w:p w14:paraId="1C77D802" w14:textId="2C06CA65" w:rsidR="00C02B8C" w:rsidRPr="00DD7CCF" w:rsidRDefault="00E4480A" w:rsidP="00E2714A">
      <w:pPr>
        <w:pStyle w:val="Lista2"/>
      </w:pPr>
      <w:r>
        <w:t xml:space="preserve">as far as possible, </w:t>
      </w:r>
      <w:r w:rsidR="004D2E67" w:rsidRPr="00DD7CCF">
        <w:t>avoid creating a prose block that ends inside a compound</w:t>
      </w:r>
    </w:p>
    <w:p w14:paraId="3CA68AC9" w14:textId="50A6EF65" w:rsidR="00C02B8C"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33B9BD39" w14:textId="2AEA4898" w:rsidR="00512B53" w:rsidRPr="00DD7CCF" w:rsidRDefault="00512B53" w:rsidP="00512B53">
      <w:pPr>
        <w:pStyle w:val="Cmsor4"/>
      </w:pPr>
      <w:bookmarkStart w:id="67" w:name="_Ref181373789"/>
      <w:bookmarkStart w:id="68" w:name="_Toc182927740"/>
      <w:r>
        <w:t>Container boundaries obscured by vowel fusion</w:t>
      </w:r>
      <w:bookmarkEnd w:id="67"/>
      <w:bookmarkEnd w:id="68"/>
    </w:p>
    <w:p w14:paraId="5C27147D" w14:textId="77777777" w:rsidR="00C02B8C" w:rsidRPr="00DD7CCF" w:rsidRDefault="004D2E67" w:rsidP="00E2714A">
      <w:pPr>
        <w:pStyle w:val="Lista"/>
      </w:pPr>
      <w:r w:rsidRPr="009F22EB">
        <w:t xml:space="preserve">if the container boundary is obscured by sandhi involving vowel fusion, whether inside a compound or </w:t>
      </w:r>
      <w:r w:rsidRPr="00DD7CCF">
        <w:t>between independent words, proceed as follows:</w:t>
      </w:r>
    </w:p>
    <w:p w14:paraId="6249E696" w14:textId="7F1C0FB0"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AC54D6">
        <w:fldChar w:fldCharType="begin"/>
      </w:r>
      <w:r w:rsidR="00AC54D6">
        <w:instrText xml:space="preserve"> REF _Ref181705866 \r \h </w:instrText>
      </w:r>
      <w:r w:rsidR="00AC54D6">
        <w:fldChar w:fldCharType="separate"/>
      </w:r>
      <w:r w:rsidR="00B30F6E">
        <w:t>2.3.5</w:t>
      </w:r>
      <w:r w:rsidR="00AC54D6">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3C3D463"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B30F6E">
        <w:t>6.3.2</w:t>
      </w:r>
      <w:r w:rsidR="00435F8C" w:rsidRPr="00DD7CCF">
        <w:fldChar w:fldCharType="end"/>
      </w:r>
      <w:r w:rsidRPr="00DD7CCF">
        <w:t xml:space="preserve">) to restore </w:t>
      </w:r>
      <w:r w:rsidR="00E4480A">
        <w:t>hiatus</w:t>
      </w:r>
      <w:r w:rsidRPr="00DD7CCF">
        <w:t>:</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30E976D5"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B30F6E" w:rsidRPr="00DD7CCF">
        <w:t xml:space="preserve">Example </w:t>
      </w:r>
      <w:r w:rsidR="00B30F6E">
        <w:rPr>
          <w:noProof/>
        </w:rPr>
        <w:t>2.1.2</w:t>
      </w:r>
      <w:r w:rsidR="00B30F6E" w:rsidRPr="00DD7CCF">
        <w:rPr>
          <w:noProof/>
        </w:rPr>
        <w:t>.</w:t>
      </w:r>
      <w:r w:rsidR="00B30F6E">
        <w:rPr>
          <w:noProof/>
        </w:rPr>
        <w:t>A</w:t>
      </w:r>
      <w:r w:rsidR="00D73AD0" w:rsidRPr="00DD7CCF">
        <w:fldChar w:fldCharType="end"/>
      </w:r>
      <w:r w:rsidRPr="00DD7CCF">
        <w:t xml:space="preserve"> below</w:t>
      </w:r>
    </w:p>
    <w:p w14:paraId="7C0FE953" w14:textId="4EC1092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05C40A94"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w:t>
      </w:r>
      <w:r w:rsidR="00512B53">
        <w:t>the same</w:t>
      </w:r>
      <w:r w:rsidRPr="00DD7CCF">
        <w:t xml:space="preserve">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B30F6E" w:rsidRPr="00DD7CCF">
        <w:t xml:space="preserve">Example </w:t>
      </w:r>
      <w:r w:rsidR="00B30F6E">
        <w:rPr>
          <w:noProof/>
        </w:rPr>
        <w:t>2.1.2</w:t>
      </w:r>
      <w:r w:rsidR="00B30F6E" w:rsidRPr="00DD7CCF">
        <w:rPr>
          <w:noProof/>
        </w:rPr>
        <w:t>.</w:t>
      </w:r>
      <w:r w:rsidR="00B30F6E">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8"/>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DD2A8CC" w:rsidR="00542B51" w:rsidRPr="00DD7CCF" w:rsidRDefault="001C7A33" w:rsidP="001C7A33">
            <w:pPr>
              <w:pStyle w:val="Kpalrs"/>
            </w:pPr>
            <w:bookmarkStart w:id="69" w:name="_Ref43995893"/>
            <w:r w:rsidRPr="00DD7CCF">
              <w:t xml:space="preserve">Example </w:t>
            </w:r>
            <w:r>
              <w:fldChar w:fldCharType="begin"/>
            </w:r>
            <w:r>
              <w:instrText xml:space="preserve"> STYLEREF </w:instrText>
            </w:r>
            <w:r w:rsidR="00DE0134">
              <w:instrText>3</w:instrText>
            </w:r>
            <w:r>
              <w:instrText xml:space="preserve"> \s </w:instrText>
            </w:r>
            <w:r>
              <w:fldChar w:fldCharType="separate"/>
            </w:r>
            <w:r w:rsidR="00B30F6E">
              <w:rPr>
                <w:noProof/>
              </w:rPr>
              <w:t>2.1.2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B30F6E">
              <w:rPr>
                <w:noProof/>
              </w:rPr>
              <w:t>A</w:t>
            </w:r>
            <w:r w:rsidR="001721C1">
              <w:rPr>
                <w:noProof/>
              </w:rPr>
              <w:fldChar w:fldCharType="end"/>
            </w:r>
            <w:bookmarkEnd w:id="69"/>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9A26BC">
            <w:pPr>
              <w:pStyle w:val="CodeParagraph"/>
              <w:keepNext/>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8"/>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0A4D4AA7" w:rsidR="00D73AD0" w:rsidRPr="00DD7CCF" w:rsidRDefault="00D73AD0" w:rsidP="009A26BC">
            <w:pPr>
              <w:pStyle w:val="Kpalrs"/>
            </w:pPr>
            <w:bookmarkStart w:id="70" w:name="_Ref43996267"/>
            <w:r w:rsidRPr="00DD7CCF">
              <w:lastRenderedPageBreak/>
              <w:t xml:space="preserve">Example </w:t>
            </w:r>
            <w:r>
              <w:fldChar w:fldCharType="begin"/>
            </w:r>
            <w:r>
              <w:instrText xml:space="preserve"> STYLEREF </w:instrText>
            </w:r>
            <w:r w:rsidR="00DE0134">
              <w:instrText>3</w:instrText>
            </w:r>
            <w:r>
              <w:instrText xml:space="preserve"> \s </w:instrText>
            </w:r>
            <w:r>
              <w:fldChar w:fldCharType="separate"/>
            </w:r>
            <w:r w:rsidR="00B30F6E">
              <w:rPr>
                <w:noProof/>
              </w:rPr>
              <w:t>2.1.2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B30F6E">
              <w:rPr>
                <w:noProof/>
              </w:rPr>
              <w:t>B</w:t>
            </w:r>
            <w:r w:rsidR="001721C1">
              <w:rPr>
                <w:noProof/>
              </w:rPr>
              <w:fldChar w:fldCharType="end"/>
            </w:r>
            <w:bookmarkEnd w:id="70"/>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9A26BC">
            <w:pPr>
              <w:pStyle w:val="CodeParagraph"/>
              <w:keepNext/>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03647218" w:rsidR="00D73AD0" w:rsidRPr="00DD7CCF" w:rsidRDefault="00D73AD0" w:rsidP="00D73AD0">
            <w:pPr>
              <w:pStyle w:val="TableNote"/>
            </w:pPr>
            <w:r w:rsidRPr="00DD7CCF">
              <w:t xml:space="preserve">the string </w:t>
            </w:r>
            <w:r w:rsidRPr="00DD7CCF">
              <w:rPr>
                <w:rStyle w:val="Foreign"/>
              </w:rPr>
              <w:t>cāsmin</w:t>
            </w:r>
            <w:r w:rsidRPr="00DD7CCF">
              <w:t xml:space="preserve"> is </w:t>
            </w:r>
            <w:r w:rsidR="00E4480A">
              <w:t xml:space="preserve">normalised </w:t>
            </w:r>
            <w:r w:rsidRPr="00DD7CCF">
              <w:t xml:space="preserve">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71" w:name="_9vbmy5wityl0" w:colFirst="0" w:colLast="0"/>
      <w:bookmarkStart w:id="72" w:name="_Ref54602074"/>
      <w:bookmarkStart w:id="73" w:name="_Toc182927741"/>
      <w:bookmarkStart w:id="74" w:name="_Ref43978813"/>
      <w:bookmarkEnd w:id="71"/>
      <w:r>
        <w:t>Incomplete text containers</w:t>
      </w:r>
      <w:bookmarkEnd w:id="72"/>
      <w:bookmarkEnd w:id="73"/>
    </w:p>
    <w:p w14:paraId="4A3B4EBF" w14:textId="17E9AFBD" w:rsidR="00040B2F" w:rsidRDefault="00EF38BD" w:rsidP="00EF38BD">
      <w:pPr>
        <w:pStyle w:val="Lista"/>
      </w:pPr>
      <w:r>
        <w:t>t</w:t>
      </w:r>
      <w:r w:rsidR="00040B2F">
        <w:t xml:space="preserve">ext containers may occasionally be incomplete </w:t>
      </w:r>
      <w:r w:rsidR="003F5E63">
        <w:t xml:space="preserve">in the sense that they </w:t>
      </w:r>
      <w:r w:rsidR="00040B2F">
        <w:t>contain less than a complete paragraph, stanza or verse line, particularly in the following cases</w:t>
      </w:r>
      <w:r w:rsidR="003F5E63">
        <w:t>:</w:t>
      </w:r>
    </w:p>
    <w:p w14:paraId="6048CF86" w14:textId="5AC3A6B9" w:rsidR="00040B2F" w:rsidRDefault="00040B2F" w:rsidP="00EF38BD">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B30F6E">
        <w:t>5.4.7</w:t>
      </w:r>
      <w:r w:rsidR="009023B1">
        <w:fldChar w:fldCharType="end"/>
      </w:r>
      <w:r>
        <w:t xml:space="preserve"> for further details)</w:t>
      </w:r>
    </w:p>
    <w:p w14:paraId="644E3539" w14:textId="0EFCED32" w:rsidR="00040B2F" w:rsidRDefault="00040B2F" w:rsidP="00EF38BD">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B30F6E">
        <w:t>5.4.3</w:t>
      </w:r>
      <w:r w:rsidR="009023B1">
        <w:fldChar w:fldCharType="end"/>
      </w:r>
    </w:p>
    <w:p w14:paraId="275CBAFA" w14:textId="46278688" w:rsidR="00040B2F" w:rsidRDefault="00040B2F" w:rsidP="00EF38BD">
      <w:pPr>
        <w:pStyle w:val="Lista2"/>
      </w:pPr>
      <w:r>
        <w:t xml:space="preserve">when a stanza is interrupted by intervening prose, either deliberately or due to a scribal mistake (see </w:t>
      </w:r>
      <w:r w:rsidR="003F5E63">
        <w:t>§</w:t>
      </w:r>
      <w:r w:rsidR="00AC54D6">
        <w:fldChar w:fldCharType="begin"/>
      </w:r>
      <w:r w:rsidR="00AC54D6">
        <w:instrText xml:space="preserve"> REF _Ref181706438 \r \h </w:instrText>
      </w:r>
      <w:r w:rsidR="00AC54D6">
        <w:fldChar w:fldCharType="separate"/>
      </w:r>
      <w:r w:rsidR="00B30F6E">
        <w:t>2.3.6.4</w:t>
      </w:r>
      <w:r w:rsidR="00AC54D6">
        <w:fldChar w:fldCharType="end"/>
      </w:r>
      <w:r>
        <w:t xml:space="preserve"> for further details)</w:t>
      </w:r>
    </w:p>
    <w:p w14:paraId="2B7DD88C" w14:textId="5C2880BA" w:rsidR="00040B2F" w:rsidRDefault="00EF38BD" w:rsidP="00EF38BD">
      <w:pPr>
        <w:pStyle w:val="Lista"/>
      </w:pPr>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7AF9C00E" w:rsidR="00040B2F" w:rsidRPr="00040B2F" w:rsidRDefault="00040B2F" w:rsidP="009023B1">
      <w:pPr>
        <w:pStyle w:val="Lista2"/>
      </w:pPr>
      <w:r w:rsidRPr="009023B1">
        <w:rPr>
          <w:rStyle w:val="Codevalue"/>
        </w:rPr>
        <w:t>"M"</w:t>
      </w:r>
      <w:r>
        <w:t xml:space="preserve"> for </w:t>
      </w:r>
      <w:r w:rsidR="00EF38BD">
        <w:t>a</w:t>
      </w:r>
      <w:r>
        <w:t xml:space="preserve"> medial part of a container (both the beginning and end of which are lost or elsewhere)</w:t>
      </w:r>
    </w:p>
    <w:p w14:paraId="769E6C79" w14:textId="045EB247" w:rsidR="00C02B8C" w:rsidRPr="00DD7CCF" w:rsidRDefault="004D2E67" w:rsidP="00EB2024">
      <w:pPr>
        <w:pStyle w:val="Cmsor2"/>
      </w:pPr>
      <w:bookmarkStart w:id="75" w:name="_Ref149918441"/>
      <w:bookmarkStart w:id="76" w:name="_Toc182927742"/>
      <w:r w:rsidRPr="00DD7CCF">
        <w:t xml:space="preserve">Prose </w:t>
      </w:r>
      <w:r w:rsidR="006733B4" w:rsidRPr="00DD7CCF">
        <w:t>containers</w:t>
      </w:r>
      <w:bookmarkEnd w:id="74"/>
      <w:bookmarkEnd w:id="75"/>
      <w:bookmarkEnd w:id="76"/>
    </w:p>
    <w:p w14:paraId="36B444D6" w14:textId="5A414935" w:rsidR="00C02B8C" w:rsidRPr="00DD7CCF" w:rsidRDefault="004D2E67" w:rsidP="00EB2024">
      <w:pPr>
        <w:pStyle w:val="Cmsor3"/>
      </w:pPr>
      <w:bookmarkStart w:id="77" w:name="_xcjk45g56cuw" w:colFirst="0" w:colLast="0"/>
      <w:bookmarkStart w:id="78" w:name="_Ref43991413"/>
      <w:bookmarkStart w:id="79" w:name="_Toc182927743"/>
      <w:bookmarkEnd w:id="77"/>
      <w:r w:rsidRPr="00DD7CCF">
        <w:t>Paragraphs</w:t>
      </w:r>
      <w:bookmarkEnd w:id="78"/>
      <w:bookmarkEnd w:id="79"/>
    </w:p>
    <w:p w14:paraId="4FF7BE1A" w14:textId="3F79A809"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w:t>
      </w:r>
      <w:r w:rsidR="00EF38BD">
        <w:t>O</w:t>
      </w:r>
      <w:r>
        <w:t xml:space="preserve">ur inscriptions seldom employ such visual paragraphs, yet often contain longer sections of prose that </w:t>
      </w:r>
      <w:r w:rsidR="00EF38BD">
        <w:t>would, in a modern text, be segmented into paragraphs.</w:t>
      </w:r>
      <w:r>
        <w:t xml:space="preserve"> </w:t>
      </w:r>
      <w:r w:rsidR="00EF38BD">
        <w:t>W</w:t>
      </w:r>
      <w:r>
        <w:t xml:space="preserve">e </w:t>
      </w:r>
      <w:r w:rsidR="00EF38BD">
        <w:t xml:space="preserve">therefore </w:t>
      </w:r>
      <w:r>
        <w:t xml:space="preserve">refer to </w:t>
      </w:r>
      <w:r w:rsidR="00EF38BD">
        <w:t>passages within longer prose sections</w:t>
      </w:r>
      <w:r>
        <w:t xml:space="preserve"> as semantic paragraphs and encode them with</w:t>
      </w:r>
      <w:r w:rsidR="00EF38BD">
        <w:t xml:space="preserve"> separate</w:t>
      </w:r>
      <w:r>
        <w:t xml:space="preserve"> </w:t>
      </w:r>
      <w:r w:rsidRPr="002519B3">
        <w:rPr>
          <w:rStyle w:val="Code"/>
        </w:rPr>
        <w:t>&lt;p&gt;</w:t>
      </w:r>
      <w:r w:rsidR="00EF38BD">
        <w:t xml:space="preserve"> elements.</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r w:rsidR="00E4480A">
        <w:t>.</w:t>
      </w:r>
    </w:p>
    <w:p w14:paraId="6E44D8B0" w14:textId="77777777" w:rsidR="00C02B8C" w:rsidRPr="00DD7CCF" w:rsidRDefault="004D2E67" w:rsidP="00EB2024">
      <w:pPr>
        <w:pStyle w:val="Cmsor3"/>
      </w:pPr>
      <w:bookmarkStart w:id="80" w:name="_28fdtwg1bdas" w:colFirst="0" w:colLast="0"/>
      <w:bookmarkStart w:id="81" w:name="_Ref43981028"/>
      <w:bookmarkStart w:id="82" w:name="_Toc182927744"/>
      <w:bookmarkEnd w:id="80"/>
      <w:commentRangeStart w:id="83"/>
      <w:r w:rsidRPr="00DD7CCF">
        <w:t>Anonymous blocks</w:t>
      </w:r>
      <w:bookmarkEnd w:id="81"/>
      <w:commentRangeEnd w:id="83"/>
      <w:r w:rsidR="00044CFB">
        <w:rPr>
          <w:rStyle w:val="Jegyzethivatkozs"/>
          <w:rFonts w:ascii="Gentium Plus" w:hAnsi="Gentium Plus" w:cs="Mangal"/>
          <w:kern w:val="0"/>
        </w:rPr>
        <w:commentReference w:id="83"/>
      </w:r>
      <w:bookmarkEnd w:id="82"/>
    </w:p>
    <w:p w14:paraId="6239D1B2" w14:textId="468D13EF" w:rsidR="00C02B8C" w:rsidRPr="00DD7CCF" w:rsidRDefault="00E4480A" w:rsidP="00E4480A">
      <w:pPr>
        <w:pStyle w:val="Lista"/>
      </w:pPr>
      <w:r>
        <w:t>w</w:t>
      </w:r>
      <w:r w:rsidR="00044CFB">
        <w:t xml:space="preserve">hen a distinct unit of text does not make up at least one complete sentence, use the </w:t>
      </w:r>
      <w:r w:rsidR="00044CFB" w:rsidRPr="00DD7CCF">
        <w:rPr>
          <w:rStyle w:val="Code"/>
        </w:rPr>
        <w:t>&lt;ab&gt;</w:t>
      </w:r>
      <w:r w:rsidR="00044CFB" w:rsidRPr="00DD7CCF">
        <w:t xml:space="preserve"> </w:t>
      </w:r>
      <w:r w:rsidR="00044CFB">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rsidR="00044CFB">
        <w:t>:</w:t>
      </w:r>
    </w:p>
    <w:p w14:paraId="5F2E79F2" w14:textId="6EE64C66" w:rsidR="00C02B8C" w:rsidRPr="00DD7CCF" w:rsidRDefault="004D2E67" w:rsidP="00E4480A">
      <w:pPr>
        <w:pStyle w:val="Lista2"/>
      </w:pPr>
      <w:r w:rsidRPr="00DD7CCF">
        <w:t>if the entirety of your inscription constitutes less than a complete sentence due to its shortness or lack of syntax, e.g.</w:t>
      </w:r>
    </w:p>
    <w:p w14:paraId="57248848" w14:textId="77777777" w:rsidR="00E4480A" w:rsidRDefault="004D2E67" w:rsidP="00E4480A">
      <w:pPr>
        <w:pStyle w:val="Lista3"/>
      </w:pPr>
      <w:r w:rsidRPr="00DD7CCF">
        <w:t>a sealing with just a name</w:t>
      </w:r>
    </w:p>
    <w:p w14:paraId="28D37543" w14:textId="4940A575" w:rsidR="00E4480A" w:rsidRDefault="004D2E67" w:rsidP="00E4480A">
      <w:pPr>
        <w:pStyle w:val="Lista3"/>
      </w:pPr>
      <w:r w:rsidRPr="00DD7CCF">
        <w:t>a label inscription on an image</w:t>
      </w:r>
    </w:p>
    <w:p w14:paraId="1509226B" w14:textId="725BB65A" w:rsidR="00C02B8C" w:rsidRDefault="004D2E67" w:rsidP="00E4480A">
      <w:pPr>
        <w:pStyle w:val="Lista3"/>
      </w:pPr>
      <w:r w:rsidRPr="00DD7CCF">
        <w:t>a graffito</w:t>
      </w:r>
      <w:r w:rsidR="00E4480A">
        <w:t xml:space="preserve"> on a monument</w:t>
      </w:r>
    </w:p>
    <w:p w14:paraId="741E06ED" w14:textId="20CA141B" w:rsidR="00E4480A" w:rsidRPr="00DD7CCF" w:rsidRDefault="00E4480A" w:rsidP="00E4480A">
      <w:pPr>
        <w:pStyle w:val="Lista2"/>
      </w:pPr>
      <w:r>
        <w:t xml:space="preserve">if </w:t>
      </w:r>
      <w:r w:rsidRPr="00DD7CCF">
        <w:t>the entirety of a textpart</w:t>
      </w:r>
      <w:r>
        <w:t xml:space="preserve"> (</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B30F6E">
        <w:t>3.2</w:t>
      </w:r>
      <w:r w:rsidRPr="00DD7CCF">
        <w:fldChar w:fldCharType="end"/>
      </w:r>
      <w:r w:rsidRPr="00DD7CCF">
        <w:t>)</w:t>
      </w:r>
      <w:r>
        <w:t xml:space="preserve"> </w:t>
      </w:r>
      <w:r w:rsidRPr="00DD7CCF">
        <w:t>constitutes less than a complete sentence</w:t>
      </w:r>
      <w:r>
        <w:t>, e.g.</w:t>
      </w:r>
    </w:p>
    <w:p w14:paraId="1A7A0CC2" w14:textId="77777777" w:rsidR="00C02B8C" w:rsidRPr="00DD7CCF" w:rsidRDefault="004D2E67" w:rsidP="00E4480A">
      <w:pPr>
        <w:pStyle w:val="Lista3"/>
      </w:pPr>
      <w:r w:rsidRPr="00DD7CCF">
        <w:t xml:space="preserve">a copperplate seal with just a name </w:t>
      </w:r>
      <w:r w:rsidRPr="00E24F87">
        <w:rPr>
          <w:noProof/>
        </w:rPr>
        <w:t>(</w:t>
      </w:r>
      <w:r w:rsidRPr="00DD7CCF">
        <w:t>in the genitive, nominative, or without a case ending)</w:t>
      </w:r>
    </w:p>
    <w:p w14:paraId="5748368E" w14:textId="7A7BEF9C" w:rsidR="00C02B8C" w:rsidRPr="00DD7CCF" w:rsidRDefault="004D2E67" w:rsidP="00E4480A">
      <w:pPr>
        <w:pStyle w:val="Lista3"/>
      </w:pPr>
      <w:r w:rsidRPr="00DD7CCF">
        <w:t>an auspicious word or symbol in a field set off from the rest of the inscription</w:t>
      </w:r>
    </w:p>
    <w:p w14:paraId="0861DBC0" w14:textId="76C64B96" w:rsidR="00C02B8C" w:rsidRPr="00DD7CCF" w:rsidRDefault="004D2E67" w:rsidP="00E4480A">
      <w:pPr>
        <w:pStyle w:val="Lista2"/>
      </w:pPr>
      <w:r w:rsidRPr="00DD7CCF">
        <w:t xml:space="preserve">if a segment of the text is </w:t>
      </w:r>
      <w:r w:rsidR="00E4480A">
        <w:t xml:space="preserve">physically contiguous with other text, but </w:t>
      </w:r>
      <w:r w:rsidRPr="00DD7CCF">
        <w:t xml:space="preserve">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e.g.</w:t>
      </w:r>
    </w:p>
    <w:p w14:paraId="2D381963" w14:textId="77777777" w:rsidR="00C02B8C" w:rsidRPr="00DD7CCF" w:rsidRDefault="004D2E67" w:rsidP="00E4480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4480A">
      <w:pPr>
        <w:pStyle w:val="Lista3"/>
      </w:pPr>
      <w:r w:rsidRPr="00DD7CCF">
        <w:lastRenderedPageBreak/>
        <w:t>a colophon not comprised of complete sentences</w:t>
      </w:r>
    </w:p>
    <w:p w14:paraId="1F288D61" w14:textId="42E16488" w:rsidR="00C02B8C" w:rsidRPr="00DD7CCF" w:rsidRDefault="004D2E67" w:rsidP="00E4480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56F45D10" w:rsidR="004F4C63" w:rsidRPr="00DD7CCF" w:rsidRDefault="00044CFB" w:rsidP="00E4480A">
      <w:pPr>
        <w:pStyle w:val="Lista2"/>
      </w:pPr>
      <w:r>
        <w:t xml:space="preserve">if a section </w:t>
      </w:r>
      <w:r w:rsidR="004D2E67" w:rsidRPr="00DD7CCF">
        <w:t xml:space="preserve">of text </w:t>
      </w:r>
      <w:r>
        <w:t xml:space="preserve">is </w:t>
      </w:r>
      <w:r w:rsidR="004D2E67" w:rsidRPr="00DD7CCF">
        <w:t xml:space="preserve">so heavily damaged that you cannot determine whether </w:t>
      </w:r>
      <w:r w:rsidR="00E4480A">
        <w:t xml:space="preserve">it is </w:t>
      </w:r>
      <w:r w:rsidR="004D2E67" w:rsidRPr="00DD7CCF">
        <w:t>in prose or verse</w:t>
      </w:r>
    </w:p>
    <w:p w14:paraId="1883038D" w14:textId="57C5C0D3" w:rsidR="00C02B8C" w:rsidRPr="00DD7CCF" w:rsidRDefault="004D2E67" w:rsidP="00EB2024">
      <w:pPr>
        <w:pStyle w:val="Cmsor2"/>
      </w:pPr>
      <w:bookmarkStart w:id="84" w:name="_twhqkur5z3w2" w:colFirst="0" w:colLast="0"/>
      <w:bookmarkStart w:id="85" w:name="_Ref43978871"/>
      <w:bookmarkStart w:id="86" w:name="_Toc182927745"/>
      <w:bookmarkEnd w:id="84"/>
      <w:r w:rsidRPr="00DD7CCF">
        <w:t xml:space="preserve">Verse </w:t>
      </w:r>
      <w:r w:rsidR="006733B4" w:rsidRPr="00DD7CCF">
        <w:t>containers</w:t>
      </w:r>
      <w:bookmarkEnd w:id="85"/>
      <w:bookmarkEnd w:id="86"/>
    </w:p>
    <w:p w14:paraId="752C0446" w14:textId="7BD9CDAC" w:rsidR="00C02B8C" w:rsidRPr="00DD7CCF" w:rsidRDefault="00B53AB0" w:rsidP="00EB2024">
      <w:pPr>
        <w:pStyle w:val="Cmsor3"/>
      </w:pPr>
      <w:bookmarkStart w:id="87" w:name="_ddoyoa12vnxb" w:colFirst="0" w:colLast="0"/>
      <w:bookmarkStart w:id="88" w:name="_Ref43984700"/>
      <w:bookmarkStart w:id="89" w:name="_Toc182927746"/>
      <w:bookmarkEnd w:id="87"/>
      <w:r>
        <w:t>Verse-related t</w:t>
      </w:r>
      <w:r w:rsidR="004D2E67" w:rsidRPr="00DD7CCF">
        <w:t>erminology and definitions</w:t>
      </w:r>
      <w:bookmarkEnd w:id="88"/>
      <w:bookmarkEnd w:id="89"/>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6DB428FB"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Cs w:val="0"/>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4A507E0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CB56FA">
        <w:fldChar w:fldCharType="begin"/>
      </w:r>
      <w:r w:rsidR="00CB56FA">
        <w:instrText xml:space="preserve"> REF _Ref182580581 \r \h </w:instrText>
      </w:r>
      <w:r w:rsidR="00CB56FA">
        <w:fldChar w:fldCharType="separate"/>
      </w:r>
      <w:r w:rsidR="00B30F6E">
        <w:t>3</w:t>
      </w:r>
      <w:r w:rsidR="00CB56FA">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63F6EA9F"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CB56FA">
        <w:fldChar w:fldCharType="begin"/>
      </w:r>
      <w:r w:rsidR="00CB56FA">
        <w:instrText xml:space="preserve"> REF _Ref182580598 \r \h </w:instrText>
      </w:r>
      <w:r w:rsidR="00CB56FA">
        <w:fldChar w:fldCharType="separate"/>
      </w:r>
      <w:r w:rsidR="00B30F6E">
        <w:t>3.4</w:t>
      </w:r>
      <w:r w:rsidR="00CB56FA">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949CD62"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6F000CEA" w:rsidR="00C02B8C" w:rsidRPr="00DD7CCF" w:rsidRDefault="004D2E67" w:rsidP="00EB2024">
      <w:pPr>
        <w:pStyle w:val="Cmsor3"/>
      </w:pPr>
      <w:bookmarkStart w:id="90" w:name="_kb9xljnic52a" w:colFirst="0" w:colLast="0"/>
      <w:bookmarkStart w:id="91" w:name="_Ref43981361"/>
      <w:bookmarkStart w:id="92" w:name="_Toc182927747"/>
      <w:bookmarkEnd w:id="90"/>
      <w:r w:rsidRPr="00DD7CCF">
        <w:lastRenderedPageBreak/>
        <w:t>Overview</w:t>
      </w:r>
      <w:bookmarkEnd w:id="91"/>
      <w:bookmarkEnd w:id="92"/>
    </w:p>
    <w:p w14:paraId="5DF06B4C" w14:textId="46D9D12C" w:rsidR="0061037D" w:rsidRPr="00DD7CCF" w:rsidRDefault="001B00C1" w:rsidP="00AF17D6">
      <w:r>
        <w:t>T</w:t>
      </w:r>
      <w:r w:rsidRPr="00DD7CCF">
        <w:t xml:space="preserve">his section has been written primarily with Sanskrit syllabo-quantitative verse </w:t>
      </w:r>
      <w:r w:rsidRPr="00E24F87">
        <w:rPr>
          <w:noProof/>
        </w:rPr>
        <w:t>(</w:t>
      </w:r>
      <w:r w:rsidRPr="00DD7CCF">
        <w:rPr>
          <w:rStyle w:val="Foreign"/>
        </w:rPr>
        <w:t>varṇavr̥tta</w:t>
      </w:r>
      <w:r w:rsidRPr="00DD7CCF">
        <w:t>) in mind</w:t>
      </w:r>
      <w:r>
        <w:t xml:space="preserve">, but it applies </w:t>
      </w:r>
      <w:r w:rsidRPr="00DD7CCF">
        <w:t>to all verse forms in all languages relevant to our project</w:t>
      </w:r>
      <w:r>
        <w:t xml:space="preserve">. </w:t>
      </w:r>
      <w:r w:rsidR="00AF17D6">
        <w:t>V</w:t>
      </w:r>
      <w:r w:rsidR="0061037D" w:rsidRPr="00DD7CCF">
        <w:t xml:space="preserve">erse must </w:t>
      </w:r>
      <w:r w:rsidR="0061037D">
        <w:t xml:space="preserve">always </w:t>
      </w:r>
      <w:r w:rsidR="0061037D" w:rsidRPr="00DD7CCF">
        <w:t>be marked up as distinct from prose</w:t>
      </w:r>
      <w:r w:rsidR="00AF17D6">
        <w:t>. T</w:t>
      </w:r>
      <w:r w:rsidR="0061037D" w:rsidRPr="00DD7CCF">
        <w:t xml:space="preserve">ext </w:t>
      </w:r>
      <w:r w:rsidR="00AF17D6">
        <w:t xml:space="preserve">composed </w:t>
      </w:r>
      <w:r w:rsidR="0061037D" w:rsidRPr="00DD7CCF">
        <w:t xml:space="preserve">in verse shall be marked up only for metrical structure, </w:t>
      </w:r>
      <w:r w:rsidR="00AF17D6">
        <w:t>so</w:t>
      </w:r>
      <w:r w:rsidR="0061037D" w:rsidRPr="00DD7CCF">
        <w:t xml:space="preserve"> semantic </w:t>
      </w:r>
      <w:r w:rsidR="00AF17D6">
        <w:t>divisions</w:t>
      </w:r>
      <w:r w:rsidR="0061037D" w:rsidRPr="00DD7CCF">
        <w:t xml:space="preserve"> in a longer verse </w:t>
      </w:r>
      <w:r w:rsidR="00AF17D6">
        <w:t xml:space="preserve">passages </w:t>
      </w:r>
      <w:r w:rsidR="0061037D" w:rsidRPr="00DD7CCF">
        <w:t>must be ignored</w:t>
      </w:r>
      <w:r w:rsidR="00AF17D6">
        <w:t xml:space="preserve">. </w:t>
      </w:r>
    </w:p>
    <w:p w14:paraId="51662540" w14:textId="38C0F328" w:rsidR="00E4480A" w:rsidRPr="00DD7CCF" w:rsidRDefault="000C69C4" w:rsidP="00E4480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w:t>
      </w:r>
      <w:r w:rsidR="00E4480A" w:rsidRPr="00DD7CCF">
        <w:t>, with the following mandatory attributes</w:t>
      </w:r>
    </w:p>
    <w:p w14:paraId="56AFEFCD" w14:textId="484B6707" w:rsidR="00E4480A" w:rsidRPr="00DD7CCF" w:rsidRDefault="00E4480A" w:rsidP="00E4480A">
      <w:pPr>
        <w:pStyle w:val="Lista2"/>
      </w:pPr>
      <w:r w:rsidRPr="008525C6">
        <w:rPr>
          <w:rStyle w:val="Codeattribute"/>
        </w:rPr>
        <w:t>@n</w:t>
      </w:r>
      <w:r w:rsidRPr="008525C6">
        <w:t xml:space="preserve"> </w:t>
      </w:r>
      <w:r w:rsidRPr="00DD7CCF">
        <w:t xml:space="preserve">to assign a number to the stanza </w:t>
      </w:r>
      <w:r w:rsidRPr="00E24F87">
        <w:rPr>
          <w:noProof/>
        </w:rPr>
        <w:t>(</w:t>
      </w:r>
      <w:r w:rsidRPr="00DD7CCF">
        <w:t>see §</w:t>
      </w:r>
      <w:r>
        <w:fldChar w:fldCharType="begin"/>
      </w:r>
      <w:r>
        <w:instrText xml:space="preserve"> REF _Ref181609101 \r \h </w:instrText>
      </w:r>
      <w:r>
        <w:fldChar w:fldCharType="separate"/>
      </w:r>
      <w:r w:rsidR="00B30F6E">
        <w:t>2.3.3.1</w:t>
      </w:r>
      <w:r>
        <w:fldChar w:fldCharType="end"/>
      </w:r>
      <w:r w:rsidRPr="00DD7CCF">
        <w:t>)</w:t>
      </w:r>
    </w:p>
    <w:p w14:paraId="368F665D" w14:textId="700A29D9" w:rsidR="00E4480A" w:rsidRDefault="00E4480A" w:rsidP="00E4480A">
      <w:pPr>
        <w:pStyle w:val="Lista2"/>
      </w:pPr>
      <w:r w:rsidRPr="008525C6">
        <w:rPr>
          <w:rStyle w:val="Codeattribute"/>
        </w:rPr>
        <w:t>@met</w:t>
      </w:r>
      <w:r w:rsidRPr="008525C6">
        <w:t xml:space="preserve"> </w:t>
      </w:r>
      <w:r w:rsidR="00AC54D6">
        <w:t>(§</w:t>
      </w:r>
      <w:r w:rsidR="00AC54D6">
        <w:fldChar w:fldCharType="begin"/>
      </w:r>
      <w:r w:rsidR="00AC54D6">
        <w:instrText xml:space="preserve"> REF _Ref181699020 \r \h </w:instrText>
      </w:r>
      <w:r w:rsidR="00AC54D6">
        <w:fldChar w:fldCharType="separate"/>
      </w:r>
      <w:r w:rsidR="00B30F6E">
        <w:t>2.3.4.1</w:t>
      </w:r>
      <w:r w:rsidR="00AC54D6">
        <w:fldChar w:fldCharType="end"/>
      </w:r>
      <w:r w:rsidR="00AC54D6">
        <w:t xml:space="preserve">) </w:t>
      </w:r>
      <w:r w:rsidRPr="00DD7CCF">
        <w:t xml:space="preserve">to identify the metre of the stanza by a conventional name </w:t>
      </w:r>
      <w:r w:rsidRPr="00E24F87">
        <w:rPr>
          <w:noProof/>
        </w:rPr>
        <w:t>(</w:t>
      </w:r>
      <w:r w:rsidRPr="00DD7CCF">
        <w:t>see §</w:t>
      </w:r>
      <w:r w:rsidR="00AC54D6">
        <w:fldChar w:fldCharType="begin"/>
      </w:r>
      <w:r w:rsidR="00AC54D6">
        <w:instrText xml:space="preserve"> REF _Ref181706337 \r \h </w:instrText>
      </w:r>
      <w:r w:rsidR="00AC54D6">
        <w:fldChar w:fldCharType="separate"/>
      </w:r>
      <w:r w:rsidR="00B30F6E">
        <w:t>2.3.4.3</w:t>
      </w:r>
      <w:r w:rsidR="00AC54D6">
        <w:fldChar w:fldCharType="end"/>
      </w:r>
      <w:r w:rsidRPr="00DD7CCF">
        <w:t>)</w:t>
      </w:r>
    </w:p>
    <w:p w14:paraId="0A94A27E" w14:textId="601FBB52" w:rsidR="00E4480A" w:rsidRPr="00DD7CCF" w:rsidRDefault="000C69C4" w:rsidP="00E4480A">
      <w:pPr>
        <w:pStyle w:val="Lista"/>
      </w:pPr>
      <w:r w:rsidRPr="000C69C4">
        <w:t xml:space="preserve">within </w:t>
      </w:r>
      <w:r w:rsidR="00E4480A">
        <w:t>a</w:t>
      </w:r>
      <w:r w:rsidRPr="000C69C4">
        <w:t xml:space="preserve"> stanza, </w:t>
      </w:r>
      <w:r>
        <w:t xml:space="preserve">each </w:t>
      </w:r>
      <w:r>
        <w:rPr>
          <w:b/>
          <w:bCs/>
        </w:rPr>
        <w:t>individual line</w:t>
      </w:r>
      <w:r w:rsidRPr="000C69C4">
        <w:t xml:space="preserve"> must</w:t>
      </w:r>
      <w:r>
        <w:t xml:space="preserve"> be wrapped in </w:t>
      </w:r>
      <w:r w:rsidRPr="00DD7CCF">
        <w:rPr>
          <w:rStyle w:val="Code"/>
        </w:rPr>
        <w:t>&lt;l&gt;</w:t>
      </w:r>
      <w:r w:rsidRPr="00DD7CCF">
        <w:t xml:space="preserve"> </w:t>
      </w:r>
      <w:r w:rsidRPr="00E24F87">
        <w:rPr>
          <w:noProof/>
        </w:rPr>
        <w:t>(</w:t>
      </w:r>
      <w:r w:rsidRPr="00DD7CCF">
        <w:t>for “line”)</w:t>
      </w:r>
      <w:r w:rsidR="00E4480A" w:rsidRPr="00DD7CCF">
        <w:t>, with the following attributes</w:t>
      </w:r>
    </w:p>
    <w:p w14:paraId="032A6FDA" w14:textId="4A97B866" w:rsidR="00E4480A" w:rsidRPr="00DD7CCF" w:rsidRDefault="00E4480A" w:rsidP="00E4480A">
      <w:pPr>
        <w:pStyle w:val="Lista2"/>
      </w:pPr>
      <w:r w:rsidRPr="00DD7CCF">
        <w:t xml:space="preserve">mandatorily, </w:t>
      </w:r>
      <w:r w:rsidRPr="008525C6">
        <w:rPr>
          <w:rStyle w:val="Codeattribute"/>
        </w:rPr>
        <w:t>@n</w:t>
      </w:r>
      <w:r w:rsidRPr="008525C6">
        <w:t xml:space="preserve"> </w:t>
      </w:r>
      <w:r w:rsidRPr="00DD7CCF">
        <w:t xml:space="preserve">to assign a number to the line, with values as </w:t>
      </w:r>
      <w:r>
        <w:t>per §</w:t>
      </w:r>
      <w:r w:rsidR="00AC54D6">
        <w:fldChar w:fldCharType="begin"/>
      </w:r>
      <w:r w:rsidR="00AC54D6">
        <w:instrText xml:space="preserve"> REF _Ref181706499 \r \h </w:instrText>
      </w:r>
      <w:r w:rsidR="00AC54D6">
        <w:fldChar w:fldCharType="separate"/>
      </w:r>
      <w:r w:rsidR="00B30F6E">
        <w:t>2.3.3.2</w:t>
      </w:r>
      <w:r w:rsidR="00AC54D6">
        <w:fldChar w:fldCharType="end"/>
      </w:r>
    </w:p>
    <w:p w14:paraId="0E11BAE4" w14:textId="7B402DD2" w:rsidR="00E4480A" w:rsidRPr="00DD7CCF" w:rsidRDefault="00E4480A" w:rsidP="00E4480A">
      <w:pPr>
        <w:pStyle w:val="Lista2"/>
      </w:pPr>
      <w:r>
        <w:t>if applicable</w:t>
      </w:r>
      <w:r w:rsidRPr="00DD7CCF">
        <w:t>,</w:t>
      </w:r>
      <w:r>
        <w:t xml:space="preserve"> </w:t>
      </w:r>
      <w:r w:rsidRPr="008525C6">
        <w:rPr>
          <w:rStyle w:val="Codeattribute"/>
        </w:rPr>
        <w:t>@enjamb</w:t>
      </w:r>
      <w:r w:rsidRPr="008525C6">
        <w:t xml:space="preserve"> </w:t>
      </w:r>
      <w:r w:rsidRPr="00DD7CCF">
        <w:t xml:space="preserve">with the value </w:t>
      </w:r>
      <w:r w:rsidRPr="00303844">
        <w:rPr>
          <w:rStyle w:val="Codevalue"/>
        </w:rPr>
        <w:t>"yes"</w:t>
      </w:r>
      <w:r>
        <w:t xml:space="preserve">, as per </w:t>
      </w:r>
      <w:r w:rsidRPr="00DD7CCF">
        <w:t>§</w:t>
      </w:r>
      <w:r w:rsidR="00AC54D6">
        <w:fldChar w:fldCharType="begin"/>
      </w:r>
      <w:r w:rsidR="00AC54D6">
        <w:instrText xml:space="preserve"> REF _Ref181705866 \r \h </w:instrText>
      </w:r>
      <w:r w:rsidR="00AC54D6">
        <w:fldChar w:fldCharType="separate"/>
      </w:r>
      <w:r w:rsidR="00B30F6E">
        <w:t>2.3.5</w:t>
      </w:r>
      <w:r w:rsidR="00AC54D6">
        <w:fldChar w:fldCharType="end"/>
      </w:r>
      <w:r w:rsidR="00AC54D6" w:rsidRPr="00DD7CCF">
        <w:t xml:space="preserve"> </w:t>
      </w:r>
    </w:p>
    <w:p w14:paraId="63734503" w14:textId="2F5D0F09" w:rsidR="000C69C4" w:rsidRDefault="00E4480A" w:rsidP="00E837E2">
      <w:pPr>
        <w:pStyle w:val="Lista2"/>
      </w:pPr>
      <w:r>
        <w:t>if applicable</w:t>
      </w:r>
      <w:r w:rsidRPr="00DD7CCF">
        <w:t xml:space="preserve">, </w:t>
      </w:r>
      <w:r w:rsidRPr="008525C6">
        <w:rPr>
          <w:rStyle w:val="Codeattribute"/>
        </w:rPr>
        <w:t>@</w:t>
      </w:r>
      <w:r>
        <w:rPr>
          <w:rStyle w:val="Codeattribute"/>
        </w:rPr>
        <w:t>met</w:t>
      </w:r>
      <w:r w:rsidRPr="008525C6">
        <w:t xml:space="preserve"> </w:t>
      </w:r>
      <w:r w:rsidR="00AC54D6">
        <w:t xml:space="preserve">and/or </w:t>
      </w:r>
      <w:r w:rsidRPr="008525C6">
        <w:rPr>
          <w:rStyle w:val="Codeattribute"/>
        </w:rPr>
        <w:t>@real</w:t>
      </w:r>
      <w:r w:rsidRPr="008525C6">
        <w:t xml:space="preserve"> </w:t>
      </w:r>
      <w:r w:rsidR="00AC54D6">
        <w:t>(§</w:t>
      </w:r>
      <w:r w:rsidR="00AC54D6">
        <w:fldChar w:fldCharType="begin"/>
      </w:r>
      <w:r w:rsidR="00AC54D6">
        <w:instrText xml:space="preserve"> REF _Ref181701741 \r \h </w:instrText>
      </w:r>
      <w:r w:rsidR="00AC54D6">
        <w:fldChar w:fldCharType="separate"/>
      </w:r>
      <w:r w:rsidR="00B30F6E">
        <w:t>2.3.4.2</w:t>
      </w:r>
      <w:r w:rsidR="00AC54D6">
        <w:fldChar w:fldCharType="end"/>
      </w:r>
      <w:r w:rsidR="00AC54D6">
        <w:t xml:space="preserve">) </w:t>
      </w:r>
      <w:r w:rsidRPr="00DD7CCF">
        <w:t xml:space="preserve">for lines that deviate from the metre of the stanza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B30F6E">
        <w:t>2.3.4.4</w:t>
      </w:r>
      <w:r w:rsidRPr="00DD7CCF">
        <w:fldChar w:fldCharType="end"/>
      </w:r>
      <w:r w:rsidRPr="00DD7CCF">
        <w:t>)</w:t>
      </w:r>
    </w:p>
    <w:p w14:paraId="1F2A5B5A" w14:textId="47E29B76" w:rsidR="00DE0134" w:rsidRPr="000C69C4" w:rsidRDefault="00DE0134" w:rsidP="00E4480A">
      <w:pPr>
        <w:pStyle w:val="Lista"/>
      </w:pPr>
      <w:r>
        <w:t xml:space="preserve">see </w:t>
      </w:r>
      <w:r>
        <w:fldChar w:fldCharType="begin"/>
      </w:r>
      <w:r>
        <w:instrText xml:space="preserve"> REF _Ref181625172 \h </w:instrText>
      </w:r>
      <w:r>
        <w:fldChar w:fldCharType="separate"/>
      </w:r>
      <w:r w:rsidR="00B30F6E" w:rsidRPr="00DD7CCF">
        <w:t xml:space="preserve">Example </w:t>
      </w:r>
      <w:r w:rsidR="00B30F6E">
        <w:rPr>
          <w:noProof/>
        </w:rPr>
        <w:t>2.3.2</w:t>
      </w:r>
      <w:r w:rsidR="00B30F6E" w:rsidRPr="00DD7CCF">
        <w:t>.</w:t>
      </w:r>
      <w:r w:rsidR="00B30F6E">
        <w:rPr>
          <w:noProof/>
        </w:rPr>
        <w:t>A</w:t>
      </w:r>
      <w:r>
        <w:fldChar w:fldCharType="end"/>
      </w:r>
      <w:r w:rsidR="001B00C1">
        <w:t xml:space="preserve"> for a general illustration</w:t>
      </w:r>
      <w:r w:rsidR="00E4480A">
        <w:t xml:space="preserve"> and the examples in the subsections below for the encoding of various features</w:t>
      </w:r>
    </w:p>
    <w:p w14:paraId="78F9E0B8" w14:textId="3568D6D1" w:rsidR="000C69C4" w:rsidRPr="00C54CEA" w:rsidRDefault="000C69C4" w:rsidP="000C69C4">
      <w:pPr>
        <w:pStyle w:val="Lista"/>
      </w:pPr>
      <w:r w:rsidRPr="00D90CF8">
        <w:rPr>
          <w:b/>
          <w:bCs/>
        </w:rPr>
        <w:t xml:space="preserve">editorial </w:t>
      </w:r>
      <w:r w:rsidRPr="00CD25A4">
        <w:rPr>
          <w:b/>
          <w:bCs/>
        </w:rPr>
        <w:t>punctuation</w:t>
      </w:r>
      <w:r w:rsidRPr="00C54CEA">
        <w:t xml:space="preserve"> must never be supplied for stanzas</w:t>
      </w:r>
    </w:p>
    <w:p w14:paraId="14E7086B" w14:textId="5FF24A9D" w:rsidR="000C69C4" w:rsidRDefault="000C69C4" w:rsidP="00D45A5E">
      <w:pPr>
        <w:pStyle w:val="Lista"/>
      </w:pPr>
      <w:r w:rsidRPr="00DD7CCF">
        <w:t xml:space="preserve">any </w:t>
      </w:r>
      <w:r w:rsidRPr="000C69C4">
        <w:rPr>
          <w:b/>
          <w:bCs/>
        </w:rPr>
        <w:t xml:space="preserve">original punctuation </w:t>
      </w:r>
      <w:r w:rsidRPr="00DD7CCF">
        <w:t>should be included at its actual locus</w:t>
      </w:r>
      <w:r>
        <w:t>,</w:t>
      </w:r>
      <w:r w:rsidRPr="00DD7CCF">
        <w:t xml:space="preserve"> </w:t>
      </w:r>
      <w:r>
        <w:t xml:space="preserve">following the usual </w:t>
      </w:r>
      <w:r w:rsidRPr="00DD7CCF">
        <w:t xml:space="preserve">rules for marking up punctuation characters </w:t>
      </w:r>
      <w:r w:rsidRPr="00E24F87">
        <w:rPr>
          <w:noProof/>
        </w:rPr>
        <w:t>(</w:t>
      </w:r>
      <w:r w:rsidRPr="00DD7CCF">
        <w:t>§</w:t>
      </w:r>
      <w:r w:rsidR="00CB56FA">
        <w:fldChar w:fldCharType="begin"/>
      </w:r>
      <w:r w:rsidR="00CB56FA">
        <w:instrText xml:space="preserve"> REF _Ref182580335 \r \h </w:instrText>
      </w:r>
      <w:r w:rsidR="00CB56FA">
        <w:fldChar w:fldCharType="separate"/>
      </w:r>
      <w:r w:rsidR="00B30F6E">
        <w:t>4.2.3.3</w:t>
      </w:r>
      <w:r w:rsidR="00CB56FA">
        <w:fldChar w:fldCharType="end"/>
      </w:r>
      <w:r w:rsidRPr="00DD7CCF">
        <w:t>)</w:t>
      </w:r>
    </w:p>
    <w:p w14:paraId="77ED7C8E" w14:textId="77777777" w:rsidR="002E2D39" w:rsidRDefault="002E2D39" w:rsidP="002E2D39"/>
    <w:tbl>
      <w:tblPr>
        <w:tblStyle w:val="CodeSampleTable"/>
        <w:tblW w:w="5000" w:type="pct"/>
        <w:tblLook w:val="04A0" w:firstRow="1" w:lastRow="0" w:firstColumn="1" w:lastColumn="0" w:noHBand="0" w:noVBand="1"/>
      </w:tblPr>
      <w:tblGrid>
        <w:gridCol w:w="9628"/>
      </w:tblGrid>
      <w:tr w:rsidR="00DE0134" w:rsidRPr="00DD7CCF" w14:paraId="311427D9"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F83099B" w14:textId="545DAB19" w:rsidR="00DE0134" w:rsidRPr="00DD7CCF" w:rsidRDefault="00DE0134" w:rsidP="00D45A5E">
            <w:pPr>
              <w:pStyle w:val="Kpalrs"/>
            </w:pPr>
            <w:bookmarkStart w:id="93" w:name="_ean8zao6bcdz" w:colFirst="0" w:colLast="0"/>
            <w:bookmarkStart w:id="94" w:name="_Ref181625172"/>
            <w:bookmarkStart w:id="95" w:name="_Ref43980199"/>
            <w:bookmarkEnd w:id="93"/>
            <w:r w:rsidRPr="00DD7CCF">
              <w:t xml:space="preserve">Example </w:t>
            </w:r>
            <w:r w:rsidR="00542B66">
              <w:fldChar w:fldCharType="begin"/>
            </w:r>
            <w:r w:rsidR="00542B66">
              <w:instrText xml:space="preserve"> STYLEREF 3 \s </w:instrText>
            </w:r>
            <w:r w:rsidR="00542B66">
              <w:fldChar w:fldCharType="separate"/>
            </w:r>
            <w:r w:rsidR="00B30F6E">
              <w:rPr>
                <w:noProof/>
              </w:rPr>
              <w:t>2.3.2</w:t>
            </w:r>
            <w:r w:rsidR="00542B66">
              <w:rPr>
                <w:noProof/>
              </w:rPr>
              <w:fldChar w:fldCharType="end"/>
            </w:r>
            <w:r w:rsidRPr="00DD7CCF">
              <w:t>.</w:t>
            </w:r>
            <w:r w:rsidR="00542B66">
              <w:fldChar w:fldCharType="begin"/>
            </w:r>
            <w:r w:rsidR="00542B66">
              <w:instrText xml:space="preserve"> SEQ Example \* A</w:instrText>
            </w:r>
            <w:r w:rsidR="00542B66">
              <w:instrText xml:space="preserve">LPHABETIC \s 3 </w:instrText>
            </w:r>
            <w:r w:rsidR="00542B66">
              <w:fldChar w:fldCharType="separate"/>
            </w:r>
            <w:r w:rsidR="00B30F6E">
              <w:rPr>
                <w:noProof/>
              </w:rPr>
              <w:t>A</w:t>
            </w:r>
            <w:r w:rsidR="00542B66">
              <w:rPr>
                <w:noProof/>
              </w:rPr>
              <w:fldChar w:fldCharType="end"/>
            </w:r>
            <w:bookmarkEnd w:id="94"/>
            <w:r w:rsidRPr="00DD7CCF">
              <w:t>:</w:t>
            </w:r>
            <w:r w:rsidRPr="00DE0134">
              <w:t xml:space="preserve"> </w:t>
            </w:r>
            <w:r>
              <w:t>basic markup for verse structure</w:t>
            </w:r>
          </w:p>
        </w:tc>
      </w:tr>
      <w:tr w:rsidR="00DE0134" w:rsidRPr="00DD7CCF" w14:paraId="34FD6DA8" w14:textId="77777777" w:rsidTr="00D45A5E">
        <w:tc>
          <w:tcPr>
            <w:tcW w:w="5000" w:type="pct"/>
          </w:tcPr>
          <w:p w14:paraId="6D496D92" w14:textId="1EDB4537" w:rsidR="00DE0134" w:rsidRPr="00DD7CCF" w:rsidRDefault="00DE0134"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Pr>
                <w:rStyle w:val="Codetext"/>
              </w:rPr>
              <w:t>sva-dattāṁ para-dattāṁ vā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Pr>
                <w:rStyle w:val="Codetext"/>
              </w:rPr>
              <w:t>yo hareta vasundharāM</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Pr>
                <w:rStyle w:val="Codetext"/>
              </w:rPr>
              <w:t>ṣaṣṭiṁ varṣa-sahasrāṇi</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Pr>
                <w:rStyle w:val="Codetext"/>
              </w:rPr>
              <w:t>svargge modati bhūmi-daḥ</w:t>
            </w:r>
            <w:r w:rsidRPr="00DD7CCF">
              <w:rPr>
                <w:rStyle w:val="Code"/>
              </w:rPr>
              <w:t>&lt;/l&gt;</w:t>
            </w:r>
            <w:r w:rsidRPr="00DD7CCF">
              <w:rPr>
                <w:rStyle w:val="Codetext"/>
              </w:rPr>
              <w:br/>
            </w:r>
            <w:r w:rsidRPr="00DD7CCF">
              <w:rPr>
                <w:rStyle w:val="Code"/>
              </w:rPr>
              <w:t>&lt;/lg&gt;</w:t>
            </w:r>
          </w:p>
        </w:tc>
      </w:tr>
    </w:tbl>
    <w:p w14:paraId="12220BDC" w14:textId="77777777" w:rsidR="004E60B0" w:rsidRDefault="004E60B0" w:rsidP="004E60B0"/>
    <w:p w14:paraId="7275EF41" w14:textId="6A017A85" w:rsidR="00C02B8C" w:rsidRPr="00DD7CCF" w:rsidRDefault="00E4480A" w:rsidP="00EB2024">
      <w:pPr>
        <w:pStyle w:val="Cmsor3"/>
      </w:pPr>
      <w:bookmarkStart w:id="96" w:name="_Toc182927748"/>
      <w:bookmarkEnd w:id="95"/>
      <w:r>
        <w:t>Numbering the elements of verse structure</w:t>
      </w:r>
      <w:bookmarkEnd w:id="96"/>
    </w:p>
    <w:p w14:paraId="09C8127F" w14:textId="0970F603" w:rsidR="0051534D" w:rsidRPr="0051534D" w:rsidRDefault="0051534D" w:rsidP="0051534D">
      <w:pPr>
        <w:pStyle w:val="Cmsor4"/>
      </w:pPr>
      <w:bookmarkStart w:id="97" w:name="_Ref181609101"/>
      <w:bookmarkStart w:id="98" w:name="_Toc182927749"/>
      <w:r>
        <w:t>Stanza numbering</w:t>
      </w:r>
      <w:bookmarkEnd w:id="97"/>
      <w:bookmarkEnd w:id="98"/>
    </w:p>
    <w:p w14:paraId="1083368A" w14:textId="40FE92E2" w:rsidR="00C02B8C" w:rsidRPr="00C54CEA" w:rsidRDefault="00484A5D" w:rsidP="00484A5D">
      <w:pPr>
        <w:pStyle w:val="Lista"/>
      </w:pPr>
      <w:r w:rsidRPr="00484A5D">
        <w:rPr>
          <w:b/>
          <w:bCs/>
        </w:rPr>
        <w:t>editorial numeration</w:t>
      </w:r>
      <w:r w:rsidRPr="00C54CEA">
        <w:t xml:space="preserve"> must never be supplied in the text of stanzas</w:t>
      </w:r>
    </w:p>
    <w:p w14:paraId="5223F418" w14:textId="7886E228" w:rsidR="008046D1" w:rsidRDefault="00443EAA" w:rsidP="008046D1">
      <w:pPr>
        <w:pStyle w:val="Lista"/>
      </w:pPr>
      <w:r w:rsidRPr="00C54CEA">
        <w:t xml:space="preserve">instead, </w:t>
      </w:r>
      <w:r w:rsidR="008046D1" w:rsidRPr="00C54CEA">
        <w:t>every stanza in your edition must have a number encoded</w:t>
      </w:r>
      <w:r w:rsidR="008046D1" w:rsidRPr="00DD7CCF">
        <w:t xml:space="preserve"> in the </w:t>
      </w:r>
      <w:r w:rsidR="008046D1" w:rsidRPr="008525C6">
        <w:rPr>
          <w:rStyle w:val="Codeattribute"/>
        </w:rPr>
        <w:t>@n</w:t>
      </w:r>
      <w:r w:rsidR="008046D1" w:rsidRPr="008525C6">
        <w:t xml:space="preserve"> </w:t>
      </w:r>
      <w:r w:rsidR="008046D1" w:rsidRPr="00DD7CCF">
        <w:t xml:space="preserve">attribute of the corresponding </w:t>
      </w:r>
      <w:r w:rsidR="008046D1" w:rsidRPr="00DD7CCF">
        <w:rPr>
          <w:rStyle w:val="Code"/>
        </w:rPr>
        <w:t>&lt;lg&gt;</w:t>
      </w:r>
      <w:r w:rsidR="008046D1" w:rsidRPr="00DD7CCF">
        <w:t xml:space="preserve"> element</w:t>
      </w:r>
    </w:p>
    <w:p w14:paraId="332CF279" w14:textId="06BB4095" w:rsidR="00C02B8C" w:rsidRPr="00DD7CCF" w:rsidRDefault="00443EAA" w:rsidP="00E2714A">
      <w:pPr>
        <w:pStyle w:val="Lista"/>
      </w:pPr>
      <w:r>
        <w:t xml:space="preserve">the value of </w:t>
      </w:r>
      <w:r w:rsidRPr="008525C6">
        <w:rPr>
          <w:rStyle w:val="Codeattribute"/>
        </w:rPr>
        <w:t>@n</w:t>
      </w:r>
      <w:r w:rsidRPr="00DD7CCF">
        <w:t xml:space="preserve"> </w:t>
      </w:r>
      <w:r>
        <w:t xml:space="preserve">must </w:t>
      </w:r>
      <w:r w:rsidR="004D2E67" w:rsidRPr="00DD7CCF">
        <w:t xml:space="preserve">always be </w:t>
      </w:r>
      <w:r>
        <w:t xml:space="preserve">an </w:t>
      </w:r>
      <w:r w:rsidR="004D2E67" w:rsidRPr="00DD7CCF">
        <w:t>Arabic numeral</w:t>
      </w:r>
      <w:r w:rsidR="00D90CF8">
        <w:t>, as a rule</w:t>
      </w:r>
      <w:r w:rsidR="004D2E67" w:rsidRPr="00DD7CCF">
        <w:t xml:space="preserve"> starting from 1</w:t>
      </w:r>
    </w:p>
    <w:p w14:paraId="5E5EE366" w14:textId="4C19FAA6" w:rsidR="00C02B8C" w:rsidRDefault="00D90CF8" w:rsidP="00E2714A">
      <w:pPr>
        <w:pStyle w:val="Lista2"/>
      </w:pPr>
      <w:r>
        <w:t>never start stanza numbers from 0</w:t>
      </w:r>
    </w:p>
    <w:p w14:paraId="05C1B476" w14:textId="2EEB966D" w:rsidR="00D90CF8" w:rsidRPr="00DD7CCF" w:rsidRDefault="00D90CF8" w:rsidP="00E2714A">
      <w:pPr>
        <w:pStyle w:val="Lista2"/>
      </w:pPr>
      <w:r>
        <w:t>the first stanza of a text may be numbered other than 1 if so dictated by circumstances (e.g. in a text whose beginning is lost, but the number of stanzas preceding the first extant one can be determined)</w:t>
      </w:r>
    </w:p>
    <w:p w14:paraId="794698EB" w14:textId="77777777" w:rsidR="00C02B8C" w:rsidRPr="00DD7CCF" w:rsidRDefault="004D2E67" w:rsidP="00E2714A">
      <w:pPr>
        <w:pStyle w:val="Lista"/>
      </w:pPr>
      <w:r w:rsidRPr="00DD7CCF">
        <w:t xml:space="preserve">by default, stanzas shall be </w:t>
      </w:r>
      <w:r w:rsidRPr="00C54CEA">
        <w:t>numbered consecutively throughout a</w:t>
      </w:r>
      <w:r w:rsidRPr="00DD7CCF">
        <w:t>n inscription, with the following exceptions</w:t>
      </w:r>
    </w:p>
    <w:p w14:paraId="2465598C" w14:textId="4C4C3CF9"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B30F6E">
        <w:t>3.2</w:t>
      </w:r>
      <w:r w:rsidR="00C927BB" w:rsidRPr="00DD7CCF">
        <w:fldChar w:fldCharType="end"/>
      </w:r>
      <w:r w:rsidRPr="00DD7CCF">
        <w:t>), then stanza numbering must be mandatorily restarted in each textpart division</w:t>
      </w:r>
    </w:p>
    <w:p w14:paraId="5F29122B" w14:textId="64B9FC00" w:rsidR="00C02B8C" w:rsidRPr="00DD7CCF" w:rsidRDefault="004D2E67" w:rsidP="00E2714A">
      <w:pPr>
        <w:pStyle w:val="Lista2"/>
      </w:pPr>
      <w:commentRangeStart w:id="99"/>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B30F6E">
        <w:t>3.4</w:t>
      </w:r>
      <w:r w:rsidR="000725A4" w:rsidRPr="00DD7CCF">
        <w:fldChar w:fldCharType="end"/>
      </w:r>
      <w:r w:rsidRPr="00DD7CCF">
        <w:t xml:space="preserve">), then stanza numbering may be optionally restarted after each </w:t>
      </w:r>
      <w:r w:rsidR="00BF356E">
        <w:t>partition</w:t>
      </w:r>
      <w:r w:rsidRPr="00DD7CCF">
        <w:t xml:space="preserve"> in order to follow the numbering scheme of a previous edition or the conventions of your specific field</w:t>
      </w:r>
      <w:commentRangeEnd w:id="99"/>
      <w:r w:rsidR="00BF356E">
        <w:rPr>
          <w:rStyle w:val="Jegyzethivatkozs"/>
          <w:rFonts w:cs="Mangal"/>
        </w:rPr>
        <w:commentReference w:id="99"/>
      </w:r>
    </w:p>
    <w:p w14:paraId="4596FACB" w14:textId="77777777" w:rsidR="008046D1" w:rsidRDefault="008046D1" w:rsidP="008046D1">
      <w:pPr>
        <w:pStyle w:val="Lista"/>
      </w:pPr>
      <w:bookmarkStart w:id="100" w:name="_6q9v7bx41h3i" w:colFirst="0" w:colLast="0"/>
      <w:bookmarkStart w:id="101" w:name="_Ref43980265"/>
      <w:bookmarkEnd w:id="100"/>
      <w:r w:rsidRPr="008046D1">
        <w:rPr>
          <w:b/>
          <w:bCs/>
        </w:rPr>
        <w:t>original stanza numbers</w:t>
      </w:r>
      <w:r>
        <w:t xml:space="preserve">, if present, </w:t>
      </w:r>
      <w:r w:rsidRPr="00DD7CCF">
        <w:t xml:space="preserve">should be </w:t>
      </w:r>
      <w:r>
        <w:t xml:space="preserve">treated </w:t>
      </w:r>
      <w:r w:rsidRPr="00DD7CCF">
        <w:t>as part of the text</w:t>
      </w:r>
      <w:r>
        <w:t>, i.e.</w:t>
      </w:r>
    </w:p>
    <w:p w14:paraId="4C202A2B" w14:textId="77777777" w:rsidR="008046D1" w:rsidRDefault="008046D1" w:rsidP="008046D1">
      <w:pPr>
        <w:pStyle w:val="Lista2"/>
      </w:pPr>
      <w:r>
        <w:t>placed at their</w:t>
      </w:r>
      <w:r w:rsidRPr="00DD7CCF">
        <w:t xml:space="preserve"> actual locus within the </w:t>
      </w:r>
      <w:r w:rsidRPr="00DD7CCF">
        <w:rPr>
          <w:rStyle w:val="Code"/>
        </w:rPr>
        <w:t>&lt;l&gt;</w:t>
      </w:r>
      <w:r w:rsidRPr="00DD7CCF">
        <w:t xml:space="preserve"> element for the line in which </w:t>
      </w:r>
      <w:r>
        <w:t xml:space="preserve">they </w:t>
      </w:r>
      <w:r w:rsidRPr="00DD7CCF">
        <w:t>appear</w:t>
      </w:r>
    </w:p>
    <w:p w14:paraId="08FE8718" w14:textId="659DD485" w:rsidR="008046D1" w:rsidRPr="00DD7CCF" w:rsidRDefault="008046D1" w:rsidP="008046D1">
      <w:pPr>
        <w:pStyle w:val="Lista2"/>
      </w:pPr>
      <w:r w:rsidRPr="00DD7CCF">
        <w:t xml:space="preserve">tagged as any other number </w:t>
      </w:r>
      <w:r w:rsidRPr="00E24F87">
        <w:rPr>
          <w:noProof/>
        </w:rPr>
        <w:t>(</w:t>
      </w:r>
      <w:r w:rsidRPr="00DD7CCF">
        <w:t>see §</w:t>
      </w:r>
      <w:r w:rsidRPr="00DD7CCF">
        <w:fldChar w:fldCharType="begin"/>
      </w:r>
      <w:r w:rsidRPr="00DD7CCF">
        <w:instrText xml:space="preserve"> REF _Ref43980607 \r \h </w:instrText>
      </w:r>
      <w:r>
        <w:instrText xml:space="preserve"> \* MERGEFORMAT </w:instrText>
      </w:r>
      <w:r w:rsidRPr="00DD7CCF">
        <w:fldChar w:fldCharType="separate"/>
      </w:r>
      <w:r w:rsidR="00B30F6E">
        <w:t>7.1</w:t>
      </w:r>
      <w:r w:rsidRPr="00DD7CCF">
        <w:fldChar w:fldCharType="end"/>
      </w:r>
      <w:r w:rsidRPr="00DD7CCF">
        <w:t xml:space="preserve"> about encoding the value of numerals, and §</w:t>
      </w:r>
      <w:r w:rsidR="00543984">
        <w:fldChar w:fldCharType="begin"/>
      </w:r>
      <w:r w:rsidR="00543984">
        <w:instrText xml:space="preserve"> REF _Ref182551676 \r \h </w:instrText>
      </w:r>
      <w:r w:rsidR="00543984">
        <w:fldChar w:fldCharType="separate"/>
      </w:r>
      <w:r w:rsidR="00B30F6E">
        <w:t>4.2.2</w:t>
      </w:r>
      <w:r w:rsidR="00543984">
        <w:fldChar w:fldCharType="end"/>
      </w:r>
      <w:r w:rsidRPr="00DD7CCF">
        <w:t xml:space="preserve"> about </w:t>
      </w:r>
      <w:r w:rsidR="0054433F">
        <w:t>numeric character</w:t>
      </w:r>
      <w:r w:rsidRPr="00DD7CCF">
        <w:t>s other than decimal digits)</w:t>
      </w:r>
    </w:p>
    <w:p w14:paraId="27916489" w14:textId="01F2CC32" w:rsidR="008046D1" w:rsidRPr="00DD7CCF" w:rsidRDefault="008046D1" w:rsidP="00443EAA">
      <w:pPr>
        <w:pStyle w:val="Lista"/>
      </w:pPr>
      <w:r w:rsidRPr="00DD7CCF">
        <w:t xml:space="preserve">if </w:t>
      </w:r>
      <w:r>
        <w:t xml:space="preserve">a </w:t>
      </w:r>
      <w:r w:rsidRPr="00DD7CCF">
        <w:t xml:space="preserve">text includes original </w:t>
      </w:r>
      <w:r w:rsidR="00443EAA">
        <w:t xml:space="preserve">stanza </w:t>
      </w:r>
      <w:r w:rsidRPr="00DD7CCF">
        <w:t xml:space="preserve">numeration, editorial stanza numbering </w:t>
      </w:r>
      <w:r w:rsidR="00443EAA">
        <w:t xml:space="preserve">must still </w:t>
      </w:r>
      <w:r w:rsidRPr="00DD7CCF">
        <w:t xml:space="preserve">follow the rules stated </w:t>
      </w:r>
      <w:r w:rsidR="00443EAA">
        <w:t>above,</w:t>
      </w:r>
      <w:r w:rsidRPr="00DD7CCF">
        <w:t xml:space="preserve"> even if this results in a discrepancy with the original numbering</w:t>
      </w:r>
    </w:p>
    <w:p w14:paraId="23070E6C" w14:textId="77777777" w:rsidR="00E4480A" w:rsidRDefault="00E4480A" w:rsidP="00E4480A">
      <w:pPr>
        <w:pStyle w:val="Cmsor4"/>
      </w:pPr>
      <w:bookmarkStart w:id="102" w:name="_Ref181706499"/>
      <w:bookmarkStart w:id="103" w:name="_Toc182927750"/>
      <w:bookmarkEnd w:id="101"/>
      <w:r>
        <w:lastRenderedPageBreak/>
        <w:t>Verse line numbering</w:t>
      </w:r>
      <w:bookmarkEnd w:id="102"/>
      <w:bookmarkEnd w:id="103"/>
    </w:p>
    <w:p w14:paraId="60C0F782" w14:textId="77777777" w:rsidR="00E4480A" w:rsidRPr="00DD7CCF" w:rsidRDefault="00E4480A" w:rsidP="00E4480A">
      <w:pPr>
        <w:pStyle w:val="Lista"/>
      </w:pPr>
      <w:r w:rsidRPr="0051534D">
        <w:t>for</w:t>
      </w:r>
      <w:r>
        <w:t xml:space="preserve"> the numbering of lines encoded as the</w:t>
      </w:r>
      <w:r w:rsidRPr="0051534D">
        <w:t xml:space="preserve"> </w:t>
      </w:r>
      <w:r w:rsidRPr="008525C6">
        <w:rPr>
          <w:rStyle w:val="Codeattribute"/>
        </w:rPr>
        <w:t>@n</w:t>
      </w:r>
      <w:r w:rsidRPr="008525C6">
        <w:t xml:space="preserve"> </w:t>
      </w:r>
      <w:r>
        <w:t xml:space="preserve">of </w:t>
      </w:r>
      <w:r w:rsidRPr="00DD7CCF">
        <w:rPr>
          <w:rStyle w:val="Code"/>
        </w:rPr>
        <w:t>&lt;l&gt;</w:t>
      </w:r>
      <w:r>
        <w:t xml:space="preserve"> elements, use </w:t>
      </w:r>
      <w:r w:rsidRPr="00DD7CCF">
        <w:t xml:space="preserve">lowercase Latin letters </w:t>
      </w:r>
      <w:r w:rsidRPr="00E24F87">
        <w:rPr>
          <w:noProof/>
        </w:rPr>
        <w:t>(</w:t>
      </w:r>
      <w:r w:rsidRPr="00DD7CCF">
        <w:t>a, b, c, d)</w:t>
      </w:r>
      <w:r>
        <w:t xml:space="preserve"> </w:t>
      </w:r>
      <w:r w:rsidRPr="00DD7CCF">
        <w:t xml:space="preserve">in </w:t>
      </w:r>
      <w:r>
        <w:t>quatrains of Sanskritic verse and generally for other kinds of verse, except the following:</w:t>
      </w:r>
    </w:p>
    <w:p w14:paraId="65E431DB" w14:textId="1B324E06" w:rsidR="00E4480A" w:rsidRPr="00DD7CCF" w:rsidRDefault="00E4480A" w:rsidP="00E4480A">
      <w:pPr>
        <w:pStyle w:val="Lista2"/>
      </w:pPr>
      <w:r>
        <w:t xml:space="preserve">use </w:t>
      </w:r>
      <w:r w:rsidRPr="00DD7CCF">
        <w:t xml:space="preserve">pairs of lowercase Latin letters </w:t>
      </w:r>
      <w:r w:rsidRPr="00E24F87">
        <w:rPr>
          <w:noProof/>
        </w:rPr>
        <w:t>(</w:t>
      </w:r>
      <w:r w:rsidRPr="00DD7CCF">
        <w:t>ab, cd)</w:t>
      </w:r>
      <w:r>
        <w:t xml:space="preserve"> </w:t>
      </w:r>
      <w:r w:rsidRPr="00DD7CCF">
        <w:t>in Sanskrit/Prakrit quantitative verse</w:t>
      </w:r>
      <w:r>
        <w:t xml:space="preserve">, where </w:t>
      </w:r>
      <w:r w:rsidRPr="00DD7CCF">
        <w:rPr>
          <w:rStyle w:val="Code"/>
        </w:rPr>
        <w:t>&lt;l&gt;</w:t>
      </w:r>
      <w:r>
        <w:t xml:space="preserve"> elements correspond to hemistichs, as in </w:t>
      </w:r>
      <w:r>
        <w:fldChar w:fldCharType="begin"/>
      </w:r>
      <w:r>
        <w:instrText xml:space="preserve"> REF _Ref181625483 \h </w:instrText>
      </w:r>
      <w:r>
        <w:fldChar w:fldCharType="separate"/>
      </w:r>
      <w:r w:rsidR="00B30F6E" w:rsidRPr="00DD7CCF">
        <w:t xml:space="preserve">Example </w:t>
      </w:r>
      <w:r w:rsidR="00B30F6E">
        <w:rPr>
          <w:noProof/>
        </w:rPr>
        <w:t>2.3.3</w:t>
      </w:r>
      <w:r w:rsidR="00B30F6E" w:rsidRPr="00DD7CCF">
        <w:t>.</w:t>
      </w:r>
      <w:r w:rsidR="00B30F6E">
        <w:rPr>
          <w:noProof/>
        </w:rPr>
        <w:t>A</w:t>
      </w:r>
      <w:r>
        <w:fldChar w:fldCharType="end"/>
      </w:r>
    </w:p>
    <w:p w14:paraId="7E599385" w14:textId="77777777" w:rsidR="00E4480A" w:rsidRDefault="00E4480A" w:rsidP="00E4480A">
      <w:pPr>
        <w:pStyle w:val="Lista2"/>
      </w:pPr>
      <w:r>
        <w:t xml:space="preserve">use </w:t>
      </w:r>
      <w:r w:rsidRPr="00DD7CCF">
        <w:t xml:space="preserve">Arabic numerals </w:t>
      </w:r>
      <w:r w:rsidRPr="00E24F87">
        <w:rPr>
          <w:noProof/>
        </w:rPr>
        <w:t>(</w:t>
      </w:r>
      <w:r w:rsidRPr="00DD7CCF">
        <w:t>1, 2, 3, 4)</w:t>
      </w:r>
    </w:p>
    <w:p w14:paraId="4D7D43E9" w14:textId="6AA7D65D" w:rsidR="00E4480A" w:rsidRDefault="00E4480A" w:rsidP="00E4480A">
      <w:pPr>
        <w:pStyle w:val="Lista3"/>
      </w:pPr>
      <w:r>
        <w:t xml:space="preserve">in </w:t>
      </w:r>
      <w:r w:rsidRPr="00DD7CCF">
        <w:t>Tamil verse</w:t>
      </w:r>
      <w:r w:rsidR="00C54CEA">
        <w:t xml:space="preserve">, as in </w:t>
      </w:r>
      <w:r w:rsidR="00C54CEA">
        <w:fldChar w:fldCharType="begin"/>
      </w:r>
      <w:r w:rsidR="00C54CEA">
        <w:instrText xml:space="preserve"> REF _Ref181698022 \h </w:instrText>
      </w:r>
      <w:r w:rsidR="00C54CEA">
        <w:fldChar w:fldCharType="separate"/>
      </w:r>
      <w:r w:rsidR="00B30F6E" w:rsidRPr="00DD7CCF">
        <w:t xml:space="preserve">Example </w:t>
      </w:r>
      <w:r w:rsidR="00B30F6E">
        <w:rPr>
          <w:noProof/>
        </w:rPr>
        <w:t>2.3.3</w:t>
      </w:r>
      <w:r w:rsidR="00B30F6E" w:rsidRPr="00DD7CCF">
        <w:t>.</w:t>
      </w:r>
      <w:r w:rsidR="00B30F6E">
        <w:rPr>
          <w:noProof/>
        </w:rPr>
        <w:t>B</w:t>
      </w:r>
      <w:r w:rsidR="00C54CEA">
        <w:fldChar w:fldCharType="end"/>
      </w:r>
    </w:p>
    <w:p w14:paraId="59A31F61" w14:textId="77777777" w:rsidR="00E4480A" w:rsidRDefault="00E4480A" w:rsidP="00E4480A">
      <w:pPr>
        <w:pStyle w:val="Lista3"/>
      </w:pPr>
      <w:r w:rsidRPr="00070594">
        <w:t>in free octosyllabic versification found in some Old Sundanese and Old Javanese works</w:t>
      </w:r>
    </w:p>
    <w:p w14:paraId="61F7AEFE" w14:textId="77777777" w:rsidR="00E4480A" w:rsidRPr="00070594" w:rsidRDefault="00E4480A" w:rsidP="00E4480A">
      <w:pPr>
        <w:pStyle w:val="Lista3"/>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76012F8B" w14:textId="77777777" w:rsidR="00E4480A" w:rsidRPr="00DD7CCF" w:rsidRDefault="00E4480A" w:rsidP="00E4480A">
      <w:pPr>
        <w:pStyle w:val="Lista"/>
      </w:pPr>
      <w:bookmarkStart w:id="104" w:name="_7tlyzfn6s88r" w:colFirst="0" w:colLast="0"/>
      <w:bookmarkEnd w:id="104"/>
      <w:r w:rsidRPr="00DD7CCF">
        <w:t xml:space="preserve">for stanzas anomalously consisting of more or </w:t>
      </w:r>
      <w:r>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2689EF91" w14:textId="77777777" w:rsidR="00E4480A" w:rsidRDefault="00E4480A" w:rsidP="00E4480A"/>
    <w:tbl>
      <w:tblPr>
        <w:tblStyle w:val="CodeSampleTable"/>
        <w:tblW w:w="5000" w:type="pct"/>
        <w:tblLook w:val="04A0" w:firstRow="1" w:lastRow="0" w:firstColumn="1" w:lastColumn="0" w:noHBand="0" w:noVBand="1"/>
      </w:tblPr>
      <w:tblGrid>
        <w:gridCol w:w="9628"/>
      </w:tblGrid>
      <w:tr w:rsidR="00E4480A" w:rsidRPr="00DD7CCF" w14:paraId="00990DF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14B8621F" w14:textId="64803D2F" w:rsidR="00E4480A" w:rsidRPr="00DD7CCF" w:rsidRDefault="00E4480A" w:rsidP="00D45A5E">
            <w:pPr>
              <w:pStyle w:val="Kpalrs"/>
            </w:pPr>
            <w:bookmarkStart w:id="105" w:name="_Ref181625483"/>
            <w:r w:rsidRPr="00DD7CCF">
              <w:t xml:space="preserve">Example </w:t>
            </w:r>
            <w:r w:rsidR="00542B66">
              <w:fldChar w:fldCharType="begin"/>
            </w:r>
            <w:r w:rsidR="00542B66">
              <w:instrText xml:space="preserve"> STYLEREF 3 \s </w:instrText>
            </w:r>
            <w:r w:rsidR="00542B66">
              <w:fldChar w:fldCharType="separate"/>
            </w:r>
            <w:r w:rsidR="00B30F6E">
              <w:rPr>
                <w:noProof/>
              </w:rPr>
              <w:t>2.3.3</w:t>
            </w:r>
            <w:r w:rsidR="00542B66">
              <w:rPr>
                <w:noProof/>
              </w:rPr>
              <w:fldChar w:fldCharType="end"/>
            </w:r>
            <w:r w:rsidRPr="00DD7CCF">
              <w:t>.</w:t>
            </w:r>
            <w:r w:rsidR="00542B66">
              <w:fldChar w:fldCharType="begin"/>
            </w:r>
            <w:r w:rsidR="00542B66">
              <w:instrText xml:space="preserve"> SEQ Example \</w:instrText>
            </w:r>
            <w:r w:rsidR="00542B66">
              <w:instrText xml:space="preserve">* ALPHABETIC \s 3 </w:instrText>
            </w:r>
            <w:r w:rsidR="00542B66">
              <w:fldChar w:fldCharType="separate"/>
            </w:r>
            <w:r w:rsidR="00B30F6E">
              <w:rPr>
                <w:noProof/>
              </w:rPr>
              <w:t>A</w:t>
            </w:r>
            <w:r w:rsidR="00542B66">
              <w:rPr>
                <w:noProof/>
              </w:rPr>
              <w:fldChar w:fldCharType="end"/>
            </w:r>
            <w:bookmarkEnd w:id="105"/>
            <w:r w:rsidRPr="00DD7CCF">
              <w:t xml:space="preserve">: </w:t>
            </w:r>
            <w:r w:rsidR="00C54CEA">
              <w:t>line numbering</w:t>
            </w:r>
            <w:r>
              <w:t xml:space="preserve"> in </w:t>
            </w:r>
            <w:r w:rsidRPr="001B00C1">
              <w:rPr>
                <w:rStyle w:val="Foreign"/>
              </w:rPr>
              <w:t>gaṇacchandas</w:t>
            </w:r>
            <w:r>
              <w:t xml:space="preserve"> verse</w:t>
            </w:r>
          </w:p>
        </w:tc>
      </w:tr>
      <w:tr w:rsidR="00E4480A" w:rsidRPr="00DD7CCF" w14:paraId="62FBD294" w14:textId="77777777" w:rsidTr="00D45A5E">
        <w:tc>
          <w:tcPr>
            <w:tcW w:w="5000" w:type="pct"/>
          </w:tcPr>
          <w:p w14:paraId="0AB87F64" w14:textId="77777777" w:rsidR="00E4480A" w:rsidRPr="00DD7CCF" w:rsidRDefault="00E4480A"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3663A000" w14:textId="77777777" w:rsidR="00C54CEA" w:rsidRDefault="00C54CEA" w:rsidP="00C54CEA"/>
    <w:tbl>
      <w:tblPr>
        <w:tblStyle w:val="CodeSampleTable"/>
        <w:tblW w:w="5000" w:type="pct"/>
        <w:tblLook w:val="04A0" w:firstRow="1" w:lastRow="0" w:firstColumn="1" w:lastColumn="0" w:noHBand="0" w:noVBand="1"/>
      </w:tblPr>
      <w:tblGrid>
        <w:gridCol w:w="9628"/>
      </w:tblGrid>
      <w:tr w:rsidR="00C54CEA" w:rsidRPr="00DD7CCF" w14:paraId="76B1926F" w14:textId="77777777" w:rsidTr="00C54CEA">
        <w:trPr>
          <w:cnfStyle w:val="100000000000" w:firstRow="1" w:lastRow="0" w:firstColumn="0" w:lastColumn="0" w:oddVBand="0" w:evenVBand="0" w:oddHBand="0" w:evenHBand="0" w:firstRowFirstColumn="0" w:firstRowLastColumn="0" w:lastRowFirstColumn="0" w:lastRowLastColumn="0"/>
        </w:trPr>
        <w:tc>
          <w:tcPr>
            <w:tcW w:w="5000" w:type="pct"/>
          </w:tcPr>
          <w:p w14:paraId="26FDEE74" w14:textId="3EDDD1CE" w:rsidR="00C54CEA" w:rsidRPr="00DD7CCF" w:rsidRDefault="00C54CEA" w:rsidP="00C54CEA">
            <w:pPr>
              <w:pStyle w:val="Kpalrs"/>
            </w:pPr>
            <w:bookmarkStart w:id="106" w:name="_Ref181698022"/>
            <w:r w:rsidRPr="00DD7CCF">
              <w:t xml:space="preserve">Example </w:t>
            </w:r>
            <w:r w:rsidR="00542B66">
              <w:fldChar w:fldCharType="begin"/>
            </w:r>
            <w:r w:rsidR="00542B66">
              <w:instrText xml:space="preserve"> STYLEREF 3 \s </w:instrText>
            </w:r>
            <w:r w:rsidR="00542B66">
              <w:fldChar w:fldCharType="separate"/>
            </w:r>
            <w:r w:rsidR="00B30F6E">
              <w:rPr>
                <w:noProof/>
              </w:rPr>
              <w:t>2.3.3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B</w:t>
            </w:r>
            <w:r w:rsidR="00542B66">
              <w:rPr>
                <w:noProof/>
              </w:rPr>
              <w:fldChar w:fldCharType="end"/>
            </w:r>
            <w:bookmarkEnd w:id="106"/>
            <w:r w:rsidRPr="00DD7CCF">
              <w:t xml:space="preserve">: </w:t>
            </w:r>
            <w:r>
              <w:t>line numbering in Tamil verse</w:t>
            </w:r>
          </w:p>
        </w:tc>
      </w:tr>
      <w:tr w:rsidR="00C54CEA" w:rsidRPr="00DD7CCF" w14:paraId="0F38760F" w14:textId="77777777" w:rsidTr="00C54CEA">
        <w:tc>
          <w:tcPr>
            <w:tcW w:w="5000" w:type="pct"/>
          </w:tcPr>
          <w:p w14:paraId="5F90E745" w14:textId="77777777" w:rsidR="00C54CEA" w:rsidRDefault="00C54CEA" w:rsidP="00C54CEA">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sidRPr="00C54CEA">
              <w:rPr>
                <w:rStyle w:val="Codevalue"/>
              </w:rPr>
              <w:t>āciriyappā</w:t>
            </w:r>
            <w:r w:rsidRPr="0046000E">
              <w:rPr>
                <w:rStyle w:val="Codevalue"/>
              </w:rPr>
              <w:t>"</w:t>
            </w:r>
            <w:r w:rsidRPr="00DD7CCF">
              <w:rPr>
                <w:rStyle w:val="Code"/>
              </w:rPr>
              <w:t>&gt;</w:t>
            </w:r>
            <w:r w:rsidRPr="00DD7CCF">
              <w:rPr>
                <w:rStyle w:val="Codetext"/>
              </w:rPr>
              <w:br/>
            </w:r>
            <w:r>
              <w:rPr>
                <w:rStyle w:val="Code"/>
              </w:rPr>
              <w:t xml:space="preserve">  </w:t>
            </w:r>
            <w:r w:rsidRPr="00C54CEA">
              <w:rPr>
                <w:rStyle w:val="Code"/>
              </w:rPr>
              <w:t xml:space="preserve">&lt;l </w:t>
            </w:r>
            <w:r w:rsidRPr="00C54CEA">
              <w:rPr>
                <w:rStyle w:val="Codeattribute"/>
              </w:rPr>
              <w:t>n=</w:t>
            </w:r>
            <w:r w:rsidRPr="00C54CEA">
              <w:rPr>
                <w:rStyle w:val="Codevalue"/>
              </w:rPr>
              <w:t>"1"</w:t>
            </w:r>
            <w:r w:rsidRPr="00C54CEA">
              <w:rPr>
                <w:rStyle w:val="Code"/>
              </w:rPr>
              <w:t>&gt;</w:t>
            </w:r>
            <w:r w:rsidRPr="00C54CEA">
              <w:rPr>
                <w:rStyle w:val="Codetext"/>
              </w:rPr>
              <w:t>tiṅkaḷēr taru taṉ toṅkal veṇ-kuṭai-k kīḻ</w:t>
            </w:r>
            <w:r w:rsidRPr="00C54CEA">
              <w:rPr>
                <w:rStyle w:val="Code"/>
              </w:rPr>
              <w:t>&lt;/l&gt;</w:t>
            </w:r>
          </w:p>
          <w:p w14:paraId="72350775" w14:textId="77777777" w:rsid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"2"</w:t>
            </w:r>
            <w:r w:rsidRPr="00C54CEA">
              <w:rPr>
                <w:rStyle w:val="Code"/>
              </w:rPr>
              <w:t>&gt;</w:t>
            </w:r>
            <w:r w:rsidRPr="00C54CEA">
              <w:rPr>
                <w:rStyle w:val="Codetext"/>
              </w:rPr>
              <w:t>nila-makaḷ nilava malar-makaṭ-p puṇara</w:t>
            </w:r>
            <w:r w:rsidRPr="00C54CEA">
              <w:rPr>
                <w:rStyle w:val="Code"/>
              </w:rPr>
              <w:t>&lt;/l&gt;</w:t>
            </w:r>
          </w:p>
          <w:p w14:paraId="44DD4CAC" w14:textId="35A40AB9" w:rsidR="00C54CEA" w:rsidRP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"3"</w:t>
            </w:r>
            <w:r w:rsidRPr="00C54CEA">
              <w:rPr>
                <w:rStyle w:val="Code"/>
              </w:rPr>
              <w:t>&gt;</w:t>
            </w:r>
            <w:r w:rsidRPr="00C54CEA">
              <w:rPr>
                <w:rStyle w:val="Codetext"/>
              </w:rPr>
              <w:t>ceṅkol ōcci-k karuṅ kali kaṭintuṭaṉ</w:t>
            </w:r>
            <w:r w:rsidRPr="00C54CEA">
              <w:rPr>
                <w:rStyle w:val="Code"/>
              </w:rPr>
              <w:t>&lt;/l&gt;</w:t>
            </w:r>
          </w:p>
          <w:p w14:paraId="154B924E" w14:textId="2561179B" w:rsidR="00C54CEA" w:rsidRPr="00DD7CCF" w:rsidRDefault="00C54CEA" w:rsidP="00C54CEA">
            <w:pPr>
              <w:pStyle w:val="CodeParagraph"/>
            </w:pPr>
            <w:r w:rsidRPr="00DD7CCF">
              <w:rPr>
                <w:rStyle w:val="Codetext"/>
              </w:rPr>
              <w:t xml:space="preserve">  ...</w:t>
            </w:r>
            <w:r w:rsidRPr="00DD7CCF">
              <w:rPr>
                <w:rStyle w:val="Codetext"/>
              </w:rPr>
              <w:br/>
            </w:r>
            <w:r w:rsidRPr="00C54CEA">
              <w:rPr>
                <w:rStyle w:val="Code"/>
              </w:rPr>
              <w:t>&lt;/lg&gt;</w:t>
            </w:r>
          </w:p>
        </w:tc>
      </w:tr>
    </w:tbl>
    <w:p w14:paraId="1C0FAC4D" w14:textId="6AF08B80" w:rsidR="0051534D" w:rsidRDefault="00E4480A" w:rsidP="0051534D">
      <w:pPr>
        <w:pStyle w:val="Cmsor3"/>
      </w:pPr>
      <w:bookmarkStart w:id="107" w:name="_Toc182927751"/>
      <w:r>
        <w:t>Encoding metrical features</w:t>
      </w:r>
      <w:bookmarkEnd w:id="107"/>
    </w:p>
    <w:p w14:paraId="2924932E" w14:textId="3136A313" w:rsidR="00C54CEA" w:rsidRDefault="00C54CEA" w:rsidP="00C54CEA">
      <w:pPr>
        <w:pStyle w:val="Cmsor4"/>
      </w:pPr>
      <w:bookmarkStart w:id="108" w:name="_Ref181699020"/>
      <w:bookmarkStart w:id="109" w:name="_Toc182927752"/>
      <w:r>
        <w:t xml:space="preserve">Encoding an abstract prosodic template with </w:t>
      </w:r>
      <w:r w:rsidRPr="008525C6">
        <w:rPr>
          <w:rStyle w:val="Codeattribute"/>
        </w:rPr>
        <w:t>@met</w:t>
      </w:r>
      <w:bookmarkEnd w:id="108"/>
      <w:bookmarkEnd w:id="109"/>
    </w:p>
    <w:p w14:paraId="6F161D44" w14:textId="2CCE6ABA" w:rsidR="00C54CEA" w:rsidRDefault="00C54CEA" w:rsidP="00C54CEA">
      <w:pPr>
        <w:pStyle w:val="Lista"/>
      </w:pPr>
      <w:r>
        <w:t xml:space="preserve">the abstract or theoretical metre to which a stanza (or, sometimes, a line) conforms shall be encoded in the attribute </w:t>
      </w:r>
      <w:r w:rsidRPr="008525C6">
        <w:rPr>
          <w:rStyle w:val="Codeattribute"/>
        </w:rPr>
        <w:t>@met</w:t>
      </w:r>
    </w:p>
    <w:p w14:paraId="05E12C5A" w14:textId="5F84E5FE" w:rsidR="00C54CEA" w:rsidRDefault="00C54CEA" w:rsidP="00C54CEA">
      <w:pPr>
        <w:pStyle w:val="Lista"/>
      </w:pPr>
      <w:r>
        <w:t>typically, the value of this attribute shall be one of the metre names listed in our authority file on Prosodic Patterns</w:t>
      </w:r>
      <w:r>
        <w:rPr>
          <w:rStyle w:val="Lbjegyzet-hivatkozs"/>
        </w:rPr>
        <w:footnoteReference w:id="12"/>
      </w:r>
    </w:p>
    <w:p w14:paraId="08782408" w14:textId="5248850E" w:rsidR="00C54CEA" w:rsidRDefault="00C54CEA" w:rsidP="00C54CEA">
      <w:pPr>
        <w:pStyle w:val="Lista2"/>
      </w:pPr>
      <w:r>
        <w:t xml:space="preserve">these are the </w:t>
      </w:r>
      <w:r w:rsidRPr="00DD7CCF">
        <w:t xml:space="preserve">traditional/conventional names of metres </w:t>
      </w:r>
      <w:r>
        <w:t xml:space="preserve">recognised by authorities on poetics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etc.)</w:t>
      </w:r>
    </w:p>
    <w:p w14:paraId="3340E94F" w14:textId="003220B4" w:rsidR="00C54CEA" w:rsidRPr="00DD7CCF" w:rsidRDefault="00C54CEA" w:rsidP="00C54CEA">
      <w:pPr>
        <w:pStyle w:val="Lista2"/>
      </w:pPr>
      <w:r>
        <w:t xml:space="preserve">the same file can also help you </w:t>
      </w:r>
      <w:commentRangeStart w:id="110"/>
      <w:r w:rsidRPr="00DD7CCF">
        <w:t>with metre identification</w:t>
      </w:r>
      <w:commentRangeEnd w:id="110"/>
      <w:r>
        <w:rPr>
          <w:rStyle w:val="Jegyzethivatkozs"/>
          <w:rFonts w:cs="Mangal"/>
        </w:rPr>
        <w:commentReference w:id="110"/>
      </w:r>
    </w:p>
    <w:p w14:paraId="026E3D35" w14:textId="7EA3676C" w:rsidR="00C54CEA" w:rsidRPr="00DD7CCF" w:rsidRDefault="00C54CEA" w:rsidP="00C54CEA">
      <w:pPr>
        <w:pStyle w:val="Lista"/>
      </w:pPr>
      <w:r w:rsidRPr="00DD7CCF">
        <w:t xml:space="preserve">if you come across a metre to which you can put a name, but that </w:t>
      </w:r>
      <w:r w:rsidRPr="005D2B22">
        <w:rPr>
          <w:b/>
          <w:bCs/>
        </w:rPr>
        <w:t>name is not list</w:t>
      </w:r>
      <w:r>
        <w:rPr>
          <w:b/>
          <w:bCs/>
        </w:rPr>
        <w:t>ed</w:t>
      </w:r>
      <w:r>
        <w:t xml:space="preserve"> in the authority file, then</w:t>
      </w:r>
    </w:p>
    <w:p w14:paraId="5A2EC0D7" w14:textId="77777777" w:rsidR="00C54CEA" w:rsidRPr="00DD7CCF" w:rsidRDefault="00C54CEA" w:rsidP="00C54CEA">
      <w:pPr>
        <w:pStyle w:val="Lista2"/>
      </w:pPr>
      <w:r w:rsidRPr="00DD7CCF">
        <w:t>use the name as a value</w:t>
      </w:r>
    </w:p>
    <w:p w14:paraId="4EA8E6DA" w14:textId="77777777" w:rsidR="00C54CEA" w:rsidRPr="00DD7CCF" w:rsidRDefault="00C54CEA" w:rsidP="00C54CEA">
      <w:pPr>
        <w:pStyle w:val="Lista2"/>
      </w:pPr>
      <w:r w:rsidRPr="00DD7CCF">
        <w:t>contact the authors and the XML-TEI Data Manager to have the name and template or definition added to the list</w:t>
      </w:r>
      <w:r>
        <w:t xml:space="preserve"> of recognised prosodic patterns</w:t>
      </w:r>
    </w:p>
    <w:p w14:paraId="4894FE6F" w14:textId="41C23109" w:rsidR="00C54CEA" w:rsidRPr="00C54CEA" w:rsidRDefault="00C54CEA" w:rsidP="00C54CEA">
      <w:pPr>
        <w:pStyle w:val="Lista"/>
      </w:pPr>
      <w:r>
        <w:t xml:space="preserve">other possible values of </w:t>
      </w:r>
      <w:r w:rsidRPr="008525C6">
        <w:rPr>
          <w:rStyle w:val="Codeattribute"/>
        </w:rPr>
        <w:t>@met</w:t>
      </w:r>
      <w:r>
        <w:t>, applicable only to stanzas, are introduced in §</w:t>
      </w:r>
      <w:r w:rsidR="00AC54D6">
        <w:fldChar w:fldCharType="begin"/>
      </w:r>
      <w:r w:rsidR="00AC54D6">
        <w:instrText xml:space="preserve"> REF _Ref181706615 \r \h </w:instrText>
      </w:r>
      <w:r w:rsidR="00AC54D6">
        <w:fldChar w:fldCharType="separate"/>
      </w:r>
      <w:r w:rsidR="00B30F6E">
        <w:t>2.3.4.3</w:t>
      </w:r>
      <w:r w:rsidR="00AC54D6">
        <w:fldChar w:fldCharType="end"/>
      </w:r>
      <w:r>
        <w:t xml:space="preserve"> below</w:t>
      </w:r>
    </w:p>
    <w:p w14:paraId="43B4A5FF" w14:textId="77777777" w:rsidR="00666EFF" w:rsidRDefault="00666EFF" w:rsidP="00666EFF">
      <w:pPr>
        <w:pStyle w:val="Cmsor4"/>
      </w:pPr>
      <w:bookmarkStart w:id="111" w:name="_Ref181701741"/>
      <w:bookmarkStart w:id="112" w:name="_Toc182927753"/>
      <w:bookmarkStart w:id="113" w:name="_Ref181630354"/>
      <w:bookmarkStart w:id="114" w:name="_Ref181609517"/>
      <w:r>
        <w:t xml:space="preserve">Encoding an actual prosodic realisation with </w:t>
      </w:r>
      <w:r w:rsidRPr="00666EFF">
        <w:rPr>
          <w:rStyle w:val="Codeattribute"/>
        </w:rPr>
        <w:t>@real</w:t>
      </w:r>
      <w:bookmarkEnd w:id="111"/>
      <w:bookmarkEnd w:id="112"/>
    </w:p>
    <w:p w14:paraId="0450F125" w14:textId="287390C3" w:rsidR="00666EFF" w:rsidRPr="00666EFF" w:rsidRDefault="00666EFF" w:rsidP="00666EFF">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sidRPr="00666EFF">
        <w:rPr>
          <w:rStyle w:val="Codeattribute"/>
        </w:rPr>
        <w:t>@real</w:t>
      </w:r>
    </w:p>
    <w:p w14:paraId="74855650" w14:textId="570BE337" w:rsidR="00666EFF" w:rsidRDefault="00666EFF" w:rsidP="00666EFF">
      <w:pPr>
        <w:pStyle w:val="Lista"/>
      </w:pPr>
      <w:r>
        <w:t xml:space="preserve">the value of this attribute must be </w:t>
      </w:r>
      <w:r w:rsidRPr="00DD7CCF">
        <w:t xml:space="preserve">the </w:t>
      </w:r>
      <w:r>
        <w:t>specific prosody of the line,</w:t>
      </w:r>
      <w:r w:rsidRPr="00DD7CCF">
        <w:t xml:space="preserve"> recorded in the </w:t>
      </w:r>
      <w:r>
        <w:t xml:space="preserve">XML </w:t>
      </w:r>
      <w:r w:rsidRPr="00DD7CCF">
        <w:t>notation described in</w:t>
      </w:r>
      <w:r>
        <w:t xml:space="preserve"> </w:t>
      </w:r>
      <w:r>
        <w:fldChar w:fldCharType="begin"/>
      </w:r>
      <w:r>
        <w:instrText xml:space="preserve"> REF _Ref44134408 \h </w:instrText>
      </w:r>
      <w:r>
        <w:fldChar w:fldCharType="separate"/>
      </w:r>
      <w:r w:rsidR="00B30F6E">
        <w:t xml:space="preserve">Table </w:t>
      </w:r>
      <w:r w:rsidR="00B30F6E">
        <w:rPr>
          <w:noProof/>
        </w:rPr>
        <w:t>2</w:t>
      </w:r>
      <w:r>
        <w:fldChar w:fldCharType="end"/>
      </w:r>
      <w:r>
        <w:t xml:space="preserve"> of </w:t>
      </w:r>
      <w:r>
        <w:fldChar w:fldCharType="begin"/>
      </w:r>
      <w:r>
        <w:instrText xml:space="preserve"> REF _Ref43991811 \r \h </w:instrText>
      </w:r>
      <w:r>
        <w:fldChar w:fldCharType="separate"/>
      </w:r>
      <w:r w:rsidR="00B30F6E">
        <w:t>Appendix B.3</w:t>
      </w:r>
      <w:r>
        <w:fldChar w:fldCharType="end"/>
      </w:r>
    </w:p>
    <w:p w14:paraId="773EE1DC" w14:textId="78FBB028" w:rsidR="00666EFF" w:rsidRDefault="00666EFF" w:rsidP="00666EFF">
      <w:pPr>
        <w:pStyle w:val="Lista2"/>
      </w:pPr>
      <w:r>
        <w:lastRenderedPageBreak/>
        <w:t>note that since we are concerned with actual realisation here, the = symbol for “syllable of indeterminate length” may only be used when the length of a syllable cannot be determined</w:t>
      </w:r>
      <w:r w:rsidR="00932FC8">
        <w:t xml:space="preserve"> due to reading difficulties, and not for line-final syllables, which are usually understood to be long in prosodic templates, but whose actual length must in this case be recorded</w:t>
      </w:r>
    </w:p>
    <w:p w14:paraId="6AA1F447" w14:textId="1198C408" w:rsidR="00932FC8" w:rsidRPr="00666EFF" w:rsidRDefault="00932FC8" w:rsidP="00932FC8">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rsidR="00B30F6E">
        <w:t>2.3.4.4</w:t>
      </w:r>
      <w:r>
        <w:fldChar w:fldCharType="end"/>
      </w:r>
      <w:r>
        <w:t xml:space="preserve"> below</w:t>
      </w:r>
    </w:p>
    <w:p w14:paraId="451ACD27" w14:textId="77777777" w:rsidR="00E4480A" w:rsidRPr="00DD7CCF" w:rsidRDefault="00E4480A" w:rsidP="00E4480A">
      <w:pPr>
        <w:pStyle w:val="Cmsor4"/>
      </w:pPr>
      <w:bookmarkStart w:id="115" w:name="_Ref181706290"/>
      <w:bookmarkStart w:id="116" w:name="_Ref181706337"/>
      <w:bookmarkStart w:id="117" w:name="_Ref181706615"/>
      <w:bookmarkStart w:id="118" w:name="_Toc182927754"/>
      <w:r w:rsidRPr="00DD7CCF">
        <w:t>Encoding metre for stanzas</w:t>
      </w:r>
      <w:bookmarkEnd w:id="113"/>
      <w:bookmarkEnd w:id="115"/>
      <w:bookmarkEnd w:id="116"/>
      <w:bookmarkEnd w:id="117"/>
      <w:bookmarkEnd w:id="118"/>
    </w:p>
    <w:p w14:paraId="303D20F8" w14:textId="437306D5" w:rsidR="00E4480A" w:rsidRDefault="00E4480A" w:rsidP="00E4480A">
      <w:pPr>
        <w:pStyle w:val="Lista"/>
      </w:pPr>
      <w:r>
        <w:t xml:space="preserve">for every </w:t>
      </w:r>
      <w:r w:rsidRPr="00DD7CCF">
        <w:rPr>
          <w:rStyle w:val="Code"/>
        </w:rPr>
        <w:t>&lt;lg&gt;</w:t>
      </w:r>
      <w:r w:rsidRPr="00DD7CCF">
        <w:t xml:space="preserve"> element</w:t>
      </w:r>
      <w:r>
        <w:t>,</w:t>
      </w:r>
      <w:r w:rsidRPr="00DD7CCF">
        <w:t xml:space="preserve"> the</w:t>
      </w:r>
      <w:r>
        <w:t xml:space="preserve"> </w:t>
      </w:r>
      <w:r w:rsidRPr="008525C6">
        <w:rPr>
          <w:rStyle w:val="Codeattribute"/>
        </w:rPr>
        <w:t>@met</w:t>
      </w:r>
      <w:r w:rsidRPr="008525C6">
        <w:t xml:space="preserve"> </w:t>
      </w:r>
      <w:r w:rsidRPr="00DD7CCF">
        <w:t xml:space="preserve">attribute </w:t>
      </w:r>
      <w:r>
        <w:t xml:space="preserve">must be </w:t>
      </w:r>
      <w:r w:rsidR="00C54CEA">
        <w:t xml:space="preserve">mandatorily </w:t>
      </w:r>
      <w:r>
        <w:t>present to identify the metrical pattern governing that stanza</w:t>
      </w:r>
    </w:p>
    <w:p w14:paraId="4E02E12A" w14:textId="53BB813D" w:rsidR="00C54CEA" w:rsidRDefault="00C54CEA" w:rsidP="00E4480A">
      <w:pPr>
        <w:pStyle w:val="Lista"/>
      </w:pPr>
      <w:r>
        <w:t xml:space="preserve">the value of </w:t>
      </w:r>
      <w:r w:rsidRPr="008525C6">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rsidR="00B30F6E">
        <w:t>2.3.4.1</w:t>
      </w:r>
      <w:r>
        <w:fldChar w:fldCharType="end"/>
      </w:r>
    </w:p>
    <w:p w14:paraId="00DBA308" w14:textId="7B1A548A" w:rsidR="005C456B" w:rsidRDefault="005C456B" w:rsidP="005C456B">
      <w:pPr>
        <w:pStyle w:val="Lista2"/>
      </w:pPr>
      <w:r>
        <w:t>for stanzas, never use metre names which are applicable only to lines</w:t>
      </w:r>
    </w:p>
    <w:p w14:paraId="40E1243A" w14:textId="448F236C" w:rsidR="005C456B" w:rsidRDefault="005C456B" w:rsidP="005C456B">
      <w:pPr>
        <w:pStyle w:val="Lista2"/>
      </w:pPr>
      <w:r>
        <w:t>if the authority file lists more than one name for a template, choose the name most appropriate to the language and/or region of your inscription</w:t>
      </w:r>
    </w:p>
    <w:p w14:paraId="17EB46BF" w14:textId="4B077930" w:rsidR="00E4480A" w:rsidRPr="00DD7CCF" w:rsidRDefault="00E4480A" w:rsidP="00E4480A">
      <w:pPr>
        <w:pStyle w:val="Lista"/>
      </w:pPr>
      <w:r w:rsidRPr="00DD7CCF">
        <w:t xml:space="preserve">if a stanza follows a set metrical template, but </w:t>
      </w:r>
      <w:r w:rsidRPr="005D2B22">
        <w:rPr>
          <w:b/>
          <w:bCs/>
        </w:rPr>
        <w:t>you cannot put a name to the metre</w:t>
      </w:r>
      <w:r w:rsidR="00C54CEA">
        <w:t>, then</w:t>
      </w:r>
    </w:p>
    <w:p w14:paraId="3805CEE0" w14:textId="70259185" w:rsidR="00E4480A" w:rsidRDefault="00E4480A" w:rsidP="00E4480A">
      <w:pPr>
        <w:pStyle w:val="Lista2"/>
      </w:pPr>
      <w:r w:rsidRPr="00DD7CCF">
        <w:t xml:space="preserve">establish the prosodic template and record it in </w:t>
      </w:r>
      <w:r w:rsidR="00C54CEA">
        <w:t>XML</w:t>
      </w:r>
      <w:r w:rsidR="005C456B">
        <w:t xml:space="preserve"> prosodic notation</w:t>
      </w:r>
      <w:r w:rsidRPr="00DD7CCF">
        <w:t xml:space="preserve"> </w:t>
      </w:r>
      <w:r w:rsidR="00C54CEA" w:rsidRPr="00E24F87">
        <w:rPr>
          <w:noProof/>
        </w:rPr>
        <w:t>(</w:t>
      </w:r>
      <w:r w:rsidR="00C54CEA">
        <w:t>q.v.</w:t>
      </w:r>
      <w:r w:rsidR="00C54CEA" w:rsidRPr="00DD7CCF">
        <w:t xml:space="preserve"> </w:t>
      </w:r>
      <w:commentRangeStart w:id="119"/>
      <w:r w:rsidR="00C54CEA">
        <w:fldChar w:fldCharType="begin"/>
      </w:r>
      <w:r w:rsidR="00C54CEA">
        <w:instrText xml:space="preserve"> REF _Ref44134408 \h </w:instrText>
      </w:r>
      <w:r w:rsidR="00C54CEA">
        <w:fldChar w:fldCharType="separate"/>
      </w:r>
      <w:r w:rsidR="00B30F6E">
        <w:t xml:space="preserve">Table </w:t>
      </w:r>
      <w:r w:rsidR="00B30F6E">
        <w:rPr>
          <w:noProof/>
        </w:rPr>
        <w:t>2</w:t>
      </w:r>
      <w:r w:rsidR="00C54CEA">
        <w:fldChar w:fldCharType="end"/>
      </w:r>
      <w:r w:rsidR="00C54CEA">
        <w:t xml:space="preserve"> of </w:t>
      </w:r>
      <w:r w:rsidR="00C54CEA">
        <w:fldChar w:fldCharType="begin"/>
      </w:r>
      <w:r w:rsidR="00C54CEA">
        <w:instrText xml:space="preserve"> REF _Ref43991811 \r \h </w:instrText>
      </w:r>
      <w:r w:rsidR="00C54CEA">
        <w:fldChar w:fldCharType="separate"/>
      </w:r>
      <w:r w:rsidR="00B30F6E">
        <w:t>Appendix B.3</w:t>
      </w:r>
      <w:r w:rsidR="00C54CEA">
        <w:fldChar w:fldCharType="end"/>
      </w:r>
      <w:commentRangeEnd w:id="119"/>
      <w:r w:rsidR="00C54CEA">
        <w:rPr>
          <w:rStyle w:val="Jegyzethivatkozs"/>
          <w:rFonts w:cs="Mangal"/>
        </w:rPr>
        <w:commentReference w:id="119"/>
      </w:r>
      <w:r w:rsidR="00C54CEA" w:rsidRPr="00DD7CCF">
        <w:t>)</w:t>
      </w:r>
      <w:r w:rsidR="00C54CEA">
        <w:t xml:space="preserve"> </w:t>
      </w:r>
      <w:r w:rsidRPr="00DD7CCF">
        <w:t xml:space="preserve">as the value of </w:t>
      </w:r>
      <w:r w:rsidRPr="008525C6">
        <w:rPr>
          <w:rStyle w:val="Codeattribute"/>
        </w:rPr>
        <w:t>@met</w:t>
      </w:r>
      <w:r w:rsidR="005C456B">
        <w:t xml:space="preserve">, as in </w:t>
      </w:r>
      <w:r w:rsidR="005C456B">
        <w:fldChar w:fldCharType="begin"/>
      </w:r>
      <w:r w:rsidR="005C456B">
        <w:instrText xml:space="preserve"> REF _Ref181699675 \h </w:instrText>
      </w:r>
      <w:r w:rsidR="005C456B">
        <w:fldChar w:fldCharType="separate"/>
      </w:r>
      <w:r w:rsidR="00B30F6E" w:rsidRPr="00DD7CCF">
        <w:t xml:space="preserve">Example </w:t>
      </w:r>
      <w:r w:rsidR="00B30F6E">
        <w:rPr>
          <w:noProof/>
        </w:rPr>
        <w:t>2.3.4</w:t>
      </w:r>
      <w:r w:rsidR="00B30F6E" w:rsidRPr="00DD7CCF">
        <w:t>.</w:t>
      </w:r>
      <w:r w:rsidR="00B30F6E">
        <w:rPr>
          <w:noProof/>
        </w:rPr>
        <w:t>A</w:t>
      </w:r>
      <w:r w:rsidR="005C456B">
        <w:fldChar w:fldCharType="end"/>
      </w:r>
    </w:p>
    <w:tbl>
      <w:tblPr>
        <w:tblStyle w:val="CodeSampleTable"/>
        <w:tblW w:w="5000" w:type="pct"/>
        <w:tblLook w:val="04A0" w:firstRow="1" w:lastRow="0" w:firstColumn="1" w:lastColumn="0" w:noHBand="0" w:noVBand="1"/>
      </w:tblPr>
      <w:tblGrid>
        <w:gridCol w:w="9628"/>
      </w:tblGrid>
      <w:tr w:rsidR="005C456B" w:rsidRPr="00DD7CCF" w14:paraId="1BAAAB01"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42E9BAA9" w14:textId="1A64CD90" w:rsidR="005C456B" w:rsidRPr="00DD7CCF" w:rsidRDefault="005C456B" w:rsidP="009A26BC">
            <w:pPr>
              <w:pStyle w:val="Kpalrs"/>
            </w:pPr>
            <w:bookmarkStart w:id="120" w:name="_Ref181699675"/>
            <w:bookmarkStart w:id="121" w:name="_Ref181699674"/>
            <w:r w:rsidRPr="00DD7CCF">
              <w:t xml:space="preserve">Example </w:t>
            </w:r>
            <w:r w:rsidR="00542B66">
              <w:fldChar w:fldCharType="begin"/>
            </w:r>
            <w:r w:rsidR="00542B66">
              <w:instrText xml:space="preserve"> STYLEREF 3 \s </w:instrText>
            </w:r>
            <w:r w:rsidR="00542B66">
              <w:fldChar w:fldCharType="separate"/>
            </w:r>
            <w:r w:rsidR="00B30F6E">
              <w:rPr>
                <w:noProof/>
              </w:rPr>
              <w:t>2.3.4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bookmarkEnd w:id="120"/>
            <w:r w:rsidRPr="00DD7CCF">
              <w:t xml:space="preserve">: </w:t>
            </w:r>
            <w:r>
              <w:t>prosodic template encoded with XML notation</w:t>
            </w:r>
            <w:bookmarkEnd w:id="121"/>
          </w:p>
        </w:tc>
      </w:tr>
      <w:tr w:rsidR="005C456B" w:rsidRPr="00DD7CCF" w14:paraId="660DD775" w14:textId="77777777" w:rsidTr="005C456B">
        <w:tc>
          <w:tcPr>
            <w:tcW w:w="5000" w:type="pct"/>
          </w:tcPr>
          <w:p w14:paraId="7D6F1562" w14:textId="516A4874" w:rsidR="005C456B" w:rsidRPr="005E24B7" w:rsidRDefault="005C456B" w:rsidP="009A26BC">
            <w:pPr>
              <w:pStyle w:val="CodeParagraph"/>
              <w:keepNext/>
              <w:rPr>
                <w:rStyle w:val="Code"/>
              </w:rPr>
            </w:pPr>
            <w:r w:rsidRPr="005E24B7">
              <w:rPr>
                <w:rStyle w:val="Code"/>
              </w:rPr>
              <w:t xml:space="preserve">&lt;lg </w:t>
            </w:r>
            <w:r w:rsidRPr="005E24B7">
              <w:rPr>
                <w:rStyle w:val="Codeattribute"/>
              </w:rPr>
              <w:t>n=</w:t>
            </w:r>
            <w:r w:rsidRPr="005E24B7">
              <w:rPr>
                <w:rStyle w:val="Codevalue"/>
              </w:rPr>
              <w:t>"</w:t>
            </w:r>
            <w:r>
              <w:rPr>
                <w:rStyle w:val="Codevalue"/>
              </w:rPr>
              <w:t>6</w:t>
            </w:r>
            <w:r w:rsidRPr="005E24B7">
              <w:rPr>
                <w:rStyle w:val="Codevalue"/>
              </w:rPr>
              <w:t>"</w:t>
            </w:r>
            <w:r w:rsidRPr="005E24B7">
              <w:rPr>
                <w:rStyle w:val="Code"/>
              </w:rPr>
              <w:t xml:space="preserve"> </w:t>
            </w:r>
            <w:r w:rsidRPr="005E24B7">
              <w:rPr>
                <w:rStyle w:val="Codeattribute"/>
              </w:rPr>
              <w:t>met=</w:t>
            </w:r>
            <w:r w:rsidRPr="005E24B7">
              <w:rPr>
                <w:rStyle w:val="Codevalue"/>
              </w:rPr>
              <w:t>"</w:t>
            </w:r>
            <w:r w:rsidRPr="005C456B">
              <w:rPr>
                <w:rStyle w:val="Codevalue"/>
              </w:rPr>
              <w:t>+---+---+---+---+---+---+</w:t>
            </w:r>
            <w:r w:rsidRPr="005E24B7">
              <w:rPr>
                <w:rStyle w:val="Codevalue"/>
              </w:rPr>
              <w:t>"</w:t>
            </w:r>
            <w:r w:rsidRPr="005E24B7">
              <w:rPr>
                <w:rStyle w:val="Code"/>
              </w:rPr>
              <w:t>&gt;</w:t>
            </w:r>
          </w:p>
          <w:p w14:paraId="29945081" w14:textId="537350C6" w:rsidR="005C456B" w:rsidRPr="005E24B7" w:rsidRDefault="005C456B"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&gt;</w:t>
            </w:r>
            <w:r w:rsidRPr="005C456B">
              <w:rPr>
                <w:rStyle w:val="Codetext"/>
              </w:rPr>
              <w:t>satya-vacano yama-suro na sa surādhipa-bhayād bhavati satya-vacanaḥ</w:t>
            </w:r>
            <w:r w:rsidRPr="005E24B7">
              <w:rPr>
                <w:rStyle w:val="Code"/>
              </w:rPr>
              <w:t>&lt;/l&gt;</w:t>
            </w:r>
          </w:p>
          <w:p w14:paraId="39E1411A" w14:textId="6720F23C" w:rsidR="005C456B" w:rsidRPr="005E24B7" w:rsidRDefault="005C456B"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&gt;</w:t>
            </w:r>
            <w:r w:rsidRPr="005C456B">
              <w:rPr>
                <w:rStyle w:val="Codetext"/>
              </w:rPr>
              <w:t>śauryya-guṇavān mr̥gapatir nna sa viveka-matito bhavati śauryya-guṇavāN</w:t>
            </w:r>
            <w:r w:rsidRPr="005E24B7">
              <w:rPr>
                <w:rStyle w:val="Code"/>
              </w:rPr>
              <w:t>&lt;/l&gt;</w:t>
            </w:r>
          </w:p>
          <w:p w14:paraId="118B4CED" w14:textId="4364E384" w:rsidR="005C456B" w:rsidRPr="005E24B7" w:rsidRDefault="005C456B"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&gt;</w:t>
            </w:r>
            <w:r w:rsidRPr="005C456B">
              <w:rPr>
                <w:rStyle w:val="Codetext"/>
              </w:rPr>
              <w:t>dāna-vibhavo ravi-suto na sa pati-sva-balato bhavati dāna-vibhavaḥ</w:t>
            </w:r>
            <w:r w:rsidRPr="005E24B7">
              <w:rPr>
                <w:rStyle w:val="Code"/>
              </w:rPr>
              <w:t>&lt;/l&gt;</w:t>
            </w:r>
          </w:p>
          <w:p w14:paraId="2812E8B4" w14:textId="10BDA754" w:rsidR="005C456B" w:rsidRDefault="005C456B" w:rsidP="009A26BC">
            <w:pPr>
              <w:pStyle w:val="CodeParagraph"/>
              <w:keepNext/>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&gt;</w:t>
            </w:r>
            <w:r w:rsidRPr="005C456B">
              <w:rPr>
                <w:rStyle w:val="Codetext"/>
              </w:rPr>
              <w:t>satya-vara-śauryya-para-dāna-vibhavas tu nr̥pakāma-nr̥patiḥ prakr̥titaḥ</w:t>
            </w:r>
            <w:r w:rsidRPr="005E24B7">
              <w:rPr>
                <w:rStyle w:val="Code"/>
              </w:rPr>
              <w:t>&lt;/l&gt;</w:t>
            </w:r>
            <w:r>
              <w:t xml:space="preserve"> </w:t>
            </w:r>
          </w:p>
          <w:p w14:paraId="78761B9A" w14:textId="77777777" w:rsidR="005C456B" w:rsidRPr="005E24B7" w:rsidRDefault="005C456B" w:rsidP="009A26BC">
            <w:pPr>
              <w:pStyle w:val="CodeParagraph"/>
              <w:keepNext/>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19FFE59B" w14:textId="77777777" w:rsidTr="005C456B">
        <w:tc>
          <w:tcPr>
            <w:tcW w:w="5000" w:type="pct"/>
          </w:tcPr>
          <w:p w14:paraId="3C0F8EBA" w14:textId="5C553FCC" w:rsidR="005C456B" w:rsidRDefault="005C456B" w:rsidP="005C456B">
            <w:pPr>
              <w:pStyle w:val="TableNote"/>
            </w:pPr>
            <w:r>
              <w:t>no conventional name could be associated with the consistent prosodic pattern followed in this stanza</w:t>
            </w:r>
          </w:p>
          <w:p w14:paraId="3BE34CA3" w14:textId="5407A136" w:rsidR="005C456B" w:rsidRPr="00DD7CCF" w:rsidRDefault="005C456B" w:rsidP="005C456B">
            <w:pPr>
              <w:pStyle w:val="TableNote"/>
            </w:pPr>
            <w:r>
              <w:t xml:space="preserve">the </w:t>
            </w:r>
            <w:r w:rsidRPr="005E24B7">
              <w:rPr>
                <w:rStyle w:val="Codeattribute"/>
              </w:rPr>
              <w:t>@met</w:t>
            </w:r>
            <w:r>
              <w:t xml:space="preserve"> for the stanza is therefore recorded in prosodic notation</w:t>
            </w:r>
          </w:p>
        </w:tc>
      </w:tr>
    </w:tbl>
    <w:p w14:paraId="089710DA" w14:textId="77777777" w:rsidR="005C456B" w:rsidRDefault="005C456B" w:rsidP="005C456B"/>
    <w:p w14:paraId="3EF0786E" w14:textId="7B65B9D5" w:rsidR="00C54CEA" w:rsidRDefault="00E4480A" w:rsidP="00E4480A">
      <w:pPr>
        <w:pStyle w:val="Lista"/>
      </w:pPr>
      <w:r>
        <w:t xml:space="preserve">if the individual lines of a stanza match two or more </w:t>
      </w:r>
      <w:r w:rsidRPr="005C456B">
        <w:rPr>
          <w:b/>
          <w:bCs/>
        </w:rPr>
        <w:t>different legitimate metrical templates</w:t>
      </w:r>
      <w:r>
        <w:t xml:space="preserve">, </w:t>
      </w:r>
      <w:r w:rsidR="00C54CEA">
        <w:t>then</w:t>
      </w:r>
    </w:p>
    <w:p w14:paraId="51DE37C6" w14:textId="6A284A9C" w:rsidR="00E4480A" w:rsidRDefault="00E4480A" w:rsidP="00C54CEA">
      <w:pPr>
        <w:pStyle w:val="Lista2"/>
      </w:pPr>
      <w:r>
        <w:t xml:space="preserve">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r w:rsidR="00C54CEA">
        <w:t xml:space="preserve">, as in </w:t>
      </w:r>
      <w:r w:rsidR="00C54CEA">
        <w:fldChar w:fldCharType="begin"/>
      </w:r>
      <w:r w:rsidR="00C54CEA">
        <w:instrText xml:space="preserve"> REF _Ref44077218 \h </w:instrText>
      </w:r>
      <w:r w:rsidR="00C54CEA">
        <w:fldChar w:fldCharType="separate"/>
      </w:r>
      <w:r w:rsidR="00B30F6E" w:rsidRPr="00DD7CCF">
        <w:t xml:space="preserve">Example </w:t>
      </w:r>
      <w:r w:rsidR="00B30F6E">
        <w:rPr>
          <w:noProof/>
        </w:rPr>
        <w:t>2.3.4</w:t>
      </w:r>
      <w:r w:rsidR="00B30F6E" w:rsidRPr="00DD7CCF">
        <w:t>.</w:t>
      </w:r>
      <w:r w:rsidR="00B30F6E">
        <w:rPr>
          <w:noProof/>
        </w:rPr>
        <w:t>C</w:t>
      </w:r>
      <w:r w:rsidR="00C54CEA">
        <w:fldChar w:fldCharType="end"/>
      </w:r>
      <w:r w:rsidR="005C456B">
        <w:t xml:space="preserve"> below</w:t>
      </w:r>
    </w:p>
    <w:p w14:paraId="550E7CF2" w14:textId="682FD090" w:rsidR="00E4480A" w:rsidRDefault="00E4480A" w:rsidP="00E4480A">
      <w:pPr>
        <w:pStyle w:val="Lista2"/>
      </w:pPr>
      <w:r>
        <w:t xml:space="preserve">in this case, mandatorily encode the </w:t>
      </w:r>
      <w:r w:rsidR="005C456B">
        <w:t xml:space="preserve">prosodic template </w:t>
      </w:r>
      <w:r>
        <w:t>of each line in this stanza (as per §</w:t>
      </w:r>
      <w:r>
        <w:fldChar w:fldCharType="begin"/>
      </w:r>
      <w:r>
        <w:instrText xml:space="preserve"> REF _Ref43980303 \r \h </w:instrText>
      </w:r>
      <w:r>
        <w:fldChar w:fldCharType="separate"/>
      </w:r>
      <w:r w:rsidR="00B30F6E">
        <w:t>2.3.4.4</w:t>
      </w:r>
      <w:r>
        <w:fldChar w:fldCharType="end"/>
      </w:r>
      <w:r>
        <w:t>)</w:t>
      </w:r>
    </w:p>
    <w:p w14:paraId="27DC3DD6" w14:textId="77777777" w:rsidR="00E4480A" w:rsidRDefault="00E4480A" w:rsidP="00E4480A">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14:paraId="0A3AAD1C" w14:textId="0E747C7B" w:rsidR="00E4480A" w:rsidRPr="00DD7CCF" w:rsidRDefault="00E4480A" w:rsidP="00E4480A">
      <w:pPr>
        <w:pStyle w:val="Lista"/>
      </w:pPr>
      <w:r w:rsidRPr="00DD7CCF">
        <w:t xml:space="preserve">if </w:t>
      </w:r>
      <w:r w:rsidRPr="005C456B">
        <w:rPr>
          <w:b/>
          <w:bCs/>
        </w:rPr>
        <w:t>you can</w:t>
      </w:r>
      <w:r w:rsidR="005C456B" w:rsidRPr="005C456B">
        <w:rPr>
          <w:b/>
          <w:bCs/>
        </w:rPr>
        <w:t xml:space="preserve"> only </w:t>
      </w:r>
      <w:r w:rsidR="005C456B">
        <w:rPr>
          <w:b/>
          <w:bCs/>
        </w:rPr>
        <w:t xml:space="preserve">establish </w:t>
      </w:r>
      <w:r w:rsidRPr="005C456B">
        <w:rPr>
          <w:b/>
          <w:bCs/>
        </w:rPr>
        <w:t xml:space="preserve">the </w:t>
      </w:r>
      <w:r w:rsidR="005C456B">
        <w:rPr>
          <w:b/>
          <w:bCs/>
        </w:rPr>
        <w:t xml:space="preserve">metre </w:t>
      </w:r>
      <w:r w:rsidR="005C456B" w:rsidRPr="005C456B">
        <w:rPr>
          <w:b/>
          <w:bCs/>
        </w:rPr>
        <w:t>tentatively</w:t>
      </w:r>
      <w:r w:rsidR="005C456B">
        <w:rPr>
          <w:noProof/>
        </w:rPr>
        <w:t xml:space="preserve"> because the text is damaged or prosodically incorrect, </w:t>
      </w:r>
      <w:r w:rsidR="00AC54D6">
        <w:rPr>
          <w:noProof/>
        </w:rPr>
        <w:t xml:space="preserve">as in </w:t>
      </w:r>
      <w:r w:rsidR="00AC54D6">
        <w:rPr>
          <w:noProof/>
        </w:rPr>
        <w:fldChar w:fldCharType="begin"/>
      </w:r>
      <w:r w:rsidR="00AC54D6">
        <w:rPr>
          <w:noProof/>
        </w:rPr>
        <w:instrText xml:space="preserve"> REF _Ref181707151 \h </w:instrText>
      </w:r>
      <w:r w:rsidR="00AC54D6">
        <w:rPr>
          <w:noProof/>
        </w:rPr>
      </w:r>
      <w:r w:rsidR="00AC54D6">
        <w:rPr>
          <w:noProof/>
        </w:rPr>
        <w:fldChar w:fldCharType="separate"/>
      </w:r>
      <w:r w:rsidR="00B30F6E" w:rsidRPr="00DD7CCF">
        <w:t xml:space="preserve">Example </w:t>
      </w:r>
      <w:r w:rsidR="00B30F6E">
        <w:rPr>
          <w:noProof/>
        </w:rPr>
        <w:t>2.3.4</w:t>
      </w:r>
      <w:r w:rsidR="00B30F6E" w:rsidRPr="00DD7CCF">
        <w:t>.</w:t>
      </w:r>
      <w:r w:rsidR="00B30F6E">
        <w:rPr>
          <w:noProof/>
        </w:rPr>
        <w:t>B</w:t>
      </w:r>
      <w:r w:rsidR="00AC54D6">
        <w:rPr>
          <w:noProof/>
        </w:rPr>
        <w:fldChar w:fldCharType="end"/>
      </w:r>
      <w:r w:rsidR="00AC54D6">
        <w:rPr>
          <w:noProof/>
        </w:rPr>
        <w:t xml:space="preserve">, </w:t>
      </w:r>
      <w:r w:rsidR="005C456B">
        <w:rPr>
          <w:noProof/>
        </w:rPr>
        <w:t>then</w:t>
      </w:r>
    </w:p>
    <w:p w14:paraId="080FCAB7" w14:textId="77777777" w:rsidR="00E4480A" w:rsidRPr="00DD7CCF" w:rsidRDefault="00E4480A" w:rsidP="00E4480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60E08327" w14:textId="2CBA65BD" w:rsidR="00E4480A" w:rsidRPr="00DD7CCF" w:rsidRDefault="00E4480A" w:rsidP="00E4480A">
      <w:pPr>
        <w:pStyle w:val="Lista3"/>
      </w:pPr>
      <w:r w:rsidRPr="00876E54">
        <w:rPr>
          <w:rStyle w:val="Codeattribute"/>
        </w:rPr>
        <w:t>@match</w:t>
      </w:r>
      <w:r w:rsidRPr="00876E54">
        <w:rPr>
          <w:rStyle w:val="Code"/>
        </w:rPr>
        <w:t>=</w:t>
      </w:r>
      <w:r w:rsidRPr="00C53BF3">
        <w:rPr>
          <w:rStyle w:val="Codevalue"/>
        </w:rPr>
        <w:t>"../@met"</w:t>
      </w:r>
      <w:r w:rsidRPr="00DD7CCF">
        <w:t xml:space="preserve"> indicates that </w:t>
      </w:r>
      <w:r>
        <w:t>you</w:t>
      </w:r>
      <w:r w:rsidRPr="00DD7CCF">
        <w:t xml:space="preserve"> are encoding uncertainty</w:t>
      </w:r>
      <w:r w:rsidR="00C73A7E">
        <w:rPr>
          <w:rStyle w:val="Lbjegyzet-hivatkozs"/>
        </w:rPr>
        <w:footnoteReference w:id="13"/>
      </w:r>
      <w:r w:rsidRPr="00DD7CCF">
        <w:t xml:space="preserve"> regarding the </w:t>
      </w:r>
      <w:r w:rsidRPr="008525C6">
        <w:rPr>
          <w:rStyle w:val="Codeattribute"/>
        </w:rPr>
        <w:t>@met</w:t>
      </w:r>
      <w:r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014639C" w14:textId="18B2A42F" w:rsidR="00E4480A" w:rsidRDefault="00E4480A" w:rsidP="00E4480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18515C12" w14:textId="73E2505F" w:rsidR="005C456B" w:rsidRPr="00DD7CCF" w:rsidRDefault="005C456B" w:rsidP="005C456B">
      <w:pPr>
        <w:pStyle w:val="Lista2"/>
      </w:pPr>
      <w:r>
        <w:t xml:space="preserve">if the uncertainty of your identification is because the received text is metrically anomalous, then also encode </w:t>
      </w:r>
      <w:r w:rsidRPr="005C456B">
        <w:rPr>
          <w:rStyle w:val="Codeattribute"/>
        </w:rPr>
        <w:t>@real</w:t>
      </w:r>
      <w:r>
        <w:t xml:space="preserve"> on the problematic line(s) as per §</w:t>
      </w:r>
      <w:r>
        <w:fldChar w:fldCharType="begin"/>
      </w:r>
      <w:r>
        <w:instrText xml:space="preserve"> REF _Ref181700216 \r \h </w:instrText>
      </w:r>
      <w:r>
        <w:fldChar w:fldCharType="separate"/>
      </w:r>
      <w:r w:rsidR="00B30F6E">
        <w:t>2.3.4.4</w:t>
      </w:r>
      <w:r>
        <w:fldChar w:fldCharType="end"/>
      </w:r>
    </w:p>
    <w:tbl>
      <w:tblPr>
        <w:tblStyle w:val="CodeSampleTable"/>
        <w:tblW w:w="5000" w:type="pct"/>
        <w:tblLook w:val="04A0" w:firstRow="1" w:lastRow="0" w:firstColumn="1" w:lastColumn="0" w:noHBand="0" w:noVBand="1"/>
      </w:tblPr>
      <w:tblGrid>
        <w:gridCol w:w="9628"/>
      </w:tblGrid>
      <w:tr w:rsidR="005C456B" w:rsidRPr="00DD7CCF" w14:paraId="6C205C68"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25453C20" w14:textId="494EC226" w:rsidR="005C456B" w:rsidRPr="00DD7CCF" w:rsidRDefault="005C456B" w:rsidP="005C3C3F">
            <w:pPr>
              <w:pStyle w:val="Kpalrs"/>
              <w:keepLines/>
            </w:pPr>
            <w:bookmarkStart w:id="122" w:name="_Ref181707151"/>
            <w:bookmarkStart w:id="123" w:name="_Ref181707147"/>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2.3.4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B</w:t>
            </w:r>
            <w:r w:rsidR="00542B66">
              <w:rPr>
                <w:noProof/>
              </w:rPr>
              <w:fldChar w:fldCharType="end"/>
            </w:r>
            <w:bookmarkEnd w:id="122"/>
            <w:r w:rsidRPr="00DD7CCF">
              <w:t xml:space="preserve">: </w:t>
            </w:r>
            <w:r>
              <w:t>tentative metre identification</w:t>
            </w:r>
            <w:bookmarkEnd w:id="123"/>
          </w:p>
        </w:tc>
      </w:tr>
      <w:tr w:rsidR="005C456B" w:rsidRPr="00DD7CCF" w14:paraId="6A4EA8AE" w14:textId="77777777" w:rsidTr="005C456B">
        <w:tc>
          <w:tcPr>
            <w:tcW w:w="5000" w:type="pct"/>
          </w:tcPr>
          <w:p w14:paraId="3085F83F" w14:textId="6A17B140" w:rsidR="005C456B" w:rsidRPr="005E24B7" w:rsidRDefault="005C456B" w:rsidP="005C3C3F">
            <w:pPr>
              <w:pStyle w:val="CodeParagraph"/>
              <w:keepNext/>
              <w:keepLines/>
              <w:rPr>
                <w:rStyle w:val="Code"/>
              </w:rPr>
            </w:pPr>
            <w:r w:rsidRPr="005E24B7">
              <w:rPr>
                <w:rStyle w:val="Code"/>
              </w:rPr>
              <w:t xml:space="preserve">&lt;lg </w:t>
            </w:r>
            <w:r w:rsidRPr="005E24B7">
              <w:rPr>
                <w:rStyle w:val="Codeattribute"/>
              </w:rPr>
              <w:t>n=</w:t>
            </w:r>
            <w:r w:rsidRPr="005E24B7">
              <w:rPr>
                <w:rStyle w:val="Codevalue"/>
              </w:rPr>
              <w:t>"</w:t>
            </w:r>
            <w:r w:rsidR="00C73A7E">
              <w:rPr>
                <w:rStyle w:val="Codevalue"/>
              </w:rPr>
              <w:t>26</w:t>
            </w:r>
            <w:r w:rsidRPr="005E24B7">
              <w:rPr>
                <w:rStyle w:val="Codevalue"/>
              </w:rPr>
              <w:t>"</w:t>
            </w:r>
            <w:r w:rsidRPr="005E24B7">
              <w:rPr>
                <w:rStyle w:val="Code"/>
              </w:rPr>
              <w:t xml:space="preserve"> </w:t>
            </w:r>
            <w:r w:rsidRPr="005E24B7">
              <w:rPr>
                <w:rStyle w:val="Codeattribute"/>
              </w:rPr>
              <w:t>met=</w:t>
            </w:r>
            <w:r w:rsidRPr="005E24B7">
              <w:rPr>
                <w:rStyle w:val="Codevalue"/>
              </w:rPr>
              <w:t>"</w:t>
            </w:r>
            <w:r>
              <w:rPr>
                <w:rStyle w:val="Codevalue"/>
              </w:rPr>
              <w:t>gīti</w:t>
            </w:r>
            <w:r w:rsidRPr="005E24B7">
              <w:rPr>
                <w:rStyle w:val="Codevalue"/>
              </w:rPr>
              <w:t>"</w:t>
            </w:r>
            <w:r w:rsidRPr="005E24B7">
              <w:rPr>
                <w:rStyle w:val="Code"/>
              </w:rPr>
              <w:t>&gt;</w:t>
            </w:r>
            <w:r w:rsidRPr="005C456B">
              <w:rPr>
                <w:rStyle w:val="Code"/>
              </w:rPr>
              <w:t xml:space="preserve">&lt;certainty </w:t>
            </w:r>
            <w:r w:rsidRPr="005C456B">
              <w:rPr>
                <w:rStyle w:val="Codeattribute"/>
              </w:rPr>
              <w:t>match=</w:t>
            </w:r>
            <w:r w:rsidRPr="005C456B">
              <w:rPr>
                <w:rStyle w:val="Codevalue"/>
              </w:rPr>
              <w:t>"../@met" locus="value"</w:t>
            </w:r>
            <w:r w:rsidRPr="005C456B">
              <w:rPr>
                <w:rStyle w:val="Code"/>
              </w:rPr>
              <w:t>/&gt;</w:t>
            </w:r>
          </w:p>
          <w:p w14:paraId="1E91431C" w14:textId="69CF5DD5" w:rsidR="005C456B" w:rsidRPr="005E24B7" w:rsidRDefault="005C456B" w:rsidP="005C3C3F">
            <w:pPr>
              <w:pStyle w:val="CodeParagraph"/>
              <w:keepNext/>
              <w:keepLines/>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Pr>
                <w:rStyle w:val="Codevalue"/>
              </w:rPr>
              <w:t>b</w:t>
            </w:r>
            <w:r w:rsidRPr="005E24B7">
              <w:rPr>
                <w:rStyle w:val="Codevalue"/>
              </w:rPr>
              <w:t>"</w:t>
            </w:r>
            <w:r w:rsidRPr="005E24B7">
              <w:rPr>
                <w:rStyle w:val="Code"/>
              </w:rPr>
              <w:t>&gt;</w:t>
            </w:r>
            <w:r w:rsidR="00C73A7E" w:rsidRPr="00C73A7E">
              <w:rPr>
                <w:rStyle w:val="Codetext"/>
              </w:rPr>
              <w:t xml:space="preserve">Atha vennamayya-nāmnas tasya </w:t>
            </w:r>
            <w:r w:rsidR="00C73A7E" w:rsidRPr="00C73A7E">
              <w:rPr>
                <w:rStyle w:val="Code"/>
              </w:rPr>
              <w:t xml:space="preserve">&lt;seg </w:t>
            </w:r>
            <w:r w:rsidR="00C73A7E" w:rsidRPr="00C73A7E">
              <w:rPr>
                <w:rStyle w:val="Codeattribute"/>
              </w:rPr>
              <w:t>met=</w:t>
            </w:r>
            <w:r w:rsidR="00C73A7E" w:rsidRPr="00C73A7E">
              <w:rPr>
                <w:rStyle w:val="Codevalue"/>
              </w:rPr>
              <w:t>"-"</w:t>
            </w:r>
            <w:r w:rsidR="00C73A7E" w:rsidRPr="00C73A7E">
              <w:rPr>
                <w:rStyle w:val="Code"/>
              </w:rPr>
              <w:t xml:space="preserve">&gt;&lt;gap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"1"</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/&gt;&lt;/seg&gt;</w:t>
            </w:r>
            <w:r w:rsidR="00C73A7E" w:rsidRPr="00C73A7E">
              <w:rPr>
                <w:rStyle w:val="Codetext"/>
              </w:rPr>
              <w:t xml:space="preserve">sā </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"8"</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Pr="005E24B7">
              <w:rPr>
                <w:rStyle w:val="Code"/>
              </w:rPr>
              <w:t>&lt;/l&gt;</w:t>
            </w:r>
          </w:p>
          <w:p w14:paraId="45C841D1" w14:textId="6745232F" w:rsidR="005C456B" w:rsidRPr="005E24B7" w:rsidRDefault="005C456B" w:rsidP="005C3C3F">
            <w:pPr>
              <w:pStyle w:val="CodeParagraph"/>
              <w:keepNext/>
              <w:keepLines/>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w:t>
            </w:r>
            <w:r>
              <w:rPr>
                <w:rStyle w:val="Codevalue"/>
              </w:rPr>
              <w:t>cd</w:t>
            </w:r>
            <w:r w:rsidRPr="005E24B7">
              <w:rPr>
                <w:rStyle w:val="Codevalue"/>
              </w:rPr>
              <w:t>"</w:t>
            </w:r>
            <w:r w:rsidRPr="005E24B7">
              <w:rPr>
                <w:rStyle w:val="Code"/>
              </w:rPr>
              <w:t>&gt;</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w:t>
            </w:r>
            <w:r w:rsidR="00C73A7E">
              <w:rPr>
                <w:rStyle w:val="Codevalue"/>
              </w:rPr>
              <w:t>2</w:t>
            </w:r>
            <w:r w:rsidR="00C73A7E" w:rsidRPr="00C73A7E">
              <w:rPr>
                <w:rStyle w:val="Codevalue"/>
              </w:rPr>
              <w:t>"</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00C73A7E" w:rsidRPr="00C73A7E">
              <w:rPr>
                <w:rStyle w:val="Codetext"/>
              </w:rPr>
              <w:t>vir vvirājadevanana Ity ajani dvija-kulottamas sūnuḥ</w:t>
            </w:r>
            <w:r w:rsidRPr="005E24B7">
              <w:rPr>
                <w:rStyle w:val="Code"/>
              </w:rPr>
              <w:t>&lt;/l&gt;</w:t>
            </w:r>
          </w:p>
          <w:p w14:paraId="4ADBB8D5" w14:textId="77777777" w:rsidR="005C456B" w:rsidRPr="005E24B7" w:rsidRDefault="005C456B" w:rsidP="005C3C3F">
            <w:pPr>
              <w:pStyle w:val="CodeParagraph"/>
              <w:keepNext/>
              <w:keepLines/>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024DFCB9" w14:textId="77777777" w:rsidTr="005C456B">
        <w:tc>
          <w:tcPr>
            <w:tcW w:w="5000" w:type="pct"/>
          </w:tcPr>
          <w:p w14:paraId="66AA0B3A" w14:textId="1449A558" w:rsidR="005C456B" w:rsidRDefault="00C73A7E" w:rsidP="005C456B">
            <w:pPr>
              <w:pStyle w:val="TableNote"/>
            </w:pPr>
            <w:r>
              <w:t xml:space="preserve">due to the extent of lacunae in this stanza, it can only tentatively be identified as an </w:t>
            </w:r>
            <w:r>
              <w:rPr>
                <w:rStyle w:val="Foreign"/>
              </w:rPr>
              <w:t>āryāgīti</w:t>
            </w:r>
          </w:p>
          <w:p w14:paraId="247D9F1E" w14:textId="221C01C8" w:rsidR="005C456B" w:rsidRPr="00DD7CCF" w:rsidRDefault="005C456B" w:rsidP="005C456B">
            <w:pPr>
              <w:pStyle w:val="TableNote"/>
            </w:pPr>
            <w:r>
              <w:t>the</w:t>
            </w:r>
            <w:r w:rsidR="00C73A7E">
              <w:t xml:space="preserve"> uncertainty of this identification is indicated with the </w:t>
            </w:r>
            <w:r w:rsidR="00C73A7E" w:rsidRPr="00666EFF">
              <w:rPr>
                <w:rStyle w:val="Code"/>
              </w:rPr>
              <w:t>&lt;certainty&gt;</w:t>
            </w:r>
            <w:r w:rsidR="00C73A7E">
              <w:t xml:space="preserve"> element</w:t>
            </w:r>
          </w:p>
        </w:tc>
      </w:tr>
    </w:tbl>
    <w:p w14:paraId="04E4E8E0" w14:textId="77777777" w:rsidR="005C456B" w:rsidRDefault="005C456B" w:rsidP="005C456B"/>
    <w:p w14:paraId="493E157D" w14:textId="77777777" w:rsidR="00E4480A" w:rsidRPr="00DD7CCF" w:rsidRDefault="00E4480A" w:rsidP="00E4480A">
      <w:pPr>
        <w:pStyle w:val="Lista"/>
      </w:pPr>
      <w:r w:rsidRPr="00DD7CCF">
        <w:t xml:space="preserve">if a part of your text seems 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6DCB30A1" w14:textId="3E3D76AE" w:rsidR="00E4480A" w:rsidRDefault="00E4480A" w:rsidP="00E4480A">
      <w:pPr>
        <w:pStyle w:val="Lista2"/>
      </w:pPr>
      <w:r>
        <w:t xml:space="preserve">conversely, </w:t>
      </w:r>
      <w:r w:rsidRPr="00DD7CCF">
        <w:t xml:space="preserve">for heavily lacunose verse where the stanza structure cannot be established with any certainty, consider </w:t>
      </w:r>
      <w:r>
        <w:t xml:space="preserve">wrapping </w:t>
      </w:r>
      <w:r w:rsidRPr="00DD7CCF">
        <w:t xml:space="preserve">the text in an </w:t>
      </w:r>
      <w:r w:rsidRPr="00DD7CCF">
        <w:rPr>
          <w:rStyle w:val="Code"/>
        </w:rPr>
        <w:t>&lt;ab&gt;</w:t>
      </w:r>
      <w:r w:rsidRPr="00DD7CCF">
        <w:t xml:space="preserve"> element </w:t>
      </w:r>
      <w:r w:rsidRPr="00E24F87">
        <w:rPr>
          <w:noProof/>
        </w:rPr>
        <w:t>(</w:t>
      </w:r>
      <w:r w:rsidRPr="00DD7CCF">
        <w:t>§</w:t>
      </w:r>
      <w:r w:rsidRPr="00DD7CCF">
        <w:fldChar w:fldCharType="begin"/>
      </w:r>
      <w:r w:rsidRPr="00DD7CCF">
        <w:instrText xml:space="preserve"> REF _Ref43981028 \r \h </w:instrText>
      </w:r>
      <w:r>
        <w:instrText xml:space="preserve"> \* MERGEFORMAT </w:instrText>
      </w:r>
      <w:r w:rsidRPr="00DD7CCF">
        <w:fldChar w:fldCharType="separate"/>
      </w:r>
      <w:r w:rsidR="00B30F6E">
        <w:t>2.2.2</w:t>
      </w:r>
      <w:r w:rsidRPr="00DD7CCF">
        <w:fldChar w:fldCharType="end"/>
      </w:r>
      <w:r w:rsidRPr="00DD7CCF">
        <w:t>) instead of marking it up as verse</w:t>
      </w:r>
    </w:p>
    <w:p w14:paraId="72A6273A" w14:textId="496870DA" w:rsidR="00F47381" w:rsidRPr="00DD7CCF" w:rsidRDefault="00F47381" w:rsidP="0051534D">
      <w:pPr>
        <w:pStyle w:val="Cmsor4"/>
      </w:pPr>
      <w:bookmarkStart w:id="124" w:name="_Ref181700216"/>
      <w:bookmarkStart w:id="125" w:name="_Ref181701554"/>
      <w:bookmarkStart w:id="126" w:name="_Toc182927755"/>
      <w:bookmarkStart w:id="127" w:name="_Ref43980303"/>
      <w:bookmarkEnd w:id="114"/>
      <w:r w:rsidRPr="00DD7CCF">
        <w:t xml:space="preserve">Encoding </w:t>
      </w:r>
      <w:r w:rsidR="00D35E03">
        <w:t xml:space="preserve">metre </w:t>
      </w:r>
      <w:r w:rsidRPr="00DD7CCF">
        <w:t xml:space="preserve">for </w:t>
      </w:r>
      <w:r w:rsidR="00671BCB">
        <w:t xml:space="preserve">verse </w:t>
      </w:r>
      <w:r w:rsidRPr="00DD7CCF">
        <w:t>lines</w:t>
      </w:r>
      <w:bookmarkEnd w:id="124"/>
      <w:bookmarkEnd w:id="125"/>
      <w:bookmarkEnd w:id="126"/>
    </w:p>
    <w:p w14:paraId="07F07ABB" w14:textId="4C0F5D15" w:rsidR="002F4601" w:rsidRDefault="00F47381" w:rsidP="00F47381">
      <w:pPr>
        <w:pStyle w:val="Lista"/>
      </w:pPr>
      <w:r w:rsidRPr="00DD7CCF">
        <w:t xml:space="preserve">the </w:t>
      </w:r>
      <w:r w:rsidR="00932FC8">
        <w:t xml:space="preserve">prosody </w:t>
      </w:r>
      <w:r w:rsidRPr="00DD7CCF">
        <w:t xml:space="preserve">of individual verse lines shall not be encoded separately so long as </w:t>
      </w:r>
      <w:r>
        <w:t xml:space="preserve">it is clearly determined by </w:t>
      </w:r>
      <w:r w:rsidRPr="00DD7CCF">
        <w:t>the metre encoded for the stanza to which they belong</w:t>
      </w:r>
    </w:p>
    <w:p w14:paraId="2812CDC9" w14:textId="127AC0C9" w:rsidR="009368D1" w:rsidRDefault="00932FC8" w:rsidP="009368D1">
      <w:pPr>
        <w:pStyle w:val="Lista"/>
      </w:pPr>
      <w:r>
        <w:t xml:space="preserve">furthermore, </w:t>
      </w:r>
      <w:r w:rsidR="009368D1">
        <w:t xml:space="preserve">encoding the metre of individual lines is </w:t>
      </w:r>
      <w:r w:rsidR="009368D1" w:rsidRPr="0010288F">
        <w:rPr>
          <w:b/>
          <w:bCs/>
        </w:rPr>
        <w:t>not applicable</w:t>
      </w:r>
      <w:r w:rsidR="009368D1" w:rsidRPr="00AB1EB2">
        <w:t xml:space="preserve"> to</w:t>
      </w:r>
    </w:p>
    <w:p w14:paraId="746D7095" w14:textId="0CD716EB" w:rsidR="009368D1" w:rsidRPr="00DD7CCF" w:rsidRDefault="009368D1" w:rsidP="009368D1">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B30F6E">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B30F6E">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B30F6E">
        <w:t>6.1.4</w:t>
      </w:r>
      <w:r w:rsidRPr="00DD7CCF">
        <w:fldChar w:fldCharType="end"/>
      </w:r>
      <w:r w:rsidRPr="00DD7CCF">
        <w:t>)</w:t>
      </w:r>
    </w:p>
    <w:p w14:paraId="2584F8CB" w14:textId="63F0CD2C" w:rsidR="009368D1" w:rsidRPr="00DD7CCF" w:rsidRDefault="009368D1" w:rsidP="009368D1">
      <w:pPr>
        <w:pStyle w:val="Lista2"/>
      </w:pPr>
      <w:r w:rsidRPr="00DD7CCF">
        <w:t xml:space="preserve">the clerical/scribal quirk where the end of a verse is joined in sandhi to a closing </w:t>
      </w:r>
      <w:r w:rsidRPr="00DD7CCF">
        <w:rPr>
          <w:rStyle w:val="Foreign"/>
        </w:rPr>
        <w:t>iti</w:t>
      </w:r>
      <w:r>
        <w:t xml:space="preserve"> (for which see §</w:t>
      </w:r>
      <w:r w:rsidR="00AC54D6">
        <w:fldChar w:fldCharType="begin"/>
      </w:r>
      <w:r w:rsidR="00AC54D6">
        <w:instrText xml:space="preserve"> REF _Ref181373789 \r \h </w:instrText>
      </w:r>
      <w:r w:rsidR="00AC54D6">
        <w:fldChar w:fldCharType="separate"/>
      </w:r>
      <w:r w:rsidR="00B30F6E">
        <w:t>2.1.2.2</w:t>
      </w:r>
      <w:r w:rsidR="00AC54D6">
        <w:fldChar w:fldCharType="end"/>
      </w:r>
      <w:r>
        <w:t>)</w:t>
      </w:r>
    </w:p>
    <w:p w14:paraId="7949568A" w14:textId="09D64B03" w:rsidR="009368D1" w:rsidRPr="00DD7CCF" w:rsidRDefault="009368D1" w:rsidP="009368D1">
      <w:pPr>
        <w:pStyle w:val="Lista2"/>
      </w:pPr>
      <w:r w:rsidRPr="00DD7CCF">
        <w:t xml:space="preserve">caesuras </w:t>
      </w:r>
      <w:r>
        <w:t xml:space="preserve">not observed by the writer </w:t>
      </w:r>
      <w:r w:rsidRPr="00E24F87">
        <w:rPr>
          <w:noProof/>
        </w:rPr>
        <w:t>(</w:t>
      </w:r>
      <w:r w:rsidRPr="00DD7CCF">
        <w:t>which cannot be marked up in this scheme, but may be encoded as mentioned under §</w:t>
      </w:r>
      <w:r w:rsidR="00AC54D6">
        <w:fldChar w:fldCharType="begin"/>
      </w:r>
      <w:r w:rsidR="00AC54D6">
        <w:instrText xml:space="preserve"> REF _Ref181706035 \r \h </w:instrText>
      </w:r>
      <w:r w:rsidR="00AC54D6">
        <w:fldChar w:fldCharType="separate"/>
      </w:r>
      <w:r w:rsidR="00B30F6E">
        <w:t>2.3.4.5</w:t>
      </w:r>
      <w:r w:rsidR="00AC54D6">
        <w:fldChar w:fldCharType="end"/>
      </w:r>
      <w:r w:rsidRPr="00DD7CCF">
        <w:t>)</w:t>
      </w:r>
    </w:p>
    <w:p w14:paraId="7970B5ED" w14:textId="09E0C1E8" w:rsidR="009368D1" w:rsidRDefault="009368D1" w:rsidP="00760FB1">
      <w:pPr>
        <w:pStyle w:val="Lista"/>
      </w:pPr>
      <w:r>
        <w:t>in other cases</w:t>
      </w:r>
      <w:r w:rsidR="00932FC8">
        <w:t xml:space="preserve">, encode the prosody of a line using </w:t>
      </w:r>
      <w:r w:rsidR="00285A84" w:rsidRPr="008525C6">
        <w:rPr>
          <w:rStyle w:val="Codeattribute"/>
        </w:rPr>
        <w:t>@met</w:t>
      </w:r>
      <w:r w:rsidR="00932FC8">
        <w:t xml:space="preserve"> (§</w:t>
      </w:r>
      <w:r w:rsidR="00932FC8">
        <w:fldChar w:fldCharType="begin"/>
      </w:r>
      <w:r w:rsidR="00932FC8">
        <w:instrText xml:space="preserve"> REF _Ref181699020 \r \h </w:instrText>
      </w:r>
      <w:r w:rsidR="00932FC8">
        <w:fldChar w:fldCharType="separate"/>
      </w:r>
      <w:r w:rsidR="00B30F6E">
        <w:t>2.3.4.1</w:t>
      </w:r>
      <w:r w:rsidR="00932FC8">
        <w:fldChar w:fldCharType="end"/>
      </w:r>
      <w:r w:rsidR="00932FC8">
        <w:t xml:space="preserve">) and/or </w:t>
      </w:r>
      <w:r w:rsidR="00285A84" w:rsidRPr="008525C6">
        <w:rPr>
          <w:rStyle w:val="Codeattribute"/>
        </w:rPr>
        <w:t>@</w:t>
      </w:r>
      <w:r w:rsidR="00285A84">
        <w:rPr>
          <w:rStyle w:val="Codeattribute"/>
        </w:rPr>
        <w:t>real</w:t>
      </w:r>
      <w:r w:rsidR="00932FC8" w:rsidRPr="00932FC8">
        <w:t xml:space="preserve"> </w:t>
      </w:r>
      <w:r w:rsidR="00932FC8">
        <w:t>(§</w:t>
      </w:r>
      <w:r w:rsidR="00932FC8">
        <w:fldChar w:fldCharType="begin"/>
      </w:r>
      <w:r w:rsidR="00932FC8">
        <w:instrText xml:space="preserve"> REF _Ref181701741 \r \h </w:instrText>
      </w:r>
      <w:r w:rsidR="00932FC8">
        <w:fldChar w:fldCharType="separate"/>
      </w:r>
      <w:r w:rsidR="00B30F6E">
        <w:t>2.3.4.2</w:t>
      </w:r>
      <w:r w:rsidR="00932FC8">
        <w:fldChar w:fldCharType="end"/>
      </w:r>
      <w:r w:rsidR="00932FC8">
        <w:t>) as follows</w:t>
      </w:r>
    </w:p>
    <w:p w14:paraId="5E00FA22" w14:textId="3AD6B43E" w:rsidR="00932FC8" w:rsidRDefault="00932FC8" w:rsidP="00932FC8">
      <w:pPr>
        <w:pStyle w:val="Lista"/>
      </w:pPr>
      <w:r w:rsidRPr="005E24B7">
        <w:rPr>
          <w:b/>
          <w:bCs/>
        </w:rPr>
        <w:t xml:space="preserve">when the lines of a stanza </w:t>
      </w:r>
      <w:r>
        <w:rPr>
          <w:b/>
          <w:bCs/>
        </w:rPr>
        <w:t>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rsidR="00B30F6E" w:rsidRPr="00DD7CCF">
        <w:t xml:space="preserve">Example </w:t>
      </w:r>
      <w:r w:rsidR="00B30F6E">
        <w:rPr>
          <w:noProof/>
        </w:rPr>
        <w:t>2.3.4</w:t>
      </w:r>
      <w:r w:rsidR="00B30F6E" w:rsidRPr="00DD7CCF">
        <w:t>.</w:t>
      </w:r>
      <w:r w:rsidR="00B30F6E">
        <w:rPr>
          <w:noProof/>
        </w:rPr>
        <w:t>C</w:t>
      </w:r>
      <w:r>
        <w:fldChar w:fldCharType="end"/>
      </w:r>
      <w:r>
        <w:t>, mandatorily encode as follows</w:t>
      </w:r>
    </w:p>
    <w:p w14:paraId="6688CCCE" w14:textId="3EA4560F" w:rsidR="00932FC8" w:rsidRDefault="00932FC8" w:rsidP="00932FC8">
      <w:pPr>
        <w:pStyle w:val="Lista2"/>
      </w:pPr>
      <w:r>
        <w:t>as per §</w:t>
      </w:r>
      <w:r>
        <w:fldChar w:fldCharType="begin"/>
      </w:r>
      <w:r>
        <w:instrText xml:space="preserve"> REF _Ref181630354 \w \h </w:instrText>
      </w:r>
      <w:r>
        <w:fldChar w:fldCharType="separate"/>
      </w:r>
      <w:r w:rsidR="00B30F6E">
        <w:t>2.3.4.2</w:t>
      </w:r>
      <w:r>
        <w:fldChar w:fldCharType="end"/>
      </w:r>
      <w:r>
        <w:t xml:space="preserve">, encode the metre of the stanza as </w:t>
      </w:r>
      <w:r w:rsidRPr="005E24B7">
        <w:rPr>
          <w:rStyle w:val="Codevalue"/>
        </w:rPr>
        <w:t>"mixed"</w:t>
      </w:r>
      <w:r>
        <w:t xml:space="preserve"> </w:t>
      </w:r>
    </w:p>
    <w:p w14:paraId="2925EE9A" w14:textId="77777777" w:rsidR="00932FC8" w:rsidRDefault="00932FC8" w:rsidP="00932FC8">
      <w:pPr>
        <w:pStyle w:val="Lista2"/>
      </w:pPr>
      <w:r>
        <w:t xml:space="preserve">typically, add </w:t>
      </w:r>
      <w:r w:rsidRPr="008525C6">
        <w:rPr>
          <w:rStyle w:val="Codeattribute"/>
        </w:rPr>
        <w:t>@met</w:t>
      </w:r>
      <w:r>
        <w:t xml:space="preserve"> to each line that conforms to a named metrical template applicable to </w:t>
      </w:r>
      <w:r w:rsidRPr="00671BCB">
        <w:rPr>
          <w:rStyle w:val="Foreign"/>
        </w:rPr>
        <w:t>sama</w:t>
      </w:r>
      <w:r>
        <w:rPr>
          <w:rStyle w:val="Foreign"/>
        </w:rPr>
        <w:t>catuṣpadī</w:t>
      </w:r>
      <w:r>
        <w:t xml:space="preserve"> verse (where the template is identical for all four lines)</w:t>
      </w:r>
    </w:p>
    <w:p w14:paraId="2F3F55C6" w14:textId="77777777" w:rsidR="00932FC8" w:rsidRDefault="00932FC8" w:rsidP="00932FC8">
      <w:pPr>
        <w:pStyle w:val="Lista2"/>
      </w:pPr>
      <w:r>
        <w:t xml:space="preserve">rarely, add </w:t>
      </w:r>
      <w:r w:rsidRPr="008525C6">
        <w:rPr>
          <w:rStyle w:val="Codeattribute"/>
        </w:rPr>
        <w:t>@</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8"/>
      </w:tblGrid>
      <w:tr w:rsidR="00932FC8" w:rsidRPr="00DD7CCF" w14:paraId="0DCCF124"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BCA5FE0" w14:textId="0AB2148E" w:rsidR="00932FC8" w:rsidRPr="00DD7CCF" w:rsidRDefault="00932FC8" w:rsidP="009A26BC">
            <w:pPr>
              <w:pStyle w:val="Kpalrs"/>
            </w:pPr>
            <w:bookmarkStart w:id="128" w:name="_Ref44077218"/>
            <w:r w:rsidRPr="00DD7CCF">
              <w:t xml:space="preserve">Example </w:t>
            </w:r>
            <w:r w:rsidR="00542B66">
              <w:fldChar w:fldCharType="begin"/>
            </w:r>
            <w:r w:rsidR="00542B66">
              <w:instrText xml:space="preserve"> STYLEREF 3 \s </w:instrText>
            </w:r>
            <w:r w:rsidR="00542B66">
              <w:fldChar w:fldCharType="separate"/>
            </w:r>
            <w:r w:rsidR="00B30F6E">
              <w:rPr>
                <w:noProof/>
              </w:rPr>
              <w:t>2.3.4</w:t>
            </w:r>
            <w:r w:rsidR="00542B66">
              <w:rPr>
                <w:noProof/>
              </w:rPr>
              <w:fldChar w:fldCharType="end"/>
            </w:r>
            <w:r w:rsidRPr="00DD7CCF">
              <w:t>.</w:t>
            </w:r>
            <w:r w:rsidR="00542B66">
              <w:fldChar w:fldCharType="begin"/>
            </w:r>
            <w:r w:rsidR="00542B66">
              <w:instrText xml:space="preserve"> SEQ Example \* ALPHABETIC \s</w:instrText>
            </w:r>
            <w:r w:rsidR="00542B66">
              <w:instrText xml:space="preserve"> 3 </w:instrText>
            </w:r>
            <w:r w:rsidR="00542B66">
              <w:fldChar w:fldCharType="separate"/>
            </w:r>
            <w:r w:rsidR="00B30F6E">
              <w:rPr>
                <w:noProof/>
              </w:rPr>
              <w:t>C</w:t>
            </w:r>
            <w:r w:rsidR="00542B66">
              <w:rPr>
                <w:noProof/>
              </w:rPr>
              <w:fldChar w:fldCharType="end"/>
            </w:r>
            <w:bookmarkEnd w:id="128"/>
            <w:r w:rsidRPr="00DD7CCF">
              <w:t xml:space="preserve">: </w:t>
            </w:r>
            <w:r>
              <w:t>line with a prosodic template other than the rest of the stanza</w:t>
            </w:r>
          </w:p>
        </w:tc>
      </w:tr>
      <w:tr w:rsidR="00932FC8" w:rsidRPr="00DD7CCF" w14:paraId="132608EC" w14:textId="77777777" w:rsidTr="00760FB1">
        <w:tc>
          <w:tcPr>
            <w:tcW w:w="5000" w:type="pct"/>
          </w:tcPr>
          <w:p w14:paraId="0A4BA09D" w14:textId="77777777" w:rsidR="00932FC8" w:rsidRPr="005E24B7" w:rsidRDefault="00932FC8" w:rsidP="009A26BC">
            <w:pPr>
              <w:pStyle w:val="CodeParagraph"/>
              <w:keepNext/>
              <w:rPr>
                <w:rStyle w:val="Code"/>
              </w:rPr>
            </w:pPr>
            <w:r w:rsidRPr="005E24B7">
              <w:rPr>
                <w:rStyle w:val="Code"/>
              </w:rPr>
              <w:t xml:space="preserve">&lt;lg </w:t>
            </w:r>
            <w:r w:rsidRPr="005E24B7">
              <w:rPr>
                <w:rStyle w:val="Codeattribute"/>
              </w:rPr>
              <w:t>n=</w:t>
            </w:r>
            <w:r w:rsidRPr="005E24B7">
              <w:rPr>
                <w:rStyle w:val="Codevalue"/>
              </w:rPr>
              <w:t>"9"</w:t>
            </w:r>
            <w:r w:rsidRPr="005E24B7">
              <w:rPr>
                <w:rStyle w:val="Code"/>
              </w:rPr>
              <w:t xml:space="preserve"> </w:t>
            </w:r>
            <w:r w:rsidRPr="005E24B7">
              <w:rPr>
                <w:rStyle w:val="Codeattribute"/>
              </w:rPr>
              <w:t>met=</w:t>
            </w:r>
            <w:r w:rsidRPr="005E24B7">
              <w:rPr>
                <w:rStyle w:val="Codevalue"/>
              </w:rPr>
              <w:t>"mixed"</w:t>
            </w:r>
            <w:r w:rsidRPr="005E24B7">
              <w:rPr>
                <w:rStyle w:val="Code"/>
              </w:rPr>
              <w:t>&gt;</w:t>
            </w:r>
          </w:p>
          <w:p w14:paraId="125D52CC" w14:textId="77777777" w:rsidR="00932FC8" w:rsidRPr="005E24B7" w:rsidRDefault="00932FC8"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 xml:space="preserve"> </w:t>
            </w:r>
            <w:r w:rsidRPr="005E24B7">
              <w:rPr>
                <w:rStyle w:val="Codeattribute"/>
              </w:rPr>
              <w:t>met=</w:t>
            </w:r>
            <w:r w:rsidRPr="005E24B7">
              <w:rPr>
                <w:rStyle w:val="Codevalue"/>
              </w:rPr>
              <w:t>"vaṁśastha"</w:t>
            </w:r>
            <w:r w:rsidRPr="005E24B7">
              <w:rPr>
                <w:rStyle w:val="Code"/>
              </w:rPr>
              <w:t>&gt;</w:t>
            </w:r>
            <w:r w:rsidRPr="005E24B7">
              <w:rPr>
                <w:rStyle w:val="Codetext"/>
              </w:rPr>
              <w:t>yaśo-vikāśāya vikāśitā diśo</w:t>
            </w:r>
            <w:r w:rsidRPr="005E24B7">
              <w:rPr>
                <w:rStyle w:val="Code"/>
              </w:rPr>
              <w:t>&lt;/l&gt;</w:t>
            </w:r>
          </w:p>
          <w:p w14:paraId="213E1296" w14:textId="77777777" w:rsidR="00932FC8" w:rsidRPr="005E24B7" w:rsidRDefault="00932FC8"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daśāpi viśvasya pitāmahena</w:t>
            </w:r>
            <w:r w:rsidRPr="005E24B7">
              <w:rPr>
                <w:rStyle w:val="Code"/>
              </w:rPr>
              <w:t>&lt;/l&gt;</w:t>
            </w:r>
          </w:p>
          <w:p w14:paraId="655BB9FD" w14:textId="77777777" w:rsidR="00932FC8" w:rsidRPr="005E24B7" w:rsidRDefault="00932FC8"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śriyan nidhāyorasi yasya viṣṇuḥ</w:t>
            </w:r>
            <w:r w:rsidRPr="005E24B7">
              <w:rPr>
                <w:rStyle w:val="Code"/>
              </w:rPr>
              <w:t>&lt;/l&gt;</w:t>
            </w:r>
          </w:p>
          <w:p w14:paraId="0AFB1347" w14:textId="77777777" w:rsidR="00932FC8" w:rsidRDefault="00932FC8" w:rsidP="009A26BC">
            <w:pPr>
              <w:pStyle w:val="CodeParagraph"/>
              <w:keepNext/>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sva-mūrttitāṁ svaṁ ca tapāṁsi tepe</w:t>
            </w:r>
            <w:r w:rsidRPr="005E24B7">
              <w:rPr>
                <w:rStyle w:val="Code"/>
              </w:rPr>
              <w:t>&lt;/l&gt;</w:t>
            </w:r>
            <w:r>
              <w:t xml:space="preserve"> </w:t>
            </w:r>
          </w:p>
          <w:p w14:paraId="5D1F41A4" w14:textId="77777777" w:rsidR="00932FC8" w:rsidRPr="005E24B7" w:rsidRDefault="00932FC8" w:rsidP="009A26BC">
            <w:pPr>
              <w:pStyle w:val="CodeParagraph"/>
              <w:keepNext/>
              <w:rPr>
                <w:rFonts w:ascii="Consolas" w:hAnsi="Consolas" w:cs="Consolas"/>
                <w:noProof/>
                <w:color w:val="002060"/>
                <w:shd w:val="clear" w:color="auto" w:fill="F2F2F2" w:themeFill="background1" w:themeFillShade="F2"/>
              </w:rPr>
            </w:pPr>
            <w:r w:rsidRPr="005E24B7">
              <w:rPr>
                <w:rStyle w:val="Code"/>
              </w:rPr>
              <w:t>&lt;/lg&gt;</w:t>
            </w:r>
          </w:p>
        </w:tc>
      </w:tr>
      <w:tr w:rsidR="00932FC8" w:rsidRPr="00DD7CCF" w14:paraId="4649C3A2" w14:textId="77777777" w:rsidTr="00760FB1">
        <w:tc>
          <w:tcPr>
            <w:tcW w:w="5000" w:type="pct"/>
          </w:tcPr>
          <w:p w14:paraId="3530FF21" w14:textId="77777777" w:rsidR="00932FC8" w:rsidRDefault="00932FC8" w:rsidP="00760FB1">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14:paraId="33B87413" w14:textId="647DE9E0" w:rsidR="00932FC8" w:rsidRPr="00DD7CCF" w:rsidRDefault="00932FC8" w:rsidP="00760FB1">
            <w:pPr>
              <w:pStyle w:val="TableNote"/>
            </w:pPr>
            <w:r>
              <w:t xml:space="preserve">the metre for the stanza is encoded as mixed, and </w:t>
            </w:r>
            <w:r w:rsidRPr="005E24B7">
              <w:rPr>
                <w:rStyle w:val="Codeattribute"/>
              </w:rPr>
              <w:t>@met</w:t>
            </w:r>
            <w:r>
              <w:t>, with a pattern name as its value, is added to each line</w:t>
            </w:r>
          </w:p>
        </w:tc>
      </w:tr>
    </w:tbl>
    <w:p w14:paraId="16E309AD" w14:textId="77777777" w:rsidR="00932FC8" w:rsidRDefault="00932FC8" w:rsidP="00932FC8"/>
    <w:p w14:paraId="740037A9" w14:textId="19CC3F91" w:rsidR="009368D1" w:rsidRDefault="005E24B7" w:rsidP="00D45A5E">
      <w:pPr>
        <w:pStyle w:val="Lista"/>
      </w:pPr>
      <w:r w:rsidRPr="00285A84">
        <w:rPr>
          <w:b/>
          <w:bCs/>
        </w:rPr>
        <w:t xml:space="preserve">when a line deviates idiosyncratically from the metre of the </w:t>
      </w:r>
      <w:r w:rsidR="00C564CA" w:rsidRPr="00285A84">
        <w:rPr>
          <w:b/>
          <w:bCs/>
        </w:rPr>
        <w:t xml:space="preserve">rest of the </w:t>
      </w:r>
      <w:r w:rsidRPr="00285A84">
        <w:rPr>
          <w:b/>
          <w:bCs/>
        </w:rPr>
        <w:t>stanza</w:t>
      </w:r>
      <w:r w:rsidR="00C564CA">
        <w:t xml:space="preserve"> without conforming to a different recognised metre, </w:t>
      </w:r>
      <w:r w:rsidR="00C564CA" w:rsidRPr="00C564CA">
        <w:t xml:space="preserve">it is optional but recommended that you </w:t>
      </w:r>
      <w:r w:rsidR="00FB0A6A">
        <w:t xml:space="preserve">add </w:t>
      </w:r>
      <w:r w:rsidR="009368D1" w:rsidRPr="008525C6">
        <w:rPr>
          <w:rStyle w:val="Codeattribute"/>
        </w:rPr>
        <w:t>@</w:t>
      </w:r>
      <w:r w:rsidR="009368D1">
        <w:rPr>
          <w:rStyle w:val="Codeattribute"/>
        </w:rPr>
        <w:t>real</w:t>
      </w:r>
      <w:r w:rsidR="009368D1">
        <w:t xml:space="preserve"> </w:t>
      </w:r>
      <w:r w:rsidR="00285A84">
        <w:t>to the line with unexpected metre</w:t>
      </w:r>
    </w:p>
    <w:p w14:paraId="01F145B9" w14:textId="5A97D821" w:rsidR="00C564CA" w:rsidRDefault="00C564CA" w:rsidP="00C564CA">
      <w:pPr>
        <w:pStyle w:val="Lista2"/>
      </w:pPr>
      <w:r>
        <w:t>this encoding is applicable regardless of whether the deviation is deemed to be deliberate or erroneous, including the following cases:</w:t>
      </w:r>
    </w:p>
    <w:p w14:paraId="5E14E20B" w14:textId="48DA0ACE" w:rsidR="00C564CA" w:rsidRPr="00DD7CCF" w:rsidRDefault="00C564CA" w:rsidP="009B6873">
      <w:pPr>
        <w:pStyle w:val="Lista3"/>
      </w:pPr>
      <w:r w:rsidRPr="00DD7CCF">
        <w:t>lines with anomalous metre, including hypermetrical and hypometrical lines</w:t>
      </w:r>
      <w:r>
        <w:t xml:space="preserve">, as in </w:t>
      </w:r>
      <w:r>
        <w:fldChar w:fldCharType="begin"/>
      </w:r>
      <w:r>
        <w:instrText xml:space="preserve"> REF _Ref44077220 \h </w:instrText>
      </w:r>
      <w:r>
        <w:fldChar w:fldCharType="separate"/>
      </w:r>
      <w:r w:rsidR="00B30F6E" w:rsidRPr="00DD7CCF">
        <w:t xml:space="preserve">Example </w:t>
      </w:r>
      <w:r w:rsidR="00B30F6E">
        <w:rPr>
          <w:noProof/>
        </w:rPr>
        <w:t>2.3.4</w:t>
      </w:r>
      <w:r w:rsidR="00B30F6E" w:rsidRPr="00DD7CCF">
        <w:t>.</w:t>
      </w:r>
      <w:r w:rsidR="00B30F6E">
        <w:rPr>
          <w:noProof/>
        </w:rPr>
        <w:t>D</w:t>
      </w:r>
      <w:r>
        <w:fldChar w:fldCharType="end"/>
      </w:r>
    </w:p>
    <w:p w14:paraId="602748D7" w14:textId="0EB60D60" w:rsidR="00C564CA" w:rsidRDefault="009B6873" w:rsidP="009B6873">
      <w:pPr>
        <w:pStyle w:val="Lista3"/>
      </w:pPr>
      <w:r>
        <w:t xml:space="preserve">presumable poetic </w:t>
      </w:r>
      <w:r w:rsidR="00C564CA" w:rsidRPr="00DD7CCF">
        <w:t xml:space="preserve">licence, such as </w:t>
      </w:r>
      <w:r w:rsidR="00C564CA">
        <w:t>treating</w:t>
      </w:r>
      <w:r w:rsidR="00C564CA" w:rsidRPr="00DD7CCF">
        <w:t xml:space="preserve"> a short vowel followed by a stop and a semivowel</w:t>
      </w:r>
      <w:r w:rsidR="00C564CA">
        <w:t xml:space="preserve"> as a short syllable</w:t>
      </w:r>
      <w:r w:rsidR="00C564CA" w:rsidRPr="00DD7CCF">
        <w:t xml:space="preserve"> </w:t>
      </w:r>
      <w:r w:rsidR="00C564CA" w:rsidRPr="00E24F87">
        <w:rPr>
          <w:noProof/>
        </w:rPr>
        <w:t>(</w:t>
      </w:r>
      <w:r w:rsidR="00C564CA" w:rsidRPr="00DD7CCF">
        <w:rPr>
          <w:rStyle w:val="Foreign"/>
        </w:rPr>
        <w:t>muta cum liquida</w:t>
      </w:r>
      <w:r w:rsidR="00C564CA" w:rsidRPr="00DD7CCF">
        <w:t xml:space="preserve"> in classical European prosody)</w:t>
      </w:r>
      <w:r>
        <w:t xml:space="preserve">, as in </w:t>
      </w:r>
      <w:r>
        <w:fldChar w:fldCharType="begin"/>
      </w:r>
      <w:r>
        <w:instrText xml:space="preserve"> REF _Ref44077213 \h </w:instrText>
      </w:r>
      <w:r>
        <w:fldChar w:fldCharType="separate"/>
      </w:r>
      <w:r w:rsidR="00B30F6E" w:rsidRPr="00DD7CCF">
        <w:t xml:space="preserve">Example </w:t>
      </w:r>
      <w:r w:rsidR="00B30F6E">
        <w:rPr>
          <w:noProof/>
        </w:rPr>
        <w:t>2.3.4</w:t>
      </w:r>
      <w:r w:rsidR="00B30F6E" w:rsidRPr="00DD7CCF">
        <w:t>.</w:t>
      </w:r>
      <w:r w:rsidR="00B30F6E">
        <w:rPr>
          <w:noProof/>
        </w:rPr>
        <w:t>E</w:t>
      </w:r>
      <w:r>
        <w:fldChar w:fldCharType="end"/>
      </w:r>
    </w:p>
    <w:p w14:paraId="0315030F" w14:textId="1BB10875" w:rsidR="00C564CA" w:rsidRDefault="009B6873" w:rsidP="009B6873">
      <w:pPr>
        <w:pStyle w:val="Lista2"/>
      </w:pPr>
      <w:r>
        <w:lastRenderedPageBreak/>
        <w:t>conformance to a</w:t>
      </w:r>
      <w:r w:rsidR="00C564CA" w:rsidRPr="009B6873">
        <w:t xml:space="preserve"> recognised constraint on a lenient stanza template,</w:t>
      </w:r>
      <w:r w:rsidR="00C564CA">
        <w:t xml:space="preserve"> as in </w:t>
      </w:r>
      <w:r w:rsidR="00C564CA" w:rsidRPr="00DD7CCF">
        <w:rPr>
          <w:rStyle w:val="Foreign"/>
        </w:rPr>
        <w:t>capalā āryā</w:t>
      </w:r>
      <w:r w:rsidR="00C564CA">
        <w:t xml:space="preserve"> (</w:t>
      </w:r>
      <w:r w:rsidR="00C564CA">
        <w:fldChar w:fldCharType="begin"/>
      </w:r>
      <w:r w:rsidR="00C564CA">
        <w:instrText xml:space="preserve"> REF _Ref48034862 \h </w:instrText>
      </w:r>
      <w:r w:rsidR="00C564CA">
        <w:fldChar w:fldCharType="separate"/>
      </w:r>
      <w:r w:rsidR="00B30F6E">
        <w:t xml:space="preserve">Table </w:t>
      </w:r>
      <w:r w:rsidR="00B30F6E">
        <w:rPr>
          <w:noProof/>
        </w:rPr>
        <w:t>5</w:t>
      </w:r>
      <w:r w:rsidR="00C564CA">
        <w:fldChar w:fldCharType="end"/>
      </w:r>
      <w:r w:rsidR="00C564CA">
        <w:t xml:space="preserve"> in </w:t>
      </w:r>
      <w:r w:rsidR="00C564CA">
        <w:fldChar w:fldCharType="begin"/>
      </w:r>
      <w:r w:rsidR="00C564CA">
        <w:instrText xml:space="preserve"> REF _Ref56418748 \r \h </w:instrText>
      </w:r>
      <w:r w:rsidR="00C564CA">
        <w:fldChar w:fldCharType="separate"/>
      </w:r>
      <w:r w:rsidR="00B30F6E">
        <w:t>Appendix B.4.2</w:t>
      </w:r>
      <w:r w:rsidR="00C564CA">
        <w:fldChar w:fldCharType="end"/>
      </w:r>
      <w:r w:rsidR="00C564CA">
        <w:t>)</w:t>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8"/>
      </w:tblGrid>
      <w:tr w:rsidR="00932FC8" w:rsidRPr="00DD7CCF" w14:paraId="59B10CBB"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F11D1F9" w14:textId="33906280" w:rsidR="00932FC8" w:rsidRPr="00DD7CCF" w:rsidRDefault="00932FC8" w:rsidP="009A26BC">
            <w:pPr>
              <w:pStyle w:val="Kpalrs"/>
            </w:pPr>
            <w:bookmarkStart w:id="129" w:name="_Ref44077220"/>
            <w:r w:rsidRPr="00DD7CCF">
              <w:t xml:space="preserve">Example </w:t>
            </w:r>
            <w:r w:rsidR="00542B66">
              <w:fldChar w:fldCharType="begin"/>
            </w:r>
            <w:r w:rsidR="00542B66">
              <w:instrText xml:space="preserve"> STYLEREF 3 \s </w:instrText>
            </w:r>
            <w:r w:rsidR="00542B66">
              <w:fldChar w:fldCharType="separate"/>
            </w:r>
            <w:r w:rsidR="00B30F6E">
              <w:rPr>
                <w:noProof/>
              </w:rPr>
              <w:t>2.3.4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D</w:t>
            </w:r>
            <w:r w:rsidR="00542B66">
              <w:rPr>
                <w:noProof/>
              </w:rPr>
              <w:fldChar w:fldCharType="end"/>
            </w:r>
            <w:bookmarkEnd w:id="129"/>
            <w:r w:rsidRPr="00DD7CCF">
              <w:t>: anomalous metre</w:t>
            </w:r>
          </w:p>
        </w:tc>
      </w:tr>
      <w:tr w:rsidR="00932FC8" w:rsidRPr="00DD7CCF" w14:paraId="20FEA0F7" w14:textId="77777777" w:rsidTr="00760FB1">
        <w:tc>
          <w:tcPr>
            <w:tcW w:w="5000" w:type="pct"/>
          </w:tcPr>
          <w:p w14:paraId="78424283" w14:textId="77777777" w:rsidR="00932FC8" w:rsidRPr="00DD7CCF" w:rsidRDefault="00932FC8"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932FC8" w:rsidRPr="00DD7CCF" w14:paraId="311A38E4" w14:textId="77777777" w:rsidTr="00760FB1">
        <w:tc>
          <w:tcPr>
            <w:tcW w:w="5000" w:type="pct"/>
          </w:tcPr>
          <w:p w14:paraId="6371E37E" w14:textId="77777777" w:rsidR="00932FC8" w:rsidRPr="00DD7CCF" w:rsidRDefault="00932FC8" w:rsidP="00760FB1">
            <w:pPr>
              <w:pStyle w:val="TableNote"/>
            </w:pPr>
            <w:r w:rsidRPr="00DD7CCF">
              <w:t xml:space="preserve">there is syncopation from the second to the third foot: the foot boundary </w:t>
            </w:r>
            <w:r>
              <w:t>ought to</w:t>
            </w:r>
            <w:r w:rsidRPr="00DD7CCF">
              <w:t xml:space="preserve"> be halfway through the long syllable </w:t>
            </w:r>
            <w:r w:rsidRPr="00DD7CCF">
              <w:rPr>
                <w:rStyle w:val="Foreign"/>
              </w:rPr>
              <w:t>tu</w:t>
            </w:r>
          </w:p>
          <w:p w14:paraId="233148B8" w14:textId="77777777" w:rsidR="00932FC8" w:rsidRPr="005D2B22" w:rsidRDefault="00932FC8" w:rsidP="00760FB1">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34BF7C8F" w14:textId="3D9F0A3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56054C7B" w14:textId="77777777" w:rsidR="00932FC8" w:rsidRDefault="00932FC8" w:rsidP="00932FC8"/>
    <w:tbl>
      <w:tblPr>
        <w:tblStyle w:val="CodeSampleTable"/>
        <w:tblW w:w="5000" w:type="pct"/>
        <w:tblLook w:val="04A0" w:firstRow="1" w:lastRow="0" w:firstColumn="1" w:lastColumn="0" w:noHBand="0" w:noVBand="1"/>
      </w:tblPr>
      <w:tblGrid>
        <w:gridCol w:w="9628"/>
      </w:tblGrid>
      <w:tr w:rsidR="00932FC8" w:rsidRPr="00DD7CCF" w14:paraId="44A035C1"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453F9BB" w14:textId="189EBAF1" w:rsidR="00932FC8" w:rsidRPr="00DD7CCF" w:rsidRDefault="00932FC8" w:rsidP="009A26BC">
            <w:pPr>
              <w:pStyle w:val="Kpalrs"/>
            </w:pPr>
            <w:bookmarkStart w:id="130" w:name="_Ref44077213"/>
            <w:bookmarkStart w:id="131" w:name="_Ref44077183"/>
            <w:r w:rsidRPr="00DD7CCF">
              <w:t xml:space="preserve">Example </w:t>
            </w:r>
            <w:r w:rsidR="00542B66">
              <w:fldChar w:fldCharType="begin"/>
            </w:r>
            <w:r w:rsidR="00542B66">
              <w:instrText xml:space="preserve"> STYLEREF 3 \s </w:instrText>
            </w:r>
            <w:r w:rsidR="00542B66">
              <w:fldChar w:fldCharType="separate"/>
            </w:r>
            <w:r w:rsidR="00B30F6E">
              <w:rPr>
                <w:noProof/>
              </w:rPr>
              <w:t>2.3.4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E</w:t>
            </w:r>
            <w:r w:rsidR="00542B66">
              <w:rPr>
                <w:noProof/>
              </w:rPr>
              <w:fldChar w:fldCharType="end"/>
            </w:r>
            <w:bookmarkEnd w:id="130"/>
            <w:r w:rsidRPr="00DD7CCF">
              <w:t xml:space="preserve">: </w:t>
            </w:r>
            <w:r w:rsidRPr="00DD7CCF">
              <w:rPr>
                <w:rStyle w:val="Foreign"/>
              </w:rPr>
              <w:t>muta cum liquida</w:t>
            </w:r>
            <w:r w:rsidRPr="00DD7CCF">
              <w:t xml:space="preserve"> licence</w:t>
            </w:r>
            <w:bookmarkEnd w:id="131"/>
          </w:p>
        </w:tc>
      </w:tr>
      <w:tr w:rsidR="00932FC8" w:rsidRPr="00DD7CCF" w14:paraId="5E280B99" w14:textId="77777777" w:rsidTr="00760FB1">
        <w:tc>
          <w:tcPr>
            <w:tcW w:w="5000" w:type="pct"/>
          </w:tcPr>
          <w:p w14:paraId="513AF724" w14:textId="77777777" w:rsidR="00932FC8" w:rsidRPr="00DD7CCF" w:rsidRDefault="00932FC8"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932FC8" w:rsidRPr="00DD7CCF" w14:paraId="733FA50A" w14:textId="77777777" w:rsidTr="00760FB1">
        <w:tc>
          <w:tcPr>
            <w:tcW w:w="5000" w:type="pct"/>
          </w:tcPr>
          <w:p w14:paraId="4151DF86" w14:textId="77777777" w:rsidR="00932FC8" w:rsidRPr="00DD7CCF" w:rsidRDefault="00932FC8" w:rsidP="00760FB1">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7CF8E394" w14:textId="7DC2FE5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2AE6958F" w14:textId="77777777" w:rsidR="00932FC8" w:rsidRPr="00932FC8" w:rsidRDefault="00932FC8" w:rsidP="00932FC8"/>
    <w:p w14:paraId="1CDD7002" w14:textId="30A08AE5" w:rsidR="00C564CA" w:rsidRPr="00C564CA" w:rsidRDefault="00C564CA" w:rsidP="0010288F">
      <w:pPr>
        <w:pStyle w:val="Lista"/>
        <w:rPr>
          <w:b/>
          <w:bCs/>
        </w:rPr>
      </w:pPr>
      <w:r w:rsidRPr="00C564CA">
        <w:rPr>
          <w:b/>
          <w:bCs/>
        </w:rPr>
        <w:t xml:space="preserve">when a </w:t>
      </w:r>
      <w:r>
        <w:rPr>
          <w:b/>
          <w:bCs/>
        </w:rPr>
        <w:t xml:space="preserve">line </w:t>
      </w:r>
      <w:r w:rsidR="00932FC8">
        <w:rPr>
          <w:b/>
          <w:bCs/>
        </w:rPr>
        <w:t>conforms to</w:t>
      </w:r>
      <w:r>
        <w:rPr>
          <w:b/>
          <w:bCs/>
        </w:rPr>
        <w:t xml:space="preserve"> a legitimate variation on a basic stanza template</w:t>
      </w:r>
      <w:r>
        <w:t xml:space="preserve">, as in </w:t>
      </w:r>
      <w:r w:rsidRPr="00C564CA">
        <w:rPr>
          <w:rStyle w:val="Foreign"/>
        </w:rPr>
        <w:t>vipu</w:t>
      </w:r>
      <w:r>
        <w:rPr>
          <w:rStyle w:val="Foreign"/>
        </w:rPr>
        <w:t>lā anuṣṭubh</w:t>
      </w:r>
      <w:r>
        <w:t>,</w:t>
      </w:r>
      <w:r w:rsidR="009B6873" w:rsidRPr="009B6873">
        <w:t xml:space="preserve"> it is optional but recommended </w:t>
      </w:r>
      <w:r w:rsidR="009B6873">
        <w:t xml:space="preserve">that </w:t>
      </w:r>
      <w:r w:rsidR="009B6873" w:rsidRPr="009B6873">
        <w:t>you</w:t>
      </w:r>
      <w:r w:rsidR="009B6873">
        <w:t xml:space="preserve"> </w:t>
      </w:r>
      <w:r w:rsidR="00932FC8">
        <w:t>encode this as in</w:t>
      </w:r>
      <w:r w:rsidR="00AC54D6">
        <w:t xml:space="preserve"> </w:t>
      </w:r>
      <w:r w:rsidR="00AC54D6">
        <w:fldChar w:fldCharType="begin"/>
      </w:r>
      <w:r w:rsidR="00AC54D6">
        <w:instrText xml:space="preserve"> REF _Ref181707200 \h </w:instrText>
      </w:r>
      <w:r w:rsidR="00AC54D6">
        <w:fldChar w:fldCharType="separate"/>
      </w:r>
      <w:r w:rsidR="00B30F6E" w:rsidRPr="00DD7CCF">
        <w:t xml:space="preserve">Example </w:t>
      </w:r>
      <w:r w:rsidR="00B30F6E">
        <w:rPr>
          <w:noProof/>
        </w:rPr>
        <w:t>2.3.4</w:t>
      </w:r>
      <w:r w:rsidR="00B30F6E" w:rsidRPr="00DD7CCF">
        <w:t>.</w:t>
      </w:r>
      <w:r w:rsidR="00B30F6E">
        <w:rPr>
          <w:noProof/>
        </w:rPr>
        <w:t>F</w:t>
      </w:r>
      <w:r w:rsidR="00AC54D6">
        <w:fldChar w:fldCharType="end"/>
      </w:r>
      <w:r w:rsidR="00932FC8">
        <w:t>, namely:</w:t>
      </w:r>
    </w:p>
    <w:p w14:paraId="405E8BF5" w14:textId="1D8FE012" w:rsidR="0010288F" w:rsidRPr="00DD7CCF" w:rsidRDefault="009B6873" w:rsidP="00B848C5">
      <w:pPr>
        <w:pStyle w:val="Lista2"/>
      </w:pPr>
      <w:r w:rsidRPr="009B6873">
        <w:t>add</w:t>
      </w:r>
      <w:r>
        <w:rPr>
          <w:b/>
          <w:bCs/>
        </w:rPr>
        <w:t xml:space="preserve"> </w:t>
      </w:r>
      <w:r w:rsidR="0010288F" w:rsidRPr="008525C6">
        <w:rPr>
          <w:rStyle w:val="Codeattribute"/>
        </w:rPr>
        <w:t>@met</w:t>
      </w:r>
      <w:r w:rsidR="0010288F" w:rsidRPr="008525C6">
        <w:t xml:space="preserve"> </w:t>
      </w:r>
      <w:r w:rsidR="0010288F" w:rsidRPr="00DD7CCF">
        <w:t xml:space="preserve">to the </w:t>
      </w:r>
      <w:r w:rsidR="00B848C5">
        <w:t xml:space="preserve">line </w:t>
      </w:r>
      <w:r w:rsidR="0010288F" w:rsidRPr="00DD7CCF">
        <w:t>concerned</w:t>
      </w:r>
      <w:r w:rsidR="00B848C5">
        <w:t xml:space="preserve">, for its value using the name of the </w:t>
      </w:r>
      <w:r w:rsidR="0010288F" w:rsidRPr="00DD7CCF">
        <w:rPr>
          <w:rStyle w:val="Foreign"/>
        </w:rPr>
        <w:t>vipulā</w:t>
      </w:r>
      <w:r w:rsidR="0010288F" w:rsidRPr="00AB1EB2">
        <w:t xml:space="preserve"> </w:t>
      </w:r>
      <w:r w:rsidR="00B848C5">
        <w:t>variant</w:t>
      </w:r>
      <w:r w:rsidR="0010288F" w:rsidRPr="00DD7CCF">
        <w:t xml:space="preserve"> as listed in</w:t>
      </w:r>
      <w:r w:rsidR="0010288F">
        <w:t xml:space="preserve"> </w:t>
      </w:r>
      <w:r>
        <w:t>the line metres of the prosodic patterns list</w:t>
      </w:r>
    </w:p>
    <w:p w14:paraId="062BFF10" w14:textId="0BC8FD74" w:rsidR="0010288F" w:rsidRDefault="00932FC8" w:rsidP="00847D8D">
      <w:pPr>
        <w:pStyle w:val="Lista2"/>
      </w:pPr>
      <w:r>
        <w:t xml:space="preserve">optionally </w:t>
      </w:r>
      <w:r w:rsidR="009B6873">
        <w:t xml:space="preserve">also add </w:t>
      </w:r>
      <w:r w:rsidR="0010288F" w:rsidRPr="008525C6">
        <w:rPr>
          <w:rStyle w:val="Codeattribute"/>
        </w:rPr>
        <w:t>@real</w:t>
      </w:r>
      <w:r w:rsidR="0010288F" w:rsidRPr="008525C6">
        <w:t xml:space="preserve"> </w:t>
      </w:r>
      <w:r w:rsidR="009B6873" w:rsidRPr="00DD7CCF">
        <w:t xml:space="preserve">to the </w:t>
      </w:r>
      <w:r w:rsidR="009B6873" w:rsidRPr="00DD7CCF">
        <w:rPr>
          <w:rStyle w:val="Code"/>
        </w:rPr>
        <w:t>&lt;l&gt;</w:t>
      </w:r>
      <w:r w:rsidR="009B6873" w:rsidRPr="00DD7CCF">
        <w:t xml:space="preserve"> element concerned</w:t>
      </w:r>
      <w:r>
        <w:t xml:space="preserve"> to record the prosodic realisation of each syllable of the line</w:t>
      </w:r>
    </w:p>
    <w:p w14:paraId="2EDA5648" w14:textId="77777777" w:rsidR="009368D1" w:rsidRDefault="009368D1" w:rsidP="009368D1">
      <w:bookmarkStart w:id="132" w:name="_Ref181610917"/>
    </w:p>
    <w:tbl>
      <w:tblPr>
        <w:tblStyle w:val="CodeSampleTable"/>
        <w:tblW w:w="5000" w:type="pct"/>
        <w:tblLook w:val="04A0" w:firstRow="1" w:lastRow="0" w:firstColumn="1" w:lastColumn="0" w:noHBand="0" w:noVBand="1"/>
      </w:tblPr>
      <w:tblGrid>
        <w:gridCol w:w="9628"/>
      </w:tblGrid>
      <w:tr w:rsidR="009368D1" w:rsidRPr="00DD7CCF" w14:paraId="17CA692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92CD3EA" w14:textId="4008BCB1" w:rsidR="009368D1" w:rsidRPr="00DD7CCF" w:rsidRDefault="009368D1" w:rsidP="00D45A5E">
            <w:pPr>
              <w:pStyle w:val="Kpalrs"/>
            </w:pPr>
            <w:bookmarkStart w:id="133" w:name="_Ref181707200"/>
            <w:r w:rsidRPr="00DD7CCF">
              <w:t xml:space="preserve">Example </w:t>
            </w:r>
            <w:r w:rsidR="00542B66">
              <w:fldChar w:fldCharType="begin"/>
            </w:r>
            <w:r w:rsidR="00542B66">
              <w:instrText xml:space="preserve"> STYLEREF 3 \s </w:instrText>
            </w:r>
            <w:r w:rsidR="00542B66">
              <w:fldChar w:fldCharType="separate"/>
            </w:r>
            <w:r w:rsidR="00B30F6E">
              <w:rPr>
                <w:noProof/>
              </w:rPr>
              <w:t>2.3.4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F</w:t>
            </w:r>
            <w:r w:rsidR="00542B66">
              <w:rPr>
                <w:noProof/>
              </w:rPr>
              <w:fldChar w:fldCharType="end"/>
            </w:r>
            <w:bookmarkEnd w:id="133"/>
            <w:r w:rsidRPr="00DD7CCF">
              <w:t xml:space="preserve">: </w:t>
            </w:r>
            <w:r w:rsidRPr="00DD7CCF">
              <w:rPr>
                <w:rStyle w:val="Foreign"/>
              </w:rPr>
              <w:t>vipulā anuṣṭubh</w:t>
            </w:r>
          </w:p>
        </w:tc>
      </w:tr>
      <w:tr w:rsidR="009368D1" w:rsidRPr="00DD7CCF" w14:paraId="00F775AE" w14:textId="77777777" w:rsidTr="00D45A5E">
        <w:tc>
          <w:tcPr>
            <w:tcW w:w="5000" w:type="pct"/>
          </w:tcPr>
          <w:p w14:paraId="4B2FB9CB" w14:textId="77777777" w:rsidR="009368D1" w:rsidRPr="00DD7CCF" w:rsidRDefault="009368D1"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bl>
    <w:p w14:paraId="48C270E9" w14:textId="4266D20A" w:rsidR="0051534D" w:rsidRDefault="00301DE3" w:rsidP="0051534D">
      <w:pPr>
        <w:pStyle w:val="Cmsor4"/>
      </w:pPr>
      <w:bookmarkStart w:id="134" w:name="_Ref181706035"/>
      <w:bookmarkStart w:id="135" w:name="_Ref181706760"/>
      <w:bookmarkStart w:id="136" w:name="_Ref181706779"/>
      <w:bookmarkStart w:id="137" w:name="_Ref181706946"/>
      <w:bookmarkStart w:id="138" w:name="_Toc182927756"/>
      <w:r>
        <w:t>C</w:t>
      </w:r>
      <w:r w:rsidR="00484A5D">
        <w:t>aesura</w:t>
      </w:r>
      <w:bookmarkEnd w:id="132"/>
      <w:bookmarkEnd w:id="134"/>
      <w:bookmarkEnd w:id="135"/>
      <w:bookmarkEnd w:id="136"/>
      <w:bookmarkEnd w:id="137"/>
      <w:bookmarkEnd w:id="138"/>
    </w:p>
    <w:p w14:paraId="6C0C8928" w14:textId="4B80D81D" w:rsidR="00484A5D" w:rsidRDefault="00484A5D" w:rsidP="00484A5D">
      <w:r>
        <w:rPr>
          <w:b/>
          <w:bCs/>
        </w:rPr>
        <w:t>C</w:t>
      </w:r>
      <w:r w:rsidR="0051534D" w:rsidRPr="005D2B22">
        <w:rPr>
          <w:b/>
          <w:bCs/>
        </w:rPr>
        <w:t>aesuras</w:t>
      </w:r>
      <w:r w:rsidR="0051534D" w:rsidRPr="00DD7CCF">
        <w:t xml:space="preserve"> </w:t>
      </w:r>
      <w:r w:rsidR="00E4480A">
        <w:rPr>
          <w:noProof/>
        </w:rPr>
        <w:t>(</w:t>
      </w:r>
      <w:r w:rsidR="00E4480A" w:rsidRPr="00E4480A">
        <w:rPr>
          <w:rStyle w:val="Foreign"/>
        </w:rPr>
        <w:t>yati</w:t>
      </w:r>
      <w:r w:rsidR="00E4480A">
        <w:t xml:space="preserve">) </w:t>
      </w:r>
      <w:r w:rsidR="0051534D" w:rsidRPr="00DD7CCF">
        <w:t>shall not be marked up in quantitative verse</w:t>
      </w:r>
      <w:r>
        <w:t>.</w:t>
      </w:r>
      <w:r w:rsidRPr="006B5499">
        <w:rPr>
          <w:rStyle w:val="Lbjegyzet-hivatkozs"/>
        </w:rPr>
        <w:footnoteReference w:id="14"/>
      </w:r>
      <w:r>
        <w:t xml:space="preserve"> H</w:t>
      </w:r>
      <w:r w:rsidR="0051534D" w:rsidRPr="00DD7CCF">
        <w:t>owever, if you notice a caesura that was disregarded by the composer or involves sandhi that blurs its location, you may optionally mark it up as follows:</w:t>
      </w:r>
    </w:p>
    <w:p w14:paraId="468427D0" w14:textId="0ECA47B7" w:rsidR="0051534D" w:rsidRPr="004E60B0" w:rsidRDefault="0051534D" w:rsidP="00484A5D">
      <w:pPr>
        <w:pStyle w:val="Lista"/>
        <w:rPr>
          <w:rStyle w:val="Code"/>
          <w:rFonts w:ascii="Gentium Plus" w:hAnsi="Gentium Plus" w:cs="Arial Unicode MS"/>
          <w:noProof w:val="0"/>
          <w:color w:val="auto"/>
          <w:shd w:val="clear" w:color="auto" w:fill="auto"/>
        </w:rPr>
      </w:pP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12E686C6" w14:textId="58D97B6E" w:rsidR="004E60B0" w:rsidRPr="00DD7CCF" w:rsidRDefault="004E60B0" w:rsidP="00484A5D">
      <w:pPr>
        <w:pStyle w:val="Lista"/>
      </w:pPr>
      <w:r>
        <w:t xml:space="preserve">see also </w:t>
      </w:r>
      <w:r>
        <w:fldChar w:fldCharType="begin"/>
      </w:r>
      <w:r>
        <w:instrText xml:space="preserve"> REF _Ref44077259 \h </w:instrText>
      </w:r>
      <w:r>
        <w:fldChar w:fldCharType="separate"/>
      </w:r>
      <w:r w:rsidR="00B30F6E" w:rsidRPr="00DD7CCF">
        <w:t xml:space="preserve">Example </w:t>
      </w:r>
      <w:r w:rsidR="00B30F6E">
        <w:rPr>
          <w:noProof/>
        </w:rPr>
        <w:t>2.3.4</w:t>
      </w:r>
      <w:r w:rsidR="00B30F6E" w:rsidRPr="00DD7CCF">
        <w:t>.</w:t>
      </w:r>
      <w:r w:rsidR="00B30F6E">
        <w:rPr>
          <w:noProof/>
        </w:rPr>
        <w:t>G</w:t>
      </w:r>
      <w:r>
        <w:fldChar w:fldCharType="end"/>
      </w:r>
      <w:r>
        <w:t xml:space="preserve"> and </w:t>
      </w:r>
      <w:r>
        <w:fldChar w:fldCharType="begin"/>
      </w:r>
      <w:r>
        <w:instrText xml:space="preserve"> REF _Ref44077336 \h </w:instrText>
      </w:r>
      <w:r>
        <w:fldChar w:fldCharType="separate"/>
      </w:r>
      <w:r w:rsidR="00B30F6E" w:rsidRPr="00DD7CCF">
        <w:t xml:space="preserve">Example </w:t>
      </w:r>
      <w:r w:rsidR="00B30F6E">
        <w:rPr>
          <w:noProof/>
        </w:rPr>
        <w:t>2.3.4</w:t>
      </w:r>
      <w:r w:rsidR="00B30F6E" w:rsidRPr="00DD7CCF">
        <w:t>.</w:t>
      </w:r>
      <w:r w:rsidR="00B30F6E">
        <w:rPr>
          <w:noProof/>
        </w:rPr>
        <w:t>H</w:t>
      </w:r>
      <w:r>
        <w:fldChar w:fldCharType="end"/>
      </w:r>
    </w:p>
    <w:p w14:paraId="662C7B1A" w14:textId="77777777" w:rsidR="00E4480A" w:rsidRDefault="00E4480A" w:rsidP="00E4480A">
      <w:bookmarkStart w:id="139" w:name="_l3elgprsa6k8" w:colFirst="0" w:colLast="0"/>
      <w:bookmarkEnd w:id="127"/>
      <w:bookmarkEnd w:id="139"/>
    </w:p>
    <w:tbl>
      <w:tblPr>
        <w:tblStyle w:val="CodeSampleTable"/>
        <w:tblW w:w="5000" w:type="pct"/>
        <w:tblLook w:val="04A0" w:firstRow="1" w:lastRow="0" w:firstColumn="1" w:lastColumn="0" w:noHBand="0" w:noVBand="1"/>
      </w:tblPr>
      <w:tblGrid>
        <w:gridCol w:w="9628"/>
      </w:tblGrid>
      <w:tr w:rsidR="00E4480A" w:rsidRPr="00DD7CCF" w14:paraId="468C9B47"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537B9193" w14:textId="61F1A3E8" w:rsidR="00E4480A" w:rsidRPr="00DD7CCF" w:rsidRDefault="00E4480A" w:rsidP="00E4480A">
            <w:pPr>
              <w:pStyle w:val="Kpalrs"/>
            </w:pPr>
            <w:bookmarkStart w:id="140" w:name="_Ref44077259"/>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2.3.4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G</w:t>
            </w:r>
            <w:r w:rsidR="00542B66">
              <w:rPr>
                <w:noProof/>
              </w:rPr>
              <w:fldChar w:fldCharType="end"/>
            </w:r>
            <w:bookmarkEnd w:id="140"/>
            <w:r w:rsidRPr="00DD7CCF">
              <w:t xml:space="preserve">: </w:t>
            </w:r>
            <w:r w:rsidR="00AC54D6">
              <w:t>moraic</w:t>
            </w:r>
            <w:r>
              <w:t xml:space="preserve"> verse</w:t>
            </w:r>
            <w:r w:rsidRPr="00DD7CCF">
              <w:t xml:space="preserve"> </w:t>
            </w:r>
            <w:r w:rsidRPr="00E24F87">
              <w:rPr>
                <w:noProof/>
              </w:rPr>
              <w:t>(</w:t>
            </w:r>
            <w:r w:rsidRPr="00DD7CCF">
              <w:rPr>
                <w:rStyle w:val="Foreign"/>
              </w:rPr>
              <w:t>vipulā āryā</w:t>
            </w:r>
            <w:r w:rsidRPr="00DD7CCF">
              <w:t>)</w:t>
            </w:r>
            <w:r w:rsidR="00AC54D6">
              <w:t xml:space="preserve"> with </w:t>
            </w:r>
            <w:r w:rsidR="00AC54D6" w:rsidRPr="00DD7CCF">
              <w:t>unobserved caesura</w:t>
            </w:r>
            <w:r w:rsidR="00AC54D6">
              <w:t xml:space="preserve"> and enjambement</w:t>
            </w:r>
          </w:p>
        </w:tc>
      </w:tr>
      <w:tr w:rsidR="00E4480A" w:rsidRPr="00DD7CCF" w14:paraId="4951FA87" w14:textId="77777777" w:rsidTr="00E4480A">
        <w:tc>
          <w:tcPr>
            <w:tcW w:w="5000" w:type="pct"/>
          </w:tcPr>
          <w:p w14:paraId="1B2DDBB2" w14:textId="77777777" w:rsidR="00E4480A" w:rsidRPr="00DD7CCF" w:rsidRDefault="00E4480A"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E4480A" w:rsidRPr="00DD7CCF" w14:paraId="0796A621" w14:textId="77777777" w:rsidTr="00E4480A">
        <w:tc>
          <w:tcPr>
            <w:tcW w:w="5000" w:type="pct"/>
          </w:tcPr>
          <w:p w14:paraId="6904F617" w14:textId="069E3076"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_Ref181706760 \r \h </w:instrText>
            </w:r>
            <w:r w:rsidR="00AC54D6">
              <w:fldChar w:fldCharType="separate"/>
            </w:r>
            <w:r w:rsidR="00B30F6E">
              <w:t>2.3.4.5</w:t>
            </w:r>
            <w:r w:rsidR="00AC54D6">
              <w:fldChar w:fldCharType="end"/>
            </w:r>
          </w:p>
          <w:p w14:paraId="7E61C384" w14:textId="4264B660"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between the hemistichs is also present,</w:t>
            </w:r>
            <w:r w:rsidRPr="001B00C1">
              <w:t xml:space="preserve"> </w:t>
            </w:r>
            <w:r w:rsidRPr="008525C6">
              <w:rPr>
                <w:rStyle w:val="Codeattribute"/>
              </w:rPr>
              <w:t>@enjamb</w:t>
            </w:r>
            <w:r w:rsidRPr="008525C6">
              <w:t xml:space="preserve"> </w:t>
            </w:r>
            <w:r w:rsidRPr="00DD7CCF">
              <w:t xml:space="preserve">is added mandatorily to the first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B30F6E">
              <w:t>2.3.5</w:t>
            </w:r>
            <w:r w:rsidR="00AC54D6">
              <w:fldChar w:fldCharType="end"/>
            </w:r>
            <w:r w:rsidR="00AC54D6" w:rsidRPr="00DD7CCF">
              <w:rPr>
                <w:rStyle w:val="Code"/>
                <w:rFonts w:ascii="Calibri" w:hAnsi="Calibri" w:cs="Arial Unicode MS"/>
                <w:noProof w:val="0"/>
                <w:color w:val="auto"/>
                <w:shd w:val="clear" w:color="auto" w:fill="auto"/>
              </w:rPr>
              <w:t xml:space="preserve"> </w:t>
            </w:r>
          </w:p>
        </w:tc>
      </w:tr>
    </w:tbl>
    <w:p w14:paraId="6B16D052" w14:textId="77777777" w:rsidR="009A26BC" w:rsidRDefault="009A26BC"/>
    <w:tbl>
      <w:tblPr>
        <w:tblStyle w:val="CodeSampleTable"/>
        <w:tblW w:w="5000" w:type="pct"/>
        <w:tblLook w:val="04A0" w:firstRow="1" w:lastRow="0" w:firstColumn="1" w:lastColumn="0" w:noHBand="0" w:noVBand="1"/>
      </w:tblPr>
      <w:tblGrid>
        <w:gridCol w:w="9628"/>
      </w:tblGrid>
      <w:tr w:rsidR="00E4480A" w:rsidRPr="00DD7CCF" w14:paraId="74BB136B"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50B617C7" w14:textId="056166EF" w:rsidR="00E4480A" w:rsidRPr="00DD7CCF" w:rsidRDefault="00E4480A" w:rsidP="00E4480A">
            <w:pPr>
              <w:pStyle w:val="Kpalrs"/>
            </w:pPr>
            <w:bookmarkStart w:id="141" w:name="_Ref44077336"/>
            <w:r w:rsidRPr="00DD7CCF">
              <w:t xml:space="preserve">Example </w:t>
            </w:r>
            <w:r w:rsidR="00542B66">
              <w:fldChar w:fldCharType="begin"/>
            </w:r>
            <w:r w:rsidR="00542B66">
              <w:instrText xml:space="preserve"> STYLEREF 3 \s </w:instrText>
            </w:r>
            <w:r w:rsidR="00542B66">
              <w:fldChar w:fldCharType="separate"/>
            </w:r>
            <w:r w:rsidR="00B30F6E">
              <w:rPr>
                <w:noProof/>
              </w:rPr>
              <w:t>2.3.4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H</w:t>
            </w:r>
            <w:r w:rsidR="00542B66">
              <w:rPr>
                <w:noProof/>
              </w:rPr>
              <w:fldChar w:fldCharType="end"/>
            </w:r>
            <w:bookmarkEnd w:id="141"/>
            <w:r w:rsidRPr="00DD7CCF">
              <w:t xml:space="preserve">: </w:t>
            </w:r>
            <w:r w:rsidRPr="00DD7CCF">
              <w:rPr>
                <w:rStyle w:val="Foreign"/>
              </w:rPr>
              <w:t>varṇavr̥tta</w:t>
            </w:r>
            <w:r w:rsidRPr="00DD7CCF">
              <w:t xml:space="preserve"> verse with </w:t>
            </w:r>
            <w:r>
              <w:t>unobserved caesura</w:t>
            </w:r>
            <w:r w:rsidR="00AC54D6">
              <w:t xml:space="preserve"> and enjambement</w:t>
            </w:r>
          </w:p>
        </w:tc>
      </w:tr>
      <w:tr w:rsidR="00E4480A" w:rsidRPr="00DD7CCF" w14:paraId="326B16CA" w14:textId="77777777" w:rsidTr="00E4480A">
        <w:tc>
          <w:tcPr>
            <w:tcW w:w="5000" w:type="pct"/>
          </w:tcPr>
          <w:p w14:paraId="47E4DFD0" w14:textId="77777777" w:rsidR="00E4480A" w:rsidRPr="00DD7CCF" w:rsidRDefault="00E4480A"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ghram iva pāṇḍu gāṅgaṁ payaḥ</w:t>
            </w:r>
            <w:r w:rsidRPr="00DD7CCF">
              <w:rPr>
                <w:rStyle w:val="Code"/>
              </w:rPr>
              <w:t>&lt;/l&gt;</w:t>
            </w:r>
            <w:r w:rsidRPr="00DD7CCF">
              <w:rPr>
                <w:rStyle w:val="Codetext"/>
              </w:rPr>
              <w:br/>
            </w:r>
            <w:r w:rsidRPr="00DD7CCF">
              <w:rPr>
                <w:rStyle w:val="Code"/>
              </w:rPr>
              <w:t>&lt;/lg&gt;</w:t>
            </w:r>
          </w:p>
        </w:tc>
      </w:tr>
      <w:tr w:rsidR="00E4480A" w:rsidRPr="00DD7CCF" w14:paraId="2AF6048B" w14:textId="77777777" w:rsidTr="00E4480A">
        <w:tc>
          <w:tcPr>
            <w:tcW w:w="5000" w:type="pct"/>
          </w:tcPr>
          <w:p w14:paraId="51561042" w14:textId="43DBF65C"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_Ref181706779 \r \h </w:instrText>
            </w:r>
            <w:r w:rsidR="00AC54D6">
              <w:fldChar w:fldCharType="separate"/>
            </w:r>
            <w:r w:rsidR="00B30F6E">
              <w:t>2.3.4.5</w:t>
            </w:r>
            <w:r w:rsidR="00AC54D6">
              <w:fldChar w:fldCharType="end"/>
            </w:r>
          </w:p>
          <w:p w14:paraId="6DBA9BC0" w14:textId="1F1CEF72"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is also present in the second hemistich,</w:t>
            </w:r>
            <w:r w:rsidRPr="001B00C1">
              <w:t xml:space="preserve"> </w:t>
            </w:r>
            <w:r w:rsidRPr="008525C6">
              <w:rPr>
                <w:rStyle w:val="Codeattribute"/>
              </w:rPr>
              <w:t>@enjamb</w:t>
            </w:r>
            <w:r w:rsidRPr="008525C6">
              <w:t xml:space="preserve"> </w:t>
            </w:r>
            <w:r w:rsidRPr="00DD7CCF">
              <w:t xml:space="preserve">is added mandatorily to the </w:t>
            </w:r>
            <w:r>
              <w:t>third</w:t>
            </w:r>
            <w:r w:rsidRPr="00DD7CCF">
              <w:t xml:space="preserve">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B30F6E">
              <w:t>2.3.5</w:t>
            </w:r>
            <w:r w:rsidR="00AC54D6">
              <w:fldChar w:fldCharType="end"/>
            </w:r>
            <w:r w:rsidR="00AC54D6" w:rsidRPr="00DD7CCF">
              <w:rPr>
                <w:rStyle w:val="Code"/>
                <w:rFonts w:ascii="Calibri" w:hAnsi="Calibri" w:cs="Arial Unicode MS"/>
                <w:noProof w:val="0"/>
                <w:color w:val="auto"/>
                <w:shd w:val="clear" w:color="auto" w:fill="auto"/>
              </w:rPr>
              <w:t xml:space="preserve"> </w:t>
            </w:r>
          </w:p>
        </w:tc>
      </w:tr>
    </w:tbl>
    <w:p w14:paraId="3A9D9E3E" w14:textId="08AB192D" w:rsidR="00932FC8" w:rsidRDefault="00932FC8" w:rsidP="00932FC8">
      <w:pPr>
        <w:pStyle w:val="Cmsor3"/>
      </w:pPr>
      <w:bookmarkStart w:id="142" w:name="_Ref181705758"/>
      <w:bookmarkStart w:id="143" w:name="_Ref181705866"/>
      <w:bookmarkStart w:id="144" w:name="_Toc182927757"/>
      <w:bookmarkStart w:id="145" w:name="_Ref134018245"/>
      <w:r>
        <w:t>Words across line boundaries: enjambement</w:t>
      </w:r>
      <w:bookmarkEnd w:id="142"/>
      <w:bookmarkEnd w:id="143"/>
      <w:bookmarkEnd w:id="144"/>
    </w:p>
    <w:p w14:paraId="7FF92E0F" w14:textId="47ECF5AE" w:rsidR="00932FC8" w:rsidRDefault="00932FC8" w:rsidP="00932FC8">
      <w:r>
        <w:rPr>
          <w:rStyle w:val="Codeattribute"/>
          <w:rFonts w:ascii="Gentium Plus" w:hAnsi="Gentium Plus" w:cs="Arial Unicode MS"/>
          <w:noProof w:val="0"/>
          <w:color w:val="auto"/>
          <w:shd w:val="clear" w:color="auto" w:fill="auto"/>
        </w:rPr>
        <w:t>I</w:t>
      </w:r>
      <w:r w:rsidRPr="00301DE3">
        <w:rPr>
          <w:rStyle w:val="Codeattribute"/>
          <w:rFonts w:ascii="Gentium Plus" w:hAnsi="Gentium Plus" w:cs="Arial Unicode MS"/>
          <w:noProof w:val="0"/>
          <w:color w:val="auto"/>
          <w:shd w:val="clear" w:color="auto" w:fill="auto"/>
        </w:rPr>
        <w:t xml:space="preserve">n general, if the end of a verse line does not coincide with a word boundary, then </w:t>
      </w:r>
      <w:r w:rsidRPr="00301DE3">
        <w:rPr>
          <w:rStyle w:val="Codeattribute"/>
          <w:rFonts w:ascii="Gentium Plus" w:hAnsi="Gentium Plus" w:cs="Arial Unicode MS"/>
          <w:i/>
          <w:iCs/>
          <w:noProof w:val="0"/>
          <w:color w:val="auto"/>
          <w:shd w:val="clear" w:color="auto" w:fill="auto"/>
        </w:rPr>
        <w:t>enjambement</w:t>
      </w:r>
      <w:r>
        <w:t xml:space="preserve"> is present and must be encoded with </w:t>
      </w:r>
      <w:r w:rsidRPr="008525C6">
        <w:rPr>
          <w:rStyle w:val="Codeattribute"/>
        </w:rPr>
        <w:t>@enjamb</w:t>
      </w:r>
      <w:r w:rsidRPr="00301DE3">
        <w:rPr>
          <w:rStyle w:val="Codeattribute"/>
        </w:rPr>
        <w:t>=</w:t>
      </w:r>
      <w:r w:rsidRPr="00303844">
        <w:rPr>
          <w:rStyle w:val="Codevalue"/>
        </w:rPr>
        <w:t>"yes"</w:t>
      </w:r>
      <w:r>
        <w:t>. N</w:t>
      </w:r>
      <w:r w:rsidRPr="00DD7CCF">
        <w:t xml:space="preserve">ote that this attribute must be added to the </w:t>
      </w:r>
      <w:r w:rsidRPr="00DD7CCF">
        <w:rPr>
          <w:rStyle w:val="Code"/>
        </w:rPr>
        <w:t>&lt;l&gt;</w:t>
      </w:r>
      <w:r w:rsidRPr="00DD7CCF">
        <w:t xml:space="preserve"> element containing the initial part of the broken word, not to the one containing the final part</w:t>
      </w:r>
      <w:r>
        <w:t>.</w:t>
      </w:r>
    </w:p>
    <w:p w14:paraId="1568EDDD" w14:textId="15B88CAB" w:rsidR="00932FC8" w:rsidRDefault="00932FC8" w:rsidP="00932FC8">
      <w:pPr>
        <w:pStyle w:val="Lista"/>
      </w:pPr>
      <w:r w:rsidRPr="004E60B0">
        <w:rPr>
          <w:b/>
          <w:bCs/>
        </w:rPr>
        <w:t xml:space="preserve">when a metrical </w:t>
      </w:r>
      <w:r>
        <w:rPr>
          <w:b/>
          <w:bCs/>
        </w:rPr>
        <w:t xml:space="preserve">boundary </w:t>
      </w:r>
      <w:r w:rsidRPr="004E60B0">
        <w:rPr>
          <w:b/>
          <w:bCs/>
        </w:rPr>
        <w:t>and a word boundary coincide</w:t>
      </w:r>
      <w:r>
        <w:t xml:space="preserve">, conflicting only with an orthographic boundary of the original script (as in </w:t>
      </w:r>
      <w:r>
        <w:fldChar w:fldCharType="begin"/>
      </w:r>
      <w:r>
        <w:instrText xml:space="preserve"> REF _Ref181626270 \h </w:instrText>
      </w:r>
      <w:r>
        <w:fldChar w:fldCharType="separate"/>
      </w:r>
      <w:r w:rsidR="00B30F6E" w:rsidRPr="00DD7CCF">
        <w:t xml:space="preserve">Example </w:t>
      </w:r>
      <w:r w:rsidR="00B30F6E">
        <w:rPr>
          <w:noProof/>
        </w:rPr>
        <w:t>2.1.2</w:t>
      </w:r>
      <w:r w:rsidR="00B30F6E" w:rsidRPr="00DD7CCF">
        <w:t>.</w:t>
      </w:r>
      <w:r w:rsidR="00B30F6E">
        <w:rPr>
          <w:noProof/>
        </w:rPr>
        <w:t>A</w:t>
      </w:r>
      <w:r>
        <w:fldChar w:fldCharType="end"/>
      </w:r>
      <w:r>
        <w:t>), then the latter must be disregarded as per §</w:t>
      </w:r>
      <w:r>
        <w:fldChar w:fldCharType="begin"/>
      </w:r>
      <w:r>
        <w:instrText xml:space="preserve"> REF _Ref61250776 \r \h </w:instrText>
      </w:r>
      <w:r>
        <w:fldChar w:fldCharType="separate"/>
      </w:r>
      <w:r w:rsidR="00B30F6E">
        <w:t>2.1.2</w:t>
      </w:r>
      <w:r>
        <w:fldChar w:fldCharType="end"/>
      </w:r>
      <w:r w:rsidRPr="00B36E2E">
        <w:t xml:space="preserve"> </w:t>
      </w:r>
      <w:r>
        <w:t xml:space="preserve">and </w:t>
      </w:r>
      <w:r w:rsidRPr="00B36E2E">
        <w:t xml:space="preserve">enjambement is </w:t>
      </w:r>
      <w:r>
        <w:t xml:space="preserve">not </w:t>
      </w:r>
      <w:r w:rsidRPr="00B36E2E">
        <w:t>present</w:t>
      </w:r>
    </w:p>
    <w:p w14:paraId="7579E6DD" w14:textId="77777777" w:rsidR="00932FC8" w:rsidRDefault="00932FC8" w:rsidP="00932FC8">
      <w:pPr>
        <w:pStyle w:val="Lista"/>
      </w:pPr>
      <w:r w:rsidRPr="004E60B0">
        <w:rPr>
          <w:b/>
          <w:bCs/>
        </w:rPr>
        <w:t>when a metrical boundary does not coincide with a word boundary</w:t>
      </w:r>
      <w:r>
        <w:t>, the tags must be placed at the metrical boundary, and since this is inside a word, enjambement is present</w:t>
      </w:r>
    </w:p>
    <w:p w14:paraId="609A933C" w14:textId="77777777" w:rsidR="00932FC8" w:rsidRDefault="00932FC8" w:rsidP="00932FC8">
      <w:pPr>
        <w:pStyle w:val="Lista"/>
      </w:pPr>
      <w:r>
        <w:t xml:space="preserve">this most often happens </w:t>
      </w:r>
      <w:r w:rsidRPr="00DD7FA5">
        <w:rPr>
          <w:b/>
          <w:bCs/>
        </w:rPr>
        <w:t>between the members of a compound</w:t>
      </w:r>
    </w:p>
    <w:p w14:paraId="250F54D1" w14:textId="77777777" w:rsidR="00932FC8" w:rsidRDefault="00932FC8" w:rsidP="00932FC8">
      <w:pPr>
        <w:pStyle w:val="Lista2"/>
      </w:pPr>
      <w:r>
        <w:t xml:space="preserve">if these members are </w:t>
      </w:r>
      <w:r w:rsidRPr="004E60B0">
        <w:rPr>
          <w:b/>
          <w:bCs/>
        </w:rPr>
        <w:t>separable in transliteration</w:t>
      </w:r>
      <w:r>
        <w:t>, then the tags can be placed straightforwardly, but enjambement is present, since the compound is split across the metrical boundary</w:t>
      </w:r>
    </w:p>
    <w:p w14:paraId="58359E9B" w14:textId="77777777" w:rsidR="00932FC8" w:rsidRDefault="00932FC8" w:rsidP="00932FC8">
      <w:pPr>
        <w:pStyle w:val="Lista3"/>
      </w:pPr>
      <w:r>
        <w:t xml:space="preserve">if you use editorial hyphens for compound analysis (see TG §2.6.2), put your editorial hyphen at the beginning of the second </w:t>
      </w:r>
      <w:r w:rsidRPr="00A25D88">
        <w:rPr>
          <w:rStyle w:val="Code"/>
        </w:rPr>
        <w:t>&lt;l&gt;</w:t>
      </w:r>
      <w:r>
        <w:t xml:space="preserve"> element involved</w:t>
      </w:r>
    </w:p>
    <w:p w14:paraId="1C12817E" w14:textId="77777777" w:rsidR="00932FC8" w:rsidRDefault="00932FC8" w:rsidP="00932FC8">
      <w:pPr>
        <w:pStyle w:val="Lista3"/>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p>
    <w:p w14:paraId="0CFE88CE" w14:textId="5F192674" w:rsidR="00932FC8" w:rsidRDefault="00932FC8" w:rsidP="00932FC8">
      <w:pPr>
        <w:pStyle w:val="Lista3"/>
      </w:pPr>
      <w:r>
        <w:t xml:space="preserve">see also </w:t>
      </w:r>
      <w:r w:rsidRPr="00DD7CCF">
        <w:fldChar w:fldCharType="begin"/>
      </w:r>
      <w:r w:rsidRPr="00DD7CCF">
        <w:instrText xml:space="preserve"> REF _Ref44077259 \h </w:instrText>
      </w:r>
      <w:r>
        <w:instrText xml:space="preserve"> \* MERGEFORMAT </w:instrText>
      </w:r>
      <w:r w:rsidRPr="00DD7CCF">
        <w:fldChar w:fldCharType="separate"/>
      </w:r>
      <w:r w:rsidR="00B30F6E" w:rsidRPr="00DD7CCF">
        <w:t xml:space="preserve">Example </w:t>
      </w:r>
      <w:r w:rsidR="00B30F6E">
        <w:rPr>
          <w:noProof/>
        </w:rPr>
        <w:t>2.3.4</w:t>
      </w:r>
      <w:r w:rsidR="00B30F6E" w:rsidRPr="00DD7CCF">
        <w:rPr>
          <w:noProof/>
        </w:rPr>
        <w:t>.</w:t>
      </w:r>
      <w:r w:rsidR="00B30F6E">
        <w:rPr>
          <w:noProof/>
        </w:rPr>
        <w:t>G</w:t>
      </w:r>
      <w:r w:rsidRPr="00DD7CCF">
        <w:fldChar w:fldCharType="end"/>
      </w:r>
      <w:r>
        <w:t xml:space="preserve"> and </w:t>
      </w:r>
      <w:r w:rsidRPr="00DD7CCF">
        <w:fldChar w:fldCharType="begin"/>
      </w:r>
      <w:r w:rsidRPr="00DD7CCF">
        <w:instrText xml:space="preserve"> REF _Ref44077336 \h </w:instrText>
      </w:r>
      <w:r>
        <w:instrText xml:space="preserve"> \* MERGEFORMAT </w:instrText>
      </w:r>
      <w:r w:rsidRPr="00DD7CCF">
        <w:fldChar w:fldCharType="separate"/>
      </w:r>
      <w:r w:rsidR="00B30F6E" w:rsidRPr="00DD7CCF">
        <w:t xml:space="preserve">Example </w:t>
      </w:r>
      <w:r w:rsidR="00B30F6E">
        <w:rPr>
          <w:noProof/>
        </w:rPr>
        <w:t>2.3.4</w:t>
      </w:r>
      <w:r w:rsidR="00B30F6E" w:rsidRPr="00DD7CCF">
        <w:rPr>
          <w:noProof/>
        </w:rPr>
        <w:t>.</w:t>
      </w:r>
      <w:r w:rsidR="00B30F6E">
        <w:rPr>
          <w:noProof/>
        </w:rPr>
        <w:t>H</w:t>
      </w:r>
      <w:r w:rsidRPr="00DD7CCF">
        <w:fldChar w:fldCharType="end"/>
      </w:r>
      <w:r w:rsidRPr="00DD7CCF">
        <w:t xml:space="preserve"> </w:t>
      </w:r>
      <w:r>
        <w:t>for full illustrations</w:t>
      </w:r>
    </w:p>
    <w:p w14:paraId="1BD30BFF" w14:textId="3DBF4B33" w:rsidR="00932FC8" w:rsidRDefault="00932FC8" w:rsidP="00932FC8">
      <w:pPr>
        <w:pStyle w:val="Lista2"/>
      </w:pPr>
      <w:r>
        <w:t xml:space="preserve">if the members are fused in vowel sandhi, as in </w:t>
      </w:r>
      <w:r>
        <w:fldChar w:fldCharType="begin"/>
      </w:r>
      <w:r>
        <w:instrText xml:space="preserve"> REF _Ref181627544 \h </w:instrText>
      </w:r>
      <w:r>
        <w:fldChar w:fldCharType="separate"/>
      </w:r>
      <w:r w:rsidR="00B30F6E" w:rsidRPr="00DD7CCF">
        <w:t xml:space="preserve">Example </w:t>
      </w:r>
      <w:r w:rsidR="00B30F6E">
        <w:rPr>
          <w:noProof/>
        </w:rPr>
        <w:t>2.3.5</w:t>
      </w:r>
      <w:r w:rsidR="00B30F6E" w:rsidRPr="00DD7CCF">
        <w:t>.</w:t>
      </w:r>
      <w:r w:rsidR="00B30F6E">
        <w:rPr>
          <w:noProof/>
        </w:rPr>
        <w:t>A</w:t>
      </w:r>
      <w:r>
        <w:fldChar w:fldCharType="end"/>
      </w:r>
      <w:r>
        <w:t>, then the tags must still be placed at the metrical boundary</w:t>
      </w:r>
    </w:p>
    <w:p w14:paraId="0A800238" w14:textId="77777777" w:rsidR="00932FC8" w:rsidRDefault="00932FC8" w:rsidP="00932FC8">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8"/>
      </w:tblGrid>
      <w:tr w:rsidR="00932FC8" w:rsidRPr="00DD7CCF" w14:paraId="4F248F04"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6BE1C3E1" w14:textId="5445F78D" w:rsidR="00932FC8" w:rsidRPr="002E2D39" w:rsidRDefault="00932FC8" w:rsidP="00932FC8">
            <w:pPr>
              <w:pStyle w:val="Kpalrs"/>
            </w:pPr>
            <w:bookmarkStart w:id="146" w:name="_Ref181627544"/>
            <w:r w:rsidRPr="00DD7CCF">
              <w:t xml:space="preserve">Example </w:t>
            </w:r>
            <w:r w:rsidR="00542B66">
              <w:fldChar w:fldCharType="begin"/>
            </w:r>
            <w:r w:rsidR="00542B66">
              <w:instrText xml:space="preserve"> STYLEREF 3 \s </w:instrText>
            </w:r>
            <w:r w:rsidR="00542B66">
              <w:fldChar w:fldCharType="separate"/>
            </w:r>
            <w:r w:rsidR="00B30F6E">
              <w:rPr>
                <w:noProof/>
              </w:rPr>
              <w:t>2.3.5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bookmarkEnd w:id="146"/>
            <w:r w:rsidRPr="00DD7CCF">
              <w:t xml:space="preserve">: </w:t>
            </w:r>
            <w:r w:rsidRPr="00DD7CCF">
              <w:rPr>
                <w:rStyle w:val="Foreign"/>
              </w:rPr>
              <w:t>vipulā anuṣṭubh</w:t>
            </w:r>
            <w:r>
              <w:t xml:space="preserve"> with enjambement and vowel fusion </w:t>
            </w:r>
            <w:r w:rsidRPr="002E2D39">
              <w:rPr>
                <w:rStyle w:val="Foreign"/>
              </w:rPr>
              <w:t>sandhi</w:t>
            </w:r>
          </w:p>
        </w:tc>
      </w:tr>
      <w:tr w:rsidR="00932FC8" w:rsidRPr="00DD7CCF" w14:paraId="64D28DEF" w14:textId="77777777" w:rsidTr="00D45A5E">
        <w:tc>
          <w:tcPr>
            <w:tcW w:w="5000" w:type="pct"/>
          </w:tcPr>
          <w:p w14:paraId="488F6518"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"11"</w:t>
            </w:r>
            <w:r w:rsidRPr="002E2D39">
              <w:rPr>
                <w:rStyle w:val="Code"/>
              </w:rPr>
              <w:t xml:space="preserve"> </w:t>
            </w:r>
            <w:r w:rsidRPr="002E2D39">
              <w:rPr>
                <w:rStyle w:val="Codeattribute"/>
              </w:rPr>
              <w:t>met=</w:t>
            </w:r>
            <w:r w:rsidRPr="002E2D39">
              <w:rPr>
                <w:rStyle w:val="Codevalue"/>
              </w:rPr>
              <w:t>"anuṣṭubh"</w:t>
            </w:r>
            <w:r w:rsidRPr="002E2D39">
              <w:rPr>
                <w:rStyle w:val="Code"/>
              </w:rPr>
              <w:t>&gt;</w:t>
            </w:r>
          </w:p>
          <w:p w14:paraId="40261EFD" w14:textId="77777777" w:rsidR="00932FC8" w:rsidRPr="002E2D39" w:rsidRDefault="00932FC8" w:rsidP="009A26BC">
            <w:pPr>
              <w:pStyle w:val="CodeParagraph"/>
              <w:keepNext/>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"a"</w:t>
            </w:r>
            <w:r w:rsidRPr="002E2D39">
              <w:rPr>
                <w:rStyle w:val="Code"/>
              </w:rPr>
              <w:t xml:space="preserve"> </w:t>
            </w:r>
            <w:r w:rsidRPr="002E2D39">
              <w:rPr>
                <w:rStyle w:val="Codeattribute"/>
              </w:rPr>
              <w:t>enjamb=</w:t>
            </w:r>
            <w:r w:rsidRPr="002E2D39">
              <w:rPr>
                <w:rStyle w:val="Codevalue"/>
              </w:rPr>
              <w:t>"yes"</w:t>
            </w:r>
            <w:r w:rsidRPr="002E2D39">
              <w:rPr>
                <w:rStyle w:val="Code"/>
              </w:rPr>
              <w:t xml:space="preserve"> </w:t>
            </w:r>
            <w:r w:rsidRPr="002E2D39">
              <w:rPr>
                <w:rStyle w:val="Codeattribute"/>
              </w:rPr>
              <w:t>met=</w:t>
            </w:r>
            <w:r w:rsidRPr="002E2D39">
              <w:rPr>
                <w:rStyle w:val="Codevalue"/>
              </w:rPr>
              <w:t>"bha-vipulā"</w:t>
            </w:r>
            <w:r w:rsidRPr="002E2D39">
              <w:rPr>
                <w:rStyle w:val="Code"/>
              </w:rPr>
              <w:t xml:space="preserve"> </w:t>
            </w:r>
            <w:r w:rsidRPr="002E2D39">
              <w:rPr>
                <w:rStyle w:val="Codeattribute"/>
              </w:rPr>
              <w:t>real=</w:t>
            </w:r>
            <w:r w:rsidRPr="002E2D39">
              <w:rPr>
                <w:rStyle w:val="Codevalue"/>
              </w:rPr>
              <w:t>"++-++--+"</w:t>
            </w:r>
            <w:r w:rsidRPr="002E2D39">
              <w:rPr>
                <w:rStyle w:val="Code"/>
              </w:rPr>
              <w:t>&gt;</w:t>
            </w:r>
            <w:r w:rsidRPr="002E2D39">
              <w:rPr>
                <w:rStyle w:val="Codetext"/>
              </w:rPr>
              <w:t>sūnus tadīyo vijayā</w:t>
            </w:r>
            <w:r w:rsidRPr="002E2D39">
              <w:rPr>
                <w:rStyle w:val="Code"/>
              </w:rPr>
              <w:t>&lt;/l&gt;</w:t>
            </w:r>
          </w:p>
          <w:p w14:paraId="117F9E83" w14:textId="77777777" w:rsidR="00932FC8" w:rsidRPr="002E2D39" w:rsidRDefault="00932FC8" w:rsidP="009A26BC">
            <w:pPr>
              <w:pStyle w:val="CodeParagraph"/>
              <w:keepNext/>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"b"</w:t>
            </w:r>
            <w:r w:rsidRPr="002E2D39">
              <w:rPr>
                <w:rStyle w:val="Code"/>
              </w:rPr>
              <w:t>&gt;</w:t>
            </w:r>
            <w:r w:rsidRPr="002E2D39">
              <w:rPr>
                <w:rStyle w:val="Codetext"/>
              </w:rPr>
              <w:t>ditya-nāmā mahīpatiḥ</w:t>
            </w:r>
            <w:r w:rsidRPr="002E2D39">
              <w:rPr>
                <w:rStyle w:val="Code"/>
              </w:rPr>
              <w:t>&lt;/l&gt;</w:t>
            </w:r>
          </w:p>
          <w:p w14:paraId="67F0CFD2" w14:textId="77777777" w:rsidR="00932FC8" w:rsidRPr="002E2D39" w:rsidRDefault="00932FC8" w:rsidP="009A26BC">
            <w:pPr>
              <w:pStyle w:val="CodeParagraph"/>
              <w:keepNext/>
              <w:rPr>
                <w:rStyle w:val="Code"/>
              </w:rPr>
            </w:pPr>
            <w:r>
              <w:rPr>
                <w:rStyle w:val="Code"/>
              </w:rPr>
              <w:t xml:space="preserve">  ...</w:t>
            </w:r>
          </w:p>
          <w:p w14:paraId="1C618907" w14:textId="77777777" w:rsidR="00932FC8" w:rsidRPr="00DD7CCF" w:rsidRDefault="00932FC8" w:rsidP="009A26BC">
            <w:pPr>
              <w:pStyle w:val="CodeParagraph"/>
              <w:keepNext/>
            </w:pPr>
            <w:r w:rsidRPr="002E2D39">
              <w:rPr>
                <w:rStyle w:val="Code"/>
              </w:rPr>
              <w:t>&lt;/lg&gt;</w:t>
            </w:r>
          </w:p>
        </w:tc>
      </w:tr>
      <w:tr w:rsidR="00932FC8" w:rsidRPr="00DD7CCF" w14:paraId="2DCE04D4" w14:textId="77777777" w:rsidTr="00D45A5E">
        <w:tc>
          <w:tcPr>
            <w:tcW w:w="5000" w:type="pct"/>
          </w:tcPr>
          <w:p w14:paraId="7C9BF318" w14:textId="77777777" w:rsidR="00932FC8" w:rsidRDefault="00932FC8" w:rsidP="00932FC8">
            <w:pPr>
              <w:pStyle w:val="TableNote"/>
            </w:pPr>
            <w:r>
              <w:t xml:space="preserve">the word </w:t>
            </w:r>
            <w:r>
              <w:rPr>
                <w:rStyle w:val="Foreign"/>
              </w:rPr>
              <w:t>vijayāditya</w:t>
            </w:r>
            <w:r>
              <w:t xml:space="preserve"> is split across verse lines, so enjambement is present</w:t>
            </w:r>
          </w:p>
          <w:p w14:paraId="05C9E7CB" w14:textId="77777777" w:rsidR="00932FC8" w:rsidRPr="00DD7CCF" w:rsidRDefault="00932FC8" w:rsidP="00932FC8">
            <w:pPr>
              <w:pStyle w:val="TableNote"/>
            </w:pPr>
            <w:r>
              <w:t>the fused vowel is in the line to which it belongs on a metrical basis, but no editorial hyphen can be added</w:t>
            </w:r>
          </w:p>
        </w:tc>
      </w:tr>
    </w:tbl>
    <w:p w14:paraId="539C07B1" w14:textId="77777777" w:rsidR="00932FC8" w:rsidRPr="00DD7FA5" w:rsidRDefault="00932FC8" w:rsidP="00932FC8"/>
    <w:p w14:paraId="23DFE081" w14:textId="77777777" w:rsidR="00932FC8" w:rsidRDefault="00932FC8" w:rsidP="00932FC8">
      <w:pPr>
        <w:pStyle w:val="Lista"/>
      </w:pPr>
      <w:r w:rsidRPr="00DD7FA5">
        <w:rPr>
          <w:b/>
          <w:bCs/>
        </w:rPr>
        <w:t>if compounds are not involved</w:t>
      </w:r>
      <w:r>
        <w:t>, then the discrepancy of word and metrical boundaries is usually due to a vowel obscured by sandhi</w:t>
      </w:r>
    </w:p>
    <w:p w14:paraId="5EB4681D" w14:textId="77777777" w:rsidR="00932FC8" w:rsidRDefault="00932FC8" w:rsidP="00932FC8">
      <w:pPr>
        <w:pStyle w:val="Lista2"/>
      </w:pPr>
      <w:r>
        <w:t>again, tags must be placed at the metrical boundary and enjambement is present</w:t>
      </w:r>
    </w:p>
    <w:p w14:paraId="4A0B03AA" w14:textId="25EE7B0A" w:rsidR="00932FC8" w:rsidRDefault="00932FC8" w:rsidP="00932FC8">
      <w:pPr>
        <w:pStyle w:val="Lista2"/>
      </w:pPr>
      <w:r>
        <w:t>editorial normalisation of sandhi across container boundaries (§</w:t>
      </w:r>
      <w:r w:rsidR="00AC54D6">
        <w:fldChar w:fldCharType="begin"/>
      </w:r>
      <w:r w:rsidR="00AC54D6">
        <w:instrText xml:space="preserve"> REF _Ref181373789 \r \h </w:instrText>
      </w:r>
      <w:r w:rsidR="00AC54D6">
        <w:fldChar w:fldCharType="separate"/>
      </w:r>
      <w:r w:rsidR="00B30F6E">
        <w:t>2.1.2.2</w:t>
      </w:r>
      <w:r w:rsidR="00AC54D6">
        <w:fldChar w:fldCharType="end"/>
      </w:r>
      <w:r>
        <w:t>) must not be applied in this case, since restoring the sandhi would break the metre</w:t>
      </w:r>
    </w:p>
    <w:p w14:paraId="23987683" w14:textId="77777777" w:rsidR="00932FC8" w:rsidRDefault="00932FC8" w:rsidP="00932FC8">
      <w:pPr>
        <w:pStyle w:val="Lista2"/>
      </w:pPr>
      <w:r>
        <w:lastRenderedPageBreak/>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p>
    <w:p w14:paraId="2B074CB1" w14:textId="77777777" w:rsidR="00932FC8" w:rsidRDefault="00932FC8" w:rsidP="00932FC8">
      <w:pPr>
        <w:pStyle w:val="Lista3"/>
      </w:pPr>
      <w:r>
        <w:t xml:space="preserve">if this still leaves you with two options, prioritise semantic boundaries over </w:t>
      </w:r>
      <w:r w:rsidRPr="00F11F52">
        <w:rPr>
          <w:rStyle w:val="Foreign"/>
        </w:rPr>
        <w:t>akṣara</w:t>
      </w:r>
      <w:r>
        <w:t xml:space="preserve"> boundaries</w:t>
      </w:r>
    </w:p>
    <w:p w14:paraId="5215F89E" w14:textId="29821112" w:rsidR="00932FC8" w:rsidRDefault="00932FC8" w:rsidP="00932FC8">
      <w:pPr>
        <w:pStyle w:val="Lista2"/>
      </w:pPr>
      <w:r>
        <w:t xml:space="preserve">see </w:t>
      </w:r>
      <w:r>
        <w:fldChar w:fldCharType="begin"/>
      </w:r>
      <w:r>
        <w:instrText xml:space="preserve"> REF _Ref181628185 \h </w:instrText>
      </w:r>
      <w:r>
        <w:fldChar w:fldCharType="separate"/>
      </w:r>
      <w:r w:rsidR="00B30F6E" w:rsidRPr="00DD7CCF">
        <w:t xml:space="preserve">Example </w:t>
      </w:r>
      <w:r w:rsidR="00B30F6E">
        <w:rPr>
          <w:noProof/>
        </w:rPr>
        <w:t>2.3.5</w:t>
      </w:r>
      <w:r w:rsidR="00B30F6E" w:rsidRPr="00DD7CCF">
        <w:t>.</w:t>
      </w:r>
      <w:r w:rsidR="00B30F6E">
        <w:rPr>
          <w:noProof/>
        </w:rPr>
        <w:t>B</w:t>
      </w:r>
      <w:r>
        <w:fldChar w:fldCharType="end"/>
      </w:r>
      <w:r>
        <w:t xml:space="preserve"> for various scenarios</w:t>
      </w:r>
    </w:p>
    <w:p w14:paraId="2FEFA8D4" w14:textId="77777777" w:rsidR="00932FC8" w:rsidRDefault="00932FC8" w:rsidP="00932FC8">
      <w:pPr>
        <w:pStyle w:val="Lista"/>
      </w:pPr>
      <w:r>
        <w:t>note that when the end of a stanza is fused in vowel sandhi to text outside that stanza, this is not a case of enjambement</w:t>
      </w:r>
    </w:p>
    <w:p w14:paraId="182CA848" w14:textId="06B7C3A5" w:rsidR="00932FC8" w:rsidRDefault="00932FC8" w:rsidP="00932FC8">
      <w:pPr>
        <w:pStyle w:val="Lista2"/>
      </w:pPr>
      <w:r>
        <w:t>use the workaround described in §</w:t>
      </w:r>
      <w:r w:rsidR="00AC54D6">
        <w:fldChar w:fldCharType="begin"/>
      </w:r>
      <w:r w:rsidR="00AC54D6">
        <w:instrText xml:space="preserve"> REF _Ref181373789 \r \h </w:instrText>
      </w:r>
      <w:r w:rsidR="00AC54D6">
        <w:fldChar w:fldCharType="separate"/>
      </w:r>
      <w:r w:rsidR="00B30F6E">
        <w:t>2.1.2.2</w:t>
      </w:r>
      <w:r w:rsidR="00AC54D6">
        <w:fldChar w:fldCharType="end"/>
      </w:r>
    </w:p>
    <w:p w14:paraId="04408EC7" w14:textId="77777777" w:rsidR="00932FC8" w:rsidRDefault="00932FC8" w:rsidP="00932FC8"/>
    <w:tbl>
      <w:tblPr>
        <w:tblStyle w:val="CodeSampleTable"/>
        <w:tblW w:w="5000" w:type="pct"/>
        <w:tblLook w:val="04A0" w:firstRow="1" w:lastRow="0" w:firstColumn="1" w:lastColumn="0" w:noHBand="0" w:noVBand="1"/>
      </w:tblPr>
      <w:tblGrid>
        <w:gridCol w:w="9628"/>
      </w:tblGrid>
      <w:tr w:rsidR="00932FC8" w:rsidRPr="00DD7CCF" w14:paraId="3A9289BB"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BB219BF" w14:textId="10C39E1A" w:rsidR="00932FC8" w:rsidRPr="002E2D39" w:rsidRDefault="00932FC8" w:rsidP="00932FC8">
            <w:pPr>
              <w:pStyle w:val="Kpalrs"/>
            </w:pPr>
            <w:bookmarkStart w:id="147" w:name="_Ref181628185"/>
            <w:r w:rsidRPr="00DD7CCF">
              <w:t xml:space="preserve">Example </w:t>
            </w:r>
            <w:r w:rsidR="00542B66">
              <w:fldChar w:fldCharType="begin"/>
            </w:r>
            <w:r w:rsidR="00542B66">
              <w:instrText xml:space="preserve"> STYLEREF 3 \s </w:instrText>
            </w:r>
            <w:r w:rsidR="00542B66">
              <w:fldChar w:fldCharType="separate"/>
            </w:r>
            <w:r w:rsidR="00B30F6E">
              <w:rPr>
                <w:noProof/>
              </w:rPr>
              <w:t>2.3.5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B</w:t>
            </w:r>
            <w:r w:rsidR="00542B66">
              <w:rPr>
                <w:noProof/>
              </w:rPr>
              <w:fldChar w:fldCharType="end"/>
            </w:r>
            <w:bookmarkEnd w:id="147"/>
            <w:r w:rsidRPr="00DD7CCF">
              <w:t xml:space="preserve">: </w:t>
            </w:r>
            <w:r>
              <w:t xml:space="preserve">independent words fused in vowel </w:t>
            </w:r>
            <w:r w:rsidRPr="00DD7FA5">
              <w:rPr>
                <w:rStyle w:val="Foreign"/>
              </w:rPr>
              <w:t>sandhi</w:t>
            </w:r>
            <w:r>
              <w:t xml:space="preserve"> across a line boundary</w:t>
            </w:r>
          </w:p>
        </w:tc>
      </w:tr>
      <w:tr w:rsidR="00932FC8" w:rsidRPr="00DD7CCF" w14:paraId="3AF702A5" w14:textId="77777777" w:rsidTr="00D45A5E">
        <w:tc>
          <w:tcPr>
            <w:tcW w:w="5000" w:type="pct"/>
          </w:tcPr>
          <w:p w14:paraId="22BAA081"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w:t>
            </w:r>
            <w:r>
              <w:rPr>
                <w:rStyle w:val="Codevalue"/>
              </w:rPr>
              <w:t>32</w:t>
            </w:r>
            <w:r w:rsidRPr="002E2D39">
              <w:rPr>
                <w:rStyle w:val="Codevalue"/>
              </w:rPr>
              <w:t>"</w:t>
            </w:r>
            <w:r w:rsidRPr="002E2D39">
              <w:rPr>
                <w:rStyle w:val="Code"/>
              </w:rPr>
              <w:t xml:space="preserve"> </w:t>
            </w:r>
            <w:r w:rsidRPr="002E2D39">
              <w:rPr>
                <w:rStyle w:val="Codeattribute"/>
              </w:rPr>
              <w:t>met=</w:t>
            </w:r>
            <w:r w:rsidRPr="002E2D39">
              <w:rPr>
                <w:rStyle w:val="Codevalue"/>
              </w:rPr>
              <w:t>"</w:t>
            </w:r>
            <w:r w:rsidRPr="00DD7FA5">
              <w:rPr>
                <w:rStyle w:val="Codevalue"/>
              </w:rPr>
              <w:t>vaṁśastha</w:t>
            </w:r>
            <w:r w:rsidRPr="002E2D39">
              <w:rPr>
                <w:rStyle w:val="Codevalue"/>
              </w:rPr>
              <w:t>"</w:t>
            </w:r>
            <w:r w:rsidRPr="002E2D39">
              <w:rPr>
                <w:rStyle w:val="Code"/>
              </w:rPr>
              <w:t>&gt;</w:t>
            </w:r>
          </w:p>
          <w:p w14:paraId="6CAC38F8" w14:textId="77777777" w:rsidR="00932FC8" w:rsidRDefault="00932FC8" w:rsidP="009A26BC">
            <w:pPr>
              <w:pStyle w:val="CodeParagraph"/>
              <w:keepNext/>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&lt;/l&gt;</w:t>
            </w:r>
          </w:p>
          <w:p w14:paraId="26128692" w14:textId="77777777" w:rsidR="00932FC8" w:rsidRPr="002E2D39" w:rsidRDefault="00932FC8" w:rsidP="009A26BC">
            <w:pPr>
              <w:pStyle w:val="CodeParagraph"/>
              <w:keepNext/>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2FC147E9" w14:textId="77777777" w:rsidR="00932FC8" w:rsidRPr="002E2D39" w:rsidRDefault="00932FC8" w:rsidP="009A26BC">
            <w:pPr>
              <w:pStyle w:val="CodeParagraph"/>
              <w:keepNext/>
              <w:rPr>
                <w:rStyle w:val="Code"/>
              </w:rPr>
            </w:pPr>
            <w:r>
              <w:rPr>
                <w:rStyle w:val="Code"/>
              </w:rPr>
              <w:t xml:space="preserve">  ...</w:t>
            </w:r>
          </w:p>
          <w:p w14:paraId="24F08A51" w14:textId="77777777" w:rsidR="00932FC8" w:rsidRPr="00DD7CCF" w:rsidRDefault="00932FC8" w:rsidP="009A26BC">
            <w:pPr>
              <w:pStyle w:val="CodeParagraph"/>
              <w:keepNext/>
            </w:pPr>
            <w:r w:rsidRPr="002E2D39">
              <w:rPr>
                <w:rStyle w:val="Code"/>
              </w:rPr>
              <w:t>&lt;/lg&gt;</w:t>
            </w:r>
          </w:p>
        </w:tc>
      </w:tr>
      <w:tr w:rsidR="00932FC8" w:rsidRPr="00DD7CCF" w14:paraId="3827D242" w14:textId="77777777" w:rsidTr="00D45A5E">
        <w:tc>
          <w:tcPr>
            <w:tcW w:w="5000" w:type="pct"/>
          </w:tcPr>
          <w:p w14:paraId="312D36C7" w14:textId="77777777" w:rsidR="00932FC8" w:rsidRDefault="00932FC8" w:rsidP="009A26BC">
            <w:pPr>
              <w:pStyle w:val="TableNote"/>
              <w:keepNext/>
            </w:pPr>
            <w:r>
              <w:t xml:space="preserve">the word </w:t>
            </w:r>
            <w:r w:rsidRPr="00F11F52">
              <w:rPr>
                <w:rStyle w:val="Foreign"/>
              </w:rPr>
              <w:t>anvakāri</w:t>
            </w:r>
            <w:r>
              <w:t xml:space="preserve"> is split between lines (its initial vowel being merged into the final </w:t>
            </w:r>
            <w:r w:rsidRPr="00F11F52">
              <w:rPr>
                <w:rStyle w:val="Foreign"/>
              </w:rPr>
              <w:t>ā</w:t>
            </w:r>
            <w:r>
              <w:t xml:space="preserve"> of the preceding word)</w:t>
            </w:r>
          </w:p>
          <w:p w14:paraId="2E9B4B08" w14:textId="77777777" w:rsidR="00932FC8" w:rsidRDefault="00932FC8" w:rsidP="009A26BC">
            <w:pPr>
              <w:pStyle w:val="TableNote"/>
              <w:keepNext/>
            </w:pPr>
            <w:r>
              <w:t xml:space="preserve">splitting into </w:t>
            </w:r>
            <w:r w:rsidRPr="00A25D88">
              <w:rPr>
                <w:rStyle w:val="Codetext"/>
              </w:rPr>
              <w:t>karmmaṇā</w:t>
            </w:r>
            <w:r w:rsidRPr="00A25D88">
              <w:rPr>
                <w:rStyle w:val="Code"/>
              </w:rPr>
              <w:t>&lt;/l&gt;&lt;l&gt;</w:t>
            </w:r>
            <w:r w:rsidRPr="00A25D88">
              <w:rPr>
                <w:rStyle w:val="Codetext"/>
              </w:rPr>
              <w:t>nvakāri</w:t>
            </w:r>
            <w:r>
              <w:t xml:space="preserve"> puts the metrical boundary at an </w:t>
            </w:r>
            <w:r>
              <w:rPr>
                <w:rStyle w:val="Foreign"/>
              </w:rPr>
              <w:t>akṣara</w:t>
            </w:r>
            <w:r>
              <w:t xml:space="preserve"> boundary</w:t>
            </w:r>
          </w:p>
          <w:p w14:paraId="169A4A79" w14:textId="77777777" w:rsidR="00932FC8" w:rsidRPr="00DD7CCF" w:rsidRDefault="00932FC8" w:rsidP="009A26BC">
            <w:pPr>
              <w:pStyle w:val="TableNote"/>
              <w:keepNext/>
            </w:pPr>
            <w:r>
              <w:t xml:space="preserve">but the primary reason for splitting at this point was that it is closer to a word boundary than </w:t>
            </w:r>
            <w:r w:rsidRPr="00A25D88">
              <w:rPr>
                <w:rStyle w:val="Codetext"/>
              </w:rPr>
              <w:t>karmmaṇānv</w:t>
            </w:r>
            <w:r w:rsidRPr="00A25D88">
              <w:rPr>
                <w:rStyle w:val="Code"/>
              </w:rPr>
              <w:t>&lt;/l&gt;&lt;l&gt;</w:t>
            </w:r>
            <w:r w:rsidRPr="00A25D88">
              <w:rPr>
                <w:rStyle w:val="Codetext"/>
              </w:rPr>
              <w:t>akāri</w:t>
            </w:r>
            <w:r>
              <w:t xml:space="preserve"> would be (which is at the boundary of a prefix)</w:t>
            </w:r>
          </w:p>
        </w:tc>
      </w:tr>
      <w:tr w:rsidR="00932FC8" w:rsidRPr="00DD7CCF" w14:paraId="28FD8D09" w14:textId="77777777" w:rsidTr="00D45A5E">
        <w:tc>
          <w:tcPr>
            <w:tcW w:w="5000" w:type="pct"/>
          </w:tcPr>
          <w:p w14:paraId="6ABA00B2"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w:t>
            </w:r>
            <w:r>
              <w:rPr>
                <w:rStyle w:val="Codevalue"/>
              </w:rPr>
              <w:t>6</w:t>
            </w:r>
            <w:r w:rsidRPr="002E2D39">
              <w:rPr>
                <w:rStyle w:val="Codevalue"/>
              </w:rPr>
              <w:t>"</w:t>
            </w:r>
            <w:r w:rsidRPr="002E2D39">
              <w:rPr>
                <w:rStyle w:val="Code"/>
              </w:rPr>
              <w:t xml:space="preserve"> </w:t>
            </w:r>
            <w:r w:rsidRPr="002E2D39">
              <w:rPr>
                <w:rStyle w:val="Codeattribute"/>
              </w:rPr>
              <w:t>met=</w:t>
            </w:r>
            <w:r w:rsidRPr="002E2D39">
              <w:rPr>
                <w:rStyle w:val="Codevalue"/>
              </w:rPr>
              <w:t>"</w:t>
            </w:r>
            <w:r w:rsidRPr="003F305B">
              <w:rPr>
                <w:rStyle w:val="Codevalue"/>
              </w:rPr>
              <w:t>anuṣṭubh</w:t>
            </w:r>
            <w:r w:rsidRPr="002E2D39">
              <w:rPr>
                <w:rStyle w:val="Codevalue"/>
              </w:rPr>
              <w:t>"</w:t>
            </w:r>
            <w:r w:rsidRPr="002E2D39">
              <w:rPr>
                <w:rStyle w:val="Code"/>
              </w:rPr>
              <w:t>&gt;</w:t>
            </w:r>
          </w:p>
          <w:p w14:paraId="7CB99AE1" w14:textId="77777777" w:rsidR="00932FC8"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&lt;/l&gt;</w:t>
            </w:r>
          </w:p>
          <w:p w14:paraId="7777B15B" w14:textId="77777777" w:rsidR="00932FC8" w:rsidRPr="002E2D39"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&lt;/l&gt;</w:t>
            </w:r>
          </w:p>
          <w:p w14:paraId="45DBE792" w14:textId="77777777" w:rsidR="00932FC8" w:rsidRPr="002E2D39" w:rsidRDefault="00932FC8" w:rsidP="009A26BC">
            <w:pPr>
              <w:pStyle w:val="CodeParagraph"/>
              <w:keepNext/>
              <w:rPr>
                <w:rStyle w:val="Code"/>
              </w:rPr>
            </w:pPr>
            <w:r>
              <w:rPr>
                <w:rStyle w:val="Code"/>
              </w:rPr>
              <w:t xml:space="preserve">  ...</w:t>
            </w:r>
          </w:p>
          <w:p w14:paraId="204F9B17" w14:textId="77777777" w:rsidR="00932FC8" w:rsidRPr="00DD7CCF" w:rsidRDefault="00932FC8" w:rsidP="009A26BC">
            <w:pPr>
              <w:pStyle w:val="CodeParagraph"/>
              <w:keepNext/>
            </w:pPr>
            <w:r w:rsidRPr="002E2D39">
              <w:rPr>
                <w:rStyle w:val="Code"/>
              </w:rPr>
              <w:t>&lt;/lg&gt;</w:t>
            </w:r>
          </w:p>
        </w:tc>
      </w:tr>
      <w:tr w:rsidR="00932FC8" w:rsidRPr="00DD7CCF" w14:paraId="6B521FC7" w14:textId="77777777" w:rsidTr="00D45A5E">
        <w:tc>
          <w:tcPr>
            <w:tcW w:w="5000" w:type="pct"/>
          </w:tcPr>
          <w:p w14:paraId="22185748" w14:textId="77777777" w:rsidR="00932FC8" w:rsidRDefault="00932FC8" w:rsidP="009A26BC">
            <w:pPr>
              <w:pStyle w:val="TableNote"/>
              <w:keepNext/>
            </w:pPr>
            <w:r>
              <w:t xml:space="preserve">the word </w:t>
            </w:r>
            <w:r w:rsidRPr="00F11F52">
              <w:rPr>
                <w:rStyle w:val="Foreign"/>
              </w:rPr>
              <w:t>anujasya</w:t>
            </w:r>
            <w:r>
              <w:t xml:space="preserve"> is split between lines (its final vowel being merged into the initial vowel of the following </w:t>
            </w:r>
            <w:r w:rsidRPr="00F11F52">
              <w:rPr>
                <w:rStyle w:val="Foreign"/>
              </w:rPr>
              <w:t>indrarājasya</w:t>
            </w:r>
            <w:r>
              <w:t>)</w:t>
            </w:r>
          </w:p>
          <w:p w14:paraId="1AD923CD" w14:textId="77777777" w:rsidR="00932FC8" w:rsidRDefault="00932FC8" w:rsidP="009A26BC">
            <w:pPr>
              <w:pStyle w:val="TableNote"/>
              <w:keepNext/>
            </w:pPr>
            <w:r>
              <w:t xml:space="preserve">splitting into </w:t>
            </w:r>
            <w:r w:rsidRPr="003F305B">
              <w:rPr>
                <w:rStyle w:val="Codetext"/>
              </w:rPr>
              <w:t>tad-anuja</w:t>
            </w:r>
            <w:r w:rsidRPr="003F305B">
              <w:rPr>
                <w:rStyle w:val="Code"/>
              </w:rPr>
              <w:t>&lt;/l&gt;&lt;l&gt;</w:t>
            </w:r>
            <w:r w:rsidRPr="003F305B">
              <w:rPr>
                <w:rStyle w:val="Codetext"/>
              </w:rPr>
              <w:t>syendrarājasya</w:t>
            </w:r>
            <w:r>
              <w:t xml:space="preserve"> would place the split further away from the word boundary, which is not desirable</w:t>
            </w:r>
          </w:p>
          <w:p w14:paraId="173F1D42" w14:textId="77777777" w:rsidR="00932FC8" w:rsidRPr="00DD7CCF" w:rsidRDefault="00932FC8" w:rsidP="009A26BC">
            <w:pPr>
              <w:pStyle w:val="TableNote"/>
              <w:keepNext/>
            </w:pPr>
            <w:r>
              <w:t xml:space="preserve">the preferred splitting does not, in this case, coincide with an </w:t>
            </w:r>
            <w:r w:rsidRPr="003F305B">
              <w:rPr>
                <w:rStyle w:val="Foreign"/>
              </w:rPr>
              <w:t>akṣara</w:t>
            </w:r>
            <w:r>
              <w:t xml:space="preserve"> boundary</w:t>
            </w:r>
          </w:p>
        </w:tc>
      </w:tr>
      <w:tr w:rsidR="00932FC8" w:rsidRPr="00DD7CCF" w14:paraId="6060898D" w14:textId="77777777" w:rsidTr="00D45A5E">
        <w:tc>
          <w:tcPr>
            <w:tcW w:w="5000" w:type="pct"/>
          </w:tcPr>
          <w:p w14:paraId="4899F4FA"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w:t>
            </w:r>
            <w:r>
              <w:rPr>
                <w:rStyle w:val="Codevalue"/>
              </w:rPr>
              <w:t>2</w:t>
            </w:r>
            <w:r w:rsidRPr="002E2D39">
              <w:rPr>
                <w:rStyle w:val="Codevalue"/>
              </w:rPr>
              <w:t>"</w:t>
            </w:r>
            <w:r w:rsidRPr="002E2D39">
              <w:rPr>
                <w:rStyle w:val="Code"/>
              </w:rPr>
              <w:t xml:space="preserve"> </w:t>
            </w:r>
            <w:r w:rsidRPr="002E2D39">
              <w:rPr>
                <w:rStyle w:val="Codeattribute"/>
              </w:rPr>
              <w:t>met=</w:t>
            </w:r>
            <w:r w:rsidRPr="002E2D39">
              <w:rPr>
                <w:rStyle w:val="Codevalue"/>
              </w:rPr>
              <w:t>"</w:t>
            </w:r>
            <w:r>
              <w:rPr>
                <w:rStyle w:val="Codevalue"/>
              </w:rPr>
              <w:t>sragdharā</w:t>
            </w:r>
            <w:r w:rsidRPr="002E2D39">
              <w:rPr>
                <w:rStyle w:val="Codevalue"/>
              </w:rPr>
              <w:t>"</w:t>
            </w:r>
            <w:r w:rsidRPr="002E2D39">
              <w:rPr>
                <w:rStyle w:val="Code"/>
              </w:rPr>
              <w:t>&gt;</w:t>
            </w:r>
          </w:p>
          <w:p w14:paraId="5557F303" w14:textId="77777777" w:rsidR="00932FC8" w:rsidRPr="002E2D39" w:rsidRDefault="00932FC8" w:rsidP="009A26BC">
            <w:pPr>
              <w:pStyle w:val="CodeParagraph"/>
              <w:keepNext/>
              <w:rPr>
                <w:rStyle w:val="Code"/>
              </w:rPr>
            </w:pPr>
            <w:r>
              <w:rPr>
                <w:rStyle w:val="Code"/>
              </w:rPr>
              <w:t xml:space="preserve">  ...</w:t>
            </w:r>
          </w:p>
          <w:p w14:paraId="2A128BEA" w14:textId="77777777" w:rsidR="00932FC8"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Pr>
                <w:rStyle w:val="Codetext"/>
              </w:rPr>
              <w:t xml:space="preserve"> ’</w:t>
            </w:r>
            <w:r w:rsidRPr="00A25D88">
              <w:rPr>
                <w:rStyle w:val="Codetext"/>
              </w:rPr>
              <w:t>pīśvara-guṇa-nipuṇo vismayo nāpy akāryy atr</w:t>
            </w:r>
            <w:r w:rsidRPr="00A25D88">
              <w:rPr>
                <w:rStyle w:val="Code"/>
              </w:rPr>
              <w:t>&lt;/l&gt;</w:t>
            </w:r>
          </w:p>
          <w:p w14:paraId="248E50F9" w14:textId="77777777" w:rsidR="00932FC8" w:rsidRPr="002E2D39"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&lt;/l&gt;</w:t>
            </w:r>
          </w:p>
          <w:p w14:paraId="02C52672" w14:textId="77777777" w:rsidR="00932FC8" w:rsidRPr="00DD7CCF" w:rsidRDefault="00932FC8" w:rsidP="009A26BC">
            <w:pPr>
              <w:pStyle w:val="CodeParagraph"/>
              <w:keepNext/>
            </w:pPr>
            <w:r w:rsidRPr="002E2D39">
              <w:rPr>
                <w:rStyle w:val="Code"/>
              </w:rPr>
              <w:t>&lt;/lg&gt;</w:t>
            </w:r>
          </w:p>
        </w:tc>
      </w:tr>
      <w:tr w:rsidR="00932FC8" w:rsidRPr="00DD7CCF" w14:paraId="7D063754" w14:textId="77777777" w:rsidTr="00D45A5E">
        <w:tc>
          <w:tcPr>
            <w:tcW w:w="5000" w:type="pct"/>
          </w:tcPr>
          <w:p w14:paraId="7289D185" w14:textId="77777777" w:rsidR="00932FC8" w:rsidRDefault="00932FC8" w:rsidP="00932FC8">
            <w:pPr>
              <w:pStyle w:val="TableNote"/>
            </w:pPr>
            <w:r>
              <w:t xml:space="preserve">the word </w:t>
            </w:r>
            <w:r w:rsidRPr="00F11F52">
              <w:rPr>
                <w:rStyle w:val="Foreign"/>
              </w:rPr>
              <w:t>atra</w:t>
            </w:r>
            <w:r>
              <w:t xml:space="preserve"> is split between lines (its final vowel being merged into the initial vowel of the following </w:t>
            </w:r>
            <w:r w:rsidRPr="00F11F52">
              <w:rPr>
                <w:rStyle w:val="Foreign"/>
              </w:rPr>
              <w:t>asevi</w:t>
            </w:r>
            <w:r>
              <w:t>)</w:t>
            </w:r>
          </w:p>
          <w:p w14:paraId="2C37D05B" w14:textId="77777777" w:rsidR="00932FC8" w:rsidRDefault="00932FC8" w:rsidP="00932FC8">
            <w:pPr>
              <w:pStyle w:val="TableNote"/>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w:t>
            </w:r>
          </w:p>
          <w:p w14:paraId="74410268" w14:textId="77777777" w:rsidR="00932FC8" w:rsidRPr="00DD7CCF" w:rsidRDefault="00932FC8" w:rsidP="00932FC8">
            <w:pPr>
              <w:pStyle w:val="TableNote"/>
            </w:pPr>
            <w:r>
              <w:t xml:space="preserve">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tc>
      </w:tr>
    </w:tbl>
    <w:p w14:paraId="4C886D54" w14:textId="30ADB8C8" w:rsidR="00C02B8C" w:rsidRPr="00DD7CCF" w:rsidRDefault="004D2E67" w:rsidP="00EB2024">
      <w:pPr>
        <w:pStyle w:val="Cmsor3"/>
      </w:pPr>
      <w:bookmarkStart w:id="148" w:name="_Toc182927758"/>
      <w:r w:rsidRPr="00DD7CCF">
        <w:t xml:space="preserve">Verse markup </w:t>
      </w:r>
      <w:r w:rsidR="00EF38BD">
        <w:t>interacting with</w:t>
      </w:r>
      <w:r w:rsidRPr="00DD7CCF">
        <w:t xml:space="preserve"> other markup</w:t>
      </w:r>
      <w:bookmarkEnd w:id="145"/>
      <w:bookmarkEnd w:id="148"/>
    </w:p>
    <w:p w14:paraId="28D704F0" w14:textId="6D5918D0" w:rsidR="00C02B8C" w:rsidRPr="00D45A5E" w:rsidRDefault="00D45A5E" w:rsidP="00D45A5E">
      <w:r w:rsidRPr="00D45A5E">
        <w:t>A</w:t>
      </w:r>
      <w:r w:rsidR="004D2E67" w:rsidRPr="00D45A5E">
        <w:t>ll markup applicable to text can and must be used within verse elements</w:t>
      </w:r>
      <w:r>
        <w:t>. The following subsections give instructions for handling cases where the markup required for verse interferes with other markup elements.</w:t>
      </w:r>
    </w:p>
    <w:p w14:paraId="7894BD2E" w14:textId="39588A1D" w:rsidR="00D45A5E" w:rsidRPr="00DD7CCF" w:rsidRDefault="00D45A5E" w:rsidP="00D45A5E">
      <w:pPr>
        <w:pStyle w:val="Cmsor4"/>
      </w:pPr>
      <w:bookmarkStart w:id="149" w:name="_Toc182927759"/>
      <w:r>
        <w:t>Verse markup interacting with empty elements for extrinsic structure</w:t>
      </w:r>
      <w:bookmarkEnd w:id="149"/>
    </w:p>
    <w:p w14:paraId="0DD6CB70" w14:textId="05B2CEFC" w:rsidR="00D45A5E" w:rsidRDefault="00D45A5E" w:rsidP="00D45A5E">
      <w:pPr>
        <w:pStyle w:val="Lista"/>
      </w:pPr>
      <w:r>
        <w:t>verse beginnings may coincide with markup elements representing extrinsic structure, such as</w:t>
      </w:r>
    </w:p>
    <w:p w14:paraId="6FF6B79C" w14:textId="73E91120" w:rsidR="00D45A5E" w:rsidRDefault="00D45A5E" w:rsidP="00D45A5E">
      <w:pPr>
        <w:pStyle w:val="Lista2"/>
      </w:pPr>
      <w:r w:rsidRPr="00DD7CCF">
        <w:t>physical line</w:t>
      </w:r>
      <w:r>
        <w:t xml:space="preserve"> beginnings (§</w:t>
      </w:r>
      <w:r w:rsidR="00CB56FA">
        <w:fldChar w:fldCharType="begin"/>
      </w:r>
      <w:r w:rsidR="00CB56FA">
        <w:instrText xml:space="preserve"> REF _Ref182580609 \r \h </w:instrText>
      </w:r>
      <w:r w:rsidR="00CB56FA">
        <w:fldChar w:fldCharType="separate"/>
      </w:r>
      <w:r w:rsidR="00B30F6E">
        <w:t>3.4</w:t>
      </w:r>
      <w:r w:rsidR="00CB56FA">
        <w:fldChar w:fldCharType="end"/>
      </w:r>
      <w:r>
        <w:t>)</w:t>
      </w:r>
    </w:p>
    <w:p w14:paraId="28D58821" w14:textId="5819E5B5" w:rsidR="00D45A5E" w:rsidRDefault="00D45A5E" w:rsidP="00D45A5E">
      <w:pPr>
        <w:pStyle w:val="Lista2"/>
      </w:pPr>
      <w:r w:rsidRPr="00DD7CCF">
        <w:t>page</w:t>
      </w:r>
      <w:r w:rsidR="00E91AE5">
        <w:t>like partitions</w:t>
      </w:r>
      <w:r>
        <w:t xml:space="preserve"> (§</w:t>
      </w:r>
      <w:r w:rsidR="00E91AE5">
        <w:fldChar w:fldCharType="begin"/>
      </w:r>
      <w:r w:rsidR="00E91AE5">
        <w:instrText xml:space="preserve"> REF _Ref43979481 \r \h </w:instrText>
      </w:r>
      <w:r w:rsidR="00E91AE5">
        <w:fldChar w:fldCharType="separate"/>
      </w:r>
      <w:r w:rsidR="00B30F6E">
        <w:t>3.4</w:t>
      </w:r>
      <w:r w:rsidR="00E91AE5">
        <w:fldChar w:fldCharType="end"/>
      </w:r>
      <w:r>
        <w:t>)</w:t>
      </w:r>
    </w:p>
    <w:p w14:paraId="37BB3EC9" w14:textId="10C20FD4" w:rsidR="00D45A5E" w:rsidRDefault="00D45A5E" w:rsidP="00D45A5E">
      <w:pPr>
        <w:pStyle w:val="Lista2"/>
      </w:pPr>
      <w:r>
        <w:t xml:space="preserve">gridlike </w:t>
      </w:r>
      <w:r w:rsidR="00E91AE5">
        <w:t xml:space="preserve">partitions </w:t>
      </w:r>
      <w:r>
        <w:t>(§</w:t>
      </w:r>
      <w:r w:rsidR="00E91AE5">
        <w:fldChar w:fldCharType="begin"/>
      </w:r>
      <w:r w:rsidR="00E91AE5">
        <w:instrText xml:space="preserve"> REF _Ref43984651 \r \h </w:instrText>
      </w:r>
      <w:r w:rsidR="00E91AE5">
        <w:fldChar w:fldCharType="separate"/>
      </w:r>
      <w:r w:rsidR="00B30F6E">
        <w:t>3.6</w:t>
      </w:r>
      <w:r w:rsidR="00E91AE5">
        <w:fldChar w:fldCharType="end"/>
      </w:r>
      <w:r>
        <w:t>)</w:t>
      </w:r>
    </w:p>
    <w:p w14:paraId="5BE5215C" w14:textId="33CA03F6" w:rsidR="00C02B8C" w:rsidRDefault="00D45A5E" w:rsidP="00D45A5E">
      <w:pPr>
        <w:pStyle w:val="Lista"/>
      </w:pPr>
      <w:r>
        <w:t>as per §</w:t>
      </w:r>
      <w:r>
        <w:fldChar w:fldCharType="begin"/>
      </w:r>
      <w:r>
        <w:instrText xml:space="preserve"> REF _Ref43979552 \r \h </w:instrText>
      </w:r>
      <w:r>
        <w:fldChar w:fldCharType="separate"/>
      </w:r>
      <w:r w:rsidR="00B30F6E">
        <w:t>8.2.3</w:t>
      </w:r>
      <w:r>
        <w:fldChar w:fldCharType="end"/>
      </w:r>
      <w:r>
        <w:t>, the above elements must normally appear within block-level elements</w:t>
      </w:r>
    </w:p>
    <w:p w14:paraId="003DACC7" w14:textId="2C3A9B76" w:rsidR="00C02B8C" w:rsidRPr="00DD7CCF" w:rsidRDefault="00AC54D6" w:rsidP="00D45A5E">
      <w:pPr>
        <w:pStyle w:val="Lista2"/>
      </w:pPr>
      <w:r>
        <w:t xml:space="preserve">i.e. </w:t>
      </w:r>
      <w:r w:rsidR="00D45A5E">
        <w:t xml:space="preserve">in this case within the </w:t>
      </w:r>
      <w:r w:rsidR="004D2E67" w:rsidRPr="00DD7CCF">
        <w:rPr>
          <w:rStyle w:val="Code"/>
        </w:rPr>
        <w:t>&lt;l&gt;</w:t>
      </w:r>
      <w:r w:rsidR="004D2E67" w:rsidRPr="00DD7CCF">
        <w:t xml:space="preserve"> element </w:t>
      </w:r>
      <w:r w:rsidR="00D45A5E">
        <w:t xml:space="preserve">for the verse line, </w:t>
      </w:r>
      <w:r w:rsidR="004D2E67" w:rsidRPr="00DD7CCF">
        <w:t xml:space="preserve">and before the text of that line, </w:t>
      </w:r>
      <w:r w:rsidR="00D45A5E">
        <w:t xml:space="preserve">as in </w:t>
      </w:r>
      <w:r w:rsidR="00D45A5E">
        <w:fldChar w:fldCharType="begin"/>
      </w:r>
      <w:r w:rsidR="00D45A5E">
        <w:instrText xml:space="preserve"> REF _Ref181694220 \h </w:instrText>
      </w:r>
      <w:r w:rsidR="00D45A5E">
        <w:fldChar w:fldCharType="separate"/>
      </w:r>
      <w:r w:rsidR="00B30F6E" w:rsidRPr="00DD7CCF">
        <w:t xml:space="preserve">Example </w:t>
      </w:r>
      <w:r w:rsidR="00B30F6E">
        <w:rPr>
          <w:noProof/>
        </w:rPr>
        <w:t>2.3.6</w:t>
      </w:r>
      <w:r w:rsidR="00B30F6E" w:rsidRPr="00DD7CCF">
        <w:t>.</w:t>
      </w:r>
      <w:r w:rsidR="00B30F6E">
        <w:rPr>
          <w:noProof/>
        </w:rPr>
        <w:t>A</w:t>
      </w:r>
      <w:r w:rsidR="00D45A5E">
        <w:fldChar w:fldCharType="end"/>
      </w:r>
    </w:p>
    <w:tbl>
      <w:tblPr>
        <w:tblStyle w:val="CodeSampleTable"/>
        <w:tblW w:w="5000" w:type="pct"/>
        <w:tblLook w:val="04A0" w:firstRow="1" w:lastRow="0" w:firstColumn="1" w:lastColumn="0" w:noHBand="0" w:noVBand="1"/>
      </w:tblPr>
      <w:tblGrid>
        <w:gridCol w:w="9628"/>
      </w:tblGrid>
      <w:tr w:rsidR="00D45A5E" w:rsidRPr="00DD7CCF" w14:paraId="312FE10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59E13EB7" w14:textId="20208DF2" w:rsidR="00D45A5E" w:rsidRPr="002E2D39" w:rsidRDefault="00D45A5E" w:rsidP="00D45A5E">
            <w:pPr>
              <w:pStyle w:val="Kpalrs"/>
            </w:pPr>
            <w:bookmarkStart w:id="150" w:name="_Ref181694220"/>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2.3.6</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bookmarkEnd w:id="150"/>
            <w:r w:rsidRPr="00DD7CCF">
              <w:t xml:space="preserve">: </w:t>
            </w:r>
            <w:r>
              <w:t>verse markup interacting with empty structural elements</w:t>
            </w:r>
            <w:r w:rsidRPr="002E2D39">
              <w:t xml:space="preserve"> </w:t>
            </w:r>
          </w:p>
        </w:tc>
      </w:tr>
      <w:tr w:rsidR="00D45A5E" w:rsidRPr="00DD7CCF" w14:paraId="007CA6C2" w14:textId="77777777" w:rsidTr="00D45A5E">
        <w:tc>
          <w:tcPr>
            <w:tcW w:w="5000" w:type="pct"/>
          </w:tcPr>
          <w:p w14:paraId="14D793C5" w14:textId="4F39A61E" w:rsidR="00D45A5E" w:rsidRDefault="00D45A5E" w:rsidP="009A26BC">
            <w:pPr>
              <w:pStyle w:val="CodeParagraph"/>
              <w:keepNext/>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2D4CAD15" w14:textId="6F794BA1" w:rsidR="00D45A5E" w:rsidRDefault="00D45A5E" w:rsidP="009A26BC">
            <w:pPr>
              <w:pStyle w:val="CodeParagraph"/>
              <w:keepNext/>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"5r"</w:t>
            </w:r>
            <w:r w:rsidRPr="00DD7CCF">
              <w:rPr>
                <w:rStyle w:val="Code"/>
              </w:rPr>
              <w:t xml:space="preserve">/&gt;&lt;lb </w:t>
            </w:r>
            <w:r w:rsidRPr="00DD7CCF">
              <w:rPr>
                <w:rStyle w:val="Codeattribute"/>
              </w:rPr>
              <w:t>n</w:t>
            </w:r>
            <w:r w:rsidRPr="00DD7CCF">
              <w:rPr>
                <w:rStyle w:val="Code"/>
              </w:rPr>
              <w:t>=</w:t>
            </w:r>
            <w:r w:rsidRPr="0046000E">
              <w:rPr>
                <w:rStyle w:val="Codevalue"/>
              </w:rPr>
              <w:t>"42"</w:t>
            </w:r>
            <w:r w:rsidRPr="00DD7CCF">
              <w:rPr>
                <w:rStyle w:val="Code"/>
              </w:rPr>
              <w:t>/&gt;</w:t>
            </w:r>
            <w:r w:rsidRPr="00DD7CCF">
              <w:rPr>
                <w:rStyle w:val="Codetext"/>
              </w:rPr>
              <w:t>ṣaṣṭi-varṣa-sahasrāṇi</w:t>
            </w:r>
            <w:r w:rsidRPr="00DD7CCF">
              <w:rPr>
                <w:rStyle w:val="Code"/>
              </w:rPr>
              <w:t>&lt;</w:t>
            </w:r>
            <w:r>
              <w:rPr>
                <w:rStyle w:val="Code"/>
              </w:rPr>
              <w:t>/</w:t>
            </w:r>
            <w:r w:rsidRPr="00DD7CCF">
              <w:rPr>
                <w:rStyle w:val="Code"/>
              </w:rPr>
              <w:t>l&gt;</w:t>
            </w:r>
          </w:p>
          <w:p w14:paraId="0C374D7D" w14:textId="77777777" w:rsidR="00D45A5E" w:rsidRPr="002E2D39" w:rsidRDefault="00D45A5E" w:rsidP="009A26BC">
            <w:pPr>
              <w:pStyle w:val="CodeParagraph"/>
              <w:keepNext/>
              <w:rPr>
                <w:rStyle w:val="Code"/>
              </w:rPr>
            </w:pPr>
            <w:r>
              <w:rPr>
                <w:rStyle w:val="Code"/>
              </w:rPr>
              <w:t xml:space="preserve">  ...</w:t>
            </w:r>
          </w:p>
          <w:p w14:paraId="40A4772C" w14:textId="77777777" w:rsidR="00D45A5E" w:rsidRPr="00DD7CCF" w:rsidRDefault="00D45A5E" w:rsidP="009A26BC">
            <w:pPr>
              <w:pStyle w:val="CodeParagraph"/>
              <w:keepNext/>
            </w:pPr>
            <w:r w:rsidRPr="002E2D39">
              <w:rPr>
                <w:rStyle w:val="Code"/>
              </w:rPr>
              <w:t>&lt;/lg&gt;</w:t>
            </w:r>
          </w:p>
        </w:tc>
      </w:tr>
      <w:tr w:rsidR="00D45A5E" w:rsidRPr="00DD7CCF" w14:paraId="0A651EC4" w14:textId="77777777" w:rsidTr="00D45A5E">
        <w:tc>
          <w:tcPr>
            <w:tcW w:w="5000" w:type="pct"/>
          </w:tcPr>
          <w:p w14:paraId="491616CD" w14:textId="3B48DAD6" w:rsidR="00D45A5E" w:rsidRDefault="00D45A5E" w:rsidP="00D45A5E">
            <w:pPr>
              <w:pStyle w:val="TableNote"/>
            </w:pPr>
            <w:r>
              <w:t>this stanza begins at the beginning of a page in a set of copper plates</w:t>
            </w:r>
          </w:p>
          <w:p w14:paraId="6F758466" w14:textId="43B16C38" w:rsidR="00D45A5E" w:rsidRPr="00DD7CCF" w:rsidRDefault="00D45A5E" w:rsidP="00D45A5E">
            <w:pPr>
              <w:pStyle w:val="TableNote"/>
            </w:pPr>
            <w:r>
              <w:t xml:space="preserve">the empty elements for the page beginning as well as the line beginning are placed first within the </w:t>
            </w:r>
            <w:r w:rsidRPr="00DD7CCF">
              <w:rPr>
                <w:rStyle w:val="Code"/>
              </w:rPr>
              <w:t>&lt;l&gt;</w:t>
            </w:r>
            <w:r w:rsidRPr="00DD7CCF">
              <w:t xml:space="preserve"> element</w:t>
            </w:r>
          </w:p>
        </w:tc>
      </w:tr>
    </w:tbl>
    <w:p w14:paraId="095350F1" w14:textId="3BA1784B" w:rsidR="00D45A5E" w:rsidRDefault="00D45A5E" w:rsidP="00D45A5E">
      <w:pPr>
        <w:pStyle w:val="Cmsor4"/>
      </w:pPr>
      <w:bookmarkStart w:id="151" w:name="_Toc182927760"/>
      <w:r>
        <w:t>Verse markup interacting with phrase-level markup</w:t>
      </w:r>
      <w:bookmarkEnd w:id="151"/>
    </w:p>
    <w:p w14:paraId="591A066A" w14:textId="1C6FBFA4" w:rsidR="00C02B8C" w:rsidRPr="00DD7CCF" w:rsidRDefault="004D2E67" w:rsidP="00E2714A">
      <w:pPr>
        <w:pStyle w:val="Lista"/>
      </w:pPr>
      <w:r w:rsidRPr="00DD7CCF">
        <w:t xml:space="preserve">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B30F6E">
        <w:t>1.3.3</w:t>
      </w:r>
      <w:r w:rsidR="009A6168" w:rsidRPr="00DD7CCF">
        <w:fldChar w:fldCharType="end"/>
      </w:r>
      <w:r w:rsidRPr="00DD7CCF">
        <w:t>) must always be avoided</w:t>
      </w:r>
      <w:r w:rsidR="00D45A5E">
        <w:t>, but the block-level elements for verse may overlap with the actual features encoded with some phrase-level elements, such as those for</w:t>
      </w:r>
    </w:p>
    <w:p w14:paraId="763911C3" w14:textId="57EBC9D7" w:rsidR="00D45A5E" w:rsidRDefault="004D2E67" w:rsidP="00D45A5E">
      <w:pPr>
        <w:pStyle w:val="Lista2"/>
      </w:pPr>
      <w:r w:rsidRPr="00DD7CCF">
        <w:t xml:space="preserve">reading difficulties </w:t>
      </w:r>
      <w:r w:rsidR="00D45A5E">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B30F6E">
        <w:t>5.3</w:t>
      </w:r>
      <w:r w:rsidR="009A6168" w:rsidRPr="00DD7CCF">
        <w:fldChar w:fldCharType="end"/>
      </w:r>
      <w:r w:rsidR="00D45A5E">
        <w:t>)</w:t>
      </w:r>
    </w:p>
    <w:p w14:paraId="037C8D9A" w14:textId="1817D9D5" w:rsidR="00D45A5E" w:rsidRDefault="004D2E67" w:rsidP="00D45A5E">
      <w:pPr>
        <w:pStyle w:val="Lista2"/>
      </w:pPr>
      <w:r w:rsidRPr="00DD7CCF">
        <w:t xml:space="preserve">editorial </w:t>
      </w:r>
      <w:r w:rsidR="00D45A5E">
        <w:t>restoration</w:t>
      </w:r>
      <w:r w:rsidRPr="00DD7CCF">
        <w:t xml:space="preserve"> </w:t>
      </w:r>
      <w:r w:rsidR="00D45A5E">
        <w:t>(</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B30F6E">
        <w:t>5.5</w:t>
      </w:r>
      <w:r w:rsidR="009A6168" w:rsidRPr="00DD7CCF">
        <w:fldChar w:fldCharType="end"/>
      </w:r>
      <w:r w:rsidR="00D45A5E">
        <w:t>)</w:t>
      </w:r>
    </w:p>
    <w:p w14:paraId="1E1530F3" w14:textId="08F8D0E3" w:rsidR="00D45A5E" w:rsidRDefault="00D45A5E" w:rsidP="00D45A5E">
      <w:pPr>
        <w:pStyle w:val="Lista2"/>
      </w:pPr>
      <w:r w:rsidRPr="00DD7CCF">
        <w:t xml:space="preserve">editorial intervention </w:t>
      </w:r>
      <w:r>
        <w:t>(</w:t>
      </w:r>
      <w:r w:rsidRPr="00DD7CCF">
        <w:t>§</w:t>
      </w:r>
      <w:r>
        <w:fldChar w:fldCharType="begin"/>
      </w:r>
      <w:r>
        <w:instrText xml:space="preserve"> REF _Ref181694670 \r \h </w:instrText>
      </w:r>
      <w:r>
        <w:fldChar w:fldCharType="separate"/>
      </w:r>
      <w:r w:rsidR="00B30F6E">
        <w:t>6</w:t>
      </w:r>
      <w:r>
        <w:fldChar w:fldCharType="end"/>
      </w:r>
      <w:r>
        <w:t>)</w:t>
      </w:r>
    </w:p>
    <w:p w14:paraId="2C7E9CE5" w14:textId="56DCFE9E" w:rsidR="00D45A5E" w:rsidRDefault="00D45A5E" w:rsidP="00D45A5E">
      <w:pPr>
        <w:pStyle w:val="Lista2"/>
      </w:pPr>
      <w:r>
        <w:t>semantic extras</w:t>
      </w:r>
      <w:r w:rsidR="004D2E67" w:rsidRPr="00DD7CCF">
        <w:t xml:space="preserve"> </w:t>
      </w:r>
      <w:r>
        <w:t>(</w:t>
      </w:r>
      <w:r w:rsidR="003C3D87" w:rsidRPr="00DD7CCF">
        <w:t>§</w:t>
      </w:r>
      <w:r>
        <w:fldChar w:fldCharType="begin"/>
      </w:r>
      <w:r>
        <w:instrText xml:space="preserve"> REF _Ref181352167 \r \h </w:instrText>
      </w:r>
      <w:r>
        <w:fldChar w:fldCharType="separate"/>
      </w:r>
      <w:r w:rsidR="00B30F6E">
        <w:t>7</w:t>
      </w:r>
      <w:r>
        <w:fldChar w:fldCharType="end"/>
      </w:r>
      <w:r w:rsidR="004D2E67" w:rsidRPr="00DD7CCF">
        <w:t>)</w:t>
      </w:r>
    </w:p>
    <w:p w14:paraId="48EF23E0" w14:textId="66BEDE17" w:rsidR="00D45A5E" w:rsidRDefault="00D45A5E" w:rsidP="00D45A5E">
      <w:pPr>
        <w:pStyle w:val="Lista"/>
      </w:pPr>
      <w:r>
        <w:t xml:space="preserve">in such cases, the applicable phrase-level markup must be created </w:t>
      </w:r>
      <w:r w:rsidR="004D2E67" w:rsidRPr="00DD7CCF">
        <w:t>in two parts, on both sides of the structural break</w:t>
      </w:r>
      <w:r>
        <w:t xml:space="preserve">, as in </w:t>
      </w:r>
      <w:r>
        <w:fldChar w:fldCharType="begin"/>
      </w:r>
      <w:r>
        <w:instrText xml:space="preserve"> REF _Ref181693607 \h </w:instrText>
      </w:r>
      <w:r>
        <w:fldChar w:fldCharType="separate"/>
      </w:r>
      <w:r w:rsidR="00B30F6E" w:rsidRPr="00DD7CCF">
        <w:t xml:space="preserve">Example </w:t>
      </w:r>
      <w:r w:rsidR="00B30F6E">
        <w:rPr>
          <w:noProof/>
        </w:rPr>
        <w:t>2.3.6</w:t>
      </w:r>
      <w:r w:rsidR="00B30F6E" w:rsidRPr="00DD7CCF">
        <w:t>.</w:t>
      </w:r>
      <w:r w:rsidR="00B30F6E">
        <w:rPr>
          <w:noProof/>
        </w:rPr>
        <w:t>B</w:t>
      </w:r>
      <w:r>
        <w:fldChar w:fldCharType="end"/>
      </w:r>
    </w:p>
    <w:p w14:paraId="5674EC38" w14:textId="14E1A4A1" w:rsidR="00C02B8C" w:rsidRPr="00DD7CCF" w:rsidRDefault="004D2E67" w:rsidP="00D45A5E">
      <w:pPr>
        <w:pStyle w:val="Lista2"/>
      </w:pP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B30F6E">
        <w:t>8.2</w:t>
      </w:r>
      <w:r w:rsidR="00EE57DB" w:rsidRPr="00DD7CCF">
        <w:fldChar w:fldCharType="end"/>
      </w:r>
      <w:r w:rsidRPr="00DD7CCF">
        <w:t xml:space="preserve"> for details</w:t>
      </w:r>
    </w:p>
    <w:tbl>
      <w:tblPr>
        <w:tblStyle w:val="CodeSampleTable"/>
        <w:tblW w:w="5000" w:type="pct"/>
        <w:tblLook w:val="04A0" w:firstRow="1" w:lastRow="0" w:firstColumn="1" w:lastColumn="0" w:noHBand="0" w:noVBand="1"/>
      </w:tblPr>
      <w:tblGrid>
        <w:gridCol w:w="9628"/>
      </w:tblGrid>
      <w:tr w:rsidR="00D45A5E" w:rsidRPr="00DD7CCF" w14:paraId="497FB1C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8770821" w14:textId="03871C33" w:rsidR="00D45A5E" w:rsidRPr="002E2D39" w:rsidRDefault="00D45A5E" w:rsidP="00D45A5E">
            <w:pPr>
              <w:pStyle w:val="Kpalrs"/>
            </w:pPr>
            <w:bookmarkStart w:id="152" w:name="_Ref181693607"/>
            <w:r w:rsidRPr="00DD7CCF">
              <w:t xml:space="preserve">Example </w:t>
            </w:r>
            <w:r w:rsidR="00542B66">
              <w:fldChar w:fldCharType="begin"/>
            </w:r>
            <w:r w:rsidR="00542B66">
              <w:instrText xml:space="preserve"> STYLEREF 3 \s </w:instrText>
            </w:r>
            <w:r w:rsidR="00542B66">
              <w:fldChar w:fldCharType="separate"/>
            </w:r>
            <w:r w:rsidR="00B30F6E">
              <w:rPr>
                <w:noProof/>
              </w:rPr>
              <w:t>2.3.6</w:t>
            </w:r>
            <w:r w:rsidR="00542B66">
              <w:rPr>
                <w:noProof/>
              </w:rPr>
              <w:fldChar w:fldCharType="end"/>
            </w:r>
            <w:r w:rsidRPr="00DD7CCF">
              <w:t>.</w:t>
            </w:r>
            <w:r w:rsidR="00542B66">
              <w:fldChar w:fldCharType="begin"/>
            </w:r>
            <w:r w:rsidR="00542B66">
              <w:instrText xml:space="preserve"> SEQ Example \* AL</w:instrText>
            </w:r>
            <w:r w:rsidR="00542B66">
              <w:instrText xml:space="preserve">PHABETIC \s 3 </w:instrText>
            </w:r>
            <w:r w:rsidR="00542B66">
              <w:fldChar w:fldCharType="separate"/>
            </w:r>
            <w:r w:rsidR="00B30F6E">
              <w:rPr>
                <w:noProof/>
              </w:rPr>
              <w:t>B</w:t>
            </w:r>
            <w:r w:rsidR="00542B66">
              <w:rPr>
                <w:noProof/>
              </w:rPr>
              <w:fldChar w:fldCharType="end"/>
            </w:r>
            <w:bookmarkEnd w:id="152"/>
            <w:r w:rsidRPr="00DD7CCF">
              <w:t xml:space="preserve">: </w:t>
            </w:r>
            <w:r>
              <w:t>verse markup interacting with phrase-level markup</w:t>
            </w:r>
          </w:p>
        </w:tc>
      </w:tr>
      <w:tr w:rsidR="00D45A5E" w:rsidRPr="00DD7CCF" w14:paraId="1BF41D43" w14:textId="77777777" w:rsidTr="00D45A5E">
        <w:tc>
          <w:tcPr>
            <w:tcW w:w="5000" w:type="pct"/>
          </w:tcPr>
          <w:p w14:paraId="42D5012E" w14:textId="77777777" w:rsidR="00D45A5E" w:rsidRDefault="00D45A5E" w:rsidP="009A26BC">
            <w:pPr>
              <w:pStyle w:val="CodeParagraph"/>
              <w:keepNext/>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14B74020" w14:textId="77777777" w:rsidR="00D45A5E" w:rsidRDefault="00D45A5E" w:rsidP="009A26BC">
            <w:pPr>
              <w:pStyle w:val="CodeParagraph"/>
              <w:keepNext/>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ṣaṣṭi-varṣa-sa</w:t>
            </w:r>
            <w:r w:rsidRPr="00DD7CCF">
              <w:rPr>
                <w:rStyle w:val="Code"/>
              </w:rPr>
              <w:t>&lt;</w:t>
            </w:r>
            <w:r>
              <w:rPr>
                <w:rStyle w:val="Code"/>
              </w:rPr>
              <w:t>unclear</w:t>
            </w:r>
            <w:r w:rsidRPr="00DD7CCF">
              <w:rPr>
                <w:rStyle w:val="Code"/>
              </w:rPr>
              <w:t>&gt;</w:t>
            </w:r>
            <w:r w:rsidRPr="00DD7CCF">
              <w:rPr>
                <w:rStyle w:val="Codetext"/>
              </w:rPr>
              <w:t>hasrāṇi</w:t>
            </w:r>
            <w:r w:rsidRPr="00DD7CCF">
              <w:rPr>
                <w:rStyle w:val="Code"/>
              </w:rPr>
              <w:t>&lt;</w:t>
            </w:r>
            <w:r>
              <w:rPr>
                <w:rStyle w:val="Code"/>
              </w:rPr>
              <w:t>/unclear</w:t>
            </w:r>
            <w:r w:rsidRPr="00DD7CCF">
              <w:rPr>
                <w:rStyle w:val="Code"/>
              </w:rPr>
              <w:t>&gt;&lt;</w:t>
            </w:r>
            <w:r>
              <w:rPr>
                <w:rStyle w:val="Code"/>
              </w:rPr>
              <w:t>/</w:t>
            </w:r>
            <w:r w:rsidRPr="00DD7CCF">
              <w:rPr>
                <w:rStyle w:val="Code"/>
              </w:rPr>
              <w:t>l&gt;</w:t>
            </w:r>
          </w:p>
          <w:p w14:paraId="009B1749" w14:textId="5B102FF5" w:rsidR="00D45A5E" w:rsidRPr="002E2D39" w:rsidRDefault="00D45A5E" w:rsidP="009A26BC">
            <w:pPr>
              <w:pStyle w:val="CodeParagraph"/>
              <w:keepNext/>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&gt;&lt;</w:t>
            </w:r>
            <w:r>
              <w:rPr>
                <w:rStyle w:val="Code"/>
              </w:rPr>
              <w:t>unclear</w:t>
            </w:r>
            <w:r w:rsidRPr="00DD7CCF">
              <w:rPr>
                <w:rStyle w:val="Code"/>
              </w:rPr>
              <w:t>&gt;</w:t>
            </w:r>
            <w:r>
              <w:rPr>
                <w:rStyle w:val="Codetext"/>
              </w:rPr>
              <w:t>svargge mo</w:t>
            </w:r>
            <w:r w:rsidRPr="00DD7CCF">
              <w:rPr>
                <w:rStyle w:val="Code"/>
              </w:rPr>
              <w:t>&lt;</w:t>
            </w:r>
            <w:r>
              <w:rPr>
                <w:rStyle w:val="Code"/>
              </w:rPr>
              <w:t>/unclear</w:t>
            </w:r>
            <w:r w:rsidRPr="00DD7CCF">
              <w:rPr>
                <w:rStyle w:val="Code"/>
              </w:rPr>
              <w:t>&gt;</w:t>
            </w:r>
            <w:r>
              <w:rPr>
                <w:rStyle w:val="Codetext"/>
              </w:rPr>
              <w:t>dati bhūmi-daḥ</w:t>
            </w:r>
            <w:r w:rsidRPr="00DD7CCF">
              <w:rPr>
                <w:rStyle w:val="Code"/>
              </w:rPr>
              <w:t>&lt;</w:t>
            </w:r>
            <w:r>
              <w:rPr>
                <w:rStyle w:val="Code"/>
              </w:rPr>
              <w:t>/</w:t>
            </w:r>
            <w:r w:rsidRPr="00DD7CCF">
              <w:rPr>
                <w:rStyle w:val="Code"/>
              </w:rPr>
              <w:t>l&gt;</w:t>
            </w:r>
          </w:p>
          <w:p w14:paraId="58D8E944" w14:textId="77777777" w:rsidR="00D45A5E" w:rsidRPr="002E2D39" w:rsidRDefault="00D45A5E" w:rsidP="009A26BC">
            <w:pPr>
              <w:pStyle w:val="CodeParagraph"/>
              <w:keepNext/>
              <w:rPr>
                <w:rStyle w:val="Code"/>
              </w:rPr>
            </w:pPr>
            <w:r>
              <w:rPr>
                <w:rStyle w:val="Code"/>
              </w:rPr>
              <w:t xml:space="preserve">  ...</w:t>
            </w:r>
          </w:p>
          <w:p w14:paraId="1479B3D1" w14:textId="77777777" w:rsidR="00D45A5E" w:rsidRPr="00DD7CCF" w:rsidRDefault="00D45A5E" w:rsidP="009A26BC">
            <w:pPr>
              <w:pStyle w:val="CodeParagraph"/>
              <w:keepNext/>
            </w:pPr>
            <w:r w:rsidRPr="002E2D39">
              <w:rPr>
                <w:rStyle w:val="Code"/>
              </w:rPr>
              <w:t>&lt;/lg&gt;</w:t>
            </w:r>
          </w:p>
        </w:tc>
      </w:tr>
      <w:tr w:rsidR="00D45A5E" w:rsidRPr="00DD7CCF" w14:paraId="7E996F61" w14:textId="77777777" w:rsidTr="00D45A5E">
        <w:tc>
          <w:tcPr>
            <w:tcW w:w="5000" w:type="pct"/>
          </w:tcPr>
          <w:p w14:paraId="7F135FFD" w14:textId="069EE9C8" w:rsidR="00D45A5E" w:rsidRDefault="00D45A5E" w:rsidP="00D45A5E">
            <w:pPr>
              <w:pStyle w:val="TableNote"/>
            </w:pPr>
            <w:r>
              <w:t xml:space="preserve">the segment </w:t>
            </w:r>
            <w:r>
              <w:rPr>
                <w:rStyle w:val="Foreign"/>
              </w:rPr>
              <w:t>hasrāṇi svargge mo</w:t>
            </w:r>
            <w:r>
              <w:t xml:space="preserve"> is unclear in the original</w:t>
            </w:r>
          </w:p>
          <w:p w14:paraId="25566625" w14:textId="65FDD61C" w:rsidR="00D45A5E" w:rsidRPr="00DD7CCF" w:rsidRDefault="00D45A5E" w:rsidP="00D45A5E">
            <w:pPr>
              <w:pStyle w:val="TableNote"/>
            </w:pPr>
            <w:r>
              <w:t>since this segment is interrupted by the end of a verse line, two separate stretches must be marked up as unclear</w:t>
            </w:r>
          </w:p>
        </w:tc>
      </w:tr>
    </w:tbl>
    <w:p w14:paraId="36569B60" w14:textId="77777777" w:rsidR="00C47EDC" w:rsidRPr="00DD7CCF" w:rsidRDefault="00C47EDC" w:rsidP="00C47EDC">
      <w:pPr>
        <w:pStyle w:val="Cmsor4"/>
      </w:pPr>
      <w:bookmarkStart w:id="153" w:name="_Toc182927761"/>
      <w:r w:rsidRPr="00DD7CCF">
        <w:t>Marking up structure in lacunose verse</w:t>
      </w:r>
      <w:bookmarkEnd w:id="153"/>
    </w:p>
    <w:p w14:paraId="339372EA" w14:textId="222E57E7" w:rsidR="00C47EDC" w:rsidRPr="00DD7CCF" w:rsidRDefault="00C47EDC" w:rsidP="00C47EDC">
      <w:pPr>
        <w:pStyle w:val="Lista"/>
      </w:pPr>
      <w:r w:rsidRPr="00DD7CCF">
        <w:t>see §</w:t>
      </w:r>
      <w:r w:rsidRPr="00DD7CCF">
        <w:fldChar w:fldCharType="begin"/>
      </w:r>
      <w:r w:rsidRPr="00DD7CCF">
        <w:instrText xml:space="preserve"> REF _Ref43979611 \r \h </w:instrText>
      </w:r>
      <w:r>
        <w:instrText xml:space="preserve"> \* MERGEFORMAT </w:instrText>
      </w:r>
      <w:r w:rsidRPr="00DD7CCF">
        <w:fldChar w:fldCharType="separate"/>
      </w:r>
      <w:r w:rsidR="00B30F6E">
        <w:t>5.4</w:t>
      </w:r>
      <w:r w:rsidRPr="00DD7CCF">
        <w:fldChar w:fldCharType="end"/>
      </w:r>
      <w:r w:rsidRPr="00DD7CCF">
        <w:t xml:space="preserve"> about marking up lost and illegible text in general, §</w:t>
      </w:r>
      <w:r w:rsidRPr="00DD7CCF">
        <w:fldChar w:fldCharType="begin"/>
      </w:r>
      <w:r w:rsidRPr="00DD7CCF">
        <w:instrText xml:space="preserve"> REF _Ref43981586 \w \h </w:instrText>
      </w:r>
      <w:r>
        <w:instrText xml:space="preserve"> \* MERGEFORMAT </w:instrText>
      </w:r>
      <w:r w:rsidRPr="00DD7CCF">
        <w:fldChar w:fldCharType="separate"/>
      </w:r>
      <w:r w:rsidR="00B30F6E">
        <w:t>5.4.4</w:t>
      </w:r>
      <w:r w:rsidRPr="00DD7CCF">
        <w:fldChar w:fldCharType="end"/>
      </w:r>
      <w:r w:rsidRPr="00DD7CCF">
        <w:t xml:space="preserve"> about marking up lost text with a known metre, and §</w:t>
      </w:r>
      <w:r w:rsidRPr="00DD7CCF">
        <w:fldChar w:fldCharType="begin"/>
      </w:r>
      <w:r w:rsidRPr="00DD7CCF">
        <w:instrText xml:space="preserve"> REF _Ref43981711 \w \h </w:instrText>
      </w:r>
      <w:r>
        <w:instrText xml:space="preserve"> \* MERGEFORMAT </w:instrText>
      </w:r>
      <w:r w:rsidRPr="00DD7CCF">
        <w:fldChar w:fldCharType="separate"/>
      </w:r>
      <w:r w:rsidR="00B30F6E">
        <w:t>5.4.7</w:t>
      </w:r>
      <w:r w:rsidRPr="00DD7CCF">
        <w:fldChar w:fldCharType="end"/>
      </w:r>
      <w:r w:rsidRPr="00DD7CCF">
        <w:t xml:space="preserve"> about dealing with massive lacunae</w:t>
      </w:r>
    </w:p>
    <w:p w14:paraId="3AAC47F6" w14:textId="77777777" w:rsidR="00C47EDC" w:rsidRPr="00DD7CCF" w:rsidRDefault="00C47EDC" w:rsidP="00C47EDC">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w:t>
      </w:r>
    </w:p>
    <w:p w14:paraId="7E5170BF" w14:textId="77777777" w:rsidR="00C47EDC" w:rsidRPr="00DD7CCF" w:rsidRDefault="00C47EDC" w:rsidP="00C47EDC">
      <w:pPr>
        <w:pStyle w:val="Lista2"/>
      </w:pPr>
      <w:r>
        <w:t xml:space="preserve">thus, if not all </w:t>
      </w:r>
      <w:r w:rsidRPr="00DD7CCF">
        <w:t xml:space="preserve">lines of a quatrain are extant, </w:t>
      </w:r>
      <w:r>
        <w:t xml:space="preserve">you must still create the </w:t>
      </w:r>
      <w:r w:rsidRPr="00DD7CCF">
        <w:t xml:space="preserve">markup structure </w:t>
      </w:r>
      <w:r>
        <w:t xml:space="preserve">for the lost line(s) </w:t>
      </w:r>
    </w:p>
    <w:p w14:paraId="155F3B10" w14:textId="5AB5B75E" w:rsidR="00C47EDC" w:rsidRPr="00DD7CCF" w:rsidRDefault="00C47EDC" w:rsidP="00C47EDC">
      <w:pPr>
        <w:pStyle w:val="Lista2"/>
      </w:pPr>
      <w:r>
        <w:t xml:space="preserve">this </w:t>
      </w: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r>
        <w:t xml:space="preserve">, as in </w:t>
      </w:r>
      <w:r>
        <w:fldChar w:fldCharType="begin"/>
      </w:r>
      <w:r>
        <w:instrText xml:space="preserve"> REF _Ref181695652 \h </w:instrText>
      </w:r>
      <w:r>
        <w:fldChar w:fldCharType="separate"/>
      </w:r>
      <w:r w:rsidR="00B30F6E" w:rsidRPr="00DD7CCF">
        <w:t xml:space="preserve">Example </w:t>
      </w:r>
      <w:r w:rsidR="00B30F6E">
        <w:rPr>
          <w:noProof/>
        </w:rPr>
        <w:t>2.3.6</w:t>
      </w:r>
      <w:r w:rsidR="00B30F6E" w:rsidRPr="00DD7CCF">
        <w:t>.</w:t>
      </w:r>
      <w:r w:rsidR="00B30F6E">
        <w:rPr>
          <w:noProof/>
        </w:rPr>
        <w:t>C</w:t>
      </w:r>
      <w:r>
        <w:fldChar w:fldCharType="end"/>
      </w:r>
    </w:p>
    <w:tbl>
      <w:tblPr>
        <w:tblStyle w:val="CodeSampleTable"/>
        <w:tblW w:w="5000" w:type="pct"/>
        <w:tblLook w:val="04A0" w:firstRow="1" w:lastRow="0" w:firstColumn="1" w:lastColumn="0" w:noHBand="0" w:noVBand="1"/>
      </w:tblPr>
      <w:tblGrid>
        <w:gridCol w:w="9628"/>
      </w:tblGrid>
      <w:tr w:rsidR="00C47EDC" w:rsidRPr="00DD7CCF" w14:paraId="48BB0F43"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0169890B" w14:textId="75BFE89E" w:rsidR="00C47EDC" w:rsidRPr="00DD7CCF" w:rsidRDefault="00C47EDC" w:rsidP="00E4480A">
            <w:pPr>
              <w:pStyle w:val="Kpalrs"/>
            </w:pPr>
            <w:bookmarkStart w:id="154" w:name="_Ref181695652"/>
            <w:bookmarkStart w:id="155" w:name="_Ref181695649"/>
            <w:r w:rsidRPr="00DD7CCF">
              <w:t xml:space="preserve">Example </w:t>
            </w:r>
            <w:r w:rsidR="00542B66">
              <w:fldChar w:fldCharType="begin"/>
            </w:r>
            <w:r w:rsidR="00542B66">
              <w:instrText xml:space="preserve"> STYLEREF 3 \s </w:instrText>
            </w:r>
            <w:r w:rsidR="00542B66">
              <w:fldChar w:fldCharType="separate"/>
            </w:r>
            <w:r w:rsidR="00B30F6E">
              <w:rPr>
                <w:noProof/>
              </w:rPr>
              <w:t>2.3.6</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C</w:t>
            </w:r>
            <w:r w:rsidR="00542B66">
              <w:rPr>
                <w:noProof/>
              </w:rPr>
              <w:fldChar w:fldCharType="end"/>
            </w:r>
            <w:bookmarkEnd w:id="154"/>
            <w:r w:rsidRPr="00DD7CCF">
              <w:t xml:space="preserve">: </w:t>
            </w:r>
            <w:r>
              <w:t>structural markup in lacunose verse</w:t>
            </w:r>
            <w:bookmarkEnd w:id="155"/>
          </w:p>
        </w:tc>
      </w:tr>
      <w:tr w:rsidR="00C47EDC" w:rsidRPr="00DD7CCF" w14:paraId="6CE0E1A0" w14:textId="77777777" w:rsidTr="00E4480A">
        <w:tc>
          <w:tcPr>
            <w:tcW w:w="5000" w:type="pct"/>
          </w:tcPr>
          <w:p w14:paraId="4B4553E2" w14:textId="77777777" w:rsidR="00C47EDC" w:rsidRPr="00C47EDC" w:rsidRDefault="00C47EDC" w:rsidP="009A26BC">
            <w:pPr>
              <w:pStyle w:val="CodeParagraph"/>
              <w:keepNext/>
              <w:rPr>
                <w:rStyle w:val="Code"/>
              </w:rPr>
            </w:pPr>
            <w:r w:rsidRPr="00C47EDC">
              <w:rPr>
                <w:rStyle w:val="Code"/>
              </w:rPr>
              <w:t xml:space="preserve">&lt;lg </w:t>
            </w:r>
            <w:r w:rsidRPr="00C47EDC">
              <w:rPr>
                <w:rStyle w:val="Codeattribute"/>
              </w:rPr>
              <w:t>n=</w:t>
            </w:r>
            <w:r w:rsidRPr="00C47EDC">
              <w:rPr>
                <w:rStyle w:val="Codevalue"/>
              </w:rPr>
              <w:t>"25"</w:t>
            </w:r>
            <w:r w:rsidRPr="00C47EDC">
              <w:rPr>
                <w:rStyle w:val="Code"/>
              </w:rPr>
              <w:t xml:space="preserve"> </w:t>
            </w:r>
            <w:r w:rsidRPr="00C47EDC">
              <w:rPr>
                <w:rStyle w:val="Codeattribute"/>
              </w:rPr>
              <w:t>met=</w:t>
            </w:r>
            <w:r w:rsidRPr="00C47EDC">
              <w:rPr>
                <w:rStyle w:val="Codevalue"/>
              </w:rPr>
              <w:t>"anuṣṭubh"</w:t>
            </w:r>
            <w:r w:rsidRPr="00C47EDC">
              <w:rPr>
                <w:rStyle w:val="Code"/>
              </w:rPr>
              <w:t>&gt;</w:t>
            </w:r>
          </w:p>
          <w:p w14:paraId="3DAFE28A" w14:textId="77777777" w:rsidR="00C47EDC" w:rsidRP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"a"</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F928F04" w14:textId="77777777" w:rsidR="00C47EDC" w:rsidRP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"b"</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54855FD9" w14:textId="77777777" w:rsidR="00C47EDC" w:rsidRP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c"</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BBAE80B" w14:textId="77777777" w:rsid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d"</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w:t>
            </w:r>
            <w:r>
              <w:rPr>
                <w:rStyle w:val="Codevalue"/>
              </w:rPr>
              <w:t>4</w:t>
            </w:r>
            <w:r w:rsidRPr="00C47EDC">
              <w:rPr>
                <w:rStyle w:val="Codevalue"/>
              </w:rPr>
              <w:t>"</w:t>
            </w:r>
            <w:r w:rsidRPr="00C47EDC">
              <w:rPr>
                <w:rStyle w:val="Code"/>
              </w:rPr>
              <w:t xml:space="preserve"> </w:t>
            </w:r>
            <w:r w:rsidRPr="00C47EDC">
              <w:rPr>
                <w:rStyle w:val="Codeattribute"/>
              </w:rPr>
              <w:t>unit=</w:t>
            </w:r>
            <w:r w:rsidRPr="00C47EDC">
              <w:rPr>
                <w:rStyle w:val="Codevalue"/>
              </w:rPr>
              <w:t>"character"</w:t>
            </w:r>
            <w:r w:rsidRPr="00C47EDC">
              <w:rPr>
                <w:rStyle w:val="Code"/>
              </w:rPr>
              <w:t xml:space="preserve">/&gt;&lt;lb </w:t>
            </w:r>
            <w:r w:rsidRPr="00C47EDC">
              <w:rPr>
                <w:rStyle w:val="Codeattribute"/>
              </w:rPr>
              <w:t>n=</w:t>
            </w:r>
            <w:r w:rsidRPr="00C47EDC">
              <w:rPr>
                <w:rStyle w:val="Codevalue"/>
              </w:rPr>
              <w:t>"72"</w:t>
            </w:r>
            <w:r w:rsidRPr="00C47EDC">
              <w:rPr>
                <w:rStyle w:val="Code"/>
              </w:rPr>
              <w:t xml:space="preserve"> </w:t>
            </w:r>
            <w:r w:rsidRPr="00C47EDC">
              <w:rPr>
                <w:rStyle w:val="Codeattribute"/>
              </w:rPr>
              <w:t>break=</w:t>
            </w:r>
            <w:r w:rsidRPr="00C47EDC">
              <w:rPr>
                <w:rStyle w:val="Codevalue"/>
              </w:rPr>
              <w:t>"no"</w:t>
            </w:r>
            <w:r w:rsidRPr="00C47EDC">
              <w:rPr>
                <w:rStyle w:val="Code"/>
              </w:rPr>
              <w:t>/&gt;y</w:t>
            </w:r>
            <w:r>
              <w:rPr>
                <w:rStyle w:val="Code"/>
              </w:rPr>
              <w:t>a</w:t>
            </w:r>
            <w:r w:rsidRPr="00C47EDC">
              <w:rPr>
                <w:rStyle w:val="Code"/>
              </w:rPr>
              <w:t>te kr̥miḥ&lt;/l&gt;</w:t>
            </w:r>
          </w:p>
          <w:p w14:paraId="6C64AA29" w14:textId="77777777" w:rsidR="00C47EDC" w:rsidRPr="00DD7CCF" w:rsidRDefault="00C47EDC" w:rsidP="009A26BC">
            <w:pPr>
              <w:pStyle w:val="CodeParagraph"/>
              <w:keepNext/>
            </w:pPr>
            <w:r w:rsidRPr="00C47EDC">
              <w:rPr>
                <w:rStyle w:val="Code"/>
              </w:rPr>
              <w:t>&lt;/lg&gt;</w:t>
            </w:r>
          </w:p>
        </w:tc>
      </w:tr>
      <w:tr w:rsidR="00C47EDC" w:rsidRPr="002E7083" w14:paraId="598DA977" w14:textId="77777777" w:rsidTr="00E4480A">
        <w:tc>
          <w:tcPr>
            <w:tcW w:w="5000" w:type="pct"/>
          </w:tcPr>
          <w:p w14:paraId="0A3CA559" w14:textId="77777777" w:rsidR="00C47EDC" w:rsidRPr="00B015E6" w:rsidRDefault="00C47EDC" w:rsidP="00E4480A">
            <w:pPr>
              <w:pStyle w:val="TableNote"/>
              <w:rPr>
                <w:rFonts w:ascii="Arial" w:hAnsi="Arial" w:cs="Arial"/>
                <w:sz w:val="18"/>
                <w:szCs w:val="18"/>
              </w:rPr>
            </w:pPr>
            <w:r>
              <w:t>only the last line on this plate is legible, beginning with the end of a known stanza</w:t>
            </w:r>
          </w:p>
          <w:p w14:paraId="53A0024D" w14:textId="77777777" w:rsidR="00C47EDC" w:rsidRPr="00B015E6" w:rsidRDefault="00C47EDC" w:rsidP="00E4480A">
            <w:pPr>
              <w:pStyle w:val="TableNote"/>
            </w:pPr>
            <w:r>
              <w:t>the rest of this stanza would have been engraved in the now illegible penultimate line</w:t>
            </w:r>
          </w:p>
          <w:p w14:paraId="3C851BF0" w14:textId="77777777" w:rsidR="00C47EDC" w:rsidRPr="00B015E6" w:rsidRDefault="00C47EDC" w:rsidP="00E4480A">
            <w:pPr>
              <w:pStyle w:val="TableNote"/>
              <w:rPr>
                <w:rStyle w:val="Code"/>
                <w:rFonts w:ascii="Arial" w:hAnsi="Arial" w:cs="Arial"/>
                <w:noProof w:val="0"/>
                <w:color w:val="auto"/>
                <w:sz w:val="18"/>
                <w:szCs w:val="18"/>
                <w:shd w:val="clear" w:color="auto" w:fill="auto"/>
              </w:rPr>
            </w:pPr>
            <w:r>
              <w:t>verse markup is created for all four lines of the stanza, each containing a lacuna of eight characters</w:t>
            </w:r>
          </w:p>
        </w:tc>
      </w:tr>
    </w:tbl>
    <w:p w14:paraId="1252566E" w14:textId="47E4E2E2" w:rsidR="00D45A5E" w:rsidRDefault="00D45A5E" w:rsidP="00D45A5E">
      <w:pPr>
        <w:pStyle w:val="Cmsor4"/>
      </w:pPr>
      <w:bookmarkStart w:id="156" w:name="_Ref181705826"/>
      <w:bookmarkStart w:id="157" w:name="_Ref181706438"/>
      <w:bookmarkStart w:id="158" w:name="_Ref181706908"/>
      <w:bookmarkStart w:id="159" w:name="_Toc182927762"/>
      <w:r>
        <w:t>Verse markup interacting with other block-level markup</w:t>
      </w:r>
      <w:bookmarkEnd w:id="156"/>
      <w:bookmarkEnd w:id="157"/>
      <w:bookmarkEnd w:id="158"/>
      <w:bookmarkEnd w:id="159"/>
    </w:p>
    <w:p w14:paraId="183FA5FA" w14:textId="23524313" w:rsidR="00D45A5E" w:rsidRDefault="00D45A5E" w:rsidP="00040B2F">
      <w:pPr>
        <w:pStyle w:val="Lista"/>
      </w:pPr>
      <w:r>
        <w:t>although we segment prose into paragraphs on a semantic basis, verse will only be segmented on a metrical basis</w:t>
      </w:r>
    </w:p>
    <w:p w14:paraId="25E404CC" w14:textId="21E80DB3" w:rsidR="00D45A5E" w:rsidRDefault="00D45A5E" w:rsidP="00D45A5E">
      <w:pPr>
        <w:pStyle w:val="Lista2"/>
      </w:pPr>
      <w:r>
        <w:lastRenderedPageBreak/>
        <w:t>it follows from this that we employ no special markup for stanzas comprising a semantic unit with preceding of following prose paragraphs or other stanzas</w:t>
      </w:r>
    </w:p>
    <w:p w14:paraId="1A75716F" w14:textId="1054975E" w:rsidR="00040B2F" w:rsidRPr="00D45A5E" w:rsidRDefault="00040B2F" w:rsidP="00040B2F">
      <w:pPr>
        <w:pStyle w:val="Lista"/>
      </w:pPr>
      <w:r w:rsidRPr="00D45A5E">
        <w:t>in rare cases, verse containers may be broken up into two (or more) parts separated by intervening prose</w:t>
      </w:r>
    </w:p>
    <w:p w14:paraId="268D7B27" w14:textId="77777777" w:rsidR="00040B2F" w:rsidRDefault="00040B2F" w:rsidP="00040B2F">
      <w:pPr>
        <w:pStyle w:val="Lista2"/>
      </w:pPr>
      <w:r w:rsidRPr="00D45A5E">
        <w:t xml:space="preserve">if this happens because the engraver was sloppy and inscribed an initially omitted part of a prose passage at a different place that is physically within the text of a stanza, or inscribed an initially </w:t>
      </w:r>
      <w:r>
        <w:t>omitted part of a stanza so that it is physically within the text of a prose passage, then</w:t>
      </w:r>
    </w:p>
    <w:p w14:paraId="1CBA5A1E" w14:textId="40374B74" w:rsidR="00040B2F" w:rsidRDefault="00040B2F" w:rsidP="00040B2F">
      <w:pPr>
        <w:pStyle w:val="Lista3"/>
      </w:pPr>
      <w:r>
        <w:t xml:space="preserve">preferably, treat this as a case of premodern insertion, i.e. proceed as </w:t>
      </w:r>
      <w:r w:rsidR="00AC54D6">
        <w:t xml:space="preserve">in </w:t>
      </w:r>
      <w:r w:rsidR="00AC54D6">
        <w:fldChar w:fldCharType="begin"/>
      </w:r>
      <w:r w:rsidR="00AC54D6">
        <w:instrText xml:space="preserve"> REF _Ref54603376 \h </w:instrText>
      </w:r>
      <w:r w:rsidR="00AC54D6">
        <w:fldChar w:fldCharType="separate"/>
      </w:r>
      <w:r w:rsidR="00B30F6E" w:rsidRPr="00DD7CCF">
        <w:t xml:space="preserve">Example </w:t>
      </w:r>
      <w:r w:rsidR="00B30F6E">
        <w:rPr>
          <w:noProof/>
        </w:rPr>
        <w:t>2.3.6</w:t>
      </w:r>
      <w:r w:rsidR="00B30F6E" w:rsidRPr="00DD7CCF">
        <w:t>.</w:t>
      </w:r>
      <w:r w:rsidR="00B30F6E">
        <w:rPr>
          <w:noProof/>
        </w:rPr>
        <w:t>D</w:t>
      </w:r>
      <w:r w:rsidR="00AC54D6">
        <w:fldChar w:fldCharType="end"/>
      </w:r>
      <w:r w:rsidR="00AC54D6">
        <w:t>, namely</w:t>
      </w:r>
      <w:r>
        <w:t>:</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2331D272" w:rsidR="00040B2F" w:rsidRDefault="00040B2F" w:rsidP="00040B2F">
      <w:pPr>
        <w:pStyle w:val="Lista4"/>
      </w:pPr>
      <w:r>
        <w:t>mark it up as an insertion (§</w:t>
      </w:r>
      <w:r>
        <w:fldChar w:fldCharType="begin"/>
      </w:r>
      <w:r>
        <w:instrText xml:space="preserve"> REF _Ref43978471 \r \h </w:instrText>
      </w:r>
      <w:r>
        <w:fldChar w:fldCharType="separate"/>
      </w:r>
      <w:r w:rsidR="00B30F6E">
        <w:t>4.4.2</w:t>
      </w:r>
      <w:r>
        <w:fldChar w:fldCharType="end"/>
      </w:r>
      <w:r>
        <w:t xml:space="preserve">) with a value of </w:t>
      </w:r>
      <w:r w:rsidRPr="00040B2F">
        <w:rPr>
          <w:rStyle w:val="Codeattribute"/>
        </w:rPr>
        <w:t>@place</w:t>
      </w:r>
      <w:r>
        <w:t xml:space="preserve"> that best </w:t>
      </w:r>
      <w:r w:rsidR="00D45A5E">
        <w:t>approximates</w:t>
      </w:r>
      <w:r>
        <w:t xml:space="preserve"> its physical location</w:t>
      </w:r>
    </w:p>
    <w:p w14:paraId="5ED3DDFC" w14:textId="5F02982C"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CB56FA">
        <w:fldChar w:fldCharType="begin"/>
      </w:r>
      <w:r w:rsidR="00CB56FA">
        <w:instrText xml:space="preserve"> REF _Ref43980100 \r \h </w:instrText>
      </w:r>
      <w:r w:rsidR="00CB56FA">
        <w:fldChar w:fldCharType="separate"/>
      </w:r>
      <w:r w:rsidR="00B30F6E">
        <w:t>3.5.2</w:t>
      </w:r>
      <w:r w:rsidR="00CB56FA">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B30F6E">
        <w:t>4.4.2</w:t>
      </w:r>
      <w:r w:rsidR="00040B2F">
        <w:fldChar w:fldCharType="end"/>
      </w:r>
    </w:p>
    <w:p w14:paraId="2DAFEC6F" w14:textId="1BE225E2" w:rsidR="007B25A7" w:rsidRDefault="00040B2F" w:rsidP="00AC54D6">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8"/>
      </w:tblGrid>
      <w:tr w:rsidR="00AC54D6" w:rsidRPr="00DD7CCF" w14:paraId="71C910D4" w14:textId="77777777" w:rsidTr="00E837E2">
        <w:trPr>
          <w:cnfStyle w:val="100000000000" w:firstRow="1" w:lastRow="0" w:firstColumn="0" w:lastColumn="0" w:oddVBand="0" w:evenVBand="0" w:oddHBand="0" w:evenHBand="0" w:firstRowFirstColumn="0" w:firstRowLastColumn="0" w:lastRowFirstColumn="0" w:lastRowLastColumn="0"/>
        </w:trPr>
        <w:tc>
          <w:tcPr>
            <w:tcW w:w="5000" w:type="pct"/>
          </w:tcPr>
          <w:p w14:paraId="4BD97E24" w14:textId="7646B562" w:rsidR="00AC54D6" w:rsidRPr="00DD7CCF" w:rsidRDefault="00AC54D6" w:rsidP="00E837E2">
            <w:pPr>
              <w:pStyle w:val="Kpalrs"/>
            </w:pPr>
            <w:bookmarkStart w:id="160" w:name="_Ref54603376"/>
            <w:r w:rsidRPr="00DD7CCF">
              <w:t xml:space="preserve">Example </w:t>
            </w:r>
            <w:r w:rsidR="00542B66">
              <w:fldChar w:fldCharType="begin"/>
            </w:r>
            <w:r w:rsidR="00542B66">
              <w:instrText xml:space="preserve"> STYLEREF 3 \s </w:instrText>
            </w:r>
            <w:r w:rsidR="00542B66">
              <w:fldChar w:fldCharType="separate"/>
            </w:r>
            <w:r w:rsidR="00B30F6E">
              <w:rPr>
                <w:noProof/>
              </w:rPr>
              <w:t>2.3.6</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D</w:t>
            </w:r>
            <w:r w:rsidR="00542B66">
              <w:rPr>
                <w:noProof/>
              </w:rPr>
              <w:fldChar w:fldCharType="end"/>
            </w:r>
            <w:bookmarkEnd w:id="160"/>
            <w:r w:rsidRPr="00DD7CCF">
              <w:t xml:space="preserve">: </w:t>
            </w:r>
            <w:r w:rsidRPr="00D05501">
              <w:t>part of a stanza inscribed below the rest of the text</w:t>
            </w:r>
          </w:p>
        </w:tc>
      </w:tr>
      <w:tr w:rsidR="00AC54D6" w:rsidRPr="00DD7CCF" w14:paraId="2B76583D" w14:textId="77777777" w:rsidTr="00E837E2">
        <w:tc>
          <w:tcPr>
            <w:tcW w:w="5000" w:type="pct"/>
          </w:tcPr>
          <w:p w14:paraId="4997887B" w14:textId="77777777" w:rsidR="00AC54D6" w:rsidRPr="00D05501" w:rsidRDefault="00AC54D6" w:rsidP="009A26BC">
            <w:pPr>
              <w:pStyle w:val="CodeParagraph"/>
              <w:keepNext/>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555BAD13"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390B9C4D"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0D780D1E"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519BF4E4"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670EA31F" w14:textId="77777777" w:rsidR="00AC54D6" w:rsidRPr="00D05501" w:rsidRDefault="00AC54D6" w:rsidP="009A26BC">
            <w:pPr>
              <w:pStyle w:val="CodeParagraph"/>
              <w:keepNext/>
              <w:rPr>
                <w:rStyle w:val="Code"/>
              </w:rPr>
            </w:pPr>
            <w:r w:rsidRPr="00D05501">
              <w:rPr>
                <w:rStyle w:val="Code"/>
              </w:rPr>
              <w:t>&lt;/lg&gt;</w:t>
            </w:r>
          </w:p>
          <w:p w14:paraId="3794C35D" w14:textId="77777777" w:rsidR="00AC54D6" w:rsidRPr="00D05501" w:rsidRDefault="00AC54D6" w:rsidP="009A26BC">
            <w:pPr>
              <w:pStyle w:val="CodeParagraph"/>
              <w:keepNext/>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61179E3A" w14:textId="77777777" w:rsidR="00AC54D6" w:rsidRPr="00D05501" w:rsidRDefault="00AC54D6" w:rsidP="009A26BC">
            <w:pPr>
              <w:pStyle w:val="CodeParagraph"/>
              <w:keepNext/>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621DEFEF" w14:textId="77777777" w:rsidR="00AC54D6" w:rsidRPr="00D05501" w:rsidRDefault="00AC54D6" w:rsidP="009A26BC">
            <w:pPr>
              <w:pStyle w:val="CodeParagraph"/>
              <w:keepNext/>
              <w:rPr>
                <w:rStyle w:val="Code"/>
              </w:rPr>
            </w:pPr>
            <w:r w:rsidRPr="002E7083">
              <w:rPr>
                <w:rStyle w:val="Codetext"/>
              </w:rPr>
              <w:t>...</w:t>
            </w:r>
          </w:p>
          <w:p w14:paraId="318A8E00" w14:textId="77777777" w:rsidR="00AC54D6" w:rsidRPr="00DD7CCF" w:rsidRDefault="00AC54D6" w:rsidP="009A26BC">
            <w:pPr>
              <w:pStyle w:val="CodeParagraph"/>
              <w:keepNext/>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AC54D6" w:rsidRPr="00DD7CCF" w14:paraId="75FDE34C" w14:textId="77777777" w:rsidTr="00E837E2">
        <w:tc>
          <w:tcPr>
            <w:tcW w:w="5000" w:type="pct"/>
          </w:tcPr>
          <w:p w14:paraId="7623E583" w14:textId="77777777" w:rsidR="00AC54D6" w:rsidRDefault="00AC54D6" w:rsidP="00E837E2">
            <w:pPr>
              <w:pStyle w:val="TableNote"/>
            </w:pPr>
            <w:r>
              <w:t>the first half of stanza 4 is inscribed as line 7 of the text, but the second hemistich was omitted here</w:t>
            </w:r>
          </w:p>
          <w:p w14:paraId="5A28CC1F" w14:textId="77777777" w:rsidR="00AC54D6" w:rsidRDefault="00AC54D6" w:rsidP="00E837E2">
            <w:pPr>
              <w:pStyle w:val="TableNote"/>
            </w:pPr>
            <w:r>
              <w:t>the text continues with (Old Cham) prose in lines 8 to 14</w:t>
            </w:r>
          </w:p>
          <w:p w14:paraId="6A2BB313" w14:textId="77777777" w:rsidR="00AC54D6" w:rsidRDefault="00AC54D6" w:rsidP="00E837E2">
            <w:pPr>
              <w:pStyle w:val="TableNote"/>
            </w:pPr>
            <w:r>
              <w:t>the omitted hemistich has been added at the bottom, as lines 15 and 16, but it is encoded at its logical place</w:t>
            </w:r>
          </w:p>
          <w:p w14:paraId="2981DCBC" w14:textId="77777777" w:rsidR="00AC54D6" w:rsidRPr="002E7083" w:rsidRDefault="00AC54D6" w:rsidP="00E837E2">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805D3FF" w14:textId="77777777" w:rsidR="00AC54D6" w:rsidRDefault="00AC54D6" w:rsidP="00AC54D6">
      <w:bookmarkStart w:id="161" w:name="_wdva3plgupk6" w:colFirst="0" w:colLast="0"/>
      <w:bookmarkEnd w:id="161"/>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162E9AC7" w:rsidR="00040B2F" w:rsidRDefault="00040B2F" w:rsidP="00040B2F">
      <w:pPr>
        <w:pStyle w:val="Lista3"/>
      </w:pPr>
      <w:r>
        <w:t>a text composed in drama form, with connecting prose deliberately interrupting parts of a stanza (rather th</w:t>
      </w:r>
      <w:r w:rsidR="00EF38BD">
        <w:t>a</w:t>
      </w:r>
      <w:r>
        <w:t>n appearing out of sequence as a result of scribal error)</w:t>
      </w:r>
    </w:p>
    <w:p w14:paraId="510350DF" w14:textId="4371253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B30F6E">
        <w:t>6.1.4.3</w:t>
      </w:r>
      <w:r>
        <w:fldChar w:fldCharType="end"/>
      </w:r>
      <w:r w:rsidRPr="004B2007">
        <w:t xml:space="preserve">), such as </w:t>
      </w:r>
      <w:r w:rsidRPr="00DE4BF5">
        <w:rPr>
          <w:rStyle w:val="Foreign"/>
        </w:rPr>
        <w:t>śrī</w:t>
      </w:r>
      <w:r w:rsidRPr="004B2007">
        <w:t xml:space="preserve"> tagged on to names, </w:t>
      </w:r>
      <w:r w:rsidR="00EF38BD">
        <w:t xml:space="preserve">so that the prosody </w:t>
      </w:r>
      <w:r w:rsidRPr="004B2007">
        <w:t>is correct without these additions and incorrect with them</w:t>
      </w:r>
    </w:p>
    <w:p w14:paraId="0742615E" w14:textId="349B4876" w:rsidR="00EF3A98" w:rsidRDefault="00EF3A98" w:rsidP="00EF3A98">
      <w:pPr>
        <w:pStyle w:val="Lista2"/>
      </w:pPr>
      <w:r>
        <w:t xml:space="preserve">if you deem that encoding a premodern insertion is not the best way to describe your text, encode all text pieces in </w:t>
      </w:r>
      <w:r w:rsidR="00D45A5E">
        <w:t xml:space="preserve">the sequence dictated by </w:t>
      </w:r>
      <w:r>
        <w:t xml:space="preserve">their physical place </w:t>
      </w:r>
      <w:r w:rsidR="00AC54D6">
        <w:t xml:space="preserve">as in </w:t>
      </w:r>
      <w:r w:rsidR="00AC54D6">
        <w:fldChar w:fldCharType="begin"/>
      </w:r>
      <w:r w:rsidR="00AC54D6">
        <w:instrText xml:space="preserve"> REF _Ref181707534 \h </w:instrText>
      </w:r>
      <w:r w:rsidR="00AC54D6">
        <w:fldChar w:fldCharType="separate"/>
      </w:r>
      <w:r w:rsidR="00B30F6E" w:rsidRPr="00DD7CCF">
        <w:t xml:space="preserve">Example </w:t>
      </w:r>
      <w:r w:rsidR="00B30F6E">
        <w:rPr>
          <w:noProof/>
        </w:rPr>
        <w:t>2.3.6</w:t>
      </w:r>
      <w:r w:rsidR="00B30F6E" w:rsidRPr="00DD7CCF">
        <w:t>.</w:t>
      </w:r>
      <w:r w:rsidR="00B30F6E">
        <w:rPr>
          <w:noProof/>
        </w:rPr>
        <w:t>E</w:t>
      </w:r>
      <w:r w:rsidR="00AC54D6">
        <w:fldChar w:fldCharType="end"/>
      </w:r>
      <w:r w:rsidR="00AC54D6">
        <w:t xml:space="preserve">, </w:t>
      </w:r>
      <w:r>
        <w:t xml:space="preserve">and discuss the </w:t>
      </w:r>
      <w:r w:rsidR="00D45A5E">
        <w:t xml:space="preserve">logical </w:t>
      </w:r>
      <w:r>
        <w:t>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26E4C88A"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B30F6E">
        <w:t>2.1.3</w:t>
      </w:r>
      <w:r>
        <w:fldChar w:fldCharType="end"/>
      </w:r>
    </w:p>
    <w:p w14:paraId="0CF65735" w14:textId="79ED9294"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tbl>
      <w:tblPr>
        <w:tblStyle w:val="CodeSampleTable"/>
        <w:tblW w:w="5000" w:type="pct"/>
        <w:tblLook w:val="04A0" w:firstRow="1" w:lastRow="0" w:firstColumn="1" w:lastColumn="0" w:noHBand="0" w:noVBand="1"/>
      </w:tblPr>
      <w:tblGrid>
        <w:gridCol w:w="9628"/>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18F23791" w:rsidR="00251E0D" w:rsidRPr="00DD7CCF" w:rsidRDefault="00251E0D" w:rsidP="00251E0D">
            <w:pPr>
              <w:pStyle w:val="Kpalrs"/>
            </w:pPr>
            <w:bookmarkStart w:id="162" w:name="_Ref181707534"/>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2.3.6</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E</w:t>
            </w:r>
            <w:r w:rsidR="00542B66">
              <w:rPr>
                <w:noProof/>
              </w:rPr>
              <w:fldChar w:fldCharType="end"/>
            </w:r>
            <w:bookmarkEnd w:id="162"/>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9A26BC">
            <w:pPr>
              <w:pStyle w:val="CodeParagraph"/>
              <w:keepNext/>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9A26BC">
            <w:pPr>
              <w:pStyle w:val="CodeParagraph"/>
              <w:keepNext/>
              <w:rPr>
                <w:rStyle w:val="Code"/>
              </w:rPr>
            </w:pPr>
            <w:r w:rsidRPr="00B015E6">
              <w:rPr>
                <w:rStyle w:val="Code"/>
              </w:rPr>
              <w:t>&lt;/lg&gt;</w:t>
            </w:r>
          </w:p>
          <w:p w14:paraId="742DED12" w14:textId="798F7152" w:rsidR="00B015E6" w:rsidRPr="00B015E6" w:rsidRDefault="00B015E6" w:rsidP="009A26BC">
            <w:pPr>
              <w:pStyle w:val="CodeParagraph"/>
              <w:keepNext/>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9A26BC">
            <w:pPr>
              <w:pStyle w:val="CodeParagraph"/>
              <w:keepNext/>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9A26BC">
            <w:pPr>
              <w:pStyle w:val="CodeParagraph"/>
              <w:keepNext/>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rPr>
            </w:pPr>
            <w:r w:rsidRPr="00B015E6">
              <w:t>the first half of stanza 1 is inscribed in line 12</w:t>
            </w:r>
          </w:p>
          <w:p w14:paraId="43D83358" w14:textId="77777777" w:rsidR="00B015E6" w:rsidRPr="00B015E6" w:rsidRDefault="00B015E6" w:rsidP="00B015E6">
            <w:pPr>
              <w:pStyle w:val="TableNote"/>
            </w:pPr>
            <w:r w:rsidRPr="00B015E6">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rPr>
            </w:pPr>
            <w:r w:rsidRPr="00B015E6">
              <w:t>then, at the beginning of line 13, he continued with the rest of the stanza</w:t>
            </w:r>
          </w:p>
        </w:tc>
      </w:tr>
    </w:tbl>
    <w:p w14:paraId="091A3DE8" w14:textId="192516E7" w:rsidR="00143A4A" w:rsidRDefault="00972854" w:rsidP="00972854">
      <w:pPr>
        <w:pStyle w:val="Cmsor2"/>
      </w:pPr>
      <w:bookmarkStart w:id="163" w:name="_Ref168563127"/>
      <w:bookmarkStart w:id="164" w:name="_Toc182927763"/>
      <w:r>
        <w:t>Lists in the edition</w:t>
      </w:r>
      <w:bookmarkEnd w:id="163"/>
      <w:bookmarkEnd w:id="164"/>
    </w:p>
    <w:p w14:paraId="00060BA9" w14:textId="191ADBFC" w:rsidR="00972854" w:rsidRDefault="00972854" w:rsidP="00D45A5E">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rsidR="00B30F6E">
        <w:t>10.2.2</w:t>
      </w:r>
      <w:r>
        <w:fldChar w:fldCharType="end"/>
      </w:r>
    </w:p>
    <w:p w14:paraId="7F748177" w14:textId="531DF4A7" w:rsidR="00972854" w:rsidRDefault="00972854" w:rsidP="00972854">
      <w:pPr>
        <w:pStyle w:val="Lista2"/>
      </w:pPr>
      <w:r>
        <w:t>lists may, at the encoder’s option, also be used in the edition, keeping in mind the following:</w:t>
      </w:r>
    </w:p>
    <w:p w14:paraId="3EEC54F0" w14:textId="2A9BA68C" w:rsidR="00972854" w:rsidRDefault="00972854" w:rsidP="00972854">
      <w:pPr>
        <w:pStyle w:val="Lista"/>
      </w:pPr>
      <w:r>
        <w:t xml:space="preserve">a </w:t>
      </w:r>
      <w:r w:rsidRPr="00DD7CCF">
        <w:rPr>
          <w:rStyle w:val="Code"/>
        </w:rPr>
        <w:t>&lt;list&gt;</w:t>
      </w:r>
      <w:r>
        <w:t xml:space="preserve"> element</w:t>
      </w:r>
      <w:r w:rsidR="00061489">
        <w:t xml:space="preserve"> </w:t>
      </w:r>
      <w:r>
        <w:t xml:space="preserve">must always be contained within a </w:t>
      </w:r>
      <w:r w:rsidRPr="00DD7CCF">
        <w:rPr>
          <w:rStyle w:val="Code"/>
        </w:rPr>
        <w:t>&lt;p&gt;</w:t>
      </w:r>
      <w:r>
        <w:t xml:space="preserve"> element</w:t>
      </w:r>
    </w:p>
    <w:p w14:paraId="73CBBF15" w14:textId="2A8896E1" w:rsidR="00061489" w:rsidRDefault="00061489" w:rsidP="00061489">
      <w:pPr>
        <w:pStyle w:val="Lista"/>
      </w:pPr>
      <w:r>
        <w:t>lists in the edition must always be plain (not bulleted or numbered, which is only permitted outside the edition)</w:t>
      </w:r>
    </w:p>
    <w:p w14:paraId="0A1C6FB0" w14:textId="6CBD18B7" w:rsidR="00972854" w:rsidRDefault="00972854" w:rsidP="00972854">
      <w:pPr>
        <w:pStyle w:val="Lista"/>
      </w:pPr>
      <w:r>
        <w:t>the rules for the interaction of container boundaries with text segmentation (§</w:t>
      </w:r>
      <w:r>
        <w:fldChar w:fldCharType="begin"/>
      </w:r>
      <w:r>
        <w:instrText xml:space="preserve"> REF _Ref61250776 \r \h </w:instrText>
      </w:r>
      <w:r>
        <w:fldChar w:fldCharType="separate"/>
      </w:r>
      <w:r w:rsidR="00B30F6E">
        <w:t>2.1.2</w:t>
      </w:r>
      <w:r>
        <w:fldChar w:fldCharType="end"/>
      </w:r>
      <w:r>
        <w:t>) also apply to lists</w:t>
      </w:r>
    </w:p>
    <w:p w14:paraId="2660D3F2" w14:textId="592B60A2" w:rsidR="00972854" w:rsidRPr="00972854" w:rsidRDefault="00972854" w:rsidP="00972854">
      <w:pPr>
        <w:pStyle w:val="Lista"/>
      </w:pPr>
      <w:r>
        <w:t xml:space="preserve">phrase-level elements overlapping </w:t>
      </w:r>
      <w:r w:rsidR="00061489">
        <w:t>list boundaries must be split as per §</w:t>
      </w:r>
      <w:r w:rsidR="00061489">
        <w:fldChar w:fldCharType="begin"/>
      </w:r>
      <w:r w:rsidR="00061489">
        <w:instrText xml:space="preserve"> REF _Ref43978660 \r \h </w:instrText>
      </w:r>
      <w:r w:rsidR="00061489">
        <w:fldChar w:fldCharType="separate"/>
      </w:r>
      <w:r w:rsidR="00B30F6E">
        <w:t>8.2</w:t>
      </w:r>
      <w:r w:rsidR="00061489">
        <w:fldChar w:fldCharType="end"/>
      </w:r>
    </w:p>
    <w:p w14:paraId="31CE26F2" w14:textId="77777777" w:rsidR="00972854" w:rsidRPr="00DD7CCF" w:rsidRDefault="00972854" w:rsidP="00143A4A"/>
    <w:p w14:paraId="4EC5AE05" w14:textId="4C13AC90" w:rsidR="00C02B8C" w:rsidRPr="00DD7CCF" w:rsidRDefault="004D2E67" w:rsidP="00EB2024">
      <w:pPr>
        <w:pStyle w:val="Cmsor1"/>
      </w:pPr>
      <w:bookmarkStart w:id="165" w:name="_u75tldno8fkf" w:colFirst="0" w:colLast="0"/>
      <w:bookmarkStart w:id="166" w:name="_Ref182580581"/>
      <w:bookmarkStart w:id="167" w:name="_Toc182927764"/>
      <w:bookmarkEnd w:id="165"/>
      <w:r w:rsidRPr="00DD7CCF">
        <w:lastRenderedPageBreak/>
        <w:t xml:space="preserve">Marking up </w:t>
      </w:r>
      <w:r w:rsidR="006733B4" w:rsidRPr="00DD7CCF">
        <w:t>extrinsic structure in the edition</w:t>
      </w:r>
      <w:bookmarkEnd w:id="166"/>
      <w:bookmarkEnd w:id="167"/>
    </w:p>
    <w:p w14:paraId="10B1CD43" w14:textId="7FDCAAD0" w:rsidR="00C02B8C" w:rsidRDefault="000A5DB8" w:rsidP="00A849C7">
      <w:pPr>
        <w:pStyle w:val="Cmsor2"/>
      </w:pPr>
      <w:bookmarkStart w:id="168" w:name="_2po8nsoeevw0" w:colFirst="0" w:colLast="0"/>
      <w:bookmarkStart w:id="169" w:name="_Ref182923075"/>
      <w:bookmarkStart w:id="170" w:name="_Toc182927765"/>
      <w:bookmarkEnd w:id="168"/>
      <w:r>
        <w:t>Introducing extrinsic structure</w:t>
      </w:r>
      <w:bookmarkEnd w:id="169"/>
      <w:bookmarkEnd w:id="170"/>
    </w:p>
    <w:p w14:paraId="0B01C870" w14:textId="6882EFF6" w:rsidR="00675578" w:rsidRDefault="00675578" w:rsidP="00675578">
      <w:r>
        <w:t xml:space="preserve">Physically, every inscription consists of an inscribed field (also called a </w:t>
      </w:r>
      <w:r>
        <w:rPr>
          <w:rStyle w:val="Foreign"/>
        </w:rPr>
        <w:t>campus</w:t>
      </w:r>
      <w:r>
        <w:t>)</w:t>
      </w:r>
      <w:r w:rsidR="0045140D">
        <w:t>,</w:t>
      </w:r>
      <w:r>
        <w:t xml:space="preserve"> within which there is at least one line, but usually several lines of inscribed text. The edition division of the XML file </w:t>
      </w:r>
      <w:r w:rsidR="0045140D">
        <w:t xml:space="preserve">represents the textual content of </w:t>
      </w:r>
      <w:r>
        <w:t>the entirety of the inscribed field</w:t>
      </w:r>
      <w:r w:rsidR="0045140D">
        <w:t>.</w:t>
      </w:r>
      <w:r>
        <w:t xml:space="preserve"> </w:t>
      </w:r>
      <w:r w:rsidR="0045140D">
        <w:t>T</w:t>
      </w:r>
      <w:r>
        <w:t xml:space="preserve">he beginning of each epigraphic line must always be marked up </w:t>
      </w:r>
      <w:r w:rsidR="0045140D">
        <w:t>with</w:t>
      </w:r>
      <w:r>
        <w:t>in the edition (§</w:t>
      </w:r>
      <w:r w:rsidR="00CB56FA">
        <w:fldChar w:fldCharType="begin"/>
      </w:r>
      <w:r w:rsidR="00CB56FA">
        <w:instrText xml:space="preserve"> REF _Ref182580645 \r \h </w:instrText>
      </w:r>
      <w:r w:rsidR="00CB56FA">
        <w:fldChar w:fldCharType="separate"/>
      </w:r>
      <w:r w:rsidR="00B30F6E">
        <w:t>3.4</w:t>
      </w:r>
      <w:r w:rsidR="00CB56FA">
        <w:fldChar w:fldCharType="end"/>
      </w:r>
      <w:r>
        <w:t xml:space="preserve">). </w:t>
      </w:r>
      <w:r w:rsidR="0045140D">
        <w:t>T</w:t>
      </w:r>
      <w:r>
        <w:t>he concrete topology of the inscription is</w:t>
      </w:r>
      <w:r w:rsidR="0045140D">
        <w:t>, however,</w:t>
      </w:r>
      <w:r>
        <w:t xml:space="preserve"> irrelevant, so the tidy </w:t>
      </w:r>
      <w:r w:rsidR="004328A8">
        <w:t>slab</w:t>
      </w:r>
      <w:r>
        <w:t xml:space="preserve"> in </w:t>
      </w:r>
      <w:r>
        <w:fldChar w:fldCharType="begin"/>
      </w:r>
      <w:r>
        <w:instrText xml:space="preserve"> REF _Ref181712610 \h </w:instrText>
      </w:r>
      <w:r>
        <w:fldChar w:fldCharType="separate"/>
      </w:r>
      <w:r w:rsidR="00B30F6E">
        <w:t xml:space="preserve">Figure </w:t>
      </w:r>
      <w:r w:rsidR="00B30F6E">
        <w:rPr>
          <w:noProof/>
        </w:rPr>
        <w:t>1</w:t>
      </w:r>
      <w:r>
        <w:fldChar w:fldCharType="end"/>
      </w:r>
      <w:r>
        <w:t xml:space="preserve"> and the untidy </w:t>
      </w:r>
      <w:r w:rsidR="004328A8">
        <w:t xml:space="preserve">boulder </w:t>
      </w:r>
      <w:r>
        <w:t xml:space="preserve">in </w:t>
      </w:r>
      <w:r>
        <w:fldChar w:fldCharType="begin"/>
      </w:r>
      <w:r>
        <w:instrText xml:space="preserve"> REF _Ref181712620 \h </w:instrText>
      </w:r>
      <w:r>
        <w:fldChar w:fldCharType="separate"/>
      </w:r>
      <w:r w:rsidR="00B30F6E">
        <w:t xml:space="preserve">Figure </w:t>
      </w:r>
      <w:r w:rsidR="00B30F6E">
        <w:rPr>
          <w:noProof/>
        </w:rPr>
        <w:t>2</w:t>
      </w:r>
      <w:r>
        <w:fldChar w:fldCharType="end"/>
      </w:r>
      <w:r>
        <w:t xml:space="preserve"> are encoded in the same </w:t>
      </w:r>
      <w:r w:rsidR="0045140D">
        <w:t>manner</w:t>
      </w:r>
      <w:r>
        <w:t xml:space="preserve">, differing only in the number of lines. The size of the inscribed field and the arrangement of lines is recorded in the metadata, where any conspicuous </w:t>
      </w:r>
      <w:r w:rsidR="0045140D">
        <w:t xml:space="preserve">layout </w:t>
      </w:r>
      <w:r>
        <w:t>features may be described for human readers.</w:t>
      </w:r>
    </w:p>
    <w:tbl>
      <w:tblPr>
        <w:tblStyle w:val="FigureTable"/>
        <w:tblW w:w="0" w:type="auto"/>
        <w:tblLook w:val="04A0" w:firstRow="1" w:lastRow="0" w:firstColumn="1" w:lastColumn="0" w:noHBand="0" w:noVBand="1"/>
      </w:tblPr>
      <w:tblGrid>
        <w:gridCol w:w="9628"/>
      </w:tblGrid>
      <w:tr w:rsidR="003D04D3" w14:paraId="7831CBEB" w14:textId="77777777" w:rsidTr="00E011A0">
        <w:trPr>
          <w:cnfStyle w:val="100000000000" w:firstRow="1" w:lastRow="0" w:firstColumn="0" w:lastColumn="0" w:oddVBand="0" w:evenVBand="0" w:oddHBand="0" w:evenHBand="0" w:firstRowFirstColumn="0" w:firstRowLastColumn="0" w:lastRowFirstColumn="0" w:lastRowLastColumn="0"/>
        </w:trPr>
        <w:tc>
          <w:tcPr>
            <w:tcW w:w="9628" w:type="dxa"/>
          </w:tcPr>
          <w:p w14:paraId="5946477F" w14:textId="52306809" w:rsidR="003D04D3" w:rsidRDefault="00E011A0" w:rsidP="00E011A0">
            <w:pPr>
              <w:pStyle w:val="Kpalrs"/>
            </w:pPr>
            <w:bookmarkStart w:id="171" w:name="_Ref181712610"/>
            <w:r>
              <w:t xml:space="preserve">Figure </w:t>
            </w:r>
            <w:r w:rsidR="00542B66">
              <w:fldChar w:fldCharType="begin"/>
            </w:r>
            <w:r w:rsidR="00542B66">
              <w:instrText xml:space="preserve"> SEQ Figure \* ARABIC </w:instrText>
            </w:r>
            <w:r w:rsidR="00542B66">
              <w:fldChar w:fldCharType="separate"/>
            </w:r>
            <w:r w:rsidR="00B30F6E">
              <w:rPr>
                <w:noProof/>
              </w:rPr>
              <w:t>1</w:t>
            </w:r>
            <w:r w:rsidR="00542B66">
              <w:rPr>
                <w:noProof/>
              </w:rPr>
              <w:fldChar w:fldCharType="end"/>
            </w:r>
            <w:bookmarkEnd w:id="171"/>
            <w:r>
              <w:t>. A tidy inscription</w:t>
            </w:r>
          </w:p>
        </w:tc>
      </w:tr>
      <w:tr w:rsidR="003D04D3" w14:paraId="39A8C415" w14:textId="77777777" w:rsidTr="00E011A0">
        <w:tc>
          <w:tcPr>
            <w:tcW w:w="9628" w:type="dxa"/>
          </w:tcPr>
          <w:p w14:paraId="2968EF15" w14:textId="4DC32DB1" w:rsidR="003D04D3" w:rsidRDefault="00E011A0" w:rsidP="00E011A0">
            <w:pPr>
              <w:pStyle w:val="Image"/>
            </w:pPr>
            <w:r w:rsidRPr="00DD7CCF">
              <w:drawing>
                <wp:inline distT="0" distB="0" distL="0" distR="0" wp14:anchorId="53BCB4CB" wp14:editId="0970B341">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tc>
      </w:tr>
    </w:tbl>
    <w:p w14:paraId="640DA95B" w14:textId="72E2CD8A" w:rsidR="003D04D3" w:rsidRDefault="003D04D3" w:rsidP="00675578"/>
    <w:tbl>
      <w:tblPr>
        <w:tblStyle w:val="FigureTable"/>
        <w:tblW w:w="0" w:type="auto"/>
        <w:tblLook w:val="04A0" w:firstRow="1" w:lastRow="0" w:firstColumn="1" w:lastColumn="0" w:noHBand="0" w:noVBand="1"/>
      </w:tblPr>
      <w:tblGrid>
        <w:gridCol w:w="9628"/>
      </w:tblGrid>
      <w:tr w:rsidR="00E011A0" w14:paraId="2B37E16F" w14:textId="77777777" w:rsidTr="00E011A0">
        <w:trPr>
          <w:cnfStyle w:val="100000000000" w:firstRow="1" w:lastRow="0" w:firstColumn="0" w:lastColumn="0" w:oddVBand="0" w:evenVBand="0" w:oddHBand="0" w:evenHBand="0" w:firstRowFirstColumn="0" w:firstRowLastColumn="0" w:lastRowFirstColumn="0" w:lastRowLastColumn="0"/>
        </w:trPr>
        <w:tc>
          <w:tcPr>
            <w:tcW w:w="9628" w:type="dxa"/>
          </w:tcPr>
          <w:p w14:paraId="2596F4BE" w14:textId="415DB983" w:rsidR="00E011A0" w:rsidRDefault="00E011A0" w:rsidP="00E011A0">
            <w:pPr>
              <w:pStyle w:val="Kpalrs"/>
            </w:pPr>
            <w:bookmarkStart w:id="172" w:name="_Ref181712620"/>
            <w:r>
              <w:t xml:space="preserve">Figure </w:t>
            </w:r>
            <w:r w:rsidR="00542B66">
              <w:fldChar w:fldCharType="begin"/>
            </w:r>
            <w:r w:rsidR="00542B66">
              <w:instrText xml:space="preserve"> SEQ Figure \* ARABIC </w:instrText>
            </w:r>
            <w:r w:rsidR="00542B66">
              <w:fldChar w:fldCharType="separate"/>
            </w:r>
            <w:r w:rsidR="00B30F6E">
              <w:rPr>
                <w:noProof/>
              </w:rPr>
              <w:t>2</w:t>
            </w:r>
            <w:r w:rsidR="00542B66">
              <w:rPr>
                <w:noProof/>
              </w:rPr>
              <w:fldChar w:fldCharType="end"/>
            </w:r>
            <w:bookmarkEnd w:id="172"/>
            <w:r>
              <w:t>. An untidy inscription</w:t>
            </w:r>
          </w:p>
        </w:tc>
      </w:tr>
      <w:tr w:rsidR="00E011A0" w14:paraId="633F3CA9" w14:textId="77777777" w:rsidTr="00E011A0">
        <w:tc>
          <w:tcPr>
            <w:tcW w:w="9628" w:type="dxa"/>
          </w:tcPr>
          <w:p w14:paraId="19D032F2" w14:textId="7055320D" w:rsidR="00E011A0" w:rsidRDefault="00E011A0" w:rsidP="00E011A0">
            <w:pPr>
              <w:pStyle w:val="Image"/>
            </w:pPr>
            <w:r>
              <w:drawing>
                <wp:inline distT="0" distB="0" distL="0" distR="0" wp14:anchorId="0F6E095F" wp14:editId="0B6A43AD">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tc>
      </w:tr>
    </w:tbl>
    <w:p w14:paraId="2A5F97CE" w14:textId="13612174" w:rsidR="00675578" w:rsidRDefault="00675578" w:rsidP="00675578">
      <w:r>
        <w:t xml:space="preserve">In slightly more complex cases, the campus does not consist of a single, physically contiguous and clearly circumscribable field. If it is divided into sections by vertical space (blank lines), then it only requires additional encoding in specific conditions discussed in </w:t>
      </w:r>
      <w:r w:rsidRPr="00DD7CCF">
        <w:t>§</w:t>
      </w:r>
      <w:r w:rsidRPr="00DD7CCF">
        <w:fldChar w:fldCharType="begin"/>
      </w:r>
      <w:r w:rsidRPr="00DD7CCF">
        <w:instrText xml:space="preserve"> REF _Ref43984388 \w \h </w:instrText>
      </w:r>
      <w:r>
        <w:instrText xml:space="preserve"> \* MERGEFORMAT </w:instrText>
      </w:r>
      <w:r w:rsidRPr="00DD7CCF">
        <w:fldChar w:fldCharType="separate"/>
      </w:r>
      <w:r w:rsidR="00B30F6E">
        <w:t>3.8.1</w:t>
      </w:r>
      <w:r w:rsidRPr="00DD7CCF">
        <w:fldChar w:fldCharType="end"/>
      </w:r>
      <w:r>
        <w:t xml:space="preserve">. Not uncommonly, shorter bits of text float outside (or even partly or wholly inside) a </w:t>
      </w:r>
      <w:r w:rsidR="004D57C0">
        <w:t xml:space="preserve">demarcated </w:t>
      </w:r>
      <w:r>
        <w:t xml:space="preserve">field, such as </w:t>
      </w:r>
      <w:r w:rsidRPr="00DD7CCF">
        <w:t xml:space="preserve">an auspicious opening symbol, word, phrase or invocation </w:t>
      </w:r>
      <w:r w:rsidRPr="00E24F87">
        <w:rPr>
          <w:noProof/>
        </w:rPr>
        <w:t>(</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B30F6E">
        <w:t>3.8.2</w:t>
      </w:r>
      <w:r w:rsidRPr="00DD7CCF">
        <w:fldChar w:fldCharType="end"/>
      </w:r>
      <w:r w:rsidRPr="00DD7CCF">
        <w:t>)</w:t>
      </w:r>
      <w:r>
        <w:t xml:space="preserve">; </w:t>
      </w:r>
      <w:r w:rsidRPr="00DD7CCF">
        <w:t xml:space="preserve">a closing formula </w:t>
      </w:r>
      <w:r w:rsidRPr="00E24F87">
        <w:rPr>
          <w:noProof/>
        </w:rPr>
        <w:t>(</w:t>
      </w:r>
      <w:r w:rsidRPr="00DD7CCF">
        <w:t>§</w:t>
      </w:r>
      <w:r w:rsidR="00E91AE5">
        <w:fldChar w:fldCharType="begin"/>
      </w:r>
      <w:r w:rsidR="00E91AE5">
        <w:instrText xml:space="preserve"> REF _Ref182233273 \r \h </w:instrText>
      </w:r>
      <w:r w:rsidR="00E91AE5">
        <w:fldChar w:fldCharType="separate"/>
      </w:r>
      <w:r w:rsidR="00B30F6E">
        <w:t>3.8.3</w:t>
      </w:r>
      <w:r w:rsidR="00E91AE5">
        <w:fldChar w:fldCharType="end"/>
      </w:r>
      <w:r w:rsidRPr="00DD7CCF">
        <w:t>)</w:t>
      </w:r>
      <w:r>
        <w:t xml:space="preserve">; or numeration marks for copper plates </w:t>
      </w:r>
      <w:r w:rsidRPr="00E24F87">
        <w:rPr>
          <w:noProof/>
        </w:rPr>
        <w:t>(</w:t>
      </w:r>
      <w:r w:rsidRPr="00DD7CCF">
        <w:t>§</w:t>
      </w:r>
      <w:r w:rsidRPr="00DD7CCF">
        <w:fldChar w:fldCharType="begin"/>
      </w:r>
      <w:r w:rsidRPr="00DD7CCF">
        <w:instrText xml:space="preserve"> REF _Ref43984607 \w \h </w:instrText>
      </w:r>
      <w:r>
        <w:instrText xml:space="preserve"> \* MERGEFORMAT </w:instrText>
      </w:r>
      <w:r w:rsidRPr="00DD7CCF">
        <w:fldChar w:fldCharType="separate"/>
      </w:r>
      <w:r w:rsidR="00B30F6E">
        <w:t>3.8.4</w:t>
      </w:r>
      <w:r w:rsidRPr="00DD7CCF">
        <w:fldChar w:fldCharType="end"/>
      </w:r>
      <w:r w:rsidRPr="00DD7CCF">
        <w:t>)</w:t>
      </w:r>
      <w:r>
        <w:t xml:space="preserve">. </w:t>
      </w:r>
      <w:r w:rsidR="007F3F01">
        <w:t>Some pieces of text floating between lines or outside the margins</w:t>
      </w:r>
      <w:r w:rsidR="00E2049B">
        <w:t>, however,</w:t>
      </w:r>
      <w:r w:rsidR="007F3F01">
        <w:t xml:space="preserve"> function as additions or corrections to the main body of the text, and are to be encoded as such (§</w:t>
      </w:r>
      <w:r w:rsidR="007F3F01">
        <w:fldChar w:fldCharType="begin"/>
      </w:r>
      <w:r w:rsidR="007F3F01">
        <w:instrText xml:space="preserve"> REF _Ref182216826 \r \h </w:instrText>
      </w:r>
      <w:r w:rsidR="007F3F01">
        <w:fldChar w:fldCharType="separate"/>
      </w:r>
      <w:r w:rsidR="00B30F6E">
        <w:t>4.4</w:t>
      </w:r>
      <w:r w:rsidR="007F3F01">
        <w:fldChar w:fldCharType="end"/>
      </w:r>
      <w:r w:rsidR="007F3F01">
        <w:t>) rather than as partitions.</w:t>
      </w:r>
    </w:p>
    <w:p w14:paraId="03DC9D42" w14:textId="0D04197C" w:rsidR="009C67A8" w:rsidRDefault="00D67C25" w:rsidP="00D67C25">
      <w:r>
        <w:t>In even more complex cases, the inscribed field may consist of physically separa</w:t>
      </w:r>
      <w:r w:rsidR="0045140D">
        <w:t>ble</w:t>
      </w:r>
      <w:r>
        <w:t xml:space="preserve"> zones, called partitions in this Guide. </w:t>
      </w:r>
      <w:r w:rsidR="00777B90">
        <w:t>The text of an</w:t>
      </w:r>
      <w:r>
        <w:t xml:space="preserve"> inscription may for instance be </w:t>
      </w:r>
      <w:r w:rsidR="00777B90">
        <w:t xml:space="preserve">distributed </w:t>
      </w:r>
      <w:r>
        <w:t xml:space="preserve">on a set of copper plates, on a series of masonry blocks in a wall, on different limbs of a statue, on faces of a polygonal </w:t>
      </w:r>
      <w:r w:rsidR="00E2049B">
        <w:t>pillar</w:t>
      </w:r>
      <w:r>
        <w:t xml:space="preserve"> or a stela, or it may come to us in fragments</w:t>
      </w:r>
      <w:r w:rsidR="00777B90">
        <w:t xml:space="preserve"> (for which specific considerations have been gathered in §</w:t>
      </w:r>
      <w:r w:rsidR="00777B90">
        <w:fldChar w:fldCharType="begin"/>
      </w:r>
      <w:r w:rsidR="00777B90">
        <w:instrText xml:space="preserve"> REF _Ref182815850 \r \h </w:instrText>
      </w:r>
      <w:r w:rsidR="00777B90">
        <w:fldChar w:fldCharType="separate"/>
      </w:r>
      <w:r w:rsidR="00B30F6E">
        <w:t>3.7</w:t>
      </w:r>
      <w:r w:rsidR="00777B90">
        <w:fldChar w:fldCharType="end"/>
      </w:r>
      <w:r w:rsidR="00777B90">
        <w:t>)</w:t>
      </w:r>
      <w:r>
        <w:t>. Just as with the field as a whole and as with epigraphic lines, the shape, size and relative location of these zones (e.g. one below the other</w:t>
      </w:r>
      <w:r w:rsidR="00E2049B">
        <w:t xml:space="preserve"> on a slab</w:t>
      </w:r>
      <w:r>
        <w:t xml:space="preserve">, </w:t>
      </w:r>
      <w:r w:rsidR="00E2049B">
        <w:t xml:space="preserve">in a patchwork on a rock face, </w:t>
      </w:r>
      <w:r>
        <w:t xml:space="preserve">on separate </w:t>
      </w:r>
      <w:r w:rsidR="0045140D">
        <w:t>sur</w:t>
      </w:r>
      <w:r>
        <w:t>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rsidR="00B30F6E">
        <w:t>2</w:t>
      </w:r>
      <w:r>
        <w:fldChar w:fldCharType="end"/>
      </w:r>
      <w:r>
        <w:t xml:space="preserve">) and </w:t>
      </w:r>
      <w:r w:rsidR="0087192F">
        <w:t>with</w:t>
      </w:r>
      <w:r>
        <w:t xml:space="preserve"> the epigraphic lines (§</w:t>
      </w:r>
      <w:r w:rsidR="00CB56FA">
        <w:fldChar w:fldCharType="begin"/>
      </w:r>
      <w:r w:rsidR="00CB56FA">
        <w:instrText xml:space="preserve"> REF _Ref182580657 \r \h </w:instrText>
      </w:r>
      <w:r w:rsidR="00CB56FA">
        <w:fldChar w:fldCharType="separate"/>
      </w:r>
      <w:r w:rsidR="00B30F6E">
        <w:t>3.4</w:t>
      </w:r>
      <w:r w:rsidR="00CB56FA">
        <w:fldChar w:fldCharType="end"/>
      </w:r>
      <w:r>
        <w:t>).</w:t>
      </w:r>
    </w:p>
    <w:p w14:paraId="1A0D0932" w14:textId="35880E61" w:rsidR="00D67C25" w:rsidRPr="00DD7CCF" w:rsidRDefault="00D67C25" w:rsidP="00D67C25">
      <w:r>
        <w:t xml:space="preserve">The possible functional patterns of this interaction, abstracted from physical layout, are illustrated in </w:t>
      </w:r>
      <w:r>
        <w:fldChar w:fldCharType="begin"/>
      </w:r>
      <w:r>
        <w:instrText xml:space="preserve"> REF _Ref181714224 \h </w:instrText>
      </w:r>
      <w:r>
        <w:fldChar w:fldCharType="separate"/>
      </w:r>
      <w:r w:rsidR="00B30F6E">
        <w:t xml:space="preserve">Figure </w:t>
      </w:r>
      <w:r w:rsidR="00B30F6E">
        <w:rPr>
          <w:noProof/>
        </w:rPr>
        <w:t>3</w:t>
      </w:r>
      <w:r>
        <w:fldChar w:fldCharType="end"/>
      </w:r>
      <w:r>
        <w:t xml:space="preserve">. Keep in mind that although the patterns show identical-shaped zones side by side, the same markup </w:t>
      </w:r>
      <w:r>
        <w:lastRenderedPageBreak/>
        <w:t>method may be applicable to physically very different objects</w:t>
      </w:r>
      <w:r w:rsidR="009C67A8">
        <w:t>. It is recommended that you read this general introduction carefully, considering its illustrations, and also familiarise yourself with the overviews of §</w:t>
      </w:r>
      <w:r w:rsidR="009C67A8">
        <w:fldChar w:fldCharType="begin"/>
      </w:r>
      <w:r w:rsidR="009C67A8">
        <w:instrText xml:space="preserve"> REF _Ref43978987 \r \h </w:instrText>
      </w:r>
      <w:r w:rsidR="009C67A8">
        <w:fldChar w:fldCharType="separate"/>
      </w:r>
      <w:r w:rsidR="00B30F6E">
        <w:t>3.2</w:t>
      </w:r>
      <w:r w:rsidR="009C67A8">
        <w:fldChar w:fldCharType="end"/>
      </w:r>
      <w:r w:rsidR="009C67A8">
        <w:t xml:space="preserve"> to §</w:t>
      </w:r>
      <w:r w:rsidR="009C67A8">
        <w:fldChar w:fldCharType="begin"/>
      </w:r>
      <w:r w:rsidR="009C67A8">
        <w:instrText xml:space="preserve"> REF _Ref43984651 \r \h </w:instrText>
      </w:r>
      <w:r w:rsidR="009C67A8">
        <w:fldChar w:fldCharType="separate"/>
      </w:r>
      <w:r w:rsidR="00B30F6E">
        <w:t>3.6</w:t>
      </w:r>
      <w:r w:rsidR="009C67A8">
        <w:fldChar w:fldCharType="end"/>
      </w:r>
      <w:r w:rsidR="009C67A8">
        <w:t>.</w:t>
      </w:r>
    </w:p>
    <w:tbl>
      <w:tblPr>
        <w:tblStyle w:val="FigureTable"/>
        <w:tblW w:w="5000" w:type="pct"/>
        <w:tblLook w:val="04A0" w:firstRow="1" w:lastRow="0" w:firstColumn="1" w:lastColumn="0" w:noHBand="0" w:noVBand="1"/>
      </w:tblPr>
      <w:tblGrid>
        <w:gridCol w:w="3210"/>
        <w:gridCol w:w="3210"/>
        <w:gridCol w:w="3208"/>
      </w:tblGrid>
      <w:tr w:rsidR="00E011A0" w:rsidRPr="00DD7CCF" w14:paraId="68871B47" w14:textId="77777777" w:rsidTr="00E011A0">
        <w:trPr>
          <w:cnfStyle w:val="100000000000" w:firstRow="1" w:lastRow="0" w:firstColumn="0" w:lastColumn="0" w:oddVBand="0" w:evenVBand="0" w:oddHBand="0" w:evenHBand="0" w:firstRowFirstColumn="0" w:firstRowLastColumn="0" w:lastRowFirstColumn="0" w:lastRowLastColumn="0"/>
        </w:trPr>
        <w:tc>
          <w:tcPr>
            <w:tcW w:w="5000" w:type="pct"/>
            <w:gridSpan w:val="3"/>
          </w:tcPr>
          <w:p w14:paraId="5C3E992C" w14:textId="39A9D352" w:rsidR="00E011A0" w:rsidRPr="00DD7CCF" w:rsidRDefault="00E011A0" w:rsidP="00E011A0">
            <w:pPr>
              <w:pStyle w:val="Kpalrs"/>
            </w:pPr>
            <w:bookmarkStart w:id="173" w:name="_Ref181714224"/>
            <w:r>
              <w:t xml:space="preserve">Figure </w:t>
            </w:r>
            <w:r w:rsidR="00542B66">
              <w:fldChar w:fldCharType="begin"/>
            </w:r>
            <w:r w:rsidR="00542B66">
              <w:instrText xml:space="preserve"> SEQ Figure \* ARABIC </w:instrText>
            </w:r>
            <w:r w:rsidR="00542B66">
              <w:fldChar w:fldCharType="separate"/>
            </w:r>
            <w:r w:rsidR="00B30F6E">
              <w:rPr>
                <w:noProof/>
              </w:rPr>
              <w:t>3</w:t>
            </w:r>
            <w:r w:rsidR="00542B66">
              <w:rPr>
                <w:noProof/>
              </w:rPr>
              <w:fldChar w:fldCharType="end"/>
            </w:r>
            <w:bookmarkEnd w:id="173"/>
            <w:r>
              <w:t>. Functional patterns of partitions interacting with intrinsic structure and lines</w:t>
            </w:r>
          </w:p>
        </w:tc>
      </w:tr>
      <w:tr w:rsidR="00D67C25" w:rsidRPr="00DD7CCF" w14:paraId="060C2058" w14:textId="77777777" w:rsidTr="00E011A0">
        <w:tc>
          <w:tcPr>
            <w:tcW w:w="1667" w:type="pct"/>
          </w:tcPr>
          <w:p w14:paraId="559B5951" w14:textId="77777777" w:rsidR="00D67C25" w:rsidRPr="00DD7CCF" w:rsidRDefault="00D67C25" w:rsidP="009A26BC">
            <w:pPr>
              <w:pStyle w:val="Image"/>
            </w:pPr>
            <w:r w:rsidRPr="00DD7CCF">
              <w:drawing>
                <wp:inline distT="0" distB="0" distL="0" distR="0" wp14:anchorId="4C137DFF" wp14:editId="111A7AA5">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tcPr>
          <w:p w14:paraId="43BE6825" w14:textId="77777777" w:rsidR="00D67C25" w:rsidRPr="00DD7CCF" w:rsidRDefault="00D67C25" w:rsidP="009A26BC">
            <w:pPr>
              <w:pStyle w:val="Image"/>
            </w:pPr>
            <w:r w:rsidRPr="00DD7CCF">
              <w:drawing>
                <wp:inline distT="0" distB="0" distL="0" distR="0" wp14:anchorId="71B099DA" wp14:editId="01436230">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6" w:type="pct"/>
          </w:tcPr>
          <w:p w14:paraId="7AAE269C" w14:textId="77777777" w:rsidR="00D67C25" w:rsidRPr="00DD7CCF" w:rsidRDefault="00D67C25" w:rsidP="009A26BC">
            <w:pPr>
              <w:pStyle w:val="Image"/>
            </w:pPr>
            <w:r w:rsidRPr="00DD7CCF">
              <w:drawing>
                <wp:inline distT="0" distB="0" distL="0" distR="0" wp14:anchorId="0DC39A07" wp14:editId="67C164C2">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rsidR="00D67C25" w:rsidRPr="00DD7CCF" w14:paraId="408BCE31" w14:textId="77777777" w:rsidTr="00E011A0">
        <w:tc>
          <w:tcPr>
            <w:tcW w:w="1667" w:type="pct"/>
          </w:tcPr>
          <w:p w14:paraId="1A417237" w14:textId="77777777" w:rsidR="00D67C25" w:rsidRPr="00DD7CCF" w:rsidRDefault="00D67C25" w:rsidP="009A26BC">
            <w:pPr>
              <w:pStyle w:val="Tabletext"/>
              <w:keepNext/>
              <w:jc w:val="center"/>
            </w:pPr>
            <w:r>
              <w:t xml:space="preserve">pattern </w:t>
            </w:r>
            <w:r w:rsidRPr="00DD7CCF">
              <w:t>A: text stops</w:t>
            </w:r>
          </w:p>
        </w:tc>
        <w:tc>
          <w:tcPr>
            <w:tcW w:w="1667" w:type="pct"/>
          </w:tcPr>
          <w:p w14:paraId="5BC75BD4" w14:textId="77777777" w:rsidR="00D67C25" w:rsidRPr="00DD7CCF" w:rsidRDefault="00D67C25" w:rsidP="009A26BC">
            <w:pPr>
              <w:pStyle w:val="Tabletext"/>
              <w:keepNext/>
              <w:jc w:val="center"/>
            </w:pPr>
            <w:r>
              <w:t xml:space="preserve">pattern </w:t>
            </w:r>
            <w:r w:rsidRPr="00DD7CCF">
              <w:t>B: texts flows on</w:t>
            </w:r>
          </w:p>
        </w:tc>
        <w:tc>
          <w:tcPr>
            <w:tcW w:w="1666" w:type="pct"/>
          </w:tcPr>
          <w:p w14:paraId="0A1AC888" w14:textId="77777777" w:rsidR="00D67C25" w:rsidRPr="00DD7CCF" w:rsidRDefault="00D67C25" w:rsidP="009A26BC">
            <w:pPr>
              <w:pStyle w:val="Tabletext"/>
              <w:keepNext/>
              <w:jc w:val="center"/>
            </w:pPr>
            <w:r>
              <w:t xml:space="preserve">pattern </w:t>
            </w:r>
            <w:r w:rsidRPr="00DD7CCF">
              <w:t>C: text runs across</w:t>
            </w:r>
          </w:p>
        </w:tc>
      </w:tr>
      <w:tr w:rsidR="00D67C25" w:rsidRPr="00DD7CCF" w14:paraId="43CAC772" w14:textId="77777777" w:rsidTr="00E011A0">
        <w:tc>
          <w:tcPr>
            <w:tcW w:w="1667" w:type="pct"/>
          </w:tcPr>
          <w:p w14:paraId="4E71FDE6" w14:textId="6D2EF05B" w:rsidR="00D67C25" w:rsidRPr="00DD7CCF" w:rsidRDefault="00D67C25" w:rsidP="009A26BC">
            <w:pPr>
              <w:pStyle w:val="Tabletext"/>
              <w:keepN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B30F6E">
              <w:t>3.2</w:t>
            </w:r>
            <w:r w:rsidRPr="00DD7CCF">
              <w:fldChar w:fldCharType="end"/>
            </w:r>
          </w:p>
        </w:tc>
        <w:tc>
          <w:tcPr>
            <w:tcW w:w="1667" w:type="pct"/>
          </w:tcPr>
          <w:p w14:paraId="06264111" w14:textId="5488768F" w:rsidR="00D67C25" w:rsidRPr="00DD7CCF" w:rsidRDefault="00D67C25" w:rsidP="009A26BC">
            <w:pPr>
              <w:pStyle w:val="Tabletext"/>
              <w:keepN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B30F6E">
              <w:t>3.4</w:t>
            </w:r>
            <w:r w:rsidRPr="00DD7CCF">
              <w:fldChar w:fldCharType="end"/>
            </w:r>
          </w:p>
        </w:tc>
        <w:tc>
          <w:tcPr>
            <w:tcW w:w="1666" w:type="pct"/>
          </w:tcPr>
          <w:p w14:paraId="049ADADB" w14:textId="34FB6D19" w:rsidR="00D67C25" w:rsidRPr="00DD7CCF" w:rsidRDefault="00D67C25" w:rsidP="009A26BC">
            <w:pPr>
              <w:pStyle w:val="Tabletext"/>
              <w:keepN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B30F6E">
              <w:t>3.6</w:t>
            </w:r>
            <w:r w:rsidRPr="00DD7CCF">
              <w:fldChar w:fldCharType="end"/>
            </w:r>
          </w:p>
        </w:tc>
      </w:tr>
    </w:tbl>
    <w:p w14:paraId="4D988E04" w14:textId="77777777" w:rsidR="00E2049B" w:rsidRDefault="00E2049B" w:rsidP="00D67C25"/>
    <w:p w14:paraId="6825A938" w14:textId="5FC61821" w:rsidR="002A0737" w:rsidRDefault="00D67C25" w:rsidP="00D67C25">
      <w:r>
        <w:t>T</w:t>
      </w:r>
      <w:r w:rsidRPr="00DD7CCF">
        <w:t xml:space="preserve">he question to ask yourself while </w:t>
      </w:r>
      <w:r>
        <w:t>choosing the right encoding for a partition is this</w:t>
      </w:r>
      <w:r w:rsidRPr="00DD7CCF">
        <w:t xml:space="preserve">: </w:t>
      </w:r>
      <w:r w:rsidRPr="00D67C25">
        <w:rPr>
          <w:i/>
          <w:iCs/>
        </w:rPr>
        <w:t xml:space="preserve">what does the text do as it reaches the boundary of </w:t>
      </w:r>
      <w:r>
        <w:rPr>
          <w:i/>
          <w:iCs/>
        </w:rPr>
        <w:t>a</w:t>
      </w:r>
      <w:r w:rsidRPr="00D67C25">
        <w:rPr>
          <w:i/>
          <w:iCs/>
        </w:rPr>
        <w:t xml:space="preserve"> zone?</w:t>
      </w:r>
    </w:p>
    <w:p w14:paraId="5BB0D095" w14:textId="4AE644FA" w:rsidR="002A0737" w:rsidRDefault="00D67C25" w:rsidP="00D67C25">
      <w:r>
        <w:t xml:space="preserve">If the text stops (pattern A), with the first zone comprising an integral and complete semantic unit and the second zone an unrelated, but likewise integral and complete semantic unit, then </w:t>
      </w:r>
      <w:r w:rsidRPr="00DD7CCF">
        <w:t xml:space="preserve">you have a </w:t>
      </w:r>
      <w:r w:rsidRPr="001112AA">
        <w:rPr>
          <w:b/>
          <w:bCs/>
        </w:rPr>
        <w:t>boxlike partition</w:t>
      </w:r>
      <w:r>
        <w:t xml:space="preserve">, which you </w:t>
      </w:r>
      <w:r w:rsidR="0087192F">
        <w:t>can</w:t>
      </w:r>
      <w:r>
        <w:t xml:space="preserve"> </w:t>
      </w:r>
      <w:r w:rsidR="0049296B">
        <w:t>encode in the form of textpart divisions</w:t>
      </w:r>
      <w:r>
        <w:t xml:space="preserve"> </w:t>
      </w:r>
      <w:r w:rsidR="0087192F">
        <w:t>according to</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B30F6E">
        <w:t>3.2</w:t>
      </w:r>
      <w:r w:rsidRPr="00DD7CCF">
        <w:fldChar w:fldCharType="end"/>
      </w:r>
      <w:r>
        <w:t>.</w:t>
      </w:r>
      <w:r w:rsidR="0087192F">
        <w:t xml:space="preserve"> A boxlike partition is like chapters in a book that together comprise a whole</w:t>
      </w:r>
      <w:r w:rsidR="009C67A8">
        <w:t xml:space="preserve">, </w:t>
      </w:r>
      <w:r w:rsidR="0045140D">
        <w:t xml:space="preserve">and may or may not </w:t>
      </w:r>
      <w:r w:rsidR="009C67A8">
        <w:t xml:space="preserve">have to be read in </w:t>
      </w:r>
      <w:r w:rsidR="00E2049B">
        <w:t xml:space="preserve">a particular </w:t>
      </w:r>
      <w:r w:rsidR="009C67A8">
        <w:t>sequence</w:t>
      </w:r>
      <w:r w:rsidR="0087192F">
        <w:t>.</w:t>
      </w:r>
      <w:r w:rsidR="00E2049B">
        <w:t xml:space="preserve"> Another applicable book analogy is the relation of the title page, the front matter, the actual book content and the blurb.</w:t>
      </w:r>
      <w:r w:rsidR="002A0737">
        <w:t xml:space="preserve"> Such a partition can only be created if no block-level element of intrinsic structure (§</w:t>
      </w:r>
      <w:r w:rsidR="002A0737">
        <w:fldChar w:fldCharType="begin"/>
      </w:r>
      <w:r w:rsidR="002A0737">
        <w:instrText xml:space="preserve"> REF _Ref43978632 \r \h </w:instrText>
      </w:r>
      <w:r w:rsidR="002A0737">
        <w:fldChar w:fldCharType="separate"/>
      </w:r>
      <w:r w:rsidR="00B30F6E">
        <w:t>2</w:t>
      </w:r>
      <w:r w:rsidR="002A0737">
        <w:fldChar w:fldCharType="end"/>
      </w:r>
      <w:r w:rsidR="002A0737">
        <w:t>) crosses the boundary, and even then, the use of this encoding must be limited to cases of semantic discontinuity outlined in §</w:t>
      </w:r>
      <w:r w:rsidR="002A0737">
        <w:fldChar w:fldCharType="begin"/>
      </w:r>
      <w:r w:rsidR="002A0737">
        <w:instrText xml:space="preserve"> REF _Ref43978278 \r \h </w:instrText>
      </w:r>
      <w:r w:rsidR="002A0737">
        <w:fldChar w:fldCharType="separate"/>
      </w:r>
      <w:r w:rsidR="00B30F6E">
        <w:t>3.2.1</w:t>
      </w:r>
      <w:r w:rsidR="002A0737">
        <w:fldChar w:fldCharType="end"/>
      </w:r>
      <w:r w:rsidR="002A0737">
        <w:t>.</w:t>
      </w:r>
    </w:p>
    <w:p w14:paraId="274EA19B" w14:textId="69E4641E" w:rsidR="002A0737" w:rsidRDefault="00D67C25" w:rsidP="00D67C25">
      <w:r>
        <w:t xml:space="preserve">If the text </w:t>
      </w:r>
      <w:r w:rsidRPr="00DD7CCF">
        <w:t xml:space="preserve">flows on to the next zone </w:t>
      </w:r>
      <w:r w:rsidRPr="00E24F87">
        <w:rPr>
          <w:noProof/>
        </w:rPr>
        <w:t>(</w:t>
      </w:r>
      <w:r>
        <w:t xml:space="preserve">pattern </w:t>
      </w:r>
      <w:r w:rsidRPr="00DD7CCF">
        <w:t xml:space="preserve">B), </w:t>
      </w:r>
      <w:r>
        <w:t xml:space="preserve">without </w:t>
      </w:r>
      <w:r w:rsidR="001112AA">
        <w:t xml:space="preserve">the necessary presence of </w:t>
      </w:r>
      <w:r>
        <w:t xml:space="preserve">a major semantic break, then </w:t>
      </w:r>
      <w:r w:rsidRPr="00DD7CCF">
        <w:t xml:space="preserve">you have a </w:t>
      </w:r>
      <w:r w:rsidRPr="001112AA">
        <w:rPr>
          <w:b/>
          <w:bCs/>
        </w:rPr>
        <w:t>pagelike partition</w:t>
      </w:r>
      <w:r>
        <w:t xml:space="preserve">, to be </w:t>
      </w:r>
      <w:r w:rsidR="0049296B">
        <w:t xml:space="preserve">encoded with </w:t>
      </w:r>
      <w:r w:rsidR="00853D09">
        <w:t xml:space="preserve">empty </w:t>
      </w:r>
      <w:r w:rsidR="0049296B">
        <w:t>milestone</w:t>
      </w:r>
      <w:r w:rsidR="00853D09">
        <w:t xml:space="preserve"> elements</w:t>
      </w:r>
      <w:r w:rsidR="00913831">
        <w:t xml:space="preserve"> (</w:t>
      </w:r>
      <w:r w:rsidR="0045140D">
        <w:t xml:space="preserve">introduced </w:t>
      </w:r>
      <w:r w:rsidR="0049296B">
        <w:t>in</w:t>
      </w:r>
      <w:r w:rsidRPr="00DD7CCF">
        <w:t xml:space="preserve"> §</w:t>
      </w:r>
      <w:r w:rsidR="0020012B">
        <w:fldChar w:fldCharType="begin"/>
      </w:r>
      <w:r w:rsidR="0020012B">
        <w:instrText xml:space="preserve"> REF _Ref182923700 \r \h </w:instrText>
      </w:r>
      <w:r w:rsidR="0020012B">
        <w:fldChar w:fldCharType="separate"/>
      </w:r>
      <w:r w:rsidR="00B30F6E">
        <w:t>3.3</w:t>
      </w:r>
      <w:r w:rsidR="0020012B">
        <w:fldChar w:fldCharType="end"/>
      </w:r>
      <w:r w:rsidR="00913831">
        <w:t>) as described in §</w:t>
      </w:r>
      <w:r w:rsidRPr="00DD7CCF">
        <w:fldChar w:fldCharType="begin"/>
      </w:r>
      <w:r w:rsidRPr="00DD7CCF">
        <w:instrText xml:space="preserve"> REF _Ref43979481 \r \h </w:instrText>
      </w:r>
      <w:r>
        <w:instrText xml:space="preserve"> \* MERGEFORMAT </w:instrText>
      </w:r>
      <w:r w:rsidRPr="00DD7CCF">
        <w:fldChar w:fldCharType="separate"/>
      </w:r>
      <w:r w:rsidR="00B30F6E">
        <w:t>3.4</w:t>
      </w:r>
      <w:r w:rsidRPr="00DD7CCF">
        <w:fldChar w:fldCharType="end"/>
      </w:r>
      <w:r>
        <w:t>.</w:t>
      </w:r>
      <w:r w:rsidR="0087192F">
        <w:t xml:space="preserve"> A pagelike partition is, unsurprisingly, like that of pages </w:t>
      </w:r>
      <w:r w:rsidR="00E2049B">
        <w:t>with</w:t>
      </w:r>
      <w:r w:rsidR="0087192F">
        <w:t xml:space="preserve">in </w:t>
      </w:r>
      <w:r w:rsidR="00E2049B">
        <w:t xml:space="preserve">a single chapter of </w:t>
      </w:r>
      <w:r w:rsidR="0087192F">
        <w:t xml:space="preserve">a book, </w:t>
      </w:r>
      <w:r w:rsidR="00176A7C">
        <w:t>or of columns on a page. Each zone is physically distinct, but its separation from the other zones is</w:t>
      </w:r>
      <w:r w:rsidR="0087192F">
        <w:t xml:space="preserve"> to the text.</w:t>
      </w:r>
      <w:r w:rsidR="002A0737">
        <w:t xml:space="preserve"> The end of a partition of this kind may be inside a block-level element of intrinsic structure, but may also coincide with a break in intrinsic structure.</w:t>
      </w:r>
    </w:p>
    <w:p w14:paraId="575324CF" w14:textId="6311104B" w:rsidR="00D67C25" w:rsidRDefault="00D67C25" w:rsidP="00D67C25">
      <w:r>
        <w:t xml:space="preserve">Finally, if each line of the text </w:t>
      </w:r>
      <w:r w:rsidRPr="00DD7CCF">
        <w:t xml:space="preserve">runs </w:t>
      </w:r>
      <w:r w:rsidR="00176A7C">
        <w:t>across</w:t>
      </w:r>
      <w:r w:rsidRPr="00DD7CCF">
        <w:t xml:space="preserve"> into the next zone </w:t>
      </w:r>
      <w:r w:rsidRPr="00E24F87">
        <w:rPr>
          <w:noProof/>
        </w:rPr>
        <w:t>(</w:t>
      </w:r>
      <w:r>
        <w:t xml:space="preserve">pattern </w:t>
      </w:r>
      <w:r w:rsidRPr="00DD7CCF">
        <w:t xml:space="preserve">C), </w:t>
      </w:r>
      <w:r>
        <w:t xml:space="preserve">then </w:t>
      </w:r>
      <w:r w:rsidRPr="00DD7CCF">
        <w:t xml:space="preserve">you have a </w:t>
      </w:r>
      <w:r w:rsidRPr="001112AA">
        <w:rPr>
          <w:b/>
          <w:bCs/>
        </w:rPr>
        <w:t>gridlike partition</w:t>
      </w:r>
      <w:r>
        <w:t xml:space="preserve">, to be encoded </w:t>
      </w:r>
      <w:r w:rsidR="0049296B">
        <w:t xml:space="preserve">with a different kind of milestone element </w:t>
      </w:r>
      <w:r>
        <w:t>as per</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B30F6E">
        <w:t>3.6</w:t>
      </w:r>
      <w:r w:rsidRPr="00DD7CCF">
        <w:fldChar w:fldCharType="end"/>
      </w:r>
      <w:r>
        <w:t>.</w:t>
      </w:r>
      <w:r w:rsidR="0087192F">
        <w:t xml:space="preserve"> A gridlike partition is like the grid of a table where each row consists of a number of cells.</w:t>
      </w:r>
      <w:r w:rsidR="002A0737">
        <w:t xml:space="preserve"> Line after line, the text carries seamlessly on through the grid, although here too, partitions may in some cases coincide with boundaries of the intrinsic structure, for example in the case of verse laid out in a columnlike structure.</w:t>
      </w:r>
    </w:p>
    <w:p w14:paraId="19D2F92A" w14:textId="78802587" w:rsidR="000142FB" w:rsidRDefault="0049296B" w:rsidP="00144BB4">
      <w:r>
        <w:t>The reason why this apparent complexity of encoding is necessary is the need to avoid overlapping hierarchies in XML encoding while doing justice to both the text’s intrinsic structure (semantic/metrical hierarchy) and its extrinsic structure (physical hierarchy)</w:t>
      </w:r>
      <w:r w:rsidR="000142FB">
        <w:t>.</w:t>
      </w:r>
      <w:r w:rsidR="009C67A8">
        <w:t xml:space="preserve"> </w:t>
      </w:r>
      <w:r w:rsidR="000142FB">
        <w:t xml:space="preserve">The latter </w:t>
      </w:r>
      <w:r w:rsidR="009C67A8">
        <w:t xml:space="preserve">is illustrated in </w:t>
      </w:r>
      <w:r w:rsidR="009C67A8">
        <w:fldChar w:fldCharType="begin"/>
      </w:r>
      <w:r w:rsidR="009C67A8">
        <w:instrText xml:space="preserve"> REF _Ref181781045 \h </w:instrText>
      </w:r>
      <w:r w:rsidR="009C67A8">
        <w:fldChar w:fldCharType="separate"/>
      </w:r>
      <w:r w:rsidR="00B30F6E">
        <w:t xml:space="preserve">Figure </w:t>
      </w:r>
      <w:r w:rsidR="00B30F6E">
        <w:rPr>
          <w:noProof/>
        </w:rPr>
        <w:t>4</w:t>
      </w:r>
      <w:r w:rsidR="009C67A8">
        <w:fldChar w:fldCharType="end"/>
      </w:r>
      <w:r w:rsidR="000142FB">
        <w:t xml:space="preserve">, where saturated colours (green, blue and yellow) represent mandatory components of an edition, and </w:t>
      </w:r>
      <w:r w:rsidR="00897895">
        <w:t>pastel</w:t>
      </w:r>
      <w:r w:rsidR="000142FB">
        <w:t xml:space="preserve"> colours (light green, </w:t>
      </w:r>
      <w:r w:rsidR="00897895">
        <w:t>lavender</w:t>
      </w:r>
      <w:r w:rsidR="000142FB">
        <w:t xml:space="preserve"> and aqua) represent non-mandatory components. </w:t>
      </w:r>
      <w:r>
        <w:t xml:space="preserve">The </w:t>
      </w:r>
      <w:r w:rsidR="000142FB">
        <w:t xml:space="preserve">mandatory </w:t>
      </w:r>
      <w:r>
        <w:t>edition division corresponds to the entirety of an inscription</w:t>
      </w:r>
      <w:r w:rsidR="00144BB4">
        <w:t>. It is a non-empty XML element whose start and end tags enclose the complete edition. T</w:t>
      </w:r>
      <w:r w:rsidR="00FD437D">
        <w:t>extpart divisions</w:t>
      </w:r>
      <w:r>
        <w:t xml:space="preserve"> within an edition are essentially separate sub-editions, each comprising an integral whole</w:t>
      </w:r>
      <w:r w:rsidR="00144BB4">
        <w:t xml:space="preserve"> and containing the entire text of a boxlike partition of the inscription, </w:t>
      </w:r>
      <w:r w:rsidR="00176A7C">
        <w:t xml:space="preserve">with </w:t>
      </w:r>
      <w:r w:rsidR="00144BB4">
        <w:t xml:space="preserve">no possibility of other XML elements crossing their boundaries. When textpart divisions are present, then everything within an edition must also be contained within a textpart division. </w:t>
      </w:r>
      <w:r>
        <w:t>The edition and the boxlike partition are thus members of both the extrinsic and the intrinsic hierarchy.</w:t>
      </w:r>
    </w:p>
    <w:p w14:paraId="4FC2182A" w14:textId="67699EE1" w:rsidR="0049296B" w:rsidRDefault="0049296B" w:rsidP="00144BB4">
      <w:r>
        <w:t>Within the edition</w:t>
      </w:r>
      <w:r w:rsidR="00802BA9">
        <w:t xml:space="preserve"> – </w:t>
      </w:r>
      <w:r>
        <w:t xml:space="preserve">or, as the case may be, within </w:t>
      </w:r>
      <w:r w:rsidR="000142FB">
        <w:t>any</w:t>
      </w:r>
      <w:r>
        <w:t xml:space="preserve"> </w:t>
      </w:r>
      <w:r w:rsidR="00FD437D">
        <w:t>textpart division</w:t>
      </w:r>
      <w:r w:rsidR="00802BA9">
        <w:t xml:space="preserve"> – </w:t>
      </w:r>
      <w:r>
        <w:t>the two hierarchies go their separate ways, with the intrinsic structure encoded as block-level elements according to (§</w:t>
      </w:r>
      <w:r>
        <w:fldChar w:fldCharType="begin"/>
      </w:r>
      <w:r>
        <w:instrText xml:space="preserve"> REF _Ref43978632 \r \h </w:instrText>
      </w:r>
      <w:r>
        <w:fldChar w:fldCharType="separate"/>
      </w:r>
      <w:r w:rsidR="00B30F6E">
        <w:t>2</w:t>
      </w:r>
      <w:r>
        <w:fldChar w:fldCharType="end"/>
      </w:r>
      <w:r>
        <w:t xml:space="preserve">), and the extrinsic structure encoded as pointlike empty elements. </w:t>
      </w:r>
      <w:r w:rsidR="00FD437D">
        <w:t xml:space="preserve">These </w:t>
      </w:r>
      <w:r w:rsidR="00BD08CD">
        <w:t xml:space="preserve">empty elements </w:t>
      </w:r>
      <w:r w:rsidR="00FD437D">
        <w:t xml:space="preserve">represent virtual containers, so that a partition may be said to “contain” everything that is located in the XML document </w:t>
      </w:r>
      <w:r w:rsidR="00BD08CD">
        <w:t xml:space="preserve">from </w:t>
      </w:r>
      <w:r w:rsidR="00FD437D">
        <w:t xml:space="preserve">the point where </w:t>
      </w:r>
      <w:r w:rsidR="002A0737">
        <w:t>the given</w:t>
      </w:r>
      <w:r w:rsidR="00FD437D">
        <w:t xml:space="preserve"> partition begins</w:t>
      </w:r>
      <w:r w:rsidR="00BD08CD">
        <w:t xml:space="preserve"> to the point where </w:t>
      </w:r>
      <w:r w:rsidR="000142FB">
        <w:t xml:space="preserve">another </w:t>
      </w:r>
      <w:r w:rsidR="00BD08CD">
        <w:t xml:space="preserve">partition of the same hierarchical </w:t>
      </w:r>
      <w:r w:rsidR="00BD08CD">
        <w:lastRenderedPageBreak/>
        <w:t xml:space="preserve">level begins, or a transition to a higher-level partition occurs. </w:t>
      </w:r>
      <w:r w:rsidR="000142FB">
        <w:t xml:space="preserve">In the figure, solid borders and colour-filled </w:t>
      </w:r>
      <w:r w:rsidR="0047143C">
        <w:t>complete</w:t>
      </w:r>
      <w:r w:rsidR="000142FB">
        <w:t xml:space="preserve"> frames indicate actual containment by an XML element, while dashed borders without </w:t>
      </w:r>
      <w:r w:rsidR="0047143C">
        <w:t xml:space="preserve">complete </w:t>
      </w:r>
      <w:r w:rsidR="000142FB">
        <w:t>frames indicate virtual containment.</w:t>
      </w:r>
      <w:r w:rsidR="0047143C">
        <w:t xml:space="preserve"> </w:t>
      </w:r>
      <w:r w:rsidR="00FD437D">
        <w:t xml:space="preserve">An edition or textpart division </w:t>
      </w:r>
      <w:r w:rsidR="00082F41">
        <w:t>must always contain one or more lines</w:t>
      </w:r>
      <w:r w:rsidR="0047143C">
        <w:t xml:space="preserve"> (blue)</w:t>
      </w:r>
      <w:r w:rsidR="00082F41">
        <w:t xml:space="preserve">. Within the edition or textpart division, groups of lines may be “contained” within </w:t>
      </w:r>
      <w:r w:rsidR="00FD437D">
        <w:t>pagelike partitions</w:t>
      </w:r>
      <w:r w:rsidR="0047143C">
        <w:t xml:space="preserve"> (</w:t>
      </w:r>
      <w:r w:rsidR="00897895">
        <w:t>lavender</w:t>
      </w:r>
      <w:r w:rsidR="0047143C">
        <w:t>)</w:t>
      </w:r>
      <w:r w:rsidR="00082F41">
        <w:t>, and some or all lines may “contain” two or more gridlike partitions</w:t>
      </w:r>
      <w:r w:rsidR="0047143C">
        <w:t xml:space="preserve"> (aqua)</w:t>
      </w:r>
      <w:r w:rsidR="00082F41">
        <w:t>.</w:t>
      </w:r>
    </w:p>
    <w:p w14:paraId="2EB61585" w14:textId="1A6453E1" w:rsidR="00E011A0" w:rsidRDefault="00E011A0" w:rsidP="00144BB4"/>
    <w:tbl>
      <w:tblPr>
        <w:tblStyle w:val="FigureTable"/>
        <w:tblW w:w="0" w:type="auto"/>
        <w:tblLook w:val="04A0" w:firstRow="1" w:lastRow="0" w:firstColumn="1" w:lastColumn="0" w:noHBand="0" w:noVBand="1"/>
      </w:tblPr>
      <w:tblGrid>
        <w:gridCol w:w="9628"/>
      </w:tblGrid>
      <w:tr w:rsidR="00E011A0" w14:paraId="59B8DCFD" w14:textId="77777777" w:rsidTr="00E011A0">
        <w:trPr>
          <w:cnfStyle w:val="100000000000" w:firstRow="1" w:lastRow="0" w:firstColumn="0" w:lastColumn="0" w:oddVBand="0" w:evenVBand="0" w:oddHBand="0" w:evenHBand="0" w:firstRowFirstColumn="0" w:firstRowLastColumn="0" w:lastRowFirstColumn="0" w:lastRowLastColumn="0"/>
        </w:trPr>
        <w:tc>
          <w:tcPr>
            <w:tcW w:w="9628" w:type="dxa"/>
          </w:tcPr>
          <w:p w14:paraId="5B940CB8" w14:textId="6BBAB4C7" w:rsidR="00E011A0" w:rsidRDefault="00E011A0" w:rsidP="00E011A0">
            <w:pPr>
              <w:pStyle w:val="Kpalrs"/>
            </w:pPr>
            <w:bookmarkStart w:id="174" w:name="_Ref181781045"/>
            <w:r>
              <w:t xml:space="preserve">Figure </w:t>
            </w:r>
            <w:r w:rsidR="00542B66">
              <w:fldChar w:fldCharType="begin"/>
            </w:r>
            <w:r w:rsidR="00542B66">
              <w:instrText xml:space="preserve"> SEQ Figure \* ARABIC </w:instrText>
            </w:r>
            <w:r w:rsidR="00542B66">
              <w:fldChar w:fldCharType="separate"/>
            </w:r>
            <w:r w:rsidR="00B30F6E">
              <w:rPr>
                <w:noProof/>
              </w:rPr>
              <w:t>4</w:t>
            </w:r>
            <w:r w:rsidR="00542B66">
              <w:rPr>
                <w:noProof/>
              </w:rPr>
              <w:fldChar w:fldCharType="end"/>
            </w:r>
            <w:bookmarkEnd w:id="174"/>
            <w:r>
              <w:t>. The encoding hierarchy of extrinsic structure</w:t>
            </w:r>
          </w:p>
        </w:tc>
      </w:tr>
      <w:tr w:rsidR="00E011A0" w14:paraId="162E69A6" w14:textId="77777777" w:rsidTr="00E011A0">
        <w:tc>
          <w:tcPr>
            <w:tcW w:w="9628" w:type="dxa"/>
          </w:tcPr>
          <w:tbl>
            <w:tblPr>
              <w:tblStyle w:val="Rcsostblzat"/>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4"/>
              <w:gridCol w:w="284"/>
              <w:gridCol w:w="284"/>
              <w:gridCol w:w="1701"/>
              <w:gridCol w:w="1701"/>
              <w:gridCol w:w="1134"/>
              <w:gridCol w:w="1701"/>
              <w:gridCol w:w="1134"/>
              <w:gridCol w:w="284"/>
              <w:gridCol w:w="284"/>
            </w:tblGrid>
            <w:tr w:rsidR="00E011A0" w14:paraId="15706A61" w14:textId="77777777" w:rsidTr="00C32001">
              <w:trPr>
                <w:trHeight w:hRule="exact" w:val="397"/>
                <w:jc w:val="center"/>
              </w:trPr>
              <w:tc>
                <w:tcPr>
                  <w:tcW w:w="8791" w:type="dxa"/>
                  <w:gridSpan w:val="10"/>
                  <w:tcBorders>
                    <w:top w:val="double" w:sz="12" w:space="0" w:color="auto"/>
                    <w:left w:val="double" w:sz="12" w:space="0" w:color="auto"/>
                    <w:right w:val="double" w:sz="12" w:space="0" w:color="auto"/>
                  </w:tcBorders>
                  <w:shd w:val="clear" w:color="auto" w:fill="92D050"/>
                </w:tcPr>
                <w:p w14:paraId="3832F1BB" w14:textId="77777777" w:rsidR="00E011A0" w:rsidRDefault="00E011A0" w:rsidP="00E011A0">
                  <w:pPr>
                    <w:pStyle w:val="Tabletext"/>
                    <w:keepNext/>
                    <w:keepLines/>
                    <w:ind w:firstLine="0"/>
                  </w:pPr>
                  <w:r w:rsidRPr="0004544D">
                    <w:t>&lt;edition&gt;</w:t>
                  </w:r>
                  <w:r>
                    <w:t xml:space="preserve"> contains</w:t>
                  </w:r>
                </w:p>
              </w:tc>
            </w:tr>
            <w:tr w:rsidR="00E011A0" w14:paraId="1485DA8B" w14:textId="77777777" w:rsidTr="00C32001">
              <w:trPr>
                <w:trHeight w:hRule="exact" w:val="284"/>
                <w:jc w:val="center"/>
              </w:trPr>
              <w:tc>
                <w:tcPr>
                  <w:tcW w:w="284" w:type="dxa"/>
                  <w:vMerge w:val="restart"/>
                  <w:tcBorders>
                    <w:top w:val="nil"/>
                    <w:left w:val="double" w:sz="12" w:space="0" w:color="auto"/>
                    <w:right w:val="double" w:sz="4" w:space="0" w:color="auto"/>
                  </w:tcBorders>
                  <w:shd w:val="clear" w:color="auto" w:fill="92D050"/>
                </w:tcPr>
                <w:p w14:paraId="14ADBDBE" w14:textId="77777777" w:rsidR="00E011A0" w:rsidRDefault="00E011A0" w:rsidP="00E011A0">
                  <w:pPr>
                    <w:pStyle w:val="Tabletext"/>
                    <w:keepNext/>
                    <w:keepLines/>
                    <w:ind w:firstLine="0"/>
                  </w:pPr>
                </w:p>
              </w:tc>
              <w:tc>
                <w:tcPr>
                  <w:tcW w:w="8223" w:type="dxa"/>
                  <w:gridSpan w:val="8"/>
                  <w:tcBorders>
                    <w:top w:val="double" w:sz="4" w:space="0" w:color="auto"/>
                    <w:left w:val="double" w:sz="4" w:space="0" w:color="auto"/>
                    <w:bottom w:val="nil"/>
                    <w:right w:val="double" w:sz="4" w:space="0" w:color="auto"/>
                  </w:tcBorders>
                  <w:shd w:val="clear" w:color="auto" w:fill="CCFFCC"/>
                </w:tcPr>
                <w:p w14:paraId="6854E5D5" w14:textId="77777777" w:rsidR="00E011A0" w:rsidRDefault="00E011A0" w:rsidP="00E011A0">
                  <w:pPr>
                    <w:pStyle w:val="Tabletext"/>
                    <w:keepNext/>
                    <w:keepLines/>
                    <w:ind w:firstLine="0"/>
                  </w:pPr>
                  <w:r w:rsidRPr="0004544D">
                    <w:t>&lt;textpart A&gt;</w:t>
                  </w:r>
                  <w:r>
                    <w:t xml:space="preserve"> contains</w:t>
                  </w:r>
                </w:p>
              </w:tc>
              <w:tc>
                <w:tcPr>
                  <w:tcW w:w="284" w:type="dxa"/>
                  <w:vMerge w:val="restart"/>
                  <w:tcBorders>
                    <w:left w:val="double" w:sz="4" w:space="0" w:color="auto"/>
                    <w:right w:val="double" w:sz="12" w:space="0" w:color="auto"/>
                  </w:tcBorders>
                  <w:shd w:val="clear" w:color="auto" w:fill="92D050"/>
                </w:tcPr>
                <w:p w14:paraId="1C0204FB" w14:textId="77777777" w:rsidR="00E011A0" w:rsidRDefault="00E011A0" w:rsidP="00E011A0">
                  <w:pPr>
                    <w:pStyle w:val="Tabletext"/>
                    <w:keepNext/>
                    <w:keepLines/>
                    <w:ind w:firstLine="0"/>
                  </w:pPr>
                </w:p>
              </w:tc>
            </w:tr>
            <w:tr w:rsidR="00E011A0" w14:paraId="1B710A0E"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6E1DB34D" w14:textId="77777777" w:rsidR="00E011A0" w:rsidRDefault="00E011A0" w:rsidP="00E011A0">
                  <w:pPr>
                    <w:pStyle w:val="Tabletext"/>
                    <w:keepNext/>
                    <w:keepLines/>
                    <w:ind w:firstLine="0"/>
                  </w:pPr>
                </w:p>
              </w:tc>
              <w:tc>
                <w:tcPr>
                  <w:tcW w:w="284" w:type="dxa"/>
                  <w:tcBorders>
                    <w:top w:val="nil"/>
                    <w:left w:val="double" w:sz="4" w:space="0" w:color="auto"/>
                    <w:right w:val="single" w:sz="4" w:space="0" w:color="auto"/>
                  </w:tcBorders>
                  <w:shd w:val="clear" w:color="auto" w:fill="CCFFCC"/>
                </w:tcPr>
                <w:p w14:paraId="047482A5" w14:textId="77777777" w:rsidR="00E011A0" w:rsidRDefault="00E011A0" w:rsidP="00E011A0">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14:paraId="04C49630" w14:textId="77777777" w:rsidR="00E011A0" w:rsidRDefault="00E011A0" w:rsidP="00E011A0">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04C2634B"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3067DC09" w14:textId="77777777" w:rsidR="00E011A0" w:rsidRDefault="00E011A0" w:rsidP="00E011A0">
                  <w:pPr>
                    <w:pStyle w:val="Tabletext"/>
                    <w:keepNext/>
                    <w:keepLines/>
                    <w:ind w:firstLine="0"/>
                  </w:pPr>
                </w:p>
              </w:tc>
            </w:tr>
            <w:tr w:rsidR="00E011A0" w14:paraId="2475243F"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5A9B8B2F"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1C376A96" w14:textId="77777777" w:rsidR="00E011A0" w:rsidRDefault="00E011A0" w:rsidP="00E011A0">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14:paraId="1500AE2C"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562691DE" w14:textId="77777777" w:rsidR="00E011A0" w:rsidRDefault="00E011A0" w:rsidP="00E011A0">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0B6E138"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2EAE694"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a…</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89C8F50"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932B7D9"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b…</w:t>
                  </w:r>
                </w:p>
              </w:tc>
              <w:tc>
                <w:tcPr>
                  <w:tcW w:w="284" w:type="dxa"/>
                  <w:vMerge/>
                  <w:tcBorders>
                    <w:left w:val="single" w:sz="4" w:space="0" w:color="auto"/>
                    <w:right w:val="double" w:sz="4" w:space="0" w:color="auto"/>
                  </w:tcBorders>
                  <w:shd w:val="clear" w:color="auto" w:fill="CCFFCC"/>
                </w:tcPr>
                <w:p w14:paraId="49C3B3C2"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3D3EE98" w14:textId="77777777" w:rsidR="00E011A0" w:rsidRDefault="00E011A0" w:rsidP="00E011A0">
                  <w:pPr>
                    <w:pStyle w:val="Tabletext"/>
                    <w:keepNext/>
                    <w:keepLines/>
                    <w:ind w:firstLine="0"/>
                  </w:pPr>
                </w:p>
              </w:tc>
            </w:tr>
            <w:tr w:rsidR="00E011A0" w14:paraId="25A1965E"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3CFC556F"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37666748" w14:textId="77777777" w:rsidR="00E011A0" w:rsidRDefault="00E011A0" w:rsidP="00E011A0">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14:paraId="6E94F478"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63738C17" w14:textId="77777777" w:rsidR="00E011A0" w:rsidRDefault="00E011A0" w:rsidP="00E011A0">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2D228CB"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373D6CD"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c…</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E045541"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7479634"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d…</w:t>
                  </w:r>
                </w:p>
              </w:tc>
              <w:tc>
                <w:tcPr>
                  <w:tcW w:w="284" w:type="dxa"/>
                  <w:vMerge/>
                  <w:tcBorders>
                    <w:left w:val="single" w:sz="4" w:space="0" w:color="auto"/>
                    <w:right w:val="double" w:sz="4" w:space="0" w:color="auto"/>
                  </w:tcBorders>
                  <w:shd w:val="clear" w:color="auto" w:fill="CCFFCC"/>
                </w:tcPr>
                <w:p w14:paraId="6059F878"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69DFA8B" w14:textId="77777777" w:rsidR="00E011A0" w:rsidRDefault="00E011A0" w:rsidP="00E011A0">
                  <w:pPr>
                    <w:pStyle w:val="Tabletext"/>
                    <w:keepNext/>
                    <w:keepLines/>
                    <w:ind w:firstLine="0"/>
                  </w:pPr>
                </w:p>
              </w:tc>
            </w:tr>
            <w:tr w:rsidR="00E011A0" w14:paraId="21C79E11"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43124EF8"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306C4A20" w14:textId="77777777" w:rsidR="00E011A0" w:rsidRDefault="00E011A0" w:rsidP="00E011A0">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14:paraId="456472C9"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9945599" w14:textId="77777777" w:rsidR="00E011A0" w:rsidRDefault="00E011A0" w:rsidP="00E011A0">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AA49A7D"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67C760F5"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e…</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6DF9601"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2A8A9FFF"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f…</w:t>
                  </w:r>
                </w:p>
              </w:tc>
              <w:tc>
                <w:tcPr>
                  <w:tcW w:w="284" w:type="dxa"/>
                  <w:vMerge/>
                  <w:tcBorders>
                    <w:left w:val="single" w:sz="4" w:space="0" w:color="auto"/>
                    <w:right w:val="double" w:sz="4" w:space="0" w:color="auto"/>
                  </w:tcBorders>
                  <w:shd w:val="clear" w:color="auto" w:fill="CCFFCC"/>
                </w:tcPr>
                <w:p w14:paraId="2328C83D"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6E969463" w14:textId="77777777" w:rsidR="00E011A0" w:rsidRDefault="00E011A0" w:rsidP="00E011A0">
                  <w:pPr>
                    <w:pStyle w:val="Tabletext"/>
                    <w:keepNext/>
                    <w:keepLines/>
                    <w:ind w:firstLine="0"/>
                  </w:pPr>
                </w:p>
              </w:tc>
            </w:tr>
            <w:tr w:rsidR="00E011A0" w14:paraId="08F94DD2"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0207AEA6"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7BC3B9D1" w14:textId="77777777" w:rsidR="00E011A0" w:rsidRDefault="00E011A0" w:rsidP="00E011A0">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14:paraId="1EBC8AE1" w14:textId="77777777" w:rsidR="00E011A0" w:rsidRPr="008E30C0" w:rsidRDefault="00E011A0" w:rsidP="00E011A0">
                  <w:pPr>
                    <w:pStyle w:val="Tabletext"/>
                    <w:keepNext/>
                    <w:keepLines/>
                    <w:ind w:firstLine="0"/>
                  </w:pPr>
                  <w:r w:rsidRPr="0004544D">
                    <w:t xml:space="preserve">&lt;page </w:t>
                  </w:r>
                  <w:r>
                    <w:t>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42289F32"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2B70299E" w14:textId="77777777" w:rsidR="00E011A0" w:rsidRDefault="00E011A0" w:rsidP="00E011A0">
                  <w:pPr>
                    <w:pStyle w:val="Tabletext"/>
                    <w:keepNext/>
                    <w:keepLines/>
                    <w:ind w:firstLine="0"/>
                  </w:pPr>
                </w:p>
              </w:tc>
            </w:tr>
            <w:tr w:rsidR="00E011A0" w14:paraId="00D1B85C"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5F2B2656"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156AA229" w14:textId="77777777" w:rsidR="00E011A0" w:rsidRDefault="00E011A0" w:rsidP="00E011A0">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14:paraId="36DBCE78"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298CA7B0" w14:textId="77777777" w:rsidR="00E011A0" w:rsidRDefault="00E011A0" w:rsidP="00E011A0">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409D977"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8E86B7E"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g…</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770A2A1"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71BDCDE"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h…</w:t>
                  </w:r>
                </w:p>
              </w:tc>
              <w:tc>
                <w:tcPr>
                  <w:tcW w:w="284" w:type="dxa"/>
                  <w:vMerge/>
                  <w:tcBorders>
                    <w:left w:val="single" w:sz="4" w:space="0" w:color="auto"/>
                    <w:right w:val="double" w:sz="4" w:space="0" w:color="auto"/>
                  </w:tcBorders>
                  <w:shd w:val="clear" w:color="auto" w:fill="CCFFCC"/>
                </w:tcPr>
                <w:p w14:paraId="32F51D72"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00776E5E" w14:textId="77777777" w:rsidR="00E011A0" w:rsidRDefault="00E011A0" w:rsidP="00E011A0">
                  <w:pPr>
                    <w:pStyle w:val="Tabletext"/>
                    <w:keepNext/>
                    <w:keepLines/>
                    <w:ind w:firstLine="0"/>
                  </w:pPr>
                </w:p>
              </w:tc>
            </w:tr>
            <w:tr w:rsidR="00E011A0" w14:paraId="12E663BA"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089A5B59"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24AF0D9B" w14:textId="77777777" w:rsidR="00E011A0" w:rsidRDefault="00E011A0" w:rsidP="00E011A0">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14:paraId="6AA9BB36"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C7FE76E" w14:textId="77777777" w:rsidR="00E011A0" w:rsidRDefault="00E011A0" w:rsidP="00E011A0">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1DE0E27"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ED1A191"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w:t>
                  </w:r>
                  <w:r>
                    <w:rPr>
                      <w:i/>
                      <w:iCs/>
                      <w:noProof/>
                    </w:rPr>
                    <w:t>i</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B3028BF"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7197DE88"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j…</w:t>
                  </w:r>
                </w:p>
              </w:tc>
              <w:tc>
                <w:tcPr>
                  <w:tcW w:w="284" w:type="dxa"/>
                  <w:vMerge/>
                  <w:tcBorders>
                    <w:left w:val="single" w:sz="4" w:space="0" w:color="auto"/>
                    <w:right w:val="double" w:sz="4" w:space="0" w:color="auto"/>
                  </w:tcBorders>
                  <w:shd w:val="clear" w:color="auto" w:fill="CCFFCC"/>
                </w:tcPr>
                <w:p w14:paraId="6A40FB9E"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5A01D21C" w14:textId="77777777" w:rsidR="00E011A0" w:rsidRDefault="00E011A0" w:rsidP="00E011A0">
                  <w:pPr>
                    <w:pStyle w:val="Tabletext"/>
                    <w:keepNext/>
                    <w:keepLines/>
                    <w:ind w:firstLine="0"/>
                  </w:pPr>
                </w:p>
              </w:tc>
            </w:tr>
            <w:tr w:rsidR="00E011A0" w14:paraId="49C3497F"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2B8C8B19" w14:textId="77777777" w:rsidR="00E011A0" w:rsidRDefault="00E011A0" w:rsidP="00E011A0">
                  <w:pPr>
                    <w:pStyle w:val="Tabletext"/>
                    <w:keepNext/>
                    <w:keepLines/>
                    <w:ind w:firstLine="0"/>
                  </w:pPr>
                </w:p>
              </w:tc>
              <w:tc>
                <w:tcPr>
                  <w:tcW w:w="284" w:type="dxa"/>
                  <w:tcBorders>
                    <w:left w:val="double" w:sz="4" w:space="0" w:color="auto"/>
                    <w:bottom w:val="nil"/>
                    <w:right w:val="single" w:sz="4" w:space="0" w:color="auto"/>
                  </w:tcBorders>
                  <w:shd w:val="clear" w:color="auto" w:fill="CCFFCC"/>
                </w:tcPr>
                <w:p w14:paraId="49C0FE38" w14:textId="77777777" w:rsidR="00E011A0" w:rsidRDefault="00E011A0" w:rsidP="00E011A0">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14:paraId="0BE596C5"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01D5B0AD" w14:textId="77777777" w:rsidR="00E011A0" w:rsidRDefault="00E011A0" w:rsidP="00E011A0">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DE79DA8"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39983ACF"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k…</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2014DCA9"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5B62017B"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l…</w:t>
                  </w:r>
                </w:p>
              </w:tc>
              <w:tc>
                <w:tcPr>
                  <w:tcW w:w="284" w:type="dxa"/>
                  <w:vMerge/>
                  <w:tcBorders>
                    <w:left w:val="single" w:sz="4" w:space="0" w:color="auto"/>
                    <w:right w:val="double" w:sz="4" w:space="0" w:color="auto"/>
                  </w:tcBorders>
                  <w:shd w:val="clear" w:color="auto" w:fill="CCFFCC"/>
                </w:tcPr>
                <w:p w14:paraId="59DFAD77"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50E89A4" w14:textId="77777777" w:rsidR="00E011A0" w:rsidRDefault="00E011A0" w:rsidP="00E011A0">
                  <w:pPr>
                    <w:pStyle w:val="Tabletext"/>
                    <w:keepNext/>
                    <w:keepLines/>
                    <w:ind w:firstLine="0"/>
                  </w:pPr>
                </w:p>
              </w:tc>
            </w:tr>
            <w:tr w:rsidR="00E011A0" w14:paraId="23056326" w14:textId="77777777" w:rsidTr="00C32001">
              <w:trPr>
                <w:trHeight w:hRule="exact" w:val="284"/>
                <w:jc w:val="center"/>
              </w:trPr>
              <w:tc>
                <w:tcPr>
                  <w:tcW w:w="284" w:type="dxa"/>
                  <w:vMerge/>
                  <w:tcBorders>
                    <w:left w:val="double" w:sz="12" w:space="0" w:color="auto"/>
                    <w:right w:val="double" w:sz="4" w:space="0" w:color="auto"/>
                  </w:tcBorders>
                  <w:shd w:val="clear" w:color="auto" w:fill="92D050"/>
                </w:tcPr>
                <w:p w14:paraId="63E75CC9" w14:textId="77777777" w:rsidR="00E011A0" w:rsidRDefault="00E011A0" w:rsidP="00E011A0">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3DDF6815" w14:textId="77777777" w:rsidR="00E011A0" w:rsidRDefault="00E011A0" w:rsidP="00E011A0">
                  <w:pPr>
                    <w:pStyle w:val="Tabletext"/>
                    <w:keepNext/>
                    <w:keepLines/>
                    <w:ind w:firstLine="0"/>
                  </w:pPr>
                </w:p>
                <w:p w14:paraId="3EA8B808" w14:textId="77777777" w:rsidR="00E011A0" w:rsidRDefault="00E011A0" w:rsidP="00E011A0">
                  <w:pPr>
                    <w:pStyle w:val="Tabletext"/>
                    <w:keepNext/>
                    <w:keepLines/>
                    <w:ind w:firstLine="0"/>
                  </w:pPr>
                  <w:r>
                    <w:t>a</w:t>
                  </w:r>
                </w:p>
                <w:p w14:paraId="69A8F2E8" w14:textId="77777777" w:rsidR="00E011A0" w:rsidRDefault="00E011A0" w:rsidP="00E011A0">
                  <w:pPr>
                    <w:pStyle w:val="Tabletext"/>
                    <w:keepNext/>
                    <w:keepLines/>
                    <w:ind w:firstLine="0"/>
                  </w:pPr>
                  <w:r>
                    <w:t>a</w:t>
                  </w:r>
                </w:p>
                <w:p w14:paraId="117B8C9E" w14:textId="77777777" w:rsidR="00E011A0" w:rsidRDefault="00E011A0" w:rsidP="00E011A0">
                  <w:pPr>
                    <w:pStyle w:val="Tabletext"/>
                    <w:keepNext/>
                    <w:keepLines/>
                    <w:ind w:firstLine="0"/>
                  </w:pPr>
                  <w:r>
                    <w:t>a</w:t>
                  </w:r>
                </w:p>
                <w:p w14:paraId="4BCE572C" w14:textId="77777777" w:rsidR="00E011A0" w:rsidRDefault="00E011A0" w:rsidP="00E011A0">
                  <w:pPr>
                    <w:pStyle w:val="Tabletext"/>
                    <w:keepNext/>
                    <w:keepLines/>
                    <w:ind w:firstLine="0"/>
                  </w:pPr>
                  <w:r>
                    <w:t>a</w:t>
                  </w:r>
                </w:p>
                <w:p w14:paraId="45F321A7" w14:textId="77777777" w:rsidR="00E011A0" w:rsidRDefault="00E011A0" w:rsidP="00E011A0">
                  <w:pPr>
                    <w:pStyle w:val="Tabletext"/>
                    <w:keepNext/>
                    <w:keepLines/>
                    <w:ind w:firstLine="0"/>
                  </w:pPr>
                  <w:r>
                    <w:t>a</w:t>
                  </w:r>
                </w:p>
              </w:tc>
              <w:tc>
                <w:tcPr>
                  <w:tcW w:w="284" w:type="dxa"/>
                  <w:vMerge/>
                  <w:tcBorders>
                    <w:left w:val="double" w:sz="4" w:space="0" w:color="auto"/>
                    <w:right w:val="double" w:sz="12" w:space="0" w:color="auto"/>
                  </w:tcBorders>
                  <w:shd w:val="clear" w:color="auto" w:fill="92D050"/>
                </w:tcPr>
                <w:p w14:paraId="1B5EE860" w14:textId="77777777" w:rsidR="00E011A0" w:rsidRDefault="00E011A0" w:rsidP="00E011A0">
                  <w:pPr>
                    <w:pStyle w:val="Tabletext"/>
                    <w:keepNext/>
                    <w:keepLines/>
                    <w:ind w:firstLine="0"/>
                  </w:pPr>
                </w:p>
              </w:tc>
            </w:tr>
            <w:tr w:rsidR="00E011A0" w14:paraId="712263CA" w14:textId="77777777" w:rsidTr="00C32001">
              <w:trPr>
                <w:trHeight w:hRule="exact" w:val="284"/>
                <w:jc w:val="center"/>
              </w:trPr>
              <w:tc>
                <w:tcPr>
                  <w:tcW w:w="284" w:type="dxa"/>
                  <w:vMerge/>
                  <w:tcBorders>
                    <w:left w:val="double" w:sz="12" w:space="0" w:color="auto"/>
                    <w:right w:val="double" w:sz="4" w:space="0" w:color="auto"/>
                  </w:tcBorders>
                  <w:shd w:val="clear" w:color="auto" w:fill="92D050"/>
                </w:tcPr>
                <w:p w14:paraId="20B96C18" w14:textId="77777777" w:rsidR="00E011A0" w:rsidRDefault="00E011A0" w:rsidP="00E011A0">
                  <w:pPr>
                    <w:pStyle w:val="Tabletext"/>
                    <w:keepNext/>
                    <w:keepLines/>
                    <w:ind w:firstLine="0"/>
                  </w:pPr>
                </w:p>
              </w:tc>
              <w:tc>
                <w:tcPr>
                  <w:tcW w:w="8223" w:type="dxa"/>
                  <w:gridSpan w:val="8"/>
                  <w:tcBorders>
                    <w:top w:val="nil"/>
                    <w:left w:val="double" w:sz="4" w:space="0" w:color="auto"/>
                    <w:bottom w:val="nil"/>
                    <w:right w:val="double" w:sz="4" w:space="0" w:color="auto"/>
                  </w:tcBorders>
                  <w:shd w:val="clear" w:color="auto" w:fill="CCFFCC"/>
                </w:tcPr>
                <w:p w14:paraId="04748C8B" w14:textId="77777777" w:rsidR="00E011A0" w:rsidRDefault="00E011A0" w:rsidP="00E011A0">
                  <w:pPr>
                    <w:pStyle w:val="Tabletext"/>
                    <w:keepNext/>
                    <w:keepLines/>
                    <w:ind w:firstLine="0"/>
                  </w:pPr>
                  <w:r w:rsidRPr="0004544D">
                    <w:t xml:space="preserve">&lt;textpart </w:t>
                  </w:r>
                  <w:r>
                    <w:t>B</w:t>
                  </w:r>
                  <w:r w:rsidRPr="0004544D">
                    <w:t>&gt;</w:t>
                  </w:r>
                  <w:r>
                    <w:t xml:space="preserve"> contains</w:t>
                  </w:r>
                </w:p>
              </w:tc>
              <w:tc>
                <w:tcPr>
                  <w:tcW w:w="284" w:type="dxa"/>
                  <w:vMerge/>
                  <w:tcBorders>
                    <w:left w:val="double" w:sz="4" w:space="0" w:color="auto"/>
                    <w:right w:val="double" w:sz="12" w:space="0" w:color="auto"/>
                  </w:tcBorders>
                  <w:shd w:val="clear" w:color="auto" w:fill="92D050"/>
                </w:tcPr>
                <w:p w14:paraId="06407057" w14:textId="77777777" w:rsidR="00E011A0" w:rsidRDefault="00E011A0" w:rsidP="00E011A0">
                  <w:pPr>
                    <w:pStyle w:val="Tabletext"/>
                    <w:keepNext/>
                    <w:keepLines/>
                    <w:ind w:firstLine="0"/>
                  </w:pPr>
                </w:p>
              </w:tc>
            </w:tr>
            <w:tr w:rsidR="00E011A0" w14:paraId="647B2EA9"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4F5B2056" w14:textId="77777777" w:rsidR="00E011A0" w:rsidRDefault="00E011A0" w:rsidP="00E011A0">
                  <w:pPr>
                    <w:pStyle w:val="Tabletext"/>
                    <w:keepNext/>
                    <w:keepLines/>
                    <w:ind w:firstLine="0"/>
                  </w:pPr>
                </w:p>
              </w:tc>
              <w:tc>
                <w:tcPr>
                  <w:tcW w:w="284" w:type="dxa"/>
                  <w:vMerge w:val="restart"/>
                  <w:tcBorders>
                    <w:top w:val="nil"/>
                    <w:left w:val="double" w:sz="4" w:space="0" w:color="auto"/>
                    <w:right w:val="single" w:sz="4" w:space="0" w:color="auto"/>
                  </w:tcBorders>
                  <w:shd w:val="clear" w:color="auto" w:fill="CCFFCC"/>
                </w:tcPr>
                <w:p w14:paraId="75F46911" w14:textId="77777777" w:rsidR="00E011A0" w:rsidRDefault="00E011A0" w:rsidP="00E011A0">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14:paraId="3C6FAB9C" w14:textId="77777777" w:rsidR="00E011A0" w:rsidRDefault="00E011A0" w:rsidP="00E011A0">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23175205"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50B25532" w14:textId="77777777" w:rsidR="00E011A0" w:rsidRDefault="00E011A0" w:rsidP="00E011A0">
                  <w:pPr>
                    <w:pStyle w:val="Tabletext"/>
                    <w:keepNext/>
                    <w:keepLines/>
                    <w:ind w:firstLine="0"/>
                  </w:pPr>
                </w:p>
              </w:tc>
            </w:tr>
            <w:tr w:rsidR="00E011A0" w14:paraId="7036BDB6"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64B9FEE1"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4E73F6BF" w14:textId="77777777" w:rsidR="00E011A0" w:rsidRDefault="00E011A0" w:rsidP="00E011A0">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14:paraId="51CDE4A3"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62C92697" w14:textId="77777777" w:rsidR="00E011A0" w:rsidRDefault="00E011A0" w:rsidP="00E011A0">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9DA65D7"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A81D408"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m…</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1AFF219"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5E795F3"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n…</w:t>
                  </w:r>
                </w:p>
              </w:tc>
              <w:tc>
                <w:tcPr>
                  <w:tcW w:w="284" w:type="dxa"/>
                  <w:vMerge/>
                  <w:tcBorders>
                    <w:left w:val="single" w:sz="4" w:space="0" w:color="auto"/>
                    <w:right w:val="double" w:sz="4" w:space="0" w:color="auto"/>
                  </w:tcBorders>
                  <w:shd w:val="clear" w:color="auto" w:fill="CCFFCC"/>
                </w:tcPr>
                <w:p w14:paraId="00708890"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833A465" w14:textId="77777777" w:rsidR="00E011A0" w:rsidRDefault="00E011A0" w:rsidP="00E011A0">
                  <w:pPr>
                    <w:pStyle w:val="Tabletext"/>
                    <w:keepNext/>
                    <w:keepLines/>
                    <w:ind w:firstLine="0"/>
                  </w:pPr>
                </w:p>
              </w:tc>
            </w:tr>
            <w:tr w:rsidR="00E011A0" w14:paraId="63B08389"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7F18E0A1"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786E87E1" w14:textId="77777777" w:rsidR="00E011A0" w:rsidRDefault="00E011A0" w:rsidP="00E011A0">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14:paraId="435FCBA2"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4D13DA4C" w14:textId="77777777" w:rsidR="00E011A0" w:rsidRDefault="00E011A0" w:rsidP="00E011A0">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DAA644A"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CD613B8"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o…</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BBF5376"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5F192A3"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p…</w:t>
                  </w:r>
                </w:p>
              </w:tc>
              <w:tc>
                <w:tcPr>
                  <w:tcW w:w="284" w:type="dxa"/>
                  <w:vMerge/>
                  <w:tcBorders>
                    <w:left w:val="single" w:sz="4" w:space="0" w:color="auto"/>
                    <w:right w:val="double" w:sz="4" w:space="0" w:color="auto"/>
                  </w:tcBorders>
                  <w:shd w:val="clear" w:color="auto" w:fill="CCFFCC"/>
                </w:tcPr>
                <w:p w14:paraId="6F93369A"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DA2A568" w14:textId="77777777" w:rsidR="00E011A0" w:rsidRDefault="00E011A0" w:rsidP="00E011A0">
                  <w:pPr>
                    <w:pStyle w:val="Tabletext"/>
                    <w:keepNext/>
                    <w:keepLines/>
                    <w:ind w:firstLine="0"/>
                  </w:pPr>
                </w:p>
              </w:tc>
            </w:tr>
            <w:tr w:rsidR="00E011A0" w14:paraId="37809634"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05B3093F"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40766DA2" w14:textId="77777777" w:rsidR="00E011A0" w:rsidRDefault="00E011A0" w:rsidP="00E011A0">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14:paraId="1A58BF17"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59A783A9" w14:textId="77777777" w:rsidR="00E011A0" w:rsidRDefault="00E011A0" w:rsidP="00E011A0">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A72CDFA"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7154B2A7"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q…</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956B1C5"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DEEAB34"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r…</w:t>
                  </w:r>
                </w:p>
              </w:tc>
              <w:tc>
                <w:tcPr>
                  <w:tcW w:w="284" w:type="dxa"/>
                  <w:vMerge/>
                  <w:tcBorders>
                    <w:left w:val="single" w:sz="4" w:space="0" w:color="auto"/>
                    <w:right w:val="double" w:sz="4" w:space="0" w:color="auto"/>
                  </w:tcBorders>
                  <w:shd w:val="clear" w:color="auto" w:fill="CCFFCC"/>
                </w:tcPr>
                <w:p w14:paraId="782AE585"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20B4146E" w14:textId="77777777" w:rsidR="00E011A0" w:rsidRDefault="00E011A0" w:rsidP="00E011A0">
                  <w:pPr>
                    <w:pStyle w:val="Tabletext"/>
                    <w:keepNext/>
                    <w:keepLines/>
                    <w:ind w:firstLine="0"/>
                  </w:pPr>
                </w:p>
              </w:tc>
            </w:tr>
            <w:tr w:rsidR="00E011A0" w14:paraId="43F595DA"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5B0F255A"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6F18CD14" w14:textId="77777777" w:rsidR="00E011A0" w:rsidRDefault="00E011A0" w:rsidP="00E011A0">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14:paraId="25805AE0" w14:textId="77777777" w:rsidR="00E011A0" w:rsidRPr="008E30C0" w:rsidRDefault="00E011A0" w:rsidP="00E011A0">
                  <w:pPr>
                    <w:pStyle w:val="Tabletext"/>
                    <w:keepNext/>
                    <w:keepLines/>
                    <w:ind w:firstLine="0"/>
                    <w:rPr>
                      <w:i/>
                      <w:iCs/>
                    </w:rPr>
                  </w:pPr>
                  <w:r w:rsidRPr="0004544D">
                    <w:t>&lt;page</w:t>
                  </w:r>
                  <w:r>
                    <w:t xml:space="preserve"> 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482AF859"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33865848" w14:textId="77777777" w:rsidR="00E011A0" w:rsidRDefault="00E011A0" w:rsidP="00E011A0">
                  <w:pPr>
                    <w:pStyle w:val="Tabletext"/>
                    <w:keepNext/>
                    <w:keepLines/>
                    <w:ind w:firstLine="0"/>
                  </w:pPr>
                </w:p>
              </w:tc>
            </w:tr>
            <w:tr w:rsidR="00E011A0" w14:paraId="0523D032"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3F82A1EA"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118A600F" w14:textId="77777777" w:rsidR="00E011A0" w:rsidRDefault="00E011A0" w:rsidP="00E011A0">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14:paraId="0493CEF5"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57746A0" w14:textId="77777777" w:rsidR="00E011A0" w:rsidRDefault="00E011A0" w:rsidP="00E011A0">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BDD35C0"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063E77C"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3B446A2"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36066C60"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t…</w:t>
                  </w:r>
                </w:p>
              </w:tc>
              <w:tc>
                <w:tcPr>
                  <w:tcW w:w="284" w:type="dxa"/>
                  <w:vMerge/>
                  <w:tcBorders>
                    <w:left w:val="single" w:sz="4" w:space="0" w:color="auto"/>
                    <w:right w:val="double" w:sz="4" w:space="0" w:color="auto"/>
                  </w:tcBorders>
                  <w:shd w:val="clear" w:color="auto" w:fill="CCFFCC"/>
                </w:tcPr>
                <w:p w14:paraId="2F786935"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3968D0EC" w14:textId="77777777" w:rsidR="00E011A0" w:rsidRDefault="00E011A0" w:rsidP="00E011A0">
                  <w:pPr>
                    <w:pStyle w:val="Tabletext"/>
                    <w:keepNext/>
                    <w:keepLines/>
                    <w:ind w:firstLine="0"/>
                  </w:pPr>
                </w:p>
              </w:tc>
            </w:tr>
            <w:tr w:rsidR="00E011A0" w14:paraId="36BE8BF4"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49F6B534"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189257B9" w14:textId="77777777" w:rsidR="00E011A0" w:rsidRDefault="00E011A0" w:rsidP="00E011A0">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14:paraId="413C00CA"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5F72225" w14:textId="77777777" w:rsidR="00E011A0" w:rsidRDefault="00E011A0" w:rsidP="00E011A0">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4E5BA55"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C2A475D"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u…</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D00979F"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7AC58A9F"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v…</w:t>
                  </w:r>
                </w:p>
              </w:tc>
              <w:tc>
                <w:tcPr>
                  <w:tcW w:w="284" w:type="dxa"/>
                  <w:vMerge/>
                  <w:tcBorders>
                    <w:left w:val="single" w:sz="4" w:space="0" w:color="auto"/>
                    <w:right w:val="double" w:sz="4" w:space="0" w:color="auto"/>
                  </w:tcBorders>
                  <w:shd w:val="clear" w:color="auto" w:fill="CCFFCC"/>
                </w:tcPr>
                <w:p w14:paraId="0763EA21"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1F19AAEA" w14:textId="77777777" w:rsidR="00E011A0" w:rsidRDefault="00E011A0" w:rsidP="00E011A0">
                  <w:pPr>
                    <w:pStyle w:val="Tabletext"/>
                    <w:keepNext/>
                    <w:keepLines/>
                    <w:ind w:firstLine="0"/>
                  </w:pPr>
                </w:p>
              </w:tc>
            </w:tr>
            <w:tr w:rsidR="00E011A0" w14:paraId="173FD62D"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470BEB47" w14:textId="77777777" w:rsidR="00E011A0" w:rsidRDefault="00E011A0" w:rsidP="00E011A0">
                  <w:pPr>
                    <w:pStyle w:val="Tabletext"/>
                    <w:keepNext/>
                    <w:keepLines/>
                    <w:ind w:firstLine="0"/>
                  </w:pPr>
                </w:p>
              </w:tc>
              <w:tc>
                <w:tcPr>
                  <w:tcW w:w="284" w:type="dxa"/>
                  <w:vMerge/>
                  <w:tcBorders>
                    <w:left w:val="double" w:sz="4" w:space="0" w:color="auto"/>
                    <w:bottom w:val="nil"/>
                    <w:right w:val="single" w:sz="4" w:space="0" w:color="auto"/>
                  </w:tcBorders>
                  <w:shd w:val="clear" w:color="auto" w:fill="CCFFCC"/>
                </w:tcPr>
                <w:p w14:paraId="2F4DE241" w14:textId="77777777" w:rsidR="00E011A0" w:rsidRDefault="00E011A0" w:rsidP="00E011A0">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14:paraId="59ED9AD3"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0B5967DF" w14:textId="77777777" w:rsidR="00E011A0" w:rsidRDefault="00E011A0" w:rsidP="00E011A0">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FF299F8"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1909B5A2"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w…</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2489C91E"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54F53F64"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x…</w:t>
                  </w:r>
                </w:p>
              </w:tc>
              <w:tc>
                <w:tcPr>
                  <w:tcW w:w="284" w:type="dxa"/>
                  <w:vMerge/>
                  <w:tcBorders>
                    <w:left w:val="single" w:sz="4" w:space="0" w:color="auto"/>
                    <w:bottom w:val="nil"/>
                    <w:right w:val="double" w:sz="4" w:space="0" w:color="auto"/>
                  </w:tcBorders>
                  <w:shd w:val="clear" w:color="auto" w:fill="CCFFCC"/>
                </w:tcPr>
                <w:p w14:paraId="5F8DC1B5"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5C4D298C" w14:textId="77777777" w:rsidR="00E011A0" w:rsidRDefault="00E011A0" w:rsidP="00E011A0">
                  <w:pPr>
                    <w:pStyle w:val="Tabletext"/>
                    <w:keepNext/>
                    <w:keepLines/>
                    <w:ind w:firstLine="0"/>
                  </w:pPr>
                </w:p>
              </w:tc>
            </w:tr>
            <w:tr w:rsidR="00E011A0" w14:paraId="6DB19F0D" w14:textId="77777777" w:rsidTr="00C32001">
              <w:trPr>
                <w:trHeight w:hRule="exact" w:val="284"/>
                <w:jc w:val="center"/>
              </w:trPr>
              <w:tc>
                <w:tcPr>
                  <w:tcW w:w="284" w:type="dxa"/>
                  <w:vMerge/>
                  <w:tcBorders>
                    <w:left w:val="double" w:sz="12" w:space="0" w:color="auto"/>
                    <w:bottom w:val="nil"/>
                    <w:right w:val="double" w:sz="4" w:space="0" w:color="auto"/>
                  </w:tcBorders>
                  <w:shd w:val="clear" w:color="auto" w:fill="92D050"/>
                </w:tcPr>
                <w:p w14:paraId="0708288F" w14:textId="77777777" w:rsidR="00E011A0" w:rsidRDefault="00E011A0" w:rsidP="00E011A0">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5F08AFDE"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6B4FC125" w14:textId="77777777" w:rsidR="00E011A0" w:rsidRDefault="00E011A0" w:rsidP="00E011A0">
                  <w:pPr>
                    <w:pStyle w:val="Tabletext"/>
                    <w:keepNext/>
                    <w:keepLines/>
                    <w:ind w:firstLine="0"/>
                  </w:pPr>
                </w:p>
              </w:tc>
            </w:tr>
            <w:tr w:rsidR="00E011A0" w14:paraId="08BCB55E" w14:textId="77777777" w:rsidTr="00C32001">
              <w:trPr>
                <w:trHeight w:hRule="exact" w:val="284"/>
                <w:jc w:val="center"/>
              </w:trPr>
              <w:tc>
                <w:tcPr>
                  <w:tcW w:w="8791" w:type="dxa"/>
                  <w:gridSpan w:val="10"/>
                  <w:tcBorders>
                    <w:left w:val="double" w:sz="12" w:space="0" w:color="auto"/>
                    <w:bottom w:val="double" w:sz="12" w:space="0" w:color="auto"/>
                    <w:right w:val="double" w:sz="12" w:space="0" w:color="auto"/>
                  </w:tcBorders>
                  <w:shd w:val="clear" w:color="auto" w:fill="92D050"/>
                </w:tcPr>
                <w:p w14:paraId="522FA43E" w14:textId="77777777" w:rsidR="00E011A0" w:rsidRDefault="00E011A0" w:rsidP="00E011A0">
                  <w:pPr>
                    <w:pStyle w:val="Tabletext"/>
                    <w:keepNext/>
                    <w:keepLines/>
                    <w:ind w:firstLine="0"/>
                  </w:pPr>
                </w:p>
              </w:tc>
            </w:tr>
          </w:tbl>
          <w:p w14:paraId="2402B033" w14:textId="77777777" w:rsidR="00E011A0" w:rsidRDefault="00E011A0" w:rsidP="00144BB4"/>
        </w:tc>
      </w:tr>
    </w:tbl>
    <w:p w14:paraId="2F998FCC" w14:textId="77777777" w:rsidR="00E011A0" w:rsidRDefault="00E011A0" w:rsidP="00144BB4"/>
    <w:p w14:paraId="76348113" w14:textId="0CBA9E01" w:rsidR="00D31890" w:rsidRDefault="0047143C" w:rsidP="0047143C">
      <w:r>
        <w:t>Only in rare cases does an inscription involve all three types of partition, and the encoding of gridlike partitions is in any case optional, recommended only when expedient, for instance for referring to specific parts of the text.</w:t>
      </w:r>
      <w:r w:rsidR="003B6D61">
        <w:t xml:space="preserve"> </w:t>
      </w:r>
      <w:r w:rsidR="00D31890">
        <w:t>When more than one kind of partition is present in a text, the partition of a lower hierarchical tier may well pertain to only one of the higher-tier partitions. Thus, copperplate sets typically consist of a seal and a body, which are boxlike partitions. The body in turn consists of pages (pagelike partitions), but there are no further partitions in the seal.</w:t>
      </w:r>
      <w:r w:rsidR="009643B3">
        <w:t xml:space="preserve"> The overviews of the sections on partitions (§</w:t>
      </w:r>
      <w:r w:rsidR="009643B3">
        <w:fldChar w:fldCharType="begin"/>
      </w:r>
      <w:r w:rsidR="009643B3">
        <w:instrText xml:space="preserve"> REF _Ref43978278 \r \h </w:instrText>
      </w:r>
      <w:r w:rsidR="009643B3">
        <w:fldChar w:fldCharType="separate"/>
      </w:r>
      <w:r w:rsidR="00B30F6E">
        <w:t>3.2.1</w:t>
      </w:r>
      <w:r w:rsidR="009643B3">
        <w:fldChar w:fldCharType="end"/>
      </w:r>
      <w:r w:rsidR="009643B3">
        <w:t>, §</w:t>
      </w:r>
      <w:r w:rsidR="009643B3">
        <w:fldChar w:fldCharType="begin"/>
      </w:r>
      <w:r w:rsidR="009643B3">
        <w:instrText xml:space="preserve"> REF _Ref182301135 \r \h </w:instrText>
      </w:r>
      <w:r w:rsidR="009643B3">
        <w:fldChar w:fldCharType="separate"/>
      </w:r>
      <w:r w:rsidR="00B30F6E">
        <w:t>3.4.1</w:t>
      </w:r>
      <w:r w:rsidR="009643B3">
        <w:fldChar w:fldCharType="end"/>
      </w:r>
      <w:r w:rsidR="009643B3">
        <w:t>, §</w:t>
      </w:r>
      <w:r w:rsidR="009643B3">
        <w:fldChar w:fldCharType="begin"/>
      </w:r>
      <w:r w:rsidR="009643B3">
        <w:instrText xml:space="preserve"> REF _Ref182924394 \r \h </w:instrText>
      </w:r>
      <w:r w:rsidR="009643B3">
        <w:fldChar w:fldCharType="separate"/>
      </w:r>
      <w:r w:rsidR="00B30F6E">
        <w:t>3.6.1</w:t>
      </w:r>
      <w:r w:rsidR="009643B3">
        <w:fldChar w:fldCharType="end"/>
      </w:r>
      <w:r w:rsidR="009643B3">
        <w:t xml:space="preserve">) and the Case Studies of </w:t>
      </w:r>
      <w:r w:rsidR="009643B3" w:rsidRPr="00DD7CCF">
        <w:fldChar w:fldCharType="begin"/>
      </w:r>
      <w:r w:rsidR="009643B3" w:rsidRPr="00DD7CCF">
        <w:instrText xml:space="preserve"> REF _Ref43985466 \w \h </w:instrText>
      </w:r>
      <w:r w:rsidR="009643B3">
        <w:instrText xml:space="preserve"> \* MERGEFORMAT </w:instrText>
      </w:r>
      <w:r w:rsidR="009643B3" w:rsidRPr="00DD7CCF">
        <w:fldChar w:fldCharType="separate"/>
      </w:r>
      <w:r w:rsidR="00B30F6E">
        <w:t>Appendix C</w:t>
      </w:r>
      <w:r w:rsidR="009643B3" w:rsidRPr="00DD7CCF">
        <w:fldChar w:fldCharType="end"/>
      </w:r>
      <w:r w:rsidR="009643B3">
        <w:t xml:space="preserve"> give further guidance and illustration on the sort of encoding applicable to various supports and inscription layouts.</w:t>
      </w:r>
    </w:p>
    <w:p w14:paraId="1C532D83" w14:textId="3BEFB661" w:rsidR="0047143C" w:rsidRDefault="00897895" w:rsidP="0047143C">
      <w:r>
        <w:t>The partition scheme presented here allows references to any compartment of the text’s extrinsic structure. Thus, i</w:t>
      </w:r>
      <w:r w:rsidR="003B6D61">
        <w:t>f an inscription involve</w:t>
      </w:r>
      <w:r>
        <w:t>d</w:t>
      </w:r>
      <w:r w:rsidR="003B6D61">
        <w:t xml:space="preserve"> the full range of partitions as represented in the figure, it </w:t>
      </w:r>
      <w:r>
        <w:t xml:space="preserve">would be </w:t>
      </w:r>
      <w:r w:rsidR="003B6D61">
        <w:t xml:space="preserve">possible to refer to any </w:t>
      </w:r>
      <w:r>
        <w:t>of its segments by a combination of four items</w:t>
      </w:r>
      <w:r w:rsidR="003B6D61">
        <w:t xml:space="preserve">: for example, “text o” </w:t>
      </w:r>
      <w:r w:rsidR="002A0737">
        <w:t xml:space="preserve">in the figure </w:t>
      </w:r>
      <w:r w:rsidR="003B6D61">
        <w:t xml:space="preserve">is </w:t>
      </w:r>
      <w:r w:rsidR="002A0737">
        <w:t xml:space="preserve">located </w:t>
      </w:r>
      <w:r w:rsidR="003B6D61">
        <w:t xml:space="preserve">in textpart B, page 1, line 2, cell A. </w:t>
      </w:r>
      <w:r>
        <w:t>Conversely, most texts consist only of lines, in which case line number is the only item of reference.</w:t>
      </w:r>
    </w:p>
    <w:p w14:paraId="0FB54E91" w14:textId="77777777" w:rsidR="00777B90" w:rsidRPr="00DD7CCF" w:rsidRDefault="00777B90" w:rsidP="00777B90">
      <w:pPr>
        <w:pStyle w:val="Cmsor2"/>
      </w:pPr>
      <w:bookmarkStart w:id="175" w:name="_Ref43978987"/>
      <w:bookmarkStart w:id="176" w:name="_Ref182836273"/>
      <w:bookmarkStart w:id="177" w:name="_Toc182927766"/>
      <w:bookmarkStart w:id="178" w:name="_Ref182580567"/>
      <w:bookmarkStart w:id="179" w:name="_Ref182580668"/>
      <w:bookmarkStart w:id="180" w:name="_Ref182580677"/>
      <w:bookmarkStart w:id="181" w:name="_Ref182580699"/>
      <w:bookmarkStart w:id="182" w:name="_Ref182580708"/>
      <w:bookmarkStart w:id="183" w:name="_Ref182580716"/>
      <w:bookmarkStart w:id="184" w:name="_Ref182580740"/>
      <w:bookmarkStart w:id="185" w:name="_Ref182580777"/>
      <w:bookmarkStart w:id="186" w:name="_Ref182580866"/>
      <w:r w:rsidRPr="00DD7CCF">
        <w:lastRenderedPageBreak/>
        <w:t>Boxlike partitions: self-contained zones</w:t>
      </w:r>
      <w:bookmarkEnd w:id="175"/>
      <w:bookmarkEnd w:id="176"/>
      <w:bookmarkEnd w:id="177"/>
    </w:p>
    <w:p w14:paraId="3993B7F0" w14:textId="77777777" w:rsidR="00777B90" w:rsidRDefault="00777B90" w:rsidP="00777B90">
      <w:pPr>
        <w:pStyle w:val="Cmsor3"/>
      </w:pPr>
      <w:bookmarkStart w:id="187" w:name="_7afiixd3hprc" w:colFirst="0" w:colLast="0"/>
      <w:bookmarkStart w:id="188" w:name="_Ref43978278"/>
      <w:bookmarkStart w:id="189" w:name="_Toc182927767"/>
      <w:bookmarkEnd w:id="187"/>
      <w:r w:rsidRPr="00DD7CCF">
        <w:t>Overview</w:t>
      </w:r>
      <w:bookmarkEnd w:id="188"/>
      <w:bookmarkEnd w:id="189"/>
    </w:p>
    <w:p w14:paraId="730452EB" w14:textId="5C30E8FF" w:rsidR="00777B90" w:rsidRDefault="00777B90" w:rsidP="00777B90">
      <w:r>
        <w:t>Recall from §</w:t>
      </w:r>
      <w:r w:rsidR="0020012B">
        <w:fldChar w:fldCharType="begin"/>
      </w:r>
      <w:r w:rsidR="0020012B">
        <w:instrText xml:space="preserve"> REF _Ref182923075 \r \h </w:instrText>
      </w:r>
      <w:r w:rsidR="0020012B">
        <w:fldChar w:fldCharType="separate"/>
      </w:r>
      <w:r w:rsidR="00B30F6E">
        <w:t>3.1</w:t>
      </w:r>
      <w:r w:rsidR="0020012B">
        <w:fldChar w:fldCharType="end"/>
      </w:r>
      <w:r>
        <w:t xml:space="preserve"> that in a boxlike partition, the </w:t>
      </w:r>
      <w:r w:rsidRPr="00727658">
        <w:t>text stops at the end of a zone and something else begins in the next</w:t>
      </w:r>
      <w:r>
        <w:t>,</w:t>
      </w:r>
      <w:r w:rsidRPr="00727658">
        <w:t xml:space="preserve"> </w:t>
      </w:r>
      <w:r>
        <w:t xml:space="preserve">as in Pattern A of </w:t>
      </w:r>
      <w:r>
        <w:fldChar w:fldCharType="begin"/>
      </w:r>
      <w:r>
        <w:instrText xml:space="preserve"> REF _Ref181714224 \h </w:instrText>
      </w:r>
      <w:r>
        <w:fldChar w:fldCharType="separate"/>
      </w:r>
      <w:r w:rsidR="00B30F6E">
        <w:t xml:space="preserve">Figure </w:t>
      </w:r>
      <w:r w:rsidR="00B30F6E">
        <w:rPr>
          <w:noProof/>
        </w:rPr>
        <w:t>3</w:t>
      </w:r>
      <w:r>
        <w:fldChar w:fldCharType="end"/>
      </w:r>
      <w:r>
        <w:t>. T</w:t>
      </w:r>
      <w:r w:rsidRPr="00DD7CCF">
        <w:t>here is a semantic discontinuity between the two zones</w:t>
      </w:r>
      <w:r>
        <w:t xml:space="preserve">, analogous to chapters in a book. We call these partitions boxlike </w:t>
      </w:r>
      <w:r w:rsidRPr="00DD7CCF">
        <w:t xml:space="preserve">because each </w:t>
      </w:r>
      <w:r>
        <w:t xml:space="preserve">zone </w:t>
      </w:r>
      <w:r w:rsidRPr="00DD7CCF">
        <w:t>is a functional box enclosing a discrete segment of text</w:t>
      </w:r>
      <w:r>
        <w:t xml:space="preserve"> that is complete in itself. Since </w:t>
      </w:r>
      <w:r w:rsidRPr="00DD7CCF">
        <w:t xml:space="preserve">there is no unit of intrinsic structure commencing in one </w:t>
      </w:r>
      <w:r>
        <w:t xml:space="preserve">zone </w:t>
      </w:r>
      <w:r w:rsidRPr="00DD7CCF">
        <w:t>and ending in another</w:t>
      </w:r>
      <w:r>
        <w:t xml:space="preserve">, the encoding equivalent of a boxlike partition is an </w:t>
      </w:r>
      <w:r w:rsidRPr="00DD7CCF">
        <w:t xml:space="preserve">XML containing element called </w:t>
      </w:r>
      <w:r>
        <w:t xml:space="preserve">a </w:t>
      </w:r>
      <w:r w:rsidRPr="00DD7CCF">
        <w:t>textpart division</w:t>
      </w:r>
      <w:r>
        <w:t>.</w:t>
      </w:r>
    </w:p>
    <w:p w14:paraId="07EDEE52" w14:textId="0D8AF8EB" w:rsidR="00777B90" w:rsidRPr="00DD7CCF" w:rsidRDefault="00777B90" w:rsidP="00777B90">
      <w:r>
        <w:t>I</w:t>
      </w:r>
      <w:r w:rsidRPr="00DD7CCF">
        <w:t>n principle, textpart div</w:t>
      </w:r>
      <w:r>
        <w:t>isions</w:t>
      </w:r>
      <w:r w:rsidRPr="00DD7CCF">
        <w:t xml:space="preserve"> </w:t>
      </w:r>
      <w:r w:rsidRPr="00DD7CCF">
        <w:rPr>
          <w:rStyle w:val="Foreign"/>
        </w:rPr>
        <w:t>could</w:t>
      </w:r>
      <w:r w:rsidRPr="00DD7CCF">
        <w:t xml:space="preserve"> be nested within other textpart div</w:t>
      </w:r>
      <w:r>
        <w:t>isions.</w:t>
      </w:r>
      <w:r w:rsidRPr="00DD7CCF">
        <w:t xml:space="preserve"> </w:t>
      </w:r>
      <w:r>
        <w:t>H</w:t>
      </w:r>
      <w:r w:rsidRPr="00DD7CCF">
        <w:t>owever, to avoid complications in markup and referencing, our project policy is never to do so</w:t>
      </w:r>
      <w:r>
        <w:t>. W</w:t>
      </w:r>
      <w:r w:rsidRPr="00DD7CCF">
        <w:t xml:space="preserve">hen encoding a structurally complex inscription, instead of resorting to textparts within textparts, try to make use of </w:t>
      </w:r>
      <w:r>
        <w:t xml:space="preserve">the encoding solutions </w:t>
      </w:r>
      <w:r w:rsidR="0020012B">
        <w:t xml:space="preserve">provided </w:t>
      </w:r>
      <w:r>
        <w:t xml:space="preserve">for </w:t>
      </w:r>
      <w:r w:rsidRPr="00DD7CCF">
        <w:t xml:space="preserve">visually offset intrinsic </w:t>
      </w:r>
      <w:r>
        <w:t>lines</w:t>
      </w:r>
      <w:r w:rsidRPr="00DD7CCF">
        <w:t xml:space="preserve"> </w:t>
      </w:r>
      <w:r w:rsidRPr="00E24F87">
        <w:rPr>
          <w:noProof/>
        </w:rPr>
        <w:t>(</w:t>
      </w:r>
      <w:r w:rsidRPr="00DD7CCF">
        <w:t>§</w:t>
      </w:r>
      <w:r>
        <w:fldChar w:fldCharType="begin"/>
      </w:r>
      <w:r>
        <w:instrText xml:space="preserve"> REF _Ref43978135 \r \h </w:instrText>
      </w:r>
      <w:r>
        <w:fldChar w:fldCharType="separate"/>
      </w:r>
      <w:r w:rsidR="00B30F6E">
        <w:t>3.8.2</w:t>
      </w:r>
      <w:r>
        <w:fldChar w:fldCharType="end"/>
      </w:r>
      <w:r>
        <w:t xml:space="preserve"> and §</w:t>
      </w:r>
      <w:r>
        <w:fldChar w:fldCharType="begin"/>
      </w:r>
      <w:r>
        <w:instrText xml:space="preserve"> REF _Ref182233273 \r \h </w:instrText>
      </w:r>
      <w:r>
        <w:fldChar w:fldCharType="separate"/>
      </w:r>
      <w:r w:rsidR="00B30F6E">
        <w:t>3.8.3</w:t>
      </w:r>
      <w:r>
        <w:fldChar w:fldCharType="end"/>
      </w:r>
      <w:r w:rsidRPr="00DD7CCF">
        <w:t xml:space="preserve">) and 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B30F6E">
        <w:t>3.4</w:t>
      </w:r>
      <w:r w:rsidRPr="00DD7CCF">
        <w:fldChar w:fldCharType="end"/>
      </w:r>
      <w:r w:rsidRPr="00DD7CCF">
        <w:t>)</w:t>
      </w:r>
      <w:r>
        <w:t>. I</w:t>
      </w:r>
      <w:r w:rsidRPr="00DD7CCF">
        <w:t xml:space="preserve">f you encounter a case where nested textpart divisions seem to be the </w:t>
      </w:r>
      <w:r>
        <w:t>ideal</w:t>
      </w:r>
      <w:r w:rsidRPr="00DD7CCF">
        <w:t xml:space="preserve"> solution, please discuss it with the authors of the Guide and the XML-TEI data manager</w:t>
      </w:r>
      <w:r>
        <w:t>.</w:t>
      </w:r>
    </w:p>
    <w:p w14:paraId="029A455A" w14:textId="77777777" w:rsidR="0020012B" w:rsidRDefault="0020012B" w:rsidP="00777B90"/>
    <w:p w14:paraId="4DDC7776" w14:textId="4C736944" w:rsidR="00777B90" w:rsidRPr="00DD7CCF" w:rsidRDefault="00777B90" w:rsidP="00777B90">
      <w:r>
        <w:t>I</w:t>
      </w:r>
      <w:r w:rsidRPr="00DD7CCF">
        <w:t xml:space="preserve">n our practice, the encoding </w:t>
      </w:r>
      <w:r>
        <w:t xml:space="preserve">of </w:t>
      </w:r>
      <w:r w:rsidRPr="00DD7CCF">
        <w:t xml:space="preserve">boxlike partitions shall only be used in warranted cases, </w:t>
      </w:r>
      <w:r>
        <w:t>particularly</w:t>
      </w:r>
      <w:r w:rsidRPr="00DD7CCF">
        <w:t>:</w:t>
      </w:r>
    </w:p>
    <w:p w14:paraId="1DDFC223" w14:textId="77777777" w:rsidR="00777B90" w:rsidRPr="00DD7CCF" w:rsidRDefault="00777B90" w:rsidP="00777B90">
      <w:pPr>
        <w:pStyle w:val="Lista"/>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2C276B25" w14:textId="5C6EE607" w:rsidR="00777B90" w:rsidRPr="00DD7CCF" w:rsidRDefault="00777B90" w:rsidP="00777B90">
      <w:pPr>
        <w:pStyle w:val="Lista2"/>
      </w:pPr>
      <w:r w:rsidRPr="00DD7CCF">
        <w:t xml:space="preserve">see Case study 2A in </w:t>
      </w:r>
      <w:r w:rsidRPr="00DD7CCF">
        <w:fldChar w:fldCharType="begin"/>
      </w:r>
      <w:r w:rsidRPr="00DD7CCF">
        <w:instrText xml:space="preserve"> REF _Ref43985466 \w \h </w:instrText>
      </w:r>
      <w:r>
        <w:instrText xml:space="preserve"> \* MERGEFORMAT </w:instrText>
      </w:r>
      <w:r w:rsidRPr="00DD7CCF">
        <w:fldChar w:fldCharType="separate"/>
      </w:r>
      <w:r w:rsidR="00B30F6E">
        <w:t>Appendix C</w:t>
      </w:r>
      <w:r w:rsidRPr="00DD7CCF">
        <w:fldChar w:fldCharType="end"/>
      </w:r>
      <w:r w:rsidRPr="00DD7CCF">
        <w:t xml:space="preserve"> for an illustration</w:t>
      </w:r>
    </w:p>
    <w:p w14:paraId="7F462748" w14:textId="77777777" w:rsidR="00777B90" w:rsidRPr="00DD7CCF" w:rsidRDefault="00777B90" w:rsidP="00777B90">
      <w:pPr>
        <w:pStyle w:val="Lista"/>
      </w:pPr>
      <w:r w:rsidRPr="00CD25A4">
        <w:rPr>
          <w:b/>
          <w:bCs/>
        </w:rPr>
        <w:t>non-contiguous fragments</w:t>
      </w:r>
      <w:r w:rsidRPr="00DD7CCF">
        <w:t xml:space="preserve">, where the physical </w:t>
      </w:r>
      <w:r>
        <w:t>layout</w:t>
      </w:r>
      <w:r w:rsidRPr="00DD7CCF">
        <w:t xml:space="preserve"> of the lost intervening fragments cannot be reconstructed, especially when even the order in which the </w:t>
      </w:r>
      <w:r>
        <w:t xml:space="preserve">extant </w:t>
      </w:r>
      <w:r w:rsidRPr="00DD7CCF">
        <w:t>fragments must be read is doubtful</w:t>
      </w:r>
    </w:p>
    <w:p w14:paraId="415DE1E1" w14:textId="6DF27150" w:rsidR="00777B90" w:rsidRPr="00DD7CCF" w:rsidRDefault="00777B90" w:rsidP="00777B90">
      <w:pPr>
        <w:pStyle w:val="Lista2"/>
      </w:pPr>
      <w:r w:rsidRPr="00DD7CCF">
        <w:t xml:space="preserve">see </w:t>
      </w:r>
      <w:r w:rsidRPr="00DD7CCF">
        <w:fldChar w:fldCharType="begin"/>
      </w:r>
      <w:r w:rsidRPr="00DD7CCF">
        <w:instrText xml:space="preserve"> REF _Ref44077741 \h </w:instrText>
      </w:r>
      <w:r>
        <w:instrText xml:space="preserve"> \* MERGEFORMAT </w:instrText>
      </w:r>
      <w:r w:rsidRPr="00DD7CCF">
        <w:fldChar w:fldCharType="separate"/>
      </w:r>
      <w:r w:rsidR="00B30F6E" w:rsidRPr="00DD7CCF">
        <w:t xml:space="preserve">Example </w:t>
      </w:r>
      <w:r w:rsidR="00B30F6E">
        <w:rPr>
          <w:noProof/>
        </w:rPr>
        <w:t>3.2.1</w:t>
      </w:r>
      <w:r w:rsidR="00B30F6E" w:rsidRPr="00DD7CCF">
        <w:rPr>
          <w:noProof/>
        </w:rPr>
        <w:t>.</w:t>
      </w:r>
      <w:r w:rsidR="00B30F6E">
        <w:rPr>
          <w:noProof/>
        </w:rPr>
        <w:t>A</w:t>
      </w:r>
      <w:r w:rsidRPr="00DD7CCF">
        <w:fldChar w:fldCharType="end"/>
      </w:r>
      <w:r w:rsidRPr="00DD7CCF">
        <w:t xml:space="preserve"> for an illustration</w:t>
      </w:r>
    </w:p>
    <w:p w14:paraId="49AF3DCB" w14:textId="77777777" w:rsidR="00777B90" w:rsidRPr="00DD7CCF" w:rsidRDefault="00777B90" w:rsidP="00777B90">
      <w:pPr>
        <w:pStyle w:val="Lista2"/>
      </w:pPr>
      <w:r w:rsidRPr="00DD7CCF">
        <w:t>keep in mind that fragments for which it is possible to reconstruct the structure of the lost connecting section do not require encoding as textparts, nor do copperplate sets with a known number of medial plates lost</w:t>
      </w:r>
    </w:p>
    <w:p w14:paraId="62E27268" w14:textId="4894C39F" w:rsidR="00777B90" w:rsidRPr="00DD7CCF" w:rsidRDefault="00777B90" w:rsidP="00777B90">
      <w:pPr>
        <w:pStyle w:val="Lista3"/>
      </w:pPr>
      <w:r w:rsidRPr="00DD7CCF">
        <w:t>see §</w:t>
      </w:r>
      <w:r w:rsidRPr="00DD7CCF">
        <w:fldChar w:fldCharType="begin"/>
      </w:r>
      <w:r w:rsidRPr="00DD7CCF">
        <w:instrText xml:space="preserve"> REF _Ref43981711 \w \h </w:instrText>
      </w:r>
      <w:r>
        <w:instrText xml:space="preserve"> \* MERGEFORMAT </w:instrText>
      </w:r>
      <w:r w:rsidRPr="00DD7CCF">
        <w:fldChar w:fldCharType="separate"/>
      </w:r>
      <w:r w:rsidR="00B30F6E">
        <w:t>5.4.7</w:t>
      </w:r>
      <w:r w:rsidRPr="00DD7CCF">
        <w:fldChar w:fldCharType="end"/>
      </w:r>
      <w:r w:rsidRPr="00DD7CCF">
        <w:t xml:space="preserve"> for advice on encoding massive lacunae where the structure can be restored</w:t>
      </w:r>
    </w:p>
    <w:p w14:paraId="244BDB92" w14:textId="77777777" w:rsidR="00777B90" w:rsidRPr="00DD7CCF" w:rsidRDefault="00777B90" w:rsidP="00777B90">
      <w:pPr>
        <w:pStyle w:val="Lista"/>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r>
        <w:t xml:space="preserve"> rather than as two separate inscriptions</w:t>
      </w:r>
    </w:p>
    <w:p w14:paraId="0D333713" w14:textId="77777777" w:rsidR="00777B90" w:rsidRPr="00DD7CCF" w:rsidRDefault="00777B90" w:rsidP="00777B90">
      <w:pPr>
        <w:pStyle w:val="Lista2"/>
      </w:pPr>
      <w:r w:rsidRPr="00DD7CCF">
        <w:t xml:space="preserve">keep in mind that this does not apply to all bilingual </w:t>
      </w:r>
      <w:r w:rsidRPr="00E24F87">
        <w:rPr>
          <w:noProof/>
        </w:rPr>
        <w:t>(</w:t>
      </w:r>
      <w:r w:rsidRPr="00DD7CCF">
        <w:t>or multilingual) inscriptions: the use of textparts is not warranted</w:t>
      </w:r>
      <w:r>
        <w:t xml:space="preserve"> just because </w:t>
      </w:r>
      <w:r w:rsidRPr="00DD7CCF">
        <w:t xml:space="preserve">parts of a single </w:t>
      </w:r>
      <w:r>
        <w:t xml:space="preserve">integral </w:t>
      </w:r>
      <w:r w:rsidRPr="00DD7CCF">
        <w:t>text are written in different languages</w:t>
      </w:r>
    </w:p>
    <w:p w14:paraId="00D48EE0" w14:textId="349B9421" w:rsidR="00777B90" w:rsidRDefault="00777B90" w:rsidP="00777B90">
      <w:pPr>
        <w:pStyle w:val="Lista2"/>
      </w:pPr>
      <w:r w:rsidRPr="00DD7CCF">
        <w:t>see §</w:t>
      </w:r>
      <w:r w:rsidRPr="00DD7CCF">
        <w:fldChar w:fldCharType="begin"/>
      </w:r>
      <w:r w:rsidRPr="00DD7CCF">
        <w:instrText xml:space="preserve"> REF _Ref43986547 \w \h </w:instrText>
      </w:r>
      <w:r>
        <w:instrText xml:space="preserve"> \* MERGEFORMAT </w:instrText>
      </w:r>
      <w:r w:rsidRPr="00DD7CCF">
        <w:fldChar w:fldCharType="separate"/>
      </w:r>
      <w:r w:rsidR="00B30F6E">
        <w:t>7.2.1</w:t>
      </w:r>
      <w:r w:rsidRPr="00DD7CCF">
        <w:fldChar w:fldCharType="end"/>
      </w:r>
      <w:r w:rsidRPr="00DD7CCF">
        <w:t xml:space="preserve"> about multilingual inscriptions</w:t>
      </w:r>
    </w:p>
    <w:p w14:paraId="7579D8F9" w14:textId="77777777" w:rsidR="00777B90" w:rsidRPr="00DD7CCF" w:rsidRDefault="00777B90" w:rsidP="00777B90">
      <w:pPr>
        <w:pStyle w:val="Lista"/>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3FBCDE32" w14:textId="77777777" w:rsidR="0020012B" w:rsidRDefault="0020012B" w:rsidP="00777B90"/>
    <w:p w14:paraId="5E85D21A" w14:textId="73633388" w:rsidR="00777B90" w:rsidRDefault="00777B90" w:rsidP="00777B90">
      <w:r w:rsidRPr="00DD7CCF">
        <w:t xml:space="preserve">Beyond the specific cases set out above, boxlike partitions are only warranted </w:t>
      </w:r>
      <w:r>
        <w:t>in the following general scenarios:</w:t>
      </w:r>
    </w:p>
    <w:p w14:paraId="4EDA0862" w14:textId="77777777" w:rsidR="00777B90" w:rsidRDefault="00777B90" w:rsidP="00777B90">
      <w:pPr>
        <w:pStyle w:val="Lista"/>
      </w:pPr>
      <w:r w:rsidRPr="00DD7CCF">
        <w:t>when</w:t>
      </w:r>
      <w:r>
        <w:t>, for whatever reason,</w:t>
      </w:r>
      <w:r w:rsidRPr="00DD7CCF">
        <w:t xml:space="preserve"> there is </w:t>
      </w:r>
      <w:r w:rsidRPr="001112AA">
        <w:rPr>
          <w:b/>
          <w:bCs/>
        </w:rPr>
        <w:t>no obvious order in which the zones of text ought to be read</w:t>
      </w:r>
      <w:r w:rsidRPr="00DD7CCF">
        <w:t>, but there is nevertheless good reason for treating them as a single document</w:t>
      </w:r>
      <w:r>
        <w:t xml:space="preserve"> rather than as separate inscriptions</w:t>
      </w:r>
    </w:p>
    <w:p w14:paraId="1D8088BF" w14:textId="77777777" w:rsidR="00777B90" w:rsidRPr="00DD7CCF" w:rsidRDefault="00777B90" w:rsidP="00777B90">
      <w:pPr>
        <w:pStyle w:val="Lista"/>
      </w:pPr>
      <w:r>
        <w:t xml:space="preserve">when the text’s </w:t>
      </w:r>
      <w:r w:rsidRPr="001112AA">
        <w:rPr>
          <w:b/>
          <w:bCs/>
        </w:rPr>
        <w:t>extrinsic structure shows a tiered hierarchy</w:t>
      </w:r>
      <w:r>
        <w:t xml:space="preserve"> where some or all major divisions of the text are further subdivided, thus necessitating boxlike partitions for the text as a whole, and pagelike partitions for the subdivisions</w:t>
      </w:r>
    </w:p>
    <w:p w14:paraId="670AC580" w14:textId="77777777" w:rsidR="00777B90" w:rsidRPr="00DD7CCF" w:rsidRDefault="00777B90" w:rsidP="00777B90">
      <w:r>
        <w:t>I</w:t>
      </w:r>
      <w:r w:rsidRPr="00DD7CCF">
        <w:t xml:space="preserve">n any other case where you think boxlike partitions may be relevant, consider carefully whether this encoding method is </w:t>
      </w:r>
      <w:r>
        <w:t>ideal</w:t>
      </w:r>
      <w:r w:rsidRPr="00DD7CCF">
        <w:t xml:space="preserve">, or </w:t>
      </w:r>
      <w:r>
        <w:t xml:space="preserve">if </w:t>
      </w:r>
      <w:r w:rsidRPr="00DD7CCF">
        <w:t xml:space="preserve">alternatives </w:t>
      </w:r>
      <w:r>
        <w:t>w</w:t>
      </w:r>
      <w:r w:rsidRPr="00DD7CCF">
        <w:t xml:space="preserve">ould be </w:t>
      </w:r>
      <w:r>
        <w:t>better:</w:t>
      </w:r>
    </w:p>
    <w:p w14:paraId="2347AF98" w14:textId="77777777" w:rsidR="00777B90" w:rsidRPr="00DD7CCF" w:rsidRDefault="00777B90" w:rsidP="00777B90">
      <w:pPr>
        <w:pStyle w:val="Lista"/>
      </w:pPr>
      <w:r w:rsidRPr="00DD7CCF">
        <w:t xml:space="preserve">if the connection between the </w:t>
      </w:r>
      <w:r>
        <w:t>zones</w:t>
      </w:r>
      <w:r w:rsidRPr="00DD7CCF">
        <w:t xml:space="preserve"> is weak, preferably encode separate inscriptions </w:t>
      </w:r>
      <w:r w:rsidRPr="00E24F87">
        <w:rPr>
          <w:noProof/>
        </w:rPr>
        <w:t>(</w:t>
      </w:r>
      <w:r w:rsidRPr="00DD7CCF">
        <w:t>in separate XML documents), especially if there is reason to believe they were created on separate occasions</w:t>
      </w:r>
    </w:p>
    <w:p w14:paraId="102829DF" w14:textId="20876D92" w:rsidR="00777B90" w:rsidRDefault="00777B90" w:rsidP="00777B90">
      <w:pPr>
        <w:pStyle w:val="Lista"/>
      </w:pPr>
      <w:r w:rsidRPr="00DD7CCF">
        <w:lastRenderedPageBreak/>
        <w:t xml:space="preserve">if the connection between the </w:t>
      </w:r>
      <w:r>
        <w:t>zones</w:t>
      </w:r>
      <w:r w:rsidRPr="00DD7CCF">
        <w:t xml:space="preserve"> is strong, </w:t>
      </w:r>
      <w:r>
        <w:t xml:space="preserve">preferably </w:t>
      </w:r>
      <w:r w:rsidRPr="00DD7CCF">
        <w:t xml:space="preserve">encode a pagelike partition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B30F6E">
        <w:t>3.4</w:t>
      </w:r>
      <w:r w:rsidRPr="00DD7CCF">
        <w:fldChar w:fldCharType="end"/>
      </w:r>
      <w:r w:rsidRPr="00DD7CCF">
        <w:t>) between them, especially if it makes sense to read them in a particular sequence</w:t>
      </w:r>
      <w:r>
        <w:t xml:space="preserve"> (see the last row of </w:t>
      </w:r>
      <w:r w:rsidRPr="00DD7CCF">
        <w:fldChar w:fldCharType="begin"/>
      </w:r>
      <w:r w:rsidRPr="00DD7CCF">
        <w:instrText xml:space="preserve"> REF _Ref44078357 \h </w:instrText>
      </w:r>
      <w:r>
        <w:instrText xml:space="preserve"> \* MERGEFORMAT </w:instrText>
      </w:r>
      <w:r w:rsidRPr="00DD7CCF">
        <w:fldChar w:fldCharType="separate"/>
      </w:r>
      <w:r w:rsidR="00B30F6E" w:rsidRPr="00DD7CCF">
        <w:t xml:space="preserve">Example </w:t>
      </w:r>
      <w:r w:rsidR="00B30F6E">
        <w:rPr>
          <w:noProof/>
        </w:rPr>
        <w:t>3.4.1</w:t>
      </w:r>
      <w:r w:rsidR="00B30F6E" w:rsidRPr="00DD7CCF">
        <w:rPr>
          <w:noProof/>
        </w:rPr>
        <w:t>.</w:t>
      </w:r>
      <w:r w:rsidR="00B30F6E">
        <w:rPr>
          <w:noProof/>
        </w:rPr>
        <w:t>A</w:t>
      </w:r>
      <w:r w:rsidRPr="00DD7CCF">
        <w:fldChar w:fldCharType="end"/>
      </w:r>
      <w:r>
        <w:t>)</w:t>
      </w:r>
    </w:p>
    <w:tbl>
      <w:tblPr>
        <w:tblStyle w:val="CodeSampleTable"/>
        <w:tblW w:w="5000" w:type="pct"/>
        <w:tblLook w:val="04A0" w:firstRow="1" w:lastRow="0" w:firstColumn="1" w:lastColumn="0" w:noHBand="0" w:noVBand="1"/>
      </w:tblPr>
      <w:tblGrid>
        <w:gridCol w:w="9628"/>
      </w:tblGrid>
      <w:tr w:rsidR="00777B90" w:rsidRPr="00DD7CCF" w14:paraId="409D3E85"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6FDB06B5" w14:textId="4975F6EC" w:rsidR="00777B90" w:rsidRPr="00DD7CCF" w:rsidRDefault="00777B90" w:rsidP="001112AA">
            <w:pPr>
              <w:pStyle w:val="Kpalrs"/>
            </w:pPr>
            <w:bookmarkStart w:id="190" w:name="_Ref44077741"/>
            <w:r w:rsidRPr="00DD7CCF">
              <w:t xml:space="preserve">Example </w:t>
            </w:r>
            <w:r w:rsidR="00542B66">
              <w:fldChar w:fldCharType="begin"/>
            </w:r>
            <w:r w:rsidR="00542B66">
              <w:instrText xml:space="preserve"> STYLEREF 3 \s </w:instrText>
            </w:r>
            <w:r w:rsidR="00542B66">
              <w:fldChar w:fldCharType="separate"/>
            </w:r>
            <w:r w:rsidR="00B30F6E">
              <w:rPr>
                <w:noProof/>
              </w:rPr>
              <w:t>3.2.1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bookmarkEnd w:id="190"/>
            <w:r w:rsidRPr="00DD7CCF">
              <w:t xml:space="preserve">: textparts for non-contiguous fragments </w:t>
            </w:r>
          </w:p>
        </w:tc>
      </w:tr>
      <w:tr w:rsidR="00777B90" w:rsidRPr="00DD7CCF" w14:paraId="6A094DA1" w14:textId="77777777" w:rsidTr="001112AA">
        <w:tc>
          <w:tcPr>
            <w:tcW w:w="5000" w:type="pct"/>
            <w:vAlign w:val="center"/>
          </w:tcPr>
          <w:p w14:paraId="6B745C64" w14:textId="77777777" w:rsidR="00777B90" w:rsidRPr="00DD7CCF" w:rsidRDefault="00777B90" w:rsidP="001112AA">
            <w:pPr>
              <w:pStyle w:val="Image"/>
            </w:pPr>
            <w:r w:rsidRPr="00DD7CCF">
              <w:drawing>
                <wp:inline distT="0" distB="0" distL="0" distR="0" wp14:anchorId="22CF71D2" wp14:editId="0B4E46B4">
                  <wp:extent cx="4883150" cy="2400300"/>
                  <wp:effectExtent l="0" t="0" r="0" b="0"/>
                  <wp:docPr id="6267792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777B90" w:rsidRPr="00DD7CCF" w14:paraId="2A1A0D78" w14:textId="77777777" w:rsidTr="001112AA">
        <w:tc>
          <w:tcPr>
            <w:tcW w:w="5000" w:type="pct"/>
          </w:tcPr>
          <w:p w14:paraId="01F40983" w14:textId="77777777" w:rsidR="00777B90" w:rsidRPr="00DD7CCF" w:rsidRDefault="00777B90" w:rsidP="001112AA">
            <w:pPr>
              <w:pStyle w:val="TableNote"/>
            </w:pPr>
            <w:r w:rsidRPr="00DD7CCF">
              <w:t>here we have two fragments of a slab, which are clearly from the top and bottom of a single inscription, but there is no way to know how much text is lost between the two</w:t>
            </w:r>
          </w:p>
          <w:p w14:paraId="0A1D88E9" w14:textId="7480EF93" w:rsidR="00777B90" w:rsidRPr="00DD7CCF" w:rsidRDefault="00777B90" w:rsidP="001112AA">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B30F6E">
              <w:t>5.4.7</w:t>
            </w:r>
            <w:r w:rsidRPr="00DD7CCF">
              <w:fldChar w:fldCharType="end"/>
            </w:r>
          </w:p>
        </w:tc>
      </w:tr>
      <w:tr w:rsidR="00777B90" w:rsidRPr="00DD7CCF" w14:paraId="014FE3D3" w14:textId="77777777" w:rsidTr="001112AA">
        <w:tc>
          <w:tcPr>
            <w:tcW w:w="5000" w:type="pct"/>
          </w:tcPr>
          <w:p w14:paraId="44836F41" w14:textId="5232DBDA" w:rsidR="00777B90" w:rsidRPr="00DD7CCF" w:rsidRDefault="00777B90" w:rsidP="001112A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B30F6E">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B30F6E">
              <w:rPr>
                <w:rStyle w:val="Codecomment"/>
                <w:rFonts w:eastAsia="Arial Unicode MS"/>
              </w:rPr>
              <w:t>3.2.4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0E3D14B" w14:textId="77777777" w:rsidR="00777B90" w:rsidRPr="00DD7CCF" w:rsidRDefault="00777B90" w:rsidP="00777B90">
      <w:pPr>
        <w:pStyle w:val="Cmsor3"/>
      </w:pPr>
      <w:bookmarkStart w:id="191" w:name="_gwyk1jzb0av6" w:colFirst="0" w:colLast="0"/>
      <w:bookmarkStart w:id="192" w:name="_Ref43990385"/>
      <w:bookmarkStart w:id="193" w:name="_Toc182927768"/>
      <w:bookmarkEnd w:id="191"/>
      <w:r w:rsidRPr="00DD7CCF">
        <w:t>Encoding boxlike partitions</w:t>
      </w:r>
      <w:bookmarkEnd w:id="192"/>
      <w:bookmarkEnd w:id="193"/>
    </w:p>
    <w:p w14:paraId="6EE11A90" w14:textId="77777777" w:rsidR="00777B90" w:rsidRPr="00DD7CCF" w:rsidRDefault="00777B90" w:rsidP="00777B90">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t>, in plain language called a textpart division</w:t>
      </w:r>
    </w:p>
    <w:p w14:paraId="4CC4F67B" w14:textId="77777777" w:rsidR="00777B90" w:rsidRPr="008525C6" w:rsidRDefault="00777B90" w:rsidP="00777B90">
      <w:pPr>
        <w:pStyle w:val="Lista2"/>
      </w:pPr>
      <w:r w:rsidRPr="00DD7CCF">
        <w:t xml:space="preserve">note the mandatory presence and value of </w:t>
      </w:r>
      <w:r w:rsidRPr="008525C6">
        <w:rPr>
          <w:rStyle w:val="Codeattribute"/>
        </w:rPr>
        <w:t>@type</w:t>
      </w:r>
    </w:p>
    <w:p w14:paraId="3B30A360" w14:textId="3956B365" w:rsidR="00777B90" w:rsidRPr="00DD7CCF" w:rsidRDefault="00777B90" w:rsidP="00777B90">
      <w:pPr>
        <w:pStyle w:val="Lista2"/>
      </w:pPr>
      <w:r w:rsidRPr="00DD7CCF">
        <w:t>see</w:t>
      </w:r>
      <w:r>
        <w:t xml:space="preserve"> the subsections of</w:t>
      </w:r>
      <w:r w:rsidRPr="00DD7CCF">
        <w:t xml:space="preserve"> §</w:t>
      </w:r>
      <w:r w:rsidRPr="00DD7CCF">
        <w:fldChar w:fldCharType="begin"/>
      </w:r>
      <w:r w:rsidRPr="00DD7CCF">
        <w:instrText xml:space="preserve"> REF _Ref43984577 \w \h </w:instrText>
      </w:r>
      <w:r>
        <w:instrText xml:space="preserve"> \* MERGEFORMAT </w:instrText>
      </w:r>
      <w:r w:rsidRPr="00DD7CCF">
        <w:fldChar w:fldCharType="separate"/>
      </w:r>
      <w:r w:rsidR="00B30F6E">
        <w:t>3.2.3</w:t>
      </w:r>
      <w:r w:rsidRPr="00DD7CCF">
        <w:fldChar w:fldCharType="end"/>
      </w:r>
      <w:r w:rsidRPr="00DD7CCF">
        <w:t xml:space="preserve"> below about additional attributes and optional headers</w:t>
      </w:r>
    </w:p>
    <w:p w14:paraId="53F879C8" w14:textId="77777777" w:rsidR="00777B90" w:rsidRPr="00DD7CCF" w:rsidRDefault="00777B90" w:rsidP="00777B90">
      <w:pPr>
        <w:pStyle w:val="Lista"/>
      </w:pPr>
      <w:r w:rsidRPr="00DD7CCF">
        <w:t>note that the markup represents only the fact that such text partitions exist, but contains no encoded information about their relative positions and sizes</w:t>
      </w:r>
    </w:p>
    <w:p w14:paraId="7E64DAAC" w14:textId="77777777" w:rsidR="00777B90" w:rsidRPr="00DD7CCF" w:rsidRDefault="00777B90" w:rsidP="00777B90">
      <w:pPr>
        <w:pStyle w:val="Lista2"/>
      </w:pPr>
      <w:r w:rsidRPr="00DD7CCF">
        <w:t>such information shall be described for human readers in the metadata of your inscription</w:t>
      </w:r>
    </w:p>
    <w:p w14:paraId="7E2603B3" w14:textId="77777777" w:rsidR="00777B90" w:rsidRPr="00DD7CCF" w:rsidRDefault="00777B90" w:rsidP="00777B90">
      <w:pPr>
        <w:pStyle w:val="Lista"/>
      </w:pPr>
      <w:r w:rsidRPr="00DD7CCF">
        <w:lastRenderedPageBreak/>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1368D6C0" w14:textId="77777777" w:rsidR="00777B90" w:rsidRPr="00DD7CCF" w:rsidRDefault="00777B90" w:rsidP="00777B90">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38034CCE" w14:textId="77777777" w:rsidR="00777B90" w:rsidRPr="00DD7CCF" w:rsidRDefault="00777B90" w:rsidP="00777B90">
      <w:pPr>
        <w:pStyle w:val="Lista2"/>
      </w:pPr>
      <w:r w:rsidRPr="00DD7CCF">
        <w:t xml:space="preserve">the practical purport is that if you create one textpart division for a section of an inscription, then you must also create </w:t>
      </w:r>
      <w:r>
        <w:t>one or more additional</w:t>
      </w:r>
      <w:r w:rsidRPr="00DD7CCF">
        <w:t xml:space="preserve"> textpart division</w:t>
      </w:r>
      <w:r>
        <w:t>s</w:t>
      </w:r>
      <w:r w:rsidRPr="00DD7CCF">
        <w:t xml:space="preserve"> to wrap the remainder of the text</w:t>
      </w:r>
    </w:p>
    <w:p w14:paraId="71A6587E" w14:textId="77777777" w:rsidR="00777B90" w:rsidRPr="00DD7CCF" w:rsidRDefault="00777B90" w:rsidP="00777B90">
      <w:pPr>
        <w:pStyle w:val="Lista"/>
      </w:pPr>
      <w:r w:rsidRPr="00DD7CCF">
        <w:t>encode textparts in the order you deem to be the logical reading order</w:t>
      </w:r>
      <w:r>
        <w:t xml:space="preserve"> or its best approximation</w:t>
      </w:r>
    </w:p>
    <w:p w14:paraId="159DDBED" w14:textId="77777777" w:rsidR="00777B90" w:rsidRDefault="00777B90" w:rsidP="00777B90">
      <w:pPr>
        <w:pStyle w:val="Lista2"/>
      </w:pPr>
      <w:r w:rsidRPr="00DD7CCF">
        <w:t xml:space="preserve">for the sake of consistency throughout the corpus, inscribed </w:t>
      </w:r>
      <w:r w:rsidRPr="00CD25A4">
        <w:rPr>
          <w:b/>
          <w:bCs/>
        </w:rPr>
        <w:t>seals</w:t>
      </w:r>
      <w:r w:rsidRPr="00DD7CCF">
        <w:t xml:space="preserve"> </w:t>
      </w:r>
      <w:r w:rsidRPr="00E26C03">
        <w:t>attached (or formerly attached) to the binding ring</w:t>
      </w:r>
      <w:r>
        <w:t xml:space="preserve"> </w:t>
      </w:r>
      <w:r w:rsidRPr="00DD7CCF">
        <w:t xml:space="preserve">of copper plates shall always be encoded </w:t>
      </w:r>
      <w:r w:rsidRPr="00CD25A4">
        <w:rPr>
          <w:b/>
          <w:bCs/>
        </w:rPr>
        <w:t>before the plates</w:t>
      </w:r>
      <w:r w:rsidRPr="00DD7CCF">
        <w:t xml:space="preserve"> themselves</w:t>
      </w:r>
    </w:p>
    <w:p w14:paraId="640ADA34" w14:textId="77777777" w:rsidR="00777B90" w:rsidRPr="00DD7CCF" w:rsidRDefault="00777B90" w:rsidP="00777B90">
      <w:pPr>
        <w:pStyle w:val="Lista3"/>
      </w:pPr>
      <w:r w:rsidRPr="00E26C03">
        <w:t>seals soldered to the plates themselves shall be encoded before or after the text of the plates, as dictated by the placement of the seal</w:t>
      </w:r>
    </w:p>
    <w:p w14:paraId="0F61E532" w14:textId="77777777" w:rsidR="00777B90" w:rsidRPr="00DD7CCF" w:rsidRDefault="00777B90" w:rsidP="00777B90">
      <w:pPr>
        <w:pStyle w:val="Lista"/>
      </w:pPr>
      <w:r w:rsidRPr="00DD7CCF">
        <w:t>within each textpart division, use structural and other markup as you would elsewhere; this includes in particular</w:t>
      </w:r>
    </w:p>
    <w:p w14:paraId="39A25CA5" w14:textId="308B62F7" w:rsidR="00777B90" w:rsidRPr="00DD7CCF" w:rsidRDefault="00777B90" w:rsidP="00777B90">
      <w:pPr>
        <w:pStyle w:val="Lista2"/>
      </w:pPr>
      <w:r w:rsidRPr="00DD7CCF">
        <w:t xml:space="preserve">wrapping all text in block-level containers to represent intrinsic structure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B30F6E">
        <w:t>2</w:t>
      </w:r>
      <w:r w:rsidRPr="00DD7CCF">
        <w:fldChar w:fldCharType="end"/>
      </w:r>
      <w:r w:rsidRPr="00DD7CCF">
        <w:t>)</w:t>
      </w:r>
    </w:p>
    <w:p w14:paraId="24C90999" w14:textId="064DC86A" w:rsidR="00777B90" w:rsidRPr="00DD7CCF" w:rsidRDefault="00777B90" w:rsidP="00777B90">
      <w:pPr>
        <w:pStyle w:val="Lista2"/>
      </w:pPr>
      <w:r w:rsidRPr="00DD7CCF">
        <w:t xml:space="preserve">marking up line beginnings </w:t>
      </w:r>
      <w:r w:rsidRPr="00E24F87">
        <w:rPr>
          <w:noProof/>
        </w:rPr>
        <w:t>(</w:t>
      </w:r>
      <w:r w:rsidRPr="00DD7CCF">
        <w:t>§</w:t>
      </w:r>
      <w:r>
        <w:fldChar w:fldCharType="begin"/>
      </w:r>
      <w:r>
        <w:instrText xml:space="preserve"> REF _Ref43980100 \r \h </w:instrText>
      </w:r>
      <w:r>
        <w:fldChar w:fldCharType="separate"/>
      </w:r>
      <w:r w:rsidR="00B30F6E">
        <w:t>3.5.2</w:t>
      </w:r>
      <w:r>
        <w:fldChar w:fldCharType="end"/>
      </w:r>
      <w:r w:rsidRPr="00DD7CCF">
        <w:t>) even if a given partition consists of just one line</w:t>
      </w:r>
    </w:p>
    <w:p w14:paraId="4F81FC63" w14:textId="5768A647" w:rsidR="00777B90" w:rsidRPr="00DD7CCF" w:rsidRDefault="00777B90" w:rsidP="00777B90">
      <w:pPr>
        <w:pStyle w:val="Lista2"/>
      </w:pPr>
      <w:r w:rsidRPr="00DD7CCF">
        <w:t xml:space="preserve">numbering all line beginnings </w:t>
      </w:r>
      <w:r w:rsidRPr="00E24F87">
        <w:rPr>
          <w:noProof/>
        </w:rPr>
        <w:t>(</w:t>
      </w:r>
      <w:r w:rsidRPr="00DD7CCF">
        <w:t>§</w:t>
      </w:r>
      <w:r>
        <w:fldChar w:fldCharType="begin"/>
      </w:r>
      <w:r>
        <w:instrText xml:space="preserve"> REF _Ref182228392 \r \h </w:instrText>
      </w:r>
      <w:r>
        <w:fldChar w:fldCharType="separate"/>
      </w:r>
      <w:r w:rsidR="00B30F6E">
        <w:t>3.5.3</w:t>
      </w:r>
      <w:r>
        <w:fldChar w:fldCharType="end"/>
      </w:r>
      <w:r w:rsidRPr="00DD7CCF">
        <w:t xml:space="preserve">) and any stanzas </w:t>
      </w:r>
      <w:r w:rsidRPr="00E24F87">
        <w:rPr>
          <w:noProof/>
        </w:rPr>
        <w:t>(</w:t>
      </w:r>
      <w:r w:rsidRPr="00DD7CCF">
        <w:t>§</w:t>
      </w:r>
      <w:r>
        <w:fldChar w:fldCharType="begin"/>
      </w:r>
      <w:r>
        <w:instrText xml:space="preserve"> REF _Ref181609101 \r \h </w:instrText>
      </w:r>
      <w:r>
        <w:fldChar w:fldCharType="separate"/>
      </w:r>
      <w:r w:rsidR="00B30F6E">
        <w:t>2.3.3.1</w:t>
      </w:r>
      <w:r>
        <w:fldChar w:fldCharType="end"/>
      </w:r>
      <w:r w:rsidRPr="00DD7CCF">
        <w:t>) even if a given partition contains only one</w:t>
      </w:r>
      <w:r>
        <w:t xml:space="preserve"> of these</w:t>
      </w:r>
    </w:p>
    <w:p w14:paraId="48BC3895" w14:textId="77777777" w:rsidR="00777B90" w:rsidRDefault="00777B90" w:rsidP="00777B90">
      <w:pPr>
        <w:pStyle w:val="Cmsor3"/>
      </w:pPr>
      <w:bookmarkStart w:id="194" w:name="_82q10pa3ovwa" w:colFirst="0" w:colLast="0"/>
      <w:bookmarkStart w:id="195" w:name="_Ref43984577"/>
      <w:bookmarkStart w:id="196" w:name="_Toc182927769"/>
      <w:bookmarkEnd w:id="194"/>
      <w:r w:rsidRPr="00DD7CCF">
        <w:t>Textpart identification</w:t>
      </w:r>
      <w:bookmarkEnd w:id="195"/>
      <w:r>
        <w:t xml:space="preserve"> and titling</w:t>
      </w:r>
      <w:bookmarkEnd w:id="196"/>
    </w:p>
    <w:p w14:paraId="77D38511" w14:textId="0E9AC399" w:rsidR="00777B90" w:rsidRPr="00283D9F" w:rsidRDefault="00777B90" w:rsidP="00777B90">
      <w:r>
        <w:t>The primary identifier for textpart divisions is a unique number (§</w:t>
      </w:r>
      <w:r>
        <w:fldChar w:fldCharType="begin"/>
      </w:r>
      <w:r>
        <w:instrText xml:space="preserve"> REF _Ref182318135 \r \h </w:instrText>
      </w:r>
      <w:r>
        <w:fldChar w:fldCharType="separate"/>
      </w:r>
      <w:r w:rsidR="00B30F6E">
        <w:t>3.2.3.1</w:t>
      </w:r>
      <w:r>
        <w:fldChar w:fldCharType="end"/>
      </w:r>
      <w:r>
        <w:t>). The nature of a textpart may be optionally encoded as a subtype (§</w:t>
      </w:r>
      <w:r>
        <w:fldChar w:fldCharType="begin"/>
      </w:r>
      <w:r>
        <w:instrText xml:space="preserve"> REF _Ref182236825 \r \h </w:instrText>
      </w:r>
      <w:r>
        <w:fldChar w:fldCharType="separate"/>
      </w:r>
      <w:r w:rsidR="00B30F6E">
        <w:t>3.2.3.2</w:t>
      </w:r>
      <w:r>
        <w:fldChar w:fldCharType="end"/>
      </w:r>
      <w:r>
        <w:t>). When an XML edition is rendered for display, headings for textpart divisions will be automatically generated from the subtype (if present) and the number, as noted in the examples in this section. When these automatic headings are deemed insufficient, an optional custom header (§</w:t>
      </w:r>
      <w:r>
        <w:fldChar w:fldCharType="begin"/>
      </w:r>
      <w:r>
        <w:instrText xml:space="preserve"> REF _Ref182236925 \r \h </w:instrText>
      </w:r>
      <w:r>
        <w:fldChar w:fldCharType="separate"/>
      </w:r>
      <w:r w:rsidR="00B30F6E">
        <w:t>3.2.3.3</w:t>
      </w:r>
      <w:r>
        <w:fldChar w:fldCharType="end"/>
      </w:r>
      <w:r>
        <w:t>) may be added to the encoding, which will replace the auto-generated heading.</w:t>
      </w:r>
    </w:p>
    <w:p w14:paraId="08A4CE52" w14:textId="77777777" w:rsidR="00777B90" w:rsidRPr="00DD7CCF" w:rsidRDefault="00777B90" w:rsidP="00777B90">
      <w:bookmarkStart w:id="197" w:name="_Ref182236772"/>
    </w:p>
    <w:tbl>
      <w:tblPr>
        <w:tblStyle w:val="CodeSampleTable"/>
        <w:tblW w:w="5000" w:type="pct"/>
        <w:tblLook w:val="04A0" w:firstRow="1" w:lastRow="0" w:firstColumn="1" w:lastColumn="0" w:noHBand="0" w:noVBand="1"/>
      </w:tblPr>
      <w:tblGrid>
        <w:gridCol w:w="9628"/>
      </w:tblGrid>
      <w:tr w:rsidR="00777B90" w:rsidRPr="00DD7CCF" w14:paraId="51D296C0"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358BDE0E" w14:textId="2C5F086F" w:rsidR="00777B90" w:rsidRPr="00DD7CCF" w:rsidRDefault="00777B90" w:rsidP="003B3C1C">
            <w:pPr>
              <w:pStyle w:val="Kpalrs"/>
            </w:pPr>
            <w:bookmarkStart w:id="198" w:name="_Ref44078070"/>
            <w:r w:rsidRPr="00DD7CCF">
              <w:t xml:space="preserve">Example </w:t>
            </w:r>
            <w:r w:rsidR="00542B66">
              <w:fldChar w:fldCharType="begin"/>
            </w:r>
            <w:r w:rsidR="00542B66">
              <w:instrText xml:space="preserve"> STYLEREF 3 \s </w:instrText>
            </w:r>
            <w:r w:rsidR="00542B66">
              <w:fldChar w:fldCharType="separate"/>
            </w:r>
            <w:r w:rsidR="00B30F6E">
              <w:rPr>
                <w:noProof/>
              </w:rPr>
              <w:t>3.2.3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bookmarkEnd w:id="198"/>
            <w:r w:rsidRPr="00DD7CCF">
              <w:t>: textpart identification, two or more fragments with non-contiguous text</w:t>
            </w:r>
          </w:p>
        </w:tc>
      </w:tr>
      <w:tr w:rsidR="00777B90" w:rsidRPr="00DD7CCF" w14:paraId="3E754A59" w14:textId="77777777" w:rsidTr="003B3C1C">
        <w:tc>
          <w:tcPr>
            <w:tcW w:w="5000" w:type="pct"/>
          </w:tcPr>
          <w:p w14:paraId="16EE3186" w14:textId="77777777" w:rsidR="00777B90" w:rsidRPr="00DD7CCF" w:rsidRDefault="00777B90" w:rsidP="009A26BC">
            <w:pPr>
              <w:pStyle w:val="CodeParagraph"/>
              <w:keepNext/>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4AEE9920" w14:textId="77777777" w:rsidR="00777B90" w:rsidRPr="00DD7CCF" w:rsidRDefault="00777B90" w:rsidP="009A26B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777B90" w:rsidRPr="00DD7CCF" w14:paraId="30220021" w14:textId="77777777" w:rsidTr="003B3C1C">
        <w:tc>
          <w:tcPr>
            <w:tcW w:w="5000" w:type="pct"/>
          </w:tcPr>
          <w:p w14:paraId="34B21D7C" w14:textId="77777777" w:rsidR="00777B90" w:rsidRPr="00DD7CCF" w:rsidRDefault="00777B90" w:rsidP="003B3C1C">
            <w:pPr>
              <w:pStyle w:val="TableNote"/>
              <w:rPr>
                <w:rStyle w:val="Code"/>
              </w:rPr>
            </w:pPr>
            <w:r w:rsidRPr="00DD7CCF">
              <w:t>auto-generated headings will show “Fragment A”, “Fragment B”, etc.</w:t>
            </w:r>
          </w:p>
        </w:tc>
      </w:tr>
    </w:tbl>
    <w:p w14:paraId="236BC2EA" w14:textId="77777777" w:rsidR="00777B90" w:rsidRPr="00DD7CCF" w:rsidRDefault="00777B90" w:rsidP="00777B90"/>
    <w:tbl>
      <w:tblPr>
        <w:tblStyle w:val="CodeSampleTable"/>
        <w:tblW w:w="5000" w:type="pct"/>
        <w:tblLook w:val="04A0" w:firstRow="1" w:lastRow="0" w:firstColumn="1" w:lastColumn="0" w:noHBand="0" w:noVBand="1"/>
      </w:tblPr>
      <w:tblGrid>
        <w:gridCol w:w="9628"/>
      </w:tblGrid>
      <w:tr w:rsidR="00777B90" w:rsidRPr="00DD7CCF" w14:paraId="2F63E157"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78214513" w14:textId="0F442E33" w:rsidR="00777B90" w:rsidRPr="00DD7CCF" w:rsidRDefault="00777B90" w:rsidP="003B3C1C">
            <w:pPr>
              <w:pStyle w:val="Kpalrs"/>
            </w:pPr>
            <w:bookmarkStart w:id="199" w:name="_Ref44078271"/>
            <w:r w:rsidRPr="00DD7CCF">
              <w:t xml:space="preserve">Example </w:t>
            </w:r>
            <w:r w:rsidR="00542B66">
              <w:fldChar w:fldCharType="begin"/>
            </w:r>
            <w:r w:rsidR="00542B66">
              <w:instrText xml:space="preserve"> STYLEREF 3 \s </w:instrText>
            </w:r>
            <w:r w:rsidR="00542B66">
              <w:fldChar w:fldCharType="separate"/>
            </w:r>
            <w:r w:rsidR="00B30F6E">
              <w:rPr>
                <w:noProof/>
              </w:rPr>
              <w:t>3.2.3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B</w:t>
            </w:r>
            <w:r w:rsidR="00542B66">
              <w:rPr>
                <w:noProof/>
              </w:rPr>
              <w:fldChar w:fldCharType="end"/>
            </w:r>
            <w:bookmarkEnd w:id="199"/>
            <w:r w:rsidRPr="00DD7CCF">
              <w:t>: textpart identification, two or more fragments with non-contiguous text</w:t>
            </w:r>
          </w:p>
        </w:tc>
      </w:tr>
      <w:tr w:rsidR="00777B90" w:rsidRPr="00DD7CCF" w14:paraId="1A19A59C" w14:textId="77777777" w:rsidTr="003B3C1C">
        <w:tc>
          <w:tcPr>
            <w:tcW w:w="5000" w:type="pct"/>
          </w:tcPr>
          <w:p w14:paraId="25C88EC3" w14:textId="77777777" w:rsidR="00777B90" w:rsidRPr="00DD7CCF" w:rsidRDefault="00777B90" w:rsidP="009A26B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777B90" w:rsidRPr="00DD7CCF" w14:paraId="5C0D7DF9" w14:textId="77777777" w:rsidTr="003B3C1C">
        <w:tc>
          <w:tcPr>
            <w:tcW w:w="5000" w:type="pct"/>
          </w:tcPr>
          <w:p w14:paraId="64F3122F" w14:textId="77777777" w:rsidR="00777B90" w:rsidRPr="00DD7CCF" w:rsidRDefault="00777B90" w:rsidP="003B3C1C">
            <w:pPr>
              <w:pStyle w:val="TableNote"/>
            </w:pPr>
            <w:r w:rsidRPr="00DD7CCF">
              <w:t>explicitly encoded headings will show “Upper left corner”, “A small piece not adjacent to any edge”, etc.</w:t>
            </w:r>
          </w:p>
        </w:tc>
      </w:tr>
    </w:tbl>
    <w:p w14:paraId="0CA69EB0" w14:textId="77777777" w:rsidR="00777B90" w:rsidRPr="00DD7CCF" w:rsidRDefault="00777B90" w:rsidP="00777B90">
      <w:pPr>
        <w:pStyle w:val="Kpalrs"/>
      </w:pPr>
    </w:p>
    <w:tbl>
      <w:tblPr>
        <w:tblStyle w:val="CodeSampleTable"/>
        <w:tblW w:w="5000" w:type="pct"/>
        <w:tblLook w:val="04A0" w:firstRow="1" w:lastRow="0" w:firstColumn="1" w:lastColumn="0" w:noHBand="0" w:noVBand="1"/>
      </w:tblPr>
      <w:tblGrid>
        <w:gridCol w:w="9628"/>
      </w:tblGrid>
      <w:tr w:rsidR="00777B90" w:rsidRPr="00DD7CCF" w14:paraId="1AE02EEE"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6F22889F" w14:textId="014DA7AD" w:rsidR="00777B90" w:rsidRPr="00DD7CCF" w:rsidRDefault="00777B90" w:rsidP="003B3C1C">
            <w:pPr>
              <w:pStyle w:val="Kpalrs"/>
            </w:pPr>
            <w:bookmarkStart w:id="200" w:name="_ntlxakteb3wm" w:colFirst="0" w:colLast="0"/>
            <w:bookmarkStart w:id="201" w:name="_u4tz39yk0lmz" w:colFirst="0" w:colLast="0"/>
            <w:bookmarkStart w:id="202" w:name="_Ref182237205"/>
            <w:bookmarkEnd w:id="200"/>
            <w:bookmarkEnd w:id="201"/>
            <w:r w:rsidRPr="00DD7CCF">
              <w:t xml:space="preserve">Example </w:t>
            </w:r>
            <w:r w:rsidR="00542B66">
              <w:fldChar w:fldCharType="begin"/>
            </w:r>
            <w:r w:rsidR="00542B66">
              <w:instrText xml:space="preserve"> STYLEREF 3 \s </w:instrText>
            </w:r>
            <w:r w:rsidR="00542B66">
              <w:fldChar w:fldCharType="separate"/>
            </w:r>
            <w:r w:rsidR="00B30F6E">
              <w:rPr>
                <w:noProof/>
              </w:rPr>
              <w:t>3.2.3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C</w:t>
            </w:r>
            <w:r w:rsidR="00542B66">
              <w:rPr>
                <w:noProof/>
              </w:rPr>
              <w:fldChar w:fldCharType="end"/>
            </w:r>
            <w:bookmarkEnd w:id="202"/>
            <w:r w:rsidRPr="00DD7CCF">
              <w:t>: textpart identification, faces of a quadrangular stele</w:t>
            </w:r>
          </w:p>
        </w:tc>
      </w:tr>
      <w:tr w:rsidR="00777B90" w:rsidRPr="00DD7CCF" w14:paraId="1898E3B5" w14:textId="77777777" w:rsidTr="003B3C1C">
        <w:tc>
          <w:tcPr>
            <w:tcW w:w="5000" w:type="pct"/>
          </w:tcPr>
          <w:p w14:paraId="25751AFB" w14:textId="77777777" w:rsidR="00777B90" w:rsidRPr="00DD7CCF" w:rsidRDefault="00777B90" w:rsidP="003B3C1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777B90" w:rsidRPr="00DD7CCF" w14:paraId="34FE3A52" w14:textId="77777777" w:rsidTr="003B3C1C">
        <w:tc>
          <w:tcPr>
            <w:tcW w:w="5000" w:type="pct"/>
          </w:tcPr>
          <w:p w14:paraId="3C644609" w14:textId="77777777" w:rsidR="00777B90" w:rsidRPr="00DD7CCF" w:rsidRDefault="00777B90" w:rsidP="003B3C1C">
            <w:pPr>
              <w:pStyle w:val="TableNote"/>
            </w:pPr>
            <w:r w:rsidRPr="00DD7CCF">
              <w:t>explicitly encoded headings will show “Frontal Face”, “Lateral Face”, etc.</w:t>
            </w:r>
          </w:p>
          <w:p w14:paraId="6DDF9258" w14:textId="27413F89" w:rsidR="00777B90" w:rsidRPr="00DD7CCF" w:rsidRDefault="00777B90" w:rsidP="003B3C1C">
            <w:pPr>
              <w:pStyle w:val="TableNote"/>
            </w:pPr>
            <w:r w:rsidRPr="00DD7CCF">
              <w:t xml:space="preserve">see </w:t>
            </w:r>
            <w:r w:rsidR="0017391C">
              <w:t>Case study</w:t>
            </w:r>
            <w:r w:rsidRPr="00DD7CCF">
              <w:t xml:space="preserve"> 1 in </w:t>
            </w:r>
            <w:r w:rsidRPr="00DD7CCF">
              <w:fldChar w:fldCharType="begin"/>
            </w:r>
            <w:r w:rsidRPr="00DD7CCF">
              <w:instrText xml:space="preserve"> REF _Ref43985466 \w \h </w:instrText>
            </w:r>
            <w:r>
              <w:instrText xml:space="preserve"> \* MERGEFORMAT </w:instrText>
            </w:r>
            <w:r w:rsidRPr="00DD7CCF">
              <w:fldChar w:fldCharType="separate"/>
            </w:r>
            <w:r w:rsidR="00B30F6E">
              <w:t>Appendix C</w:t>
            </w:r>
            <w:r w:rsidRPr="00DD7CCF">
              <w:fldChar w:fldCharType="end"/>
            </w:r>
            <w:r w:rsidRPr="00DD7CCF">
              <w:t xml:space="preserve"> for a similar stele where each line runs across two adjacent faces</w:t>
            </w:r>
          </w:p>
        </w:tc>
      </w:tr>
    </w:tbl>
    <w:p w14:paraId="18103B7A" w14:textId="77777777" w:rsidR="00777B90" w:rsidRPr="00DD7CCF" w:rsidRDefault="00777B90" w:rsidP="00777B90">
      <w:bookmarkStart w:id="203" w:name="_v01oqe9wesr6" w:colFirst="0" w:colLast="0"/>
      <w:bookmarkEnd w:id="203"/>
    </w:p>
    <w:tbl>
      <w:tblPr>
        <w:tblStyle w:val="CodeSampleTable"/>
        <w:tblW w:w="5000" w:type="pct"/>
        <w:tblLook w:val="04A0" w:firstRow="1" w:lastRow="0" w:firstColumn="1" w:lastColumn="0" w:noHBand="0" w:noVBand="1"/>
      </w:tblPr>
      <w:tblGrid>
        <w:gridCol w:w="9628"/>
      </w:tblGrid>
      <w:tr w:rsidR="00777B90" w:rsidRPr="00DD7CCF" w14:paraId="73B9C8C1"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41C66913" w14:textId="68E40C9A" w:rsidR="00777B90" w:rsidRPr="00DD7CCF" w:rsidRDefault="00777B90" w:rsidP="003B3C1C">
            <w:pPr>
              <w:pStyle w:val="Kpalrs"/>
            </w:pPr>
            <w:bookmarkStart w:id="204" w:name="_Ref44078277"/>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3.2.3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D</w:t>
            </w:r>
            <w:r w:rsidR="00542B66">
              <w:rPr>
                <w:noProof/>
              </w:rPr>
              <w:fldChar w:fldCharType="end"/>
            </w:r>
            <w:bookmarkEnd w:id="204"/>
            <w:r w:rsidRPr="00DD7CCF">
              <w:t>: textpart identification, set of copper plates with two inscribed seals</w:t>
            </w:r>
          </w:p>
        </w:tc>
      </w:tr>
      <w:tr w:rsidR="00777B90" w:rsidRPr="00DD7CCF" w14:paraId="6F5BF97F" w14:textId="77777777" w:rsidTr="003B3C1C">
        <w:tc>
          <w:tcPr>
            <w:tcW w:w="5000" w:type="pct"/>
          </w:tcPr>
          <w:p w14:paraId="39577F90" w14:textId="77777777" w:rsidR="00777B90" w:rsidRPr="00DD7CCF" w:rsidRDefault="00777B90" w:rsidP="009A26BC">
            <w:pPr>
              <w:pStyle w:val="CodeParagraph"/>
              <w:keepNext/>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6CC57D11" w14:textId="77777777" w:rsidR="00777B90" w:rsidRPr="00DD7CCF" w:rsidRDefault="00777B90" w:rsidP="009A26B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777B90" w:rsidRPr="00DD7CCF" w14:paraId="3794BD4D" w14:textId="77777777" w:rsidTr="003B3C1C">
        <w:tc>
          <w:tcPr>
            <w:tcW w:w="5000" w:type="pct"/>
          </w:tcPr>
          <w:p w14:paraId="367F74F3" w14:textId="77777777" w:rsidR="00777B90" w:rsidRPr="00DD7CCF" w:rsidRDefault="00777B90" w:rsidP="003B3C1C">
            <w:pPr>
              <w:pStyle w:val="TableNote"/>
            </w:pPr>
            <w:r w:rsidRPr="00DD7CCF">
              <w:t>explicitly encoded headings will show “First seal”, “Second seal” and “Plates”</w:t>
            </w:r>
          </w:p>
          <w:p w14:paraId="52B652D6" w14:textId="7C714619" w:rsidR="00777B90" w:rsidRPr="00DD7CCF" w:rsidRDefault="00777B90" w:rsidP="003B3C1C">
            <w:pPr>
              <w:pStyle w:val="TableNote"/>
            </w:pPr>
            <w:r w:rsidRPr="00DD7CCF">
              <w:t xml:space="preserve">see Case study 2A in </w:t>
            </w:r>
            <w:r w:rsidRPr="00DD7CCF">
              <w:fldChar w:fldCharType="begin"/>
            </w:r>
            <w:r w:rsidRPr="00DD7CCF">
              <w:instrText xml:space="preserve"> REF _Ref43985466 \w \h </w:instrText>
            </w:r>
            <w:r>
              <w:instrText xml:space="preserve"> \* MERGEFORMAT </w:instrText>
            </w:r>
            <w:r w:rsidRPr="00DD7CCF">
              <w:fldChar w:fldCharType="separate"/>
            </w:r>
            <w:r w:rsidR="00B30F6E">
              <w:t>Appendix C</w:t>
            </w:r>
            <w:r w:rsidRPr="00DD7CCF">
              <w:fldChar w:fldCharType="end"/>
            </w:r>
            <w:r w:rsidRPr="00DD7CCF">
              <w:t xml:space="preserve"> for the full markup of a set of plates with one seal</w:t>
            </w:r>
          </w:p>
        </w:tc>
      </w:tr>
    </w:tbl>
    <w:p w14:paraId="602EF97B" w14:textId="77777777" w:rsidR="00777B90" w:rsidRDefault="00777B90" w:rsidP="00777B90">
      <w:pPr>
        <w:pStyle w:val="Cmsor4"/>
      </w:pPr>
      <w:bookmarkStart w:id="205" w:name="_Ref182318135"/>
      <w:bookmarkStart w:id="206" w:name="_Toc182927770"/>
      <w:r>
        <w:t>Textpart numbering</w:t>
      </w:r>
      <w:bookmarkEnd w:id="197"/>
      <w:bookmarkEnd w:id="205"/>
      <w:bookmarkEnd w:id="206"/>
    </w:p>
    <w:p w14:paraId="0525BA9B" w14:textId="77777777" w:rsidR="00777B90" w:rsidRPr="00DD7CCF" w:rsidRDefault="00777B90" w:rsidP="00777B90">
      <w:pPr>
        <w:pStyle w:val="Lista"/>
      </w:pPr>
      <w:r w:rsidRPr="00DD7CCF">
        <w:t xml:space="preserve">every textpart division must carry the </w:t>
      </w:r>
      <w:r w:rsidRPr="005D2B22">
        <w:rPr>
          <w:b/>
          <w:bCs/>
        </w:rPr>
        <w:t xml:space="preserve">mandatory attribute </w:t>
      </w:r>
      <w:r w:rsidRPr="008525C6">
        <w:rPr>
          <w:rStyle w:val="Codeattribute"/>
        </w:rPr>
        <w:t>@n</w:t>
      </w:r>
      <w:r>
        <w:t xml:space="preserve">, the value of which must be unique through the </w:t>
      </w:r>
      <w:r w:rsidRPr="00DD7CCF">
        <w:t>XML document</w:t>
      </w:r>
    </w:p>
    <w:p w14:paraId="13747466" w14:textId="3A7FB321" w:rsidR="00777B90" w:rsidRDefault="00777B90" w:rsidP="00777B90">
      <w:pPr>
        <w:pStyle w:val="Lista"/>
      </w:pPr>
      <w:r w:rsidRPr="00DD7CCF">
        <w:t>uppercase Latin letters are generally recommended for numeration</w:t>
      </w:r>
      <w:r>
        <w:t xml:space="preserve"> (e.g. </w:t>
      </w:r>
      <w:r>
        <w:fldChar w:fldCharType="begin"/>
      </w:r>
      <w:r>
        <w:instrText xml:space="preserve"> REF _Ref44078277 \h </w:instrText>
      </w:r>
      <w:r>
        <w:fldChar w:fldCharType="separate"/>
      </w:r>
      <w:r w:rsidR="00B30F6E" w:rsidRPr="00DD7CCF">
        <w:t xml:space="preserve">Example </w:t>
      </w:r>
      <w:r w:rsidR="00B30F6E">
        <w:rPr>
          <w:noProof/>
        </w:rPr>
        <w:t>3.2.3</w:t>
      </w:r>
      <w:r w:rsidR="00B30F6E" w:rsidRPr="00DD7CCF">
        <w:t>.</w:t>
      </w:r>
      <w:r w:rsidR="00B30F6E">
        <w:rPr>
          <w:noProof/>
        </w:rPr>
        <w:t>D</w:t>
      </w:r>
      <w:r>
        <w:fldChar w:fldCharType="end"/>
      </w:r>
      <w:r>
        <w:t>)</w:t>
      </w:r>
      <w:r w:rsidRPr="00DD7CCF">
        <w:t>, but any scheme may be used depending on your preference and the conventions of your specific field</w:t>
      </w:r>
      <w:r>
        <w:t>, including</w:t>
      </w:r>
    </w:p>
    <w:p w14:paraId="75A22759" w14:textId="7830DFDF" w:rsidR="00777B90" w:rsidRDefault="00777B90" w:rsidP="00777B90">
      <w:pPr>
        <w:pStyle w:val="Lista2"/>
      </w:pPr>
      <w:r>
        <w:t xml:space="preserve">Arabic numbers (e.g. </w:t>
      </w:r>
      <w:r>
        <w:fldChar w:fldCharType="begin"/>
      </w:r>
      <w:r>
        <w:instrText xml:space="preserve"> REF _Ref44078271 \h </w:instrText>
      </w:r>
      <w:r>
        <w:fldChar w:fldCharType="separate"/>
      </w:r>
      <w:r w:rsidR="00B30F6E" w:rsidRPr="00DD7CCF">
        <w:t xml:space="preserve">Example </w:t>
      </w:r>
      <w:r w:rsidR="00B30F6E">
        <w:rPr>
          <w:noProof/>
        </w:rPr>
        <w:t>3.2.3</w:t>
      </w:r>
      <w:r w:rsidR="00B30F6E" w:rsidRPr="00DD7CCF">
        <w:t>.</w:t>
      </w:r>
      <w:r w:rsidR="00B30F6E">
        <w:rPr>
          <w:noProof/>
        </w:rPr>
        <w:t>B</w:t>
      </w:r>
      <w:r>
        <w:fldChar w:fldCharType="end"/>
      </w:r>
      <w:r>
        <w:t>)</w:t>
      </w:r>
    </w:p>
    <w:p w14:paraId="68CC674F" w14:textId="71C02C23" w:rsidR="00777B90" w:rsidRDefault="00777B90" w:rsidP="00777B90">
      <w:pPr>
        <w:pStyle w:val="Lista2"/>
      </w:pPr>
      <w:r>
        <w:t xml:space="preserve">a combination of uppercase and lowercase Latin letters to represent major and minor faces of a three-dimensional object (e.g. </w:t>
      </w:r>
      <w:r>
        <w:fldChar w:fldCharType="begin"/>
      </w:r>
      <w:r>
        <w:instrText xml:space="preserve"> REF _Ref182237205 \h </w:instrText>
      </w:r>
      <w:r>
        <w:fldChar w:fldCharType="separate"/>
      </w:r>
      <w:r w:rsidR="00B30F6E" w:rsidRPr="00DD7CCF">
        <w:t xml:space="preserve">Example </w:t>
      </w:r>
      <w:r w:rsidR="00B30F6E">
        <w:rPr>
          <w:noProof/>
        </w:rPr>
        <w:t>3.2.3</w:t>
      </w:r>
      <w:r w:rsidR="00B30F6E" w:rsidRPr="00DD7CCF">
        <w:t>.</w:t>
      </w:r>
      <w:r w:rsidR="00B30F6E">
        <w:rPr>
          <w:noProof/>
        </w:rPr>
        <w:t>C</w:t>
      </w:r>
      <w:r>
        <w:fldChar w:fldCharType="end"/>
      </w:r>
      <w:r>
        <w:t>)</w:t>
      </w:r>
    </w:p>
    <w:p w14:paraId="04A423C9" w14:textId="77777777" w:rsidR="00777B90" w:rsidRPr="00DD7CCF" w:rsidRDefault="00777B90" w:rsidP="00777B90">
      <w:pPr>
        <w:pStyle w:val="Cmsor4"/>
      </w:pPr>
      <w:bookmarkStart w:id="207" w:name="_Ref182236825"/>
      <w:bookmarkStart w:id="208" w:name="_Toc182927771"/>
      <w:r>
        <w:t>Textpart subtypes</w:t>
      </w:r>
      <w:bookmarkEnd w:id="207"/>
      <w:bookmarkEnd w:id="208"/>
    </w:p>
    <w:p w14:paraId="27FD8095" w14:textId="77777777" w:rsidR="00777B90" w:rsidRPr="00DD7CCF" w:rsidRDefault="00777B90" w:rsidP="00777B90">
      <w:pPr>
        <w:pStyle w:val="Lista"/>
      </w:pPr>
      <w:r w:rsidRPr="00DD7CCF">
        <w:t xml:space="preserve">the </w:t>
      </w:r>
      <w:r w:rsidRPr="005D2B22">
        <w:rPr>
          <w:b/>
          <w:bCs/>
        </w:rPr>
        <w:t xml:space="preserve">optional attribute </w:t>
      </w:r>
      <w:r w:rsidRPr="008525C6">
        <w:rPr>
          <w:rStyle w:val="Codeattribute"/>
        </w:rPr>
        <w:t>@subtype</w:t>
      </w:r>
      <w:r w:rsidRPr="008525C6">
        <w:t xml:space="preserve"> </w:t>
      </w:r>
      <w:r w:rsidRPr="00DD7CCF">
        <w:t>may be used to encode the</w:t>
      </w:r>
      <w:r>
        <w:t xml:space="preserve"> physical</w:t>
      </w:r>
      <w:r w:rsidRPr="00DD7CCF">
        <w:t xml:space="preserve"> nature of textparts</w:t>
      </w:r>
    </w:p>
    <w:p w14:paraId="433A8E33" w14:textId="77777777" w:rsidR="00777B90" w:rsidRPr="00DD7CCF" w:rsidRDefault="00777B90" w:rsidP="00777B90">
      <w:pPr>
        <w:pStyle w:val="Lista2"/>
      </w:pPr>
      <w:r w:rsidRPr="00DD7CCF">
        <w:t xml:space="preserve">the use of this attribute is not mandatory, but it is strongly recommended when </w:t>
      </w:r>
      <w:r>
        <w:t xml:space="preserve">an edition consists of </w:t>
      </w:r>
      <w:r w:rsidRPr="00DD7CCF">
        <w:t>multiple textparts of the same nature</w:t>
      </w:r>
      <w:r>
        <w:t xml:space="preserve"> and in the special case of trial engravings</w:t>
      </w:r>
    </w:p>
    <w:p w14:paraId="386E0B9A" w14:textId="77777777" w:rsidR="00777B90" w:rsidRPr="008525C6" w:rsidRDefault="00777B90" w:rsidP="00777B90">
      <w:pPr>
        <w:pStyle w:val="Lista"/>
      </w:pPr>
      <w:r w:rsidRPr="00DD7CCF">
        <w:t xml:space="preserve">the value of </w:t>
      </w:r>
      <w:r w:rsidRPr="008525C6">
        <w:rPr>
          <w:rStyle w:val="Codeattribute"/>
        </w:rPr>
        <w:t>@subtype</w:t>
      </w:r>
      <w:r>
        <w:t xml:space="preserve"> shall describe the general nature of the partition rather than its function or appearance; suggested values are as follows:</w:t>
      </w:r>
    </w:p>
    <w:p w14:paraId="70BFDAF3" w14:textId="14FCB78F" w:rsidR="00777B90" w:rsidRPr="00DD7CCF" w:rsidRDefault="00777B90" w:rsidP="00777B90">
      <w:pPr>
        <w:pStyle w:val="Lista2"/>
      </w:pPr>
      <w:r w:rsidRPr="00303844">
        <w:rPr>
          <w:rStyle w:val="Codevalue"/>
        </w:rPr>
        <w:t>"face"</w:t>
      </w:r>
      <w:r w:rsidRPr="00DD7CCF">
        <w:t xml:space="preserve"> </w:t>
      </w:r>
      <w:r w:rsidRPr="004F69EF">
        <w:t>for a physically contiguous surface of a three-dimensional object of any shape and any number of sides</w:t>
      </w:r>
      <w:r>
        <w:t xml:space="preserve"> (</w:t>
      </w:r>
      <w:r>
        <w:fldChar w:fldCharType="begin"/>
      </w:r>
      <w:r>
        <w:instrText xml:space="preserve"> REF _Ref182237205 \h </w:instrText>
      </w:r>
      <w:r>
        <w:fldChar w:fldCharType="separate"/>
      </w:r>
      <w:r w:rsidR="00B30F6E" w:rsidRPr="00DD7CCF">
        <w:t xml:space="preserve">Example </w:t>
      </w:r>
      <w:r w:rsidR="00B30F6E">
        <w:rPr>
          <w:noProof/>
        </w:rPr>
        <w:t>3.2.3</w:t>
      </w:r>
      <w:r w:rsidR="00B30F6E" w:rsidRPr="00DD7CCF">
        <w:t>.</w:t>
      </w:r>
      <w:r w:rsidR="00B30F6E">
        <w:rPr>
          <w:noProof/>
        </w:rPr>
        <w:t>C</w:t>
      </w:r>
      <w:r>
        <w:fldChar w:fldCharType="end"/>
      </w:r>
      <w:r>
        <w:t>)</w:t>
      </w:r>
    </w:p>
    <w:p w14:paraId="0B3F8B79" w14:textId="77777777" w:rsidR="00777B90" w:rsidRPr="00DD7CCF" w:rsidRDefault="00777B90" w:rsidP="00777B90">
      <w:pPr>
        <w:pStyle w:val="Lista2"/>
      </w:pPr>
      <w:r w:rsidRPr="00303844">
        <w:rPr>
          <w:rStyle w:val="Codevalue"/>
        </w:rPr>
        <w:t>"faces"</w:t>
      </w:r>
      <w:r w:rsidRPr="00DD7CCF">
        <w:t xml:space="preserve"> in texts where each </w:t>
      </w:r>
      <w:r>
        <w:t xml:space="preserve">textpart division involves </w:t>
      </w:r>
      <w:r w:rsidRPr="00DD7CCF">
        <w:t>line</w:t>
      </w:r>
      <w:r>
        <w:t>s</w:t>
      </w:r>
      <w:r w:rsidRPr="00DD7CCF">
        <w:t xml:space="preserve"> continu</w:t>
      </w:r>
      <w:r>
        <w:t>ing</w:t>
      </w:r>
      <w:r w:rsidRPr="00DD7CCF">
        <w:t xml:space="preserve"> across two or more surfaces such as the frontal and lateral face of a four-sided stele</w:t>
      </w:r>
    </w:p>
    <w:p w14:paraId="1FD669B7" w14:textId="1C888370" w:rsidR="00777B90" w:rsidRPr="00DD7CCF" w:rsidRDefault="00777B90" w:rsidP="00777B90">
      <w:pPr>
        <w:pStyle w:val="Lista3"/>
      </w:pPr>
      <w:r>
        <w:t>gridlike partitions (§</w:t>
      </w:r>
      <w:r>
        <w:fldChar w:fldCharType="begin"/>
      </w:r>
      <w:r>
        <w:instrText xml:space="preserve"> REF _Ref43984651 \r \h </w:instrText>
      </w:r>
      <w:r>
        <w:fldChar w:fldCharType="separate"/>
      </w:r>
      <w:r w:rsidR="00B30F6E">
        <w:t>3.6</w:t>
      </w:r>
      <w:r>
        <w:fldChar w:fldCharType="end"/>
      </w:r>
      <w:r>
        <w:t>) may be optionally used to encode the boundary of each face constituting a boxlike zone of this kind</w:t>
      </w:r>
    </w:p>
    <w:p w14:paraId="7FA25344" w14:textId="77777777" w:rsidR="00777B90" w:rsidRPr="00DD7CCF" w:rsidRDefault="00777B90" w:rsidP="00777B90">
      <w:pPr>
        <w:pStyle w:val="Lista2"/>
      </w:pPr>
      <w:r w:rsidRPr="00303844">
        <w:rPr>
          <w:rStyle w:val="Codevalue"/>
        </w:rPr>
        <w:t>"column"</w:t>
      </w:r>
      <w:r w:rsidRPr="00DD7CCF">
        <w:t xml:space="preserve"> for zones placed side by side and generally taller than they are wide </w:t>
      </w:r>
      <w:r w:rsidRPr="00E24F87">
        <w:rPr>
          <w:noProof/>
        </w:rPr>
        <w:t>(</w:t>
      </w:r>
      <w:r w:rsidRPr="00DD7CCF">
        <w:t>as in newspaper columns)</w:t>
      </w:r>
    </w:p>
    <w:p w14:paraId="116143FA" w14:textId="77777777" w:rsidR="00777B90" w:rsidRDefault="00777B90" w:rsidP="00777B90">
      <w:pPr>
        <w:pStyle w:val="Lista2"/>
      </w:pPr>
      <w:r w:rsidRPr="00303844">
        <w:rPr>
          <w:rStyle w:val="Codevalue"/>
        </w:rPr>
        <w:t>"zone"</w:t>
      </w:r>
      <w:r w:rsidRPr="00DD7CCF">
        <w:t xml:space="preserve"> for visually distinct zones on a single </w:t>
      </w:r>
      <w:r>
        <w:t xml:space="preserve">contiguous </w:t>
      </w:r>
      <w:r w:rsidRPr="00DD7CCF">
        <w:t>surface</w:t>
      </w:r>
      <w:r w:rsidRPr="00D0147D">
        <w:t xml:space="preserve"> </w:t>
      </w:r>
      <w:r w:rsidRPr="00B015E6">
        <w:t>that do not readily meet any of the specific definitions above</w:t>
      </w:r>
    </w:p>
    <w:p w14:paraId="5B79936D" w14:textId="77777777" w:rsidR="00777B90" w:rsidRPr="00DD7CCF" w:rsidRDefault="00777B90" w:rsidP="00777B90">
      <w:pPr>
        <w:pStyle w:val="Lista3"/>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219B2FC" w14:textId="77777777" w:rsidR="00777B90" w:rsidRDefault="00777B90" w:rsidP="00777B90">
      <w:pPr>
        <w:pStyle w:val="Lista2"/>
      </w:pPr>
      <w:r w:rsidRPr="00303844">
        <w:rPr>
          <w:rStyle w:val="Codevalue"/>
        </w:rPr>
        <w:t>"item"</w:t>
      </w:r>
      <w:r w:rsidRPr="00DD7CCF">
        <w:t xml:space="preserve"> for physically distinct objects such as architectural elements, e.g. when an inscription is engraved on two pillars</w:t>
      </w:r>
    </w:p>
    <w:p w14:paraId="0EF44717" w14:textId="57BBDD4B" w:rsidR="00777B90" w:rsidRPr="00DD7CCF" w:rsidRDefault="00777B90" w:rsidP="00777B90">
      <w:pPr>
        <w:pStyle w:val="Lista2"/>
      </w:pPr>
      <w:r w:rsidRPr="00303844">
        <w:rPr>
          <w:rStyle w:val="Codevalue"/>
        </w:rPr>
        <w:t>"fragment"</w:t>
      </w:r>
      <w:r w:rsidRPr="00DD7CCF">
        <w:t xml:space="preserve"> for fragments bearing non-contiguous text</w:t>
      </w:r>
      <w:r>
        <w:t xml:space="preserve"> (</w:t>
      </w:r>
      <w:r>
        <w:fldChar w:fldCharType="begin"/>
      </w:r>
      <w:r>
        <w:instrText xml:space="preserve"> REF _Ref44078070 \h </w:instrText>
      </w:r>
      <w:r>
        <w:fldChar w:fldCharType="separate"/>
      </w:r>
      <w:r w:rsidR="00B30F6E" w:rsidRPr="00DD7CCF">
        <w:t xml:space="preserve">Example </w:t>
      </w:r>
      <w:r w:rsidR="00B30F6E">
        <w:rPr>
          <w:noProof/>
        </w:rPr>
        <w:t>3.2.3</w:t>
      </w:r>
      <w:r w:rsidR="00B30F6E" w:rsidRPr="00DD7CCF">
        <w:t>.</w:t>
      </w:r>
      <w:r w:rsidR="00B30F6E">
        <w:rPr>
          <w:noProof/>
        </w:rPr>
        <w:t>A</w:t>
      </w:r>
      <w:r>
        <w:fldChar w:fldCharType="end"/>
      </w:r>
      <w:r>
        <w:t xml:space="preserve">, </w:t>
      </w:r>
      <w:r>
        <w:fldChar w:fldCharType="begin"/>
      </w:r>
      <w:r>
        <w:instrText xml:space="preserve"> REF _Ref44078271 \h </w:instrText>
      </w:r>
      <w:r>
        <w:fldChar w:fldCharType="separate"/>
      </w:r>
      <w:r w:rsidR="00B30F6E" w:rsidRPr="00DD7CCF">
        <w:t xml:space="preserve">Example </w:t>
      </w:r>
      <w:r w:rsidR="00B30F6E">
        <w:rPr>
          <w:noProof/>
        </w:rPr>
        <w:t>3.2.3</w:t>
      </w:r>
      <w:r w:rsidR="00B30F6E" w:rsidRPr="00DD7CCF">
        <w:t>.</w:t>
      </w:r>
      <w:r w:rsidR="00B30F6E">
        <w:rPr>
          <w:noProof/>
        </w:rPr>
        <w:t>B</w:t>
      </w:r>
      <w:r>
        <w:fldChar w:fldCharType="end"/>
      </w:r>
      <w:r>
        <w:t>)</w:t>
      </w:r>
    </w:p>
    <w:p w14:paraId="4C57F327" w14:textId="77777777" w:rsidR="00777B90" w:rsidRDefault="00777B90" w:rsidP="00777B90">
      <w:pPr>
        <w:pStyle w:val="Lista2"/>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6518090A" w14:textId="77777777" w:rsidR="00777B90" w:rsidRDefault="00777B90" w:rsidP="00777B90">
      <w:pPr>
        <w:pStyle w:val="Lista3"/>
      </w:pPr>
      <w:r>
        <w:t>this case is an exception to the general preference for not encoding our interpretation of the function of textparts, in order to facilitate searching the corpus for trial engravings</w:t>
      </w:r>
    </w:p>
    <w:p w14:paraId="661FB7B8" w14:textId="77777777" w:rsidR="00777B90" w:rsidRPr="00DD7CCF" w:rsidRDefault="00777B90" w:rsidP="00777B90">
      <w:pPr>
        <w:pStyle w:val="Lista3"/>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9D80E0B" w14:textId="77777777" w:rsidR="00777B90" w:rsidRPr="00DD7CCF" w:rsidRDefault="00777B90" w:rsidP="00777B90">
      <w:pPr>
        <w:pStyle w:val="Lista"/>
      </w:pPr>
      <w:r w:rsidRPr="00DD7CCF">
        <w:t xml:space="preserve">if you </w:t>
      </w:r>
      <w:r>
        <w:t xml:space="preserve">feel </w:t>
      </w:r>
      <w:r w:rsidRPr="00DD7CCF">
        <w:t xml:space="preserve">certain </w:t>
      </w:r>
      <w:r>
        <w:t xml:space="preserve">that </w:t>
      </w:r>
      <w:r w:rsidRPr="00DD7CCF">
        <w:t xml:space="preserve">none of the above </w:t>
      </w:r>
      <w:r>
        <w:t xml:space="preserve">values </w:t>
      </w:r>
      <w:r w:rsidRPr="00DD7CCF">
        <w:t>are satisfactory, you may use other values</w:t>
      </w:r>
      <w:r>
        <w:t>, consisting only of lowercase Latin letters without diacritical marks</w:t>
      </w:r>
    </w:p>
    <w:p w14:paraId="209FB409" w14:textId="77777777" w:rsidR="00777B90" w:rsidRPr="00DD7CCF" w:rsidRDefault="00777B90" w:rsidP="00777B90">
      <w:pPr>
        <w:pStyle w:val="Lista2"/>
      </w:pPr>
      <w:r w:rsidRPr="00DD7CCF">
        <w:lastRenderedPageBreak/>
        <w:t xml:space="preserve">having introduced a custom value, try to use it consistently and send the value and a short definition/description of the case where you have used it to the authors of this Guide, so it can be </w:t>
      </w:r>
      <w:r>
        <w:t>added to the list of recognised subtypes</w:t>
      </w:r>
    </w:p>
    <w:p w14:paraId="29CA704C" w14:textId="77777777" w:rsidR="00777B90" w:rsidRDefault="00777B90" w:rsidP="00777B90">
      <w:pPr>
        <w:pStyle w:val="Cmsor4"/>
      </w:pPr>
      <w:bookmarkStart w:id="209" w:name="_Ref182236925"/>
      <w:bookmarkStart w:id="210" w:name="_Toc182927772"/>
      <w:r>
        <w:t>Textpart headers</w:t>
      </w:r>
      <w:bookmarkEnd w:id="209"/>
      <w:bookmarkEnd w:id="210"/>
    </w:p>
    <w:p w14:paraId="5642E1D5" w14:textId="77777777" w:rsidR="00777B90" w:rsidRPr="00DD7CCF" w:rsidRDefault="00777B90" w:rsidP="00777B90">
      <w:pPr>
        <w:pStyle w:val="Lista"/>
      </w:pPr>
      <w:r w:rsidRPr="00DD7CCF">
        <w:t xml:space="preserve">to add further flexibility to the </w:t>
      </w:r>
      <w:r>
        <w:t>titling</w:t>
      </w:r>
      <w:r w:rsidRPr="00DD7CCF">
        <w:t xml:space="preserve"> displayed for textparts, you may </w:t>
      </w:r>
      <w:r>
        <w:t>use</w:t>
      </w:r>
      <w:r w:rsidRPr="00CE447D">
        <w:t xml:space="preserve"> the optional element</w:t>
      </w:r>
      <w:r w:rsidRPr="005D2B22">
        <w:rPr>
          <w:b/>
          <w:bCs/>
        </w:rP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5EDE9A7E" w14:textId="77777777" w:rsidR="00777B90" w:rsidRPr="00DD7CCF" w:rsidRDefault="00777B90" w:rsidP="00777B90">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1CD9C61E" w14:textId="77777777" w:rsidR="00777B90" w:rsidRDefault="00777B90" w:rsidP="00777B90">
      <w:pPr>
        <w:pStyle w:val="Lista2"/>
      </w:pPr>
      <w:r w:rsidRPr="00DD7CCF">
        <w:t>the use of this element is recommended when the textparts of an inscription are different in nature, so they cannot be conveniently described by a combination of subtype and number</w:t>
      </w:r>
    </w:p>
    <w:p w14:paraId="6992276A" w14:textId="77777777" w:rsidR="00777B90" w:rsidRDefault="00777B90" w:rsidP="00777B90">
      <w:pPr>
        <w:pStyle w:val="Lista3"/>
      </w:pPr>
      <w:r w:rsidRPr="00DD7CCF">
        <w:t xml:space="preserve">in this case omit </w:t>
      </w:r>
      <w:r w:rsidRPr="008525C6">
        <w:rPr>
          <w:rStyle w:val="Codeattribute"/>
        </w:rPr>
        <w:t>@subtype</w:t>
      </w:r>
      <w:r w:rsidRPr="008525C6">
        <w:t xml:space="preserve"> </w:t>
      </w:r>
      <w:r w:rsidRPr="00DD7CCF">
        <w:t xml:space="preserve">and add a </w:t>
      </w:r>
      <w:r w:rsidRPr="00DD7CCF">
        <w:rPr>
          <w:rStyle w:val="Code"/>
        </w:rPr>
        <w:t>&lt;head&gt;</w:t>
      </w:r>
    </w:p>
    <w:p w14:paraId="26FF0864" w14:textId="77777777" w:rsidR="00777B90" w:rsidRDefault="00777B90" w:rsidP="00777B90">
      <w:pPr>
        <w:pStyle w:val="Lista2"/>
      </w:pPr>
      <w:r>
        <w:t xml:space="preserve">when </w:t>
      </w:r>
      <w:r w:rsidRPr="00DD7CCF">
        <w:t>multiple textparts are of the same nature</w:t>
      </w:r>
      <w:r>
        <w:t xml:space="preserve">, the use of </w:t>
      </w:r>
      <w:r w:rsidRPr="00DD7CCF">
        <w:t xml:space="preserve"> </w:t>
      </w:r>
      <w:r w:rsidRPr="008525C6">
        <w:rPr>
          <w:rStyle w:val="Codeattribute"/>
        </w:rPr>
        <w:t>@subtype</w:t>
      </w:r>
      <w:r w:rsidRPr="008525C6">
        <w:t xml:space="preserve"> </w:t>
      </w:r>
      <w:r w:rsidRPr="00DD7CCF">
        <w:t>remains recommended</w:t>
      </w:r>
      <w:r>
        <w:t xml:space="preserve"> even if </w:t>
      </w:r>
      <w:r w:rsidRPr="00DD7CCF">
        <w:rPr>
          <w:rStyle w:val="Code"/>
        </w:rPr>
        <w:t>&lt;head&gt;</w:t>
      </w:r>
      <w:r>
        <w:t xml:space="preserve"> elements are also added</w:t>
      </w:r>
    </w:p>
    <w:p w14:paraId="20F1B9F9" w14:textId="77777777" w:rsidR="00777B90" w:rsidRPr="00DD7CCF" w:rsidRDefault="00777B90" w:rsidP="00777B90">
      <w:pPr>
        <w:pStyle w:val="Lista2"/>
      </w:pPr>
      <w:r w:rsidRPr="00DD7CCF">
        <w:t xml:space="preserve">the attribute </w:t>
      </w:r>
      <w:r w:rsidRPr="008525C6">
        <w:rPr>
          <w:rStyle w:val="Codeattribute"/>
        </w:rPr>
        <w:t>@n</w:t>
      </w:r>
      <w:r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w:t>
      </w:r>
    </w:p>
    <w:p w14:paraId="74785088" w14:textId="77777777" w:rsidR="00777B90" w:rsidRPr="00DD7CCF" w:rsidRDefault="00777B90" w:rsidP="00777B90">
      <w:pPr>
        <w:pStyle w:val="Lista"/>
      </w:pPr>
      <w:r w:rsidRPr="00DD7CCF">
        <w:t>you are free to create headers as you deem best for the inscription you are editing, but for the sake of consistency it is generally recommended that you stick to concise headers in English, such as</w:t>
      </w:r>
    </w:p>
    <w:p w14:paraId="46B671C2" w14:textId="77777777" w:rsidR="00777B90" w:rsidRPr="00DD7CCF" w:rsidRDefault="00777B90" w:rsidP="00777B90">
      <w:pPr>
        <w:pStyle w:val="Lista3"/>
      </w:pPr>
      <w:r w:rsidRPr="00DD7CCF">
        <w:t>“Seal” and “Plates” for a copperplate charter with an inscribed seal</w:t>
      </w:r>
    </w:p>
    <w:p w14:paraId="6036FF29" w14:textId="77777777" w:rsidR="00777B90" w:rsidRPr="00DD7CCF" w:rsidRDefault="00777B90" w:rsidP="00777B90">
      <w:pPr>
        <w:pStyle w:val="Lista3"/>
      </w:pPr>
      <w:r w:rsidRPr="00DD7CCF">
        <w:t xml:space="preserve">“Head”, “Halo”, “Back” and “Pedestal” </w:t>
      </w:r>
      <w:r w:rsidRPr="00E24F87">
        <w:rPr>
          <w:noProof/>
        </w:rPr>
        <w:t>(</w:t>
      </w:r>
      <w:r w:rsidRPr="00DD7CCF">
        <w:t>etc.) on a statue</w:t>
      </w:r>
    </w:p>
    <w:p w14:paraId="38E7A003" w14:textId="77777777" w:rsidR="00777B90" w:rsidRPr="00DD7CCF" w:rsidRDefault="00777B90" w:rsidP="00777B90">
      <w:pPr>
        <w:pStyle w:val="Lista"/>
      </w:pPr>
      <w:r w:rsidRPr="00DD7CCF">
        <w:t>the contents of the editorial heading will not be altered in display, so</w:t>
      </w:r>
    </w:p>
    <w:p w14:paraId="28F25DF2" w14:textId="77777777" w:rsidR="00777B90" w:rsidRPr="00DD7CCF" w:rsidRDefault="00777B90" w:rsidP="00777B90">
      <w:pPr>
        <w:pStyle w:val="Lista2"/>
      </w:pPr>
      <w:r w:rsidRPr="00DD7CCF">
        <w:t>use a capital initial and feel free to include spaces, additional capitals and punctuation as necessary</w:t>
      </w:r>
    </w:p>
    <w:p w14:paraId="750AD1FF" w14:textId="7CDE696E" w:rsidR="00777B90" w:rsidRPr="00DD7CCF" w:rsidRDefault="00777B90" w:rsidP="00777B90">
      <w:pPr>
        <w:pStyle w:val="Lista2"/>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Pr="00DD7CCF">
        <w:t>§</w:t>
      </w:r>
      <w:r w:rsidRPr="00DD7CCF">
        <w:fldChar w:fldCharType="begin"/>
      </w:r>
      <w:r w:rsidRPr="00DD7CCF">
        <w:instrText xml:space="preserve"> REF _Ref43986658 \w \h </w:instrText>
      </w:r>
      <w:r>
        <w:instrText xml:space="preserve"> \* MERGEFORMAT </w:instrText>
      </w:r>
      <w:r w:rsidRPr="00DD7CCF">
        <w:fldChar w:fldCharType="separate"/>
      </w:r>
      <w:r w:rsidR="00B30F6E">
        <w:t>10.3.3</w:t>
      </w:r>
      <w:r w:rsidRPr="00DD7CCF">
        <w:fldChar w:fldCharType="end"/>
      </w:r>
      <w:r w:rsidRPr="00DD7CCF">
        <w:t>), which you may employ if you deem necessary</w:t>
      </w:r>
    </w:p>
    <w:p w14:paraId="3B270F9C" w14:textId="77777777" w:rsidR="00777B90" w:rsidRPr="00DD7CCF" w:rsidRDefault="00777B90" w:rsidP="00777B90">
      <w:pPr>
        <w:pStyle w:val="Cmsor3"/>
      </w:pPr>
      <w:bookmarkStart w:id="211" w:name="_suh8lewninkg" w:colFirst="0" w:colLast="0"/>
      <w:bookmarkStart w:id="212" w:name="_ro2q56korov1" w:colFirst="0" w:colLast="0"/>
      <w:bookmarkStart w:id="213" w:name="_fh0zn6srq43l" w:colFirst="0" w:colLast="0"/>
      <w:bookmarkStart w:id="214" w:name="_Ref43986747"/>
      <w:bookmarkStart w:id="215" w:name="_Toc182927773"/>
      <w:bookmarkEnd w:id="211"/>
      <w:bookmarkEnd w:id="212"/>
      <w:bookmarkEnd w:id="213"/>
      <w:r w:rsidRPr="00DD7CCF">
        <w:t>Numbered elements in textparts</w:t>
      </w:r>
      <w:bookmarkEnd w:id="214"/>
      <w:bookmarkEnd w:id="215"/>
    </w:p>
    <w:p w14:paraId="648EA3C5" w14:textId="77777777" w:rsidR="00777B90" w:rsidRDefault="00777B90" w:rsidP="00777B90">
      <w:pPr>
        <w:pStyle w:val="Lista"/>
      </w:pPr>
      <w:r w:rsidRPr="00DD7CCF">
        <w:t xml:space="preserve">when your document is divided into textparts, </w:t>
      </w:r>
      <w:r>
        <w:t>the numbering of any numbered structural elements that occur in more than one textpart should be restarted in each textpart</w:t>
      </w:r>
    </w:p>
    <w:p w14:paraId="4F2D9D13" w14:textId="77777777" w:rsidR="00777B90" w:rsidRDefault="00777B90" w:rsidP="00777B90">
      <w:pPr>
        <w:pStyle w:val="Lista2"/>
      </w:pPr>
      <w:r>
        <w:t>this is not a technical requirement, but it promotes consistency across the project; moreover, in many cases there is no straightforward sequence of progression from one textpart to another, so continuing the numbering of such elements may be inappropriate</w:t>
      </w:r>
    </w:p>
    <w:p w14:paraId="23EFB9F2" w14:textId="77777777" w:rsidR="00777B90" w:rsidRPr="00DD7CCF" w:rsidRDefault="00777B90" w:rsidP="00777B90">
      <w:pPr>
        <w:pStyle w:val="Lista"/>
      </w:pPr>
      <w:r>
        <w:t>restarting the numbering in each textpart is mandatory for the following elements:</w:t>
      </w:r>
    </w:p>
    <w:p w14:paraId="3EBD3CCD" w14:textId="77777777" w:rsidR="00777B90" w:rsidRPr="00DD7CCF" w:rsidRDefault="00777B90" w:rsidP="00777B90">
      <w:pPr>
        <w:pStyle w:val="Lista2"/>
      </w:pPr>
      <w:r w:rsidRPr="00DD7CCF">
        <w:t>physical lines</w:t>
      </w:r>
    </w:p>
    <w:p w14:paraId="7CD24DAD" w14:textId="77777777" w:rsidR="00777B90" w:rsidRPr="00DD7CCF" w:rsidRDefault="00777B90" w:rsidP="00777B90">
      <w:pPr>
        <w:pStyle w:val="Lista2"/>
      </w:pPr>
      <w:r w:rsidRPr="00DD7CCF">
        <w:t>stanzas</w:t>
      </w:r>
    </w:p>
    <w:p w14:paraId="2AFAD172" w14:textId="77777777" w:rsidR="00777B90" w:rsidRPr="00DD7CCF" w:rsidRDefault="00777B90" w:rsidP="00777B90">
      <w:pPr>
        <w:pStyle w:val="Lista2"/>
      </w:pPr>
      <w:r w:rsidRPr="00DD7CCF">
        <w:t>pages</w:t>
      </w:r>
      <w:r w:rsidRPr="006B5499">
        <w:rPr>
          <w:rStyle w:val="Lbjegyzet-hivatkozs"/>
        </w:rPr>
        <w:footnoteReference w:id="15"/>
      </w:r>
    </w:p>
    <w:p w14:paraId="7341D5F5" w14:textId="77777777" w:rsidR="00777B90" w:rsidRDefault="00777B90" w:rsidP="00777B90">
      <w:pPr>
        <w:pStyle w:val="Lista"/>
      </w:pPr>
      <w:r>
        <w:t>restarting the numbering in each textpart is optional but recommended for the following elements:</w:t>
      </w:r>
    </w:p>
    <w:p w14:paraId="3FBA0626" w14:textId="10AFFC8A" w:rsidR="00777B90" w:rsidRPr="00DD7CCF" w:rsidRDefault="00777B90" w:rsidP="00777B90">
      <w:pPr>
        <w:pStyle w:val="Lista2"/>
      </w:pPr>
      <w:r w:rsidRPr="00DD7CCF">
        <w:t xml:space="preserve">pagelike milestones </w:t>
      </w:r>
      <w:r w:rsidRPr="00E24F87">
        <w:rPr>
          <w:noProof/>
        </w:rPr>
        <w:t>(</w:t>
      </w:r>
      <w:r w:rsidRPr="00DD7CCF">
        <w:t>§</w:t>
      </w:r>
      <w:r w:rsidRPr="00DD7CCF">
        <w:fldChar w:fldCharType="begin"/>
      </w:r>
      <w:r w:rsidRPr="00DD7CCF">
        <w:instrText xml:space="preserve"> REF _Ref43986679 \w \h </w:instrText>
      </w:r>
      <w:r>
        <w:instrText xml:space="preserve"> \* MERGEFORMAT </w:instrText>
      </w:r>
      <w:r w:rsidRPr="00DD7CCF">
        <w:fldChar w:fldCharType="separate"/>
      </w:r>
      <w:r w:rsidR="00B30F6E">
        <w:t>3.4.3</w:t>
      </w:r>
      <w:r w:rsidRPr="00DD7CCF">
        <w:fldChar w:fldCharType="end"/>
      </w:r>
      <w:r w:rsidRPr="00DD7CCF">
        <w:t>)</w:t>
      </w:r>
      <w:r>
        <w:t xml:space="preserve"> of a particular kind (as represented by </w:t>
      </w:r>
      <w:r w:rsidRPr="00912664">
        <w:rPr>
          <w:rStyle w:val="Codeattribute"/>
        </w:rPr>
        <w:t>@unit</w:t>
      </w:r>
      <w:r>
        <w:t>, §</w:t>
      </w:r>
      <w:r w:rsidR="00F65316">
        <w:fldChar w:fldCharType="begin"/>
      </w:r>
      <w:r w:rsidR="00F65316">
        <w:instrText xml:space="preserve"> REF _Ref182815315 \r \h </w:instrText>
      </w:r>
      <w:r w:rsidR="00F65316">
        <w:fldChar w:fldCharType="separate"/>
      </w:r>
      <w:r w:rsidR="00B30F6E">
        <w:t>3.3.4</w:t>
      </w:r>
      <w:r w:rsidR="00F65316">
        <w:fldChar w:fldCharType="end"/>
      </w:r>
      <w:r>
        <w:t>)</w:t>
      </w:r>
    </w:p>
    <w:p w14:paraId="5E8ABA3E" w14:textId="77E403D9" w:rsidR="00777B90" w:rsidRPr="00DD7CCF" w:rsidRDefault="00777B90" w:rsidP="00777B90">
      <w:pPr>
        <w:pStyle w:val="Lista2"/>
      </w:pPr>
      <w:r w:rsidRPr="00DD7CCF">
        <w:t xml:space="preserve">gridlike milestones </w:t>
      </w:r>
      <w:r w:rsidRPr="00E24F87">
        <w:rPr>
          <w:noProof/>
        </w:rPr>
        <w:t>(</w:t>
      </w:r>
      <w:r w:rsidRPr="00DD7CCF">
        <w:t>§</w:t>
      </w:r>
      <w:r w:rsidRPr="00DD7CCF">
        <w:fldChar w:fldCharType="begin"/>
      </w:r>
      <w:r w:rsidRPr="00DD7CCF">
        <w:instrText xml:space="preserve"> REF _Ref43984651 \w \h </w:instrText>
      </w:r>
      <w:r>
        <w:instrText xml:space="preserve"> \* MERGEFORMAT </w:instrText>
      </w:r>
      <w:r w:rsidRPr="00DD7CCF">
        <w:fldChar w:fldCharType="separate"/>
      </w:r>
      <w:r w:rsidR="00B30F6E">
        <w:t>3.6</w:t>
      </w:r>
      <w:r w:rsidRPr="00DD7CCF">
        <w:fldChar w:fldCharType="end"/>
      </w:r>
      <w:r w:rsidRPr="00DD7CCF">
        <w:t>)</w:t>
      </w:r>
      <w:r>
        <w:t xml:space="preserve"> of a particular kind (as represented by </w:t>
      </w:r>
      <w:r w:rsidRPr="00912664">
        <w:rPr>
          <w:rStyle w:val="Codeattribute"/>
        </w:rPr>
        <w:t>@unit</w:t>
      </w:r>
      <w:r>
        <w:t>, §</w:t>
      </w:r>
      <w:r w:rsidR="00F65316">
        <w:fldChar w:fldCharType="begin"/>
      </w:r>
      <w:r w:rsidR="00F65316">
        <w:instrText xml:space="preserve"> REF _Ref182815315 \r \h </w:instrText>
      </w:r>
      <w:r w:rsidR="00F65316">
        <w:fldChar w:fldCharType="separate"/>
      </w:r>
      <w:r w:rsidR="00B30F6E">
        <w:t>3.3.4</w:t>
      </w:r>
      <w:r w:rsidR="00F65316">
        <w:fldChar w:fldCharType="end"/>
      </w:r>
      <w:r>
        <w:t>)</w:t>
      </w:r>
    </w:p>
    <w:p w14:paraId="79E7D480" w14:textId="4BA50366" w:rsidR="006C1611" w:rsidRDefault="00A843B0" w:rsidP="00EB2024">
      <w:pPr>
        <w:pStyle w:val="Cmsor2"/>
      </w:pPr>
      <w:bookmarkStart w:id="216" w:name="_Ref182923699"/>
      <w:bookmarkStart w:id="217" w:name="_Ref182923700"/>
      <w:bookmarkStart w:id="218" w:name="_Toc182927774"/>
      <w:r>
        <w:t>Milestone elements</w:t>
      </w:r>
      <w:r w:rsidR="00913831">
        <w:t xml:space="preserve"> for extrinsic structure</w:t>
      </w:r>
      <w:bookmarkEnd w:id="178"/>
      <w:bookmarkEnd w:id="179"/>
      <w:bookmarkEnd w:id="180"/>
      <w:bookmarkEnd w:id="181"/>
      <w:bookmarkEnd w:id="182"/>
      <w:bookmarkEnd w:id="183"/>
      <w:bookmarkEnd w:id="184"/>
      <w:bookmarkEnd w:id="185"/>
      <w:bookmarkEnd w:id="186"/>
      <w:bookmarkEnd w:id="216"/>
      <w:bookmarkEnd w:id="217"/>
      <w:bookmarkEnd w:id="218"/>
    </w:p>
    <w:p w14:paraId="148034BA" w14:textId="54B9D58A" w:rsidR="0020012B" w:rsidRPr="0020012B" w:rsidRDefault="0020012B" w:rsidP="0020012B">
      <w:pPr>
        <w:pStyle w:val="Cmsor3"/>
      </w:pPr>
      <w:bookmarkStart w:id="219" w:name="_Toc182927775"/>
      <w:r>
        <w:t>Overview</w:t>
      </w:r>
      <w:bookmarkEnd w:id="219"/>
    </w:p>
    <w:p w14:paraId="147A894C" w14:textId="40C28345" w:rsidR="00913831" w:rsidRPr="00913831" w:rsidRDefault="00913831" w:rsidP="0020012B">
      <w:r>
        <w:t>As indicated in §</w:t>
      </w:r>
      <w:r>
        <w:fldChar w:fldCharType="begin"/>
      </w:r>
      <w:r>
        <w:instrText xml:space="preserve"> REF _Ref182309584 \r \h </w:instrText>
      </w:r>
      <w:r>
        <w:fldChar w:fldCharType="separate"/>
      </w:r>
      <w:r w:rsidR="00B30F6E">
        <w:t>1.3.3</w:t>
      </w:r>
      <w:r>
        <w:fldChar w:fldCharType="end"/>
      </w:r>
      <w:r>
        <w:t xml:space="preserve"> and introduced in §</w:t>
      </w:r>
      <w:r w:rsidR="0020012B">
        <w:fldChar w:fldCharType="begin"/>
      </w:r>
      <w:r w:rsidR="0020012B">
        <w:instrText xml:space="preserve"> REF _Ref182923075 \r \h </w:instrText>
      </w:r>
      <w:r w:rsidR="0020012B">
        <w:fldChar w:fldCharType="separate"/>
      </w:r>
      <w:r w:rsidR="00B30F6E">
        <w:t>3.1</w:t>
      </w:r>
      <w:r w:rsidR="0020012B">
        <w:fldChar w:fldCharType="end"/>
      </w:r>
      <w:r>
        <w:t xml:space="preserve">, we employ empty elements called milestones in TEI parlance to indicate points of transition relevant to extrinsic structure. The generic </w:t>
      </w:r>
      <w:r>
        <w:rPr>
          <w:rStyle w:val="Code"/>
        </w:rPr>
        <w:t>&lt;milestone/</w:t>
      </w:r>
      <w:r w:rsidRPr="00913831">
        <w:rPr>
          <w:rStyle w:val="Code"/>
        </w:rPr>
        <w:t>&gt;</w:t>
      </w:r>
      <w:r>
        <w:t xml:space="preserve"> element, when used for extrinsic structure, must always carry the attribute </w:t>
      </w:r>
      <w:r>
        <w:rPr>
          <w:rStyle w:val="Codeattribute"/>
        </w:rPr>
        <w:t>@unit</w:t>
      </w:r>
      <w:r>
        <w:t xml:space="preserve"> </w:t>
      </w:r>
      <w:r w:rsidR="00F56F59">
        <w:t>(§</w:t>
      </w:r>
      <w:r w:rsidR="00F56F59">
        <w:fldChar w:fldCharType="begin"/>
      </w:r>
      <w:r w:rsidR="00F56F59">
        <w:instrText xml:space="preserve"> REF _Ref182815315 \r \h </w:instrText>
      </w:r>
      <w:r w:rsidR="00F56F59">
        <w:fldChar w:fldCharType="separate"/>
      </w:r>
      <w:r w:rsidR="00B30F6E">
        <w:t>3.3.4</w:t>
      </w:r>
      <w:r w:rsidR="00F56F59">
        <w:fldChar w:fldCharType="end"/>
      </w:r>
      <w:r w:rsidR="00F56F59">
        <w:t xml:space="preserve">) </w:t>
      </w:r>
      <w:r>
        <w:t xml:space="preserve">to encode what kind of transition it represents. TEI also provides several specialised milestone elements, where the unit is implicit in the </w:t>
      </w:r>
      <w:r>
        <w:lastRenderedPageBreak/>
        <w:t xml:space="preserve">element’s name and does not need to be encoded explicitly. Of these, our encoding makes use of </w:t>
      </w:r>
      <w:r>
        <w:rPr>
          <w:rStyle w:val="Code"/>
        </w:rPr>
        <w:t>&lt;lb/&gt;</w:t>
      </w:r>
      <w:r w:rsidRPr="00913831">
        <w:t xml:space="preserve"> </w:t>
      </w:r>
      <w:r>
        <w:t>“Line Beginning” (§</w:t>
      </w:r>
      <w:r>
        <w:fldChar w:fldCharType="begin"/>
      </w:r>
      <w:r>
        <w:instrText xml:space="preserve"> REF _Ref43980100 \r \h </w:instrText>
      </w:r>
      <w:r>
        <w:fldChar w:fldCharType="separate"/>
      </w:r>
      <w:r w:rsidR="00B30F6E">
        <w:t>3.5.2</w:t>
      </w:r>
      <w:r>
        <w:fldChar w:fldCharType="end"/>
      </w:r>
      <w:r>
        <w:t xml:space="preserve">) </w:t>
      </w:r>
      <w:r w:rsidRPr="00913831">
        <w:t>and</w:t>
      </w:r>
      <w:r>
        <w:t xml:space="preserve"> </w:t>
      </w:r>
      <w:r>
        <w:rPr>
          <w:rStyle w:val="Code"/>
        </w:rPr>
        <w:t>&lt;pb/&gt;</w:t>
      </w:r>
      <w:r>
        <w:t xml:space="preserve"> “Page Beginning” (§</w:t>
      </w:r>
      <w:r w:rsidR="00CB56FA">
        <w:fldChar w:fldCharType="begin"/>
      </w:r>
      <w:r w:rsidR="00CB56FA">
        <w:instrText xml:space="preserve"> REF _Ref182580155 \r \h </w:instrText>
      </w:r>
      <w:r w:rsidR="00CB56FA">
        <w:fldChar w:fldCharType="separate"/>
      </w:r>
      <w:r w:rsidR="00B30F6E">
        <w:t>0</w:t>
      </w:r>
      <w:r w:rsidR="00CB56FA">
        <w:fldChar w:fldCharType="end"/>
      </w:r>
      <w:r>
        <w:t xml:space="preserve">), while the generic </w:t>
      </w:r>
      <w:r>
        <w:rPr>
          <w:rStyle w:val="Code"/>
        </w:rPr>
        <w:t>&lt;milestone/</w:t>
      </w:r>
      <w:r w:rsidRPr="00913831">
        <w:rPr>
          <w:rStyle w:val="Code"/>
        </w:rPr>
        <w:t>&gt;</w:t>
      </w:r>
      <w:r>
        <w:t xml:space="preserve"> element is used with </w:t>
      </w:r>
      <w:r w:rsidRPr="00913831">
        <w:rPr>
          <w:rStyle w:val="Codeattribute"/>
        </w:rPr>
        <w:t>@type=</w:t>
      </w:r>
      <w:r w:rsidRPr="00913831">
        <w:rPr>
          <w:rStyle w:val="Codevalue"/>
        </w:rPr>
        <w:t>"pagelike"</w:t>
      </w:r>
      <w:r>
        <w:t xml:space="preserve"> to represent pagelike partitions other than actual pages (§</w:t>
      </w:r>
      <w:r>
        <w:fldChar w:fldCharType="begin"/>
      </w:r>
      <w:r>
        <w:instrText xml:space="preserve"> REF _Ref43986679 \r \h </w:instrText>
      </w:r>
      <w:r>
        <w:fldChar w:fldCharType="separate"/>
      </w:r>
      <w:r w:rsidR="00B30F6E">
        <w:t>3.4.3</w:t>
      </w:r>
      <w:r>
        <w:fldChar w:fldCharType="end"/>
      </w:r>
      <w:r>
        <w:t xml:space="preserve">), and without </w:t>
      </w:r>
      <w:r w:rsidRPr="00913831">
        <w:rPr>
          <w:rStyle w:val="Codeattribute"/>
        </w:rPr>
        <w:t>@type</w:t>
      </w:r>
      <w:r>
        <w:t xml:space="preserve"> to represent gridlike partitions (§</w:t>
      </w:r>
      <w:r>
        <w:fldChar w:fldCharType="begin"/>
      </w:r>
      <w:r>
        <w:instrText xml:space="preserve"> REF _Ref182310382 \r \h </w:instrText>
      </w:r>
      <w:r>
        <w:fldChar w:fldCharType="separate"/>
      </w:r>
      <w:r w:rsidR="00B30F6E">
        <w:t>3.6.2</w:t>
      </w:r>
      <w:r>
        <w:fldChar w:fldCharType="end"/>
      </w:r>
      <w:r>
        <w:t>).</w:t>
      </w:r>
      <w:r>
        <w:rPr>
          <w:rStyle w:val="Lbjegyzet-hivatkozs"/>
        </w:rPr>
        <w:footnoteReference w:id="16"/>
      </w:r>
      <w:r>
        <w:t xml:space="preserve"> </w:t>
      </w:r>
      <w:r w:rsidR="0020012B">
        <w:t xml:space="preserve">Milestones representing extrinsic structure are always numbered in our editions, with numeration schemes for each kind discussed </w:t>
      </w:r>
      <w:r>
        <w:t>in the relevant sections. The present section gathers instructions that apply to all the structural milestones we use.</w:t>
      </w:r>
    </w:p>
    <w:p w14:paraId="2662913F" w14:textId="40BAEE8A" w:rsidR="006C1611" w:rsidRDefault="006C1611" w:rsidP="006C1611">
      <w:pPr>
        <w:pStyle w:val="Cmsor3"/>
      </w:pPr>
      <w:bookmarkStart w:id="220" w:name="_Ref182316248"/>
      <w:bookmarkStart w:id="221" w:name="_Toc182927776"/>
      <w:r>
        <w:t>Milestone</w:t>
      </w:r>
      <w:r w:rsidR="00530FCA">
        <w:t xml:space="preserve"> placement in an XML document</w:t>
      </w:r>
      <w:bookmarkEnd w:id="220"/>
      <w:bookmarkEnd w:id="221"/>
    </w:p>
    <w:p w14:paraId="4E7CB806" w14:textId="18F17176" w:rsidR="00530FCA" w:rsidRDefault="00530FCA" w:rsidP="00530FCA">
      <w:pPr>
        <w:pStyle w:val="Lista"/>
      </w:pPr>
      <w:r>
        <w:t xml:space="preserve">milestone elements </w:t>
      </w:r>
      <w:r w:rsidRPr="00530FCA">
        <w:rPr>
          <w:b/>
          <w:bCs/>
        </w:rPr>
        <w:t>always mark the beginning of a unit</w:t>
      </w:r>
      <w:r>
        <w:t xml:space="preserve"> of extrinsic structure, and must therefore be created for the beginning of the first unit of any kind in a document (</w:t>
      </w:r>
      <w:r>
        <w:fldChar w:fldCharType="begin"/>
      </w:r>
      <w:r>
        <w:instrText xml:space="preserve"> REF _Ref182313052 \h </w:instrText>
      </w:r>
      <w:r>
        <w:fldChar w:fldCharType="separate"/>
      </w:r>
      <w:r w:rsidR="00B30F6E" w:rsidRPr="00DD7CCF">
        <w:t xml:space="preserve">Example </w:t>
      </w:r>
      <w:r w:rsidR="00B30F6E">
        <w:rPr>
          <w:noProof/>
        </w:rPr>
        <w:t>3.3.2</w:t>
      </w:r>
      <w:r w:rsidR="00B30F6E" w:rsidRPr="00DD7CCF">
        <w:t>.</w:t>
      </w:r>
      <w:r w:rsidR="00B30F6E">
        <w:rPr>
          <w:noProof/>
        </w:rPr>
        <w:t>A</w:t>
      </w:r>
      <w:r>
        <w:fldChar w:fldCharType="end"/>
      </w:r>
      <w:r>
        <w:t>) as well as for the beginnings of subsequent units (</w:t>
      </w:r>
      <w:r>
        <w:fldChar w:fldCharType="begin"/>
      </w:r>
      <w:r>
        <w:instrText xml:space="preserve"> REF _Ref182313139 \h </w:instrText>
      </w:r>
      <w:r>
        <w:fldChar w:fldCharType="separate"/>
      </w:r>
      <w:r w:rsidR="00B30F6E" w:rsidRPr="00DD7CCF">
        <w:t xml:space="preserve">Example </w:t>
      </w:r>
      <w:r w:rsidR="00B30F6E">
        <w:rPr>
          <w:noProof/>
        </w:rPr>
        <w:t>3.3.2</w:t>
      </w:r>
      <w:r w:rsidR="00B30F6E" w:rsidRPr="00DD7CCF">
        <w:t>.</w:t>
      </w:r>
      <w:r w:rsidR="00B30F6E">
        <w:rPr>
          <w:noProof/>
        </w:rPr>
        <w:t>B</w:t>
      </w:r>
      <w:r>
        <w:fldChar w:fldCharType="end"/>
      </w:r>
      <w:r>
        <w:t>)</w:t>
      </w:r>
    </w:p>
    <w:p w14:paraId="21AC8E6E" w14:textId="77777777" w:rsidR="00530FCA" w:rsidRDefault="00530FCA" w:rsidP="00530FCA">
      <w:pPr>
        <w:pStyle w:val="Lista2"/>
      </w:pPr>
      <w:r>
        <w:t>line breaks, which are mandatory in our editions, must thus be encoded even for inscriptions (or textpart divisions) consisting of only a single line</w:t>
      </w:r>
    </w:p>
    <w:p w14:paraId="1FBF6F0A" w14:textId="0B493877" w:rsidR="00530FCA" w:rsidRPr="00530FCA" w:rsidRDefault="00530FCA" w:rsidP="00530FCA">
      <w:pPr>
        <w:pStyle w:val="Lista2"/>
      </w:pPr>
      <w:r w:rsidRPr="00530FCA">
        <w:t>ot</w:t>
      </w:r>
      <w:r>
        <w:t>her milestone elements shall of course only be used when applicable, i.e. when the text involves a particular kind of partition</w:t>
      </w:r>
    </w:p>
    <w:p w14:paraId="6EBC7260" w14:textId="73AC286D" w:rsidR="00530FCA" w:rsidRDefault="00530FCA" w:rsidP="00530FCA">
      <w:pPr>
        <w:pStyle w:val="Lista3"/>
        <w:rPr>
          <w:b/>
          <w:bCs/>
        </w:rPr>
      </w:pPr>
      <w:r>
        <w:t>a text in a single inscribed field is not a page and requires no milestones other than line beginnings, but if there are several pages in a text, then the beginning of each, including the first, must be encoded</w:t>
      </w:r>
    </w:p>
    <w:p w14:paraId="0A705F9A" w14:textId="5CD83D81" w:rsidR="00913831" w:rsidRDefault="00913831" w:rsidP="006C1611">
      <w:pPr>
        <w:pStyle w:val="Lista"/>
        <w:rPr>
          <w:b/>
          <w:bCs/>
        </w:rPr>
      </w:pPr>
      <w:r>
        <w:rPr>
          <w:b/>
          <w:bCs/>
        </w:rPr>
        <w:t>milestones and block-level containers</w:t>
      </w:r>
    </w:p>
    <w:p w14:paraId="5AB78B40" w14:textId="1FF2CF02" w:rsidR="00913831" w:rsidRDefault="00913831" w:rsidP="00913831">
      <w:pPr>
        <w:pStyle w:val="Lista2"/>
      </w:pPr>
      <w:r>
        <w:t>milestone elements m</w:t>
      </w:r>
      <w:r w:rsidRPr="00DD7CCF">
        <w:t xml:space="preserve">ust </w:t>
      </w:r>
      <w:r w:rsidR="00530FCA">
        <w:t>by default</w:t>
      </w:r>
      <w:r w:rsidRPr="00DD7CCF">
        <w:t xml:space="preserve"> be on the same level as the text </w:t>
      </w:r>
      <w:r w:rsidRPr="00E24F87">
        <w:rPr>
          <w:noProof/>
        </w:rPr>
        <w:t>(</w:t>
      </w:r>
      <w:r w:rsidRPr="00DD7CCF">
        <w:t>see also §</w:t>
      </w:r>
      <w:r w:rsidRPr="00DD7CCF">
        <w:fldChar w:fldCharType="begin"/>
      </w:r>
      <w:r w:rsidRPr="00DD7CCF">
        <w:instrText xml:space="preserve"> REF _Ref43979552 \w \h </w:instrText>
      </w:r>
      <w:r>
        <w:instrText xml:space="preserve"> \* MERGEFORMAT </w:instrText>
      </w:r>
      <w:r w:rsidRPr="00DD7CCF">
        <w:fldChar w:fldCharType="separate"/>
      </w:r>
      <w:r w:rsidR="00B30F6E">
        <w:t>8.2.3</w:t>
      </w:r>
      <w:r w:rsidRPr="00DD7CCF">
        <w:fldChar w:fldCharType="end"/>
      </w:r>
      <w:r w:rsidRPr="00DD7CCF">
        <w:t xml:space="preserve">), i.e. </w:t>
      </w:r>
      <w:r w:rsidRPr="00DD7CCF">
        <w:rPr>
          <w:rStyle w:val="Foreign"/>
        </w:rPr>
        <w:t xml:space="preserve">inside </w:t>
      </w:r>
      <w:r w:rsidRPr="00DD7CCF">
        <w:t>rather than outside block-level elements representing intrinsic structure</w:t>
      </w:r>
    </w:p>
    <w:p w14:paraId="3E952C54" w14:textId="42B50A6E" w:rsidR="00530FCA" w:rsidRDefault="00530FCA" w:rsidP="00530FCA">
      <w:pPr>
        <w:pStyle w:val="Lista3"/>
      </w:pPr>
      <w:r>
        <w:t xml:space="preserve">thus, at the start of an edition or a textpart division, any applicable milestone elements </w:t>
      </w:r>
      <w:r w:rsidRPr="00DD7CCF">
        <w:t xml:space="preserve">must be encoded after all </w:t>
      </w:r>
      <w:r>
        <w:t>applicable</w:t>
      </w:r>
      <w:r w:rsidRPr="00DD7CCF">
        <w:t xml:space="preserve"> block-level elements have been opened</w:t>
      </w:r>
      <w:r>
        <w:t xml:space="preserve">, as in </w:t>
      </w:r>
      <w:r>
        <w:fldChar w:fldCharType="begin"/>
      </w:r>
      <w:r>
        <w:instrText xml:space="preserve"> REF _Ref182313052 \h </w:instrText>
      </w:r>
      <w:r>
        <w:fldChar w:fldCharType="separate"/>
      </w:r>
      <w:r w:rsidR="00B30F6E" w:rsidRPr="00DD7CCF">
        <w:t xml:space="preserve">Example </w:t>
      </w:r>
      <w:r w:rsidR="00B30F6E">
        <w:rPr>
          <w:noProof/>
        </w:rPr>
        <w:t>3.3.2</w:t>
      </w:r>
      <w:r w:rsidR="00B30F6E" w:rsidRPr="00DD7CCF">
        <w:t>.</w:t>
      </w:r>
      <w:r w:rsidR="00B30F6E">
        <w:rPr>
          <w:noProof/>
        </w:rPr>
        <w:t>A</w:t>
      </w:r>
      <w:r>
        <w:fldChar w:fldCharType="end"/>
      </w:r>
    </w:p>
    <w:p w14:paraId="70ECCC52" w14:textId="4AA80D73" w:rsidR="00530FCA" w:rsidRDefault="00530FCA" w:rsidP="00530FCA">
      <w:pPr>
        <w:pStyle w:val="Lista3"/>
      </w:pPr>
      <w:r>
        <w:t xml:space="preserve">when milestones coincide with a break in intrinsic structure, the milestones shall be created after the start tag of any block-level elements beginning there, not before the end tag of the block-level element(s) ending there, as in </w:t>
      </w:r>
      <w:r>
        <w:fldChar w:fldCharType="begin"/>
      </w:r>
      <w:r>
        <w:instrText xml:space="preserve"> REF _Ref182313139 \h </w:instrText>
      </w:r>
      <w:r>
        <w:fldChar w:fldCharType="separate"/>
      </w:r>
      <w:r w:rsidR="00B30F6E" w:rsidRPr="00DD7CCF">
        <w:t xml:space="preserve">Example </w:t>
      </w:r>
      <w:r w:rsidR="00B30F6E">
        <w:rPr>
          <w:noProof/>
        </w:rPr>
        <w:t>3.3.2</w:t>
      </w:r>
      <w:r w:rsidR="00B30F6E" w:rsidRPr="00DD7CCF">
        <w:t>.</w:t>
      </w:r>
      <w:r w:rsidR="00B30F6E">
        <w:rPr>
          <w:noProof/>
        </w:rPr>
        <w:t>B</w:t>
      </w:r>
      <w:r>
        <w:fldChar w:fldCharType="end"/>
      </w:r>
    </w:p>
    <w:p w14:paraId="4183DAD5" w14:textId="51283923" w:rsidR="00530FCA" w:rsidRDefault="00530FCA" w:rsidP="00530FCA">
      <w:pPr>
        <w:pStyle w:val="Lista2"/>
      </w:pPr>
      <w:r>
        <w:t xml:space="preserve">the single exception to this rule applies to </w:t>
      </w:r>
      <w:r w:rsidRPr="00DD7CCF">
        <w:t>massive medial lacuna</w:t>
      </w:r>
      <w:r>
        <w:t>e</w:t>
      </w:r>
      <w:r w:rsidRPr="00DD7CCF">
        <w:t xml:space="preserve"> </w:t>
      </w:r>
      <w:r w:rsidRPr="00E24F87">
        <w:rPr>
          <w:noProof/>
        </w:rPr>
        <w:t>(</w:t>
      </w:r>
      <w:r w:rsidRPr="00DD7CCF">
        <w:t>§</w:t>
      </w:r>
      <w:r w:rsidRPr="00DD7CCF">
        <w:fldChar w:fldCharType="begin"/>
      </w:r>
      <w:r w:rsidRPr="00DD7CCF">
        <w:instrText xml:space="preserve"> REF _Ref43981711 \w \h </w:instrText>
      </w:r>
      <w:r>
        <w:instrText xml:space="preserve"> \* MERGEFORMAT </w:instrText>
      </w:r>
      <w:r w:rsidRPr="00DD7CCF">
        <w:fldChar w:fldCharType="separate"/>
      </w:r>
      <w:r w:rsidR="00B30F6E">
        <w:t>5.4.7</w:t>
      </w:r>
      <w:r w:rsidRPr="00DD7CCF">
        <w:fldChar w:fldCharType="end"/>
      </w:r>
      <w:r w:rsidRPr="00DD7CCF">
        <w:t xml:space="preserve">), where reconstructed </w:t>
      </w:r>
      <w:r>
        <w:t>structural milestones</w:t>
      </w:r>
      <w:r w:rsidRPr="00DD7CCF">
        <w:t xml:space="preserve"> may be encoded outside block-level containers</w:t>
      </w:r>
    </w:p>
    <w:p w14:paraId="49FC5B01" w14:textId="226F4848" w:rsidR="006C1611" w:rsidRPr="00913831" w:rsidRDefault="00913831" w:rsidP="006C1611">
      <w:pPr>
        <w:pStyle w:val="Lista"/>
        <w:rPr>
          <w:b/>
          <w:bCs/>
        </w:rPr>
      </w:pPr>
      <w:r>
        <w:rPr>
          <w:b/>
          <w:bCs/>
        </w:rPr>
        <w:t>milestones and other milestones</w:t>
      </w:r>
    </w:p>
    <w:p w14:paraId="30EB7B06" w14:textId="37FC4654" w:rsidR="00913831" w:rsidRDefault="00913831" w:rsidP="00913831">
      <w:pPr>
        <w:pStyle w:val="Lista2"/>
      </w:pPr>
      <w:r>
        <w:t xml:space="preserve">in a document with a hierarchical </w:t>
      </w:r>
      <w:r w:rsidR="00530FCA">
        <w:t xml:space="preserve">extrinsic </w:t>
      </w:r>
      <w:r>
        <w:t>structure, a transition point on a higher tier is always accompanied by a transition on the lower tier(s)</w:t>
      </w:r>
      <w:r w:rsidR="00530FCA">
        <w:t>;</w:t>
      </w:r>
      <w:r>
        <w:t xml:space="preserve"> for instance, whenever a page begins, a new line begins too</w:t>
      </w:r>
    </w:p>
    <w:p w14:paraId="100EE570" w14:textId="544F9396" w:rsidR="00913831" w:rsidRDefault="00913831" w:rsidP="00913831">
      <w:pPr>
        <w:pStyle w:val="Lista3"/>
      </w:pPr>
      <w:r>
        <w:t>at every such point, every applicable milestone must be explicitly encoded, in an order of decreasing hierarchical level</w:t>
      </w:r>
      <w:r w:rsidR="00530FCA">
        <w:t xml:space="preserve">, as in </w:t>
      </w:r>
      <w:r w:rsidR="00530FCA">
        <w:fldChar w:fldCharType="begin"/>
      </w:r>
      <w:r w:rsidR="00530FCA">
        <w:instrText xml:space="preserve"> REF _Ref182313052 \h </w:instrText>
      </w:r>
      <w:r w:rsidR="00530FCA">
        <w:fldChar w:fldCharType="separate"/>
      </w:r>
      <w:r w:rsidR="00B30F6E" w:rsidRPr="00DD7CCF">
        <w:t xml:space="preserve">Example </w:t>
      </w:r>
      <w:r w:rsidR="00B30F6E">
        <w:rPr>
          <w:noProof/>
        </w:rPr>
        <w:t>3.3.2</w:t>
      </w:r>
      <w:r w:rsidR="00B30F6E" w:rsidRPr="00DD7CCF">
        <w:t>.</w:t>
      </w:r>
      <w:r w:rsidR="00B30F6E">
        <w:rPr>
          <w:noProof/>
        </w:rPr>
        <w:t>A</w:t>
      </w:r>
      <w:r w:rsidR="00530FCA">
        <w:fldChar w:fldCharType="end"/>
      </w:r>
      <w:r w:rsidR="00530FCA">
        <w:t xml:space="preserve"> and </w:t>
      </w:r>
      <w:r w:rsidR="00530FCA">
        <w:fldChar w:fldCharType="begin"/>
      </w:r>
      <w:r w:rsidR="00530FCA">
        <w:instrText xml:space="preserve"> REF _Ref182313139 \h </w:instrText>
      </w:r>
      <w:r w:rsidR="00530FCA">
        <w:fldChar w:fldCharType="separate"/>
      </w:r>
      <w:r w:rsidR="00B30F6E" w:rsidRPr="00DD7CCF">
        <w:t xml:space="preserve">Example </w:t>
      </w:r>
      <w:r w:rsidR="00B30F6E">
        <w:rPr>
          <w:noProof/>
        </w:rPr>
        <w:t>3.3.2</w:t>
      </w:r>
      <w:r w:rsidR="00B30F6E" w:rsidRPr="00DD7CCF">
        <w:t>.</w:t>
      </w:r>
      <w:r w:rsidR="00B30F6E">
        <w:rPr>
          <w:noProof/>
        </w:rPr>
        <w:t>B</w:t>
      </w:r>
      <w:r w:rsidR="00530FCA">
        <w:fldChar w:fldCharType="end"/>
      </w:r>
    </w:p>
    <w:p w14:paraId="6E9A4E9D" w14:textId="563A2899" w:rsidR="00913831" w:rsidRPr="00DD7CCF" w:rsidRDefault="00913831" w:rsidP="00913831">
      <w:pPr>
        <w:pStyle w:val="Lista2"/>
      </w:pPr>
      <w:r w:rsidRPr="00DD7CCF">
        <w:t xml:space="preserve">in rare cases it is possible for a page or zone beginning not to be followed by a line beginning </w:t>
      </w:r>
      <w:r w:rsidRPr="00E24F87">
        <w:rPr>
          <w:noProof/>
        </w:rPr>
        <w:t>(</w:t>
      </w:r>
      <w:r w:rsidRPr="00DD7CCF">
        <w:t>e.g. when a medial plate of a set is lost, but the page structure is reconstructed for it</w:t>
      </w:r>
      <w:r>
        <w:t>, §</w:t>
      </w:r>
      <w:r>
        <w:fldChar w:fldCharType="begin"/>
      </w:r>
      <w:r>
        <w:instrText xml:space="preserve"> REF _Ref149918878 \r \h </w:instrText>
      </w:r>
      <w:r>
        <w:fldChar w:fldCharType="separate"/>
      </w:r>
      <w:r w:rsidR="00B30F6E">
        <w:t>5.4.8.3</w:t>
      </w:r>
      <w:r>
        <w:fldChar w:fldCharType="end"/>
      </w:r>
      <w:r w:rsidRPr="00DD7CCF">
        <w:t>)</w:t>
      </w:r>
    </w:p>
    <w:p w14:paraId="77CBA5BE" w14:textId="2D71A54C" w:rsidR="00913831" w:rsidRPr="00530FCA" w:rsidRDefault="00530FCA" w:rsidP="00530FCA">
      <w:pPr>
        <w:pStyle w:val="Lista"/>
        <w:rPr>
          <w:b/>
          <w:bCs/>
        </w:rPr>
      </w:pPr>
      <w:r w:rsidRPr="00530FCA">
        <w:rPr>
          <w:b/>
          <w:bCs/>
        </w:rPr>
        <w:t>milestones and white space</w:t>
      </w:r>
    </w:p>
    <w:p w14:paraId="7BDF32A4" w14:textId="45360D1C" w:rsidR="00530FCA" w:rsidRDefault="00530FCA" w:rsidP="00530FCA">
      <w:pPr>
        <w:pStyle w:val="Lista2"/>
      </w:pPr>
      <w:r>
        <w:t>be careful with spaces and new lines in your XML code around milestones; see §</w:t>
      </w:r>
      <w:r>
        <w:fldChar w:fldCharType="begin"/>
      </w:r>
      <w:r>
        <w:instrText xml:space="preserve"> REF _Ref43984944 \r \h </w:instrText>
      </w:r>
      <w:r>
        <w:fldChar w:fldCharType="separate"/>
      </w:r>
      <w:r w:rsidR="00B30F6E">
        <w:t>8.1.2</w:t>
      </w:r>
      <w:r>
        <w:fldChar w:fldCharType="end"/>
      </w:r>
      <w:r>
        <w:t xml:space="preserve"> for further details</w:t>
      </w:r>
    </w:p>
    <w:p w14:paraId="3CA6BC35" w14:textId="41FA2503" w:rsidR="00530FCA" w:rsidRDefault="00530FCA" w:rsidP="00D441A4">
      <w:pPr>
        <w:pStyle w:val="Lista2"/>
      </w:pPr>
      <w:r>
        <w:t xml:space="preserve">never add a space between a </w:t>
      </w:r>
      <w:r w:rsidR="00D441A4">
        <w:t xml:space="preserve">milestone tag </w:t>
      </w:r>
      <w:r>
        <w:t>and the following text</w:t>
      </w:r>
    </w:p>
    <w:p w14:paraId="638F1631" w14:textId="277EAD6B" w:rsidR="00530FCA" w:rsidRDefault="00530FCA" w:rsidP="00D441A4">
      <w:pPr>
        <w:pStyle w:val="Lista2"/>
      </w:pPr>
      <w:r>
        <w:t xml:space="preserve">adding a space or starting a new line in your XML file before a </w:t>
      </w:r>
      <w:r w:rsidR="00D441A4">
        <w:t xml:space="preserve">milestone tag </w:t>
      </w:r>
      <w:r>
        <w:t>is permitted if and only if it coincides with a word break</w:t>
      </w:r>
    </w:p>
    <w:p w14:paraId="035346F2" w14:textId="4F847691" w:rsidR="00530FCA" w:rsidRDefault="00530FCA" w:rsidP="00D441A4">
      <w:pPr>
        <w:pStyle w:val="Lista3"/>
      </w:pPr>
      <w:r>
        <w:t>in such a case is, a space before the tag is not required, but recommended because it makes the XML file easier to scan for human beings</w:t>
      </w:r>
    </w:p>
    <w:p w14:paraId="1DAE847F" w14:textId="68B1258A" w:rsidR="00530FCA" w:rsidRDefault="00530FCA" w:rsidP="00D441A4">
      <w:pPr>
        <w:pStyle w:val="Lista3"/>
      </w:pPr>
      <w:r>
        <w:t>for milestones within words, see §</w:t>
      </w:r>
      <w:r w:rsidRPr="00DD7CCF">
        <w:fldChar w:fldCharType="begin"/>
      </w:r>
      <w:r w:rsidRPr="00DD7CCF">
        <w:instrText xml:space="preserve"> REF _Ref43984995 \w \h </w:instrText>
      </w:r>
      <w:r>
        <w:instrText xml:space="preserve"> \* MERGEFORMAT </w:instrText>
      </w:r>
      <w:r w:rsidRPr="00DD7CCF">
        <w:fldChar w:fldCharType="separate"/>
      </w:r>
      <w:r w:rsidR="00B30F6E">
        <w:t>3.5.4</w:t>
      </w:r>
      <w:r w:rsidRPr="00DD7CCF">
        <w:fldChar w:fldCharType="end"/>
      </w:r>
    </w:p>
    <w:p w14:paraId="1337ACA4" w14:textId="3560FD6C" w:rsidR="00530FCA" w:rsidRDefault="00D441A4" w:rsidP="00D441A4">
      <w:pPr>
        <w:pStyle w:val="Lista2"/>
      </w:pPr>
      <w:r>
        <w:t>inserting line breaks (carriage returns) within milestone tags</w:t>
      </w:r>
      <w:r w:rsidR="00530FCA">
        <w:t xml:space="preserve"> </w:t>
      </w:r>
      <w:r>
        <w:t>(</w:t>
      </w:r>
      <w:r w:rsidR="00530FCA">
        <w:t xml:space="preserve">regardless of whether </w:t>
      </w:r>
      <w:r>
        <w:t xml:space="preserve">they </w:t>
      </w:r>
      <w:r w:rsidR="00530FCA">
        <w:t>interrupt a word or not</w:t>
      </w:r>
      <w:r>
        <w:t>)</w:t>
      </w:r>
      <w:r w:rsidR="00530FCA">
        <w:t xml:space="preserve"> </w:t>
      </w:r>
      <w:r>
        <w:t xml:space="preserve">is completely acceptable </w:t>
      </w:r>
      <w:r w:rsidR="00530FCA">
        <w:t>(see also §</w:t>
      </w:r>
      <w:r w:rsidR="00530FCA">
        <w:fldChar w:fldCharType="begin"/>
      </w:r>
      <w:r w:rsidR="00530FCA">
        <w:instrText xml:space="preserve"> REF _Ref43989206 \r \h </w:instrText>
      </w:r>
      <w:r w:rsidR="00530FCA">
        <w:fldChar w:fldCharType="separate"/>
      </w:r>
      <w:r w:rsidR="00B30F6E">
        <w:t>8.1.1</w:t>
      </w:r>
      <w:r w:rsidR="00530FCA">
        <w:fldChar w:fldCharType="end"/>
      </w:r>
      <w:r w:rsidR="00530FCA">
        <w:t>)</w:t>
      </w:r>
      <w:r>
        <w:t xml:space="preserve">, and doing so consistently for certain kinds of milestones will </w:t>
      </w:r>
      <w:r w:rsidR="00530FCA">
        <w:t>make your XML document easier to scan while working</w:t>
      </w:r>
      <w:r>
        <w:t xml:space="preserve">, as in </w:t>
      </w:r>
      <w:r>
        <w:fldChar w:fldCharType="begin"/>
      </w:r>
      <w:r>
        <w:instrText xml:space="preserve"> REF _Ref182314695 \h </w:instrText>
      </w:r>
      <w:r>
        <w:fldChar w:fldCharType="separate"/>
      </w:r>
      <w:r w:rsidR="00B30F6E" w:rsidRPr="00DD7CCF">
        <w:t xml:space="preserve">Example </w:t>
      </w:r>
      <w:r w:rsidR="00B30F6E">
        <w:rPr>
          <w:noProof/>
        </w:rPr>
        <w:t>3.3.2</w:t>
      </w:r>
      <w:r w:rsidR="00B30F6E" w:rsidRPr="00DD7CCF">
        <w:t>.</w:t>
      </w:r>
      <w:r w:rsidR="00B30F6E">
        <w:rPr>
          <w:noProof/>
        </w:rPr>
        <w:t>C</w:t>
      </w:r>
      <w:r>
        <w:fldChar w:fldCharType="end"/>
      </w:r>
    </w:p>
    <w:tbl>
      <w:tblPr>
        <w:tblStyle w:val="CodeSampleTable"/>
        <w:tblW w:w="5000" w:type="pct"/>
        <w:tblLook w:val="04A0" w:firstRow="1" w:lastRow="0" w:firstColumn="1" w:lastColumn="0" w:noHBand="0" w:noVBand="1"/>
      </w:tblPr>
      <w:tblGrid>
        <w:gridCol w:w="9628"/>
      </w:tblGrid>
      <w:tr w:rsidR="00530FCA" w:rsidRPr="00DD7CCF" w14:paraId="57C17CE0"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01849E81" w14:textId="519CC9E5" w:rsidR="00530FCA" w:rsidRPr="00DD7CCF" w:rsidRDefault="00530FCA" w:rsidP="00D441A4">
            <w:pPr>
              <w:pStyle w:val="Kpalrs"/>
            </w:pPr>
            <w:bookmarkStart w:id="222" w:name="_Ref182313052"/>
            <w:bookmarkStart w:id="223" w:name="_Ref182312225"/>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3.3.2</w:t>
            </w:r>
            <w:r w:rsidR="00542B66">
              <w:rPr>
                <w:noProof/>
              </w:rPr>
              <w:fldChar w:fldCharType="end"/>
            </w:r>
            <w:r w:rsidRPr="00DD7CCF">
              <w:t>.</w:t>
            </w:r>
            <w:r w:rsidR="00542B66">
              <w:fldChar w:fldCharType="begin"/>
            </w:r>
            <w:r w:rsidR="00542B66">
              <w:instrText xml:space="preserve"> SEQ Example \* ALPHABETIC </w:instrText>
            </w:r>
            <w:r w:rsidR="00542B66">
              <w:instrText xml:space="preserve">\s 3 </w:instrText>
            </w:r>
            <w:r w:rsidR="00542B66">
              <w:fldChar w:fldCharType="separate"/>
            </w:r>
            <w:r w:rsidR="00B30F6E">
              <w:rPr>
                <w:noProof/>
              </w:rPr>
              <w:t>A</w:t>
            </w:r>
            <w:r w:rsidR="00542B66">
              <w:rPr>
                <w:noProof/>
              </w:rPr>
              <w:fldChar w:fldCharType="end"/>
            </w:r>
            <w:bookmarkEnd w:id="222"/>
            <w:r w:rsidRPr="00DD7CCF">
              <w:t xml:space="preserve">: </w:t>
            </w:r>
            <w:r>
              <w:t>several kinds of milestones at the beginning of an edition</w:t>
            </w:r>
          </w:p>
        </w:tc>
      </w:tr>
      <w:tr w:rsidR="00530FCA" w:rsidRPr="00DD7CCF" w14:paraId="24FCE395" w14:textId="77777777" w:rsidTr="00D441A4">
        <w:tc>
          <w:tcPr>
            <w:tcW w:w="5000" w:type="pct"/>
          </w:tcPr>
          <w:p w14:paraId="34E07831" w14:textId="77777777" w:rsidR="00530FCA" w:rsidRDefault="00530FCA" w:rsidP="00D441A4">
            <w:pPr>
              <w:pStyle w:val="CodeParagraph"/>
              <w:rPr>
                <w:rStyle w:val="Code"/>
              </w:rPr>
            </w:pPr>
            <w:r w:rsidRPr="00DD7CCF">
              <w:rPr>
                <w:rStyle w:val="Code"/>
              </w:rPr>
              <w:t>&lt;</w:t>
            </w:r>
            <w:r>
              <w:rPr>
                <w:rStyle w:val="Code"/>
              </w:rPr>
              <w:t>div</w:t>
            </w:r>
            <w:r w:rsidRPr="00DD7CCF">
              <w:rPr>
                <w:rStyle w:val="Code"/>
              </w:rPr>
              <w:t xml:space="preserve"> </w:t>
            </w:r>
            <w:r>
              <w:rPr>
                <w:rStyle w:val="Codeattribute"/>
              </w:rPr>
              <w:t>type</w:t>
            </w:r>
            <w:r w:rsidRPr="00DD7CCF">
              <w:rPr>
                <w:rStyle w:val="Code"/>
              </w:rPr>
              <w:t>=</w:t>
            </w:r>
            <w:r w:rsidRPr="0046000E">
              <w:rPr>
                <w:rStyle w:val="Codevalue"/>
              </w:rPr>
              <w:t>"</w:t>
            </w:r>
            <w:r>
              <w:rPr>
                <w:rStyle w:val="Codevalue"/>
              </w:rPr>
              <w:t>edition</w:t>
            </w:r>
            <w:r w:rsidRPr="0046000E">
              <w:rPr>
                <w:rStyle w:val="Codevalue"/>
              </w:rPr>
              <w:t>"</w:t>
            </w:r>
            <w:r w:rsidRPr="00DD7CCF">
              <w:rPr>
                <w:rStyle w:val="Code"/>
              </w:rPr>
              <w:t>&gt;</w:t>
            </w:r>
          </w:p>
          <w:p w14:paraId="226FB470" w14:textId="77777777" w:rsidR="00530FCA" w:rsidRDefault="00530FCA" w:rsidP="00D441A4">
            <w:pPr>
              <w:pStyle w:val="CodeParagraph"/>
              <w:rPr>
                <w:rStyle w:val="Code"/>
              </w:rPr>
            </w:pPr>
            <w:r>
              <w:rPr>
                <w:rStyle w:val="Code"/>
              </w:rPr>
              <w:t xml:space="preserve">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3269EEDA" w14:textId="7A40D73B" w:rsidR="00530FCA" w:rsidRPr="00DD7CCF" w:rsidRDefault="00530FCA" w:rsidP="00D441A4">
            <w:pPr>
              <w:pStyle w:val="CodeParagraph"/>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w:t>
            </w:r>
            <w:r>
              <w:rPr>
                <w:rStyle w:val="Codevalue"/>
              </w:rPr>
              <w:t>zone</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Āsīt...</w:t>
            </w:r>
          </w:p>
        </w:tc>
      </w:tr>
    </w:tbl>
    <w:p w14:paraId="37924598" w14:textId="1A93E4A2" w:rsidR="00530FCA" w:rsidRDefault="00530FCA" w:rsidP="00530FCA"/>
    <w:tbl>
      <w:tblPr>
        <w:tblStyle w:val="CodeSampleTable"/>
        <w:tblW w:w="5000" w:type="pct"/>
        <w:tblLook w:val="04A0" w:firstRow="1" w:lastRow="0" w:firstColumn="1" w:lastColumn="0" w:noHBand="0" w:noVBand="1"/>
      </w:tblPr>
      <w:tblGrid>
        <w:gridCol w:w="9628"/>
      </w:tblGrid>
      <w:tr w:rsidR="00530FCA" w:rsidRPr="00DD7CCF" w14:paraId="12A86EFC"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2296EA54" w14:textId="03F87C89" w:rsidR="00530FCA" w:rsidRPr="00DD7CCF" w:rsidRDefault="00530FCA" w:rsidP="00D441A4">
            <w:pPr>
              <w:pStyle w:val="Kpalrs"/>
            </w:pPr>
            <w:bookmarkStart w:id="224" w:name="_Ref182313139"/>
            <w:r w:rsidRPr="00DD7CCF">
              <w:t xml:space="preserve">Example </w:t>
            </w:r>
            <w:r w:rsidR="00542B66">
              <w:fldChar w:fldCharType="begin"/>
            </w:r>
            <w:r w:rsidR="00542B66">
              <w:instrText xml:space="preserve"> STYLEREF 3 \s </w:instrText>
            </w:r>
            <w:r w:rsidR="00542B66">
              <w:fldChar w:fldCharType="separate"/>
            </w:r>
            <w:r w:rsidR="00B30F6E">
              <w:rPr>
                <w:noProof/>
              </w:rPr>
              <w:t>3.3.2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B</w:t>
            </w:r>
            <w:r w:rsidR="00542B66">
              <w:rPr>
                <w:noProof/>
              </w:rPr>
              <w:fldChar w:fldCharType="end"/>
            </w:r>
            <w:bookmarkEnd w:id="224"/>
            <w:r w:rsidRPr="00DD7CCF">
              <w:t xml:space="preserve">: </w:t>
            </w:r>
            <w:r>
              <w:t>two kinds of milestones coinciding with a break in intrinsic structure</w:t>
            </w:r>
          </w:p>
        </w:tc>
      </w:tr>
      <w:tr w:rsidR="00530FCA" w:rsidRPr="00DD7CCF" w14:paraId="0F07E83F" w14:textId="77777777" w:rsidTr="00D441A4">
        <w:tc>
          <w:tcPr>
            <w:tcW w:w="5000" w:type="pct"/>
          </w:tcPr>
          <w:p w14:paraId="28E26279" w14:textId="6383616F" w:rsidR="00530FCA" w:rsidRDefault="00530FCA" w:rsidP="00D441A4">
            <w:pPr>
              <w:pStyle w:val="CodeParagraph"/>
              <w:rPr>
                <w:rStyle w:val="Code"/>
              </w:rPr>
            </w:pPr>
            <w:r>
              <w:rPr>
                <w:rStyle w:val="Codetext"/>
              </w:rPr>
              <w:t xml:space="preserve">  </w:t>
            </w:r>
            <w:r w:rsidRPr="00DD7CCF">
              <w:rPr>
                <w:rStyle w:val="Codetext"/>
              </w:rPr>
              <w:t>...śāntiM</w:t>
            </w:r>
            <w:r w:rsidRPr="00DD7CCF">
              <w:rPr>
                <w:rStyle w:val="Code"/>
              </w:rPr>
              <w:t>&lt;/l&gt;</w:t>
            </w:r>
          </w:p>
          <w:p w14:paraId="5714997C" w14:textId="77777777" w:rsidR="00530FCA" w:rsidRDefault="00530FCA" w:rsidP="00D441A4">
            <w:pPr>
              <w:pStyle w:val="CodeParagraph"/>
              <w:rPr>
                <w:rStyle w:val="Code"/>
              </w:rPr>
            </w:pPr>
            <w:r w:rsidRPr="00DD7CCF">
              <w:rPr>
                <w:rStyle w:val="Code"/>
              </w:rPr>
              <w:t>&lt;/lg&gt;</w:t>
            </w:r>
          </w:p>
          <w:p w14:paraId="7C869E34" w14:textId="77777777" w:rsidR="00530FCA" w:rsidRDefault="00530FCA" w:rsidP="00D441A4">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6</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&gt;</w:t>
            </w:r>
          </w:p>
          <w:p w14:paraId="62B6848C" w14:textId="148BC5C0" w:rsidR="00530FCA" w:rsidRPr="00DD7CCF" w:rsidRDefault="00530FCA" w:rsidP="00D441A4">
            <w:pPr>
              <w:pStyle w:val="CodeParagraph"/>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&gt;&lt;</w:t>
            </w:r>
            <w:r>
              <w:rPr>
                <w:rStyle w:val="Code"/>
              </w:rPr>
              <w:t>p</w:t>
            </w:r>
            <w:r w:rsidRPr="00DD7CCF">
              <w:rPr>
                <w:rStyle w:val="Code"/>
              </w:rPr>
              <w:t xml:space="preserve">b </w:t>
            </w:r>
            <w:r w:rsidRPr="00DD7CCF">
              <w:rPr>
                <w:rStyle w:val="Codeattribute"/>
              </w:rPr>
              <w:t>n</w:t>
            </w:r>
            <w:r w:rsidRPr="00DD7CCF">
              <w:rPr>
                <w:rStyle w:val="Code"/>
              </w:rPr>
              <w:t>=</w:t>
            </w:r>
            <w:r w:rsidRPr="0046000E">
              <w:rPr>
                <w:rStyle w:val="Codevalue"/>
              </w:rPr>
              <w:t>"2"</w:t>
            </w:r>
            <w:r w:rsidRPr="00DD7CCF">
              <w:rPr>
                <w:rStyle w:val="Code"/>
              </w:rPr>
              <w:t xml:space="preserve">/&gt;&lt;lb </w:t>
            </w:r>
            <w:r w:rsidRPr="00DD7CCF">
              <w:rPr>
                <w:rStyle w:val="Codeattribute"/>
              </w:rPr>
              <w:t>n</w:t>
            </w:r>
            <w:r w:rsidRPr="00DD7CCF">
              <w:rPr>
                <w:rStyle w:val="Code"/>
              </w:rPr>
              <w:t>=</w:t>
            </w:r>
            <w:r w:rsidRPr="0046000E">
              <w:rPr>
                <w:rStyle w:val="Codevalue"/>
              </w:rPr>
              <w:t>"</w:t>
            </w:r>
            <w:r>
              <w:rPr>
                <w:rStyle w:val="Codevalue"/>
              </w:rPr>
              <w:t>9</w:t>
            </w:r>
            <w:r w:rsidRPr="0046000E">
              <w:rPr>
                <w:rStyle w:val="Codevalue"/>
              </w:rPr>
              <w:t>"</w:t>
            </w:r>
            <w:r w:rsidRPr="00DD7CCF">
              <w:rPr>
                <w:rStyle w:val="Code"/>
              </w:rPr>
              <w:t>/&gt;</w:t>
            </w:r>
            <w:r w:rsidRPr="00DD7CCF">
              <w:rPr>
                <w:rStyle w:val="Codetext"/>
              </w:rPr>
              <w:t>guptānvaya</w:t>
            </w:r>
            <w:r>
              <w:rPr>
                <w:rStyle w:val="Codetext"/>
              </w:rPr>
              <w:t>...</w:t>
            </w:r>
          </w:p>
        </w:tc>
      </w:tr>
    </w:tbl>
    <w:p w14:paraId="7228E475" w14:textId="77777777" w:rsidR="00530FCA" w:rsidRDefault="00530FCA" w:rsidP="00530FCA"/>
    <w:tbl>
      <w:tblPr>
        <w:tblStyle w:val="CodeSampleTable"/>
        <w:tblW w:w="5000" w:type="pct"/>
        <w:tblLook w:val="04A0" w:firstRow="1" w:lastRow="0" w:firstColumn="1" w:lastColumn="0" w:noHBand="0" w:noVBand="1"/>
      </w:tblPr>
      <w:tblGrid>
        <w:gridCol w:w="9628"/>
      </w:tblGrid>
      <w:tr w:rsidR="00530FCA" w:rsidRPr="00DD7CCF" w14:paraId="57A64F46"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5C417EB2" w14:textId="198362F5" w:rsidR="00530FCA" w:rsidRPr="00DD7CCF" w:rsidRDefault="00530FCA" w:rsidP="00D441A4">
            <w:pPr>
              <w:pStyle w:val="Kpalrs"/>
            </w:pPr>
            <w:bookmarkStart w:id="225" w:name="_Ref182314695"/>
            <w:bookmarkStart w:id="226" w:name="_Ref182316275"/>
            <w:r w:rsidRPr="00DD7CCF">
              <w:t xml:space="preserve">Example </w:t>
            </w:r>
            <w:r w:rsidR="00542B66">
              <w:fldChar w:fldCharType="begin"/>
            </w:r>
            <w:r w:rsidR="00542B66">
              <w:instrText xml:space="preserve"> STYLEREF 3 \s </w:instrText>
            </w:r>
            <w:r w:rsidR="00542B66">
              <w:fldChar w:fldCharType="separate"/>
            </w:r>
            <w:r w:rsidR="00B30F6E">
              <w:rPr>
                <w:noProof/>
              </w:rPr>
              <w:t>3.3.2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C</w:t>
            </w:r>
            <w:r w:rsidR="00542B66">
              <w:rPr>
                <w:noProof/>
              </w:rPr>
              <w:fldChar w:fldCharType="end"/>
            </w:r>
            <w:bookmarkEnd w:id="225"/>
            <w:r w:rsidRPr="00DD7CCF">
              <w:t xml:space="preserve">: </w:t>
            </w:r>
            <w:r w:rsidR="00026D8D">
              <w:t>carriage returns</w:t>
            </w:r>
            <w:r w:rsidR="00D441A4">
              <w:t xml:space="preserve"> </w:t>
            </w:r>
            <w:r w:rsidR="00026D8D">
              <w:t>used</w:t>
            </w:r>
            <w:r w:rsidR="00D441A4">
              <w:t xml:space="preserve"> within milestone tags</w:t>
            </w:r>
            <w:bookmarkEnd w:id="226"/>
          </w:p>
        </w:tc>
      </w:tr>
      <w:tr w:rsidR="00530FCA" w:rsidRPr="00DD7CCF" w14:paraId="59F80FD7" w14:textId="77777777" w:rsidTr="00D441A4">
        <w:tc>
          <w:tcPr>
            <w:tcW w:w="5000" w:type="pct"/>
          </w:tcPr>
          <w:p w14:paraId="3135F933" w14:textId="1E568F88" w:rsidR="007475BA" w:rsidRPr="007475BA" w:rsidRDefault="007475BA" w:rsidP="007475BA">
            <w:pPr>
              <w:pStyle w:val="CodeParagraph"/>
              <w:rPr>
                <w:rStyle w:val="Code"/>
              </w:rPr>
            </w:pPr>
            <w:r>
              <w:rPr>
                <w:rStyle w:val="Codetext"/>
              </w:rPr>
              <w:t>...</w:t>
            </w:r>
            <w:r w:rsidRPr="007475BA">
              <w:rPr>
                <w:rStyle w:val="Codetext"/>
              </w:rPr>
              <w:t xml:space="preserve">manv-ādi-praṇīta-dharmmaśāstra-pracarita-vr̥ddhiḥ </w:t>
            </w:r>
            <w:r w:rsidRPr="007475BA">
              <w:rPr>
                <w:rStyle w:val="Code"/>
              </w:rPr>
              <w:t xml:space="preserve">&lt;pb </w:t>
            </w:r>
          </w:p>
          <w:p w14:paraId="3C93700F" w14:textId="77777777" w:rsidR="007475BA" w:rsidRPr="007475BA" w:rsidRDefault="007475BA" w:rsidP="007475BA">
            <w:pPr>
              <w:pStyle w:val="CodeParagraph"/>
              <w:rPr>
                <w:rStyle w:val="Code"/>
              </w:rPr>
            </w:pPr>
            <w:r w:rsidRPr="007475BA">
              <w:rPr>
                <w:rStyle w:val="Codeattribute"/>
              </w:rPr>
              <w:t>n=</w:t>
            </w:r>
            <w:r w:rsidRPr="007475BA">
              <w:rPr>
                <w:rStyle w:val="Codevalue"/>
              </w:rPr>
              <w:t>"2r"</w:t>
            </w:r>
            <w:r w:rsidRPr="007475BA">
              <w:rPr>
                <w:rStyle w:val="Code"/>
              </w:rPr>
              <w:t xml:space="preserve">/&gt;&lt;lb </w:t>
            </w:r>
          </w:p>
          <w:p w14:paraId="75BFCBBD" w14:textId="30E6A7FD" w:rsidR="00530FCA" w:rsidRPr="007475BA" w:rsidRDefault="007475BA" w:rsidP="007475BA">
            <w:pPr>
              <w:pStyle w:val="CodeParagraph"/>
              <w:rPr>
                <w:rFonts w:ascii="Consolas" w:hAnsi="Consolas" w:cs="Consolas"/>
                <w:noProof/>
                <w:color w:val="000000" w:themeColor="text1"/>
                <w:shd w:val="clear" w:color="auto" w:fill="F2F2F2" w:themeFill="background1" w:themeFillShade="F2"/>
              </w:rPr>
            </w:pPr>
            <w:r w:rsidRPr="007475BA">
              <w:rPr>
                <w:rStyle w:val="Codeattribute"/>
              </w:rPr>
              <w:t>n=</w:t>
            </w:r>
            <w:r w:rsidRPr="007475BA">
              <w:rPr>
                <w:rStyle w:val="Codevalue"/>
              </w:rPr>
              <w:t>"7"</w:t>
            </w:r>
            <w:r w:rsidRPr="007475BA">
              <w:rPr>
                <w:rStyle w:val="Code"/>
              </w:rPr>
              <w:t>/&gt;</w:t>
            </w:r>
            <w:r w:rsidRPr="007475BA">
              <w:rPr>
                <w:rStyle w:val="Codetext"/>
              </w:rPr>
              <w:t>yudhiṣṭhira Iva satya-sandhaḥ br̥haspatir iva naya-jñaḥ mātā-pitr̥</w:t>
            </w:r>
            <w:r w:rsidRPr="007475BA">
              <w:rPr>
                <w:rStyle w:val="Code"/>
              </w:rPr>
              <w:t>&lt;lb</w:t>
            </w:r>
            <w:r w:rsidRPr="007475BA">
              <w:rPr>
                <w:rStyle w:val="Code"/>
              </w:rPr>
              <w:br/>
            </w:r>
            <w:r w:rsidRPr="007475BA">
              <w:rPr>
                <w:rStyle w:val="Codeattribute"/>
              </w:rPr>
              <w:t>n=</w:t>
            </w:r>
            <w:r w:rsidRPr="007475BA">
              <w:rPr>
                <w:rStyle w:val="Codevalue"/>
              </w:rPr>
              <w:t>"8"</w:t>
            </w:r>
            <w:r w:rsidRPr="007475BA">
              <w:rPr>
                <w:rStyle w:val="Code"/>
              </w:rPr>
              <w:t xml:space="preserve"> </w:t>
            </w:r>
            <w:r w:rsidRPr="007475BA">
              <w:rPr>
                <w:rStyle w:val="Codeattribute"/>
              </w:rPr>
              <w:t>break=</w:t>
            </w:r>
            <w:r w:rsidRPr="007475BA">
              <w:rPr>
                <w:rStyle w:val="Codevalue"/>
              </w:rPr>
              <w:t>"no"</w:t>
            </w:r>
            <w:r w:rsidRPr="007475BA">
              <w:rPr>
                <w:rStyle w:val="Code"/>
              </w:rPr>
              <w:t>/&gt;</w:t>
            </w:r>
            <w:r w:rsidRPr="007475BA">
              <w:rPr>
                <w:rStyle w:val="Codetext"/>
              </w:rPr>
              <w:t>-pādānudhyātaḥ śrī-viṣṇuvarddhana-mahārājaḥ</w:t>
            </w:r>
            <w:r>
              <w:rPr>
                <w:rStyle w:val="Codetext"/>
              </w:rPr>
              <w:t>...</w:t>
            </w:r>
          </w:p>
        </w:tc>
      </w:tr>
    </w:tbl>
    <w:p w14:paraId="46DF3FB6" w14:textId="1F9623CB" w:rsidR="006C1611" w:rsidRDefault="006C1611" w:rsidP="006C1611">
      <w:pPr>
        <w:pStyle w:val="Cmsor3"/>
      </w:pPr>
      <w:bookmarkStart w:id="227" w:name="_Ref182318134"/>
      <w:bookmarkStart w:id="228" w:name="_Toc182927777"/>
      <w:r>
        <w:t xml:space="preserve">Milestones </w:t>
      </w:r>
      <w:r w:rsidR="0020012B">
        <w:t xml:space="preserve">interrupting </w:t>
      </w:r>
      <w:r>
        <w:t>words</w:t>
      </w:r>
      <w:bookmarkEnd w:id="223"/>
      <w:bookmarkEnd w:id="227"/>
      <w:bookmarkEnd w:id="228"/>
    </w:p>
    <w:p w14:paraId="132F0C5B" w14:textId="448FB8D7" w:rsidR="00D441A4" w:rsidRDefault="00D441A4" w:rsidP="00D441A4">
      <w:pPr>
        <w:pStyle w:val="Lista"/>
      </w:pPr>
      <w:r w:rsidRPr="00DD7CCF">
        <w:t xml:space="preserve">a </w:t>
      </w:r>
      <w:r>
        <w:t xml:space="preserve">structural transition </w:t>
      </w:r>
      <w:r w:rsidRPr="00DD7CCF">
        <w:t xml:space="preserve">is deemed to </w:t>
      </w:r>
      <w:r w:rsidR="0020012B">
        <w:t xml:space="preserve">interrupt </w:t>
      </w:r>
      <w:r w:rsidRPr="00DD7CCF">
        <w:t xml:space="preserve">a word if it occurs at a point other than between two independent words not fused in vowel sandhi, i.e. at a place where you would not be able to add an editorial space </w:t>
      </w:r>
      <w:r w:rsidRPr="00E24F87">
        <w:rPr>
          <w:noProof/>
        </w:rPr>
        <w:t>(</w:t>
      </w:r>
      <w:r>
        <w:rPr>
          <w:noProof/>
        </w:rPr>
        <w:t>#</w:t>
      </w:r>
      <w:r w:rsidRPr="00DD7CCF">
        <w:t>TG §2.6.1),</w:t>
      </w:r>
    </w:p>
    <w:p w14:paraId="0EF9C20C" w14:textId="77777777" w:rsidR="00D441A4" w:rsidRPr="00DD7CCF" w:rsidRDefault="00D441A4" w:rsidP="00D441A4">
      <w:pPr>
        <w:pStyle w:val="Lista2"/>
      </w:pPr>
      <w:r w:rsidRPr="00DD7CCF">
        <w:t>including cases where</w:t>
      </w:r>
    </w:p>
    <w:p w14:paraId="1E9608AC" w14:textId="5ADD5E52" w:rsidR="00D441A4" w:rsidRPr="00DD7CCF" w:rsidRDefault="00D441A4" w:rsidP="00D441A4">
      <w:pPr>
        <w:pStyle w:val="Lista3"/>
      </w:pPr>
      <w:r w:rsidRPr="00DD7CCF">
        <w:t xml:space="preserve">the words before and after the </w:t>
      </w:r>
      <w:r w:rsidR="003906CC">
        <w:t>transition</w:t>
      </w:r>
      <w:r w:rsidRPr="00DD7CCF">
        <w:t xml:space="preserve"> are compounded to one another </w:t>
      </w:r>
      <w:r w:rsidRPr="00E24F87">
        <w:rPr>
          <w:noProof/>
        </w:rPr>
        <w:t>(</w:t>
      </w:r>
      <w:r w:rsidRPr="00DD7CCF">
        <w:t xml:space="preserve">e.g. </w:t>
      </w:r>
      <w:r w:rsidRPr="00DD7CCF">
        <w:rPr>
          <w:rStyle w:val="Foreign"/>
        </w:rPr>
        <w:t>mahā/rāja</w:t>
      </w:r>
      <w:r w:rsidRPr="00DD7CCF">
        <w:t>)</w:t>
      </w:r>
      <w:r>
        <w:t>, or</w:t>
      </w:r>
    </w:p>
    <w:p w14:paraId="7CD77ECE" w14:textId="1A982033" w:rsidR="00D441A4" w:rsidRPr="00DD7CCF" w:rsidRDefault="00D441A4" w:rsidP="00D441A4">
      <w:pPr>
        <w:pStyle w:val="Lista3"/>
      </w:pPr>
      <w:r w:rsidRPr="00DD7CCF">
        <w:t xml:space="preserve">an initial vowel is fused in sandhi to the </w:t>
      </w:r>
      <w:r>
        <w:t xml:space="preserve">vowel before the </w:t>
      </w:r>
      <w:r w:rsidR="003906CC">
        <w:t>transition</w:t>
      </w:r>
      <w:r w:rsidRPr="00DD7CCF">
        <w:t xml:space="preserve"> </w:t>
      </w:r>
      <w:r w:rsidRPr="00E24F87">
        <w:rPr>
          <w:noProof/>
        </w:rPr>
        <w:t>(</w:t>
      </w:r>
      <w:r w:rsidRPr="00DD7CCF">
        <w:t xml:space="preserve">e.g. </w:t>
      </w:r>
      <w:r>
        <w:rPr>
          <w:rStyle w:val="Foreign"/>
        </w:rPr>
        <w:t>tath</w:t>
      </w:r>
      <w:r w:rsidRPr="00703F9E">
        <w:rPr>
          <w:rStyle w:val="Foreign"/>
        </w:rPr>
        <w:t>ā/pi</w:t>
      </w:r>
      <w:r w:rsidRPr="00DD7CCF">
        <w:t xml:space="preserve">, </w:t>
      </w:r>
      <w:r>
        <w:rPr>
          <w:rStyle w:val="Foreign"/>
        </w:rPr>
        <w:t>atre</w:t>
      </w:r>
      <w:r w:rsidRPr="00DD7CCF">
        <w:rPr>
          <w:rStyle w:val="Foreign"/>
        </w:rPr>
        <w:t>/yam</w:t>
      </w:r>
      <w:r w:rsidRPr="00703F9E">
        <w:t xml:space="preserve">, </w:t>
      </w:r>
      <w:r>
        <w:rPr>
          <w:rStyle w:val="Foreign"/>
        </w:rPr>
        <w:t>tatho</w:t>
      </w:r>
      <w:r w:rsidRPr="00DD7CCF">
        <w:rPr>
          <w:rStyle w:val="Foreign"/>
        </w:rPr>
        <w:t>/</w:t>
      </w:r>
      <w:r>
        <w:rPr>
          <w:rStyle w:val="Foreign"/>
        </w:rPr>
        <w:t>ktam</w:t>
      </w:r>
      <w:r w:rsidRPr="00DD7CCF">
        <w:t xml:space="preserve">; but not </w:t>
      </w:r>
      <w:r w:rsidRPr="00DD7CCF">
        <w:rPr>
          <w:rStyle w:val="Foreign"/>
        </w:rPr>
        <w:t>so/yam</w:t>
      </w:r>
      <w:r w:rsidRPr="006A77BF">
        <w:t>,</w:t>
      </w:r>
      <w:r>
        <w:t xml:space="preserve"> where the sandhi does not involve vowel fusion</w:t>
      </w:r>
      <w:r w:rsidRPr="00DD7CCF">
        <w:t>)</w:t>
      </w:r>
      <w:r>
        <w:t>, or</w:t>
      </w:r>
    </w:p>
    <w:p w14:paraId="72289A3F" w14:textId="090A9F19" w:rsidR="00D441A4" w:rsidRPr="00DD7CCF" w:rsidRDefault="00D441A4" w:rsidP="00D441A4">
      <w:pPr>
        <w:pStyle w:val="Lista3"/>
      </w:pPr>
      <w:r>
        <w:t xml:space="preserve">a final vowel is reduced in sandhi to a consonant, which is located after the </w:t>
      </w:r>
      <w:r w:rsidR="003906CC">
        <w:t>transition</w:t>
      </w:r>
      <w:r w:rsidRPr="00DD7CCF">
        <w:t xml:space="preserve"> </w:t>
      </w:r>
      <w:r w:rsidRPr="00E24F87">
        <w:rPr>
          <w:noProof/>
        </w:rPr>
        <w:t>(</w:t>
      </w:r>
      <w:r w:rsidRPr="00DD7CCF">
        <w:t xml:space="preserve">e.g. </w:t>
      </w:r>
      <w:r w:rsidRPr="00703F9E">
        <w:rPr>
          <w:rStyle w:val="Foreign"/>
        </w:rPr>
        <w:t>ast/y atra</w:t>
      </w:r>
      <w:r>
        <w:t xml:space="preserve">, </w:t>
      </w:r>
      <w:r w:rsidRPr="00DD7CCF">
        <w:rPr>
          <w:rStyle w:val="Foreign"/>
        </w:rPr>
        <w:t>asā/v api</w:t>
      </w:r>
      <w:r w:rsidRPr="00DD7CCF">
        <w:t>)</w:t>
      </w:r>
      <w:r>
        <w:t>;</w:t>
      </w:r>
    </w:p>
    <w:p w14:paraId="1AB25501" w14:textId="1BAC4C5B" w:rsidR="00D441A4" w:rsidRPr="00DD7CCF" w:rsidRDefault="00D441A4" w:rsidP="00D441A4">
      <w:pPr>
        <w:pStyle w:val="Lista2"/>
      </w:pPr>
      <w:r w:rsidRPr="00DD7CCF">
        <w:t xml:space="preserve">and even if there is another feature intervening between the two words separated by the </w:t>
      </w:r>
      <w:r>
        <w:t>structural transition</w:t>
      </w:r>
      <w:r w:rsidRPr="00DD7CCF">
        <w:t>, such as</w:t>
      </w:r>
    </w:p>
    <w:p w14:paraId="4673D36A" w14:textId="0B8E0CD1" w:rsidR="00D441A4" w:rsidRPr="00DD7CCF" w:rsidRDefault="00D441A4" w:rsidP="00D441A4">
      <w:pPr>
        <w:pStyle w:val="Lista3"/>
      </w:pPr>
      <w:r w:rsidRPr="00DD7CCF">
        <w:t xml:space="preserve">space filler </w:t>
      </w:r>
      <w:r w:rsidR="00CB56FA">
        <w:t>symbol</w:t>
      </w:r>
      <w:r w:rsidRPr="00DD7CCF">
        <w:t xml:space="preserve">s </w:t>
      </w:r>
      <w:r w:rsidRPr="00E24F87">
        <w:rPr>
          <w:noProof/>
        </w:rPr>
        <w:t>(</w:t>
      </w:r>
      <w:r w:rsidRPr="00DD7CCF">
        <w:t>§</w:t>
      </w:r>
      <w:r w:rsidR="00CB56FA">
        <w:fldChar w:fldCharType="begin"/>
      </w:r>
      <w:r w:rsidR="00CB56FA">
        <w:instrText xml:space="preserve"> REF _Ref182580156 \r \h </w:instrText>
      </w:r>
      <w:r w:rsidR="00CB56FA">
        <w:fldChar w:fldCharType="separate"/>
      </w:r>
      <w:r w:rsidR="00B30F6E">
        <w:t>4.2.3.4</w:t>
      </w:r>
      <w:r w:rsidR="00CB56FA">
        <w:fldChar w:fldCharType="end"/>
      </w:r>
      <w:r w:rsidRPr="00DD7CCF">
        <w:t xml:space="preserve">) at the end of </w:t>
      </w:r>
      <w:r>
        <w:t xml:space="preserve">a </w:t>
      </w:r>
      <w:r w:rsidRPr="00DD7CCF">
        <w:t>line</w:t>
      </w:r>
      <w:r>
        <w:t>, or</w:t>
      </w:r>
    </w:p>
    <w:p w14:paraId="6482715B" w14:textId="6B5A9A23" w:rsidR="00D441A4" w:rsidRPr="00DD7CCF" w:rsidRDefault="00D441A4" w:rsidP="00D441A4">
      <w:pPr>
        <w:pStyle w:val="Lista3"/>
      </w:pPr>
      <w:r w:rsidRPr="00DD7CCF">
        <w:t xml:space="preserve">a space imposed by physical features </w:t>
      </w:r>
      <w:r w:rsidRPr="00E24F87">
        <w:rPr>
          <w:noProof/>
        </w:rPr>
        <w:t>(</w:t>
      </w:r>
      <w:r w:rsidRPr="00DD7CCF">
        <w:t>§</w:t>
      </w:r>
      <w:r w:rsidRPr="00DD7CCF">
        <w:fldChar w:fldCharType="begin"/>
      </w:r>
      <w:r w:rsidRPr="00DD7CCF">
        <w:instrText xml:space="preserve"> REF _Ref43985107 \w \h </w:instrText>
      </w:r>
      <w:r>
        <w:instrText xml:space="preserve"> \* MERGEFORMAT </w:instrText>
      </w:r>
      <w:r w:rsidRPr="00DD7CCF">
        <w:fldChar w:fldCharType="separate"/>
      </w:r>
      <w:r w:rsidR="00B30F6E">
        <w:t>4.3.5</w:t>
      </w:r>
      <w:r w:rsidRPr="00DD7CCF">
        <w:fldChar w:fldCharType="end"/>
      </w:r>
      <w:r w:rsidRPr="00DD7CCF">
        <w:t xml:space="preserve">) either before or after the </w:t>
      </w:r>
      <w:r w:rsidR="003906CC">
        <w:t>transition</w:t>
      </w:r>
      <w:r>
        <w:t>, or</w:t>
      </w:r>
    </w:p>
    <w:p w14:paraId="7B43A6D1" w14:textId="34D1B30F" w:rsidR="00D441A4" w:rsidRPr="00DD7CCF" w:rsidRDefault="00D441A4" w:rsidP="00D441A4">
      <w:pPr>
        <w:pStyle w:val="Lista3"/>
      </w:pPr>
      <w:r w:rsidRPr="00DD7CCF">
        <w:t xml:space="preserve">pre-modern deletion </w:t>
      </w:r>
      <w:r w:rsidRPr="00E24F87">
        <w:rPr>
          <w:noProof/>
        </w:rPr>
        <w:t>(</w:t>
      </w:r>
      <w:r w:rsidRPr="00DD7CCF">
        <w:t>§</w:t>
      </w:r>
      <w:r w:rsidRPr="00DD7CCF">
        <w:fldChar w:fldCharType="begin"/>
      </w:r>
      <w:r w:rsidRPr="00DD7CCF">
        <w:instrText xml:space="preserve"> REF _Ref43985171 \w \h </w:instrText>
      </w:r>
      <w:r>
        <w:instrText xml:space="preserve"> \* MERGEFORMAT </w:instrText>
      </w:r>
      <w:r w:rsidRPr="00DD7CCF">
        <w:fldChar w:fldCharType="separate"/>
      </w:r>
      <w:r w:rsidR="00B30F6E">
        <w:t>4.4.1</w:t>
      </w:r>
      <w:r w:rsidRPr="00DD7CCF">
        <w:fldChar w:fldCharType="end"/>
      </w:r>
      <w:r w:rsidRPr="00DD7CCF">
        <w:t xml:space="preserve">) either before or after the </w:t>
      </w:r>
      <w:r w:rsidR="003906CC">
        <w:t>transition</w:t>
      </w:r>
      <w:r>
        <w:t>, or</w:t>
      </w:r>
    </w:p>
    <w:p w14:paraId="6D639C4E" w14:textId="30D673B8" w:rsidR="00D441A4" w:rsidRPr="00DD7CCF" w:rsidRDefault="00D441A4" w:rsidP="00D441A4">
      <w:pPr>
        <w:pStyle w:val="Lista3"/>
      </w:pPr>
      <w:r w:rsidRPr="00DD7CCF">
        <w:t xml:space="preserve">a lacuna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B30F6E">
        <w:t>5.4</w:t>
      </w:r>
      <w:r w:rsidRPr="00DD7CCF">
        <w:fldChar w:fldCharType="end"/>
      </w:r>
      <w:r w:rsidRPr="00DD7CCF">
        <w:t xml:space="preserve">) before or after the </w:t>
      </w:r>
      <w:r w:rsidR="003906CC">
        <w:t>transition</w:t>
      </w:r>
      <w:r w:rsidRPr="00DD7CCF">
        <w:t xml:space="preserve">, provided that the original presence of an interrupted word can be inferred with fair likelihood </w:t>
      </w:r>
      <w:r w:rsidRPr="00E24F87">
        <w:rPr>
          <w:noProof/>
        </w:rPr>
        <w:t>(</w:t>
      </w:r>
      <w:r w:rsidRPr="00DD7CCF">
        <w:t xml:space="preserve">see </w:t>
      </w:r>
      <w:r>
        <w:t>§</w:t>
      </w:r>
      <w:r w:rsidR="00CB56FA">
        <w:fldChar w:fldCharType="begin"/>
      </w:r>
      <w:r w:rsidR="00CB56FA">
        <w:instrText xml:space="preserve"> REF _Ref182580157 \r \h </w:instrText>
      </w:r>
      <w:r w:rsidR="00CB56FA">
        <w:fldChar w:fldCharType="separate"/>
      </w:r>
      <w:r w:rsidR="00B30F6E">
        <w:t>3.3.3.1</w:t>
      </w:r>
      <w:r w:rsidR="00CB56FA">
        <w:fldChar w:fldCharType="end"/>
      </w:r>
      <w:r w:rsidRPr="00DD7CCF">
        <w:t xml:space="preserve"> for details)</w:t>
      </w:r>
    </w:p>
    <w:p w14:paraId="21704A42" w14:textId="42781406" w:rsidR="00D441A4" w:rsidRDefault="00D441A4" w:rsidP="00D441A4">
      <w:pPr>
        <w:pStyle w:val="Lista"/>
      </w:pPr>
      <w:r>
        <w:t xml:space="preserve">when a structural transition falls inside a word, then any and all milestone tags representing that transition </w:t>
      </w:r>
      <w:r w:rsidRPr="00DD7CCF">
        <w:t xml:space="preserve">must take the attribute </w:t>
      </w:r>
      <w:r w:rsidRPr="008525C6">
        <w:rPr>
          <w:rStyle w:val="Codeattribute"/>
        </w:rPr>
        <w:t>@break</w:t>
      </w:r>
      <w:r w:rsidRPr="008525C6">
        <w:t xml:space="preserve"> </w:t>
      </w:r>
      <w:r w:rsidRPr="00DD7CCF">
        <w:t xml:space="preserve">with the value </w:t>
      </w:r>
      <w:r w:rsidRPr="00303844">
        <w:rPr>
          <w:rStyle w:val="Codevalue"/>
        </w:rPr>
        <w:t>"no"</w:t>
      </w:r>
      <w:r w:rsidRPr="00DD7CCF">
        <w:t xml:space="preserve"> to encode the fact that the </w:t>
      </w:r>
      <w:r>
        <w:t>structural break</w:t>
      </w:r>
      <w:r w:rsidRPr="00DD7CCF">
        <w:t xml:space="preserve"> does not </w:t>
      </w:r>
      <w:r>
        <w:t xml:space="preserve">also </w:t>
      </w:r>
      <w:r w:rsidRPr="00DD7CCF">
        <w:t>signify a break in the text</w:t>
      </w:r>
    </w:p>
    <w:p w14:paraId="01E04D1C" w14:textId="07F82E70" w:rsidR="00D441A4" w:rsidRPr="00DD7CCF" w:rsidRDefault="00D441A4" w:rsidP="00D441A4">
      <w:pPr>
        <w:pStyle w:val="Lista2"/>
      </w:pPr>
      <w:r>
        <w:t xml:space="preserve">that is to say, if several kinds of milestone occur together at such a point, each of them must be redundantly encoded with </w:t>
      </w:r>
      <w:r w:rsidRPr="00D441A4">
        <w:rPr>
          <w:rStyle w:val="Codeattribute"/>
        </w:rPr>
        <w:t>@break=</w:t>
      </w:r>
      <w:r w:rsidRPr="00D441A4">
        <w:rPr>
          <w:rStyle w:val="Codevalue"/>
        </w:rPr>
        <w:t>"no"</w:t>
      </w:r>
      <w:r>
        <w:t xml:space="preserve">, as in </w:t>
      </w:r>
      <w:r w:rsidR="003906CC">
        <w:fldChar w:fldCharType="begin"/>
      </w:r>
      <w:r w:rsidR="003906CC">
        <w:instrText xml:space="preserve"> REF _Ref182316564 \h </w:instrText>
      </w:r>
      <w:r w:rsidR="003906CC">
        <w:fldChar w:fldCharType="separate"/>
      </w:r>
      <w:r w:rsidR="00B30F6E" w:rsidRPr="00DD7CCF">
        <w:t xml:space="preserve">Example </w:t>
      </w:r>
      <w:r w:rsidR="00B30F6E">
        <w:rPr>
          <w:noProof/>
        </w:rPr>
        <w:t>3.3.3</w:t>
      </w:r>
      <w:r w:rsidR="00B30F6E" w:rsidRPr="00DD7CCF">
        <w:t>.</w:t>
      </w:r>
      <w:r w:rsidR="00B30F6E">
        <w:rPr>
          <w:noProof/>
        </w:rPr>
        <w:t>A</w:t>
      </w:r>
      <w:r w:rsidR="003906CC">
        <w:fldChar w:fldCharType="end"/>
      </w:r>
    </w:p>
    <w:p w14:paraId="11A9AC5E" w14:textId="4C8AEB08" w:rsidR="00E15CE8" w:rsidRDefault="00E15CE8" w:rsidP="00D441A4">
      <w:pPr>
        <w:pStyle w:val="Lista"/>
      </w:pPr>
      <w:r>
        <w:t xml:space="preserve">the necessity of </w:t>
      </w:r>
      <w:r w:rsidRPr="00D441A4">
        <w:rPr>
          <w:rStyle w:val="Codeattribute"/>
        </w:rPr>
        <w:t>@break=</w:t>
      </w:r>
      <w:r w:rsidRPr="00D441A4">
        <w:rPr>
          <w:rStyle w:val="Codevalue"/>
        </w:rPr>
        <w:t>"no"</w:t>
      </w:r>
      <w:r>
        <w:t xml:space="preserve"> is of course also applicable when a milestone splits an </w:t>
      </w:r>
      <w:r>
        <w:rPr>
          <w:rStyle w:val="Foreign"/>
        </w:rPr>
        <w:t>akṣara</w:t>
      </w:r>
      <w:r>
        <w:t xml:space="preserve"> as well as splitting a word; in addition,</w:t>
      </w:r>
    </w:p>
    <w:p w14:paraId="05E4F4FF" w14:textId="22932BFA" w:rsidR="00E15CE8" w:rsidRDefault="00E15CE8" w:rsidP="00E15CE8">
      <w:pPr>
        <w:pStyle w:val="Lista2"/>
      </w:pPr>
      <w:r w:rsidRPr="00E15CE8">
        <w:rPr>
          <w:rStyle w:val="Foreign"/>
        </w:rPr>
        <w:t>akṣara</w:t>
      </w:r>
      <w:r>
        <w:t>s deliberately divided by the engraver into two parts across a physical feature such as a line break are to be handled as per §</w:t>
      </w:r>
      <w:r>
        <w:fldChar w:fldCharType="begin"/>
      </w:r>
      <w:r>
        <w:instrText xml:space="preserve"> REF _Ref43987165 \r \h </w:instrText>
      </w:r>
      <w:r>
        <w:fldChar w:fldCharType="separate"/>
      </w:r>
      <w:r w:rsidR="00B30F6E">
        <w:t>4.1.4</w:t>
      </w:r>
      <w:r>
        <w:fldChar w:fldCharType="end"/>
      </w:r>
    </w:p>
    <w:p w14:paraId="04F61509" w14:textId="50DECE83" w:rsidR="00E15CE8" w:rsidRDefault="00E15CE8" w:rsidP="00E15CE8">
      <w:pPr>
        <w:pStyle w:val="Lista2"/>
      </w:pPr>
      <w:r>
        <w:rPr>
          <w:rStyle w:val="Foreign"/>
        </w:rPr>
        <w:t>akṣara</w:t>
      </w:r>
      <w:r>
        <w:t xml:space="preserve">s inadvertently split by a gridlike feature are to be handled as per </w:t>
      </w:r>
      <w:r w:rsidR="00760C60">
        <w:t>§</w:t>
      </w:r>
      <w:r w:rsidR="00760C60">
        <w:fldChar w:fldCharType="begin"/>
      </w:r>
      <w:r w:rsidR="00760C60">
        <w:instrText xml:space="preserve"> REF _Ref182813737 \r \h </w:instrText>
      </w:r>
      <w:r w:rsidR="00760C60">
        <w:fldChar w:fldCharType="separate"/>
      </w:r>
      <w:r w:rsidR="00B30F6E">
        <w:t>3.7.5</w:t>
      </w:r>
      <w:r w:rsidR="00760C60">
        <w:fldChar w:fldCharType="end"/>
      </w:r>
    </w:p>
    <w:p w14:paraId="253A2C5B" w14:textId="5463BF2B" w:rsidR="00D441A4" w:rsidRDefault="00D441A4" w:rsidP="00D441A4">
      <w:pPr>
        <w:pStyle w:val="Lista"/>
      </w:pPr>
      <w:r>
        <w:t xml:space="preserve">when you have used </w:t>
      </w:r>
      <w:r w:rsidRPr="00D441A4">
        <w:rPr>
          <w:rStyle w:val="Codeattribute"/>
        </w:rPr>
        <w:t>@break=</w:t>
      </w:r>
      <w:r w:rsidRPr="00D441A4">
        <w:rPr>
          <w:rStyle w:val="Codevalue"/>
        </w:rPr>
        <w:t>"no"</w:t>
      </w:r>
      <w:r>
        <w:t xml:space="preserve"> on a milestone element,</w:t>
      </w:r>
    </w:p>
    <w:p w14:paraId="2D3B09C7" w14:textId="786B2389" w:rsidR="00D441A4" w:rsidRDefault="00D441A4" w:rsidP="00D441A4">
      <w:pPr>
        <w:pStyle w:val="Lista2"/>
      </w:pPr>
      <w:r w:rsidRPr="00DD7CCF">
        <w:t xml:space="preserve">never start a new line of code </w:t>
      </w:r>
      <w:r>
        <w:t xml:space="preserve">before the milestone tag </w:t>
      </w:r>
      <w:r w:rsidRPr="00E24F87">
        <w:rPr>
          <w:noProof/>
        </w:rPr>
        <w:t>(</w:t>
      </w:r>
      <w:r w:rsidRPr="00DD7CCF">
        <w:t xml:space="preserve">see </w:t>
      </w:r>
      <w:r>
        <w:t xml:space="preserve">also </w:t>
      </w:r>
      <w:r w:rsidRPr="00DD7CCF">
        <w:t>§</w:t>
      </w:r>
      <w:r w:rsidRPr="00DD7CCF">
        <w:fldChar w:fldCharType="begin"/>
      </w:r>
      <w:r w:rsidRPr="00DD7CCF">
        <w:instrText xml:space="preserve"> REF _Ref43985198 \w \h </w:instrText>
      </w:r>
      <w:r>
        <w:instrText xml:space="preserve"> \* MERGEFORMAT </w:instrText>
      </w:r>
      <w:r w:rsidRPr="00DD7CCF">
        <w:fldChar w:fldCharType="separate"/>
      </w:r>
      <w:r w:rsidR="00B30F6E">
        <w:t>8.1</w:t>
      </w:r>
      <w:r w:rsidRPr="00DD7CCF">
        <w:fldChar w:fldCharType="end"/>
      </w:r>
      <w:r w:rsidRPr="00DD7CCF">
        <w:t>)</w:t>
      </w:r>
    </w:p>
    <w:p w14:paraId="7E258B75" w14:textId="251A4463" w:rsidR="00D441A4" w:rsidRDefault="00D441A4" w:rsidP="00D441A4">
      <w:pPr>
        <w:pStyle w:val="Lista2"/>
      </w:pPr>
      <w:r>
        <w:t>starting a new line within the tag is, however, acceptable as explained in §</w:t>
      </w:r>
      <w:r>
        <w:fldChar w:fldCharType="begin"/>
      </w:r>
      <w:r>
        <w:instrText xml:space="preserve"> REF _Ref182316248 \r \h </w:instrText>
      </w:r>
      <w:r>
        <w:fldChar w:fldCharType="separate"/>
      </w:r>
      <w:r w:rsidR="00B30F6E">
        <w:t>3.3.2</w:t>
      </w:r>
      <w:r>
        <w:fldChar w:fldCharType="end"/>
      </w:r>
      <w:r>
        <w:t xml:space="preserve"> and illustrated in </w:t>
      </w:r>
      <w:r>
        <w:fldChar w:fldCharType="begin"/>
      </w:r>
      <w:r>
        <w:instrText xml:space="preserve"> REF _Ref182314695 \h </w:instrText>
      </w:r>
      <w:r>
        <w:fldChar w:fldCharType="separate"/>
      </w:r>
      <w:r w:rsidR="00B30F6E" w:rsidRPr="00DD7CCF">
        <w:t xml:space="preserve">Example </w:t>
      </w:r>
      <w:r w:rsidR="00B30F6E">
        <w:rPr>
          <w:noProof/>
        </w:rPr>
        <w:t>3.3.2</w:t>
      </w:r>
      <w:r w:rsidR="00B30F6E" w:rsidRPr="00DD7CCF">
        <w:t>.</w:t>
      </w:r>
      <w:r w:rsidR="00B30F6E">
        <w:rPr>
          <w:noProof/>
        </w:rPr>
        <w:t>C</w:t>
      </w:r>
      <w:r>
        <w:fldChar w:fldCharType="end"/>
      </w:r>
    </w:p>
    <w:p w14:paraId="4CF2D2DC" w14:textId="0AA1FF08" w:rsidR="00D441A4" w:rsidRPr="00DD7CCF" w:rsidRDefault="00D441A4" w:rsidP="00D441A4">
      <w:pPr>
        <w:pStyle w:val="Lista2"/>
      </w:pPr>
      <w:r>
        <w:t>never add a space before the milestone tag</w:t>
      </w:r>
    </w:p>
    <w:p w14:paraId="1A902B46" w14:textId="71FB5815" w:rsidR="00D441A4" w:rsidRPr="00511ED0" w:rsidRDefault="00D441A4" w:rsidP="00D441A4">
      <w:pPr>
        <w:pStyle w:val="Lista2"/>
      </w:pPr>
      <w:r w:rsidRPr="00511ED0">
        <w:t>never add a hyphen</w:t>
      </w:r>
      <w:r>
        <w:t xml:space="preserve"> before the milestone tag (one will be generated automatically in display)</w:t>
      </w:r>
    </w:p>
    <w:p w14:paraId="27D8DEBE" w14:textId="2BBA36C3" w:rsidR="00D441A4" w:rsidRPr="00511ED0" w:rsidRDefault="00D441A4" w:rsidP="00D441A4">
      <w:pPr>
        <w:pStyle w:val="Lista3"/>
      </w:pPr>
      <w:r w:rsidRPr="00511ED0">
        <w:t>however, if you use editorial hyphens for the segmentation of compounds (</w:t>
      </w:r>
      <w:r>
        <w:t>#</w:t>
      </w:r>
      <w:r w:rsidRPr="00511ED0">
        <w:t>TG 2.6.2),</w:t>
      </w:r>
      <w:r>
        <w:t xml:space="preserve"> then</w:t>
      </w:r>
    </w:p>
    <w:p w14:paraId="45E5EF59" w14:textId="77777777" w:rsidR="00D441A4" w:rsidRPr="00DD7CCF" w:rsidRDefault="00D441A4" w:rsidP="00D441A4">
      <w:pPr>
        <w:pStyle w:val="Lista4"/>
      </w:pPr>
      <w:r w:rsidRPr="00DD7CCF">
        <w:t xml:space="preserve">boundaries marked by editorial hyphens </w:t>
      </w:r>
      <w:r>
        <w:t xml:space="preserve">must still be treated </w:t>
      </w:r>
      <w:r w:rsidRPr="00DD7CCF">
        <w:t>as being inside words</w:t>
      </w:r>
    </w:p>
    <w:p w14:paraId="211BF862" w14:textId="7574B2FD" w:rsidR="00D441A4" w:rsidRDefault="00D441A4" w:rsidP="00D441A4">
      <w:pPr>
        <w:pStyle w:val="Lista4"/>
      </w:pPr>
      <w:r w:rsidRPr="00DD7CCF">
        <w:lastRenderedPageBreak/>
        <w:t xml:space="preserve">the editorial hyphen </w:t>
      </w:r>
      <w:r>
        <w:t xml:space="preserve">must be placed </w:t>
      </w:r>
      <w:r w:rsidRPr="00DD7CCF">
        <w:t>at the start of the new line</w:t>
      </w:r>
      <w:r>
        <w:t xml:space="preserve">, not at </w:t>
      </w:r>
      <w:r w:rsidRPr="00DD7CCF">
        <w:t>the end of the previous line</w:t>
      </w:r>
      <w:r>
        <w:t xml:space="preserve">, as in the last line of </w:t>
      </w:r>
      <w:r>
        <w:fldChar w:fldCharType="begin"/>
      </w:r>
      <w:r>
        <w:instrText xml:space="preserve"> REF _Ref182314695 \h </w:instrText>
      </w:r>
      <w:r>
        <w:fldChar w:fldCharType="separate"/>
      </w:r>
      <w:r w:rsidR="00B30F6E" w:rsidRPr="00DD7CCF">
        <w:t xml:space="preserve">Example </w:t>
      </w:r>
      <w:r w:rsidR="00B30F6E">
        <w:rPr>
          <w:noProof/>
        </w:rPr>
        <w:t>3.3.2</w:t>
      </w:r>
      <w:r w:rsidR="00B30F6E" w:rsidRPr="00DD7CCF">
        <w:t>.</w:t>
      </w:r>
      <w:r w:rsidR="00B30F6E">
        <w:rPr>
          <w:noProof/>
        </w:rPr>
        <w:t>C</w:t>
      </w:r>
      <w:r>
        <w:fldChar w:fldCharType="end"/>
      </w:r>
    </w:p>
    <w:tbl>
      <w:tblPr>
        <w:tblStyle w:val="CodeSampleTable"/>
        <w:tblW w:w="5000" w:type="pct"/>
        <w:tblLook w:val="04A0" w:firstRow="1" w:lastRow="0" w:firstColumn="1" w:lastColumn="0" w:noHBand="0" w:noVBand="1"/>
      </w:tblPr>
      <w:tblGrid>
        <w:gridCol w:w="9628"/>
      </w:tblGrid>
      <w:tr w:rsidR="003906CC" w:rsidRPr="00DD7CCF" w14:paraId="6F28FA79" w14:textId="77777777" w:rsidTr="005746A1">
        <w:trPr>
          <w:cnfStyle w:val="100000000000" w:firstRow="1" w:lastRow="0" w:firstColumn="0" w:lastColumn="0" w:oddVBand="0" w:evenVBand="0" w:oddHBand="0" w:evenHBand="0" w:firstRowFirstColumn="0" w:firstRowLastColumn="0" w:lastRowFirstColumn="0" w:lastRowLastColumn="0"/>
        </w:trPr>
        <w:tc>
          <w:tcPr>
            <w:tcW w:w="5000" w:type="pct"/>
          </w:tcPr>
          <w:p w14:paraId="18938A2F" w14:textId="1400BEA8" w:rsidR="003906CC" w:rsidRPr="00DD7CCF" w:rsidRDefault="003906CC" w:rsidP="005746A1">
            <w:pPr>
              <w:pStyle w:val="Kpalrs"/>
            </w:pPr>
            <w:bookmarkStart w:id="229" w:name="_Ref182316564"/>
            <w:r w:rsidRPr="00DD7CCF">
              <w:t xml:space="preserve">Example </w:t>
            </w:r>
            <w:r w:rsidR="00542B66">
              <w:fldChar w:fldCharType="begin"/>
            </w:r>
            <w:r w:rsidR="00542B66">
              <w:instrText xml:space="preserve"> STYLEREF 3 \s </w:instrText>
            </w:r>
            <w:r w:rsidR="00542B66">
              <w:fldChar w:fldCharType="separate"/>
            </w:r>
            <w:r w:rsidR="00B30F6E">
              <w:rPr>
                <w:noProof/>
              </w:rPr>
              <w:t>3.3.3</w:t>
            </w:r>
            <w:r w:rsidR="00542B66">
              <w:rPr>
                <w:noProof/>
              </w:rPr>
              <w:fldChar w:fldCharType="end"/>
            </w:r>
            <w:r w:rsidRPr="00DD7CCF">
              <w:t>.</w:t>
            </w:r>
            <w:r w:rsidR="00542B66">
              <w:fldChar w:fldCharType="begin"/>
            </w:r>
            <w:r w:rsidR="00542B66">
              <w:instrText xml:space="preserve"> SEQ </w:instrText>
            </w:r>
            <w:r w:rsidR="00542B66">
              <w:instrText xml:space="preserve">Example \* ALPHABETIC \s 3 </w:instrText>
            </w:r>
            <w:r w:rsidR="00542B66">
              <w:fldChar w:fldCharType="separate"/>
            </w:r>
            <w:r w:rsidR="00B30F6E">
              <w:rPr>
                <w:noProof/>
              </w:rPr>
              <w:t>A</w:t>
            </w:r>
            <w:r w:rsidR="00542B66">
              <w:rPr>
                <w:noProof/>
              </w:rPr>
              <w:fldChar w:fldCharType="end"/>
            </w:r>
            <w:bookmarkEnd w:id="229"/>
            <w:r w:rsidRPr="00DD7CCF">
              <w:t xml:space="preserve">: </w:t>
            </w:r>
            <w:r>
              <w:t>multiple milestones interrupting a word</w:t>
            </w:r>
          </w:p>
        </w:tc>
      </w:tr>
      <w:tr w:rsidR="003906CC" w:rsidRPr="00DD7CCF" w14:paraId="588F727C" w14:textId="77777777" w:rsidTr="005746A1">
        <w:tc>
          <w:tcPr>
            <w:tcW w:w="5000" w:type="pct"/>
          </w:tcPr>
          <w:p w14:paraId="4A83136E" w14:textId="2345ABFA" w:rsidR="003906CC" w:rsidRPr="003906CC" w:rsidRDefault="003906CC" w:rsidP="003906CC">
            <w:pPr>
              <w:pStyle w:val="CodeParagraph"/>
              <w:rPr>
                <w:rStyle w:val="Code"/>
              </w:rPr>
            </w:pPr>
            <w:r>
              <w:rPr>
                <w:rStyle w:val="Codetext"/>
              </w:rPr>
              <w:t>...</w:t>
            </w:r>
            <w:r>
              <w:t xml:space="preserve"> </w:t>
            </w:r>
            <w:r w:rsidRPr="003906CC">
              <w:rPr>
                <w:rStyle w:val="Codetext"/>
              </w:rPr>
              <w:t>tad viditvā yathocitaṁ bhāga-bhoga</w:t>
            </w:r>
            <w:r w:rsidRPr="003906CC">
              <w:rPr>
                <w:rStyle w:val="Code"/>
              </w:rPr>
              <w:t xml:space="preserve">&lt;pb </w:t>
            </w:r>
          </w:p>
          <w:p w14:paraId="45817231" w14:textId="77777777" w:rsidR="003906CC" w:rsidRPr="003906CC" w:rsidRDefault="003906CC" w:rsidP="003906CC">
            <w:pPr>
              <w:pStyle w:val="CodeParagraph"/>
              <w:rPr>
                <w:rStyle w:val="Code"/>
              </w:rPr>
            </w:pPr>
            <w:r w:rsidRPr="003906CC">
              <w:rPr>
                <w:rStyle w:val="Codeattribute"/>
              </w:rPr>
              <w:t>n=</w:t>
            </w:r>
            <w:r w:rsidRPr="003906CC">
              <w:rPr>
                <w:rStyle w:val="Codevalue"/>
              </w:rPr>
              <w:t>"3r"</w:t>
            </w:r>
            <w:r w:rsidRPr="003906CC">
              <w:rPr>
                <w:rStyle w:val="Code"/>
              </w:rPr>
              <w:t xml:space="preserve"> </w:t>
            </w:r>
            <w:r w:rsidRPr="003906CC">
              <w:rPr>
                <w:rStyle w:val="Codeattribute"/>
              </w:rPr>
              <w:t>break=</w:t>
            </w:r>
            <w:r w:rsidRPr="003906CC">
              <w:rPr>
                <w:rStyle w:val="Codevalue"/>
              </w:rPr>
              <w:t>"no"</w:t>
            </w:r>
            <w:r w:rsidRPr="003906CC">
              <w:rPr>
                <w:rStyle w:val="Code"/>
              </w:rPr>
              <w:t xml:space="preserve">/&gt;&lt;lb </w:t>
            </w:r>
          </w:p>
          <w:p w14:paraId="16C32C84" w14:textId="1206A070" w:rsidR="003906CC" w:rsidRPr="007475BA" w:rsidRDefault="003906CC" w:rsidP="003906CC">
            <w:pPr>
              <w:pStyle w:val="CodeParagraph"/>
              <w:rPr>
                <w:rFonts w:ascii="Consolas" w:hAnsi="Consolas" w:cs="Consolas"/>
                <w:noProof/>
                <w:color w:val="000000" w:themeColor="text1"/>
                <w:shd w:val="clear" w:color="auto" w:fill="F2F2F2" w:themeFill="background1" w:themeFillShade="F2"/>
              </w:rPr>
            </w:pPr>
            <w:r w:rsidRPr="003906CC">
              <w:rPr>
                <w:rStyle w:val="Codeattribute"/>
              </w:rPr>
              <w:t>n=</w:t>
            </w:r>
            <w:r w:rsidRPr="003906CC">
              <w:rPr>
                <w:rStyle w:val="Codevalue"/>
              </w:rPr>
              <w:t>"19"</w:t>
            </w:r>
            <w:r w:rsidRPr="003906CC">
              <w:rPr>
                <w:rStyle w:val="Code"/>
              </w:rPr>
              <w:t xml:space="preserve"> </w:t>
            </w:r>
            <w:r w:rsidRPr="003906CC">
              <w:rPr>
                <w:rStyle w:val="Codeattribute"/>
              </w:rPr>
              <w:t>break=</w:t>
            </w:r>
            <w:r w:rsidRPr="003906CC">
              <w:rPr>
                <w:rStyle w:val="Codevalue"/>
              </w:rPr>
              <w:t>"no"</w:t>
            </w:r>
            <w:r w:rsidRPr="003906CC">
              <w:rPr>
                <w:rStyle w:val="Code"/>
              </w:rPr>
              <w:t>/&gt;</w:t>
            </w:r>
            <w:r w:rsidRPr="003906CC">
              <w:rPr>
                <w:rStyle w:val="Codetext"/>
              </w:rPr>
              <w:t>m upanayantaḥ sukhaṁ prativasatha</w:t>
            </w:r>
            <w:r>
              <w:rPr>
                <w:rStyle w:val="Codetext"/>
              </w:rPr>
              <w:t>...</w:t>
            </w:r>
          </w:p>
        </w:tc>
      </w:tr>
    </w:tbl>
    <w:p w14:paraId="54FBCE0C" w14:textId="23F290BC" w:rsidR="00D441A4" w:rsidRPr="00511ED0" w:rsidRDefault="005746A1" w:rsidP="00D441A4">
      <w:pPr>
        <w:pStyle w:val="Cmsor4"/>
      </w:pPr>
      <w:bookmarkStart w:id="230" w:name="_Ref182318132"/>
      <w:bookmarkStart w:id="231" w:name="_Ref182318133"/>
      <w:bookmarkStart w:id="232" w:name="_Ref182380522"/>
      <w:bookmarkStart w:id="233" w:name="_Ref182580157"/>
      <w:bookmarkStart w:id="234" w:name="_Ref182580257"/>
      <w:bookmarkStart w:id="235" w:name="_Toc182927778"/>
      <w:r>
        <w:t>Milestones in lacunose text</w:t>
      </w:r>
      <w:bookmarkEnd w:id="230"/>
      <w:bookmarkEnd w:id="231"/>
      <w:bookmarkEnd w:id="232"/>
      <w:bookmarkEnd w:id="233"/>
      <w:bookmarkEnd w:id="234"/>
      <w:bookmarkEnd w:id="235"/>
    </w:p>
    <w:p w14:paraId="5B1C7A2D" w14:textId="5527B110" w:rsidR="00D441A4" w:rsidRPr="00511ED0" w:rsidRDefault="00D441A4" w:rsidP="00D441A4">
      <w:pPr>
        <w:pStyle w:val="Lista"/>
      </w:pPr>
      <w:r w:rsidRPr="00511ED0">
        <w:t xml:space="preserve">when text </w:t>
      </w:r>
      <w:r w:rsidR="003906CC">
        <w:t xml:space="preserve">before or after a milestone </w:t>
      </w:r>
      <w:r w:rsidRPr="00511ED0">
        <w:t>is lost, badly damaged</w:t>
      </w:r>
      <w:r w:rsidR="003906CC">
        <w:t>,</w:t>
      </w:r>
      <w:r w:rsidRPr="00511ED0">
        <w:t xml:space="preserve"> or unintelligible for some other reason</w:t>
      </w:r>
      <w:r>
        <w:t xml:space="preserve">, then </w:t>
      </w:r>
      <w:r w:rsidRPr="00511ED0">
        <w:t xml:space="preserve">it may not be possible to decide for certain whether the </w:t>
      </w:r>
      <w:r w:rsidR="003906CC">
        <w:t xml:space="preserve">milestone </w:t>
      </w:r>
      <w:r w:rsidRPr="00511ED0">
        <w:t xml:space="preserve">interrupts a word </w:t>
      </w:r>
    </w:p>
    <w:p w14:paraId="3C8C5633" w14:textId="77777777" w:rsidR="005746A1" w:rsidRDefault="00D441A4" w:rsidP="00D441A4">
      <w:pPr>
        <w:pStyle w:val="Lista2"/>
      </w:pPr>
      <w:r w:rsidRPr="00DD7CCF">
        <w:t xml:space="preserve">in such cases, use </w:t>
      </w:r>
      <w:r w:rsidRPr="00876E54">
        <w:rPr>
          <w:rStyle w:val="Codeattribute"/>
        </w:rPr>
        <w:t>@break</w:t>
      </w:r>
      <w:r w:rsidRPr="00876E54">
        <w:rPr>
          <w:rStyle w:val="Code"/>
        </w:rPr>
        <w:t>=</w:t>
      </w:r>
      <w:r w:rsidRPr="00C53BF3">
        <w:rPr>
          <w:rStyle w:val="Codevalue"/>
        </w:rPr>
        <w:t>"no"</w:t>
      </w:r>
      <w:r w:rsidRPr="00DD7CCF">
        <w:t xml:space="preserve"> when you are reasonably certain that an interruption is present</w:t>
      </w:r>
    </w:p>
    <w:p w14:paraId="6E87E5B0" w14:textId="6ED3A91B" w:rsidR="00D441A4" w:rsidRDefault="00D441A4" w:rsidP="00D441A4">
      <w:pPr>
        <w:pStyle w:val="Lista2"/>
      </w:pPr>
      <w:r w:rsidRPr="00DD7CCF">
        <w:t>but do not do so if you are uncertain</w:t>
      </w:r>
    </w:p>
    <w:p w14:paraId="490B750F" w14:textId="00D47B79" w:rsidR="005746A1" w:rsidRPr="00DD7CCF" w:rsidRDefault="005746A1" w:rsidP="00D441A4">
      <w:pPr>
        <w:pStyle w:val="Lista2"/>
      </w:pPr>
      <w:r>
        <w:t>observing the following guidelines</w:t>
      </w:r>
    </w:p>
    <w:p w14:paraId="6E838CDE" w14:textId="2C06A7A2" w:rsidR="00D441A4" w:rsidRPr="00DD7CCF" w:rsidRDefault="00D441A4" w:rsidP="005746A1">
      <w:pPr>
        <w:pStyle w:val="Lista"/>
      </w:pPr>
      <w:r w:rsidRPr="00DD7CCF">
        <w:t xml:space="preserve">when </w:t>
      </w:r>
      <w:r w:rsidR="005746A1">
        <w:t xml:space="preserve">there is a </w:t>
      </w:r>
      <w:r w:rsidR="005746A1" w:rsidRPr="005746A1">
        <w:rPr>
          <w:b/>
          <w:bCs/>
        </w:rPr>
        <w:t>lacuna before the transition</w:t>
      </w:r>
      <w:r w:rsidR="005746A1">
        <w:t>,</w:t>
      </w:r>
    </w:p>
    <w:p w14:paraId="47C00B45" w14:textId="61A27A20" w:rsidR="00D441A4" w:rsidRPr="00DD7CCF" w:rsidRDefault="00D441A4" w:rsidP="005746A1">
      <w:pPr>
        <w:pStyle w:val="Lista2"/>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w:t>
      </w:r>
      <w:r w:rsidR="003906CC">
        <w:t xml:space="preserve">extant text </w:t>
      </w:r>
      <w:r w:rsidRPr="00DD7CCF">
        <w:t>begins with an incomplete indivisible morpheme or with the final part of what you are certain was a compound word</w:t>
      </w:r>
    </w:p>
    <w:p w14:paraId="2D7D4230" w14:textId="25E545C9" w:rsidR="00D441A4" w:rsidRPr="00DD7CCF" w:rsidRDefault="00D441A4" w:rsidP="005746A1">
      <w:pPr>
        <w:pStyle w:val="Lista2"/>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w:t>
      </w:r>
      <w:r w:rsidR="003906CC">
        <w:t xml:space="preserve">extant </w:t>
      </w:r>
      <w:r w:rsidRPr="00DD7CCF">
        <w:t xml:space="preserve">text is intelligible </w:t>
      </w:r>
      <w:r w:rsidRPr="00E24F87">
        <w:rPr>
          <w:noProof/>
        </w:rPr>
        <w:t>(</w:t>
      </w:r>
      <w:r w:rsidRPr="00DD7CCF">
        <w:t xml:space="preserve">and plausible in context) as it is, even if there is some chance that the previous line contained a prefix or a compound member attached to the </w:t>
      </w:r>
      <w:r w:rsidR="003906CC">
        <w:t xml:space="preserve">first </w:t>
      </w:r>
      <w:r w:rsidRPr="00DD7CCF">
        <w:t>extant word</w:t>
      </w:r>
    </w:p>
    <w:p w14:paraId="5AB25F5A" w14:textId="71445471" w:rsidR="00D441A4" w:rsidRPr="00DD7CCF" w:rsidRDefault="00D441A4" w:rsidP="005746A1">
      <w:pPr>
        <w:pStyle w:val="Lista"/>
      </w:pPr>
      <w:r w:rsidRPr="00DD7CCF">
        <w:t xml:space="preserve">when </w:t>
      </w:r>
      <w:r w:rsidR="005746A1">
        <w:t xml:space="preserve">there is </w:t>
      </w:r>
      <w:r w:rsidR="005746A1" w:rsidRPr="005746A1">
        <w:rPr>
          <w:b/>
          <w:bCs/>
        </w:rPr>
        <w:t xml:space="preserve">lacuna </w:t>
      </w:r>
      <w:r w:rsidR="005746A1">
        <w:rPr>
          <w:b/>
          <w:bCs/>
        </w:rPr>
        <w:t>after</w:t>
      </w:r>
      <w:r w:rsidR="005746A1" w:rsidRPr="005746A1">
        <w:rPr>
          <w:b/>
          <w:bCs/>
        </w:rPr>
        <w:t xml:space="preserve"> the transition</w:t>
      </w:r>
      <w:r w:rsidR="005746A1">
        <w:t>,</w:t>
      </w:r>
    </w:p>
    <w:p w14:paraId="0800DC9C" w14:textId="0EF41618" w:rsidR="00D441A4" w:rsidRPr="00DD7CCF" w:rsidRDefault="00D441A4" w:rsidP="005746A1">
      <w:pPr>
        <w:pStyle w:val="Lista2"/>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end of the </w:t>
      </w:r>
      <w:r w:rsidR="003906CC">
        <w:t xml:space="preserve">extant text </w:t>
      </w:r>
      <w:r w:rsidRPr="00DD7CCF">
        <w:t>is clearly not the end of an independent word</w:t>
      </w:r>
    </w:p>
    <w:p w14:paraId="241C0924" w14:textId="132F42C2" w:rsidR="00D441A4" w:rsidRDefault="00D441A4" w:rsidP="005746A1">
      <w:pPr>
        <w:pStyle w:val="Lista2"/>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end of the </w:t>
      </w:r>
      <w:r w:rsidR="003906CC">
        <w:t xml:space="preserve">extant text </w:t>
      </w:r>
      <w:r w:rsidRPr="00DD7CCF">
        <w:t>may be the end of an independent word, even if there is a chance that this word continued in the current line</w:t>
      </w:r>
    </w:p>
    <w:p w14:paraId="67485B96" w14:textId="1917E6E0" w:rsidR="00D441A4" w:rsidRPr="00DD7CCF" w:rsidRDefault="005746A1" w:rsidP="00D441A4">
      <w:pPr>
        <w:pStyle w:val="Lista"/>
      </w:pPr>
      <w:r>
        <w:t>when</w:t>
      </w:r>
      <w:r w:rsidR="00D441A4" w:rsidRPr="00DD7CCF">
        <w:t xml:space="preserve"> there </w:t>
      </w:r>
      <w:r w:rsidR="00D441A4" w:rsidRPr="00974842">
        <w:t xml:space="preserve">is </w:t>
      </w:r>
      <w:r>
        <w:t xml:space="preserve">a </w:t>
      </w:r>
      <w:r w:rsidRPr="005746A1">
        <w:rPr>
          <w:b/>
          <w:bCs/>
        </w:rPr>
        <w:t>lacuna both before and after</w:t>
      </w:r>
      <w:r w:rsidR="003906CC">
        <w:t xml:space="preserve"> </w:t>
      </w:r>
      <w:r>
        <w:t xml:space="preserve">the </w:t>
      </w:r>
      <w:r w:rsidR="003906CC">
        <w:t xml:space="preserve">spot where a structural milestone is (expected to be) located, </w:t>
      </w:r>
      <w:r w:rsidR="00D441A4" w:rsidRPr="00DD7CCF">
        <w:t xml:space="preserve">then </w:t>
      </w:r>
      <w:r>
        <w:t xml:space="preserve">in addition to uncertainty as to whether a word is interrupted, </w:t>
      </w:r>
      <w:r w:rsidR="00D441A4" w:rsidRPr="00DD7CCF">
        <w:t>it may not be possible to determine the exact number of characters lost on either side of the transition</w:t>
      </w:r>
    </w:p>
    <w:p w14:paraId="5DEE84AC" w14:textId="38DD33B7" w:rsidR="00D441A4" w:rsidRPr="00DD7CCF" w:rsidRDefault="00D441A4" w:rsidP="00D441A4">
      <w:pPr>
        <w:pStyle w:val="Lista2"/>
      </w:pPr>
      <w:r w:rsidRPr="00DD7CCF">
        <w:t xml:space="preserve">if the lacuna is </w:t>
      </w:r>
      <w:r w:rsidRPr="00CD25A4">
        <w:rPr>
          <w:b/>
          <w:bCs/>
        </w:rPr>
        <w:t>not restored</w:t>
      </w:r>
      <w:r w:rsidRPr="00DD7CCF">
        <w:t>,</w:t>
      </w:r>
      <w:r w:rsidR="005746A1" w:rsidRPr="005746A1">
        <w:t xml:space="preserve"> </w:t>
      </w:r>
      <w:r w:rsidR="005746A1" w:rsidRPr="00DD7CCF">
        <w:t xml:space="preserve">do not use </w:t>
      </w:r>
      <w:r w:rsidR="005746A1" w:rsidRPr="00876E54">
        <w:rPr>
          <w:rStyle w:val="Codeattribute"/>
        </w:rPr>
        <w:t>@break</w:t>
      </w:r>
      <w:r w:rsidR="005746A1" w:rsidRPr="00876E54">
        <w:rPr>
          <w:rStyle w:val="Code"/>
        </w:rPr>
        <w:t>=</w:t>
      </w:r>
      <w:r w:rsidR="005746A1" w:rsidRPr="00C53BF3">
        <w:rPr>
          <w:rStyle w:val="Codevalue"/>
        </w:rPr>
        <w:t>"no"</w:t>
      </w:r>
      <w:r w:rsidRPr="00DD7CCF">
        <w:t xml:space="preserve"> </w:t>
      </w:r>
      <w:r w:rsidR="00E15CE8">
        <w:t xml:space="preserve">(which would assert that a word has been split by the milestone) </w:t>
      </w:r>
      <w:r w:rsidR="005746A1">
        <w:t xml:space="preserve">and </w:t>
      </w:r>
      <w:r w:rsidRPr="00DD7CCF">
        <w:t>simply encode gap</w:t>
      </w:r>
      <w:r w:rsidR="003906CC">
        <w:t>s</w:t>
      </w:r>
      <w:r w:rsidRPr="00DD7CCF">
        <w:t xml:space="preserve">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B30F6E">
        <w:t>5.4</w:t>
      </w:r>
      <w:r w:rsidRPr="00DD7CCF">
        <w:fldChar w:fldCharType="end"/>
      </w:r>
      <w:r w:rsidRPr="00DD7CCF">
        <w:t xml:space="preserve">) of unknown or uncertain length </w:t>
      </w:r>
      <w:r w:rsidR="003906CC">
        <w:t>on both sides of the milestone tag</w:t>
      </w:r>
    </w:p>
    <w:p w14:paraId="70A87A1C" w14:textId="729E098A" w:rsidR="005746A1" w:rsidRDefault="00D441A4" w:rsidP="00D441A4">
      <w:pPr>
        <w:pStyle w:val="Lista2"/>
      </w:pPr>
      <w:r w:rsidRPr="00DD7CCF">
        <w:t xml:space="preserve">if you </w:t>
      </w:r>
      <w:r w:rsidRPr="00CD25A4">
        <w:rPr>
          <w:b/>
          <w:bCs/>
        </w:rPr>
        <w:t>supply the lost text</w:t>
      </w:r>
      <w:r w:rsidRPr="00DD7CCF">
        <w:t xml:space="preserve"> </w:t>
      </w:r>
      <w:r w:rsidRPr="00E24F87">
        <w:rPr>
          <w:noProof/>
        </w:rPr>
        <w:t>(</w:t>
      </w:r>
      <w:r w:rsidRPr="00DD7CCF">
        <w:t>as per §</w:t>
      </w:r>
      <w:r w:rsidRPr="00DD7CCF">
        <w:fldChar w:fldCharType="begin"/>
      </w:r>
      <w:r w:rsidRPr="00DD7CCF">
        <w:instrText xml:space="preserve"> REF _Ref43984912 \w \h </w:instrText>
      </w:r>
      <w:r>
        <w:instrText xml:space="preserve"> \* MERGEFORMAT </w:instrText>
      </w:r>
      <w:r w:rsidRPr="00DD7CCF">
        <w:fldChar w:fldCharType="separate"/>
      </w:r>
      <w:r w:rsidR="00B30F6E">
        <w:t>5.5</w:t>
      </w:r>
      <w:r w:rsidRPr="00DD7CCF">
        <w:fldChar w:fldCharType="end"/>
      </w:r>
      <w:r w:rsidRPr="00DD7CCF">
        <w:t xml:space="preserve">), </w:t>
      </w:r>
      <w:r w:rsidR="003906CC">
        <w:t xml:space="preserve">create the milestone tag </w:t>
      </w:r>
      <w:r w:rsidRPr="00DD7CCF">
        <w:t>at its most likely position vis-à-vis the text</w:t>
      </w:r>
      <w:r w:rsidR="005746A1">
        <w:t xml:space="preserve"> and use or omit </w:t>
      </w:r>
      <w:r w:rsidR="005746A1" w:rsidRPr="00876E54">
        <w:rPr>
          <w:rStyle w:val="Codeattribute"/>
        </w:rPr>
        <w:t>@break</w:t>
      </w:r>
      <w:r w:rsidR="005746A1" w:rsidRPr="00876E54">
        <w:rPr>
          <w:rStyle w:val="Code"/>
        </w:rPr>
        <w:t>=</w:t>
      </w:r>
      <w:r w:rsidR="005746A1" w:rsidRPr="00C53BF3">
        <w:rPr>
          <w:rStyle w:val="Codevalue"/>
        </w:rPr>
        <w:t>"no"</w:t>
      </w:r>
      <w:r w:rsidR="005746A1">
        <w:t xml:space="preserve"> as dictated by the restored text</w:t>
      </w:r>
    </w:p>
    <w:p w14:paraId="2264AC01" w14:textId="5CFC52EF" w:rsidR="00D441A4" w:rsidRDefault="00D441A4" w:rsidP="005746A1">
      <w:pPr>
        <w:pStyle w:val="Lista3"/>
      </w:pPr>
      <w:r w:rsidRPr="00DD7CCF">
        <w:t>if you feel that the uncertainty of this positioning matters, mention it in your commentary to the text</w:t>
      </w:r>
      <w:r w:rsidRPr="006B5499">
        <w:rPr>
          <w:rStyle w:val="Lbjegyzet-hivatkozs"/>
        </w:rPr>
        <w:footnoteReference w:id="17"/>
      </w:r>
    </w:p>
    <w:p w14:paraId="14D142E8" w14:textId="6F957EA6" w:rsidR="00F56F59" w:rsidRDefault="00F56F59" w:rsidP="00F56F59">
      <w:pPr>
        <w:pStyle w:val="Cmsor3"/>
      </w:pPr>
      <w:bookmarkStart w:id="236" w:name="_Ref182815315"/>
      <w:bookmarkStart w:id="237" w:name="_Toc182927779"/>
      <w:r>
        <w:t>Milestone units</w:t>
      </w:r>
      <w:bookmarkEnd w:id="236"/>
      <w:bookmarkEnd w:id="237"/>
    </w:p>
    <w:p w14:paraId="10807DE5" w14:textId="5FA758E7" w:rsidR="00F56F59" w:rsidRDefault="00F65316" w:rsidP="00F56F59">
      <w:pPr>
        <w:pStyle w:val="Lista"/>
      </w:pPr>
      <w:r>
        <w:t xml:space="preserve">the attribute </w:t>
      </w:r>
      <w:r w:rsidRPr="008525C6">
        <w:rPr>
          <w:rStyle w:val="Codeattribute"/>
        </w:rPr>
        <w:t>@unit</w:t>
      </w:r>
      <w:r>
        <w:t xml:space="preserve"> is mandatory for all </w:t>
      </w:r>
      <w:r>
        <w:rPr>
          <w:rStyle w:val="Code"/>
        </w:rPr>
        <w:t>&lt;milestone&gt;</w:t>
      </w:r>
      <w:r>
        <w:t xml:space="preserve"> elements representing extrinsic structure</w:t>
      </w:r>
    </w:p>
    <w:p w14:paraId="47B223F6" w14:textId="55013D4D" w:rsidR="00F65316" w:rsidRDefault="00F65316" w:rsidP="00F65316">
      <w:pPr>
        <w:pStyle w:val="Lista"/>
      </w:pPr>
      <w:r>
        <w:t xml:space="preserve">the value of this attribute </w:t>
      </w:r>
      <w:r w:rsidRPr="00DD7CCF">
        <w:t xml:space="preserve">shall be a single word describing the nature of the transition </w:t>
      </w:r>
      <w:r>
        <w:t xml:space="preserve">analogously to </w:t>
      </w:r>
      <w:r w:rsidRPr="00DD7CCF">
        <w:t>the</w:t>
      </w:r>
      <w:r>
        <w:t xml:space="preserve"> (optional)</w:t>
      </w:r>
      <w:r w:rsidRPr="00DD7CCF">
        <w:t xml:space="preserve"> </w:t>
      </w:r>
      <w:r w:rsidRPr="008525C6">
        <w:rPr>
          <w:rStyle w:val="Codeattribute"/>
        </w:rPr>
        <w:t>@subtype</w:t>
      </w:r>
      <w:r w:rsidRPr="008525C6">
        <w:t xml:space="preserve"> </w:t>
      </w:r>
      <w:r w:rsidRPr="00DD7CCF">
        <w:t xml:space="preserve">of textpart divisions </w:t>
      </w:r>
      <w:r w:rsidRPr="00E24F87">
        <w:rPr>
          <w:noProof/>
        </w:rPr>
        <w:t>(</w:t>
      </w:r>
      <w:r w:rsidRPr="00DD7CCF">
        <w:t>§</w:t>
      </w:r>
      <w:r>
        <w:fldChar w:fldCharType="begin"/>
      </w:r>
      <w:r>
        <w:instrText xml:space="preserve"> REF _Ref182236825 \r \h </w:instrText>
      </w:r>
      <w:r>
        <w:fldChar w:fldCharType="separate"/>
      </w:r>
      <w:r w:rsidR="00B30F6E">
        <w:t>3.2.3.2</w:t>
      </w:r>
      <w:r>
        <w:fldChar w:fldCharType="end"/>
      </w:r>
      <w:r w:rsidRPr="00DD7CCF">
        <w:t>)</w:t>
      </w:r>
      <w:r>
        <w:t>, based on the general nature of the partition rather than its semantic function or physical appearance</w:t>
      </w:r>
    </w:p>
    <w:p w14:paraId="2512EDBE" w14:textId="305CE768" w:rsidR="00F65316" w:rsidRDefault="00F65316" w:rsidP="00F56F59">
      <w:pPr>
        <w:pStyle w:val="Lista"/>
      </w:pPr>
      <w:r>
        <w:t xml:space="preserve">preferred values of </w:t>
      </w:r>
      <w:r w:rsidRPr="008525C6">
        <w:rPr>
          <w:rStyle w:val="Codeattribute"/>
        </w:rPr>
        <w:t>@unit</w:t>
      </w:r>
      <w:r>
        <w:t>, applicable to both pagelike (§</w:t>
      </w:r>
      <w:r>
        <w:fldChar w:fldCharType="begin"/>
      </w:r>
      <w:r>
        <w:instrText xml:space="preserve"> REF _Ref43986679 \r \h </w:instrText>
      </w:r>
      <w:r>
        <w:fldChar w:fldCharType="separate"/>
      </w:r>
      <w:r w:rsidR="00B30F6E">
        <w:t>3.4.3</w:t>
      </w:r>
      <w:r>
        <w:fldChar w:fldCharType="end"/>
      </w:r>
      <w:r>
        <w:t>) and gridlike (§</w:t>
      </w:r>
      <w:r>
        <w:fldChar w:fldCharType="begin"/>
      </w:r>
      <w:r>
        <w:instrText xml:space="preserve"> REF _Ref182310382 \r \h </w:instrText>
      </w:r>
      <w:r>
        <w:fldChar w:fldCharType="separate"/>
      </w:r>
      <w:r w:rsidR="00B30F6E">
        <w:t>3.6.2</w:t>
      </w:r>
      <w:r>
        <w:fldChar w:fldCharType="end"/>
      </w:r>
      <w:r>
        <w:t xml:space="preserve">) </w:t>
      </w:r>
      <w:r>
        <w:rPr>
          <w:rStyle w:val="Code"/>
        </w:rPr>
        <w:t>&lt;milestone&gt;</w:t>
      </w:r>
      <w:r>
        <w:t xml:space="preserve"> elements, are as follows:</w:t>
      </w:r>
    </w:p>
    <w:p w14:paraId="2FBE1F62" w14:textId="7FC6C805" w:rsidR="00F65316" w:rsidRPr="00DD7CCF" w:rsidRDefault="00F65316" w:rsidP="00F65316">
      <w:pPr>
        <w:pStyle w:val="Lista2"/>
      </w:pPr>
      <w:r w:rsidRPr="00303844">
        <w:rPr>
          <w:rStyle w:val="Codevalue"/>
        </w:rPr>
        <w:t>"face"</w:t>
      </w:r>
      <w:r w:rsidRPr="00DD7CCF">
        <w:t xml:space="preserve"> </w:t>
      </w:r>
      <w:r w:rsidRPr="004F69EF">
        <w:t>for a physically contiguous surface of a three-dimensional object of any shape and any number of sides</w:t>
      </w:r>
      <w:r>
        <w:t xml:space="preserve"> (pagelike </w:t>
      </w:r>
      <w:r>
        <w:fldChar w:fldCharType="begin"/>
      </w:r>
      <w:r>
        <w:instrText xml:space="preserve"> REF _Ref44078412 \h </w:instrText>
      </w:r>
      <w:r>
        <w:fldChar w:fldCharType="separate"/>
      </w:r>
      <w:r w:rsidR="00B30F6E" w:rsidRPr="00DD7CCF">
        <w:t xml:space="preserve">Example </w:t>
      </w:r>
      <w:r w:rsidR="00B30F6E">
        <w:rPr>
          <w:noProof/>
        </w:rPr>
        <w:t>3.4.4</w:t>
      </w:r>
      <w:r w:rsidR="00B30F6E" w:rsidRPr="00DD7CCF">
        <w:t>.</w:t>
      </w:r>
      <w:r w:rsidR="00B30F6E">
        <w:rPr>
          <w:noProof/>
        </w:rPr>
        <w:t>A</w:t>
      </w:r>
      <w:r>
        <w:fldChar w:fldCharType="end"/>
      </w:r>
      <w:r w:rsidR="00760C60">
        <w:t xml:space="preserve">; gridlike </w:t>
      </w:r>
      <w:r w:rsidR="00760C60">
        <w:fldChar w:fldCharType="begin"/>
      </w:r>
      <w:r w:rsidR="00760C60">
        <w:instrText xml:space="preserve"> REF _Ref182822234 \h </w:instrText>
      </w:r>
      <w:r w:rsidR="00760C60">
        <w:fldChar w:fldCharType="separate"/>
      </w:r>
      <w:r w:rsidR="00B30F6E" w:rsidRPr="00DD7CCF">
        <w:t xml:space="preserve">Example </w:t>
      </w:r>
      <w:r w:rsidR="00B30F6E">
        <w:rPr>
          <w:noProof/>
        </w:rPr>
        <w:t>3.6.1</w:t>
      </w:r>
      <w:r w:rsidR="00B30F6E" w:rsidRPr="00DD7CCF">
        <w:t>.</w:t>
      </w:r>
      <w:r w:rsidR="00B30F6E">
        <w:rPr>
          <w:noProof/>
        </w:rPr>
        <w:t>B</w:t>
      </w:r>
      <w:r w:rsidR="00760C60">
        <w:fldChar w:fldCharType="end"/>
      </w:r>
      <w:r w:rsidR="00760C60">
        <w:t xml:space="preserve">; see also </w:t>
      </w:r>
      <w:r w:rsidR="00760C60" w:rsidRPr="00DD7CCF">
        <w:t>Case stud</w:t>
      </w:r>
      <w:r w:rsidR="00760C60">
        <w:t>y</w:t>
      </w:r>
      <w:r w:rsidR="00760C60" w:rsidRPr="00DD7CCF">
        <w:t xml:space="preserve"> </w:t>
      </w:r>
      <w:r w:rsidR="00760C60">
        <w:t>3</w:t>
      </w:r>
      <w:r w:rsidR="00760C60" w:rsidRPr="00DD7CCF">
        <w:t xml:space="preserve"> </w:t>
      </w:r>
      <w:r w:rsidR="00760C60">
        <w:t>of</w:t>
      </w:r>
      <w:r w:rsidR="00760C60" w:rsidRPr="00DD7CCF">
        <w:t xml:space="preserve"> </w:t>
      </w:r>
      <w:r w:rsidR="00760C60" w:rsidRPr="00DD7CCF">
        <w:fldChar w:fldCharType="begin"/>
      </w:r>
      <w:r w:rsidR="00760C60" w:rsidRPr="00DD7CCF">
        <w:instrText xml:space="preserve"> REF _Ref43985466 \w \h </w:instrText>
      </w:r>
      <w:r w:rsidR="00760C60">
        <w:instrText xml:space="preserve"> \* MERGEFORMAT </w:instrText>
      </w:r>
      <w:r w:rsidR="00760C60" w:rsidRPr="00DD7CCF">
        <w:fldChar w:fldCharType="separate"/>
      </w:r>
      <w:r w:rsidR="00B30F6E">
        <w:t>Appendix C</w:t>
      </w:r>
      <w:r w:rsidR="00760C60" w:rsidRPr="00DD7CCF">
        <w:fldChar w:fldCharType="end"/>
      </w:r>
      <w:r w:rsidR="00760C60">
        <w:t xml:space="preserve"> for pagelike faces subdivided into gridlike columns</w:t>
      </w:r>
      <w:r>
        <w:t>)</w:t>
      </w:r>
    </w:p>
    <w:p w14:paraId="2BC6CB18" w14:textId="77777777" w:rsidR="00F65316" w:rsidRDefault="00F65316" w:rsidP="00F65316">
      <w:pPr>
        <w:pStyle w:val="Lista2"/>
      </w:pPr>
      <w:r w:rsidRPr="00303844">
        <w:rPr>
          <w:rStyle w:val="Codevalue"/>
        </w:rPr>
        <w:t>"faces"</w:t>
      </w:r>
      <w:r w:rsidRPr="00DD7CCF">
        <w:t xml:space="preserve"> in texts where each pagelike zone </w:t>
      </w:r>
      <w:r>
        <w:t xml:space="preserve">involves lines continuing </w:t>
      </w:r>
      <w:r w:rsidRPr="00DD7CCF">
        <w:t>across two or more surfaces such as the frontal and lateral face of a four-sided stele</w:t>
      </w:r>
    </w:p>
    <w:p w14:paraId="046A1F0E" w14:textId="4863C140" w:rsidR="00F65316" w:rsidRPr="00DD7CCF" w:rsidRDefault="00F65316" w:rsidP="00F65316">
      <w:pPr>
        <w:pStyle w:val="Lista3"/>
      </w:pPr>
      <w:r>
        <w:t>this unit is no</w:t>
      </w:r>
      <w:r w:rsidR="00760C60">
        <w:t>t</w:t>
      </w:r>
      <w:r>
        <w:t xml:space="preserve"> </w:t>
      </w:r>
      <w:r w:rsidR="00760C60">
        <w:t xml:space="preserve">normally applicable to </w:t>
      </w:r>
      <w:r>
        <w:t xml:space="preserve">gridlike partitions, but a gridlike partition with </w:t>
      </w:r>
      <w:r w:rsidRPr="00F65316">
        <w:rPr>
          <w:rStyle w:val="Codeattribute"/>
        </w:rPr>
        <w:t>@unit=</w:t>
      </w:r>
      <w:r w:rsidRPr="00F65316">
        <w:rPr>
          <w:rStyle w:val="Codevalue"/>
        </w:rPr>
        <w:t>"face"</w:t>
      </w:r>
      <w:r>
        <w:t xml:space="preserve"> may be used to encode the boundary of each face constituting a pagelike zone of this kind</w:t>
      </w:r>
      <w:r w:rsidR="00760C60">
        <w:t xml:space="preserve">, as in </w:t>
      </w:r>
      <w:r w:rsidR="00760C60" w:rsidRPr="00DD7CCF">
        <w:t>Case stud</w:t>
      </w:r>
      <w:r w:rsidR="00760C60">
        <w:t>y</w:t>
      </w:r>
      <w:r w:rsidR="00760C60" w:rsidRPr="00DD7CCF">
        <w:t xml:space="preserve"> </w:t>
      </w:r>
      <w:r w:rsidR="00760C60">
        <w:t>1</w:t>
      </w:r>
      <w:r w:rsidR="00760C60" w:rsidRPr="00DD7CCF">
        <w:t xml:space="preserve"> </w:t>
      </w:r>
      <w:r w:rsidR="00760C60">
        <w:t>of</w:t>
      </w:r>
      <w:r w:rsidR="00760C60" w:rsidRPr="00DD7CCF">
        <w:t xml:space="preserve"> </w:t>
      </w:r>
      <w:r w:rsidR="00760C60" w:rsidRPr="00DD7CCF">
        <w:fldChar w:fldCharType="begin"/>
      </w:r>
      <w:r w:rsidR="00760C60" w:rsidRPr="00DD7CCF">
        <w:instrText xml:space="preserve"> REF _Ref43985466 \w \h </w:instrText>
      </w:r>
      <w:r w:rsidR="00760C60">
        <w:instrText xml:space="preserve"> \* MERGEFORMAT </w:instrText>
      </w:r>
      <w:r w:rsidR="00760C60" w:rsidRPr="00DD7CCF">
        <w:fldChar w:fldCharType="separate"/>
      </w:r>
      <w:r w:rsidR="00B30F6E">
        <w:t>Appendix C</w:t>
      </w:r>
      <w:r w:rsidR="00760C60" w:rsidRPr="00DD7CCF">
        <w:fldChar w:fldCharType="end"/>
      </w:r>
    </w:p>
    <w:p w14:paraId="037F851E" w14:textId="77777777" w:rsidR="00760C60" w:rsidRDefault="00F65316" w:rsidP="00F65316">
      <w:pPr>
        <w:pStyle w:val="Lista2"/>
      </w:pPr>
      <w:r w:rsidRPr="00303844">
        <w:rPr>
          <w:rStyle w:val="Codevalue"/>
        </w:rPr>
        <w:lastRenderedPageBreak/>
        <w:t>"column"</w:t>
      </w:r>
      <w:r w:rsidRPr="00DD7CCF">
        <w:t xml:space="preserve"> for zones placed side by side and generally taller than they are wide</w:t>
      </w:r>
    </w:p>
    <w:p w14:paraId="22D7C25C" w14:textId="34F6264B" w:rsidR="00760C60" w:rsidRDefault="00760C60" w:rsidP="00760C60">
      <w:pPr>
        <w:pStyle w:val="Lista3"/>
      </w:pPr>
      <w:r>
        <w:rPr>
          <w:noProof/>
        </w:rPr>
        <w:t xml:space="preserve">resembling </w:t>
      </w:r>
      <w:r>
        <w:t xml:space="preserve">the columns of newsprint for pagelike partitions, as in </w:t>
      </w:r>
      <w:r>
        <w:fldChar w:fldCharType="begin"/>
      </w:r>
      <w:r>
        <w:instrText xml:space="preserve"> REF _Ref44078357 \h </w:instrText>
      </w:r>
      <w:r>
        <w:fldChar w:fldCharType="separate"/>
      </w:r>
      <w:r w:rsidR="00B30F6E" w:rsidRPr="00DD7CCF">
        <w:t xml:space="preserve">Example </w:t>
      </w:r>
      <w:r w:rsidR="00B30F6E">
        <w:rPr>
          <w:noProof/>
        </w:rPr>
        <w:t>3.4.1</w:t>
      </w:r>
      <w:r w:rsidR="00B30F6E" w:rsidRPr="00DD7CCF">
        <w:t>.</w:t>
      </w:r>
      <w:r w:rsidR="00B30F6E">
        <w:rPr>
          <w:noProof/>
        </w:rPr>
        <w:t>A</w:t>
      </w:r>
      <w:r>
        <w:fldChar w:fldCharType="end"/>
      </w:r>
    </w:p>
    <w:p w14:paraId="76360C90" w14:textId="2E69FBBA" w:rsidR="00F65316" w:rsidRPr="00DD7CCF" w:rsidRDefault="00760C60" w:rsidP="00760C60">
      <w:pPr>
        <w:pStyle w:val="Lista3"/>
      </w:pPr>
      <w:r>
        <w:t xml:space="preserve">resembling verse with metrical subunits arranged into quasi-columns for gridlike partitions, as in and </w:t>
      </w:r>
      <w:r w:rsidRPr="00DD7CCF">
        <w:t>Case stud</w:t>
      </w:r>
      <w:r>
        <w:t>y</w:t>
      </w:r>
      <w:r w:rsidRPr="00DD7CCF">
        <w:t xml:space="preserve"> </w:t>
      </w:r>
      <w:r>
        <w:t>3</w:t>
      </w:r>
      <w:r w:rsidRPr="00DD7CCF">
        <w:t xml:space="preserve"> </w:t>
      </w:r>
      <w:r>
        <w:t>of</w:t>
      </w:r>
      <w:r w:rsidRPr="00DD7CCF">
        <w:t xml:space="preserve"> </w:t>
      </w:r>
      <w:r w:rsidRPr="00DD7CCF">
        <w:fldChar w:fldCharType="begin"/>
      </w:r>
      <w:r w:rsidRPr="00DD7CCF">
        <w:instrText xml:space="preserve"> REF _Ref43985466 \w \h </w:instrText>
      </w:r>
      <w:r>
        <w:instrText xml:space="preserve"> \* MERGEFORMAT </w:instrText>
      </w:r>
      <w:r w:rsidRPr="00DD7CCF">
        <w:fldChar w:fldCharType="separate"/>
      </w:r>
      <w:r w:rsidR="00B30F6E">
        <w:t>Appendix C</w:t>
      </w:r>
      <w:r w:rsidRPr="00DD7CCF">
        <w:fldChar w:fldCharType="end"/>
      </w:r>
    </w:p>
    <w:p w14:paraId="2069786D" w14:textId="44E69358" w:rsidR="00760C60" w:rsidRDefault="00F65316" w:rsidP="00F65316">
      <w:pPr>
        <w:pStyle w:val="Lista2"/>
      </w:pPr>
      <w:r w:rsidRPr="00303844">
        <w:rPr>
          <w:rStyle w:val="Codevalue"/>
        </w:rPr>
        <w:t>"item"</w:t>
      </w:r>
      <w:r w:rsidRPr="00DD7CCF">
        <w:t xml:space="preserve"> for physically distinct objects such as architectural elements, e.g. when an inscription is engraved on two pillars or doorjambs</w:t>
      </w:r>
      <w:r w:rsidR="00760C60">
        <w:t xml:space="preserve"> (pagelike </w:t>
      </w:r>
      <w:r w:rsidR="00760C60">
        <w:fldChar w:fldCharType="begin"/>
      </w:r>
      <w:r w:rsidR="00760C60">
        <w:instrText xml:space="preserve"> REF _Ref44078459 \h </w:instrText>
      </w:r>
      <w:r w:rsidR="00760C60">
        <w:fldChar w:fldCharType="separate"/>
      </w:r>
      <w:r w:rsidR="00B30F6E" w:rsidRPr="00DD7CCF">
        <w:t xml:space="preserve">Example </w:t>
      </w:r>
      <w:r w:rsidR="00B30F6E">
        <w:rPr>
          <w:noProof/>
        </w:rPr>
        <w:t>3.4.4</w:t>
      </w:r>
      <w:r w:rsidR="00B30F6E" w:rsidRPr="00DD7CCF">
        <w:t>.</w:t>
      </w:r>
      <w:r w:rsidR="00B30F6E">
        <w:rPr>
          <w:noProof/>
        </w:rPr>
        <w:t>B</w:t>
      </w:r>
      <w:r w:rsidR="00760C60">
        <w:fldChar w:fldCharType="end"/>
      </w:r>
      <w:r w:rsidR="00760C60">
        <w:t>)</w:t>
      </w:r>
    </w:p>
    <w:p w14:paraId="712D410A" w14:textId="4852DF6C" w:rsidR="00F65316" w:rsidRPr="00DD7CCF" w:rsidRDefault="00760C60" w:rsidP="00760C60">
      <w:pPr>
        <w:pStyle w:val="Lista3"/>
      </w:pPr>
      <w:r>
        <w:t>this unit is not normally applicable to gridlike partitions</w:t>
      </w:r>
    </w:p>
    <w:p w14:paraId="3CC775E6" w14:textId="29B73C2B" w:rsidR="00F65316" w:rsidRPr="00DD7CCF" w:rsidRDefault="00F65316" w:rsidP="00F65316">
      <w:pPr>
        <w:pStyle w:val="Lista2"/>
      </w:pPr>
      <w:r w:rsidRPr="00303844">
        <w:rPr>
          <w:rStyle w:val="Codevalue"/>
        </w:rPr>
        <w:t>"block"</w:t>
      </w:r>
      <w:r w:rsidRPr="00DD7CCF">
        <w:t xml:space="preserve"> for inscriptions on separa</w:t>
      </w:r>
      <w:r>
        <w:t>ble</w:t>
      </w:r>
      <w:r w:rsidRPr="00DD7CCF">
        <w:t xml:space="preserve"> architectural blocks</w:t>
      </w:r>
      <w:r>
        <w:t xml:space="preserve"> in a larger element such as a wall</w:t>
      </w:r>
      <w:r w:rsidR="00760C60">
        <w:t xml:space="preserve"> (gridlike </w:t>
      </w:r>
      <w:r w:rsidR="00760C60">
        <w:fldChar w:fldCharType="begin"/>
      </w:r>
      <w:r w:rsidR="00760C60">
        <w:instrText xml:space="preserve"> REF _Ref44078533 \h </w:instrText>
      </w:r>
      <w:r w:rsidR="00760C60">
        <w:fldChar w:fldCharType="separate"/>
      </w:r>
      <w:r w:rsidR="00B30F6E" w:rsidRPr="00DD7CCF">
        <w:t xml:space="preserve">Example </w:t>
      </w:r>
      <w:r w:rsidR="00B30F6E">
        <w:rPr>
          <w:noProof/>
        </w:rPr>
        <w:t>3.6.1</w:t>
      </w:r>
      <w:r w:rsidR="00B30F6E" w:rsidRPr="00DD7CCF">
        <w:t>.</w:t>
      </w:r>
      <w:r w:rsidR="00B30F6E">
        <w:rPr>
          <w:noProof/>
        </w:rPr>
        <w:t>C</w:t>
      </w:r>
      <w:r w:rsidR="00760C60">
        <w:fldChar w:fldCharType="end"/>
      </w:r>
      <w:r w:rsidR="00760C60">
        <w:t>)</w:t>
      </w:r>
    </w:p>
    <w:p w14:paraId="0B9BB134" w14:textId="17B2D2F0" w:rsidR="00F65316" w:rsidRDefault="00F65316" w:rsidP="00F65316">
      <w:pPr>
        <w:pStyle w:val="Lista2"/>
      </w:pPr>
      <w:r w:rsidRPr="00303844">
        <w:rPr>
          <w:rStyle w:val="Codevalue"/>
        </w:rPr>
        <w:t>"fragment"</w:t>
      </w:r>
      <w:r w:rsidRPr="00DD7CCF">
        <w:t xml:space="preserve"> for objects with two or more extant inscribed fragments</w:t>
      </w:r>
    </w:p>
    <w:p w14:paraId="061BD16E" w14:textId="0321F8E9" w:rsidR="00760C60" w:rsidRPr="00DD7CCF" w:rsidRDefault="00760C60" w:rsidP="00760C60">
      <w:pPr>
        <w:pStyle w:val="Lista3"/>
      </w:pPr>
      <w:r>
        <w:t xml:space="preserve">fragmentation (for which </w:t>
      </w:r>
      <w:r w:rsidR="004D1F94">
        <w:t xml:space="preserve">specifically </w:t>
      </w:r>
      <w:r>
        <w:t>see §</w:t>
      </w:r>
      <w:r>
        <w:fldChar w:fldCharType="begin"/>
      </w:r>
      <w:r>
        <w:instrText xml:space="preserve"> REF _Ref182815850 \r \h </w:instrText>
      </w:r>
      <w:r>
        <w:fldChar w:fldCharType="separate"/>
      </w:r>
      <w:r w:rsidR="00B30F6E">
        <w:t>3.7</w:t>
      </w:r>
      <w:r>
        <w:fldChar w:fldCharType="end"/>
      </w:r>
      <w:r>
        <w:t xml:space="preserve">) generally creates gridlike partitions as </w:t>
      </w:r>
      <w:proofErr w:type="spellStart"/>
      <w:r>
        <w:t>in</w:t>
      </w:r>
      <w:r w:rsidR="004D1F94">
        <w:fldChar w:fldCharType="begin"/>
      </w:r>
      <w:r w:rsidR="004D1F94">
        <w:instrText xml:space="preserve"> REF _Ref182834408 \h </w:instrText>
      </w:r>
      <w:r w:rsidR="004D1F94">
        <w:fldChar w:fldCharType="separate"/>
      </w:r>
      <w:r w:rsidR="00B30F6E" w:rsidRPr="00DD7CCF">
        <w:t>Example</w:t>
      </w:r>
      <w:proofErr w:type="spellEnd"/>
      <w:r w:rsidR="00B30F6E" w:rsidRPr="00DD7CCF">
        <w:t xml:space="preserve"> </w:t>
      </w:r>
      <w:r w:rsidR="00B30F6E">
        <w:rPr>
          <w:noProof/>
        </w:rPr>
        <w:t>3.7.2</w:t>
      </w:r>
      <w:r w:rsidR="00B30F6E" w:rsidRPr="00DD7CCF">
        <w:t>.</w:t>
      </w:r>
      <w:r w:rsidR="00B30F6E">
        <w:rPr>
          <w:noProof/>
        </w:rPr>
        <w:t>B</w:t>
      </w:r>
      <w:r w:rsidR="004D1F94">
        <w:fldChar w:fldCharType="end"/>
      </w:r>
      <w:r>
        <w:t xml:space="preserve">, but may occasionally result in a pagelike partition as in </w:t>
      </w:r>
      <w:r>
        <w:fldChar w:fldCharType="begin"/>
      </w:r>
      <w:r>
        <w:instrText xml:space="preserve"> REF _Ref182822467 \h </w:instrText>
      </w:r>
      <w:r>
        <w:fldChar w:fldCharType="separate"/>
      </w:r>
      <w:r w:rsidR="00B30F6E" w:rsidRPr="00DD7CCF">
        <w:t xml:space="preserve">Example </w:t>
      </w:r>
      <w:r w:rsidR="00B30F6E">
        <w:rPr>
          <w:noProof/>
        </w:rPr>
        <w:t>3.7.4</w:t>
      </w:r>
      <w:r w:rsidR="00B30F6E" w:rsidRPr="00DD7CCF">
        <w:t>.</w:t>
      </w:r>
      <w:r w:rsidR="00B30F6E">
        <w:rPr>
          <w:noProof/>
        </w:rPr>
        <w:t>A</w:t>
      </w:r>
      <w:r>
        <w:fldChar w:fldCharType="end"/>
      </w:r>
    </w:p>
    <w:p w14:paraId="677ABDBC" w14:textId="218D6702" w:rsidR="00F65316" w:rsidRDefault="00F65316" w:rsidP="00F65316">
      <w:pPr>
        <w:pStyle w:val="Lista2"/>
      </w:pPr>
      <w:r w:rsidRPr="00303844">
        <w:rPr>
          <w:rStyle w:val="Codevalue"/>
        </w:rPr>
        <w:t>"zone"</w:t>
      </w:r>
      <w:r w:rsidRPr="00DD7CCF">
        <w:t xml:space="preserve"> for visually distinct zones </w:t>
      </w:r>
      <w:r w:rsidRPr="00B015E6">
        <w:t>that do not readily meet any of the specific definitions above</w:t>
      </w:r>
    </w:p>
    <w:p w14:paraId="6ACDD1FA" w14:textId="726B4E7F" w:rsidR="00F65316" w:rsidRPr="00DD7CCF" w:rsidRDefault="00F65316" w:rsidP="00F65316">
      <w:pPr>
        <w:pStyle w:val="Lista3"/>
      </w:pPr>
      <w:r>
        <w:t xml:space="preserve">a zone is generally conceived of as being </w:t>
      </w:r>
      <w:r w:rsidRPr="00DD7CCF">
        <w:t xml:space="preserve">on a single </w:t>
      </w:r>
      <w:r>
        <w:t xml:space="preserve">contiguous </w:t>
      </w:r>
      <w:r w:rsidRPr="00DD7CCF">
        <w:t>surface</w:t>
      </w:r>
      <w:r>
        <w:t>, but</w:t>
      </w:r>
      <w:r w:rsidRPr="00D0147D">
        <w:t xml:space="preserve"> </w:t>
      </w:r>
      <w:r w:rsidRPr="004F69EF">
        <w:t xml:space="preserve">in inscriptions with a complex topology, </w:t>
      </w:r>
      <w:r>
        <w:t xml:space="preserve">this unit </w:t>
      </w:r>
      <w:r w:rsidRPr="004F69EF">
        <w:t>may also be used for a visually distinct area occupying two or more surfaces</w:t>
      </w:r>
    </w:p>
    <w:p w14:paraId="70252047" w14:textId="77777777" w:rsidR="00F65316" w:rsidRPr="00DD7CCF" w:rsidRDefault="00F65316" w:rsidP="00F65316">
      <w:pPr>
        <w:pStyle w:val="Lista"/>
      </w:pPr>
      <w:r w:rsidRPr="00DD7CCF">
        <w:t xml:space="preserve">if you </w:t>
      </w:r>
      <w:r>
        <w:t xml:space="preserve">feel </w:t>
      </w:r>
      <w:r w:rsidRPr="00DD7CCF">
        <w:t xml:space="preserve">certain </w:t>
      </w:r>
      <w:r>
        <w:t xml:space="preserve">that </w:t>
      </w:r>
      <w:r w:rsidRPr="00DD7CCF">
        <w:t xml:space="preserve">none of the above </w:t>
      </w:r>
      <w:r>
        <w:t xml:space="preserve">values </w:t>
      </w:r>
      <w:r w:rsidRPr="00DD7CCF">
        <w:t>are satisfactory, you may use other values</w:t>
      </w:r>
      <w:r>
        <w:t>, consisting only of lowercase Latin letters without diacritical marks</w:t>
      </w:r>
    </w:p>
    <w:p w14:paraId="5B54498A" w14:textId="77777777" w:rsidR="00F65316" w:rsidRPr="00DD7CCF" w:rsidRDefault="00F65316" w:rsidP="00F65316">
      <w:pPr>
        <w:pStyle w:val="Lista2"/>
      </w:pPr>
      <w:r w:rsidRPr="00DD7CCF">
        <w:t xml:space="preserve">having introduced a custom value, try to use it consistently and send the value and a short definition/description of the case where you have used it to the authors of this Guide, so it can be </w:t>
      </w:r>
      <w:r>
        <w:t>added to the list of recognised subtypes</w:t>
      </w:r>
    </w:p>
    <w:p w14:paraId="4192DF2C" w14:textId="77777777" w:rsidR="00777B90" w:rsidRPr="00DD7CCF" w:rsidRDefault="00777B90" w:rsidP="00777B90">
      <w:pPr>
        <w:pStyle w:val="Cmsor2"/>
      </w:pPr>
      <w:bookmarkStart w:id="238" w:name="_Ref43979481"/>
      <w:bookmarkStart w:id="239" w:name="_Toc182927780"/>
      <w:bookmarkStart w:id="240" w:name="_Ref182580598"/>
      <w:bookmarkStart w:id="241" w:name="_Ref182580609"/>
      <w:bookmarkStart w:id="242" w:name="_Ref182580645"/>
      <w:bookmarkStart w:id="243" w:name="_Ref182580657"/>
      <w:bookmarkStart w:id="244" w:name="_Ref182580801"/>
      <w:r w:rsidRPr="00DD7CCF">
        <w:t>Pagelike partitions: text flows through successive zones</w:t>
      </w:r>
      <w:bookmarkEnd w:id="238"/>
      <w:bookmarkEnd w:id="239"/>
    </w:p>
    <w:p w14:paraId="3A887DBE" w14:textId="77777777" w:rsidR="00777B90" w:rsidRDefault="00777B90" w:rsidP="00777B90">
      <w:pPr>
        <w:pStyle w:val="Cmsor3"/>
      </w:pPr>
      <w:bookmarkStart w:id="245" w:name="_h6ikg2hg8g9u" w:colFirst="0" w:colLast="0"/>
      <w:bookmarkStart w:id="246" w:name="_Ref182301135"/>
      <w:bookmarkStart w:id="247" w:name="_Toc182927781"/>
      <w:bookmarkEnd w:id="245"/>
      <w:r w:rsidRPr="00DD7CCF">
        <w:t>Overview</w:t>
      </w:r>
      <w:bookmarkEnd w:id="246"/>
      <w:bookmarkEnd w:id="247"/>
    </w:p>
    <w:p w14:paraId="214CA4F0" w14:textId="404E43F3" w:rsidR="00777B90" w:rsidRDefault="00777B90" w:rsidP="00777B90">
      <w:r>
        <w:t>Recall from §</w:t>
      </w:r>
      <w:r w:rsidR="0020012B">
        <w:fldChar w:fldCharType="begin"/>
      </w:r>
      <w:r w:rsidR="0020012B">
        <w:instrText xml:space="preserve"> REF _Ref182923075 \r \h </w:instrText>
      </w:r>
      <w:r w:rsidR="0020012B">
        <w:fldChar w:fldCharType="separate"/>
      </w:r>
      <w:r w:rsidR="00B30F6E">
        <w:t>3.1</w:t>
      </w:r>
      <w:r w:rsidR="0020012B">
        <w:fldChar w:fldCharType="end"/>
      </w:r>
      <w:r>
        <w:t xml:space="preserve"> that in a pagelike partition, the text continues from the end of a zone to the beginning of the next, typically without a major semantic boundary, as in Pattern B of </w:t>
      </w:r>
      <w:r>
        <w:fldChar w:fldCharType="begin"/>
      </w:r>
      <w:r>
        <w:instrText xml:space="preserve"> REF _Ref181714224 \h </w:instrText>
      </w:r>
      <w:r>
        <w:fldChar w:fldCharType="separate"/>
      </w:r>
      <w:r w:rsidR="00B30F6E">
        <w:t xml:space="preserve">Figure </w:t>
      </w:r>
      <w:r w:rsidR="00B30F6E">
        <w:rPr>
          <w:noProof/>
        </w:rPr>
        <w:t>3</w:t>
      </w:r>
      <w:r>
        <w:fldChar w:fldCharType="end"/>
      </w:r>
      <w:r>
        <w:t>.</w:t>
      </w:r>
      <w:r w:rsidRPr="001112AA">
        <w:t xml:space="preserve"> </w:t>
      </w:r>
      <w:r>
        <w:t xml:space="preserve">The text of all such partitions together comprises a single virtual field that is an integral whole, </w:t>
      </w:r>
      <w:r w:rsidR="0020012B">
        <w:t>while</w:t>
      </w:r>
      <w:r>
        <w:t xml:space="preserve"> the chunks of text in the individual partitions are not complete in themselves. We call these partitions pagelike because each zone is analogous to a page in a book: the boundary is usually incidental and irrelevant to the text’s semantic structure, although it may also coincide with a semantic break. </w:t>
      </w:r>
      <w:r w:rsidR="009643B3">
        <w:t>Since</w:t>
      </w:r>
      <w:r>
        <w:t xml:space="preserve"> such a partition may occur inside a unit of intrinsic structure, the encoding equivalent of a pagelike partition is an empty milestone element (introduced in §</w:t>
      </w:r>
      <w:r w:rsidR="0020012B">
        <w:fldChar w:fldCharType="begin"/>
      </w:r>
      <w:r w:rsidR="0020012B">
        <w:instrText xml:space="preserve"> REF _Ref182923699 \r \h </w:instrText>
      </w:r>
      <w:r w:rsidR="0020012B">
        <w:fldChar w:fldCharType="separate"/>
      </w:r>
      <w:r w:rsidR="00B30F6E">
        <w:t>3.3</w:t>
      </w:r>
      <w:r w:rsidR="0020012B">
        <w:fldChar w:fldCharType="end"/>
      </w:r>
      <w:r>
        <w:t>). For the genuine pages</w:t>
      </w:r>
      <w:r w:rsidRPr="006B5499">
        <w:rPr>
          <w:rStyle w:val="Lbjegyzet-hivatkozs"/>
        </w:rPr>
        <w:footnoteReference w:id="18"/>
      </w:r>
      <w:r>
        <w:t xml:space="preserve"> of copperplate charters, we use </w:t>
      </w:r>
      <w:r>
        <w:rPr>
          <w:rStyle w:val="Code"/>
        </w:rPr>
        <w:t>&lt;pb/&gt;</w:t>
      </w:r>
      <w:r>
        <w:t xml:space="preserve"> elements (§</w:t>
      </w:r>
      <w:r>
        <w:fldChar w:fldCharType="begin"/>
      </w:r>
      <w:r>
        <w:instrText xml:space="preserve"> REF _Ref182580158 \r \h </w:instrText>
      </w:r>
      <w:r>
        <w:fldChar w:fldCharType="separate"/>
      </w:r>
      <w:r w:rsidR="00B30F6E">
        <w:t>0</w:t>
      </w:r>
      <w:r>
        <w:fldChar w:fldCharType="end"/>
      </w:r>
      <w:r>
        <w:t xml:space="preserve">), while for other partitions of analogous nature we employ </w:t>
      </w:r>
      <w:r>
        <w:rPr>
          <w:rStyle w:val="Code"/>
        </w:rPr>
        <w:t xml:space="preserve">&lt;milestone </w:t>
      </w:r>
      <w:r w:rsidRPr="00913831">
        <w:rPr>
          <w:rStyle w:val="Codeattribute"/>
        </w:rPr>
        <w:t>type=</w:t>
      </w:r>
      <w:r w:rsidRPr="00913831">
        <w:rPr>
          <w:rStyle w:val="Codevalue"/>
        </w:rPr>
        <w:t>"pagelike"</w:t>
      </w:r>
      <w:r>
        <w:rPr>
          <w:rStyle w:val="Code"/>
        </w:rPr>
        <w:t>&gt;</w:t>
      </w:r>
      <w:r>
        <w:t xml:space="preserve"> (§</w:t>
      </w:r>
      <w:r>
        <w:fldChar w:fldCharType="begin"/>
      </w:r>
      <w:r>
        <w:instrText xml:space="preserve"> REF _Ref43986679 \r \h </w:instrText>
      </w:r>
      <w:r>
        <w:fldChar w:fldCharType="separate"/>
      </w:r>
      <w:r w:rsidR="00B30F6E">
        <w:t>3.4.3</w:t>
      </w:r>
      <w:r>
        <w:fldChar w:fldCharType="end"/>
      </w:r>
      <w:r>
        <w:t xml:space="preserve">). </w:t>
      </w:r>
    </w:p>
    <w:p w14:paraId="14604689" w14:textId="3E9607A2" w:rsidR="00777B90" w:rsidRPr="00DD7CCF" w:rsidRDefault="00777B90" w:rsidP="00777B90">
      <w:r>
        <w:t>There is no technical limit to the number of different kinds of pagelike partitions that a document may contain. H</w:t>
      </w:r>
      <w:r w:rsidRPr="00DD7CCF">
        <w:t xml:space="preserve">owever, to avoid complications in markup and referencing, our project policy is </w:t>
      </w:r>
      <w:r>
        <w:t>always to employ a maximum of one kind of pagelike partition per edition or, if the edition involves textpart divisions (§</w:t>
      </w:r>
      <w:r>
        <w:fldChar w:fldCharType="begin"/>
      </w:r>
      <w:r>
        <w:instrText xml:space="preserve"> REF _Ref43978987 \r \h </w:instrText>
      </w:r>
      <w:r>
        <w:fldChar w:fldCharType="separate"/>
      </w:r>
      <w:r w:rsidR="00B30F6E">
        <w:t>3.2</w:t>
      </w:r>
      <w:r>
        <w:fldChar w:fldCharType="end"/>
      </w:r>
      <w:r>
        <w:t xml:space="preserve">), a maximum of one kind of pagelike partition per textpart. That is to say, a document or textpart may contain either page beginnings or pagelike milestones of a single </w:t>
      </w:r>
      <w:r w:rsidR="009643B3">
        <w:t>kind</w:t>
      </w:r>
      <w:r>
        <w:t xml:space="preserve">, but not both, nor </w:t>
      </w:r>
      <w:r w:rsidR="009643B3">
        <w:t xml:space="preserve">several kinds of </w:t>
      </w:r>
      <w:r>
        <w:t xml:space="preserve">pagelike milestones. When encoding a structurally complex inscription, instead of resorting to multiple kinds of pagelike partitions, </w:t>
      </w:r>
      <w:r w:rsidRPr="00DD7CCF">
        <w:t xml:space="preserve">try to make use of </w:t>
      </w:r>
      <w:r>
        <w:t xml:space="preserve">the encoding solutions for </w:t>
      </w:r>
      <w:r w:rsidRPr="00DD7CCF">
        <w:t xml:space="preserve">visually offset intrinsic </w:t>
      </w:r>
      <w:r>
        <w:t>lines</w:t>
      </w:r>
      <w:r w:rsidRPr="00DD7CCF">
        <w:t xml:space="preserve"> </w:t>
      </w:r>
      <w:r w:rsidRPr="00E24F87">
        <w:rPr>
          <w:noProof/>
        </w:rPr>
        <w:t>(</w:t>
      </w:r>
      <w:r w:rsidRPr="00DD7CCF">
        <w:t>§</w:t>
      </w:r>
      <w:r>
        <w:fldChar w:fldCharType="begin"/>
      </w:r>
      <w:r>
        <w:instrText xml:space="preserve"> REF _Ref43978135 \r \h </w:instrText>
      </w:r>
      <w:r>
        <w:fldChar w:fldCharType="separate"/>
      </w:r>
      <w:r w:rsidR="00B30F6E">
        <w:t>3.8.2</w:t>
      </w:r>
      <w:r>
        <w:fldChar w:fldCharType="end"/>
      </w:r>
      <w:r>
        <w:t xml:space="preserve"> and §</w:t>
      </w:r>
      <w:r>
        <w:fldChar w:fldCharType="begin"/>
      </w:r>
      <w:r>
        <w:instrText xml:space="preserve"> REF _Ref182233273 \r \h </w:instrText>
      </w:r>
      <w:r>
        <w:fldChar w:fldCharType="separate"/>
      </w:r>
      <w:r w:rsidR="00B30F6E">
        <w:t>3.8.3</w:t>
      </w:r>
      <w:r>
        <w:fldChar w:fldCharType="end"/>
      </w:r>
      <w:r w:rsidRPr="00DD7CCF">
        <w:t xml:space="preserve">) and </w:t>
      </w:r>
      <w:r>
        <w:t>boxlike</w:t>
      </w:r>
      <w:r w:rsidRPr="00DD7CCF">
        <w:t xml:space="preserve"> partitions </w:t>
      </w:r>
      <w:r w:rsidRPr="00E24F87">
        <w:rPr>
          <w:noProof/>
        </w:rPr>
        <w:t>(</w:t>
      </w:r>
      <w:r w:rsidRPr="00DD7CCF">
        <w:t>§</w:t>
      </w:r>
      <w:r>
        <w:fldChar w:fldCharType="begin"/>
      </w:r>
      <w:r>
        <w:instrText xml:space="preserve"> REF _Ref43978987 \r \h </w:instrText>
      </w:r>
      <w:r>
        <w:fldChar w:fldCharType="separate"/>
      </w:r>
      <w:r w:rsidR="00B30F6E">
        <w:t>3.2</w:t>
      </w:r>
      <w:r>
        <w:fldChar w:fldCharType="end"/>
      </w:r>
      <w:r w:rsidRPr="00DD7CCF">
        <w:t>)</w:t>
      </w:r>
      <w:r>
        <w:t>.</w:t>
      </w:r>
      <w:r w:rsidRPr="004B2434">
        <w:t xml:space="preserve"> </w:t>
      </w:r>
      <w:r>
        <w:t>I</w:t>
      </w:r>
      <w:r w:rsidRPr="00DD7CCF">
        <w:t xml:space="preserve">f you encounter a case where nested textpart divisions seem to be the </w:t>
      </w:r>
      <w:r>
        <w:t>ideal</w:t>
      </w:r>
      <w:r w:rsidRPr="00DD7CCF">
        <w:t xml:space="preserve"> solution, please discuss it with the authors of the Guide and the XML-TEI data manager</w:t>
      </w:r>
      <w:r>
        <w:t>.</w:t>
      </w:r>
    </w:p>
    <w:p w14:paraId="4C7EA3DA" w14:textId="77777777" w:rsidR="00777B90" w:rsidRPr="00DD7CCF" w:rsidRDefault="00777B90" w:rsidP="00777B90">
      <w:r>
        <w:t>E</w:t>
      </w:r>
      <w:r w:rsidRPr="00DD7CCF">
        <w:t>pigraphic examples of pagelike partitions include</w:t>
      </w:r>
      <w:r>
        <w:t>:</w:t>
      </w:r>
    </w:p>
    <w:p w14:paraId="3160B0DF" w14:textId="2CDC18CD" w:rsidR="00777B90" w:rsidRPr="00DD7CCF" w:rsidRDefault="00777B90" w:rsidP="00777B90">
      <w:pPr>
        <w:pStyle w:val="Lista"/>
      </w:pPr>
      <w:r w:rsidRPr="00DD7CCF">
        <w:t xml:space="preserve">text laid out in consecutively readable zones </w:t>
      </w:r>
      <w:r>
        <w:t xml:space="preserve">positioned </w:t>
      </w:r>
      <w:r w:rsidRPr="00DD7CCF">
        <w:t>in any arrangement on a single surface</w:t>
      </w:r>
      <w:r w:rsidR="009643B3">
        <w:t xml:space="preserve">, as in </w:t>
      </w:r>
      <w:r w:rsidR="009643B3">
        <w:fldChar w:fldCharType="begin"/>
      </w:r>
      <w:r w:rsidR="009643B3">
        <w:instrText xml:space="preserve"> REF _Ref44078357 \h </w:instrText>
      </w:r>
      <w:r w:rsidR="009643B3">
        <w:fldChar w:fldCharType="separate"/>
      </w:r>
      <w:r w:rsidR="00B30F6E" w:rsidRPr="00DD7CCF">
        <w:t xml:space="preserve">Example </w:t>
      </w:r>
      <w:r w:rsidR="00B30F6E">
        <w:rPr>
          <w:noProof/>
        </w:rPr>
        <w:t>3.4.1</w:t>
      </w:r>
      <w:r w:rsidR="00B30F6E" w:rsidRPr="00DD7CCF">
        <w:t>.</w:t>
      </w:r>
      <w:r w:rsidR="00B30F6E">
        <w:rPr>
          <w:noProof/>
        </w:rPr>
        <w:t>A</w:t>
      </w:r>
      <w:r w:rsidR="009643B3">
        <w:fldChar w:fldCharType="end"/>
      </w:r>
    </w:p>
    <w:p w14:paraId="656E2A35" w14:textId="0D0094B1" w:rsidR="00777B90" w:rsidRPr="00DD7CCF" w:rsidRDefault="00777B90" w:rsidP="00777B90">
      <w:pPr>
        <w:pStyle w:val="Lista"/>
      </w:pPr>
      <w:r w:rsidRPr="00DD7CCF">
        <w:lastRenderedPageBreak/>
        <w:t xml:space="preserve">text laid out in consecutively readable zones on multiple faces of a three-dimensional object </w:t>
      </w:r>
      <w:r w:rsidRPr="00E24F87">
        <w:rPr>
          <w:noProof/>
        </w:rPr>
        <w:t>(</w:t>
      </w:r>
      <w:r w:rsidRPr="00DD7CCF">
        <w:t>e.g. stele or pillar</w:t>
      </w:r>
      <w:r>
        <w:t xml:space="preserve">, as in </w:t>
      </w:r>
      <w:r w:rsidRPr="00DD7CCF">
        <w:t>Case stud</w:t>
      </w:r>
      <w:r>
        <w:t>ies</w:t>
      </w:r>
      <w:r w:rsidRPr="00DD7CCF">
        <w:t xml:space="preserve"> 1 </w:t>
      </w:r>
      <w:r>
        <w:rPr>
          <w:noProof/>
        </w:rPr>
        <w:t xml:space="preserve">and 2 in </w:t>
      </w:r>
      <w:r w:rsidRPr="00DD7CCF">
        <w:fldChar w:fldCharType="begin"/>
      </w:r>
      <w:r w:rsidRPr="00DD7CCF">
        <w:instrText xml:space="preserve"> REF _Ref43985466 \w \h </w:instrText>
      </w:r>
      <w:r>
        <w:instrText xml:space="preserve"> \* MERGEFORMAT </w:instrText>
      </w:r>
      <w:r w:rsidRPr="00DD7CCF">
        <w:fldChar w:fldCharType="separate"/>
      </w:r>
      <w:r w:rsidR="00B30F6E">
        <w:t>Appendix C</w:t>
      </w:r>
      <w:r w:rsidRPr="00DD7CCF">
        <w:fldChar w:fldCharType="end"/>
      </w:r>
      <w:r w:rsidRPr="00DD7CCF">
        <w:t>)</w:t>
      </w:r>
    </w:p>
    <w:p w14:paraId="4E56333B" w14:textId="4717D151" w:rsidR="00777B90" w:rsidRPr="00DD7CCF" w:rsidRDefault="00777B90" w:rsidP="00777B90">
      <w:pPr>
        <w:pStyle w:val="Lista"/>
      </w:pPr>
      <w:r w:rsidRPr="00DD7CCF">
        <w:t xml:space="preserve">text laid out in consecutively readable zones on multiple linked objects </w:t>
      </w:r>
      <w:r w:rsidRPr="00E24F87">
        <w:rPr>
          <w:noProof/>
        </w:rPr>
        <w:t>(</w:t>
      </w:r>
      <w:r w:rsidRPr="00DD7CCF">
        <w:t>e.g. copperplate sets; two jambs of a doorway</w:t>
      </w:r>
      <w:r w:rsidR="009643B3">
        <w:t xml:space="preserve">, as in </w:t>
      </w:r>
      <w:r w:rsidR="009643B3">
        <w:fldChar w:fldCharType="begin"/>
      </w:r>
      <w:r w:rsidR="009643B3">
        <w:instrText xml:space="preserve"> REF _Ref182924299 \h </w:instrText>
      </w:r>
      <w:r w:rsidR="009643B3">
        <w:fldChar w:fldCharType="separate"/>
      </w:r>
      <w:r w:rsidR="00B30F6E" w:rsidRPr="00DD7CCF">
        <w:t xml:space="preserve">Example </w:t>
      </w:r>
      <w:r w:rsidR="00B30F6E">
        <w:rPr>
          <w:noProof/>
        </w:rPr>
        <w:t>3.4.1</w:t>
      </w:r>
      <w:r w:rsidR="00B30F6E" w:rsidRPr="00DD7CCF">
        <w:t>.</w:t>
      </w:r>
      <w:r w:rsidR="00B30F6E">
        <w:rPr>
          <w:noProof/>
        </w:rPr>
        <w:t>B</w:t>
      </w:r>
      <w:r w:rsidR="009643B3">
        <w:fldChar w:fldCharType="end"/>
      </w:r>
      <w:r w:rsidRPr="00DD7CCF">
        <w:t>)</w:t>
      </w:r>
    </w:p>
    <w:tbl>
      <w:tblPr>
        <w:tblStyle w:val="CodeSampleTable"/>
        <w:tblW w:w="5000" w:type="pct"/>
        <w:tblLook w:val="04A0" w:firstRow="1" w:lastRow="0" w:firstColumn="1" w:lastColumn="0" w:noHBand="0" w:noVBand="1"/>
      </w:tblPr>
      <w:tblGrid>
        <w:gridCol w:w="5419"/>
        <w:gridCol w:w="4209"/>
      </w:tblGrid>
      <w:tr w:rsidR="00777B90" w:rsidRPr="00DD7CCF" w14:paraId="5DF81710" w14:textId="77777777" w:rsidTr="00AD0920">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BF84190" w14:textId="624498A6" w:rsidR="00777B90" w:rsidRPr="00DD7CCF" w:rsidRDefault="00777B90" w:rsidP="00AD0920">
            <w:pPr>
              <w:pStyle w:val="Kpalrs"/>
            </w:pPr>
            <w:bookmarkStart w:id="248" w:name="_w6aiimbh4273" w:colFirst="0" w:colLast="0"/>
            <w:bookmarkStart w:id="249" w:name="_Ref44078357"/>
            <w:bookmarkStart w:id="250" w:name="_Ref43978346"/>
            <w:bookmarkEnd w:id="248"/>
            <w:r w:rsidRPr="00DD7CCF">
              <w:t xml:space="preserve">Example </w:t>
            </w:r>
            <w:r w:rsidR="00542B66">
              <w:fldChar w:fldCharType="begin"/>
            </w:r>
            <w:r w:rsidR="00542B66">
              <w:instrText xml:space="preserve"> STYLEREF 3 \s </w:instrText>
            </w:r>
            <w:r w:rsidR="00542B66">
              <w:fldChar w:fldCharType="separate"/>
            </w:r>
            <w:r w:rsidR="00B30F6E">
              <w:rPr>
                <w:noProof/>
              </w:rPr>
              <w:t>3.4.1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bookmarkEnd w:id="249"/>
            <w:r w:rsidRPr="00DD7CCF">
              <w:t>: text in two columns</w:t>
            </w:r>
          </w:p>
        </w:tc>
      </w:tr>
      <w:tr w:rsidR="00777B90" w:rsidRPr="00DD7CCF" w14:paraId="50A5DE1C" w14:textId="77777777" w:rsidTr="00AD0920">
        <w:tc>
          <w:tcPr>
            <w:tcW w:w="5000" w:type="pct"/>
            <w:gridSpan w:val="2"/>
          </w:tcPr>
          <w:p w14:paraId="1199B448" w14:textId="77777777" w:rsidR="00777B90" w:rsidRPr="00DD7CCF" w:rsidRDefault="00777B90" w:rsidP="00AD0920">
            <w:pPr>
              <w:pStyle w:val="Image"/>
            </w:pPr>
            <w:r w:rsidRPr="00DD7CCF">
              <w:drawing>
                <wp:inline distT="0" distB="0" distL="0" distR="0" wp14:anchorId="0FBA9C4C" wp14:editId="050AD153">
                  <wp:extent cx="4711700" cy="2294592"/>
                  <wp:effectExtent l="0" t="0" r="0" b="0"/>
                  <wp:docPr id="17070981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777B90" w:rsidRPr="00DD7CCF" w14:paraId="6297DE35" w14:textId="77777777" w:rsidTr="00AD0920">
        <w:tc>
          <w:tcPr>
            <w:tcW w:w="5000" w:type="pct"/>
            <w:gridSpan w:val="2"/>
          </w:tcPr>
          <w:p w14:paraId="0646BB9B" w14:textId="5DF98ABB" w:rsidR="00777B90" w:rsidRPr="00DD7CCF" w:rsidRDefault="00777B90" w:rsidP="00AD0920">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sidR="00B30F6E">
              <w:rPr>
                <w:rStyle w:val="Codecomment"/>
              </w:rPr>
              <w:t>3.5.3</w:t>
            </w:r>
            <w:r>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B30F6E">
              <w:rPr>
                <w:rStyle w:val="Codecomment"/>
                <w:rFonts w:eastAsia="Arial Unicode MS"/>
              </w:rPr>
              <w:t>3.4.5</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B30F6E">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777B90" w:rsidRPr="00DD7CCF" w14:paraId="3342279D" w14:textId="77777777" w:rsidTr="00AD0920">
        <w:tc>
          <w:tcPr>
            <w:tcW w:w="5000" w:type="pct"/>
            <w:gridSpan w:val="2"/>
          </w:tcPr>
          <w:p w14:paraId="77347A3B" w14:textId="070916C8" w:rsidR="00777B90" w:rsidRPr="00DD7CCF" w:rsidRDefault="00777B90" w:rsidP="00AC7B80">
            <w:pPr>
              <w:pStyle w:val="TableNote"/>
              <w:rPr>
                <w:noProof/>
              </w:rPr>
            </w:pPr>
            <w:r w:rsidRPr="00DD7CCF">
              <w:t xml:space="preserve">in the </w:t>
            </w:r>
            <w:r w:rsidRPr="00AC7B80">
              <w:t>illustration</w:t>
            </w:r>
            <w:r w:rsidRPr="00DD7CCF">
              <w:t xml:space="preserve">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B30F6E">
              <w:t>3.2</w:t>
            </w:r>
            <w:r w:rsidRPr="00DD7CCF">
              <w:fldChar w:fldCharType="end"/>
            </w:r>
            <w:r w:rsidRPr="00DD7CCF">
              <w:t>)</w:t>
            </w:r>
          </w:p>
        </w:tc>
      </w:tr>
      <w:tr w:rsidR="00777B90" w:rsidRPr="00DD7CCF" w14:paraId="7531266E" w14:textId="77777777" w:rsidTr="00AD0920">
        <w:tc>
          <w:tcPr>
            <w:tcW w:w="2814" w:type="pct"/>
          </w:tcPr>
          <w:p w14:paraId="0BF68762" w14:textId="77777777" w:rsidR="00777B90" w:rsidRPr="00DD7CCF" w:rsidRDefault="00777B90" w:rsidP="00AD0920">
            <w:pPr>
              <w:pStyle w:val="TableNote"/>
            </w:pPr>
            <w:bookmarkStart w:id="251" w:name="_xbyjw7atziy5" w:colFirst="0" w:colLast="0"/>
            <w:bookmarkEnd w:id="251"/>
            <w:r w:rsidRPr="00DD7CCF">
              <w:t>a partition may, however, coincide with a semantic boundary as in the slightly altered illustration here</w:t>
            </w:r>
          </w:p>
          <w:p w14:paraId="0BB469CF" w14:textId="75D0BCA1" w:rsidR="00777B90" w:rsidRPr="00DD7CCF" w:rsidRDefault="00777B90" w:rsidP="00AD0920">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B30F6E">
              <w:t>3.2.1</w:t>
            </w:r>
            <w:r w:rsidRPr="00DD7CCF">
              <w:fldChar w:fldCharType="end"/>
            </w:r>
            <w:r w:rsidRPr="00DD7CCF">
              <w:t xml:space="preserve"> above</w:t>
            </w:r>
          </w:p>
          <w:p w14:paraId="234BEE50" w14:textId="77777777" w:rsidR="00777B90" w:rsidRPr="00DD7CCF" w:rsidRDefault="00777B90" w:rsidP="00AD0920">
            <w:pPr>
              <w:pStyle w:val="TableNote"/>
            </w:pPr>
            <w:bookmarkStart w:id="252" w:name="_9uretion352s" w:colFirst="0" w:colLast="0"/>
            <w:bookmarkEnd w:id="252"/>
            <w:r w:rsidRPr="00DD7CCF">
              <w:t>therefore, the illustration on the right must also be encoded as a pagelike partition</w:t>
            </w:r>
          </w:p>
        </w:tc>
        <w:tc>
          <w:tcPr>
            <w:tcW w:w="2186" w:type="pct"/>
            <w:vAlign w:val="bottom"/>
          </w:tcPr>
          <w:p w14:paraId="33022ACF" w14:textId="77777777" w:rsidR="00777B90" w:rsidRPr="00DD7CCF" w:rsidRDefault="00777B90" w:rsidP="00AD0920">
            <w:pPr>
              <w:pStyle w:val="Image"/>
              <w:rPr>
                <w:rStyle w:val="Code"/>
              </w:rPr>
            </w:pPr>
            <w:bookmarkStart w:id="253" w:name="_2o3hdppskxxm" w:colFirst="0" w:colLast="0"/>
            <w:bookmarkEnd w:id="253"/>
            <w:r w:rsidRPr="00DD7CCF">
              <w:drawing>
                <wp:inline distT="0" distB="0" distL="0" distR="0" wp14:anchorId="0B0D1C18" wp14:editId="10FB8E60">
                  <wp:extent cx="2453640" cy="1238250"/>
                  <wp:effectExtent l="0" t="0" r="3810" b="0"/>
                  <wp:docPr id="15405017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258897C2" w14:textId="2AA80503" w:rsidR="009643B3" w:rsidRDefault="009643B3" w:rsidP="009643B3">
      <w:bookmarkStart w:id="254" w:name="_tnb25u59sdgt" w:colFirst="0" w:colLast="0"/>
      <w:bookmarkStart w:id="255" w:name="_Ref182580155"/>
      <w:bookmarkStart w:id="256" w:name="_Ref182580158"/>
      <w:bookmarkStart w:id="257" w:name="_Ref182580228"/>
      <w:bookmarkEnd w:id="254"/>
    </w:p>
    <w:tbl>
      <w:tblPr>
        <w:tblStyle w:val="CodeSampleTable"/>
        <w:tblW w:w="5000" w:type="pct"/>
        <w:tblLook w:val="04A0" w:firstRow="1" w:lastRow="0" w:firstColumn="1" w:lastColumn="0" w:noHBand="0" w:noVBand="1"/>
      </w:tblPr>
      <w:tblGrid>
        <w:gridCol w:w="9628"/>
      </w:tblGrid>
      <w:tr w:rsidR="009643B3" w:rsidRPr="00DD7CCF" w14:paraId="61FD70B5" w14:textId="77777777" w:rsidTr="009643B3">
        <w:trPr>
          <w:cnfStyle w:val="100000000000" w:firstRow="1" w:lastRow="0" w:firstColumn="0" w:lastColumn="0" w:oddVBand="0" w:evenVBand="0" w:oddHBand="0" w:evenHBand="0" w:firstRowFirstColumn="0" w:firstRowLastColumn="0" w:lastRowFirstColumn="0" w:lastRowLastColumn="0"/>
        </w:trPr>
        <w:tc>
          <w:tcPr>
            <w:tcW w:w="5000" w:type="pct"/>
          </w:tcPr>
          <w:p w14:paraId="0910BBB3" w14:textId="1B7C252A" w:rsidR="009643B3" w:rsidRPr="00DD7CCF" w:rsidRDefault="009643B3" w:rsidP="009643B3">
            <w:pPr>
              <w:pStyle w:val="Kpalrs"/>
            </w:pPr>
            <w:bookmarkStart w:id="258" w:name="_Ref182924299"/>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3.4.1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B</w:t>
            </w:r>
            <w:r w:rsidR="00542B66">
              <w:rPr>
                <w:noProof/>
              </w:rPr>
              <w:fldChar w:fldCharType="end"/>
            </w:r>
            <w:bookmarkEnd w:id="258"/>
            <w:r w:rsidRPr="00DD7CCF">
              <w:t xml:space="preserve">: </w:t>
            </w:r>
            <w:r>
              <w:t>doorjambs</w:t>
            </w:r>
          </w:p>
        </w:tc>
      </w:tr>
      <w:tr w:rsidR="009643B3" w:rsidRPr="00DD7CCF" w14:paraId="043A9329" w14:textId="77777777" w:rsidTr="009643B3">
        <w:tc>
          <w:tcPr>
            <w:tcW w:w="5000" w:type="pct"/>
          </w:tcPr>
          <w:p w14:paraId="52D9AFD0" w14:textId="681EDC8C" w:rsidR="009643B3" w:rsidRPr="00DD7CCF" w:rsidRDefault="009643B3" w:rsidP="009643B3">
            <w:pPr>
              <w:pStyle w:val="Image"/>
            </w:pPr>
            <w:r>
              <w:t>&amp;&amp;&amp;</w:t>
            </w:r>
          </w:p>
        </w:tc>
      </w:tr>
      <w:tr w:rsidR="009643B3" w:rsidRPr="00DD7CCF" w14:paraId="7AF24C65" w14:textId="77777777" w:rsidTr="009643B3">
        <w:tc>
          <w:tcPr>
            <w:tcW w:w="5000" w:type="pct"/>
          </w:tcPr>
          <w:p w14:paraId="562C4224" w14:textId="22BFD7D3" w:rsidR="009643B3" w:rsidRPr="00DD7CCF" w:rsidRDefault="009643B3" w:rsidP="009643B3">
            <w:pPr>
              <w:pStyle w:val="CodeParagraph"/>
              <w:keepNext/>
            </w:pPr>
            <w:r>
              <w:rPr>
                <w:rStyle w:val="Code"/>
              </w:rPr>
              <w:t>&amp;&amp;&amp;</w:t>
            </w: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sidR="00B30F6E">
              <w:rPr>
                <w:rStyle w:val="Codecomment"/>
              </w:rPr>
              <w:t>3.5.3</w:t>
            </w:r>
            <w:r>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B30F6E">
              <w:rPr>
                <w:rStyle w:val="Codecomment"/>
                <w:rFonts w:eastAsia="Arial Unicode MS"/>
              </w:rPr>
              <w:t>3.4.5</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B30F6E">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9643B3" w:rsidRPr="00DD7CCF" w14:paraId="3FE1481C" w14:textId="77777777" w:rsidTr="009643B3">
        <w:tc>
          <w:tcPr>
            <w:tcW w:w="5000" w:type="pct"/>
          </w:tcPr>
          <w:p w14:paraId="3C69BF6B" w14:textId="62BAD0C3" w:rsidR="009643B3" w:rsidRPr="00DD7CCF" w:rsidRDefault="009643B3" w:rsidP="007275F0">
            <w:pPr>
              <w:pStyle w:val="TableNote"/>
              <w:rPr>
                <w:noProof/>
              </w:rPr>
            </w:pPr>
            <w:r w:rsidRPr="007275F0">
              <w:t>in</w:t>
            </w:r>
            <w:r w:rsidRPr="00DD7CCF">
              <w:t xml:space="preserve">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B30F6E">
              <w:t>3.2</w:t>
            </w:r>
            <w:r w:rsidRPr="00DD7CCF">
              <w:fldChar w:fldCharType="end"/>
            </w:r>
            <w:r w:rsidRPr="00DD7CCF">
              <w:t>)</w:t>
            </w:r>
          </w:p>
        </w:tc>
      </w:tr>
    </w:tbl>
    <w:p w14:paraId="7B0FA800" w14:textId="77777777" w:rsidR="00777B90" w:rsidRPr="00DD7CCF" w:rsidRDefault="00777B90" w:rsidP="00777B90">
      <w:pPr>
        <w:pStyle w:val="Cmsor3"/>
      </w:pPr>
      <w:bookmarkStart w:id="259" w:name="_Toc182927782"/>
      <w:r>
        <w:t>Marking up g</w:t>
      </w:r>
      <w:r w:rsidRPr="00DD7CCF">
        <w:t>enuine pages</w:t>
      </w:r>
      <w:bookmarkEnd w:id="250"/>
      <w:bookmarkEnd w:id="255"/>
      <w:bookmarkEnd w:id="256"/>
      <w:bookmarkEnd w:id="257"/>
      <w:bookmarkEnd w:id="259"/>
    </w:p>
    <w:p w14:paraId="22ACFF37" w14:textId="77777777" w:rsidR="00777B90" w:rsidRPr="00DD7CCF" w:rsidRDefault="00777B90" w:rsidP="00777B90">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61C79428" w14:textId="5B417D78" w:rsidR="00777B90" w:rsidRDefault="00777B90" w:rsidP="00777B90">
      <w:pPr>
        <w:pStyle w:val="Lista2"/>
      </w:pPr>
      <w:bookmarkStart w:id="260" w:name="_Ref182299386"/>
      <w:r w:rsidRPr="00DD7CCF">
        <w:t xml:space="preserve">this element must always have the attribute </w:t>
      </w:r>
      <w:r w:rsidRPr="008525C6">
        <w:rPr>
          <w:rStyle w:val="Codeattribute"/>
        </w:rPr>
        <w:t>@n</w:t>
      </w:r>
      <w:r w:rsidRPr="00DD7CCF">
        <w:t xml:space="preserve"> </w:t>
      </w:r>
      <w:r>
        <w:t xml:space="preserve">as per </w:t>
      </w:r>
      <w:r w:rsidRPr="00DD7CCF">
        <w:t>§</w:t>
      </w:r>
      <w:r>
        <w:fldChar w:fldCharType="begin"/>
      </w:r>
      <w:r>
        <w:instrText xml:space="preserve"> REF _Ref182310225 \r \h </w:instrText>
      </w:r>
      <w:r>
        <w:fldChar w:fldCharType="separate"/>
      </w:r>
      <w:r w:rsidR="00B30F6E">
        <w:t>3.4.4.1</w:t>
      </w:r>
      <w:r>
        <w:fldChar w:fldCharType="end"/>
      </w:r>
    </w:p>
    <w:p w14:paraId="408B9EB1" w14:textId="4F65EEAC" w:rsidR="00777B90" w:rsidRDefault="00777B90" w:rsidP="00777B90">
      <w:pPr>
        <w:pStyle w:val="Lista2"/>
      </w:pPr>
      <w:r>
        <w:t xml:space="preserve">the attribute </w:t>
      </w:r>
      <w:r w:rsidRPr="006A77BF">
        <w:rPr>
          <w:rStyle w:val="Codeattribute"/>
        </w:rPr>
        <w:t>@break</w:t>
      </w:r>
      <w:r>
        <w:t xml:space="preserve"> must be added to page beginnings within words as per §</w:t>
      </w:r>
      <w:r>
        <w:fldChar w:fldCharType="begin"/>
      </w:r>
      <w:r>
        <w:instrText xml:space="preserve"> REF _Ref182318134 \r \h </w:instrText>
      </w:r>
      <w:r>
        <w:fldChar w:fldCharType="separate"/>
      </w:r>
      <w:r w:rsidR="00B30F6E">
        <w:t>3.3.3</w:t>
      </w:r>
      <w:r>
        <w:fldChar w:fldCharType="end"/>
      </w:r>
    </w:p>
    <w:p w14:paraId="4753D62D" w14:textId="77777777" w:rsidR="00777B90" w:rsidRDefault="00777B90" w:rsidP="00777B90">
      <w:pPr>
        <w:pStyle w:val="Lista"/>
      </w:pPr>
      <w:r w:rsidRPr="00DD7CCF">
        <w:rPr>
          <w:rStyle w:val="Code"/>
        </w:rPr>
        <w:t>&lt;</w:t>
      </w:r>
      <w:r>
        <w:rPr>
          <w:rStyle w:val="Code"/>
        </w:rPr>
        <w:t>p</w:t>
      </w:r>
      <w:r w:rsidRPr="00DD7CCF">
        <w:rPr>
          <w:rStyle w:val="Code"/>
        </w:rPr>
        <w:t>b/&gt;</w:t>
      </w:r>
      <w:r w:rsidRPr="00DD7CCF">
        <w:t xml:space="preserve"> </w:t>
      </w:r>
      <w:r>
        <w:t xml:space="preserve">marks beginnings (rather than transitions) and thus, when pages are present in a document, the element must be present </w:t>
      </w:r>
      <w:r w:rsidRPr="00DD7CCF">
        <w:t xml:space="preserve">at the </w:t>
      </w:r>
      <w:r>
        <w:t>start</w:t>
      </w:r>
      <w:r w:rsidRPr="00DD7CCF">
        <w:t xml:space="preserve"> of </w:t>
      </w:r>
      <w:r>
        <w:t xml:space="preserve">each page including </w:t>
      </w:r>
      <w:r w:rsidRPr="00DD7CCF">
        <w:t>the first</w:t>
      </w:r>
    </w:p>
    <w:p w14:paraId="764C4912" w14:textId="5DA4FF90" w:rsidR="00777B90" w:rsidRDefault="00777B90" w:rsidP="00777B90">
      <w:pPr>
        <w:pStyle w:val="Lista2"/>
      </w:pPr>
      <w:r>
        <w:t>see also §</w:t>
      </w:r>
      <w:r>
        <w:fldChar w:fldCharType="begin"/>
      </w:r>
      <w:r>
        <w:instrText xml:space="preserve"> REF _Ref182318940 \r \h </w:instrText>
      </w:r>
      <w:r>
        <w:fldChar w:fldCharType="separate"/>
      </w:r>
      <w:r w:rsidR="00B30F6E">
        <w:t>3.4.2.1</w:t>
      </w:r>
      <w:r>
        <w:fldChar w:fldCharType="end"/>
      </w:r>
      <w:r>
        <w:t xml:space="preserve"> for more about uninscribed faces in copperplate sets</w:t>
      </w:r>
    </w:p>
    <w:p w14:paraId="679C37BD" w14:textId="2F2A23A1" w:rsidR="00777B90" w:rsidRPr="00DD7CCF" w:rsidRDefault="00777B90" w:rsidP="00777B90">
      <w:pPr>
        <w:pStyle w:val="Lista"/>
      </w:pPr>
      <w:r>
        <w:t>all additional considerations applicable to structural milestones (§</w:t>
      </w:r>
      <w:r w:rsidR="0020012B">
        <w:fldChar w:fldCharType="begin"/>
      </w:r>
      <w:r w:rsidR="0020012B">
        <w:instrText xml:space="preserve"> REF _Ref182923700 \r \h </w:instrText>
      </w:r>
      <w:r w:rsidR="0020012B">
        <w:fldChar w:fldCharType="separate"/>
      </w:r>
      <w:r w:rsidR="00B30F6E">
        <w:t>3.3</w:t>
      </w:r>
      <w:r w:rsidR="0020012B">
        <w:fldChar w:fldCharType="end"/>
      </w:r>
      <w:r>
        <w:t>) apply equally to line beginnings</w:t>
      </w:r>
    </w:p>
    <w:p w14:paraId="6F1345C5" w14:textId="77777777" w:rsidR="00777B90" w:rsidRPr="00DD7CCF" w:rsidRDefault="00777B90" w:rsidP="00777B90">
      <w:pPr>
        <w:pStyle w:val="Cmsor4"/>
      </w:pPr>
      <w:bookmarkStart w:id="261" w:name="_Ref182318940"/>
      <w:bookmarkStart w:id="262" w:name="_Toc182927783"/>
      <w:r>
        <w:t>Uninscribed copper plate faces</w:t>
      </w:r>
      <w:bookmarkEnd w:id="260"/>
      <w:bookmarkEnd w:id="261"/>
      <w:bookmarkEnd w:id="262"/>
    </w:p>
    <w:p w14:paraId="516876EC" w14:textId="77777777" w:rsidR="00777B90" w:rsidRPr="00DD7CCF" w:rsidRDefault="00777B90" w:rsidP="00777B90">
      <w:pPr>
        <w:pStyle w:val="Lista"/>
      </w:pPr>
      <w:r w:rsidRPr="00DD7CCF">
        <w:t xml:space="preserve">plates must always be </w:t>
      </w:r>
      <w:r>
        <w:t>encoded</w:t>
      </w:r>
      <w:r w:rsidRPr="00DD7CCF">
        <w:t xml:space="preserve">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2FA72C5A" w14:textId="77777777" w:rsidR="00777B90" w:rsidRDefault="00777B90" w:rsidP="00777B90">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t>,</w:t>
      </w:r>
      <w:r w:rsidRPr="00CF217C">
        <w:t xml:space="preserve"> with the following recommendations for the sake of consistency within the project</w:t>
      </w:r>
    </w:p>
    <w:p w14:paraId="3B5D52C2" w14:textId="77777777" w:rsidR="00777B90" w:rsidRDefault="00777B90" w:rsidP="00777B90">
      <w:pPr>
        <w:pStyle w:val="Lista2"/>
      </w:pPr>
      <w:r>
        <w:t>for sets of copper plates where the first and/or last plate is only inscribed on one face, designate the blank faces to be the outer faces of the set, i.e. the recto of the first plate and the verso of the last plate</w:t>
      </w:r>
    </w:p>
    <w:p w14:paraId="063CC30F" w14:textId="77777777" w:rsidR="00777B90" w:rsidRDefault="00777B90" w:rsidP="00777B90">
      <w:pPr>
        <w:pStyle w:val="Lista2"/>
      </w:pPr>
      <w:r>
        <w:t>for sets or single plates inscribed on only one face (of each plate), designate the inscribed face as the recto, and the blank face as the verso</w:t>
      </w:r>
    </w:p>
    <w:p w14:paraId="6413BD1C" w14:textId="77777777" w:rsidR="00777B90" w:rsidRPr="00DD7CCF" w:rsidRDefault="00777B90" w:rsidP="00777B90">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644AD0E2" w14:textId="326619A9" w:rsidR="00777B90" w:rsidRPr="00DD7CCF" w:rsidRDefault="00777B90" w:rsidP="00777B90">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Pr="00DD7CCF">
        <w:t>§</w:t>
      </w:r>
      <w:r w:rsidRPr="00DD7CCF">
        <w:fldChar w:fldCharType="begin"/>
      </w:r>
      <w:r w:rsidRPr="00DD7CCF">
        <w:instrText xml:space="preserve"> REF _Ref43979552 \w \h </w:instrText>
      </w:r>
      <w:r>
        <w:instrText xml:space="preserve"> \* MERGEFORMAT </w:instrText>
      </w:r>
      <w:r w:rsidRPr="00DD7CCF">
        <w:fldChar w:fldCharType="separate"/>
      </w:r>
      <w:r w:rsidR="00B30F6E">
        <w:t>8.2.3</w:t>
      </w:r>
      <w:r w:rsidRPr="00DD7CCF">
        <w:fldChar w:fldCharType="end"/>
      </w:r>
      <w:r w:rsidRPr="00DD7CCF">
        <w:t>) that such empty elements must be inside block-level containers</w:t>
      </w:r>
    </w:p>
    <w:p w14:paraId="253C55A8" w14:textId="381EF910" w:rsidR="00777B90" w:rsidRPr="00DD7CCF" w:rsidRDefault="00777B90" w:rsidP="00777B90">
      <w:pPr>
        <w:pStyle w:val="Lista2"/>
      </w:pPr>
      <w:r w:rsidRPr="00DD7CCF">
        <w:t xml:space="preserve">see Case study 2 </w:t>
      </w:r>
      <w:r w:rsidRPr="00E24F87">
        <w:rPr>
          <w:noProof/>
        </w:rPr>
        <w:t>(</w:t>
      </w:r>
      <w:r w:rsidRPr="00DD7CCF">
        <w:t xml:space="preserve">A, B and C) in </w:t>
      </w:r>
      <w:r w:rsidRPr="00DD7CCF">
        <w:fldChar w:fldCharType="begin"/>
      </w:r>
      <w:r w:rsidRPr="00DD7CCF">
        <w:instrText xml:space="preserve"> REF _Ref43985466 \w \h </w:instrText>
      </w:r>
      <w:r>
        <w:instrText xml:space="preserve"> \* MERGEFORMAT </w:instrText>
      </w:r>
      <w:r w:rsidRPr="00DD7CCF">
        <w:fldChar w:fldCharType="separate"/>
      </w:r>
      <w:r w:rsidR="00B30F6E">
        <w:t>Appendix C</w:t>
      </w:r>
      <w:r w:rsidRPr="00DD7CCF">
        <w:fldChar w:fldCharType="end"/>
      </w:r>
      <w:r w:rsidRPr="00DD7CCF">
        <w:t xml:space="preserve"> for an illustration of pages in an EpiDoc document</w:t>
      </w:r>
    </w:p>
    <w:p w14:paraId="16AEC28F" w14:textId="77777777" w:rsidR="00777B90" w:rsidRPr="00DD7CCF" w:rsidRDefault="00777B90" w:rsidP="00777B90">
      <w:pPr>
        <w:pStyle w:val="Cmsor3"/>
      </w:pPr>
      <w:bookmarkStart w:id="263" w:name="_t032kyf4wcza" w:colFirst="0" w:colLast="0"/>
      <w:bookmarkStart w:id="264" w:name="_Ref43986679"/>
      <w:bookmarkStart w:id="265" w:name="_Toc182927784"/>
      <w:bookmarkEnd w:id="263"/>
      <w:r>
        <w:lastRenderedPageBreak/>
        <w:t>Marking up o</w:t>
      </w:r>
      <w:r w:rsidRPr="00DD7CCF">
        <w:t>ther pagelike zones</w:t>
      </w:r>
      <w:bookmarkEnd w:id="264"/>
      <w:bookmarkEnd w:id="265"/>
    </w:p>
    <w:p w14:paraId="496AA816" w14:textId="77777777" w:rsidR="00777B90" w:rsidRPr="00DD7CCF" w:rsidRDefault="00777B90" w:rsidP="00777B90">
      <w:pPr>
        <w:pStyle w:val="Lista"/>
      </w:pPr>
      <w:r w:rsidRPr="00DD7CCF">
        <w:t xml:space="preserve">to encode </w:t>
      </w:r>
      <w:r>
        <w:t>pagelike partitions other than genuine pages</w:t>
      </w:r>
      <w:r w:rsidRPr="00DD7CCF">
        <w:t xml:space="preserve">,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1BBF406A" w14:textId="77777777" w:rsidR="00777B90" w:rsidRPr="00DD7CCF" w:rsidRDefault="00777B90" w:rsidP="00777B90">
      <w:pPr>
        <w:pStyle w:val="Lista2"/>
      </w:pPr>
      <w:r w:rsidRPr="00DD7CCF">
        <w:t xml:space="preserve">the mandatory attribute </w:t>
      </w:r>
      <w:r w:rsidRPr="008525C6">
        <w:rPr>
          <w:rStyle w:val="Codeattribute"/>
        </w:rPr>
        <w:t>@type</w:t>
      </w:r>
      <w:r w:rsidRPr="008525C6">
        <w:t xml:space="preserve"> </w:t>
      </w:r>
      <w:r w:rsidRPr="00DD7CCF">
        <w:t xml:space="preserve">with the value </w:t>
      </w:r>
      <w:r w:rsidRPr="00303844">
        <w:rPr>
          <w:rStyle w:val="Codevalue"/>
        </w:rPr>
        <w:t>"pagelike"</w:t>
      </w:r>
      <w:r w:rsidRPr="00DD7CCF">
        <w:t xml:space="preserve"> serves</w:t>
      </w:r>
      <w:r>
        <w:t xml:space="preserve"> in our project</w:t>
      </w:r>
      <w:r w:rsidRPr="00DD7CCF">
        <w:t xml:space="preserve"> to explicitly distinguish these elements from other milestones used in an edition</w:t>
      </w:r>
    </w:p>
    <w:p w14:paraId="1316F5FB" w14:textId="656D1C27" w:rsidR="00777B90" w:rsidRPr="00DD7CCF" w:rsidRDefault="00777B90" w:rsidP="00777B90">
      <w:pPr>
        <w:pStyle w:val="Lista2"/>
      </w:pPr>
      <w:r w:rsidRPr="00DD7CCF">
        <w:t xml:space="preserve">the </w:t>
      </w:r>
      <w:r>
        <w:t xml:space="preserve">mandatory </w:t>
      </w:r>
      <w:r w:rsidRPr="00DD7CCF">
        <w:t xml:space="preserve">attribute </w:t>
      </w:r>
      <w:r w:rsidRPr="008525C6">
        <w:rPr>
          <w:rStyle w:val="Codeattribute"/>
        </w:rPr>
        <w:t>@unit</w:t>
      </w:r>
      <w:r w:rsidRPr="008525C6">
        <w:t xml:space="preserve"> </w:t>
      </w:r>
      <w:r>
        <w:t xml:space="preserve">serves </w:t>
      </w:r>
      <w:r w:rsidRPr="00DD7CCF">
        <w:t>to encode the nature of the transition explicitly</w:t>
      </w:r>
      <w:r w:rsidR="00F65316">
        <w:t xml:space="preserve"> as per</w:t>
      </w:r>
      <w:r w:rsidRPr="00DD7CCF">
        <w:t xml:space="preserve"> §</w:t>
      </w:r>
      <w:r w:rsidR="00F65316">
        <w:fldChar w:fldCharType="begin"/>
      </w:r>
      <w:r w:rsidR="00F65316">
        <w:instrText xml:space="preserve"> REF _Ref182815315 \r \h </w:instrText>
      </w:r>
      <w:r w:rsidR="00F65316">
        <w:fldChar w:fldCharType="separate"/>
      </w:r>
      <w:r w:rsidR="00B30F6E">
        <w:t>3.3.4</w:t>
      </w:r>
      <w:r w:rsidR="00F65316">
        <w:fldChar w:fldCharType="end"/>
      </w:r>
    </w:p>
    <w:p w14:paraId="72E75EFE" w14:textId="4DFC28FB" w:rsidR="00777B90" w:rsidRDefault="00777B90" w:rsidP="00777B90">
      <w:pPr>
        <w:pStyle w:val="Lista2"/>
      </w:pPr>
      <w:r w:rsidRPr="00DD7CCF">
        <w:t xml:space="preserve">every </w:t>
      </w:r>
      <w:r>
        <w:t xml:space="preserve">pagelike partition </w:t>
      </w:r>
      <w:r w:rsidRPr="00912664">
        <w:t>must mandatorily carry the attribute</w:t>
      </w:r>
      <w:r w:rsidRPr="005D2B22">
        <w:rPr>
          <w:b/>
          <w:bCs/>
        </w:rPr>
        <w:t xml:space="preserve"> </w:t>
      </w:r>
      <w:r w:rsidRPr="008525C6">
        <w:rPr>
          <w:rStyle w:val="Codeattribute"/>
        </w:rPr>
        <w:t>@n</w:t>
      </w:r>
      <w:r w:rsidRPr="008525C6">
        <w:t xml:space="preserve"> </w:t>
      </w:r>
      <w:r>
        <w:t>as per §</w:t>
      </w:r>
      <w:r>
        <w:fldChar w:fldCharType="begin"/>
      </w:r>
      <w:r>
        <w:instrText xml:space="preserve"> REF _Ref182318136 \r \h </w:instrText>
      </w:r>
      <w:r>
        <w:fldChar w:fldCharType="separate"/>
      </w:r>
      <w:r w:rsidR="00B30F6E">
        <w:t>3.4.4.2</w:t>
      </w:r>
      <w:r>
        <w:fldChar w:fldCharType="end"/>
      </w:r>
    </w:p>
    <w:p w14:paraId="31343B0C" w14:textId="37CC8CA0" w:rsidR="00777B90" w:rsidRDefault="00777B90" w:rsidP="00777B90">
      <w:pPr>
        <w:pStyle w:val="Lista2"/>
      </w:pPr>
      <w:r>
        <w:t xml:space="preserve">the attribute </w:t>
      </w:r>
      <w:r w:rsidRPr="006A77BF">
        <w:rPr>
          <w:rStyle w:val="Codeattribute"/>
        </w:rPr>
        <w:t>@break</w:t>
      </w:r>
      <w:r>
        <w:t xml:space="preserve"> must be added to zone beginnings within words as per §</w:t>
      </w:r>
      <w:r>
        <w:fldChar w:fldCharType="begin"/>
      </w:r>
      <w:r>
        <w:instrText xml:space="preserve"> REF _Ref182318134 \r \h </w:instrText>
      </w:r>
      <w:r>
        <w:fldChar w:fldCharType="separate"/>
      </w:r>
      <w:r w:rsidR="00B30F6E">
        <w:t>3.3.3</w:t>
      </w:r>
      <w:r>
        <w:fldChar w:fldCharType="end"/>
      </w:r>
    </w:p>
    <w:p w14:paraId="3BCA101B" w14:textId="77777777" w:rsidR="00777B90" w:rsidRDefault="00777B90" w:rsidP="00777B90">
      <w:pPr>
        <w:pStyle w:val="Lista"/>
      </w:pPr>
      <w:r w:rsidRPr="00DD7CCF">
        <w:rPr>
          <w:rStyle w:val="Code"/>
        </w:rPr>
        <w:t>&lt;</w:t>
      </w:r>
      <w:r>
        <w:rPr>
          <w:rStyle w:val="Code"/>
        </w:rPr>
        <w:t>milestone</w:t>
      </w:r>
      <w:r w:rsidRPr="00DD7CCF">
        <w:rPr>
          <w:rStyle w:val="Code"/>
        </w:rPr>
        <w:t>/&gt;</w:t>
      </w:r>
      <w:r w:rsidRPr="00DD7CCF">
        <w:t xml:space="preserve"> </w:t>
      </w:r>
      <w:r>
        <w:t xml:space="preserve">marks beginnings (rather than transitions) and thus, when pagelike zones are present in a document, the element must be present </w:t>
      </w:r>
      <w:r w:rsidRPr="00DD7CCF">
        <w:t xml:space="preserve">at the </w:t>
      </w:r>
      <w:r>
        <w:t>start</w:t>
      </w:r>
      <w:r w:rsidRPr="00DD7CCF">
        <w:t xml:space="preserve"> of </w:t>
      </w:r>
      <w:r>
        <w:t xml:space="preserve">each such zone including </w:t>
      </w:r>
      <w:r w:rsidRPr="00DD7CCF">
        <w:t>the first</w:t>
      </w:r>
    </w:p>
    <w:p w14:paraId="51D89FFE" w14:textId="36D75D06" w:rsidR="00777B90" w:rsidRPr="00DD7CCF" w:rsidRDefault="00777B90" w:rsidP="00777B90">
      <w:pPr>
        <w:pStyle w:val="Lista"/>
      </w:pPr>
      <w:r>
        <w:t>all considerations applicable to structural milestones (§</w:t>
      </w:r>
      <w:r w:rsidR="0020012B">
        <w:fldChar w:fldCharType="begin"/>
      </w:r>
      <w:r w:rsidR="0020012B">
        <w:instrText xml:space="preserve"> REF _Ref182923700 \r \h </w:instrText>
      </w:r>
      <w:r w:rsidR="0020012B">
        <w:fldChar w:fldCharType="separate"/>
      </w:r>
      <w:r w:rsidR="00B30F6E">
        <w:t>3.3</w:t>
      </w:r>
      <w:r w:rsidR="0020012B">
        <w:fldChar w:fldCharType="end"/>
      </w:r>
      <w:r>
        <w:t>) apply equally to line beginnings</w:t>
      </w:r>
    </w:p>
    <w:p w14:paraId="7E7EB859" w14:textId="3C131AF8" w:rsidR="00777B90" w:rsidRDefault="00777B90" w:rsidP="00777B90">
      <w:pPr>
        <w:pStyle w:val="Lista"/>
      </w:pPr>
      <w:r w:rsidRPr="00DD7CCF">
        <w:t xml:space="preserve">see </w:t>
      </w:r>
      <w:r w:rsidRPr="00DD7CCF">
        <w:fldChar w:fldCharType="begin"/>
      </w:r>
      <w:r w:rsidRPr="00DD7CCF">
        <w:instrText xml:space="preserve"> REF _Ref44078357 \h </w:instrText>
      </w:r>
      <w:r>
        <w:instrText xml:space="preserve"> \* MERGEFORMAT </w:instrText>
      </w:r>
      <w:r w:rsidRPr="00DD7CCF">
        <w:fldChar w:fldCharType="separate"/>
      </w:r>
      <w:r w:rsidR="00B30F6E" w:rsidRPr="00DD7CCF">
        <w:t xml:space="preserve">Example </w:t>
      </w:r>
      <w:r w:rsidR="00B30F6E">
        <w:rPr>
          <w:noProof/>
        </w:rPr>
        <w:t>3.4.1</w:t>
      </w:r>
      <w:r w:rsidR="00B30F6E" w:rsidRPr="00DD7CCF">
        <w:rPr>
          <w:noProof/>
        </w:rPr>
        <w:t>.</w:t>
      </w:r>
      <w:r w:rsidR="00B30F6E">
        <w:rPr>
          <w:noProof/>
        </w:rPr>
        <w:t>A</w:t>
      </w:r>
      <w:r w:rsidRPr="00DD7CCF">
        <w:fldChar w:fldCharType="end"/>
      </w:r>
      <w:r w:rsidRPr="00DD7CCF">
        <w:t xml:space="preserve"> for a full illustration of </w:t>
      </w:r>
      <w:r>
        <w:t>pagelike</w:t>
      </w:r>
      <w:r w:rsidRPr="00DD7CCF">
        <w:t xml:space="preserve"> zones in an EpiDoc document, and Case stud</w:t>
      </w:r>
      <w:r>
        <w:t>ies</w:t>
      </w:r>
      <w:r w:rsidRPr="00DD7CCF">
        <w:t xml:space="preserve"> 1 </w:t>
      </w:r>
      <w:r>
        <w:rPr>
          <w:noProof/>
        </w:rPr>
        <w:t xml:space="preserve">and 2 in </w:t>
      </w:r>
      <w:r w:rsidRPr="00DD7CCF">
        <w:fldChar w:fldCharType="begin"/>
      </w:r>
      <w:r w:rsidRPr="00DD7CCF">
        <w:instrText xml:space="preserve"> REF _Ref43985466 \w \h </w:instrText>
      </w:r>
      <w:r>
        <w:instrText xml:space="preserve"> \* MERGEFORMAT </w:instrText>
      </w:r>
      <w:r w:rsidRPr="00DD7CCF">
        <w:fldChar w:fldCharType="separate"/>
      </w:r>
      <w:r w:rsidR="00B30F6E">
        <w:t>Appendix C</w:t>
      </w:r>
      <w:r w:rsidRPr="00DD7CCF">
        <w:fldChar w:fldCharType="end"/>
      </w:r>
      <w:r w:rsidRPr="00DD7CCF">
        <w:t xml:space="preserve"> for more complex scenario</w:t>
      </w:r>
      <w:r>
        <w:t>s</w:t>
      </w:r>
    </w:p>
    <w:p w14:paraId="5E732FCE" w14:textId="77777777" w:rsidR="00777B90" w:rsidRPr="00DD7CCF" w:rsidRDefault="00777B90" w:rsidP="00777B90">
      <w:pPr>
        <w:pStyle w:val="Cmsor3"/>
      </w:pPr>
      <w:bookmarkStart w:id="266" w:name="_Toc182927785"/>
      <w:r>
        <w:t>Identification and titling of pagelike partitions</w:t>
      </w:r>
      <w:bookmarkEnd w:id="266"/>
    </w:p>
    <w:p w14:paraId="03FDED3F" w14:textId="04D42753" w:rsidR="00777B90" w:rsidRPr="00283D9F" w:rsidRDefault="00777B90" w:rsidP="00777B90">
      <w:bookmarkStart w:id="267" w:name="_oypoil6s6m99" w:colFirst="0" w:colLast="0"/>
      <w:bookmarkEnd w:id="267"/>
      <w:r>
        <w:t>The primary identifier for pagelike partitions is a unique number (§</w:t>
      </w:r>
      <w:r>
        <w:fldChar w:fldCharType="begin"/>
      </w:r>
      <w:r>
        <w:instrText xml:space="preserve"> REF _Ref182310225 \r \h </w:instrText>
      </w:r>
      <w:r>
        <w:fldChar w:fldCharType="separate"/>
      </w:r>
      <w:r w:rsidR="00B30F6E">
        <w:t>3.4.4.1</w:t>
      </w:r>
      <w:r>
        <w:fldChar w:fldCharType="end"/>
      </w:r>
      <w:r>
        <w:t>, §</w:t>
      </w:r>
      <w:r>
        <w:fldChar w:fldCharType="begin"/>
      </w:r>
      <w:r>
        <w:instrText xml:space="preserve"> REF _Ref182318136 \r \h </w:instrText>
      </w:r>
      <w:r>
        <w:fldChar w:fldCharType="separate"/>
      </w:r>
      <w:r w:rsidR="00B30F6E">
        <w:t>3.4.4.2</w:t>
      </w:r>
      <w:r>
        <w:fldChar w:fldCharType="end"/>
      </w:r>
      <w:r>
        <w:t>). The nature of pagelike milestones is mandatorily encoded as the unit of the milestone (§</w:t>
      </w:r>
      <w:r w:rsidR="00F65316">
        <w:fldChar w:fldCharType="begin"/>
      </w:r>
      <w:r w:rsidR="00F65316">
        <w:instrText xml:space="preserve"> REF _Ref182815315 \r \h </w:instrText>
      </w:r>
      <w:r w:rsidR="00F65316">
        <w:fldChar w:fldCharType="separate"/>
      </w:r>
      <w:r w:rsidR="00B30F6E">
        <w:t>3.3.4</w:t>
      </w:r>
      <w:r w:rsidR="00F65316">
        <w:fldChar w:fldCharType="end"/>
      </w:r>
      <w:r>
        <w:t>). When an XML edition is rendered for display, labels for pagelike partitions will be automatically generated from the unit (which is implicitly “page” for genuine page beginnings) and the number, as noted in the examples in this section. When these automatic headings are deemed insufficient, an optional custom label (§</w:t>
      </w:r>
      <w:r>
        <w:fldChar w:fldCharType="begin"/>
      </w:r>
      <w:r>
        <w:instrText xml:space="preserve"> REF _Ref182299869 \r \h </w:instrText>
      </w:r>
      <w:r>
        <w:fldChar w:fldCharType="separate"/>
      </w:r>
      <w:r w:rsidR="00B30F6E">
        <w:t>3.4.4.3</w:t>
      </w:r>
      <w:r>
        <w:fldChar w:fldCharType="end"/>
      </w:r>
      <w:r>
        <w:t>) may be added to the encoding, which will replace the auto-generated label.</w:t>
      </w:r>
    </w:p>
    <w:p w14:paraId="3F834395" w14:textId="77777777" w:rsidR="00777B90" w:rsidRPr="00DD7CCF" w:rsidRDefault="00777B90" w:rsidP="00777B90">
      <w:bookmarkStart w:id="268" w:name="_Ref182300601"/>
      <w:bookmarkStart w:id="269" w:name="_Ref182300603"/>
    </w:p>
    <w:tbl>
      <w:tblPr>
        <w:tblStyle w:val="CodeSampleTable"/>
        <w:tblW w:w="0" w:type="auto"/>
        <w:tblLook w:val="04A0" w:firstRow="1" w:lastRow="0" w:firstColumn="1" w:lastColumn="0" w:noHBand="0" w:noVBand="1"/>
      </w:tblPr>
      <w:tblGrid>
        <w:gridCol w:w="9054"/>
      </w:tblGrid>
      <w:tr w:rsidR="00777B90" w:rsidRPr="00DD7CCF" w14:paraId="7264B8D1" w14:textId="77777777" w:rsidTr="003B3C1C">
        <w:trPr>
          <w:cnfStyle w:val="100000000000" w:firstRow="1" w:lastRow="0" w:firstColumn="0" w:lastColumn="0" w:oddVBand="0" w:evenVBand="0" w:oddHBand="0" w:evenHBand="0" w:firstRowFirstColumn="0" w:firstRowLastColumn="0" w:lastRowFirstColumn="0" w:lastRowLastColumn="0"/>
        </w:trPr>
        <w:tc>
          <w:tcPr>
            <w:tcW w:w="9054" w:type="dxa"/>
          </w:tcPr>
          <w:p w14:paraId="29C47FBA" w14:textId="4256EFF7" w:rsidR="00777B90" w:rsidRPr="00DD7CCF" w:rsidRDefault="00777B90" w:rsidP="003B3C1C">
            <w:pPr>
              <w:pStyle w:val="Kpalrs"/>
            </w:pPr>
            <w:bookmarkStart w:id="270" w:name="_Ref44078412"/>
            <w:r w:rsidRPr="00DD7CCF">
              <w:t xml:space="preserve">Example </w:t>
            </w:r>
            <w:r w:rsidR="00542B66">
              <w:fldChar w:fldCharType="begin"/>
            </w:r>
            <w:r w:rsidR="00542B66">
              <w:instrText xml:space="preserve"> STYLEREF 3 \s </w:instrText>
            </w:r>
            <w:r w:rsidR="00542B66">
              <w:fldChar w:fldCharType="separate"/>
            </w:r>
            <w:r w:rsidR="00B30F6E">
              <w:rPr>
                <w:noProof/>
              </w:rPr>
              <w:t>3.4.4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bookmarkEnd w:id="270"/>
            <w:r w:rsidRPr="00DD7CCF">
              <w:t>: zone identification, two faces of an object</w:t>
            </w:r>
          </w:p>
        </w:tc>
      </w:tr>
      <w:tr w:rsidR="00777B90" w:rsidRPr="00DD7CCF" w14:paraId="564CA135" w14:textId="77777777" w:rsidTr="003B3C1C">
        <w:tc>
          <w:tcPr>
            <w:tcW w:w="9054" w:type="dxa"/>
          </w:tcPr>
          <w:p w14:paraId="1D131740" w14:textId="77777777" w:rsidR="00777B90" w:rsidRPr="00DD7CCF" w:rsidRDefault="00777B90" w:rsidP="009A26BC">
            <w:pPr>
              <w:pStyle w:val="CodeParagraph"/>
              <w:keepNext/>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006FA654" w14:textId="77777777" w:rsidR="00777B90" w:rsidRPr="00DD7CCF" w:rsidRDefault="00777B90" w:rsidP="009A26BC">
            <w:pPr>
              <w:pStyle w:val="CodeParagraph"/>
              <w:keepNext/>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777B90" w:rsidRPr="00DD7CCF" w14:paraId="7C855551" w14:textId="77777777" w:rsidTr="003B3C1C">
        <w:tc>
          <w:tcPr>
            <w:tcW w:w="9054" w:type="dxa"/>
          </w:tcPr>
          <w:p w14:paraId="54D14D0A" w14:textId="77777777" w:rsidR="00777B90" w:rsidRPr="00DD7CCF" w:rsidRDefault="00777B90" w:rsidP="003B3C1C">
            <w:pPr>
              <w:pStyle w:val="TableNote"/>
              <w:rPr>
                <w:rStyle w:val="Code"/>
              </w:rPr>
            </w:pPr>
            <w:r w:rsidRPr="00DD7CCF">
              <w:t>auto-generated headings will show “Face A”, “Face B”, etc.</w:t>
            </w:r>
          </w:p>
        </w:tc>
      </w:tr>
    </w:tbl>
    <w:p w14:paraId="2226F8B7" w14:textId="77777777" w:rsidR="00777B90" w:rsidRPr="00DD7CCF" w:rsidRDefault="00777B90" w:rsidP="00777B90"/>
    <w:tbl>
      <w:tblPr>
        <w:tblStyle w:val="CodeSampleTable"/>
        <w:tblW w:w="0" w:type="auto"/>
        <w:tblLook w:val="04A0" w:firstRow="1" w:lastRow="0" w:firstColumn="1" w:lastColumn="0" w:noHBand="0" w:noVBand="1"/>
      </w:tblPr>
      <w:tblGrid>
        <w:gridCol w:w="9054"/>
      </w:tblGrid>
      <w:tr w:rsidR="00777B90" w:rsidRPr="00DD7CCF" w14:paraId="104547AC" w14:textId="77777777" w:rsidTr="003B3C1C">
        <w:trPr>
          <w:cnfStyle w:val="100000000000" w:firstRow="1" w:lastRow="0" w:firstColumn="0" w:lastColumn="0" w:oddVBand="0" w:evenVBand="0" w:oddHBand="0" w:evenHBand="0" w:firstRowFirstColumn="0" w:firstRowLastColumn="0" w:lastRowFirstColumn="0" w:lastRowLastColumn="0"/>
        </w:trPr>
        <w:tc>
          <w:tcPr>
            <w:tcW w:w="9054" w:type="dxa"/>
          </w:tcPr>
          <w:p w14:paraId="4C205AB9" w14:textId="15BDA5E6" w:rsidR="00777B90" w:rsidRPr="00DD7CCF" w:rsidRDefault="00777B90" w:rsidP="003B3C1C">
            <w:pPr>
              <w:pStyle w:val="Kpalrs"/>
            </w:pPr>
            <w:bookmarkStart w:id="271" w:name="_Ref44078459"/>
            <w:r w:rsidRPr="00DD7CCF">
              <w:t xml:space="preserve">Example </w:t>
            </w:r>
            <w:r w:rsidR="00542B66">
              <w:fldChar w:fldCharType="begin"/>
            </w:r>
            <w:r w:rsidR="00542B66">
              <w:instrText xml:space="preserve"> STYLEREF 3 \s </w:instrText>
            </w:r>
            <w:r w:rsidR="00542B66">
              <w:fldChar w:fldCharType="separate"/>
            </w:r>
            <w:r w:rsidR="00B30F6E">
              <w:rPr>
                <w:noProof/>
              </w:rPr>
              <w:t>3.4.4</w:t>
            </w:r>
            <w:r w:rsidR="00542B66">
              <w:rPr>
                <w:noProof/>
              </w:rPr>
              <w:fldChar w:fldCharType="end"/>
            </w:r>
            <w:r w:rsidRPr="00DD7CCF">
              <w:t>.</w:t>
            </w:r>
            <w:r w:rsidR="00542B66">
              <w:fldChar w:fldCharType="begin"/>
            </w:r>
            <w:r w:rsidR="00542B66">
              <w:instrText xml:space="preserve"> SEQ Exam</w:instrText>
            </w:r>
            <w:r w:rsidR="00542B66">
              <w:instrText xml:space="preserve">ple \* ALPHABETIC \s 3 </w:instrText>
            </w:r>
            <w:r w:rsidR="00542B66">
              <w:fldChar w:fldCharType="separate"/>
            </w:r>
            <w:r w:rsidR="00B30F6E">
              <w:rPr>
                <w:noProof/>
              </w:rPr>
              <w:t>B</w:t>
            </w:r>
            <w:r w:rsidR="00542B66">
              <w:rPr>
                <w:noProof/>
              </w:rPr>
              <w:fldChar w:fldCharType="end"/>
            </w:r>
            <w:bookmarkEnd w:id="271"/>
            <w:r w:rsidRPr="00DD7CCF">
              <w:t>: zone identification, two doorjambs</w:t>
            </w:r>
          </w:p>
        </w:tc>
      </w:tr>
      <w:tr w:rsidR="00777B90" w:rsidRPr="00DD7CCF" w14:paraId="31CBEBEF" w14:textId="77777777" w:rsidTr="003B3C1C">
        <w:tc>
          <w:tcPr>
            <w:tcW w:w="9054" w:type="dxa"/>
          </w:tcPr>
          <w:p w14:paraId="4CDB4A81" w14:textId="77777777" w:rsidR="00777B90" w:rsidRPr="00DD7CCF" w:rsidRDefault="00777B90" w:rsidP="009A26BC">
            <w:pPr>
              <w:pStyle w:val="CodeParagraph"/>
              <w:keepNext/>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13C61979" w14:textId="77777777" w:rsidR="00777B90" w:rsidRPr="00DD7CCF" w:rsidRDefault="00777B90" w:rsidP="009A26BC">
            <w:pPr>
              <w:pStyle w:val="CodeParagraph"/>
              <w:keepNext/>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777B90" w:rsidRPr="00DD7CCF" w14:paraId="2C54D6D7" w14:textId="77777777" w:rsidTr="003B3C1C">
        <w:tc>
          <w:tcPr>
            <w:tcW w:w="9054" w:type="dxa"/>
          </w:tcPr>
          <w:p w14:paraId="7726F368" w14:textId="77777777" w:rsidR="00777B90" w:rsidRPr="00DD7CCF" w:rsidRDefault="00777B90" w:rsidP="003B3C1C">
            <w:pPr>
              <w:pStyle w:val="TableNote"/>
              <w:rPr>
                <w:rStyle w:val="Code"/>
              </w:rPr>
            </w:pPr>
            <w:r w:rsidRPr="00DD7CCF">
              <w:t>explicitly encoded headings will show “Northern Doorjamb”, “Southern Doorjamb”, etc.</w:t>
            </w:r>
          </w:p>
        </w:tc>
      </w:tr>
    </w:tbl>
    <w:p w14:paraId="4DC2CBE6" w14:textId="77777777" w:rsidR="00777B90" w:rsidRPr="00DD7CCF" w:rsidRDefault="00777B90" w:rsidP="00777B90">
      <w:pPr>
        <w:pStyle w:val="Cmsor4"/>
      </w:pPr>
      <w:bookmarkStart w:id="272" w:name="_Ref182310225"/>
      <w:bookmarkStart w:id="273" w:name="_Toc182927786"/>
      <w:bookmarkStart w:id="274" w:name="_Ref182299822"/>
      <w:bookmarkStart w:id="275" w:name="_Ref182300602"/>
      <w:bookmarkEnd w:id="268"/>
      <w:bookmarkEnd w:id="269"/>
      <w:r>
        <w:t>Page numbering</w:t>
      </w:r>
      <w:bookmarkEnd w:id="272"/>
      <w:bookmarkEnd w:id="273"/>
    </w:p>
    <w:p w14:paraId="45150F92" w14:textId="77777777" w:rsidR="00777B90" w:rsidRDefault="00777B90" w:rsidP="00777B90">
      <w:pPr>
        <w:pStyle w:val="Lista"/>
      </w:pPr>
      <w:r w:rsidRPr="00912664">
        <w:t xml:space="preserve">the recommended values </w:t>
      </w:r>
      <w:r>
        <w:t xml:space="preserve">for numbering genuine pages </w:t>
      </w:r>
      <w:r w:rsidRPr="00912664">
        <w:t>are</w:t>
      </w:r>
      <w:r w:rsidRPr="00CD25A4">
        <w:rPr>
          <w:b/>
          <w:bCs/>
        </w:rPr>
        <w:t xml:space="preserve"> </w:t>
      </w:r>
      <w:r w:rsidRPr="00DD7CCF">
        <w:t>1r, 1v, 2r, 2v etc.</w:t>
      </w:r>
    </w:p>
    <w:p w14:paraId="540325C9" w14:textId="77777777" w:rsidR="00777B90" w:rsidRDefault="00777B90" w:rsidP="00777B90">
      <w:pPr>
        <w:pStyle w:val="Lista2"/>
      </w:pPr>
      <w:r>
        <w:t xml:space="preserve">the value of </w:t>
      </w:r>
      <w:r w:rsidRPr="00912664">
        <w:rPr>
          <w:rStyle w:val="Codeattribute"/>
        </w:rPr>
        <w:t>@n</w:t>
      </w:r>
      <w:r>
        <w:t xml:space="preserve"> is thus composed of</w:t>
      </w:r>
    </w:p>
    <w:p w14:paraId="17CD7061" w14:textId="77777777" w:rsidR="00777B90" w:rsidRDefault="00777B90" w:rsidP="00777B90">
      <w:pPr>
        <w:pStyle w:val="Lista3"/>
      </w:pPr>
      <w:r>
        <w:t xml:space="preserve">an </w:t>
      </w:r>
      <w:r w:rsidRPr="00DD7CCF">
        <w:t>Arabic numeral</w:t>
      </w:r>
      <w:r>
        <w:t xml:space="preserve"> starting with 1 and proceeding in steps of 1 per plate (folio)</w:t>
      </w:r>
    </w:p>
    <w:p w14:paraId="3F5D0358" w14:textId="77777777" w:rsidR="00777B90" w:rsidRDefault="00777B90" w:rsidP="00777B90">
      <w:pPr>
        <w:pStyle w:val="Lista3"/>
      </w:pPr>
      <w:r>
        <w:t xml:space="preserve">the abbreviation to identify the </w:t>
      </w:r>
      <w:r w:rsidRPr="00DD7CCF">
        <w:t xml:space="preserve">recto </w:t>
      </w:r>
      <w:r w:rsidRPr="00E24F87">
        <w:rPr>
          <w:noProof/>
        </w:rPr>
        <w:t>(</w:t>
      </w:r>
      <w:r w:rsidRPr="00DD7CCF">
        <w:t xml:space="preserve">front) and verso </w:t>
      </w:r>
      <w:r w:rsidRPr="00E24F87">
        <w:rPr>
          <w:noProof/>
        </w:rPr>
        <w:t>(</w:t>
      </w:r>
      <w:r w:rsidRPr="00DD7CCF">
        <w:t xml:space="preserve">back) face of </w:t>
      </w:r>
      <w:r>
        <w:t>each plate</w:t>
      </w:r>
    </w:p>
    <w:p w14:paraId="6E561318" w14:textId="77777777" w:rsidR="00777B90" w:rsidRPr="00DD7CCF" w:rsidRDefault="00777B90" w:rsidP="00777B90">
      <w:pPr>
        <w:pStyle w:val="Lista2"/>
      </w:pPr>
      <w:r w:rsidRPr="00DD7CCF">
        <w:t xml:space="preserve">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77276E89" w14:textId="77777777" w:rsidR="00777B90" w:rsidRPr="00DD7CCF" w:rsidRDefault="00777B90" w:rsidP="00777B90">
      <w:pPr>
        <w:pStyle w:val="Lista"/>
      </w:pPr>
      <w:r w:rsidRPr="00DD7CCF">
        <w:t>if you have a good reason to do so, you may opt to use a different numbering scheme for pages with the following constraints:</w:t>
      </w:r>
    </w:p>
    <w:p w14:paraId="3EC8707C" w14:textId="77777777" w:rsidR="00777B90" w:rsidRPr="00DD7CCF" w:rsidRDefault="00777B90" w:rsidP="00777B90">
      <w:pPr>
        <w:pStyle w:val="Lista2"/>
      </w:pPr>
      <w:r w:rsidRPr="00DD7CCF">
        <w:t xml:space="preserve">the value of </w:t>
      </w:r>
      <w:r w:rsidRPr="008525C6">
        <w:rPr>
          <w:rStyle w:val="Codeattribute"/>
        </w:rPr>
        <w:t>@n</w:t>
      </w:r>
      <w:r w:rsidRPr="008525C6">
        <w:t xml:space="preserve"> </w:t>
      </w:r>
      <w:r w:rsidRPr="00DD7CCF">
        <w:t xml:space="preserve">must not contain a space </w:t>
      </w:r>
      <w:r w:rsidRPr="00E24F87">
        <w:rPr>
          <w:noProof/>
        </w:rPr>
        <w:t>(</w:t>
      </w:r>
      <w:r w:rsidRPr="00DD7CCF">
        <w:t>use an underscore _ instead if a space is essential)</w:t>
      </w:r>
    </w:p>
    <w:p w14:paraId="2A90227C" w14:textId="77777777" w:rsidR="00777B90" w:rsidRPr="00DD7CCF" w:rsidRDefault="00777B90" w:rsidP="00777B90">
      <w:pPr>
        <w:pStyle w:val="Lista2"/>
      </w:pPr>
      <w:r w:rsidRPr="00DD7CCF">
        <w:t xml:space="preserve">each page must have a unique number within your edition </w:t>
      </w:r>
      <w:r w:rsidRPr="00E24F87">
        <w:rPr>
          <w:noProof/>
        </w:rPr>
        <w:t>(</w:t>
      </w:r>
      <w:r w:rsidRPr="00DD7CCF">
        <w:t>or, if applicable, within a textpart division)</w:t>
      </w:r>
    </w:p>
    <w:p w14:paraId="7687B5ED" w14:textId="2A615B0E" w:rsidR="00777B90" w:rsidRPr="00DD7CCF" w:rsidRDefault="00777B90" w:rsidP="00777B90">
      <w:pPr>
        <w:pStyle w:val="Lista"/>
      </w:pPr>
      <w:r w:rsidRPr="00DD7CCF">
        <w:t>should pages occur in more than one textpart of a complex inscription, page numbers must be reset in each textpart</w:t>
      </w:r>
      <w:r>
        <w:t xml:space="preserve"> for the sake of consistency (§</w:t>
      </w:r>
      <w:r>
        <w:fldChar w:fldCharType="begin"/>
      </w:r>
      <w:r>
        <w:instrText xml:space="preserve"> REF _Ref43986747 \r \h </w:instrText>
      </w:r>
      <w:r>
        <w:fldChar w:fldCharType="separate"/>
      </w:r>
      <w:r w:rsidR="00B30F6E">
        <w:t>3.2.4</w:t>
      </w:r>
      <w:r>
        <w:fldChar w:fldCharType="end"/>
      </w:r>
      <w:r>
        <w:t>)</w:t>
      </w:r>
    </w:p>
    <w:p w14:paraId="4F5B3EDB" w14:textId="3160A755" w:rsidR="00777B90" w:rsidRDefault="00777B90" w:rsidP="00777B90">
      <w:pPr>
        <w:pStyle w:val="Lista"/>
      </w:pPr>
      <w:r w:rsidRPr="00DD7CCF">
        <w:t>see §</w:t>
      </w:r>
      <w:r w:rsidRPr="00DD7CCF">
        <w:fldChar w:fldCharType="begin"/>
      </w:r>
      <w:r w:rsidRPr="00DD7CCF">
        <w:instrText xml:space="preserve"> REF _Ref43984607 \w \h </w:instrText>
      </w:r>
      <w:r>
        <w:instrText xml:space="preserve"> \* MERGEFORMAT </w:instrText>
      </w:r>
      <w:r w:rsidRPr="00DD7CCF">
        <w:fldChar w:fldCharType="separate"/>
      </w:r>
      <w:r w:rsidR="00B30F6E">
        <w:t>3.8.4</w:t>
      </w:r>
      <w:r w:rsidRPr="00DD7CCF">
        <w:fldChar w:fldCharType="end"/>
      </w:r>
      <w:r w:rsidRPr="00DD7CCF">
        <w:t xml:space="preserve"> about encoding any original pagination or foliation</w:t>
      </w:r>
    </w:p>
    <w:p w14:paraId="01C8C82F" w14:textId="77777777" w:rsidR="00777B90" w:rsidRDefault="00777B90" w:rsidP="00777B90">
      <w:pPr>
        <w:pStyle w:val="Cmsor4"/>
      </w:pPr>
      <w:bookmarkStart w:id="276" w:name="_Ref182318136"/>
      <w:bookmarkStart w:id="277" w:name="_Toc182927787"/>
      <w:bookmarkEnd w:id="274"/>
      <w:r>
        <w:lastRenderedPageBreak/>
        <w:t>Numbering pagelike milestones</w:t>
      </w:r>
      <w:bookmarkEnd w:id="275"/>
      <w:bookmarkEnd w:id="276"/>
      <w:bookmarkEnd w:id="277"/>
    </w:p>
    <w:p w14:paraId="0EB46BA6" w14:textId="77777777" w:rsidR="00777B90" w:rsidRDefault="00777B90" w:rsidP="00777B90">
      <w:pPr>
        <w:pStyle w:val="Lista"/>
      </w:pPr>
      <w:r>
        <w:t xml:space="preserve">the values of </w:t>
      </w:r>
      <w:r w:rsidRPr="008525C6">
        <w:rPr>
          <w:rStyle w:val="Codeattribute"/>
        </w:rPr>
        <w:t>@n</w:t>
      </w:r>
      <w:r>
        <w:t xml:space="preserve"> recommended for the identification of pagelike partitions other than actual pages are </w:t>
      </w:r>
      <w:r w:rsidRPr="00DD7CCF">
        <w:t>uppercase Latin letters</w:t>
      </w:r>
      <w:r>
        <w:t xml:space="preserve"> beginning with A</w:t>
      </w:r>
    </w:p>
    <w:p w14:paraId="3A92781A" w14:textId="77777777" w:rsidR="00777B90" w:rsidRPr="00DD7CCF" w:rsidRDefault="00777B90" w:rsidP="00777B90">
      <w:pPr>
        <w:pStyle w:val="Lista2"/>
      </w:pPr>
      <w:r>
        <w:t xml:space="preserve">nonetheless, </w:t>
      </w:r>
      <w:r w:rsidRPr="00DD7CCF">
        <w:t xml:space="preserve">any </w:t>
      </w:r>
      <w:r>
        <w:t xml:space="preserve">numeration </w:t>
      </w:r>
      <w:r w:rsidRPr="00DD7CCF">
        <w:t>scheme may be used depending on your preference and the conventions of your specific field</w:t>
      </w:r>
      <w:r>
        <w:t xml:space="preserve">; </w:t>
      </w:r>
      <w:r w:rsidRPr="00DD7CCF">
        <w:t>in particular, feel free to use</w:t>
      </w:r>
    </w:p>
    <w:p w14:paraId="20166227" w14:textId="0B12821B" w:rsidR="00777B90" w:rsidRPr="00DD7CCF" w:rsidRDefault="00777B90" w:rsidP="00777B90">
      <w:pPr>
        <w:pStyle w:val="Lista3"/>
      </w:pPr>
      <w:r w:rsidRPr="00DD7CCF">
        <w:t>the uppercase letters N, S, E, W to indicate cardinal directions</w:t>
      </w:r>
      <w:r>
        <w:t xml:space="preserve"> (</w:t>
      </w:r>
      <w:r>
        <w:fldChar w:fldCharType="begin"/>
      </w:r>
      <w:r>
        <w:instrText xml:space="preserve"> REF _Ref44078459 \h </w:instrText>
      </w:r>
      <w:r>
        <w:fldChar w:fldCharType="separate"/>
      </w:r>
      <w:r w:rsidR="00B30F6E" w:rsidRPr="00DD7CCF">
        <w:t xml:space="preserve">Example </w:t>
      </w:r>
      <w:r w:rsidR="00B30F6E">
        <w:rPr>
          <w:noProof/>
        </w:rPr>
        <w:t>3.4.4</w:t>
      </w:r>
      <w:r w:rsidR="00B30F6E" w:rsidRPr="00DD7CCF">
        <w:t>.</w:t>
      </w:r>
      <w:r w:rsidR="00B30F6E">
        <w:rPr>
          <w:noProof/>
        </w:rPr>
        <w:t>B</w:t>
      </w:r>
      <w:r>
        <w:fldChar w:fldCharType="end"/>
      </w:r>
      <w:r>
        <w:t>)</w:t>
      </w:r>
    </w:p>
    <w:p w14:paraId="15C02A71" w14:textId="77777777" w:rsidR="00777B90" w:rsidRPr="00DD7CCF" w:rsidRDefault="00777B90" w:rsidP="00777B90">
      <w:pPr>
        <w:pStyle w:val="Lista3"/>
      </w:pPr>
      <w:r w:rsidRPr="00DD7CCF">
        <w:t xml:space="preserve">lowercase letters alternating with uppercase ones to denote major/frontal and minor/lateral faces of a three-dimensional object such as a Southeast Asian stele,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0828F457" w14:textId="44292CCA" w:rsidR="00777B90" w:rsidRDefault="00777B90" w:rsidP="00777B90">
      <w:pPr>
        <w:pStyle w:val="Lista"/>
      </w:pPr>
      <w:r>
        <w:t>when several textpart divisions (§</w:t>
      </w:r>
      <w:r>
        <w:fldChar w:fldCharType="begin"/>
      </w:r>
      <w:r>
        <w:instrText xml:space="preserve"> REF _Ref43978987 \r \h </w:instrText>
      </w:r>
      <w:r>
        <w:fldChar w:fldCharType="separate"/>
      </w:r>
      <w:r w:rsidR="00B30F6E">
        <w:t>3.2</w:t>
      </w:r>
      <w:r>
        <w:fldChar w:fldCharType="end"/>
      </w:r>
      <w:r>
        <w:t>) of an edition include pagelike milestones, then</w:t>
      </w:r>
    </w:p>
    <w:p w14:paraId="2632656E" w14:textId="1DBED02B" w:rsidR="00777B90" w:rsidRDefault="00777B90" w:rsidP="00777B90">
      <w:pPr>
        <w:pStyle w:val="Lista2"/>
      </w:pPr>
      <w:r>
        <w:t>if the pagelike partitions are of the same kind, it is recommended that you restart their numbering in each division for the sake of consistency (§</w:t>
      </w:r>
      <w:r>
        <w:fldChar w:fldCharType="begin"/>
      </w:r>
      <w:r>
        <w:instrText xml:space="preserve"> REF _Ref43986747 \r \h </w:instrText>
      </w:r>
      <w:r>
        <w:fldChar w:fldCharType="separate"/>
      </w:r>
      <w:r w:rsidR="00B30F6E">
        <w:t>3.2.4</w:t>
      </w:r>
      <w:r>
        <w:fldChar w:fldCharType="end"/>
      </w:r>
      <w:r>
        <w:t>)</w:t>
      </w:r>
    </w:p>
    <w:p w14:paraId="7669ECCC" w14:textId="32B09415" w:rsidR="00777B90" w:rsidRDefault="00777B90" w:rsidP="00777B90">
      <w:pPr>
        <w:pStyle w:val="Lista2"/>
      </w:pPr>
      <w:r>
        <w:t xml:space="preserve">if the pagelike partitions are of different kinds, it is recommended that you employ different numeration schemes for them in addition to distinguishing them by </w:t>
      </w:r>
      <w:r w:rsidRPr="00912664">
        <w:rPr>
          <w:rStyle w:val="Codeattribute"/>
        </w:rPr>
        <w:t>@unit</w:t>
      </w:r>
      <w:r>
        <w:t xml:space="preserve"> (§</w:t>
      </w:r>
      <w:r w:rsidR="00F65316">
        <w:fldChar w:fldCharType="begin"/>
      </w:r>
      <w:r w:rsidR="00F65316">
        <w:instrText xml:space="preserve"> REF _Ref182815315 \r \h </w:instrText>
      </w:r>
      <w:r w:rsidR="00F65316">
        <w:fldChar w:fldCharType="separate"/>
      </w:r>
      <w:r w:rsidR="00B30F6E">
        <w:t>3.3.4</w:t>
      </w:r>
      <w:r w:rsidR="00F65316">
        <w:fldChar w:fldCharType="end"/>
      </w:r>
      <w:r>
        <w:t>)</w:t>
      </w:r>
    </w:p>
    <w:p w14:paraId="58AE4505" w14:textId="653DA970" w:rsidR="00777B90" w:rsidRDefault="00777B90" w:rsidP="00777B90">
      <w:pPr>
        <w:pStyle w:val="Lista2"/>
      </w:pPr>
      <w:r>
        <w:t>recall from §</w:t>
      </w:r>
      <w:r>
        <w:fldChar w:fldCharType="begin"/>
      </w:r>
      <w:r>
        <w:instrText xml:space="preserve"> REF _Ref182301135 \r \h </w:instrText>
      </w:r>
      <w:r>
        <w:fldChar w:fldCharType="separate"/>
      </w:r>
      <w:r w:rsidR="00B30F6E">
        <w:t>3.4.1</w:t>
      </w:r>
      <w:r>
        <w:fldChar w:fldCharType="end"/>
      </w:r>
      <w:r>
        <w:t xml:space="preserve"> that only one kind of pagelike partition is allowed within any single division (i.e. in the edition or in each textpart, as the case may be)</w:t>
      </w:r>
    </w:p>
    <w:p w14:paraId="309AB4D9" w14:textId="77777777" w:rsidR="00777B90" w:rsidRPr="00DD7CCF" w:rsidRDefault="00777B90" w:rsidP="00777B90">
      <w:pPr>
        <w:pStyle w:val="Cmsor4"/>
      </w:pPr>
      <w:bookmarkStart w:id="278" w:name="_Ref182299869"/>
      <w:bookmarkStart w:id="279" w:name="_Toc182927788"/>
      <w:r>
        <w:t>Labels for pagelike milestones</w:t>
      </w:r>
      <w:bookmarkEnd w:id="278"/>
      <w:bookmarkEnd w:id="279"/>
    </w:p>
    <w:p w14:paraId="3A18AF1E" w14:textId="77777777" w:rsidR="00777B90" w:rsidRPr="00DD7CCF" w:rsidRDefault="00777B90" w:rsidP="00777B90">
      <w:pPr>
        <w:pStyle w:val="Lista"/>
      </w:pPr>
      <w:r w:rsidRPr="00DD7CCF">
        <w:t xml:space="preserve">to add further flexibility to the </w:t>
      </w:r>
      <w:r>
        <w:t>titling</w:t>
      </w:r>
      <w:r w:rsidRPr="00DD7CCF">
        <w:t xml:space="preserve"> displayed for zones, you may </w:t>
      </w:r>
      <w:r>
        <w:t xml:space="preserve">use </w:t>
      </w:r>
      <w:r w:rsidRPr="006C1611">
        <w:t>the 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6002D3E9" w14:textId="77777777" w:rsidR="00777B90" w:rsidRPr="00DD7CCF" w:rsidRDefault="00777B90" w:rsidP="00777B90">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67886C75" w14:textId="77777777" w:rsidR="00777B90" w:rsidRPr="00DD7CCF" w:rsidRDefault="00777B90" w:rsidP="00777B90">
      <w:pPr>
        <w:pStyle w:val="Lista2"/>
      </w:pPr>
      <w:r w:rsidRPr="00DD7CCF">
        <w:t xml:space="preserve">only add labels to zones if you find that the combination of </w:t>
      </w:r>
      <w:r w:rsidRPr="008525C6">
        <w:rPr>
          <w:rStyle w:val="Codeattribute"/>
        </w:rPr>
        <w:t>@unit</w:t>
      </w:r>
      <w:r w:rsidRPr="008525C6">
        <w:t xml:space="preserve"> </w:t>
      </w:r>
      <w:r w:rsidRPr="00DD7CCF">
        <w:t xml:space="preserve">and </w:t>
      </w:r>
      <w:r w:rsidRPr="008525C6">
        <w:rPr>
          <w:rStyle w:val="Codeattribute"/>
        </w:rPr>
        <w:t>@n</w:t>
      </w:r>
      <w:r w:rsidRPr="008525C6">
        <w:t xml:space="preserve"> </w:t>
      </w:r>
      <w:r w:rsidRPr="00DD7CCF">
        <w:t>cannot produce a sufficiently meaningful title; complex details such as the size and relative position of zones should be described in the metadata, not encoded within the edition</w:t>
      </w:r>
    </w:p>
    <w:p w14:paraId="77B5A409" w14:textId="77777777" w:rsidR="00777B90" w:rsidRPr="00DD7CCF" w:rsidRDefault="00777B90" w:rsidP="00777B90">
      <w:pPr>
        <w:pStyle w:val="Lista2"/>
      </w:pPr>
      <w:r w:rsidRPr="00DD7CCF">
        <w:t>for the sake of consistency it is recommended that you stick to concise labels in English</w:t>
      </w:r>
    </w:p>
    <w:p w14:paraId="0E62DDD1" w14:textId="77777777" w:rsidR="00777B90" w:rsidRPr="00DD7CCF" w:rsidRDefault="00777B90" w:rsidP="00777B90">
      <w:pPr>
        <w:pStyle w:val="Lista"/>
      </w:pPr>
      <w:r>
        <w:t xml:space="preserve">although </w:t>
      </w:r>
      <w:r w:rsidRPr="00DD7CCF">
        <w:t xml:space="preserve">the content of editorial labels will replace the title auto-generated from </w:t>
      </w:r>
      <w:r w:rsidRPr="008525C6">
        <w:rPr>
          <w:rStyle w:val="Codeattribute"/>
        </w:rPr>
        <w:t>@unit</w:t>
      </w:r>
      <w:r w:rsidRPr="008525C6">
        <w:t xml:space="preserve"> </w:t>
      </w:r>
      <w:r w:rsidRPr="00DD7CCF">
        <w:t xml:space="preserve">and </w:t>
      </w:r>
      <w:r w:rsidRPr="008525C6">
        <w:rPr>
          <w:rStyle w:val="Codeattribute"/>
        </w:rPr>
        <w:t>@n</w:t>
      </w:r>
      <w:r w:rsidRPr="008525C6">
        <w:t xml:space="preserve"> </w:t>
      </w:r>
      <w:r w:rsidRPr="00DD7CCF">
        <w:t>in display</w:t>
      </w:r>
      <w:r>
        <w:t xml:space="preserve">, </w:t>
      </w:r>
      <w:r w:rsidRPr="00DD7CCF">
        <w:t xml:space="preserve">the use of the attributes </w:t>
      </w:r>
      <w:r w:rsidRPr="008525C6">
        <w:rPr>
          <w:rStyle w:val="Codeattribute"/>
        </w:rPr>
        <w:t>@unit</w:t>
      </w:r>
      <w:r w:rsidRPr="008525C6">
        <w:t xml:space="preserve"> </w:t>
      </w:r>
      <w:r w:rsidRPr="00DD7CCF">
        <w:t xml:space="preserve">and </w:t>
      </w:r>
      <w:r w:rsidRPr="008525C6">
        <w:rPr>
          <w:rStyle w:val="Codeattribute"/>
        </w:rPr>
        <w:t>@n</w:t>
      </w:r>
      <w:r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01E447D0" w14:textId="77777777" w:rsidR="00777B90" w:rsidRPr="00DD7CCF" w:rsidRDefault="00777B90" w:rsidP="00777B90">
      <w:pPr>
        <w:pStyle w:val="Lista"/>
      </w:pPr>
      <w:r w:rsidRPr="00DD7CCF">
        <w:t>the contents of the label will not be altered in display, so</w:t>
      </w:r>
    </w:p>
    <w:p w14:paraId="2DA3A279" w14:textId="77777777" w:rsidR="00777B90" w:rsidRPr="00DD7CCF" w:rsidRDefault="00777B90" w:rsidP="00777B90">
      <w:pPr>
        <w:pStyle w:val="Lista2"/>
      </w:pPr>
      <w:bookmarkStart w:id="280" w:name="_h6lmsgu4umfd" w:colFirst="0" w:colLast="0"/>
      <w:bookmarkEnd w:id="280"/>
      <w:r w:rsidRPr="00DD7CCF">
        <w:t>use a capital initial and feel free to include spaces, additional capitals and punctuation as necessary</w:t>
      </w:r>
    </w:p>
    <w:p w14:paraId="799CC05E" w14:textId="76C344D5" w:rsidR="00777B90" w:rsidRPr="00DD7CCF" w:rsidRDefault="00777B90" w:rsidP="00777B90">
      <w:pPr>
        <w:pStyle w:val="Lista2"/>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Pr="00DD7CCF">
        <w:t>§</w:t>
      </w:r>
      <w:r w:rsidRPr="00DD7CCF">
        <w:fldChar w:fldCharType="begin"/>
      </w:r>
      <w:r w:rsidRPr="00DD7CCF">
        <w:instrText xml:space="preserve"> REF _Ref43986658 \w \h </w:instrText>
      </w:r>
      <w:r>
        <w:instrText xml:space="preserve"> \* MERGEFORMAT </w:instrText>
      </w:r>
      <w:r w:rsidRPr="00DD7CCF">
        <w:fldChar w:fldCharType="separate"/>
      </w:r>
      <w:r w:rsidR="00B30F6E">
        <w:t>10.3.3</w:t>
      </w:r>
      <w:r w:rsidRPr="00DD7CCF">
        <w:fldChar w:fldCharType="end"/>
      </w:r>
      <w:r w:rsidRPr="00DD7CCF">
        <w:t>), which you may employ if you deem necessary</w:t>
      </w:r>
    </w:p>
    <w:p w14:paraId="0D8CC0C6" w14:textId="77777777" w:rsidR="00777B90" w:rsidRPr="00DD7CCF" w:rsidRDefault="00777B90" w:rsidP="00777B90">
      <w:pPr>
        <w:pStyle w:val="Cmsor3"/>
      </w:pPr>
      <w:bookmarkStart w:id="281" w:name="_tezue83pb823" w:colFirst="0" w:colLast="0"/>
      <w:bookmarkStart w:id="282" w:name="_Ref43986994"/>
      <w:bookmarkStart w:id="283" w:name="_Toc182927789"/>
      <w:bookmarkEnd w:id="281"/>
      <w:r w:rsidRPr="00DD7CCF">
        <w:t>Numbered elements in pagelike partitions</w:t>
      </w:r>
      <w:bookmarkEnd w:id="282"/>
      <w:bookmarkEnd w:id="283"/>
    </w:p>
    <w:p w14:paraId="6BCC31B0" w14:textId="45DB96EA" w:rsidR="00777B90" w:rsidRPr="00DD7CCF" w:rsidRDefault="00777B90" w:rsidP="00777B90">
      <w:pPr>
        <w:pStyle w:val="Lista"/>
      </w:pPr>
      <w:r w:rsidRPr="00DD7CCF">
        <w:t>as set out under §</w:t>
      </w:r>
      <w:r>
        <w:fldChar w:fldCharType="begin"/>
      </w:r>
      <w:r>
        <w:instrText xml:space="preserve"> REF _Ref182228403 \r \h </w:instrText>
      </w:r>
      <w:r>
        <w:fldChar w:fldCharType="separate"/>
      </w:r>
      <w:r w:rsidR="00B30F6E">
        <w:t>3.5.3</w:t>
      </w:r>
      <w:r>
        <w:fldChar w:fldCharType="end"/>
      </w:r>
      <w:r w:rsidRPr="00DD7CCF">
        <w:t xml:space="preserve">, </w:t>
      </w:r>
      <w:r w:rsidRPr="005D2B22">
        <w:rPr>
          <w:b/>
          <w:bCs/>
        </w:rPr>
        <w:t>physical line</w:t>
      </w:r>
      <w:r w:rsidRPr="00DD7CCF">
        <w:t xml:space="preserve"> numbering may be either</w:t>
      </w:r>
    </w:p>
    <w:p w14:paraId="139B0AE7" w14:textId="77777777" w:rsidR="00777B90" w:rsidRPr="00DD7CCF" w:rsidRDefault="00777B90" w:rsidP="00777B90">
      <w:pPr>
        <w:pStyle w:val="Lista2"/>
      </w:pPr>
      <w:r w:rsidRPr="00DD7CCF">
        <w:t>consecutive throughout successive pagelike partitions, or</w:t>
      </w:r>
    </w:p>
    <w:p w14:paraId="3DFDEB01" w14:textId="77777777" w:rsidR="00777B90" w:rsidRPr="00DD7CCF" w:rsidRDefault="00777B90" w:rsidP="00777B90">
      <w:pPr>
        <w:pStyle w:val="Lista2"/>
      </w:pPr>
      <w:r w:rsidRPr="00DD7CCF">
        <w:t>restarted in each pagelike partition, provided that complex line numbers are used, which incorporate the number of the page or zone</w:t>
      </w:r>
    </w:p>
    <w:p w14:paraId="512D49D9" w14:textId="7BD6A336" w:rsidR="00777B90" w:rsidRPr="00DD7CCF" w:rsidRDefault="00777B90" w:rsidP="00777B90">
      <w:pPr>
        <w:pStyle w:val="Lista"/>
      </w:pPr>
      <w:r w:rsidRPr="00DD7CCF">
        <w:t>stanzas should be generally numbered throughout a text with pagelike partitions, but, as permitted under §</w:t>
      </w:r>
      <w:r>
        <w:fldChar w:fldCharType="begin"/>
      </w:r>
      <w:r>
        <w:instrText xml:space="preserve"> REF _Ref181609101 \r \h </w:instrText>
      </w:r>
      <w:r>
        <w:fldChar w:fldCharType="separate"/>
      </w:r>
      <w:r w:rsidR="00B30F6E">
        <w:t>2.3.3.1</w:t>
      </w:r>
      <w:r>
        <w:fldChar w:fldCharType="end"/>
      </w:r>
      <w:r w:rsidRPr="00DD7CCF">
        <w:t xml:space="preserve">, you may </w:t>
      </w:r>
      <w:commentRangeStart w:id="284"/>
      <w:r w:rsidRPr="00DD7CCF">
        <w:t xml:space="preserve">optionally reset stanza numbering </w:t>
      </w:r>
      <w:commentRangeEnd w:id="284"/>
      <w:r>
        <w:rPr>
          <w:rStyle w:val="Jegyzethivatkozs"/>
          <w:rFonts w:cs="Mangal"/>
        </w:rPr>
        <w:commentReference w:id="284"/>
      </w:r>
      <w:r w:rsidRPr="00DD7CCF">
        <w:t>in each new partition in order to follow the numbering scheme of a previous edition or the conventions of your specific field</w:t>
      </w:r>
    </w:p>
    <w:p w14:paraId="3FF56658" w14:textId="07C334CC" w:rsidR="00C02B8C" w:rsidRDefault="004D2E67" w:rsidP="00EB2024">
      <w:pPr>
        <w:pStyle w:val="Cmsor2"/>
      </w:pPr>
      <w:bookmarkStart w:id="285" w:name="_Toc182927790"/>
      <w:r w:rsidRPr="00DD7CCF">
        <w:t xml:space="preserve">Physical </w:t>
      </w:r>
      <w:r w:rsidR="006733B4" w:rsidRPr="00DD7CCF">
        <w:t>lines</w:t>
      </w:r>
      <w:bookmarkEnd w:id="240"/>
      <w:bookmarkEnd w:id="241"/>
      <w:bookmarkEnd w:id="242"/>
      <w:bookmarkEnd w:id="243"/>
      <w:bookmarkEnd w:id="244"/>
      <w:bookmarkEnd w:id="285"/>
    </w:p>
    <w:p w14:paraId="66CD1C05" w14:textId="4BA70986" w:rsidR="000A5DB8" w:rsidRPr="000A5DB8" w:rsidRDefault="000A5DB8" w:rsidP="000A5DB8">
      <w:pPr>
        <w:pStyle w:val="Cmsor3"/>
      </w:pPr>
      <w:bookmarkStart w:id="286" w:name="_Toc182927791"/>
      <w:r>
        <w:t>Overview</w:t>
      </w:r>
      <w:bookmarkEnd w:id="286"/>
    </w:p>
    <w:p w14:paraId="3C50F44B" w14:textId="1EB25F24" w:rsidR="004F4C63" w:rsidRPr="00DD7CCF" w:rsidRDefault="00C322B7" w:rsidP="00C322B7">
      <w:r>
        <w:t>T</w:t>
      </w:r>
      <w:r w:rsidR="004D2E67" w:rsidRPr="00DD7CCF">
        <w:t xml:space="preserve">o make the distinction from verse lines </w:t>
      </w:r>
      <w:r w:rsidR="004D2E67"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B30F6E">
        <w:t>2.3.1</w:t>
      </w:r>
      <w:r w:rsidR="00194541" w:rsidRPr="00DD7CCF">
        <w:fldChar w:fldCharType="end"/>
      </w:r>
      <w:r w:rsidR="004D2E67" w:rsidRPr="00DD7CCF">
        <w:t>) explicit</w:t>
      </w:r>
      <w:r w:rsidR="009643B3">
        <w:t xml:space="preserve"> where necessary</w:t>
      </w:r>
      <w:r w:rsidR="004D2E67" w:rsidRPr="00DD7CCF">
        <w:t xml:space="preserve">, inscribed lines are referred to in this guide as </w:t>
      </w:r>
      <w:r w:rsidR="004D2E67" w:rsidRPr="005D2B22">
        <w:rPr>
          <w:b/>
          <w:bCs/>
        </w:rPr>
        <w:t>epigraphic lines</w:t>
      </w:r>
      <w:r w:rsidR="004D2E67" w:rsidRPr="00DD7CCF">
        <w:t xml:space="preserve"> or </w:t>
      </w:r>
      <w:r w:rsidR="004D2E67" w:rsidRPr="005D2B22">
        <w:rPr>
          <w:b/>
          <w:bCs/>
        </w:rPr>
        <w:t>physical lines</w:t>
      </w:r>
      <w:r>
        <w:t>. F</w:t>
      </w:r>
      <w:r w:rsidR="004D2E67" w:rsidRPr="00DD7CCF">
        <w:t xml:space="preserve">or the purpose of encoding in our project, we define a physical line as a stretch of text whose characters comprise a </w:t>
      </w:r>
      <w:r w:rsidR="00B36E2E">
        <w:t xml:space="preserve">spatially </w:t>
      </w:r>
      <w:r w:rsidR="004D2E67" w:rsidRPr="00DD7CCF">
        <w:t xml:space="preserve">and textually contiguous sequence </w:t>
      </w:r>
      <w:r w:rsidR="004D2E67" w:rsidRPr="00DD7CCF">
        <w:lastRenderedPageBreak/>
        <w:t xml:space="preserve">while being </w:t>
      </w:r>
      <w:r w:rsidR="00B36E2E">
        <w:t xml:space="preserve">spatially </w:t>
      </w:r>
      <w:r w:rsidR="004D2E67" w:rsidRPr="00DD7CCF">
        <w:t>distinct from characters belonging to other lines</w:t>
      </w:r>
      <w:r>
        <w:t>. T</w:t>
      </w:r>
      <w:r w:rsidR="004D2E67" w:rsidRPr="00DD7CCF">
        <w:t>his definition includes no presumptions concerning a line’s</w:t>
      </w:r>
    </w:p>
    <w:p w14:paraId="08B8C7D4" w14:textId="33050DC3" w:rsidR="00C02B8C" w:rsidRPr="00DD7CCF" w:rsidRDefault="004D2E67" w:rsidP="00C322B7">
      <w:pPr>
        <w:pStyle w:val="Lista"/>
      </w:pPr>
      <w:r w:rsidRPr="00DD7CCF">
        <w:t xml:space="preserve">position </w:t>
      </w:r>
      <w:r w:rsidRPr="00E24F87">
        <w:rPr>
          <w:noProof/>
        </w:rPr>
        <w:t>(</w:t>
      </w:r>
      <w:r w:rsidRPr="00DD7CCF">
        <w:t xml:space="preserve">some lines of a text may be set off from other lines; see </w:t>
      </w:r>
      <w:r w:rsidR="003C3D87" w:rsidRPr="00DD7CCF">
        <w:t>§</w:t>
      </w:r>
      <w:r w:rsidR="00974842">
        <w:fldChar w:fldCharType="begin"/>
      </w:r>
      <w:r w:rsidR="00974842">
        <w:instrText xml:space="preserve"> REF _Ref43978135 \r \h </w:instrText>
      </w:r>
      <w:r w:rsidR="00974842">
        <w:fldChar w:fldCharType="separate"/>
      </w:r>
      <w:r w:rsidR="00B30F6E">
        <w:t>3.8.2</w:t>
      </w:r>
      <w:r w:rsidR="00974842">
        <w:fldChar w:fldCharType="end"/>
      </w:r>
      <w:r w:rsidR="00974842">
        <w:t xml:space="preserve"> and §</w:t>
      </w:r>
      <w:r w:rsidR="00E91AE5">
        <w:fldChar w:fldCharType="begin"/>
      </w:r>
      <w:r w:rsidR="00E91AE5">
        <w:instrText xml:space="preserve"> REF _Ref182233273 \r \h </w:instrText>
      </w:r>
      <w:r w:rsidR="00E91AE5">
        <w:fldChar w:fldCharType="separate"/>
      </w:r>
      <w:r w:rsidR="00B30F6E">
        <w:t>3.8.3</w:t>
      </w:r>
      <w:r w:rsidR="00E91AE5">
        <w:fldChar w:fldCharType="end"/>
      </w:r>
      <w:r w:rsidRPr="00DD7CCF">
        <w:t xml:space="preserve"> for specific cases)</w:t>
      </w:r>
    </w:p>
    <w:p w14:paraId="33D6B6AE" w14:textId="33DF8D11" w:rsidR="00C02B8C" w:rsidRPr="00DD7CCF" w:rsidRDefault="004D2E67" w:rsidP="00C322B7">
      <w:pPr>
        <w:pStyle w:val="Lista"/>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B30F6E">
        <w:t>7.5.4</w:t>
      </w:r>
      <w:r w:rsidR="00194541" w:rsidRPr="00DD7CCF">
        <w:fldChar w:fldCharType="end"/>
      </w:r>
      <w:r w:rsidRPr="00DD7CCF">
        <w:t>)</w:t>
      </w:r>
    </w:p>
    <w:p w14:paraId="4F2B008F" w14:textId="2F31E79A" w:rsidR="00C02B8C" w:rsidRPr="00DD7CCF" w:rsidRDefault="004D2E67" w:rsidP="00C322B7">
      <w:pPr>
        <w:pStyle w:val="Lista"/>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B30F6E">
        <w:t>7.5.4</w:t>
      </w:r>
      <w:r w:rsidR="00194541" w:rsidRPr="00DD7CCF">
        <w:fldChar w:fldCharType="end"/>
      </w:r>
      <w:r w:rsidRPr="00DD7CCF">
        <w:t>)</w:t>
      </w:r>
    </w:p>
    <w:p w14:paraId="3FC15580" w14:textId="77777777" w:rsidR="00C02B8C" w:rsidRPr="00DD7CCF" w:rsidRDefault="004D2E67" w:rsidP="00C322B7">
      <w:pPr>
        <w:pStyle w:val="Lista"/>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287" w:name="_xui16zrp0wzt" w:colFirst="0" w:colLast="0"/>
      <w:bookmarkStart w:id="288" w:name="_Ref43980100"/>
      <w:bookmarkStart w:id="289" w:name="_Toc182927792"/>
      <w:bookmarkEnd w:id="287"/>
      <w:r w:rsidRPr="00D67DA5">
        <w:t>Marking up line beginnings</w:t>
      </w:r>
      <w:bookmarkEnd w:id="288"/>
      <w:bookmarkEnd w:id="289"/>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64A63C86" w14:textId="0BFCBEBD" w:rsidR="00530FCA" w:rsidRDefault="004D2E67" w:rsidP="00E2714A">
      <w:pPr>
        <w:pStyle w:val="Lista2"/>
      </w:pPr>
      <w:r w:rsidRPr="00DD7CCF">
        <w:t xml:space="preserve">this element must always have the attribute </w:t>
      </w:r>
      <w:r w:rsidR="008525C6" w:rsidRPr="008525C6">
        <w:rPr>
          <w:rStyle w:val="Codeattribute"/>
        </w:rPr>
        <w:t>@n</w:t>
      </w:r>
      <w:r w:rsidRPr="00DD7CCF">
        <w:t xml:space="preserve"> </w:t>
      </w:r>
      <w:r w:rsidR="006A77BF">
        <w:t xml:space="preserve">as per </w:t>
      </w:r>
      <w:r w:rsidR="003C3D87" w:rsidRPr="00DD7CCF">
        <w:t>§</w:t>
      </w:r>
      <w:r w:rsidR="00F73F0D">
        <w:fldChar w:fldCharType="begin"/>
      </w:r>
      <w:r w:rsidR="00F73F0D">
        <w:instrText xml:space="preserve"> REF _Ref182228305 \r \h </w:instrText>
      </w:r>
      <w:r w:rsidR="00F73F0D">
        <w:fldChar w:fldCharType="separate"/>
      </w:r>
      <w:r w:rsidR="00B30F6E">
        <w:t>3.5.3</w:t>
      </w:r>
      <w:r w:rsidR="00F73F0D">
        <w:fldChar w:fldCharType="end"/>
      </w:r>
      <w:r w:rsidR="006A77BF">
        <w:t xml:space="preserve"> </w:t>
      </w:r>
    </w:p>
    <w:p w14:paraId="1414C7A8" w14:textId="51F39F23" w:rsidR="00C02B8C" w:rsidRDefault="00530FCA" w:rsidP="00E2714A">
      <w:pPr>
        <w:pStyle w:val="Lista2"/>
      </w:pPr>
      <w:r>
        <w:t>the attribute</w:t>
      </w:r>
      <w:r w:rsidR="006A77BF">
        <w:t xml:space="preserve"> </w:t>
      </w:r>
      <w:r w:rsidR="006A77BF" w:rsidRPr="006A77BF">
        <w:rPr>
          <w:rStyle w:val="Codeattribute"/>
        </w:rPr>
        <w:t>@break</w:t>
      </w:r>
      <w:r w:rsidR="006A77BF">
        <w:t xml:space="preserve"> </w:t>
      </w:r>
      <w:r>
        <w:t>must be added to line beginnings within words as per</w:t>
      </w:r>
      <w:r w:rsidR="006A77BF">
        <w:t xml:space="preserve"> §</w:t>
      </w:r>
      <w:r w:rsidR="00393FE2">
        <w:fldChar w:fldCharType="begin"/>
      </w:r>
      <w:r w:rsidR="00393FE2">
        <w:instrText xml:space="preserve"> REF _Ref182318134 \r \h </w:instrText>
      </w:r>
      <w:r w:rsidR="00393FE2">
        <w:fldChar w:fldCharType="separate"/>
      </w:r>
      <w:r w:rsidR="00B30F6E">
        <w:t>3.3.3</w:t>
      </w:r>
      <w:r w:rsidR="00393FE2">
        <w:fldChar w:fldCharType="end"/>
      </w:r>
    </w:p>
    <w:p w14:paraId="0116F4FE" w14:textId="6F115040" w:rsidR="00913831" w:rsidRDefault="00913831" w:rsidP="00913831">
      <w:pPr>
        <w:pStyle w:val="Lista2"/>
      </w:pPr>
      <w:r>
        <w:t xml:space="preserve">since </w:t>
      </w:r>
      <w:r w:rsidR="00530FCA">
        <w:t xml:space="preserve">line beginnings are </w:t>
      </w:r>
      <w:r>
        <w:t>virtual container</w:t>
      </w:r>
      <w:r w:rsidR="00530FCA">
        <w:t>s as explained in §</w:t>
      </w:r>
      <w:r w:rsidR="0020012B">
        <w:fldChar w:fldCharType="begin"/>
      </w:r>
      <w:r w:rsidR="0020012B">
        <w:instrText xml:space="preserve"> REF _Ref182923075 \r \h </w:instrText>
      </w:r>
      <w:r w:rsidR="0020012B">
        <w:fldChar w:fldCharType="separate"/>
      </w:r>
      <w:r w:rsidR="00B30F6E">
        <w:t>3.1</w:t>
      </w:r>
      <w:r w:rsidR="0020012B">
        <w:fldChar w:fldCharType="end"/>
      </w:r>
      <w:r w:rsidR="00530FCA">
        <w:t>,</w:t>
      </w:r>
      <w:r>
        <w:t xml:space="preserve"> </w:t>
      </w:r>
      <w:r w:rsidR="00530FCA">
        <w:t xml:space="preserve">additional </w:t>
      </w:r>
      <w:r w:rsidRPr="00B36E2E">
        <w:t xml:space="preserve">attributes </w:t>
      </w:r>
      <w:r>
        <w:t xml:space="preserve">representing </w:t>
      </w:r>
      <w:r w:rsidR="00530FCA">
        <w:t xml:space="preserve">the </w:t>
      </w:r>
      <w:r>
        <w:t>visual features of a line</w:t>
      </w:r>
      <w:r w:rsidR="00530FCA">
        <w:t xml:space="preserve"> (</w:t>
      </w:r>
      <w:r w:rsidR="00530FCA" w:rsidRPr="00B36E2E">
        <w:t>§</w:t>
      </w:r>
      <w:r w:rsidR="00530FCA">
        <w:fldChar w:fldCharType="begin"/>
      </w:r>
      <w:r w:rsidR="00530FCA">
        <w:instrText xml:space="preserve"> REF _Ref134025629 \r \h </w:instrText>
      </w:r>
      <w:r w:rsidR="00530FCA">
        <w:fldChar w:fldCharType="separate"/>
      </w:r>
      <w:r w:rsidR="00B30F6E">
        <w:t>7.5.2</w:t>
      </w:r>
      <w:r w:rsidR="00530FCA">
        <w:fldChar w:fldCharType="end"/>
      </w:r>
      <w:r w:rsidR="00530FCA">
        <w:t xml:space="preserve">) </w:t>
      </w:r>
      <w:r>
        <w:t xml:space="preserve">may be </w:t>
      </w:r>
      <w:r w:rsidRPr="00B36E2E">
        <w:t xml:space="preserve">encoded on </w:t>
      </w:r>
      <w:r w:rsidR="00530FCA">
        <w:t xml:space="preserve">an </w:t>
      </w:r>
      <w:r w:rsidR="00530FCA" w:rsidRPr="00DD7CCF">
        <w:rPr>
          <w:rStyle w:val="Code"/>
        </w:rPr>
        <w:t>&lt;lb/&gt;</w:t>
      </w:r>
      <w:r w:rsidR="00530FCA">
        <w:t xml:space="preserve"> element</w:t>
      </w:r>
    </w:p>
    <w:p w14:paraId="417D6C55" w14:textId="42043B3F" w:rsidR="00393FE2" w:rsidRDefault="00393FE2" w:rsidP="004403A5">
      <w:pPr>
        <w:pStyle w:val="Lista"/>
      </w:pPr>
      <w:r w:rsidRPr="00DD7CCF">
        <w:rPr>
          <w:rStyle w:val="Code"/>
        </w:rPr>
        <w:t>&lt;lb/&gt;</w:t>
      </w:r>
      <w:r w:rsidRPr="00DD7CCF">
        <w:t xml:space="preserve"> </w:t>
      </w:r>
      <w:r>
        <w:t xml:space="preserve">marks beginnings (rather than transitions) and must thus be present </w:t>
      </w:r>
      <w:r w:rsidRPr="00DD7CCF">
        <w:t xml:space="preserve">at the </w:t>
      </w:r>
      <w:r>
        <w:t>start</w:t>
      </w:r>
      <w:r w:rsidRPr="00DD7CCF">
        <w:t xml:space="preserve"> of </w:t>
      </w:r>
      <w:r>
        <w:t xml:space="preserve">each line including </w:t>
      </w:r>
      <w:r w:rsidRPr="00DD7CCF">
        <w:t>the first</w:t>
      </w:r>
    </w:p>
    <w:p w14:paraId="205E594D" w14:textId="0E2464D8" w:rsidR="00393FE2" w:rsidRDefault="00393FE2" w:rsidP="00393FE2">
      <w:pPr>
        <w:pStyle w:val="Lista"/>
      </w:pPr>
      <w:r>
        <w:t xml:space="preserve">since the use of this element is mandatory, it must be present </w:t>
      </w:r>
      <w:r w:rsidRPr="00DD7CCF">
        <w:t xml:space="preserve">even in inscriptions </w:t>
      </w:r>
      <w:r w:rsidRPr="00E24F87">
        <w:rPr>
          <w:noProof/>
        </w:rPr>
        <w:t>(</w:t>
      </w:r>
      <w:r w:rsidRPr="00DD7CCF">
        <w:t>or textparts) consisting of a single line</w:t>
      </w:r>
    </w:p>
    <w:p w14:paraId="243E2E5E" w14:textId="74C4942B" w:rsidR="00393FE2" w:rsidRPr="00DD7CCF" w:rsidRDefault="00393FE2" w:rsidP="00393FE2">
      <w:pPr>
        <w:pStyle w:val="Lista"/>
      </w:pPr>
      <w:r>
        <w:t xml:space="preserve">all </w:t>
      </w:r>
      <w:r w:rsidR="00D0147D">
        <w:t xml:space="preserve">additional </w:t>
      </w:r>
      <w:r>
        <w:t>considerations applicable to structural milestones (§</w:t>
      </w:r>
      <w:r w:rsidR="0020012B">
        <w:fldChar w:fldCharType="begin"/>
      </w:r>
      <w:r w:rsidR="0020012B">
        <w:instrText xml:space="preserve"> REF _Ref182923700 \r \h </w:instrText>
      </w:r>
      <w:r w:rsidR="0020012B">
        <w:fldChar w:fldCharType="separate"/>
      </w:r>
      <w:r w:rsidR="00B30F6E">
        <w:t>3.3</w:t>
      </w:r>
      <w:r w:rsidR="0020012B">
        <w:fldChar w:fldCharType="end"/>
      </w:r>
      <w:r>
        <w:t>) apply equally to line beginnings</w:t>
      </w:r>
    </w:p>
    <w:p w14:paraId="247913DA" w14:textId="77777777" w:rsidR="00C02B8C" w:rsidRPr="00DD7CCF" w:rsidRDefault="004D2E67" w:rsidP="00A849C7">
      <w:pPr>
        <w:pStyle w:val="Cmsor3"/>
      </w:pPr>
      <w:bookmarkStart w:id="290" w:name="_wrkvn4vo3aia" w:colFirst="0" w:colLast="0"/>
      <w:bookmarkStart w:id="291" w:name="_Ref43977936"/>
      <w:bookmarkStart w:id="292" w:name="_Ref148523116"/>
      <w:bookmarkStart w:id="293" w:name="_Ref182228305"/>
      <w:bookmarkStart w:id="294" w:name="_Ref182228392"/>
      <w:bookmarkStart w:id="295" w:name="_Ref182228403"/>
      <w:bookmarkStart w:id="296" w:name="_Ref182228417"/>
      <w:bookmarkStart w:id="297" w:name="_Ref182228432"/>
      <w:bookmarkStart w:id="298" w:name="_Ref182228440"/>
      <w:bookmarkStart w:id="299" w:name="_Ref182229490"/>
      <w:bookmarkStart w:id="300" w:name="_Toc182927793"/>
      <w:bookmarkEnd w:id="290"/>
      <w:r w:rsidRPr="00DD7CCF">
        <w:t>Numbering lines</w:t>
      </w:r>
      <w:bookmarkEnd w:id="291"/>
      <w:bookmarkEnd w:id="292"/>
      <w:bookmarkEnd w:id="293"/>
      <w:bookmarkEnd w:id="294"/>
      <w:bookmarkEnd w:id="295"/>
      <w:bookmarkEnd w:id="296"/>
      <w:bookmarkEnd w:id="297"/>
      <w:bookmarkEnd w:id="298"/>
      <w:bookmarkEnd w:id="299"/>
      <w:bookmarkEnd w:id="300"/>
    </w:p>
    <w:p w14:paraId="53FB4A9E" w14:textId="77777777" w:rsidR="00C02B8C" w:rsidRPr="00DD7CCF" w:rsidRDefault="004D2E67" w:rsidP="00E2714A">
      <w:pPr>
        <w:pStyle w:val="Lista"/>
      </w:pPr>
      <w:r w:rsidRPr="0021261A">
        <w:t>every physical line of text in your edition must have a number encoded</w:t>
      </w:r>
      <w:r w:rsidRPr="00DD7CCF">
        <w:t xml:space="preserve">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0C54775F"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B30F6E">
        <w:t>3.2</w:t>
      </w:r>
      <w:r w:rsidR="00C927BB" w:rsidRPr="00DD7CCF">
        <w:fldChar w:fldCharType="end"/>
      </w:r>
      <w:r w:rsidRPr="00DD7CCF">
        <w:t>) contains only one line</w:t>
      </w:r>
    </w:p>
    <w:p w14:paraId="1EF4A558" w14:textId="61EB6415"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w:t>
      </w:r>
      <w:r w:rsidR="00C322B7">
        <w:t xml:space="preserve">edition </w:t>
      </w:r>
      <w:r w:rsidRPr="0021261A">
        <w:t>must be unique</w:t>
      </w:r>
    </w:p>
    <w:p w14:paraId="2A77EA7A" w14:textId="45A22918"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B30F6E">
        <w:t>3.2</w:t>
      </w:r>
      <w:r w:rsidR="00C927BB" w:rsidRPr="00DD7CCF">
        <w:fldChar w:fldCharType="end"/>
      </w:r>
      <w:r w:rsidRPr="00DD7CCF">
        <w:t>), then the requirement of uniqueness only applies within such a division</w:t>
      </w:r>
    </w:p>
    <w:p w14:paraId="729546CA" w14:textId="5A06D87E" w:rsidR="00346692" w:rsidRDefault="00346692" w:rsidP="00E2714A">
      <w:pPr>
        <w:pStyle w:val="Lista"/>
      </w:pPr>
      <w:r w:rsidRPr="0021261A">
        <w:t>by default</w:t>
      </w:r>
      <w:r>
        <w:t xml:space="preserve"> (apart from specific situations outlined in </w:t>
      </w:r>
      <w:r>
        <w:rPr>
          <w:noProof/>
        </w:rPr>
        <w:t>§</w:t>
      </w:r>
      <w:r>
        <w:rPr>
          <w:noProof/>
        </w:rPr>
        <w:fldChar w:fldCharType="begin"/>
      </w:r>
      <w:r>
        <w:rPr>
          <w:noProof/>
        </w:rPr>
        <w:instrText xml:space="preserve"> REF _Ref182228380 \r \h </w:instrText>
      </w:r>
      <w:r>
        <w:rPr>
          <w:noProof/>
        </w:rPr>
      </w:r>
      <w:r>
        <w:rPr>
          <w:noProof/>
        </w:rPr>
        <w:fldChar w:fldCharType="separate"/>
      </w:r>
      <w:r w:rsidR="00B30F6E">
        <w:rPr>
          <w:noProof/>
        </w:rPr>
        <w:t>3.5.3.1</w:t>
      </w:r>
      <w:r>
        <w:rPr>
          <w:noProof/>
        </w:rPr>
        <w:fldChar w:fldCharType="end"/>
      </w:r>
      <w:r>
        <w:t>), our editions use consecutive line numbering with simple numbers:</w:t>
      </w:r>
    </w:p>
    <w:p w14:paraId="005F4A0F" w14:textId="30A01144" w:rsidR="00346692" w:rsidRDefault="00346692" w:rsidP="00346692">
      <w:pPr>
        <w:pStyle w:val="Lista2"/>
      </w:pPr>
      <w:r>
        <w:t xml:space="preserve">the value of the </w:t>
      </w:r>
      <w:r w:rsidRPr="008525C6">
        <w:rPr>
          <w:rStyle w:val="Codeattribute"/>
        </w:rPr>
        <w:t>@n</w:t>
      </w:r>
      <w:r w:rsidRPr="008525C6">
        <w:t xml:space="preserve"> </w:t>
      </w:r>
      <w:r w:rsidRPr="00DD7CCF">
        <w:t>attribute</w:t>
      </w:r>
      <w:r>
        <w:t xml:space="preserve"> shall be an Arabic numeral starting with 1 for the first line and increasing with a step of 1 for each subsequent line</w:t>
      </w:r>
    </w:p>
    <w:p w14:paraId="1E8B50A1" w14:textId="14E52A6D" w:rsidR="00346692" w:rsidRPr="00DD7CCF" w:rsidRDefault="00346692" w:rsidP="00346692">
      <w:pPr>
        <w:pStyle w:val="Lista2"/>
      </w:pPr>
      <w:r w:rsidRPr="00DD7CCF">
        <w:t xml:space="preserve">line numbers for visually separate incipits may </w:t>
      </w:r>
      <w:r>
        <w:t>deviate from this</w:t>
      </w:r>
      <w:r w:rsidRPr="00DD7CCF">
        <w:t xml:space="preserve"> </w:t>
      </w:r>
      <w:r>
        <w:t xml:space="preserve">numeration scheme </w:t>
      </w:r>
      <w:r>
        <w:rPr>
          <w:noProof/>
        </w:rPr>
        <w:t xml:space="preserve">as per </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B30F6E">
        <w:t>3.8.2</w:t>
      </w:r>
      <w:r w:rsidRPr="00DD7CCF">
        <w:fldChar w:fldCharType="end"/>
      </w:r>
    </w:p>
    <w:p w14:paraId="1054A906" w14:textId="7C3B25C0" w:rsidR="00346692" w:rsidRDefault="00346692" w:rsidP="00346692">
      <w:pPr>
        <w:pStyle w:val="Lista2"/>
      </w:pPr>
      <w:r>
        <w:t xml:space="preserve">line numeration </w:t>
      </w:r>
      <w:r w:rsidRPr="00DD7CCF">
        <w:t>must be restarted in each textpart</w:t>
      </w:r>
      <w:r w:rsidR="00186975">
        <w:t xml:space="preserve"> (this is not a technical requirement but an arbitrary rule for consistency across the corpus)</w:t>
      </w:r>
    </w:p>
    <w:p w14:paraId="1A07E278" w14:textId="3614F935" w:rsidR="00346692" w:rsidRPr="00DD7CCF" w:rsidRDefault="00346692" w:rsidP="00346692">
      <w:pPr>
        <w:pStyle w:val="Lista2"/>
      </w:pPr>
      <w:r>
        <w:t xml:space="preserve">line numeration </w:t>
      </w:r>
      <w:r w:rsidRPr="00DD7CCF">
        <w:t>cannot be restarted in pagelike partitions</w:t>
      </w:r>
      <w:r>
        <w:t xml:space="preserve">, so lines of copperplate inscriptions must be numbered consecutively through the pages (see </w:t>
      </w:r>
      <w:r w:rsidR="0017391C">
        <w:t>Case study</w:t>
      </w:r>
      <w:r>
        <w:t xml:space="preserve"> 2A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B30F6E">
        <w:t>Appendix C</w:t>
      </w:r>
      <w:r w:rsidRPr="00DD7CCF">
        <w:fldChar w:fldCharType="end"/>
      </w:r>
      <w:r>
        <w:t xml:space="preserve"> for an illustration)</w:t>
      </w:r>
    </w:p>
    <w:p w14:paraId="25E1FBE9" w14:textId="5E402F2C" w:rsidR="00F73F0D" w:rsidRPr="00DD7CCF" w:rsidRDefault="00F73F0D" w:rsidP="00F73F0D">
      <w:pPr>
        <w:pStyle w:val="Cmsor4"/>
      </w:pPr>
      <w:bookmarkStart w:id="301" w:name="_Ref182228380"/>
      <w:bookmarkStart w:id="302" w:name="_Toc182927794"/>
      <w:r>
        <w:t>Repetitive line numbering with complex numbers</w:t>
      </w:r>
      <w:bookmarkEnd w:id="301"/>
      <w:bookmarkEnd w:id="302"/>
    </w:p>
    <w:p w14:paraId="33F6623A" w14:textId="3FF8B6CE" w:rsidR="00346692" w:rsidRDefault="00346692" w:rsidP="00346692">
      <w:pPr>
        <w:pStyle w:val="Lista"/>
      </w:pPr>
      <w:r>
        <w:t xml:space="preserve">when </w:t>
      </w:r>
      <w:r w:rsidRPr="00DD7CCF">
        <w:t xml:space="preserve">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B30F6E">
        <w:t>3.4</w:t>
      </w:r>
      <w:r w:rsidRPr="00DD7CCF">
        <w:fldChar w:fldCharType="end"/>
      </w:r>
      <w:r w:rsidRPr="00DD7CCF">
        <w:t>)</w:t>
      </w:r>
      <w:r>
        <w:t xml:space="preserve"> are present in an inscription, </w:t>
      </w:r>
      <w:r w:rsidR="00186975">
        <w:t>repetitive numeration may be used as an alternative</w:t>
      </w:r>
    </w:p>
    <w:p w14:paraId="29329A67" w14:textId="2CD673D0" w:rsidR="00346692" w:rsidRPr="00DD7CCF" w:rsidRDefault="00186975" w:rsidP="00186975">
      <w:pPr>
        <w:pStyle w:val="Lista2"/>
      </w:pPr>
      <w:r>
        <w:t>the repetitive scheme is preferred for certain subcorpora in order to accommodate the line numbering conventions of the subfield</w:t>
      </w:r>
    </w:p>
    <w:p w14:paraId="155A278E" w14:textId="20CA805B" w:rsidR="00346692" w:rsidRDefault="00346692" w:rsidP="00346692">
      <w:pPr>
        <w:pStyle w:val="Lista2"/>
      </w:pPr>
      <w:r w:rsidRPr="00DD7CCF">
        <w:t xml:space="preserve">the preference for </w:t>
      </w:r>
      <w:r w:rsidR="00186975">
        <w:t>the consecutive or repetitive</w:t>
      </w:r>
      <w:r w:rsidRPr="00DD7CCF">
        <w:t xml:space="preserve"> system shall be determined on the level of subcorpora, but may be overridden on a case-by-case basis</w:t>
      </w:r>
    </w:p>
    <w:p w14:paraId="1BA49B11" w14:textId="1BB8289B" w:rsidR="00186975" w:rsidRDefault="00186975" w:rsidP="00186975">
      <w:pPr>
        <w:pStyle w:val="Lista2"/>
      </w:pPr>
      <w:r w:rsidRPr="00DD7CCF">
        <w:t xml:space="preserve">in rare cases </w:t>
      </w:r>
      <w:r w:rsidRPr="00E24F87">
        <w:rPr>
          <w:noProof/>
        </w:rPr>
        <w:t>(</w:t>
      </w:r>
      <w:r w:rsidRPr="00DD7CCF">
        <w:t>namely, copperplate grants with a lost medial plate encoded without the use of textparts</w:t>
      </w:r>
      <w:r>
        <w:t xml:space="preserve"> as per</w:t>
      </w:r>
      <w:r w:rsidRPr="00DD7CCF">
        <w:t xml:space="preserve"> §</w:t>
      </w:r>
      <w:r>
        <w:fldChar w:fldCharType="begin"/>
      </w:r>
      <w:r>
        <w:instrText xml:space="preserve"> REF _Ref149918878 \r \h </w:instrText>
      </w:r>
      <w:r>
        <w:fldChar w:fldCharType="separate"/>
      </w:r>
      <w:r w:rsidR="00B30F6E">
        <w:t>5.4.8.3</w:t>
      </w:r>
      <w:r>
        <w:fldChar w:fldCharType="end"/>
      </w:r>
      <w:r w:rsidRPr="00DD7CCF">
        <w:t>)</w:t>
      </w:r>
      <w:r>
        <w:t>,</w:t>
      </w:r>
      <w:r w:rsidRPr="00DD7CCF">
        <w:t xml:space="preserve"> you will have to </w:t>
      </w:r>
      <w:r>
        <w:t xml:space="preserve">resort to </w:t>
      </w:r>
      <w:r w:rsidRPr="00DD7CCF">
        <w:t>complex line number</w:t>
      </w:r>
      <w:r>
        <w:t>ing</w:t>
      </w:r>
      <w:r w:rsidRPr="00DD7CCF">
        <w:t xml:space="preserve"> even if you</w:t>
      </w:r>
      <w:r>
        <w:t>r editions</w:t>
      </w:r>
      <w:r w:rsidRPr="00DD7CCF">
        <w:t xml:space="preserve"> normally use the consecutive system</w:t>
      </w:r>
    </w:p>
    <w:p w14:paraId="62F978AE" w14:textId="61B59C18" w:rsidR="00C02B8C" w:rsidRPr="00E535C2" w:rsidRDefault="004D2E67" w:rsidP="0021261A">
      <w:pPr>
        <w:pStyle w:val="Lista"/>
      </w:pPr>
      <w:r w:rsidRPr="00E535C2">
        <w:t>in the repetitive scheme</w:t>
      </w:r>
      <w:r w:rsidR="00E535C2" w:rsidRPr="00E535C2">
        <w:t xml:space="preserve"> of</w:t>
      </w:r>
      <w:r w:rsidRPr="00E535C2">
        <w:t xml:space="preserve"> line numbering</w:t>
      </w:r>
      <w:r w:rsidR="00E535C2" w:rsidRPr="00E535C2">
        <w:t>, the numbers are</w:t>
      </w:r>
      <w:r w:rsidRPr="00E535C2">
        <w:t xml:space="preserve"> </w:t>
      </w:r>
      <w:r w:rsidR="00E535C2" w:rsidRPr="00E535C2">
        <w:t xml:space="preserve">reset </w:t>
      </w:r>
      <w:r w:rsidRPr="00E535C2">
        <w:t>for each successive pagelike partition</w:t>
      </w:r>
    </w:p>
    <w:p w14:paraId="17979430" w14:textId="6F478993" w:rsidR="00C02B8C" w:rsidRPr="00E535C2" w:rsidRDefault="004D2E67" w:rsidP="0021261A">
      <w:pPr>
        <w:pStyle w:val="Lista2"/>
      </w:pPr>
      <w:r w:rsidRPr="00E535C2">
        <w:t xml:space="preserve">to ensure </w:t>
      </w:r>
      <w:r w:rsidR="0021261A" w:rsidRPr="00E535C2">
        <w:t xml:space="preserve">the </w:t>
      </w:r>
      <w:r w:rsidRPr="00E535C2">
        <w:t>uniqueness</w:t>
      </w:r>
      <w:r w:rsidR="0021261A" w:rsidRPr="00E535C2">
        <w:t xml:space="preserve"> of line numbers throughout the edition</w:t>
      </w:r>
      <w:r w:rsidRPr="00E535C2">
        <w:t>, complex line numbers must be used in this system</w:t>
      </w:r>
    </w:p>
    <w:p w14:paraId="2D1CBB46" w14:textId="6014D434" w:rsidR="00C02B8C" w:rsidRPr="00DD7CCF" w:rsidRDefault="00E535C2" w:rsidP="0021261A">
      <w:pPr>
        <w:pStyle w:val="Lista2"/>
      </w:pPr>
      <w:r>
        <w:lastRenderedPageBreak/>
        <w:t xml:space="preserve">complex numbers </w:t>
      </w:r>
      <w:r w:rsidR="004D2E67" w:rsidRPr="00DD7CCF">
        <w:t xml:space="preserve">consist of a simple line number as </w:t>
      </w:r>
      <w:r>
        <w:t>per §</w:t>
      </w:r>
      <w:r w:rsidR="00186975">
        <w:fldChar w:fldCharType="begin"/>
      </w:r>
      <w:r w:rsidR="00186975">
        <w:instrText xml:space="preserve"> REF _Ref182228305 \n \h </w:instrText>
      </w:r>
      <w:r w:rsidR="00186975">
        <w:fldChar w:fldCharType="separate"/>
      </w:r>
      <w:r w:rsidR="00B30F6E">
        <w:t>3.5.3</w:t>
      </w:r>
      <w:r w:rsidR="00186975">
        <w:fldChar w:fldCharType="end"/>
      </w:r>
      <w:r w:rsidR="004D2E67" w:rsidRPr="00DD7CCF">
        <w:t>, preceded by a prefix that is the identifier of the current partition</w:t>
      </w:r>
      <w:r w:rsidR="00B30777">
        <w:t xml:space="preserve">, </w:t>
      </w:r>
      <w:r w:rsidR="004D2E67" w:rsidRPr="00DD7CCF">
        <w:t xml:space="preserve">i.e. the value of the </w:t>
      </w:r>
      <w:r w:rsidR="008525C6" w:rsidRPr="008525C6">
        <w:rPr>
          <w:rStyle w:val="Codeattribute"/>
        </w:rPr>
        <w:t>@n</w:t>
      </w:r>
      <w:r w:rsidR="008525C6" w:rsidRPr="008525C6">
        <w:t xml:space="preserve"> </w:t>
      </w:r>
      <w:r w:rsidR="004D2E67" w:rsidRPr="00DD7CCF">
        <w:t xml:space="preserve">attribute of the </w:t>
      </w:r>
      <w:r w:rsidR="0021261A">
        <w:t>“parent”</w:t>
      </w:r>
      <w:r w:rsidR="004D2E67" w:rsidRPr="00DD7CCF">
        <w:t xml:space="preserve"> </w:t>
      </w:r>
      <w:r w:rsidR="004D2E67" w:rsidRPr="00DD7CCF">
        <w:rPr>
          <w:rStyle w:val="Code"/>
        </w:rPr>
        <w:t>&lt;pb/&gt;</w:t>
      </w:r>
      <w:r w:rsidR="004D2E67" w:rsidRPr="00DD7CCF">
        <w:t xml:space="preserve"> or </w:t>
      </w:r>
      <w:r w:rsidR="004D2E67" w:rsidRPr="00DD7CCF">
        <w:rPr>
          <w:rStyle w:val="Code"/>
        </w:rPr>
        <w:t>&lt;milestone/&gt;</w:t>
      </w:r>
      <w:r w:rsidR="004D2E67" w:rsidRPr="00DD7CCF">
        <w:t xml:space="preserve"> element </w:t>
      </w:r>
    </w:p>
    <w:p w14:paraId="42492AFF" w14:textId="77777777" w:rsidR="00C02B8C" w:rsidRPr="00DD7CCF" w:rsidRDefault="004D2E67" w:rsidP="00E535C2">
      <w:pPr>
        <w:pStyle w:val="Lista2"/>
      </w:pPr>
      <w:r w:rsidRPr="00DD7CCF">
        <w:t>for example</w:t>
      </w:r>
      <w:r w:rsidR="00B30777">
        <w:t>,</w:t>
      </w:r>
    </w:p>
    <w:p w14:paraId="0C0345D1" w14:textId="01B915C4" w:rsidR="00C02B8C" w:rsidRDefault="004D2E67" w:rsidP="00E535C2">
      <w:pPr>
        <w:pStyle w:val="Lista3"/>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r w:rsidR="0021261A">
        <w:t xml:space="preserve"> (see </w:t>
      </w:r>
      <w:r w:rsidR="0017391C">
        <w:t>Case study</w:t>
      </w:r>
      <w:r w:rsidR="0021261A">
        <w:t xml:space="preserve"> 1 and </w:t>
      </w:r>
      <w:r w:rsidR="0017391C">
        <w:t>Case study</w:t>
      </w:r>
      <w:r w:rsidR="0021261A">
        <w:t xml:space="preserve"> 3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B30F6E">
        <w:t>Appendix C</w:t>
      </w:r>
      <w:r w:rsidR="0021261A" w:rsidRPr="00DD7CCF">
        <w:fldChar w:fldCharType="end"/>
      </w:r>
      <w:r w:rsidR="0021261A">
        <w:t xml:space="preserve"> for illustrations)</w:t>
      </w:r>
    </w:p>
    <w:p w14:paraId="749A19D8" w14:textId="5EDD2F31" w:rsidR="00C02B8C" w:rsidRDefault="004D2E67" w:rsidP="00E535C2">
      <w:pPr>
        <w:pStyle w:val="Lista3"/>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r w:rsidR="0021261A">
        <w:t xml:space="preserve"> (see </w:t>
      </w:r>
      <w:r w:rsidR="0017391C">
        <w:t>Case study</w:t>
      </w:r>
      <w:r w:rsidR="0021261A">
        <w:t xml:space="preserve"> 2B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B30F6E">
        <w:t>Appendix C</w:t>
      </w:r>
      <w:r w:rsidR="0021261A" w:rsidRPr="00DD7CCF">
        <w:fldChar w:fldCharType="end"/>
      </w:r>
      <w:r w:rsidR="0021261A">
        <w:t xml:space="preserve"> for an illustration)</w:t>
      </w:r>
    </w:p>
    <w:p w14:paraId="56DE7924" w14:textId="77777777" w:rsidR="00C02B8C" w:rsidRPr="00DD7CCF" w:rsidRDefault="004D2E67" w:rsidP="0021261A">
      <w:pPr>
        <w:pStyle w:val="Lista2"/>
      </w:pPr>
      <w:r w:rsidRPr="00DD7CCF">
        <w:t>should the number of your partitions be a numeral or end with a numeral</w:t>
      </w:r>
      <w:r w:rsidRPr="006B5499">
        <w:rPr>
          <w:rStyle w:val="Lbjegyzet-hivatkozs"/>
        </w:rPr>
        <w:footnoteReference w:id="1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21261A">
      <w:pPr>
        <w:pStyle w:val="Lista3"/>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5CB51CBE" w:rsidR="00C02B8C" w:rsidRPr="00DD7CCF" w:rsidRDefault="004D2E67" w:rsidP="0021261A">
      <w:pPr>
        <w:pStyle w:val="Lista"/>
      </w:pPr>
      <w:r w:rsidRPr="00DD7CCF">
        <w:t>if your subcorpus follows the repetitive scheme, then it is recommended that for consistency’s sake you use complex line numbers even on copper plates with</w:t>
      </w:r>
      <w:r w:rsidR="00186975">
        <w:t xml:space="preserve"> just</w:t>
      </w:r>
      <w:r w:rsidRPr="00DD7CCF">
        <w:t xml:space="preserve"> a single inscribed page</w:t>
      </w:r>
    </w:p>
    <w:p w14:paraId="2A6ABCC3" w14:textId="6168F805" w:rsidR="00C02B8C" w:rsidRPr="00DD7CCF" w:rsidRDefault="004D2E67" w:rsidP="0021261A">
      <w:pPr>
        <w:pStyle w:val="Lista"/>
      </w:pPr>
      <w:r w:rsidRPr="00DD7CCF">
        <w:t>also for consistency’s sake, if your subcorpus follows the repetitive scheme, then complex numbers should be preferred for numbering lines across boxlike partitions</w:t>
      </w:r>
      <w:r w:rsidR="0021261A">
        <w:t>, even though the uniqueness of line numbers is only a requirement within each such partition</w:t>
      </w:r>
    </w:p>
    <w:p w14:paraId="257F1313" w14:textId="77777777" w:rsidR="00C02B8C" w:rsidRPr="00DD7CCF" w:rsidRDefault="004D2E67" w:rsidP="00EB2024">
      <w:pPr>
        <w:pStyle w:val="Cmsor3"/>
      </w:pPr>
      <w:bookmarkStart w:id="303" w:name="_r2qg54jy8w2e" w:colFirst="0" w:colLast="0"/>
      <w:bookmarkStart w:id="304" w:name="_7n9w5r6yzssj" w:colFirst="0" w:colLast="0"/>
      <w:bookmarkStart w:id="305" w:name="_Ref43984995"/>
      <w:bookmarkStart w:id="306" w:name="_Toc182927795"/>
      <w:bookmarkEnd w:id="303"/>
      <w:bookmarkEnd w:id="304"/>
      <w:r w:rsidRPr="00DD7CCF">
        <w:t>Line beginnings interrupting words</w:t>
      </w:r>
      <w:bookmarkEnd w:id="305"/>
      <w:bookmarkEnd w:id="306"/>
    </w:p>
    <w:p w14:paraId="64078A52" w14:textId="3FFEFE8E" w:rsidR="00C02B8C" w:rsidRPr="00DD7CCF" w:rsidRDefault="004D2E67" w:rsidP="00EB2024">
      <w:pPr>
        <w:pStyle w:val="Cmsor2"/>
      </w:pPr>
      <w:bookmarkStart w:id="307" w:name="_a0jia5gsgfab" w:colFirst="0" w:colLast="0"/>
      <w:bookmarkStart w:id="308" w:name="_dzwqp0ufpcn5" w:colFirst="0" w:colLast="0"/>
      <w:bookmarkStart w:id="309" w:name="_k0nurnm93lxl" w:colFirst="0" w:colLast="0"/>
      <w:bookmarkStart w:id="310" w:name="_8rycat4dh5yx" w:colFirst="0" w:colLast="0"/>
      <w:bookmarkStart w:id="311" w:name="_wf6bj4i4k83j" w:colFirst="0" w:colLast="0"/>
      <w:bookmarkStart w:id="312" w:name="_17dlwttgms9w" w:colFirst="0" w:colLast="0"/>
      <w:bookmarkStart w:id="313" w:name="_Ref43984651"/>
      <w:bookmarkStart w:id="314" w:name="_Toc182927796"/>
      <w:bookmarkEnd w:id="307"/>
      <w:bookmarkEnd w:id="308"/>
      <w:bookmarkEnd w:id="309"/>
      <w:bookmarkEnd w:id="310"/>
      <w:bookmarkEnd w:id="311"/>
      <w:bookmarkEnd w:id="312"/>
      <w:r w:rsidRPr="00DD7CCF">
        <w:t xml:space="preserve">Gridlike </w:t>
      </w:r>
      <w:r w:rsidR="006733B4" w:rsidRPr="00DD7CCF">
        <w:t>partitions: text runs across contiguous zones</w:t>
      </w:r>
      <w:bookmarkEnd w:id="313"/>
      <w:bookmarkEnd w:id="314"/>
    </w:p>
    <w:p w14:paraId="10526A32" w14:textId="1863C58A" w:rsidR="00C02B8C" w:rsidRDefault="004D2E67" w:rsidP="00EB2024">
      <w:pPr>
        <w:pStyle w:val="Cmsor3"/>
      </w:pPr>
      <w:bookmarkStart w:id="315" w:name="_8u6cxgxomq4n" w:colFirst="0" w:colLast="0"/>
      <w:bookmarkStart w:id="316" w:name="_Ref182924394"/>
      <w:bookmarkStart w:id="317" w:name="_Toc182927797"/>
      <w:bookmarkEnd w:id="315"/>
      <w:r w:rsidRPr="00DD7CCF">
        <w:t>Overview</w:t>
      </w:r>
      <w:bookmarkEnd w:id="316"/>
      <w:bookmarkEnd w:id="317"/>
    </w:p>
    <w:p w14:paraId="469DF874" w14:textId="0A6D8449" w:rsidR="004403A5" w:rsidRDefault="004403A5" w:rsidP="004403A5">
      <w:r>
        <w:t>Recall from §</w:t>
      </w:r>
      <w:r w:rsidR="0020012B">
        <w:fldChar w:fldCharType="begin"/>
      </w:r>
      <w:r w:rsidR="0020012B">
        <w:instrText xml:space="preserve"> REF _Ref182923075 \r \h </w:instrText>
      </w:r>
      <w:r w:rsidR="0020012B">
        <w:fldChar w:fldCharType="separate"/>
      </w:r>
      <w:r w:rsidR="00B30F6E">
        <w:t>3.1</w:t>
      </w:r>
      <w:r w:rsidR="0020012B">
        <w:fldChar w:fldCharType="end"/>
      </w:r>
      <w:r>
        <w:t xml:space="preserve"> that in a gridlike partition, each line of the text, </w:t>
      </w:r>
      <w:r w:rsidRPr="00DD7CCF">
        <w:t xml:space="preserve">having reached the </w:t>
      </w:r>
      <w:r w:rsidR="009643B3">
        <w:t>end</w:t>
      </w:r>
      <w:r w:rsidRPr="00DD7CCF">
        <w:t xml:space="preserve"> </w:t>
      </w:r>
      <w:r w:rsidRPr="00E24F87">
        <w:rPr>
          <w:noProof/>
        </w:rPr>
        <w:t>(</w:t>
      </w:r>
      <w:r w:rsidRPr="00DD7CCF">
        <w:t xml:space="preserve">normally the right </w:t>
      </w:r>
      <w:r w:rsidR="009643B3">
        <w:t>edge</w:t>
      </w:r>
      <w:r w:rsidRPr="00DD7CCF">
        <w:t xml:space="preserve">) of a zone, continues at the </w:t>
      </w:r>
      <w:r w:rsidR="009643B3">
        <w:t xml:space="preserve">beginning </w:t>
      </w:r>
      <w:r w:rsidRPr="00E24F87">
        <w:rPr>
          <w:noProof/>
        </w:rPr>
        <w:t>(</w:t>
      </w:r>
      <w:r w:rsidRPr="00DD7CCF">
        <w:t xml:space="preserve">normally the left </w:t>
      </w:r>
      <w:r w:rsidR="009643B3">
        <w:t>edge</w:t>
      </w:r>
      <w:r w:rsidRPr="00DD7CCF">
        <w:t>) of the next zone</w:t>
      </w:r>
      <w:r w:rsidR="009643B3">
        <w:t>,</w:t>
      </w:r>
      <w:r>
        <w:t xml:space="preserve"> and return</w:t>
      </w:r>
      <w:r w:rsidR="009643B3">
        <w:t>s</w:t>
      </w:r>
      <w:r>
        <w:t xml:space="preserve"> to the first zone with the next line, as in Pattern C of </w:t>
      </w:r>
      <w:r>
        <w:fldChar w:fldCharType="begin"/>
      </w:r>
      <w:r>
        <w:instrText xml:space="preserve"> REF _Ref181714224 \h </w:instrText>
      </w:r>
      <w:r>
        <w:fldChar w:fldCharType="separate"/>
      </w:r>
      <w:r w:rsidR="00B30F6E">
        <w:t xml:space="preserve">Figure </w:t>
      </w:r>
      <w:r w:rsidR="00B30F6E">
        <w:rPr>
          <w:noProof/>
        </w:rPr>
        <w:t>3</w:t>
      </w:r>
      <w:r>
        <w:fldChar w:fldCharType="end"/>
      </w:r>
      <w:r>
        <w:t>.</w:t>
      </w:r>
      <w:r w:rsidRPr="001112AA">
        <w:t xml:space="preserve"> </w:t>
      </w:r>
      <w:r>
        <w:t>A</w:t>
      </w:r>
      <w:r w:rsidRPr="00DD7CCF">
        <w:t xml:space="preserve"> single virtual text field is here created from a patchwork of zones which share a boundary</w:t>
      </w:r>
      <w:r>
        <w:t>. We call these partitions gridlike because each zone is analogous to a cell in the grid of a table. The extrinsic boundary is usually incidental and irrelevant to the text’s semantic structure, although it may also coincide with a semantic break.</w:t>
      </w:r>
      <w:r w:rsidR="001142F2" w:rsidRPr="001142F2">
        <w:t xml:space="preserve"> </w:t>
      </w:r>
      <w:r w:rsidR="00D0147D">
        <w:t xml:space="preserve">The encoding of gridlike partitions is optional, </w:t>
      </w:r>
      <w:r w:rsidR="009643B3">
        <w:t xml:space="preserve">with </w:t>
      </w:r>
      <w:r w:rsidR="00D0147D">
        <w:t>§</w:t>
      </w:r>
      <w:r w:rsidR="00D0147D">
        <w:fldChar w:fldCharType="begin"/>
      </w:r>
      <w:r w:rsidR="00D0147D">
        <w:instrText xml:space="preserve"> REF _Ref182322267 \r \h </w:instrText>
      </w:r>
      <w:r w:rsidR="00D0147D">
        <w:fldChar w:fldCharType="separate"/>
      </w:r>
      <w:r w:rsidR="00B30F6E">
        <w:t>3.6.4</w:t>
      </w:r>
      <w:r w:rsidR="00D0147D">
        <w:fldChar w:fldCharType="end"/>
      </w:r>
      <w:r w:rsidR="009643B3">
        <w:t xml:space="preserve"> describing when it is desirable</w:t>
      </w:r>
      <w:r w:rsidR="00D0147D">
        <w:t xml:space="preserve">. </w:t>
      </w:r>
      <w:r w:rsidR="009643B3">
        <w:t>Since</w:t>
      </w:r>
      <w:r w:rsidR="001142F2">
        <w:t xml:space="preserve"> such a partition </w:t>
      </w:r>
      <w:r w:rsidR="00D0147D">
        <w:t xml:space="preserve">often </w:t>
      </w:r>
      <w:r w:rsidR="001142F2">
        <w:t>occur</w:t>
      </w:r>
      <w:r w:rsidR="00D0147D">
        <w:t>s</w:t>
      </w:r>
      <w:r w:rsidR="001142F2">
        <w:t xml:space="preserve"> inside a unit of intrinsic structure, the encoding equivalent of a gridlike partition is a milestone element (introduced in §</w:t>
      </w:r>
      <w:r w:rsidR="00CB56FA">
        <w:fldChar w:fldCharType="begin"/>
      </w:r>
      <w:r w:rsidR="00CB56FA">
        <w:instrText xml:space="preserve"> REF _Ref182580740 \r \h </w:instrText>
      </w:r>
      <w:r w:rsidR="00CB56FA">
        <w:fldChar w:fldCharType="separate"/>
      </w:r>
      <w:r w:rsidR="00B30F6E">
        <w:t>3.2</w:t>
      </w:r>
      <w:r w:rsidR="00CB56FA">
        <w:fldChar w:fldCharType="end"/>
      </w:r>
      <w:r w:rsidR="001142F2">
        <w:t xml:space="preserve">), namely </w:t>
      </w:r>
      <w:r w:rsidR="001142F2">
        <w:rPr>
          <w:rStyle w:val="Code"/>
        </w:rPr>
        <w:t>&lt;milestone/&gt;</w:t>
      </w:r>
      <w:r w:rsidR="001142F2">
        <w:t xml:space="preserve"> without </w:t>
      </w:r>
      <w:r w:rsidR="001142F2">
        <w:rPr>
          <w:rStyle w:val="Codeattribute"/>
        </w:rPr>
        <w:t>@t</w:t>
      </w:r>
      <w:r w:rsidR="001142F2" w:rsidRPr="00913831">
        <w:rPr>
          <w:rStyle w:val="Codeattribute"/>
        </w:rPr>
        <w:t>ype</w:t>
      </w:r>
      <w:r w:rsidR="001142F2">
        <w:t xml:space="preserve"> (§</w:t>
      </w:r>
      <w:r w:rsidR="001142F2">
        <w:fldChar w:fldCharType="begin"/>
      </w:r>
      <w:r w:rsidR="001142F2">
        <w:instrText xml:space="preserve"> REF _Ref182310382 \r \h </w:instrText>
      </w:r>
      <w:r w:rsidR="001142F2">
        <w:fldChar w:fldCharType="separate"/>
      </w:r>
      <w:r w:rsidR="00B30F6E">
        <w:t>3.6.2</w:t>
      </w:r>
      <w:r w:rsidR="001142F2">
        <w:fldChar w:fldCharType="end"/>
      </w:r>
      <w:r w:rsidR="001142F2">
        <w:t>).</w:t>
      </w:r>
    </w:p>
    <w:p w14:paraId="38BB8305" w14:textId="148F836C" w:rsidR="001142F2" w:rsidRPr="004403A5" w:rsidRDefault="001142F2" w:rsidP="004403A5">
      <w:r>
        <w:t>There is no technical limit to the number of different kinds of gridlike partitions that a document may contain, and it may in certain rare cases be expedient to encode more than one gridlike structure in a text, for example when the text is laid out</w:t>
      </w:r>
      <w:r w:rsidR="009643B3">
        <w:t xml:space="preserve"> by design</w:t>
      </w:r>
      <w:r>
        <w:t xml:space="preserve"> in quasi-columns and a secondary grid has been superimposed on the inscription by fragmentation. It is therefore permitted to use gridlike milestones with two (or even more) different units within a single document (or textpart). It will not, however, be possible to create a machine-actionable reference to a section of text involving </w:t>
      </w:r>
      <w:r w:rsidR="009643B3">
        <w:t xml:space="preserve">a combination of </w:t>
      </w:r>
      <w:r>
        <w:t>gridlike partition</w:t>
      </w:r>
      <w:r w:rsidR="009643B3">
        <w:t>s</w:t>
      </w:r>
      <w:r>
        <w:t>, and keeping track of the grids will be difficult for the encoder and thus error-prone. Therefore, given that encoding gridlike partitions is optional to begin with, consider carefully whether encoding more than one grid in an edition is worth the complication.</w:t>
      </w:r>
    </w:p>
    <w:p w14:paraId="41977405" w14:textId="1F5868F7" w:rsidR="00C02B8C" w:rsidRPr="00DD7CCF" w:rsidRDefault="001142F2" w:rsidP="001142F2">
      <w:bookmarkStart w:id="318" w:name="_mq9ex2gduvu8" w:colFirst="0" w:colLast="0"/>
      <w:bookmarkStart w:id="319" w:name="_rs0n67ntt3ye" w:colFirst="0" w:colLast="0"/>
      <w:bookmarkEnd w:id="318"/>
      <w:bookmarkEnd w:id="319"/>
      <w:r>
        <w:t>E</w:t>
      </w:r>
      <w:r w:rsidR="004D2E67" w:rsidRPr="00DD7CCF">
        <w:t>pigraphic examples of gridlike partitions include text engraved on</w:t>
      </w:r>
    </w:p>
    <w:p w14:paraId="6A4AB44A" w14:textId="62F0D630" w:rsidR="00C02B8C" w:rsidRPr="00DD7CCF" w:rsidRDefault="004D2E67" w:rsidP="001142F2">
      <w:pPr>
        <w:pStyle w:val="Lista"/>
      </w:pPr>
      <w:bookmarkStart w:id="320" w:name="_mtlzzef8q66a" w:colFirst="0" w:colLast="0"/>
      <w:bookmarkEnd w:id="320"/>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4D1F94">
        <w:fldChar w:fldCharType="begin"/>
      </w:r>
      <w:r w:rsidR="00AA796A" w:rsidRPr="004D1F94">
        <w:instrText xml:space="preserve"> REF _Ref44078509 \h </w:instrText>
      </w:r>
      <w:r w:rsidR="00DD7CCF" w:rsidRPr="004D1F94">
        <w:instrText xml:space="preserve"> \* MERGEFORMAT </w:instrText>
      </w:r>
      <w:r w:rsidR="00AA796A" w:rsidRPr="004D1F94">
        <w:fldChar w:fldCharType="separate"/>
      </w:r>
      <w:r w:rsidR="00B30F6E" w:rsidRPr="00DD7CCF">
        <w:t xml:space="preserve">Example </w:t>
      </w:r>
      <w:r w:rsidR="00B30F6E">
        <w:t>3.6.1</w:t>
      </w:r>
      <w:r w:rsidR="00B30F6E" w:rsidRPr="00DD7CCF">
        <w:t>.</w:t>
      </w:r>
      <w:r w:rsidR="00B30F6E">
        <w:t>A</w:t>
      </w:r>
      <w:r w:rsidR="00AA796A" w:rsidRPr="004D1F94">
        <w:fldChar w:fldCharType="end"/>
      </w:r>
      <w:r w:rsidR="009713F4" w:rsidRPr="004D1F94">
        <w:t xml:space="preserve"> </w:t>
      </w:r>
      <w:r w:rsidR="009713F4">
        <w:t xml:space="preserve">and in </w:t>
      </w:r>
      <w:r w:rsidR="009713F4" w:rsidRPr="00DD7CCF">
        <w:t>Case stud</w:t>
      </w:r>
      <w:r w:rsidR="009713F4">
        <w:t>y</w:t>
      </w:r>
      <w:r w:rsidR="0017391C">
        <w:t xml:space="preserve"> </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B30F6E">
        <w:t>Appendix C</w:t>
      </w:r>
      <w:r w:rsidR="009713F4" w:rsidRPr="00DD7CCF">
        <w:fldChar w:fldCharType="end"/>
      </w:r>
    </w:p>
    <w:p w14:paraId="4EF357DE" w14:textId="1ED10F35" w:rsidR="00C02B8C" w:rsidRPr="00DD7CCF" w:rsidRDefault="004D2E67" w:rsidP="001142F2">
      <w:pPr>
        <w:pStyle w:val="Lista"/>
      </w:pPr>
      <w:bookmarkStart w:id="321" w:name="_r2vovj8fm87l" w:colFirst="0" w:colLast="0"/>
      <w:bookmarkEnd w:id="321"/>
      <w:r w:rsidRPr="00DD7CCF">
        <w:t xml:space="preserve">a complex surface </w:t>
      </w:r>
      <w:r w:rsidRPr="00E24F87">
        <w:rPr>
          <w:noProof/>
        </w:rPr>
        <w:t>(</w:t>
      </w:r>
      <w:r w:rsidRPr="00DD7CCF">
        <w:t>such as that constituted of several facets of a polygonal pillar) with each line running across two or more subsurfaces</w:t>
      </w:r>
      <w:r w:rsidR="00760C60" w:rsidRPr="00DD7CCF">
        <w:t xml:space="preserve">, as illustrated in </w:t>
      </w:r>
      <w:r w:rsidR="00760C60">
        <w:fldChar w:fldCharType="begin"/>
      </w:r>
      <w:r w:rsidR="00760C60">
        <w:instrText xml:space="preserve"> REF _Ref182822234 \h </w:instrText>
      </w:r>
      <w:r w:rsidR="00760C60">
        <w:fldChar w:fldCharType="separate"/>
      </w:r>
      <w:r w:rsidR="00B30F6E" w:rsidRPr="00DD7CCF">
        <w:t xml:space="preserve">Example </w:t>
      </w:r>
      <w:r w:rsidR="00B30F6E">
        <w:rPr>
          <w:noProof/>
        </w:rPr>
        <w:t>3.6.1</w:t>
      </w:r>
      <w:r w:rsidR="00B30F6E" w:rsidRPr="00DD7CCF">
        <w:t>.</w:t>
      </w:r>
      <w:r w:rsidR="00B30F6E">
        <w:rPr>
          <w:noProof/>
        </w:rPr>
        <w:t>B</w:t>
      </w:r>
      <w:r w:rsidR="00760C60">
        <w:fldChar w:fldCharType="end"/>
      </w:r>
    </w:p>
    <w:p w14:paraId="687EC972" w14:textId="70CF7809" w:rsidR="00C02B8C" w:rsidRPr="00DD7CCF" w:rsidRDefault="004D2E67" w:rsidP="001142F2">
      <w:pPr>
        <w:pStyle w:val="Lista"/>
      </w:pPr>
      <w:bookmarkStart w:id="322" w:name="_mssvwla5qx2o" w:colFirst="0" w:colLast="0"/>
      <w:bookmarkEnd w:id="322"/>
      <w:r w:rsidRPr="00DD7CCF">
        <w:lastRenderedPageBreak/>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B30F6E" w:rsidRPr="00DD7CCF">
        <w:t xml:space="preserve">Example </w:t>
      </w:r>
      <w:r w:rsidR="00B30F6E">
        <w:rPr>
          <w:noProof/>
        </w:rPr>
        <w:t>3.6.1</w:t>
      </w:r>
      <w:r w:rsidR="00B30F6E" w:rsidRPr="00DD7CCF">
        <w:rPr>
          <w:noProof/>
        </w:rPr>
        <w:t>.</w:t>
      </w:r>
      <w:r w:rsidR="00B30F6E">
        <w:rPr>
          <w:noProof/>
        </w:rPr>
        <w:t>C</w:t>
      </w:r>
      <w:r w:rsidR="00AA796A" w:rsidRPr="00DD7CCF">
        <w:fldChar w:fldCharType="end"/>
      </w:r>
    </w:p>
    <w:p w14:paraId="63030689" w14:textId="0D9C7016" w:rsidR="00C02B8C" w:rsidRDefault="004D2E67" w:rsidP="001142F2">
      <w:pPr>
        <w:pStyle w:val="Lista"/>
      </w:pPr>
      <w:r w:rsidRPr="00DD7CCF">
        <w:t>a broken support where a fracture cuts across some or all lines</w:t>
      </w:r>
      <w:r w:rsidR="00AA796A" w:rsidRPr="00DD7CCF">
        <w:t xml:space="preserve">, as illustrated in </w:t>
      </w:r>
      <w:r w:rsidR="004D1F94">
        <w:fldChar w:fldCharType="begin"/>
      </w:r>
      <w:r w:rsidR="004D1F94">
        <w:instrText xml:space="preserve"> REF _Ref182834409 \h </w:instrText>
      </w:r>
      <w:r w:rsidR="004D1F94">
        <w:fldChar w:fldCharType="separate"/>
      </w:r>
      <w:r w:rsidR="00B30F6E" w:rsidRPr="00DD7CCF">
        <w:t xml:space="preserve">Example </w:t>
      </w:r>
      <w:r w:rsidR="00B30F6E">
        <w:rPr>
          <w:noProof/>
        </w:rPr>
        <w:t>3.7.3</w:t>
      </w:r>
      <w:r w:rsidR="00B30F6E" w:rsidRPr="00DD7CCF">
        <w:t>.</w:t>
      </w:r>
      <w:r w:rsidR="00B30F6E">
        <w:rPr>
          <w:noProof/>
        </w:rPr>
        <w:t>A</w:t>
      </w:r>
      <w:r w:rsidR="004D1F94">
        <w:fldChar w:fldCharType="end"/>
      </w:r>
    </w:p>
    <w:tbl>
      <w:tblPr>
        <w:tblStyle w:val="CodeSampleTable"/>
        <w:tblW w:w="5000" w:type="pct"/>
        <w:tblLook w:val="04A0" w:firstRow="1" w:lastRow="0" w:firstColumn="1" w:lastColumn="0" w:noHBand="0" w:noVBand="1"/>
      </w:tblPr>
      <w:tblGrid>
        <w:gridCol w:w="9628"/>
      </w:tblGrid>
      <w:tr w:rsidR="004D1F94" w:rsidRPr="00DD7CCF" w14:paraId="2BFE0757"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7F3193BF" w14:textId="67007EE7" w:rsidR="004D1F94" w:rsidRPr="00DD7CCF" w:rsidRDefault="004D1F94" w:rsidP="004B12DA">
            <w:pPr>
              <w:pStyle w:val="Kpalrs"/>
            </w:pPr>
            <w:bookmarkStart w:id="323" w:name="_Ref44078509"/>
            <w:r w:rsidRPr="00DD7CCF">
              <w:t xml:space="preserve">Example </w:t>
            </w:r>
            <w:r w:rsidR="00542B66">
              <w:fldChar w:fldCharType="begin"/>
            </w:r>
            <w:r w:rsidR="00542B66">
              <w:instrText xml:space="preserve"> STYLEREF 3 \s </w:instrText>
            </w:r>
            <w:r w:rsidR="00542B66">
              <w:fldChar w:fldCharType="separate"/>
            </w:r>
            <w:r w:rsidR="00B30F6E">
              <w:rPr>
                <w:noProof/>
              </w:rPr>
              <w:t>3.6.1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bookmarkEnd w:id="323"/>
            <w:r w:rsidRPr="00DD7CCF">
              <w:t>: gridlike partitions for verse inscribed in quasi-columns</w:t>
            </w:r>
          </w:p>
        </w:tc>
      </w:tr>
      <w:tr w:rsidR="004D1F94" w:rsidRPr="00DD7CCF" w14:paraId="54C116F5" w14:textId="77777777" w:rsidTr="004B12DA">
        <w:tc>
          <w:tcPr>
            <w:tcW w:w="5000" w:type="pct"/>
          </w:tcPr>
          <w:p w14:paraId="4B6C5F4F" w14:textId="77777777" w:rsidR="004D1F94" w:rsidRPr="00DD7CCF" w:rsidRDefault="004D1F94" w:rsidP="009A26BC">
            <w:pPr>
              <w:keepNext/>
              <w:spacing w:line="220" w:lineRule="exact"/>
            </w:pPr>
          </w:p>
          <w:p w14:paraId="17913736" w14:textId="77777777" w:rsidR="004D1F94" w:rsidRPr="008608D1" w:rsidRDefault="004D1F94" w:rsidP="009A26BC">
            <w:pPr>
              <w:keepNext/>
              <w:spacing w:line="220" w:lineRule="exact"/>
            </w:pPr>
          </w:p>
          <w:p w14:paraId="38FFE078" w14:textId="77777777" w:rsidR="004D1F94" w:rsidRPr="008608D1" w:rsidRDefault="004D1F94" w:rsidP="009A26BC">
            <w:pPr>
              <w:keepNext/>
              <w:spacing w:line="220" w:lineRule="exact"/>
            </w:pPr>
          </w:p>
          <w:p w14:paraId="4B532ADE" w14:textId="77777777" w:rsidR="004D1F94" w:rsidRPr="008608D1" w:rsidRDefault="004D1F94" w:rsidP="009A26BC">
            <w:pPr>
              <w:keepNext/>
              <w:spacing w:line="220" w:lineRule="exact"/>
            </w:pPr>
          </w:p>
          <w:p w14:paraId="50A0673B" w14:textId="77777777" w:rsidR="004D1F94" w:rsidRPr="008608D1" w:rsidRDefault="004D1F94" w:rsidP="009A26BC">
            <w:pPr>
              <w:keepNext/>
              <w:spacing w:line="220" w:lineRule="exact"/>
            </w:pPr>
          </w:p>
          <w:p w14:paraId="34A52172" w14:textId="77777777" w:rsidR="004D1F94" w:rsidRPr="008608D1" w:rsidRDefault="004D1F94" w:rsidP="009A26BC">
            <w:pPr>
              <w:keepNext/>
              <w:spacing w:line="220" w:lineRule="exact"/>
            </w:pPr>
          </w:p>
          <w:p w14:paraId="3E00D22E" w14:textId="77777777" w:rsidR="004D1F94" w:rsidRPr="008608D1" w:rsidRDefault="004D1F94" w:rsidP="009A26BC">
            <w:pPr>
              <w:keepNext/>
              <w:spacing w:line="220" w:lineRule="exact"/>
            </w:pPr>
          </w:p>
          <w:p w14:paraId="408BF84A" w14:textId="77777777" w:rsidR="004D1F94" w:rsidRPr="00DD7CCF" w:rsidRDefault="004D1F94" w:rsidP="009A26BC">
            <w:pPr>
              <w:keepNext/>
              <w:spacing w:line="220" w:lineRule="exact"/>
            </w:pPr>
            <w:r w:rsidRPr="00DD7CCF">
              <w:rPr>
                <w:noProof/>
              </w:rPr>
              <w:drawing>
                <wp:inline distT="0" distB="0" distL="0" distR="0" wp14:anchorId="129952F9" wp14:editId="1F10E65D">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4D1F94" w:rsidRPr="00DD7CCF" w14:paraId="1BE175BE" w14:textId="77777777" w:rsidTr="004B12DA">
        <w:tc>
          <w:tcPr>
            <w:tcW w:w="5000" w:type="pct"/>
          </w:tcPr>
          <w:p w14:paraId="0E9A9A4F" w14:textId="77777777" w:rsidR="004D1F94" w:rsidRPr="00DD7CCF" w:rsidRDefault="004D1F94" w:rsidP="0017391C">
            <w:pPr>
              <w:pStyle w:val="TableNote"/>
            </w:pPr>
            <w:r w:rsidRPr="00DD7CCF">
              <w:t xml:space="preserve">for the sake of the illustration assume that the sample text is verse, with one stanza </w:t>
            </w:r>
            <w:r w:rsidRPr="00E24F87">
              <w:rPr>
                <w:noProof/>
              </w:rPr>
              <w:t>(</w:t>
            </w:r>
            <w:r w:rsidRPr="00DD7CCF">
              <w:t>of two lines) occupying one epigraphic line</w:t>
            </w:r>
          </w:p>
          <w:p w14:paraId="5C1E925A" w14:textId="77777777" w:rsidR="004D1F94" w:rsidRPr="00DD7CCF" w:rsidRDefault="004D1F94" w:rsidP="0017391C">
            <w:pPr>
              <w:pStyle w:val="TableNote"/>
            </w:pPr>
            <w:r w:rsidRPr="0017391C">
              <w:t>attributes</w:t>
            </w:r>
            <w:r w:rsidRPr="00DD7CCF">
              <w:t xml:space="preserve"> for </w:t>
            </w:r>
            <w:r w:rsidRPr="00DD7CCF">
              <w:rPr>
                <w:rStyle w:val="Code"/>
              </w:rPr>
              <w:t>&lt;lg&gt;</w:t>
            </w:r>
            <w:r w:rsidRPr="00DD7CCF">
              <w:t xml:space="preserve"> and </w:t>
            </w:r>
            <w:r w:rsidRPr="00DD7CCF">
              <w:rPr>
                <w:rStyle w:val="Code"/>
              </w:rPr>
              <w:t>&lt;l&gt;</w:t>
            </w:r>
            <w:r w:rsidRPr="00DD7CCF">
              <w:t xml:space="preserve"> are omitted in this illustration to reduce clutter</w:t>
            </w:r>
          </w:p>
        </w:tc>
      </w:tr>
      <w:tr w:rsidR="004D1F94" w:rsidRPr="00DD7CCF" w14:paraId="391C8C80" w14:textId="77777777" w:rsidTr="004B12DA">
        <w:tc>
          <w:tcPr>
            <w:tcW w:w="5000" w:type="pct"/>
          </w:tcPr>
          <w:p w14:paraId="336EB4D8" w14:textId="77777777" w:rsidR="004D1F94" w:rsidRPr="00DD7CCF" w:rsidRDefault="004D1F94" w:rsidP="004B12DA">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0159FECA" w14:textId="77777777" w:rsidR="004D1F94" w:rsidRDefault="004D1F94" w:rsidP="004D1F94"/>
    <w:tbl>
      <w:tblPr>
        <w:tblStyle w:val="CodeSampleTable"/>
        <w:tblW w:w="5000" w:type="pct"/>
        <w:tblLook w:val="04A0" w:firstRow="1" w:lastRow="0" w:firstColumn="1" w:lastColumn="0" w:noHBand="0" w:noVBand="1"/>
      </w:tblPr>
      <w:tblGrid>
        <w:gridCol w:w="9628"/>
      </w:tblGrid>
      <w:tr w:rsidR="00760C60" w:rsidRPr="00DD7CCF" w14:paraId="310F604B"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0926D03D" w14:textId="46C4562C" w:rsidR="00760C60" w:rsidRPr="00DD7CCF" w:rsidRDefault="00760C60" w:rsidP="004B12DA">
            <w:pPr>
              <w:pStyle w:val="Kpalrs"/>
            </w:pPr>
            <w:bookmarkStart w:id="324" w:name="_Ref182822234"/>
            <w:bookmarkStart w:id="325" w:name="_Ref181694099"/>
            <w:r w:rsidRPr="00DD7CCF">
              <w:t xml:space="preserve">Example </w:t>
            </w:r>
            <w:r w:rsidR="00542B66">
              <w:fldChar w:fldCharType="begin"/>
            </w:r>
            <w:r w:rsidR="00542B66">
              <w:instrText xml:space="preserve"> STYLEREF 3 \s </w:instrText>
            </w:r>
            <w:r w:rsidR="00542B66">
              <w:fldChar w:fldCharType="separate"/>
            </w:r>
            <w:r w:rsidR="00B30F6E">
              <w:rPr>
                <w:noProof/>
              </w:rPr>
              <w:t>3.6.1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B</w:t>
            </w:r>
            <w:r w:rsidR="00542B66">
              <w:rPr>
                <w:noProof/>
              </w:rPr>
              <w:fldChar w:fldCharType="end"/>
            </w:r>
            <w:bookmarkEnd w:id="324"/>
            <w:r w:rsidRPr="00DD7CCF">
              <w:t xml:space="preserve">: gridlike partitions </w:t>
            </w:r>
            <w:r w:rsidR="00D2293F">
              <w:t xml:space="preserve">for </w:t>
            </w:r>
            <w:r>
              <w:t xml:space="preserve">adjacent faces of a polygonal </w:t>
            </w:r>
            <w:r w:rsidR="00E2049B">
              <w:t>pillar</w:t>
            </w:r>
          </w:p>
        </w:tc>
      </w:tr>
      <w:tr w:rsidR="00760C60" w:rsidRPr="00DD7CCF" w14:paraId="0518B993" w14:textId="77777777" w:rsidTr="004B12DA">
        <w:tc>
          <w:tcPr>
            <w:tcW w:w="5000" w:type="pct"/>
          </w:tcPr>
          <w:p w14:paraId="35EDF690" w14:textId="15D495F1" w:rsidR="00760C60" w:rsidRPr="00DD7CCF" w:rsidRDefault="00760C60" w:rsidP="009A26BC">
            <w:pPr>
              <w:pStyle w:val="Image"/>
            </w:pPr>
          </w:p>
        </w:tc>
      </w:tr>
      <w:tr w:rsidR="00760C60" w:rsidRPr="00DD7CCF" w14:paraId="355EFE14" w14:textId="77777777" w:rsidTr="004B12DA">
        <w:tc>
          <w:tcPr>
            <w:tcW w:w="5000" w:type="pct"/>
          </w:tcPr>
          <w:p w14:paraId="64E80D9C" w14:textId="1FC20D64" w:rsidR="00760C60" w:rsidRPr="00DD7CCF" w:rsidRDefault="00760C60" w:rsidP="009A26BC">
            <w:pPr>
              <w:pStyle w:val="TableNote"/>
              <w:keepNext/>
            </w:pPr>
            <w:r>
              <w:t>&amp;&amp;&amp;</w:t>
            </w:r>
          </w:p>
        </w:tc>
      </w:tr>
      <w:tr w:rsidR="00760C60" w:rsidRPr="00DD7CCF" w14:paraId="51AEC850" w14:textId="77777777" w:rsidTr="004B12DA">
        <w:tc>
          <w:tcPr>
            <w:tcW w:w="5000" w:type="pct"/>
          </w:tcPr>
          <w:p w14:paraId="18460808" w14:textId="14C2CDDC" w:rsidR="00760C60" w:rsidRPr="00DD7CCF" w:rsidRDefault="00760C60" w:rsidP="004B12DA">
            <w:pPr>
              <w:pStyle w:val="CodeParagraph"/>
              <w:rPr>
                <w:rStyle w:val="Code"/>
              </w:rPr>
            </w:pPr>
            <w:r>
              <w:rPr>
                <w:rStyle w:val="Code"/>
              </w:rPr>
              <w:t>&amp;&amp;&amp;</w:t>
            </w:r>
          </w:p>
        </w:tc>
      </w:tr>
    </w:tbl>
    <w:p w14:paraId="192059EE" w14:textId="77777777" w:rsidR="00760C60" w:rsidRDefault="00760C60" w:rsidP="00161415"/>
    <w:tbl>
      <w:tblPr>
        <w:tblStyle w:val="CodeSampleTable"/>
        <w:tblW w:w="5000" w:type="pct"/>
        <w:tblLook w:val="04A0" w:firstRow="1" w:lastRow="0" w:firstColumn="1" w:lastColumn="0" w:noHBand="0" w:noVBand="1"/>
      </w:tblPr>
      <w:tblGrid>
        <w:gridCol w:w="9628"/>
      </w:tblGrid>
      <w:tr w:rsidR="00161415" w:rsidRPr="00DD7CCF" w14:paraId="037637AE"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30032383" w14:textId="719F3AAD" w:rsidR="00161415" w:rsidRPr="00DD7CCF" w:rsidRDefault="00161415" w:rsidP="001112AA">
            <w:pPr>
              <w:pStyle w:val="Kpalrs"/>
            </w:pPr>
            <w:bookmarkStart w:id="326" w:name="_Ref44078533"/>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3.6.1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C</w:t>
            </w:r>
            <w:r w:rsidR="00542B66">
              <w:rPr>
                <w:noProof/>
              </w:rPr>
              <w:fldChar w:fldCharType="end"/>
            </w:r>
            <w:bookmarkEnd w:id="326"/>
            <w:r w:rsidRPr="00DD7CCF">
              <w:t>: gridlike partitions for text inscribed across architectural blocks</w:t>
            </w:r>
          </w:p>
        </w:tc>
      </w:tr>
      <w:tr w:rsidR="00161415" w:rsidRPr="00DD7CCF" w14:paraId="3E304F96" w14:textId="77777777" w:rsidTr="001112AA">
        <w:tc>
          <w:tcPr>
            <w:tcW w:w="5000" w:type="pct"/>
          </w:tcPr>
          <w:p w14:paraId="6942AE94" w14:textId="77777777" w:rsidR="00161415" w:rsidRPr="00DD7CCF" w:rsidRDefault="00161415" w:rsidP="001112AA">
            <w:pPr>
              <w:pStyle w:val="Image"/>
            </w:pPr>
            <w:r w:rsidRPr="00DD7CCF">
              <w:drawing>
                <wp:inline distT="0" distB="0" distL="0" distR="0" wp14:anchorId="5B6CC3DD" wp14:editId="76A2DB09">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161415" w:rsidRPr="00DD7CCF" w14:paraId="26D8A056" w14:textId="77777777" w:rsidTr="001112AA">
        <w:tc>
          <w:tcPr>
            <w:tcW w:w="5000" w:type="pct"/>
          </w:tcPr>
          <w:p w14:paraId="5E6A15F1" w14:textId="77777777" w:rsidR="00161415" w:rsidRPr="00DD7CCF" w:rsidRDefault="00161415" w:rsidP="001112AA">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061E93BC" w14:textId="26F3C790" w:rsidR="00C02B8C" w:rsidRPr="00DD7CCF" w:rsidRDefault="001142F2" w:rsidP="00EB2024">
      <w:pPr>
        <w:pStyle w:val="Cmsor3"/>
      </w:pPr>
      <w:bookmarkStart w:id="327" w:name="_Ref182310382"/>
      <w:bookmarkStart w:id="328" w:name="_Toc182927798"/>
      <w:r>
        <w:t>Marking up</w:t>
      </w:r>
      <w:r w:rsidR="004D2E67" w:rsidRPr="00DD7CCF">
        <w:t xml:space="preserve"> gridlike partitions</w:t>
      </w:r>
      <w:bookmarkEnd w:id="325"/>
      <w:bookmarkEnd w:id="327"/>
      <w:bookmarkEnd w:id="328"/>
    </w:p>
    <w:p w14:paraId="5E163E3B" w14:textId="6B9FDB6C"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w:t>
      </w:r>
    </w:p>
    <w:p w14:paraId="165E3A59" w14:textId="673F76D1" w:rsidR="008525C6" w:rsidRPr="008525C6" w:rsidRDefault="004D2E67" w:rsidP="00E2714A">
      <w:pPr>
        <w:pStyle w:val="Lista2"/>
      </w:pPr>
      <w:r w:rsidRPr="00DD7CCF">
        <w:t xml:space="preserve">gridlike milestones shall not carry the attribute </w:t>
      </w:r>
      <w:r w:rsidR="008525C6" w:rsidRPr="008525C6">
        <w:rPr>
          <w:rStyle w:val="Codeattribute"/>
        </w:rPr>
        <w:t>@type</w:t>
      </w:r>
      <w:r w:rsidR="00D0147D">
        <w:t xml:space="preserve"> (in other words, </w:t>
      </w:r>
      <w:r w:rsidR="00D0147D" w:rsidRPr="008525C6">
        <w:rPr>
          <w:rStyle w:val="Codeattribute"/>
        </w:rPr>
        <w:t>@type</w:t>
      </w:r>
      <w:r w:rsidR="00D0147D">
        <w:rPr>
          <w:rStyle w:val="Codeattribute"/>
        </w:rPr>
        <w:t>=</w:t>
      </w:r>
      <w:r w:rsidR="00D0147D" w:rsidRPr="00D0147D">
        <w:rPr>
          <w:rStyle w:val="Codevalue"/>
        </w:rPr>
        <w:t>"gridlike"</w:t>
      </w:r>
      <w:r w:rsidR="00D0147D">
        <w:t xml:space="preserve"> is understood to be present by default)</w:t>
      </w:r>
    </w:p>
    <w:p w14:paraId="288C83E7" w14:textId="0DD0C5D4" w:rsidR="00D0147D" w:rsidRPr="00DD7CCF" w:rsidRDefault="00D0147D" w:rsidP="00D0147D">
      <w:pPr>
        <w:pStyle w:val="Lista2"/>
      </w:pPr>
      <w:bookmarkStart w:id="329" w:name="_444cwmslg3uo" w:colFirst="0" w:colLast="0"/>
      <w:bookmarkStart w:id="330" w:name="_Ref63674302"/>
      <w:bookmarkEnd w:id="329"/>
      <w:r w:rsidRPr="00DD7CCF">
        <w:t xml:space="preserve">the </w:t>
      </w:r>
      <w:r>
        <w:t xml:space="preserve">mandatory </w:t>
      </w:r>
      <w:r w:rsidRPr="00DD7CCF">
        <w:t xml:space="preserve">attribute </w:t>
      </w:r>
      <w:r w:rsidRPr="008525C6">
        <w:rPr>
          <w:rStyle w:val="Codeattribute"/>
        </w:rPr>
        <w:t>@unit</w:t>
      </w:r>
      <w:r w:rsidRPr="008525C6">
        <w:t xml:space="preserve"> </w:t>
      </w:r>
      <w:r>
        <w:t xml:space="preserve">serves </w:t>
      </w:r>
      <w:r w:rsidRPr="00DD7CCF">
        <w:t>to encode the nature of the transition explicitly</w:t>
      </w:r>
      <w:r w:rsidR="00F65316">
        <w:t xml:space="preserve"> as per</w:t>
      </w:r>
      <w:r w:rsidRPr="00DD7CCF">
        <w:t xml:space="preserve"> §</w:t>
      </w:r>
      <w:r w:rsidR="00F65316">
        <w:fldChar w:fldCharType="begin"/>
      </w:r>
      <w:r w:rsidR="00F65316">
        <w:instrText xml:space="preserve"> REF _Ref182815315 \r \h </w:instrText>
      </w:r>
      <w:r w:rsidR="00F65316">
        <w:fldChar w:fldCharType="separate"/>
      </w:r>
      <w:r w:rsidR="00B30F6E">
        <w:t>3.3.4</w:t>
      </w:r>
      <w:r w:rsidR="00F65316">
        <w:fldChar w:fldCharType="end"/>
      </w:r>
    </w:p>
    <w:p w14:paraId="31ACF12A" w14:textId="0CF0F03A" w:rsidR="00D0147D" w:rsidRDefault="00D0147D" w:rsidP="00D0147D">
      <w:pPr>
        <w:pStyle w:val="Lista2"/>
      </w:pPr>
      <w:r w:rsidRPr="00DD7CCF">
        <w:t xml:space="preserve">every </w:t>
      </w:r>
      <w:r>
        <w:t xml:space="preserve">gridlike partition </w:t>
      </w:r>
      <w:r w:rsidRPr="00912664">
        <w:t>must mandatorily carry the attribute</w:t>
      </w:r>
      <w:r w:rsidRPr="005D2B22">
        <w:rPr>
          <w:b/>
          <w:bCs/>
        </w:rPr>
        <w:t xml:space="preserve"> </w:t>
      </w:r>
      <w:r w:rsidRPr="008525C6">
        <w:rPr>
          <w:rStyle w:val="Codeattribute"/>
        </w:rPr>
        <w:t>@n</w:t>
      </w:r>
      <w:r w:rsidRPr="008525C6">
        <w:t xml:space="preserve"> </w:t>
      </w:r>
      <w:r>
        <w:t>as per §</w:t>
      </w:r>
      <w:r w:rsidR="00CB56FA">
        <w:fldChar w:fldCharType="begin"/>
      </w:r>
      <w:r w:rsidR="00CB56FA">
        <w:instrText xml:space="preserve"> REF _Ref182580407 \r \h </w:instrText>
      </w:r>
      <w:r w:rsidR="00CB56FA">
        <w:fldChar w:fldCharType="separate"/>
      </w:r>
      <w:r w:rsidR="00B30F6E">
        <w:t>3.6.3.1</w:t>
      </w:r>
      <w:r w:rsidR="00CB56FA">
        <w:fldChar w:fldCharType="end"/>
      </w:r>
    </w:p>
    <w:p w14:paraId="52AC9B9E" w14:textId="3C714A1F" w:rsidR="00D0147D" w:rsidRDefault="00D0147D" w:rsidP="00D0147D">
      <w:pPr>
        <w:pStyle w:val="Lista2"/>
      </w:pPr>
      <w:r>
        <w:t xml:space="preserve">the attribute </w:t>
      </w:r>
      <w:r w:rsidRPr="006A77BF">
        <w:rPr>
          <w:rStyle w:val="Codeattribute"/>
        </w:rPr>
        <w:t>@break</w:t>
      </w:r>
      <w:r>
        <w:t xml:space="preserve"> must be added to milestones within words as per §</w:t>
      </w:r>
      <w:r>
        <w:fldChar w:fldCharType="begin"/>
      </w:r>
      <w:r>
        <w:instrText xml:space="preserve"> REF _Ref182318134 \r \h </w:instrText>
      </w:r>
      <w:r>
        <w:fldChar w:fldCharType="separate"/>
      </w:r>
      <w:r w:rsidR="00B30F6E">
        <w:t>3.3.3</w:t>
      </w:r>
      <w:r>
        <w:fldChar w:fldCharType="end"/>
      </w:r>
    </w:p>
    <w:p w14:paraId="4F921461" w14:textId="58568E8E" w:rsidR="00BE6C7C" w:rsidRDefault="00BE6C7C" w:rsidP="00D0147D">
      <w:pPr>
        <w:pStyle w:val="Lista2"/>
      </w:pPr>
      <w:r>
        <w:t xml:space="preserve">gridlike features may occasionally split an </w:t>
      </w:r>
      <w:r>
        <w:rPr>
          <w:rStyle w:val="Foreign"/>
        </w:rPr>
        <w:t>akṣara</w:t>
      </w:r>
      <w:r>
        <w:t xml:space="preserve"> into parts that cannot be represented separately in transliteration; see §</w:t>
      </w:r>
      <w:r w:rsidR="00E15CE8">
        <w:fldChar w:fldCharType="begin"/>
      </w:r>
      <w:r w:rsidR="00E15CE8">
        <w:instrText xml:space="preserve"> REF _Ref182813737 \r \h </w:instrText>
      </w:r>
      <w:r w:rsidR="00E15CE8">
        <w:fldChar w:fldCharType="separate"/>
      </w:r>
      <w:r w:rsidR="00B30F6E">
        <w:t>3.7.5</w:t>
      </w:r>
      <w:r w:rsidR="00E15CE8">
        <w:fldChar w:fldCharType="end"/>
      </w:r>
      <w:r>
        <w:t xml:space="preserve"> about encoding such cases</w:t>
      </w:r>
    </w:p>
    <w:p w14:paraId="42DAE18D" w14:textId="237A47D2" w:rsidR="00D0147D" w:rsidRDefault="00D0147D" w:rsidP="00D0147D">
      <w:pPr>
        <w:pStyle w:val="Lista"/>
      </w:pPr>
      <w:r w:rsidRPr="00DD7CCF">
        <w:rPr>
          <w:rStyle w:val="Code"/>
        </w:rPr>
        <w:t>&lt;</w:t>
      </w:r>
      <w:r>
        <w:rPr>
          <w:rStyle w:val="Code"/>
        </w:rPr>
        <w:t>milestone</w:t>
      </w:r>
      <w:r w:rsidRPr="00DD7CCF">
        <w:rPr>
          <w:rStyle w:val="Code"/>
        </w:rPr>
        <w:t>/&gt;</w:t>
      </w:r>
      <w:r w:rsidRPr="00DD7CCF">
        <w:t xml:space="preserve"> </w:t>
      </w:r>
      <w:r>
        <w:t xml:space="preserve">marks beginnings (rather than transitions) and thus, when gridlike zones are present in a document, the element must be present </w:t>
      </w:r>
      <w:r w:rsidRPr="00DD7CCF">
        <w:t xml:space="preserve">at the </w:t>
      </w:r>
      <w:r>
        <w:t>start</w:t>
      </w:r>
      <w:r w:rsidRPr="00DD7CCF">
        <w:t xml:space="preserve"> of </w:t>
      </w:r>
      <w:r>
        <w:t xml:space="preserve">each such zone including </w:t>
      </w:r>
      <w:r w:rsidRPr="00DD7CCF">
        <w:t>the first</w:t>
      </w:r>
    </w:p>
    <w:p w14:paraId="2522139D" w14:textId="6888E94D" w:rsidR="00D0147D" w:rsidRDefault="00D0147D" w:rsidP="00D0147D">
      <w:pPr>
        <w:pStyle w:val="Lista2"/>
      </w:pPr>
      <w:r>
        <w:t xml:space="preserve">since gridlike zones cut across lines, the milestones for each zone must be iterated in every line of the text that is affected by the gridlike partition; see </w:t>
      </w:r>
      <w:r w:rsidR="00C86190">
        <w:t>§</w:t>
      </w:r>
      <w:r w:rsidR="00026D8D">
        <w:fldChar w:fldCharType="begin"/>
      </w:r>
      <w:r w:rsidR="00026D8D">
        <w:instrText xml:space="preserve"> REF _Ref182811945 \r \h </w:instrText>
      </w:r>
      <w:r w:rsidR="00026D8D">
        <w:fldChar w:fldCharType="separate"/>
      </w:r>
      <w:r w:rsidR="00B30F6E">
        <w:t>3.7.2</w:t>
      </w:r>
      <w:r w:rsidR="00026D8D">
        <w:fldChar w:fldCharType="end"/>
      </w:r>
      <w:r>
        <w:t xml:space="preserve"> for further discussion</w:t>
      </w:r>
    </w:p>
    <w:p w14:paraId="620BC04D" w14:textId="1123DAE4" w:rsidR="00D0147D" w:rsidRDefault="00D0147D" w:rsidP="00D0147D">
      <w:pPr>
        <w:pStyle w:val="Lista"/>
      </w:pPr>
      <w:r>
        <w:t>all additional considerations applicable to structural milestones (§</w:t>
      </w:r>
      <w:r w:rsidR="0020012B">
        <w:fldChar w:fldCharType="begin"/>
      </w:r>
      <w:r w:rsidR="0020012B">
        <w:instrText xml:space="preserve"> REF _Ref182923700 \r \h </w:instrText>
      </w:r>
      <w:r w:rsidR="0020012B">
        <w:fldChar w:fldCharType="separate"/>
      </w:r>
      <w:r w:rsidR="00B30F6E">
        <w:t>3.3</w:t>
      </w:r>
      <w:r w:rsidR="0020012B">
        <w:fldChar w:fldCharType="end"/>
      </w:r>
      <w:r>
        <w:t>) apply equally to line beginnings</w:t>
      </w:r>
    </w:p>
    <w:p w14:paraId="3F1DD848" w14:textId="3E97E78A" w:rsidR="00C02B8C" w:rsidRPr="00DD7CCF" w:rsidRDefault="001142F2" w:rsidP="00EB2024">
      <w:pPr>
        <w:pStyle w:val="Cmsor3"/>
      </w:pPr>
      <w:bookmarkStart w:id="331" w:name="_Toc182927799"/>
      <w:r>
        <w:t>I</w:t>
      </w:r>
      <w:r w:rsidR="004D2E67" w:rsidRPr="00DD7CCF">
        <w:t>dentification</w:t>
      </w:r>
      <w:bookmarkEnd w:id="330"/>
      <w:r>
        <w:t xml:space="preserve"> of gridlike </w:t>
      </w:r>
      <w:r w:rsidR="00D0147D">
        <w:t>partitions</w:t>
      </w:r>
      <w:bookmarkEnd w:id="331"/>
    </w:p>
    <w:p w14:paraId="5B970D35" w14:textId="2340C616" w:rsidR="00D0147D" w:rsidRPr="00DD7CCF" w:rsidRDefault="00D0147D" w:rsidP="00D0147D">
      <w:r>
        <w:t>The primary identifier for gridlike partitions is a unique number (§</w:t>
      </w:r>
      <w:r w:rsidR="00CB56FA">
        <w:fldChar w:fldCharType="begin"/>
      </w:r>
      <w:r w:rsidR="00CB56FA">
        <w:instrText xml:space="preserve"> REF _Ref182580433 \r \h </w:instrText>
      </w:r>
      <w:r w:rsidR="00CB56FA">
        <w:fldChar w:fldCharType="separate"/>
      </w:r>
      <w:r w:rsidR="00B30F6E">
        <w:t>3.6.3.1</w:t>
      </w:r>
      <w:r w:rsidR="00CB56FA">
        <w:fldChar w:fldCharType="end"/>
      </w:r>
      <w:r>
        <w:t>). The nature of gridlike milestones is mandatorily encoded as the unit of the milestone (§</w:t>
      </w:r>
      <w:r w:rsidR="00F65316">
        <w:fldChar w:fldCharType="begin"/>
      </w:r>
      <w:r w:rsidR="00F65316">
        <w:instrText xml:space="preserve"> REF _Ref182815315 \r \h </w:instrText>
      </w:r>
      <w:r w:rsidR="00F65316">
        <w:fldChar w:fldCharType="separate"/>
      </w:r>
      <w:r w:rsidR="00B30F6E">
        <w:t>3.3.4</w:t>
      </w:r>
      <w:r w:rsidR="00F65316">
        <w:fldChar w:fldCharType="end"/>
      </w:r>
      <w:r>
        <w:t xml:space="preserve">). When an XML edition is rendered for display, labels for gridlike partitions will be automatically generated from the unit and the number. </w:t>
      </w:r>
      <w:bookmarkStart w:id="332" w:name="_Ref182302763"/>
      <w:r>
        <w:t xml:space="preserve">Unlike pagelike milestones, </w:t>
      </w:r>
      <w:r w:rsidRPr="00DD7CCF">
        <w:t xml:space="preserve">the </w:t>
      </w:r>
      <w:r w:rsidRPr="00DD7CCF">
        <w:rPr>
          <w:rStyle w:val="Code"/>
        </w:rPr>
        <w:t>&lt;label&gt;</w:t>
      </w:r>
      <w:r w:rsidRPr="00DD7CCF">
        <w:t xml:space="preserve"> element is not permitted in conjunction with these milestones</w:t>
      </w:r>
      <w:r>
        <w:t>.</w:t>
      </w:r>
    </w:p>
    <w:p w14:paraId="6BC4FA69" w14:textId="48A53DF3" w:rsidR="00912664" w:rsidRDefault="00912664" w:rsidP="00912664">
      <w:pPr>
        <w:pStyle w:val="Cmsor4"/>
      </w:pPr>
      <w:bookmarkStart w:id="333" w:name="_Ref182321707"/>
      <w:bookmarkStart w:id="334" w:name="_Ref182322544"/>
      <w:bookmarkStart w:id="335" w:name="_Ref182580407"/>
      <w:bookmarkStart w:id="336" w:name="_Ref182580433"/>
      <w:bookmarkStart w:id="337" w:name="_Toc182927800"/>
      <w:bookmarkEnd w:id="332"/>
      <w:r>
        <w:t>Numbering gridlike milestones</w:t>
      </w:r>
      <w:bookmarkEnd w:id="333"/>
      <w:bookmarkEnd w:id="334"/>
      <w:bookmarkEnd w:id="335"/>
      <w:bookmarkEnd w:id="336"/>
      <w:bookmarkEnd w:id="337"/>
    </w:p>
    <w:p w14:paraId="24055493" w14:textId="69FDECA8" w:rsidR="00D0147D" w:rsidRDefault="00D0147D" w:rsidP="00D0147D">
      <w:pPr>
        <w:pStyle w:val="Lista"/>
      </w:pPr>
      <w:r>
        <w:t xml:space="preserve">the values of </w:t>
      </w:r>
      <w:r w:rsidRPr="008525C6">
        <w:rPr>
          <w:rStyle w:val="Codeattribute"/>
        </w:rPr>
        <w:t>@n</w:t>
      </w:r>
      <w:r>
        <w:t xml:space="preserve"> recommended for the identification of gridlike partitions are lowe</w:t>
      </w:r>
      <w:r w:rsidRPr="00DD7CCF">
        <w:t>rcase Latin letters</w:t>
      </w:r>
      <w:r>
        <w:t xml:space="preserve"> beginning with </w:t>
      </w:r>
      <w:r w:rsidRPr="00BC56FB">
        <w:rPr>
          <w:rStyle w:val="Foreign"/>
        </w:rPr>
        <w:t>a</w:t>
      </w:r>
    </w:p>
    <w:p w14:paraId="0EE6E65D" w14:textId="5C3504C5" w:rsidR="00D0147D" w:rsidRDefault="00D0147D" w:rsidP="00912664">
      <w:pPr>
        <w:pStyle w:val="Lista2"/>
      </w:pPr>
      <w:r>
        <w:t xml:space="preserve">nonetheless, </w:t>
      </w:r>
      <w:r w:rsidRPr="00DD7CCF">
        <w:t xml:space="preserve">any </w:t>
      </w:r>
      <w:r>
        <w:t xml:space="preserve">numeration </w:t>
      </w:r>
      <w:r w:rsidRPr="00DD7CCF">
        <w:t>scheme may be used depending on your preference</w:t>
      </w:r>
      <w:r>
        <w:t>,</w:t>
      </w:r>
      <w:r w:rsidRPr="00D0147D">
        <w:t xml:space="preserve"> </w:t>
      </w:r>
      <w:r w:rsidRPr="00DD7CCF">
        <w:t>the conventions of your specific field</w:t>
      </w:r>
      <w:r>
        <w:t>,</w:t>
      </w:r>
      <w:r w:rsidRPr="00DD7CCF">
        <w:t xml:space="preserve"> and the </w:t>
      </w:r>
      <w:r>
        <w:t>idiosyncratic nature of the grid you are encoding</w:t>
      </w:r>
    </w:p>
    <w:p w14:paraId="7D80F6B7" w14:textId="77777777" w:rsidR="00D0147D" w:rsidRPr="00DD7CCF" w:rsidRDefault="00D0147D" w:rsidP="00D0147D">
      <w:pPr>
        <w:pStyle w:val="Lista3"/>
      </w:pPr>
      <w:r w:rsidRPr="00DD7CCF">
        <w:t>in particular, feel free to use lowercase letters alternating with uppercase ones to denote major/frontal and minor/lateral faces of a three-dimensional object such as a Southeast Asian stele, e.g. A, b, C and d</w:t>
      </w:r>
    </w:p>
    <w:p w14:paraId="11AEF614" w14:textId="0D9F186D" w:rsidR="00D0147D" w:rsidRDefault="00912664" w:rsidP="00912664">
      <w:pPr>
        <w:pStyle w:val="Lista2"/>
      </w:pPr>
      <w:r w:rsidRPr="00DD7CCF">
        <w:lastRenderedPageBreak/>
        <w:t xml:space="preserve">the number referring to every </w:t>
      </w:r>
      <w:r w:rsidR="00D0147D">
        <w:t xml:space="preserve">column of the grid </w:t>
      </w:r>
      <w:r w:rsidRPr="00DD7CCF">
        <w:t>should be unique</w:t>
      </w:r>
    </w:p>
    <w:p w14:paraId="1E5611FE" w14:textId="1A97E5C2" w:rsidR="00912664" w:rsidRDefault="00D0147D" w:rsidP="00D0147D">
      <w:pPr>
        <w:pStyle w:val="Lista3"/>
      </w:pPr>
      <w:r>
        <w:t xml:space="preserve">since </w:t>
      </w:r>
      <w:r w:rsidR="00912664" w:rsidRPr="00DD7CCF">
        <w:t xml:space="preserve">gridlike milestones with a given combination of </w:t>
      </w:r>
      <w:r w:rsidR="00912664" w:rsidRPr="008525C6">
        <w:rPr>
          <w:rStyle w:val="Codeattribute"/>
        </w:rPr>
        <w:t>@unit</w:t>
      </w:r>
      <w:r w:rsidR="00912664" w:rsidRPr="008525C6">
        <w:t xml:space="preserve"> </w:t>
      </w:r>
      <w:r w:rsidR="00912664" w:rsidRPr="00DD7CCF">
        <w:t xml:space="preserve">and </w:t>
      </w:r>
      <w:r w:rsidR="00912664" w:rsidRPr="008525C6">
        <w:rPr>
          <w:rStyle w:val="Codeattribute"/>
        </w:rPr>
        <w:t>@n</w:t>
      </w:r>
      <w:r w:rsidR="00912664" w:rsidRPr="008525C6">
        <w:t xml:space="preserve"> </w:t>
      </w:r>
      <w:r w:rsidR="00912664" w:rsidRPr="00DD7CCF">
        <w:t>will normally be iterated several times in a document</w:t>
      </w:r>
      <w:r>
        <w:t xml:space="preserve"> (</w:t>
      </w:r>
      <w:r w:rsidR="00912664" w:rsidRPr="00DD7CCF">
        <w:t xml:space="preserve">namely once in every line that </w:t>
      </w:r>
      <w:r>
        <w:t xml:space="preserve">crosses </w:t>
      </w:r>
      <w:r w:rsidR="00912664" w:rsidRPr="00DD7CCF">
        <w:t xml:space="preserve">the </w:t>
      </w:r>
      <w:r>
        <w:t xml:space="preserve">column </w:t>
      </w:r>
      <w:r w:rsidR="00912664" w:rsidRPr="00DD7CCF">
        <w:t>to which that combination pertains</w:t>
      </w:r>
      <w:r>
        <w:t>), in complicated cases feel free, at your discretion, to give a unique number to each cell of the grid</w:t>
      </w:r>
    </w:p>
    <w:p w14:paraId="649461BA" w14:textId="775C4F73" w:rsidR="00912664" w:rsidRPr="00DD7CCF" w:rsidRDefault="00912664" w:rsidP="00D0147D">
      <w:pPr>
        <w:pStyle w:val="Lista3"/>
      </w:pPr>
      <w:r w:rsidRPr="00DD7CCF">
        <w:t xml:space="preserve">should you need to encode gridlike milestones with two or more different units within a single document </w:t>
      </w:r>
      <w:r w:rsidRPr="00E24F87">
        <w:rPr>
          <w:noProof/>
        </w:rPr>
        <w:t>(</w:t>
      </w:r>
      <w:r w:rsidRPr="00DD7CCF">
        <w:t xml:space="preserve">e.g. </w:t>
      </w:r>
      <w:r w:rsidRPr="00303844">
        <w:rPr>
          <w:rStyle w:val="Codevalue"/>
        </w:rPr>
        <w:t>"column"</w:t>
      </w:r>
      <w:r w:rsidRPr="00DD7CCF">
        <w:t xml:space="preserve"> alternating with </w:t>
      </w:r>
      <w:r w:rsidRPr="00303844">
        <w:rPr>
          <w:rStyle w:val="Codevalue"/>
        </w:rPr>
        <w:t>"fragment"</w:t>
      </w:r>
      <w:r w:rsidRPr="00DD7CCF">
        <w:t xml:space="preserve"> to encode an inscription on whose original gridlike layout a secondary gridlike layout was superimposed by fragmentation), </w:t>
      </w:r>
      <w:r w:rsidR="00D0147D">
        <w:t xml:space="preserve">it is recommended that you </w:t>
      </w:r>
      <w:r w:rsidRPr="00DD7CCF">
        <w:t>use a different numeration scheme for the two</w:t>
      </w:r>
    </w:p>
    <w:p w14:paraId="5115F082" w14:textId="77777777" w:rsidR="00C02B8C" w:rsidRPr="00DD7CCF" w:rsidRDefault="004D2E67" w:rsidP="00EB2024">
      <w:pPr>
        <w:pStyle w:val="Cmsor3"/>
      </w:pPr>
      <w:bookmarkStart w:id="338" w:name="_kqgib25um4gs" w:colFirst="0" w:colLast="0"/>
      <w:bookmarkStart w:id="339" w:name="_toz4tvrpqg6p" w:colFirst="0" w:colLast="0"/>
      <w:bookmarkStart w:id="340" w:name="_Ref182322267"/>
      <w:bookmarkStart w:id="341" w:name="_Toc182927801"/>
      <w:bookmarkEnd w:id="338"/>
      <w:bookmarkEnd w:id="339"/>
      <w:r w:rsidRPr="00DD7CCF">
        <w:t>When to encode gridlike partitions</w:t>
      </w:r>
      <w:bookmarkEnd w:id="340"/>
      <w:bookmarkEnd w:id="341"/>
    </w:p>
    <w:p w14:paraId="51B879FA" w14:textId="540DA0A0" w:rsidR="00C02B8C" w:rsidRPr="00DD7CCF" w:rsidRDefault="004D2E67" w:rsidP="00E2714A">
      <w:pPr>
        <w:pStyle w:val="Lista"/>
      </w:pPr>
      <w:r w:rsidRPr="00DD7CCF">
        <w:t>encoding gridlike partitions with milestones</w:t>
      </w:r>
      <w:r w:rsidRPr="005F675A">
        <w:t xml:space="preserve"> is not mandatory and should be applied on a case-by-case </w:t>
      </w:r>
      <w:r w:rsidRPr="00DD7CCF">
        <w:t xml:space="preserve">basis, judging the feasibility of encoding versus the anticipated usefulness of having </w:t>
      </w:r>
      <w:r w:rsidR="00824ABF">
        <w:t>the</w:t>
      </w:r>
      <w:r w:rsidRPr="00DD7CCF">
        <w:t xml:space="preserve"> partitions represented in the edition</w:t>
      </w:r>
    </w:p>
    <w:p w14:paraId="2D2C41FD" w14:textId="01E209D4" w:rsidR="00C02B8C" w:rsidRPr="00DD7CCF" w:rsidRDefault="004D2E67" w:rsidP="00E2714A">
      <w:pPr>
        <w:pStyle w:val="Lista2"/>
      </w:pPr>
      <w:r w:rsidRPr="00DD7CCF">
        <w:t xml:space="preserve">such representation is particularly useful if some elements of description apply only to </w:t>
      </w:r>
      <w:r w:rsidR="00824ABF">
        <w:t>specific</w:t>
      </w:r>
      <w:r w:rsidRPr="00DD7CCF">
        <w:t xml:space="preserve"> partitions </w:t>
      </w:r>
      <w:r w:rsidRPr="00E24F87">
        <w:rPr>
          <w:noProof/>
        </w:rPr>
        <w:t>(</w:t>
      </w:r>
      <w:r w:rsidRPr="00DD7CCF">
        <w:t>e.g. certain fragments are kept in a different place</w:t>
      </w:r>
      <w:r w:rsidR="00824ABF">
        <w:t>,</w:t>
      </w:r>
      <w:r w:rsidRPr="00DD7CCF">
        <w:t xml:space="preserve"> or certain facets of the support are in a different state of preservation)</w:t>
      </w:r>
    </w:p>
    <w:p w14:paraId="15EC5C68" w14:textId="77777777" w:rsidR="00C02B8C" w:rsidRPr="00DD7CCF" w:rsidRDefault="004D2E67" w:rsidP="00E2714A">
      <w:pPr>
        <w:pStyle w:val="Lista"/>
      </w:pPr>
      <w:r w:rsidRPr="00DD7CCF">
        <w:t xml:space="preserve">this encoding </w:t>
      </w:r>
      <w:r w:rsidRPr="005F675A">
        <w:t>is strongly recommended for</w:t>
      </w:r>
      <w:r w:rsidRPr="005D2B22">
        <w:rPr>
          <w:b/>
          <w:bCs/>
        </w:rPr>
        <w:t xml:space="preserve">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5633154E" w:rsidR="00C02B8C" w:rsidRPr="00DD7CCF" w:rsidRDefault="004D2E67" w:rsidP="00E2714A">
      <w:pPr>
        <w:pStyle w:val="Lista2"/>
      </w:pPr>
      <w:r w:rsidRPr="00CD25A4">
        <w:rPr>
          <w:b/>
          <w:bCs/>
        </w:rPr>
        <w:t>fragments</w:t>
      </w:r>
      <w:r w:rsidRPr="00DD7CCF">
        <w:t xml:space="preserve">, </w:t>
      </w:r>
      <w:r w:rsidR="00517325">
        <w:t>provided that they can be lined up with each other</w:t>
      </w:r>
    </w:p>
    <w:p w14:paraId="6E56F396" w14:textId="0A562052" w:rsidR="00C02B8C" w:rsidRPr="00DD7CCF" w:rsidRDefault="00517325" w:rsidP="00E2714A">
      <w:pPr>
        <w:pStyle w:val="Lista3"/>
      </w:pPr>
      <w:r>
        <w:t>while fragments that cannot be pieced together require encoding as boxlike partitions (§</w:t>
      </w:r>
      <w:r>
        <w:fldChar w:fldCharType="begin"/>
      </w:r>
      <w:r>
        <w:instrText xml:space="preserve"> REF _Ref182836273 \r \h </w:instrText>
      </w:r>
      <w:r>
        <w:fldChar w:fldCharType="separate"/>
      </w:r>
      <w:r w:rsidR="00B30F6E">
        <w:t>3.2</w:t>
      </w:r>
      <w:r>
        <w:fldChar w:fldCharType="end"/>
      </w:r>
      <w:r>
        <w:t>)</w:t>
      </w:r>
    </w:p>
    <w:p w14:paraId="18CBC00D" w14:textId="4BED564C" w:rsidR="00C02B8C" w:rsidRPr="00DD7CCF" w:rsidRDefault="004D2E67" w:rsidP="00E2714A">
      <w:pPr>
        <w:pStyle w:val="Lista2"/>
      </w:pPr>
      <w:r w:rsidRPr="00CD25A4">
        <w:rPr>
          <w:b/>
          <w:bCs/>
        </w:rPr>
        <w:t>building blocks</w:t>
      </w:r>
      <w:r w:rsidRPr="00DD7CCF">
        <w:t xml:space="preserve">, especially if they are not currently </w:t>
      </w:r>
      <w:r w:rsidR="005F675A">
        <w:t>integrated into a structure</w:t>
      </w:r>
    </w:p>
    <w:p w14:paraId="5B93752F" w14:textId="77777777" w:rsidR="00C02B8C" w:rsidRPr="00DD7CCF" w:rsidRDefault="004D2E67" w:rsidP="00E2714A">
      <w:pPr>
        <w:pStyle w:val="Lista"/>
      </w:pPr>
      <w:r w:rsidRPr="00DD7CCF">
        <w:t xml:space="preserve">this encoding is </w:t>
      </w:r>
      <w:r w:rsidRPr="005F675A">
        <w:t>recommended for</w:t>
      </w:r>
      <w:r w:rsidRPr="005D2B22">
        <w:rPr>
          <w:b/>
          <w:bCs/>
        </w:rPr>
        <w:t xml:space="preserve"> visually demarcated areas</w:t>
      </w:r>
      <w:r w:rsidRPr="00DD7CCF">
        <w:t xml:space="preserve"> on a simplex surface, such as</w:t>
      </w:r>
    </w:p>
    <w:p w14:paraId="43036A56" w14:textId="12ECAA4B" w:rsidR="00C02B8C" w:rsidRPr="00DD7CCF" w:rsidRDefault="004D2E67" w:rsidP="00355C0B">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as illustrated in</w:t>
      </w:r>
      <w:r w:rsidR="009713F4" w:rsidRPr="00355C0B">
        <w:t xml:space="preserve"> </w:t>
      </w:r>
      <w:r w:rsidR="009713F4" w:rsidRPr="00355C0B">
        <w:fldChar w:fldCharType="begin"/>
      </w:r>
      <w:r w:rsidR="009713F4" w:rsidRPr="00355C0B">
        <w:instrText xml:space="preserve"> REF _Ref44078509 \h  \* MERGEFORMAT </w:instrText>
      </w:r>
      <w:r w:rsidR="009713F4" w:rsidRPr="00355C0B">
        <w:fldChar w:fldCharType="separate"/>
      </w:r>
      <w:r w:rsidR="00B30F6E" w:rsidRPr="00DD7CCF">
        <w:t xml:space="preserve">Example </w:t>
      </w:r>
      <w:r w:rsidR="00B30F6E">
        <w:t>3.6.1</w:t>
      </w:r>
      <w:r w:rsidR="00B30F6E" w:rsidRPr="00DD7CCF">
        <w:t>.</w:t>
      </w:r>
      <w:r w:rsidR="00B30F6E">
        <w:t>A</w:t>
      </w:r>
      <w:r w:rsidR="009713F4" w:rsidRPr="00355C0B">
        <w:fldChar w:fldCharType="end"/>
      </w:r>
      <w:r w:rsidR="009713F4" w:rsidRPr="00355C0B">
        <w:t xml:space="preserve"> and</w:t>
      </w:r>
      <w:r w:rsidR="009713F4">
        <w:t xml:space="preserve">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B30F6E">
        <w:t>Appendix C</w:t>
      </w:r>
      <w:r w:rsidR="009713F4" w:rsidRPr="00DD7CCF">
        <w:fldChar w:fldCharType="end"/>
      </w:r>
    </w:p>
    <w:p w14:paraId="75132C0C" w14:textId="77777777" w:rsidR="00C02B8C" w:rsidRPr="00DD7CCF" w:rsidRDefault="004D2E67" w:rsidP="00E2714A">
      <w:pPr>
        <w:pStyle w:val="Lista"/>
      </w:pPr>
      <w:r w:rsidRPr="00DD7CCF">
        <w:t>this encoding is recommended</w:t>
      </w:r>
      <w:r w:rsidRPr="005F675A">
        <w:t xml:space="preserve"> only if deemed useful for</w:t>
      </w:r>
      <w:r w:rsidRPr="005D2B22">
        <w:rPr>
          <w:b/>
          <w:bCs/>
        </w:rPr>
        <w:t xml:space="preserve">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6B60F9CA" w:rsidR="00F422F8"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B30F6E">
        <w:t>4.3.3</w:t>
      </w:r>
      <w:r w:rsidR="001663CE">
        <w:fldChar w:fldCharType="end"/>
      </w:r>
      <w:r w:rsidRPr="00F422F8">
        <w:t>)</w:t>
      </w:r>
    </w:p>
    <w:p w14:paraId="5E1EFAA2" w14:textId="6F8F8ABE" w:rsidR="00760C60" w:rsidRDefault="00970055" w:rsidP="00760C60">
      <w:pPr>
        <w:pStyle w:val="Cmsor2"/>
      </w:pPr>
      <w:bookmarkStart w:id="342" w:name="_varsapous7ty" w:colFirst="0" w:colLast="0"/>
      <w:bookmarkStart w:id="343" w:name="_4iehglajtm57" w:colFirst="0" w:colLast="0"/>
      <w:bookmarkStart w:id="344" w:name="_Ref182815850"/>
      <w:bookmarkStart w:id="345" w:name="_Toc182927802"/>
      <w:bookmarkStart w:id="346" w:name="_Ref43990458"/>
      <w:bookmarkEnd w:id="342"/>
      <w:bookmarkEnd w:id="343"/>
      <w:r>
        <w:t>F</w:t>
      </w:r>
      <w:r w:rsidR="00760C60">
        <w:t>ragment</w:t>
      </w:r>
      <w:r>
        <w:t>s</w:t>
      </w:r>
      <w:r w:rsidR="00760C60">
        <w:t xml:space="preserve"> </w:t>
      </w:r>
      <w:bookmarkEnd w:id="344"/>
      <w:r>
        <w:t>and other untidy partitions</w:t>
      </w:r>
      <w:bookmarkEnd w:id="345"/>
    </w:p>
    <w:p w14:paraId="70CA8498" w14:textId="562989E7" w:rsidR="000A5DB8" w:rsidRPr="000A5DB8" w:rsidRDefault="000A5DB8" w:rsidP="000A5DB8">
      <w:pPr>
        <w:pStyle w:val="Cmsor3"/>
      </w:pPr>
      <w:bookmarkStart w:id="347" w:name="_Toc182927803"/>
      <w:r>
        <w:t>Overview</w:t>
      </w:r>
      <w:bookmarkEnd w:id="347"/>
    </w:p>
    <w:p w14:paraId="50C0D9D6" w14:textId="67AB9A2C" w:rsidR="00970055" w:rsidRDefault="00970055" w:rsidP="00970055">
      <w:r>
        <w:t>Certain aspects of extrinsic structure</w:t>
      </w:r>
      <w:r w:rsidR="00802BA9">
        <w:t xml:space="preserve"> – </w:t>
      </w:r>
      <w:r>
        <w:t>typically fragmentation, but occasionally also the surfaces of a three-dimensional object</w:t>
      </w:r>
      <w:r w:rsidR="00802BA9">
        <w:t xml:space="preserve"> – </w:t>
      </w:r>
      <w:r>
        <w:t>result in partitions that do not constitute a neat grid covering the entire campus of an inscription. This section describes good practice for such untidy situations.</w:t>
      </w:r>
      <w:r w:rsidR="00585B3C">
        <w:t xml:space="preserve"> In addition to the specific guidelines below, keep in mind that when some extant pieces of an inscription cannot be fitted together, then boxlike partitions (</w:t>
      </w:r>
      <w:r w:rsidR="00585B3C" w:rsidRPr="00DD7CCF">
        <w:t>§</w:t>
      </w:r>
      <w:r w:rsidR="00585B3C" w:rsidRPr="00DD7CCF">
        <w:fldChar w:fldCharType="begin"/>
      </w:r>
      <w:r w:rsidR="00585B3C" w:rsidRPr="00DD7CCF">
        <w:instrText xml:space="preserve"> REF _Ref43978987 \r \h </w:instrText>
      </w:r>
      <w:r w:rsidR="00585B3C">
        <w:instrText xml:space="preserve"> \* MERGEFORMAT </w:instrText>
      </w:r>
      <w:r w:rsidR="00585B3C" w:rsidRPr="00DD7CCF">
        <w:fldChar w:fldCharType="separate"/>
      </w:r>
      <w:r w:rsidR="00B30F6E">
        <w:t>3.2</w:t>
      </w:r>
      <w:r w:rsidR="00585B3C" w:rsidRPr="00DD7CCF">
        <w:fldChar w:fldCharType="end"/>
      </w:r>
      <w:r w:rsidR="00585B3C">
        <w:t>) are called for, because the connecting structure of the inscription as a whole cannot be reconstructed, while boxlike partitions are essentially independent sub-editions, each with their own structure. In other cases, where fragments (or surfaces) can be joined up confidently, the encoding normally involves gridlike partitions (§</w:t>
      </w:r>
      <w:r w:rsidR="00585B3C" w:rsidRPr="00DD7CCF">
        <w:fldChar w:fldCharType="begin"/>
      </w:r>
      <w:r w:rsidR="00585B3C" w:rsidRPr="00DD7CCF">
        <w:instrText xml:space="preserve"> REF _Ref43984651 \w \h </w:instrText>
      </w:r>
      <w:r w:rsidR="00585B3C">
        <w:instrText xml:space="preserve"> \* MERGEFORMAT </w:instrText>
      </w:r>
      <w:r w:rsidR="00585B3C" w:rsidRPr="00DD7CCF">
        <w:fldChar w:fldCharType="separate"/>
      </w:r>
      <w:r w:rsidR="00B30F6E">
        <w:t>3.6</w:t>
      </w:r>
      <w:r w:rsidR="00585B3C" w:rsidRPr="00DD7CCF">
        <w:fldChar w:fldCharType="end"/>
      </w:r>
      <w:r w:rsidR="00585B3C">
        <w:t xml:space="preserve">) and is optional as per </w:t>
      </w:r>
      <w:r w:rsidR="00585B3C">
        <w:fldChar w:fldCharType="begin"/>
      </w:r>
      <w:r w:rsidR="00585B3C">
        <w:instrText xml:space="preserve"> REF _Ref182322267 \r \h </w:instrText>
      </w:r>
      <w:r w:rsidR="00585B3C">
        <w:fldChar w:fldCharType="separate"/>
      </w:r>
      <w:r w:rsidR="00B30F6E">
        <w:t>3.6.4</w:t>
      </w:r>
      <w:r w:rsidR="00585B3C">
        <w:fldChar w:fldCharType="end"/>
      </w:r>
      <w:r w:rsidR="00585B3C">
        <w:t>.</w:t>
      </w:r>
    </w:p>
    <w:p w14:paraId="1BA60D7D" w14:textId="65C20845" w:rsidR="00D11BC2" w:rsidRDefault="00D11BC2" w:rsidP="00760C60">
      <w:pPr>
        <w:pStyle w:val="Cmsor3"/>
      </w:pPr>
      <w:bookmarkStart w:id="348" w:name="_Toc182927804"/>
      <w:bookmarkStart w:id="349" w:name="_Ref182811945"/>
      <w:r>
        <w:t>Missing pieces</w:t>
      </w:r>
      <w:bookmarkEnd w:id="348"/>
    </w:p>
    <w:p w14:paraId="52E95E70" w14:textId="49AE28DA" w:rsidR="00585B3C" w:rsidRDefault="00585B3C" w:rsidP="00585B3C">
      <w:r>
        <w:t>J</w:t>
      </w:r>
      <w:r w:rsidR="00D11BC2">
        <w:t xml:space="preserve">ust because a piece of an inscription has been lost, as in </w:t>
      </w:r>
      <w:r w:rsidR="00D11BC2">
        <w:fldChar w:fldCharType="begin"/>
      </w:r>
      <w:r w:rsidR="00D11BC2">
        <w:instrText xml:space="preserve"> REF _Ref182834107 \h </w:instrText>
      </w:r>
      <w:r w:rsidR="00D11BC2">
        <w:fldChar w:fldCharType="separate"/>
      </w:r>
      <w:r w:rsidR="00B30F6E" w:rsidRPr="00DD7CCF">
        <w:t xml:space="preserve">Example </w:t>
      </w:r>
      <w:r w:rsidR="00B30F6E">
        <w:rPr>
          <w:noProof/>
        </w:rPr>
        <w:t>3.7.2</w:t>
      </w:r>
      <w:r w:rsidR="00B30F6E" w:rsidRPr="00DD7CCF">
        <w:t>.</w:t>
      </w:r>
      <w:r w:rsidR="00B30F6E">
        <w:rPr>
          <w:noProof/>
        </w:rPr>
        <w:t>A</w:t>
      </w:r>
      <w:r w:rsidR="00D11BC2">
        <w:fldChar w:fldCharType="end"/>
      </w:r>
      <w:r w:rsidR="00D11BC2">
        <w:t>, there is no need to encode any kind of partition</w:t>
      </w:r>
      <w:r>
        <w:t>. A</w:t>
      </w:r>
      <w:r w:rsidR="00D11BC2">
        <w:t>s far as encoding is concerned, this is just another kind of lacuna, to be encoded according to §</w:t>
      </w:r>
      <w:r w:rsidR="00D11BC2">
        <w:fldChar w:fldCharType="begin"/>
      </w:r>
      <w:r w:rsidR="00D11BC2">
        <w:instrText xml:space="preserve"> REF _Ref43979611 \r \h </w:instrText>
      </w:r>
      <w:r w:rsidR="00D11BC2">
        <w:fldChar w:fldCharType="separate"/>
      </w:r>
      <w:r w:rsidR="00B30F6E">
        <w:t>5.4</w:t>
      </w:r>
      <w:r w:rsidR="00D11BC2">
        <w:fldChar w:fldCharType="end"/>
      </w:r>
      <w:r>
        <w:t>. I</w:t>
      </w:r>
      <w:r w:rsidR="00D11BC2">
        <w:t xml:space="preserve">f the lost piece is subsequently recovered and the digital inscription is updated accordingly, then partitions can (optionally) be encoded for the fragments, as in </w:t>
      </w:r>
      <w:r w:rsidR="00D11BC2">
        <w:fldChar w:fldCharType="begin"/>
      </w:r>
      <w:r w:rsidR="00D11BC2">
        <w:instrText xml:space="preserve"> REF _Ref182834409 \h </w:instrText>
      </w:r>
      <w:r w:rsidR="00D11BC2">
        <w:fldChar w:fldCharType="separate"/>
      </w:r>
      <w:r w:rsidR="00B30F6E" w:rsidRPr="00DD7CCF">
        <w:t xml:space="preserve">Example </w:t>
      </w:r>
      <w:r w:rsidR="00B30F6E">
        <w:rPr>
          <w:noProof/>
        </w:rPr>
        <w:t>3.7.3</w:t>
      </w:r>
      <w:r w:rsidR="00B30F6E" w:rsidRPr="00DD7CCF">
        <w:t>.</w:t>
      </w:r>
      <w:r w:rsidR="00B30F6E">
        <w:rPr>
          <w:noProof/>
        </w:rPr>
        <w:t>A</w:t>
      </w:r>
      <w:r w:rsidR="00D11BC2">
        <w:fldChar w:fldCharType="end"/>
      </w:r>
      <w:r>
        <w:t>.</w:t>
      </w:r>
    </w:p>
    <w:p w14:paraId="5B5AAC49" w14:textId="31D08900" w:rsidR="00D11BC2" w:rsidRDefault="00585B3C" w:rsidP="00585B3C">
      <w:r>
        <w:lastRenderedPageBreak/>
        <w:t>A</w:t>
      </w:r>
      <w:r w:rsidR="00D11BC2">
        <w:t xml:space="preserve">s a logical extension of this approach, if an inscription consists of two or more extant fragments and one or more lost fragments, as in </w:t>
      </w:r>
      <w:r w:rsidR="00D11BC2">
        <w:fldChar w:fldCharType="begin"/>
      </w:r>
      <w:r w:rsidR="00D11BC2">
        <w:instrText xml:space="preserve"> REF _Ref182834408 \h </w:instrText>
      </w:r>
      <w:r w:rsidR="00D11BC2">
        <w:fldChar w:fldCharType="separate"/>
      </w:r>
      <w:r w:rsidR="00B30F6E" w:rsidRPr="00DD7CCF">
        <w:t xml:space="preserve">Example </w:t>
      </w:r>
      <w:r w:rsidR="00B30F6E">
        <w:rPr>
          <w:noProof/>
        </w:rPr>
        <w:t>3.7.2</w:t>
      </w:r>
      <w:r w:rsidR="00B30F6E" w:rsidRPr="00DD7CCF">
        <w:t>.</w:t>
      </w:r>
      <w:r w:rsidR="00B30F6E">
        <w:rPr>
          <w:noProof/>
        </w:rPr>
        <w:t>B</w:t>
      </w:r>
      <w:r w:rsidR="00D11BC2">
        <w:fldChar w:fldCharType="end"/>
      </w:r>
      <w:r w:rsidR="00D11BC2">
        <w:t>, then partitions (if they are encoded) should be created only for the extant fragments</w:t>
      </w:r>
      <w:r>
        <w:t>. Thus:</w:t>
      </w:r>
    </w:p>
    <w:p w14:paraId="0DD935D1" w14:textId="4BE8609C" w:rsidR="00D11BC2" w:rsidRDefault="00D11BC2" w:rsidP="00585B3C">
      <w:pPr>
        <w:pStyle w:val="Lista"/>
      </w:pPr>
      <w:r>
        <w:t xml:space="preserve">the lacunae </w:t>
      </w:r>
      <w:r w:rsidR="00585B3C">
        <w:t>representing the text belonging to a</w:t>
      </w:r>
      <w:r>
        <w:t xml:space="preserve"> lost fragment, whether restored or not, should be encoded as belonging to the adjacent </w:t>
      </w:r>
      <w:r w:rsidR="00585B3C">
        <w:t xml:space="preserve">extant </w:t>
      </w:r>
      <w:r>
        <w:t>fragment</w:t>
      </w:r>
    </w:p>
    <w:p w14:paraId="3829D588" w14:textId="1732E15A" w:rsidR="00D11BC2" w:rsidRDefault="00D11BC2" w:rsidP="00585B3C">
      <w:pPr>
        <w:pStyle w:val="Lista2"/>
      </w:pPr>
      <w:r>
        <w:t xml:space="preserve">if </w:t>
      </w:r>
      <w:r w:rsidR="000D5073">
        <w:t xml:space="preserve">the sides of </w:t>
      </w:r>
      <w:r>
        <w:t xml:space="preserve">a lost fragment </w:t>
      </w:r>
      <w:r w:rsidR="000D5073">
        <w:t>are</w:t>
      </w:r>
      <w:r>
        <w:t xml:space="preserve"> adjacent to </w:t>
      </w:r>
      <w:r w:rsidR="000D5073">
        <w:t xml:space="preserve">different </w:t>
      </w:r>
      <w:r>
        <w:t>extant fragment</w:t>
      </w:r>
      <w:r w:rsidR="000D5073">
        <w:t>s</w:t>
      </w:r>
      <w:r>
        <w:t xml:space="preserve">, </w:t>
      </w:r>
      <w:r w:rsidR="000D5073">
        <w:t xml:space="preserve">arbitrarily </w:t>
      </w:r>
      <w:r>
        <w:t>pick one of the extant fragments (typically the earlier one) and encode the lacunae as belonging to that</w:t>
      </w:r>
      <w:r w:rsidR="000D5073">
        <w:t xml:space="preserve"> fragment</w:t>
      </w:r>
    </w:p>
    <w:tbl>
      <w:tblPr>
        <w:tblStyle w:val="CodeSampleTable"/>
        <w:tblW w:w="5000" w:type="pct"/>
        <w:tblLook w:val="04A0" w:firstRow="1" w:lastRow="0" w:firstColumn="1" w:lastColumn="0" w:noHBand="0" w:noVBand="1"/>
      </w:tblPr>
      <w:tblGrid>
        <w:gridCol w:w="9628"/>
      </w:tblGrid>
      <w:tr w:rsidR="00D11BC2" w:rsidRPr="00DD7CCF" w14:paraId="47216E62"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4F35343A" w14:textId="1EEA363C" w:rsidR="00D11BC2" w:rsidRPr="00DD7CCF" w:rsidRDefault="00D11BC2" w:rsidP="004B12DA">
            <w:pPr>
              <w:pStyle w:val="Kpalrs"/>
            </w:pPr>
            <w:bookmarkStart w:id="350" w:name="_Ref182834107"/>
            <w:r w:rsidRPr="00DD7CCF">
              <w:t xml:space="preserve">Example </w:t>
            </w:r>
            <w:r w:rsidR="00542B66">
              <w:fldChar w:fldCharType="begin"/>
            </w:r>
            <w:r w:rsidR="00542B66">
              <w:instrText xml:space="preserve"> STYLEREF 3 \s </w:instrText>
            </w:r>
            <w:r w:rsidR="00542B66">
              <w:fldChar w:fldCharType="separate"/>
            </w:r>
            <w:r w:rsidR="00B30F6E">
              <w:rPr>
                <w:noProof/>
              </w:rPr>
              <w:t>3.7.2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bookmarkEnd w:id="350"/>
            <w:r w:rsidRPr="00DD7CCF">
              <w:t xml:space="preserve">: </w:t>
            </w:r>
            <w:r>
              <w:t>inscription with a missing piece</w:t>
            </w:r>
          </w:p>
        </w:tc>
      </w:tr>
      <w:tr w:rsidR="00D11BC2" w:rsidRPr="00DD7CCF" w14:paraId="26E0C195" w14:textId="77777777" w:rsidTr="004B12DA">
        <w:tc>
          <w:tcPr>
            <w:tcW w:w="5000" w:type="pct"/>
            <w:vAlign w:val="center"/>
          </w:tcPr>
          <w:p w14:paraId="68949338" w14:textId="77777777" w:rsidR="00D11BC2" w:rsidRPr="00DD7CCF" w:rsidRDefault="00D11BC2" w:rsidP="009A26BC">
            <w:pPr>
              <w:pStyle w:val="Image"/>
            </w:pPr>
            <w:r>
              <w:t>&amp;&amp;&amp;</w:t>
            </w:r>
          </w:p>
        </w:tc>
      </w:tr>
      <w:tr w:rsidR="00D11BC2" w:rsidRPr="00DD7CCF" w14:paraId="5554EA5E" w14:textId="77777777" w:rsidTr="004B12DA">
        <w:tc>
          <w:tcPr>
            <w:tcW w:w="5000" w:type="pct"/>
          </w:tcPr>
          <w:p w14:paraId="176F3CBC" w14:textId="7651315B" w:rsidR="00D11BC2" w:rsidRDefault="004B12DA" w:rsidP="009A26BC">
            <w:pPr>
              <w:pStyle w:val="CodeParagraph"/>
              <w:keepNext/>
              <w:rPr>
                <w:rStyle w:val="Codetext"/>
              </w:rPr>
            </w:pPr>
            <w:r>
              <w:rPr>
                <w:rStyle w:val="Code"/>
              </w:rPr>
              <w:t>&amp;&amp;&amp;</w:t>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"1"</w:t>
            </w:r>
            <w:r w:rsidR="00D11BC2" w:rsidRPr="00DD7CCF">
              <w:rPr>
                <w:rStyle w:val="Code"/>
              </w:rPr>
              <w:t>/&gt;</w:t>
            </w:r>
            <w:r w:rsidR="00D11BC2" w:rsidRPr="00DD7CCF">
              <w:rPr>
                <w:rStyle w:val="Codetext"/>
              </w:rPr>
              <w:t>In a hole in the ground there lived a hobbit. Not a</w:t>
            </w:r>
            <w:r w:rsidR="00D11BC2" w:rsidRPr="00DD7CCF">
              <w:rPr>
                <w:rStyle w:val="Codetext"/>
              </w:rPr>
              <w:br/>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"2"</w:t>
            </w:r>
            <w:r w:rsidR="00D11BC2" w:rsidRPr="00DD7CCF">
              <w:rPr>
                <w:rStyle w:val="Code"/>
              </w:rPr>
              <w:t>/&gt;</w:t>
            </w:r>
            <w:r w:rsidR="00D11BC2" w:rsidRPr="00DD7CCF">
              <w:rPr>
                <w:rStyle w:val="Codetext"/>
              </w:rPr>
              <w:t>nasty, dirty, wet hole, filled with the ends of worms</w:t>
            </w:r>
            <w:r w:rsidR="00D11BC2" w:rsidRPr="00DD7CCF">
              <w:rPr>
                <w:rStyle w:val="Codetext"/>
              </w:rPr>
              <w:br/>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"3"</w:t>
            </w:r>
            <w:r w:rsidR="00D11BC2" w:rsidRPr="00DD7CCF">
              <w:rPr>
                <w:rStyle w:val="Code"/>
              </w:rPr>
              <w:t>/&gt;&lt;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a</w:t>
            </w:r>
            <w:r w:rsidR="00D11BC2" w:rsidRPr="0046000E">
              <w:rPr>
                <w:rStyle w:val="Codevalue"/>
              </w:rPr>
              <w:t>"</w:t>
            </w:r>
            <w:r w:rsidR="00D11BC2" w:rsidRPr="00DD7CCF">
              <w:rPr>
                <w:rStyle w:val="Code"/>
              </w:rPr>
              <w:t>&gt;</w:t>
            </w:r>
            <w:r w:rsidR="00D11BC2" w:rsidRPr="00DD7CCF">
              <w:rPr>
                <w:rStyle w:val="Codetext"/>
              </w:rPr>
              <w:t>and</w:t>
            </w:r>
            <w:r w:rsidR="00D11BC2" w:rsidRPr="00DD7CCF">
              <w:rPr>
                <w:rStyle w:val="Code"/>
              </w:rPr>
              <w: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b</w:t>
            </w:r>
            <w:r w:rsidR="00D11BC2" w:rsidRPr="0046000E">
              <w:rPr>
                <w:rStyle w:val="Codevalue"/>
              </w:rPr>
              <w:t>"</w:t>
            </w:r>
            <w:r w:rsidR="00D11BC2" w:rsidRPr="00DD7CCF">
              <w:rPr>
                <w:rStyle w:val="Code"/>
              </w:rPr>
              <w:t>&gt;</w:t>
            </w:r>
            <w:r w:rsidR="00D11BC2" w:rsidRPr="00DD7CCF">
              <w:rPr>
                <w:rStyle w:val="Codetext"/>
              </w:rPr>
              <w:t>an oozy smell, nor yet a dry, bare, sandy hole</w:t>
            </w:r>
            <w:r w:rsidR="00D11BC2" w:rsidRPr="00DD7CCF">
              <w:rPr>
                <w:rStyle w:val="Codetext"/>
              </w:rPr>
              <w:br/>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"4"</w:t>
            </w:r>
            <w:r w:rsidR="00D11BC2" w:rsidRPr="00DD7CCF">
              <w:rPr>
                <w:rStyle w:val="Code"/>
              </w:rPr>
              <w:t>/&gt;&lt;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a</w:t>
            </w:r>
            <w:r w:rsidR="00D11BC2" w:rsidRPr="0046000E">
              <w:rPr>
                <w:rStyle w:val="Codevalue"/>
              </w:rPr>
              <w:t>"</w:t>
            </w:r>
            <w:r w:rsidR="00D11BC2" w:rsidRPr="00DD7CCF">
              <w:rPr>
                <w:rStyle w:val="Code"/>
              </w:rPr>
              <w:t>&gt;</w:t>
            </w:r>
            <w:r w:rsidR="00D11BC2" w:rsidRPr="00DD7CCF">
              <w:rPr>
                <w:rStyle w:val="Codetext"/>
              </w:rPr>
              <w:t>with no</w:t>
            </w:r>
            <w:r w:rsidR="00D11BC2" w:rsidRPr="00DD7CCF">
              <w:rPr>
                <w:rStyle w:val="Code"/>
              </w:rPr>
              <w: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b</w:t>
            </w:r>
            <w:r w:rsidR="00D11BC2" w:rsidRPr="0046000E">
              <w:rPr>
                <w:rStyle w:val="Codevalue"/>
              </w:rPr>
              <w:t>"</w:t>
            </w:r>
            <w:r w:rsidR="00D11BC2" w:rsidRPr="00DD7CCF">
              <w:rPr>
                <w:rStyle w:val="Code"/>
              </w:rPr>
              <w:t>&gt;</w:t>
            </w:r>
            <w:r w:rsidR="00D11BC2" w:rsidRPr="00DD7CCF">
              <w:rPr>
                <w:rStyle w:val="Codetext"/>
              </w:rPr>
              <w:t>thing in it to sit down on or to eat: it was a</w:t>
            </w:r>
          </w:p>
          <w:p w14:paraId="2179B657" w14:textId="77777777" w:rsidR="00D11BC2" w:rsidRPr="00BC56FB" w:rsidRDefault="00D11BC2" w:rsidP="009A26BC">
            <w:pPr>
              <w:pStyle w:val="CodeParagraph"/>
              <w:keepNext/>
            </w:pPr>
            <w:r w:rsidRPr="00DD7CCF">
              <w:rPr>
                <w:rStyle w:val="Code"/>
              </w:rPr>
              <w:t xml:space="preserve">&lt;lb </w:t>
            </w:r>
            <w:r w:rsidRPr="00DD7CCF">
              <w:rPr>
                <w:rStyle w:val="Codeattribute"/>
              </w:rPr>
              <w:t>n</w:t>
            </w:r>
            <w:r w:rsidRPr="00DD7CCF">
              <w:rPr>
                <w:rStyle w:val="Code"/>
              </w:rPr>
              <w:t>=</w:t>
            </w:r>
            <w:r w:rsidRPr="0046000E">
              <w:rPr>
                <w:rStyle w:val="Codevalue"/>
              </w:rPr>
              <w:t>"</w:t>
            </w:r>
            <w:r>
              <w:rPr>
                <w:rStyle w:val="Codevalue"/>
              </w:rPr>
              <w:t>5</w:t>
            </w:r>
            <w:r w:rsidRPr="0046000E">
              <w:rPr>
                <w:rStyle w:val="Codevalue"/>
              </w:rPr>
              <w:t>"</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BC56FB">
              <w:rPr>
                <w:rStyle w:val="Codetext"/>
              </w:rPr>
              <w:t>ho</w:t>
            </w:r>
            <w:r>
              <w:rPr>
                <w:rStyle w:val="Codetext"/>
              </w:rPr>
              <w:t xml:space="preserve">bbit-hole, </w:t>
            </w:r>
            <w:r w:rsidRPr="00DD7CCF">
              <w:rPr>
                <w:rStyle w:val="Code"/>
              </w:rPr>
              <w:t>&lt;</w:t>
            </w:r>
            <w:r>
              <w:rPr>
                <w:rStyle w:val="Code"/>
              </w:rPr>
              <w:t>unclear</w:t>
            </w:r>
            <w:r w:rsidRPr="00DD7CCF">
              <w:rPr>
                <w:rStyle w:val="Code"/>
              </w:rPr>
              <w:t>&gt;</w:t>
            </w:r>
            <w:r>
              <w:rPr>
                <w:rStyle w:val="Code"/>
              </w:rPr>
              <w:t>a</w:t>
            </w:r>
            <w:r w:rsidRPr="00DD7CCF">
              <w:rPr>
                <w:rStyle w:val="Code"/>
              </w:rPr>
              <w:t>&lt;</w:t>
            </w:r>
            <w:r>
              <w:rPr>
                <w:rStyle w:val="Code"/>
              </w:rPr>
              <w:t>/unclear</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Pr>
                <w:rStyle w:val="Codetext"/>
              </w:rPr>
              <w:t>nd that means comfort.</w:t>
            </w:r>
          </w:p>
        </w:tc>
      </w:tr>
      <w:tr w:rsidR="00D11BC2" w:rsidRPr="00DD7CCF" w14:paraId="7B1CD45F" w14:textId="77777777" w:rsidTr="004B12DA">
        <w:tc>
          <w:tcPr>
            <w:tcW w:w="5000" w:type="pct"/>
          </w:tcPr>
          <w:p w14:paraId="35AFEBEB" w14:textId="0F16F47B" w:rsidR="00D11BC2" w:rsidRPr="00DD7CCF" w:rsidRDefault="004B12DA" w:rsidP="004B12DA">
            <w:pPr>
              <w:pStyle w:val="TableNote"/>
            </w:pPr>
            <w:r>
              <w:t>&amp;&amp;&amp;</w:t>
            </w:r>
            <w:r w:rsidR="00D11BC2" w:rsidRPr="00DD7CCF">
              <w:t>here we have two fragments of a slab, which are clearly from the top and bottom of a single inscription, but there is no way to know how much text is lost between the two</w:t>
            </w:r>
          </w:p>
          <w:p w14:paraId="38FA730F" w14:textId="1DE9070F" w:rsidR="00D11BC2" w:rsidRPr="00DD7CCF" w:rsidRDefault="00D11BC2" w:rsidP="004B12DA">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B30F6E">
              <w:t>5.4.7</w:t>
            </w:r>
            <w:r w:rsidRPr="00DD7CCF">
              <w:fldChar w:fldCharType="end"/>
            </w:r>
          </w:p>
        </w:tc>
      </w:tr>
    </w:tbl>
    <w:p w14:paraId="71BAC49B" w14:textId="77777777" w:rsidR="00D11BC2" w:rsidRPr="00DD7CCF" w:rsidRDefault="00D11BC2" w:rsidP="00D11BC2"/>
    <w:tbl>
      <w:tblPr>
        <w:tblStyle w:val="CodeSampleTable"/>
        <w:tblW w:w="0" w:type="auto"/>
        <w:tblLook w:val="04A0" w:firstRow="1" w:lastRow="0" w:firstColumn="1" w:lastColumn="0" w:noHBand="0" w:noVBand="1"/>
      </w:tblPr>
      <w:tblGrid>
        <w:gridCol w:w="9100"/>
      </w:tblGrid>
      <w:tr w:rsidR="00D11BC2" w:rsidRPr="00DD7CCF" w14:paraId="40D7897A" w14:textId="77777777" w:rsidTr="004B12DA">
        <w:trPr>
          <w:cnfStyle w:val="100000000000" w:firstRow="1" w:lastRow="0" w:firstColumn="0" w:lastColumn="0" w:oddVBand="0" w:evenVBand="0" w:oddHBand="0" w:evenHBand="0" w:firstRowFirstColumn="0" w:firstRowLastColumn="0" w:lastRowFirstColumn="0" w:lastRowLastColumn="0"/>
        </w:trPr>
        <w:tc>
          <w:tcPr>
            <w:tcW w:w="9054" w:type="dxa"/>
          </w:tcPr>
          <w:p w14:paraId="2515652F" w14:textId="0D8BD17E" w:rsidR="00D11BC2" w:rsidRPr="00DD7CCF" w:rsidRDefault="00D11BC2" w:rsidP="004B12DA">
            <w:pPr>
              <w:pStyle w:val="Kpalrs"/>
            </w:pPr>
            <w:bookmarkStart w:id="351" w:name="_Ref182834408"/>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3.7.2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B</w:t>
            </w:r>
            <w:r w:rsidR="00542B66">
              <w:rPr>
                <w:noProof/>
              </w:rPr>
              <w:fldChar w:fldCharType="end"/>
            </w:r>
            <w:bookmarkEnd w:id="351"/>
            <w:r w:rsidRPr="00DD7CCF">
              <w:t>: gridlike partitions for contiguous fragments</w:t>
            </w:r>
            <w:r w:rsidR="001243A1">
              <w:t xml:space="preserve"> with a missing piece</w:t>
            </w:r>
          </w:p>
        </w:tc>
      </w:tr>
      <w:tr w:rsidR="00D11BC2" w:rsidRPr="00DD7CCF" w14:paraId="52B459C0" w14:textId="77777777" w:rsidTr="004B12DA">
        <w:tc>
          <w:tcPr>
            <w:tcW w:w="9054" w:type="dxa"/>
          </w:tcPr>
          <w:p w14:paraId="27C1D926" w14:textId="77777777" w:rsidR="00D11BC2" w:rsidRPr="00DD7CCF" w:rsidRDefault="00D11BC2" w:rsidP="004B12DA">
            <w:pPr>
              <w:pStyle w:val="Image"/>
            </w:pPr>
            <w:r w:rsidRPr="00DD7CCF">
              <w:drawing>
                <wp:inline distT="0" distB="0" distL="0" distR="0" wp14:anchorId="3E6771B3" wp14:editId="2181C1A9">
                  <wp:extent cx="5763260" cy="2679700"/>
                  <wp:effectExtent l="0" t="0" r="8890" b="6350"/>
                  <wp:docPr id="14795973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D11BC2" w:rsidRPr="00DD7CCF" w14:paraId="63FEF841" w14:textId="77777777" w:rsidTr="004B12DA">
        <w:tc>
          <w:tcPr>
            <w:tcW w:w="9054" w:type="dxa"/>
          </w:tcPr>
          <w:p w14:paraId="6BE3F782" w14:textId="77777777" w:rsidR="00D11BC2" w:rsidRPr="007275F0" w:rsidRDefault="00D11BC2" w:rsidP="007275F0">
            <w:pPr>
              <w:pStyle w:val="TableNote"/>
              <w:keepNext/>
            </w:pPr>
            <w:r w:rsidRPr="007275F0">
              <w:t>here, two extant fragments of a slab can be joined because they share some lines, though a smaller missing fragment gives rise to gaps in other lines</w:t>
            </w:r>
          </w:p>
          <w:p w14:paraId="239B317C" w14:textId="77777777" w:rsidR="00D11BC2" w:rsidRPr="007275F0" w:rsidRDefault="00D11BC2" w:rsidP="007275F0">
            <w:pPr>
              <w:pStyle w:val="TableNote"/>
              <w:keepNext/>
            </w:pPr>
            <w:r w:rsidRPr="007275F0">
              <w:t>the fragments are optionally encoded as gridlike milestones</w:t>
            </w:r>
          </w:p>
          <w:p w14:paraId="13C6343F" w14:textId="77777777" w:rsidR="00D11BC2" w:rsidRPr="007275F0" w:rsidRDefault="00D11BC2" w:rsidP="007275F0">
            <w:pPr>
              <w:pStyle w:val="TableNote"/>
              <w:keepNext/>
            </w:pPr>
            <w:r w:rsidRPr="007275F0">
              <w:t>the lacunae in the first five lines are arbitrarily allocated to one of the encoded fragments (fragment a, in the code below)</w:t>
            </w:r>
          </w:p>
          <w:p w14:paraId="35CF1254" w14:textId="77777777" w:rsidR="00D11BC2" w:rsidRPr="007275F0" w:rsidRDefault="00D11BC2" w:rsidP="007275F0">
            <w:pPr>
              <w:pStyle w:val="TableNote"/>
              <w:keepNext/>
            </w:pPr>
            <w:r w:rsidRPr="007275F0">
              <w:t>but restorations of partially lost words are always allocated to the fragment bearing their extant segments (thus, to fragment b in lines 1 and 2)</w:t>
            </w:r>
          </w:p>
        </w:tc>
      </w:tr>
      <w:tr w:rsidR="00D11BC2" w:rsidRPr="00DD7CCF" w14:paraId="190DB863" w14:textId="77777777" w:rsidTr="004B12DA">
        <w:tc>
          <w:tcPr>
            <w:tcW w:w="9054" w:type="dxa"/>
          </w:tcPr>
          <w:p w14:paraId="4786CA5A" w14:textId="77777777" w:rsidR="00D11BC2" w:rsidRPr="00DD7CCF" w:rsidRDefault="00D11BC2" w:rsidP="004B12DA">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106F794" w14:textId="427BBF9B" w:rsidR="00585B3C" w:rsidRDefault="00585B3C" w:rsidP="00585B3C">
      <w:pPr>
        <w:pStyle w:val="Cmsor3"/>
      </w:pPr>
      <w:bookmarkStart w:id="352" w:name="_Toc182927805"/>
      <w:bookmarkEnd w:id="349"/>
      <w:r>
        <w:t>Features splitting only some lines of an inscription</w:t>
      </w:r>
      <w:bookmarkEnd w:id="352"/>
    </w:p>
    <w:p w14:paraId="4354AD53" w14:textId="6DA0FF53" w:rsidR="00585B3C" w:rsidRDefault="00585B3C" w:rsidP="00585B3C">
      <w:r>
        <w:t>Recall from §</w:t>
      </w:r>
      <w:r w:rsidR="0020012B">
        <w:fldChar w:fldCharType="begin"/>
      </w:r>
      <w:r w:rsidR="0020012B">
        <w:instrText xml:space="preserve"> REF _Ref182923075 \r \h </w:instrText>
      </w:r>
      <w:r w:rsidR="0020012B">
        <w:fldChar w:fldCharType="separate"/>
      </w:r>
      <w:r w:rsidR="00B30F6E">
        <w:t>3.1</w:t>
      </w:r>
      <w:r w:rsidR="0020012B">
        <w:fldChar w:fldCharType="end"/>
      </w:r>
      <w:r>
        <w:t xml:space="preserve"> that gridlike partitions represent the lowest tier of the hierarchy of extrinsic structure, and that the scope of a milestone is understood to be up to the point where a partition of the same, or a higher, tier occurs. The logical consequence of this is that when a grid covers the entirety of an inscription (as in the abstract </w:t>
      </w:r>
      <w:r>
        <w:fldChar w:fldCharType="begin"/>
      </w:r>
      <w:r>
        <w:instrText xml:space="preserve"> REF _Ref181781045 \h </w:instrText>
      </w:r>
      <w:r>
        <w:fldChar w:fldCharType="separate"/>
      </w:r>
      <w:r w:rsidR="00B30F6E">
        <w:t xml:space="preserve">Figure </w:t>
      </w:r>
      <w:r w:rsidR="00B30F6E">
        <w:rPr>
          <w:noProof/>
        </w:rPr>
        <w:t>4</w:t>
      </w:r>
      <w:r>
        <w:fldChar w:fldCharType="end"/>
      </w:r>
      <w:r>
        <w:t xml:space="preserve"> as well as in </w:t>
      </w:r>
      <w:r w:rsidR="000D5073">
        <w:fldChar w:fldCharType="begin"/>
      </w:r>
      <w:r w:rsidR="000D5073">
        <w:instrText xml:space="preserve"> REF _Ref182822234 \h </w:instrText>
      </w:r>
      <w:r w:rsidR="000D5073">
        <w:fldChar w:fldCharType="separate"/>
      </w:r>
      <w:r w:rsidR="00B30F6E" w:rsidRPr="00DD7CCF">
        <w:t xml:space="preserve">Example </w:t>
      </w:r>
      <w:r w:rsidR="00B30F6E">
        <w:rPr>
          <w:noProof/>
        </w:rPr>
        <w:t>3.6.1</w:t>
      </w:r>
      <w:r w:rsidR="00B30F6E" w:rsidRPr="00DD7CCF">
        <w:t>.</w:t>
      </w:r>
      <w:r w:rsidR="00B30F6E">
        <w:rPr>
          <w:noProof/>
        </w:rPr>
        <w:t>B</w:t>
      </w:r>
      <w:r w:rsidR="000D5073">
        <w:fldChar w:fldCharType="end"/>
      </w:r>
      <w:r w:rsidR="000D5073">
        <w:t xml:space="preserve"> </w:t>
      </w:r>
      <w:r>
        <w:t xml:space="preserve">to </w:t>
      </w:r>
      <w:r w:rsidRPr="00DD7CCF">
        <w:fldChar w:fldCharType="begin"/>
      </w:r>
      <w:r w:rsidRPr="00DD7CCF">
        <w:instrText xml:space="preserve"> REF _Ref44078533 \h </w:instrText>
      </w:r>
      <w:r>
        <w:instrText xml:space="preserve"> \* MERGEFORMAT </w:instrText>
      </w:r>
      <w:r w:rsidRPr="00DD7CCF">
        <w:fldChar w:fldCharType="separate"/>
      </w:r>
      <w:r w:rsidR="00B30F6E" w:rsidRPr="00DD7CCF">
        <w:t xml:space="preserve">Example </w:t>
      </w:r>
      <w:r w:rsidR="00B30F6E">
        <w:rPr>
          <w:noProof/>
        </w:rPr>
        <w:t>3.6.1</w:t>
      </w:r>
      <w:r w:rsidR="00B30F6E" w:rsidRPr="00DD7CCF">
        <w:rPr>
          <w:noProof/>
        </w:rPr>
        <w:t>.</w:t>
      </w:r>
      <w:r w:rsidR="00B30F6E">
        <w:rPr>
          <w:noProof/>
        </w:rPr>
        <w:t>C</w:t>
      </w:r>
      <w:r w:rsidRPr="00DD7CCF">
        <w:fldChar w:fldCharType="end"/>
      </w:r>
      <w:r>
        <w:t xml:space="preserve">), the milestones for each cell of the grid must be present in each epigraphic line of the edition (or the textpart division). </w:t>
      </w:r>
      <w:r w:rsidR="000D5073">
        <w:t xml:space="preserve">Sometimes, however, a grid applies only to part of the inscribed campus, as in </w:t>
      </w:r>
      <w:r w:rsidR="000D5073">
        <w:fldChar w:fldCharType="begin"/>
      </w:r>
      <w:r w:rsidR="000D5073">
        <w:instrText xml:space="preserve"> REF _Ref182834409 \h </w:instrText>
      </w:r>
      <w:r w:rsidR="000D5073">
        <w:fldChar w:fldCharType="separate"/>
      </w:r>
      <w:r w:rsidR="00B30F6E" w:rsidRPr="00DD7CCF">
        <w:t xml:space="preserve">Example </w:t>
      </w:r>
      <w:r w:rsidR="00B30F6E">
        <w:rPr>
          <w:noProof/>
        </w:rPr>
        <w:t>3.7.3</w:t>
      </w:r>
      <w:r w:rsidR="00B30F6E" w:rsidRPr="00DD7CCF">
        <w:t>.</w:t>
      </w:r>
      <w:r w:rsidR="00B30F6E">
        <w:rPr>
          <w:noProof/>
        </w:rPr>
        <w:t>A</w:t>
      </w:r>
      <w:r w:rsidR="000D5073">
        <w:fldChar w:fldCharType="end"/>
      </w:r>
      <w:r w:rsidR="000D5073">
        <w:t xml:space="preserve">. In order to reduce code clutter and </w:t>
      </w:r>
      <w:r w:rsidR="000D5073">
        <w:lastRenderedPageBreak/>
        <w:t xml:space="preserve">encoding burden, in this latter case we </w:t>
      </w:r>
      <w:r>
        <w:t xml:space="preserve">use milestone elements only in </w:t>
      </w:r>
      <w:r w:rsidR="000D5073">
        <w:t xml:space="preserve">the specific </w:t>
      </w:r>
      <w:r>
        <w:t>lines which are directly affected by the feature represented by the milestone. The unaffected lines will be understood to belong to one zone or the other (typically, the zone covering the largest part of the adjacent affected line), but this will not be encoded explicitly.</w:t>
      </w:r>
    </w:p>
    <w:tbl>
      <w:tblPr>
        <w:tblStyle w:val="CodeSampleTable"/>
        <w:tblW w:w="5000" w:type="pct"/>
        <w:tblLook w:val="04A0" w:firstRow="1" w:lastRow="0" w:firstColumn="1" w:lastColumn="0" w:noHBand="0" w:noVBand="1"/>
      </w:tblPr>
      <w:tblGrid>
        <w:gridCol w:w="9628"/>
      </w:tblGrid>
      <w:tr w:rsidR="00585B3C" w:rsidRPr="00DD7CCF" w14:paraId="5FF6270A"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29954EA0" w14:textId="212D1F14" w:rsidR="00585B3C" w:rsidRPr="00DD7CCF" w:rsidRDefault="00585B3C" w:rsidP="00970055">
            <w:pPr>
              <w:pStyle w:val="Kpalrs"/>
            </w:pPr>
            <w:bookmarkStart w:id="353" w:name="_Ref182834409"/>
            <w:r w:rsidRPr="00DD7CCF">
              <w:t xml:space="preserve">Example </w:t>
            </w:r>
            <w:r w:rsidR="00542B66">
              <w:fldChar w:fldCharType="begin"/>
            </w:r>
            <w:r w:rsidR="00542B66">
              <w:instrText xml:space="preserve"> STYLEREF 3 \s </w:instrText>
            </w:r>
            <w:r w:rsidR="00542B66">
              <w:fldChar w:fldCharType="separate"/>
            </w:r>
            <w:r w:rsidR="00B30F6E">
              <w:rPr>
                <w:noProof/>
              </w:rPr>
              <w:t>3.7.3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bookmarkEnd w:id="353"/>
            <w:r w:rsidRPr="00DD7CCF">
              <w:t xml:space="preserve">: </w:t>
            </w:r>
            <w:r>
              <w:t>gridlike milestones in only some of the lines</w:t>
            </w:r>
          </w:p>
        </w:tc>
      </w:tr>
      <w:tr w:rsidR="00585B3C" w:rsidRPr="00DD7CCF" w14:paraId="40A5B912" w14:textId="77777777" w:rsidTr="004B12DA">
        <w:tc>
          <w:tcPr>
            <w:tcW w:w="5000" w:type="pct"/>
            <w:vAlign w:val="center"/>
          </w:tcPr>
          <w:p w14:paraId="01449F73" w14:textId="77777777" w:rsidR="00585B3C" w:rsidRPr="00DD7CCF" w:rsidRDefault="00585B3C" w:rsidP="009A26BC">
            <w:pPr>
              <w:pStyle w:val="Image"/>
            </w:pPr>
            <w:r>
              <w:t>&amp;&amp;&amp;</w:t>
            </w:r>
          </w:p>
        </w:tc>
      </w:tr>
      <w:tr w:rsidR="00585B3C" w:rsidRPr="00DD7CCF" w14:paraId="3217CD89" w14:textId="77777777" w:rsidTr="004B12DA">
        <w:tc>
          <w:tcPr>
            <w:tcW w:w="5000" w:type="pct"/>
          </w:tcPr>
          <w:p w14:paraId="30B9CD85" w14:textId="77777777" w:rsidR="00585B3C" w:rsidRDefault="00585B3C" w:rsidP="009A26BC">
            <w:pPr>
              <w:pStyle w:val="CodeParagraph"/>
              <w:keepNext/>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DD7CCF">
              <w:rPr>
                <w:rStyle w:val="Codetext"/>
              </w:rPr>
              <w:t>and</w:t>
            </w:r>
            <w:r w:rsidRPr="00DD7CCF">
              <w:rPr>
                <w:rStyle w:val="Code"/>
              </w:rPr>
              <w: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sidRPr="00DD7CCF">
              <w:rPr>
                <w:rStyle w:val="Codetext"/>
              </w:rPr>
              <w:t>an oozy smell, nor yet a dry, bare, sandy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DD7CCF">
              <w:rPr>
                <w:rStyle w:val="Codetext"/>
              </w:rPr>
              <w:t>with no</w:t>
            </w:r>
            <w:r w:rsidRPr="00DD7CCF">
              <w:rPr>
                <w:rStyle w:val="Code"/>
              </w:rPr>
              <w: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sidRPr="00DD7CCF">
              <w:rPr>
                <w:rStyle w:val="Codetext"/>
              </w:rPr>
              <w:t>thing in it to sit down on or to eat: it was a</w:t>
            </w:r>
          </w:p>
          <w:p w14:paraId="630E2E6C" w14:textId="77777777" w:rsidR="00585B3C" w:rsidRPr="00BC56FB" w:rsidRDefault="00585B3C" w:rsidP="009A26BC">
            <w:pPr>
              <w:pStyle w:val="CodeParagraph"/>
              <w:keepNext/>
            </w:pPr>
            <w:r w:rsidRPr="00DD7CCF">
              <w:rPr>
                <w:rStyle w:val="Code"/>
              </w:rPr>
              <w:t xml:space="preserve">&lt;lb </w:t>
            </w:r>
            <w:r w:rsidRPr="00DD7CCF">
              <w:rPr>
                <w:rStyle w:val="Codeattribute"/>
              </w:rPr>
              <w:t>n</w:t>
            </w:r>
            <w:r w:rsidRPr="00DD7CCF">
              <w:rPr>
                <w:rStyle w:val="Code"/>
              </w:rPr>
              <w:t>=</w:t>
            </w:r>
            <w:r w:rsidRPr="0046000E">
              <w:rPr>
                <w:rStyle w:val="Codevalue"/>
              </w:rPr>
              <w:t>"</w:t>
            </w:r>
            <w:r>
              <w:rPr>
                <w:rStyle w:val="Codevalue"/>
              </w:rPr>
              <w:t>5</w:t>
            </w:r>
            <w:r w:rsidRPr="0046000E">
              <w:rPr>
                <w:rStyle w:val="Codevalue"/>
              </w:rPr>
              <w:t>"</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BC56FB">
              <w:rPr>
                <w:rStyle w:val="Codetext"/>
              </w:rPr>
              <w:t>ho</w:t>
            </w:r>
            <w:r>
              <w:rPr>
                <w:rStyle w:val="Codetext"/>
              </w:rPr>
              <w:t xml:space="preserve">bbit-hole, </w:t>
            </w:r>
            <w:r w:rsidRPr="00DD7CCF">
              <w:rPr>
                <w:rStyle w:val="Code"/>
              </w:rPr>
              <w:t>&lt;</w:t>
            </w:r>
            <w:r>
              <w:rPr>
                <w:rStyle w:val="Code"/>
              </w:rPr>
              <w:t>unclear</w:t>
            </w:r>
            <w:r w:rsidRPr="00DD7CCF">
              <w:rPr>
                <w:rStyle w:val="Code"/>
              </w:rPr>
              <w:t>&gt;</w:t>
            </w:r>
            <w:r>
              <w:rPr>
                <w:rStyle w:val="Code"/>
              </w:rPr>
              <w:t>a</w:t>
            </w:r>
            <w:r w:rsidRPr="00DD7CCF">
              <w:rPr>
                <w:rStyle w:val="Code"/>
              </w:rPr>
              <w:t>&lt;</w:t>
            </w:r>
            <w:r>
              <w:rPr>
                <w:rStyle w:val="Code"/>
              </w:rPr>
              <w:t>/unclear</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Pr>
                <w:rStyle w:val="Codetext"/>
              </w:rPr>
              <w:t>nd that means comfort.</w:t>
            </w:r>
          </w:p>
        </w:tc>
      </w:tr>
      <w:tr w:rsidR="00585B3C" w:rsidRPr="00DD7CCF" w14:paraId="3B1C461B" w14:textId="77777777" w:rsidTr="004B12DA">
        <w:tc>
          <w:tcPr>
            <w:tcW w:w="5000" w:type="pct"/>
          </w:tcPr>
          <w:p w14:paraId="5634D49D" w14:textId="77777777" w:rsidR="00585B3C" w:rsidRPr="00DD7CCF" w:rsidRDefault="00585B3C" w:rsidP="00970055">
            <w:pPr>
              <w:pStyle w:val="TableNote"/>
            </w:pPr>
            <w:r w:rsidRPr="00DD7CCF">
              <w:t>here we have two fragments of a slab, which are clearly from the top and bottom of a single inscription, but there is no way to know how much text is lost between the two</w:t>
            </w:r>
          </w:p>
          <w:p w14:paraId="43CD6EB1" w14:textId="68B4F20C" w:rsidR="00585B3C" w:rsidRPr="00DD7CCF" w:rsidRDefault="00585B3C" w:rsidP="00970055">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B30F6E">
              <w:t>5.4.7</w:t>
            </w:r>
            <w:r w:rsidRPr="00DD7CCF">
              <w:fldChar w:fldCharType="end"/>
            </w:r>
          </w:p>
        </w:tc>
      </w:tr>
    </w:tbl>
    <w:p w14:paraId="4E4CA789" w14:textId="0192980B" w:rsidR="00760C60" w:rsidRPr="00450CC9" w:rsidRDefault="00585B3C" w:rsidP="00760C60">
      <w:pPr>
        <w:pStyle w:val="Cmsor3"/>
      </w:pPr>
      <w:bookmarkStart w:id="354" w:name="_Ref182836682"/>
      <w:bookmarkStart w:id="355" w:name="_Toc182927806"/>
      <w:r>
        <w:t>Features splitting an inscription horizontally</w:t>
      </w:r>
      <w:bookmarkEnd w:id="354"/>
      <w:bookmarkEnd w:id="355"/>
    </w:p>
    <w:p w14:paraId="6DC40051" w14:textId="05FD53A1" w:rsidR="00760C60" w:rsidRDefault="000D5073" w:rsidP="000D5073">
      <w:r>
        <w:t>A</w:t>
      </w:r>
      <w:r w:rsidR="00585B3C">
        <w:t xml:space="preserve"> fracture or other three-dimensional feature of the support may </w:t>
      </w:r>
      <w:r>
        <w:t xml:space="preserve">(on rare occasions) </w:t>
      </w:r>
      <w:r w:rsidR="00585B3C">
        <w:t>split an inscription horizontally, i.e. along the lines of text</w:t>
      </w:r>
      <w:r>
        <w:t xml:space="preserve">, as in </w:t>
      </w:r>
      <w:r>
        <w:fldChar w:fldCharType="begin"/>
      </w:r>
      <w:r>
        <w:instrText xml:space="preserve"> REF _Ref182822467 \h </w:instrText>
      </w:r>
      <w:r>
        <w:fldChar w:fldCharType="separate"/>
      </w:r>
      <w:r w:rsidR="00B30F6E" w:rsidRPr="00DD7CCF">
        <w:t xml:space="preserve">Example </w:t>
      </w:r>
      <w:r w:rsidR="00B30F6E">
        <w:rPr>
          <w:noProof/>
        </w:rPr>
        <w:t>3.7.4</w:t>
      </w:r>
      <w:r w:rsidR="00B30F6E" w:rsidRPr="00DD7CCF">
        <w:t>.</w:t>
      </w:r>
      <w:r w:rsidR="00B30F6E">
        <w:rPr>
          <w:noProof/>
        </w:rPr>
        <w:t>A</w:t>
      </w:r>
      <w:r>
        <w:fldChar w:fldCharType="end"/>
      </w:r>
      <w:r>
        <w:t xml:space="preserve">. </w:t>
      </w:r>
      <w:r w:rsidR="00517325">
        <w:t>Encoding such a feature is optional, and the considerations in §</w:t>
      </w:r>
      <w:r w:rsidR="00517325">
        <w:fldChar w:fldCharType="begin"/>
      </w:r>
      <w:r w:rsidR="00517325">
        <w:instrText xml:space="preserve"> REF _Ref182322267 \r \h </w:instrText>
      </w:r>
      <w:r w:rsidR="00517325">
        <w:fldChar w:fldCharType="separate"/>
      </w:r>
      <w:r w:rsidR="00B30F6E">
        <w:t>3.6.4</w:t>
      </w:r>
      <w:r w:rsidR="00517325">
        <w:fldChar w:fldCharType="end"/>
      </w:r>
      <w:r w:rsidR="00517325">
        <w:t xml:space="preserve"> continue to apply. However, encoding it as a gridlike partition would not be practicable, since each cell of a grid is understood to be part of a line (§</w:t>
      </w:r>
      <w:r w:rsidR="0020012B">
        <w:fldChar w:fldCharType="begin"/>
      </w:r>
      <w:r w:rsidR="0020012B">
        <w:instrText xml:space="preserve"> REF _Ref182923075 \r \h </w:instrText>
      </w:r>
      <w:r w:rsidR="0020012B">
        <w:fldChar w:fldCharType="separate"/>
      </w:r>
      <w:r w:rsidR="00B30F6E">
        <w:t>3.1</w:t>
      </w:r>
      <w:r w:rsidR="0020012B">
        <w:fldChar w:fldCharType="end"/>
      </w:r>
      <w:r w:rsidR="00517325">
        <w:t>), while here the partition is on a higher level of the extrinsic hierarchy, with full lines belonging to each fragment. Therefore, if encoding is desired, such a feature is to be treated as a pagelike partition.</w:t>
      </w:r>
    </w:p>
    <w:p w14:paraId="79AE6640" w14:textId="78AD0744" w:rsidR="00760C60" w:rsidRDefault="00517325" w:rsidP="00517325">
      <w:pPr>
        <w:pStyle w:val="Lista"/>
      </w:pPr>
      <w:r>
        <w:t>if a fracture or other feature splits an epigraphic line horizontally or nearly horizontally, so that there are parts of that line’s text on both sides of the feature, then assign the entire line arbitrarily to one side of the feature or the other</w:t>
      </w:r>
    </w:p>
    <w:p w14:paraId="264007C6" w14:textId="49FE1D2A" w:rsidR="00517325" w:rsidRDefault="00517325" w:rsidP="00517325">
      <w:pPr>
        <w:pStyle w:val="Lista"/>
      </w:pPr>
      <w:r>
        <w:t>even if a small number of characters in the affected line are wholly on one side of the feature, you are free to choose this encoding in preference of using gridlike milestones in that line</w:t>
      </w:r>
    </w:p>
    <w:tbl>
      <w:tblPr>
        <w:tblStyle w:val="CodeSampleTable"/>
        <w:tblW w:w="5000" w:type="pct"/>
        <w:tblLook w:val="04A0" w:firstRow="1" w:lastRow="0" w:firstColumn="1" w:lastColumn="0" w:noHBand="0" w:noVBand="1"/>
      </w:tblPr>
      <w:tblGrid>
        <w:gridCol w:w="9628"/>
      </w:tblGrid>
      <w:tr w:rsidR="000D5073" w:rsidRPr="00DD7CCF" w14:paraId="59D1D538"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4E70D615" w14:textId="1A0A2D35" w:rsidR="000D5073" w:rsidRPr="00DD7CCF" w:rsidRDefault="000D5073" w:rsidP="004B12DA">
            <w:pPr>
              <w:pStyle w:val="Kpalrs"/>
            </w:pPr>
            <w:bookmarkStart w:id="356" w:name="_Ref182822467"/>
            <w:r w:rsidRPr="00DD7CCF">
              <w:t xml:space="preserve">Example </w:t>
            </w:r>
            <w:r w:rsidR="00542B66">
              <w:fldChar w:fldCharType="begin"/>
            </w:r>
            <w:r w:rsidR="00542B66">
              <w:instrText xml:space="preserve"> STYLEREF</w:instrText>
            </w:r>
            <w:r w:rsidR="00542B66">
              <w:instrText xml:space="preserve"> 3 \s </w:instrText>
            </w:r>
            <w:r w:rsidR="00542B66">
              <w:fldChar w:fldCharType="separate"/>
            </w:r>
            <w:r w:rsidR="00B30F6E">
              <w:rPr>
                <w:noProof/>
              </w:rPr>
              <w:t>3.7.4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bookmarkEnd w:id="356"/>
            <w:r w:rsidRPr="00DD7CCF">
              <w:t xml:space="preserve">: </w:t>
            </w:r>
            <w:r>
              <w:t>pagelike partition for a horizontal fracture</w:t>
            </w:r>
          </w:p>
        </w:tc>
      </w:tr>
      <w:tr w:rsidR="000D5073" w:rsidRPr="00DD7CCF" w14:paraId="761D076E" w14:textId="77777777" w:rsidTr="004B12DA">
        <w:tc>
          <w:tcPr>
            <w:tcW w:w="5000" w:type="pct"/>
          </w:tcPr>
          <w:p w14:paraId="61EDAD44" w14:textId="77777777" w:rsidR="000D5073" w:rsidRPr="00DD7CCF" w:rsidRDefault="000D5073" w:rsidP="009A26BC">
            <w:pPr>
              <w:pStyle w:val="Image"/>
            </w:pPr>
          </w:p>
        </w:tc>
      </w:tr>
      <w:tr w:rsidR="000D5073" w:rsidRPr="00DD7CCF" w14:paraId="37F5F5B7" w14:textId="77777777" w:rsidTr="004B12DA">
        <w:tc>
          <w:tcPr>
            <w:tcW w:w="5000" w:type="pct"/>
          </w:tcPr>
          <w:p w14:paraId="52B2FF38" w14:textId="77777777" w:rsidR="000D5073" w:rsidRPr="00DD7CCF" w:rsidRDefault="000D5073" w:rsidP="009A26BC">
            <w:pPr>
              <w:pStyle w:val="TableNote"/>
              <w:keepNext/>
            </w:pPr>
            <w:r>
              <w:t>&amp;&amp;&amp;</w:t>
            </w:r>
          </w:p>
        </w:tc>
      </w:tr>
      <w:tr w:rsidR="000D5073" w:rsidRPr="00DD7CCF" w14:paraId="419063D1" w14:textId="77777777" w:rsidTr="004B12DA">
        <w:tc>
          <w:tcPr>
            <w:tcW w:w="5000" w:type="pct"/>
          </w:tcPr>
          <w:p w14:paraId="71E0364F" w14:textId="77777777" w:rsidR="000D5073" w:rsidRPr="00DD7CCF" w:rsidRDefault="000D5073" w:rsidP="004B12DA">
            <w:pPr>
              <w:pStyle w:val="CodeParagraph"/>
              <w:rPr>
                <w:rStyle w:val="Code"/>
              </w:rPr>
            </w:pPr>
            <w:r>
              <w:rPr>
                <w:rStyle w:val="Code"/>
              </w:rPr>
              <w:t>&amp;&amp;&amp;</w:t>
            </w:r>
          </w:p>
        </w:tc>
      </w:tr>
    </w:tbl>
    <w:p w14:paraId="059C57A5" w14:textId="6D6CB12E" w:rsidR="00970055" w:rsidRDefault="00585B3C" w:rsidP="00970055">
      <w:pPr>
        <w:pStyle w:val="Cmsor3"/>
      </w:pPr>
      <w:bookmarkStart w:id="357" w:name="_Ref182813737"/>
      <w:bookmarkStart w:id="358" w:name="_Toc182927807"/>
      <w:r>
        <w:t>F</w:t>
      </w:r>
      <w:r w:rsidR="00970055">
        <w:t xml:space="preserve">eatures splitting </w:t>
      </w:r>
      <w:proofErr w:type="spellStart"/>
      <w:r w:rsidR="00970055">
        <w:rPr>
          <w:rStyle w:val="Foreign"/>
        </w:rPr>
        <w:t>akṣara</w:t>
      </w:r>
      <w:r w:rsidR="00970055">
        <w:t>s</w:t>
      </w:r>
      <w:bookmarkEnd w:id="357"/>
      <w:bookmarkEnd w:id="358"/>
      <w:proofErr w:type="spellEnd"/>
    </w:p>
    <w:p w14:paraId="59DB0E1C" w14:textId="17180214" w:rsidR="00970055" w:rsidRDefault="00517325" w:rsidP="00517325">
      <w:r>
        <w:t xml:space="preserve">Three-dimensional </w:t>
      </w:r>
      <w:r w:rsidR="00970055">
        <w:t xml:space="preserve">features </w:t>
      </w:r>
      <w:r>
        <w:t xml:space="preserve">of the support, </w:t>
      </w:r>
      <w:r w:rsidR="00970055">
        <w:t>such as a crack</w:t>
      </w:r>
      <w:r>
        <w:t>,</w:t>
      </w:r>
      <w:r w:rsidR="00970055">
        <w:t xml:space="preserve"> may </w:t>
      </w:r>
      <w:commentRangeStart w:id="359"/>
      <w:r w:rsidR="00970055">
        <w:t>split a character inadvertently</w:t>
      </w:r>
      <w:commentRangeEnd w:id="359"/>
      <w:r w:rsidR="00970055">
        <w:rPr>
          <w:rStyle w:val="Jegyzethivatkozs"/>
          <w:rFonts w:cs="Mangal"/>
        </w:rPr>
        <w:commentReference w:id="359"/>
      </w:r>
      <w:r>
        <w:t>.</w:t>
      </w:r>
      <w:r w:rsidR="00970055">
        <w:t xml:space="preserve"> </w:t>
      </w:r>
      <w:r>
        <w:t>When all or most of a line is split horizontally, handle it as per §</w:t>
      </w:r>
      <w:r>
        <w:fldChar w:fldCharType="begin"/>
      </w:r>
      <w:r>
        <w:instrText xml:space="preserve"> REF _Ref182836682 \r \h </w:instrText>
      </w:r>
      <w:r>
        <w:fldChar w:fldCharType="separate"/>
      </w:r>
      <w:r w:rsidR="00B30F6E">
        <w:t>3.7.4</w:t>
      </w:r>
      <w:r>
        <w:fldChar w:fldCharType="end"/>
      </w:r>
      <w:r>
        <w:t xml:space="preserve">. Otherwise, as in </w:t>
      </w:r>
      <w:r>
        <w:fldChar w:fldCharType="begin"/>
      </w:r>
      <w:r>
        <w:instrText xml:space="preserve"> REF _Ref182386652 \h </w:instrText>
      </w:r>
      <w:r>
        <w:fldChar w:fldCharType="separate"/>
      </w:r>
      <w:r w:rsidR="00B30F6E" w:rsidRPr="00DD7CCF">
        <w:t xml:space="preserve">Example </w:t>
      </w:r>
      <w:r w:rsidR="00B30F6E">
        <w:rPr>
          <w:noProof/>
        </w:rPr>
        <w:t>3.7.5</w:t>
      </w:r>
      <w:r w:rsidR="00B30F6E" w:rsidRPr="00DD7CCF">
        <w:t>.</w:t>
      </w:r>
      <w:r w:rsidR="00B30F6E">
        <w:rPr>
          <w:noProof/>
        </w:rPr>
        <w:t>A</w:t>
      </w:r>
      <w:r>
        <w:fldChar w:fldCharType="end"/>
      </w:r>
      <w:r w:rsidR="004D1F94">
        <w:t xml:space="preserve"> as well as </w:t>
      </w:r>
      <w:r w:rsidR="004D1F94">
        <w:fldChar w:fldCharType="begin"/>
      </w:r>
      <w:r w:rsidR="004D1F94">
        <w:instrText xml:space="preserve"> REF _Ref182834409 \h </w:instrText>
      </w:r>
      <w:r w:rsidR="004D1F94">
        <w:fldChar w:fldCharType="separate"/>
      </w:r>
      <w:r w:rsidR="00B30F6E" w:rsidRPr="00DD7CCF">
        <w:t xml:space="preserve">Example </w:t>
      </w:r>
      <w:r w:rsidR="00B30F6E">
        <w:rPr>
          <w:noProof/>
        </w:rPr>
        <w:t>3.7.3</w:t>
      </w:r>
      <w:r w:rsidR="00B30F6E" w:rsidRPr="00DD7CCF">
        <w:t>.</w:t>
      </w:r>
      <w:r w:rsidR="00B30F6E">
        <w:rPr>
          <w:noProof/>
        </w:rPr>
        <w:t>A</w:t>
      </w:r>
      <w:r w:rsidR="004D1F94">
        <w:fldChar w:fldCharType="end"/>
      </w:r>
      <w:r w:rsidR="004D1F94">
        <w:t xml:space="preserve"> above</w:t>
      </w:r>
      <w:r>
        <w:t>, proceed as follows:</w:t>
      </w:r>
    </w:p>
    <w:p w14:paraId="43B938B7" w14:textId="77777777" w:rsidR="00970055" w:rsidRDefault="00970055" w:rsidP="00517325">
      <w:pPr>
        <w:pStyle w:val="Lista"/>
      </w:pPr>
      <w:r>
        <w:t xml:space="preserve">any character components that can be represented separately in transliteration (e.g. an </w:t>
      </w:r>
      <w:r>
        <w:rPr>
          <w:rStyle w:val="Foreign"/>
        </w:rPr>
        <w:t>anusvāra</w:t>
      </w:r>
      <w:r>
        <w:t xml:space="preserve"> or a vowel marker) and are wholly or mostly on one side of the feature should be placed on the applicable side of the milestone element</w:t>
      </w:r>
    </w:p>
    <w:p w14:paraId="496730F4" w14:textId="34E8DCA2" w:rsidR="00970055" w:rsidRPr="00170855" w:rsidRDefault="00970055" w:rsidP="00517325">
      <w:pPr>
        <w:pStyle w:val="Lista"/>
      </w:pPr>
      <w:r>
        <w:t xml:space="preserve">any character components which are split into more or less equal parts by the feature should be allocated arbitrarily to one side of the milestone or the other, on the basis of considerations such as the location of the larger or diagnostically more useful part of the </w:t>
      </w:r>
      <w:r w:rsidRPr="00F94861">
        <w:rPr>
          <w:rStyle w:val="Foreign"/>
        </w:rPr>
        <w:t>akṣara</w:t>
      </w:r>
      <w:r>
        <w:t xml:space="preserve"> and the location of morpheme boundaries</w:t>
      </w:r>
    </w:p>
    <w:tbl>
      <w:tblPr>
        <w:tblStyle w:val="CodeSampleTable"/>
        <w:tblW w:w="5000" w:type="pct"/>
        <w:tblLook w:val="04A0" w:firstRow="1" w:lastRow="0" w:firstColumn="1" w:lastColumn="0" w:noHBand="0" w:noVBand="1"/>
      </w:tblPr>
      <w:tblGrid>
        <w:gridCol w:w="6393"/>
        <w:gridCol w:w="3235"/>
      </w:tblGrid>
      <w:tr w:rsidR="00970055" w:rsidRPr="00DD7CCF" w14:paraId="71A83956"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6CDD670" w14:textId="3B1907C0" w:rsidR="00970055" w:rsidRPr="00DD7CCF" w:rsidRDefault="00970055" w:rsidP="00970055">
            <w:pPr>
              <w:pStyle w:val="Kpalrs"/>
            </w:pPr>
            <w:bookmarkStart w:id="360" w:name="_Ref182386652"/>
            <w:bookmarkStart w:id="361" w:name="_Ref182386649"/>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3.7.5</w:t>
            </w:r>
            <w:r w:rsidR="00542B66">
              <w:rPr>
                <w:noProof/>
              </w:rPr>
              <w:fldChar w:fldCharType="end"/>
            </w:r>
            <w:r w:rsidRPr="00DD7CCF">
              <w:t>.</w:t>
            </w:r>
            <w:r w:rsidR="00542B66">
              <w:fldChar w:fldCharType="begin"/>
            </w:r>
            <w:r w:rsidR="00542B66">
              <w:instrText xml:space="preserve"> SEQ Example \* ALPHABETIC </w:instrText>
            </w:r>
            <w:r w:rsidR="00542B66">
              <w:instrText xml:space="preserve">\s 3 </w:instrText>
            </w:r>
            <w:r w:rsidR="00542B66">
              <w:fldChar w:fldCharType="separate"/>
            </w:r>
            <w:r w:rsidR="00B30F6E">
              <w:rPr>
                <w:noProof/>
              </w:rPr>
              <w:t>A</w:t>
            </w:r>
            <w:r w:rsidR="00542B66">
              <w:rPr>
                <w:noProof/>
              </w:rPr>
              <w:fldChar w:fldCharType="end"/>
            </w:r>
            <w:bookmarkEnd w:id="360"/>
            <w:r w:rsidRPr="00DD7CCF">
              <w:t xml:space="preserve">: </w:t>
            </w:r>
            <w:r>
              <w:t>characters inadvertently split by a gridlike feature</w:t>
            </w:r>
            <w:bookmarkEnd w:id="361"/>
          </w:p>
        </w:tc>
      </w:tr>
      <w:tr w:rsidR="00970055" w:rsidRPr="00DD7CCF" w14:paraId="40409C10" w14:textId="77777777" w:rsidTr="004B12DA">
        <w:trPr>
          <w:trHeight w:val="516"/>
        </w:trPr>
        <w:tc>
          <w:tcPr>
            <w:tcW w:w="3320" w:type="pct"/>
          </w:tcPr>
          <w:p w14:paraId="5DAC905A" w14:textId="77777777" w:rsidR="00970055" w:rsidRPr="00F94861" w:rsidRDefault="00970055" w:rsidP="009A26BC">
            <w:pPr>
              <w:pStyle w:val="CodeParagraph"/>
              <w:keepNext/>
              <w:rPr>
                <w:rStyle w:val="Codetext"/>
              </w:rPr>
            </w:pPr>
            <w:r w:rsidRPr="00F94861">
              <w:rPr>
                <w:rStyle w:val="Codetext"/>
              </w:rPr>
              <w:t xml:space="preserve">piṅul· </w:t>
            </w:r>
            <w:r w:rsidRPr="00F94861">
              <w:rPr>
                <w:rStyle w:val="Code"/>
              </w:rPr>
              <w:t xml:space="preserve">&lt;milestone </w:t>
            </w:r>
            <w:r w:rsidRPr="00F94861">
              <w:rPr>
                <w:rStyle w:val="Codeattribute"/>
              </w:rPr>
              <w:t>unit=</w:t>
            </w:r>
            <w:r w:rsidRPr="00F94861">
              <w:rPr>
                <w:rStyle w:val="Codevalue"/>
              </w:rPr>
              <w:t>"fragment"</w:t>
            </w:r>
            <w:r w:rsidRPr="00F94861">
              <w:rPr>
                <w:rStyle w:val="Code"/>
              </w:rPr>
              <w:t xml:space="preserve"> </w:t>
            </w:r>
            <w:r w:rsidRPr="00F94861">
              <w:rPr>
                <w:rStyle w:val="Codeattribute"/>
              </w:rPr>
              <w:t>n=</w:t>
            </w:r>
            <w:r w:rsidRPr="00F94861">
              <w:rPr>
                <w:rStyle w:val="Codevalue"/>
              </w:rPr>
              <w:t>"2"</w:t>
            </w:r>
            <w:r w:rsidRPr="00F94861">
              <w:rPr>
                <w:rStyle w:val="Code"/>
              </w:rPr>
              <w:t>/&gt;</w:t>
            </w:r>
            <w:r w:rsidRPr="00F94861">
              <w:rPr>
                <w:rStyle w:val="Codetext"/>
              </w:rPr>
              <w:t xml:space="preserve"> </w:t>
            </w:r>
            <w:r w:rsidRPr="00F94861">
              <w:rPr>
                <w:rStyle w:val="Code"/>
              </w:rPr>
              <w:t>&lt;unclear&gt;</w:t>
            </w:r>
            <w:r w:rsidRPr="00F94861">
              <w:rPr>
                <w:rStyle w:val="Codetext"/>
              </w:rPr>
              <w:t>hu</w:t>
            </w:r>
            <w:r w:rsidRPr="00F94861">
              <w:rPr>
                <w:rStyle w:val="Code"/>
              </w:rPr>
              <w:t>&lt;/unclear&gt;</w:t>
            </w:r>
            <w:r w:rsidRPr="00F94861">
              <w:rPr>
                <w:rStyle w:val="Codetext"/>
              </w:rPr>
              <w:t>ler·</w:t>
            </w:r>
          </w:p>
        </w:tc>
        <w:tc>
          <w:tcPr>
            <w:tcW w:w="1680" w:type="pct"/>
            <w:vMerge w:val="restart"/>
            <w:vAlign w:val="bottom"/>
          </w:tcPr>
          <w:p w14:paraId="402AAD21" w14:textId="77777777" w:rsidR="00970055" w:rsidRPr="00DD7CCF" w:rsidRDefault="00970055" w:rsidP="009A26BC">
            <w:pPr>
              <w:pStyle w:val="Image"/>
            </w:pPr>
            <w:r>
              <w:drawing>
                <wp:inline distT="0" distB="0" distL="0" distR="0" wp14:anchorId="327B1C1B" wp14:editId="37F20F67">
                  <wp:extent cx="2048400" cy="763200"/>
                  <wp:effectExtent l="0" t="0" r="0" b="0"/>
                  <wp:docPr id="5595725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48400" cy="763200"/>
                          </a:xfrm>
                          <a:prstGeom prst="rect">
                            <a:avLst/>
                          </a:prstGeom>
                          <a:noFill/>
                          <a:ln>
                            <a:noFill/>
                          </a:ln>
                        </pic:spPr>
                      </pic:pic>
                    </a:graphicData>
                  </a:graphic>
                </wp:inline>
              </w:drawing>
            </w:r>
          </w:p>
        </w:tc>
      </w:tr>
      <w:tr w:rsidR="00970055" w:rsidRPr="00DD7CCF" w14:paraId="7469BD9A" w14:textId="77777777" w:rsidTr="004B12DA">
        <w:trPr>
          <w:trHeight w:val="516"/>
        </w:trPr>
        <w:tc>
          <w:tcPr>
            <w:tcW w:w="3320" w:type="pct"/>
          </w:tcPr>
          <w:p w14:paraId="09AFD9D2" w14:textId="77777777" w:rsidR="00970055" w:rsidRDefault="00970055" w:rsidP="009A26BC">
            <w:pPr>
              <w:pStyle w:val="TableNote"/>
              <w:keepNext/>
            </w:pPr>
            <w:r>
              <w:t xml:space="preserve">the character </w:t>
            </w:r>
            <w:r>
              <w:rPr>
                <w:rStyle w:val="Foreign"/>
              </w:rPr>
              <w:t>hu</w:t>
            </w:r>
            <w:r>
              <w:t xml:space="preserve"> is split in roughly equal parts by a vertical crack</w:t>
            </w:r>
          </w:p>
          <w:p w14:paraId="3A44161F" w14:textId="77777777" w:rsidR="00970055" w:rsidRPr="00BE6C7C" w:rsidRDefault="00970055" w:rsidP="009A26BC">
            <w:pPr>
              <w:pStyle w:val="TableNote"/>
              <w:keepNext/>
            </w:pPr>
            <w:r>
              <w:t xml:space="preserve">most of this character is to the right of the crack, and this character is the beginning of a word, so the entire transliteration has been placed to the right of the milestone, which does not take </w:t>
            </w:r>
            <w:r w:rsidRPr="00D441A4">
              <w:rPr>
                <w:rStyle w:val="Codeattribute"/>
              </w:rPr>
              <w:t>@break=</w:t>
            </w:r>
            <w:r w:rsidRPr="00D441A4">
              <w:rPr>
                <w:rStyle w:val="Codevalue"/>
              </w:rPr>
              <w:t>"no"</w:t>
            </w:r>
          </w:p>
        </w:tc>
        <w:tc>
          <w:tcPr>
            <w:tcW w:w="1680" w:type="pct"/>
            <w:vMerge/>
            <w:vAlign w:val="bottom"/>
          </w:tcPr>
          <w:p w14:paraId="61116C04" w14:textId="77777777" w:rsidR="00970055" w:rsidRDefault="00970055" w:rsidP="009A26BC">
            <w:pPr>
              <w:pStyle w:val="Image"/>
            </w:pPr>
          </w:p>
        </w:tc>
      </w:tr>
      <w:tr w:rsidR="00970055" w:rsidRPr="00DD7CCF" w14:paraId="21F3F6AB" w14:textId="77777777" w:rsidTr="004B12DA">
        <w:trPr>
          <w:trHeight w:val="548"/>
        </w:trPr>
        <w:tc>
          <w:tcPr>
            <w:tcW w:w="3320" w:type="pct"/>
          </w:tcPr>
          <w:p w14:paraId="179BA938" w14:textId="77777777" w:rsidR="00970055" w:rsidRPr="00F94861" w:rsidRDefault="00970055" w:rsidP="009A26BC">
            <w:pPr>
              <w:pStyle w:val="CodeParagraph"/>
              <w:keepNext/>
              <w:rPr>
                <w:rStyle w:val="Codetext"/>
              </w:rPr>
            </w:pPr>
            <w:r w:rsidRPr="00F94861">
              <w:rPr>
                <w:rStyle w:val="Codetext"/>
              </w:rPr>
              <w:t>Ika</w:t>
            </w:r>
            <w:r w:rsidRPr="00F94861">
              <w:rPr>
                <w:rStyle w:val="Code"/>
              </w:rPr>
              <w:t>&lt;unclear&gt;</w:t>
            </w:r>
            <w:r w:rsidRPr="00F94861">
              <w:rPr>
                <w:rStyle w:val="Codetext"/>
              </w:rPr>
              <w:t>na</w:t>
            </w:r>
            <w:r w:rsidRPr="00F94861">
              <w:rPr>
                <w:rStyle w:val="Code"/>
              </w:rPr>
              <w:t xml:space="preserve">&lt;/unclear&gt;&lt;milestone </w:t>
            </w:r>
            <w:r w:rsidRPr="00F94861">
              <w:rPr>
                <w:rStyle w:val="Codeattribute"/>
              </w:rPr>
              <w:t>unit=</w:t>
            </w:r>
            <w:r w:rsidRPr="00F94861">
              <w:rPr>
                <w:rStyle w:val="Codevalue"/>
              </w:rPr>
              <w:t>"fragment"</w:t>
            </w:r>
            <w:r w:rsidRPr="00F94861">
              <w:rPr>
                <w:rStyle w:val="Code"/>
              </w:rPr>
              <w:t xml:space="preserve"> </w:t>
            </w:r>
            <w:r w:rsidRPr="00F94861">
              <w:rPr>
                <w:rStyle w:val="Codeattribute"/>
              </w:rPr>
              <w:t>n=</w:t>
            </w:r>
            <w:r w:rsidRPr="00F94861">
              <w:rPr>
                <w:rStyle w:val="Codevalue"/>
              </w:rPr>
              <w:t>"2"</w:t>
            </w:r>
            <w:r w:rsidRPr="00F94861">
              <w:rPr>
                <w:rStyle w:val="Code"/>
              </w:rPr>
              <w:t xml:space="preserve"> </w:t>
            </w:r>
            <w:r>
              <w:rPr>
                <w:rStyle w:val="Codeattribute"/>
              </w:rPr>
              <w:t>break</w:t>
            </w:r>
            <w:r w:rsidRPr="00F94861">
              <w:rPr>
                <w:rStyle w:val="Codeattribute"/>
              </w:rPr>
              <w:t>=</w:t>
            </w:r>
            <w:r w:rsidRPr="00F94861">
              <w:rPr>
                <w:rStyle w:val="Codevalue"/>
              </w:rPr>
              <w:t>"</w:t>
            </w:r>
            <w:r>
              <w:rPr>
                <w:rStyle w:val="Codevalue"/>
              </w:rPr>
              <w:t>no</w:t>
            </w:r>
            <w:r w:rsidRPr="00F94861">
              <w:rPr>
                <w:rStyle w:val="Codevalue"/>
              </w:rPr>
              <w:t>"</w:t>
            </w:r>
            <w:r w:rsidRPr="00F94861">
              <w:rPr>
                <w:rStyle w:val="Code"/>
              </w:rPr>
              <w:t>/&gt;&lt;unclear&gt;</w:t>
            </w:r>
            <w:r w:rsidRPr="00F94861">
              <w:rPr>
                <w:rStyle w:val="Codetext"/>
              </w:rPr>
              <w:t>ṁ</w:t>
            </w:r>
            <w:r w:rsidRPr="00F94861">
              <w:rPr>
                <w:rStyle w:val="Code"/>
              </w:rPr>
              <w:t>&lt;/unclear&gt;</w:t>
            </w:r>
            <w:r w:rsidRPr="00F94861">
              <w:rPr>
                <w:rStyle w:val="Codetext"/>
              </w:rPr>
              <w:t xml:space="preserve"> patiḥ</w:t>
            </w:r>
          </w:p>
        </w:tc>
        <w:tc>
          <w:tcPr>
            <w:tcW w:w="1680" w:type="pct"/>
            <w:vMerge w:val="restart"/>
            <w:vAlign w:val="bottom"/>
          </w:tcPr>
          <w:p w14:paraId="49B78EF4" w14:textId="77777777" w:rsidR="00970055" w:rsidRPr="00DD7CCF" w:rsidRDefault="00970055" w:rsidP="009A26BC">
            <w:pPr>
              <w:pStyle w:val="Image"/>
            </w:pPr>
            <w:r>
              <w:drawing>
                <wp:inline distT="0" distB="0" distL="0" distR="0" wp14:anchorId="5C45A2DB" wp14:editId="76858D7D">
                  <wp:extent cx="1641600" cy="820800"/>
                  <wp:effectExtent l="0" t="0" r="0" b="0"/>
                  <wp:docPr id="172161797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H="1">
                            <a:off x="0" y="0"/>
                            <a:ext cx="1641600" cy="820800"/>
                          </a:xfrm>
                          <a:prstGeom prst="rect">
                            <a:avLst/>
                          </a:prstGeom>
                          <a:noFill/>
                          <a:ln>
                            <a:noFill/>
                          </a:ln>
                        </pic:spPr>
                      </pic:pic>
                    </a:graphicData>
                  </a:graphic>
                </wp:inline>
              </w:drawing>
            </w:r>
          </w:p>
        </w:tc>
      </w:tr>
      <w:tr w:rsidR="00970055" w:rsidRPr="00DD7CCF" w14:paraId="754BFAD9" w14:textId="77777777" w:rsidTr="004B12DA">
        <w:trPr>
          <w:trHeight w:val="548"/>
        </w:trPr>
        <w:tc>
          <w:tcPr>
            <w:tcW w:w="3320" w:type="pct"/>
          </w:tcPr>
          <w:p w14:paraId="274AB14D" w14:textId="77777777" w:rsidR="00970055" w:rsidRDefault="00970055" w:rsidP="00970055">
            <w:pPr>
              <w:pStyle w:val="TableNote"/>
            </w:pPr>
            <w:r>
              <w:t xml:space="preserve">the character </w:t>
            </w:r>
            <w:r>
              <w:rPr>
                <w:rStyle w:val="Foreign"/>
              </w:rPr>
              <w:t>naṁ</w:t>
            </w:r>
            <w:r>
              <w:t xml:space="preserve"> is split and partly obliterated by a vertical crack</w:t>
            </w:r>
          </w:p>
          <w:p w14:paraId="77808CC5" w14:textId="77777777" w:rsidR="00970055" w:rsidRPr="00BE6C7C" w:rsidRDefault="00970055" w:rsidP="00970055">
            <w:pPr>
              <w:pStyle w:val="TableNote"/>
              <w:rPr>
                <w:rStyle w:val="Codetext"/>
                <w:rFonts w:ascii="Calibri" w:hAnsi="Calibri" w:cs="Arial Unicode MS"/>
                <w:noProof w:val="0"/>
                <w:color w:val="auto"/>
                <w:shd w:val="clear" w:color="auto" w:fill="auto"/>
              </w:rPr>
            </w:pPr>
            <w:r>
              <w:t xml:space="preserve">the </w:t>
            </w:r>
            <w:r>
              <w:rPr>
                <w:rStyle w:val="Foreign"/>
              </w:rPr>
              <w:t>anusvāra</w:t>
            </w:r>
            <w:r>
              <w:t xml:space="preserve"> is (or would have been) definitely to the right of the crack, while the body </w:t>
            </w:r>
            <w:r>
              <w:rPr>
                <w:rStyle w:val="Foreign"/>
              </w:rPr>
              <w:t>na</w:t>
            </w:r>
            <w:r>
              <w:t xml:space="preserve"> has been arbitrarily allocated to the left of the milestone, which needs </w:t>
            </w:r>
            <w:r w:rsidRPr="00D441A4">
              <w:rPr>
                <w:rStyle w:val="Codeattribute"/>
              </w:rPr>
              <w:t>@break=</w:t>
            </w:r>
            <w:r w:rsidRPr="00D441A4">
              <w:rPr>
                <w:rStyle w:val="Codevalue"/>
              </w:rPr>
              <w:t>"no"</w:t>
            </w:r>
          </w:p>
        </w:tc>
        <w:tc>
          <w:tcPr>
            <w:tcW w:w="1680" w:type="pct"/>
            <w:vMerge/>
            <w:vAlign w:val="bottom"/>
          </w:tcPr>
          <w:p w14:paraId="19A54B71" w14:textId="77777777" w:rsidR="00970055" w:rsidRDefault="00970055" w:rsidP="00970055">
            <w:pPr>
              <w:pStyle w:val="Image"/>
            </w:pPr>
          </w:p>
        </w:tc>
      </w:tr>
    </w:tbl>
    <w:p w14:paraId="1F369F53" w14:textId="77777777" w:rsidR="00B115F2" w:rsidRPr="00DD7CCF" w:rsidRDefault="00B115F2" w:rsidP="00B115F2">
      <w:pPr>
        <w:pStyle w:val="Cmsor2"/>
      </w:pPr>
      <w:bookmarkStart w:id="362" w:name="_Ref43984718"/>
      <w:bookmarkStart w:id="363" w:name="_Ref182210491"/>
      <w:bookmarkStart w:id="364" w:name="_Toc182927808"/>
      <w:r w:rsidRPr="00DD7CCF">
        <w:t>Not-quite partitions</w:t>
      </w:r>
      <w:bookmarkEnd w:id="362"/>
      <w:bookmarkEnd w:id="363"/>
      <w:bookmarkEnd w:id="364"/>
    </w:p>
    <w:p w14:paraId="0D8B0188" w14:textId="77777777" w:rsidR="00B115F2" w:rsidRPr="00DD7CCF" w:rsidRDefault="00B115F2" w:rsidP="00B115F2">
      <w:pPr>
        <w:pStyle w:val="Cmsor3"/>
      </w:pPr>
      <w:bookmarkStart w:id="365" w:name="_2aaf1avj18kw" w:colFirst="0" w:colLast="0"/>
      <w:bookmarkStart w:id="366" w:name="_rr8pkbi3b1cc" w:colFirst="0" w:colLast="0"/>
      <w:bookmarkStart w:id="367" w:name="_Ref43984388"/>
      <w:bookmarkStart w:id="368" w:name="_Toc182927809"/>
      <w:bookmarkEnd w:id="365"/>
      <w:bookmarkEnd w:id="366"/>
      <w:r>
        <w:t>Vertical s</w:t>
      </w:r>
      <w:r w:rsidRPr="00DD7CCF">
        <w:t>ectioning with space</w:t>
      </w:r>
      <w:bookmarkEnd w:id="367"/>
      <w:bookmarkEnd w:id="368"/>
    </w:p>
    <w:p w14:paraId="28C671BC" w14:textId="23D9C3FF" w:rsidR="00B115F2" w:rsidRDefault="00B115F2" w:rsidP="00B115F2">
      <w:r>
        <w:t>S</w:t>
      </w:r>
      <w:r w:rsidRPr="00DD7CCF">
        <w:t xml:space="preserve">ections of a reasonably coherent text are </w:t>
      </w:r>
      <w:r>
        <w:t xml:space="preserve">sometimes </w:t>
      </w:r>
      <w:r w:rsidRPr="00DD7CCF">
        <w:t xml:space="preserve">separated by vertical </w:t>
      </w:r>
      <w:r w:rsidRPr="00E24F87">
        <w:rPr>
          <w:noProof/>
        </w:rPr>
        <w:t>(</w:t>
      </w:r>
      <w:r w:rsidRPr="00DD7CCF">
        <w:t>interlinear) space in what is otherwise a fairly well-defined single zone</w:t>
      </w:r>
      <w:r>
        <w:t>. I</w:t>
      </w:r>
      <w:r w:rsidRPr="00DD7CCF">
        <w:t xml:space="preserve">f the first or last line </w:t>
      </w:r>
      <w:r>
        <w:t>(</w:t>
      </w:r>
      <w:r w:rsidRPr="00DD7CCF">
        <w:t>or few lines</w:t>
      </w:r>
      <w:r>
        <w:t>)</w:t>
      </w:r>
      <w:r w:rsidRPr="00DD7CCF">
        <w:t xml:space="preserve"> of an inscription are set apart visually from the rest, see the following subsections </w:t>
      </w:r>
      <w:r w:rsidRPr="00E24F87">
        <w:rPr>
          <w:noProof/>
        </w:rPr>
        <w:t>(</w:t>
      </w:r>
      <w:r w:rsidRPr="00DD7CCF">
        <w:t>§</w:t>
      </w:r>
      <w:r w:rsidRPr="00DD7CCF">
        <w:fldChar w:fldCharType="begin"/>
      </w:r>
      <w:r w:rsidRPr="00DD7CCF">
        <w:instrText xml:space="preserve"> REF _Ref43978135 \r \h </w:instrText>
      </w:r>
      <w:r>
        <w:instrText xml:space="preserve"> \* MERGEFORMAT </w:instrText>
      </w:r>
      <w:r w:rsidRPr="00DD7CCF">
        <w:fldChar w:fldCharType="separate"/>
      </w:r>
      <w:r w:rsidR="00B30F6E">
        <w:t>3.8.2</w:t>
      </w:r>
      <w:r w:rsidRPr="00DD7CCF">
        <w:fldChar w:fldCharType="end"/>
      </w:r>
      <w:r w:rsidRPr="00DD7CCF">
        <w:t xml:space="preserve"> and §</w:t>
      </w:r>
      <w:r>
        <w:fldChar w:fldCharType="begin"/>
      </w:r>
      <w:r>
        <w:instrText xml:space="preserve"> REF _Ref182233273 \r \h </w:instrText>
      </w:r>
      <w:r>
        <w:fldChar w:fldCharType="separate"/>
      </w:r>
      <w:r w:rsidR="00B30F6E">
        <w:t>3.8.3</w:t>
      </w:r>
      <w:r>
        <w:fldChar w:fldCharType="end"/>
      </w:r>
      <w:r w:rsidRPr="00DD7CCF">
        <w:t xml:space="preserve">) for </w:t>
      </w:r>
      <w:r>
        <w:t xml:space="preserve">the relevant </w:t>
      </w:r>
      <w:r w:rsidRPr="00DD7CCF">
        <w:t>encoding</w:t>
      </w:r>
      <w:r>
        <w:t>. Otherwise, choose one of the following options depending on your judgement of the degree to which the sections are semantically and physically distinct:</w:t>
      </w:r>
    </w:p>
    <w:p w14:paraId="6005FD08" w14:textId="77777777" w:rsidR="00B115F2" w:rsidRDefault="00B115F2" w:rsidP="00B115F2">
      <w:pPr>
        <w:pStyle w:val="Lista"/>
      </w:pPr>
      <w:r w:rsidRPr="000B2AFA">
        <w:t xml:space="preserve">if there is </w:t>
      </w:r>
      <w:r w:rsidRPr="000B2AFA">
        <w:rPr>
          <w:b/>
          <w:bCs/>
        </w:rPr>
        <w:t>little to no</w:t>
      </w:r>
      <w:r w:rsidRPr="000B2AFA">
        <w:t xml:space="preserve"> semantic discontinuity between the sections, and the physical separation is not very emphatic,</w:t>
      </w:r>
      <w:r>
        <w:t xml:space="preserve"> then </w:t>
      </w:r>
      <w:r w:rsidRPr="00DD7CCF">
        <w:t>encode the text as a single unit, ignoring the interlinear space in your edition and only describing it in the layout description</w:t>
      </w:r>
    </w:p>
    <w:p w14:paraId="60C8FD89" w14:textId="74541AA9" w:rsidR="00B115F2" w:rsidRDefault="00B115F2" w:rsidP="00B115F2">
      <w:pPr>
        <w:pStyle w:val="Lista"/>
      </w:pPr>
      <w:r>
        <w:t xml:space="preserve">if the sections are </w:t>
      </w:r>
      <w:r w:rsidRPr="000B2AFA">
        <w:rPr>
          <w:b/>
          <w:bCs/>
        </w:rPr>
        <w:t>semantically separate</w:t>
      </w:r>
      <w:r>
        <w:t xml:space="preserve"> and/or the </w:t>
      </w:r>
      <w:r w:rsidRPr="000B2AFA">
        <w:rPr>
          <w:b/>
          <w:bCs/>
        </w:rPr>
        <w:t>physical separation is emphasized</w:t>
      </w:r>
      <w:r>
        <w:t xml:space="preserve"> (for instance by a large space or by a carved feature), then </w:t>
      </w:r>
      <w:r w:rsidRPr="00DD7CCF">
        <w:t xml:space="preserve">encode pagelike partitions </w:t>
      </w:r>
      <w:r>
        <w:t xml:space="preserve">as per </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B30F6E">
        <w:t>3.4</w:t>
      </w:r>
      <w:r w:rsidRPr="00DD7CCF">
        <w:fldChar w:fldCharType="end"/>
      </w:r>
    </w:p>
    <w:p w14:paraId="19B3649D" w14:textId="0A281D06" w:rsidR="00B115F2" w:rsidRPr="00DD7CCF" w:rsidRDefault="00B115F2" w:rsidP="00B115F2">
      <w:pPr>
        <w:pStyle w:val="Lista"/>
      </w:pPr>
      <w:r>
        <w:t>if the sections are completely independent, then boxlike partitions (§</w:t>
      </w:r>
      <w:r>
        <w:fldChar w:fldCharType="begin"/>
      </w:r>
      <w:r>
        <w:instrText xml:space="preserve"> REF _Ref43978987 \r \h </w:instrText>
      </w:r>
      <w:r>
        <w:fldChar w:fldCharType="separate"/>
      </w:r>
      <w:r w:rsidR="00B30F6E">
        <w:t>3.2</w:t>
      </w:r>
      <w:r>
        <w:fldChar w:fldCharType="end"/>
      </w:r>
      <w:r>
        <w:t>) may be applicable, but before encoding such a partition, consider carefully the guidelines in §</w:t>
      </w:r>
      <w:r>
        <w:fldChar w:fldCharType="begin"/>
      </w:r>
      <w:r>
        <w:instrText xml:space="preserve"> REF _Ref43978278 \r \h </w:instrText>
      </w:r>
      <w:r>
        <w:fldChar w:fldCharType="separate"/>
      </w:r>
      <w:r w:rsidR="00B30F6E">
        <w:t>3.2.1</w:t>
      </w:r>
      <w:r>
        <w:fldChar w:fldCharType="end"/>
      </w:r>
    </w:p>
    <w:p w14:paraId="12278779" w14:textId="77777777" w:rsidR="00B115F2" w:rsidRPr="00DD7CCF" w:rsidRDefault="00B115F2" w:rsidP="00B115F2">
      <w:pPr>
        <w:pStyle w:val="Cmsor3"/>
      </w:pPr>
      <w:bookmarkStart w:id="369" w:name="_tmbjz6tt6rwk" w:colFirst="0" w:colLast="0"/>
      <w:bookmarkStart w:id="370" w:name="_Ref43978135"/>
      <w:bookmarkStart w:id="371" w:name="_Toc182927810"/>
      <w:bookmarkEnd w:id="369"/>
      <w:r w:rsidRPr="00DD7CCF">
        <w:t xml:space="preserve">Spatially offset opening sections </w:t>
      </w:r>
      <w:r w:rsidRPr="00E24F87">
        <w:rPr>
          <w:noProof/>
        </w:rPr>
        <w:t>(</w:t>
      </w:r>
      <w:r w:rsidRPr="00DD7CCF">
        <w:t>incipits)</w:t>
      </w:r>
      <w:bookmarkEnd w:id="370"/>
      <w:bookmarkEnd w:id="371"/>
    </w:p>
    <w:p w14:paraId="1184D56C" w14:textId="685FBDF8" w:rsidR="00B115F2" w:rsidRDefault="00B115F2" w:rsidP="00B115F2">
      <w:r>
        <w:t>O</w:t>
      </w:r>
      <w:r w:rsidRPr="00DD7CCF">
        <w:t xml:space="preserve">pening symbols, words, phrases or stanzas </w:t>
      </w:r>
      <w:r>
        <w:t xml:space="preserve">in an inscription are </w:t>
      </w:r>
      <w:r w:rsidRPr="00DD7CCF">
        <w:t xml:space="preserve">called </w:t>
      </w:r>
      <w:r w:rsidRPr="00DD7CCF">
        <w:rPr>
          <w:rStyle w:val="Foreign"/>
        </w:rPr>
        <w:t>incipit</w:t>
      </w:r>
      <w:r w:rsidRPr="00DD7CCF">
        <w:t xml:space="preserve"> in the Western tradition</w:t>
      </w:r>
      <w:r>
        <w:t xml:space="preserve">. Text interpreted as an incipit does not require any special markup in our conventions and shall be wrapped, like any text, in </w:t>
      </w:r>
      <w:r w:rsidRPr="00DD7CCF">
        <w:t xml:space="preserve">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B30F6E">
        <w:t>2</w:t>
      </w:r>
      <w:r w:rsidRPr="00DD7CCF">
        <w:fldChar w:fldCharType="end"/>
      </w:r>
      <w:r w:rsidRPr="00DD7CCF">
        <w:t>)</w:t>
      </w:r>
      <w:r>
        <w:t>. I</w:t>
      </w:r>
      <w:r w:rsidRPr="00DD7CCF">
        <w:t xml:space="preserve">f the text of an </w:t>
      </w:r>
      <w:r w:rsidRPr="000161E6">
        <w:t>incipit is within the regular field and line structure of</w:t>
      </w:r>
      <w:r w:rsidRPr="00DD7CCF">
        <w:t xml:space="preserve"> an inscription, then no further markup is </w:t>
      </w:r>
      <w:r>
        <w:t>desirable. On the other hand, incipits are often set visually apart from the body text. Since epigraphic lines may appear in any visual arrangement (§</w:t>
      </w:r>
      <w:r w:rsidR="0020012B">
        <w:fldChar w:fldCharType="begin"/>
      </w:r>
      <w:r w:rsidR="0020012B">
        <w:instrText xml:space="preserve"> REF _Ref182923075 \r \h </w:instrText>
      </w:r>
      <w:r w:rsidR="0020012B">
        <w:fldChar w:fldCharType="separate"/>
      </w:r>
      <w:r w:rsidR="00B30F6E">
        <w:t>3.1</w:t>
      </w:r>
      <w:r w:rsidR="0020012B">
        <w:fldChar w:fldCharType="end"/>
      </w:r>
      <w:r>
        <w:t>), in this case too, no special markup is necessary, even if the incipit floats outside, inside, or partly inside the principal field, as in the Examples below. The line(s) of the incipit may thus simply be numbered from 1, so that the first line of the body text receives the next higher number. However, when an incipit is set apart from the body, it is generally desirable to assign the line number 1 to the first line of the body proper. Therefore, visually offset incipits may optionally bear line numbers different from the default series beginning with 1.</w:t>
      </w:r>
    </w:p>
    <w:p w14:paraId="2FFC4702" w14:textId="77777777" w:rsidR="00B115F2" w:rsidRDefault="00B115F2" w:rsidP="00B115F2">
      <w:pPr>
        <w:pStyle w:val="Lista"/>
      </w:pPr>
      <w:r>
        <w:t>the only hard rule that applies to line numeration in this case is that line numbers must remain unique through an edition (or textpart division), while the recommended numeration is as follows</w:t>
      </w:r>
    </w:p>
    <w:p w14:paraId="7C3CE918" w14:textId="77777777" w:rsidR="00B115F2" w:rsidRDefault="00B115F2" w:rsidP="00B115F2">
      <w:pPr>
        <w:pStyle w:val="Lista2"/>
      </w:pPr>
      <w:r>
        <w:t>for simple line numbers, add a leading 0 (zero) for the line(s) containing the incipit (e.g. 01, 02, etc.)</w:t>
      </w:r>
    </w:p>
    <w:p w14:paraId="47C747F6" w14:textId="4F891D30" w:rsidR="00B115F2" w:rsidRPr="00DD7CCF" w:rsidRDefault="00B115F2" w:rsidP="00B115F2">
      <w:pPr>
        <w:pStyle w:val="Lista2"/>
      </w:pPr>
      <w:r>
        <w:t>if the lines of your edition are numbered using the repetitive scheme (§</w:t>
      </w:r>
      <w:r>
        <w:fldChar w:fldCharType="begin"/>
      </w:r>
      <w:r>
        <w:instrText xml:space="preserve"> REF _Ref182228380 \r \h </w:instrText>
      </w:r>
      <w:r>
        <w:fldChar w:fldCharType="separate"/>
      </w:r>
      <w:r w:rsidR="00B30F6E">
        <w:t>3.5.3.1</w:t>
      </w:r>
      <w:r>
        <w:fldChar w:fldCharType="end"/>
      </w:r>
      <w:r>
        <w:t xml:space="preserve">), then a special line number involving a leading 0 (e.g. A01, B01, etc.) may be used on every pagelike partition if applicable; see </w:t>
      </w:r>
      <w:r w:rsidR="0017391C">
        <w:t>Case study</w:t>
      </w:r>
      <w:r>
        <w:t xml:space="preserve">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B30F6E">
        <w:t>Appendix C</w:t>
      </w:r>
      <w:r w:rsidRPr="00DD7CCF">
        <w:fldChar w:fldCharType="end"/>
      </w:r>
      <w:r>
        <w:t xml:space="preserve"> for a Cambodian stele as an illustration</w:t>
      </w:r>
    </w:p>
    <w:p w14:paraId="43208727" w14:textId="4A20D6A1" w:rsidR="00B115F2" w:rsidRPr="000A55B2" w:rsidRDefault="00B115F2" w:rsidP="00B115F2">
      <w:pPr>
        <w:pStyle w:val="Lista"/>
      </w:pPr>
      <w:r w:rsidRPr="00DD7CCF">
        <w:t xml:space="preserve">if applicable </w:t>
      </w:r>
      <w:r w:rsidRPr="00E24F87">
        <w:rPr>
          <w:noProof/>
        </w:rPr>
        <w:t>(</w:t>
      </w:r>
      <w:r w:rsidRPr="00DD7CCF">
        <w:t xml:space="preserve">i.e. if different from the body text), encode the orientation </w:t>
      </w:r>
      <w:r w:rsidRPr="00E24F87">
        <w:rPr>
          <w:noProof/>
        </w:rPr>
        <w:t>(</w:t>
      </w:r>
      <w:r w:rsidRPr="00DD7CCF">
        <w:t>§</w:t>
      </w:r>
      <w:r w:rsidRPr="00DD7CCF">
        <w:fldChar w:fldCharType="begin"/>
      </w:r>
      <w:r w:rsidRPr="00DD7CCF">
        <w:instrText xml:space="preserve"> REF _Ref43984782 \w \h </w:instrText>
      </w:r>
      <w:r>
        <w:instrText xml:space="preserve"> \* MERGEFORMAT </w:instrText>
      </w:r>
      <w:r w:rsidRPr="00DD7CCF">
        <w:fldChar w:fldCharType="separate"/>
      </w:r>
      <w:r w:rsidR="00B30F6E">
        <w:t>7.5.4</w:t>
      </w:r>
      <w:r w:rsidRPr="00DD7CCF">
        <w:fldChar w:fldCharType="end"/>
      </w:r>
      <w:r w:rsidRPr="00DD7CCF">
        <w:t xml:space="preserve">) and/or script </w:t>
      </w:r>
      <w:r w:rsidRPr="00E24F87">
        <w:rPr>
          <w:noProof/>
        </w:rPr>
        <w:t>(</w:t>
      </w:r>
      <w:r w:rsidRPr="00DD7CCF">
        <w:t>§</w:t>
      </w:r>
      <w:r w:rsidRPr="00DD7CCF">
        <w:fldChar w:fldCharType="begin"/>
      </w:r>
      <w:r w:rsidRPr="00DD7CCF">
        <w:instrText xml:space="preserve"> REF _Ref43985361 \w \h </w:instrText>
      </w:r>
      <w:r>
        <w:instrText xml:space="preserve"> \* MERGEFORMAT </w:instrText>
      </w:r>
      <w:r w:rsidRPr="00DD7CCF">
        <w:fldChar w:fldCharType="separate"/>
      </w:r>
      <w:r w:rsidR="00B30F6E">
        <w:t>7.5.5</w:t>
      </w:r>
      <w:r w:rsidRPr="00DD7CCF">
        <w:fldChar w:fldCharType="end"/>
      </w:r>
      <w:r w:rsidRPr="00DD7CCF">
        <w:t xml:space="preserve">) of </w:t>
      </w:r>
      <w:r w:rsidRPr="000A55B2">
        <w:t xml:space="preserve">the incipit lines using attributes on the </w:t>
      </w:r>
      <w:r w:rsidRPr="000A55B2">
        <w:rPr>
          <w:rStyle w:val="Code"/>
        </w:rPr>
        <w:t>&lt;lb/&gt;</w:t>
      </w:r>
      <w:r w:rsidRPr="000A55B2">
        <w:t xml:space="preserve"> element</w:t>
      </w:r>
    </w:p>
    <w:p w14:paraId="51EDB464" w14:textId="77777777" w:rsidR="00B115F2" w:rsidRDefault="00B115F2" w:rsidP="00B115F2">
      <w:pPr>
        <w:pStyle w:val="Lista2"/>
      </w:pPr>
      <w:r w:rsidRPr="00DD7CCF">
        <w:lastRenderedPageBreak/>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272E3646" w14:textId="77777777" w:rsidR="00B115F2" w:rsidRPr="00DD7CCF" w:rsidRDefault="00B115F2" w:rsidP="00B115F2"/>
    <w:tbl>
      <w:tblPr>
        <w:tblStyle w:val="CodeSampleTable"/>
        <w:tblW w:w="5000" w:type="pct"/>
        <w:tblLook w:val="04A0" w:firstRow="1" w:lastRow="0" w:firstColumn="1" w:lastColumn="0" w:noHBand="0" w:noVBand="1"/>
      </w:tblPr>
      <w:tblGrid>
        <w:gridCol w:w="6624"/>
        <w:gridCol w:w="3004"/>
      </w:tblGrid>
      <w:tr w:rsidR="00B115F2" w:rsidRPr="00DD7CCF" w14:paraId="10D9755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2E4DC05" w14:textId="20ADB3DF" w:rsidR="00B115F2" w:rsidRPr="00DD7CCF" w:rsidRDefault="00B115F2" w:rsidP="00934AD5">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3.8.2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incipit of two lines inset in the top left corner</w:t>
            </w:r>
          </w:p>
        </w:tc>
      </w:tr>
      <w:tr w:rsidR="00B115F2" w:rsidRPr="00DD7CCF" w14:paraId="0AB9A9E1" w14:textId="77777777" w:rsidTr="000B047B">
        <w:tc>
          <w:tcPr>
            <w:tcW w:w="3440" w:type="pct"/>
          </w:tcPr>
          <w:p w14:paraId="0176ABE6" w14:textId="77777777" w:rsidR="00B115F2" w:rsidRPr="00DD7CCF" w:rsidRDefault="00B115F2"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40AD599E" w14:textId="77777777" w:rsidR="00B115F2" w:rsidRPr="00DD7CCF" w:rsidRDefault="00B115F2" w:rsidP="00934AD5">
            <w:pPr>
              <w:pStyle w:val="CodeParagraph"/>
            </w:pPr>
            <w:r w:rsidRPr="00DD7CCF">
              <w:rPr>
                <w:rStyle w:val="Code"/>
              </w:rPr>
              <w:t>&lt;/p&gt;</w:t>
            </w:r>
          </w:p>
        </w:tc>
        <w:tc>
          <w:tcPr>
            <w:tcW w:w="1560" w:type="pct"/>
            <w:vAlign w:val="bottom"/>
          </w:tcPr>
          <w:p w14:paraId="5553CBAE" w14:textId="77777777" w:rsidR="00B115F2" w:rsidRPr="00DD7CCF" w:rsidRDefault="00B115F2" w:rsidP="007A4E63">
            <w:pPr>
              <w:pStyle w:val="Image"/>
            </w:pPr>
            <w:r w:rsidRPr="00DD7CCF">
              <w:drawing>
                <wp:inline distT="0" distB="0" distL="0" distR="0" wp14:anchorId="07D3AEBD" wp14:editId="5EE32F2C">
                  <wp:extent cx="1652905" cy="1303884"/>
                  <wp:effectExtent l="0" t="0" r="444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0FB6E426" w14:textId="77777777" w:rsidR="00B115F2" w:rsidRPr="00DD7CCF" w:rsidRDefault="00B115F2" w:rsidP="00B115F2"/>
    <w:tbl>
      <w:tblPr>
        <w:tblStyle w:val="CodeSampleTable"/>
        <w:tblW w:w="5000" w:type="pct"/>
        <w:tblLook w:val="04A0" w:firstRow="1" w:lastRow="0" w:firstColumn="1" w:lastColumn="0" w:noHBand="0" w:noVBand="1"/>
      </w:tblPr>
      <w:tblGrid>
        <w:gridCol w:w="7227"/>
        <w:gridCol w:w="2401"/>
      </w:tblGrid>
      <w:tr w:rsidR="00B115F2" w:rsidRPr="00DD7CCF" w14:paraId="2549A9F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65B3D40" w14:textId="03EEBAD2" w:rsidR="00B115F2" w:rsidRPr="00DD7CCF" w:rsidRDefault="00B115F2" w:rsidP="00934AD5">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3.8.2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B</w:t>
            </w:r>
            <w:r w:rsidR="00542B66">
              <w:rPr>
                <w:noProof/>
              </w:rPr>
              <w:fldChar w:fldCharType="end"/>
            </w:r>
            <w:r w:rsidRPr="00DD7CCF">
              <w:t>: incipit written vertically, with upright characters, in the left margin</w:t>
            </w:r>
          </w:p>
        </w:tc>
      </w:tr>
      <w:tr w:rsidR="00B115F2" w:rsidRPr="00DD7CCF" w14:paraId="4F6D0AED" w14:textId="77777777" w:rsidTr="000B047B">
        <w:tc>
          <w:tcPr>
            <w:tcW w:w="3753" w:type="pct"/>
          </w:tcPr>
          <w:p w14:paraId="160A9AB0" w14:textId="77777777" w:rsidR="00B115F2" w:rsidRPr="00DD7CCF" w:rsidRDefault="00B115F2"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2FDD14A0" w14:textId="77777777" w:rsidR="00B115F2" w:rsidRPr="00DD7CCF" w:rsidRDefault="00B115F2" w:rsidP="007A4E63">
            <w:pPr>
              <w:pStyle w:val="Image"/>
            </w:pPr>
            <w:r w:rsidRPr="00DD7CCF">
              <w:drawing>
                <wp:inline distT="0" distB="0" distL="0" distR="0" wp14:anchorId="4C9592C2" wp14:editId="212C0C46">
                  <wp:extent cx="1254125" cy="1198832"/>
                  <wp:effectExtent l="0" t="0" r="3175" b="1905"/>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254906E8" w14:textId="77777777" w:rsidR="00B115F2" w:rsidRPr="00DD7CCF" w:rsidRDefault="00B115F2" w:rsidP="00B115F2">
      <w:bookmarkStart w:id="372" w:name="_tg7yz01k2pc5" w:colFirst="0" w:colLast="0"/>
      <w:bookmarkStart w:id="373" w:name="_Ref43984537"/>
      <w:bookmarkEnd w:id="372"/>
    </w:p>
    <w:tbl>
      <w:tblPr>
        <w:tblStyle w:val="CodeSampleTable"/>
        <w:tblW w:w="5000" w:type="pct"/>
        <w:tblLook w:val="04A0" w:firstRow="1" w:lastRow="0" w:firstColumn="1" w:lastColumn="0" w:noHBand="0" w:noVBand="1"/>
      </w:tblPr>
      <w:tblGrid>
        <w:gridCol w:w="9628"/>
      </w:tblGrid>
      <w:tr w:rsidR="00B115F2" w:rsidRPr="00DD7CCF" w14:paraId="34BE2825"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7D9ABFD4" w14:textId="3E8B19BD" w:rsidR="00B115F2" w:rsidRPr="00DD7CCF" w:rsidRDefault="00B115F2" w:rsidP="001112AA">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3.8.2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C</w:t>
            </w:r>
            <w:r w:rsidR="00542B66">
              <w:rPr>
                <w:noProof/>
              </w:rPr>
              <w:fldChar w:fldCharType="end"/>
            </w:r>
            <w:r w:rsidRPr="00DD7CCF">
              <w:t xml:space="preserve">: incipit </w:t>
            </w:r>
            <w:r>
              <w:t>floating within the principal inscribed field</w:t>
            </w:r>
          </w:p>
        </w:tc>
      </w:tr>
      <w:tr w:rsidR="00B115F2" w:rsidRPr="00DD7CCF" w14:paraId="4E5ACEB1" w14:textId="77777777" w:rsidTr="001112AA">
        <w:tc>
          <w:tcPr>
            <w:tcW w:w="5000" w:type="pct"/>
          </w:tcPr>
          <w:p w14:paraId="7E16DE4B" w14:textId="77777777" w:rsidR="00B115F2" w:rsidRPr="00DD7CCF" w:rsidRDefault="00B115F2" w:rsidP="001112AA">
            <w:pPr>
              <w:pStyle w:val="Image"/>
            </w:pPr>
            <w:r>
              <w:drawing>
                <wp:inline distT="0" distB="0" distL="0" distR="0" wp14:anchorId="31DF8D35" wp14:editId="6838F16F">
                  <wp:extent cx="6120765" cy="1167130"/>
                  <wp:effectExtent l="0" t="0" r="0" b="0"/>
                  <wp:docPr id="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765" cy="1167130"/>
                          </a:xfrm>
                          <a:prstGeom prst="rect">
                            <a:avLst/>
                          </a:prstGeom>
                          <a:noFill/>
                          <a:ln>
                            <a:noFill/>
                          </a:ln>
                        </pic:spPr>
                      </pic:pic>
                    </a:graphicData>
                  </a:graphic>
                </wp:inline>
              </w:drawing>
            </w:r>
          </w:p>
        </w:tc>
      </w:tr>
      <w:tr w:rsidR="00B115F2" w:rsidRPr="00DD7CCF" w14:paraId="06689077" w14:textId="77777777" w:rsidTr="001112AA">
        <w:tc>
          <w:tcPr>
            <w:tcW w:w="5000" w:type="pct"/>
          </w:tcPr>
          <w:p w14:paraId="0CB8486D" w14:textId="77777777" w:rsidR="00B115F2" w:rsidRPr="00DD7CCF" w:rsidRDefault="00B115F2" w:rsidP="001112AA">
            <w:pPr>
              <w:pStyle w:val="TableNote"/>
            </w:pPr>
            <w:r>
              <w:t>the text in the frame is a blessing that is not connected to the surrounding text</w:t>
            </w:r>
          </w:p>
          <w:p w14:paraId="14BF3533" w14:textId="77777777" w:rsidR="00B115F2" w:rsidRPr="00DD7CCF" w:rsidRDefault="00B115F2" w:rsidP="001112AA">
            <w:pPr>
              <w:pStyle w:val="TableNote"/>
            </w:pPr>
            <w:r>
              <w:t xml:space="preserve">the contents of the frame </w:t>
            </w:r>
            <w:commentRangeStart w:id="374"/>
            <w:r>
              <w:t xml:space="preserve">have been encoded </w:t>
            </w:r>
            <w:commentRangeEnd w:id="374"/>
            <w:r>
              <w:rPr>
                <w:rStyle w:val="Jegyzethivatkozs"/>
                <w:rFonts w:ascii="Gentium Plus" w:hAnsi="Gentium Plus" w:cs="Mangal"/>
              </w:rPr>
              <w:commentReference w:id="374"/>
            </w:r>
            <w:r>
              <w:t>as an incipit, placed in logical sequence before the lines of the body</w:t>
            </w:r>
          </w:p>
        </w:tc>
      </w:tr>
    </w:tbl>
    <w:p w14:paraId="747ADBC7" w14:textId="77777777" w:rsidR="00B115F2" w:rsidRDefault="00B115F2" w:rsidP="00B115F2">
      <w:pPr>
        <w:pStyle w:val="Cmsor3"/>
      </w:pPr>
      <w:bookmarkStart w:id="375" w:name="_Ref182233273"/>
      <w:bookmarkStart w:id="376" w:name="_Toc182927811"/>
      <w:r w:rsidRPr="00DD7CCF">
        <w:t xml:space="preserve">Spatially offset closing lines </w:t>
      </w:r>
      <w:r w:rsidRPr="00E24F87">
        <w:rPr>
          <w:noProof/>
        </w:rPr>
        <w:t>(</w:t>
      </w:r>
      <w:r w:rsidRPr="00DD7CCF">
        <w:t>colophons)</w:t>
      </w:r>
      <w:bookmarkEnd w:id="373"/>
      <w:bookmarkEnd w:id="375"/>
      <w:bookmarkEnd w:id="376"/>
    </w:p>
    <w:p w14:paraId="284E4420" w14:textId="051F3696" w:rsidR="00B115F2" w:rsidRPr="00DD7CCF" w:rsidRDefault="00B115F2" w:rsidP="00B115F2">
      <w:r>
        <w:t xml:space="preserve">Many inscriptions have a concluding section recording some details about the creation of the inscription, known as a </w:t>
      </w:r>
      <w:r>
        <w:rPr>
          <w:i/>
          <w:iCs/>
        </w:rPr>
        <w:t>colophon</w:t>
      </w:r>
      <w:r>
        <w:t xml:space="preserve">. As with incipits, we employ no special markup to record that a piece of text has been interpreted as a colophon. Also as with incipits, the final line(s) </w:t>
      </w:r>
      <w:r w:rsidRPr="00DD7CCF">
        <w:t>may be written outside the principal field,</w:t>
      </w:r>
      <w:r>
        <w:t xml:space="preserve"> </w:t>
      </w:r>
      <w:r w:rsidRPr="00DD7CCF">
        <w:t>either because the designer of the inscription wanted to separate a colophon visually from the rest of the text</w:t>
      </w:r>
      <w:r>
        <w:t xml:space="preserve">; </w:t>
      </w:r>
      <w:r w:rsidRPr="00DD7CCF">
        <w:t xml:space="preserve">or, occasionally, because the engraver had simply run out of space in the principal field and engraved the </w:t>
      </w:r>
      <w:r>
        <w:t xml:space="preserve">last </w:t>
      </w:r>
      <w:r w:rsidRPr="00DD7CCF">
        <w:t>line</w:t>
      </w:r>
      <w:r w:rsidRPr="00E24F87">
        <w:rPr>
          <w:noProof/>
        </w:rPr>
        <w:t>(</w:t>
      </w:r>
      <w:r w:rsidRPr="00DD7CCF">
        <w:t>s) in a margin or interpolated between the regular lines</w:t>
      </w:r>
      <w:r>
        <w:t xml:space="preserve">, as in </w:t>
      </w:r>
      <w:r>
        <w:fldChar w:fldCharType="begin"/>
      </w:r>
      <w:r>
        <w:instrText xml:space="preserve"> REF _Ref182232568 \h </w:instrText>
      </w:r>
      <w:r>
        <w:fldChar w:fldCharType="separate"/>
      </w:r>
      <w:r w:rsidR="00B30F6E" w:rsidRPr="00DD7CCF">
        <w:t xml:space="preserve">Example </w:t>
      </w:r>
      <w:r w:rsidR="00B30F6E">
        <w:rPr>
          <w:noProof/>
        </w:rPr>
        <w:t>3.8.3</w:t>
      </w:r>
      <w:r w:rsidR="00B30F6E" w:rsidRPr="00DD7CCF">
        <w:t>.</w:t>
      </w:r>
      <w:r w:rsidR="00B30F6E">
        <w:rPr>
          <w:noProof/>
        </w:rPr>
        <w:t>A</w:t>
      </w:r>
      <w:r>
        <w:fldChar w:fldCharType="end"/>
      </w:r>
      <w:r>
        <w:t>. Since epigraphic lines may appear in any visual arrangement (§</w:t>
      </w:r>
      <w:r w:rsidR="0020012B">
        <w:fldChar w:fldCharType="begin"/>
      </w:r>
      <w:r w:rsidR="0020012B">
        <w:instrText xml:space="preserve"> REF _Ref182923075 \r \h </w:instrText>
      </w:r>
      <w:r w:rsidR="0020012B">
        <w:fldChar w:fldCharType="separate"/>
      </w:r>
      <w:r w:rsidR="00B30F6E">
        <w:t>3.1</w:t>
      </w:r>
      <w:r w:rsidR="0020012B">
        <w:fldChar w:fldCharType="end"/>
      </w:r>
      <w:r>
        <w:t xml:space="preserve">), no special markup is necessary for such lines, nor does numbering such lines in sequence after the rest of the lines give rise to any difficulty. Therefore, passages interpreted as colophons but physically integrated with the partition and line structure of the main field shall not be marked up in any special manner. Final lines </w:t>
      </w:r>
      <w:r w:rsidRPr="00DD7CCF">
        <w:t>visually set apart from the body text</w:t>
      </w:r>
      <w:r>
        <w:rPr>
          <w:noProof/>
        </w:rPr>
        <w:t xml:space="preserve">, </w:t>
      </w:r>
      <w:r w:rsidRPr="00DD7CCF">
        <w:t xml:space="preserve">whether they are colophons or not, </w:t>
      </w:r>
      <w:r>
        <w:t>shall be treated as follows.</w:t>
      </w:r>
    </w:p>
    <w:p w14:paraId="5D984994" w14:textId="77777777" w:rsidR="00B115F2" w:rsidRPr="00DD7CCF" w:rsidRDefault="00B115F2" w:rsidP="00B115F2">
      <w:pPr>
        <w:pStyle w:val="Lista"/>
      </w:pPr>
      <w:r w:rsidRPr="00DD7CCF">
        <w:t>number</w:t>
      </w:r>
      <w:r>
        <w:t xml:space="preserve"> </w:t>
      </w:r>
      <w:r w:rsidRPr="00DD7CCF">
        <w:t>the</w:t>
      </w:r>
      <w:r>
        <w:t>se</w:t>
      </w:r>
      <w:r w:rsidRPr="00DD7CCF">
        <w:t xml:space="preserve"> lines consecutively after the last regular line</w:t>
      </w:r>
    </w:p>
    <w:p w14:paraId="364B9752" w14:textId="77777777" w:rsidR="00B115F2" w:rsidRPr="00DD7CCF" w:rsidRDefault="00B115F2" w:rsidP="00B115F2">
      <w:pPr>
        <w:pStyle w:val="Lista"/>
      </w:pPr>
      <w:r w:rsidRPr="00DD7CCF">
        <w:t>the contents of the last line</w:t>
      </w:r>
      <w:r w:rsidRPr="00E24F87">
        <w:rPr>
          <w:noProof/>
        </w:rPr>
        <w:t>(</w:t>
      </w:r>
      <w:r w:rsidRPr="00DD7CCF">
        <w:t>s) may be incorporated in the last block-level container of the principal text if the two are semantically contiguous</w:t>
      </w:r>
    </w:p>
    <w:p w14:paraId="0CF8F57E" w14:textId="08408F34" w:rsidR="00B115F2" w:rsidRPr="00DD7CCF" w:rsidRDefault="00B115F2" w:rsidP="00B115F2">
      <w:pPr>
        <w:pStyle w:val="Lista2"/>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B30F6E">
        <w:t>2</w:t>
      </w:r>
      <w:r w:rsidRPr="00DD7CCF">
        <w:fldChar w:fldCharType="end"/>
      </w:r>
      <w:r w:rsidRPr="00DD7CCF">
        <w:t>)</w:t>
      </w:r>
    </w:p>
    <w:p w14:paraId="45EE87F0" w14:textId="440E9E61" w:rsidR="00B115F2" w:rsidRPr="00DD7CCF" w:rsidRDefault="00B115F2" w:rsidP="00B115F2">
      <w:pPr>
        <w:pStyle w:val="Lista"/>
      </w:pPr>
      <w:r w:rsidRPr="00DD7CCF">
        <w:lastRenderedPageBreak/>
        <w:t xml:space="preserve">if applicable </w:t>
      </w:r>
      <w:r w:rsidRPr="00E24F87">
        <w:rPr>
          <w:noProof/>
        </w:rPr>
        <w:t>(</w:t>
      </w:r>
      <w:r w:rsidRPr="00DD7CCF">
        <w:t xml:space="preserve">i.e. if different from the body text), encode the orientation </w:t>
      </w:r>
      <w:r w:rsidRPr="00E24F87">
        <w:rPr>
          <w:noProof/>
        </w:rPr>
        <w:t>(</w:t>
      </w:r>
      <w:r w:rsidRPr="00DD7CCF">
        <w:t>§</w:t>
      </w:r>
      <w:r w:rsidRPr="00DD7CCF">
        <w:fldChar w:fldCharType="begin"/>
      </w:r>
      <w:r w:rsidRPr="00DD7CCF">
        <w:instrText xml:space="preserve"> REF _Ref43984782 \w \h </w:instrText>
      </w:r>
      <w:r>
        <w:instrText xml:space="preserve"> \* MERGEFORMAT </w:instrText>
      </w:r>
      <w:r w:rsidRPr="00DD7CCF">
        <w:fldChar w:fldCharType="separate"/>
      </w:r>
      <w:r w:rsidR="00B30F6E">
        <w:t>7.5.4</w:t>
      </w:r>
      <w:r w:rsidRPr="00DD7CCF">
        <w:fldChar w:fldCharType="end"/>
      </w:r>
      <w:r w:rsidRPr="00DD7CCF">
        <w:t xml:space="preserve">) and/or script </w:t>
      </w:r>
      <w:r w:rsidRPr="00E24F87">
        <w:rPr>
          <w:noProof/>
        </w:rPr>
        <w:t>(</w:t>
      </w:r>
      <w:r w:rsidRPr="00DD7CCF">
        <w:t>§</w:t>
      </w:r>
      <w:r w:rsidRPr="00DD7CCF">
        <w:fldChar w:fldCharType="begin"/>
      </w:r>
      <w:r w:rsidRPr="00DD7CCF">
        <w:instrText xml:space="preserve"> REF _Ref43985361 \w \h </w:instrText>
      </w:r>
      <w:r>
        <w:instrText xml:space="preserve"> \* MERGEFORMAT </w:instrText>
      </w:r>
      <w:r w:rsidRPr="00DD7CCF">
        <w:fldChar w:fldCharType="separate"/>
      </w:r>
      <w:r w:rsidR="00B30F6E">
        <w:t>7.5.5</w:t>
      </w:r>
      <w:r w:rsidRPr="00DD7CCF">
        <w:fldChar w:fldCharType="end"/>
      </w:r>
      <w:r w:rsidRPr="00DD7CCF">
        <w:t>) of the opening section</w:t>
      </w:r>
    </w:p>
    <w:p w14:paraId="6AE1DF9F" w14:textId="77777777" w:rsidR="00B115F2" w:rsidRPr="00DD7CCF" w:rsidRDefault="00B115F2" w:rsidP="00B115F2">
      <w:pPr>
        <w:pStyle w:val="Lista"/>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21"/>
        <w:gridCol w:w="3607"/>
      </w:tblGrid>
      <w:tr w:rsidR="00B115F2" w:rsidRPr="00DD7CCF" w14:paraId="7A08544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64CC401" w14:textId="61BC67E1" w:rsidR="00B115F2" w:rsidRPr="00DD7CCF" w:rsidRDefault="00B115F2" w:rsidP="00934AD5">
            <w:pPr>
              <w:pStyle w:val="Kpalrs"/>
            </w:pPr>
            <w:bookmarkStart w:id="377" w:name="_Ref182232568"/>
            <w:r w:rsidRPr="00DD7CCF">
              <w:t xml:space="preserve">Example </w:t>
            </w:r>
            <w:r w:rsidR="00542B66">
              <w:fldChar w:fldCharType="begin"/>
            </w:r>
            <w:r w:rsidR="00542B66">
              <w:instrText xml:space="preserve"> STYLEREF 3 \s </w:instrText>
            </w:r>
            <w:r w:rsidR="00542B66">
              <w:fldChar w:fldCharType="separate"/>
            </w:r>
            <w:r w:rsidR="00B30F6E">
              <w:rPr>
                <w:noProof/>
              </w:rPr>
              <w:t>3.8.3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bookmarkEnd w:id="377"/>
            <w:r w:rsidRPr="00DD7CCF">
              <w:t>: last line inscribed vertically in the right margin</w:t>
            </w:r>
          </w:p>
        </w:tc>
      </w:tr>
      <w:tr w:rsidR="00B115F2" w:rsidRPr="00DD7CCF" w14:paraId="09DA412A" w14:textId="77777777" w:rsidTr="000B047B">
        <w:tc>
          <w:tcPr>
            <w:tcW w:w="3127" w:type="pct"/>
          </w:tcPr>
          <w:p w14:paraId="2C95C94A" w14:textId="77777777" w:rsidR="00B115F2" w:rsidRPr="00DD7CCF" w:rsidRDefault="00B115F2"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0957D6DB" w14:textId="77777777" w:rsidR="00B115F2" w:rsidRPr="00DD7CCF" w:rsidRDefault="00B115F2" w:rsidP="007A4E63">
            <w:pPr>
              <w:pStyle w:val="Image"/>
            </w:pPr>
            <w:r w:rsidRPr="00DD7CCF">
              <w:drawing>
                <wp:inline distT="0" distB="0" distL="0" distR="0" wp14:anchorId="6B931E97" wp14:editId="06097CF2">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1502A52D" w14:textId="77777777" w:rsidR="00B115F2" w:rsidRPr="00DD7CCF" w:rsidRDefault="00B115F2" w:rsidP="00B115F2">
      <w:pPr>
        <w:pStyle w:val="Cmsor3"/>
      </w:pPr>
      <w:bookmarkStart w:id="378" w:name="_l370o66akj7v" w:colFirst="0" w:colLast="0"/>
      <w:bookmarkStart w:id="379" w:name="_Ref43984607"/>
      <w:bookmarkStart w:id="380" w:name="_Toc182927812"/>
      <w:bookmarkEnd w:id="378"/>
      <w:r w:rsidRPr="00DD7CCF">
        <w:t>Pagination or foliation: “forme work”</w:t>
      </w:r>
      <w:bookmarkEnd w:id="379"/>
      <w:bookmarkEnd w:id="380"/>
    </w:p>
    <w:p w14:paraId="21877CAD" w14:textId="671D3395" w:rsidR="00B115F2" w:rsidRPr="00DD7CCF" w:rsidRDefault="00B115F2" w:rsidP="00B115F2">
      <w:r>
        <w:t>Copperplate sets sometimes bear numbers to indicate the reading order of folios. In principle, other inscriptions involving pagelike partitions (§</w:t>
      </w:r>
      <w:r>
        <w:fldChar w:fldCharType="begin"/>
      </w:r>
      <w:r>
        <w:instrText xml:space="preserve"> REF _Ref43979481 \r \h </w:instrText>
      </w:r>
      <w:r>
        <w:fldChar w:fldCharType="separate"/>
      </w:r>
      <w:r w:rsidR="00B30F6E">
        <w:t>3.4</w:t>
      </w:r>
      <w:r>
        <w:fldChar w:fldCharType="end"/>
      </w:r>
      <w:r>
        <w:t xml:space="preserve">) may also include labels or numeration outside the principal field of one or more pages. The generic term for such items is </w:t>
      </w:r>
      <w:r w:rsidRPr="004F78E9">
        <w:rPr>
          <w:i/>
          <w:iCs/>
        </w:rPr>
        <w:t>forme work</w:t>
      </w:r>
      <w:r>
        <w:t xml:space="preserve">, </w:t>
      </w:r>
      <w:r w:rsidRPr="00DD7CCF">
        <w:t xml:space="preserve">borrowed from printing, where </w:t>
      </w:r>
      <w:r w:rsidRPr="00DD7CCF">
        <w:rPr>
          <w:rStyle w:val="Foreign"/>
        </w:rPr>
        <w:t>forme</w:t>
      </w:r>
      <w:r w:rsidRPr="00DD7CCF">
        <w:t xml:space="preserve"> means the frame constructed to hold the blocks of movable type that constitute a page</w:t>
      </w:r>
      <w:r>
        <w:t>. In our encoding practice, the use of forme work shall be restricted to cases where very short, identical or similar pieces of text appear in conjunction with specific pages of a document involving pagelike partitions. In other cases, consider whether the text item you are dealing with is rather an incipit (§</w:t>
      </w:r>
      <w:r>
        <w:fldChar w:fldCharType="begin"/>
      </w:r>
      <w:r>
        <w:instrText xml:space="preserve"> REF _Ref43978135 \r \h </w:instrText>
      </w:r>
      <w:r>
        <w:fldChar w:fldCharType="separate"/>
      </w:r>
      <w:r w:rsidR="00B30F6E">
        <w:t>3.8.2</w:t>
      </w:r>
      <w:r>
        <w:fldChar w:fldCharType="end"/>
      </w:r>
      <w:r>
        <w:t>) or a colophon (§</w:t>
      </w:r>
      <w:r>
        <w:fldChar w:fldCharType="begin"/>
      </w:r>
      <w:r>
        <w:instrText xml:space="preserve"> REF _Ref182233273 \r \h </w:instrText>
      </w:r>
      <w:r>
        <w:fldChar w:fldCharType="separate"/>
      </w:r>
      <w:r w:rsidR="00B30F6E">
        <w:t>3.8.3</w:t>
      </w:r>
      <w:r>
        <w:fldChar w:fldCharType="end"/>
      </w:r>
      <w:r>
        <w:t xml:space="preserve">), and if neither is applicable, consult the authors of this Guide. The encoding of forme work is illustrated in </w:t>
      </w:r>
      <w:r>
        <w:fldChar w:fldCharType="begin"/>
      </w:r>
      <w:r>
        <w:instrText xml:space="preserve"> REF _Ref182234393 \h </w:instrText>
      </w:r>
      <w:r>
        <w:fldChar w:fldCharType="separate"/>
      </w:r>
      <w:r w:rsidR="00B30F6E" w:rsidRPr="00DD7CCF">
        <w:t xml:space="preserve">Example </w:t>
      </w:r>
      <w:r w:rsidR="00B30F6E">
        <w:rPr>
          <w:noProof/>
        </w:rPr>
        <w:t>3.8.4</w:t>
      </w:r>
      <w:r w:rsidR="00B30F6E" w:rsidRPr="00DD7CCF">
        <w:t>.</w:t>
      </w:r>
      <w:r w:rsidR="00B30F6E">
        <w:rPr>
          <w:noProof/>
        </w:rPr>
        <w:t>A</w:t>
      </w:r>
      <w:r>
        <w:fldChar w:fldCharType="end"/>
      </w:r>
      <w:r>
        <w:t>, and involves the following rules.</w:t>
      </w:r>
    </w:p>
    <w:p w14:paraId="65C6BDB4" w14:textId="77777777" w:rsidR="00B115F2" w:rsidRPr="00DD7CCF" w:rsidRDefault="00B115F2" w:rsidP="00B115F2">
      <w:pPr>
        <w:pStyle w:val="Lista"/>
      </w:pPr>
      <w:r w:rsidRPr="00DD7CCF">
        <w:t xml:space="preserve">forme work items shall be wrapped in the element </w:t>
      </w:r>
      <w:r w:rsidRPr="00DD7CCF">
        <w:rPr>
          <w:rStyle w:val="Code"/>
        </w:rPr>
        <w:t>&lt;fw&gt;</w:t>
      </w:r>
      <w:r w:rsidRPr="00DD7CCF">
        <w:t>, with the following mandatory attributes</w:t>
      </w:r>
    </w:p>
    <w:p w14:paraId="14689FD3" w14:textId="77777777" w:rsidR="00B115F2" w:rsidRPr="00DD7CCF" w:rsidRDefault="00B115F2" w:rsidP="00B115F2">
      <w:pPr>
        <w:pStyle w:val="Lista2"/>
      </w:pPr>
      <w:r w:rsidRPr="008525C6">
        <w:rPr>
          <w:rStyle w:val="Codeattribute"/>
        </w:rPr>
        <w:t>@n</w:t>
      </w:r>
      <w:r w:rsidRPr="008525C6">
        <w:t xml:space="preserve"> </w:t>
      </w:r>
      <w:r w:rsidRPr="00E24F87">
        <w:rPr>
          <w:noProof/>
        </w:rPr>
        <w:t>(</w:t>
      </w:r>
      <w:r w:rsidRPr="00DD7CCF">
        <w:t>even if there is only one forme work item in your document)</w:t>
      </w:r>
    </w:p>
    <w:p w14:paraId="0CC817AE" w14:textId="77777777" w:rsidR="00B115F2" w:rsidRPr="00DD7CCF" w:rsidRDefault="00B115F2" w:rsidP="00B115F2">
      <w:pPr>
        <w:pStyle w:val="Lista3"/>
      </w:pPr>
      <w:r w:rsidRPr="00DD7CCF">
        <w:t xml:space="preserve">the value of </w:t>
      </w:r>
      <w:r w:rsidRPr="008525C6">
        <w:rPr>
          <w:rStyle w:val="Codeattribute"/>
        </w:rPr>
        <w:t>@n</w:t>
      </w:r>
      <w:r w:rsidRPr="008525C6">
        <w:t xml:space="preserve"> </w:t>
      </w:r>
      <w:r w:rsidRPr="00DD7CCF">
        <w:t xml:space="preserve">shall be the same as the </w:t>
      </w:r>
      <w:r w:rsidRPr="008525C6">
        <w:rPr>
          <w:rStyle w:val="Codeattribute"/>
        </w:rPr>
        <w:t>@n</w:t>
      </w:r>
      <w:r w:rsidRPr="008525C6">
        <w:t xml:space="preserve"> </w:t>
      </w:r>
      <w:r w:rsidRPr="00DD7CCF">
        <w:t xml:space="preserve">of the </w:t>
      </w:r>
      <w:r w:rsidRPr="00DD7CCF">
        <w:rPr>
          <w:rStyle w:val="Code"/>
        </w:rPr>
        <w:t>&lt;pb&gt;</w:t>
      </w:r>
      <w:r w:rsidRPr="00DD7CCF">
        <w:t xml:space="preserve"> </w:t>
      </w:r>
      <w:r>
        <w:t xml:space="preserve">(or </w:t>
      </w:r>
      <w:r w:rsidRPr="00DD7CCF">
        <w:rPr>
          <w:rStyle w:val="Code"/>
        </w:rPr>
        <w:t>&lt;</w:t>
      </w:r>
      <w:r>
        <w:rPr>
          <w:rStyle w:val="Code"/>
        </w:rPr>
        <w:t>milestone/</w:t>
      </w:r>
      <w:r w:rsidRPr="00DD7CCF">
        <w:rPr>
          <w:rStyle w:val="Code"/>
        </w:rPr>
        <w:t>&gt;</w:t>
      </w:r>
      <w:r>
        <w:t xml:space="preserve">) </w:t>
      </w:r>
      <w:r w:rsidRPr="00DD7CCF">
        <w:t>element marking the beginning of the page on which the forme work item appears</w:t>
      </w:r>
    </w:p>
    <w:p w14:paraId="73412043" w14:textId="29B17DBD" w:rsidR="00B115F2" w:rsidRDefault="00B115F2" w:rsidP="00B115F2">
      <w:pPr>
        <w:pStyle w:val="Lista2"/>
      </w:pPr>
      <w:r w:rsidRPr="008525C6">
        <w:rPr>
          <w:rStyle w:val="Codeattribute"/>
        </w:rPr>
        <w:t>@place</w:t>
      </w:r>
      <w:r w:rsidRPr="006F43BD">
        <w:t xml:space="preserve"> re</w:t>
      </w:r>
      <w:r>
        <w:t>lative to the principal inscribed field</w:t>
      </w:r>
      <w:r w:rsidRPr="008525C6">
        <w:t>,</w:t>
      </w:r>
      <w:r w:rsidRPr="00DD7CCF">
        <w:t xml:space="preserve"> with values as shown </w:t>
      </w:r>
      <w:r>
        <w:t xml:space="preserve">in </w:t>
      </w:r>
      <w:r>
        <w:fldChar w:fldCharType="begin"/>
      </w:r>
      <w:r>
        <w:instrText xml:space="preserve"> REF _Ref182233604 \h </w:instrText>
      </w:r>
      <w:r>
        <w:fldChar w:fldCharType="separate"/>
      </w:r>
      <w:r w:rsidR="00B30F6E">
        <w:t xml:space="preserve">Figure </w:t>
      </w:r>
      <w:r w:rsidR="00B30F6E">
        <w:rPr>
          <w:noProof/>
        </w:rPr>
        <w:t>5</w:t>
      </w:r>
      <w:r>
        <w:fldChar w:fldCharType="end"/>
      </w:r>
    </w:p>
    <w:p w14:paraId="247F9112" w14:textId="77777777" w:rsidR="00B115F2" w:rsidRPr="006F43BD" w:rsidRDefault="00B115F2" w:rsidP="00B115F2">
      <w:pPr>
        <w:pStyle w:val="Lista3"/>
      </w:pPr>
      <w:r w:rsidRPr="006F43BD">
        <w:t xml:space="preserve">should </w:t>
      </w:r>
      <w:r>
        <w:t>forme work be partly or wholly inside the principal field, use the value that best describes its location relative to the centre of the inscribed field</w:t>
      </w:r>
    </w:p>
    <w:p w14:paraId="4CED1437" w14:textId="77777777" w:rsidR="00B115F2" w:rsidRDefault="00B115F2" w:rsidP="00B115F2"/>
    <w:tbl>
      <w:tblPr>
        <w:tblStyle w:val="FigureTable"/>
        <w:tblpPr w:leftFromText="180" w:rightFromText="180" w:vertAnchor="text" w:tblpXSpec="right" w:tblpY="1"/>
        <w:tblW w:w="0" w:type="auto"/>
        <w:tblLook w:val="04A0" w:firstRow="1" w:lastRow="0" w:firstColumn="1" w:lastColumn="0" w:noHBand="0" w:noVBand="1"/>
      </w:tblPr>
      <w:tblGrid>
        <w:gridCol w:w="4246"/>
      </w:tblGrid>
      <w:tr w:rsidR="00B115F2" w14:paraId="6B650D43" w14:textId="77777777" w:rsidTr="00E011A0">
        <w:trPr>
          <w:cnfStyle w:val="100000000000" w:firstRow="1" w:lastRow="0" w:firstColumn="0" w:lastColumn="0" w:oddVBand="0" w:evenVBand="0" w:oddHBand="0" w:evenHBand="0" w:firstRowFirstColumn="0" w:firstRowLastColumn="0" w:lastRowFirstColumn="0" w:lastRowLastColumn="0"/>
        </w:trPr>
        <w:tc>
          <w:tcPr>
            <w:tcW w:w="4246" w:type="dxa"/>
          </w:tcPr>
          <w:p w14:paraId="3E2D500E" w14:textId="360FACF6" w:rsidR="00B115F2" w:rsidRPr="00DD7CCF" w:rsidRDefault="00B115F2" w:rsidP="00E011A0">
            <w:pPr>
              <w:pStyle w:val="Kpalrs"/>
            </w:pPr>
            <w:bookmarkStart w:id="381" w:name="_Ref182233604"/>
            <w:r>
              <w:t xml:space="preserve">Figure </w:t>
            </w:r>
            <w:r w:rsidR="00542B66">
              <w:fldChar w:fldCharType="begin"/>
            </w:r>
            <w:r w:rsidR="00542B66">
              <w:instrText xml:space="preserve"> SEQ Figure \* ARABIC </w:instrText>
            </w:r>
            <w:r w:rsidR="00542B66">
              <w:fldChar w:fldCharType="separate"/>
            </w:r>
            <w:r w:rsidR="00B30F6E">
              <w:rPr>
                <w:noProof/>
              </w:rPr>
              <w:t>5</w:t>
            </w:r>
            <w:r w:rsidR="00542B66">
              <w:rPr>
                <w:noProof/>
              </w:rPr>
              <w:fldChar w:fldCharType="end"/>
            </w:r>
            <w:bookmarkEnd w:id="381"/>
            <w:r>
              <w:t>. Location of forme work with respect to the principal field</w:t>
            </w:r>
          </w:p>
        </w:tc>
      </w:tr>
      <w:tr w:rsidR="00B115F2" w14:paraId="00EFD70D" w14:textId="77777777" w:rsidTr="00E011A0">
        <w:tc>
          <w:tcPr>
            <w:tcW w:w="4246" w:type="dxa"/>
          </w:tcPr>
          <w:tbl>
            <w:tblPr>
              <w:tblStyle w:val="77"/>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04"/>
              <w:gridCol w:w="940"/>
              <w:gridCol w:w="917"/>
            </w:tblGrid>
            <w:tr w:rsidR="00B115F2" w:rsidRPr="00DD7CCF" w14:paraId="10CD2643" w14:textId="77777777" w:rsidTr="00E011A0">
              <w:trPr>
                <w:jc w:val="center"/>
              </w:trPr>
              <w:tc>
                <w:tcPr>
                  <w:tcW w:w="0" w:type="auto"/>
                  <w:tcBorders>
                    <w:top w:val="single" w:sz="8" w:space="0" w:color="auto"/>
                  </w:tcBorders>
                  <w:shd w:val="clear" w:color="auto" w:fill="auto"/>
                  <w:tcMar>
                    <w:top w:w="100" w:type="dxa"/>
                    <w:left w:w="100" w:type="dxa"/>
                    <w:bottom w:w="100" w:type="dxa"/>
                    <w:right w:w="100" w:type="dxa"/>
                  </w:tcMar>
                </w:tcPr>
                <w:p w14:paraId="1EBABDED" w14:textId="77777777" w:rsidR="00B115F2" w:rsidRPr="00DD7CCF" w:rsidRDefault="00B115F2" w:rsidP="00E011A0">
                  <w:pPr>
                    <w:pStyle w:val="Tabletext"/>
                    <w:keepNext/>
                    <w:framePr w:hSpace="180" w:wrap="around" w:vAnchor="text" w:hAnchor="text" w:xAlign="right" w:y="1"/>
                    <w:jc w:val="right"/>
                  </w:pPr>
                  <w:r w:rsidRPr="00DD7CCF">
                    <w:t>top-left</w:t>
                  </w:r>
                </w:p>
              </w:tc>
              <w:tc>
                <w:tcPr>
                  <w:tcW w:w="0" w:type="auto"/>
                  <w:tcBorders>
                    <w:top w:val="single" w:sz="8" w:space="0" w:color="auto"/>
                  </w:tcBorders>
                  <w:shd w:val="clear" w:color="auto" w:fill="auto"/>
                  <w:tcMar>
                    <w:top w:w="100" w:type="dxa"/>
                    <w:left w:w="100" w:type="dxa"/>
                    <w:bottom w:w="100" w:type="dxa"/>
                    <w:right w:w="100" w:type="dxa"/>
                  </w:tcMar>
                </w:tcPr>
                <w:p w14:paraId="7D14E6DD" w14:textId="77777777" w:rsidR="00B115F2" w:rsidRPr="00DD7CCF" w:rsidRDefault="00B115F2" w:rsidP="00E011A0">
                  <w:pPr>
                    <w:pStyle w:val="Tabletext"/>
                    <w:keepNext/>
                    <w:framePr w:hSpace="180" w:wrap="around" w:vAnchor="text" w:hAnchor="text" w:xAlign="right" w:y="1"/>
                    <w:jc w:val="center"/>
                  </w:pPr>
                  <w:r w:rsidRPr="00DD7CCF">
                    <w:t>top</w:t>
                  </w:r>
                </w:p>
              </w:tc>
              <w:tc>
                <w:tcPr>
                  <w:tcW w:w="0" w:type="auto"/>
                  <w:tcBorders>
                    <w:top w:val="single" w:sz="8" w:space="0" w:color="auto"/>
                  </w:tcBorders>
                  <w:shd w:val="clear" w:color="auto" w:fill="auto"/>
                  <w:tcMar>
                    <w:top w:w="100" w:type="dxa"/>
                    <w:left w:w="100" w:type="dxa"/>
                    <w:bottom w:w="100" w:type="dxa"/>
                    <w:right w:w="100" w:type="dxa"/>
                  </w:tcMar>
                </w:tcPr>
                <w:p w14:paraId="25E9AE36" w14:textId="77777777" w:rsidR="00B115F2" w:rsidRPr="00DD7CCF" w:rsidRDefault="00B115F2" w:rsidP="00E011A0">
                  <w:pPr>
                    <w:pStyle w:val="Tabletext"/>
                    <w:keepNext/>
                    <w:framePr w:hSpace="180" w:wrap="around" w:vAnchor="text" w:hAnchor="text" w:xAlign="right" w:y="1"/>
                  </w:pPr>
                  <w:r w:rsidRPr="00DD7CCF">
                    <w:t>top-right</w:t>
                  </w:r>
                </w:p>
              </w:tc>
            </w:tr>
            <w:tr w:rsidR="00B115F2" w:rsidRPr="00DD7CCF" w14:paraId="73AAAEFC" w14:textId="77777777" w:rsidTr="00AD0920">
              <w:trPr>
                <w:jc w:val="center"/>
              </w:trPr>
              <w:tc>
                <w:tcPr>
                  <w:tcW w:w="0" w:type="auto"/>
                  <w:shd w:val="clear" w:color="auto" w:fill="auto"/>
                  <w:tcMar>
                    <w:top w:w="100" w:type="dxa"/>
                    <w:left w:w="100" w:type="dxa"/>
                    <w:bottom w:w="100" w:type="dxa"/>
                    <w:right w:w="100" w:type="dxa"/>
                  </w:tcMar>
                  <w:vAlign w:val="center"/>
                </w:tcPr>
                <w:p w14:paraId="2941873F" w14:textId="77777777" w:rsidR="00B115F2" w:rsidRPr="00DD7CCF" w:rsidRDefault="00B115F2" w:rsidP="00E011A0">
                  <w:pPr>
                    <w:pStyle w:val="Tabletext"/>
                    <w:keepNext/>
                    <w:framePr w:hSpace="180" w:wrap="around" w:vAnchor="text" w:hAnchor="text" w:xAlign="right" w:y="1"/>
                    <w:jc w:val="center"/>
                  </w:pPr>
                </w:p>
                <w:p w14:paraId="51EE4A7C" w14:textId="77777777" w:rsidR="00B115F2" w:rsidRPr="00DD7CCF" w:rsidRDefault="00B115F2" w:rsidP="00E011A0">
                  <w:pPr>
                    <w:pStyle w:val="Tabletext"/>
                    <w:keepNext/>
                    <w:framePr w:hSpace="180" w:wrap="around" w:vAnchor="text" w:hAnchor="text" w:xAlign="right" w:y="1"/>
                    <w:jc w:val="center"/>
                  </w:pPr>
                  <w:r w:rsidRPr="00DD7CCF">
                    <w:t>left</w:t>
                  </w:r>
                </w:p>
              </w:tc>
              <w:tc>
                <w:tcPr>
                  <w:tcW w:w="0" w:type="auto"/>
                  <w:shd w:val="clear" w:color="auto" w:fill="D0E0E3"/>
                  <w:tcMar>
                    <w:top w:w="100" w:type="dxa"/>
                    <w:left w:w="100" w:type="dxa"/>
                    <w:bottom w:w="100" w:type="dxa"/>
                    <w:right w:w="100" w:type="dxa"/>
                  </w:tcMar>
                  <w:vAlign w:val="center"/>
                </w:tcPr>
                <w:p w14:paraId="3DAC65A4" w14:textId="77777777" w:rsidR="00B115F2" w:rsidRPr="00DD7CCF" w:rsidRDefault="00B115F2" w:rsidP="00E011A0">
                  <w:pPr>
                    <w:pStyle w:val="Tabletext"/>
                    <w:keepNext/>
                    <w:framePr w:hSpace="180" w:wrap="around" w:vAnchor="text" w:hAnchor="text" w:xAlign="right" w:y="1"/>
                    <w:jc w:val="center"/>
                  </w:pPr>
                </w:p>
                <w:p w14:paraId="19C42251" w14:textId="77777777" w:rsidR="00B115F2" w:rsidRPr="00DD7CCF" w:rsidRDefault="00B115F2" w:rsidP="00E011A0">
                  <w:pPr>
                    <w:pStyle w:val="Tabletext"/>
                    <w:keepNext/>
                    <w:framePr w:hSpace="180" w:wrap="around" w:vAnchor="text" w:hAnchor="text" w:xAlign="right" w:y="1"/>
                    <w:jc w:val="center"/>
                  </w:pPr>
                  <w:r>
                    <w:t>principal</w:t>
                  </w:r>
                </w:p>
                <w:p w14:paraId="146539D2" w14:textId="77777777" w:rsidR="00B115F2" w:rsidRPr="00DD7CCF" w:rsidRDefault="00B115F2" w:rsidP="00E011A0">
                  <w:pPr>
                    <w:pStyle w:val="Tabletext"/>
                    <w:keepNext/>
                    <w:framePr w:hSpace="180" w:wrap="around" w:vAnchor="text" w:hAnchor="text" w:xAlign="right" w:y="1"/>
                    <w:jc w:val="center"/>
                  </w:pPr>
                </w:p>
                <w:p w14:paraId="0A67F034" w14:textId="77777777" w:rsidR="00B115F2" w:rsidRPr="00DD7CCF" w:rsidRDefault="00B115F2" w:rsidP="00E011A0">
                  <w:pPr>
                    <w:pStyle w:val="Tabletext"/>
                    <w:keepNext/>
                    <w:framePr w:hSpace="180" w:wrap="around" w:vAnchor="text" w:hAnchor="text" w:xAlign="right" w:y="1"/>
                    <w:jc w:val="center"/>
                  </w:pPr>
                  <w:r w:rsidRPr="00DD7CCF">
                    <w:t>inscribed</w:t>
                  </w:r>
                </w:p>
                <w:p w14:paraId="5076B63C" w14:textId="77777777" w:rsidR="00B115F2" w:rsidRPr="00DD7CCF" w:rsidRDefault="00B115F2" w:rsidP="00E011A0">
                  <w:pPr>
                    <w:pStyle w:val="Tabletext"/>
                    <w:keepNext/>
                    <w:framePr w:hSpace="180" w:wrap="around" w:vAnchor="text" w:hAnchor="text" w:xAlign="right" w:y="1"/>
                    <w:jc w:val="center"/>
                  </w:pPr>
                </w:p>
                <w:p w14:paraId="7539F03D" w14:textId="77777777" w:rsidR="00B115F2" w:rsidRPr="00DD7CCF" w:rsidRDefault="00B115F2" w:rsidP="00E011A0">
                  <w:pPr>
                    <w:pStyle w:val="Tabletext"/>
                    <w:keepNext/>
                    <w:framePr w:hSpace="180" w:wrap="around" w:vAnchor="text" w:hAnchor="text" w:xAlign="right" w:y="1"/>
                    <w:jc w:val="center"/>
                  </w:pPr>
                  <w:r>
                    <w:t>field</w:t>
                  </w:r>
                </w:p>
                <w:p w14:paraId="4AC24933" w14:textId="77777777" w:rsidR="00B115F2" w:rsidRPr="00DD7CCF" w:rsidRDefault="00B115F2" w:rsidP="00E011A0">
                  <w:pPr>
                    <w:pStyle w:val="Tabletext"/>
                    <w:keepNext/>
                    <w:framePr w:hSpace="180" w:wrap="around" w:vAnchor="text" w:hAnchor="text" w:xAlign="right" w:y="1"/>
                    <w:jc w:val="center"/>
                  </w:pPr>
                </w:p>
              </w:tc>
              <w:tc>
                <w:tcPr>
                  <w:tcW w:w="0" w:type="auto"/>
                  <w:shd w:val="clear" w:color="auto" w:fill="auto"/>
                  <w:tcMar>
                    <w:top w:w="100" w:type="dxa"/>
                    <w:left w:w="100" w:type="dxa"/>
                    <w:bottom w:w="100" w:type="dxa"/>
                    <w:right w:w="100" w:type="dxa"/>
                  </w:tcMar>
                  <w:vAlign w:val="center"/>
                </w:tcPr>
                <w:p w14:paraId="1A7EF8E1" w14:textId="77777777" w:rsidR="00B115F2" w:rsidRPr="00DD7CCF" w:rsidRDefault="00B115F2" w:rsidP="00E011A0">
                  <w:pPr>
                    <w:pStyle w:val="Tabletext"/>
                    <w:keepNext/>
                    <w:framePr w:hSpace="180" w:wrap="around" w:vAnchor="text" w:hAnchor="text" w:xAlign="right" w:y="1"/>
                    <w:jc w:val="center"/>
                  </w:pPr>
                </w:p>
                <w:p w14:paraId="141E90EE" w14:textId="77777777" w:rsidR="00B115F2" w:rsidRPr="00DD7CCF" w:rsidRDefault="00B115F2" w:rsidP="00E011A0">
                  <w:pPr>
                    <w:pStyle w:val="Tabletext"/>
                    <w:keepNext/>
                    <w:framePr w:hSpace="180" w:wrap="around" w:vAnchor="text" w:hAnchor="text" w:xAlign="right" w:y="1"/>
                    <w:jc w:val="center"/>
                  </w:pPr>
                  <w:r w:rsidRPr="00DD7CCF">
                    <w:t>right</w:t>
                  </w:r>
                </w:p>
              </w:tc>
            </w:tr>
            <w:tr w:rsidR="00B115F2" w:rsidRPr="00DD7CCF" w14:paraId="4D7686AC" w14:textId="77777777" w:rsidTr="00AD0920">
              <w:trPr>
                <w:jc w:val="center"/>
              </w:trPr>
              <w:tc>
                <w:tcPr>
                  <w:tcW w:w="0" w:type="auto"/>
                  <w:shd w:val="clear" w:color="auto" w:fill="auto"/>
                  <w:tcMar>
                    <w:top w:w="100" w:type="dxa"/>
                    <w:left w:w="100" w:type="dxa"/>
                    <w:bottom w:w="100" w:type="dxa"/>
                    <w:right w:w="100" w:type="dxa"/>
                  </w:tcMar>
                </w:tcPr>
                <w:p w14:paraId="7607E00C" w14:textId="77777777" w:rsidR="00B115F2" w:rsidRPr="00DD7CCF" w:rsidRDefault="00B115F2" w:rsidP="00E011A0">
                  <w:pPr>
                    <w:pStyle w:val="Tabletext"/>
                    <w:keepNext/>
                    <w:framePr w:hSpace="180" w:wrap="around" w:vAnchor="text" w:hAnchor="text" w:xAlign="right" w:y="1"/>
                    <w:jc w:val="right"/>
                  </w:pPr>
                  <w:r w:rsidRPr="00DD7CCF">
                    <w:t>bot-left</w:t>
                  </w:r>
                </w:p>
              </w:tc>
              <w:tc>
                <w:tcPr>
                  <w:tcW w:w="0" w:type="auto"/>
                  <w:shd w:val="clear" w:color="auto" w:fill="auto"/>
                  <w:tcMar>
                    <w:top w:w="100" w:type="dxa"/>
                    <w:left w:w="100" w:type="dxa"/>
                    <w:bottom w:w="100" w:type="dxa"/>
                    <w:right w:w="100" w:type="dxa"/>
                  </w:tcMar>
                </w:tcPr>
                <w:p w14:paraId="272B18C8" w14:textId="77777777" w:rsidR="00B115F2" w:rsidRPr="00DD7CCF" w:rsidRDefault="00B115F2" w:rsidP="00E011A0">
                  <w:pPr>
                    <w:pStyle w:val="Tabletext"/>
                    <w:keepNext/>
                    <w:framePr w:hSpace="180" w:wrap="around" w:vAnchor="text" w:hAnchor="text" w:xAlign="right" w:y="1"/>
                    <w:jc w:val="center"/>
                  </w:pPr>
                  <w:r w:rsidRPr="00DD7CCF">
                    <w:t>bottom</w:t>
                  </w:r>
                </w:p>
              </w:tc>
              <w:tc>
                <w:tcPr>
                  <w:tcW w:w="0" w:type="auto"/>
                  <w:shd w:val="clear" w:color="auto" w:fill="auto"/>
                  <w:tcMar>
                    <w:top w:w="100" w:type="dxa"/>
                    <w:left w:w="100" w:type="dxa"/>
                    <w:bottom w:w="100" w:type="dxa"/>
                    <w:right w:w="100" w:type="dxa"/>
                  </w:tcMar>
                </w:tcPr>
                <w:p w14:paraId="3B628434" w14:textId="77777777" w:rsidR="00B115F2" w:rsidRPr="00DD7CCF" w:rsidRDefault="00B115F2" w:rsidP="00E011A0">
                  <w:pPr>
                    <w:pStyle w:val="Tabletext"/>
                    <w:keepNext/>
                    <w:framePr w:hSpace="180" w:wrap="around" w:vAnchor="text" w:hAnchor="text" w:xAlign="right" w:y="1"/>
                  </w:pPr>
                  <w:r w:rsidRPr="00DD7CCF">
                    <w:t>bot-right</w:t>
                  </w:r>
                </w:p>
              </w:tc>
            </w:tr>
          </w:tbl>
          <w:p w14:paraId="57194EC6" w14:textId="77777777" w:rsidR="00B115F2" w:rsidRDefault="00B115F2" w:rsidP="00E011A0"/>
        </w:tc>
      </w:tr>
    </w:tbl>
    <w:p w14:paraId="0C19CE64" w14:textId="1C0DBA86" w:rsidR="00B115F2" w:rsidRPr="00DD7CCF" w:rsidRDefault="00B115F2" w:rsidP="00B115F2">
      <w:pPr>
        <w:pStyle w:val="Lista2"/>
      </w:pPr>
      <w:r w:rsidRPr="00DD7CCF">
        <w:t xml:space="preserve">if applicable, encode the orientation </w:t>
      </w:r>
      <w:r w:rsidRPr="00E24F87">
        <w:rPr>
          <w:noProof/>
        </w:rPr>
        <w:t>(</w:t>
      </w:r>
      <w:r w:rsidRPr="00DD7CCF">
        <w:t>§</w:t>
      </w:r>
      <w:r w:rsidRPr="00DD7CCF">
        <w:fldChar w:fldCharType="begin"/>
      </w:r>
      <w:r w:rsidRPr="00DD7CCF">
        <w:instrText xml:space="preserve"> REF _Ref43984782 \w \h </w:instrText>
      </w:r>
      <w:r>
        <w:instrText xml:space="preserve"> \* MERGEFORMAT </w:instrText>
      </w:r>
      <w:r w:rsidRPr="00DD7CCF">
        <w:fldChar w:fldCharType="separate"/>
      </w:r>
      <w:r w:rsidR="00B30F6E">
        <w:t>7.5.4</w:t>
      </w:r>
      <w:r w:rsidRPr="00DD7CCF">
        <w:fldChar w:fldCharType="end"/>
      </w:r>
      <w:r w:rsidRPr="00DD7CCF">
        <w:t>) of the forme work</w:t>
      </w:r>
    </w:p>
    <w:p w14:paraId="550F7C70" w14:textId="77777777" w:rsidR="00B115F2" w:rsidRDefault="00B115F2" w:rsidP="00B115F2">
      <w:pPr>
        <w:pStyle w:val="Lista2"/>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4E25BD2D" w14:textId="77777777" w:rsidR="00B115F2" w:rsidRDefault="00B115F2" w:rsidP="00B115F2">
      <w:pPr>
        <w:pStyle w:val="Lista"/>
      </w:pPr>
      <w:r>
        <w:t xml:space="preserve">the content of the </w:t>
      </w:r>
      <w:r w:rsidRPr="00DD7CCF">
        <w:rPr>
          <w:rStyle w:val="Code"/>
        </w:rPr>
        <w:t>&lt;fw&gt;</w:t>
      </w:r>
      <w:r w:rsidRPr="00DD7CCF">
        <w:t xml:space="preserve"> element</w:t>
      </w:r>
      <w:r>
        <w:t xml:space="preserve"> shall be the text of the forme work</w:t>
      </w:r>
    </w:p>
    <w:p w14:paraId="18D73979" w14:textId="77777777" w:rsidR="00B115F2" w:rsidRPr="00DD7CCF" w:rsidRDefault="00B115F2" w:rsidP="00B115F2">
      <w:pPr>
        <w:pStyle w:val="Lista2"/>
      </w:pPr>
      <w:r w:rsidRPr="00DD7CCF">
        <w:t xml:space="preserve">do not wrap the content of this element in </w:t>
      </w:r>
      <w:r w:rsidRPr="00DD7CCF">
        <w:rPr>
          <w:rStyle w:val="Code"/>
        </w:rPr>
        <w:t>&lt;ab&gt;</w:t>
      </w:r>
      <w:r w:rsidRPr="00DD7CCF">
        <w:t xml:space="preserve"> </w:t>
      </w:r>
      <w:r w:rsidRPr="00E24F87">
        <w:rPr>
          <w:noProof/>
        </w:rPr>
        <w:t>(</w:t>
      </w:r>
      <w:r w:rsidRPr="00DD7CCF">
        <w:t>or any other container</w:t>
      </w:r>
      <w:r>
        <w:t xml:space="preserve"> for intrinsic structure</w:t>
      </w:r>
      <w:r w:rsidRPr="00DD7CCF">
        <w:t>)</w:t>
      </w:r>
    </w:p>
    <w:p w14:paraId="13C48D6F" w14:textId="77777777" w:rsidR="00B115F2" w:rsidRDefault="00B115F2" w:rsidP="00B115F2">
      <w:pPr>
        <w:pStyle w:val="Lista2"/>
      </w:pPr>
      <w:r w:rsidRPr="00DD7CCF">
        <w:t>since foliation marks are not an integral part of the text</w:t>
      </w:r>
      <w:r w:rsidRPr="001D4EBC">
        <w:t>, do not mark up line beginnings within</w:t>
      </w:r>
      <w:r w:rsidRPr="00DD7CCF">
        <w:t xml:space="preserve"> forme work</w:t>
      </w:r>
      <w:r w:rsidRPr="006B5499">
        <w:rPr>
          <w:rStyle w:val="Lbjegyzet-hivatkozs"/>
        </w:rPr>
        <w:footnoteReference w:id="20"/>
      </w:r>
    </w:p>
    <w:p w14:paraId="767290D2" w14:textId="48C222D8" w:rsidR="00B115F2" w:rsidRPr="00DD7CCF" w:rsidRDefault="00B115F2" w:rsidP="00B115F2">
      <w:pPr>
        <w:pStyle w:val="Lista2"/>
      </w:pPr>
      <w:r w:rsidRPr="00DD7CCF">
        <w:t>num</w:t>
      </w:r>
      <w:r>
        <w:t>eral characters</w:t>
      </w:r>
      <w:r w:rsidRPr="00DD7CCF">
        <w:t xml:space="preserve"> used in foliation/pagination must be marked up as usual </w:t>
      </w:r>
      <w:r w:rsidRPr="00E24F87">
        <w:rPr>
          <w:noProof/>
        </w:rPr>
        <w:t>(</w:t>
      </w:r>
      <w:r w:rsidRPr="00DD7CCF">
        <w:t>§</w:t>
      </w:r>
      <w:r>
        <w:fldChar w:fldCharType="begin"/>
      </w:r>
      <w:r>
        <w:instrText xml:space="preserve"> REF _Ref182551676 \r \h </w:instrText>
      </w:r>
      <w:r>
        <w:fldChar w:fldCharType="separate"/>
      </w:r>
      <w:r w:rsidR="00B30F6E">
        <w:t>4.2.2</w:t>
      </w:r>
      <w:r>
        <w:fldChar w:fldCharType="end"/>
      </w:r>
      <w:r w:rsidRPr="00DD7CCF">
        <w:t>, §</w:t>
      </w:r>
      <w:r w:rsidRPr="00DD7CCF">
        <w:fldChar w:fldCharType="begin"/>
      </w:r>
      <w:r w:rsidRPr="00DD7CCF">
        <w:instrText xml:space="preserve"> REF _Ref43980607 \r \h </w:instrText>
      </w:r>
      <w:r>
        <w:instrText xml:space="preserve"> \* MERGEFORMAT </w:instrText>
      </w:r>
      <w:r w:rsidRPr="00DD7CCF">
        <w:fldChar w:fldCharType="separate"/>
      </w:r>
      <w:r w:rsidR="00B30F6E">
        <w:t>7.1</w:t>
      </w:r>
      <w:r w:rsidRPr="00DD7CCF">
        <w:fldChar w:fldCharType="end"/>
      </w:r>
      <w:r w:rsidRPr="00DD7CCF">
        <w:t>)</w:t>
      </w:r>
    </w:p>
    <w:p w14:paraId="242ABCA8" w14:textId="0023A2FC" w:rsidR="00B115F2" w:rsidRPr="00DD7CCF" w:rsidRDefault="00B115F2" w:rsidP="00B115F2">
      <w:pPr>
        <w:pStyle w:val="Lista"/>
      </w:pPr>
      <w:r w:rsidRPr="00DD7CCF">
        <w:lastRenderedPageBreak/>
        <w:t xml:space="preserve">as in the case of boxlike partitions </w:t>
      </w:r>
      <w:r w:rsidRPr="00E24F87">
        <w:rPr>
          <w:noProof/>
        </w:rPr>
        <w:t>(</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B30F6E">
        <w:t>3.2</w:t>
      </w:r>
      <w:r w:rsidRPr="00DD7CCF">
        <w:fldChar w:fldCharType="end"/>
      </w:r>
      <w:r w:rsidRPr="00DD7CCF">
        <w:t xml:space="preserve">), the content of forme work is a complete and meaningful unit in itself, but unlike </w:t>
      </w:r>
      <w:r>
        <w:t>a textpart division</w:t>
      </w:r>
      <w:r w:rsidRPr="00DD7CCF">
        <w:t xml:space="preserve">, </w:t>
      </w:r>
      <w:r>
        <w:t xml:space="preserve">forme work </w:t>
      </w:r>
      <w:r w:rsidRPr="00DD7CCF">
        <w:t xml:space="preserve">is a supplement to </w:t>
      </w:r>
      <w:r w:rsidRPr="00E24F87">
        <w:rPr>
          <w:noProof/>
        </w:rPr>
        <w:t>(</w:t>
      </w:r>
      <w:r w:rsidRPr="00DD7CCF">
        <w:t>rather than a subunit of)</w:t>
      </w:r>
      <w:r>
        <w:t xml:space="preserve"> </w:t>
      </w:r>
      <w:r w:rsidRPr="00DD7CCF">
        <w:t>the principal text of an inscription</w:t>
      </w:r>
      <w:r>
        <w:t xml:space="preserve"> and is associated with a specific page</w:t>
      </w:r>
    </w:p>
    <w:p w14:paraId="16942FF5" w14:textId="77777777" w:rsidR="00B115F2" w:rsidRPr="00DD7CCF" w:rsidRDefault="00B115F2" w:rsidP="00B115F2">
      <w:pPr>
        <w:pStyle w:val="Lista2"/>
      </w:pPr>
      <w:r w:rsidRPr="00DD7CCF">
        <w:t xml:space="preserve">the </w:t>
      </w:r>
      <w:r w:rsidRPr="00DD7CCF">
        <w:rPr>
          <w:rStyle w:val="Code"/>
        </w:rPr>
        <w:t>&lt;fw&gt;</w:t>
      </w:r>
      <w:r w:rsidRPr="00DD7CCF">
        <w:t xml:space="preserve"> element shall </w:t>
      </w:r>
      <w:r>
        <w:t xml:space="preserve">be placed </w:t>
      </w:r>
      <w:r w:rsidRPr="00DD7CCF">
        <w:t xml:space="preserve">immediately after the </w:t>
      </w:r>
      <w:r w:rsidRPr="00DD7CCF">
        <w:rPr>
          <w:rStyle w:val="Code"/>
        </w:rPr>
        <w:t>&lt;pb/&gt;</w:t>
      </w:r>
      <w:r w:rsidRPr="00DD7CCF">
        <w:t xml:space="preserve">  </w:t>
      </w:r>
      <w:r>
        <w:t xml:space="preserve">(or </w:t>
      </w:r>
      <w:r w:rsidRPr="00DD7CCF">
        <w:rPr>
          <w:rStyle w:val="Code"/>
        </w:rPr>
        <w:t>&lt;</w:t>
      </w:r>
      <w:r>
        <w:rPr>
          <w:rStyle w:val="Code"/>
        </w:rPr>
        <w:t>milestone/</w:t>
      </w:r>
      <w:r w:rsidRPr="00DD7CCF">
        <w:rPr>
          <w:rStyle w:val="Code"/>
        </w:rPr>
        <w:t>&gt;</w:t>
      </w:r>
      <w:r>
        <w:t xml:space="preserve">) </w:t>
      </w:r>
      <w:r w:rsidRPr="00DD7CCF">
        <w:t>element marking the start of the page on which the forme work item is found, therefore</w:t>
      </w:r>
    </w:p>
    <w:p w14:paraId="4E0082F3" w14:textId="77777777" w:rsidR="00B115F2" w:rsidRPr="00DD7CCF" w:rsidRDefault="00B115F2" w:rsidP="00B115F2">
      <w:pPr>
        <w:pStyle w:val="Lista3"/>
      </w:pPr>
      <w:r w:rsidRPr="00DD7CCF">
        <w:t xml:space="preserve">it must come before the first </w:t>
      </w:r>
      <w:r w:rsidRPr="00DD7CCF">
        <w:rPr>
          <w:rStyle w:val="Code"/>
        </w:rPr>
        <w:t>&lt;lb/&gt;</w:t>
      </w:r>
      <w:r w:rsidRPr="00DD7CCF">
        <w:t xml:space="preserve">  element on that page</w:t>
      </w:r>
    </w:p>
    <w:p w14:paraId="04AC7FEB" w14:textId="42C0C36E" w:rsidR="00B115F2" w:rsidRPr="00DD7CCF" w:rsidRDefault="00B115F2" w:rsidP="00B115F2">
      <w:pPr>
        <w:pStyle w:val="Lista3"/>
      </w:pPr>
      <w:r w:rsidRPr="00DD7CCF">
        <w:t xml:space="preserve">it will normally appear inside block-level containers for intrinsic structure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B30F6E">
        <w:t>2</w:t>
      </w:r>
      <w:r w:rsidRPr="00DD7CCF">
        <w:fldChar w:fldCharType="end"/>
      </w:r>
      <w:r w:rsidRPr="00DD7CCF">
        <w:t>), often interrupting the course of the text within such containers</w:t>
      </w:r>
    </w:p>
    <w:p w14:paraId="68B41377" w14:textId="77777777" w:rsidR="00B115F2" w:rsidRPr="00DD7CCF" w:rsidRDefault="00B115F2" w:rsidP="00B115F2">
      <w:pPr>
        <w:pStyle w:val="Lista4"/>
      </w:pPr>
      <w:r w:rsidRPr="00DD7CCF">
        <w:t>the occurrence of such an interruption is encoded in the page and line beginnings and does not affect the markup for forme work</w:t>
      </w:r>
    </w:p>
    <w:p w14:paraId="5F5BA5CE" w14:textId="4098B6AA" w:rsidR="00B115F2" w:rsidRPr="00DD7CCF" w:rsidRDefault="00B115F2" w:rsidP="00B115F2">
      <w:pPr>
        <w:pStyle w:val="Lista3"/>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Pr="00DD7CCF">
        <w:t>§</w:t>
      </w:r>
      <w:r>
        <w:fldChar w:fldCharType="begin"/>
      </w:r>
      <w:r>
        <w:instrText xml:space="preserve"> REF _Ref182318940 \r \h </w:instrText>
      </w:r>
      <w:r>
        <w:fldChar w:fldCharType="separate"/>
      </w:r>
      <w:r w:rsidR="00B30F6E">
        <w:t>3.4.2.1</w:t>
      </w:r>
      <w:r>
        <w:fldChar w:fldCharType="end"/>
      </w:r>
      <w:r w:rsidRPr="00DD7CCF">
        <w:t xml:space="preserve">) or lacunose </w:t>
      </w:r>
      <w:r w:rsidRPr="00E24F87">
        <w:rPr>
          <w:noProof/>
        </w:rPr>
        <w:t>(</w:t>
      </w:r>
      <w:r w:rsidRPr="00DD7CCF">
        <w:t>§</w:t>
      </w:r>
      <w:r w:rsidRPr="00DD7CCF">
        <w:fldChar w:fldCharType="begin"/>
      </w:r>
      <w:r w:rsidRPr="00DD7CCF">
        <w:instrText xml:space="preserve"> REF _Ref43981711 \w \h </w:instrText>
      </w:r>
      <w:r>
        <w:instrText xml:space="preserve"> \* MERGEFORMAT </w:instrText>
      </w:r>
      <w:r w:rsidRPr="00DD7CCF">
        <w:fldChar w:fldCharType="separate"/>
      </w:r>
      <w:r w:rsidR="00B30F6E">
        <w:t>5.4.7</w:t>
      </w:r>
      <w:r w:rsidRPr="00DD7CCF">
        <w:fldChar w:fldCharType="end"/>
      </w:r>
      <w:r w:rsidRPr="00DD7CCF">
        <w:t>)</w:t>
      </w:r>
    </w:p>
    <w:p w14:paraId="59F4A70D" w14:textId="77777777" w:rsidR="00B115F2" w:rsidRDefault="00B115F2" w:rsidP="00B115F2">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19B9880C" w14:textId="77777777" w:rsidR="00B115F2" w:rsidRPr="001D4EBC" w:rsidRDefault="00B115F2" w:rsidP="00B115F2">
      <w:pPr>
        <w:pStyle w:val="Lista2"/>
      </w:pPr>
      <w:r>
        <w:t xml:space="preserve">in this case, add trailing numbers to the number generated from the page number, e.g.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2v1</w:t>
      </w:r>
      <w:r w:rsidRPr="0046000E">
        <w:rPr>
          <w:rStyle w:val="Codevalue"/>
        </w:rPr>
        <w:t>"</w:t>
      </w:r>
      <w:r w:rsidRPr="00DD7CCF">
        <w:rPr>
          <w:rStyle w:val="Code"/>
        </w:rPr>
        <w:t>&gt;</w:t>
      </w:r>
      <w:r>
        <w:t xml:space="preserve">,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2v2</w:t>
      </w:r>
      <w:r w:rsidRPr="0046000E">
        <w:rPr>
          <w:rStyle w:val="Codevalue"/>
        </w:rPr>
        <w:t>"</w:t>
      </w:r>
      <w:r w:rsidRPr="00DD7CCF">
        <w:rPr>
          <w:rStyle w:val="Code"/>
        </w:rPr>
        <w:t>&gt;</w:t>
      </w:r>
      <w:r>
        <w:t>, etc.</w:t>
      </w:r>
    </w:p>
    <w:tbl>
      <w:tblPr>
        <w:tblStyle w:val="CodeSampleTable"/>
        <w:tblW w:w="5000" w:type="pct"/>
        <w:tblLook w:val="04A0" w:firstRow="1" w:lastRow="0" w:firstColumn="1" w:lastColumn="0" w:noHBand="0" w:noVBand="1"/>
      </w:tblPr>
      <w:tblGrid>
        <w:gridCol w:w="2763"/>
        <w:gridCol w:w="6865"/>
      </w:tblGrid>
      <w:tr w:rsidR="00B115F2" w:rsidRPr="00DD7CCF" w14:paraId="3EABBCE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DA50487" w14:textId="7C88D4F0" w:rsidR="00B115F2" w:rsidRPr="00DD7CCF" w:rsidRDefault="00B115F2" w:rsidP="00934AD5">
            <w:pPr>
              <w:pStyle w:val="Kpalrs"/>
            </w:pPr>
            <w:bookmarkStart w:id="382" w:name="_Ref182234393"/>
            <w:bookmarkStart w:id="383" w:name="_Ref182234390"/>
            <w:r w:rsidRPr="00DD7CCF">
              <w:t xml:space="preserve">Example </w:t>
            </w:r>
            <w:r w:rsidR="00542B66">
              <w:fldChar w:fldCharType="begin"/>
            </w:r>
            <w:r w:rsidR="00542B66">
              <w:instrText xml:space="preserve"> STYLEREF 3 \s </w:instrText>
            </w:r>
            <w:r w:rsidR="00542B66">
              <w:fldChar w:fldCharType="separate"/>
            </w:r>
            <w:r w:rsidR="00B30F6E">
              <w:rPr>
                <w:noProof/>
              </w:rPr>
              <w:t>3.8.4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bookmarkEnd w:id="382"/>
            <w:r w:rsidRPr="00DD7CCF">
              <w:t>: foliation in the right margin</w:t>
            </w:r>
            <w:bookmarkEnd w:id="383"/>
          </w:p>
        </w:tc>
      </w:tr>
      <w:tr w:rsidR="00B115F2" w:rsidRPr="00DD7CCF" w14:paraId="51DC346A" w14:textId="77777777" w:rsidTr="001D4EBC">
        <w:tc>
          <w:tcPr>
            <w:tcW w:w="1435" w:type="pct"/>
          </w:tcPr>
          <w:p w14:paraId="5D79FE18" w14:textId="77777777" w:rsidR="00B115F2" w:rsidRPr="00DD7CCF" w:rsidRDefault="00B115F2"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2C15D050" w14:textId="77777777" w:rsidR="00B115F2" w:rsidRPr="00DD7CCF" w:rsidRDefault="00B115F2"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5BE54EA0" w14:textId="77777777" w:rsidR="00B115F2" w:rsidRPr="00DD7CCF" w:rsidRDefault="00B115F2"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565" w:type="pct"/>
            <w:vAlign w:val="bottom"/>
          </w:tcPr>
          <w:p w14:paraId="0706277F" w14:textId="77777777" w:rsidR="00B115F2" w:rsidRDefault="00B115F2" w:rsidP="007A4E63">
            <w:pPr>
              <w:pStyle w:val="Image"/>
            </w:pPr>
            <w:r w:rsidRPr="00DD7CCF">
              <w:drawing>
                <wp:inline distT="114300" distB="114300" distL="114300" distR="114300" wp14:anchorId="350B0D95" wp14:editId="0414D36A">
                  <wp:extent cx="4351822" cy="1231900"/>
                  <wp:effectExtent l="0" t="0" r="0" b="635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9"/>
                          <a:srcRect/>
                          <a:stretch>
                            <a:fillRect/>
                          </a:stretch>
                        </pic:blipFill>
                        <pic:spPr>
                          <a:xfrm>
                            <a:off x="0" y="0"/>
                            <a:ext cx="4546124" cy="1286903"/>
                          </a:xfrm>
                          <a:prstGeom prst="rect">
                            <a:avLst/>
                          </a:prstGeom>
                          <a:ln/>
                        </pic:spPr>
                      </pic:pic>
                    </a:graphicData>
                  </a:graphic>
                </wp:inline>
              </w:drawing>
            </w:r>
          </w:p>
          <w:p w14:paraId="1225DEAC" w14:textId="77777777" w:rsidR="00B115F2" w:rsidRPr="00DD7CCF" w:rsidRDefault="00B115F2" w:rsidP="00934AD5">
            <w:pPr>
              <w:keepNext/>
              <w:jc w:val="center"/>
            </w:pPr>
          </w:p>
        </w:tc>
      </w:tr>
    </w:tbl>
    <w:p w14:paraId="448A59D0" w14:textId="1C58880C" w:rsidR="00C02B8C" w:rsidRPr="00DD7CCF" w:rsidRDefault="004D2E67" w:rsidP="00EB2024">
      <w:pPr>
        <w:pStyle w:val="Cmsor1"/>
      </w:pPr>
      <w:bookmarkStart w:id="384" w:name="_Toc182927813"/>
      <w:r w:rsidRPr="00DD7CCF">
        <w:lastRenderedPageBreak/>
        <w:t xml:space="preserve">Encoding the </w:t>
      </w:r>
      <w:r w:rsidR="00AD0920">
        <w:t xml:space="preserve">received </w:t>
      </w:r>
      <w:r w:rsidR="006733B4" w:rsidRPr="00DD7CCF">
        <w:t>text</w:t>
      </w:r>
      <w:bookmarkEnd w:id="346"/>
      <w:bookmarkEnd w:id="384"/>
    </w:p>
    <w:p w14:paraId="0AA45B87" w14:textId="182F1420" w:rsidR="00C02B8C" w:rsidRPr="00DD7CCF" w:rsidRDefault="004D2E67" w:rsidP="00EB2024">
      <w:pPr>
        <w:pStyle w:val="Cmsor2"/>
      </w:pPr>
      <w:bookmarkStart w:id="385" w:name="_2wkl86mjw6p2" w:colFirst="0" w:colLast="0"/>
      <w:bookmarkStart w:id="386" w:name="_Toc182927814"/>
      <w:bookmarkEnd w:id="385"/>
      <w:r w:rsidRPr="00DD7CCF">
        <w:t xml:space="preserve">Alphabetic </w:t>
      </w:r>
      <w:r w:rsidR="006733B4" w:rsidRPr="00DD7CCF">
        <w:t>characters</w:t>
      </w:r>
      <w:bookmarkEnd w:id="386"/>
    </w:p>
    <w:p w14:paraId="7396C71A" w14:textId="68AC8BFE" w:rsidR="00C02B8C" w:rsidRPr="00DD7CCF" w:rsidRDefault="00CB56FA" w:rsidP="00CB56FA">
      <w:r>
        <w:t>A</w:t>
      </w:r>
      <w:r w:rsidR="004D2E67" w:rsidRPr="00DD7CCF">
        <w:t>lphabetic characters do not, as a rule, need markup on their own</w:t>
      </w:r>
      <w:r>
        <w:t>: t</w:t>
      </w:r>
      <w:r w:rsidR="004D2E67" w:rsidRPr="00DD7CCF">
        <w:t xml:space="preserve">hey, including several special character forms, are handled through transliteration alone </w:t>
      </w:r>
      <w:r>
        <w:t xml:space="preserve">as per </w:t>
      </w:r>
      <w:r w:rsidR="004D2E67" w:rsidRPr="00DD7CCF">
        <w:t xml:space="preserve">TG </w:t>
      </w:r>
      <w:r w:rsidR="003C3D87" w:rsidRPr="00DD7CCF">
        <w:t>§</w:t>
      </w:r>
      <w:r w:rsidR="004D2E67" w:rsidRPr="00DD7CCF">
        <w:t>3</w:t>
      </w:r>
      <w:r>
        <w:t>. Occasionally, a glyph that normally represents an alphabetic character is employed in a different function, which is to be handled according to §</w:t>
      </w:r>
      <w:r>
        <w:fldChar w:fldCharType="begin"/>
      </w:r>
      <w:r>
        <w:instrText xml:space="preserve"> REF _Ref182579753 \r \h </w:instrText>
      </w:r>
      <w:r>
        <w:fldChar w:fldCharType="separate"/>
      </w:r>
      <w:r w:rsidR="00B30F6E">
        <w:t>4.2.4</w:t>
      </w:r>
      <w:r>
        <w:fldChar w:fldCharType="end"/>
      </w:r>
      <w:r>
        <w:t>. This section concerns additional tags that may in some circumstances be applicable to alphabetic characters or their parts.</w:t>
      </w:r>
    </w:p>
    <w:p w14:paraId="7A612AA6" w14:textId="77777777" w:rsidR="00C02B8C" w:rsidRPr="00DD7CCF" w:rsidRDefault="004D2E67" w:rsidP="00EB2024">
      <w:pPr>
        <w:pStyle w:val="Cmsor3"/>
      </w:pPr>
      <w:bookmarkStart w:id="387" w:name="_83o605fngw18" w:colFirst="0" w:colLast="0"/>
      <w:bookmarkStart w:id="388" w:name="_Ref43987221"/>
      <w:bookmarkStart w:id="389" w:name="_Toc182927815"/>
      <w:bookmarkEnd w:id="387"/>
      <w:r w:rsidRPr="00DD7CCF">
        <w:t xml:space="preserve">Tagging transliterated characters as one </w:t>
      </w:r>
      <w:r w:rsidRPr="00E24F87">
        <w:rPr>
          <w:rStyle w:val="Foreign"/>
        </w:rPr>
        <w:t>akṣara</w:t>
      </w:r>
      <w:bookmarkEnd w:id="388"/>
      <w:bookmarkEnd w:id="389"/>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w:t>
      </w:r>
      <w:commentRangeStart w:id="390"/>
      <w:r w:rsidRPr="00DD7CCF">
        <w:t xml:space="preserve">shorthand </w:t>
      </w:r>
      <w:commentRangeEnd w:id="390"/>
      <w:r w:rsidR="00324B69">
        <w:rPr>
          <w:rStyle w:val="Jegyzethivatkozs"/>
          <w:rFonts w:cs="Mangal"/>
        </w:rPr>
        <w:commentReference w:id="390"/>
      </w:r>
      <w:r w:rsidRPr="00DD7CCF">
        <w:t xml:space="preserve">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6B5499">
        <w:rPr>
          <w:rStyle w:val="Lbjegyzet-hivatkozs"/>
        </w:rPr>
        <w:footnoteReference w:id="21"/>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645651F9" w14:textId="77777777" w:rsidR="00392FBF" w:rsidRPr="00DD7CCF" w:rsidRDefault="00392FBF" w:rsidP="00392FBF">
      <w:pPr>
        <w:pStyle w:val="Lista3"/>
      </w:pPr>
      <w:r w:rsidRPr="00DD7CCF">
        <w:t>editorial spaces and hyphens may freely appear between the characters thus enclosed, wherever necessary</w:t>
      </w:r>
    </w:p>
    <w:p w14:paraId="5E93B617" w14:textId="77777777" w:rsidR="00392FBF" w:rsidRPr="00DD7CCF" w:rsidRDefault="00392FBF" w:rsidP="00392FBF">
      <w:pPr>
        <w:pStyle w:val="Lista4"/>
      </w:pPr>
      <w:r w:rsidRPr="00DD7CCF">
        <w:t xml:space="preserve">thus, if a word or compound boundary occurs within such an </w:t>
      </w:r>
      <w:r w:rsidRPr="00DD7CCF">
        <w:rPr>
          <w:rStyle w:val="Foreign"/>
        </w:rPr>
        <w:t>akṣara</w:t>
      </w:r>
      <w:r w:rsidRPr="00DD7CCF">
        <w:t>, encode respectively:</w:t>
      </w:r>
    </w:p>
    <w:p w14:paraId="63BD7B20" w14:textId="77777777" w:rsidR="00392FBF" w:rsidRPr="00DD7CCF" w:rsidRDefault="00392FBF" w:rsidP="00392FBF">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7729749B" w14:textId="77777777" w:rsidR="00392FBF" w:rsidRPr="00DD7CCF" w:rsidRDefault="00392FBF" w:rsidP="00392FBF">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tbl>
      <w:tblPr>
        <w:tblStyle w:val="CodeSampleTable"/>
        <w:tblW w:w="5000" w:type="pct"/>
        <w:tblLook w:val="04A0" w:firstRow="1" w:lastRow="0" w:firstColumn="1" w:lastColumn="0" w:noHBand="0" w:noVBand="1"/>
      </w:tblPr>
      <w:tblGrid>
        <w:gridCol w:w="7227"/>
        <w:gridCol w:w="2401"/>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0B1B26CF" w:rsidR="00EA17FA" w:rsidRPr="00EA17FA" w:rsidRDefault="00EA17FA" w:rsidP="00EA17FA">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4.1.1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2BE54F83" w14:textId="77777777" w:rsidR="00EA17FA" w:rsidRPr="00DD7CCF" w:rsidRDefault="00EA17FA" w:rsidP="007B52A3">
            <w:pPr>
              <w:pStyle w:val="Image"/>
            </w:pPr>
            <w:r w:rsidRPr="00DD7CCF">
              <w:drawing>
                <wp:inline distT="0" distB="0" distL="0" distR="0" wp14:anchorId="2E1736B5" wp14:editId="26933FB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054CCA63" w14:textId="77777777" w:rsidR="00C02B8C" w:rsidRPr="00DD7CCF" w:rsidRDefault="004D2E67" w:rsidP="00EB2024">
      <w:pPr>
        <w:pStyle w:val="Cmsor3"/>
      </w:pPr>
      <w:bookmarkStart w:id="391" w:name="_qasht2vjwj9m" w:colFirst="0" w:colLast="0"/>
      <w:bookmarkStart w:id="392" w:name="_Ref43987131"/>
      <w:bookmarkStart w:id="393" w:name="_Toc182927816"/>
      <w:bookmarkEnd w:id="391"/>
      <w:commentRangeStart w:id="394"/>
      <w:r w:rsidRPr="00DD7CCF">
        <w:t>Tagging parts of alphabetic characters</w:t>
      </w:r>
      <w:bookmarkEnd w:id="392"/>
      <w:commentRangeEnd w:id="394"/>
      <w:r w:rsidR="004A2E0A">
        <w:rPr>
          <w:rStyle w:val="Jegyzethivatkozs"/>
          <w:rFonts w:ascii="Gentium Plus" w:hAnsi="Gentium Plus" w:cs="Mangal"/>
          <w:kern w:val="0"/>
        </w:rPr>
        <w:commentReference w:id="394"/>
      </w:r>
      <w:bookmarkEnd w:id="393"/>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7493726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B30F6E">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B30F6E">
        <w:t>4.1.3</w:t>
      </w:r>
      <w:r w:rsidR="001B68E2" w:rsidRPr="00DD7CCF">
        <w:fldChar w:fldCharType="end"/>
      </w:r>
      <w:r w:rsidRPr="00DD7CCF">
        <w:t>), but we suggest that you avoid it in all other situations</w:t>
      </w:r>
    </w:p>
    <w:p w14:paraId="65435487" w14:textId="777D949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B30F6E">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3C078E99"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B30F6E">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395" w:name="_dv2inorm1p09" w:colFirst="0" w:colLast="0"/>
      <w:bookmarkStart w:id="396" w:name="_Ref43987090"/>
      <w:bookmarkStart w:id="397" w:name="_Toc182927817"/>
      <w:bookmarkEnd w:id="395"/>
      <w:commentRangeStart w:id="398"/>
      <w:r w:rsidRPr="00DD7CCF">
        <w:t xml:space="preserve">Unusual spatial arrangement </w:t>
      </w:r>
      <w:commentRangeEnd w:id="398"/>
      <w:r w:rsidR="004A2E0A">
        <w:rPr>
          <w:rStyle w:val="Jegyzethivatkozs"/>
          <w:rFonts w:ascii="Gentium Plus" w:hAnsi="Gentium Plus" w:cs="Mangal"/>
          <w:kern w:val="0"/>
        </w:rPr>
        <w:commentReference w:id="398"/>
      </w:r>
      <w:r w:rsidRPr="00DD7CCF">
        <w:t>in conjuncts</w:t>
      </w:r>
      <w:bookmarkEnd w:id="396"/>
      <w:bookmarkEnd w:id="397"/>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6D8D73DD"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B30F6E">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93"/>
        <w:gridCol w:w="1335"/>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0B432831" w:rsidR="009119AC" w:rsidRPr="00DD7CCF" w:rsidRDefault="009119AC" w:rsidP="00B3351B">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4.1.3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9A26BC">
            <w:pPr>
              <w:pStyle w:val="CodeParagraph"/>
              <w:keepNext/>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12E855F0" w14:textId="77777777" w:rsidR="00ED3579" w:rsidRPr="00DD7CCF" w:rsidRDefault="009119AC" w:rsidP="009A26BC">
            <w:pPr>
              <w:pStyle w:val="Image"/>
            </w:pPr>
            <w:r w:rsidRPr="00DD7CCF">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9"/>
        <w:gridCol w:w="1449"/>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209A522D" w:rsidR="00ED3579" w:rsidRPr="00DD7CCF" w:rsidRDefault="00ED3579" w:rsidP="00B3351B">
            <w:pPr>
              <w:pStyle w:val="Kpalrs"/>
            </w:pPr>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4.1.3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B</w:t>
            </w:r>
            <w:r w:rsidR="00542B66">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9A26BC">
            <w:pPr>
              <w:pStyle w:val="CodeParagraph"/>
              <w:keepNext/>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664E1FF1" w14:textId="77777777" w:rsidR="00ED3579" w:rsidRPr="00DD7CCF" w:rsidRDefault="00ED3579" w:rsidP="009A26BC">
            <w:pPr>
              <w:pStyle w:val="Image"/>
            </w:pPr>
            <w:r w:rsidRPr="00DD7CCF">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399" w:name="_qy84vdm4cqcm" w:colFirst="0" w:colLast="0"/>
      <w:bookmarkStart w:id="400" w:name="_Ref43987165"/>
      <w:bookmarkStart w:id="401" w:name="_Toc182927818"/>
      <w:bookmarkEnd w:id="399"/>
      <w:commentRangeStart w:id="402"/>
      <w:r w:rsidRPr="00DD7CCF">
        <w:t xml:space="preserve">Complex characters split </w:t>
      </w:r>
      <w:commentRangeEnd w:id="402"/>
      <w:r w:rsidR="004A2E0A">
        <w:rPr>
          <w:rStyle w:val="Jegyzethivatkozs"/>
          <w:rFonts w:ascii="Gentium Plus" w:hAnsi="Gentium Plus" w:cs="Mangal"/>
          <w:kern w:val="0"/>
        </w:rPr>
        <w:commentReference w:id="402"/>
      </w:r>
      <w:r w:rsidRPr="00DD7CCF">
        <w:t>by an intervening feature</w:t>
      </w:r>
      <w:bookmarkEnd w:id="400"/>
      <w:bookmarkEnd w:id="401"/>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403"/>
      <w:r w:rsidRPr="00644A27">
        <w:rPr>
          <w:b/>
          <w:bCs/>
        </w:rPr>
        <w:t xml:space="preserve">prescript and postscript vowel markers </w:t>
      </w:r>
      <w:commentRangeEnd w:id="403"/>
      <w:r w:rsidR="00112C6F">
        <w:rPr>
          <w:rStyle w:val="Jegyzethivatkozs"/>
          <w:rFonts w:cs="Mangal"/>
        </w:rPr>
        <w:commentReference w:id="403"/>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0EBF9BE8"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B30F6E">
        <w:t>3.5.2</w:t>
      </w:r>
      <w:r w:rsidR="00CB56FA">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B30F6E">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3106CD89"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B30F6E" w:rsidRPr="00DD7CCF">
        <w:t xml:space="preserve">Example </w:t>
      </w:r>
      <w:r w:rsidR="00B30F6E">
        <w:rPr>
          <w:noProof/>
        </w:rPr>
        <w:t>4.1.4</w:t>
      </w:r>
      <w:r w:rsidR="00B30F6E" w:rsidRPr="00DD7CCF">
        <w:t>.</w:t>
      </w:r>
      <w:r w:rsidR="00B30F6E">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6096ED23"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B30F6E">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3872D29A"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B30F6E">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w:t>
      </w:r>
      <w:r w:rsidRPr="007402C8">
        <w:rPr>
          <w:cs/>
        </w:rPr>
        <w:t xml:space="preserve"> </w:t>
      </w:r>
      <w:r w:rsidR="00547689" w:rsidRPr="007402C8">
        <w:t>(</w:t>
      </w:r>
      <w:r w:rsidR="001E133B" w:rsidRPr="007402C8">
        <w:t xml:space="preserve">called </w:t>
      </w:r>
      <w:r w:rsidR="00547689" w:rsidRPr="009A4485">
        <w:rPr>
          <w:rStyle w:val="Foreign"/>
        </w:rPr>
        <w:t>kāl</w:t>
      </w:r>
      <w:r w:rsidR="00547689" w:rsidRPr="007402C8">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lastRenderedPageBreak/>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6B5499">
        <w:rPr>
          <w:rStyle w:val="Lbjegyzet-hivatkozs"/>
        </w:rPr>
        <w:footnoteReference w:id="22"/>
      </w:r>
    </w:p>
    <w:p w14:paraId="6DF9A066" w14:textId="0FA2C233"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B30F6E">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208"/>
        <w:gridCol w:w="4420"/>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55769D79" w:rsidR="00817FFE" w:rsidRPr="00DD7CCF" w:rsidRDefault="00817FFE" w:rsidP="00A25D88">
            <w:pPr>
              <w:pStyle w:val="Kpalrs"/>
            </w:pPr>
            <w:bookmarkStart w:id="404" w:name="_Ref148523637"/>
            <w:r w:rsidRPr="00DD7CCF">
              <w:t xml:space="preserve">Example </w:t>
            </w:r>
            <w:r w:rsidR="00542B66">
              <w:fldChar w:fldCharType="begin"/>
            </w:r>
            <w:r w:rsidR="00542B66">
              <w:instrText xml:space="preserve"> STYLEREF 3 \s </w:instrText>
            </w:r>
            <w:r w:rsidR="00542B66">
              <w:fldChar w:fldCharType="separate"/>
            </w:r>
            <w:r w:rsidR="00B30F6E">
              <w:rPr>
                <w:noProof/>
              </w:rPr>
              <w:t>4.1.4</w:t>
            </w:r>
            <w:r w:rsidR="00542B66">
              <w:rPr>
                <w:noProof/>
              </w:rPr>
              <w:fldChar w:fldCharType="end"/>
            </w:r>
            <w:r w:rsidRPr="00DD7CCF">
              <w:t>.</w:t>
            </w:r>
            <w:r w:rsidR="00542B66">
              <w:fldChar w:fldCharType="begin"/>
            </w:r>
            <w:r w:rsidR="00542B66">
              <w:instrText xml:space="preserve"> SEQ Example \* ALPHAB</w:instrText>
            </w:r>
            <w:r w:rsidR="00542B66">
              <w:instrText xml:space="preserve">ETIC \s 3 </w:instrText>
            </w:r>
            <w:r w:rsidR="00542B66">
              <w:fldChar w:fldCharType="separate"/>
            </w:r>
            <w:r w:rsidR="00B30F6E">
              <w:rPr>
                <w:noProof/>
              </w:rPr>
              <w:t>A</w:t>
            </w:r>
            <w:r w:rsidR="00542B66">
              <w:rPr>
                <w:noProof/>
              </w:rPr>
              <w:fldChar w:fldCharType="end"/>
            </w:r>
            <w:bookmarkEnd w:id="404"/>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9A26BC">
            <w:pPr>
              <w:pStyle w:val="CodeParagraph"/>
              <w:keepNext/>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634C0C00" w14:textId="10FC8964" w:rsidR="00817FFE" w:rsidRPr="00DD7CCF" w:rsidRDefault="00817FFE" w:rsidP="007B52A3">
            <w:pPr>
              <w:pStyle w:val="Image"/>
            </w:pPr>
            <w: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405" w:name="_f8rlfquf7u2o" w:colFirst="0" w:colLast="0"/>
      <w:bookmarkStart w:id="406" w:name="_Ref43978591"/>
      <w:bookmarkStart w:id="407" w:name="_Toc182927819"/>
      <w:bookmarkEnd w:id="405"/>
      <w:r w:rsidRPr="00DD7CCF">
        <w:t xml:space="preserve">Non-alphabetic </w:t>
      </w:r>
      <w:r w:rsidR="006733B4" w:rsidRPr="00DD7CCF">
        <w:t>characters</w:t>
      </w:r>
      <w:bookmarkEnd w:id="406"/>
      <w:bookmarkEnd w:id="407"/>
    </w:p>
    <w:p w14:paraId="1397C66F" w14:textId="3727369D" w:rsidR="00C02B8C" w:rsidRPr="00DD7CCF" w:rsidRDefault="004D2E67" w:rsidP="00EB2024">
      <w:pPr>
        <w:pStyle w:val="Cmsor3"/>
      </w:pPr>
      <w:bookmarkStart w:id="408" w:name="_4mw6s39lu6fq" w:colFirst="0" w:colLast="0"/>
      <w:bookmarkStart w:id="409" w:name="_Ref43987431"/>
      <w:bookmarkStart w:id="410" w:name="_Toc182927820"/>
      <w:bookmarkEnd w:id="408"/>
      <w:r w:rsidRPr="00DD7CCF">
        <w:t>Overview</w:t>
      </w:r>
      <w:bookmarkEnd w:id="409"/>
      <w:bookmarkEnd w:id="410"/>
    </w:p>
    <w:p w14:paraId="7A4239AB" w14:textId="77777777" w:rsidR="00102AA5" w:rsidRDefault="00543984" w:rsidP="00543984">
      <w:r>
        <w:t>W</w:t>
      </w:r>
      <w:r w:rsidR="004D2E67" w:rsidRPr="00DD7CCF">
        <w:t xml:space="preserve">e use the </w:t>
      </w:r>
      <w:r>
        <w:t xml:space="preserve">TEI </w:t>
      </w:r>
      <w:r w:rsidR="004D2E67" w:rsidRPr="00DD7CCF">
        <w:t xml:space="preserve">element </w:t>
      </w:r>
      <w:r w:rsidR="004D2E67" w:rsidRPr="00DD7CCF">
        <w:rPr>
          <w:rStyle w:val="Code"/>
        </w:rPr>
        <w:t>&lt;g&gt;</w:t>
      </w:r>
      <w:r w:rsidR="004D2E67" w:rsidRPr="00DD7CCF">
        <w:t xml:space="preserve"> </w:t>
      </w:r>
      <w:r w:rsidR="004D2E67" w:rsidRPr="00E24F87">
        <w:rPr>
          <w:noProof/>
        </w:rPr>
        <w:t>(</w:t>
      </w:r>
      <w:r w:rsidR="004D2E67" w:rsidRPr="00DD7CCF">
        <w:t>for “glyph” or “gaiji”</w:t>
      </w:r>
      <w:r w:rsidR="004D2E67" w:rsidRPr="006B5499">
        <w:rPr>
          <w:rStyle w:val="Lbjegyzet-hivatkozs"/>
        </w:rPr>
        <w:footnoteReference w:id="23"/>
      </w:r>
      <w:r w:rsidR="004D2E67" w:rsidRPr="00DD7CCF">
        <w:t>) in the encoding of all characters other than alphabetic ones and decimal digits</w:t>
      </w:r>
      <w:r>
        <w:t>. T</w:t>
      </w:r>
      <w:r w:rsidR="004D2E67" w:rsidRPr="00DD7CCF">
        <w:t xml:space="preserve">he use of this element indicates that no </w:t>
      </w:r>
      <w:r>
        <w:t xml:space="preserve">accurate </w:t>
      </w:r>
      <w:r w:rsidR="004D2E67" w:rsidRPr="00DD7CCF">
        <w:t xml:space="preserve">equivalent to the original </w:t>
      </w:r>
      <w:r>
        <w:t xml:space="preserve">glyph </w:t>
      </w:r>
      <w:r w:rsidR="004D2E67" w:rsidRPr="00DD7CCF">
        <w:t>is available in our transliterat</w:t>
      </w:r>
      <w:r>
        <w:t>ed character set. T</w:t>
      </w:r>
      <w:r w:rsidR="004D2E67" w:rsidRPr="00DD7CCF">
        <w:t xml:space="preserve">he characters prescribed in our Transliteration Guide are deemed to be </w:t>
      </w:r>
      <w:r>
        <w:t xml:space="preserve">accurate </w:t>
      </w:r>
      <w:r w:rsidR="004D2E67" w:rsidRPr="00DD7CCF">
        <w:t>equivalents to original alphabetic characters and decimal digits and therefore require no encoding as glyphs</w:t>
      </w:r>
      <w:r>
        <w:t>.</w:t>
      </w:r>
    </w:p>
    <w:p w14:paraId="2DD5E3C4" w14:textId="12D063BE" w:rsidR="0054433F" w:rsidRPr="00102AA5" w:rsidRDefault="00102AA5" w:rsidP="00543984">
      <w:r>
        <w:t>Since a glyph</w:t>
      </w:r>
      <w:r w:rsidRPr="007D0E86">
        <w:t xml:space="preserve"> </w:t>
      </w:r>
      <w:r w:rsidRPr="00DD7CCF">
        <w:t>of a particular shape may be used in more than one function across the corpus, a subcorpus, or even within a single inscription</w:t>
      </w:r>
      <w:r>
        <w:t xml:space="preserve">, our encoding conveys information separately about the physical appearance of the glyph where applicable, and about the editor’s interpretation of its function, where applicable. </w:t>
      </w:r>
      <w:r w:rsidR="0054433F">
        <w:t>For numerals other than decimal digits (§</w:t>
      </w:r>
      <w:r w:rsidR="0054433F">
        <w:fldChar w:fldCharType="begin"/>
      </w:r>
      <w:r w:rsidR="0054433F">
        <w:instrText xml:space="preserve"> REF _Ref182551676 \r \h </w:instrText>
      </w:r>
      <w:r w:rsidR="0054433F">
        <w:fldChar w:fldCharType="separate"/>
      </w:r>
      <w:r w:rsidR="00B30F6E">
        <w:t>4.2.2</w:t>
      </w:r>
      <w:r w:rsidR="0054433F">
        <w:fldChar w:fldCharType="end"/>
      </w:r>
      <w:r w:rsidR="0054433F">
        <w:t xml:space="preserve">), encoding with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t xml:space="preserve"> in</w:t>
      </w:r>
      <w:r>
        <w:t>dicates that these are confidently interpreted as representing numbers, and physical appearance is not encoded. For non-alphanumeric characters (§</w:t>
      </w:r>
      <w:r w:rsidR="00CB56FA">
        <w:fldChar w:fldCharType="begin"/>
      </w:r>
      <w:r w:rsidR="00CB56FA">
        <w:instrText xml:space="preserve"> REF _Ref182580154 \r \h </w:instrText>
      </w:r>
      <w:r w:rsidR="00CB56FA">
        <w:fldChar w:fldCharType="separate"/>
      </w:r>
      <w:r w:rsidR="00B30F6E">
        <w:t>4.2.3</w:t>
      </w:r>
      <w:r w:rsidR="00CB56FA">
        <w:fldChar w:fldCharType="end"/>
      </w:r>
      <w:r>
        <w:t xml:space="preserve">), </w:t>
      </w:r>
      <w:r w:rsidR="00CB56FA">
        <w:t xml:space="preserve">to </w:t>
      </w:r>
      <w:r>
        <w:t xml:space="preserve">which we shall refer as </w:t>
      </w:r>
      <w:r w:rsidR="00CB56FA">
        <w:t>“</w:t>
      </w:r>
      <w:r>
        <w:t>symbols</w:t>
      </w:r>
      <w:r w:rsidR="00CB56FA">
        <w:t>”</w:t>
      </w:r>
      <w:r>
        <w:t xml:space="preserve"> for the sake of brevity, the </w:t>
      </w:r>
      <w:commentRangeStart w:id="411"/>
      <w:r>
        <w:t xml:space="preserve">attribute </w:t>
      </w:r>
      <w:r w:rsidRPr="008525C6">
        <w:rPr>
          <w:rStyle w:val="Codeattribute"/>
        </w:rPr>
        <w:t>@type</w:t>
      </w:r>
      <w:commentRangeEnd w:id="411"/>
      <w:r>
        <w:rPr>
          <w:rStyle w:val="Jegyzethivatkozs"/>
          <w:rFonts w:cs="Mangal"/>
        </w:rPr>
        <w:commentReference w:id="411"/>
      </w:r>
      <w:r>
        <w:t xml:space="preserve"> indicates a classification of the glyph’s physical appearance. In addition, when a symbol is interpreted as punctuation in the strict sense (§</w:t>
      </w:r>
      <w:r w:rsidR="00CB56FA">
        <w:fldChar w:fldCharType="begin"/>
      </w:r>
      <w:r w:rsidR="00CB56FA">
        <w:instrText xml:space="preserve"> REF _Ref182580448 \r \h </w:instrText>
      </w:r>
      <w:r w:rsidR="00CB56FA">
        <w:fldChar w:fldCharType="separate"/>
      </w:r>
      <w:r w:rsidR="00B30F6E">
        <w:t>4.2.3.3</w:t>
      </w:r>
      <w:r w:rsidR="00CB56FA">
        <w:fldChar w:fldCharType="end"/>
      </w:r>
      <w:r>
        <w:t>) or as a space filler (§</w:t>
      </w:r>
      <w:r w:rsidR="00CB56FA">
        <w:fldChar w:fldCharType="begin"/>
      </w:r>
      <w:r w:rsidR="00CB56FA">
        <w:instrText xml:space="preserve"> REF _Ref182580159 \r \h </w:instrText>
      </w:r>
      <w:r w:rsidR="00CB56FA">
        <w:fldChar w:fldCharType="separate"/>
      </w:r>
      <w:r w:rsidR="00B30F6E">
        <w:t>4.2.3.4</w:t>
      </w:r>
      <w:r w:rsidR="00CB56FA">
        <w:fldChar w:fldCharType="end"/>
      </w:r>
      <w:r>
        <w:t xml:space="preserve">), then the content of the </w:t>
      </w:r>
      <w:r w:rsidRPr="00DD7CCF">
        <w:rPr>
          <w:rStyle w:val="Code"/>
        </w:rPr>
        <w:lastRenderedPageBreak/>
        <w:t>&lt;g&gt;</w:t>
      </w:r>
      <w:r>
        <w:t xml:space="preserve"> element identifies it as such.</w:t>
      </w:r>
      <w:r w:rsidR="00DA0006" w:rsidRPr="006B5499">
        <w:rPr>
          <w:rStyle w:val="Lbjegyzet-hivatkozs"/>
        </w:rPr>
        <w:footnoteReference w:id="24"/>
      </w:r>
      <w:r w:rsidR="00800562">
        <w:t xml:space="preserve"> When the encoder prefers to make no assertion as to the symbol’s function, then only the physical appearance is encoded on an empty </w:t>
      </w:r>
      <w:r w:rsidR="00800562" w:rsidRPr="00DD7CCF">
        <w:rPr>
          <w:rStyle w:val="Code"/>
        </w:rPr>
        <w:t>&lt;g&gt;</w:t>
      </w:r>
      <w:r w:rsidR="00800562">
        <w:t xml:space="preserve"> element (§</w:t>
      </w:r>
      <w:r w:rsidR="00800562">
        <w:fldChar w:fldCharType="begin"/>
      </w:r>
      <w:r w:rsidR="00800562">
        <w:instrText xml:space="preserve"> REF _Ref43987396 \r \h </w:instrText>
      </w:r>
      <w:r w:rsidR="00800562">
        <w:fldChar w:fldCharType="separate"/>
      </w:r>
      <w:r w:rsidR="00B30F6E">
        <w:t>4.2.3.5</w:t>
      </w:r>
      <w:r w:rsidR="00800562">
        <w:fldChar w:fldCharType="end"/>
      </w:r>
      <w:r w:rsidR="00800562">
        <w:t>).</w:t>
      </w:r>
      <w:r>
        <w:t xml:space="preserve"> This section also includes guidance for encoding alphanumeric glyphs used as non-alphanumeric symbols (§</w:t>
      </w:r>
      <w:r w:rsidR="00CB56FA">
        <w:fldChar w:fldCharType="begin"/>
      </w:r>
      <w:r w:rsidR="00CB56FA">
        <w:instrText xml:space="preserve"> REF _Ref182579753 \r \h </w:instrText>
      </w:r>
      <w:r w:rsidR="00CB56FA">
        <w:fldChar w:fldCharType="separate"/>
      </w:r>
      <w:r w:rsidR="00B30F6E">
        <w:t>4.2.4</w:t>
      </w:r>
      <w:r w:rsidR="00CB56FA">
        <w:fldChar w:fldCharType="end"/>
      </w:r>
      <w:r>
        <w:t>).</w:t>
      </w:r>
    </w:p>
    <w:p w14:paraId="73227101" w14:textId="7B7EC5F8" w:rsidR="0054433F" w:rsidRPr="00DD7CCF" w:rsidRDefault="0054433F" w:rsidP="0054433F">
      <w:pPr>
        <w:pStyle w:val="Cmsor3"/>
      </w:pPr>
      <w:bookmarkStart w:id="412" w:name="_Ref182551676"/>
      <w:bookmarkStart w:id="413" w:name="_Toc182927821"/>
      <w:r w:rsidRPr="00DD7CCF">
        <w:t>Numer</w:t>
      </w:r>
      <w:bookmarkEnd w:id="412"/>
      <w:r>
        <w:t>ic characters</w:t>
      </w:r>
      <w:bookmarkEnd w:id="413"/>
    </w:p>
    <w:p w14:paraId="0B561719" w14:textId="120F6EA4" w:rsidR="0054433F" w:rsidRDefault="00E315D3" w:rsidP="0054433F">
      <w:pPr>
        <w:pStyle w:val="Lista"/>
      </w:pPr>
      <w:r>
        <w:t xml:space="preserve">in addition to encoding the characters </w:t>
      </w:r>
      <w:r w:rsidR="001649DA">
        <w:t xml:space="preserve">as </w:t>
      </w:r>
      <w:r>
        <w:t xml:space="preserve">discussed here, </w:t>
      </w:r>
      <w:r w:rsidR="0054433F" w:rsidRPr="00DD7CCF">
        <w:t xml:space="preserve">all numbers </w:t>
      </w:r>
      <w:r>
        <w:t xml:space="preserve">in the text </w:t>
      </w:r>
      <w:r w:rsidR="0054433F" w:rsidRPr="00DD7CCF">
        <w:t xml:space="preserve">must be encoded for their </w:t>
      </w:r>
      <w:r>
        <w:t xml:space="preserve">semantic </w:t>
      </w:r>
      <w:r w:rsidR="0054433F" w:rsidRPr="00DD7CCF">
        <w:t>value as described under §</w:t>
      </w:r>
      <w:r w:rsidR="0054433F" w:rsidRPr="00DD7CCF">
        <w:fldChar w:fldCharType="begin"/>
      </w:r>
      <w:r w:rsidR="0054433F" w:rsidRPr="00DD7CCF">
        <w:instrText xml:space="preserve"> REF _Ref43980607 \r \h </w:instrText>
      </w:r>
      <w:r w:rsidR="0054433F">
        <w:instrText xml:space="preserve"> \* MERGEFORMAT </w:instrText>
      </w:r>
      <w:r w:rsidR="0054433F" w:rsidRPr="00DD7CCF">
        <w:fldChar w:fldCharType="separate"/>
      </w:r>
      <w:r w:rsidR="00B30F6E">
        <w:t>7.1</w:t>
      </w:r>
      <w:r w:rsidR="0054433F" w:rsidRPr="00DD7CCF">
        <w:fldChar w:fldCharType="end"/>
      </w:r>
    </w:p>
    <w:p w14:paraId="00C0C492" w14:textId="53991D77" w:rsidR="0054433F" w:rsidRPr="00DD7CCF" w:rsidRDefault="0054433F" w:rsidP="0054433F">
      <w:pPr>
        <w:pStyle w:val="Lista2"/>
      </w:pPr>
      <w:r>
        <w:t xml:space="preserve">decimal digits (whether standalone, part of an additively written number, or part of a number written in place value notation) need no </w:t>
      </w:r>
      <w:r w:rsidR="00E315D3">
        <w:t xml:space="preserve">character </w:t>
      </w:r>
      <w:r>
        <w:t>markup, only the encoding of value</w:t>
      </w:r>
    </w:p>
    <w:p w14:paraId="06CF3F4D" w14:textId="23E19A7C" w:rsidR="00CB56FA" w:rsidRDefault="00CB56FA" w:rsidP="0054433F">
      <w:pPr>
        <w:pStyle w:val="Lista"/>
      </w:pPr>
      <w:r>
        <w:t>occasionally, a glyph that normally represents a numeral is employed in a different function, which is to be handled according to §</w:t>
      </w:r>
      <w:r>
        <w:fldChar w:fldCharType="begin"/>
      </w:r>
      <w:r>
        <w:instrText xml:space="preserve"> REF _Ref182579753 \r \h </w:instrText>
      </w:r>
      <w:r>
        <w:fldChar w:fldCharType="separate"/>
      </w:r>
      <w:r w:rsidR="00B30F6E">
        <w:t>4.2.4</w:t>
      </w:r>
      <w:r>
        <w:fldChar w:fldCharType="end"/>
      </w:r>
    </w:p>
    <w:p w14:paraId="7E41C823" w14:textId="5228EB14" w:rsidR="0054433F" w:rsidRPr="00DD7CCF" w:rsidRDefault="0054433F" w:rsidP="0054433F">
      <w:pPr>
        <w:pStyle w:val="Lista"/>
      </w:pPr>
      <w:r w:rsidRPr="00DD7CCF">
        <w:t xml:space="preserve">TG §4.1 and its subsections provide a </w:t>
      </w:r>
      <w:commentRangeStart w:id="414"/>
      <w:r w:rsidRPr="00DD7CCF">
        <w:t xml:space="preserve">shorthand notation </w:t>
      </w:r>
      <w:commentRangeEnd w:id="414"/>
      <w:r w:rsidR="00E315D3">
        <w:rPr>
          <w:rStyle w:val="Jegyzethivatkozs"/>
          <w:rFonts w:cs="Mangal"/>
        </w:rPr>
        <w:commentReference w:id="414"/>
      </w:r>
      <w:r w:rsidRPr="00DD7CCF">
        <w:t>to distinguish numeral signs transliterated in any way other than by a single Western numeral or vulgar fraction sign</w:t>
      </w:r>
    </w:p>
    <w:p w14:paraId="3CA7E246" w14:textId="77777777" w:rsidR="0054433F" w:rsidRPr="00DD7CCF" w:rsidRDefault="0054433F" w:rsidP="0054433F">
      <w:pPr>
        <w:pStyle w:val="Lista2"/>
      </w:pPr>
      <w:r w:rsidRPr="00DD7CCF">
        <w:t>namely</w:t>
      </w:r>
    </w:p>
    <w:p w14:paraId="0FA06AAE" w14:textId="744DFB7D" w:rsidR="0054433F" w:rsidRPr="00DD7CCF" w:rsidRDefault="0054433F" w:rsidP="0054433F">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1829411F" w14:textId="77777777" w:rsidR="0054433F" w:rsidRPr="00DD7CCF" w:rsidRDefault="0054433F" w:rsidP="0054433F">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01B406AD" w14:textId="77777777" w:rsidR="0054433F" w:rsidRPr="00DD7CCF" w:rsidRDefault="0054433F" w:rsidP="0054433F">
      <w:pPr>
        <w:pStyle w:val="Lista3"/>
      </w:pPr>
      <w:r w:rsidRPr="00DD7CCF">
        <w:t xml:space="preserve">fractions other than halves, thirds and fourths </w:t>
      </w:r>
      <w:r w:rsidRPr="00E24F87">
        <w:rPr>
          <w:noProof/>
        </w:rPr>
        <w:t>(</w:t>
      </w:r>
      <w:r w:rsidRPr="00DD7CCF">
        <w:t>e.g. “1/8+” for an original character denoting “one eighth”)</w:t>
      </w:r>
    </w:p>
    <w:p w14:paraId="7270C81A" w14:textId="77777777" w:rsidR="0054433F" w:rsidRPr="00DD7CCF" w:rsidRDefault="0054433F" w:rsidP="0054433F">
      <w:pPr>
        <w:pStyle w:val="Lista2"/>
      </w:pPr>
      <w:r w:rsidRPr="00DD7CCF">
        <w:t>this shorthand notation will be automatically converted to the XML markup presented below</w:t>
      </w:r>
    </w:p>
    <w:p w14:paraId="6BB9828F" w14:textId="77777777" w:rsidR="0054433F" w:rsidRPr="00DD7CCF" w:rsidRDefault="0054433F" w:rsidP="0054433F">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46D2951F" w14:textId="77777777" w:rsidR="0054433F" w:rsidRPr="00DD7CCF" w:rsidRDefault="0054433F" w:rsidP="0054433F">
      <w:pPr>
        <w:pStyle w:val="Lista3"/>
      </w:pPr>
      <w:r w:rsidRPr="00DD7CCF">
        <w:t>never combine the shorthand markup involving a + sign with XML markup for the same purpose</w:t>
      </w:r>
    </w:p>
    <w:p w14:paraId="459E2E23" w14:textId="2CBB80B5" w:rsidR="0054433F" w:rsidRPr="00DD7CCF" w:rsidRDefault="00D84E38" w:rsidP="004B12DA">
      <w:pPr>
        <w:pStyle w:val="Lista"/>
      </w:pPr>
      <w:r>
        <w:t xml:space="preserve">for numeric characters other than decimal digits, the transliterated numbers corresponding to each indivisible glyph of the original </w:t>
      </w:r>
      <w:r w:rsidR="0054433F" w:rsidRPr="00DD7CCF">
        <w:t>must be</w:t>
      </w:r>
      <w:r>
        <w:t xml:space="preserve"> </w:t>
      </w:r>
      <w:r w:rsidR="0054433F" w:rsidRPr="00DD7CCF">
        <w:t xml:space="preserve">wrapped in the element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t>, thus:</w:t>
      </w:r>
    </w:p>
    <w:p w14:paraId="605CD2C0" w14:textId="6C829F20" w:rsidR="0054433F" w:rsidRPr="00DD7CCF" w:rsidRDefault="00D84E38" w:rsidP="0054433F">
      <w:pPr>
        <w:pStyle w:val="Lista2"/>
      </w:pPr>
      <w:r w:rsidRPr="00D84E38">
        <w:rPr>
          <w:rStyle w:val="ForeignBrahmiScript"/>
        </w:rPr>
        <w:t>𑁤𑁿𑁓</w:t>
      </w:r>
      <w:r>
        <w:t xml:space="preserve"> a glyph meaning “200”:</w:t>
      </w:r>
      <w:r w:rsidRPr="00D84E38">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200</w:t>
      </w:r>
      <w:r w:rsidR="0054433F" w:rsidRPr="00DD7CCF">
        <w:rPr>
          <w:rStyle w:val="Code"/>
        </w:rPr>
        <w:t>&lt;/g&gt;</w:t>
      </w:r>
      <w:r w:rsidR="0054433F" w:rsidRPr="00DD7CCF">
        <w:t xml:space="preserve"> corresponds to the shorthand 200+</w:t>
      </w:r>
    </w:p>
    <w:p w14:paraId="640DE803" w14:textId="07C7FED4" w:rsidR="0054433F" w:rsidRPr="00DD7CCF" w:rsidRDefault="00D84E38" w:rsidP="0054433F">
      <w:pPr>
        <w:pStyle w:val="Lista2"/>
      </w:pPr>
      <w:r w:rsidRPr="00D84E38">
        <w:rPr>
          <w:rFonts w:ascii="Segoe UI Historic" w:hAnsi="Segoe UI Historic" w:cs="Segoe UI Historic"/>
        </w:rPr>
        <w:t>𑁤𑁜𑁔</w:t>
      </w:r>
      <w:r>
        <w:t xml:space="preserve"> glyphs meaning “100</w:t>
      </w:r>
      <w:r w:rsidR="008E6CB2">
        <w:t xml:space="preserve"> + </w:t>
      </w:r>
      <w:r>
        <w:t xml:space="preserve">20” and “3”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100</w:t>
      </w:r>
      <w:r w:rsidR="0054433F" w:rsidRPr="00DD7CCF">
        <w:rPr>
          <w:rStyle w:val="Code"/>
        </w:rPr>
        <w:t>&lt;/g&gt;</w:t>
      </w:r>
      <w:r w:rsidR="0054433F" w:rsidRPr="00DD7CCF">
        <w:rPr>
          <w:rStyle w:val="Codetext"/>
        </w:rP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20</w:t>
      </w:r>
      <w:r w:rsidR="0054433F" w:rsidRPr="00DD7CCF">
        <w:rPr>
          <w:rStyle w:val="Code"/>
        </w:rPr>
        <w:t>&lt;/g&gt;</w:t>
      </w:r>
      <w:r w:rsidR="0054433F" w:rsidRPr="00DD7CCF">
        <w:rPr>
          <w:rStyle w:val="Codetext"/>
        </w:rPr>
        <w:t xml:space="preserve"> 3</w:t>
      </w:r>
      <w:r w:rsidR="0054433F" w:rsidRPr="00DD7CCF">
        <w:t xml:space="preserve"> corresponds to the shorthand 100+20+3</w:t>
      </w:r>
    </w:p>
    <w:p w14:paraId="048ABA3F" w14:textId="77777777" w:rsidR="0054433F" w:rsidRDefault="0054433F" w:rsidP="0054433F">
      <w:pPr>
        <w:pStyle w:val="Lista3"/>
      </w:pPr>
      <w:r w:rsidRPr="00DD7CCF">
        <w:t xml:space="preserve">note that the transliterated 3 is not wrapped in </w:t>
      </w:r>
      <w:r w:rsidRPr="00DD7CCF">
        <w:rPr>
          <w:rStyle w:val="Code"/>
        </w:rPr>
        <w:t>&lt;g</w:t>
      </w:r>
      <w:r>
        <w:rPr>
          <w:rStyle w:val="Code"/>
        </w:rPr>
        <w:t>&gt;</w:t>
      </w:r>
      <w:r w:rsidRPr="00DD7CCF">
        <w:t>, because it is a single Arabic digit</w:t>
      </w:r>
    </w:p>
    <w:p w14:paraId="4E01C1E6" w14:textId="3690D67B" w:rsidR="008E6CB2" w:rsidRDefault="008E6CB2" w:rsidP="008E6CB2">
      <w:pPr>
        <w:pStyle w:val="Lista2"/>
      </w:pPr>
      <w:r w:rsidRPr="008E6CB2">
        <w:t>glyphs</w:t>
      </w:r>
      <w:r>
        <w:t xml:space="preserve"> meaning “1000 × 8 + 100 × 3 + 10”</w:t>
      </w:r>
      <w:r w:rsidRPr="008E6CB2">
        <w:t xml:space="preserve">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1000</w:t>
      </w:r>
      <w:r w:rsidRPr="008E6CB2">
        <w:rPr>
          <w:rStyle w:val="Code"/>
        </w:rPr>
        <w:t>&lt;/g&gt;</w:t>
      </w:r>
      <w:r w:rsidRPr="008E6CB2">
        <w:rPr>
          <w:rStyle w:val="Codetext"/>
        </w:rPr>
        <w:t xml:space="preserve"> 8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100</w:t>
      </w:r>
      <w:r w:rsidRPr="008E6CB2">
        <w:rPr>
          <w:rStyle w:val="Code"/>
        </w:rPr>
        <w:t>&lt;/g&gt;</w:t>
      </w:r>
      <w:r w:rsidRPr="008E6CB2">
        <w:rPr>
          <w:rStyle w:val="Codetext"/>
        </w:rPr>
        <w:t xml:space="preserve"> 3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&lt;/g&gt;</w:t>
      </w:r>
      <w:r>
        <w:t xml:space="preserve"> corresponds to the shorthand 1000+ 8 100+ 3 10+</w:t>
      </w:r>
    </w:p>
    <w:p w14:paraId="347870CB" w14:textId="77777777" w:rsidR="008E6CB2" w:rsidRDefault="008E6CB2" w:rsidP="008E6CB2">
      <w:pPr>
        <w:pStyle w:val="Lista3"/>
      </w:pPr>
      <w:r>
        <w:t>8 and 3 are not wrapped in &lt;g&gt;, because they are single Arabic digits</w:t>
      </w:r>
    </w:p>
    <w:p w14:paraId="03DA193B" w14:textId="146CCE8F" w:rsidR="0054433F" w:rsidRPr="00DD7CCF" w:rsidRDefault="006B1C3C" w:rsidP="0054433F">
      <w:pPr>
        <w:pStyle w:val="Lista2"/>
      </w:pPr>
      <w:r w:rsidRPr="00DD7CCF">
        <w:t>a vertical bar denoting “1” in a Cambodian inscription</w:t>
      </w:r>
      <w: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I</w:t>
      </w:r>
      <w:r w:rsidR="0054433F" w:rsidRPr="00DD7CCF">
        <w:rPr>
          <w:rStyle w:val="Code"/>
        </w:rPr>
        <w:t>&lt;/g&gt;</w:t>
      </w:r>
      <w:r w:rsidR="0054433F" w:rsidRPr="00DD7CCF">
        <w:t xml:space="preserve"> corresponds to the shorthand I+</w:t>
      </w:r>
    </w:p>
    <w:p w14:paraId="560DE5A5" w14:textId="6B7C2DC8" w:rsidR="006B1C3C" w:rsidRDefault="006B1C3C" w:rsidP="0054433F">
      <w:pPr>
        <w:pStyle w:val="Lista3"/>
      </w:pPr>
      <w:r>
        <w:t>the character is transliterated as “I” as per TG #§4.1.1</w:t>
      </w:r>
    </w:p>
    <w:p w14:paraId="61069CE9" w14:textId="554454D0" w:rsidR="0054433F" w:rsidRPr="00DD7CCF" w:rsidRDefault="0054433F" w:rsidP="0054433F">
      <w:pPr>
        <w:pStyle w:val="Lista3"/>
      </w:pPr>
      <w:r w:rsidRPr="00DD7CCF">
        <w:t xml:space="preserve">even though </w:t>
      </w:r>
      <w:r w:rsidR="006B1C3C">
        <w:t xml:space="preserve">this </w:t>
      </w:r>
      <w:r w:rsidRPr="00DD7CCF">
        <w:t xml:space="preserve">is a single character, the </w:t>
      </w:r>
      <w:r w:rsidRPr="006B1C3C">
        <w:rPr>
          <w:rStyle w:val="Code"/>
        </w:rPr>
        <w:t>&lt;g&gt;</w:t>
      </w:r>
      <w:r w:rsidRPr="00DD7CCF">
        <w:t xml:space="preserve"> tag is necessary in this case to mark up this character as non-alphabetic</w:t>
      </w:r>
      <w:r w:rsidRPr="006B5499">
        <w:rPr>
          <w:rStyle w:val="Lbjegyzet-hivatkozs"/>
        </w:rPr>
        <w:footnoteReference w:id="25"/>
      </w:r>
    </w:p>
    <w:p w14:paraId="55BE847D" w14:textId="74B54C6D" w:rsidR="0054433F" w:rsidRDefault="006B1C3C" w:rsidP="0054433F">
      <w:pPr>
        <w:pStyle w:val="Lista2"/>
      </w:pPr>
      <w:r>
        <w:t xml:space="preserve">a glyph meaning </w:t>
      </w:r>
      <w:r w:rsidRPr="00DD7CCF">
        <w:t>“one eighth”</w:t>
      </w:r>
      <w: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1/8</w:t>
      </w:r>
      <w:r w:rsidR="0054433F" w:rsidRPr="00DD7CCF">
        <w:rPr>
          <w:rStyle w:val="Code"/>
        </w:rPr>
        <w:t>&lt;/g&gt;</w:t>
      </w:r>
      <w:r w:rsidR="0054433F" w:rsidRPr="00DD7CCF">
        <w:t xml:space="preserve"> corresponds to the shorthand 1/8+</w:t>
      </w:r>
    </w:p>
    <w:p w14:paraId="469557D2" w14:textId="5D64262F" w:rsidR="008E6CB2" w:rsidRPr="00DD7CCF" w:rsidRDefault="008E6CB2" w:rsidP="008E6CB2">
      <w:pPr>
        <w:pStyle w:val="Lista2"/>
      </w:pPr>
      <w:r>
        <w:t xml:space="preserve">see also </w:t>
      </w:r>
      <w:r>
        <w:fldChar w:fldCharType="begin"/>
      </w:r>
      <w:r>
        <w:instrText xml:space="preserve"> REF _Ref182560821 \h </w:instrText>
      </w:r>
      <w:r>
        <w:fldChar w:fldCharType="separate"/>
      </w:r>
      <w:r w:rsidR="00B30F6E" w:rsidRPr="00DD7CCF">
        <w:t xml:space="preserve">Example </w:t>
      </w:r>
      <w:r w:rsidR="00B30F6E">
        <w:rPr>
          <w:noProof/>
        </w:rPr>
        <w:t>4.2.2</w:t>
      </w:r>
      <w:r w:rsidR="00B30F6E" w:rsidRPr="00DD7CCF">
        <w:t>.</w:t>
      </w:r>
      <w:r w:rsidR="00B30F6E">
        <w:rPr>
          <w:noProof/>
        </w:rPr>
        <w:t>A</w:t>
      </w:r>
      <w:r>
        <w:fldChar w:fldCharType="end"/>
      </w:r>
    </w:p>
    <w:p w14:paraId="0579872A" w14:textId="363ACA66" w:rsidR="00150FD8" w:rsidRDefault="00150FD8" w:rsidP="00150FD8">
      <w:pPr>
        <w:pStyle w:val="Cmsor4"/>
      </w:pPr>
      <w:bookmarkStart w:id="415" w:name="_Ref182578532"/>
      <w:bookmarkStart w:id="416" w:name="_Toc182927822"/>
      <w:r>
        <w:lastRenderedPageBreak/>
        <w:t>Spacing numeric characters</w:t>
      </w:r>
      <w:bookmarkEnd w:id="415"/>
      <w:bookmarkEnd w:id="416"/>
    </w:p>
    <w:p w14:paraId="7B93DC44" w14:textId="519FBDAF" w:rsidR="00150FD8" w:rsidRDefault="00150FD8" w:rsidP="00150FD8">
      <w:pPr>
        <w:pStyle w:val="Lista"/>
      </w:pPr>
      <w:r>
        <w:t>numeric characters should be separated by an editorial space from both preceding and following text, including other numeric characters</w:t>
      </w:r>
    </w:p>
    <w:p w14:paraId="45DF4FF0" w14:textId="2E8CBC64" w:rsidR="008E6CB2" w:rsidRDefault="00150FD8" w:rsidP="004B12DA">
      <w:pPr>
        <w:pStyle w:val="Lista2"/>
      </w:pPr>
      <w:r>
        <w:t>except that multiple decimal digits representing a single number in place-value notation, where only the number as a whole should be separated from the surrounding text by spaces</w:t>
      </w:r>
      <w:r w:rsidR="000745A0">
        <w:t xml:space="preserve">, as in </w:t>
      </w:r>
      <w:r w:rsidR="008E6CB2">
        <w:t xml:space="preserve">see </w:t>
      </w:r>
      <w:r w:rsidR="008E6CB2">
        <w:fldChar w:fldCharType="begin"/>
      </w:r>
      <w:r w:rsidR="008E6CB2">
        <w:instrText xml:space="preserve"> REF _Ref182560821 \h </w:instrText>
      </w:r>
      <w:r w:rsidR="008E6CB2">
        <w:fldChar w:fldCharType="separate"/>
      </w:r>
      <w:r w:rsidR="00B30F6E" w:rsidRPr="00DD7CCF">
        <w:t xml:space="preserve">Example </w:t>
      </w:r>
      <w:r w:rsidR="00B30F6E">
        <w:rPr>
          <w:noProof/>
        </w:rPr>
        <w:t>4.2.2</w:t>
      </w:r>
      <w:r w:rsidR="00B30F6E" w:rsidRPr="00DD7CCF">
        <w:t>.</w:t>
      </w:r>
      <w:r w:rsidR="00B30F6E">
        <w:rPr>
          <w:noProof/>
        </w:rPr>
        <w:t>A</w:t>
      </w:r>
      <w:r w:rsidR="008E6CB2">
        <w:fldChar w:fldCharType="end"/>
      </w:r>
    </w:p>
    <w:p w14:paraId="4CEF5EDB" w14:textId="49E9E3B4" w:rsidR="000745A0" w:rsidRDefault="000745A0" w:rsidP="000745A0">
      <w:pPr>
        <w:pStyle w:val="Lista"/>
      </w:pPr>
      <w:r>
        <w:t>see also §</w:t>
      </w:r>
      <w:r>
        <w:fldChar w:fldCharType="begin"/>
      </w:r>
      <w:r>
        <w:instrText xml:space="preserve"> REF _Ref43984944 \r \h </w:instrText>
      </w:r>
      <w:r>
        <w:fldChar w:fldCharType="separate"/>
      </w:r>
      <w:r w:rsidR="00B30F6E">
        <w:t>8.1.2</w:t>
      </w:r>
      <w:r>
        <w:fldChar w:fldCharType="end"/>
      </w:r>
      <w:r>
        <w:t xml:space="preserve"> about the use of editorial spaces</w:t>
      </w:r>
    </w:p>
    <w:tbl>
      <w:tblPr>
        <w:tblStyle w:val="CodeSampleTable"/>
        <w:tblW w:w="5000" w:type="pct"/>
        <w:tblLook w:val="04A0" w:firstRow="1" w:lastRow="0" w:firstColumn="1" w:lastColumn="0" w:noHBand="0" w:noVBand="1"/>
      </w:tblPr>
      <w:tblGrid>
        <w:gridCol w:w="9628"/>
      </w:tblGrid>
      <w:tr w:rsidR="008E6CB2" w:rsidRPr="00DD7CCF" w14:paraId="63E5887C"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3FA2CED5" w14:textId="4A0DE771" w:rsidR="008E6CB2" w:rsidRPr="00DD7CCF" w:rsidRDefault="008E6CB2" w:rsidP="004B12DA">
            <w:pPr>
              <w:pStyle w:val="Kpalrs"/>
            </w:pPr>
            <w:bookmarkStart w:id="417" w:name="_Ref182560821"/>
            <w:r w:rsidRPr="00DD7CCF">
              <w:t xml:space="preserve">Example </w:t>
            </w:r>
            <w:r w:rsidR="00542B66">
              <w:fldChar w:fldCharType="begin"/>
            </w:r>
            <w:r w:rsidR="00542B66">
              <w:instrText xml:space="preserve"> STYLEREF 3 \s </w:instrText>
            </w:r>
            <w:r w:rsidR="00542B66">
              <w:fldChar w:fldCharType="separate"/>
            </w:r>
            <w:r w:rsidR="00B30F6E">
              <w:rPr>
                <w:noProof/>
              </w:rPr>
              <w:t>4.2.2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bookmarkEnd w:id="417"/>
            <w:r w:rsidRPr="00DD7CCF">
              <w:t xml:space="preserve">: </w:t>
            </w:r>
            <w:r>
              <w:t>numerals in a date with full encoding</w:t>
            </w:r>
          </w:p>
        </w:tc>
      </w:tr>
      <w:tr w:rsidR="008E6CB2" w:rsidRPr="00DD7CCF" w14:paraId="7EB85B2C" w14:textId="77777777" w:rsidTr="004B12DA">
        <w:tc>
          <w:tcPr>
            <w:tcW w:w="5000" w:type="pct"/>
            <w:vAlign w:val="center"/>
          </w:tcPr>
          <w:p w14:paraId="77B1E558" w14:textId="5B4B58F6" w:rsidR="008E6CB2" w:rsidRPr="00DD7CCF" w:rsidRDefault="008E6CB2" w:rsidP="009A26BC">
            <w:pPr>
              <w:pStyle w:val="Image"/>
              <w:rPr>
                <w:rStyle w:val="Code"/>
              </w:rPr>
            </w:pPr>
            <w:r>
              <w:drawing>
                <wp:inline distT="0" distB="0" distL="0" distR="0" wp14:anchorId="6731A9CB" wp14:editId="7F84BA60">
                  <wp:extent cx="6114415" cy="1194435"/>
                  <wp:effectExtent l="0" t="0" r="635" b="5715"/>
                  <wp:docPr id="114349004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4415" cy="1194435"/>
                          </a:xfrm>
                          <a:prstGeom prst="rect">
                            <a:avLst/>
                          </a:prstGeom>
                          <a:noFill/>
                          <a:ln>
                            <a:noFill/>
                          </a:ln>
                        </pic:spPr>
                      </pic:pic>
                    </a:graphicData>
                  </a:graphic>
                </wp:inline>
              </w:drawing>
            </w:r>
          </w:p>
        </w:tc>
      </w:tr>
      <w:tr w:rsidR="008E6CB2" w:rsidRPr="00DD7CCF" w14:paraId="5A2C1D1D" w14:textId="77777777" w:rsidTr="004B12DA">
        <w:tc>
          <w:tcPr>
            <w:tcW w:w="5000" w:type="pct"/>
          </w:tcPr>
          <w:p w14:paraId="018EB115" w14:textId="4BD35715" w:rsidR="008E6CB2" w:rsidRPr="008E6CB2" w:rsidRDefault="008E6CB2" w:rsidP="009A26BC">
            <w:pPr>
              <w:pStyle w:val="CodeParagraph"/>
              <w:keepNext/>
              <w:rPr>
                <w:rStyle w:val="Code"/>
              </w:rPr>
            </w:pPr>
            <w:r w:rsidRPr="008E6CB2">
              <w:rPr>
                <w:rStyle w:val="Code"/>
              </w:rPr>
              <w:t>&lt;abbr&gt;</w:t>
            </w:r>
            <w:r w:rsidRPr="008E6CB2">
              <w:rPr>
                <w:rStyle w:val="Codetext"/>
              </w:rPr>
              <w:t>saṁ</w:t>
            </w:r>
            <w:r w:rsidRPr="008E6CB2">
              <w:rPr>
                <w:rStyle w:val="Code"/>
              </w:rPr>
              <w:t xml:space="preserve">&lt;/abbr&gt; &lt;num </w:t>
            </w:r>
            <w:r w:rsidRPr="008E6CB2">
              <w:rPr>
                <w:rStyle w:val="Codeattribute"/>
              </w:rPr>
              <w:t>value=</w:t>
            </w:r>
            <w:r w:rsidRPr="008E6CB2">
              <w:rPr>
                <w:rStyle w:val="Codevalue"/>
              </w:rPr>
              <w:t>"18"</w:t>
            </w:r>
            <w:r w:rsidRPr="008E6CB2">
              <w:rPr>
                <w:rStyle w:val="Code"/>
              </w:rPr>
              <w:t xml:space="preserve">&gt;&lt;g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&lt;/g&gt;</w:t>
            </w:r>
            <w:r w:rsidRPr="008E6CB2">
              <w:rPr>
                <w:rStyle w:val="Codetext"/>
              </w:rPr>
              <w:t xml:space="preserve"> 8</w:t>
            </w:r>
            <w:r w:rsidRPr="008E6CB2">
              <w:rPr>
                <w:rStyle w:val="Code"/>
              </w:rPr>
              <w:t>&lt;/num&gt; &lt;abbr&gt;</w:t>
            </w:r>
            <w:r w:rsidRPr="008E6CB2">
              <w:rPr>
                <w:rStyle w:val="Codetext"/>
              </w:rPr>
              <w:t>he</w:t>
            </w:r>
            <w:r w:rsidRPr="008E6CB2">
              <w:rPr>
                <w:rStyle w:val="Code"/>
              </w:rPr>
              <w:t xml:space="preserve">&lt;/abbr&gt; &lt;num </w:t>
            </w:r>
            <w:r w:rsidRPr="008E6CB2">
              <w:rPr>
                <w:rStyle w:val="Codeattribute"/>
              </w:rPr>
              <w:t>value=</w:t>
            </w:r>
            <w:r w:rsidRPr="008E6CB2">
              <w:rPr>
                <w:rStyle w:val="Codevalue"/>
              </w:rPr>
              <w:t>"8"</w:t>
            </w:r>
            <w:r w:rsidRPr="008E6CB2">
              <w:rPr>
                <w:rStyle w:val="Code"/>
              </w:rPr>
              <w:t>&gt;</w:t>
            </w:r>
            <w:r w:rsidRPr="008E6CB2">
              <w:rPr>
                <w:rStyle w:val="Codetext"/>
              </w:rPr>
              <w:t>8</w:t>
            </w:r>
            <w:r w:rsidRPr="008E6CB2">
              <w:rPr>
                <w:rStyle w:val="Code"/>
              </w:rPr>
              <w:t>&lt;/num&gt; &lt;abbr&gt;</w:t>
            </w:r>
            <w:r w:rsidRPr="008E6CB2">
              <w:rPr>
                <w:rStyle w:val="Codetext"/>
              </w:rPr>
              <w:t>di</w:t>
            </w:r>
            <w:r w:rsidRPr="008E6CB2">
              <w:rPr>
                <w:rStyle w:val="Code"/>
              </w:rPr>
              <w:t xml:space="preserve">&lt;/abbr&gt; &lt;num </w:t>
            </w:r>
            <w:r w:rsidRPr="008E6CB2">
              <w:rPr>
                <w:rStyle w:val="Codeattribute"/>
              </w:rPr>
              <w:t>value=</w:t>
            </w:r>
            <w:r w:rsidRPr="008E6CB2">
              <w:rPr>
                <w:rStyle w:val="Codevalue"/>
              </w:rPr>
              <w:t>"15"</w:t>
            </w:r>
            <w:r w:rsidRPr="008E6CB2">
              <w:rPr>
                <w:rStyle w:val="Code"/>
              </w:rPr>
              <w:t xml:space="preserve">&gt;&lt;g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 xml:space="preserve">&lt;/g&gt; </w:t>
            </w:r>
            <w:r w:rsidRPr="008E6CB2">
              <w:rPr>
                <w:rStyle w:val="Codetext"/>
              </w:rPr>
              <w:t>5</w:t>
            </w:r>
            <w:r w:rsidRPr="008E6CB2">
              <w:rPr>
                <w:rStyle w:val="Code"/>
              </w:rPr>
              <w:t>&lt;/num&gt;</w:t>
            </w:r>
          </w:p>
        </w:tc>
      </w:tr>
      <w:tr w:rsidR="008E6CB2" w:rsidRPr="00DD7CCF" w14:paraId="499DD66F" w14:textId="77777777" w:rsidTr="004B12DA">
        <w:tc>
          <w:tcPr>
            <w:tcW w:w="5000" w:type="pct"/>
          </w:tcPr>
          <w:p w14:paraId="0A992C35" w14:textId="5CAA3590" w:rsidR="008E6CB2" w:rsidRDefault="008E6CB2" w:rsidP="004B12DA">
            <w:pPr>
              <w:pStyle w:val="TableNote"/>
            </w:pPr>
            <w:bookmarkStart w:id="418" w:name="_Ref182554203"/>
            <w:r>
              <w:t xml:space="preserve">the date is </w:t>
            </w:r>
            <w:r w:rsidRPr="008E6CB2">
              <w:rPr>
                <w:rStyle w:val="Foreign"/>
              </w:rPr>
              <w:t>saṁ 18 he 8 di 15</w:t>
            </w:r>
            <w:r>
              <w:t>, meaning the 15</w:t>
            </w:r>
            <w:r w:rsidRPr="008E6CB2">
              <w:rPr>
                <w:vertAlign w:val="superscript"/>
              </w:rPr>
              <w:t>th</w:t>
            </w:r>
            <w:r>
              <w:t xml:space="preserve"> day </w:t>
            </w:r>
            <w:r>
              <w:rPr>
                <w:noProof/>
              </w:rPr>
              <w:t>(</w:t>
            </w:r>
            <w:r w:rsidRPr="008E6CB2">
              <w:rPr>
                <w:rStyle w:val="Foreign"/>
              </w:rPr>
              <w:t>divasa</w:t>
            </w:r>
            <w:r>
              <w:t>) of the 8</w:t>
            </w:r>
            <w:r w:rsidRPr="008E6CB2">
              <w:rPr>
                <w:vertAlign w:val="superscript"/>
              </w:rPr>
              <w:t>th</w:t>
            </w:r>
            <w:r>
              <w:t xml:space="preserve"> fortnight of the cold season </w:t>
            </w:r>
            <w:r>
              <w:rPr>
                <w:noProof/>
              </w:rPr>
              <w:t>(</w:t>
            </w:r>
            <w:r w:rsidRPr="008E6CB2">
              <w:rPr>
                <w:rStyle w:val="Foreign"/>
              </w:rPr>
              <w:t>hemanta</w:t>
            </w:r>
            <w:r>
              <w:t xml:space="preserve">) in the year </w:t>
            </w:r>
            <w:r>
              <w:rPr>
                <w:noProof/>
              </w:rPr>
              <w:t>(</w:t>
            </w:r>
            <w:r w:rsidRPr="008E6CB2">
              <w:rPr>
                <w:rStyle w:val="Foreign"/>
              </w:rPr>
              <w:t>saṁvat</w:t>
            </w:r>
            <w:r>
              <w:t>) 18</w:t>
            </w:r>
          </w:p>
          <w:p w14:paraId="26136878" w14:textId="6D810B3E" w:rsidR="008E6CB2" w:rsidRDefault="008E6CB2" w:rsidP="004B12DA">
            <w:pPr>
              <w:pStyle w:val="TableNote"/>
            </w:pPr>
            <w:r>
              <w:t xml:space="preserve">the glyphs representing the numeral 10 are wrapped in </w:t>
            </w:r>
            <w:r w:rsidRPr="008E6CB2">
              <w:rPr>
                <w:rStyle w:val="Code"/>
              </w:rPr>
              <w:t>&lt;g&gt;</w:t>
            </w:r>
            <w:r>
              <w:t xml:space="preserve"> and are separated by a space from the adjacent text as well as from the adjacent numeric characters representing decimal digits</w:t>
            </w:r>
          </w:p>
          <w:p w14:paraId="57A0142F" w14:textId="737B7237" w:rsidR="008E6CB2" w:rsidRDefault="008E6CB2" w:rsidP="004B12DA">
            <w:pPr>
              <w:pStyle w:val="TableNote"/>
            </w:pPr>
            <w:r>
              <w:t xml:space="preserve">for encoding the value of a number with </w:t>
            </w:r>
            <w:r w:rsidRPr="008E6CB2">
              <w:rPr>
                <w:rStyle w:val="Code"/>
              </w:rPr>
              <w:t>&lt;num&gt;</w:t>
            </w:r>
            <w:r>
              <w:t>, see §</w:t>
            </w:r>
            <w:r>
              <w:fldChar w:fldCharType="begin"/>
            </w:r>
            <w:r>
              <w:instrText xml:space="preserve"> REF _Ref43980607 \r \h </w:instrText>
            </w:r>
            <w:r>
              <w:fldChar w:fldCharType="separate"/>
            </w:r>
            <w:r w:rsidR="00B30F6E">
              <w:t>7.1</w:t>
            </w:r>
            <w:r>
              <w:fldChar w:fldCharType="end"/>
            </w:r>
          </w:p>
          <w:p w14:paraId="574D4005" w14:textId="757D8BBF" w:rsidR="008E6CB2" w:rsidRPr="00DD7CCF" w:rsidRDefault="008E6CB2" w:rsidP="004B12DA">
            <w:pPr>
              <w:pStyle w:val="TableNote"/>
            </w:pPr>
            <w:r>
              <w:t>for the encoding of abbreviations, see §</w:t>
            </w:r>
            <w:r>
              <w:fldChar w:fldCharType="begin"/>
            </w:r>
            <w:r>
              <w:instrText xml:space="preserve"> REF _Ref43989327 \r \h </w:instrText>
            </w:r>
            <w:r>
              <w:fldChar w:fldCharType="separate"/>
            </w:r>
            <w:r w:rsidR="00B30F6E">
              <w:t>7.3</w:t>
            </w:r>
            <w:r>
              <w:fldChar w:fldCharType="end"/>
            </w:r>
          </w:p>
        </w:tc>
      </w:tr>
    </w:tbl>
    <w:p w14:paraId="703B3F7C" w14:textId="6B2F9AB0" w:rsidR="00543984" w:rsidRDefault="0054433F" w:rsidP="00543984">
      <w:pPr>
        <w:pStyle w:val="Cmsor3"/>
      </w:pPr>
      <w:bookmarkStart w:id="419" w:name="_Ref182580154"/>
      <w:bookmarkStart w:id="420" w:name="_Toc182927823"/>
      <w:r>
        <w:t>Non-alphanumeric characters</w:t>
      </w:r>
      <w:r w:rsidR="00543984">
        <w:t xml:space="preserve"> </w:t>
      </w:r>
      <w:r>
        <w:t>(</w:t>
      </w:r>
      <w:r w:rsidR="00543984">
        <w:t>symbols</w:t>
      </w:r>
      <w:r>
        <w:t>)</w:t>
      </w:r>
      <w:bookmarkEnd w:id="418"/>
      <w:bookmarkEnd w:id="419"/>
      <w:bookmarkEnd w:id="420"/>
    </w:p>
    <w:p w14:paraId="45F4CF39" w14:textId="77777777" w:rsidR="00543984" w:rsidRPr="00DD7CCF" w:rsidRDefault="00543984" w:rsidP="00543984">
      <w:pPr>
        <w:pStyle w:val="Cmsor4"/>
      </w:pPr>
      <w:bookmarkStart w:id="421" w:name="_Ref43987525"/>
      <w:bookmarkStart w:id="422" w:name="_Toc182927824"/>
      <w:bookmarkStart w:id="423" w:name="_Ref43980440"/>
      <w:bookmarkStart w:id="424" w:name="_Ref44577917"/>
      <w:bookmarkStart w:id="425" w:name="_Ref44577928"/>
      <w:bookmarkStart w:id="426" w:name="_Ref44577934"/>
      <w:bookmarkStart w:id="427" w:name="_Ref44577939"/>
      <w:commentRangeStart w:id="428"/>
      <w:r w:rsidRPr="00DD7CCF">
        <w:t>Symbol tokens</w:t>
      </w:r>
      <w:bookmarkEnd w:id="421"/>
      <w:commentRangeEnd w:id="428"/>
      <w:r w:rsidR="000C55B3">
        <w:rPr>
          <w:rStyle w:val="Jegyzethivatkozs"/>
          <w:rFonts w:ascii="Gentium Plus" w:hAnsi="Gentium Plus" w:cs="Mangal"/>
          <w:kern w:val="0"/>
        </w:rPr>
        <w:commentReference w:id="428"/>
      </w:r>
      <w:bookmarkEnd w:id="422"/>
    </w:p>
    <w:p w14:paraId="5BBE9B4B" w14:textId="4B4F75B4" w:rsidR="00543984" w:rsidRPr="008525C6" w:rsidRDefault="00543984" w:rsidP="00543984">
      <w:pPr>
        <w:pStyle w:val="Lista"/>
      </w:pPr>
      <w:r w:rsidRPr="00DD7CCF">
        <w:t>as indicated in §</w:t>
      </w:r>
      <w:r w:rsidRPr="00DD7CCF">
        <w:fldChar w:fldCharType="begin"/>
      </w:r>
      <w:r w:rsidRPr="00DD7CCF">
        <w:instrText xml:space="preserve"> REF _Ref43987431 \w \h </w:instrText>
      </w:r>
      <w:r>
        <w:instrText xml:space="preserve"> \* MERGEFORMAT </w:instrText>
      </w:r>
      <w:r w:rsidRPr="00DD7CCF">
        <w:fldChar w:fldCharType="separate"/>
      </w:r>
      <w:r w:rsidR="00B30F6E">
        <w:t>4.2.1</w:t>
      </w:r>
      <w:r w:rsidRPr="00DD7CCF">
        <w:fldChar w:fldCharType="end"/>
      </w:r>
      <w:r w:rsidRPr="00DD7CCF">
        <w:t xml:space="preserve"> above, non-numeric </w:t>
      </w:r>
      <w:r w:rsidR="000C55B3">
        <w:t>characters</w:t>
      </w:r>
      <w:r w:rsidRPr="00DD7CCF">
        <w:t xml:space="preserve">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Pr="008525C6">
        <w:rPr>
          <w:rStyle w:val="Codeattribute"/>
        </w:rPr>
        <w:t>@type</w:t>
      </w:r>
    </w:p>
    <w:p w14:paraId="3A586111" w14:textId="03625880" w:rsidR="00543984" w:rsidRPr="00DD7CCF" w:rsidRDefault="000C55B3" w:rsidP="00543984">
      <w:pPr>
        <w:pStyle w:val="Lista2"/>
      </w:pPr>
      <w:r>
        <w:t xml:space="preserve">in each case, </w:t>
      </w:r>
      <w:r w:rsidR="00543984" w:rsidRPr="00DD7CCF">
        <w:t xml:space="preserve">the value of </w:t>
      </w:r>
      <w:r w:rsidRPr="008525C6">
        <w:rPr>
          <w:rStyle w:val="Codeattribute"/>
        </w:rPr>
        <w:t>@type</w:t>
      </w:r>
      <w:r>
        <w:t xml:space="preserve"> </w:t>
      </w:r>
      <w:r w:rsidR="00543984" w:rsidRPr="00DD7CCF">
        <w:t xml:space="preserve">used shall be a simple description of the symbol’s visual appearance </w:t>
      </w:r>
      <w:r w:rsidR="00543984" w:rsidRPr="00E24F87">
        <w:rPr>
          <w:noProof/>
        </w:rPr>
        <w:t>(</w:t>
      </w:r>
      <w:r w:rsidR="00543984" w:rsidRPr="00DD7CCF">
        <w:t xml:space="preserve">or in a limited number of cases its traditional name), hereafter referred to as a </w:t>
      </w:r>
      <w:r w:rsidR="00543984" w:rsidRPr="00DD7CCF">
        <w:rPr>
          <w:rStyle w:val="Foreign"/>
        </w:rPr>
        <w:t>token</w:t>
      </w:r>
    </w:p>
    <w:p w14:paraId="6B909454" w14:textId="77777777" w:rsidR="00543984" w:rsidRPr="00DD7CCF" w:rsidRDefault="00543984" w:rsidP="00543984">
      <w:pPr>
        <w:pStyle w:val="Lista2"/>
      </w:pPr>
      <w:r w:rsidRPr="00DD7CCF">
        <w:t>the token must contain no spaces, but it may contain any combination of letters and numbers</w:t>
      </w:r>
    </w:p>
    <w:p w14:paraId="24973B7A" w14:textId="77777777" w:rsidR="00543984" w:rsidRPr="00DD7CCF" w:rsidRDefault="00543984" w:rsidP="00543984">
      <w:pPr>
        <w:pStyle w:val="Lista"/>
      </w:pPr>
      <w:r w:rsidRPr="00DD7CCF">
        <w:t>at this stage of our project there is no constraint on the permitted symbol tokens</w:t>
      </w:r>
    </w:p>
    <w:p w14:paraId="58D16C98" w14:textId="77777777" w:rsidR="00543984" w:rsidRPr="008525C6" w:rsidRDefault="00543984" w:rsidP="00543984">
      <w:pPr>
        <w:pStyle w:val="Lista2"/>
      </w:pPr>
      <w:r w:rsidRPr="00DD7CCF">
        <w:t xml:space="preserve">at a later stage, we intend to harvest tokens that have been used and utilise them as a starting point for a controlled vocabulary for symbol description, involving a limited number of </w:t>
      </w:r>
      <w:r w:rsidRPr="008525C6">
        <w:rPr>
          <w:rStyle w:val="Codeattribute"/>
        </w:rPr>
        <w:t>@type</w:t>
      </w:r>
      <w:r w:rsidRPr="008525C6">
        <w:t xml:space="preserve"> </w:t>
      </w:r>
      <w:r w:rsidRPr="00DD7CCF">
        <w:t xml:space="preserve">values and a larger number of permitted </w:t>
      </w:r>
      <w:r w:rsidRPr="008525C6">
        <w:rPr>
          <w:rStyle w:val="Codeattribute"/>
        </w:rPr>
        <w:t>@subtype</w:t>
      </w:r>
      <w:r w:rsidRPr="008525C6">
        <w:t xml:space="preserve"> </w:t>
      </w:r>
      <w:r w:rsidRPr="00DD7CCF">
        <w:t xml:space="preserve">values for each </w:t>
      </w:r>
      <w:r w:rsidRPr="008525C6">
        <w:rPr>
          <w:rStyle w:val="Codeattribute"/>
        </w:rPr>
        <w:t>@type</w:t>
      </w:r>
    </w:p>
    <w:p w14:paraId="753FE2AD" w14:textId="77777777" w:rsidR="00543984" w:rsidRPr="00DD7CCF" w:rsidRDefault="00543984" w:rsidP="00543984">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2EE7F06C" w14:textId="77777777" w:rsidR="00543984" w:rsidRPr="00DD7CCF" w:rsidRDefault="00543984" w:rsidP="00543984">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12FF3687" w14:textId="77777777" w:rsidR="00543984" w:rsidRPr="00DD7CCF" w:rsidRDefault="00543984" w:rsidP="00543984">
      <w:pPr>
        <w:pStyle w:val="Lista2"/>
      </w:pPr>
      <w:r w:rsidRPr="00DD7CCF">
        <w:t xml:space="preserve">use a </w:t>
      </w:r>
      <w:r w:rsidRPr="00CD25A4">
        <w:rPr>
          <w:b/>
          <w:bCs/>
        </w:rPr>
        <w:t>hierarchical approach</w:t>
      </w:r>
      <w:r w:rsidRPr="00DD7CCF">
        <w:t>, in which tokens may be</w:t>
      </w:r>
    </w:p>
    <w:p w14:paraId="63DBA3F8" w14:textId="77777777" w:rsidR="00543984" w:rsidRPr="00DD7CCF" w:rsidRDefault="00543984" w:rsidP="00543984">
      <w:pPr>
        <w:pStyle w:val="Lista3"/>
      </w:pPr>
      <w:r w:rsidRPr="00DD7CCF">
        <w:t xml:space="preserve">simple, consisting of a single term that identifies a broad category of shapes </w:t>
      </w:r>
      <w:r w:rsidRPr="00E24F87">
        <w:rPr>
          <w:noProof/>
        </w:rPr>
        <w:t>(</w:t>
      </w:r>
      <w:r w:rsidRPr="00DD7CCF">
        <w:t>“genus”), e.g.</w:t>
      </w:r>
    </w:p>
    <w:p w14:paraId="7C2E5382" w14:textId="77777777" w:rsidR="00543984" w:rsidRPr="00DD7CCF" w:rsidRDefault="00543984" w:rsidP="00543984">
      <w:pPr>
        <w:pStyle w:val="Lista4"/>
      </w:pPr>
      <w:r w:rsidRPr="00303844">
        <w:rPr>
          <w:rStyle w:val="Codevalue"/>
        </w:rPr>
        <w:t>"circle"</w:t>
      </w:r>
      <w:r w:rsidRPr="00DD7CCF">
        <w:t xml:space="preserve">, </w:t>
      </w:r>
      <w:r w:rsidRPr="00303844">
        <w:rPr>
          <w:rStyle w:val="Codevalue"/>
        </w:rPr>
        <w:t>"dash"</w:t>
      </w:r>
      <w:r w:rsidRPr="00DD7CCF">
        <w:t xml:space="preserve">, </w:t>
      </w:r>
      <w:r w:rsidRPr="00303844">
        <w:rPr>
          <w:rStyle w:val="Codevalue"/>
        </w:rPr>
        <w:t>"flower"</w:t>
      </w:r>
      <w:r w:rsidRPr="00DD7CCF">
        <w:t>, etc.</w:t>
      </w:r>
    </w:p>
    <w:p w14:paraId="18468A14" w14:textId="77777777" w:rsidR="00543984" w:rsidRPr="00DD7CCF" w:rsidRDefault="00543984" w:rsidP="00543984">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652BF1D0" w14:textId="77777777" w:rsidR="00543984" w:rsidRPr="00DD7CCF" w:rsidRDefault="00543984" w:rsidP="00543984">
      <w:pPr>
        <w:pStyle w:val="Lista4"/>
      </w:pPr>
      <w:r w:rsidRPr="00303844">
        <w:rPr>
          <w:rStyle w:val="Codevalue"/>
        </w:rPr>
        <w:t>"circleSmall"</w:t>
      </w:r>
      <w:r w:rsidRPr="00DD7CCF">
        <w:t xml:space="preserve">, </w:t>
      </w:r>
      <w:r w:rsidRPr="00303844">
        <w:rPr>
          <w:rStyle w:val="Codevalue"/>
        </w:rPr>
        <w:t>"circleCross"</w:t>
      </w:r>
      <w:r w:rsidRPr="00DD7CCF">
        <w:t xml:space="preserve">, </w:t>
      </w:r>
      <w:r w:rsidRPr="00303844">
        <w:rPr>
          <w:rStyle w:val="Codevalue"/>
        </w:rPr>
        <w:t>"circleSmallHigh"</w:t>
      </w:r>
      <w:r w:rsidRPr="00DD7CCF">
        <w:t>, etc.</w:t>
      </w:r>
    </w:p>
    <w:p w14:paraId="61E89C84" w14:textId="77777777" w:rsidR="00543984" w:rsidRPr="00DD7CCF" w:rsidRDefault="00543984" w:rsidP="00543984">
      <w:pPr>
        <w:pStyle w:val="Lista4"/>
      </w:pPr>
      <w:r w:rsidRPr="00303844">
        <w:rPr>
          <w:rStyle w:val="Codevalue"/>
        </w:rPr>
        <w:t>"dashHook"</w:t>
      </w:r>
      <w:r w:rsidRPr="00DD7CCF">
        <w:t xml:space="preserve">, </w:t>
      </w:r>
      <w:r w:rsidRPr="00303844">
        <w:rPr>
          <w:rStyle w:val="Codevalue"/>
        </w:rPr>
        <w:t>"dashConcave"</w:t>
      </w:r>
      <w:r w:rsidRPr="00DD7CCF">
        <w:t xml:space="preserve">, </w:t>
      </w:r>
      <w:r w:rsidRPr="00303844">
        <w:rPr>
          <w:rStyle w:val="Codevalue"/>
        </w:rPr>
        <w:t>"dashHookHigh"</w:t>
      </w:r>
      <w:r w:rsidRPr="00DD7CCF">
        <w:t>, etc.</w:t>
      </w:r>
    </w:p>
    <w:p w14:paraId="33C959A2" w14:textId="77777777" w:rsidR="00543984" w:rsidRPr="00DD7CCF" w:rsidRDefault="00543984" w:rsidP="00543984">
      <w:pPr>
        <w:pStyle w:val="Lista3"/>
      </w:pPr>
      <w:r w:rsidRPr="00DD7CCF">
        <w:t>it is, however, recommended that you resist the temptation of creating highly elaborate complex tokens, since our ultimate aim is to devise a versatile but limited vocabulary for symbol classification</w:t>
      </w:r>
    </w:p>
    <w:p w14:paraId="4E8061FC" w14:textId="76F6B4DD" w:rsidR="00543984" w:rsidRPr="00DD7CCF" w:rsidRDefault="00543984" w:rsidP="00543984">
      <w:pPr>
        <w:pStyle w:val="Lista4"/>
      </w:pPr>
      <w:r w:rsidRPr="00DD7CCF">
        <w:lastRenderedPageBreak/>
        <w:t xml:space="preserve">keep in mind that symbols can be described in detail in the Hand Description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B30F6E">
        <w:t>11.2.1</w:t>
      </w:r>
      <w:r w:rsidRPr="00DD7CCF">
        <w:fldChar w:fldCharType="end"/>
      </w:r>
      <w:r w:rsidRPr="00DD7CCF">
        <w:t>), and doing so is strongly recommended for all symbols whose shape will not be self-evident to a reader familiar with the subcorpus</w:t>
      </w:r>
    </w:p>
    <w:p w14:paraId="2E3BDAFD" w14:textId="77777777" w:rsidR="00543984" w:rsidRPr="00DD7CCF" w:rsidRDefault="00543984" w:rsidP="00543984">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494CD89A" w14:textId="77777777" w:rsidR="00543984" w:rsidRPr="00DD7CCF" w:rsidRDefault="00543984" w:rsidP="00543984">
      <w:pPr>
        <w:pStyle w:val="Lista3"/>
      </w:pPr>
      <w:r w:rsidRPr="00DD7CCF">
        <w:t>for this purpose, we have created an online Supplement to the EGD on Symbol Taxonomy</w:t>
      </w:r>
      <w:r w:rsidRPr="006B5499">
        <w:rPr>
          <w:rStyle w:val="Lbjegyzet-hivatkozs"/>
        </w:rPr>
        <w:footnoteReference w:id="26"/>
      </w:r>
      <w:r w:rsidRPr="00DD7CCF">
        <w:t xml:space="preserve"> in which we have entered some of the symbols we have encountered in our work so far, with the recommended tokens for each</w:t>
      </w:r>
    </w:p>
    <w:p w14:paraId="241E6ABB" w14:textId="77777777" w:rsidR="00543984" w:rsidRPr="00DD7CCF" w:rsidRDefault="00543984" w:rsidP="00543984">
      <w:pPr>
        <w:pStyle w:val="Lista3"/>
      </w:pPr>
      <w:r w:rsidRPr="00DD7CCF">
        <w:t>all encoders are requested to refer to that list before creating a token for a symbol</w:t>
      </w:r>
    </w:p>
    <w:p w14:paraId="3DF15928" w14:textId="77777777" w:rsidR="00543984" w:rsidRPr="00DD7CCF" w:rsidRDefault="00543984" w:rsidP="00543984">
      <w:pPr>
        <w:pStyle w:val="Lista3"/>
      </w:pPr>
      <w:r w:rsidRPr="00DD7CCF">
        <w:t>all encoders are encouraged to contribute to that document by</w:t>
      </w:r>
    </w:p>
    <w:p w14:paraId="6EF62979" w14:textId="77777777" w:rsidR="00543984" w:rsidRPr="00DD7CCF" w:rsidRDefault="00543984" w:rsidP="00543984">
      <w:pPr>
        <w:pStyle w:val="Lista4"/>
      </w:pPr>
      <w:r w:rsidRPr="00DD7CCF">
        <w:t>inserting clippings of symbols they have encoded with a token already featured in the list</w:t>
      </w:r>
    </w:p>
    <w:p w14:paraId="74A1EDE8" w14:textId="77777777" w:rsidR="00543984" w:rsidRDefault="00543984" w:rsidP="00543984">
      <w:pPr>
        <w:pStyle w:val="Lista4"/>
      </w:pPr>
      <w:r w:rsidRPr="00DD7CCF">
        <w:t>inserting new rows in the list with clippings of new symbols and the tokens they have come up with for those symbols</w:t>
      </w:r>
    </w:p>
    <w:p w14:paraId="0881F9A7" w14:textId="5D56C2D3" w:rsidR="000745A0" w:rsidRDefault="000745A0" w:rsidP="000745A0">
      <w:pPr>
        <w:pStyle w:val="Cmsor4"/>
      </w:pPr>
      <w:bookmarkStart w:id="429" w:name="_Toc182927825"/>
      <w:r>
        <w:t>Spacing symbol characters</w:t>
      </w:r>
      <w:bookmarkEnd w:id="429"/>
    </w:p>
    <w:p w14:paraId="3AD6184A" w14:textId="77777777" w:rsidR="00CB56FA" w:rsidRDefault="00CB56FA" w:rsidP="00CB56FA">
      <w:pPr>
        <w:pStyle w:val="Lista"/>
      </w:pPr>
      <w:bookmarkStart w:id="430" w:name="_ocw59j4fd9ai" w:colFirst="0" w:colLast="0"/>
      <w:bookmarkStart w:id="431" w:name="_n0tb9t590fso" w:colFirst="0" w:colLast="0"/>
      <w:bookmarkStart w:id="432" w:name="_Ref43980384"/>
      <w:bookmarkEnd w:id="423"/>
      <w:bookmarkEnd w:id="424"/>
      <w:bookmarkEnd w:id="425"/>
      <w:bookmarkEnd w:id="426"/>
      <w:bookmarkEnd w:id="427"/>
      <w:bookmarkEnd w:id="430"/>
      <w:bookmarkEnd w:id="431"/>
      <w:r>
        <w:t xml:space="preserve">when </w:t>
      </w:r>
      <w:r w:rsidRPr="000745A0">
        <w:rPr>
          <w:b/>
          <w:bCs/>
        </w:rPr>
        <w:t>several symbols appear together</w:t>
      </w:r>
      <w:r>
        <w:t>, add or omit editorial spaces between them as you see fit</w:t>
      </w:r>
    </w:p>
    <w:p w14:paraId="1C508004" w14:textId="77777777" w:rsidR="00CB56FA" w:rsidRDefault="00CB56FA" w:rsidP="00CB56FA">
      <w:pPr>
        <w:pStyle w:val="Lista"/>
      </w:pPr>
      <w:r w:rsidRPr="000745A0">
        <w:rPr>
          <w:b/>
          <w:bCs/>
        </w:rPr>
        <w:t>punctuation symbols</w:t>
      </w:r>
      <w:r>
        <w:t xml:space="preserve"> should </w:t>
      </w:r>
      <w:r>
        <w:rPr>
          <w:i/>
          <w:iCs/>
        </w:rPr>
        <w:t>not</w:t>
      </w:r>
      <w:r>
        <w:t xml:space="preserve"> be separated by a space from preceding text, as in modern international typography and unlike many editions of Indic texts</w:t>
      </w:r>
    </w:p>
    <w:p w14:paraId="574BCC8E" w14:textId="77777777" w:rsidR="00CB56FA" w:rsidRDefault="00CB56FA" w:rsidP="00CB56FA">
      <w:pPr>
        <w:pStyle w:val="Lista2"/>
      </w:pPr>
      <w:r>
        <w:t>do insert editorial space between punctuation symbols and following text</w:t>
      </w:r>
    </w:p>
    <w:p w14:paraId="4D5CBF4A" w14:textId="76FD09C9" w:rsidR="000745A0" w:rsidRDefault="000745A0" w:rsidP="000745A0">
      <w:pPr>
        <w:pStyle w:val="Lista"/>
      </w:pPr>
      <w:r>
        <w:t xml:space="preserve">symbol characters </w:t>
      </w:r>
      <w:r w:rsidRPr="000745A0">
        <w:rPr>
          <w:b/>
          <w:bCs/>
        </w:rPr>
        <w:t>other than punctuation</w:t>
      </w:r>
      <w:r>
        <w:t xml:space="preserve"> should </w:t>
      </w:r>
      <w:r w:rsidR="00CB56FA">
        <w:t xml:space="preserve">normally </w:t>
      </w:r>
      <w:r>
        <w:t>be separated by an editorial space from both preceding and following text</w:t>
      </w:r>
      <w:r w:rsidR="00CB56FA">
        <w:t>, unless they are within a word, as in the following circumstances</w:t>
      </w:r>
    </w:p>
    <w:p w14:paraId="1B2F2160" w14:textId="0A9DC4A7" w:rsidR="000745A0" w:rsidRDefault="000745A0" w:rsidP="00CB56FA">
      <w:pPr>
        <w:pStyle w:val="Lista2"/>
      </w:pPr>
      <w:r>
        <w:t xml:space="preserve">when a symbol, such as a punctuation mark, appears at an </w:t>
      </w:r>
      <w:r w:rsidRPr="000745A0">
        <w:rPr>
          <w:rStyle w:val="Foreign"/>
        </w:rPr>
        <w:t>akṣara</w:t>
      </w:r>
      <w:r>
        <w:t xml:space="preserve"> boundary next to, but not coincident with, a word boundary (which would fall within the </w:t>
      </w:r>
      <w:r w:rsidRPr="000745A0">
        <w:rPr>
          <w:rStyle w:val="Foreign"/>
        </w:rPr>
        <w:t>akṣara</w:t>
      </w:r>
      <w:r>
        <w:t>), then simply encode the symbol at the point where it appears in the original, even if this is within a word</w:t>
      </w:r>
    </w:p>
    <w:p w14:paraId="7A202807" w14:textId="618DEAFF" w:rsidR="000745A0" w:rsidRDefault="000745A0" w:rsidP="00CB56FA">
      <w:pPr>
        <w:pStyle w:val="Lista3"/>
      </w:pPr>
      <w:r>
        <w:t>in this case do not add editorial space on either side of the symbol</w:t>
      </w:r>
    </w:p>
    <w:p w14:paraId="2A844B0C" w14:textId="1FB6B148" w:rsidR="000C55B3" w:rsidRDefault="000C55B3" w:rsidP="00CB56FA">
      <w:pPr>
        <w:pStyle w:val="Lista3"/>
      </w:pPr>
      <w:r>
        <w:t xml:space="preserve">it is recommended that you flag this as non-standard usage and optionally also </w:t>
      </w:r>
      <w:r w:rsidR="000745A0">
        <w:t xml:space="preserve">normalise the text </w:t>
      </w:r>
      <w:r>
        <w:t>(§</w:t>
      </w:r>
      <w:r>
        <w:fldChar w:fldCharType="begin"/>
      </w:r>
      <w:r>
        <w:instrText xml:space="preserve"> REF _Ref43979756 \r \h </w:instrText>
      </w:r>
      <w:r>
        <w:fldChar w:fldCharType="separate"/>
      </w:r>
      <w:r w:rsidR="00B30F6E">
        <w:t>6.3</w:t>
      </w:r>
      <w:r>
        <w:fldChar w:fldCharType="end"/>
      </w:r>
      <w:r>
        <w:t xml:space="preserve">) </w:t>
      </w:r>
      <w:r w:rsidR="000745A0">
        <w:t>by placing the punctuation mark at the word boundary and changing the sandhi</w:t>
      </w:r>
      <w:r>
        <w:t xml:space="preserve"> and spacing</w:t>
      </w:r>
      <w:r w:rsidR="000745A0">
        <w:t xml:space="preserve"> as applicable</w:t>
      </w:r>
      <w:r>
        <w:t xml:space="preserve">, as in </w:t>
      </w:r>
      <w:r>
        <w:fldChar w:fldCharType="begin"/>
      </w:r>
      <w:r>
        <w:instrText xml:space="preserve"> REF _Ref182562508 \h </w:instrText>
      </w:r>
      <w:r>
        <w:fldChar w:fldCharType="separate"/>
      </w:r>
      <w:r w:rsidR="00B30F6E" w:rsidRPr="00DD7CCF">
        <w:t xml:space="preserve">Example </w:t>
      </w:r>
      <w:r w:rsidR="00B30F6E">
        <w:rPr>
          <w:noProof/>
        </w:rPr>
        <w:t>4.2.3</w:t>
      </w:r>
      <w:r w:rsidR="00B30F6E" w:rsidRPr="00DD7CCF">
        <w:t>.</w:t>
      </w:r>
      <w:r w:rsidR="00B30F6E">
        <w:rPr>
          <w:noProof/>
        </w:rPr>
        <w:t>A</w:t>
      </w:r>
      <w:r>
        <w:fldChar w:fldCharType="end"/>
      </w:r>
    </w:p>
    <w:p w14:paraId="4A42046A" w14:textId="3A66C7DF" w:rsidR="00CB56FA" w:rsidRDefault="00CB56FA" w:rsidP="00CB56FA">
      <w:pPr>
        <w:pStyle w:val="Lista2"/>
      </w:pPr>
      <w:r>
        <w:t xml:space="preserve">when a symbol, such as a space filler, appears within a word, do not add spaces around it, as in </w:t>
      </w:r>
      <w:r>
        <w:fldChar w:fldCharType="begin"/>
      </w:r>
      <w:r>
        <w:instrText xml:space="preserve"> REF _Ref182576762 \h </w:instrText>
      </w:r>
      <w:r>
        <w:fldChar w:fldCharType="separate"/>
      </w:r>
      <w:r w:rsidR="00B30F6E" w:rsidRPr="00DD7CCF">
        <w:t xml:space="preserve">Example </w:t>
      </w:r>
      <w:r w:rsidR="00B30F6E">
        <w:rPr>
          <w:noProof/>
        </w:rPr>
        <w:t>4.2.3</w:t>
      </w:r>
      <w:r w:rsidR="00B30F6E" w:rsidRPr="00DD7CCF">
        <w:t>.</w:t>
      </w:r>
      <w:r w:rsidR="00B30F6E">
        <w:rPr>
          <w:noProof/>
        </w:rPr>
        <w:t>C</w:t>
      </w:r>
      <w:r>
        <w:fldChar w:fldCharType="end"/>
      </w:r>
    </w:p>
    <w:p w14:paraId="500BF771" w14:textId="72984364" w:rsidR="00CB56FA" w:rsidRDefault="00CB56FA" w:rsidP="000745A0">
      <w:pPr>
        <w:pStyle w:val="Lista"/>
      </w:pPr>
      <w:r>
        <w:t>never add a space before a symbol that is the first character in a line (§</w:t>
      </w:r>
      <w:r>
        <w:fldChar w:fldCharType="begin"/>
      </w:r>
      <w:r>
        <w:instrText xml:space="preserve"> REF _Ref182316248 \r \h </w:instrText>
      </w:r>
      <w:r>
        <w:fldChar w:fldCharType="separate"/>
      </w:r>
      <w:r w:rsidR="00B30F6E">
        <w:t>3.3.2</w:t>
      </w:r>
      <w:r>
        <w:fldChar w:fldCharType="end"/>
      </w:r>
      <w:r>
        <w:t>) or in a block-level container for intrinsic structure (§</w:t>
      </w:r>
      <w:r>
        <w:fldChar w:fldCharType="begin"/>
      </w:r>
      <w:r>
        <w:instrText xml:space="preserve"> REF _Ref43978632 \r \h </w:instrText>
      </w:r>
      <w:r>
        <w:fldChar w:fldCharType="separate"/>
      </w:r>
      <w:r w:rsidR="00B30F6E">
        <w:t>2</w:t>
      </w:r>
      <w:r>
        <w:fldChar w:fldCharType="end"/>
      </w:r>
      <w:r>
        <w:t>)</w:t>
      </w:r>
    </w:p>
    <w:p w14:paraId="02946189" w14:textId="763CD366" w:rsidR="00CB56FA" w:rsidRDefault="00CB56FA" w:rsidP="000745A0">
      <w:pPr>
        <w:pStyle w:val="Lista"/>
      </w:pPr>
      <w:r>
        <w:t>a space is not necessary after a symbol that is the last character in a line or in a block-level container for intrinsic structure; adding a space in such cases does no harm (unless the symbol is within a word)</w:t>
      </w:r>
    </w:p>
    <w:p w14:paraId="0C8F6C05" w14:textId="78FCD980" w:rsidR="000745A0" w:rsidRDefault="000745A0" w:rsidP="000745A0">
      <w:pPr>
        <w:pStyle w:val="Lista"/>
      </w:pPr>
      <w:r>
        <w:t>see also §</w:t>
      </w:r>
      <w:r>
        <w:fldChar w:fldCharType="begin"/>
      </w:r>
      <w:r>
        <w:instrText xml:space="preserve"> REF _Ref43984944 \r \h </w:instrText>
      </w:r>
      <w:r>
        <w:fldChar w:fldCharType="separate"/>
      </w:r>
      <w:r w:rsidR="00B30F6E">
        <w:t>8.1.2</w:t>
      </w:r>
      <w:r>
        <w:fldChar w:fldCharType="end"/>
      </w:r>
      <w:r>
        <w:t xml:space="preserve"> about the use of editorial spaces</w:t>
      </w:r>
    </w:p>
    <w:tbl>
      <w:tblPr>
        <w:tblStyle w:val="CodeSampleTable"/>
        <w:tblW w:w="5000" w:type="pct"/>
        <w:tblLook w:val="04A0" w:firstRow="1" w:lastRow="0" w:firstColumn="1" w:lastColumn="0" w:noHBand="0" w:noVBand="1"/>
      </w:tblPr>
      <w:tblGrid>
        <w:gridCol w:w="9628"/>
      </w:tblGrid>
      <w:tr w:rsidR="000C55B3" w:rsidRPr="00DD7CCF" w14:paraId="7C4C16B0"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011E23B2" w14:textId="4AA7FE10" w:rsidR="000C55B3" w:rsidRPr="00DD7CCF" w:rsidRDefault="000C55B3" w:rsidP="004B12DA">
            <w:pPr>
              <w:pStyle w:val="Kpalrs"/>
            </w:pPr>
            <w:bookmarkStart w:id="433" w:name="_Ref182562508"/>
            <w:r w:rsidRPr="00DD7CCF">
              <w:t xml:space="preserve">Example </w:t>
            </w:r>
            <w:r w:rsidR="00542B66">
              <w:fldChar w:fldCharType="begin"/>
            </w:r>
            <w:r w:rsidR="00542B66">
              <w:instrText xml:space="preserve"> STYLEREF 3 \s </w:instrText>
            </w:r>
            <w:r w:rsidR="00542B66">
              <w:fldChar w:fldCharType="separate"/>
            </w:r>
            <w:r w:rsidR="00B30F6E">
              <w:rPr>
                <w:noProof/>
              </w:rPr>
              <w:t>4.2.3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bookmarkEnd w:id="433"/>
            <w:r w:rsidRPr="00DD7CCF">
              <w:t xml:space="preserve">: </w:t>
            </w:r>
            <w:r>
              <w:t>punctuation not placed at word boundary in the original</w:t>
            </w:r>
          </w:p>
        </w:tc>
      </w:tr>
      <w:tr w:rsidR="000C55B3" w:rsidRPr="00DD7CCF" w14:paraId="7CDDDC55" w14:textId="77777777" w:rsidTr="004B12DA">
        <w:tc>
          <w:tcPr>
            <w:tcW w:w="5000" w:type="pct"/>
            <w:vAlign w:val="center"/>
          </w:tcPr>
          <w:p w14:paraId="0E0F5288" w14:textId="03A40E08" w:rsidR="000C55B3" w:rsidRPr="00DD7CCF" w:rsidRDefault="000C55B3" w:rsidP="009A26BC">
            <w:pPr>
              <w:pStyle w:val="Image"/>
              <w:rPr>
                <w:rStyle w:val="Code"/>
              </w:rPr>
            </w:pPr>
            <w:r>
              <w:drawing>
                <wp:inline distT="0" distB="0" distL="0" distR="0" wp14:anchorId="30692FBD" wp14:editId="03B6310F">
                  <wp:extent cx="6120765" cy="1009650"/>
                  <wp:effectExtent l="0" t="0" r="0" b="0"/>
                  <wp:docPr id="58615828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765" cy="1009650"/>
                          </a:xfrm>
                          <a:prstGeom prst="rect">
                            <a:avLst/>
                          </a:prstGeom>
                          <a:noFill/>
                          <a:ln>
                            <a:noFill/>
                          </a:ln>
                        </pic:spPr>
                      </pic:pic>
                    </a:graphicData>
                  </a:graphic>
                </wp:inline>
              </w:drawing>
            </w:r>
          </w:p>
        </w:tc>
      </w:tr>
      <w:tr w:rsidR="000C55B3" w:rsidRPr="00DD7CCF" w14:paraId="3CD9560A" w14:textId="77777777" w:rsidTr="004B12DA">
        <w:tc>
          <w:tcPr>
            <w:tcW w:w="5000" w:type="pct"/>
          </w:tcPr>
          <w:p w14:paraId="3B5BACDF" w14:textId="153D57A5" w:rsidR="000C55B3" w:rsidRDefault="000C55B3" w:rsidP="009A26BC">
            <w:pPr>
              <w:pStyle w:val="CodeParagraph"/>
              <w:keepNext/>
              <w:rPr>
                <w:rStyle w:val="Codetext"/>
              </w:rPr>
            </w:pPr>
            <w:r>
              <w:rPr>
                <w:rStyle w:val="Codetext"/>
              </w:rPr>
              <w:t>flagged:</w:t>
            </w:r>
          </w:p>
          <w:p w14:paraId="2D7E424A" w14:textId="1E9E5626" w:rsidR="000C55B3" w:rsidRDefault="000C55B3" w:rsidP="009A26BC">
            <w:pPr>
              <w:pStyle w:val="CodeParagraph"/>
              <w:keepNext/>
              <w:rPr>
                <w:rStyle w:val="Codetext"/>
              </w:rPr>
            </w:pPr>
            <w:r>
              <w:rPr>
                <w:rStyle w:val="Codetext"/>
              </w:rPr>
              <w:t>...yuvarāja</w:t>
            </w:r>
            <w:r w:rsidRPr="000C55B3">
              <w:rPr>
                <w:rStyle w:val="Codetext"/>
              </w:rPr>
              <w:t xml:space="preserve">ḫ </w:t>
            </w:r>
            <w:r w:rsidRPr="00581CF1">
              <w:rPr>
                <w:rStyle w:val="Codetext"/>
              </w:rPr>
              <w:t>paṁcaviṁśati</w:t>
            </w:r>
            <w:r w:rsidRPr="00581CF1">
              <w:rPr>
                <w:rStyle w:val="Code"/>
              </w:rPr>
              <w:t>&lt;orig&gt;</w:t>
            </w:r>
            <w:commentRangeStart w:id="434"/>
            <w:r w:rsidRPr="00581CF1">
              <w:rPr>
                <w:rStyle w:val="Codetext"/>
              </w:rPr>
              <w:t>|</w:t>
            </w:r>
            <w:commentRangeEnd w:id="434"/>
            <w:r>
              <w:rPr>
                <w:rStyle w:val="Jegyzethivatkozs"/>
                <w:rFonts w:cs="Mangal"/>
              </w:rPr>
              <w:commentReference w:id="434"/>
            </w:r>
            <w:r w:rsidRPr="00581CF1">
              <w:rPr>
                <w:rStyle w:val="Codetext"/>
              </w:rPr>
              <w:t>n</w:t>
            </w:r>
            <w:r w:rsidRPr="00581CF1">
              <w:rPr>
                <w:rStyle w:val="Code"/>
              </w:rPr>
              <w:t>&lt;/orig&gt;</w:t>
            </w:r>
            <w:r w:rsidRPr="00581CF1">
              <w:rPr>
                <w:rStyle w:val="Codetext"/>
              </w:rPr>
              <w:t>tat-putro</w:t>
            </w:r>
            <w:r>
              <w:rPr>
                <w:rStyle w:val="Codetext"/>
              </w:rPr>
              <w:t>...</w:t>
            </w:r>
          </w:p>
          <w:p w14:paraId="6433CEF5" w14:textId="67EC71BF" w:rsidR="000C55B3" w:rsidRDefault="000C55B3" w:rsidP="009A26BC">
            <w:pPr>
              <w:pStyle w:val="CodeParagraph"/>
              <w:keepNext/>
              <w:rPr>
                <w:rStyle w:val="Codetext"/>
              </w:rPr>
            </w:pPr>
            <w:r>
              <w:rPr>
                <w:rStyle w:val="Codetext"/>
              </w:rPr>
              <w:t>normalised:</w:t>
            </w:r>
          </w:p>
          <w:p w14:paraId="665A9A2B" w14:textId="782697AB" w:rsidR="000C55B3" w:rsidRPr="008E6CB2" w:rsidRDefault="000C55B3" w:rsidP="009A26BC">
            <w:pPr>
              <w:pStyle w:val="CodeParagraph"/>
              <w:keepNext/>
              <w:rPr>
                <w:rStyle w:val="Code"/>
              </w:rPr>
            </w:pPr>
            <w:r>
              <w:rPr>
                <w:rStyle w:val="Codetext"/>
              </w:rPr>
              <w:t>...yuvarāja</w:t>
            </w:r>
            <w:r w:rsidRPr="000C55B3">
              <w:rPr>
                <w:rStyle w:val="Codetext"/>
              </w:rPr>
              <w:t xml:space="preserve">ḫ </w:t>
            </w:r>
            <w:r w:rsidRPr="00581CF1">
              <w:rPr>
                <w:rStyle w:val="Codetext"/>
              </w:rPr>
              <w:t>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Pr>
                <w:rStyle w:val="Codetext"/>
              </w:rPr>
              <w:t xml:space="preserve"> </w:t>
            </w:r>
            <w:r w:rsidRPr="00581CF1">
              <w:rPr>
                <w:rStyle w:val="Code"/>
              </w:rPr>
              <w:t>&lt;/reg&gt;&lt;/choice&gt;</w:t>
            </w:r>
            <w:r w:rsidRPr="00581CF1">
              <w:rPr>
                <w:rStyle w:val="Codetext"/>
              </w:rPr>
              <w:t>tat-putro</w:t>
            </w:r>
            <w:r>
              <w:rPr>
                <w:rStyle w:val="Codetext"/>
              </w:rPr>
              <w:t>...</w:t>
            </w:r>
          </w:p>
        </w:tc>
      </w:tr>
      <w:tr w:rsidR="000C55B3" w:rsidRPr="00DD7CCF" w14:paraId="291F8653" w14:textId="77777777" w:rsidTr="004B12DA">
        <w:tc>
          <w:tcPr>
            <w:tcW w:w="5000" w:type="pct"/>
          </w:tcPr>
          <w:p w14:paraId="6B2CFA5C" w14:textId="39D0D14D" w:rsidR="000C55B3" w:rsidRDefault="000C55B3" w:rsidP="000C55B3">
            <w:pPr>
              <w:pStyle w:val="TableNote"/>
            </w:pPr>
            <w:r>
              <w:t xml:space="preserve">the punctuation mark belonging at the end of the word </w:t>
            </w:r>
            <w:r>
              <w:rPr>
                <w:rStyle w:val="Foreign"/>
              </w:rPr>
              <w:t>paṁcaviṁśatim</w:t>
            </w:r>
            <w:r>
              <w:t xml:space="preserve"> is written after </w:t>
            </w:r>
            <w:r w:rsidRPr="000C55B3">
              <w:rPr>
                <w:rStyle w:val="Foreign"/>
              </w:rPr>
              <w:t>ti</w:t>
            </w:r>
            <w:r>
              <w:t>, because the end of this word has been inscribed as a homorganic nasal forming a conjunct with the beginning of the next word</w:t>
            </w:r>
          </w:p>
          <w:p w14:paraId="2D40C703" w14:textId="4EEEFC22" w:rsidR="000C55B3" w:rsidRPr="00DD7CCF" w:rsidRDefault="000C55B3" w:rsidP="000C55B3">
            <w:pPr>
              <w:pStyle w:val="TableNote"/>
            </w:pPr>
            <w:r>
              <w:t>instructions for flagging and normalising non-standard usage are found in §</w:t>
            </w:r>
            <w:r>
              <w:fldChar w:fldCharType="begin"/>
            </w:r>
            <w:r>
              <w:instrText xml:space="preserve"> REF _Ref43979756 \r \h </w:instrText>
            </w:r>
            <w:r>
              <w:fldChar w:fldCharType="separate"/>
            </w:r>
            <w:r w:rsidR="00B30F6E">
              <w:t>6.3</w:t>
            </w:r>
            <w:r>
              <w:fldChar w:fldCharType="end"/>
            </w:r>
          </w:p>
        </w:tc>
      </w:tr>
    </w:tbl>
    <w:p w14:paraId="362006E8" w14:textId="77777777" w:rsidR="00C02B8C" w:rsidRPr="00DD7CCF" w:rsidRDefault="004D2E67" w:rsidP="0054433F">
      <w:pPr>
        <w:pStyle w:val="Cmsor4"/>
      </w:pPr>
      <w:bookmarkStart w:id="435" w:name="_Ref182580320"/>
      <w:bookmarkStart w:id="436" w:name="_Ref182580335"/>
      <w:bookmarkStart w:id="437" w:name="_Ref182580448"/>
      <w:bookmarkStart w:id="438" w:name="_Toc182927826"/>
      <w:r w:rsidRPr="00DD7CCF">
        <w:lastRenderedPageBreak/>
        <w:t>Punctuation marks</w:t>
      </w:r>
      <w:bookmarkEnd w:id="432"/>
      <w:bookmarkEnd w:id="435"/>
      <w:bookmarkEnd w:id="436"/>
      <w:bookmarkEnd w:id="437"/>
      <w:bookmarkEnd w:id="438"/>
    </w:p>
    <w:p w14:paraId="461D37BD" w14:textId="2C581613" w:rsidR="00C02B8C" w:rsidRPr="00DD7CCF" w:rsidRDefault="001649DA" w:rsidP="001649DA">
      <w:r>
        <w:t>A</w:t>
      </w:r>
      <w:r w:rsidR="004D2E67" w:rsidRPr="00DD7CCF">
        <w:t xml:space="preserve">s in TG </w:t>
      </w:r>
      <w:r w:rsidR="003C3D87" w:rsidRPr="00DD7CCF">
        <w:t>§</w:t>
      </w:r>
      <w:r w:rsidR="004D2E67" w:rsidRPr="00DD7CCF">
        <w:t>4.2.1, the term “punctuation mark” is used within this Guide in a sense restricted to symbols</w:t>
      </w:r>
      <w:r>
        <w:t xml:space="preserve"> </w:t>
      </w:r>
      <w:r w:rsidR="004D2E67" w:rsidRPr="00DD7CCF">
        <w:t xml:space="preserve">which are </w:t>
      </w:r>
      <w:r w:rsidR="004D2E67" w:rsidRPr="00E24F87">
        <w:rPr>
          <w:noProof/>
        </w:rPr>
        <w:t>(</w:t>
      </w:r>
      <w:r w:rsidR="004D2E67" w:rsidRPr="00DD7CCF">
        <w:t>or are derivations of) simple non-figural shapes</w:t>
      </w:r>
      <w:r>
        <w:t xml:space="preserve">, </w:t>
      </w:r>
      <w:r w:rsidR="004D2E67" w:rsidRPr="00DD7CCF">
        <w:t>and which are employed in the original for syntactic or metrical segmentation into relatively small units, similar in function to a modern comma, full stop, question mark, exclamation mark, colon or semicolon</w:t>
      </w:r>
      <w:r>
        <w:t xml:space="preserve">. This </w:t>
      </w:r>
      <w:r w:rsidR="004D2E67" w:rsidRPr="00DD7CCF">
        <w:t xml:space="preserve">generally </w:t>
      </w:r>
      <w:r>
        <w:t xml:space="preserve">excludes </w:t>
      </w:r>
      <w:r w:rsidR="004D2E67" w:rsidRPr="00DD7CCF">
        <w:t>figural and ornamental signs as well as</w:t>
      </w:r>
      <w:r>
        <w:t xml:space="preserve"> “typographic”</w:t>
      </w:r>
      <w:r w:rsidR="004D2E67" w:rsidRPr="00DD7CCF">
        <w:t xml:space="preserve"> signs used to mark the end or beginning of an entire text or a major section of text</w:t>
      </w:r>
      <w:r>
        <w:t>. W</w:t>
      </w:r>
      <w:r w:rsidR="004D2E67" w:rsidRPr="00DD7CCF">
        <w:t>e feel that this distinction in encoding is useful in many cases for distinguishing symbols definitely used for the purpose of punctuation from symbols used for a different or a less straightforward purpose</w:t>
      </w:r>
      <w:r>
        <w:t>. H</w:t>
      </w:r>
      <w:r w:rsidR="004D2E67" w:rsidRPr="00DD7CCF">
        <w:t>owever, the above definition is not and cannot be entirely objective, and in some cases it will not be possible to decide whether a symbol is a “punctuation mark” in this sense, or a “miscellaneous symbol</w:t>
      </w:r>
      <w:r>
        <w:t>.</w:t>
      </w:r>
      <w:r w:rsidR="004D2E67" w:rsidRPr="00DD7CCF">
        <w:t>”</w:t>
      </w:r>
      <w:r>
        <w:t xml:space="preserve"> W</w:t>
      </w:r>
      <w:r w:rsidR="004D2E67" w:rsidRPr="00DD7CCF">
        <w:t xml:space="preserve">e recommend that you choose the encoding for </w:t>
      </w:r>
      <w:r w:rsidR="00CB56FA">
        <w:t xml:space="preserve">miscellaneous </w:t>
      </w:r>
      <w:r w:rsidR="004D2E67" w:rsidRPr="00DD7CCF">
        <w:t>symbols whenever in doubt</w:t>
      </w:r>
      <w:r>
        <w:t>. A</w:t>
      </w:r>
      <w:r w:rsidR="004D2E67" w:rsidRPr="00DD7CCF">
        <w:t>lso keep in mind that encoding a miscellaneous symbol instead of a punctuation mark or vice versa is not an error and will have little ultimate impact on the quality of our corpus</w:t>
      </w:r>
      <w:r>
        <w:t>.</w:t>
      </w:r>
    </w:p>
    <w:p w14:paraId="239261CA" w14:textId="77777777" w:rsidR="001649DA" w:rsidRDefault="004D2E67" w:rsidP="0054433F">
      <w:pPr>
        <w:pStyle w:val="Lista"/>
      </w:pPr>
      <w:r w:rsidRPr="00DD7CCF">
        <w:t xml:space="preserve">as </w:t>
      </w:r>
      <w:r w:rsidR="001649DA">
        <w:t xml:space="preserve">per </w:t>
      </w:r>
      <w:r w:rsidRPr="00DD7CCF">
        <w:t xml:space="preserve">TG </w:t>
      </w:r>
      <w:r w:rsidR="003C3D87" w:rsidRPr="00DD7CCF">
        <w:t>§</w:t>
      </w:r>
      <w:r w:rsidRPr="00DD7CCF">
        <w:t xml:space="preserve">4.2.1, punctuation marks are to be transliterated as the abstract punctuation character . </w:t>
      </w:r>
      <w:r w:rsidRPr="00E24F87">
        <w:rPr>
          <w:noProof/>
        </w:rPr>
        <w:t>(</w:t>
      </w:r>
      <w:r w:rsidRPr="00DD7CCF">
        <w:t>full stop, period)</w:t>
      </w:r>
    </w:p>
    <w:p w14:paraId="3F8F4F7F" w14:textId="3371058A" w:rsidR="00C02B8C" w:rsidRPr="00DD7CCF" w:rsidRDefault="001649DA" w:rsidP="001649DA">
      <w:pPr>
        <w:pStyle w:val="Lista"/>
      </w:pPr>
      <w:r>
        <w:t xml:space="preserve">when the transliterated text is encoded, this </w:t>
      </w:r>
      <w:r w:rsidR="008F5CA4">
        <w:t xml:space="preserve">. </w:t>
      </w:r>
      <w:r>
        <w:t xml:space="preserve">character is wrapped in </w:t>
      </w:r>
      <w:r w:rsidR="004D2E67" w:rsidRPr="00DD7CCF">
        <w:rPr>
          <w:rStyle w:val="Code"/>
        </w:rPr>
        <w:t>&lt;g&gt;</w:t>
      </w:r>
      <w:r>
        <w:t xml:space="preserve">, allowing the shape of the original glyph to be encoded in the </w:t>
      </w:r>
      <w:r w:rsidR="008525C6" w:rsidRPr="008525C6">
        <w:rPr>
          <w:rStyle w:val="Codeattribute"/>
        </w:rPr>
        <w:t>@type</w:t>
      </w:r>
      <w:r w:rsidRPr="001649DA">
        <w:t xml:space="preserve"> </w:t>
      </w:r>
      <w:r w:rsidRPr="00DD7CCF">
        <w:t>attribute</w:t>
      </w:r>
      <w:r w:rsidR="008525C6" w:rsidRPr="008525C6">
        <w:t>,</w:t>
      </w:r>
      <w:r w:rsidR="004D2E67" w:rsidRPr="00DD7CCF">
        <w:t xml:space="preserve"> </w:t>
      </w:r>
      <w:r>
        <w:t xml:space="preserve">using </w:t>
      </w:r>
      <w:r w:rsidR="004D2E67" w:rsidRPr="00DD7CCF">
        <w:t xml:space="preserve">a value as described under </w:t>
      </w:r>
      <w:r w:rsidR="003C3D87" w:rsidRPr="00DD7CCF">
        <w:t>§</w:t>
      </w:r>
      <w:r w:rsidR="00543984">
        <w:fldChar w:fldCharType="begin"/>
      </w:r>
      <w:r w:rsidR="00543984">
        <w:instrText xml:space="preserve"> REF _Ref182551676 \r \h </w:instrText>
      </w:r>
      <w:r w:rsidR="00543984">
        <w:fldChar w:fldCharType="separate"/>
      </w:r>
      <w:r w:rsidR="00B30F6E">
        <w:t>4.2.2</w:t>
      </w:r>
      <w:r w:rsidR="00543984">
        <w:fldChar w:fldCharType="end"/>
      </w:r>
      <w:r w:rsidR="004D2E67" w:rsidRPr="00DD7CCF">
        <w:t xml:space="preserve"> above</w:t>
      </w:r>
      <w:r w:rsidR="00083099">
        <w:t xml:space="preserve">, as in </w:t>
      </w:r>
      <w:r w:rsidR="00083099">
        <w:fldChar w:fldCharType="begin"/>
      </w:r>
      <w:r w:rsidR="00083099">
        <w:instrText xml:space="preserve"> REF _Ref182577267 \h </w:instrText>
      </w:r>
      <w:r w:rsidR="00083099">
        <w:fldChar w:fldCharType="separate"/>
      </w:r>
      <w:r w:rsidR="00B30F6E" w:rsidRPr="00DD7CCF">
        <w:t xml:space="preserve">Example </w:t>
      </w:r>
      <w:r w:rsidR="00B30F6E">
        <w:rPr>
          <w:noProof/>
        </w:rPr>
        <w:t>4.2.3</w:t>
      </w:r>
      <w:r w:rsidR="00B30F6E" w:rsidRPr="00DD7CCF">
        <w:t>.</w:t>
      </w:r>
      <w:r w:rsidR="00B30F6E">
        <w:rPr>
          <w:noProof/>
        </w:rPr>
        <w:t>B</w:t>
      </w:r>
      <w:r w:rsidR="00083099">
        <w:fldChar w:fldCharType="end"/>
      </w:r>
    </w:p>
    <w:p w14:paraId="4459DE2D" w14:textId="7C34C407" w:rsidR="00EE1925" w:rsidRDefault="00EE1925" w:rsidP="00EE1925">
      <w:pPr>
        <w:pStyle w:val="Lista2"/>
      </w:pPr>
      <w:r>
        <w:t>as explained in §</w:t>
      </w:r>
      <w:r>
        <w:fldChar w:fldCharType="begin"/>
      </w:r>
      <w:r>
        <w:instrText xml:space="preserve"> REF _Ref43987431 \r \h </w:instrText>
      </w:r>
      <w:r>
        <w:fldChar w:fldCharType="separate"/>
      </w:r>
      <w:r w:rsidR="00B30F6E">
        <w:t>4.2.1</w:t>
      </w:r>
      <w:r>
        <w:fldChar w:fldCharType="end"/>
      </w:r>
      <w:r>
        <w:t xml:space="preserve">, the </w:t>
      </w:r>
      <w:r w:rsidRPr="00DD7CCF">
        <w:t xml:space="preserve">presence of the </w:t>
      </w:r>
      <w:r>
        <w:t>.</w:t>
      </w:r>
      <w:r w:rsidRPr="00DD7CCF">
        <w:t xml:space="preserve"> character </w:t>
      </w:r>
      <w:r>
        <w:t xml:space="preserve">in the </w:t>
      </w:r>
      <w:r w:rsidRPr="00DD7CCF">
        <w:rPr>
          <w:rStyle w:val="Code"/>
        </w:rPr>
        <w:t>&lt;g&gt;</w:t>
      </w:r>
      <w:r>
        <w:t xml:space="preserve"> element means that we interpret the symbol as a punctuation mark, as distinguished from a different interpretation or the lack of interpretation</w:t>
      </w:r>
    </w:p>
    <w:p w14:paraId="77BD174F" w14:textId="0B452984" w:rsidR="00C02B8C" w:rsidRPr="00DD7CCF" w:rsidRDefault="004D2E67" w:rsidP="0054433F">
      <w:pPr>
        <w:pStyle w:val="Lista"/>
      </w:pPr>
      <w:r w:rsidRPr="00DD7CCF">
        <w:t xml:space="preserve">the primary purpose of </w:t>
      </w:r>
      <w:r w:rsidR="00DA0006">
        <w:t>retaining the</w:t>
      </w:r>
      <w:r w:rsidRPr="00DD7CCF">
        <w:t xml:space="preserve"> . </w:t>
      </w:r>
      <w:r w:rsidR="00DA0006">
        <w:t xml:space="preserve">character </w:t>
      </w:r>
      <w:r w:rsidRPr="00DD7CCF">
        <w:t xml:space="preserve">within </w:t>
      </w:r>
      <w:r w:rsidRPr="00DD7CCF">
        <w:rPr>
          <w:rStyle w:val="Code"/>
        </w:rPr>
        <w:t>&lt;g&gt;</w:t>
      </w:r>
      <w:r w:rsidR="00DA0006">
        <w:t xml:space="preserve">, rather than replacing them with an empty element, </w:t>
      </w:r>
      <w:r w:rsidRPr="00DD7CCF">
        <w:t xml:space="preserve">is to make it explicit on the lowest level </w:t>
      </w:r>
      <w:r w:rsidRPr="00E24F87">
        <w:rPr>
          <w:noProof/>
        </w:rPr>
        <w:t>(</w:t>
      </w:r>
      <w:r w:rsidRPr="00DD7CCF">
        <w:t>that of the text itself) that we consider certain characters to be punctuation marks</w:t>
      </w:r>
    </w:p>
    <w:p w14:paraId="2C34343A" w14:textId="77777777" w:rsidR="00C02B8C" w:rsidRPr="00DD7CCF" w:rsidRDefault="004D2E67" w:rsidP="00DA0006">
      <w:pPr>
        <w:pStyle w:val="Lista2"/>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325E372E" w14:textId="39FCFED8" w:rsidR="00C02B8C" w:rsidRPr="00DD7CCF" w:rsidRDefault="004D2E67" w:rsidP="00DA0006">
      <w:pPr>
        <w:pStyle w:val="Lista3"/>
      </w:pPr>
      <w:r w:rsidRPr="00DD7CCF">
        <w:t>when supplying punctuation for the purpose of semantic segmentation</w:t>
      </w:r>
      <w:r w:rsidR="00DA0006">
        <w:t xml:space="preserve">, as per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B30F6E">
        <w:t>6.3.6</w:t>
      </w:r>
      <w:r w:rsidR="001B68E2" w:rsidRPr="00DD7CCF">
        <w:fldChar w:fldCharType="end"/>
      </w:r>
    </w:p>
    <w:p w14:paraId="6377B221" w14:textId="222C1E11" w:rsidR="00C02B8C" w:rsidRPr="00DD7CCF" w:rsidRDefault="004D2E67" w:rsidP="00DA0006">
      <w:pPr>
        <w:pStyle w:val="Lista3"/>
      </w:pPr>
      <w:r w:rsidRPr="00DD7CCF">
        <w:t>when encoding a text from a previous edition, without access to the original or a surrogate, if that edition does not describe the appearance of original punctuation marks</w:t>
      </w:r>
      <w:r w:rsidR="00DA0006">
        <w:t>, as follows:</w:t>
      </w:r>
    </w:p>
    <w:p w14:paraId="01F994B4" w14:textId="00BB70D4" w:rsidR="00C02B8C" w:rsidRPr="00DD7CCF" w:rsidRDefault="004D2E67" w:rsidP="00DA0006">
      <w:pPr>
        <w:pStyle w:val="Lista4"/>
      </w:pPr>
      <w:r w:rsidRPr="00DD7CCF">
        <w:t xml:space="preserve">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E4FE744" w:rsidR="00C02B8C" w:rsidRDefault="00DA0006" w:rsidP="00DA0006">
      <w:pPr>
        <w:pStyle w:val="Lista4"/>
      </w:pPr>
      <w:r>
        <w:t xml:space="preserve">use </w:t>
      </w:r>
      <w:r w:rsidR="004D2E67" w:rsidRPr="00DD7CCF">
        <w:t xml:space="preserve">a double .. to represent a higher-level punctuation mark </w:t>
      </w:r>
      <w:r w:rsidR="004D2E67" w:rsidRPr="00E24F87">
        <w:rPr>
          <w:noProof/>
        </w:rPr>
        <w:t>(</w:t>
      </w:r>
      <w:r w:rsidR="004D2E67" w:rsidRPr="00DD7CCF">
        <w:t xml:space="preserve">e.g. a double </w:t>
      </w:r>
      <w:r w:rsidR="004D2E67" w:rsidRPr="00DD7CCF">
        <w:rPr>
          <w:rStyle w:val="Foreign"/>
        </w:rPr>
        <w:t>daṇḍa</w:t>
      </w:r>
      <w:r w:rsidR="004D2E67" w:rsidRPr="00DD7CCF">
        <w:t>) used in the previous edition, if that edition employs two levels of punctuation</w:t>
      </w:r>
    </w:p>
    <w:p w14:paraId="31DB341D" w14:textId="093ED47C" w:rsidR="00CB56FA" w:rsidRDefault="00CB56FA" w:rsidP="00CB56FA">
      <w:pPr>
        <w:pStyle w:val="Lista"/>
      </w:pPr>
      <w:r>
        <w:t xml:space="preserve">multiple instances of identical or different punctuation marks shall be encoded separately </w:t>
      </w:r>
      <w:r w:rsidRPr="00CB56FA">
        <w:rPr>
          <w:rStyle w:val="Code"/>
        </w:rPr>
        <w:t>&lt;g&gt;</w:t>
      </w:r>
      <w:r w:rsidRPr="00CB56FA">
        <w:rPr>
          <w:rStyle w:val="Codetext"/>
        </w:rPr>
        <w:t>.</w:t>
      </w:r>
      <w:r w:rsidRPr="00CB56FA">
        <w:rPr>
          <w:rStyle w:val="Code"/>
        </w:rPr>
        <w:t>&lt;/g&gt;</w:t>
      </w:r>
      <w:r>
        <w:t xml:space="preserve"> with the appropriate </w:t>
      </w:r>
      <w:r w:rsidRPr="00CB56FA">
        <w:rPr>
          <w:rStyle w:val="Codeattribute"/>
        </w:rPr>
        <w:t>@type</w:t>
      </w:r>
      <w:r>
        <w:t xml:space="preserve">, unless the iterations together constitute a single punctuation mark for which an appropriate token exists (e.g. a double </w:t>
      </w:r>
      <w:r>
        <w:rPr>
          <w:rStyle w:val="Foreign"/>
        </w:rPr>
        <w:t>daṇḍa</w:t>
      </w:r>
      <w:r>
        <w:t>)</w:t>
      </w:r>
    </w:p>
    <w:p w14:paraId="67C382ED" w14:textId="04AFEFF6" w:rsidR="00CB56FA" w:rsidRDefault="00CB56FA" w:rsidP="00CB56FA">
      <w:pPr>
        <w:pStyle w:val="Lista2"/>
      </w:pPr>
      <w:r>
        <w:t>for groups of three or more marks for which both single and double tokens are available, preferably iterate the encoding with the single token as many times as applicable</w:t>
      </w:r>
    </w:p>
    <w:p w14:paraId="7292E1CC" w14:textId="7F72EBB9" w:rsidR="00CB56FA" w:rsidRPr="00DD7CCF" w:rsidRDefault="00CB56FA" w:rsidP="004B12DA">
      <w:pPr>
        <w:pStyle w:val="Lista"/>
      </w:pPr>
      <w:r>
        <w:t>the guidelines for adding editorial spaces around symbols apply as per §</w:t>
      </w:r>
      <w:r>
        <w:fldChar w:fldCharType="begin"/>
      </w:r>
      <w:r>
        <w:instrText xml:space="preserve"> REF _Ref182578532 \r \h </w:instrText>
      </w:r>
      <w:r>
        <w:fldChar w:fldCharType="separate"/>
      </w:r>
      <w:r w:rsidR="00B30F6E">
        <w:t>4.2.2.1</w:t>
      </w:r>
      <w:r>
        <w:fldChar w:fldCharType="end"/>
      </w:r>
    </w:p>
    <w:tbl>
      <w:tblPr>
        <w:tblStyle w:val="CodeSampleTable"/>
        <w:tblW w:w="5000" w:type="pct"/>
        <w:tblLook w:val="04A0" w:firstRow="1" w:lastRow="0" w:firstColumn="1" w:lastColumn="0" w:noHBand="0" w:noVBand="1"/>
      </w:tblPr>
      <w:tblGrid>
        <w:gridCol w:w="9628"/>
      </w:tblGrid>
      <w:tr w:rsidR="00083099" w:rsidRPr="00DD7CCF" w14:paraId="582CDC3D"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72559472" w14:textId="65105981" w:rsidR="00083099" w:rsidRPr="00DD7CCF" w:rsidRDefault="00083099" w:rsidP="004B12DA">
            <w:pPr>
              <w:pStyle w:val="Kpalrs"/>
            </w:pPr>
            <w:bookmarkStart w:id="439" w:name="_zhzv8lagn4n3" w:colFirst="0" w:colLast="0"/>
            <w:bookmarkStart w:id="440" w:name="_Ref182577267"/>
            <w:bookmarkStart w:id="441" w:name="_Ref43985052"/>
            <w:bookmarkEnd w:id="439"/>
            <w:r w:rsidRPr="00DD7CCF">
              <w:t xml:space="preserve">Example </w:t>
            </w:r>
            <w:r w:rsidR="00542B66">
              <w:fldChar w:fldCharType="begin"/>
            </w:r>
            <w:r w:rsidR="00542B66">
              <w:instrText xml:space="preserve"> STYLEREF 3 \s </w:instrText>
            </w:r>
            <w:r w:rsidR="00542B66">
              <w:fldChar w:fldCharType="separate"/>
            </w:r>
            <w:r w:rsidR="00B30F6E">
              <w:rPr>
                <w:noProof/>
              </w:rPr>
              <w:t>4.2.3</w:t>
            </w:r>
            <w:r w:rsidR="00542B66">
              <w:rPr>
                <w:noProof/>
              </w:rPr>
              <w:fldChar w:fldCharType="end"/>
            </w:r>
            <w:r w:rsidRPr="00DD7CCF">
              <w:t>.</w:t>
            </w:r>
            <w:r w:rsidR="00542B66">
              <w:fldChar w:fldCharType="begin"/>
            </w:r>
            <w:r w:rsidR="00542B66">
              <w:instrText xml:space="preserve"> SEQ </w:instrText>
            </w:r>
            <w:r w:rsidR="00542B66">
              <w:instrText xml:space="preserve">Example \* ALPHABETIC \s 3 </w:instrText>
            </w:r>
            <w:r w:rsidR="00542B66">
              <w:fldChar w:fldCharType="separate"/>
            </w:r>
            <w:r w:rsidR="00B30F6E">
              <w:rPr>
                <w:noProof/>
              </w:rPr>
              <w:t>B</w:t>
            </w:r>
            <w:r w:rsidR="00542B66">
              <w:rPr>
                <w:noProof/>
              </w:rPr>
              <w:fldChar w:fldCharType="end"/>
            </w:r>
            <w:bookmarkEnd w:id="440"/>
            <w:r w:rsidRPr="00DD7CCF">
              <w:t xml:space="preserve">: </w:t>
            </w:r>
            <w:r>
              <w:t>encoding punctuation marks</w:t>
            </w:r>
          </w:p>
        </w:tc>
      </w:tr>
      <w:tr w:rsidR="00083099" w:rsidRPr="00DD7CCF" w14:paraId="343D49D8" w14:textId="77777777" w:rsidTr="004B12DA">
        <w:tc>
          <w:tcPr>
            <w:tcW w:w="5000" w:type="pct"/>
            <w:vAlign w:val="center"/>
          </w:tcPr>
          <w:p w14:paraId="4C09EFB1" w14:textId="156BC032" w:rsidR="00083099" w:rsidRPr="00DD7CCF" w:rsidRDefault="00083099" w:rsidP="004B12DA">
            <w:pPr>
              <w:pStyle w:val="Image"/>
              <w:rPr>
                <w:rStyle w:val="Code"/>
              </w:rPr>
            </w:pPr>
            <w:r>
              <w:drawing>
                <wp:inline distT="0" distB="0" distL="0" distR="0" wp14:anchorId="6688923A" wp14:editId="6C5DA7AB">
                  <wp:extent cx="6114415" cy="621030"/>
                  <wp:effectExtent l="0" t="0" r="635" b="7620"/>
                  <wp:docPr id="422498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4415" cy="621030"/>
                          </a:xfrm>
                          <a:prstGeom prst="rect">
                            <a:avLst/>
                          </a:prstGeom>
                          <a:noFill/>
                          <a:ln>
                            <a:noFill/>
                          </a:ln>
                        </pic:spPr>
                      </pic:pic>
                    </a:graphicData>
                  </a:graphic>
                </wp:inline>
              </w:drawing>
            </w:r>
          </w:p>
        </w:tc>
      </w:tr>
      <w:tr w:rsidR="00083099" w:rsidRPr="00DD7CCF" w14:paraId="69D69D02" w14:textId="77777777" w:rsidTr="004B12DA">
        <w:tc>
          <w:tcPr>
            <w:tcW w:w="5000" w:type="pct"/>
          </w:tcPr>
          <w:p w14:paraId="2E46B691" w14:textId="2708DB1C" w:rsidR="00083099" w:rsidRPr="00DD7CCF" w:rsidRDefault="00083099" w:rsidP="004B12DA">
            <w:pPr>
              <w:pStyle w:val="CodeParagraph"/>
            </w:pPr>
            <w:r>
              <w:rPr>
                <w:rStyle w:val="Codetext"/>
              </w:rPr>
              <w:t xml:space="preserve">... </w:t>
            </w:r>
            <w:r w:rsidRPr="00083099">
              <w:rPr>
                <w:rStyle w:val="Codetext"/>
              </w:rPr>
              <w:t>deśam apālayaT</w:t>
            </w:r>
            <w:r w:rsidRPr="00083099">
              <w:rPr>
                <w:rStyle w:val="Code"/>
              </w:rPr>
              <w:t xml:space="preserve">&lt;g </w:t>
            </w:r>
            <w:r w:rsidRPr="00083099">
              <w:rPr>
                <w:rStyle w:val="Codeattribute"/>
              </w:rPr>
              <w:t>type=</w:t>
            </w:r>
            <w:r w:rsidRPr="00083099">
              <w:rPr>
                <w:rStyle w:val="Codevalue"/>
              </w:rPr>
              <w:t>"ddandaSerif"</w:t>
            </w:r>
            <w:r w:rsidRPr="00083099">
              <w:rPr>
                <w:rStyle w:val="Code"/>
              </w:rPr>
              <w:t>&gt;</w:t>
            </w:r>
            <w:r w:rsidRPr="00083099">
              <w:rPr>
                <w:rStyle w:val="Codetext"/>
              </w:rPr>
              <w:t>.</w:t>
            </w:r>
            <w:r w:rsidRPr="00083099">
              <w:rPr>
                <w:rStyle w:val="Code"/>
              </w:rPr>
              <w:t>&lt;/g&gt;</w:t>
            </w:r>
            <w:r w:rsidRPr="00083099">
              <w:rPr>
                <w:rStyle w:val="Codetext"/>
              </w:rPr>
              <w:t xml:space="preserve"> tat-putro jayasiṁhas trayastriṁśataṁ</w:t>
            </w:r>
            <w:r w:rsidRPr="00083099">
              <w:rPr>
                <w:rStyle w:val="Code"/>
              </w:rPr>
              <w:t xml:space="preserve">&lt;g </w:t>
            </w:r>
            <w:r w:rsidRPr="00083099">
              <w:rPr>
                <w:rStyle w:val="Codeattribute"/>
              </w:rPr>
              <w:t>type=</w:t>
            </w:r>
            <w:r w:rsidRPr="00083099">
              <w:rPr>
                <w:rStyle w:val="Codevalue"/>
              </w:rPr>
              <w:t>"dandaSerif"</w:t>
            </w:r>
            <w:r w:rsidRPr="00083099">
              <w:rPr>
                <w:rStyle w:val="Code"/>
              </w:rPr>
              <w:t>&gt;</w:t>
            </w:r>
            <w:r w:rsidRPr="00083099">
              <w:rPr>
                <w:rStyle w:val="Codetext"/>
              </w:rPr>
              <w:t>.</w:t>
            </w:r>
            <w:r w:rsidRPr="00083099">
              <w:rPr>
                <w:rStyle w:val="Code"/>
              </w:rPr>
              <w:t>&lt;/g&gt;</w:t>
            </w:r>
            <w:r>
              <w:rPr>
                <w:rStyle w:val="Codetext"/>
              </w:rPr>
              <w:t xml:space="preserve"> ...</w:t>
            </w:r>
          </w:p>
        </w:tc>
      </w:tr>
    </w:tbl>
    <w:p w14:paraId="152DFF49" w14:textId="59522BF4" w:rsidR="00C02B8C" w:rsidRPr="00DD7CCF" w:rsidRDefault="004D2E67" w:rsidP="0054433F">
      <w:pPr>
        <w:pStyle w:val="Cmsor4"/>
      </w:pPr>
      <w:bookmarkStart w:id="442" w:name="_Ref182580156"/>
      <w:bookmarkStart w:id="443" w:name="_Ref182580159"/>
      <w:bookmarkStart w:id="444" w:name="_Ref182580186"/>
      <w:bookmarkStart w:id="445" w:name="_Toc182927827"/>
      <w:r w:rsidRPr="00DD7CCF">
        <w:t xml:space="preserve">Space filler </w:t>
      </w:r>
      <w:r w:rsidR="00CB56FA">
        <w:t>symbol</w:t>
      </w:r>
      <w:r w:rsidRPr="00DD7CCF">
        <w:t>s</w:t>
      </w:r>
      <w:bookmarkEnd w:id="441"/>
      <w:bookmarkEnd w:id="442"/>
      <w:bookmarkEnd w:id="443"/>
      <w:bookmarkEnd w:id="444"/>
      <w:bookmarkEnd w:id="445"/>
    </w:p>
    <w:p w14:paraId="20A75349" w14:textId="5C806CD1" w:rsidR="004F4C63" w:rsidRDefault="008F5CA4" w:rsidP="0054433F">
      <w:pPr>
        <w:pStyle w:val="Lista"/>
      </w:pPr>
      <w:r w:rsidRPr="00DD7CCF">
        <w:t xml:space="preserve">as per TG §4.2.2, </w:t>
      </w:r>
      <w:r w:rsidR="004D2E67" w:rsidRPr="00DD7CCF">
        <w:t xml:space="preserve">symbols whose function is clearly and unambiguously to fill up space in a line to the margin </w:t>
      </w:r>
      <w:r>
        <w:t xml:space="preserve">(or occasionally to another feature, such as a </w:t>
      </w:r>
      <w:r w:rsidRPr="00DD7CCF">
        <w:t>binding-hole</w:t>
      </w:r>
      <w:r>
        <w:t xml:space="preserve">) </w:t>
      </w:r>
      <w:r w:rsidR="004D2E67" w:rsidRPr="00DD7CCF">
        <w:t>are</w:t>
      </w:r>
      <w:r>
        <w:t xml:space="preserve"> </w:t>
      </w:r>
      <w:r w:rsidR="004D2E67" w:rsidRPr="00DD7CCF">
        <w:t xml:space="preserve">transliterated using the </w:t>
      </w:r>
      <w:r w:rsidR="003C3D87" w:rsidRPr="00DD7CCF">
        <w:t>§</w:t>
      </w:r>
      <w:r w:rsidR="004D2E67" w:rsidRPr="00DD7CCF">
        <w:t xml:space="preserve"> sign</w:t>
      </w:r>
    </w:p>
    <w:p w14:paraId="6550371C" w14:textId="443C4D44" w:rsidR="00FF7702" w:rsidRPr="00DD7CCF" w:rsidRDefault="00FF7702" w:rsidP="0054433F">
      <w:pPr>
        <w:pStyle w:val="Lista2"/>
      </w:pPr>
      <w:r>
        <w:lastRenderedPageBreak/>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rsidR="00B30F6E">
        <w:t>4.3.4</w:t>
      </w:r>
      <w:r>
        <w:fldChar w:fldCharType="end"/>
      </w:r>
      <w:r>
        <w:t>, and do not encode this as a symbol</w:t>
      </w:r>
    </w:p>
    <w:p w14:paraId="4E32E119" w14:textId="138D7F9E" w:rsidR="00C02B8C" w:rsidRPr="00DD7CCF" w:rsidRDefault="008F5CA4" w:rsidP="0054433F">
      <w:pPr>
        <w:pStyle w:val="Lista"/>
      </w:pPr>
      <w:r>
        <w:t xml:space="preserve">when the transliterated text is encoded, these </w:t>
      </w:r>
      <w:r w:rsidR="003C3D87" w:rsidRPr="00DD7CCF">
        <w:t>§</w:t>
      </w:r>
      <w:r w:rsidR="004D2E67" w:rsidRPr="00DD7CCF">
        <w:t xml:space="preserve"> characters </w:t>
      </w:r>
      <w:r>
        <w:t xml:space="preserve">are </w:t>
      </w:r>
      <w:r w:rsidR="004D2E67" w:rsidRPr="00DD7CCF">
        <w:t xml:space="preserve">wrapped in </w:t>
      </w:r>
      <w:r w:rsidR="004D2E67" w:rsidRPr="00DD7CCF">
        <w:rPr>
          <w:rStyle w:val="Code"/>
        </w:rPr>
        <w:t>&lt;g&gt;</w:t>
      </w:r>
      <w:r>
        <w:t xml:space="preserve">, allowing the shape of the original glyph to be encoded in the </w:t>
      </w:r>
      <w:r w:rsidRPr="008525C6">
        <w:rPr>
          <w:rStyle w:val="Codeattribute"/>
        </w:rPr>
        <w:t>@type</w:t>
      </w:r>
      <w:r w:rsidRPr="001649DA">
        <w:t xml:space="preserve"> </w:t>
      </w:r>
      <w:r w:rsidRPr="00DD7CCF">
        <w:t>attribute</w:t>
      </w:r>
      <w:r w:rsidRPr="008525C6">
        <w:t>,</w:t>
      </w:r>
      <w:r w:rsidRPr="00DD7CCF">
        <w:t xml:space="preserve"> </w:t>
      </w:r>
      <w:r>
        <w:t xml:space="preserve">using </w:t>
      </w:r>
      <w:r w:rsidRPr="00DD7CCF">
        <w:t>a value as described under §</w:t>
      </w:r>
      <w:r>
        <w:fldChar w:fldCharType="begin"/>
      </w:r>
      <w:r>
        <w:instrText xml:space="preserve"> REF _Ref182551676 \r \h </w:instrText>
      </w:r>
      <w:r>
        <w:fldChar w:fldCharType="separate"/>
      </w:r>
      <w:r w:rsidR="00B30F6E">
        <w:t>4.2.2</w:t>
      </w:r>
      <w:r>
        <w:fldChar w:fldCharType="end"/>
      </w:r>
      <w:r w:rsidRPr="00DD7CCF">
        <w:t xml:space="preserve"> above</w:t>
      </w:r>
      <w:r>
        <w:t xml:space="preserve">, as in </w:t>
      </w:r>
      <w:r>
        <w:fldChar w:fldCharType="begin"/>
      </w:r>
      <w:r>
        <w:instrText xml:space="preserve"> REF _Ref182576762 \h </w:instrText>
      </w:r>
      <w:r>
        <w:fldChar w:fldCharType="separate"/>
      </w:r>
      <w:r w:rsidR="00B30F6E" w:rsidRPr="00DD7CCF">
        <w:t xml:space="preserve">Example </w:t>
      </w:r>
      <w:r w:rsidR="00B30F6E">
        <w:rPr>
          <w:noProof/>
        </w:rPr>
        <w:t>4.2.3</w:t>
      </w:r>
      <w:r w:rsidR="00B30F6E" w:rsidRPr="00DD7CCF">
        <w:t>.</w:t>
      </w:r>
      <w:r w:rsidR="00B30F6E">
        <w:rPr>
          <w:noProof/>
        </w:rPr>
        <w:t>C</w:t>
      </w:r>
      <w:r>
        <w:fldChar w:fldCharType="end"/>
      </w:r>
    </w:p>
    <w:p w14:paraId="2EA4CFF7" w14:textId="6E3948CA" w:rsidR="00EE1925" w:rsidRDefault="00EE1925" w:rsidP="00EE1925">
      <w:pPr>
        <w:pStyle w:val="Lista2"/>
      </w:pPr>
      <w:r>
        <w:t>as explained in §</w:t>
      </w:r>
      <w:r>
        <w:fldChar w:fldCharType="begin"/>
      </w:r>
      <w:r>
        <w:instrText xml:space="preserve"> REF _Ref43987431 \r \h </w:instrText>
      </w:r>
      <w:r>
        <w:fldChar w:fldCharType="separate"/>
      </w:r>
      <w:r w:rsidR="00B30F6E">
        <w:t>4.2.1</w:t>
      </w:r>
      <w:r>
        <w:fldChar w:fldCharType="end"/>
      </w:r>
      <w:r>
        <w:t xml:space="preserve">, the </w:t>
      </w:r>
      <w:r w:rsidRPr="00DD7CCF">
        <w:t xml:space="preserve">presence of the § character </w:t>
      </w:r>
      <w:r>
        <w:t xml:space="preserve">in the </w:t>
      </w:r>
      <w:r w:rsidRPr="00DD7CCF">
        <w:rPr>
          <w:rStyle w:val="Code"/>
        </w:rPr>
        <w:t>&lt;g&gt;</w:t>
      </w:r>
      <w:r>
        <w:t xml:space="preserve"> element means that we interpret the symbol as a space filler, as distinguished from a different interpretation or the lack of interpretation</w:t>
      </w:r>
    </w:p>
    <w:p w14:paraId="3DF937D6" w14:textId="74C84CE5" w:rsidR="00C02B8C" w:rsidRDefault="004D2E67" w:rsidP="0054433F">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r w:rsidR="008F5CA4">
        <w:t xml:space="preserve">, as in </w:t>
      </w:r>
      <w:r w:rsidR="008F5CA4">
        <w:fldChar w:fldCharType="begin"/>
      </w:r>
      <w:r w:rsidR="008F5CA4">
        <w:instrText xml:space="preserve"> REF _Ref182576763 \h </w:instrText>
      </w:r>
      <w:r w:rsidR="008F5CA4">
        <w:fldChar w:fldCharType="separate"/>
      </w:r>
      <w:r w:rsidR="00B30F6E" w:rsidRPr="00DD7CCF">
        <w:t xml:space="preserve">Example </w:t>
      </w:r>
      <w:r w:rsidR="00B30F6E">
        <w:rPr>
          <w:noProof/>
        </w:rPr>
        <w:t>4.2.3</w:t>
      </w:r>
      <w:r w:rsidR="00B30F6E" w:rsidRPr="00DD7CCF">
        <w:t>.</w:t>
      </w:r>
      <w:r w:rsidR="00B30F6E">
        <w:rPr>
          <w:noProof/>
        </w:rPr>
        <w:t>D</w:t>
      </w:r>
      <w:r w:rsidR="008F5CA4">
        <w:fldChar w:fldCharType="end"/>
      </w:r>
    </w:p>
    <w:p w14:paraId="065140BE" w14:textId="46812FB6" w:rsidR="00CB56FA" w:rsidRPr="00DD7CCF" w:rsidRDefault="00CB56FA" w:rsidP="004B12DA">
      <w:pPr>
        <w:pStyle w:val="Lista"/>
      </w:pPr>
      <w:r>
        <w:t>the guidelines for adding editorial spaces around symbols apply as per §</w:t>
      </w:r>
      <w:r>
        <w:fldChar w:fldCharType="begin"/>
      </w:r>
      <w:r>
        <w:instrText xml:space="preserve"> REF _Ref182578532 \r \h </w:instrText>
      </w:r>
      <w:r>
        <w:fldChar w:fldCharType="separate"/>
      </w:r>
      <w:r w:rsidR="00B30F6E">
        <w:t>4.2.2.1</w:t>
      </w:r>
      <w:r>
        <w:fldChar w:fldCharType="end"/>
      </w:r>
    </w:p>
    <w:tbl>
      <w:tblPr>
        <w:tblStyle w:val="CodeSampleTable"/>
        <w:tblW w:w="5000" w:type="pct"/>
        <w:tblLook w:val="04A0" w:firstRow="1" w:lastRow="0" w:firstColumn="1" w:lastColumn="0" w:noHBand="0" w:noVBand="1"/>
      </w:tblPr>
      <w:tblGrid>
        <w:gridCol w:w="9628"/>
      </w:tblGrid>
      <w:tr w:rsidR="008F5CA4" w:rsidRPr="00DD7CCF" w14:paraId="110BDC41"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0E669918" w14:textId="246CD5A6" w:rsidR="008F5CA4" w:rsidRPr="00DD7CCF" w:rsidRDefault="008F5CA4" w:rsidP="004B12DA">
            <w:pPr>
              <w:pStyle w:val="Kpalrs"/>
            </w:pPr>
            <w:bookmarkStart w:id="446" w:name="_Ref182576762"/>
            <w:bookmarkStart w:id="447" w:name="_Ref182579118"/>
            <w:r w:rsidRPr="00DD7CCF">
              <w:t xml:space="preserve">Example </w:t>
            </w:r>
            <w:r w:rsidR="00542B66">
              <w:fldChar w:fldCharType="begin"/>
            </w:r>
            <w:r w:rsidR="00542B66">
              <w:instrText xml:space="preserve"> STYLEREF 3 \s </w:instrText>
            </w:r>
            <w:r w:rsidR="00542B66">
              <w:fldChar w:fldCharType="separate"/>
            </w:r>
            <w:r w:rsidR="00B30F6E">
              <w:rPr>
                <w:noProof/>
              </w:rPr>
              <w:t>4.2.3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C</w:t>
            </w:r>
            <w:r w:rsidR="00542B66">
              <w:rPr>
                <w:noProof/>
              </w:rPr>
              <w:fldChar w:fldCharType="end"/>
            </w:r>
            <w:bookmarkEnd w:id="446"/>
            <w:r w:rsidRPr="00DD7CCF">
              <w:t xml:space="preserve">: </w:t>
            </w:r>
            <w:r w:rsidR="00083099">
              <w:t xml:space="preserve">encoding </w:t>
            </w:r>
            <w:r w:rsidR="00CB56FA">
              <w:t xml:space="preserve">a </w:t>
            </w:r>
            <w:r w:rsidR="00083099">
              <w:t>space filler character</w:t>
            </w:r>
            <w:bookmarkEnd w:id="447"/>
          </w:p>
        </w:tc>
      </w:tr>
      <w:tr w:rsidR="008F5CA4" w:rsidRPr="00DD7CCF" w14:paraId="0D90FA5A" w14:textId="77777777" w:rsidTr="004B12DA">
        <w:tc>
          <w:tcPr>
            <w:tcW w:w="5000" w:type="pct"/>
            <w:vAlign w:val="center"/>
          </w:tcPr>
          <w:p w14:paraId="0F0D5560" w14:textId="77777777" w:rsidR="008F5CA4" w:rsidRPr="00DD7CCF" w:rsidRDefault="008F5CA4" w:rsidP="004B12DA">
            <w:pPr>
              <w:pStyle w:val="Image"/>
              <w:rPr>
                <w:rStyle w:val="Code"/>
              </w:rPr>
            </w:pPr>
            <w:r w:rsidRPr="00DD7CCF">
              <w:drawing>
                <wp:inline distT="114300" distB="114300" distL="114300" distR="114300" wp14:anchorId="765AE877" wp14:editId="18951BF0">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2000567" cy="489935"/>
                          </a:xfrm>
                          <a:prstGeom prst="rect">
                            <a:avLst/>
                          </a:prstGeom>
                          <a:ln/>
                        </pic:spPr>
                      </pic:pic>
                    </a:graphicData>
                  </a:graphic>
                </wp:inline>
              </w:drawing>
            </w:r>
          </w:p>
        </w:tc>
      </w:tr>
      <w:tr w:rsidR="008F5CA4" w:rsidRPr="00DD7CCF" w14:paraId="0C6AC02B" w14:textId="77777777" w:rsidTr="004B12DA">
        <w:tc>
          <w:tcPr>
            <w:tcW w:w="5000" w:type="pct"/>
          </w:tcPr>
          <w:p w14:paraId="0DE10433" w14:textId="40EB14D3" w:rsidR="008F5CA4" w:rsidRPr="00DD7CCF" w:rsidRDefault="008F5CA4" w:rsidP="004B12DA">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"squiggleVertical"</w:t>
            </w:r>
            <w:r w:rsidRPr="00DD7CCF">
              <w:rPr>
                <w:rStyle w:val="Code"/>
              </w:rPr>
              <w:t>&gt;</w:t>
            </w:r>
            <w:r w:rsidRPr="00DD7CCF">
              <w:rPr>
                <w:rStyle w:val="Codetext"/>
              </w:rPr>
              <w:t>§</w:t>
            </w:r>
            <w:r w:rsidRPr="00DD7CCF">
              <w:rPr>
                <w:rStyle w:val="Code"/>
              </w:rPr>
              <w:t>&lt;/g&gt;</w:t>
            </w:r>
          </w:p>
        </w:tc>
      </w:tr>
    </w:tbl>
    <w:p w14:paraId="1CDFD666" w14:textId="77777777" w:rsidR="00074E9C" w:rsidRPr="00DD7CCF" w:rsidRDefault="00074E9C" w:rsidP="0054433F"/>
    <w:tbl>
      <w:tblPr>
        <w:tblStyle w:val="CodeSampleTable"/>
        <w:tblW w:w="5000" w:type="pct"/>
        <w:tblLook w:val="04A0" w:firstRow="1" w:lastRow="0" w:firstColumn="1" w:lastColumn="0" w:noHBand="0" w:noVBand="1"/>
      </w:tblPr>
      <w:tblGrid>
        <w:gridCol w:w="9628"/>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6A28C8D8" w:rsidR="00074E9C" w:rsidRPr="00DD7CCF" w:rsidRDefault="00074E9C" w:rsidP="0054433F">
            <w:pPr>
              <w:pStyle w:val="Kpalrs"/>
            </w:pPr>
            <w:bookmarkStart w:id="448" w:name="_Ref182576763"/>
            <w:r w:rsidRPr="00DD7CCF">
              <w:t xml:space="preserve">Example </w:t>
            </w:r>
            <w:r w:rsidR="00542B66">
              <w:fldChar w:fldCharType="begin"/>
            </w:r>
            <w:r w:rsidR="00542B66">
              <w:instrText xml:space="preserve"> STYLEREF 3 \s </w:instrText>
            </w:r>
            <w:r w:rsidR="00542B66">
              <w:fldChar w:fldCharType="separate"/>
            </w:r>
            <w:r w:rsidR="00B30F6E">
              <w:rPr>
                <w:noProof/>
              </w:rPr>
              <w:t>4.2.3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D</w:t>
            </w:r>
            <w:r w:rsidR="00542B66">
              <w:rPr>
                <w:noProof/>
              </w:rPr>
              <w:fldChar w:fldCharType="end"/>
            </w:r>
            <w:bookmarkEnd w:id="448"/>
            <w:r w:rsidRPr="00DD7CCF">
              <w:t xml:space="preserve">: </w:t>
            </w:r>
            <w:r w:rsidR="00083099">
              <w:t>encoding multiple space fillers</w:t>
            </w:r>
          </w:p>
        </w:tc>
      </w:tr>
      <w:tr w:rsidR="00074E9C" w:rsidRPr="00DD7CCF" w14:paraId="16F07B70" w14:textId="77777777" w:rsidTr="00837BA5">
        <w:tc>
          <w:tcPr>
            <w:tcW w:w="5000" w:type="pct"/>
            <w:vAlign w:val="center"/>
          </w:tcPr>
          <w:p w14:paraId="7DF76527" w14:textId="77777777" w:rsidR="00074E9C" w:rsidRPr="00DD7CCF" w:rsidRDefault="00074E9C" w:rsidP="0054433F">
            <w:pPr>
              <w:pStyle w:val="Image"/>
              <w:rPr>
                <w:rStyle w:val="Code"/>
              </w:rPr>
            </w:pPr>
            <w:r w:rsidRPr="00DD7CCF">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8"/>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54433F">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54433F">
      <w:pPr>
        <w:pStyle w:val="Cmsor4"/>
      </w:pPr>
      <w:bookmarkStart w:id="449" w:name="_ds0gogy82fug" w:colFirst="0" w:colLast="0"/>
      <w:bookmarkStart w:id="450" w:name="_Ref43987396"/>
      <w:bookmarkStart w:id="451" w:name="_Toc182927828"/>
      <w:bookmarkEnd w:id="449"/>
      <w:r w:rsidRPr="00DD7CCF">
        <w:t>Miscellaneous symbols</w:t>
      </w:r>
      <w:bookmarkEnd w:id="450"/>
      <w:bookmarkEnd w:id="451"/>
    </w:p>
    <w:p w14:paraId="381E482B" w14:textId="408D89C9" w:rsidR="00C02B8C" w:rsidRPr="00DD7CCF" w:rsidRDefault="004D2E67" w:rsidP="0054433F">
      <w:pPr>
        <w:pStyle w:val="Lista"/>
      </w:pPr>
      <w:r w:rsidRPr="00DD7CCF">
        <w:t xml:space="preserve">this subsection applies </w:t>
      </w:r>
      <w:r w:rsidR="00083099">
        <w:t xml:space="preserve">symbols which are neither </w:t>
      </w:r>
      <w:r w:rsidRPr="00DD7CCF">
        <w:t>alphanumeric</w:t>
      </w:r>
      <w:r w:rsidR="00083099">
        <w:t>,</w:t>
      </w:r>
      <w:r w:rsidRPr="00DD7CCF">
        <w:t xml:space="preserve"> </w:t>
      </w:r>
      <w:r w:rsidR="00083099">
        <w:t xml:space="preserve">nor </w:t>
      </w:r>
      <w:r w:rsidRPr="00DD7CCF">
        <w:t xml:space="preserve">clearly </w:t>
      </w:r>
      <w:r w:rsidR="00083099">
        <w:t xml:space="preserve">assignable to </w:t>
      </w:r>
      <w:r w:rsidRPr="00DD7CCF">
        <w:t>any of the following categories:</w:t>
      </w:r>
    </w:p>
    <w:p w14:paraId="7CC36A8A" w14:textId="0A106E82" w:rsidR="00C02B8C" w:rsidRPr="00DD7CCF" w:rsidRDefault="004D2E67" w:rsidP="0054433F">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B30F6E">
        <w:t>4.3.6</w:t>
      </w:r>
      <w:r w:rsidR="00780A5D" w:rsidRPr="00DD7CCF">
        <w:fldChar w:fldCharType="end"/>
      </w:r>
    </w:p>
    <w:p w14:paraId="6FDB36ED" w14:textId="59B15D91" w:rsidR="00C02B8C" w:rsidRPr="00DD7CCF" w:rsidRDefault="004D2E67" w:rsidP="0054433F">
      <w:pPr>
        <w:pStyle w:val="Lista2"/>
      </w:pPr>
      <w:r w:rsidRPr="00DD7CCF">
        <w:t xml:space="preserve">punctuation marks as defined in </w:t>
      </w:r>
      <w:r w:rsidR="003C3D87" w:rsidRPr="00DD7CCF">
        <w:t>§</w:t>
      </w:r>
      <w:r w:rsidR="00CB56FA">
        <w:fldChar w:fldCharType="begin"/>
      </w:r>
      <w:r w:rsidR="00CB56FA">
        <w:instrText xml:space="preserve"> REF _Ref182580335 \r \h </w:instrText>
      </w:r>
      <w:r w:rsidR="00CB56FA">
        <w:fldChar w:fldCharType="separate"/>
      </w:r>
      <w:r w:rsidR="00B30F6E">
        <w:t>4.2.3.3</w:t>
      </w:r>
      <w:r w:rsidR="00CB56FA">
        <w:fldChar w:fldCharType="end"/>
      </w:r>
    </w:p>
    <w:p w14:paraId="47D7199C" w14:textId="5A87B7A2" w:rsidR="00C02B8C" w:rsidRPr="00DD7CCF" w:rsidRDefault="004D2E67" w:rsidP="0054433F">
      <w:pPr>
        <w:pStyle w:val="Lista2"/>
      </w:pPr>
      <w:r w:rsidRPr="00DD7CCF">
        <w:t xml:space="preserve">space fillers as defined in </w:t>
      </w:r>
      <w:r w:rsidR="003C3D87" w:rsidRPr="00DD7CCF">
        <w:t>§</w:t>
      </w:r>
      <w:r w:rsidR="00CB56FA">
        <w:fldChar w:fldCharType="begin"/>
      </w:r>
      <w:r w:rsidR="00CB56FA">
        <w:instrText xml:space="preserve"> REF _Ref182580186 \r \h </w:instrText>
      </w:r>
      <w:r w:rsidR="00CB56FA">
        <w:fldChar w:fldCharType="separate"/>
      </w:r>
      <w:r w:rsidR="00B30F6E">
        <w:t>4.2.3.4</w:t>
      </w:r>
      <w:r w:rsidR="00CB56FA">
        <w:fldChar w:fldCharType="end"/>
      </w:r>
    </w:p>
    <w:p w14:paraId="21FE44B9" w14:textId="3456635F" w:rsidR="00C02B8C" w:rsidRDefault="004D2E67" w:rsidP="0054433F">
      <w:pPr>
        <w:pStyle w:val="Lista"/>
      </w:pPr>
      <w:r w:rsidRPr="00DD7CCF">
        <w:t xml:space="preserve">in our XML files, miscellaneous symbols must be represented by the empty element </w:t>
      </w:r>
      <w:r w:rsidRPr="00DD7CCF">
        <w:rPr>
          <w:rStyle w:val="Code"/>
        </w:rPr>
        <w:t>&lt;g/&gt;</w:t>
      </w:r>
      <w:r w:rsidR="00083099">
        <w:t xml:space="preserve">, allowing the shape of the original glyph to be encoded in the </w:t>
      </w:r>
      <w:r w:rsidR="00083099" w:rsidRPr="008525C6">
        <w:rPr>
          <w:rStyle w:val="Codeattribute"/>
        </w:rPr>
        <w:t>@type</w:t>
      </w:r>
      <w:r w:rsidR="00083099" w:rsidRPr="001649DA">
        <w:t xml:space="preserve"> </w:t>
      </w:r>
      <w:r w:rsidR="00083099" w:rsidRPr="00DD7CCF">
        <w:t>attribute</w:t>
      </w:r>
      <w:r w:rsidR="00083099" w:rsidRPr="008525C6">
        <w:t>,</w:t>
      </w:r>
      <w:r w:rsidR="00083099" w:rsidRPr="00DD7CCF">
        <w:t xml:space="preserve"> </w:t>
      </w:r>
      <w:r w:rsidR="00083099">
        <w:t xml:space="preserve">using </w:t>
      </w:r>
      <w:r w:rsidR="00083099" w:rsidRPr="00DD7CCF">
        <w:t>a value as described under §</w:t>
      </w:r>
      <w:r w:rsidR="00083099">
        <w:fldChar w:fldCharType="begin"/>
      </w:r>
      <w:r w:rsidR="00083099">
        <w:instrText xml:space="preserve"> REF _Ref182551676 \r \h </w:instrText>
      </w:r>
      <w:r w:rsidR="00083099">
        <w:fldChar w:fldCharType="separate"/>
      </w:r>
      <w:r w:rsidR="00B30F6E">
        <w:t>4.2.2</w:t>
      </w:r>
      <w:r w:rsidR="00083099">
        <w:fldChar w:fldCharType="end"/>
      </w:r>
      <w:r w:rsidR="00083099" w:rsidRPr="00DD7CCF">
        <w:t xml:space="preserve"> above</w:t>
      </w:r>
      <w:r w:rsidR="00083099">
        <w:t xml:space="preserve">, as in </w:t>
      </w:r>
      <w:r w:rsidR="00EE1925">
        <w:fldChar w:fldCharType="begin"/>
      </w:r>
      <w:r w:rsidR="00EE1925">
        <w:instrText xml:space="preserve"> REF _Ref182577960 \h </w:instrText>
      </w:r>
      <w:r w:rsidR="00EE1925">
        <w:fldChar w:fldCharType="separate"/>
      </w:r>
      <w:r w:rsidR="00B30F6E" w:rsidRPr="00DD7CCF">
        <w:t xml:space="preserve">Example </w:t>
      </w:r>
      <w:r w:rsidR="00B30F6E">
        <w:rPr>
          <w:noProof/>
        </w:rPr>
        <w:t>4.2.3</w:t>
      </w:r>
      <w:r w:rsidR="00B30F6E" w:rsidRPr="00DD7CCF">
        <w:t>.</w:t>
      </w:r>
      <w:r w:rsidR="00B30F6E">
        <w:rPr>
          <w:noProof/>
        </w:rPr>
        <w:t>E</w:t>
      </w:r>
      <w:r w:rsidR="00EE1925">
        <w:fldChar w:fldCharType="end"/>
      </w:r>
    </w:p>
    <w:p w14:paraId="2C2C27AA" w14:textId="32572771" w:rsidR="00EE1925" w:rsidRDefault="00EE1925" w:rsidP="00EE1925">
      <w:pPr>
        <w:pStyle w:val="Lista2"/>
      </w:pPr>
      <w:r>
        <w:t>as explained in §</w:t>
      </w:r>
      <w:r>
        <w:fldChar w:fldCharType="begin"/>
      </w:r>
      <w:r>
        <w:instrText xml:space="preserve"> REF _Ref43987431 \r \h </w:instrText>
      </w:r>
      <w:r>
        <w:fldChar w:fldCharType="separate"/>
      </w:r>
      <w:r w:rsidR="00B30F6E">
        <w:t>4.2.1</w:t>
      </w:r>
      <w:r>
        <w:fldChar w:fldCharType="end"/>
      </w:r>
      <w:r>
        <w:t xml:space="preserve">, the absence of content in the </w:t>
      </w:r>
      <w:r w:rsidRPr="00DD7CCF">
        <w:rPr>
          <w:rStyle w:val="Code"/>
        </w:rPr>
        <w:t>&lt;g/&gt;</w:t>
      </w:r>
      <w:r>
        <w:t xml:space="preserve"> element means that we make no interpretive assertions as to the function of the symbol</w:t>
      </w:r>
    </w:p>
    <w:p w14:paraId="2AF762DD" w14:textId="3772C2AD" w:rsidR="00EE1925" w:rsidRDefault="00EE1925" w:rsidP="00EE1925">
      <w:pPr>
        <w:pStyle w:val="Lista"/>
      </w:pPr>
      <w:r>
        <w:t xml:space="preserve">multiple iterations of </w:t>
      </w:r>
      <w:r w:rsidR="00CB56FA">
        <w:t xml:space="preserve">miscellaneous </w:t>
      </w:r>
      <w:r>
        <w:t xml:space="preserve">symbols must be represented by separate </w:t>
      </w:r>
      <w:r w:rsidRPr="00DD7CCF">
        <w:rPr>
          <w:rStyle w:val="Code"/>
        </w:rPr>
        <w:t>&lt;g/&gt;</w:t>
      </w:r>
      <w:r>
        <w:t xml:space="preserve"> elements</w:t>
      </w:r>
    </w:p>
    <w:p w14:paraId="52239668" w14:textId="55CCDBD0" w:rsidR="00CB56FA" w:rsidRDefault="00CB56FA" w:rsidP="00EE1925">
      <w:pPr>
        <w:pStyle w:val="Lista"/>
      </w:pPr>
      <w:r>
        <w:t>the guidelines for adding editorial spaces around symbols apply as per §</w:t>
      </w:r>
      <w:r>
        <w:fldChar w:fldCharType="begin"/>
      </w:r>
      <w:r>
        <w:instrText xml:space="preserve"> REF _Ref182578532 \r \h </w:instrText>
      </w:r>
      <w:r>
        <w:fldChar w:fldCharType="separate"/>
      </w:r>
      <w:r w:rsidR="00B30F6E">
        <w:t>4.2.2.1</w:t>
      </w:r>
      <w:r>
        <w:fldChar w:fldCharType="end"/>
      </w:r>
    </w:p>
    <w:tbl>
      <w:tblPr>
        <w:tblStyle w:val="CodeSampleTable"/>
        <w:tblW w:w="5000" w:type="pct"/>
        <w:tblLook w:val="04A0" w:firstRow="1" w:lastRow="0" w:firstColumn="1" w:lastColumn="0" w:noHBand="0" w:noVBand="1"/>
      </w:tblPr>
      <w:tblGrid>
        <w:gridCol w:w="9628"/>
      </w:tblGrid>
      <w:tr w:rsidR="00083099" w:rsidRPr="00DD7CCF" w14:paraId="5D906163"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3113BEED" w14:textId="63DC4289" w:rsidR="00083099" w:rsidRPr="00DD7CCF" w:rsidRDefault="00083099" w:rsidP="004B12DA">
            <w:pPr>
              <w:pStyle w:val="Kpalrs"/>
            </w:pPr>
            <w:bookmarkStart w:id="452" w:name="_szxkvje7z9d2" w:colFirst="0" w:colLast="0"/>
            <w:bookmarkStart w:id="453" w:name="_Ref182577960"/>
            <w:bookmarkStart w:id="454" w:name="_Ref44577965"/>
            <w:bookmarkEnd w:id="452"/>
            <w:r w:rsidRPr="00DD7CCF">
              <w:t xml:space="preserve">Example </w:t>
            </w:r>
            <w:r w:rsidR="00542B66">
              <w:fldChar w:fldCharType="begin"/>
            </w:r>
            <w:r w:rsidR="00542B66">
              <w:instrText xml:space="preserve"> STYLEREF 3 \s </w:instrText>
            </w:r>
            <w:r w:rsidR="00542B66">
              <w:fldChar w:fldCharType="separate"/>
            </w:r>
            <w:r w:rsidR="00B30F6E">
              <w:rPr>
                <w:noProof/>
              </w:rPr>
              <w:t>4.2.3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E</w:t>
            </w:r>
            <w:r w:rsidR="00542B66">
              <w:rPr>
                <w:noProof/>
              </w:rPr>
              <w:fldChar w:fldCharType="end"/>
            </w:r>
            <w:bookmarkEnd w:id="453"/>
            <w:r w:rsidRPr="00DD7CCF">
              <w:t xml:space="preserve">: </w:t>
            </w:r>
            <w:r>
              <w:t xml:space="preserve">encoding </w:t>
            </w:r>
            <w:r w:rsidR="00CB56FA">
              <w:t>a miscellaneous symbol</w:t>
            </w:r>
          </w:p>
        </w:tc>
      </w:tr>
      <w:tr w:rsidR="00083099" w:rsidRPr="00DD7CCF" w14:paraId="00B12408" w14:textId="77777777" w:rsidTr="004B12DA">
        <w:tc>
          <w:tcPr>
            <w:tcW w:w="5000" w:type="pct"/>
            <w:vAlign w:val="center"/>
          </w:tcPr>
          <w:p w14:paraId="06F50443" w14:textId="32EB4029" w:rsidR="00083099" w:rsidRPr="00DD7CCF" w:rsidRDefault="00EE1925" w:rsidP="004B12DA">
            <w:pPr>
              <w:pStyle w:val="Image"/>
              <w:rPr>
                <w:rStyle w:val="Code"/>
              </w:rPr>
            </w:pPr>
            <w:r>
              <w:rPr>
                <w:rStyle w:val="Code"/>
              </w:rPr>
              <w:drawing>
                <wp:inline distT="0" distB="0" distL="0" distR="0" wp14:anchorId="75CB3497" wp14:editId="2BB3AA26">
                  <wp:extent cx="982639" cy="556513"/>
                  <wp:effectExtent l="0" t="0" r="8255" b="0"/>
                  <wp:docPr id="40308098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19815" cy="577568"/>
                          </a:xfrm>
                          <a:prstGeom prst="rect">
                            <a:avLst/>
                          </a:prstGeom>
                          <a:noFill/>
                          <a:ln>
                            <a:noFill/>
                          </a:ln>
                        </pic:spPr>
                      </pic:pic>
                    </a:graphicData>
                  </a:graphic>
                </wp:inline>
              </w:drawing>
            </w:r>
          </w:p>
        </w:tc>
      </w:tr>
      <w:tr w:rsidR="00083099" w:rsidRPr="00DD7CCF" w14:paraId="300EDB18" w14:textId="77777777" w:rsidTr="004B12DA">
        <w:tc>
          <w:tcPr>
            <w:tcW w:w="5000" w:type="pct"/>
          </w:tcPr>
          <w:p w14:paraId="26C00865" w14:textId="5306CBBB" w:rsidR="00083099" w:rsidRPr="00EE1925" w:rsidRDefault="00083099" w:rsidP="004B12DA">
            <w:pPr>
              <w:pStyle w:val="CodeParagraph"/>
              <w:rPr>
                <w:rStyle w:val="Codetext"/>
              </w:rPr>
            </w:pPr>
            <w:r w:rsidRPr="00DD7CCF">
              <w:rPr>
                <w:rStyle w:val="Code"/>
              </w:rPr>
              <w:t xml:space="preserve">&lt;g </w:t>
            </w:r>
            <w:r w:rsidRPr="00DD7CCF">
              <w:rPr>
                <w:rStyle w:val="Codeattribute"/>
              </w:rPr>
              <w:t>type</w:t>
            </w:r>
            <w:r w:rsidRPr="00DD7CCF">
              <w:rPr>
                <w:rStyle w:val="Code"/>
              </w:rPr>
              <w:t>=</w:t>
            </w:r>
            <w:r w:rsidRPr="0046000E">
              <w:rPr>
                <w:rStyle w:val="Codevalue"/>
              </w:rPr>
              <w:t>"</w:t>
            </w:r>
            <w:r w:rsidR="00EE1925">
              <w:rPr>
                <w:rStyle w:val="Codevalue"/>
              </w:rPr>
              <w:t>floretQuatrefoil</w:t>
            </w:r>
            <w:r w:rsidRPr="0046000E">
              <w:rPr>
                <w:rStyle w:val="Codevalue"/>
              </w:rPr>
              <w:t>"</w:t>
            </w:r>
            <w:r w:rsidR="00EE1925" w:rsidRPr="00EE1925">
              <w:rPr>
                <w:rStyle w:val="Code"/>
              </w:rPr>
              <w:t>/</w:t>
            </w:r>
            <w:r w:rsidRPr="00DD7CCF">
              <w:rPr>
                <w:rStyle w:val="Code"/>
              </w:rPr>
              <w:t>&gt;</w:t>
            </w:r>
            <w:r w:rsidR="00EE1925">
              <w:rPr>
                <w:rStyle w:val="Code"/>
              </w:rPr>
              <w:t xml:space="preserve"> </w:t>
            </w:r>
            <w:r w:rsidR="00EE1925">
              <w:rPr>
                <w:rStyle w:val="Codetext"/>
              </w:rPr>
              <w:t>svasti</w:t>
            </w:r>
          </w:p>
        </w:tc>
      </w:tr>
    </w:tbl>
    <w:p w14:paraId="329F38E3" w14:textId="77777777" w:rsidR="00C02B8C" w:rsidRPr="00DD7CCF" w:rsidRDefault="004D2E67" w:rsidP="00EB2024">
      <w:pPr>
        <w:pStyle w:val="Cmsor3"/>
      </w:pPr>
      <w:bookmarkStart w:id="455" w:name="_Ref182579753"/>
      <w:bookmarkStart w:id="456" w:name="_Toc182927829"/>
      <w:r w:rsidRPr="00DD7CCF">
        <w:t xml:space="preserve">Alphanumeric characters used </w:t>
      </w:r>
      <w:r w:rsidR="00547689">
        <w:t>for a different function</w:t>
      </w:r>
      <w:bookmarkEnd w:id="454"/>
      <w:bookmarkEnd w:id="455"/>
      <w:bookmarkEnd w:id="456"/>
    </w:p>
    <w:p w14:paraId="2156217A" w14:textId="681AD803" w:rsidR="00C02B8C" w:rsidRPr="00DD7CCF" w:rsidRDefault="00CB56FA" w:rsidP="00CB56FA">
      <w:pPr>
        <w:pStyle w:val="Lista"/>
      </w:pPr>
      <w:r>
        <w:t xml:space="preserve">glyphs that normally represent alphanumeric characters are occasionally </w:t>
      </w:r>
      <w:r w:rsidR="004D2E67" w:rsidRPr="00DD7CCF">
        <w:t>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046D38F0" w:rsidR="00C02B8C" w:rsidRDefault="004D2E67" w:rsidP="00E2714A">
      <w:pPr>
        <w:pStyle w:val="Lista2"/>
      </w:pPr>
      <w:r w:rsidRPr="00DD7CCF">
        <w:lastRenderedPageBreak/>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B30F6E">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 xml:space="preserve">the numeral 2 used in Old Sundanese to represent the phonemes </w:t>
      </w:r>
      <w:r w:rsidRPr="00CB56FA">
        <w:rPr>
          <w:rStyle w:val="Foreign"/>
        </w:rPr>
        <w:t>/ro/</w:t>
      </w:r>
      <w:r>
        <w:t>)</w:t>
      </w:r>
    </w:p>
    <w:p w14:paraId="642A75EE" w14:textId="18880CAD" w:rsidR="00547689" w:rsidRPr="00DD7CCF" w:rsidRDefault="00547689" w:rsidP="00547689">
      <w:pPr>
        <w:pStyle w:val="Lista2"/>
      </w:pPr>
      <w:r>
        <w:t xml:space="preserve">do transliterate the character as the </w:t>
      </w:r>
      <w:r w:rsidR="00CB56FA">
        <w:t xml:space="preserve">applicable </w:t>
      </w:r>
      <w:r>
        <w:t xml:space="preserve">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B30F6E">
        <w:t>7.1</w:t>
      </w:r>
      <w:r w:rsidRPr="00DD7CCF">
        <w:fldChar w:fldCharType="end"/>
      </w:r>
    </w:p>
    <w:p w14:paraId="4BFB121D" w14:textId="60062953" w:rsidR="00C02B8C" w:rsidRPr="00DD7CCF" w:rsidRDefault="00A01BA1" w:rsidP="00EB2024">
      <w:pPr>
        <w:pStyle w:val="Cmsor2"/>
      </w:pPr>
      <w:bookmarkStart w:id="457" w:name="_1jfnyljo6f10" w:colFirst="0" w:colLast="0"/>
      <w:bookmarkStart w:id="458" w:name="_Ref43989284"/>
      <w:bookmarkStart w:id="459" w:name="_Toc182927830"/>
      <w:bookmarkEnd w:id="457"/>
      <w:r>
        <w:t>@@@</w:t>
      </w:r>
      <w:r w:rsidR="004D2E67" w:rsidRPr="00DD7CCF">
        <w:t>Space</w:t>
      </w:r>
      <w:bookmarkEnd w:id="458"/>
      <w:bookmarkEnd w:id="459"/>
    </w:p>
    <w:p w14:paraId="79F2B687" w14:textId="12379300" w:rsidR="00C02B8C" w:rsidRPr="00DD7CCF" w:rsidRDefault="004D2E67" w:rsidP="00EB2024">
      <w:pPr>
        <w:pStyle w:val="Cmsor3"/>
      </w:pPr>
      <w:bookmarkStart w:id="460" w:name="_mczil3ausgeg" w:colFirst="0" w:colLast="0"/>
      <w:bookmarkStart w:id="461" w:name="_Ref43987984"/>
      <w:bookmarkStart w:id="462" w:name="_Toc182927831"/>
      <w:bookmarkEnd w:id="460"/>
      <w:r w:rsidRPr="00DD7CCF">
        <w:t>Generic markup for original space</w:t>
      </w:r>
      <w:bookmarkEnd w:id="461"/>
      <w:bookmarkEnd w:id="462"/>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5B9A4D4E"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B30F6E">
        <w:t>8.1.2</w:t>
      </w:r>
      <w:r w:rsidR="00780A5D" w:rsidRPr="00DD7CCF">
        <w:fldChar w:fldCharType="end"/>
      </w:r>
      <w:r w:rsidRPr="00DD7CCF">
        <w:t xml:space="preserve"> for more details</w:t>
      </w:r>
    </w:p>
    <w:p w14:paraId="694361A6" w14:textId="79473EA0" w:rsidR="001663CE" w:rsidRDefault="001663CE" w:rsidP="00EB2024">
      <w:pPr>
        <w:pStyle w:val="Cmsor3"/>
      </w:pPr>
      <w:bookmarkStart w:id="463" w:name="_g16v5ug6dm4p" w:colFirst="0" w:colLast="0"/>
      <w:bookmarkStart w:id="464" w:name="_Ref134027392"/>
      <w:bookmarkStart w:id="465" w:name="_Toc182927832"/>
      <w:bookmarkStart w:id="466" w:name="_Ref43987645"/>
      <w:bookmarkEnd w:id="463"/>
      <w:r>
        <w:t>Not all blanks are space</w:t>
      </w:r>
      <w:bookmarkEnd w:id="464"/>
      <w:bookmarkEnd w:id="465"/>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4AF4208"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B30F6E">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35E78D79"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B30F6E">
        <w:t>3.6</w:t>
      </w:r>
      <w:r w:rsidR="00AF54D4">
        <w:fldChar w:fldCharType="end"/>
      </w:r>
      <w:r>
        <w:t>)</w:t>
      </w:r>
    </w:p>
    <w:p w14:paraId="2AABDE76" w14:textId="040330E9"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B30F6E">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5E9D031A"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CB56FA">
        <w:fldChar w:fldCharType="begin"/>
      </w:r>
      <w:r w:rsidR="00CB56FA">
        <w:instrText xml:space="preserve"> REF _Ref182318940 \r \h </w:instrText>
      </w:r>
      <w:r w:rsidR="00CB56FA">
        <w:fldChar w:fldCharType="separate"/>
      </w:r>
      <w:r w:rsidR="00B30F6E">
        <w:t>3.4.2.1</w:t>
      </w:r>
      <w:r w:rsidR="00CB56FA">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467" w:name="_Ref134026679"/>
      <w:bookmarkStart w:id="468" w:name="_Toc182927833"/>
      <w:r w:rsidRPr="00DD7CCF">
        <w:t>Space for semantic segmentation</w:t>
      </w:r>
      <w:bookmarkEnd w:id="466"/>
      <w:bookmarkEnd w:id="467"/>
      <w:bookmarkEnd w:id="468"/>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62C2899D"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B30F6E">
        <w:t>3.6</w:t>
      </w:r>
      <w:r w:rsidR="0044366B">
        <w:fldChar w:fldCharType="end"/>
      </w:r>
      <w:r w:rsidR="00AF54D4" w:rsidRPr="00AF54D4">
        <w:t>)</w:t>
      </w:r>
    </w:p>
    <w:p w14:paraId="1C71FC66" w14:textId="77777777" w:rsidR="00C02B8C" w:rsidRPr="00DD7CCF" w:rsidRDefault="004D2E67" w:rsidP="00E2714A">
      <w:pPr>
        <w:pStyle w:val="Lista2"/>
      </w:pPr>
      <w:r w:rsidRPr="00DD7CCF">
        <w:lastRenderedPageBreak/>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6B5499">
        <w:rPr>
          <w:rStyle w:val="Lbjegyzet-hivatkozs"/>
        </w:rPr>
        <w:footnoteReference w:id="27"/>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424DA898"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B30F6E">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469" w:name="_ezodp8p1jvoq" w:colFirst="0" w:colLast="0"/>
      <w:bookmarkStart w:id="470" w:name="_Ref43987728"/>
      <w:bookmarkStart w:id="471" w:name="_Ref156807687"/>
      <w:bookmarkStart w:id="472" w:name="_Ref156807827"/>
      <w:bookmarkStart w:id="473" w:name="_Toc182927834"/>
      <w:bookmarkEnd w:id="469"/>
      <w:r w:rsidRPr="00DD7CCF">
        <w:t xml:space="preserve">Space left blank </w:t>
      </w:r>
      <w:bookmarkEnd w:id="470"/>
      <w:r w:rsidR="0044366B" w:rsidRPr="0044366B">
        <w:t>for information not available to the engraver</w:t>
      </w:r>
      <w:bookmarkEnd w:id="471"/>
      <w:bookmarkEnd w:id="472"/>
      <w:bookmarkEnd w:id="473"/>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7C4C3D1A"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B30F6E">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474" w:name="_8rva2rlyx9df" w:colFirst="0" w:colLast="0"/>
      <w:bookmarkStart w:id="475" w:name="_3hdkntv18hp0" w:colFirst="0" w:colLast="0"/>
      <w:bookmarkStart w:id="476" w:name="_Ref43985107"/>
      <w:bookmarkStart w:id="477" w:name="_Toc182927835"/>
      <w:bookmarkEnd w:id="474"/>
      <w:bookmarkEnd w:id="475"/>
      <w:r w:rsidRPr="00DD7CCF">
        <w:t>Spaces imposed by physical necessity</w:t>
      </w:r>
      <w:bookmarkEnd w:id="476"/>
      <w:bookmarkEnd w:id="477"/>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54F55605"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B30F6E">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rPr>
      </w:pPr>
      <w:r w:rsidRPr="000D1ACC">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rPr>
      </w:pPr>
      <w:r w:rsidRPr="000D1ACC">
        <w:t xml:space="preserve">we </w:t>
      </w:r>
      <w:r>
        <w:t xml:space="preserve">shall not </w:t>
      </w:r>
      <w:r w:rsidRPr="000D1ACC">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478" w:name="_mo8ye4cvqr4s" w:colFirst="0" w:colLast="0"/>
      <w:bookmarkEnd w:id="478"/>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37264EC6"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B30F6E" w:rsidRPr="00DD7CCF">
        <w:t xml:space="preserve">Example </w:t>
      </w:r>
      <w:r w:rsidR="00B30F6E">
        <w:rPr>
          <w:noProof/>
        </w:rPr>
        <w:t>4.3.5</w:t>
      </w:r>
      <w:r w:rsidR="00B30F6E" w:rsidRPr="00DD7CCF">
        <w:rPr>
          <w:noProof/>
        </w:rPr>
        <w:t>.</w:t>
      </w:r>
      <w:r w:rsidR="00B30F6E">
        <w:rPr>
          <w:noProof/>
        </w:rPr>
        <w:t>A</w:t>
      </w:r>
      <w:r w:rsidR="001C1063" w:rsidRPr="00DD7CCF">
        <w:fldChar w:fldCharType="end"/>
      </w:r>
      <w:r w:rsidR="001C1063" w:rsidRPr="00DD7CCF">
        <w:t>/1</w:t>
      </w:r>
    </w:p>
    <w:p w14:paraId="69689FC1" w14:textId="0DB07E61"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B30F6E" w:rsidRPr="00DD7CCF">
        <w:t xml:space="preserve">Example </w:t>
      </w:r>
      <w:r w:rsidR="00B30F6E">
        <w:rPr>
          <w:noProof/>
        </w:rPr>
        <w:t>4.3.5</w:t>
      </w:r>
      <w:r w:rsidR="00B30F6E" w:rsidRPr="00DD7CCF">
        <w:rPr>
          <w:noProof/>
        </w:rPr>
        <w:t>.</w:t>
      </w:r>
      <w:r w:rsidR="00B30F6E">
        <w:rPr>
          <w:noProof/>
        </w:rPr>
        <w:t>A</w:t>
      </w:r>
      <w:r w:rsidR="001C1063" w:rsidRPr="00DD7CCF">
        <w:fldChar w:fldCharType="end"/>
      </w:r>
      <w:r w:rsidR="001C1063" w:rsidRPr="00DD7CCF">
        <w:t>/2</w:t>
      </w:r>
    </w:p>
    <w:p w14:paraId="6DC59B62" w14:textId="018E5594"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B30F6E" w:rsidRPr="00DD7CCF">
        <w:t xml:space="preserve">Example </w:t>
      </w:r>
      <w:r w:rsidR="00B30F6E">
        <w:rPr>
          <w:noProof/>
        </w:rPr>
        <w:t>4.3.5</w:t>
      </w:r>
      <w:r w:rsidR="00B30F6E" w:rsidRPr="00DD7CCF">
        <w:rPr>
          <w:noProof/>
        </w:rPr>
        <w:t>.</w:t>
      </w:r>
      <w:r w:rsidR="00B30F6E">
        <w:rPr>
          <w:noProof/>
        </w:rPr>
        <w:t>A</w:t>
      </w:r>
      <w:r w:rsidR="001C1063" w:rsidRPr="00DD7CCF">
        <w:fldChar w:fldCharType="end"/>
      </w:r>
      <w:r w:rsidR="001C1063" w:rsidRPr="00DD7CCF">
        <w:t>/3</w:t>
      </w:r>
    </w:p>
    <w:p w14:paraId="50E6EA7F" w14:textId="685D2DD7"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B30F6E" w:rsidRPr="00DD7CCF">
        <w:t xml:space="preserve">Example </w:t>
      </w:r>
      <w:r w:rsidR="00B30F6E">
        <w:rPr>
          <w:noProof/>
        </w:rPr>
        <w:t>4.3.5</w:t>
      </w:r>
      <w:r w:rsidR="00B30F6E" w:rsidRPr="00DD7CCF">
        <w:rPr>
          <w:noProof/>
        </w:rPr>
        <w:t>.</w:t>
      </w:r>
      <w:r w:rsidR="00B30F6E">
        <w:rPr>
          <w:noProof/>
        </w:rPr>
        <w:t>A</w:t>
      </w:r>
      <w:r w:rsidR="001C1063" w:rsidRPr="00DD7CCF">
        <w:fldChar w:fldCharType="end"/>
      </w:r>
      <w:r w:rsidR="001C1063" w:rsidRPr="00DD7CCF">
        <w:t>/4</w:t>
      </w:r>
    </w:p>
    <w:p w14:paraId="016E7C4F" w14:textId="46E73ECB"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B30F6E" w:rsidRPr="00DD7CCF">
        <w:t xml:space="preserve">Example </w:t>
      </w:r>
      <w:r w:rsidR="00B30F6E">
        <w:rPr>
          <w:noProof/>
        </w:rPr>
        <w:t>4.3.5</w:t>
      </w:r>
      <w:r w:rsidR="00B30F6E" w:rsidRPr="00DD7CCF">
        <w:rPr>
          <w:noProof/>
        </w:rPr>
        <w:t>.</w:t>
      </w:r>
      <w:r w:rsidR="00B30F6E">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6"/>
        <w:gridCol w:w="1926"/>
        <w:gridCol w:w="1926"/>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3713677C" w:rsidR="00894E6E" w:rsidRPr="00DD7CCF" w:rsidRDefault="00894E6E" w:rsidP="009A26BC">
            <w:pPr>
              <w:pStyle w:val="Kpalrs"/>
            </w:pPr>
            <w:bookmarkStart w:id="479" w:name="_Ref44063881"/>
            <w:bookmarkStart w:id="480" w:name="_Ref44063878"/>
            <w:r w:rsidRPr="00DD7CCF">
              <w:t xml:space="preserve">Example </w:t>
            </w:r>
            <w:r w:rsidR="00542B66">
              <w:fldChar w:fldCharType="begin"/>
            </w:r>
            <w:r w:rsidR="00542B66">
              <w:instrText xml:space="preserve"> STYLEREF 3 \s </w:instrText>
            </w:r>
            <w:r w:rsidR="00542B66">
              <w:fldChar w:fldCharType="separate"/>
            </w:r>
            <w:r w:rsidR="00B30F6E">
              <w:rPr>
                <w:noProof/>
              </w:rPr>
              <w:t>4.3.5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bookmarkEnd w:id="479"/>
            <w:r w:rsidRPr="00DD7CCF">
              <w:t>: positions of a binding hole relative to text</w:t>
            </w:r>
            <w:bookmarkEnd w:id="480"/>
          </w:p>
        </w:tc>
      </w:tr>
      <w:tr w:rsidR="00894E6E" w:rsidRPr="00DD7CCF" w14:paraId="4BE27A4C" w14:textId="1D26C597" w:rsidTr="00894E6E">
        <w:tc>
          <w:tcPr>
            <w:tcW w:w="1000" w:type="pct"/>
            <w:vAlign w:val="center"/>
          </w:tcPr>
          <w:p w14:paraId="40184E12" w14:textId="77777777" w:rsidR="00894E6E" w:rsidRPr="00DD7CCF" w:rsidRDefault="00894E6E" w:rsidP="009A26BC">
            <w:pPr>
              <w:pStyle w:val="Tabletext"/>
              <w:keepNext/>
              <w:jc w:val="center"/>
            </w:pPr>
            <w:r w:rsidRPr="00DD7CCF">
              <w:t>1</w:t>
            </w:r>
          </w:p>
        </w:tc>
        <w:tc>
          <w:tcPr>
            <w:tcW w:w="1000" w:type="pct"/>
            <w:vAlign w:val="center"/>
          </w:tcPr>
          <w:p w14:paraId="7F77E080" w14:textId="77777777" w:rsidR="00894E6E" w:rsidRPr="00DD7CCF" w:rsidRDefault="00894E6E" w:rsidP="009A26BC">
            <w:pPr>
              <w:pStyle w:val="Tabletext"/>
              <w:keepNext/>
              <w:jc w:val="center"/>
            </w:pPr>
            <w:r w:rsidRPr="00DD7CCF">
              <w:t>2</w:t>
            </w:r>
          </w:p>
        </w:tc>
        <w:tc>
          <w:tcPr>
            <w:tcW w:w="1000" w:type="pct"/>
            <w:vAlign w:val="center"/>
          </w:tcPr>
          <w:p w14:paraId="34EC9825" w14:textId="77777777" w:rsidR="00894E6E" w:rsidRPr="00DD7CCF" w:rsidRDefault="00894E6E" w:rsidP="009A26BC">
            <w:pPr>
              <w:pStyle w:val="Tabletext"/>
              <w:keepNext/>
              <w:jc w:val="center"/>
            </w:pPr>
            <w:r w:rsidRPr="00DD7CCF">
              <w:t>3</w:t>
            </w:r>
          </w:p>
        </w:tc>
        <w:tc>
          <w:tcPr>
            <w:tcW w:w="1000" w:type="pct"/>
            <w:vAlign w:val="center"/>
          </w:tcPr>
          <w:p w14:paraId="739590D7" w14:textId="77777777" w:rsidR="00894E6E" w:rsidRPr="00DD7CCF" w:rsidRDefault="00894E6E" w:rsidP="009A26BC">
            <w:pPr>
              <w:pStyle w:val="Tabletext"/>
              <w:keepNext/>
              <w:jc w:val="center"/>
            </w:pPr>
            <w:r w:rsidRPr="00DD7CCF">
              <w:t>4</w:t>
            </w:r>
          </w:p>
        </w:tc>
        <w:tc>
          <w:tcPr>
            <w:tcW w:w="1000" w:type="pct"/>
          </w:tcPr>
          <w:p w14:paraId="737702B3" w14:textId="0235D688" w:rsidR="00894E6E" w:rsidRPr="00DD7CCF" w:rsidRDefault="00894E6E" w:rsidP="009A26BC">
            <w:pPr>
              <w:pStyle w:val="Tabletext"/>
              <w:keepNext/>
              <w:jc w:val="center"/>
            </w:pPr>
            <w:r>
              <w:t>5</w:t>
            </w:r>
          </w:p>
        </w:tc>
      </w:tr>
      <w:tr w:rsidR="00894E6E" w:rsidRPr="00DD7CCF" w14:paraId="4C2D4AA3" w14:textId="37AF8CDB" w:rsidTr="00894E6E">
        <w:tc>
          <w:tcPr>
            <w:tcW w:w="1000" w:type="pct"/>
            <w:vAlign w:val="center"/>
          </w:tcPr>
          <w:p w14:paraId="4A7A888E" w14:textId="77777777" w:rsidR="00894E6E" w:rsidRPr="007B52A3" w:rsidRDefault="00894E6E" w:rsidP="007B52A3">
            <w:pPr>
              <w:pStyle w:val="Image"/>
            </w:pPr>
            <w:r w:rsidRPr="007B52A3">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7B52A3">
            <w:pPr>
              <w:pStyle w:val="Image"/>
            </w:pPr>
            <w: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7B52A3">
            <w:pPr>
              <w:pStyle w:val="Image"/>
            </w:pPr>
            <w: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7B52A3">
            <w:pPr>
              <w:pStyle w:val="Image"/>
            </w:pPr>
            <w: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7B52A3">
            <w:pPr>
              <w:pStyle w:val="Image"/>
            </w:pPr>
            <w:r>
              <w:rPr>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481" w:name="_4ie6uwnthfaw" w:colFirst="0" w:colLast="0"/>
      <w:bookmarkStart w:id="482" w:name="_9qk9995s9cyz" w:colFirst="0" w:colLast="0"/>
      <w:bookmarkStart w:id="483" w:name="_Ref63674539"/>
      <w:bookmarkStart w:id="484" w:name="_Toc182927836"/>
      <w:bookmarkStart w:id="485" w:name="_Ref43985257"/>
      <w:bookmarkEnd w:id="481"/>
      <w:bookmarkEnd w:id="482"/>
      <w:r>
        <w:t>Unexplained space</w:t>
      </w:r>
      <w:bookmarkEnd w:id="483"/>
      <w:bookmarkEnd w:id="484"/>
    </w:p>
    <w:p w14:paraId="073BF291" w14:textId="1F5D24D7"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B30F6E">
        <w:t>4.3.2</w:t>
      </w:r>
      <w:r>
        <w:fldChar w:fldCharType="end"/>
      </w:r>
      <w:r>
        <w:t xml:space="preserve"> to §</w:t>
      </w:r>
      <w:r>
        <w:fldChar w:fldCharType="begin"/>
      </w:r>
      <w:r>
        <w:instrText xml:space="preserve"> REF _Ref43985107 \r \h </w:instrText>
      </w:r>
      <w:r>
        <w:fldChar w:fldCharType="separate"/>
      </w:r>
      <w:r w:rsidR="00B30F6E">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66A6D64E"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B30F6E">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486" w:name="_Ref182216826"/>
      <w:bookmarkStart w:id="487" w:name="_Toc182927837"/>
      <w:r w:rsidRPr="00DD7CCF">
        <w:lastRenderedPageBreak/>
        <w:t xml:space="preserve">Premodern </w:t>
      </w:r>
      <w:r w:rsidR="006733B4">
        <w:t xml:space="preserve">scribal </w:t>
      </w:r>
      <w:r w:rsidR="006733B4" w:rsidRPr="00DD7CCF">
        <w:t>intervention</w:t>
      </w:r>
      <w:bookmarkEnd w:id="485"/>
      <w:bookmarkEnd w:id="486"/>
      <w:bookmarkEnd w:id="487"/>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w:t>
      </w:r>
      <w:commentRangeStart w:id="488"/>
      <w:r w:rsidR="00AA2B07" w:rsidRPr="00AA2B07">
        <w:t>executed by a different person</w:t>
      </w:r>
      <w:commentRangeEnd w:id="488"/>
      <w:r w:rsidR="00C1646E">
        <w:rPr>
          <w:rStyle w:val="Jegyzethivatkozs"/>
          <w:rFonts w:cs="Mangal"/>
        </w:rPr>
        <w:commentReference w:id="488"/>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489" w:name="_an1iq23tb1j" w:colFirst="0" w:colLast="0"/>
      <w:bookmarkStart w:id="490" w:name="_Ref43985171"/>
      <w:bookmarkStart w:id="491" w:name="_Toc182927838"/>
      <w:bookmarkEnd w:id="489"/>
      <w:r w:rsidRPr="00DD7CCF">
        <w:t>Premodern deletion</w:t>
      </w:r>
      <w:bookmarkEnd w:id="490"/>
      <w:bookmarkEnd w:id="491"/>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0BCE1269"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B30F6E">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30EDA2E" w:rsidR="007346F4" w:rsidRPr="00DD7CCF" w:rsidRDefault="007346F4" w:rsidP="00E2714A">
      <w:pPr>
        <w:pStyle w:val="Lista2"/>
      </w:pPr>
      <w:r w:rsidRPr="007346F4">
        <w:t>see §</w:t>
      </w:r>
      <w:r>
        <w:fldChar w:fldCharType="begin"/>
      </w:r>
      <w:r>
        <w:instrText xml:space="preserve"> REF _Ref74727538 \r \h </w:instrText>
      </w:r>
      <w:r>
        <w:fldChar w:fldCharType="separate"/>
      </w:r>
      <w:r w:rsidR="00B30F6E">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5C0FF41D"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B30F6E">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9"/>
        <w:gridCol w:w="5809"/>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3CB7B773" w:rsidR="002E3FB1" w:rsidRPr="00DD7CCF" w:rsidRDefault="002E3FB1" w:rsidP="002E3FB1">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4.4.1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7275F0">
            <w:pPr>
              <w:pStyle w:val="TableNote"/>
            </w:pPr>
            <w:r>
              <w:t xml:space="preserve">the inscribed text </w:t>
            </w:r>
            <w:r w:rsidRPr="002E3FB1">
              <w:rPr>
                <w:rStyle w:val="Foreign"/>
              </w:rPr>
              <w:t>naiḥ mas· su</w:t>
            </w:r>
            <w:r>
              <w:t xml:space="preserve"> has been marked </w:t>
            </w:r>
            <w:r w:rsidRPr="007275F0">
              <w:t>on</w:t>
            </w:r>
            <w:r>
              <w:t xml:space="preserve"> both sides for cancellation</w:t>
            </w:r>
          </w:p>
        </w:tc>
        <w:tc>
          <w:tcPr>
            <w:tcW w:w="1716" w:type="pct"/>
            <w:vMerge w:val="restart"/>
          </w:tcPr>
          <w:p w14:paraId="68C8089F" w14:textId="1C16A404" w:rsidR="002E3FB1" w:rsidRPr="00DD7CCF" w:rsidRDefault="002E3FB1" w:rsidP="007B52A3">
            <w:pPr>
              <w:pStyle w:val="Image"/>
            </w:pPr>
            <w: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492" w:name="_dvngk7b8udu7" w:colFirst="0" w:colLast="0"/>
      <w:bookmarkStart w:id="493" w:name="_Ref43978471"/>
      <w:bookmarkStart w:id="494" w:name="_Toc182927839"/>
      <w:bookmarkEnd w:id="492"/>
      <w:r w:rsidRPr="00DD7CCF">
        <w:t>Premodern insertion</w:t>
      </w:r>
      <w:bookmarkEnd w:id="493"/>
      <w:bookmarkEnd w:id="494"/>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4064F348"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B30F6E">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lastRenderedPageBreak/>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786BD23E"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B30F6E" w:rsidRPr="00DD7CCF">
        <w:t xml:space="preserve">Example </w:t>
      </w:r>
      <w:r w:rsidR="00B30F6E">
        <w:rPr>
          <w:noProof/>
        </w:rPr>
        <w:t>4.4.2</w:t>
      </w:r>
      <w:r w:rsidR="00B30F6E" w:rsidRPr="00DD7CCF">
        <w:rPr>
          <w:noProof/>
        </w:rPr>
        <w:t>.</w:t>
      </w:r>
      <w:r w:rsidR="00B30F6E">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5657B87"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B30F6E">
        <w:t>8.2</w:t>
      </w:r>
      <w:r>
        <w:fldChar w:fldCharType="end"/>
      </w:r>
      <w:r w:rsidRPr="00F94D39">
        <w:t xml:space="preserve">) </w:t>
      </w:r>
    </w:p>
    <w:p w14:paraId="500824A1" w14:textId="5C89BF08" w:rsidR="00FC6961" w:rsidRPr="00F94D39" w:rsidRDefault="00F94D39" w:rsidP="00F67963">
      <w:pPr>
        <w:pStyle w:val="Lista2"/>
      </w:pPr>
      <w:r w:rsidRPr="00F94D39">
        <w:t>empty structural elements (line beginnings, §</w:t>
      </w:r>
      <w:r w:rsidR="00CB56FA">
        <w:fldChar w:fldCharType="begin"/>
      </w:r>
      <w:r w:rsidR="00CB56FA">
        <w:instrText xml:space="preserve"> REF _Ref182580801 \r \h </w:instrText>
      </w:r>
      <w:r w:rsidR="00CB56FA">
        <w:fldChar w:fldCharType="separate"/>
      </w:r>
      <w:r w:rsidR="00B30F6E">
        <w:t>3.4</w:t>
      </w:r>
      <w:r w:rsidR="00CB56FA">
        <w:fldChar w:fldCharType="end"/>
      </w:r>
      <w:r w:rsidRPr="00F94D39">
        <w:t>; and gridlike milestones, §</w:t>
      </w:r>
      <w:r>
        <w:fldChar w:fldCharType="begin"/>
      </w:r>
      <w:r>
        <w:instrText xml:space="preserve"> REF _Ref43984651 \r \h </w:instrText>
      </w:r>
      <w:r>
        <w:fldChar w:fldCharType="separate"/>
      </w:r>
      <w:r w:rsidR="00B30F6E">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B30F6E" w:rsidRPr="00DD7CCF">
        <w:t xml:space="preserve">Example </w:t>
      </w:r>
      <w:r w:rsidR="00B30F6E">
        <w:rPr>
          <w:noProof/>
        </w:rPr>
        <w:t>2.3.6</w:t>
      </w:r>
      <w:r w:rsidR="00B30F6E" w:rsidRPr="00DD7CCF">
        <w:rPr>
          <w:noProof/>
        </w:rPr>
        <w:t>.</w:t>
      </w:r>
      <w:r w:rsidR="00B30F6E">
        <w:rPr>
          <w:noProof/>
        </w:rPr>
        <w:t>D</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62242DD0"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E91AE5">
        <w:fldChar w:fldCharType="begin"/>
      </w:r>
      <w:r w:rsidR="00E91AE5">
        <w:instrText xml:space="preserve"> REF _Ref182233273 \r \h </w:instrText>
      </w:r>
      <w:r w:rsidR="00E91AE5">
        <w:fldChar w:fldCharType="separate"/>
      </w:r>
      <w:r w:rsidR="00B30F6E">
        <w:t>3.8.3</w:t>
      </w:r>
      <w:r w:rsidR="00E91AE5">
        <w:fldChar w:fldCharType="end"/>
      </w:r>
      <w:r w:rsidRPr="00DD7CCF">
        <w:t>)</w:t>
      </w:r>
    </w:p>
    <w:p w14:paraId="68A00AEB" w14:textId="5C698534"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B30F6E">
        <w:t>3.2</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8"/>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127AAEB6" w:rsidR="001C1063" w:rsidRPr="00DD7CCF" w:rsidRDefault="001C1063" w:rsidP="00B3351B">
            <w:pPr>
              <w:pStyle w:val="Kpalrs"/>
            </w:pPr>
            <w:r w:rsidRPr="00DD7CCF">
              <w:t xml:space="preserve">Example </w:t>
            </w:r>
            <w:r w:rsidR="00542B66">
              <w:fldChar w:fldCharType="begin"/>
            </w:r>
            <w:r w:rsidR="00542B66">
              <w:instrText xml:space="preserve"> ST</w:instrText>
            </w:r>
            <w:r w:rsidR="00542B66">
              <w:instrText xml:space="preserve">YLEREF 3 \s </w:instrText>
            </w:r>
            <w:r w:rsidR="00542B66">
              <w:fldChar w:fldCharType="separate"/>
            </w:r>
            <w:r w:rsidR="00B30F6E">
              <w:rPr>
                <w:noProof/>
              </w:rPr>
              <w:t>4.4.2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7275F0" w:rsidRDefault="001C1063" w:rsidP="007275F0">
            <w:pPr>
              <w:pStyle w:val="TableNote"/>
            </w:pPr>
            <w:r w:rsidRPr="007275F0">
              <w:t xml:space="preserve">an originally inscribed word </w:t>
            </w:r>
            <w:proofErr w:type="spellStart"/>
            <w:r w:rsidRPr="007275F0">
              <w:rPr>
                <w:rStyle w:val="Foreign"/>
                <w:i w:val="0"/>
                <w:iCs w:val="0"/>
                <w:noProof w:val="0"/>
              </w:rPr>
              <w:t>dīnāram</w:t>
            </w:r>
            <w:proofErr w:type="spellEnd"/>
            <w:r w:rsidRPr="007275F0">
              <w:t xml:space="preserve"> was corrected to </w:t>
            </w:r>
            <w:proofErr w:type="spellStart"/>
            <w:r w:rsidRPr="007275F0">
              <w:rPr>
                <w:rStyle w:val="Foreign"/>
                <w:i w:val="0"/>
                <w:iCs w:val="0"/>
                <w:noProof w:val="0"/>
              </w:rPr>
              <w:t>dīnāra-dvayam</w:t>
            </w:r>
            <w:proofErr w:type="spellEnd"/>
            <w:r w:rsidRPr="007275F0">
              <w:t xml:space="preserve"> by adding </w:t>
            </w:r>
            <w:proofErr w:type="spellStart"/>
            <w:r w:rsidRPr="007275F0">
              <w:rPr>
                <w:rStyle w:val="Foreign"/>
                <w:i w:val="0"/>
                <w:iCs w:val="0"/>
                <w:noProof w:val="0"/>
              </w:rPr>
              <w:t>dvaya</w:t>
            </w:r>
            <w:proofErr w:type="spellEnd"/>
            <w:r w:rsidRPr="007275F0">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33"/>
        <w:gridCol w:w="2795"/>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845D031" w:rsidR="001C1063" w:rsidRPr="00DD7CCF" w:rsidRDefault="001C1063" w:rsidP="00B3351B">
            <w:pPr>
              <w:pStyle w:val="Kpalrs"/>
            </w:pPr>
            <w:bookmarkStart w:id="495" w:name="_Ref44078703"/>
            <w:r w:rsidRPr="00DD7CCF">
              <w:t xml:space="preserve">Example </w:t>
            </w:r>
            <w:r w:rsidR="00542B66">
              <w:fldChar w:fldCharType="begin"/>
            </w:r>
            <w:r w:rsidR="00542B66">
              <w:instrText xml:space="preserve"> STYLEREF 3 \s </w:instrText>
            </w:r>
            <w:r w:rsidR="00542B66">
              <w:fldChar w:fldCharType="separate"/>
            </w:r>
            <w:r w:rsidR="00B30F6E">
              <w:rPr>
                <w:noProof/>
              </w:rPr>
              <w:t>4.4.2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B</w:t>
            </w:r>
            <w:r w:rsidR="00542B66">
              <w:rPr>
                <w:noProof/>
              </w:rPr>
              <w:fldChar w:fldCharType="end"/>
            </w:r>
            <w:bookmarkEnd w:id="495"/>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7275F0">
            <w:pPr>
              <w:pStyle w:val="TableNote"/>
            </w:pPr>
            <w:r w:rsidRPr="00DD7CCF">
              <w:t xml:space="preserve">an originally inscribed </w:t>
            </w:r>
            <w:r w:rsidRPr="007402C8">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7275F0">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1ADEA8EB" w14:textId="77777777" w:rsidR="001C1063" w:rsidRPr="00DD7CCF" w:rsidRDefault="001C1063" w:rsidP="007B52A3">
            <w:pPr>
              <w:pStyle w:val="Image"/>
            </w:pPr>
            <w:r w:rsidRPr="00DD7CCF">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496" w:name="_maecup4bnx3" w:colFirst="0" w:colLast="0"/>
      <w:bookmarkStart w:id="497" w:name="_Ref43987708"/>
      <w:bookmarkEnd w:id="496"/>
    </w:p>
    <w:tbl>
      <w:tblPr>
        <w:tblStyle w:val="CodeSampleTable"/>
        <w:tblW w:w="5000" w:type="pct"/>
        <w:tblLook w:val="04A0" w:firstRow="1" w:lastRow="0" w:firstColumn="1" w:lastColumn="0" w:noHBand="0" w:noVBand="1"/>
      </w:tblPr>
      <w:tblGrid>
        <w:gridCol w:w="4853"/>
        <w:gridCol w:w="4775"/>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240DC184" w:rsidR="00203DC6" w:rsidRPr="00DD7CCF" w:rsidRDefault="00203DC6" w:rsidP="006F3B68">
            <w:pPr>
              <w:pStyle w:val="Kpalrs"/>
            </w:pPr>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4.4.2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C</w:t>
            </w:r>
            <w:r w:rsidR="00542B66">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7275F0">
            <w:pPr>
              <w:pStyle w:val="TableNote"/>
              <w:keepNext/>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216A49F4" w14:textId="77777777" w:rsidR="00203DC6" w:rsidRPr="00DD7CCF" w:rsidRDefault="00203DC6" w:rsidP="007275F0">
            <w:pPr>
              <w:pStyle w:val="Image"/>
            </w:pPr>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498" w:name="_Ref74727538"/>
      <w:bookmarkStart w:id="499" w:name="_Toc182927840"/>
      <w:r w:rsidRPr="00DD7CCF">
        <w:t>Premodern correction</w:t>
      </w:r>
      <w:bookmarkEnd w:id="497"/>
      <w:bookmarkEnd w:id="498"/>
      <w:bookmarkEnd w:id="499"/>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3F2D51D9"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B30F6E">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46DBFD81"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B30F6E" w:rsidRPr="00DD7CCF">
        <w:t xml:space="preserve">Example </w:t>
      </w:r>
      <w:r w:rsidR="00B30F6E">
        <w:rPr>
          <w:noProof/>
        </w:rPr>
        <w:t>4.4.3</w:t>
      </w:r>
      <w:r w:rsidR="00B30F6E" w:rsidRPr="00DD7CCF">
        <w:rPr>
          <w:noProof/>
        </w:rPr>
        <w:t>.</w:t>
      </w:r>
      <w:r w:rsidR="00B30F6E">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80"/>
        <w:gridCol w:w="4348"/>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205A1D0F" w:rsidR="00203DC6" w:rsidRPr="00DD7CCF" w:rsidRDefault="00203DC6" w:rsidP="006F3B68">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4.4.3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7275F0">
            <w:pPr>
              <w:pStyle w:val="TableNote"/>
              <w:keepNext/>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6CCF12CB" w14:textId="22365958" w:rsidR="00203DC6" w:rsidRPr="00DD7CCF" w:rsidRDefault="00203DC6" w:rsidP="007B52A3">
            <w:pPr>
              <w:pStyle w:val="Image"/>
            </w:pPr>
            <w: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53"/>
        <w:gridCol w:w="4175"/>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5B5B6734" w:rsidR="00517D87" w:rsidRPr="00DD7CCF" w:rsidRDefault="00517D87" w:rsidP="009633E9">
            <w:pPr>
              <w:pStyle w:val="Kpalrs"/>
            </w:pPr>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4.4.3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B</w:t>
            </w:r>
            <w:r w:rsidR="00542B66">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7275F0">
            <w:pPr>
              <w:pStyle w:val="TableNote"/>
              <w:keepNext/>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1D18CFA5" w14:textId="5BA36833" w:rsidR="00517D87" w:rsidRPr="00DD7CCF" w:rsidRDefault="00517D87" w:rsidP="007B52A3">
            <w:pPr>
              <w:pStyle w:val="Image"/>
            </w:pPr>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8"/>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4100A3FF" w:rsidR="001F11CA" w:rsidRPr="00DD7CCF" w:rsidRDefault="001F11CA" w:rsidP="00B3351B">
            <w:pPr>
              <w:pStyle w:val="Kpalrs"/>
            </w:pPr>
            <w:bookmarkStart w:id="500" w:name="_Ref44078690"/>
            <w:r w:rsidRPr="00DD7CCF">
              <w:t xml:space="preserve">Example </w:t>
            </w:r>
            <w:r w:rsidR="00542B66">
              <w:fldChar w:fldCharType="begin"/>
            </w:r>
            <w:r w:rsidR="00542B66">
              <w:instrText xml:space="preserve"> STYLEREF 3 \s </w:instrText>
            </w:r>
            <w:r w:rsidR="00542B66">
              <w:fldChar w:fldCharType="separate"/>
            </w:r>
            <w:r w:rsidR="00B30F6E">
              <w:rPr>
                <w:noProof/>
              </w:rPr>
              <w:t>4.4.3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C</w:t>
            </w:r>
            <w:r w:rsidR="00542B66">
              <w:rPr>
                <w:noProof/>
              </w:rPr>
              <w:fldChar w:fldCharType="end"/>
            </w:r>
            <w:bookmarkEnd w:id="500"/>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7275F0">
            <w:pPr>
              <w:pStyle w:val="TableNote"/>
              <w:keepNext/>
            </w:pPr>
            <w:r w:rsidRPr="00DD7CCF">
              <w:t xml:space="preserve">an originally </w:t>
            </w:r>
            <w:r w:rsidRPr="007275F0">
              <w:t>inscribed</w:t>
            </w:r>
            <w:r w:rsidRPr="00DD7CCF">
              <w:t xml:space="preserve">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4"/>
        <w:gridCol w:w="3304"/>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2B90D989" w:rsidR="001F11CA" w:rsidRPr="00DD7CCF" w:rsidRDefault="001F11CA" w:rsidP="00B3351B">
            <w:pPr>
              <w:pStyle w:val="Kpalrs"/>
            </w:pPr>
            <w:bookmarkStart w:id="501" w:name="_Ref44078634"/>
            <w:r w:rsidRPr="00DD7CCF">
              <w:t xml:space="preserve">Example </w:t>
            </w:r>
            <w:r w:rsidR="00542B66">
              <w:fldChar w:fldCharType="begin"/>
            </w:r>
            <w:r w:rsidR="00542B66">
              <w:instrText xml:space="preserve"> STYLEREF 3 \s </w:instrText>
            </w:r>
            <w:r w:rsidR="00542B66">
              <w:fldChar w:fldCharType="separate"/>
            </w:r>
            <w:r w:rsidR="00B30F6E">
              <w:rPr>
                <w:noProof/>
              </w:rPr>
              <w:t>4.4.3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D</w:t>
            </w:r>
            <w:r w:rsidR="00542B66">
              <w:rPr>
                <w:noProof/>
              </w:rPr>
              <w:fldChar w:fldCharType="end"/>
            </w:r>
            <w:bookmarkEnd w:id="501"/>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7275F0">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7275F0">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16F694F7" w14:textId="77777777" w:rsidR="001F11CA" w:rsidRPr="00DD7CCF" w:rsidRDefault="001F11CA" w:rsidP="007B52A3">
            <w:pPr>
              <w:pStyle w:val="Image"/>
            </w:pPr>
            <w:r w:rsidRPr="00DD7CCF">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80"/>
        <w:gridCol w:w="4348"/>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040DE513" w:rsidR="001F11CA" w:rsidRPr="00DD7CCF" w:rsidRDefault="001F11CA" w:rsidP="00B3351B">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4.4.3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E</w:t>
            </w:r>
            <w:r w:rsidR="00542B66">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7275F0">
            <w:pPr>
              <w:pStyle w:val="TableNote"/>
              <w:keepNext/>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0621F7C0" w14:textId="77777777" w:rsidR="001F11CA" w:rsidRPr="00DD7CCF" w:rsidRDefault="001F11CA" w:rsidP="007B52A3">
            <w:pPr>
              <w:pStyle w:val="Image"/>
            </w:pPr>
            <w:r w:rsidRPr="00DD7CCF">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9A26BC">
            <w:pPr>
              <w:pStyle w:val="CodeParagraph"/>
              <w:keepNext/>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9A26BC">
            <w:pPr>
              <w:pStyle w:val="CodeParagraph"/>
              <w:keepNext/>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502" w:name="_zf8yqisjzwlq" w:colFirst="0" w:colLast="0"/>
      <w:bookmarkStart w:id="503" w:name="_Ref43988752"/>
      <w:bookmarkStart w:id="504" w:name="_Toc182927841"/>
      <w:bookmarkEnd w:id="502"/>
      <w:r w:rsidRPr="00DD7CCF">
        <w:lastRenderedPageBreak/>
        <w:t xml:space="preserve">Physical </w:t>
      </w:r>
      <w:r w:rsidR="006733B4" w:rsidRPr="00DD7CCF">
        <w:t>condition and legibility</w:t>
      </w:r>
      <w:bookmarkEnd w:id="503"/>
      <w:bookmarkEnd w:id="504"/>
    </w:p>
    <w:p w14:paraId="6400D3A4" w14:textId="77777777" w:rsidR="00C02B8C" w:rsidRPr="00DD7CCF" w:rsidRDefault="004D2E67" w:rsidP="00EB2024">
      <w:pPr>
        <w:pStyle w:val="Cmsor2"/>
      </w:pPr>
      <w:bookmarkStart w:id="505" w:name="_z6ifhw1ovfh2" w:colFirst="0" w:colLast="0"/>
      <w:bookmarkStart w:id="506" w:name="_Ref43988606"/>
      <w:bookmarkStart w:id="507" w:name="_Toc182927842"/>
      <w:bookmarkEnd w:id="505"/>
      <w:r w:rsidRPr="00DD7CCF">
        <w:t>Overview</w:t>
      </w:r>
      <w:bookmarkEnd w:id="506"/>
      <w:bookmarkEnd w:id="507"/>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0BF0137D"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B30F6E">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6C70803E"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B30F6E">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73ECB51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B30F6E">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14514288"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B30F6E">
        <w:t>5.3.1</w:t>
      </w:r>
      <w:r w:rsidR="0082156E" w:rsidRPr="00DD7CCF">
        <w:fldChar w:fldCharType="end"/>
      </w:r>
    </w:p>
    <w:p w14:paraId="68EB5E74" w14:textId="0FE557F0"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B30F6E">
        <w:t>5.3.3</w:t>
      </w:r>
      <w:r w:rsidR="001B68E2" w:rsidRPr="00DD7CCF">
        <w:fldChar w:fldCharType="end"/>
      </w:r>
    </w:p>
    <w:p w14:paraId="289374F0" w14:textId="6D339BB5"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B30F6E">
        <w:t>5.3.2</w:t>
      </w:r>
      <w:r w:rsidR="0082156E" w:rsidRPr="00DD7CCF">
        <w:fldChar w:fldCharType="end"/>
      </w:r>
    </w:p>
    <w:p w14:paraId="3BF9EB23" w14:textId="420E60E5" w:rsidR="00C02B8C" w:rsidRDefault="004D2E67" w:rsidP="00837BA5">
      <w:pPr>
        <w:keepNext/>
      </w:pPr>
      <w:r w:rsidRPr="00DD7CCF">
        <w:lastRenderedPageBreak/>
        <w:t>Another way to look at the options is summarised by the following table:</w:t>
      </w:r>
      <w:r w:rsidRPr="006B5499">
        <w:rPr>
          <w:rStyle w:val="Lbjegyzet-hivatkozs"/>
        </w:rPr>
        <w:footnoteReference w:id="28"/>
      </w:r>
    </w:p>
    <w:p w14:paraId="3CA7F71A" w14:textId="12BF65FB" w:rsidR="005A0FAD" w:rsidRDefault="005A0FAD" w:rsidP="00837BA5">
      <w:pPr>
        <w:keepNext/>
      </w:pPr>
    </w:p>
    <w:p w14:paraId="51213386" w14:textId="060604AF" w:rsidR="005A0FAD" w:rsidRPr="00AF2DF5" w:rsidRDefault="005A0FAD" w:rsidP="005A0FAD">
      <w:pPr>
        <w:pStyle w:val="Kpalrs"/>
      </w:pPr>
      <w:r>
        <w:t xml:space="preserve">Table </w:t>
      </w:r>
      <w:r w:rsidR="00542B66">
        <w:fldChar w:fldCharType="begin"/>
      </w:r>
      <w:r w:rsidR="00542B66">
        <w:instrText xml:space="preserve"> SEQ Table \* ARABIC </w:instrText>
      </w:r>
      <w:r w:rsidR="00542B66">
        <w:fldChar w:fldCharType="separate"/>
      </w:r>
      <w:r w:rsidR="00B30F6E">
        <w:rPr>
          <w:noProof/>
        </w:rPr>
        <w:t>1</w:t>
      </w:r>
      <w:r w:rsidR="00542B66">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508" w:name="_qwn6j8iel73t" w:colFirst="0" w:colLast="0"/>
      <w:bookmarkStart w:id="509" w:name="_Ref43987823"/>
      <w:bookmarkStart w:id="510" w:name="_Toc182927843"/>
      <w:bookmarkEnd w:id="508"/>
      <w:r w:rsidRPr="00DD7CCF">
        <w:t xml:space="preserve">Damage </w:t>
      </w:r>
      <w:r w:rsidR="006733B4" w:rsidRPr="00DD7CCF">
        <w:t>not affecting legibility</w:t>
      </w:r>
      <w:bookmarkEnd w:id="509"/>
      <w:bookmarkEnd w:id="510"/>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690DAA5F"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B30F6E">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lastRenderedPageBreak/>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511" w:name="_x58d7yl7rh7w" w:colFirst="0" w:colLast="0"/>
      <w:bookmarkStart w:id="512" w:name="_Ref43981505"/>
      <w:bookmarkStart w:id="513" w:name="_Toc182927844"/>
      <w:bookmarkEnd w:id="511"/>
      <w:r w:rsidRPr="00DD7CCF">
        <w:t xml:space="preserve">Doubtful </w:t>
      </w:r>
      <w:r w:rsidR="006733B4" w:rsidRPr="00DD7CCF">
        <w:t>readings</w:t>
      </w:r>
      <w:bookmarkEnd w:id="512"/>
      <w:bookmarkEnd w:id="513"/>
    </w:p>
    <w:p w14:paraId="1435C20F" w14:textId="656FFF0C" w:rsidR="00C02B8C" w:rsidRPr="00DD7CCF" w:rsidRDefault="004D2E67" w:rsidP="00EB2024">
      <w:pPr>
        <w:pStyle w:val="Cmsor3"/>
      </w:pPr>
      <w:bookmarkStart w:id="514" w:name="_tcav1hmvdct4" w:colFirst="0" w:colLast="0"/>
      <w:bookmarkStart w:id="515" w:name="_Ref43987289"/>
      <w:bookmarkStart w:id="516" w:name="_Toc182927845"/>
      <w:bookmarkEnd w:id="514"/>
      <w:r w:rsidRPr="00DD7CCF">
        <w:t xml:space="preserve">The EpiDoc element </w:t>
      </w:r>
      <w:r w:rsidRPr="008608D1">
        <w:rPr>
          <w:rStyle w:val="Code"/>
        </w:rPr>
        <w:t>&lt;unclear&gt;</w:t>
      </w:r>
      <w:bookmarkEnd w:id="515"/>
      <w:bookmarkEnd w:id="516"/>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6B5499">
        <w:rPr>
          <w:rStyle w:val="Lbjegyzet-hivatkozs"/>
        </w:rPr>
        <w:footnoteReference w:id="29"/>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666E0CF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B30F6E">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517" w:name="_gpk9nikrok6m" w:colFirst="0" w:colLast="0"/>
      <w:bookmarkStart w:id="518" w:name="_Ref43987867"/>
      <w:bookmarkStart w:id="519" w:name="_Toc182927846"/>
      <w:bookmarkEnd w:id="517"/>
      <w:r w:rsidRPr="00DD7CCF">
        <w:t>Tentative readings</w:t>
      </w:r>
      <w:bookmarkEnd w:id="518"/>
      <w:bookmarkEnd w:id="519"/>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lastRenderedPageBreak/>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520" w:name="_is1q03k2vcu2" w:colFirst="0" w:colLast="0"/>
      <w:bookmarkStart w:id="521" w:name="_Ref43987339"/>
      <w:bookmarkStart w:id="522" w:name="_Toc182927847"/>
      <w:bookmarkEnd w:id="520"/>
      <w:r w:rsidRPr="00DD7CCF">
        <w:t>Ambiguous characters</w:t>
      </w:r>
      <w:bookmarkEnd w:id="521"/>
      <w:bookmarkEnd w:id="522"/>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6741DF62"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B30F6E">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35E26EE0"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B30F6E">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B30F6E">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523" w:name="_ke7xgc7f3fhh" w:colFirst="0" w:colLast="0"/>
      <w:bookmarkStart w:id="524" w:name="_Ref43987187"/>
      <w:bookmarkStart w:id="525" w:name="_Toc182927848"/>
      <w:bookmarkEnd w:id="523"/>
      <w:r w:rsidRPr="00DD7CCF">
        <w:t xml:space="preserve">Reading difficulties below the </w:t>
      </w:r>
      <w:r w:rsidRPr="00ED5C86">
        <w:rPr>
          <w:rStyle w:val="Foreign"/>
        </w:rPr>
        <w:t>akṣara</w:t>
      </w:r>
      <w:r w:rsidRPr="00DD7CCF">
        <w:t xml:space="preserve"> level</w:t>
      </w:r>
      <w:bookmarkEnd w:id="524"/>
      <w:bookmarkEnd w:id="525"/>
    </w:p>
    <w:p w14:paraId="340F2E3E" w14:textId="6703D87E"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B30F6E">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lastRenderedPageBreak/>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0E3CE4F1"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B30F6E">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7785BFA3"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B30F6E">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1ACA2323"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B30F6E">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6B5499">
        <w:rPr>
          <w:rStyle w:val="Lbjegyzet-hivatkozs"/>
        </w:rPr>
        <w:footnoteReference w:id="30"/>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526" w:name="_advce1m7uke1" w:colFirst="0" w:colLast="0"/>
      <w:bookmarkStart w:id="527" w:name="_Ref43979611"/>
      <w:bookmarkStart w:id="528" w:name="_Toc182927849"/>
      <w:bookmarkEnd w:id="526"/>
      <w:r w:rsidRPr="00DD7CCF">
        <w:lastRenderedPageBreak/>
        <w:t>Lacunae</w:t>
      </w:r>
      <w:bookmarkEnd w:id="527"/>
      <w:bookmarkEnd w:id="528"/>
    </w:p>
    <w:p w14:paraId="7380ABF6" w14:textId="7F6B4707" w:rsidR="00C02B8C" w:rsidRPr="00DD7CCF" w:rsidRDefault="004D2E67" w:rsidP="00EB2024">
      <w:pPr>
        <w:pStyle w:val="Cmsor3"/>
      </w:pPr>
      <w:bookmarkStart w:id="529" w:name="_lo8gk73ax0q" w:colFirst="0" w:colLast="0"/>
      <w:bookmarkStart w:id="530" w:name="_Toc182927850"/>
      <w:bookmarkEnd w:id="529"/>
      <w:r w:rsidRPr="00DD7CCF">
        <w:t xml:space="preserve">The EpiDoc element </w:t>
      </w:r>
      <w:r w:rsidRPr="008608D1">
        <w:rPr>
          <w:rStyle w:val="Code"/>
        </w:rPr>
        <w:t>&lt;gap/&gt;</w:t>
      </w:r>
      <w:bookmarkEnd w:id="530"/>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6B5499">
        <w:rPr>
          <w:rStyle w:val="Lbjegyzet-hivatkozs"/>
        </w:rPr>
        <w:footnoteReference w:id="31"/>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6B5499">
        <w:rPr>
          <w:rStyle w:val="Lbjegyzet-hivatkozs"/>
        </w:rPr>
        <w:footnoteReference w:id="32"/>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7FD48325"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B30F6E">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531" w:name="_hxyhjj6qtlem" w:colFirst="0" w:colLast="0"/>
      <w:bookmarkStart w:id="532" w:name="_Ref43987758"/>
      <w:bookmarkStart w:id="533" w:name="_Toc182927851"/>
      <w:bookmarkEnd w:id="531"/>
      <w:r w:rsidRPr="00DD7CCF">
        <w:t>The reason for a lacuna: illegible or lost</w:t>
      </w:r>
      <w:bookmarkEnd w:id="532"/>
      <w:bookmarkEnd w:id="533"/>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6B5499">
        <w:rPr>
          <w:rStyle w:val="Lbjegyzet-hivatkozs"/>
        </w:rPr>
        <w:footnoteReference w:id="33"/>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534" w:name="_qo376k1007h" w:colFirst="0" w:colLast="0"/>
      <w:bookmarkStart w:id="535" w:name="_Ref43988016"/>
      <w:bookmarkStart w:id="536" w:name="_Toc182927852"/>
      <w:bookmarkEnd w:id="534"/>
      <w:r w:rsidRPr="00DD7CCF">
        <w:t>Inline lacunae</w:t>
      </w:r>
      <w:bookmarkEnd w:id="535"/>
      <w:bookmarkEnd w:id="536"/>
    </w:p>
    <w:p w14:paraId="62C5AB67" w14:textId="3118C57C"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B30F6E">
        <w:t>3.5.2</w:t>
      </w:r>
      <w:r w:rsidR="00CB56FA">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58D176A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B30F6E">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B30F6E">
        <w:t>5.4.8</w:t>
      </w:r>
      <w:r w:rsidR="00194541" w:rsidRPr="00DD7CCF">
        <w:fldChar w:fldCharType="end"/>
      </w:r>
      <w:r w:rsidRPr="00DD7CCF">
        <w:t xml:space="preserve"> below</w:t>
      </w:r>
    </w:p>
    <w:p w14:paraId="3943AAC1" w14:textId="144B9CDE"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B30F6E">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6B5499">
        <w:rPr>
          <w:rStyle w:val="Lbjegyzet-hivatkozs"/>
        </w:rPr>
        <w:footnoteReference w:id="34"/>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537" w:name="_gheocos7adm9" w:colFirst="0" w:colLast="0"/>
      <w:bookmarkStart w:id="538" w:name="_Ref43981586"/>
      <w:bookmarkStart w:id="539" w:name="_Toc182927853"/>
      <w:bookmarkEnd w:id="537"/>
      <w:r w:rsidRPr="00DD7CCF">
        <w:t>Lacunae with known metre</w:t>
      </w:r>
      <w:bookmarkEnd w:id="538"/>
      <w:bookmarkEnd w:id="539"/>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A95D531"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B30F6E">
        <w:t xml:space="preserve">Table </w:t>
      </w:r>
      <w:r w:rsidR="00B30F6E">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B30F6E">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1E8217AF"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B30F6E">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B30F6E">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540" w:name="_xrhzsspv9sor" w:colFirst="0" w:colLast="0"/>
      <w:bookmarkStart w:id="541" w:name="_Ref43987049"/>
      <w:bookmarkStart w:id="542" w:name="_Toc182927854"/>
      <w:bookmarkEnd w:id="540"/>
      <w:r w:rsidRPr="00DD7CCF">
        <w:t xml:space="preserve">Lacunae below the </w:t>
      </w:r>
      <w:r w:rsidRPr="00ED5C86">
        <w:rPr>
          <w:rStyle w:val="Foreign"/>
        </w:rPr>
        <w:t>akṣara</w:t>
      </w:r>
      <w:r w:rsidRPr="00DD7CCF">
        <w:t xml:space="preserve"> level</w:t>
      </w:r>
      <w:bookmarkEnd w:id="541"/>
      <w:bookmarkEnd w:id="542"/>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670FD170"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B30F6E">
        <w:t>4.1.2</w:t>
      </w:r>
      <w:r w:rsidR="001B68E2" w:rsidRPr="00DD7CCF">
        <w:fldChar w:fldCharType="end"/>
      </w:r>
    </w:p>
    <w:p w14:paraId="283B86AF" w14:textId="63B173D1"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B30F6E">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6B5499">
        <w:rPr>
          <w:rStyle w:val="Lbjegyzet-hivatkozs"/>
        </w:rPr>
        <w:footnoteReference w:id="35"/>
      </w:r>
    </w:p>
    <w:p w14:paraId="0EAAB68D" w14:textId="1E6D53E5"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B30F6E">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63"/>
        <w:gridCol w:w="4365"/>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64A5718" w:rsidR="00B3351B" w:rsidRPr="00DD7CCF" w:rsidRDefault="00B3351B" w:rsidP="00B3351B">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5.4.5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CA1CDAC" w14:textId="77777777" w:rsidR="00B3351B" w:rsidRPr="00DD7CCF" w:rsidRDefault="00B3351B" w:rsidP="007B52A3">
            <w:pPr>
              <w:pStyle w:val="Image"/>
            </w:pPr>
            <w:r w:rsidRPr="00DD7CCF">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8"/>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3485353F" w:rsidR="00B3351B" w:rsidRPr="00DD7CCF" w:rsidRDefault="00B3351B" w:rsidP="00B3351B">
            <w:pPr>
              <w:pStyle w:val="Kpalrs"/>
            </w:pPr>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5.4.5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B</w:t>
            </w:r>
            <w:r w:rsidR="00542B66">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9A26BC">
            <w:pPr>
              <w:pStyle w:val="Image"/>
            </w:pPr>
            <w:r w:rsidRPr="00DD7CCF">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9A26BC">
            <w:pPr>
              <w:pStyle w:val="TableNote"/>
              <w:keepNext/>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9A26BC">
            <w:pPr>
              <w:pStyle w:val="TableNote"/>
              <w:keepNext/>
            </w:pPr>
            <w:r w:rsidRPr="00DD7CCF">
              <w:t>some candidates are shown on the right</w:t>
            </w:r>
          </w:p>
          <w:p w14:paraId="01ED6A35" w14:textId="77777777" w:rsidR="004B08F9" w:rsidRPr="00DD7CCF" w:rsidRDefault="004B08F9" w:rsidP="009A26BC">
            <w:pPr>
              <w:pStyle w:val="TableNote"/>
              <w:keepNext/>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8"/>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27199D38" w:rsidR="004B08F9" w:rsidRPr="00DD7CCF" w:rsidRDefault="004B08F9" w:rsidP="009F585E">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5.4.5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C</w:t>
            </w:r>
            <w:r w:rsidR="00542B66">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A26BC">
            <w:pPr>
              <w:pStyle w:val="Image"/>
            </w:pPr>
            <w:r w:rsidRPr="00DD7CCF">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A26BC">
            <w:pPr>
              <w:pStyle w:val="TableNote"/>
              <w:keepNext/>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A26BC">
            <w:pPr>
              <w:pStyle w:val="TableNote"/>
              <w:keepNext/>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8"/>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05548F30" w:rsidR="004B08F9" w:rsidRPr="00DD7CCF" w:rsidRDefault="004B08F9" w:rsidP="009F585E">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5.4.5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D</w:t>
            </w:r>
            <w:r w:rsidR="00542B66">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9A26BC">
            <w:pPr>
              <w:pStyle w:val="TableNote"/>
              <w:keepNext/>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9A26BC">
            <w:pPr>
              <w:pStyle w:val="TableNote"/>
              <w:keepNext/>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9A26BC">
            <w:pPr>
              <w:pStyle w:val="TableNote"/>
              <w:keepNext/>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9A26BC">
            <w:pPr>
              <w:pStyle w:val="TableNote"/>
              <w:keepNext/>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A26BC">
            <w:pPr>
              <w:pStyle w:val="CodeParagraph"/>
              <w:keepNext/>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543" w:name="_ks1ouwdqdoh4" w:colFirst="0" w:colLast="0"/>
      <w:bookmarkStart w:id="544" w:name="_Ref43987920"/>
      <w:bookmarkStart w:id="545" w:name="_Toc182927855"/>
      <w:bookmarkEnd w:id="543"/>
      <w:r w:rsidRPr="00DD7CCF">
        <w:t>Entire lines lost</w:t>
      </w:r>
      <w:bookmarkEnd w:id="544"/>
      <w:bookmarkEnd w:id="545"/>
    </w:p>
    <w:p w14:paraId="0A676620" w14:textId="782C550C"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B30F6E">
        <w:t>3.5.2</w:t>
      </w:r>
      <w:r w:rsidR="00CB56FA">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B30F6E">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22A4FBB3"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B30F6E">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lastRenderedPageBreak/>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6B5499">
        <w:rPr>
          <w:rStyle w:val="Lbjegyzet-hivatkozs"/>
        </w:rPr>
        <w:footnoteReference w:id="36"/>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4645E6E3"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w:t>
      </w:r>
      <w:r w:rsidR="00666EFF">
        <w:rPr>
          <w:rStyle w:val="Lbjegyzet-hivatkozs"/>
        </w:rPr>
        <w:footnoteReference w:id="37"/>
      </w:r>
      <w:r w:rsidRPr="00DD7CCF">
        <w:t xml:space="preserve">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546" w:name="_2xcytpi" w:colFirst="0" w:colLast="0"/>
      <w:bookmarkEnd w:id="546"/>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547" w:name="_dag8mx6ycrl2" w:colFirst="0" w:colLast="0"/>
      <w:bookmarkEnd w:id="547"/>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548" w:name="_bj792jk8c4tv" w:colFirst="0" w:colLast="0"/>
      <w:bookmarkStart w:id="549" w:name="_Ref43981711"/>
      <w:bookmarkStart w:id="550" w:name="_Toc182927856"/>
      <w:bookmarkEnd w:id="548"/>
      <w:r w:rsidRPr="00DD7CCF">
        <w:t>Massive lacunae</w:t>
      </w:r>
      <w:bookmarkEnd w:id="549"/>
      <w:bookmarkEnd w:id="550"/>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1E62AE94"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B30F6E">
        <w:t>5.4.8</w:t>
      </w:r>
      <w:r w:rsidR="00194541" w:rsidRPr="00DD7CCF">
        <w:fldChar w:fldCharType="end"/>
      </w:r>
      <w:r w:rsidRPr="00DD7CCF">
        <w:t xml:space="preserve"> below for the special case of lost copper plates</w:t>
      </w:r>
    </w:p>
    <w:p w14:paraId="3EF83D39" w14:textId="2D910641"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B30F6E">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1E8D2A6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B30F6E">
        <w:t>2.1.3</w:t>
      </w:r>
      <w:r w:rsidR="009023B1">
        <w:fldChar w:fldCharType="end"/>
      </w:r>
    </w:p>
    <w:p w14:paraId="06AF6502" w14:textId="77777777" w:rsidR="00C02B8C" w:rsidRPr="00DD7CCF" w:rsidRDefault="004D2E67" w:rsidP="009023B1">
      <w:pPr>
        <w:pStyle w:val="Lista4"/>
      </w:pPr>
      <w:r w:rsidRPr="00DD7CCF">
        <w:lastRenderedPageBreak/>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078B3E27"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B30F6E">
        <w:t>5.4.8</w:t>
      </w:r>
      <w:r w:rsidR="00194541" w:rsidRPr="00DD7CCF">
        <w:fldChar w:fldCharType="end"/>
      </w:r>
      <w:r w:rsidRPr="00DD7CCF">
        <w:t xml:space="preserve"> for specific guidance on dealing with incomplete copper plate sets</w:t>
      </w:r>
    </w:p>
    <w:p w14:paraId="6248FD20" w14:textId="2A33B46C"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B30F6E">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592A203A"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B30F6E">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8"/>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584B3007" w:rsidR="004B08F9" w:rsidRPr="00DD7CCF" w:rsidRDefault="004B08F9" w:rsidP="009F585E">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5.4.7</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lastRenderedPageBreak/>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72343FD"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B30F6E">
        <w:t>3.5.4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8"/>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44E10838" w:rsidR="004B08F9" w:rsidRPr="00DD7CCF" w:rsidRDefault="004B08F9" w:rsidP="009F585E">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5.4.7</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B</w:t>
            </w:r>
            <w:r w:rsidR="00542B66">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49F83AD7"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B30F6E">
        <w:t>3.2</w:t>
      </w:r>
      <w:r w:rsidR="00C927BB" w:rsidRPr="00DD7CCF">
        <w:fldChar w:fldCharType="end"/>
      </w:r>
      <w:r w:rsidRPr="00DD7CCF">
        <w:t>)</w:t>
      </w:r>
      <w:r w:rsidRPr="006B5499">
        <w:rPr>
          <w:rStyle w:val="Lbjegyzet-hivatkozs"/>
        </w:rPr>
        <w:footnoteReference w:id="38"/>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lastRenderedPageBreak/>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551" w:name="_ogtcaja4eie" w:colFirst="0" w:colLast="0"/>
      <w:bookmarkStart w:id="552" w:name="_Ref43984811"/>
      <w:bookmarkStart w:id="553" w:name="_Toc182927857"/>
      <w:bookmarkEnd w:id="551"/>
      <w:r w:rsidRPr="00DD7CCF">
        <w:t>Lost copper plates</w:t>
      </w:r>
      <w:bookmarkEnd w:id="552"/>
      <w:bookmarkEnd w:id="553"/>
    </w:p>
    <w:p w14:paraId="77338A30" w14:textId="46833B75"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B30F6E">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3E3EF802"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B30F6E">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bookmarkStart w:id="554" w:name="_Toc182927858"/>
      <w:r>
        <w:t>Lost final plates</w:t>
      </w:r>
      <w:bookmarkEnd w:id="554"/>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bookmarkStart w:id="555" w:name="_Toc182927859"/>
      <w:r>
        <w:t>Lost initial plates</w:t>
      </w:r>
      <w:bookmarkEnd w:id="555"/>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lastRenderedPageBreak/>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482CE5CE"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B30F6E">
        <w:t>3.5.4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202E201A"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F73F0D">
        <w:fldChar w:fldCharType="begin"/>
      </w:r>
      <w:r w:rsidR="00F73F0D">
        <w:instrText xml:space="preserve"> REF _Ref182228432 \r \h </w:instrText>
      </w:r>
      <w:r w:rsidR="00F73F0D">
        <w:fldChar w:fldCharType="separate"/>
      </w:r>
      <w:r w:rsidR="00B30F6E">
        <w:t>3.5.3</w:t>
      </w:r>
      <w:r w:rsidR="00F73F0D">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1CD1970A"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F73F0D">
        <w:fldChar w:fldCharType="begin"/>
      </w:r>
      <w:r w:rsidR="00F73F0D">
        <w:instrText xml:space="preserve"> REF _Ref182228440 \r \h </w:instrText>
      </w:r>
      <w:r w:rsidR="00F73F0D">
        <w:fldChar w:fldCharType="separate"/>
      </w:r>
      <w:r w:rsidR="00B30F6E">
        <w:t>3.5.3</w:t>
      </w:r>
      <w:r w:rsidR="00F73F0D">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556" w:name="_Ref149918878"/>
      <w:bookmarkStart w:id="557" w:name="_Toc182927860"/>
      <w:r>
        <w:t>Lost medial plates</w:t>
      </w:r>
      <w:bookmarkEnd w:id="556"/>
      <w:bookmarkEnd w:id="557"/>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1581E40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B30F6E">
        <w:t>Appendix C</w:t>
      </w:r>
      <w:r w:rsidR="00780A5D" w:rsidRPr="00DD7CCF">
        <w:fldChar w:fldCharType="end"/>
      </w:r>
      <w:r w:rsidRPr="00DD7CCF">
        <w:t xml:space="preserve"> for an illustration of the encoding of a reconstructed medial plate</w:t>
      </w:r>
    </w:p>
    <w:p w14:paraId="6028EAA9" w14:textId="64664E14" w:rsidR="00C02B8C" w:rsidRPr="00DD7CCF" w:rsidRDefault="004D2E67" w:rsidP="00E2714A">
      <w:pPr>
        <w:pStyle w:val="Lista2"/>
      </w:pPr>
      <w:r w:rsidRPr="00DD7CCF">
        <w:lastRenderedPageBreak/>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B30F6E">
        <w:t>3.2</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B30F6E">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5BDA4379"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B30F6E">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558" w:name="_m2k3hdqjm9zb" w:colFirst="0" w:colLast="0"/>
      <w:bookmarkStart w:id="559" w:name="_Toc182927861"/>
      <w:bookmarkEnd w:id="558"/>
      <w:r w:rsidRPr="00DD7CCF">
        <w:t>Fractured inscriptions</w:t>
      </w:r>
      <w:bookmarkEnd w:id="559"/>
    </w:p>
    <w:p w14:paraId="705BA739" w14:textId="50FF45B1" w:rsidR="004D1F94" w:rsidRDefault="004D1F94" w:rsidP="004D1F94">
      <w:r>
        <w:t xml:space="preserve">@@@integrate this </w:t>
      </w:r>
      <w:r w:rsidR="00D2293F">
        <w:t>into</w:t>
      </w:r>
      <w:r>
        <w:t xml:space="preserve"> the new §</w:t>
      </w:r>
      <w:r>
        <w:fldChar w:fldCharType="begin"/>
      </w:r>
      <w:r>
        <w:instrText xml:space="preserve"> REF _Ref182815850 \r \h </w:instrText>
      </w:r>
      <w:r>
        <w:fldChar w:fldCharType="separate"/>
      </w:r>
      <w:r w:rsidR="00B30F6E">
        <w:t>3.7</w:t>
      </w:r>
      <w:r>
        <w:fldChar w:fldCharType="end"/>
      </w:r>
      <w:r w:rsidR="00D2293F">
        <w:t>, perhaps keep a “lost fragments” here?</w:t>
      </w:r>
    </w:p>
    <w:p w14:paraId="2F592D8C" w14:textId="58325871"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B30F6E">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1ACDA49E"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D2293F">
        <w:t>@add ref depending on where this ends up</w:t>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318FD9FE"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B30F6E">
        <w:t>3.2</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B30F6E" w:rsidRPr="00DD7CCF">
        <w:t xml:space="preserve">Example </w:t>
      </w:r>
      <w:r w:rsidR="00B30F6E">
        <w:rPr>
          <w:noProof/>
        </w:rPr>
        <w:t>3.2.1</w:t>
      </w:r>
      <w:r w:rsidR="00B30F6E" w:rsidRPr="00DD7CCF">
        <w:rPr>
          <w:noProof/>
        </w:rPr>
        <w:t>.</w:t>
      </w:r>
      <w:r w:rsidR="00B30F6E">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560" w:name="_v1clk7602zin" w:colFirst="0" w:colLast="0"/>
      <w:bookmarkStart w:id="561" w:name="_Ref43984912"/>
      <w:bookmarkStart w:id="562" w:name="_Toc182927862"/>
      <w:bookmarkStart w:id="563" w:name="_Ref43978565"/>
      <w:bookmarkEnd w:id="560"/>
      <w:r w:rsidRPr="00DD7CCF">
        <w:lastRenderedPageBreak/>
        <w:t xml:space="preserve">Restoring </w:t>
      </w:r>
      <w:r w:rsidR="006733B4" w:rsidRPr="00DD7CCF">
        <w:t>lacunae</w:t>
      </w:r>
      <w:bookmarkEnd w:id="561"/>
      <w:bookmarkEnd w:id="562"/>
    </w:p>
    <w:p w14:paraId="7E450D22" w14:textId="77777777" w:rsidR="00DA61F4" w:rsidRPr="00DD7CCF" w:rsidRDefault="00DA61F4" w:rsidP="00EB2024">
      <w:pPr>
        <w:pStyle w:val="Cmsor3"/>
      </w:pPr>
      <w:bookmarkStart w:id="564" w:name="_ck6yxgbwhraw" w:colFirst="0" w:colLast="0"/>
      <w:bookmarkStart w:id="565" w:name="_Toc182927863"/>
      <w:bookmarkEnd w:id="564"/>
      <w:r w:rsidRPr="00DD7CCF">
        <w:t>Marking up restored text</w:t>
      </w:r>
      <w:bookmarkEnd w:id="565"/>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3D85149F"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B30F6E">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61853CB4"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B30F6E">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16E3D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B30F6E">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566" w:name="_1tkql41gk7ns" w:colFirst="0" w:colLast="0"/>
      <w:bookmarkStart w:id="567" w:name="_Toc182927864"/>
      <w:bookmarkEnd w:id="566"/>
      <w:r w:rsidRPr="00DD7CCF">
        <w:t>The basis of restoration</w:t>
      </w:r>
      <w:bookmarkEnd w:id="567"/>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D9055DE" w:rsidR="00DA61F4" w:rsidRPr="00DD7CCF" w:rsidRDefault="00DA61F4" w:rsidP="00DA61F4">
      <w:pPr>
        <w:pStyle w:val="Lista4"/>
      </w:pPr>
      <w:r w:rsidRPr="00DD7CCF">
        <w:lastRenderedPageBreak/>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B30F6E">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B4FD51C"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B30F6E">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568" w:name="_Ref181694670"/>
      <w:bookmarkStart w:id="569" w:name="_Toc182927865"/>
      <w:r w:rsidRPr="008608D1">
        <w:lastRenderedPageBreak/>
        <w:t xml:space="preserve">Editorial </w:t>
      </w:r>
      <w:r w:rsidR="006733B4" w:rsidRPr="008608D1">
        <w:t>intervention</w:t>
      </w:r>
      <w:bookmarkEnd w:id="563"/>
      <w:bookmarkEnd w:id="568"/>
      <w:bookmarkEnd w:id="569"/>
    </w:p>
    <w:p w14:paraId="233253B5" w14:textId="04FE0552" w:rsidR="00C02B8C" w:rsidRPr="00DD7CCF" w:rsidRDefault="004D2E67" w:rsidP="00EB2024">
      <w:pPr>
        <w:pStyle w:val="Cmsor2"/>
      </w:pPr>
      <w:bookmarkStart w:id="570" w:name="_syuqjrbqvtf4" w:colFirst="0" w:colLast="0"/>
      <w:bookmarkStart w:id="571" w:name="_Toc182927866"/>
      <w:bookmarkEnd w:id="570"/>
      <w:r w:rsidRPr="00DD7CCF">
        <w:t xml:space="preserve">Correction and </w:t>
      </w:r>
      <w:r w:rsidR="006733B4" w:rsidRPr="00DD7CCF">
        <w:t>normalisation</w:t>
      </w:r>
      <w:bookmarkEnd w:id="571"/>
    </w:p>
    <w:p w14:paraId="5CC20CF6" w14:textId="4F20B781" w:rsidR="00C02B8C" w:rsidRPr="00DD7CCF" w:rsidRDefault="004D2E67" w:rsidP="00EB2024">
      <w:pPr>
        <w:pStyle w:val="Cmsor3"/>
      </w:pPr>
      <w:bookmarkStart w:id="572" w:name="_jwbb962kns6j" w:colFirst="0" w:colLast="0"/>
      <w:bookmarkStart w:id="573" w:name="_Toc182927867"/>
      <w:bookmarkEnd w:id="572"/>
      <w:r w:rsidRPr="00DD7CCF">
        <w:t>Correction versus normalisation</w:t>
      </w:r>
      <w:bookmarkEnd w:id="573"/>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B98999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B30F6E">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574" w:name="_8gcqc0hm9n9l" w:colFirst="0" w:colLast="0"/>
      <w:bookmarkStart w:id="575" w:name="_Ref43988511"/>
      <w:bookmarkStart w:id="576" w:name="_Toc182927868"/>
      <w:bookmarkEnd w:id="574"/>
      <w:r w:rsidRPr="00DD7CCF">
        <w:t>Markup methods for correction and normalisation</w:t>
      </w:r>
      <w:bookmarkEnd w:id="575"/>
      <w:bookmarkEnd w:id="576"/>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62CC99E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B30F6E">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B30F6E">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A2397F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B30F6E">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B30F6E">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7EB5BB3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B30F6E">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4E0D561F"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B30F6E">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52621575"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B30F6E">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577" w:name="_yyyl8vy3rih7" w:colFirst="0" w:colLast="0"/>
      <w:bookmarkStart w:id="578" w:name="_Ref43991017"/>
      <w:bookmarkStart w:id="579" w:name="_Toc182927869"/>
      <w:bookmarkEnd w:id="577"/>
      <w:r w:rsidRPr="00DD7CCF">
        <w:t>Good practice in editorial intervention</w:t>
      </w:r>
      <w:bookmarkEnd w:id="578"/>
      <w:bookmarkEnd w:id="579"/>
    </w:p>
    <w:p w14:paraId="260F477B" w14:textId="40224EB7"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B30F6E">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B30F6E">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53D78522"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B30F6E">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72EF993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B30F6E">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B30F6E">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796E76D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B30F6E">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566C2A60"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B30F6E">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B30F6E">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580" w:name="_28dwy480zoal" w:colFirst="0" w:colLast="0"/>
      <w:bookmarkStart w:id="581" w:name="_Ref43981233"/>
      <w:bookmarkStart w:id="582" w:name="_Toc182927870"/>
      <w:bookmarkEnd w:id="580"/>
      <w:r w:rsidRPr="008D585D">
        <w:t>Correction</w:t>
      </w:r>
      <w:r w:rsidRPr="00DD7CCF">
        <w:t xml:space="preserve"> and normalisation in verse</w:t>
      </w:r>
      <w:bookmarkEnd w:id="581"/>
      <w:bookmarkEnd w:id="582"/>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0D5817DC"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B30F6E">
        <w:t>2.3.4.4</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70ACEC88"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B30F6E">
        <w:t>6.1.4.1</w:t>
      </w:r>
      <w:r>
        <w:fldChar w:fldCharType="end"/>
      </w:r>
      <w:r w:rsidRPr="00302A26">
        <w:t xml:space="preserve"> for details)</w:t>
      </w:r>
    </w:p>
    <w:p w14:paraId="0EAE1C35" w14:textId="1E3357DF"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B30F6E">
        <w:t>6.1.4.2</w:t>
      </w:r>
      <w:r>
        <w:fldChar w:fldCharType="end"/>
      </w:r>
      <w:r>
        <w:t>)</w:t>
      </w:r>
    </w:p>
    <w:p w14:paraId="487CD53A" w14:textId="5E7C2CED"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B30F6E">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583" w:name="_Ref137824123"/>
      <w:bookmarkStart w:id="584" w:name="_Toc138064444"/>
      <w:bookmarkStart w:id="585" w:name="_Toc182927871"/>
      <w:bookmarkStart w:id="586" w:name="_Ref43981070"/>
      <w:r w:rsidRPr="00D67DA5">
        <w:t>Non-standard prosody with non-standard language</w:t>
      </w:r>
      <w:bookmarkEnd w:id="583"/>
      <w:bookmarkEnd w:id="584"/>
      <w:bookmarkEnd w:id="585"/>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24D762C9"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B30F6E">
        <w:t>2.3.4.4</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732B0BB3"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B30F6E">
        <w:t>2.3.4.4</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B30F6E">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587" w:name="_Ref137824158"/>
      <w:bookmarkStart w:id="588" w:name="_Toc138064445"/>
      <w:bookmarkStart w:id="589" w:name="_Toc182927872"/>
      <w:r w:rsidRPr="00302A26">
        <w:t xml:space="preserve">Standard </w:t>
      </w:r>
      <w:r w:rsidRPr="002049E7">
        <w:t xml:space="preserve">prosody </w:t>
      </w:r>
      <w:r w:rsidRPr="00302A26">
        <w:t>with non-standard language</w:t>
      </w:r>
      <w:bookmarkEnd w:id="587"/>
      <w:bookmarkEnd w:id="588"/>
      <w:bookmarkEnd w:id="589"/>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4B25EF0B"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B30F6E">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67FCDF21"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B30F6E">
        <w:t>2.3.4.4</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w:t>
      </w:r>
      <w:r w:rsidRPr="00DD7CCF">
        <w:rPr>
          <w:rStyle w:val="Codetext"/>
        </w:rPr>
        <w:lastRenderedPageBreak/>
        <w:t>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590" w:name="_Ref137825393"/>
      <w:bookmarkStart w:id="591" w:name="_Toc138064446"/>
      <w:bookmarkStart w:id="592" w:name="_Toc182927873"/>
      <w:r w:rsidRPr="00302A26">
        <w:t>Non-standard prosody with standard language</w:t>
      </w:r>
      <w:bookmarkEnd w:id="590"/>
      <w:bookmarkEnd w:id="591"/>
      <w:bookmarkEnd w:id="592"/>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50011E00"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B30F6E">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5E4ADECF"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B30F6E">
        <w:t>2.3.4.4</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58FDAD04"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B30F6E">
        <w:t>2.3.4.4</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B30F6E">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178CDA6C"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B30F6E">
        <w:t>2.2.2</w:t>
      </w:r>
      <w:r>
        <w:fldChar w:fldCharType="end"/>
      </w:r>
      <w:r>
        <w:t xml:space="preserve">) for the addition as in </w:t>
      </w:r>
      <w:r>
        <w:fldChar w:fldCharType="begin"/>
      </w:r>
      <w:r>
        <w:instrText xml:space="preserve"> REF _Ref137825293 \h </w:instrText>
      </w:r>
      <w:r>
        <w:fldChar w:fldCharType="separate"/>
      </w:r>
      <w:r w:rsidR="00B30F6E" w:rsidRPr="00DD7CCF">
        <w:t xml:space="preserve">Example </w:t>
      </w:r>
      <w:r w:rsidR="00B30F6E">
        <w:rPr>
          <w:noProof/>
        </w:rPr>
        <w:t>6.1.4</w:t>
      </w:r>
      <w:r w:rsidR="00B30F6E" w:rsidRPr="00DD7CCF">
        <w:t>.</w:t>
      </w:r>
      <w:r w:rsidR="00B30F6E">
        <w:rPr>
          <w:noProof/>
        </w:rPr>
        <w:t>A</w:t>
      </w:r>
      <w:r>
        <w:fldChar w:fldCharType="end"/>
      </w:r>
    </w:p>
    <w:p w14:paraId="2F8B0730" w14:textId="609B6631" w:rsidR="00267571" w:rsidRDefault="00267571" w:rsidP="00267571">
      <w:pPr>
        <w:pStyle w:val="Lista3"/>
      </w:pPr>
      <w:r>
        <w:t>if such an addition appears inside a stanza, split up the stanza as per §</w:t>
      </w:r>
      <w:r w:rsidR="00AC54D6">
        <w:fldChar w:fldCharType="begin"/>
      </w:r>
      <w:r w:rsidR="00AC54D6">
        <w:instrText xml:space="preserve"> REF _Ref181706908 \r \h </w:instrText>
      </w:r>
      <w:r w:rsidR="00AC54D6">
        <w:fldChar w:fldCharType="separate"/>
      </w:r>
      <w:r w:rsidR="00B30F6E">
        <w:t>2.3.6.4</w:t>
      </w:r>
      <w:r w:rsidR="00AC54D6">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8"/>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45362A11" w:rsidR="00267571" w:rsidRPr="00DD7CCF" w:rsidRDefault="00267571" w:rsidP="00216AC5">
            <w:pPr>
              <w:pStyle w:val="Kpalrs"/>
            </w:pPr>
            <w:bookmarkStart w:id="593" w:name="_Ref137825293"/>
            <w:bookmarkStart w:id="594" w:name="_Ref137825286"/>
            <w:r w:rsidRPr="00DD7CCF">
              <w:t xml:space="preserve">Example </w:t>
            </w:r>
            <w:r w:rsidR="00542B66">
              <w:fldChar w:fldCharType="begin"/>
            </w:r>
            <w:r w:rsidR="00542B66">
              <w:instrText xml:space="preserve"> STYLEREF 3 \s </w:instrText>
            </w:r>
            <w:r w:rsidR="00542B66">
              <w:fldChar w:fldCharType="separate"/>
            </w:r>
            <w:r w:rsidR="00B30F6E">
              <w:rPr>
                <w:noProof/>
              </w:rPr>
              <w:t>6.1.4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bookmarkEnd w:id="593"/>
            <w:r w:rsidRPr="00DD7CCF">
              <w:t xml:space="preserve">: </w:t>
            </w:r>
            <w:r w:rsidRPr="00DE4BF5">
              <w:t>stanza with initial extrametrical addition</w:t>
            </w:r>
            <w:bookmarkEnd w:id="594"/>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pPr>
            <w:r>
              <w:t xml:space="preserve">the composer or the engraver felt the need to add the honorific </w:t>
            </w:r>
            <w:r w:rsidRPr="004F09E4">
              <w:rPr>
                <w:rStyle w:val="Foreign"/>
              </w:rPr>
              <w:t>śrī</w:t>
            </w:r>
            <w: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rPr>
            </w:pPr>
            <w:r w:rsidRPr="004F09E4">
              <w:rPr>
                <w:rStyle w:val="Foreign"/>
              </w:rPr>
              <w:t>śrī</w:t>
            </w:r>
            <w:r>
              <w:t xml:space="preserve"> is therefore encoded in a separate prose container before the stanza</w:t>
            </w:r>
          </w:p>
        </w:tc>
      </w:tr>
    </w:tbl>
    <w:p w14:paraId="3948A81F" w14:textId="370FBB48" w:rsidR="00C02B8C" w:rsidRPr="00DD7CCF" w:rsidRDefault="004D2E67" w:rsidP="00EB2024">
      <w:pPr>
        <w:pStyle w:val="Cmsor2"/>
      </w:pPr>
      <w:bookmarkStart w:id="595" w:name="_Toc182927874"/>
      <w:r w:rsidRPr="00DD7CCF">
        <w:lastRenderedPageBreak/>
        <w:t xml:space="preserve">Encoding </w:t>
      </w:r>
      <w:r w:rsidR="006733B4" w:rsidRPr="00DD7CCF">
        <w:t>correction</w:t>
      </w:r>
      <w:bookmarkEnd w:id="586"/>
      <w:bookmarkEnd w:id="595"/>
    </w:p>
    <w:p w14:paraId="33667352" w14:textId="0D7129B3" w:rsidR="00C02B8C" w:rsidRPr="00DD7CCF" w:rsidRDefault="004D2E67" w:rsidP="00EB2024">
      <w:pPr>
        <w:pStyle w:val="Cmsor3"/>
      </w:pPr>
      <w:bookmarkStart w:id="596" w:name="_tebtz9jasa9y" w:colFirst="0" w:colLast="0"/>
      <w:bookmarkStart w:id="597" w:name="_Ref43988218"/>
      <w:bookmarkStart w:id="598" w:name="_Toc182927875"/>
      <w:bookmarkEnd w:id="596"/>
      <w:r w:rsidRPr="00DD7CCF">
        <w:t>Flagging erroneous and uninterpretable text</w:t>
      </w:r>
      <w:bookmarkEnd w:id="597"/>
      <w:bookmarkEnd w:id="598"/>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599" w:name="_wc8w2ovzvy8k" w:colFirst="0" w:colLast="0"/>
      <w:bookmarkStart w:id="600" w:name="_Ref43988258"/>
      <w:bookmarkStart w:id="601" w:name="_Toc182927876"/>
      <w:bookmarkEnd w:id="599"/>
      <w:r w:rsidRPr="00DD7CCF">
        <w:t>Correcting erroneous text</w:t>
      </w:r>
      <w:bookmarkEnd w:id="600"/>
      <w:bookmarkEnd w:id="601"/>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602" w:name="_26gcps9vrjkt" w:colFirst="0" w:colLast="0"/>
      <w:bookmarkStart w:id="603" w:name="_Ref43988286"/>
      <w:bookmarkStart w:id="604" w:name="_Toc182927877"/>
      <w:bookmarkEnd w:id="602"/>
      <w:r w:rsidRPr="00DD7CCF">
        <w:t>Editorial deletion</w:t>
      </w:r>
      <w:bookmarkEnd w:id="603"/>
      <w:r w:rsidR="00E61AB0">
        <w:t xml:space="preserve"> (suppression)</w:t>
      </w:r>
      <w:bookmarkEnd w:id="604"/>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E5C4661"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B30F6E">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605" w:name="_mhw0d0be1rtp" w:colFirst="0" w:colLast="0"/>
      <w:bookmarkStart w:id="606" w:name="_Ref43988316"/>
      <w:bookmarkStart w:id="607" w:name="_Toc182927878"/>
      <w:bookmarkEnd w:id="605"/>
      <w:r w:rsidRPr="00DD7CCF">
        <w:t>Editorial addition</w:t>
      </w:r>
      <w:bookmarkEnd w:id="606"/>
      <w:bookmarkEnd w:id="607"/>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7448E446"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B30F6E">
        <w:t>5.4</w:t>
      </w:r>
      <w:r w:rsidR="00FE7AC5">
        <w:fldChar w:fldCharType="end"/>
      </w:r>
      <w:r w:rsidRPr="00DD7CCF">
        <w:t>)</w:t>
      </w:r>
    </w:p>
    <w:p w14:paraId="08353EDE" w14:textId="3061661B"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B30F6E">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B30F6E">
        <w:t>4.4.2</w:t>
      </w:r>
      <w:r>
        <w:fldChar w:fldCharType="end"/>
      </w:r>
      <w:r w:rsidRPr="00FE7AC5">
        <w:t xml:space="preserve"> </w:t>
      </w:r>
    </w:p>
    <w:p w14:paraId="1C7299B3" w14:textId="6FDA7250"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B30F6E">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4E9EA66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B30F6E">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608" w:name="_9w2cv2tff5ws" w:colFirst="0" w:colLast="0"/>
      <w:bookmarkStart w:id="609" w:name="_Ref43988467"/>
      <w:bookmarkStart w:id="610" w:name="_Toc182927879"/>
      <w:bookmarkEnd w:id="608"/>
      <w:r w:rsidRPr="00DD7CCF">
        <w:t>Distinguishing correction from deletion and addition</w:t>
      </w:r>
      <w:bookmarkEnd w:id="609"/>
      <w:bookmarkEnd w:id="610"/>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9B3CEC8"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w:t>
      </w:r>
      <w:proofErr w:type="spellStart"/>
      <w:r w:rsidRPr="00AE5296">
        <w:t>vowelless</w:t>
      </w:r>
      <w:proofErr w:type="spellEnd"/>
      <w:r w:rsidRPr="00AE5296">
        <w:t xml:space="preserve">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B30F6E">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611" w:name="_xk5v4l7lzr6g" w:colFirst="0" w:colLast="0"/>
      <w:bookmarkStart w:id="612" w:name="_Ref43988445"/>
      <w:bookmarkStart w:id="613" w:name="_Toc182927880"/>
      <w:bookmarkEnd w:id="611"/>
      <w:r w:rsidRPr="00DD7CCF">
        <w:t>Good practice in correction</w:t>
      </w:r>
      <w:bookmarkEnd w:id="612"/>
      <w:bookmarkEnd w:id="613"/>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xml:space="preserve">), encode this intervention depending on how </w:t>
      </w:r>
      <w:proofErr w:type="spellStart"/>
      <w:r>
        <w:t>vowelless</w:t>
      </w:r>
      <w:proofErr w:type="spellEnd"/>
      <w:r>
        <w:t xml:space="preserve">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3436C0A5"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B30F6E">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367F8FE8"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B30F6E">
        <w:t>6.3.3</w:t>
      </w:r>
      <w:r w:rsidR="0082156E" w:rsidRPr="00DD7CCF">
        <w:fldChar w:fldCharType="end"/>
      </w:r>
      <w:r w:rsidRPr="00DD7CCF">
        <w:t>)</w:t>
      </w:r>
    </w:p>
    <w:p w14:paraId="6DD9832B" w14:textId="62194AA2" w:rsidR="00C02B8C" w:rsidRPr="00DD7CCF" w:rsidRDefault="004D2E67" w:rsidP="00EB2024">
      <w:pPr>
        <w:pStyle w:val="Cmsor2"/>
      </w:pPr>
      <w:bookmarkStart w:id="614" w:name="_s3fp2wg6e0tr" w:colFirst="0" w:colLast="0"/>
      <w:bookmarkStart w:id="615" w:name="_Ref43979756"/>
      <w:bookmarkStart w:id="616" w:name="_Toc182927881"/>
      <w:bookmarkEnd w:id="614"/>
      <w:r w:rsidRPr="00DD7CCF">
        <w:t xml:space="preserve">Encoding </w:t>
      </w:r>
      <w:r w:rsidR="006733B4" w:rsidRPr="00DD7CCF">
        <w:t>normalisation</w:t>
      </w:r>
      <w:bookmarkEnd w:id="615"/>
      <w:bookmarkEnd w:id="616"/>
    </w:p>
    <w:p w14:paraId="4C8A02C1" w14:textId="5F7A2267" w:rsidR="00C02B8C" w:rsidRPr="00DD7CCF" w:rsidRDefault="004D2E67" w:rsidP="00EB2024">
      <w:pPr>
        <w:pStyle w:val="Cmsor3"/>
      </w:pPr>
      <w:bookmarkStart w:id="617" w:name="_4q8co2w6em7s" w:colFirst="0" w:colLast="0"/>
      <w:bookmarkStart w:id="618" w:name="_Ref43981422"/>
      <w:bookmarkStart w:id="619" w:name="_Toc182927882"/>
      <w:bookmarkEnd w:id="617"/>
      <w:r w:rsidRPr="00DD7CCF">
        <w:t>Flagging non-standard usage</w:t>
      </w:r>
      <w:bookmarkEnd w:id="618"/>
      <w:bookmarkEnd w:id="619"/>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620" w:name="_gfq2483l08s8" w:colFirst="0" w:colLast="0"/>
      <w:bookmarkStart w:id="621" w:name="_Ref43979886"/>
      <w:bookmarkStart w:id="622" w:name="_Toc182927883"/>
      <w:bookmarkEnd w:id="620"/>
      <w:r w:rsidRPr="00DD7CCF">
        <w:t>Normalising non-standard usage</w:t>
      </w:r>
      <w:bookmarkEnd w:id="621"/>
      <w:bookmarkEnd w:id="622"/>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623" w:name="_17phg3rwszds" w:colFirst="0" w:colLast="0"/>
      <w:bookmarkStart w:id="624" w:name="_Ref43988493"/>
      <w:bookmarkStart w:id="625" w:name="_Toc182927884"/>
      <w:bookmarkEnd w:id="623"/>
      <w:r w:rsidRPr="00DD7CCF">
        <w:t>Nesting normalisation and correction</w:t>
      </w:r>
      <w:bookmarkEnd w:id="624"/>
      <w:bookmarkEnd w:id="625"/>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6B5499">
        <w:rPr>
          <w:rStyle w:val="Lbjegyzet-hivatkozs"/>
        </w:rPr>
        <w:footnoteReference w:id="39"/>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336F90BD"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B30F6E">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626" w:name="_ed4evxx65471" w:colFirst="0" w:colLast="0"/>
      <w:bookmarkStart w:id="627" w:name="_Ref43988385"/>
      <w:bookmarkStart w:id="628" w:name="_Toc182927885"/>
      <w:bookmarkEnd w:id="626"/>
      <w:r w:rsidRPr="00DD7CCF">
        <w:t>Good practice in normalisation</w:t>
      </w:r>
      <w:bookmarkEnd w:id="627"/>
      <w:bookmarkEnd w:id="628"/>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435A4522"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B30F6E">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629" w:name="_ucm4r081jfln" w:colFirst="0" w:colLast="0"/>
      <w:bookmarkStart w:id="630" w:name="_Toc182927886"/>
      <w:bookmarkEnd w:id="629"/>
      <w:r w:rsidRPr="00DD7CCF">
        <w:t>How non-standard is non-standard?</w:t>
      </w:r>
      <w:bookmarkEnd w:id="630"/>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1ABB32F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B30F6E">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631" w:name="_65k0k8n31en0" w:colFirst="0" w:colLast="0"/>
      <w:bookmarkStart w:id="632" w:name="_Ref43987541"/>
      <w:bookmarkStart w:id="633" w:name="_Toc182927887"/>
      <w:bookmarkEnd w:id="631"/>
      <w:r w:rsidRPr="00DD7CCF">
        <w:t>Supplying punctuation</w:t>
      </w:r>
      <w:bookmarkEnd w:id="632"/>
      <w:bookmarkEnd w:id="633"/>
    </w:p>
    <w:p w14:paraId="1A004FDE" w14:textId="63F7A66E"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CB56FA">
        <w:fldChar w:fldCharType="begin"/>
      </w:r>
      <w:r w:rsidR="00CB56FA">
        <w:instrText xml:space="preserve"> REF _Ref182580335 \r \h </w:instrText>
      </w:r>
      <w:r w:rsidR="00CB56FA">
        <w:fldChar w:fldCharType="separate"/>
      </w:r>
      <w:r w:rsidR="00B30F6E">
        <w:t>4.2.3.3</w:t>
      </w:r>
      <w:r w:rsidR="00CB56FA">
        <w:fldChar w:fldCharType="end"/>
      </w:r>
      <w:r w:rsidRPr="00DD7CCF">
        <w:t>, editorial punctuation marks must never be added silently to a text</w:t>
      </w:r>
    </w:p>
    <w:p w14:paraId="1904C6A0" w14:textId="0030D5F4"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B30F6E">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6B483A54"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B30F6E">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107F57CA"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CB56FA">
        <w:fldChar w:fldCharType="begin"/>
      </w:r>
      <w:r w:rsidR="00CB56FA">
        <w:instrText xml:space="preserve"> REF _Ref182580335 \r \h </w:instrText>
      </w:r>
      <w:r w:rsidR="00CB56FA">
        <w:fldChar w:fldCharType="separate"/>
      </w:r>
      <w:r w:rsidR="00B30F6E">
        <w:t>4.2.3.3</w:t>
      </w:r>
      <w:r w:rsidR="00CB56FA">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6B5499">
        <w:rPr>
          <w:rStyle w:val="Lbjegyzet-hivatkozs"/>
        </w:rPr>
        <w:footnoteReference w:id="40"/>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8"/>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21595B59" w:rsidR="004B08F9" w:rsidRPr="00DD7CCF" w:rsidRDefault="004B08F9" w:rsidP="009F585E">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6.3.6</w:t>
            </w:r>
            <w:r w:rsidR="00542B66">
              <w:rPr>
                <w:noProof/>
              </w:rPr>
              <w:fldChar w:fldCharType="end"/>
            </w:r>
            <w:r w:rsidRPr="00DD7CCF">
              <w:t>.</w:t>
            </w:r>
            <w:r w:rsidR="00542B66">
              <w:fldChar w:fldCharType="begin"/>
            </w:r>
            <w:r w:rsidR="00542B66">
              <w:instrText xml:space="preserve"> SEQ</w:instrText>
            </w:r>
            <w:r w:rsidR="00542B66">
              <w:instrText xml:space="preserve"> Example \* ALPHABETIC \s 3 </w:instrText>
            </w:r>
            <w:r w:rsidR="00542B66">
              <w:fldChar w:fldCharType="separate"/>
            </w:r>
            <w:r w:rsidR="00B30F6E">
              <w:rPr>
                <w:noProof/>
              </w:rPr>
              <w:t>A</w:t>
            </w:r>
            <w:r w:rsidR="00542B66">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8"/>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6472A077" w:rsidR="004B08F9" w:rsidRPr="00DD7CCF" w:rsidRDefault="004B08F9" w:rsidP="009F585E">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6.3.6</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B</w:t>
            </w:r>
            <w:r w:rsidR="00542B66">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A26BC">
            <w:pPr>
              <w:pStyle w:val="CodeParagraph"/>
              <w:keepNext/>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634" w:name="_1tyn3helxkp0" w:colFirst="0" w:colLast="0"/>
      <w:bookmarkStart w:id="635" w:name="_Ref43991983"/>
      <w:bookmarkStart w:id="636" w:name="_Toc182927888"/>
      <w:bookmarkEnd w:id="634"/>
      <w:r w:rsidRPr="00DD7CCF">
        <w:t>Automated normali</w:t>
      </w:r>
      <w:r w:rsidRPr="008608D1">
        <w:t>sation</w:t>
      </w:r>
      <w:bookmarkEnd w:id="635"/>
      <w:bookmarkEnd w:id="636"/>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6B5499">
        <w:rPr>
          <w:rStyle w:val="Lbjegyzet-hivatkozs"/>
        </w:rPr>
        <w:footnoteReference w:id="41"/>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637" w:name="_Ref63674857"/>
      <w:bookmarkStart w:id="638" w:name="_Toc182927889"/>
      <w:bookmarkStart w:id="639" w:name="_Ref43978756"/>
      <w:r>
        <w:lastRenderedPageBreak/>
        <w:t xml:space="preserve">Scribal </w:t>
      </w:r>
      <w:r w:rsidR="006733B4">
        <w:t>omission without editorial restoration</w:t>
      </w:r>
      <w:bookmarkEnd w:id="637"/>
      <w:bookmarkEnd w:id="638"/>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17AB3EA9"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B30F6E">
        <w:t>4.4.2</w:t>
      </w:r>
      <w:r>
        <w:fldChar w:fldCharType="end"/>
      </w:r>
      <w:r>
        <w:t>, and scribal omissions restored by the modern editor are dealt with under §</w:t>
      </w:r>
      <w:r>
        <w:fldChar w:fldCharType="begin"/>
      </w:r>
      <w:r>
        <w:instrText xml:space="preserve"> REF _Ref43988316 \r \h </w:instrText>
      </w:r>
      <w:r>
        <w:fldChar w:fldCharType="separate"/>
      </w:r>
      <w:r w:rsidR="00B30F6E">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61F0E61D"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B30F6E">
        <w:t>5.4.3</w:t>
      </w:r>
      <w:r>
        <w:fldChar w:fldCharType="end"/>
      </w:r>
    </w:p>
    <w:p w14:paraId="705CAF84" w14:textId="5C565F64"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B30F6E">
        <w:t>5.4.4</w:t>
      </w:r>
      <w:r>
        <w:fldChar w:fldCharType="end"/>
      </w:r>
    </w:p>
    <w:p w14:paraId="5FA19843" w14:textId="4C0D2F3D" w:rsidR="00C02B8C" w:rsidRPr="00DD7CCF" w:rsidRDefault="004D2E67" w:rsidP="00EB2024">
      <w:pPr>
        <w:pStyle w:val="Cmsor1"/>
      </w:pPr>
      <w:bookmarkStart w:id="640" w:name="_Ref181352167"/>
      <w:bookmarkStart w:id="641" w:name="_Toc182927890"/>
      <w:r w:rsidRPr="00DD7CCF">
        <w:lastRenderedPageBreak/>
        <w:t xml:space="preserve">Encoding </w:t>
      </w:r>
      <w:r w:rsidR="006733B4" w:rsidRPr="00DD7CCF">
        <w:t>additional information in the edition</w:t>
      </w:r>
      <w:bookmarkEnd w:id="639"/>
      <w:bookmarkEnd w:id="640"/>
      <w:bookmarkEnd w:id="641"/>
    </w:p>
    <w:p w14:paraId="555B319B" w14:textId="7EB4D08F" w:rsidR="00C02B8C" w:rsidRPr="00DD7CCF" w:rsidRDefault="004D2E67" w:rsidP="00EB2024">
      <w:pPr>
        <w:pStyle w:val="Cmsor2"/>
      </w:pPr>
      <w:bookmarkStart w:id="642" w:name="_hrv588cx6rm9" w:colFirst="0" w:colLast="0"/>
      <w:bookmarkStart w:id="643" w:name="_Ref43980607"/>
      <w:bookmarkStart w:id="644" w:name="_Toc182927891"/>
      <w:bookmarkEnd w:id="642"/>
      <w:r w:rsidRPr="00DD7CCF">
        <w:t xml:space="preserve">Numeral </w:t>
      </w:r>
      <w:r w:rsidR="006733B4" w:rsidRPr="00DD7CCF">
        <w:t>values</w:t>
      </w:r>
      <w:bookmarkEnd w:id="643"/>
      <w:bookmarkEnd w:id="644"/>
    </w:p>
    <w:p w14:paraId="268AFD66" w14:textId="1D11D9B4" w:rsidR="00C02B8C" w:rsidRPr="00DD7CCF" w:rsidRDefault="004D2E67" w:rsidP="00EB2024">
      <w:pPr>
        <w:pStyle w:val="Cmsor3"/>
      </w:pPr>
      <w:bookmarkStart w:id="645" w:name="_u6q2l31rs9n0" w:colFirst="0" w:colLast="0"/>
      <w:bookmarkStart w:id="646" w:name="_Toc182927892"/>
      <w:bookmarkEnd w:id="645"/>
      <w:r w:rsidRPr="00DD7CCF">
        <w:t>Generic numeral markup</w:t>
      </w:r>
      <w:bookmarkEnd w:id="646"/>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3FBBA0AF"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543984">
        <w:fldChar w:fldCharType="begin"/>
      </w:r>
      <w:r w:rsidR="00543984">
        <w:instrText xml:space="preserve"> REF _Ref182551676 \r \h </w:instrText>
      </w:r>
      <w:r w:rsidR="00543984">
        <w:fldChar w:fldCharType="separate"/>
      </w:r>
      <w:r w:rsidR="00B30F6E">
        <w:t>4.2.2</w:t>
      </w:r>
      <w:r w:rsidR="00543984">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336648A1"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CB56FA">
        <w:fldChar w:fldCharType="begin"/>
      </w:r>
      <w:r w:rsidR="00CB56FA">
        <w:instrText xml:space="preserve"> REF _Ref182579753 \r \h </w:instrText>
      </w:r>
      <w:r w:rsidR="00CB56FA">
        <w:fldChar w:fldCharType="separate"/>
      </w:r>
      <w:r w:rsidR="00B30F6E">
        <w:t>4.2.4</w:t>
      </w:r>
      <w:r w:rsidR="00CB56FA">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8E6CB2" w:rsidRDefault="004D2E67" w:rsidP="00E2714A">
      <w:pPr>
        <w:pStyle w:val="Lista2"/>
        <w:rPr>
          <w:rStyle w:val="Code"/>
          <w:rFonts w:ascii="Gentium Plus" w:hAnsi="Gentium Plus" w:cs="Arial Unicode MS"/>
          <w:noProof w:val="0"/>
          <w:color w:val="auto"/>
          <w:shd w:val="clear" w:color="auto" w:fill="auto"/>
        </w:rPr>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1C8D1BB" w14:textId="0672F73B" w:rsidR="008E6CB2" w:rsidRPr="008E6CB2" w:rsidRDefault="008E6CB2" w:rsidP="00E2714A">
      <w:pPr>
        <w:pStyle w:val="Lista2"/>
      </w:pPr>
      <w:r w:rsidRPr="008E6CB2">
        <w:t>see</w:t>
      </w:r>
      <w:r>
        <w:t xml:space="preserve"> also </w:t>
      </w:r>
      <w:r>
        <w:fldChar w:fldCharType="begin"/>
      </w:r>
      <w:r>
        <w:instrText xml:space="preserve"> REF _Ref182560821 \h </w:instrText>
      </w:r>
      <w:r>
        <w:fldChar w:fldCharType="separate"/>
      </w:r>
      <w:r w:rsidR="00B30F6E" w:rsidRPr="00DD7CCF">
        <w:t xml:space="preserve">Example </w:t>
      </w:r>
      <w:r w:rsidR="00B30F6E">
        <w:rPr>
          <w:noProof/>
        </w:rPr>
        <w:t>4.2.2</w:t>
      </w:r>
      <w:r w:rsidR="00B30F6E" w:rsidRPr="00DD7CCF">
        <w:t>.</w:t>
      </w:r>
      <w:r w:rsidR="00B30F6E">
        <w:rPr>
          <w:noProof/>
        </w:rPr>
        <w:t>A</w:t>
      </w:r>
      <w:r>
        <w:fldChar w:fldCharType="end"/>
      </w:r>
      <w:r>
        <w:t xml:space="preserve"> and </w:t>
      </w:r>
      <w:r>
        <w:fldChar w:fldCharType="begin"/>
      </w:r>
      <w:r>
        <w:instrText xml:space="preserve"> REF _Ref182560892 \h </w:instrText>
      </w:r>
      <w:r>
        <w:fldChar w:fldCharType="separate"/>
      </w:r>
      <w:r w:rsidR="00B30F6E" w:rsidRPr="00DD7CCF">
        <w:t xml:space="preserve">Example </w:t>
      </w:r>
      <w:r w:rsidR="00B30F6E">
        <w:rPr>
          <w:noProof/>
        </w:rPr>
        <w:t>7.1.1</w:t>
      </w:r>
      <w:r w:rsidR="00B30F6E" w:rsidRPr="00DD7CCF">
        <w:t>.</w:t>
      </w:r>
      <w:r w:rsidR="00B30F6E">
        <w:rPr>
          <w:noProof/>
        </w:rPr>
        <w:t>A</w:t>
      </w:r>
      <w:r>
        <w:fldChar w:fldCharType="end"/>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8"/>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70AB955" w:rsidR="00E83110" w:rsidRPr="00DD7CCF" w:rsidRDefault="00E83110" w:rsidP="009F585E">
            <w:pPr>
              <w:pStyle w:val="Kpalrs"/>
            </w:pPr>
            <w:bookmarkStart w:id="647" w:name="_Ref182560892"/>
            <w:r w:rsidRPr="00DD7CCF">
              <w:t xml:space="preserve">Example </w:t>
            </w:r>
            <w:r w:rsidR="00542B66">
              <w:fldChar w:fldCharType="begin"/>
            </w:r>
            <w:r w:rsidR="00542B66">
              <w:instrText xml:space="preserve"> STYLEREF 3 \s </w:instrText>
            </w:r>
            <w:r w:rsidR="00542B66">
              <w:fldChar w:fldCharType="separate"/>
            </w:r>
            <w:r w:rsidR="00B30F6E">
              <w:rPr>
                <w:noProof/>
              </w:rPr>
              <w:t>7.1.1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bookmarkEnd w:id="647"/>
            <w:r w:rsidRPr="00DD7CCF">
              <w:t>: complex Tamil numeral</w:t>
            </w:r>
          </w:p>
        </w:tc>
      </w:tr>
      <w:tr w:rsidR="00E83110" w:rsidRPr="00DD7CCF" w14:paraId="6E7A2120" w14:textId="77777777" w:rsidTr="00837BA5">
        <w:tc>
          <w:tcPr>
            <w:tcW w:w="5000" w:type="pct"/>
          </w:tcPr>
          <w:p w14:paraId="6AF25A2B" w14:textId="77777777" w:rsidR="00E83110" w:rsidRPr="00DD7CCF" w:rsidRDefault="00E83110" w:rsidP="009A26BC">
            <w:pPr>
              <w:pStyle w:val="Image"/>
              <w:rPr>
                <w:rStyle w:val="Code"/>
              </w:rPr>
            </w:pPr>
            <w:r w:rsidRPr="00DD7CCF">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9A26BC">
            <w:pPr>
              <w:pStyle w:val="TableNote"/>
              <w:keepNext/>
            </w:pPr>
            <w:r w:rsidRPr="00DD7CCF">
              <w:t xml:space="preserve">the numeral </w:t>
            </w:r>
            <w:bookmarkStart w:id="648"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648"/>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649" w:name="_du4pk4npc5nc" w:colFirst="0" w:colLast="0"/>
      <w:bookmarkStart w:id="650" w:name="_Toc182927893"/>
      <w:bookmarkEnd w:id="649"/>
      <w:r w:rsidRPr="00DD7CCF">
        <w:t>Difficulties in reading numbers</w:t>
      </w:r>
      <w:bookmarkEnd w:id="650"/>
    </w:p>
    <w:p w14:paraId="73970C90" w14:textId="5EB62676"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B30F6E">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6B5499">
        <w:rPr>
          <w:rStyle w:val="Lbjegyzet-hivatkozs"/>
        </w:rPr>
        <w:footnoteReference w:id="42"/>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6B5499">
        <w:rPr>
          <w:rStyle w:val="Lbjegyzet-hivatkozs"/>
        </w:rPr>
        <w:footnoteReference w:id="43"/>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651" w:name="_h6ric5yl5k83" w:colFirst="0" w:colLast="0"/>
      <w:bookmarkStart w:id="652" w:name="_Toc182927894"/>
      <w:bookmarkEnd w:id="651"/>
      <w:r w:rsidRPr="00DD7CCF">
        <w:t>Editorial intervention and numerals</w:t>
      </w:r>
      <w:bookmarkEnd w:id="652"/>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653" w:name="_givjq86nqgzx" w:colFirst="0" w:colLast="0"/>
      <w:bookmarkStart w:id="654" w:name="_Ref72139759"/>
      <w:bookmarkStart w:id="655" w:name="_Toc182927895"/>
      <w:bookmarkEnd w:id="653"/>
      <w:r w:rsidRPr="00DD7CCF">
        <w:t>Numbers expressed in words</w:t>
      </w:r>
      <w:bookmarkEnd w:id="654"/>
      <w:bookmarkEnd w:id="655"/>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656"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657" w:name="_Ref148532549"/>
      <w:bookmarkStart w:id="658" w:name="_Toc182927896"/>
      <w:r w:rsidRPr="00DD7CCF">
        <w:t xml:space="preserve">Tagging </w:t>
      </w:r>
      <w:r w:rsidR="006733B4" w:rsidRPr="00DD7CCF">
        <w:t>language in the edition</w:t>
      </w:r>
      <w:bookmarkEnd w:id="656"/>
      <w:bookmarkEnd w:id="657"/>
      <w:bookmarkEnd w:id="658"/>
    </w:p>
    <w:p w14:paraId="18C630F9" w14:textId="77777777" w:rsidR="00C02B8C" w:rsidRPr="00DD7CCF" w:rsidRDefault="004D2E67" w:rsidP="00E2714A">
      <w:pPr>
        <w:pStyle w:val="Lista"/>
      </w:pPr>
      <w:r w:rsidRPr="00DD7CCF">
        <w:t>this section concerns encoding language within the edition</w:t>
      </w:r>
    </w:p>
    <w:p w14:paraId="06516CBE" w14:textId="30333BE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B30F6E">
        <w:t>10.3</w:t>
      </w:r>
      <w:r w:rsidR="0082156E" w:rsidRPr="00DD7CCF">
        <w:fldChar w:fldCharType="end"/>
      </w:r>
      <w:r w:rsidRPr="00DD7CCF">
        <w:t xml:space="preserve"> for wider applications of language encoding</w:t>
      </w:r>
    </w:p>
    <w:p w14:paraId="7CC575E8" w14:textId="2FC4A3C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B30F6E">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76069D71"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B30F6E">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659" w:name="_klgqi6fi4k5w" w:colFirst="0" w:colLast="0"/>
      <w:bookmarkStart w:id="660" w:name="_Ref43986547"/>
      <w:bookmarkStart w:id="661" w:name="_Toc182927897"/>
      <w:bookmarkEnd w:id="659"/>
      <w:r w:rsidRPr="00DD7CCF">
        <w:t>Inscriptions consisting of sections in different languages</w:t>
      </w:r>
      <w:bookmarkEnd w:id="660"/>
      <w:bookmarkEnd w:id="661"/>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13FE24A5"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B30F6E">
        <w:t>3.2</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662" w:name="_oeygdv1jszl8" w:colFirst="0" w:colLast="0"/>
      <w:bookmarkStart w:id="663" w:name="_Toc182927898"/>
      <w:bookmarkEnd w:id="662"/>
      <w:r w:rsidRPr="00DD7CCF">
        <w:lastRenderedPageBreak/>
        <w:t>Inscriptions containing foreign words or phrases</w:t>
      </w:r>
      <w:bookmarkEnd w:id="663"/>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664" w:name="_jbf4mvmrfbn2" w:colFirst="0" w:colLast="0"/>
      <w:bookmarkStart w:id="665" w:name="_Ref43989327"/>
      <w:bookmarkStart w:id="666" w:name="_Toc182927899"/>
      <w:bookmarkEnd w:id="664"/>
      <w:r w:rsidRPr="00DD7CCF">
        <w:t>Abbreviations</w:t>
      </w:r>
      <w:bookmarkEnd w:id="665"/>
      <w:bookmarkEnd w:id="666"/>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667"/>
      <w:r>
        <w:t xml:space="preserve">more than one word </w:t>
      </w:r>
      <w:commentRangeEnd w:id="667"/>
      <w:r w:rsidR="00742BC0">
        <w:rPr>
          <w:rStyle w:val="Jegyzethivatkozs"/>
          <w:rFonts w:cs="Mangal"/>
        </w:rPr>
        <w:commentReference w:id="667"/>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381C3A74" w14:textId="4A3C817E" w:rsidR="008E6CB2" w:rsidRDefault="008E6CB2" w:rsidP="008E6CB2">
      <w:pPr>
        <w:pStyle w:val="Lista"/>
      </w:pPr>
      <w:r>
        <w:t xml:space="preserve">see also </w:t>
      </w:r>
      <w:r>
        <w:fldChar w:fldCharType="begin"/>
      </w:r>
      <w:r>
        <w:instrText xml:space="preserve"> REF _Ref182560821 \h </w:instrText>
      </w:r>
      <w:r>
        <w:fldChar w:fldCharType="separate"/>
      </w:r>
      <w:r w:rsidR="00B30F6E" w:rsidRPr="00DD7CCF">
        <w:t xml:space="preserve">Example </w:t>
      </w:r>
      <w:r w:rsidR="00B30F6E">
        <w:rPr>
          <w:noProof/>
        </w:rPr>
        <w:t>4.2.2</w:t>
      </w:r>
      <w:r w:rsidR="00B30F6E" w:rsidRPr="00DD7CCF">
        <w:t>.</w:t>
      </w:r>
      <w:r w:rsidR="00B30F6E">
        <w:rPr>
          <w:noProof/>
        </w:rPr>
        <w:t>A</w:t>
      </w:r>
      <w:r>
        <w:fldChar w:fldCharType="end"/>
      </w:r>
    </w:p>
    <w:p w14:paraId="657FB164" w14:textId="70439131" w:rsidR="00796BEE" w:rsidRPr="00DD7CCF" w:rsidRDefault="00796BEE" w:rsidP="00EB2024">
      <w:pPr>
        <w:pStyle w:val="Cmsor3"/>
      </w:pPr>
      <w:bookmarkStart w:id="668" w:name="_Ref122445893"/>
      <w:bookmarkStart w:id="669" w:name="_Toc182927900"/>
      <w:r>
        <w:t>Expanding (resolving) abbreviations</w:t>
      </w:r>
      <w:bookmarkEnd w:id="668"/>
      <w:bookmarkEnd w:id="669"/>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lastRenderedPageBreak/>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6B5499">
        <w:rPr>
          <w:rStyle w:val="Lbjegyzet-hivatkozs"/>
        </w:rPr>
        <w:footnoteReference w:id="44"/>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rPr>
        <w:t xml:space="preserve">) </w:t>
      </w:r>
      <w:r>
        <w:t>may be resolved using the same method</w:t>
      </w:r>
      <w:r w:rsidR="00094A21" w:rsidRPr="006B5499">
        <w:rPr>
          <w:rStyle w:val="Lbjegyzet-hivatkozs"/>
        </w:rPr>
        <w:footnoteReference w:id="45"/>
      </w:r>
    </w:p>
    <w:p w14:paraId="02841B8F" w14:textId="61BDD317"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B30F6E">
        <w:t>4.2.3.5</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670" w:name="_y8d6jllfz1" w:colFirst="0" w:colLast="0"/>
      <w:bookmarkStart w:id="671" w:name="_Ref43978612"/>
      <w:bookmarkStart w:id="672" w:name="_Toc182927901"/>
      <w:bookmarkEnd w:id="670"/>
      <w:r w:rsidRPr="00DD7CCF">
        <w:t xml:space="preserve">Optional </w:t>
      </w:r>
      <w:r w:rsidR="006733B4" w:rsidRPr="00DD7CCF">
        <w:t>encoding of semantic features</w:t>
      </w:r>
      <w:bookmarkEnd w:id="671"/>
      <w:bookmarkEnd w:id="672"/>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673" w:name="_if22uogatvm3" w:colFirst="0" w:colLast="0"/>
      <w:bookmarkStart w:id="674" w:name="_Toc182927902"/>
      <w:bookmarkEnd w:id="673"/>
      <w:r w:rsidRPr="00DD7CCF">
        <w:t>Personal names</w:t>
      </w:r>
      <w:bookmarkEnd w:id="674"/>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2D559D1A"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B30F6E">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8"/>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0B62FA35" w:rsidR="00FE4C29" w:rsidRPr="00DD7CCF" w:rsidRDefault="00FE4C29" w:rsidP="009F585E">
            <w:pPr>
              <w:pStyle w:val="Kpalrs"/>
            </w:pPr>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7.4.1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675" w:name="_3pq8h4icqxh2" w:colFirst="0" w:colLast="0"/>
      <w:bookmarkStart w:id="676" w:name="_Toc182927903"/>
      <w:bookmarkEnd w:id="675"/>
      <w:r w:rsidRPr="00DD7CCF">
        <w:t>Adding ranks and roles to names</w:t>
      </w:r>
      <w:bookmarkEnd w:id="676"/>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F1AFB0C" w:rsidR="00C011E1" w:rsidRPr="00DD7CCF" w:rsidRDefault="00C011E1" w:rsidP="009F585E">
            <w:pPr>
              <w:pStyle w:val="Kpalrs"/>
            </w:pPr>
            <w:bookmarkStart w:id="677" w:name="_kzswls62u25y" w:colFirst="0" w:colLast="0"/>
            <w:bookmarkEnd w:id="677"/>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7.4.2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678" w:name="_l50o1bs9vq7k" w:colFirst="0" w:colLast="0"/>
      <w:bookmarkStart w:id="679" w:name="_Toc182927904"/>
      <w:bookmarkEnd w:id="678"/>
      <w:r w:rsidRPr="00DD7CCF">
        <w:t>Place names</w:t>
      </w:r>
      <w:bookmarkEnd w:id="679"/>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5BD2B"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B30F6E">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8"/>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428CF831" w:rsidR="00C011E1" w:rsidRPr="00DD7CCF" w:rsidRDefault="00C011E1" w:rsidP="009F585E">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7.4.3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680" w:name="_s4eo5ge9e49x" w:colFirst="0" w:colLast="0"/>
      <w:bookmarkStart w:id="681" w:name="_Toc182927905"/>
      <w:bookmarkEnd w:id="680"/>
      <w:r w:rsidRPr="00DD7CCF">
        <w:t>Measurements</w:t>
      </w:r>
      <w:bookmarkEnd w:id="681"/>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4B37996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B30F6E">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8"/>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19AAABCE" w:rsidR="00C011E1" w:rsidRPr="00DD7CCF" w:rsidRDefault="00C011E1" w:rsidP="009F585E">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7.4.4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682" w:name="_j6ih485s14j7" w:colFirst="0" w:colLast="0"/>
      <w:bookmarkStart w:id="683" w:name="_Toc182927906"/>
      <w:bookmarkEnd w:id="682"/>
      <w:r w:rsidRPr="00DD7CCF">
        <w:t>Tagged semantic features interacting with text or markup</w:t>
      </w:r>
      <w:bookmarkEnd w:id="683"/>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2ED7F03A"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B30F6E">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EBA8747" w:rsidR="00C011E1" w:rsidRPr="00DD7CCF" w:rsidRDefault="00C011E1" w:rsidP="009F585E">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7.4.5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684" w:name="_2s6au4dtqyfr" w:colFirst="0" w:colLast="0"/>
      <w:bookmarkStart w:id="685" w:name="_Ref43990481"/>
      <w:bookmarkStart w:id="686" w:name="_Toc182927907"/>
      <w:bookmarkEnd w:id="684"/>
      <w:r w:rsidRPr="00DD7CCF">
        <w:t xml:space="preserve">Visual </w:t>
      </w:r>
      <w:r w:rsidR="006733B4" w:rsidRPr="00DD7CCF">
        <w:t>features</w:t>
      </w:r>
      <w:bookmarkEnd w:id="685"/>
      <w:bookmarkEnd w:id="686"/>
    </w:p>
    <w:p w14:paraId="7705E048" w14:textId="77777777" w:rsidR="00926092" w:rsidRPr="00DD7CCF" w:rsidRDefault="00926092" w:rsidP="00EB2024">
      <w:pPr>
        <w:pStyle w:val="Cmsor3"/>
      </w:pPr>
      <w:bookmarkStart w:id="687" w:name="_lj3p4hxrzblk" w:colFirst="0" w:colLast="0"/>
      <w:bookmarkStart w:id="688" w:name="_Ref43989139"/>
      <w:bookmarkStart w:id="689" w:name="_Toc182927908"/>
      <w:bookmarkStart w:id="690" w:name="_Ref43989046"/>
      <w:bookmarkEnd w:id="687"/>
      <w:commentRangeStart w:id="691"/>
      <w:r w:rsidRPr="00DD7CCF">
        <w:t>Scribal Hands</w:t>
      </w:r>
      <w:bookmarkEnd w:id="688"/>
      <w:commentRangeEnd w:id="691"/>
      <w:r w:rsidR="00A61239">
        <w:rPr>
          <w:rStyle w:val="Jegyzethivatkozs"/>
          <w:rFonts w:ascii="Gentium Plus" w:hAnsi="Gentium Plus" w:cs="Mangal"/>
          <w:kern w:val="0"/>
        </w:rPr>
        <w:commentReference w:id="691"/>
      </w:r>
      <w:bookmarkEnd w:id="689"/>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75FDC086"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B30F6E">
        <w:t>7.5.5</w:t>
      </w:r>
      <w:r w:rsidRPr="00DD7CCF">
        <w:fldChar w:fldCharType="end"/>
      </w:r>
      <w:r>
        <w:t xml:space="preserve"> and §</w:t>
      </w:r>
      <w:r>
        <w:fldChar w:fldCharType="begin"/>
      </w:r>
      <w:r>
        <w:instrText xml:space="preserve"> REF _Ref43987586 \r \h </w:instrText>
      </w:r>
      <w:r>
        <w:fldChar w:fldCharType="separate"/>
      </w:r>
      <w:r w:rsidR="00B30F6E">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B30F6E">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6B5499">
        <w:rPr>
          <w:rStyle w:val="Lbjegyzet-hivatkozs"/>
        </w:rPr>
        <w:footnoteReference w:id="46"/>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692" w:name="_Ref134025629"/>
      <w:bookmarkStart w:id="693" w:name="_Toc182927909"/>
      <w:r w:rsidRPr="00DD7CCF">
        <w:lastRenderedPageBreak/>
        <w:t>The scope of visual features encoded in attributes</w:t>
      </w:r>
      <w:bookmarkEnd w:id="690"/>
      <w:bookmarkEnd w:id="692"/>
      <w:bookmarkEnd w:id="693"/>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5A1C095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B30F6E">
        <w:t>3.2</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B30F6E">
        <w:t>3.8.4</w:t>
      </w:r>
      <w:r w:rsidR="00194541" w:rsidRPr="00DD7CCF">
        <w:fldChar w:fldCharType="end"/>
      </w:r>
      <w:r w:rsidRPr="00DD7CCF">
        <w:t>)</w:t>
      </w:r>
    </w:p>
    <w:p w14:paraId="10733230" w14:textId="4BD23E5D"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B30F6E">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B30F6E">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6B5499">
        <w:rPr>
          <w:rStyle w:val="Lbjegyzet-hivatkozs"/>
        </w:rPr>
        <w:footnoteReference w:id="47"/>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6B5499">
        <w:rPr>
          <w:rStyle w:val="Lbjegyzet-hivatkozs"/>
        </w:rPr>
        <w:footnoteReference w:id="48"/>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694" w:name="_c0467s7j2myi" w:colFirst="0" w:colLast="0"/>
      <w:bookmarkStart w:id="695" w:name="_Ref43987598"/>
      <w:bookmarkStart w:id="696" w:name="_Toc182927910"/>
      <w:bookmarkEnd w:id="694"/>
      <w:r w:rsidRPr="00DD7CCF">
        <w:t>Alignment</w:t>
      </w:r>
      <w:bookmarkEnd w:id="695"/>
      <w:bookmarkEnd w:id="696"/>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7189D7EE"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B30F6E">
        <w:t>3.2</w:t>
      </w:r>
      <w:r w:rsidR="00C927BB" w:rsidRPr="00DD7CCF">
        <w:fldChar w:fldCharType="end"/>
      </w:r>
      <w:r w:rsidRPr="00DD7CCF">
        <w:t>)</w:t>
      </w:r>
    </w:p>
    <w:p w14:paraId="383859D0" w14:textId="06A8E0A6"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B30F6E">
        <w:t>3.8.4</w:t>
      </w:r>
      <w:r w:rsidR="00194541" w:rsidRPr="00DD7CCF">
        <w:fldChar w:fldCharType="end"/>
      </w:r>
      <w:r w:rsidRPr="00DD7CCF">
        <w:t>)</w:t>
      </w:r>
    </w:p>
    <w:p w14:paraId="64DA657D" w14:textId="11594B53"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B30F6E">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324945C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B30F6E">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8"/>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571E91C6" w:rsidR="00C011E1" w:rsidRPr="00DD7CCF" w:rsidRDefault="00C011E1" w:rsidP="009F585E">
            <w:pPr>
              <w:pStyle w:val="Kpalrs"/>
            </w:pPr>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7.5.3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encoding line alignment</w:t>
            </w:r>
          </w:p>
        </w:tc>
      </w:tr>
      <w:tr w:rsidR="00C011E1" w:rsidRPr="00DD7CCF" w14:paraId="434FBF21" w14:textId="77777777" w:rsidTr="00837BA5">
        <w:tc>
          <w:tcPr>
            <w:tcW w:w="5000" w:type="pct"/>
            <w:vAlign w:val="center"/>
          </w:tcPr>
          <w:p w14:paraId="6ABBD7B9" w14:textId="77777777" w:rsidR="00C011E1" w:rsidRPr="00DD7CCF" w:rsidRDefault="00C011E1" w:rsidP="007B52A3">
            <w:pPr>
              <w:pStyle w:val="Image"/>
              <w:rPr>
                <w:rStyle w:val="Code"/>
              </w:rPr>
            </w:pPr>
            <w:r w:rsidRPr="00DD7CCF">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697" w:name="_gjt7ggwzx2z5" w:colFirst="0" w:colLast="0"/>
      <w:bookmarkStart w:id="698" w:name="_Ref43984782"/>
      <w:bookmarkStart w:id="699" w:name="_Toc182927911"/>
      <w:bookmarkEnd w:id="697"/>
      <w:r w:rsidRPr="00DD7CCF">
        <w:t>Directionality and orientation</w:t>
      </w:r>
      <w:bookmarkEnd w:id="698"/>
      <w:bookmarkEnd w:id="699"/>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6B5499">
        <w:rPr>
          <w:rStyle w:val="Lbjegyzet-hivatkozs"/>
        </w:rPr>
        <w:footnoteReference w:id="49"/>
      </w:r>
      <w:r w:rsidRPr="00DD7CCF">
        <w:t xml:space="preserve"> to one of the following elements </w:t>
      </w:r>
      <w:r w:rsidRPr="00E24F87">
        <w:rPr>
          <w:noProof/>
        </w:rPr>
        <w:t>(</w:t>
      </w:r>
      <w:r w:rsidRPr="00DD7CCF">
        <w:t>but not to any other element):</w:t>
      </w:r>
    </w:p>
    <w:p w14:paraId="0376D7A9" w14:textId="72084E7C"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B30F6E">
        <w:t>3.2</w:t>
      </w:r>
      <w:r w:rsidR="00C927BB" w:rsidRPr="00DD7CCF">
        <w:fldChar w:fldCharType="end"/>
      </w:r>
      <w:r w:rsidRPr="00DD7CCF">
        <w:t>)</w:t>
      </w:r>
    </w:p>
    <w:p w14:paraId="013C2D57" w14:textId="7E678EFF"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B30F6E">
        <w:t>3.8.4</w:t>
      </w:r>
      <w:r w:rsidR="00194541" w:rsidRPr="00DD7CCF">
        <w:fldChar w:fldCharType="end"/>
      </w:r>
      <w:r w:rsidRPr="00DD7CCF">
        <w:t>)</w:t>
      </w:r>
    </w:p>
    <w:p w14:paraId="7CA405E5" w14:textId="3A215AC0"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B30F6E">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700" w:name="_vj2ep179y4tp" w:colFirst="0" w:colLast="0"/>
      <w:bookmarkStart w:id="701" w:name="_Ref43985361"/>
      <w:bookmarkStart w:id="702" w:name="_Toc182927912"/>
      <w:bookmarkEnd w:id="700"/>
      <w:commentRangeStart w:id="703"/>
      <w:r w:rsidRPr="00DD7CCF">
        <w:t>Script</w:t>
      </w:r>
      <w:bookmarkEnd w:id="701"/>
      <w:commentRangeEnd w:id="703"/>
      <w:r w:rsidR="00A61239">
        <w:rPr>
          <w:rStyle w:val="Jegyzethivatkozs"/>
          <w:rFonts w:ascii="Gentium Plus" w:hAnsi="Gentium Plus" w:cs="Mangal"/>
          <w:kern w:val="0"/>
        </w:rPr>
        <w:commentReference w:id="703"/>
      </w:r>
      <w:bookmarkEnd w:id="702"/>
    </w:p>
    <w:p w14:paraId="19B22CCF" w14:textId="0E7596F0"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B30F6E">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4B9C16D9"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B30F6E">
        <w:t>7.5.1</w:t>
      </w:r>
      <w:r>
        <w:fldChar w:fldCharType="end"/>
      </w:r>
    </w:p>
    <w:p w14:paraId="6F5F63F3" w14:textId="3BCE13BB"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B30F6E">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6E47D7F3" w:rsidR="00B63A76" w:rsidRDefault="00B63A76" w:rsidP="00B63A76">
      <w:pPr>
        <w:pStyle w:val="Lista2"/>
      </w:pPr>
      <w:r>
        <w:t>a code for classification, taken from the project’s vocabulary for Script class</w:t>
      </w:r>
      <w:r w:rsidRPr="006B5499">
        <w:rPr>
          <w:rStyle w:val="Lbjegyzet-hivatkozs"/>
        </w:rPr>
        <w:footnoteReference w:id="50"/>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6B5499">
        <w:rPr>
          <w:rStyle w:val="Lbjegyzet-hivatkozs"/>
        </w:rPr>
        <w:footnoteReference w:id="51"/>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51EE34B6"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B30F6E">
        <w:t>3.2</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69A7213A"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B30F6E">
        <w:t>3.2.1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FA0732">
        <w:rPr>
          <w:rStyle w:val="ForeignTamilGrantha"/>
        </w:rPr>
        <w:t>𑌤𑍍𑌰𑌿𑌭𑍁</w:t>
      </w:r>
      <w:r w:rsidRPr="00FA0732">
        <w:rPr>
          <w:rStyle w:val="ForeignTamilGrantha"/>
          <w:rFonts w:hint="cs"/>
          <w:cs/>
        </w:rPr>
        <w:t>வ</w:t>
      </w:r>
      <w:r w:rsidRPr="00FA0732">
        <w:rPr>
          <w:rStyle w:val="ForeignTamilGrantha"/>
          <w:rFonts w:ascii="Nirmala UI" w:hAnsi="Nirmala UI" w:cs="Nirmala UI" w:hint="cs"/>
          <w:cs/>
        </w:rPr>
        <w:t>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704" w:name="_alr4dlls2gjb" w:colFirst="0" w:colLast="0"/>
      <w:bookmarkStart w:id="705" w:name="_Ref43987586"/>
      <w:bookmarkStart w:id="706" w:name="_Toc182927913"/>
      <w:bookmarkEnd w:id="704"/>
      <w:r w:rsidRPr="00DD7CCF">
        <w:lastRenderedPageBreak/>
        <w:t>Lettering</w:t>
      </w:r>
      <w:bookmarkEnd w:id="705"/>
      <w:bookmarkEnd w:id="706"/>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CACF4F4"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B30F6E">
        <w:t>7.5.5</w:t>
      </w:r>
      <w:r w:rsidR="00780A5D" w:rsidRPr="00DD7CCF">
        <w:fldChar w:fldCharType="end"/>
      </w:r>
      <w:r w:rsidRPr="00DD7CCF">
        <w:t xml:space="preserve"> above</w:t>
      </w:r>
    </w:p>
    <w:p w14:paraId="182F8E43" w14:textId="103767F2"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B30F6E">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707" w:name="_msv3i980wz4v" w:colFirst="0" w:colLast="0"/>
      <w:bookmarkStart w:id="708" w:name="_Ref122447347"/>
      <w:bookmarkStart w:id="709" w:name="_Toc182927914"/>
      <w:bookmarkStart w:id="710" w:name="_Ref43978966"/>
      <w:bookmarkEnd w:id="707"/>
      <w:r>
        <w:t>Highlighting text for internal review</w:t>
      </w:r>
      <w:bookmarkEnd w:id="708"/>
      <w:bookmarkEnd w:id="709"/>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711" w:name="_Toc182927915"/>
      <w:r w:rsidRPr="00DD7CCF">
        <w:lastRenderedPageBreak/>
        <w:t xml:space="preserve">General </w:t>
      </w:r>
      <w:r w:rsidR="006733B4" w:rsidRPr="00DD7CCF">
        <w:t>guidance for tidy XML code</w:t>
      </w:r>
      <w:bookmarkEnd w:id="710"/>
      <w:bookmarkEnd w:id="711"/>
    </w:p>
    <w:p w14:paraId="0EF89728" w14:textId="76CCDA3A" w:rsidR="00C02B8C" w:rsidRPr="00DD7CCF" w:rsidRDefault="004D2E67" w:rsidP="00EB2024">
      <w:pPr>
        <w:pStyle w:val="Cmsor2"/>
      </w:pPr>
      <w:bookmarkStart w:id="712" w:name="_udlxmxv788yo" w:colFirst="0" w:colLast="0"/>
      <w:bookmarkStart w:id="713" w:name="_Ref43985198"/>
      <w:bookmarkStart w:id="714" w:name="_Toc182927916"/>
      <w:bookmarkEnd w:id="712"/>
      <w:r w:rsidRPr="00DD7CCF">
        <w:t xml:space="preserve">Spaces and </w:t>
      </w:r>
      <w:r w:rsidR="006733B4" w:rsidRPr="00DD7CCF">
        <w:t>new lines in the code</w:t>
      </w:r>
      <w:bookmarkEnd w:id="713"/>
      <w:bookmarkEnd w:id="714"/>
    </w:p>
    <w:p w14:paraId="71CB8656" w14:textId="3B807388" w:rsidR="00C02B8C" w:rsidRPr="00DD7CCF" w:rsidRDefault="004D2E67" w:rsidP="00EB2024">
      <w:pPr>
        <w:pStyle w:val="Cmsor3"/>
      </w:pPr>
      <w:bookmarkStart w:id="715" w:name="_i3nexhtm21xy" w:colFirst="0" w:colLast="0"/>
      <w:bookmarkStart w:id="716" w:name="_Ref43989206"/>
      <w:bookmarkStart w:id="717" w:name="_Toc182927917"/>
      <w:bookmarkEnd w:id="715"/>
      <w:r w:rsidRPr="00DD7CCF">
        <w:t>White space</w:t>
      </w:r>
      <w:bookmarkEnd w:id="716"/>
      <w:bookmarkEnd w:id="717"/>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6B5499">
        <w:rPr>
          <w:rStyle w:val="Lbjegyzet-hivatkozs"/>
        </w:rPr>
        <w:footnoteReference w:id="52"/>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718" w:name="_8hshbbqbehg5" w:colFirst="0" w:colLast="0"/>
      <w:bookmarkStart w:id="719" w:name="_Ref43984944"/>
      <w:bookmarkStart w:id="720" w:name="_Toc182927918"/>
      <w:bookmarkEnd w:id="718"/>
      <w:r w:rsidRPr="00DD7CCF">
        <w:t>Editorial spaces and markup</w:t>
      </w:r>
      <w:bookmarkEnd w:id="719"/>
      <w:bookmarkEnd w:id="720"/>
    </w:p>
    <w:p w14:paraId="5C031BB8" w14:textId="3F8A006D"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B30F6E">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0FB8259A" w:rsidR="00C02B8C" w:rsidRDefault="00132DCD" w:rsidP="00E2714A">
      <w:pPr>
        <w:pStyle w:val="Lista3"/>
      </w:pPr>
      <w:r w:rsidRPr="00132DCD">
        <w:t>between symbols (§</w:t>
      </w:r>
      <w:r>
        <w:fldChar w:fldCharType="begin"/>
      </w:r>
      <w:r>
        <w:instrText xml:space="preserve"> REF _Ref43978591 \r \h </w:instrText>
      </w:r>
      <w:r>
        <w:fldChar w:fldCharType="separate"/>
      </w:r>
      <w:r w:rsidR="00B30F6E">
        <w:t>4.2</w:t>
      </w:r>
      <w:r>
        <w:fldChar w:fldCharType="end"/>
      </w:r>
      <w:r w:rsidRPr="00132DCD">
        <w:t>) of any kind and following text</w:t>
      </w:r>
    </w:p>
    <w:p w14:paraId="4489D6F0" w14:textId="2FAB74F4" w:rsidR="00132DCD" w:rsidRDefault="00132DCD" w:rsidP="00132DCD">
      <w:pPr>
        <w:pStyle w:val="Lista3"/>
      </w:pPr>
      <w:r>
        <w:t>between symbols and preceding text, except for symbols encoded as punctuation marks (§</w:t>
      </w:r>
      <w:r w:rsidR="00CB56FA">
        <w:fldChar w:fldCharType="begin"/>
      </w:r>
      <w:r w:rsidR="00CB56FA">
        <w:instrText xml:space="preserve"> REF _Ref182580335 \r \h </w:instrText>
      </w:r>
      <w:r w:rsidR="00CB56FA">
        <w:fldChar w:fldCharType="separate"/>
      </w:r>
      <w:r w:rsidR="00B30F6E">
        <w:t>4.2.3.3</w:t>
      </w:r>
      <w:r w:rsidR="00CB56FA">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721" w:name="_xg74xrj1ejbr" w:colFirst="0" w:colLast="0"/>
      <w:bookmarkStart w:id="722" w:name="_Toc182927919"/>
      <w:bookmarkEnd w:id="721"/>
      <w:r w:rsidRPr="00DD7CCF">
        <w:t>Editorial hyphens and markup</w:t>
      </w:r>
      <w:bookmarkEnd w:id="722"/>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60C8CE14"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B30F6E">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723" w:name="_7ept2hrl5gak" w:colFirst="0" w:colLast="0"/>
      <w:bookmarkStart w:id="724" w:name="_Ref43978660"/>
      <w:bookmarkStart w:id="725" w:name="_Toc182927920"/>
      <w:bookmarkEnd w:id="723"/>
      <w:r w:rsidRPr="00DD7CCF">
        <w:t xml:space="preserve">Top to </w:t>
      </w:r>
      <w:r w:rsidR="006733B4" w:rsidRPr="00DD7CCF">
        <w:t>bottom hierarchy</w:t>
      </w:r>
      <w:bookmarkEnd w:id="724"/>
      <w:bookmarkEnd w:id="725"/>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726" w:name="_oo0c5sndse6h" w:colFirst="0" w:colLast="0"/>
      <w:bookmarkStart w:id="727" w:name="_Ref43979443"/>
      <w:bookmarkStart w:id="728" w:name="_Toc182927921"/>
      <w:bookmarkEnd w:id="726"/>
      <w:r w:rsidRPr="00644A27">
        <w:t>Tier 1, b</w:t>
      </w:r>
      <w:r w:rsidR="004D2E67" w:rsidRPr="00DD7CCF">
        <w:t>lock-level elements representing XML structure and extrinsic structure</w:t>
      </w:r>
      <w:bookmarkEnd w:id="727"/>
      <w:bookmarkEnd w:id="728"/>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3A6F28FB"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B30F6E">
        <w:t>3.2</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729" w:name="_avslxtgod3of" w:colFirst="0" w:colLast="0"/>
      <w:bookmarkStart w:id="730" w:name="_Toc182927922"/>
      <w:bookmarkEnd w:id="729"/>
      <w:r w:rsidRPr="00644A27">
        <w:t>Tier 2, b</w:t>
      </w:r>
      <w:r w:rsidR="004D2E67" w:rsidRPr="00DD7CCF">
        <w:t>lock-level elements representing intrinsic structure</w:t>
      </w:r>
      <w:bookmarkEnd w:id="730"/>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4276EAE3" w:rsidR="00C02B8C"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B30F6E">
        <w:t>3.8.4</w:t>
      </w:r>
      <w:r w:rsidR="00194541" w:rsidRPr="00DD7CCF">
        <w:fldChar w:fldCharType="end"/>
      </w:r>
      <w:r w:rsidRPr="00DD7CCF">
        <w:t>)</w:t>
      </w:r>
    </w:p>
    <w:p w14:paraId="711AABC6" w14:textId="59DC63DF" w:rsidR="00972854" w:rsidRPr="00DD7CCF" w:rsidRDefault="00972854" w:rsidP="00E2714A">
      <w:pPr>
        <w:pStyle w:val="Lista"/>
      </w:pPr>
      <w:r w:rsidRPr="00DD7CCF">
        <w:t xml:space="preserve">as a special block-level container, </w:t>
      </w:r>
      <w:r w:rsidRPr="00DD7CCF">
        <w:rPr>
          <w:rStyle w:val="Code"/>
        </w:rPr>
        <w:t>&lt;</w:t>
      </w:r>
      <w:r>
        <w:rPr>
          <w:rStyle w:val="Code"/>
        </w:rPr>
        <w:t>list</w:t>
      </w:r>
      <w:r w:rsidRPr="00DD7CCF">
        <w:rPr>
          <w:rStyle w:val="Code"/>
        </w:rPr>
        <w:t>&gt;</w:t>
      </w:r>
      <w:r w:rsidRPr="00DD7CCF">
        <w:t xml:space="preserve"> will </w:t>
      </w:r>
      <w:r>
        <w:t xml:space="preserve">always </w:t>
      </w:r>
      <w:r w:rsidRPr="00DD7CCF">
        <w:t>be nested within</w:t>
      </w:r>
      <w:r>
        <w:t xml:space="preserve"> </w:t>
      </w:r>
      <w:r w:rsidRPr="00DD7CCF">
        <w:rPr>
          <w:rStyle w:val="Code"/>
        </w:rPr>
        <w:t>&lt;p&gt;</w:t>
      </w:r>
    </w:p>
    <w:p w14:paraId="2BBF4B3E" w14:textId="2BC2E699" w:rsidR="00C02B8C" w:rsidRPr="00DD7CCF" w:rsidRDefault="00644A27" w:rsidP="00EB2024">
      <w:pPr>
        <w:pStyle w:val="Cmsor3"/>
      </w:pPr>
      <w:bookmarkStart w:id="731" w:name="_b4084bcsknv2" w:colFirst="0" w:colLast="0"/>
      <w:bookmarkStart w:id="732" w:name="_Ref43979552"/>
      <w:bookmarkStart w:id="733" w:name="_Toc182927923"/>
      <w:bookmarkEnd w:id="731"/>
      <w:r w:rsidRPr="00644A27">
        <w:t>Tier 3, e</w:t>
      </w:r>
      <w:r w:rsidR="004D2E67" w:rsidRPr="00DD7CCF">
        <w:t>mpty elements representing extrinsic structure</w:t>
      </w:r>
      <w:bookmarkEnd w:id="732"/>
      <w:bookmarkEnd w:id="733"/>
    </w:p>
    <w:p w14:paraId="64B6605D" w14:textId="3A51A8BB"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B30F6E">
        <w:t>3.5.2</w:t>
      </w:r>
      <w:r w:rsidR="00E078CA" w:rsidRPr="00DD7CCF">
        <w:fldChar w:fldCharType="end"/>
      </w:r>
      <w:r w:rsidRPr="00DD7CCF">
        <w:t xml:space="preserve">), page beginnings </w:t>
      </w:r>
      <w:r w:rsidRPr="00E24F87">
        <w:rPr>
          <w:noProof/>
        </w:rPr>
        <w:t>(</w:t>
      </w:r>
      <w:r w:rsidR="003C3D87" w:rsidRPr="00DD7CCF">
        <w:t>§</w:t>
      </w:r>
      <w:r w:rsidR="00CB56FA">
        <w:fldChar w:fldCharType="begin"/>
      </w:r>
      <w:r w:rsidR="00CB56FA">
        <w:instrText xml:space="preserve"> REF _Ref182580228 \r \h </w:instrText>
      </w:r>
      <w:r w:rsidR="00CB56FA">
        <w:fldChar w:fldCharType="separate"/>
      </w:r>
      <w:r w:rsidR="00B30F6E">
        <w:t>0</w:t>
      </w:r>
      <w:r w:rsidR="00CB56FA">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B30F6E">
        <w:t>3.4.3</w:t>
      </w:r>
      <w:r w:rsidR="000A421D" w:rsidRPr="00DD7CCF">
        <w:fldChar w:fldCharType="end"/>
      </w:r>
      <w:r w:rsidRPr="00DD7CCF">
        <w:t xml:space="preserve">), must normally be placed within </w:t>
      </w:r>
      <w:r w:rsidR="00644A27">
        <w:t>tier</w:t>
      </w:r>
      <w:r w:rsidRPr="00DD7CCF">
        <w:t>-2 elements</w:t>
      </w:r>
      <w:r w:rsidRPr="006B5499">
        <w:rPr>
          <w:rStyle w:val="Lbjegyzet-hivatkozs"/>
        </w:rPr>
        <w:footnoteReference w:id="53"/>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74CF6DC6"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CB56FA">
        <w:fldChar w:fldCharType="begin"/>
      </w:r>
      <w:r w:rsidR="00CB56FA">
        <w:instrText xml:space="preserve"> REF _Ref182318940 \r \h </w:instrText>
      </w:r>
      <w:r w:rsidR="00CB56FA">
        <w:fldChar w:fldCharType="separate"/>
      </w:r>
      <w:r w:rsidR="00B30F6E">
        <w:t>3.4.2.1</w:t>
      </w:r>
      <w:r w:rsidR="00CB56FA">
        <w:fldChar w:fldCharType="end"/>
      </w:r>
      <w:r w:rsidRPr="00DD7CCF">
        <w:t>), which have no associated text</w:t>
      </w:r>
    </w:p>
    <w:p w14:paraId="09184C4F" w14:textId="7853EA6E"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B30F6E">
        <w:t>5.4.7</w:t>
      </w:r>
      <w:r w:rsidR="009A6168" w:rsidRPr="00DD7CCF">
        <w:fldChar w:fldCharType="end"/>
      </w:r>
      <w:r w:rsidRPr="00DD7CCF">
        <w:t>)</w:t>
      </w:r>
    </w:p>
    <w:p w14:paraId="043431DE" w14:textId="3187BA18" w:rsidR="00C02B8C" w:rsidRPr="00DD7CCF" w:rsidRDefault="00644A27" w:rsidP="00EB2024">
      <w:pPr>
        <w:pStyle w:val="Cmsor3"/>
      </w:pPr>
      <w:bookmarkStart w:id="734" w:name="_6kukm0ycu92" w:colFirst="0" w:colLast="0"/>
      <w:bookmarkStart w:id="735" w:name="_Ref43979566"/>
      <w:bookmarkStart w:id="736" w:name="_Toc182927924"/>
      <w:bookmarkEnd w:id="734"/>
      <w:r w:rsidRPr="00644A27">
        <w:t>Tier 4, e</w:t>
      </w:r>
      <w:r w:rsidR="004D2E67" w:rsidRPr="00DD7CCF">
        <w:t>mpty elements representing local features</w:t>
      </w:r>
      <w:bookmarkEnd w:id="735"/>
      <w:bookmarkEnd w:id="736"/>
    </w:p>
    <w:p w14:paraId="6169C9D8" w14:textId="4CA5DD7E"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B30F6E">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B30F6E">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B30F6E">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32CAB5F2"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B30F6E">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8"/>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687EE3C0" w:rsidR="00DA6CDB" w:rsidRPr="00DD7CCF" w:rsidRDefault="00DA6CDB" w:rsidP="009F585E">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8.2.4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A26BC">
            <w:pPr>
              <w:pStyle w:val="CodeParagraph"/>
              <w:keepNext/>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737" w:name="_jr9td4xsvig6" w:colFirst="0" w:colLast="0"/>
      <w:bookmarkStart w:id="738" w:name="_Ref43987901"/>
      <w:bookmarkStart w:id="739" w:name="_Toc182927925"/>
      <w:bookmarkEnd w:id="737"/>
      <w:r w:rsidRPr="00644A27">
        <w:t>Tier 5, p</w:t>
      </w:r>
      <w:r w:rsidR="004D2E67" w:rsidRPr="00DD7CCF">
        <w:t>hrase-level elements</w:t>
      </w:r>
      <w:bookmarkEnd w:id="738"/>
      <w:bookmarkEnd w:id="739"/>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420E63D0"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B30F6E">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B30F6E">
        <w:t>7.5.5</w:t>
      </w:r>
      <w:r w:rsidR="00780A5D" w:rsidRPr="00DD7CCF">
        <w:fldChar w:fldCharType="end"/>
      </w:r>
      <w:r w:rsidRPr="00DD7CCF">
        <w:t>)</w:t>
      </w:r>
    </w:p>
    <w:p w14:paraId="753E0D49" w14:textId="1D5538BD"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B30F6E">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B30F6E">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B30F6E">
        <w:t>7.2</w:t>
      </w:r>
      <w:r w:rsidR="00270CD8">
        <w:fldChar w:fldCharType="end"/>
      </w:r>
      <w:r w:rsidRPr="00DD7CCF">
        <w:t>)</w:t>
      </w:r>
    </w:p>
    <w:p w14:paraId="6890A4C6" w14:textId="42DBC3C8"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B30F6E">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B30F6E">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B30F6E">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A6E51E1" w:rsidR="00DA6CDB" w:rsidRPr="00DD7CCF" w:rsidRDefault="00DA6CDB" w:rsidP="009F585E">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8.2.5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50B2E938" w:rsidR="00DA6CDB" w:rsidRPr="00DD7CCF" w:rsidRDefault="00DA6CDB" w:rsidP="009F585E">
            <w:pPr>
              <w:pStyle w:val="Kpalrs"/>
            </w:pPr>
            <w:bookmarkStart w:id="740" w:name="_Ref44072089"/>
            <w:r w:rsidRPr="00DD7CCF">
              <w:t xml:space="preserve">Example </w:t>
            </w:r>
            <w:r w:rsidR="00542B66">
              <w:fldChar w:fldCharType="begin"/>
            </w:r>
            <w:r w:rsidR="00542B66">
              <w:instrText xml:space="preserve"> STYLEREF 3 \s </w:instrText>
            </w:r>
            <w:r w:rsidR="00542B66">
              <w:fldChar w:fldCharType="separate"/>
            </w:r>
            <w:r w:rsidR="00B30F6E">
              <w:rPr>
                <w:noProof/>
              </w:rPr>
              <w:t>8.2.5</w:t>
            </w:r>
            <w:r w:rsidR="00542B66">
              <w:rPr>
                <w:noProof/>
              </w:rPr>
              <w:fldChar w:fldCharType="end"/>
            </w:r>
            <w:r w:rsidRPr="00DD7CCF">
              <w:t>.</w:t>
            </w:r>
            <w:r w:rsidR="00542B66">
              <w:fldChar w:fldCharType="begin"/>
            </w:r>
            <w:r w:rsidR="00542B66">
              <w:instrText xml:space="preserve"> SEQ Example \* ALP</w:instrText>
            </w:r>
            <w:r w:rsidR="00542B66">
              <w:instrText xml:space="preserve">HABETIC \s 3 </w:instrText>
            </w:r>
            <w:r w:rsidR="00542B66">
              <w:fldChar w:fldCharType="separate"/>
            </w:r>
            <w:r w:rsidR="00B30F6E">
              <w:rPr>
                <w:noProof/>
              </w:rPr>
              <w:t>B</w:t>
            </w:r>
            <w:r w:rsidR="00542B66">
              <w:rPr>
                <w:noProof/>
              </w:rPr>
              <w:fldChar w:fldCharType="end"/>
            </w:r>
            <w:bookmarkEnd w:id="740"/>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9A26BC">
            <w:pPr>
              <w:pStyle w:val="TableNote"/>
              <w:keepNext/>
            </w:pPr>
            <w:r w:rsidRPr="00DD7CCF">
              <w:t>the stretch struck out in the text above represents unclear text in the original</w:t>
            </w:r>
          </w:p>
          <w:p w14:paraId="6C51219F" w14:textId="77777777" w:rsidR="00DA6CDB" w:rsidRPr="00DD7CCF" w:rsidRDefault="00DA6CDB" w:rsidP="009A26BC">
            <w:pPr>
              <w:pStyle w:val="TableNote"/>
              <w:keepNext/>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A26BC">
            <w:pPr>
              <w:pStyle w:val="CodeParagraph"/>
              <w:keepNext/>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6590AD93"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B30F6E" w:rsidRPr="00DD7CCF">
        <w:t xml:space="preserve">Example </w:t>
      </w:r>
      <w:r w:rsidR="00B30F6E">
        <w:rPr>
          <w:noProof/>
        </w:rPr>
        <w:t>8.2.5</w:t>
      </w:r>
      <w:r w:rsidR="00B30F6E" w:rsidRPr="00DD7CCF">
        <w:rPr>
          <w:noProof/>
        </w:rPr>
        <w:t>.</w:t>
      </w:r>
      <w:r w:rsidR="00B30F6E">
        <w:rPr>
          <w:noProof/>
        </w:rPr>
        <w:t>B</w:t>
      </w:r>
      <w:r w:rsidRPr="00DD7CCF">
        <w:fldChar w:fldCharType="end"/>
      </w:r>
      <w:r w:rsidRPr="00DD7CCF">
        <w:t xml:space="preserve"> above</w:t>
      </w:r>
    </w:p>
    <w:p w14:paraId="75EF4EE9" w14:textId="3FDA1AB4"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B30F6E" w:rsidRPr="00DD7CCF">
        <w:t xml:space="preserve">Example </w:t>
      </w:r>
      <w:r w:rsidR="00B30F6E">
        <w:rPr>
          <w:noProof/>
        </w:rPr>
        <w:t>8.2.5</w:t>
      </w:r>
      <w:r w:rsidR="00B30F6E" w:rsidRPr="00DD7CCF">
        <w:rPr>
          <w:noProof/>
        </w:rPr>
        <w:t>.</w:t>
      </w:r>
      <w:r w:rsidR="00B30F6E">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64D5A81C" w:rsidR="009F585E" w:rsidRPr="00DD7CCF" w:rsidRDefault="009F585E" w:rsidP="009F585E">
            <w:pPr>
              <w:pStyle w:val="Kpalrs"/>
            </w:pPr>
            <w:bookmarkStart w:id="741" w:name="_Ref44072159"/>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8.2.5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C</w:t>
            </w:r>
            <w:r w:rsidR="00542B66">
              <w:rPr>
                <w:noProof/>
              </w:rPr>
              <w:fldChar w:fldCharType="end"/>
            </w:r>
            <w:bookmarkEnd w:id="741"/>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291A70">
            <w:pPr>
              <w:pStyle w:val="TableNote"/>
              <w:keepNext/>
            </w:pPr>
            <w:r w:rsidRPr="00DD7CCF">
              <w:t>the stretch struck out in the text above represents unclear text in the original</w:t>
            </w:r>
          </w:p>
          <w:p w14:paraId="227026A9" w14:textId="77777777" w:rsidR="009F585E" w:rsidRPr="00DD7CCF" w:rsidRDefault="009F585E" w:rsidP="00291A70">
            <w:pPr>
              <w:pStyle w:val="TableNote"/>
              <w:keepNext/>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291A70">
            <w:pPr>
              <w:pStyle w:val="CodeParagraph"/>
              <w:keepNext/>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742" w:name="_k7hidbku03us" w:colFirst="0" w:colLast="0"/>
      <w:bookmarkStart w:id="743" w:name="_Ref43990429"/>
      <w:bookmarkStart w:id="744" w:name="_Toc182927926"/>
      <w:bookmarkEnd w:id="742"/>
      <w:r w:rsidRPr="00DD7CCF">
        <w:lastRenderedPageBreak/>
        <w:t xml:space="preserve">Additional </w:t>
      </w:r>
      <w:r w:rsidR="006733B4" w:rsidRPr="00DD7CCF">
        <w:t>content div</w:t>
      </w:r>
      <w:r w:rsidRPr="00DD7CCF">
        <w:t>isions</w:t>
      </w:r>
      <w:bookmarkEnd w:id="743"/>
      <w:bookmarkEnd w:id="744"/>
    </w:p>
    <w:p w14:paraId="0BB4B14A" w14:textId="508CF586" w:rsidR="00C02B8C" w:rsidRPr="00DD7CCF" w:rsidRDefault="004D2E67" w:rsidP="00EB2024">
      <w:pPr>
        <w:pStyle w:val="Cmsor2"/>
      </w:pPr>
      <w:bookmarkStart w:id="745" w:name="_c4m58vl65n98" w:colFirst="0" w:colLast="0"/>
      <w:bookmarkStart w:id="746" w:name="_Ref43978773"/>
      <w:bookmarkStart w:id="747" w:name="_Toc182927927"/>
      <w:bookmarkEnd w:id="745"/>
      <w:r w:rsidRPr="00DD7CCF">
        <w:t xml:space="preserve">The </w:t>
      </w:r>
      <w:r w:rsidR="006733B4" w:rsidRPr="00DD7CCF">
        <w:t>critical apparatus</w:t>
      </w:r>
      <w:bookmarkEnd w:id="746"/>
      <w:bookmarkEnd w:id="747"/>
    </w:p>
    <w:p w14:paraId="2E02273F" w14:textId="63498A22" w:rsidR="00C02B8C" w:rsidRPr="00DD7CCF" w:rsidRDefault="004D2E67" w:rsidP="00EB2024">
      <w:pPr>
        <w:pStyle w:val="Cmsor3"/>
      </w:pPr>
      <w:bookmarkStart w:id="748" w:name="_wvqmcsurv552" w:colFirst="0" w:colLast="0"/>
      <w:bookmarkStart w:id="749" w:name="_Ref43989643"/>
      <w:bookmarkStart w:id="750" w:name="_Toc182927928"/>
      <w:bookmarkEnd w:id="748"/>
      <w:r w:rsidRPr="00DD7CCF">
        <w:t>Overview</w:t>
      </w:r>
      <w:bookmarkEnd w:id="749"/>
      <w:bookmarkEnd w:id="750"/>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6C4A7CE4"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B30F6E">
        <w:t>9.1.2</w:t>
      </w:r>
      <w:r w:rsidR="0082156E" w:rsidRPr="00DD7CCF">
        <w:fldChar w:fldCharType="end"/>
      </w:r>
      <w:r w:rsidRPr="00DD7CCF">
        <w:t xml:space="preserve"> below</w:t>
      </w:r>
    </w:p>
    <w:p w14:paraId="231719B4" w14:textId="02F06736"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B30F6E">
        <w:t>9.1.3</w:t>
      </w:r>
      <w:r w:rsidR="0049640D">
        <w:fldChar w:fldCharType="end"/>
      </w:r>
      <w:r w:rsidRPr="00DD7CCF">
        <w:t xml:space="preserve"> below</w:t>
      </w:r>
    </w:p>
    <w:p w14:paraId="4841C5C3" w14:textId="2D6C1E4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B30F6E">
        <w:t>9.1.4</w:t>
      </w:r>
      <w:r w:rsidR="0082156E" w:rsidRPr="00DD7CCF">
        <w:fldChar w:fldCharType="end"/>
      </w:r>
      <w:r w:rsidRPr="00DD7CCF">
        <w:t xml:space="preserve"> below</w:t>
      </w:r>
    </w:p>
    <w:p w14:paraId="1E4CAC99" w14:textId="634CD1C9"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B30F6E">
        <w:t>9.1.7</w:t>
      </w:r>
      <w:r w:rsidR="0082156E" w:rsidRPr="00DD7CCF">
        <w:fldChar w:fldCharType="end"/>
      </w:r>
      <w:r w:rsidRPr="00DD7CCF">
        <w:t xml:space="preserve"> below</w:t>
      </w:r>
    </w:p>
    <w:p w14:paraId="7E862C7D" w14:textId="78846B97"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B30F6E">
        <w:t>3.2</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7625F07D"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B30F6E">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8"/>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35510C6" w:rsidR="0044294E" w:rsidRPr="00DD7CCF" w:rsidRDefault="0044294E" w:rsidP="00837BA5">
            <w:pPr>
              <w:pStyle w:val="Kpalrs"/>
            </w:pPr>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9.1.1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7275F0">
            <w:pPr>
              <w:pStyle w:val="TableNote"/>
              <w:keepNext/>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751" w:name="_ylrtvcd6yrbu" w:colFirst="0" w:colLast="0"/>
      <w:bookmarkStart w:id="752" w:name="_Ref43978538"/>
      <w:bookmarkStart w:id="753" w:name="_Toc182927929"/>
      <w:bookmarkEnd w:id="751"/>
      <w:r w:rsidRPr="00DD7CCF">
        <w:t>Indicating location</w:t>
      </w:r>
      <w:bookmarkEnd w:id="752"/>
      <w:bookmarkEnd w:id="753"/>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614AF6E3"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B30F6E">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381E9065"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B30F6E">
        <w:t>3.8.4</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287F178F"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B30F6E">
        <w:t>3.2</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754" w:name="_h4ndd3ziflyd" w:colFirst="0" w:colLast="0"/>
      <w:bookmarkStart w:id="755" w:name="_Ref61250887"/>
      <w:bookmarkStart w:id="756" w:name="_Toc182927930"/>
      <w:bookmarkEnd w:id="754"/>
      <w:r>
        <w:t>Lemmas</w:t>
      </w:r>
      <w:bookmarkEnd w:id="755"/>
      <w:bookmarkEnd w:id="756"/>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4B1CE132"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B30F6E">
        <w:t>3.5.4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B30F6E">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20B7FFA2"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B30F6E">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400D7247"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B30F6E">
        <w:t>10.6.2</w:t>
      </w:r>
      <w:r w:rsidR="0082156E" w:rsidRPr="00DD7CCF">
        <w:fldChar w:fldCharType="end"/>
      </w:r>
      <w:r w:rsidRPr="00DD7CCF">
        <w:t xml:space="preserve">) to show that </w:t>
      </w:r>
      <w:r w:rsidRPr="005D2B22">
        <w:rPr>
          <w:b/>
          <w:bCs/>
        </w:rPr>
        <w:t>a previous edition supports the reading adopted in your edition</w:t>
      </w:r>
    </w:p>
    <w:p w14:paraId="1D90B8FE" w14:textId="36C2CEB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B30F6E">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6325C268"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B30F6E">
        <w:t>9.4.3</w:t>
      </w:r>
      <w:r w:rsidR="0082156E" w:rsidRPr="00DD7CCF">
        <w:fldChar w:fldCharType="end"/>
      </w:r>
    </w:p>
    <w:p w14:paraId="654B7F36" w14:textId="77777777" w:rsidR="00C02B8C" w:rsidRPr="00DD7CCF" w:rsidRDefault="004D2E67" w:rsidP="00EB2024">
      <w:pPr>
        <w:pStyle w:val="Cmsor3"/>
      </w:pPr>
      <w:bookmarkStart w:id="757" w:name="_b7x6ivkmyvqo" w:colFirst="0" w:colLast="0"/>
      <w:bookmarkStart w:id="758" w:name="_Ref43989425"/>
      <w:bookmarkStart w:id="759" w:name="_Toc182927931"/>
      <w:bookmarkEnd w:id="757"/>
      <w:r w:rsidRPr="00DD7CCF">
        <w:t>Alternative readings, restorations and emendations</w:t>
      </w:r>
      <w:bookmarkEnd w:id="758"/>
      <w:bookmarkEnd w:id="759"/>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28BA71EB"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B30F6E">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0D22EC51"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B30F6E">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529A3751"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B30F6E">
        <w:t>10.6.2</w:t>
      </w:r>
      <w:r w:rsidR="0082156E" w:rsidRPr="00DD7CCF">
        <w:fldChar w:fldCharType="end"/>
      </w:r>
      <w:r w:rsidRPr="00DD7CCF">
        <w:t xml:space="preserve"> for details</w:t>
      </w:r>
    </w:p>
    <w:p w14:paraId="313E819C" w14:textId="6A6897D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B30F6E">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F32E689"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B30F6E">
        <w:t>9.1.1</w:t>
      </w:r>
      <w:r w:rsidR="0082156E" w:rsidRPr="00DD7CCF">
        <w:fldChar w:fldCharType="end"/>
      </w:r>
      <w:r w:rsidRPr="00DD7CCF">
        <w:t>)</w:t>
      </w:r>
    </w:p>
    <w:p w14:paraId="70A7B770" w14:textId="1130CD41"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B30F6E">
        <w:t>9.4.3</w:t>
      </w:r>
      <w:r w:rsidR="0082156E" w:rsidRPr="00DD7CCF">
        <w:fldChar w:fldCharType="end"/>
      </w:r>
    </w:p>
    <w:p w14:paraId="6D35484F" w14:textId="77777777" w:rsidR="00C02B8C" w:rsidRPr="00DD7CCF" w:rsidRDefault="004D2E67" w:rsidP="00EB2024">
      <w:pPr>
        <w:pStyle w:val="Cmsor3"/>
      </w:pPr>
      <w:bookmarkStart w:id="760" w:name="_wlnr5yx14afg" w:colFirst="0" w:colLast="0"/>
      <w:bookmarkStart w:id="761" w:name="_Ref43989583"/>
      <w:bookmarkStart w:id="762" w:name="_Toc182927932"/>
      <w:bookmarkEnd w:id="760"/>
      <w:r w:rsidRPr="00DD7CCF">
        <w:t>Identical lemmas, identical readings</w:t>
      </w:r>
      <w:bookmarkEnd w:id="761"/>
      <w:bookmarkEnd w:id="762"/>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3F0958A7"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B30F6E">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2051A8DA"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B30F6E">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763" w:name="_qb0qotwuz8be" w:colFirst="0" w:colLast="0"/>
      <w:bookmarkStart w:id="764" w:name="_Ref43989517"/>
      <w:bookmarkStart w:id="765" w:name="_Toc182927933"/>
      <w:bookmarkEnd w:id="763"/>
      <w:r w:rsidRPr="00DD7CCF">
        <w:t>XML tags in lemmas and readings</w:t>
      </w:r>
      <w:bookmarkEnd w:id="764"/>
      <w:bookmarkEnd w:id="765"/>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3C9FEDC5"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B30F6E">
        <w:t>3.8.4</w:t>
      </w:r>
      <w:r>
        <w:fldChar w:fldCharType="end"/>
      </w:r>
      <w:r>
        <w:t>) is present after a page break that intervenes in your lemma, then delete it (along with its contents) from the contents of the lemma pasted from your edition</w:t>
      </w:r>
    </w:p>
    <w:p w14:paraId="463F00DC" w14:textId="430AF51B"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B30F6E">
        <w:t>9.1.2</w:t>
      </w:r>
      <w:r w:rsidR="00C76203">
        <w:fldChar w:fldCharType="end"/>
      </w:r>
    </w:p>
    <w:p w14:paraId="6A76DC1A" w14:textId="5C967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B30F6E">
        <w:t>3.7</w:t>
      </w:r>
      <w:r>
        <w:fldChar w:fldCharType="end"/>
      </w:r>
      <w:r>
        <w:t xml:space="preserve"> to §</w:t>
      </w:r>
      <w:r>
        <w:fldChar w:fldCharType="begin"/>
      </w:r>
      <w:r>
        <w:instrText xml:space="preserve"> REF _Ref43978565 \r \h </w:instrText>
      </w:r>
      <w:r>
        <w:fldChar w:fldCharType="separate"/>
      </w:r>
      <w:r w:rsidR="00B30F6E">
        <w:t>5.5</w:t>
      </w:r>
      <w:r>
        <w:fldChar w:fldCharType="end"/>
      </w:r>
      <w:r>
        <w:t>, except §</w:t>
      </w:r>
      <w:r>
        <w:fldChar w:fldCharType="begin"/>
      </w:r>
      <w:r>
        <w:instrText xml:space="preserve"> REF _Ref43989139 \r \h </w:instrText>
      </w:r>
      <w:r>
        <w:fldChar w:fldCharType="separate"/>
      </w:r>
      <w:r w:rsidR="00B30F6E">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75400678"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B30F6E">
        <w:t>6.4</w:t>
      </w:r>
      <w:r>
        <w:fldChar w:fldCharType="end"/>
      </w:r>
      <w:r>
        <w:t xml:space="preserve"> and §</w:t>
      </w:r>
      <w:r>
        <w:fldChar w:fldCharType="begin"/>
      </w:r>
      <w:r>
        <w:instrText xml:space="preserve"> REF _Ref43989139 \r \h </w:instrText>
      </w:r>
      <w:r>
        <w:fldChar w:fldCharType="separate"/>
      </w:r>
      <w:r w:rsidR="00B30F6E">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766" w:name="_1khg88862vrq" w:colFirst="0" w:colLast="0"/>
      <w:bookmarkStart w:id="767" w:name="_Ref43988104"/>
      <w:bookmarkStart w:id="768" w:name="_Toc182927934"/>
      <w:bookmarkEnd w:id="766"/>
      <w:r w:rsidRPr="00DD7CCF">
        <w:t>Freeform apparatus notes</w:t>
      </w:r>
      <w:bookmarkEnd w:id="767"/>
      <w:bookmarkEnd w:id="768"/>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59EBC51A"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B30F6E">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769" w:name="_1vsssow7ypzu" w:colFirst="0" w:colLast="0"/>
      <w:bookmarkStart w:id="770" w:name="_pn0gltowrfhw" w:colFirst="0" w:colLast="0"/>
      <w:bookmarkStart w:id="771" w:name="_Ref43989464"/>
      <w:bookmarkStart w:id="772" w:name="_Toc182927935"/>
      <w:bookmarkEnd w:id="769"/>
      <w:bookmarkEnd w:id="770"/>
      <w:r w:rsidRPr="00DD7CCF">
        <w:t>Textpart divisions in the apparatus</w:t>
      </w:r>
      <w:bookmarkEnd w:id="771"/>
      <w:bookmarkEnd w:id="772"/>
    </w:p>
    <w:p w14:paraId="3DF0438B" w14:textId="1509D02E"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B30F6E">
        <w:t>3.2</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8"/>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2873D10B" w:rsidR="0044294E" w:rsidRPr="00DD7CCF" w:rsidRDefault="0044294E"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9.1.8</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8"/>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4860804D" w:rsidR="0044294E" w:rsidRPr="00DD7CCF" w:rsidRDefault="0044294E"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9.1.8</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B</w:t>
            </w:r>
            <w:r w:rsidR="00542B66">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773" w:name="_95bkq7g4grjl" w:colFirst="0" w:colLast="0"/>
      <w:bookmarkStart w:id="774" w:name="_Ref43978780"/>
      <w:bookmarkStart w:id="775" w:name="_Toc182927936"/>
      <w:bookmarkEnd w:id="773"/>
      <w:r w:rsidRPr="00DD7CCF">
        <w:lastRenderedPageBreak/>
        <w:t xml:space="preserve">The </w:t>
      </w:r>
      <w:r w:rsidR="006733B4" w:rsidRPr="00DD7CCF">
        <w:t>translation</w:t>
      </w:r>
      <w:bookmarkEnd w:id="774"/>
      <w:bookmarkEnd w:id="775"/>
    </w:p>
    <w:p w14:paraId="7AEAB51F" w14:textId="5406E844" w:rsidR="00C02B8C" w:rsidRPr="00DD7CCF" w:rsidRDefault="004D2E67" w:rsidP="00EB2024">
      <w:pPr>
        <w:pStyle w:val="Cmsor3"/>
      </w:pPr>
      <w:bookmarkStart w:id="776" w:name="_pvxrutfvtymm" w:colFirst="0" w:colLast="0"/>
      <w:bookmarkStart w:id="777" w:name="_Ref43990036"/>
      <w:bookmarkStart w:id="778" w:name="_Toc182927937"/>
      <w:bookmarkEnd w:id="776"/>
      <w:r w:rsidRPr="00DD7CCF">
        <w:t>Overview</w:t>
      </w:r>
      <w:bookmarkEnd w:id="777"/>
      <w:bookmarkEnd w:id="778"/>
    </w:p>
    <w:p w14:paraId="1933554F" w14:textId="5D43C0AD" w:rsidR="00C02B8C" w:rsidRDefault="004D2E67" w:rsidP="00E2714A">
      <w:pPr>
        <w:pStyle w:val="Lista"/>
      </w:pPr>
      <w:r w:rsidRPr="00DD7CCF">
        <w:t>whenever possible, a translation should be included in your XML document along with your edition</w:t>
      </w:r>
    </w:p>
    <w:p w14:paraId="1985A5AD" w14:textId="25AAC0F7"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B30F6E">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45C4DCE0"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B30F6E">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08E8DA1"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B30F6E">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28DB302"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B30F6E">
        <w:t>10.3.2</w:t>
      </w:r>
      <w:r>
        <w:fldChar w:fldCharType="end"/>
      </w:r>
      <w:r w:rsidRPr="00371F9A">
        <w:t>)</w:t>
      </w:r>
    </w:p>
    <w:p w14:paraId="6C285C4E" w14:textId="0A5AC4B1"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B30F6E">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B30F6E">
        <w:t>9.2.7</w:t>
      </w:r>
      <w:r w:rsidR="00582A9C">
        <w:fldChar w:fldCharType="end"/>
      </w:r>
    </w:p>
    <w:p w14:paraId="636A1F15" w14:textId="2C53ABE5"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B30F6E">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2693341"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B30F6E">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063439E4"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B30F6E">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779" w:name="_l9hrq46lm8f5" w:colFirst="0" w:colLast="0"/>
      <w:bookmarkStart w:id="780" w:name="_jki9tbn1nzqo" w:colFirst="0" w:colLast="0"/>
      <w:bookmarkStart w:id="781" w:name="_ikyv2ushnpo2" w:colFirst="0" w:colLast="0"/>
      <w:bookmarkStart w:id="782" w:name="_8oa8esure61" w:colFirst="0" w:colLast="0"/>
      <w:bookmarkStart w:id="783" w:name="_Ref63675776"/>
      <w:bookmarkStart w:id="784" w:name="_Toc182927938"/>
      <w:bookmarkEnd w:id="779"/>
      <w:bookmarkEnd w:id="780"/>
      <w:bookmarkEnd w:id="781"/>
      <w:bookmarkEnd w:id="782"/>
      <w:r w:rsidRPr="00DD7CCF">
        <w:lastRenderedPageBreak/>
        <w:t>Structural markup in translation</w:t>
      </w:r>
      <w:bookmarkEnd w:id="783"/>
      <w:bookmarkEnd w:id="784"/>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206C194"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B30F6E">
        <w:t>3.2</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1EFC859A"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B30F6E">
        <w:t>3.4</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63DCF6F"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B30F6E">
        <w:t>3.6</w:t>
      </w:r>
      <w:r w:rsidR="00194541" w:rsidRPr="00DD7CCF">
        <w:fldChar w:fldCharType="end"/>
      </w:r>
      <w:r w:rsidRPr="00DD7CCF">
        <w:t xml:space="preserve">) and quasi-partitions </w:t>
      </w:r>
      <w:r w:rsidRPr="00E24F87">
        <w:rPr>
          <w:noProof/>
        </w:rPr>
        <w:t>(</w:t>
      </w:r>
      <w:r w:rsidR="003C3D87" w:rsidRPr="00DD7CCF">
        <w:t>§</w:t>
      </w:r>
      <w:r w:rsidR="00974842">
        <w:fldChar w:fldCharType="begin"/>
      </w:r>
      <w:r w:rsidR="00974842">
        <w:instrText xml:space="preserve"> REF _Ref182210491 \r \h </w:instrText>
      </w:r>
      <w:r w:rsidR="00974842">
        <w:fldChar w:fldCharType="separate"/>
      </w:r>
      <w:r w:rsidR="00B30F6E">
        <w:t>3.8</w:t>
      </w:r>
      <w:r w:rsidR="00974842">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B30F6E">
        <w:t>3.8.4</w:t>
      </w:r>
      <w:r w:rsidR="00194541" w:rsidRPr="00DD7CCF">
        <w:fldChar w:fldCharType="end"/>
      </w:r>
      <w:r w:rsidRPr="00DD7CCF">
        <w:t>) shall not be replicated in the translation</w:t>
      </w:r>
    </w:p>
    <w:p w14:paraId="158BCB0A" w14:textId="0EC52D59"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B30F6E">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0E14BB7B"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B30F6E">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785" w:name="_tofxidp3cso" w:colFirst="0" w:colLast="0"/>
      <w:bookmarkStart w:id="786" w:name="_Ref43989787"/>
      <w:bookmarkStart w:id="787" w:name="_Ref151372539"/>
      <w:bookmarkStart w:id="788" w:name="_Toc182927939"/>
      <w:bookmarkStart w:id="789" w:name="_Ref43990179"/>
      <w:bookmarkEnd w:id="785"/>
      <w:r>
        <w:t>Headings</w:t>
      </w:r>
      <w:r w:rsidRPr="00DD7CCF">
        <w:t xml:space="preserve"> </w:t>
      </w:r>
      <w:r>
        <w:t>in</w:t>
      </w:r>
      <w:r w:rsidRPr="00DD7CCF">
        <w:t xml:space="preserve"> translation</w:t>
      </w:r>
      <w:bookmarkEnd w:id="786"/>
      <w:r>
        <w:t>s</w:t>
      </w:r>
      <w:bookmarkEnd w:id="787"/>
      <w:bookmarkEnd w:id="788"/>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0C9B2E3F"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B30F6E">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bookmarkStart w:id="790" w:name="_Ref182309743"/>
      <w:bookmarkStart w:id="791" w:name="_Toc182927940"/>
      <w:r w:rsidRPr="00DD7CCF">
        <w:t>Indicating correspondence to the original</w:t>
      </w:r>
      <w:bookmarkEnd w:id="789"/>
      <w:bookmarkEnd w:id="790"/>
      <w:bookmarkEnd w:id="791"/>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8"/>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AD42F95" w:rsidR="0044294E" w:rsidRPr="00DD7CCF" w:rsidRDefault="0044294E"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9.2.4</w:t>
            </w:r>
            <w:r w:rsidR="00542B66">
              <w:rPr>
                <w:noProof/>
              </w:rPr>
              <w:fldChar w:fldCharType="end"/>
            </w:r>
            <w:r w:rsidRPr="00DD7CCF">
              <w:t>.</w:t>
            </w:r>
            <w:r w:rsidR="00542B66">
              <w:fldChar w:fldCharType="begin"/>
            </w:r>
            <w:r w:rsidR="00542B66">
              <w:instrText xml:space="preserve"> SEQ Example \* ALPHABE</w:instrText>
            </w:r>
            <w:r w:rsidR="00542B66">
              <w:instrText xml:space="preserve">TIC \s 3 </w:instrText>
            </w:r>
            <w:r w:rsidR="00542B66">
              <w:fldChar w:fldCharType="separate"/>
            </w:r>
            <w:r w:rsidR="00B30F6E">
              <w:rPr>
                <w:noProof/>
              </w:rPr>
              <w:t>A</w:t>
            </w:r>
            <w:r w:rsidR="00542B66">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792" w:name="_1959vvmyvc8" w:colFirst="0" w:colLast="0"/>
      <w:bookmarkStart w:id="793" w:name="_Ref151371819"/>
      <w:bookmarkStart w:id="794" w:name="_Toc182927941"/>
      <w:bookmarkEnd w:id="792"/>
      <w:r w:rsidRPr="00DD7CCF">
        <w:t>Phrase-level markup in translations</w:t>
      </w:r>
      <w:bookmarkEnd w:id="793"/>
      <w:bookmarkEnd w:id="794"/>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389CD423"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B30F6E">
        <w:t>10</w:t>
      </w:r>
      <w:r w:rsidR="00140B8F" w:rsidRPr="00DD7CCF">
        <w:fldChar w:fldCharType="end"/>
      </w:r>
    </w:p>
    <w:p w14:paraId="383331B8" w14:textId="05E8BC69"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B30F6E">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6B5499">
        <w:rPr>
          <w:rStyle w:val="Lbjegyzet-hivatkozs"/>
        </w:rPr>
        <w:footnoteReference w:id="54"/>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8"/>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1AF1B0CE" w:rsidR="0044294E" w:rsidRPr="00DD7CCF" w:rsidRDefault="0044294E"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9.2.5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795" w:name="_13vab39mftla" w:colFirst="0" w:colLast="0"/>
      <w:bookmarkStart w:id="796" w:name="_Toc182927942"/>
      <w:bookmarkEnd w:id="795"/>
      <w:r w:rsidRPr="00DD7CCF">
        <w:t>Foreign words</w:t>
      </w:r>
      <w:bookmarkEnd w:id="796"/>
    </w:p>
    <w:p w14:paraId="23A94882" w14:textId="575A9399"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B30F6E">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685BF621"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B30F6E">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59164EC"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B30F6E">
        <w:t>9.2.5.5</w:t>
      </w:r>
      <w:r w:rsidR="009430EC" w:rsidRPr="00DD7CCF">
        <w:fldChar w:fldCharType="end"/>
      </w:r>
    </w:p>
    <w:p w14:paraId="74DCDCDF" w14:textId="6C04D080"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B30F6E">
        <w:t>9.2.5.2</w:t>
      </w:r>
      <w:r w:rsidR="00140B8F" w:rsidRPr="00DD7CCF">
        <w:fldChar w:fldCharType="end"/>
      </w:r>
    </w:p>
    <w:p w14:paraId="58124096" w14:textId="480CC7B2"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B30F6E">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797" w:name="_ch9cnmcz0pvb" w:colFirst="0" w:colLast="0"/>
      <w:bookmarkStart w:id="798" w:name="_Ref43990269"/>
      <w:bookmarkStart w:id="799" w:name="_Toc182927943"/>
      <w:bookmarkEnd w:id="797"/>
      <w:r w:rsidRPr="00DD7CCF">
        <w:t>Additions to the translation</w:t>
      </w:r>
      <w:bookmarkEnd w:id="798"/>
      <w:bookmarkEnd w:id="799"/>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4F19C1A2" w:rsidR="00C02B8C" w:rsidRPr="00DD7CCF" w:rsidRDefault="004D2E67" w:rsidP="009445B4">
      <w:pPr>
        <w:pStyle w:val="Lista2"/>
      </w:pPr>
      <w:r w:rsidRPr="00DD7CCF">
        <w:lastRenderedPageBreak/>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B30F6E">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165BF505"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B30F6E">
        <w:t>5.1</w:t>
      </w:r>
      <w:r w:rsidR="0082156E" w:rsidRPr="00DD7CCF">
        <w:fldChar w:fldCharType="end"/>
      </w:r>
      <w:r w:rsidRPr="00DD7CCF">
        <w:t>)</w:t>
      </w:r>
    </w:p>
    <w:p w14:paraId="17129BB5" w14:textId="2ECD28A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B30F6E">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1748B60"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B30F6E">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800" w:name="_lqyt4grwngxw" w:colFirst="0" w:colLast="0"/>
      <w:bookmarkStart w:id="801" w:name="_Ref43990290"/>
      <w:bookmarkStart w:id="802" w:name="_Toc182927944"/>
      <w:bookmarkEnd w:id="800"/>
      <w:r w:rsidRPr="00DD7CCF">
        <w:lastRenderedPageBreak/>
        <w:t>Indicating uncertainty</w:t>
      </w:r>
      <w:bookmarkEnd w:id="801"/>
      <w:bookmarkEnd w:id="802"/>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5B1F28D8"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B30F6E">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803" w:name="_7koll7kvgjet" w:colFirst="0" w:colLast="0"/>
      <w:bookmarkStart w:id="804" w:name="_Ref43990147"/>
      <w:bookmarkStart w:id="805" w:name="_Toc182927945"/>
      <w:bookmarkEnd w:id="803"/>
      <w:r w:rsidRPr="00DD7CCF">
        <w:t>Indicating incorrect or unexpected text</w:t>
      </w:r>
      <w:bookmarkEnd w:id="804"/>
      <w:bookmarkEnd w:id="805"/>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806" w:name="_nmj09iowt53z" w:colFirst="0" w:colLast="0"/>
      <w:bookmarkStart w:id="807" w:name="_Ref43990112"/>
      <w:bookmarkStart w:id="808" w:name="_Toc182927946"/>
      <w:bookmarkEnd w:id="806"/>
      <w:r w:rsidRPr="00DD7CCF">
        <w:t>Gaps in the translation</w:t>
      </w:r>
      <w:bookmarkEnd w:id="807"/>
      <w:bookmarkEnd w:id="808"/>
    </w:p>
    <w:p w14:paraId="4A25E486" w14:textId="176F4A5F"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B30F6E">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2B7CA470"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B30F6E">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B30F6E">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5E130B0B"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B30F6E">
        <w:t>10.1</w:t>
      </w:r>
      <w:r w:rsidR="00140B8F" w:rsidRPr="00DD7CCF">
        <w:fldChar w:fldCharType="end"/>
      </w:r>
    </w:p>
    <w:p w14:paraId="19F71853" w14:textId="77777777" w:rsidR="00C02B8C" w:rsidRPr="00DD7CCF" w:rsidRDefault="004D2E67" w:rsidP="009445B4">
      <w:pPr>
        <w:pStyle w:val="Lista3"/>
      </w:pPr>
      <w:r w:rsidRPr="00DD7CCF">
        <w:lastRenderedPageBreak/>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809" w:name="_Toc182927947"/>
      <w:r>
        <w:t>Blank space in the translation</w:t>
      </w:r>
      <w:bookmarkEnd w:id="809"/>
    </w:p>
    <w:p w14:paraId="0CB7C216" w14:textId="3C37718C" w:rsidR="001079C3" w:rsidRDefault="001079C3" w:rsidP="009445B4">
      <w:pPr>
        <w:pStyle w:val="Lista"/>
      </w:pPr>
      <w:r>
        <w:t>in general, spaces encoded in the edition (§</w:t>
      </w:r>
      <w:r>
        <w:fldChar w:fldCharType="begin"/>
      </w:r>
      <w:r>
        <w:instrText xml:space="preserve"> REF _Ref43989284 \r \h </w:instrText>
      </w:r>
      <w:r>
        <w:fldChar w:fldCharType="separate"/>
      </w:r>
      <w:r w:rsidR="00B30F6E">
        <w:t>4.3</w:t>
      </w:r>
      <w:r>
        <w:fldChar w:fldCharType="end"/>
      </w:r>
      <w:r>
        <w:t>) should not be preserved in the translation</w:t>
      </w:r>
    </w:p>
    <w:p w14:paraId="009D7CD8" w14:textId="7E773D5F"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B30F6E">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810" w:name="_uuedk8qhkcii" w:colFirst="0" w:colLast="0"/>
      <w:bookmarkStart w:id="811" w:name="_Toc182927948"/>
      <w:bookmarkEnd w:id="810"/>
      <w:r w:rsidRPr="00DD7CCF">
        <w:t>Indicating bitextuality</w:t>
      </w:r>
      <w:bookmarkEnd w:id="811"/>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8"/>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F9637EA" w:rsidR="00F80E90" w:rsidRPr="00DD7CCF" w:rsidRDefault="00F80E90" w:rsidP="009445B4">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9.2.5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B</w:t>
            </w:r>
            <w:r w:rsidR="00542B66">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8"/>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61C6E829" w:rsidR="00F80E90" w:rsidRPr="00DD7CCF" w:rsidRDefault="00F80E90" w:rsidP="009445B4">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9.2.5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C</w:t>
            </w:r>
            <w:r w:rsidR="00542B66">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291A70">
            <w:pPr>
              <w:pStyle w:val="CodeParagraph"/>
              <w:keepNext/>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812" w:name="_r5nlq6s8z4nw" w:colFirst="0" w:colLast="0"/>
      <w:bookmarkStart w:id="813" w:name="_Ref53128241"/>
      <w:bookmarkStart w:id="814" w:name="_Toc182927949"/>
      <w:bookmarkStart w:id="815" w:name="_Ref43978788"/>
      <w:bookmarkEnd w:id="812"/>
      <w:r w:rsidRPr="00DD7CCF">
        <w:t>Attaching multiple translations</w:t>
      </w:r>
      <w:bookmarkEnd w:id="813"/>
      <w:bookmarkEnd w:id="814"/>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7A5F7EA5"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B30F6E">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8"/>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164191E9" w:rsidR="009445B4" w:rsidRPr="00DD7CCF" w:rsidRDefault="009445B4"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9.2.6</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816" w:name="_Ref43990725"/>
      <w:bookmarkStart w:id="817" w:name="_Toc182927950"/>
      <w:r w:rsidRPr="00DD7CCF">
        <w:t>Reproducing a published translation</w:t>
      </w:r>
      <w:bookmarkEnd w:id="816"/>
      <w:bookmarkEnd w:id="817"/>
    </w:p>
    <w:p w14:paraId="2F336FD8" w14:textId="1EF4C37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B30F6E">
        <w:t>10.6.2</w:t>
      </w:r>
      <w:r w:rsidRPr="00DD7CCF">
        <w:fldChar w:fldCharType="end"/>
      </w:r>
      <w:r w:rsidRPr="00DD7CCF">
        <w:t>)</w:t>
      </w:r>
    </w:p>
    <w:p w14:paraId="63566F95" w14:textId="5DB29812"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B30F6E">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1444F488"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B30F6E">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3DDFC2DC"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B30F6E">
        <w:t>9.2.1</w:t>
      </w:r>
      <w:r w:rsidRPr="00DD7CCF">
        <w:fldChar w:fldCharType="end"/>
      </w:r>
      <w:r w:rsidRPr="00DD7CCF">
        <w:t>), therefore any notes that are not reproduced verbatim from the published translation must be attributed explicitly as follows:</w:t>
      </w:r>
    </w:p>
    <w:p w14:paraId="3638C7C8" w14:textId="4C344FB8"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B30F6E">
        <w:t>10.6.1</w:t>
      </w:r>
      <w:r w:rsidRPr="00DD7CCF">
        <w:fldChar w:fldCharType="end"/>
      </w:r>
      <w:r w:rsidRPr="00DD7CCF">
        <w:t>) on each such note to encode your authorship</w:t>
      </w:r>
    </w:p>
    <w:p w14:paraId="3B55243D" w14:textId="51A9C106"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B30F6E">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B30F6E">
        <w:t>10.6.2</w:t>
      </w:r>
      <w:r w:rsidRPr="00DD7CCF">
        <w:fldChar w:fldCharType="end"/>
      </w:r>
      <w:r w:rsidRPr="00DD7CCF">
        <w:t>) to assign credit to a project member or to a publication, as applicable</w:t>
      </w:r>
    </w:p>
    <w:p w14:paraId="4C5C172B" w14:textId="69662517"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B30F6E">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2560C413"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B30F6E">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22D04E" w:rsidR="009445B4" w:rsidRPr="00DD7CCF" w:rsidRDefault="009445B4" w:rsidP="009445B4">
      <w:pPr>
        <w:pStyle w:val="Lista2"/>
      </w:pPr>
      <w:r w:rsidRPr="00DD7CCF">
        <w:lastRenderedPageBreak/>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B30F6E">
        <w:t>9.2.5.4</w:t>
      </w:r>
      <w:r w:rsidRPr="00DD7CCF">
        <w:fldChar w:fldCharType="end"/>
      </w:r>
    </w:p>
    <w:p w14:paraId="168D774C" w14:textId="7E65B545" w:rsidR="00C02B8C" w:rsidRPr="00DD7CCF" w:rsidRDefault="004D2E67" w:rsidP="00EB2024">
      <w:pPr>
        <w:pStyle w:val="Cmsor2"/>
      </w:pPr>
      <w:bookmarkStart w:id="818" w:name="_Ref181352286"/>
      <w:bookmarkStart w:id="819" w:name="_Toc182927951"/>
      <w:r w:rsidRPr="00DD7CCF">
        <w:t xml:space="preserve">The </w:t>
      </w:r>
      <w:r w:rsidR="006733B4" w:rsidRPr="00DD7CCF">
        <w:t>commentary</w:t>
      </w:r>
      <w:bookmarkEnd w:id="815"/>
      <w:bookmarkEnd w:id="818"/>
      <w:bookmarkEnd w:id="819"/>
    </w:p>
    <w:p w14:paraId="4C265382" w14:textId="41ACCC50" w:rsidR="00C02B8C" w:rsidRPr="00DD7CCF" w:rsidRDefault="004D2E67" w:rsidP="00EB2024">
      <w:pPr>
        <w:pStyle w:val="Cmsor3"/>
      </w:pPr>
      <w:bookmarkStart w:id="820" w:name="_5cjqjha8yozn" w:colFirst="0" w:colLast="0"/>
      <w:bookmarkStart w:id="821" w:name="_Toc182927952"/>
      <w:bookmarkEnd w:id="820"/>
      <w:r w:rsidRPr="00DD7CCF">
        <w:t>Overview</w:t>
      </w:r>
      <w:bookmarkEnd w:id="821"/>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4467761F"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B30F6E">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2B3AB923" w:rsidR="00C02B8C" w:rsidRPr="00DD7CCF" w:rsidRDefault="004D2E67" w:rsidP="00E2714A">
      <w:pPr>
        <w:pStyle w:val="Lista3"/>
      </w:pPr>
      <w:r w:rsidRPr="00DD7CCF">
        <w:t xml:space="preserve">uncertainty about the location of a </w:t>
      </w:r>
      <w:r w:rsidR="00393FE2">
        <w:t>break in extrinsic structure</w:t>
      </w:r>
      <w:r w:rsidRPr="00DD7CCF">
        <w:t xml:space="preserve"> with respect to restored text </w:t>
      </w:r>
      <w:r w:rsidRPr="00E24F87">
        <w:rPr>
          <w:noProof/>
        </w:rPr>
        <w:t>(</w:t>
      </w:r>
      <w:r w:rsidR="003C3D87" w:rsidRPr="00DD7CCF">
        <w:t>§</w:t>
      </w:r>
      <w:r w:rsidR="00CB56FA">
        <w:fldChar w:fldCharType="begin"/>
      </w:r>
      <w:r w:rsidR="00CB56FA">
        <w:instrText xml:space="preserve"> REF _Ref182580257 \r \h </w:instrText>
      </w:r>
      <w:r w:rsidR="00CB56FA">
        <w:fldChar w:fldCharType="separate"/>
      </w:r>
      <w:r w:rsidR="00B30F6E">
        <w:t>3.3.3.1</w:t>
      </w:r>
      <w:r w:rsidR="00CB56FA">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6E49480E"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B30F6E">
        <w:t>11.2.1</w:t>
      </w:r>
      <w:r w:rsidR="001B68E2" w:rsidRPr="00DD7CCF">
        <w:fldChar w:fldCharType="end"/>
      </w:r>
    </w:p>
    <w:p w14:paraId="037BAB57" w14:textId="151E5B1A"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B30F6E">
        <w:t>9.1.7</w:t>
      </w:r>
      <w:r w:rsidR="0082156E" w:rsidRPr="00DD7CCF">
        <w:fldChar w:fldCharType="end"/>
      </w:r>
      <w:r w:rsidRPr="00DD7CCF">
        <w:t>)</w:t>
      </w:r>
    </w:p>
    <w:p w14:paraId="3A68CA19" w14:textId="77777777" w:rsidR="00C02B8C" w:rsidRPr="00DD7CCF" w:rsidRDefault="004D2E67" w:rsidP="00EB2024">
      <w:pPr>
        <w:pStyle w:val="Cmsor3"/>
      </w:pPr>
      <w:bookmarkStart w:id="822" w:name="_lvf2agfolatw" w:colFirst="0" w:colLast="0"/>
      <w:bookmarkStart w:id="823" w:name="_Toc182927953"/>
      <w:bookmarkEnd w:id="822"/>
      <w:r w:rsidRPr="00DD7CCF">
        <w:t>Structure of the commentary and correspondence to the text</w:t>
      </w:r>
      <w:bookmarkEnd w:id="823"/>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49CEBA47"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B30F6E">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472E336A"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B30F6E">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41BBFD65"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B30F6E">
        <w:t>3.2.2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lastRenderedPageBreak/>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824" w:name="_l90e8jlwm99j" w:colFirst="0" w:colLast="0"/>
      <w:bookmarkStart w:id="825" w:name="_Ref43978796"/>
      <w:bookmarkStart w:id="826" w:name="_Toc182927954"/>
      <w:bookmarkEnd w:id="824"/>
      <w:r w:rsidRPr="00DD7CCF">
        <w:t xml:space="preserve">The </w:t>
      </w:r>
      <w:r w:rsidR="006733B4" w:rsidRPr="00DD7CCF">
        <w:t>bibliography</w:t>
      </w:r>
      <w:bookmarkEnd w:id="825"/>
      <w:bookmarkEnd w:id="826"/>
    </w:p>
    <w:p w14:paraId="722A8353" w14:textId="1CB7A9BD" w:rsidR="00C02B8C" w:rsidRPr="00DD7CCF" w:rsidRDefault="004D2E67" w:rsidP="00EB2024">
      <w:pPr>
        <w:pStyle w:val="Cmsor3"/>
      </w:pPr>
      <w:bookmarkStart w:id="827" w:name="_h2xigwi2bqlf" w:colFirst="0" w:colLast="0"/>
      <w:bookmarkStart w:id="828" w:name="_Ref74728619"/>
      <w:bookmarkStart w:id="829" w:name="_Toc182927955"/>
      <w:bookmarkEnd w:id="827"/>
      <w:r w:rsidRPr="00DD7CCF">
        <w:t>Overview</w:t>
      </w:r>
      <w:bookmarkEnd w:id="828"/>
      <w:bookmarkEnd w:id="829"/>
    </w:p>
    <w:p w14:paraId="7CCE85FC" w14:textId="77777777" w:rsidR="00C76203" w:rsidRDefault="00C76203" w:rsidP="00C76203">
      <w:pPr>
        <w:pStyle w:val="Lista"/>
      </w:pPr>
      <w:r>
        <w:t>this Guide section is about the bibliography division in your XML editions</w:t>
      </w:r>
    </w:p>
    <w:p w14:paraId="19F70491" w14:textId="466C74B0"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B30F6E">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rPr>
      </w:pPr>
      <w:r w:rsidRPr="008840DC">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rPr>
      </w:pPr>
      <w:r w:rsidRPr="008840DC">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830" w:name="_hp16ctxmuxyv" w:colFirst="0" w:colLast="0"/>
      <w:bookmarkStart w:id="831" w:name="_Ref63676627"/>
      <w:bookmarkStart w:id="832" w:name="_Toc182927956"/>
      <w:bookmarkEnd w:id="830"/>
      <w:r w:rsidRPr="00DD7CCF">
        <w:t>The structured bibliography</w:t>
      </w:r>
      <w:bookmarkEnd w:id="831"/>
      <w:bookmarkEnd w:id="832"/>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34D93F63"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B30F6E">
        <w:t>10.4.5</w:t>
      </w:r>
      <w:r w:rsidR="0082156E" w:rsidRPr="00DD7CCF">
        <w:fldChar w:fldCharType="end"/>
      </w:r>
    </w:p>
    <w:p w14:paraId="4E10ADEB" w14:textId="719D6DC6"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B30F6E">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833" w:name="_80cu70li1mlm" w:colFirst="0" w:colLast="0"/>
      <w:bookmarkStart w:id="834" w:name="_Ref43989610"/>
      <w:bookmarkStart w:id="835" w:name="_Toc182927957"/>
      <w:bookmarkEnd w:id="833"/>
      <w:r w:rsidRPr="00DD7CCF">
        <w:t>Bibliographic sigla</w:t>
      </w:r>
      <w:bookmarkEnd w:id="834"/>
      <w:bookmarkEnd w:id="835"/>
    </w:p>
    <w:p w14:paraId="4452E8BA" w14:textId="5AFF34A8"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B30F6E">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B30F6E">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lastRenderedPageBreak/>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441F24C3"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B30F6E">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8"/>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5478D384" w:rsidR="00F80E90" w:rsidRPr="00DD7CCF" w:rsidRDefault="00F80E90"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9.4.3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836" w:name="_mjrrg3ve8nta" w:colFirst="0" w:colLast="0"/>
      <w:bookmarkEnd w:id="836"/>
    </w:p>
    <w:tbl>
      <w:tblPr>
        <w:tblStyle w:val="CodeSampleTable"/>
        <w:tblW w:w="5000" w:type="pct"/>
        <w:tblLook w:val="04A0" w:firstRow="1" w:lastRow="0" w:firstColumn="1" w:lastColumn="0" w:noHBand="0" w:noVBand="1"/>
      </w:tblPr>
      <w:tblGrid>
        <w:gridCol w:w="9628"/>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52980A00" w:rsidR="00D17B6A" w:rsidRPr="00DD7CCF" w:rsidRDefault="00D17B6A" w:rsidP="006F3B68">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9.4.3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B</w:t>
            </w:r>
            <w:r w:rsidR="00542B66">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837" w:name="_Ref63676587"/>
      <w:bookmarkStart w:id="838" w:name="_Toc182927958"/>
      <w:r w:rsidRPr="00DD7CCF">
        <w:t>The epigraphic lemma</w:t>
      </w:r>
      <w:bookmarkEnd w:id="837"/>
      <w:bookmarkEnd w:id="838"/>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69AC8C49" w:rsidR="00C02B8C" w:rsidRPr="00DD7CCF" w:rsidRDefault="004D2E67" w:rsidP="00E2714A">
      <w:pPr>
        <w:pStyle w:val="Lista2"/>
      </w:pPr>
      <w:r w:rsidRPr="00DD7CCF">
        <w:lastRenderedPageBreak/>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B30F6E">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5084648D" w:rsidR="0013797B" w:rsidRPr="00DD7CCF" w:rsidRDefault="0013797B" w:rsidP="0013797B">
      <w:pPr>
        <w:pStyle w:val="Lista2"/>
      </w:pPr>
      <w:r w:rsidRPr="0013797B">
        <w:t>notes (§</w:t>
      </w:r>
      <w:r>
        <w:fldChar w:fldCharType="begin"/>
      </w:r>
      <w:r>
        <w:instrText xml:space="preserve"> REF _Ref43989684 \r \h </w:instrText>
      </w:r>
      <w:r>
        <w:fldChar w:fldCharType="separate"/>
      </w:r>
      <w:r w:rsidR="00B30F6E">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3C066DE"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B30F6E">
        <w:t>11.1.2</w:t>
      </w:r>
      <w:r w:rsidR="0082156E" w:rsidRPr="00DD7CCF">
        <w:fldChar w:fldCharType="end"/>
      </w:r>
    </w:p>
    <w:p w14:paraId="1D860451" w14:textId="77777777" w:rsidR="00C02B8C" w:rsidRPr="00DD7CCF" w:rsidRDefault="00F80E90" w:rsidP="00EB2024">
      <w:pPr>
        <w:pStyle w:val="Cmsor3"/>
      </w:pPr>
      <w:bookmarkStart w:id="839" w:name="_v37b3rvxgvz" w:colFirst="0" w:colLast="0"/>
      <w:bookmarkStart w:id="840" w:name="_Toc182927959"/>
      <w:bookmarkEnd w:id="839"/>
      <w:r w:rsidRPr="00DD7CCF">
        <w:t>Full markup example for the</w:t>
      </w:r>
      <w:r w:rsidR="004D2E67" w:rsidRPr="00DD7CCF">
        <w:t xml:space="preserve"> bibliography</w:t>
      </w:r>
      <w:bookmarkEnd w:id="840"/>
    </w:p>
    <w:tbl>
      <w:tblPr>
        <w:tblStyle w:val="CodeSampleTable"/>
        <w:tblW w:w="5000" w:type="pct"/>
        <w:tblLook w:val="04A0" w:firstRow="1" w:lastRow="0" w:firstColumn="1" w:lastColumn="0" w:noHBand="0" w:noVBand="1"/>
      </w:tblPr>
      <w:tblGrid>
        <w:gridCol w:w="9628"/>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48FC9DA1" w:rsidR="00F80E90" w:rsidRPr="00DD7CCF" w:rsidRDefault="00F80E90"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9.4.5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841" w:name="_s2c4wh2r29fy" w:colFirst="0" w:colLast="0"/>
      <w:bookmarkStart w:id="842" w:name="_Ref43990225"/>
      <w:bookmarkStart w:id="843" w:name="_Toc182927960"/>
      <w:bookmarkEnd w:id="841"/>
      <w:r w:rsidRPr="00DD7CCF">
        <w:lastRenderedPageBreak/>
        <w:t xml:space="preserve">Globally </w:t>
      </w:r>
      <w:r w:rsidR="006733B4" w:rsidRPr="00DD7CCF">
        <w:t>available markup outside the edition</w:t>
      </w:r>
      <w:bookmarkEnd w:id="842"/>
      <w:bookmarkEnd w:id="843"/>
    </w:p>
    <w:p w14:paraId="1E387829" w14:textId="3FF05EC2" w:rsidR="00C02B8C" w:rsidRPr="00DD7CCF" w:rsidRDefault="004D2E67" w:rsidP="00EB2024">
      <w:pPr>
        <w:pStyle w:val="Cmsor2"/>
      </w:pPr>
      <w:bookmarkStart w:id="844" w:name="_vn3bfilgag1u" w:colFirst="0" w:colLast="0"/>
      <w:bookmarkStart w:id="845" w:name="_Ref43990337"/>
      <w:bookmarkStart w:id="846" w:name="_Toc182927961"/>
      <w:bookmarkEnd w:id="844"/>
      <w:r w:rsidRPr="00DD7CCF">
        <w:t xml:space="preserve">Editorial </w:t>
      </w:r>
      <w:r w:rsidR="006733B4" w:rsidRPr="00DD7CCF">
        <w:t>markup outside the edition</w:t>
      </w:r>
      <w:bookmarkEnd w:id="845"/>
      <w:bookmarkEnd w:id="846"/>
    </w:p>
    <w:p w14:paraId="77667F0E" w14:textId="580C9437"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B30F6E">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B30F6E">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B30F6E">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B30F6E">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6DC7F1E7"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B30F6E">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8203404"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20012B">
        <w:fldChar w:fldCharType="begin"/>
      </w:r>
      <w:r w:rsidR="0020012B">
        <w:instrText xml:space="preserve"> REF _Ref182923700 \r \h </w:instrText>
      </w:r>
      <w:r w:rsidR="0020012B">
        <w:fldChar w:fldCharType="separate"/>
      </w:r>
      <w:r w:rsidR="00B30F6E">
        <w:t>3.3</w:t>
      </w:r>
      <w:r w:rsidR="0020012B">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7C81060D"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B30F6E">
        <w:t>3.7</w:t>
      </w:r>
      <w:r w:rsidR="00140B8F" w:rsidRPr="00DD7CCF">
        <w:fldChar w:fldCharType="end"/>
      </w:r>
      <w:r w:rsidRPr="00DD7CCF">
        <w:t>)</w:t>
      </w:r>
    </w:p>
    <w:p w14:paraId="1A9E41D5" w14:textId="23EFB9BA"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B30F6E">
        <w:t>5</w:t>
      </w:r>
      <w:r w:rsidR="00140B8F" w:rsidRPr="00DD7CCF">
        <w:fldChar w:fldCharType="end"/>
      </w:r>
      <w:r w:rsidRPr="00DD7CCF">
        <w:t>)</w:t>
      </w:r>
    </w:p>
    <w:p w14:paraId="44505362" w14:textId="3AAFEBE8"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B30F6E">
        <w:t>5.5</w:t>
      </w:r>
      <w:r w:rsidR="00140B8F" w:rsidRPr="00DD7CCF">
        <w:fldChar w:fldCharType="end"/>
      </w:r>
      <w:r w:rsidRPr="00DD7CCF">
        <w:t>)</w:t>
      </w:r>
    </w:p>
    <w:p w14:paraId="589BA99F" w14:textId="5819CCCB"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B30F6E">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527AC337"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B30F6E">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847" w:name="_a0ie3m4iw2wx" w:colFirst="0" w:colLast="0"/>
      <w:bookmarkStart w:id="848" w:name="_Toc182927962"/>
      <w:bookmarkEnd w:id="847"/>
      <w:r w:rsidRPr="00DD7CCF">
        <w:t>Formatting</w:t>
      </w:r>
      <w:bookmarkEnd w:id="848"/>
    </w:p>
    <w:p w14:paraId="7EC6277E" w14:textId="2E03FB34" w:rsidR="00C02B8C" w:rsidRPr="00DD7CCF" w:rsidRDefault="004D2E67" w:rsidP="00EB2024">
      <w:pPr>
        <w:pStyle w:val="Cmsor3"/>
      </w:pPr>
      <w:bookmarkStart w:id="849" w:name="_79u3x92o5v7r" w:colFirst="0" w:colLast="0"/>
      <w:bookmarkStart w:id="850" w:name="_Toc182927963"/>
      <w:bookmarkEnd w:id="849"/>
      <w:r w:rsidRPr="00DD7CCF">
        <w:t>Character formatting</w:t>
      </w:r>
      <w:bookmarkEnd w:id="850"/>
    </w:p>
    <w:p w14:paraId="12E608C8" w14:textId="74DEBCDB"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B30F6E">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6B5499">
        <w:rPr>
          <w:rStyle w:val="Lbjegyzet-hivatkozs"/>
        </w:rPr>
        <w:footnoteReference w:id="55"/>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6B5499">
        <w:rPr>
          <w:rStyle w:val="Lbjegyzet-hivatkozs"/>
        </w:rPr>
        <w:footnoteReference w:id="56"/>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lastRenderedPageBreak/>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3C1E7AA5"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B30F6E">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851" w:name="_w8m7jrrw5g8k" w:colFirst="0" w:colLast="0"/>
      <w:bookmarkStart w:id="852" w:name="_Ref56419954"/>
      <w:bookmarkStart w:id="853" w:name="_Toc182927964"/>
      <w:bookmarkEnd w:id="851"/>
      <w:r w:rsidRPr="00DD7CCF">
        <w:t>Lists</w:t>
      </w:r>
      <w:bookmarkEnd w:id="852"/>
      <w:bookmarkEnd w:id="853"/>
    </w:p>
    <w:p w14:paraId="1EC7478A" w14:textId="4366F510" w:rsidR="00C02B8C" w:rsidRDefault="004D2E67" w:rsidP="00E2714A">
      <w:pPr>
        <w:pStyle w:val="Lista"/>
      </w:pPr>
      <w:r w:rsidRPr="00DD7CCF">
        <w:t xml:space="preserve">should you need to format some text as a structured list, the following markup  may be used </w:t>
      </w:r>
      <w:r w:rsidR="00C76203" w:rsidRPr="00C76203">
        <w:t xml:space="preserve">at any point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B30F6E">
        <w:t>11.2.1</w:t>
      </w:r>
      <w:r w:rsidR="00C76203">
        <w:fldChar w:fldCharType="end"/>
      </w:r>
      <w:r w:rsidR="00C76203" w:rsidRPr="00C76203">
        <w:t>)</w:t>
      </w:r>
    </w:p>
    <w:p w14:paraId="40CD9FF4" w14:textId="6EDD8006" w:rsidR="00061489" w:rsidRPr="00DD7CCF" w:rsidRDefault="00061489" w:rsidP="00061489">
      <w:pPr>
        <w:pStyle w:val="Lista2"/>
      </w:pPr>
      <w:r>
        <w:t>special considerations for the use of lists in the edition division are given in §</w:t>
      </w:r>
      <w:r>
        <w:fldChar w:fldCharType="begin"/>
      </w:r>
      <w:r>
        <w:instrText xml:space="preserve"> REF _Ref168563127 \r \h </w:instrText>
      </w:r>
      <w:r>
        <w:fldChar w:fldCharType="separate"/>
      </w:r>
      <w:r w:rsidR="00B30F6E">
        <w:t>2.4</w:t>
      </w:r>
      <w:r>
        <w:fldChar w:fldCharType="end"/>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854" w:name="_4euu8urmvkq9" w:colFirst="0" w:colLast="0"/>
      <w:bookmarkStart w:id="855" w:name="_Ref43988770"/>
      <w:bookmarkStart w:id="856" w:name="_Toc182927965"/>
      <w:bookmarkEnd w:id="854"/>
      <w:r w:rsidRPr="00DD7CCF">
        <w:t xml:space="preserve">Encoding </w:t>
      </w:r>
      <w:r w:rsidR="006733B4" w:rsidRPr="00DD7CCF">
        <w:t>language</w:t>
      </w:r>
      <w:bookmarkEnd w:id="855"/>
      <w:bookmarkEnd w:id="856"/>
    </w:p>
    <w:p w14:paraId="69AD1C10" w14:textId="5E0CA162" w:rsidR="00C02B8C" w:rsidRPr="00DD7CCF" w:rsidRDefault="004D2E67" w:rsidP="00EB2024">
      <w:pPr>
        <w:pStyle w:val="Cmsor3"/>
      </w:pPr>
      <w:bookmarkStart w:id="857" w:name="_wp8hx3ov5ccr" w:colFirst="0" w:colLast="0"/>
      <w:bookmarkStart w:id="858" w:name="_Ref43988969"/>
      <w:bookmarkStart w:id="859" w:name="_Toc182927966"/>
      <w:bookmarkEnd w:id="857"/>
      <w:r w:rsidRPr="00DD7CCF">
        <w:t xml:space="preserve">Tagging language with </w:t>
      </w:r>
      <w:r w:rsidR="008525C6" w:rsidRPr="00B30777">
        <w:rPr>
          <w:rStyle w:val="Codeattribute"/>
        </w:rPr>
        <w:t>@xml:</w:t>
      </w:r>
      <w:r w:rsidRPr="00B30777">
        <w:rPr>
          <w:rStyle w:val="Codeattribute"/>
        </w:rPr>
        <w:t>lang</w:t>
      </w:r>
      <w:bookmarkEnd w:id="858"/>
      <w:bookmarkEnd w:id="859"/>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6B5499">
        <w:rPr>
          <w:rStyle w:val="Lbjegyzet-hivatkozs"/>
        </w:rPr>
        <w:footnoteReference w:id="57"/>
      </w:r>
    </w:p>
    <w:p w14:paraId="5F726DDA" w14:textId="1184DD0F"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B30F6E">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6B5499">
        <w:rPr>
          <w:rStyle w:val="Lbjegyzet-hivatkozs"/>
        </w:rPr>
        <w:footnoteReference w:id="58"/>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lastRenderedPageBreak/>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6637FFE9"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B30F6E">
        <w:t>7.5.5</w:t>
      </w:r>
      <w:r w:rsidR="00DD5901">
        <w:fldChar w:fldCharType="end"/>
      </w:r>
    </w:p>
    <w:p w14:paraId="2FA95BB7" w14:textId="77777777" w:rsidR="00C02B8C" w:rsidRPr="00DD7CCF" w:rsidRDefault="004D2E67" w:rsidP="00EB2024">
      <w:pPr>
        <w:pStyle w:val="Cmsor3"/>
      </w:pPr>
      <w:bookmarkStart w:id="860" w:name="_xs33sh2oghy" w:colFirst="0" w:colLast="0"/>
      <w:bookmarkStart w:id="861" w:name="_Ref43990600"/>
      <w:bookmarkStart w:id="862" w:name="_Toc182927967"/>
      <w:bookmarkEnd w:id="860"/>
      <w:r w:rsidRPr="00DD7CCF">
        <w:t>Tagging language in pre-existing containers</w:t>
      </w:r>
      <w:bookmarkEnd w:id="861"/>
      <w:bookmarkEnd w:id="862"/>
    </w:p>
    <w:p w14:paraId="0F304C68" w14:textId="6EF0D904"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B30F6E">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4310F7C0"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B30F6E">
        <w:t>7.2</w:t>
      </w:r>
      <w:r w:rsidR="00270CD8">
        <w:fldChar w:fldCharType="end"/>
      </w:r>
      <w:r w:rsidRPr="00DD5901">
        <w:t xml:space="preserve"> for detailed instructions on language encoding within the edition</w:t>
      </w:r>
    </w:p>
    <w:p w14:paraId="06E3AE14" w14:textId="1F1BBDEF"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B30F6E">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863" w:name="_6pkkdwn5pxyn" w:colFirst="0" w:colLast="0"/>
      <w:bookmarkStart w:id="864" w:name="_Ref43986658"/>
      <w:bookmarkStart w:id="865" w:name="_Toc182927968"/>
      <w:bookmarkEnd w:id="863"/>
      <w:r w:rsidRPr="00DD7CCF">
        <w:t>Tagging foreign languages outside the edition</w:t>
      </w:r>
      <w:bookmarkEnd w:id="864"/>
      <w:bookmarkEnd w:id="865"/>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1C91D2C3"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B30F6E">
        <w:t>7.2</w:t>
      </w:r>
      <w:r w:rsidR="00270CD8">
        <w:fldChar w:fldCharType="end"/>
      </w:r>
      <w:r w:rsidRPr="00DD7CCF">
        <w:t xml:space="preserve"> about tagging language within the edition</w:t>
      </w:r>
    </w:p>
    <w:p w14:paraId="0E61A26D" w14:textId="7BBD5B3A"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B30F6E">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00B2EADB"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B30F6E">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767A0B77" w:rsidR="00D3108A" w:rsidRDefault="00D3108A" w:rsidP="0079360D">
      <w:pPr>
        <w:pStyle w:val="Lista3"/>
      </w:pPr>
      <w:r w:rsidRPr="00D3108A">
        <w:lastRenderedPageBreak/>
        <w:t>for terms cited in a dictionary reference (§</w:t>
      </w:r>
      <w:r>
        <w:fldChar w:fldCharType="begin"/>
      </w:r>
      <w:r>
        <w:instrText xml:space="preserve"> REF _Ref43989849 \r \h </w:instrText>
      </w:r>
      <w:r>
        <w:fldChar w:fldCharType="separate"/>
      </w:r>
      <w:r w:rsidR="00B30F6E">
        <w:t>10.4.5</w:t>
      </w:r>
      <w:r>
        <w:fldChar w:fldCharType="end"/>
      </w:r>
      <w:r w:rsidRPr="00D3108A">
        <w:t>)</w:t>
      </w:r>
    </w:p>
    <w:p w14:paraId="53D408CF" w14:textId="5B84D33A"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B30F6E">
        <w:t>10.3.1</w:t>
      </w:r>
      <w:r>
        <w:fldChar w:fldCharType="end"/>
      </w:r>
    </w:p>
    <w:p w14:paraId="6106CE29" w14:textId="00BFB915"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B30F6E">
        <w:t>7.5.5</w:t>
      </w:r>
      <w:r>
        <w:fldChar w:fldCharType="end"/>
      </w:r>
      <w:r>
        <w:t>) should generally be avoided when citing text in a modern-language context</w:t>
      </w:r>
    </w:p>
    <w:p w14:paraId="3ED49332" w14:textId="72B018C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B30F6E">
        <w:t>10.1</w:t>
      </w:r>
      <w:r>
        <w:fldChar w:fldCharType="end"/>
      </w:r>
      <w:r>
        <w:t>), then such encoding may also be retained</w:t>
      </w:r>
    </w:p>
    <w:p w14:paraId="59EB29A8" w14:textId="282195D2" w:rsidR="00C02B8C" w:rsidRPr="00DD7CCF" w:rsidRDefault="004D2E67" w:rsidP="00EB2024">
      <w:pPr>
        <w:pStyle w:val="Cmsor2"/>
      </w:pPr>
      <w:bookmarkStart w:id="866" w:name="_yj9mfyez22i9" w:colFirst="0" w:colLast="0"/>
      <w:bookmarkStart w:id="867" w:name="_Toc182927969"/>
      <w:bookmarkEnd w:id="866"/>
      <w:r w:rsidRPr="00DD7CCF">
        <w:t xml:space="preserve">Notes, </w:t>
      </w:r>
      <w:r w:rsidR="006733B4" w:rsidRPr="00DD7CCF">
        <w:t>quotations and references</w:t>
      </w:r>
      <w:bookmarkEnd w:id="867"/>
    </w:p>
    <w:p w14:paraId="2DA9F7C9" w14:textId="178D1B15" w:rsidR="00C02B8C" w:rsidRPr="00DD7CCF" w:rsidRDefault="004D2E67" w:rsidP="00EB2024">
      <w:pPr>
        <w:pStyle w:val="Cmsor3"/>
      </w:pPr>
      <w:bookmarkStart w:id="868" w:name="_awz2oua7qthd" w:colFirst="0" w:colLast="0"/>
      <w:bookmarkStart w:id="869" w:name="_Ref43989684"/>
      <w:bookmarkStart w:id="870" w:name="_Toc182927970"/>
      <w:bookmarkEnd w:id="868"/>
      <w:r w:rsidRPr="00DD7CCF">
        <w:t>Encoding notes</w:t>
      </w:r>
      <w:bookmarkEnd w:id="869"/>
      <w:bookmarkEnd w:id="870"/>
    </w:p>
    <w:p w14:paraId="6C93A71E" w14:textId="46503316" w:rsidR="00C02B8C" w:rsidRPr="00DD7CCF" w:rsidRDefault="0013797B" w:rsidP="00E2714A">
      <w:pPr>
        <w:pStyle w:val="Lista"/>
      </w:pPr>
      <w:r w:rsidRPr="0013797B">
        <w:t>in our project’s XML files, notes may only be used in the following contexts:</w:t>
      </w:r>
    </w:p>
    <w:p w14:paraId="729F49D0" w14:textId="4ECE8E1A"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B30F6E">
        <w:t>9.4.4</w:t>
      </w:r>
      <w:r>
        <w:fldChar w:fldCharType="end"/>
      </w:r>
      <w:r>
        <w:t>) within the bibliography</w:t>
      </w:r>
    </w:p>
    <w:p w14:paraId="63DFA081" w14:textId="3E5C79C0"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B30F6E">
        <w:t>9.1.7</w:t>
      </w:r>
      <w:r>
        <w:fldChar w:fldCharType="end"/>
      </w:r>
      <w:r>
        <w:t>), but not at any other place, for instance within the lemma or a particular reading</w:t>
      </w:r>
    </w:p>
    <w:p w14:paraId="151D5D17" w14:textId="2AA3CCD4"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B30F6E">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35AC79A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B30F6E">
        <w:t>10.6.1</w:t>
      </w:r>
      <w:r w:rsidR="0082156E" w:rsidRPr="00DD7CCF">
        <w:fldChar w:fldCharType="end"/>
      </w:r>
      <w:r w:rsidRPr="00DD7CCF">
        <w:t>) if the note is by you and/or another project member</w:t>
      </w:r>
    </w:p>
    <w:p w14:paraId="1CE22B10" w14:textId="335352FC"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B30F6E">
        <w:t>10.6.2</w:t>
      </w:r>
      <w:r w:rsidR="0082156E" w:rsidRPr="00DD7CCF">
        <w:fldChar w:fldCharType="end"/>
      </w:r>
      <w:r w:rsidRPr="00DD7CCF">
        <w:t>) if the note is adopted verbatim from a publication</w:t>
      </w:r>
    </w:p>
    <w:p w14:paraId="2B9ABE6F" w14:textId="7C57E2EE"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B30F6E">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lastRenderedPageBreak/>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871" w:name="_wsjjvbttqmtg" w:colFirst="0" w:colLast="0"/>
      <w:bookmarkStart w:id="872" w:name="_Toc182927971"/>
      <w:bookmarkEnd w:id="871"/>
      <w:r w:rsidRPr="00DD7CCF">
        <w:t>Encoding titles</w:t>
      </w:r>
      <w:bookmarkEnd w:id="872"/>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532D1F0F"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B30F6E">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6ECADB55"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B30F6E">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873" w:name="_57tiei7g7b2r" w:colFirst="0" w:colLast="0"/>
      <w:bookmarkStart w:id="874" w:name="_Toc182927972"/>
      <w:bookmarkEnd w:id="873"/>
      <w:r w:rsidRPr="00DD7CCF">
        <w:t>Quotations without an encoded reference</w:t>
      </w:r>
      <w:bookmarkEnd w:id="874"/>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6BA8F095"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B30F6E">
        <w:t>10.3.3</w:t>
      </w:r>
      <w:r>
        <w:fldChar w:fldCharType="end"/>
      </w:r>
    </w:p>
    <w:p w14:paraId="73B513BD" w14:textId="04B49438"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B30F6E">
        <w:t>10.3.2</w:t>
      </w:r>
      <w:r w:rsidR="00284D70" w:rsidRPr="00DD7CCF">
        <w:fldChar w:fldCharType="end"/>
      </w:r>
    </w:p>
    <w:p w14:paraId="3A3FEF9F" w14:textId="77777777" w:rsidR="00BD4ADC" w:rsidRDefault="00BD4ADC" w:rsidP="00BD4ADC">
      <w:pPr>
        <w:pStyle w:val="Lista"/>
      </w:pPr>
      <w:r>
        <w:t xml:space="preserve">to create a </w:t>
      </w:r>
      <w:commentRangeStart w:id="875"/>
      <w:r w:rsidRPr="00BD4ADC">
        <w:rPr>
          <w:b/>
          <w:bCs/>
        </w:rPr>
        <w:t>block quote</w:t>
      </w:r>
      <w:commentRangeEnd w:id="875"/>
      <w:r w:rsidR="00F857C5">
        <w:rPr>
          <w:rStyle w:val="Jegyzethivatkozs"/>
          <w:rFonts w:cs="Mangal"/>
        </w:rPr>
        <w:commentReference w:id="875"/>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876" w:name="_oux10a9n6xn3" w:colFirst="0" w:colLast="0"/>
      <w:bookmarkStart w:id="877" w:name="_Ref43990078"/>
      <w:bookmarkStart w:id="878" w:name="_Toc182927973"/>
      <w:bookmarkEnd w:id="876"/>
      <w:r w:rsidRPr="00DD7CCF">
        <w:t>Quoting published material</w:t>
      </w:r>
      <w:bookmarkEnd w:id="877"/>
      <w:bookmarkEnd w:id="878"/>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lastRenderedPageBreak/>
        <w:t xml:space="preserve">within </w:t>
      </w:r>
      <w:r w:rsidRPr="00DD7CCF">
        <w:rPr>
          <w:rStyle w:val="Code"/>
        </w:rPr>
        <w:t>&lt;cit&gt;</w:t>
      </w:r>
      <w:r w:rsidRPr="00DD7CCF">
        <w:t xml:space="preserve">, wrap the quoted text in the element </w:t>
      </w:r>
      <w:r w:rsidRPr="00DD7CCF">
        <w:rPr>
          <w:rStyle w:val="Code"/>
        </w:rPr>
        <w:t>&lt;quote&gt;</w:t>
      </w:r>
    </w:p>
    <w:p w14:paraId="37D9FE7E" w14:textId="01070794"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B30F6E">
        <w:t>10.4.5</w:t>
      </w:r>
      <w:r w:rsidR="0082156E" w:rsidRPr="00DD7CCF">
        <w:fldChar w:fldCharType="end"/>
      </w:r>
      <w:r w:rsidRPr="00DD7CCF">
        <w:t xml:space="preserve"> to specify the source of the quotation</w:t>
      </w:r>
      <w:r w:rsidRPr="006B5499">
        <w:rPr>
          <w:rStyle w:val="Lbjegyzet-hivatkozs"/>
        </w:rPr>
        <w:footnoteReference w:id="59"/>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879" w:name="_dx7skv6pu8qf" w:colFirst="0" w:colLast="0"/>
      <w:bookmarkStart w:id="880" w:name="_Ref43989849"/>
      <w:bookmarkStart w:id="881" w:name="_Toc182927974"/>
      <w:bookmarkEnd w:id="879"/>
      <w:r w:rsidRPr="00DD7CCF">
        <w:t>Bibliographic citations</w:t>
      </w:r>
      <w:bookmarkEnd w:id="880"/>
      <w:bookmarkEnd w:id="881"/>
    </w:p>
    <w:p w14:paraId="01AEED06" w14:textId="5C922FCA"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B30F6E">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lastRenderedPageBreak/>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882"/>
      <w:r w:rsidRPr="00F04F4C">
        <w:t xml:space="preserve">numbered paragraphs </w:t>
      </w:r>
      <w:commentRangeEnd w:id="882"/>
      <w:r w:rsidR="004F5399">
        <w:rPr>
          <w:rStyle w:val="Jegyzethivatkozs"/>
          <w:rFonts w:cs="Mangal"/>
        </w:rPr>
        <w:commentReference w:id="882"/>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0E95342D"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B30F6E">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7976B109"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B30F6E" w:rsidRPr="00DD7CCF">
        <w:t xml:space="preserve">Example </w:t>
      </w:r>
      <w:r w:rsidR="00B30F6E">
        <w:rPr>
          <w:noProof/>
        </w:rPr>
        <w:t>10.4.5</w:t>
      </w:r>
      <w:r w:rsidR="00B30F6E" w:rsidRPr="00DD7CCF">
        <w:rPr>
          <w:noProof/>
        </w:rPr>
        <w:t>.</w:t>
      </w:r>
      <w:r w:rsidR="00B30F6E">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lastRenderedPageBreak/>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48FB3044"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B30F6E" w:rsidRPr="00DD7CCF">
        <w:t xml:space="preserve">Example </w:t>
      </w:r>
      <w:r w:rsidR="00B30F6E">
        <w:rPr>
          <w:noProof/>
        </w:rPr>
        <w:t>10.4.5</w:t>
      </w:r>
      <w:r w:rsidR="00B30F6E" w:rsidRPr="00DD7CCF">
        <w:rPr>
          <w:noProof/>
        </w:rPr>
        <w:t>.</w:t>
      </w:r>
      <w:r w:rsidR="00B30F6E">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8"/>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6224F0" w:rsidR="00F80E90" w:rsidRPr="00DD7CCF" w:rsidRDefault="00F80E90"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10.4.5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7275F0" w:rsidRDefault="00F80E90" w:rsidP="007275F0">
            <w:pPr>
              <w:pStyle w:val="TableNote"/>
              <w:keepNext/>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8"/>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52A56F04" w:rsidR="00F80E90" w:rsidRPr="00DD7CCF" w:rsidRDefault="00F80E90"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10.4.5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B</w:t>
            </w:r>
            <w:r w:rsidR="00542B66">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7275F0">
            <w:pPr>
              <w:pStyle w:val="TableNote"/>
              <w:keepNext/>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8"/>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4847D8F3" w:rsidR="00F80E90" w:rsidRPr="00DD7CCF" w:rsidRDefault="00F80E90"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10.4.5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C</w:t>
            </w:r>
            <w:r w:rsidR="00542B66">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7275F0">
            <w:pPr>
              <w:pStyle w:val="TableNote"/>
              <w:keepNext/>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8"/>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7C74DDC4" w:rsidR="00E67260" w:rsidRPr="00DD7CCF" w:rsidRDefault="00E67260" w:rsidP="00025303">
            <w:pPr>
              <w:pStyle w:val="Kpalrs"/>
            </w:pPr>
            <w:bookmarkStart w:id="883" w:name="_Ref44079069"/>
            <w:r w:rsidRPr="00DD7CCF">
              <w:t xml:space="preserve">Example </w:t>
            </w:r>
            <w:r w:rsidR="00542B66">
              <w:fldChar w:fldCharType="begin"/>
            </w:r>
            <w:r w:rsidR="00542B66">
              <w:instrText xml:space="preserve"> STYLEREF 3 \s </w:instrText>
            </w:r>
            <w:r w:rsidR="00542B66">
              <w:fldChar w:fldCharType="separate"/>
            </w:r>
            <w:r w:rsidR="00B30F6E">
              <w:rPr>
                <w:noProof/>
              </w:rPr>
              <w:t>10.4.5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D</w:t>
            </w:r>
            <w:r w:rsidR="00542B66">
              <w:rPr>
                <w:noProof/>
              </w:rPr>
              <w:fldChar w:fldCharType="end"/>
            </w:r>
            <w:bookmarkEnd w:id="883"/>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F60B1C">
            <w:pPr>
              <w:pStyle w:val="TableNote"/>
              <w:keepNext/>
            </w:pPr>
            <w:r w:rsidRPr="007275F0">
              <w:t>Majumdar</w:t>
            </w:r>
            <w:r w:rsidRPr="00DD7CCF">
              <w:t xml:space="preserve"> </w:t>
            </w:r>
            <w:r w:rsidRPr="00E24F87">
              <w:rPr>
                <w:noProof/>
              </w:rPr>
              <w:t>(</w:t>
            </w:r>
            <w:r w:rsidRPr="00DD7CCF">
              <w:t>1943: 23–28)</w:t>
            </w:r>
          </w:p>
          <w:p w14:paraId="6100FA40" w14:textId="6D340F46" w:rsidR="00D3108A" w:rsidRPr="00DD7CCF" w:rsidRDefault="00D3108A" w:rsidP="00F60B1C">
            <w:pPr>
              <w:pStyle w:val="TableNote"/>
              <w:keepNext/>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8"/>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00B1CC8F" w:rsidR="00E67260" w:rsidRPr="00DD7CCF" w:rsidRDefault="00E67260" w:rsidP="00025303">
            <w:pPr>
              <w:pStyle w:val="Kpalrs"/>
            </w:pPr>
            <w:bookmarkStart w:id="884" w:name="_Ref44079082"/>
            <w:r w:rsidRPr="00DD7CCF">
              <w:t xml:space="preserve">Example </w:t>
            </w:r>
            <w:r w:rsidR="00542B66">
              <w:fldChar w:fldCharType="begin"/>
            </w:r>
            <w:r w:rsidR="00542B66">
              <w:instrText xml:space="preserve"> STYLEREF 3 \s </w:instrText>
            </w:r>
            <w:r w:rsidR="00542B66">
              <w:fldChar w:fldCharType="separate"/>
            </w:r>
            <w:r w:rsidR="00B30F6E">
              <w:rPr>
                <w:noProof/>
              </w:rPr>
              <w:t>10.4.5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E</w:t>
            </w:r>
            <w:r w:rsidR="00542B66">
              <w:rPr>
                <w:noProof/>
              </w:rPr>
              <w:fldChar w:fldCharType="end"/>
            </w:r>
            <w:bookmarkEnd w:id="884"/>
            <w:r w:rsidRPr="00DD7CCF">
              <w:t>: encoding a citation with ibid.</w:t>
            </w:r>
          </w:p>
        </w:tc>
      </w:tr>
      <w:tr w:rsidR="00E67260" w:rsidRPr="00DD7CCF" w14:paraId="1052BC3A" w14:textId="77777777" w:rsidTr="00F04F4C">
        <w:tc>
          <w:tcPr>
            <w:tcW w:w="5000" w:type="pct"/>
          </w:tcPr>
          <w:p w14:paraId="2012E7C9" w14:textId="77777777" w:rsidR="00E67260" w:rsidRPr="00DD7CCF" w:rsidRDefault="00E67260" w:rsidP="00F60B1C">
            <w:pPr>
              <w:pStyle w:val="TableNote"/>
              <w:keepNext/>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8"/>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77BBADAC" w:rsidR="00E67260" w:rsidRPr="00DD7CCF" w:rsidRDefault="00E67260" w:rsidP="00025303">
            <w:pPr>
              <w:pStyle w:val="Kpalrs"/>
            </w:pPr>
            <w:bookmarkStart w:id="885" w:name="_Ref44079042"/>
            <w:r w:rsidRPr="00DD7CCF">
              <w:t xml:space="preserve">Example </w:t>
            </w:r>
            <w:r w:rsidR="00542B66">
              <w:fldChar w:fldCharType="begin"/>
            </w:r>
            <w:r w:rsidR="00542B66">
              <w:instrText xml:space="preserve"> STYLEREF 3 \s </w:instrText>
            </w:r>
            <w:r w:rsidR="00542B66">
              <w:fldChar w:fldCharType="separate"/>
            </w:r>
            <w:r w:rsidR="00B30F6E">
              <w:rPr>
                <w:noProof/>
              </w:rPr>
              <w:t>10.4.5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F</w:t>
            </w:r>
            <w:r w:rsidR="00542B66">
              <w:rPr>
                <w:noProof/>
              </w:rPr>
              <w:fldChar w:fldCharType="end"/>
            </w:r>
            <w:bookmarkEnd w:id="885"/>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291A70">
            <w:pPr>
              <w:pStyle w:val="CodeParagraph"/>
              <w:keepNext/>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t>
            </w:r>
            <w:commentRangeStart w:id="886"/>
            <w:r w:rsidRPr="00DD7CCF">
              <w:t>when citing the ARIE appendices</w:t>
            </w:r>
            <w:commentRangeEnd w:id="886"/>
            <w:r w:rsidR="006F4840">
              <w:rPr>
                <w:rStyle w:val="Jegyzethivatkozs"/>
                <w:rFonts w:ascii="Gentium Plus" w:hAnsi="Gentium Plus" w:cs="Mangal"/>
              </w:rPr>
              <w:commentReference w:id="886"/>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887" w:name="_7sk1okht0w4v" w:colFirst="0" w:colLast="0"/>
      <w:bookmarkStart w:id="888" w:name="_Ref43988648"/>
      <w:bookmarkEnd w:id="887"/>
    </w:p>
    <w:tbl>
      <w:tblPr>
        <w:tblStyle w:val="CodeSampleTable"/>
        <w:tblW w:w="5000" w:type="pct"/>
        <w:tblLook w:val="04A0" w:firstRow="1" w:lastRow="0" w:firstColumn="1" w:lastColumn="0" w:noHBand="0" w:noVBand="1"/>
      </w:tblPr>
      <w:tblGrid>
        <w:gridCol w:w="9628"/>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62B0FE8C" w:rsidR="00F04F4C" w:rsidRPr="00DD7CCF" w:rsidRDefault="00F04F4C" w:rsidP="00F04F4C">
            <w:pPr>
              <w:pStyle w:val="Kpalrs"/>
            </w:pPr>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10.4.5</w:t>
            </w:r>
            <w:r w:rsidR="00542B66">
              <w:rPr>
                <w:noProof/>
              </w:rPr>
              <w:fldChar w:fldCharType="end"/>
            </w:r>
            <w:r w:rsidRPr="00DD7CCF">
              <w:t>.</w:t>
            </w:r>
            <w:r w:rsidR="00542B66">
              <w:fldChar w:fldCharType="begin"/>
            </w:r>
            <w:r w:rsidR="00542B66">
              <w:instrText xml:space="preserve"> SEQ Example \* ALP</w:instrText>
            </w:r>
            <w:r w:rsidR="00542B66">
              <w:instrText xml:space="preserve">HABETIC \s 3 </w:instrText>
            </w:r>
            <w:r w:rsidR="00542B66">
              <w:fldChar w:fldCharType="separate"/>
            </w:r>
            <w:r w:rsidR="00B30F6E">
              <w:rPr>
                <w:noProof/>
              </w:rPr>
              <w:t>G</w:t>
            </w:r>
            <w:r w:rsidR="00542B66">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60B1C">
            <w:pPr>
              <w:pStyle w:val="TableNote"/>
              <w:keepNext/>
            </w:pPr>
            <w:r w:rsidRPr="00F60B1C">
              <w:t>Edgerton</w:t>
            </w:r>
            <w:r w:rsidRPr="00461FC6">
              <w:t xml:space="preserve">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889" w:name="_Ref148531705"/>
      <w:bookmarkStart w:id="890" w:name="_Toc182927975"/>
      <w:r w:rsidRPr="00DD7CCF">
        <w:t>Referring to inscriptions in the DHARMABase</w:t>
      </w:r>
      <w:bookmarkEnd w:id="888"/>
      <w:bookmarkEnd w:id="889"/>
      <w:bookmarkEnd w:id="890"/>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27BA4771"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B30F6E">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891"/>
      <w:commentRangeStart w:id="892"/>
      <w:r w:rsidRPr="00DD7CCF">
        <w:t xml:space="preserve">add a further attribute </w:t>
      </w:r>
      <w:r w:rsidR="008525C6" w:rsidRPr="008525C6">
        <w:rPr>
          <w:rStyle w:val="Codeattribute"/>
        </w:rPr>
        <w:t>@n</w:t>
      </w:r>
      <w:commentRangeEnd w:id="891"/>
      <w:r w:rsidR="003B680F">
        <w:rPr>
          <w:rStyle w:val="Jegyzethivatkozs"/>
          <w:rFonts w:cs="Mangal"/>
        </w:rPr>
        <w:commentReference w:id="891"/>
      </w:r>
      <w:commentRangeEnd w:id="892"/>
      <w:r w:rsidR="002A1015">
        <w:rPr>
          <w:rStyle w:val="Jegyzethivatkozs"/>
          <w:rFonts w:cs="Mangal"/>
        </w:rPr>
        <w:commentReference w:id="892"/>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893" w:name="_Ref155689459"/>
      <w:bookmarkStart w:id="894" w:name="_Toc182927976"/>
      <w:r>
        <w:t>Referring to websites</w:t>
      </w:r>
      <w:bookmarkEnd w:id="893"/>
      <w:bookmarkEnd w:id="894"/>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895" w:name="_m34hlz9vjuhp" w:colFirst="0" w:colLast="0"/>
      <w:bookmarkStart w:id="896" w:name="_Toc182927977"/>
      <w:bookmarkEnd w:id="895"/>
      <w:r w:rsidRPr="00DD7CCF">
        <w:t xml:space="preserve">Encoding </w:t>
      </w:r>
      <w:r w:rsidR="006733B4" w:rsidRPr="00DD7CCF">
        <w:t>names</w:t>
      </w:r>
      <w:bookmarkEnd w:id="896"/>
    </w:p>
    <w:p w14:paraId="1F46300B" w14:textId="0D699107"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B30F6E">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1F56F7AF"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B30F6E">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897" w:name="_5n8o6akv2b3b" w:colFirst="0" w:colLast="0"/>
      <w:bookmarkStart w:id="898" w:name="_Ref43989951"/>
      <w:bookmarkStart w:id="899" w:name="_Toc182927978"/>
      <w:bookmarkEnd w:id="897"/>
      <w:r w:rsidRPr="00DD7CCF">
        <w:t>Tagging contemporary names</w:t>
      </w:r>
      <w:bookmarkEnd w:id="898"/>
      <w:bookmarkEnd w:id="899"/>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6B5499">
        <w:rPr>
          <w:rStyle w:val="Lbjegyzet-hivatkozs"/>
        </w:rPr>
        <w:footnoteReference w:id="60"/>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8"/>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4FC3A9" w:rsidR="00E67260" w:rsidRPr="00DD7CCF" w:rsidRDefault="00E67260"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10.5.1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900" w:name="_yz32t9xtry6d" w:colFirst="0" w:colLast="0"/>
      <w:bookmarkStart w:id="901" w:name="_Toc182927979"/>
      <w:bookmarkEnd w:id="900"/>
      <w:r w:rsidRPr="00DD7CCF">
        <w:t xml:space="preserve">Attributes as </w:t>
      </w:r>
      <w:r w:rsidR="006733B4" w:rsidRPr="00DD7CCF">
        <w:t>referencing sy</w:t>
      </w:r>
      <w:r w:rsidRPr="00DD7CCF">
        <w:t>stems</w:t>
      </w:r>
      <w:bookmarkEnd w:id="901"/>
    </w:p>
    <w:p w14:paraId="730E3BCB" w14:textId="3591910A" w:rsidR="008525C6" w:rsidRPr="008525C6" w:rsidRDefault="004D2E67" w:rsidP="00EB2024">
      <w:pPr>
        <w:pStyle w:val="Cmsor3"/>
      </w:pPr>
      <w:bookmarkStart w:id="902" w:name="_g75gsrc5lpm1" w:colFirst="0" w:colLast="0"/>
      <w:bookmarkStart w:id="903" w:name="_Ref43989765"/>
      <w:bookmarkStart w:id="904" w:name="_Toc182927980"/>
      <w:bookmarkEnd w:id="902"/>
      <w:r w:rsidRPr="00DD7CCF">
        <w:t xml:space="preserve">Encoding authorship with </w:t>
      </w:r>
      <w:bookmarkEnd w:id="903"/>
      <w:r w:rsidR="008525C6" w:rsidRPr="008525C6">
        <w:rPr>
          <w:rStyle w:val="Codeattribute"/>
        </w:rPr>
        <w:t>@resp</w:t>
      </w:r>
      <w:bookmarkEnd w:id="904"/>
    </w:p>
    <w:p w14:paraId="0418BF14" w14:textId="722B0F9F"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B30F6E">
        <w:t>10.5.1</w:t>
      </w:r>
      <w:r w:rsidR="0082156E" w:rsidRPr="00DD7CCF">
        <w:fldChar w:fldCharType="end"/>
      </w:r>
      <w:r w:rsidR="0082156E" w:rsidRPr="00DD7CCF">
        <w:t>)</w:t>
      </w:r>
    </w:p>
    <w:p w14:paraId="44671E22" w14:textId="0E44BDCA"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B30F6E">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53AAA91B"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B30F6E">
        <w:t>9.2.1</w:t>
      </w:r>
      <w:r w:rsidR="009430EC" w:rsidRPr="00DD7CCF">
        <w:fldChar w:fldCharType="end"/>
      </w:r>
      <w:r w:rsidRPr="00DD7CCF">
        <w:t>)</w:t>
      </w:r>
    </w:p>
    <w:p w14:paraId="7A2A2F05" w14:textId="3BEA72DF"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B30F6E">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6B5499">
        <w:rPr>
          <w:rStyle w:val="Lbjegyzet-hivatkozs"/>
        </w:rPr>
        <w:footnoteReference w:id="61"/>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905" w:name="_5hzh3m6qj48r" w:colFirst="0" w:colLast="0"/>
      <w:bookmarkStart w:id="906" w:name="_Ref43989551"/>
      <w:bookmarkStart w:id="907" w:name="_Ref44490119"/>
      <w:bookmarkStart w:id="908" w:name="_Toc182927981"/>
      <w:bookmarkEnd w:id="905"/>
      <w:r w:rsidRPr="00DD7CCF">
        <w:t xml:space="preserve">Crediting publications with </w:t>
      </w:r>
      <w:bookmarkEnd w:id="906"/>
      <w:r w:rsidR="008525C6" w:rsidRPr="008525C6">
        <w:rPr>
          <w:rStyle w:val="Codeattribute"/>
        </w:rPr>
        <w:t>@source</w:t>
      </w:r>
      <w:bookmarkEnd w:id="907"/>
      <w:bookmarkEnd w:id="908"/>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19B7E0BC"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B30F6E">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B30F6E">
        <w:t>9.1.4</w:t>
      </w:r>
      <w:r w:rsidR="0082156E" w:rsidRPr="00DD7CCF">
        <w:fldChar w:fldCharType="end"/>
      </w:r>
      <w:r w:rsidRPr="00DD7CCF">
        <w:t>)</w:t>
      </w:r>
    </w:p>
    <w:p w14:paraId="05C28581" w14:textId="1FCA7357"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B30F6E">
        <w:t>10.4.1</w:t>
      </w:r>
      <w:r w:rsidR="0082156E" w:rsidRPr="00DD7CCF">
        <w:fldChar w:fldCharType="end"/>
      </w:r>
      <w:r w:rsidRPr="00DD7CCF">
        <w:t>)</w:t>
      </w:r>
    </w:p>
    <w:p w14:paraId="12885AB1" w14:textId="0191D171"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B30F6E">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29E0E091"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B30F6E">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909" w:name="_u75429ibco3" w:colFirst="0" w:colLast="0"/>
      <w:bookmarkStart w:id="910" w:name="_Ref44490073"/>
      <w:bookmarkStart w:id="911" w:name="_Toc182927982"/>
      <w:bookmarkEnd w:id="909"/>
      <w:r w:rsidRPr="00DD7CCF">
        <w:t xml:space="preserve">Identifying persons and places with </w:t>
      </w:r>
      <w:r w:rsidR="008525C6" w:rsidRPr="008525C6">
        <w:rPr>
          <w:rStyle w:val="Codeattribute"/>
        </w:rPr>
        <w:t>@key</w:t>
      </w:r>
      <w:bookmarkEnd w:id="910"/>
      <w:bookmarkEnd w:id="911"/>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912" w:name="_ydxlcq8ogmtp" w:colFirst="0" w:colLast="0"/>
      <w:bookmarkStart w:id="913" w:name="_Ref43988993"/>
      <w:bookmarkStart w:id="914" w:name="_Toc182927983"/>
      <w:bookmarkEnd w:id="912"/>
      <w:r w:rsidRPr="00DD7CCF">
        <w:t xml:space="preserve">Identifying elements with </w:t>
      </w:r>
      <w:r w:rsidR="008525C6" w:rsidRPr="00B30777">
        <w:rPr>
          <w:rStyle w:val="Codeattribute"/>
        </w:rPr>
        <w:t>@xml:</w:t>
      </w:r>
      <w:r w:rsidRPr="00B30777">
        <w:rPr>
          <w:rStyle w:val="Codeattribute"/>
        </w:rPr>
        <w:t>id</w:t>
      </w:r>
      <w:bookmarkEnd w:id="913"/>
      <w:bookmarkEnd w:id="914"/>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915" w:name="_ulwrsat15v9f" w:colFirst="0" w:colLast="0"/>
      <w:bookmarkStart w:id="916" w:name="_Toc182927984"/>
      <w:bookmarkEnd w:id="915"/>
      <w:r w:rsidRPr="00DD7CCF">
        <w:t xml:space="preserve">Punctuation and </w:t>
      </w:r>
      <w:r w:rsidR="006733B4" w:rsidRPr="00DD7CCF">
        <w:t>style in modern languages</w:t>
      </w:r>
      <w:bookmarkEnd w:id="916"/>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917" w:name="_k9hfjcx1f0k3" w:colFirst="0" w:colLast="0"/>
      <w:bookmarkStart w:id="918" w:name="_Ref43978719"/>
      <w:bookmarkStart w:id="919" w:name="_Toc182927985"/>
      <w:bookmarkEnd w:id="917"/>
      <w:r w:rsidRPr="00DD7CCF">
        <w:lastRenderedPageBreak/>
        <w:t>The TEI Header</w:t>
      </w:r>
      <w:bookmarkEnd w:id="918"/>
      <w:bookmarkEnd w:id="919"/>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6B5499">
        <w:rPr>
          <w:rStyle w:val="Lbjegyzet-hivatkozs"/>
        </w:rPr>
        <w:footnoteReference w:id="62"/>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920" w:name="_23j65vxuxzj5" w:colFirst="0" w:colLast="0"/>
      <w:bookmarkStart w:id="921" w:name="_Toc182927986"/>
      <w:bookmarkEnd w:id="920"/>
      <w:r w:rsidRPr="00DD7CCF">
        <w:t xml:space="preserve">Describing the XML </w:t>
      </w:r>
      <w:r w:rsidR="006733B4" w:rsidRPr="00DD7CCF">
        <w:t>document</w:t>
      </w:r>
      <w:bookmarkEnd w:id="921"/>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922" w:name="_2jfs86ft37ax" w:colFirst="0" w:colLast="0"/>
      <w:bookmarkStart w:id="923" w:name="_Toc182927987"/>
      <w:bookmarkEnd w:id="922"/>
      <w:r w:rsidRPr="00DD7CCF">
        <w:t>The title</w:t>
      </w:r>
      <w:bookmarkEnd w:id="923"/>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1D22B9F3"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B30F6E">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924" w:name="_r3zbaj6a07eq" w:colFirst="0" w:colLast="0"/>
      <w:bookmarkStart w:id="925" w:name="_Ref43990001"/>
      <w:bookmarkStart w:id="926" w:name="_Toc182927988"/>
      <w:bookmarkEnd w:id="924"/>
      <w:r w:rsidRPr="00DD7CCF">
        <w:t>The responsibility statement</w:t>
      </w:r>
      <w:bookmarkEnd w:id="925"/>
      <w:bookmarkEnd w:id="926"/>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531B85C6"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B30F6E">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6B5499">
        <w:rPr>
          <w:rStyle w:val="Lbjegyzet-hivatkozs"/>
        </w:rPr>
        <w:footnoteReference w:id="63"/>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8"/>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13AF2D04" w:rsidR="00E67260" w:rsidRPr="00DD7CCF" w:rsidRDefault="00E67260" w:rsidP="00025303">
            <w:pPr>
              <w:pStyle w:val="Kpalrs"/>
            </w:pPr>
            <w:r w:rsidRPr="00DD7CCF">
              <w:lastRenderedPageBreak/>
              <w:t xml:space="preserve">Example </w:t>
            </w:r>
            <w:r w:rsidR="00542B66">
              <w:fldChar w:fldCharType="begin"/>
            </w:r>
            <w:r w:rsidR="00542B66">
              <w:instrText xml:space="preserve"> STYLEREF 3 \s </w:instrText>
            </w:r>
            <w:r w:rsidR="00542B66">
              <w:fldChar w:fldCharType="separate"/>
            </w:r>
            <w:r w:rsidR="00B30F6E">
              <w:rPr>
                <w:noProof/>
              </w:rPr>
              <w:t>11.1.2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927" w:name="_vner4ocywhk7" w:colFirst="0" w:colLast="0"/>
      <w:bookmarkStart w:id="928" w:name="_Toc182927989"/>
      <w:bookmarkEnd w:id="927"/>
      <w:r w:rsidRPr="00DD7CCF">
        <w:t>The publication statement</w:t>
      </w:r>
      <w:bookmarkEnd w:id="928"/>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8"/>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37A38AFE" w:rsidR="00E67260" w:rsidRPr="00DD7CCF" w:rsidRDefault="00E67260"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11.1.3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929" w:name="_hettlvg4peby" w:colFirst="0" w:colLast="0"/>
      <w:bookmarkStart w:id="930" w:name="_Ref43978731"/>
      <w:bookmarkStart w:id="931" w:name="_Toc182927990"/>
      <w:bookmarkEnd w:id="929"/>
      <w:r w:rsidRPr="00DD7CCF">
        <w:t xml:space="preserve">Describing the </w:t>
      </w:r>
      <w:r w:rsidR="006733B4" w:rsidRPr="00DD7CCF">
        <w:t>original document</w:t>
      </w:r>
      <w:bookmarkEnd w:id="930"/>
      <w:bookmarkEnd w:id="931"/>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932" w:name="_l88w6yddwwcn" w:colFirst="0" w:colLast="0"/>
      <w:bookmarkStart w:id="933" w:name="_Ref43987455"/>
      <w:bookmarkStart w:id="934" w:name="_Toc182927991"/>
      <w:bookmarkEnd w:id="932"/>
      <w:r w:rsidRPr="00DD7CCF">
        <w:lastRenderedPageBreak/>
        <w:t xml:space="preserve">The </w:t>
      </w:r>
      <w:r w:rsidR="00547689">
        <w:t>h</w:t>
      </w:r>
      <w:r w:rsidRPr="00DD7CCF">
        <w:t xml:space="preserve">and </w:t>
      </w:r>
      <w:r w:rsidR="00547689">
        <w:t>d</w:t>
      </w:r>
      <w:r w:rsidRPr="00DD7CCF">
        <w:t>escription</w:t>
      </w:r>
      <w:bookmarkEnd w:id="933"/>
      <w:bookmarkEnd w:id="934"/>
    </w:p>
    <w:p w14:paraId="52650714" w14:textId="77777777" w:rsidR="00C02B8C" w:rsidRPr="00DD7CCF" w:rsidRDefault="004D2E67" w:rsidP="00E2714A">
      <w:pPr>
        <w:pStyle w:val="Lista"/>
      </w:pPr>
      <w:commentRangeStart w:id="935"/>
      <w:r w:rsidRPr="00DD7CCF">
        <w:t xml:space="preserve">basic designations of script names </w:t>
      </w:r>
      <w:commentRangeEnd w:id="935"/>
      <w:r w:rsidR="00A61239">
        <w:rPr>
          <w:rStyle w:val="Jegyzethivatkozs"/>
          <w:rFonts w:cs="Mangal"/>
        </w:rPr>
        <w:commentReference w:id="935"/>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D75E7A1"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B30F6E">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4BBBAE16"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B30F6E">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2D626BAA"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B30F6E">
        <w:t>7.5.1</w:t>
      </w:r>
      <w:r w:rsidR="0082156E" w:rsidRPr="00DD7CCF">
        <w:fldChar w:fldCharType="end"/>
      </w:r>
    </w:p>
    <w:p w14:paraId="7F1F234D" w14:textId="2337A850" w:rsidR="00C02B8C" w:rsidRPr="00DD7CCF" w:rsidRDefault="004D2E67" w:rsidP="00EB2024">
      <w:pPr>
        <w:pStyle w:val="Cmsor2"/>
      </w:pPr>
      <w:bookmarkStart w:id="936" w:name="_wnsvz48xieus" w:colFirst="0" w:colLast="0"/>
      <w:bookmarkStart w:id="937" w:name="_Toc182927992"/>
      <w:bookmarkEnd w:id="936"/>
      <w:r w:rsidRPr="00DD7CCF">
        <w:t xml:space="preserve">Keeping </w:t>
      </w:r>
      <w:r w:rsidR="006733B4" w:rsidRPr="00DD7CCF">
        <w:t>track of file history</w:t>
      </w:r>
      <w:bookmarkEnd w:id="937"/>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6B5499">
        <w:rPr>
          <w:rStyle w:val="Lbjegyzet-hivatkozs"/>
        </w:rPr>
        <w:footnoteReference w:id="64"/>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8"/>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8DDBA8E" w:rsidR="00E67260" w:rsidRPr="00DD7CCF" w:rsidRDefault="00E67260"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B30F6E">
              <w:rPr>
                <w:noProof/>
              </w:rPr>
              <w:t>11.2.1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B30F6E">
              <w:rPr>
                <w:noProof/>
              </w:rPr>
              <w:t>A</w:t>
            </w:r>
            <w:r w:rsidR="00542B66">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938" w:name="_m394n9pgjwwz" w:colFirst="0" w:colLast="0"/>
      <w:bookmarkEnd w:id="938"/>
      <w:r w:rsidRPr="00DD7CCF">
        <w:lastRenderedPageBreak/>
        <w:t>Appendices</w:t>
      </w:r>
    </w:p>
    <w:p w14:paraId="73F64D53" w14:textId="46A1AD78" w:rsidR="00C02B8C" w:rsidRPr="00DD7CCF" w:rsidRDefault="004D2E67">
      <w:pPr>
        <w:pStyle w:val="Cmsor1"/>
        <w:numPr>
          <w:ilvl w:val="0"/>
          <w:numId w:val="7"/>
        </w:numPr>
      </w:pPr>
      <w:bookmarkStart w:id="939" w:name="_qidxc825gutk" w:colFirst="0" w:colLast="0"/>
      <w:bookmarkStart w:id="940" w:name="_Toc182927993"/>
      <w:bookmarkEnd w:id="939"/>
      <w:r w:rsidRPr="00DD7CCF">
        <w:lastRenderedPageBreak/>
        <w:t xml:space="preserve">Converting CII/EI </w:t>
      </w:r>
      <w:r w:rsidR="006733B4" w:rsidRPr="00DD7CCF">
        <w:t xml:space="preserve">markup conventions </w:t>
      </w:r>
      <w:r w:rsidRPr="00DD7CCF">
        <w:t>to EpiDoc</w:t>
      </w:r>
      <w:bookmarkEnd w:id="940"/>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2525B608"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B30F6E">
        <w:t>3.5.4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6B5499">
        <w:rPr>
          <w:rStyle w:val="Lbjegyzet-hivatkozs"/>
        </w:rPr>
        <w:footnoteReference w:id="65"/>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50666E87"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B30F6E">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B30F6E">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3248C0B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B30F6E">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51A45CC7"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B30F6E">
        <w:t>5.3.3</w:t>
      </w:r>
      <w:r w:rsidR="001B68E2" w:rsidRPr="00DD7CCF">
        <w:fldChar w:fldCharType="end"/>
      </w:r>
      <w:r w:rsidRPr="00DD7CCF">
        <w:t>)</w:t>
      </w:r>
    </w:p>
    <w:p w14:paraId="1C6A2AAC" w14:textId="68097FE1"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B30F6E">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5B68F9CB"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B30F6E">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74A443C7"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B30F6E">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2CB6F9F8"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B30F6E">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61CD94AD"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B30F6E">
        <w:t>6.2.4</w:t>
      </w:r>
      <w:r w:rsidR="0082156E" w:rsidRPr="00DD7CCF">
        <w:fldChar w:fldCharType="end"/>
      </w:r>
    </w:p>
    <w:p w14:paraId="44A2C641" w14:textId="37318065" w:rsidR="00C02B8C" w:rsidRPr="00DD7CCF" w:rsidRDefault="004D2E67" w:rsidP="00DD7CCF">
      <w:pPr>
        <w:pStyle w:val="Lista4"/>
      </w:pPr>
      <w:r w:rsidRPr="00DD7CCF">
        <w:lastRenderedPageBreak/>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B30F6E">
        <w:t>6.1.3</w:t>
      </w:r>
      <w:r w:rsidR="00284D70" w:rsidRPr="00DD7CCF">
        <w:fldChar w:fldCharType="end"/>
      </w:r>
      <w:r w:rsidRPr="00DD7CCF">
        <w:t>)</w:t>
      </w:r>
    </w:p>
    <w:p w14:paraId="339C7C16" w14:textId="77777777" w:rsidR="00C02B8C" w:rsidRPr="00DD7CCF" w:rsidRDefault="004D2E67" w:rsidP="00DD7CCF">
      <w:pPr>
        <w:pStyle w:val="Lista3"/>
      </w:pPr>
      <w:r w:rsidRPr="00DD7CCF">
        <w:t>if possible, look at a facsimile to check whether this editorial markup stands for a scribal omission or for lost and supplied text; if this is not possible, assume that square brackets with an asterisk stand for scribal omission</w:t>
      </w:r>
    </w:p>
    <w:p w14:paraId="155134FB" w14:textId="7E982D7C"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B30F6E">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798F9171"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B30F6E">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941" w:name="_qgilsms4nw42" w:colFirst="0" w:colLast="0"/>
      <w:bookmarkStart w:id="942" w:name="_Ref43980968"/>
      <w:bookmarkStart w:id="943" w:name="_Toc182927994"/>
      <w:bookmarkEnd w:id="941"/>
      <w:r w:rsidRPr="00DD7CCF">
        <w:lastRenderedPageBreak/>
        <w:t xml:space="preserve">Metre </w:t>
      </w:r>
      <w:r w:rsidRPr="00E24F87">
        <w:rPr>
          <w:noProof/>
        </w:rPr>
        <w:t>(</w:t>
      </w:r>
      <w:r w:rsidR="006733B4" w:rsidRPr="00DD7CCF">
        <w:t>prosody</w:t>
      </w:r>
      <w:r w:rsidRPr="00DD7CCF">
        <w:t>)</w:t>
      </w:r>
      <w:bookmarkEnd w:id="942"/>
      <w:bookmarkEnd w:id="943"/>
    </w:p>
    <w:p w14:paraId="76E303D3" w14:textId="513515B4" w:rsidR="00A15C19" w:rsidRDefault="00A15C19" w:rsidP="00A15C19">
      <w:bookmarkStart w:id="944" w:name="_3ig9fb4xl00q" w:colFirst="0" w:colLast="0"/>
      <w:bookmarkEnd w:id="944"/>
      <w:r>
        <w:t>This appendix will be deprecated in a future edition of the EGD. Its place will be taken over by the Prosodic Patterns xml file (</w:t>
      </w:r>
      <w:hyperlink r:id="rId69" w:history="1">
        <w:r w:rsidR="00324B69" w:rsidRPr="003B6215">
          <w:rPr>
            <w:rStyle w:val="Hiperhivatkozs"/>
          </w:rPr>
          <w:t>https://github.com/erc-dharma/project-documentation/blob/master/DHARMA_prosodicPatterns_v01.xml</w:t>
        </w:r>
      </w:hyperlink>
      <w:r>
        <w:t xml:space="preserve">) which can be displayed in a human-friendly way at </w:t>
      </w:r>
      <w:hyperlink r:id="rId70" w:history="1">
        <w:r w:rsidR="00324B69" w:rsidRPr="003B6215">
          <w:rPr>
            <w:rStyle w:val="Hiperhivatkozs"/>
          </w:rPr>
          <w:t>https://erc-dharma.github.io/output-prosody/display-prosody.html</w:t>
        </w:r>
      </w:hyperlink>
      <w:r w:rsidR="00324B69">
        <w:t xml:space="preserve"> </w:t>
      </w:r>
      <w:r>
        <w:t>and will be documented and discussed in the Prosody and Verse Forms Guide (</w:t>
      </w:r>
      <w:hyperlink r:id="rId71" w:history="1">
        <w:r w:rsidR="00324B69" w:rsidRPr="003B6215">
          <w:rPr>
            <w:rStyle w:val="Hiperhivatkozs"/>
          </w:rPr>
          <w:t>https://docs.google.com/document/d/16AZYeI_OyfUgtLhXpFG_-UloPlzv1p9wMykBrklKyHE</w:t>
        </w:r>
      </w:hyperlink>
      <w:r>
        <w:t>), currently a raw draft.</w:t>
      </w:r>
    </w:p>
    <w:p w14:paraId="301D3376" w14:textId="6CFB11B3" w:rsidR="00C02B8C" w:rsidRPr="00DD7CCF" w:rsidRDefault="004D2E67">
      <w:pPr>
        <w:pStyle w:val="Cmsor2"/>
        <w:numPr>
          <w:ilvl w:val="1"/>
          <w:numId w:val="7"/>
        </w:numPr>
      </w:pPr>
      <w:bookmarkStart w:id="945" w:name="_Toc182927995"/>
      <w:r w:rsidRPr="00DD7CCF">
        <w:t>Looking up Sanskrit metres</w:t>
      </w:r>
      <w:bookmarkEnd w:id="945"/>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7C8E7414" w:rsidR="00C02B8C" w:rsidRPr="00DD7CCF" w:rsidRDefault="00542B66" w:rsidP="006436FD">
      <w:pPr>
        <w:pStyle w:val="Lista2"/>
      </w:pPr>
      <w:hyperlink r:id="rId72" w:history="1">
        <w:r w:rsidR="00324B69" w:rsidRPr="003B6215">
          <w:rPr>
            <w:rStyle w:val="Hiperhivatkozs"/>
          </w:rPr>
          <w:t>https://sanskritmetres.appspot.com/</w:t>
        </w:r>
      </w:hyperlink>
      <w:r w:rsidR="004D2E67" w:rsidRPr="00DD7CCF">
        <w:t xml:space="preserve"> requires a full stanza as input but will tolerate mistakes and lacunae and produce an approximate match</w:t>
      </w:r>
    </w:p>
    <w:p w14:paraId="260C10D6" w14:textId="00080D5E" w:rsidR="00C02B8C" w:rsidRDefault="00542B66" w:rsidP="006436FD">
      <w:pPr>
        <w:pStyle w:val="Lista2"/>
      </w:pPr>
      <w:hyperlink r:id="rId73"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4FF58A6B" w:rsidR="00A23873" w:rsidRPr="00DD7CCF" w:rsidRDefault="00542B66" w:rsidP="006436FD">
      <w:pPr>
        <w:pStyle w:val="Lista2"/>
      </w:pPr>
      <w:hyperlink r:id="rId74"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946" w:name="_orz8fxvyzur0" w:colFirst="0" w:colLast="0"/>
      <w:bookmarkStart w:id="947" w:name="_Toc182927996"/>
      <w:bookmarkEnd w:id="946"/>
      <w:r w:rsidRPr="00DD7CCF">
        <w:t>Syllable length</w:t>
      </w:r>
      <w:bookmarkEnd w:id="947"/>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41034EC4"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B30F6E">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6AB919CC"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B30F6E">
        <w:t>2.3.4.4</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08D5F718"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B30F6E">
        <w:t>2.3.4.4</w:t>
      </w:r>
      <w:r w:rsidR="00E078CA" w:rsidRPr="00DD7CCF">
        <w:fldChar w:fldCharType="end"/>
      </w:r>
      <w:r w:rsidRPr="00DD7CCF">
        <w:t>)</w:t>
      </w:r>
    </w:p>
    <w:p w14:paraId="57ED9A90" w14:textId="77777777" w:rsidR="00C02B8C" w:rsidRPr="00DD7CCF" w:rsidRDefault="004D2E67">
      <w:pPr>
        <w:pStyle w:val="Cmsor2"/>
        <w:numPr>
          <w:ilvl w:val="1"/>
          <w:numId w:val="7"/>
        </w:numPr>
      </w:pPr>
      <w:bookmarkStart w:id="948" w:name="_uiwqp6i2kceu" w:colFirst="0" w:colLast="0"/>
      <w:bookmarkStart w:id="949" w:name="_Ref43991811"/>
      <w:bookmarkStart w:id="950" w:name="_Toc182927997"/>
      <w:bookmarkEnd w:id="948"/>
      <w:r w:rsidRPr="00DD7CCF">
        <w:t>Prosodic code</w:t>
      </w:r>
      <w:bookmarkEnd w:id="949"/>
      <w:bookmarkEnd w:id="950"/>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613B464E"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w:t>
      </w:r>
      <w:r w:rsidR="00AC54D6">
        <w:t xml:space="preserve">(or, rarely, </w:t>
      </w:r>
      <w:r w:rsidR="00AC54D6" w:rsidRPr="00DD7CCF">
        <w:rPr>
          <w:rStyle w:val="Code"/>
        </w:rPr>
        <w:t>&lt;l&gt;</w:t>
      </w:r>
      <w:r w:rsidR="00AC54D6">
        <w:t xml:space="preserve">) </w:t>
      </w:r>
      <w:r w:rsidRPr="00DD7CCF">
        <w:t xml:space="preserve">to encode the metre for which a conventional name is not available </w:t>
      </w:r>
      <w:r w:rsidRPr="00E24F87">
        <w:rPr>
          <w:noProof/>
        </w:rPr>
        <w:t>(</w:t>
      </w:r>
      <w:r w:rsidRPr="00DD7CCF">
        <w:t xml:space="preserve">see </w:t>
      </w:r>
      <w:r w:rsidR="003C3D87" w:rsidRPr="00DD7CCF">
        <w:t>§</w:t>
      </w:r>
      <w:r w:rsidR="00AC54D6">
        <w:fldChar w:fldCharType="begin"/>
      </w:r>
      <w:r w:rsidR="00AC54D6">
        <w:instrText xml:space="preserve"> REF _Ref181699020 \r \h </w:instrText>
      </w:r>
      <w:r w:rsidR="00AC54D6">
        <w:fldChar w:fldCharType="separate"/>
      </w:r>
      <w:r w:rsidR="00B30F6E">
        <w:t>2.3.4.1</w:t>
      </w:r>
      <w:r w:rsidR="00AC54D6">
        <w:fldChar w:fldCharType="end"/>
      </w:r>
      <w:r w:rsidR="00AC54D6">
        <w:t xml:space="preserve"> and §</w:t>
      </w:r>
      <w:r w:rsidR="00AC54D6">
        <w:fldChar w:fldCharType="begin"/>
      </w:r>
      <w:r w:rsidR="00AC54D6">
        <w:instrText xml:space="preserve"> REF _Ref181706290 \r \h </w:instrText>
      </w:r>
      <w:r w:rsidR="00AC54D6">
        <w:fldChar w:fldCharType="separate"/>
      </w:r>
      <w:r w:rsidR="00B30F6E">
        <w:t>2.3.4.3</w:t>
      </w:r>
      <w:r w:rsidR="00AC54D6">
        <w:fldChar w:fldCharType="end"/>
      </w:r>
      <w:r w:rsidRPr="00DD7CCF">
        <w:t>)</w:t>
      </w:r>
    </w:p>
    <w:p w14:paraId="7676B26A" w14:textId="2B7436D2"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B30F6E">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B30F6E">
        <w:t>5.4.5</w:t>
      </w:r>
      <w:r w:rsidR="001B68E2" w:rsidRPr="00DD7CCF">
        <w:fldChar w:fldCharType="end"/>
      </w:r>
      <w:r w:rsidRPr="00DD7CCF">
        <w:t>)</w:t>
      </w:r>
    </w:p>
    <w:p w14:paraId="42A78837" w14:textId="648DDF2C"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see</w:t>
      </w:r>
      <w:r w:rsidR="00AC54D6">
        <w:t xml:space="preserve"> §</w:t>
      </w:r>
      <w:r w:rsidR="00AC54D6">
        <w:fldChar w:fldCharType="begin"/>
      </w:r>
      <w:r w:rsidR="00AC54D6">
        <w:instrText xml:space="preserve"> REF _Ref181701741 \r \h </w:instrText>
      </w:r>
      <w:r w:rsidR="00AC54D6">
        <w:fldChar w:fldCharType="separate"/>
      </w:r>
      <w:r w:rsidR="00B30F6E">
        <w:t>2.3.4.2</w:t>
      </w:r>
      <w:r w:rsidR="00AC54D6">
        <w:fldChar w:fldCharType="end"/>
      </w:r>
      <w:r w:rsidR="00AC54D6">
        <w:t xml:space="preserve"> and</w:t>
      </w:r>
      <w:r w:rsidRPr="00DD7CCF">
        <w:t xml:space="preserv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B30F6E">
        <w:t>2.3.4.4</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lastRenderedPageBreak/>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56E254CF" w:rsidR="00177FFC" w:rsidRDefault="00177FFC" w:rsidP="006436FD">
      <w:pPr>
        <w:pStyle w:val="Kpalrs"/>
      </w:pPr>
      <w:bookmarkStart w:id="951" w:name="_Ref44134408"/>
      <w:bookmarkStart w:id="952" w:name="_Ref48034861"/>
      <w:r>
        <w:t xml:space="preserve">Table </w:t>
      </w:r>
      <w:r w:rsidR="00542B66">
        <w:fldChar w:fldCharType="begin"/>
      </w:r>
      <w:r w:rsidR="00542B66">
        <w:instrText xml:space="preserve"> SEQ Table \* ARABIC </w:instrText>
      </w:r>
      <w:r w:rsidR="00542B66">
        <w:fldChar w:fldCharType="separate"/>
      </w:r>
      <w:r w:rsidR="00B30F6E">
        <w:rPr>
          <w:noProof/>
        </w:rPr>
        <w:t>2</w:t>
      </w:r>
      <w:r w:rsidR="00542B66">
        <w:rPr>
          <w:noProof/>
        </w:rPr>
        <w:fldChar w:fldCharType="end"/>
      </w:r>
      <w:bookmarkEnd w:id="951"/>
      <w:r>
        <w:t>. Prosodic notation</w:t>
      </w:r>
      <w:bookmarkEnd w:id="952"/>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291A70">
            <w:pPr>
              <w:pStyle w:val="Tabletext"/>
              <w:keepN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291A70">
            <w:pPr>
              <w:pStyle w:val="Tabletext"/>
              <w:keepN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291A70">
            <w:pPr>
              <w:pStyle w:val="Tabletext"/>
              <w:keepNext/>
            </w:pPr>
            <w:r w:rsidRPr="00DD7CCF">
              <w:t>Conventional</w:t>
            </w:r>
          </w:p>
          <w:p w14:paraId="33BA2551" w14:textId="77777777" w:rsidR="00C02B8C" w:rsidRPr="00DD7CCF" w:rsidRDefault="004D2E67" w:rsidP="00291A70">
            <w:pPr>
              <w:pStyle w:val="Tabletext"/>
              <w:keepN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291A70">
            <w:pPr>
              <w:pStyle w:val="Tabletext"/>
              <w:keepN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291A70">
            <w:pPr>
              <w:pStyle w:val="Tabletext"/>
              <w:keepN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291A70">
            <w:pPr>
              <w:pStyle w:val="Tabletext"/>
              <w:keepN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291A70">
            <w:pPr>
              <w:pStyle w:val="Tabletext"/>
              <w:keepN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291A70">
            <w:pPr>
              <w:pStyle w:val="Tabletext"/>
              <w:keepN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291A70">
            <w:pPr>
              <w:pStyle w:val="Tabletext"/>
              <w:keepN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291A70">
            <w:pPr>
              <w:pStyle w:val="Tabletext"/>
              <w:keepN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291A70">
            <w:pPr>
              <w:pStyle w:val="Tabletext"/>
              <w:keepN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291A70">
            <w:pPr>
              <w:pStyle w:val="Tabletext"/>
              <w:keepN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291A70">
            <w:pPr>
              <w:pStyle w:val="Tabletext"/>
              <w:keepN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291A70">
            <w:pPr>
              <w:pStyle w:val="Tabletext"/>
              <w:keepN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291A70">
            <w:pPr>
              <w:pStyle w:val="Tabletext"/>
              <w:keepN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291A70">
            <w:pPr>
              <w:pStyle w:val="Tabletext"/>
              <w:keepN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291A70">
            <w:pPr>
              <w:pStyle w:val="Tabletext"/>
              <w:keepNext/>
            </w:pPr>
            <w:r w:rsidRPr="00DD7CCF">
              <w:t>||</w:t>
            </w:r>
            <w:r w:rsidRPr="006B5499">
              <w:rPr>
                <w:rStyle w:val="Lbjegyzet-hivatkozs"/>
              </w:rPr>
              <w:footnoteReference w:id="66"/>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291A70">
            <w:pPr>
              <w:pStyle w:val="Tabletext"/>
              <w:keepN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6B5499">
              <w:rPr>
                <w:rStyle w:val="Lbjegyzet-hivatkozs"/>
              </w:rPr>
              <w:footnoteReference w:id="67"/>
            </w:r>
          </w:p>
        </w:tc>
      </w:tr>
    </w:tbl>
    <w:p w14:paraId="144EFB3F" w14:textId="50CBA417" w:rsidR="00C02B8C" w:rsidRDefault="004D2E67">
      <w:pPr>
        <w:pStyle w:val="Cmsor2"/>
        <w:numPr>
          <w:ilvl w:val="1"/>
          <w:numId w:val="7"/>
        </w:numPr>
      </w:pPr>
      <w:bookmarkStart w:id="953" w:name="_g11y2ljnx9av" w:colFirst="0" w:colLast="0"/>
      <w:bookmarkStart w:id="954" w:name="_Toc182927998"/>
      <w:bookmarkEnd w:id="953"/>
      <w:r w:rsidRPr="00DD7CCF">
        <w:t>Sanskrit</w:t>
      </w:r>
      <w:r w:rsidR="006436FD">
        <w:t>, Prakrit and Sanskrit-</w:t>
      </w:r>
      <w:r w:rsidR="006733B4">
        <w:t>based</w:t>
      </w:r>
      <w:r w:rsidR="006733B4" w:rsidRPr="00DD7CCF">
        <w:t xml:space="preserve"> </w:t>
      </w:r>
      <w:r w:rsidRPr="00DD7CCF">
        <w:t>metres</w:t>
      </w:r>
      <w:bookmarkEnd w:id="954"/>
    </w:p>
    <w:p w14:paraId="605C038A" w14:textId="7EF1EB85" w:rsidR="006436FD" w:rsidRPr="006436FD" w:rsidRDefault="006436FD">
      <w:pPr>
        <w:pStyle w:val="Cmsor3"/>
        <w:numPr>
          <w:ilvl w:val="2"/>
          <w:numId w:val="7"/>
        </w:numPr>
      </w:pPr>
      <w:bookmarkStart w:id="955" w:name="_Ref48034402"/>
      <w:bookmarkStart w:id="956" w:name="_Toc182927999"/>
      <w:r>
        <w:t>Syllabic metres (</w:t>
      </w:r>
      <w:proofErr w:type="spellStart"/>
      <w:r>
        <w:rPr>
          <w:rStyle w:val="Foreign"/>
        </w:rPr>
        <w:t>varṇav</w:t>
      </w:r>
      <w:r w:rsidRPr="00DD7CCF">
        <w:rPr>
          <w:rStyle w:val="Foreign"/>
        </w:rPr>
        <w:t>r̥tta</w:t>
      </w:r>
      <w:proofErr w:type="spellEnd"/>
      <w:r>
        <w:t>)</w:t>
      </w:r>
      <w:bookmarkEnd w:id="955"/>
      <w:bookmarkEnd w:id="956"/>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6B5EF6E4"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B30F6E">
        <w:rPr>
          <w:noProof/>
        </w:rPr>
        <w:t>162</w:t>
      </w:r>
      <w:r w:rsidR="006E2C5C" w:rsidRPr="00DD7CCF">
        <w:fldChar w:fldCharType="end"/>
      </w:r>
      <w:r w:rsidR="006E2C5C" w:rsidRPr="00DD7CCF">
        <w:t xml:space="preserve"> </w:t>
      </w:r>
      <w:r w:rsidRPr="00DD7CCF">
        <w:t>above</w:t>
      </w:r>
    </w:p>
    <w:p w14:paraId="244DC2D1" w14:textId="6E892C08"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B30F6E">
        <w:t>5.4.4</w:t>
      </w:r>
      <w:r w:rsidR="009A6168" w:rsidRPr="00DD7CCF">
        <w:fldChar w:fldCharType="end"/>
      </w:r>
      <w:r w:rsidRPr="00DD7CCF">
        <w:t>)</w:t>
      </w:r>
    </w:p>
    <w:p w14:paraId="563783E5" w14:textId="622C8E1E" w:rsidR="00263A70" w:rsidRPr="00DD7CCF" w:rsidRDefault="00177FFC" w:rsidP="006436FD">
      <w:pPr>
        <w:pStyle w:val="Kpalrs"/>
      </w:pPr>
      <w:bookmarkStart w:id="957" w:name="_Ref44134196"/>
      <w:bookmarkStart w:id="958" w:name="_Ref48035097"/>
      <w:r>
        <w:t xml:space="preserve">Table </w:t>
      </w:r>
      <w:r w:rsidR="00542B66">
        <w:fldChar w:fldCharType="begin"/>
      </w:r>
      <w:r w:rsidR="00542B66">
        <w:instrText xml:space="preserve"> SEQ Table \* ARABIC </w:instrText>
      </w:r>
      <w:r w:rsidR="00542B66">
        <w:fldChar w:fldCharType="separate"/>
      </w:r>
      <w:r w:rsidR="00B30F6E">
        <w:rPr>
          <w:noProof/>
        </w:rPr>
        <w:t>3</w:t>
      </w:r>
      <w:r w:rsidR="00542B66">
        <w:rPr>
          <w:noProof/>
        </w:rPr>
        <w:fldChar w:fldCharType="end"/>
      </w:r>
      <w:bookmarkEnd w:id="957"/>
      <w:r>
        <w:t>. Sanskrit syllabic metres</w:t>
      </w:r>
      <w:bookmarkEnd w:id="958"/>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commentRangeStart w:id="959"/>
            <w:r w:rsidRPr="00DD7CCF">
              <w:t>XML notation</w:t>
            </w:r>
            <w:commentRangeEnd w:id="959"/>
            <w:r w:rsidR="00671BCB">
              <w:rPr>
                <w:rStyle w:val="Jegyzethivatkozs"/>
                <w:rFonts w:ascii="Gentium Plus" w:hAnsi="Gentium Plus" w:cs="Mangal"/>
              </w:rPr>
              <w:commentReference w:id="959"/>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6B5499">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6B5499">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lastRenderedPageBreak/>
              <w:t>⏓⏓⏓⏓⏑––⏓/</w:t>
            </w:r>
          </w:p>
          <w:p w14:paraId="2DDA1ABC" w14:textId="77777777" w:rsidR="00C02B8C" w:rsidRPr="00263A70" w:rsidRDefault="004D2E67" w:rsidP="006436FD">
            <w:pPr>
              <w:pStyle w:val="Tabletext"/>
              <w:rPr>
                <w:rStyle w:val="MetreCode"/>
              </w:rPr>
            </w:pPr>
            <w:r w:rsidRPr="00263A70">
              <w:rPr>
                <w:rStyle w:val="MetreCode"/>
              </w:rPr>
              <w:lastRenderedPageBreak/>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6B5499">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6B5499">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6B5499">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6B5499">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6B5499">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6B5499">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6B5499">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6B5499">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6B5499">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6B5499">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6B5499">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6B5499">
              <w:rPr>
                <w:rStyle w:val="Lbjegyzet-hivatkozs"/>
              </w:rPr>
              <w:footnoteReference w:id="81"/>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6B5499">
              <w:rPr>
                <w:rStyle w:val="Lbjegyzet-hivatkozs"/>
              </w:rPr>
              <w:footnoteReference w:id="82"/>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6B5499">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6B5499">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6B5499">
              <w:rPr>
                <w:rStyle w:val="Lbjegyzet-hivatkozs"/>
              </w:rPr>
              <w:footnoteReference w:id="85"/>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6B5499">
              <w:rPr>
                <w:rStyle w:val="Lbjegyzet-hivatkozs"/>
              </w:rPr>
              <w:footnoteReference w:id="86"/>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960" w:name="_2qn1tcnogd7u" w:colFirst="0" w:colLast="0"/>
      <w:bookmarkStart w:id="961" w:name="_Ref56418748"/>
      <w:bookmarkStart w:id="962" w:name="_Toc182928000"/>
      <w:bookmarkStart w:id="963" w:name="_Ref43991783"/>
      <w:bookmarkEnd w:id="960"/>
      <w:r>
        <w:t>M</w:t>
      </w:r>
      <w:r w:rsidRPr="00DD7CCF">
        <w:t>oraic metres</w:t>
      </w:r>
      <w:bookmarkEnd w:id="961"/>
      <w:bookmarkEnd w:id="962"/>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01653C8A"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B30F6E">
        <w:t xml:space="preserve">Table </w:t>
      </w:r>
      <w:r w:rsidR="00B30F6E">
        <w:rPr>
          <w:noProof/>
        </w:rPr>
        <w:t>5</w:t>
      </w:r>
      <w:r w:rsidR="009633E9">
        <w:fldChar w:fldCharType="end"/>
      </w:r>
      <w:r w:rsidR="009633E9" w:rsidRPr="00DD7CCF">
        <w:t xml:space="preserve"> below</w:t>
      </w:r>
    </w:p>
    <w:p w14:paraId="7D24F394" w14:textId="1B8740E8"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B30F6E">
        <w:t xml:space="preserve">Table </w:t>
      </w:r>
      <w:r w:rsidR="00B30F6E">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3E7D9F68"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00AC54D6">
        <w:fldChar w:fldCharType="begin"/>
      </w:r>
      <w:r w:rsidR="00AC54D6">
        <w:instrText xml:space="preserve"> REF _Ref181706946 \r \h </w:instrText>
      </w:r>
      <w:r w:rsidR="00AC54D6">
        <w:fldChar w:fldCharType="separate"/>
      </w:r>
      <w:r w:rsidR="00B30F6E">
        <w:t>2.3.4.5</w:t>
      </w:r>
      <w:r w:rsidR="00AC54D6">
        <w:fldChar w:fldCharType="end"/>
      </w:r>
      <w:r w:rsidRPr="00DD7CCF">
        <w:t>)</w:t>
      </w:r>
    </w:p>
    <w:p w14:paraId="708E3E88" w14:textId="1E22C1FC"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B30F6E">
        <w:t>2.3.4.4</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6A3FA347"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B30F6E">
        <w:t xml:space="preserve">Table </w:t>
      </w:r>
      <w:r w:rsidR="00B30F6E">
        <w:rPr>
          <w:noProof/>
        </w:rPr>
        <w:t>4</w:t>
      </w:r>
      <w:r w:rsidR="001E1C88">
        <w:fldChar w:fldCharType="end"/>
      </w:r>
      <w:r w:rsidR="001E1C88">
        <w:t xml:space="preserve"> below</w:t>
      </w:r>
    </w:p>
    <w:p w14:paraId="15FF172F" w14:textId="3C2E1AD2" w:rsidR="006436FD" w:rsidRDefault="001E1C88" w:rsidP="001E1C88">
      <w:pPr>
        <w:pStyle w:val="Lista3"/>
      </w:pPr>
      <w:r>
        <w:lastRenderedPageBreak/>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365DDC79"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B30F6E">
        <w:t xml:space="preserve">Table </w:t>
      </w:r>
      <w:r w:rsidR="00B30F6E">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26E80FF3"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B30F6E">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00AC54D6">
        <w:fldChar w:fldCharType="begin"/>
      </w:r>
      <w:r w:rsidR="00AC54D6">
        <w:instrText xml:space="preserve"> REF _Ref181609101 \r \h </w:instrText>
      </w:r>
      <w:r w:rsidR="00AC54D6">
        <w:fldChar w:fldCharType="separate"/>
      </w:r>
      <w:r w:rsidR="00B30F6E">
        <w:t>2.3.3.1</w:t>
      </w:r>
      <w:r w:rsidR="00AC54D6">
        <w:fldChar w:fldCharType="end"/>
      </w:r>
      <w:r w:rsidRPr="00DD7CCF">
        <w:t>)</w:t>
      </w:r>
    </w:p>
    <w:p w14:paraId="762919A0" w14:textId="63148402"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B30F6E">
        <w:t xml:space="preserve">Table </w:t>
      </w:r>
      <w:r w:rsidR="00B30F6E">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4C5264E1" w:rsidR="006436FD" w:rsidRDefault="006436FD" w:rsidP="006436FD">
      <w:pPr>
        <w:pStyle w:val="Kpalrs"/>
      </w:pPr>
      <w:bookmarkStart w:id="964" w:name="_Ref48034870"/>
      <w:r>
        <w:t xml:space="preserve">Table </w:t>
      </w:r>
      <w:r w:rsidR="00542B66">
        <w:fldChar w:fldCharType="begin"/>
      </w:r>
      <w:r w:rsidR="00542B66">
        <w:instrText xml:space="preserve"> SEQ Table \* ARABIC </w:instrText>
      </w:r>
      <w:r w:rsidR="00542B66">
        <w:fldChar w:fldCharType="separate"/>
      </w:r>
      <w:r w:rsidR="00B30F6E">
        <w:rPr>
          <w:noProof/>
        </w:rPr>
        <w:t>4</w:t>
      </w:r>
      <w:r w:rsidR="00542B66">
        <w:rPr>
          <w:noProof/>
        </w:rPr>
        <w:fldChar w:fldCharType="end"/>
      </w:r>
      <w:bookmarkEnd w:id="964"/>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291A70">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291A70">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6A04B0C4" w:rsidR="001E1C88" w:rsidRPr="003E62E2" w:rsidRDefault="001E1C88" w:rsidP="00291A70">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B30F6E">
              <w:t xml:space="preserve">Table </w:t>
            </w:r>
            <w:r w:rsidR="00B30F6E">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291A70">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291A70">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291A70">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291A70">
            <w:pPr>
              <w:pStyle w:val="Tabletext"/>
              <w:keepNext/>
            </w:pPr>
            <w:r w:rsidRPr="003E62E2">
              <w:t>4|4|4|4|4|4|4|2/</w:t>
            </w:r>
          </w:p>
          <w:p w14:paraId="3CB2C646" w14:textId="7812082E" w:rsidR="001E1C88" w:rsidRPr="00263A70" w:rsidRDefault="001E1C88" w:rsidP="00291A70">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291A70">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291A70">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291A70">
            <w:pPr>
              <w:pStyle w:val="Tabletext"/>
              <w:keepNext/>
            </w:pPr>
            <w:r w:rsidRPr="003E62E2">
              <w:t>4|4|4|4|4|4|4|2/</w:t>
            </w:r>
          </w:p>
          <w:p w14:paraId="3A818E7D" w14:textId="712737C9" w:rsidR="001E1C88" w:rsidRPr="00263A70" w:rsidRDefault="001E1C88" w:rsidP="00291A70">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291A70">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291A70">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291A70">
            <w:pPr>
              <w:pStyle w:val="Tabletext"/>
              <w:keepNext/>
            </w:pPr>
            <w:r w:rsidRPr="003E62E2">
              <w:t>4|4|4|4|4|1|4|2/</w:t>
            </w:r>
          </w:p>
          <w:p w14:paraId="01FD2245" w14:textId="353A68F8" w:rsidR="001E1C88" w:rsidRPr="00263A70" w:rsidRDefault="001E1C88" w:rsidP="00291A70">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291A70">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291A70">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291A70">
            <w:pPr>
              <w:pStyle w:val="Tabletext"/>
              <w:keepNext/>
            </w:pPr>
            <w:r w:rsidRPr="003E62E2">
              <w:t>4|4|4|4|4|1|4|2/</w:t>
            </w:r>
          </w:p>
          <w:p w14:paraId="6B9E4C2B" w14:textId="68E79336" w:rsidR="001E1C88" w:rsidRPr="00263A70" w:rsidRDefault="001E1C88" w:rsidP="00291A70">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291A70">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291A70">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291A70">
            <w:pPr>
              <w:pStyle w:val="Tabletext"/>
              <w:keepNext/>
            </w:pPr>
            <w:r w:rsidRPr="003E62E2">
              <w:t>4|4|4|4|4|4|4|4/</w:t>
            </w:r>
          </w:p>
          <w:p w14:paraId="04C07FA7" w14:textId="75BE63B6" w:rsidR="001E1C88" w:rsidRPr="003E62E2" w:rsidRDefault="001E1C88" w:rsidP="00291A70">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291A70">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291A70">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291A70">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291A70">
            <w:pPr>
              <w:pStyle w:val="Tabletext"/>
              <w:keepNext/>
            </w:pPr>
            <w:r w:rsidRPr="003E62E2">
              <w:t>4|4|4|4|4|4|4|4/</w:t>
            </w:r>
          </w:p>
          <w:p w14:paraId="5B548040" w14:textId="26D2D228" w:rsidR="006024F5" w:rsidRPr="003E62E2" w:rsidRDefault="006024F5" w:rsidP="00291A70">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291A70">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291A70">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291A70">
            <w:pPr>
              <w:pStyle w:val="Tabletext"/>
              <w:keepNext/>
            </w:pPr>
            <w:r w:rsidRPr="003E62E2">
              <w:t>4|4|4|4|4|1|4|2</w:t>
            </w:r>
            <w:r>
              <w:t>/</w:t>
            </w:r>
          </w:p>
          <w:p w14:paraId="4FC83265" w14:textId="528D8AC3" w:rsidR="006024F5" w:rsidRPr="003E62E2" w:rsidRDefault="006024F5" w:rsidP="00291A70">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291A70">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291A70">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291A70">
            <w:pPr>
              <w:pStyle w:val="Tabletext"/>
              <w:keepNext/>
            </w:pPr>
            <w:r w:rsidRPr="003E62E2">
              <w:t>4|4|4|4|4|4|4|4/</w:t>
            </w:r>
          </w:p>
          <w:p w14:paraId="67F2F0C0" w14:textId="461AB61D" w:rsidR="006024F5" w:rsidRPr="003E62E2" w:rsidRDefault="006024F5" w:rsidP="00291A70">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965" w:name="_Ref44134646"/>
    </w:p>
    <w:p w14:paraId="4380A4AD" w14:textId="4B131BA4" w:rsidR="006436FD" w:rsidRDefault="006436FD" w:rsidP="006436FD">
      <w:pPr>
        <w:pStyle w:val="Kpalrs"/>
      </w:pPr>
      <w:bookmarkStart w:id="966" w:name="_Ref48034862"/>
      <w:r>
        <w:lastRenderedPageBreak/>
        <w:t xml:space="preserve">Table </w:t>
      </w:r>
      <w:r w:rsidR="00542B66">
        <w:fldChar w:fldCharType="begin"/>
      </w:r>
      <w:r w:rsidR="00542B66">
        <w:instrText xml:space="preserve"> SEQ Table \* ARABIC </w:instrText>
      </w:r>
      <w:r w:rsidR="00542B66">
        <w:fldChar w:fldCharType="separate"/>
      </w:r>
      <w:r w:rsidR="00B30F6E">
        <w:rPr>
          <w:noProof/>
        </w:rPr>
        <w:t>5</w:t>
      </w:r>
      <w:r w:rsidR="00542B66">
        <w:rPr>
          <w:noProof/>
        </w:rPr>
        <w:fldChar w:fldCharType="end"/>
      </w:r>
      <w:bookmarkEnd w:id="965"/>
      <w:bookmarkEnd w:id="966"/>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291A70">
            <w:pPr>
              <w:pStyle w:val="Tabletext"/>
              <w:keepN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291A70">
            <w:pPr>
              <w:pStyle w:val="Tabletext"/>
              <w:keepN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291A70">
            <w:pPr>
              <w:pStyle w:val="Tabletext"/>
              <w:keepN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291A70">
            <w:pPr>
              <w:pStyle w:val="Tabletext"/>
              <w:keepN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291A70">
            <w:pPr>
              <w:pStyle w:val="Tabletext"/>
              <w:keepN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291A70">
            <w:pPr>
              <w:pStyle w:val="Tabletext"/>
              <w:keepN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291A70">
            <w:pPr>
              <w:pStyle w:val="Tabletext"/>
              <w:keepN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291A70">
            <w:pPr>
              <w:pStyle w:val="Tabletext"/>
              <w:keepN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291A70">
            <w:pPr>
              <w:pStyle w:val="Tabletext"/>
              <w:keepN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291A70">
            <w:pPr>
              <w:pStyle w:val="Tabletext"/>
              <w:keepN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291A70">
            <w:pPr>
              <w:pStyle w:val="Tabletext"/>
              <w:keepN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291A70">
            <w:pPr>
              <w:pStyle w:val="Tabletext"/>
              <w:keepNext/>
              <w:jc w:val="center"/>
              <w:rPr>
                <w:rStyle w:val="MetreCode"/>
              </w:rPr>
            </w:pPr>
            <w:r w:rsidRPr="003E62E2">
              <w:rPr>
                <w:rStyle w:val="MetreCode"/>
              </w:rPr>
              <w:t>⏑–⏑</w:t>
            </w:r>
          </w:p>
          <w:p w14:paraId="000A659E"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70606AEF" w14:textId="00D91E8D"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291A70">
            <w:pPr>
              <w:pStyle w:val="Tabletext"/>
              <w:keepNext/>
              <w:jc w:val="center"/>
              <w:rPr>
                <w:rStyle w:val="MetreCode"/>
              </w:rPr>
            </w:pPr>
            <w:r w:rsidRPr="003E62E2">
              <w:rPr>
                <w:rStyle w:val="MetreCode"/>
              </w:rPr>
              <w:t>⏑–⏑</w:t>
            </w:r>
          </w:p>
          <w:p w14:paraId="3DE4256A" w14:textId="5274431D" w:rsidR="006436FD" w:rsidRPr="003E62E2" w:rsidRDefault="006436FD" w:rsidP="00291A70">
            <w:pPr>
              <w:pStyle w:val="Tabletext"/>
              <w:keepN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5C712F28" w14:textId="77777777" w:rsidR="006436FD" w:rsidRPr="003E62E2" w:rsidRDefault="006436FD" w:rsidP="00291A70">
            <w:pPr>
              <w:pStyle w:val="Tabletext"/>
              <w:keepNext/>
              <w:jc w:val="center"/>
              <w:rPr>
                <w:rStyle w:val="MetreCode"/>
              </w:rPr>
            </w:pPr>
            <w:r w:rsidRPr="003E62E2">
              <w:rPr>
                <w:rStyle w:val="MetreCode"/>
              </w:rPr>
              <w:t>⏑⏑–</w:t>
            </w:r>
          </w:p>
          <w:p w14:paraId="7D2AF1A9" w14:textId="77777777" w:rsidR="006436FD" w:rsidRPr="003E62E2" w:rsidRDefault="006436FD" w:rsidP="00291A70">
            <w:pPr>
              <w:pStyle w:val="Tabletext"/>
              <w:keepNext/>
              <w:jc w:val="center"/>
              <w:rPr>
                <w:rStyle w:val="MetreCode"/>
              </w:rPr>
            </w:pPr>
            <w:r w:rsidRPr="003E62E2">
              <w:rPr>
                <w:rStyle w:val="MetreCode"/>
              </w:rPr>
              <w:t>–⏑⏑</w:t>
            </w:r>
          </w:p>
          <w:p w14:paraId="7385E251"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291A70">
            <w:pPr>
              <w:pStyle w:val="Tabletext"/>
              <w:keepN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291A70">
            <w:pPr>
              <w:pStyle w:val="Tabletext"/>
              <w:keepN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291A70">
            <w:pPr>
              <w:pStyle w:val="Tabletext"/>
              <w:keepNext/>
              <w:jc w:val="center"/>
              <w:rPr>
                <w:rStyle w:val="MetreCode"/>
              </w:rPr>
            </w:pPr>
            <w:r w:rsidRPr="003E62E2">
              <w:rPr>
                <w:rStyle w:val="MetreCode"/>
              </w:rPr>
              <w:t>⏑–⏑</w:t>
            </w:r>
          </w:p>
          <w:p w14:paraId="7F76381F"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6DCB4EEF" w14:textId="77766C4B"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37F2414A" w14:textId="77777777" w:rsidR="006436FD" w:rsidRPr="003E62E2" w:rsidRDefault="006436FD" w:rsidP="00291A70">
            <w:pPr>
              <w:pStyle w:val="Tabletext"/>
              <w:keepNext/>
              <w:jc w:val="center"/>
              <w:rPr>
                <w:rStyle w:val="MetreCode"/>
              </w:rPr>
            </w:pPr>
            <w:r w:rsidRPr="003E62E2">
              <w:rPr>
                <w:rStyle w:val="MetreCode"/>
              </w:rPr>
              <w:t>⏑⏑–</w:t>
            </w:r>
          </w:p>
          <w:p w14:paraId="63BF9656" w14:textId="77777777" w:rsidR="006436FD" w:rsidRPr="003E62E2" w:rsidRDefault="006436FD" w:rsidP="00291A70">
            <w:pPr>
              <w:pStyle w:val="Tabletext"/>
              <w:keepNext/>
              <w:jc w:val="center"/>
              <w:rPr>
                <w:rStyle w:val="MetreCode"/>
              </w:rPr>
            </w:pPr>
            <w:r w:rsidRPr="003E62E2">
              <w:rPr>
                <w:rStyle w:val="MetreCode"/>
              </w:rPr>
              <w:t>–⏑⏑</w:t>
            </w:r>
          </w:p>
          <w:p w14:paraId="47F75502"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291A70">
            <w:pPr>
              <w:pStyle w:val="Tabletext"/>
              <w:keepN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291A70">
            <w:pPr>
              <w:pStyle w:val="Tabletext"/>
              <w:keepN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291A70">
            <w:pPr>
              <w:pStyle w:val="Tabletext"/>
              <w:keepNext/>
              <w:jc w:val="center"/>
              <w:rPr>
                <w:rStyle w:val="MetreCode"/>
              </w:rPr>
            </w:pPr>
            <w:r w:rsidRPr="003E62E2">
              <w:rPr>
                <w:rStyle w:val="MetreCode"/>
              </w:rPr>
              <w:t>⏑–⏑</w:t>
            </w:r>
          </w:p>
          <w:p w14:paraId="15A27D97"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36E1BDBE" w14:textId="27645F29"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291A70">
            <w:pPr>
              <w:pStyle w:val="Tabletext"/>
              <w:keepNext/>
              <w:jc w:val="center"/>
              <w:rPr>
                <w:rStyle w:val="MetreCode"/>
              </w:rPr>
            </w:pPr>
            <w:r w:rsidRPr="003E62E2">
              <w:rPr>
                <w:rStyle w:val="MetreCode"/>
              </w:rPr>
              <w:t>⏑–⏑</w:t>
            </w:r>
          </w:p>
          <w:p w14:paraId="343CE3DA" w14:textId="28312373" w:rsidR="006436FD" w:rsidRPr="003E62E2" w:rsidRDefault="006436FD" w:rsidP="00291A70">
            <w:pPr>
              <w:pStyle w:val="Tabletext"/>
              <w:keepN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0F0E6A37" w14:textId="77777777" w:rsidR="006436FD" w:rsidRPr="003E62E2" w:rsidRDefault="006436FD" w:rsidP="00291A70">
            <w:pPr>
              <w:pStyle w:val="Tabletext"/>
              <w:keepNext/>
              <w:jc w:val="center"/>
              <w:rPr>
                <w:rStyle w:val="MetreCode"/>
              </w:rPr>
            </w:pPr>
            <w:r w:rsidRPr="003E62E2">
              <w:rPr>
                <w:rStyle w:val="MetreCode"/>
              </w:rPr>
              <w:t>⏑⏑–</w:t>
            </w:r>
          </w:p>
          <w:p w14:paraId="370D733B" w14:textId="77777777" w:rsidR="006436FD" w:rsidRPr="003E62E2" w:rsidRDefault="006436FD" w:rsidP="00291A70">
            <w:pPr>
              <w:pStyle w:val="Tabletext"/>
              <w:keepNext/>
              <w:jc w:val="center"/>
              <w:rPr>
                <w:rStyle w:val="MetreCode"/>
              </w:rPr>
            </w:pPr>
            <w:r w:rsidRPr="003E62E2">
              <w:rPr>
                <w:rStyle w:val="MetreCode"/>
              </w:rPr>
              <w:t>–⏑⏑</w:t>
            </w:r>
          </w:p>
          <w:p w14:paraId="1A0A8191"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291A70">
            <w:pPr>
              <w:pStyle w:val="Tabletext"/>
              <w:keepN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730C58B8" w:rsidR="009633E9" w:rsidRPr="009633E9" w:rsidRDefault="00FB0A6A" w:rsidP="00291A70">
            <w:pPr>
              <w:pStyle w:val="Tabletext"/>
              <w:keepNext/>
              <w:jc w:val="center"/>
            </w:pPr>
            <w:r>
              <w:t xml:space="preserve">variations and </w:t>
            </w:r>
            <w:r w:rsidR="009633E9" w:rsidRPr="009633E9">
              <w:t>constrain</w:t>
            </w:r>
            <w:r w:rsidR="009633E9">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291A70">
            <w:pPr>
              <w:pStyle w:val="Tabletext"/>
              <w:keepN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291A70">
            <w:pPr>
              <w:pStyle w:val="Tabletext"/>
              <w:keepN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291A70">
            <w:pPr>
              <w:pStyle w:val="Tabletext"/>
              <w:keepN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291A70">
            <w:pPr>
              <w:pStyle w:val="Tabletext"/>
              <w:keepN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291A70">
            <w:pPr>
              <w:pStyle w:val="Tabletext"/>
              <w:keepN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967" w:name="_Ref48034509"/>
      <w:bookmarkStart w:id="968" w:name="_Toc182928001"/>
      <w:r>
        <w:rPr>
          <w:rStyle w:val="Foreign"/>
        </w:rPr>
        <w:t>A</w:t>
      </w:r>
      <w:r w:rsidR="004D2E67" w:rsidRPr="00ED5C86">
        <w:rPr>
          <w:rStyle w:val="Foreign"/>
        </w:rPr>
        <w:t>nuṣṭubh</w:t>
      </w:r>
      <w:bookmarkEnd w:id="963"/>
      <w:r w:rsidR="00991C8A">
        <w:t xml:space="preserve"> details</w:t>
      </w:r>
      <w:bookmarkEnd w:id="967"/>
      <w:bookmarkEnd w:id="968"/>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7CF98677"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B30F6E">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B30F6E">
        <w:t xml:space="preserve">Table </w:t>
      </w:r>
      <w:r w:rsidR="00B30F6E">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672377D8"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B30F6E" w:rsidRPr="00ED5C86">
        <w:t xml:space="preserve">Table </w:t>
      </w:r>
      <w:r w:rsidR="00B30F6E">
        <w:rPr>
          <w:noProof/>
        </w:rPr>
        <w:t>6</w:t>
      </w:r>
      <w:r w:rsidR="004C2A93">
        <w:fldChar w:fldCharType="end"/>
      </w:r>
      <w:r w:rsidR="004C2A93">
        <w:t xml:space="preserve"> </w:t>
      </w:r>
      <w:r w:rsidRPr="00DD7CCF">
        <w:t>below</w:t>
      </w:r>
    </w:p>
    <w:p w14:paraId="3F498E04" w14:textId="28FB90A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B30F6E">
        <w:t>2.3.4.4</w:t>
      </w:r>
      <w:r w:rsidR="00E078CA" w:rsidRPr="00DD7CCF">
        <w:fldChar w:fldCharType="end"/>
      </w:r>
      <w:r w:rsidRPr="00DD7CCF">
        <w:t>)</w:t>
      </w:r>
    </w:p>
    <w:p w14:paraId="03D9F36B" w14:textId="39D5DEEC"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B30F6E" w:rsidRPr="00ED5C86">
        <w:t xml:space="preserve">Table </w:t>
      </w:r>
      <w:r w:rsidR="00B30F6E">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B30F6E">
        <w:t>2.3.4.4</w:t>
      </w:r>
      <w:r w:rsidR="00E078CA" w:rsidRPr="00DD7CCF">
        <w:fldChar w:fldCharType="end"/>
      </w:r>
      <w:r w:rsidRPr="00DD7CCF">
        <w:t>)</w:t>
      </w:r>
    </w:p>
    <w:p w14:paraId="5B5BF9AE" w14:textId="546879F0" w:rsidR="00177FFC" w:rsidRDefault="00177FFC" w:rsidP="006436FD">
      <w:pPr>
        <w:pStyle w:val="Kpalrs"/>
      </w:pPr>
      <w:bookmarkStart w:id="969" w:name="_Ref44134600"/>
      <w:r w:rsidRPr="00ED5C86">
        <w:t xml:space="preserve">Table </w:t>
      </w:r>
      <w:r w:rsidR="00542B66">
        <w:fldChar w:fldCharType="begin"/>
      </w:r>
      <w:r w:rsidR="00542B66">
        <w:instrText xml:space="preserve"> SEQ Table \* ARABIC </w:instrText>
      </w:r>
      <w:r w:rsidR="00542B66">
        <w:fldChar w:fldCharType="separate"/>
      </w:r>
      <w:r w:rsidR="00B30F6E">
        <w:rPr>
          <w:noProof/>
        </w:rPr>
        <w:t>6</w:t>
      </w:r>
      <w:r w:rsidR="00542B66">
        <w:rPr>
          <w:noProof/>
        </w:rPr>
        <w:fldChar w:fldCharType="end"/>
      </w:r>
      <w:bookmarkEnd w:id="969"/>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291A70">
            <w:pPr>
              <w:pStyle w:val="Tabletext"/>
              <w:keepN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291A70">
            <w:pPr>
              <w:pStyle w:val="Tabletext"/>
              <w:keepNext/>
              <w:jc w:val="center"/>
              <w:rPr>
                <w:rStyle w:val="MetreCode"/>
              </w:rPr>
            </w:pPr>
            <w:r w:rsidRPr="003E62E2">
              <w:rPr>
                <w:rStyle w:val="MetreCode"/>
              </w:rPr>
              <w:t>––⏓</w:t>
            </w:r>
          </w:p>
          <w:p w14:paraId="073D4D58" w14:textId="77777777" w:rsidR="00C02B8C" w:rsidRPr="003E62E2" w:rsidRDefault="004D2E67" w:rsidP="00291A70">
            <w:pPr>
              <w:pStyle w:val="Tabletext"/>
              <w:keepNext/>
              <w:jc w:val="center"/>
              <w:rPr>
                <w:rStyle w:val="MetreCode"/>
              </w:rPr>
            </w:pPr>
            <w:r w:rsidRPr="003E62E2">
              <w:rPr>
                <w:rStyle w:val="MetreCode"/>
              </w:rPr>
              <w:t>⏑–⏓</w:t>
            </w:r>
          </w:p>
          <w:p w14:paraId="55CCEBF4"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291A70">
            <w:pPr>
              <w:pStyle w:val="Tabletext"/>
              <w:keepN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291A70">
            <w:pPr>
              <w:pStyle w:val="Tabletext"/>
              <w:keepN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291A70">
            <w:pPr>
              <w:pStyle w:val="Tabletext"/>
              <w:keepNext/>
              <w:jc w:val="center"/>
              <w:rPr>
                <w:rStyle w:val="MetreCode"/>
              </w:rPr>
            </w:pPr>
            <w:r w:rsidRPr="003E62E2">
              <w:rPr>
                <w:rStyle w:val="MetreCode"/>
              </w:rPr>
              <w:t>––⏓</w:t>
            </w:r>
          </w:p>
          <w:p w14:paraId="68764EF3" w14:textId="77777777" w:rsidR="00C02B8C" w:rsidRPr="003E62E2" w:rsidRDefault="004D2E67" w:rsidP="00291A70">
            <w:pPr>
              <w:pStyle w:val="Tabletext"/>
              <w:keepNext/>
              <w:jc w:val="center"/>
              <w:rPr>
                <w:rStyle w:val="MetreCode"/>
              </w:rPr>
            </w:pPr>
            <w:r w:rsidRPr="003E62E2">
              <w:rPr>
                <w:rStyle w:val="MetreCode"/>
              </w:rPr>
              <w:t>⏑–⏓</w:t>
            </w:r>
          </w:p>
          <w:p w14:paraId="1DBFBB3D"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291A70">
            <w:pPr>
              <w:pStyle w:val="Tabletext"/>
              <w:keepNext/>
              <w:jc w:val="center"/>
              <w:rPr>
                <w:rStyle w:val="MetreCode"/>
              </w:rPr>
            </w:pPr>
            <w:r w:rsidRPr="003E62E2">
              <w:rPr>
                <w:rStyle w:val="MetreCode"/>
              </w:rPr>
              <w:t>⏓</w:t>
            </w:r>
          </w:p>
        </w:tc>
      </w:tr>
    </w:tbl>
    <w:p w14:paraId="3C2B3972" w14:textId="77777777" w:rsidR="004C2A93" w:rsidRDefault="004C2A93" w:rsidP="00291A70"/>
    <w:p w14:paraId="6147A3F4" w14:textId="70287AC3" w:rsidR="00177FFC" w:rsidRDefault="00177FFC" w:rsidP="00291A70">
      <w:pPr>
        <w:pStyle w:val="Kpalrs"/>
      </w:pPr>
      <w:bookmarkStart w:id="970" w:name="_Ref48034860"/>
      <w:bookmarkStart w:id="971" w:name="_Ref48034859"/>
      <w:r w:rsidRPr="00ED5C86">
        <w:lastRenderedPageBreak/>
        <w:t xml:space="preserve">Table </w:t>
      </w:r>
      <w:r w:rsidR="00542B66">
        <w:fldChar w:fldCharType="begin"/>
      </w:r>
      <w:r w:rsidR="00542B66">
        <w:instrText xml:space="preserve"> SEQ Table \* ARABIC </w:instrText>
      </w:r>
      <w:r w:rsidR="00542B66">
        <w:fldChar w:fldCharType="separate"/>
      </w:r>
      <w:r w:rsidR="00B30F6E">
        <w:rPr>
          <w:noProof/>
        </w:rPr>
        <w:t>7</w:t>
      </w:r>
      <w:r w:rsidR="00542B66">
        <w:rPr>
          <w:noProof/>
        </w:rPr>
        <w:fldChar w:fldCharType="end"/>
      </w:r>
      <w:bookmarkEnd w:id="970"/>
      <w:r w:rsidRPr="00ED5C86">
        <w:t xml:space="preserve">. Recognised </w:t>
      </w:r>
      <w:r w:rsidRPr="00ED5C86">
        <w:rPr>
          <w:rStyle w:val="Foreign"/>
        </w:rPr>
        <w:t>vipulā anuṣṭubh</w:t>
      </w:r>
      <w:r w:rsidRPr="00ED5C86">
        <w:t xml:space="preserve"> patterns (even lines only)</w:t>
      </w:r>
      <w:bookmarkEnd w:id="971"/>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291A70">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291A70">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291A70">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291A70">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291A70">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291A70">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291A70">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291A70">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291A70">
            <w:pPr>
              <w:pStyle w:val="Tabletext"/>
              <w:keepNext/>
              <w:jc w:val="center"/>
              <w:rPr>
                <w:rStyle w:val="MetreCode"/>
              </w:rPr>
            </w:pPr>
            <w:r w:rsidRPr="003E62E2">
              <w:rPr>
                <w:rStyle w:val="MetreCode"/>
              </w:rPr>
              <w:t>–––</w:t>
            </w:r>
          </w:p>
          <w:p w14:paraId="37FE33F7" w14:textId="77777777" w:rsidR="00263A70" w:rsidRPr="003E62E2" w:rsidRDefault="00263A70" w:rsidP="00291A70">
            <w:pPr>
              <w:pStyle w:val="Tabletext"/>
              <w:keepNext/>
              <w:jc w:val="center"/>
              <w:rPr>
                <w:rStyle w:val="MetreCode"/>
              </w:rPr>
            </w:pPr>
            <w:r w:rsidRPr="003E62E2">
              <w:rPr>
                <w:rStyle w:val="MetreCode"/>
              </w:rPr>
              <w:t>⏑––</w:t>
            </w:r>
          </w:p>
          <w:p w14:paraId="2E1C55CF"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291A70">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291A70">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291A70">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291A70">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291A70">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291A70">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972" w:name="_n2qlg5gxi1qw" w:colFirst="0" w:colLast="0"/>
      <w:bookmarkStart w:id="973" w:name="_Ref43991920"/>
      <w:bookmarkStart w:id="974" w:name="_Toc182928002"/>
      <w:bookmarkEnd w:id="972"/>
      <w:r>
        <w:t>T</w:t>
      </w:r>
      <w:r w:rsidR="004D2E67" w:rsidRPr="00DD7CCF">
        <w:t xml:space="preserve">he </w:t>
      </w:r>
      <w:r w:rsidR="004D2E67" w:rsidRPr="00ED5C86">
        <w:rPr>
          <w:rStyle w:val="Foreign"/>
        </w:rPr>
        <w:t>upajāti</w:t>
      </w:r>
      <w:r w:rsidR="004D2E67" w:rsidRPr="00DD7CCF">
        <w:t xml:space="preserve"> family</w:t>
      </w:r>
      <w:bookmarkEnd w:id="973"/>
      <w:bookmarkEnd w:id="974"/>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975" w:name="_n8vla59yhjha" w:colFirst="0" w:colLast="0"/>
      <w:bookmarkStart w:id="976" w:name="_Ref43991854"/>
      <w:bookmarkStart w:id="977" w:name="_Toc182928003"/>
      <w:bookmarkEnd w:id="975"/>
      <w:r>
        <w:t>T</w:t>
      </w:r>
      <w:r w:rsidR="004D2E67" w:rsidRPr="00DD7CCF">
        <w:t xml:space="preserve">he </w:t>
      </w:r>
      <w:r w:rsidR="004D2E67" w:rsidRPr="00ED5C86">
        <w:rPr>
          <w:rStyle w:val="Foreign"/>
        </w:rPr>
        <w:t>vaitālīya</w:t>
      </w:r>
      <w:r w:rsidR="004D2E67" w:rsidRPr="00DD7CCF">
        <w:t xml:space="preserve"> family</w:t>
      </w:r>
      <w:bookmarkEnd w:id="976"/>
      <w:bookmarkEnd w:id="977"/>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2B4EE3E7"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B30F6E">
        <w:t xml:space="preserve">Table </w:t>
      </w:r>
      <w:r w:rsidR="00B30F6E">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lastRenderedPageBreak/>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978" w:name="_4rj5tl9kxhaa" w:colFirst="0" w:colLast="0"/>
      <w:bookmarkStart w:id="979" w:name="_Ref43991879"/>
      <w:bookmarkStart w:id="980" w:name="_Toc182928004"/>
      <w:bookmarkEnd w:id="978"/>
      <w:r w:rsidRPr="00DD7CCF">
        <w:t>Vedic trimeter</w:t>
      </w:r>
      <w:bookmarkEnd w:id="979"/>
      <w:bookmarkEnd w:id="980"/>
    </w:p>
    <w:p w14:paraId="2EBBE361" w14:textId="343B9C55"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B30F6E">
        <w:t xml:space="preserve">Table </w:t>
      </w:r>
      <w:r w:rsidR="00B30F6E">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981" w:name="_uk4ukgks9biu" w:colFirst="0" w:colLast="0"/>
      <w:bookmarkEnd w:id="981"/>
    </w:p>
    <w:p w14:paraId="7F9E4B3B" w14:textId="7D982462" w:rsidR="00F132CC" w:rsidRDefault="00F132CC">
      <w:pPr>
        <w:pStyle w:val="Cmsor3"/>
        <w:numPr>
          <w:ilvl w:val="2"/>
          <w:numId w:val="7"/>
        </w:numPr>
      </w:pPr>
      <w:bookmarkStart w:id="982" w:name="_Toc182928005"/>
      <w:r>
        <w:t>Other semi-syllabic metres</w:t>
      </w:r>
      <w:bookmarkEnd w:id="982"/>
    </w:p>
    <w:p w14:paraId="72157A83" w14:textId="3B714FF2" w:rsidR="009505BE" w:rsidRDefault="00E96DB6" w:rsidP="00F132CC">
      <w:pPr>
        <w:pStyle w:val="Lista"/>
      </w:pPr>
      <w:r>
        <w:t xml:space="preserve">a rare epigraphic metre provisionally named </w:t>
      </w:r>
      <w:bookmarkStart w:id="983" w:name="_Hlk47542365"/>
      <w:r w:rsidRPr="00E96DB6">
        <w:rPr>
          <w:rStyle w:val="Foreign"/>
        </w:rPr>
        <w:t>gītikā</w:t>
      </w:r>
      <w:bookmarkEnd w:id="983"/>
      <w:r>
        <w:t xml:space="preserve"> consists of four lines, each consisting of nine units, which </w:t>
      </w:r>
      <w:r w:rsidR="009505BE">
        <w:t xml:space="preserve">include a combination of </w:t>
      </w:r>
      <w:r>
        <w:t xml:space="preserve">syllables of a set quantity, </w:t>
      </w:r>
      <w:r w:rsidR="009505BE">
        <w:t>anceps</w:t>
      </w:r>
      <w:r>
        <w:t xml:space="preserve"> syllables</w:t>
      </w:r>
      <w:r w:rsidR="009505BE">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984" w:name="_zhjmnze98hpp" w:colFirst="0" w:colLast="0"/>
      <w:bookmarkStart w:id="985" w:name="_Toc182928006"/>
      <w:bookmarkEnd w:id="984"/>
      <w:r w:rsidRPr="00DD7CCF">
        <w:t>Tamil metres</w:t>
      </w:r>
      <w:bookmarkEnd w:id="985"/>
    </w:p>
    <w:p w14:paraId="5CD28D50" w14:textId="3DA65130"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B30F6E">
        <w:t xml:space="preserve">Table </w:t>
      </w:r>
      <w:r w:rsidR="00B30F6E">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2020EDEA" w:rsidR="00C02B8C" w:rsidRPr="00DD7CCF" w:rsidRDefault="00177FFC" w:rsidP="006436FD">
      <w:pPr>
        <w:pStyle w:val="Kpalrs"/>
      </w:pPr>
      <w:bookmarkStart w:id="986" w:name="_Ref44134715"/>
      <w:r>
        <w:lastRenderedPageBreak/>
        <w:t xml:space="preserve">Table </w:t>
      </w:r>
      <w:r w:rsidR="00542B66">
        <w:fldChar w:fldCharType="begin"/>
      </w:r>
      <w:r w:rsidR="00542B66">
        <w:instrText xml:space="preserve"> SEQ Table \* ARABIC </w:instrText>
      </w:r>
      <w:r w:rsidR="00542B66">
        <w:fldChar w:fldCharType="separate"/>
      </w:r>
      <w:r w:rsidR="00B30F6E">
        <w:rPr>
          <w:noProof/>
        </w:rPr>
        <w:t>8</w:t>
      </w:r>
      <w:r w:rsidR="00542B66">
        <w:rPr>
          <w:noProof/>
        </w:rPr>
        <w:fldChar w:fldCharType="end"/>
      </w:r>
      <w:bookmarkEnd w:id="986"/>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291A70">
            <w:pPr>
              <w:pStyle w:val="Tabletext"/>
              <w:keepN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291A70">
            <w:pPr>
              <w:pStyle w:val="Tabletext"/>
              <w:keepN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291A70">
            <w:pPr>
              <w:pStyle w:val="Tabletext"/>
              <w:keepN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291A70">
            <w:pPr>
              <w:pStyle w:val="Tabletext"/>
              <w:keepN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291A70">
            <w:pPr>
              <w:pStyle w:val="Tabletext"/>
              <w:keepN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291A70">
            <w:pPr>
              <w:pStyle w:val="Tabletext"/>
              <w:keepN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291A70">
            <w:pPr>
              <w:pStyle w:val="Tabletext"/>
              <w:keepN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291A70">
            <w:pPr>
              <w:pStyle w:val="Tabletext"/>
              <w:keepN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291A70">
            <w:pPr>
              <w:pStyle w:val="Tabletext"/>
              <w:keepN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291A70">
            <w:pPr>
              <w:pStyle w:val="Tabletext"/>
              <w:keepNext/>
              <w:rPr>
                <w:noProof/>
              </w:rPr>
            </w:pPr>
            <w:r w:rsidRPr="00DD7CCF">
              <w:rPr>
                <w:noProof/>
              </w:rPr>
              <w:t>kuṟaḷ-veṇcentuṟai</w:t>
            </w:r>
          </w:p>
          <w:p w14:paraId="2DF79F1C" w14:textId="77777777" w:rsidR="00C02B8C" w:rsidRPr="00DD7CCF" w:rsidRDefault="004D2E67" w:rsidP="00291A70">
            <w:pPr>
              <w:pStyle w:val="Tabletext"/>
              <w:keepNext/>
              <w:rPr>
                <w:noProof/>
              </w:rPr>
            </w:pPr>
            <w:r w:rsidRPr="00DD7CCF">
              <w:rPr>
                <w:noProof/>
              </w:rPr>
              <w:t>kuṟaḷ-tāḻicai</w:t>
            </w:r>
          </w:p>
          <w:p w14:paraId="0F9FBBC2" w14:textId="77777777" w:rsidR="00C02B8C" w:rsidRPr="00DD7CCF" w:rsidRDefault="004D2E67" w:rsidP="00291A70">
            <w:pPr>
              <w:pStyle w:val="Tabletext"/>
              <w:keepNext/>
              <w:rPr>
                <w:noProof/>
              </w:rPr>
            </w:pPr>
            <w:r w:rsidRPr="00DD7CCF">
              <w:rPr>
                <w:noProof/>
              </w:rPr>
              <w:t>veṇ-tāḻicai</w:t>
            </w:r>
          </w:p>
          <w:p w14:paraId="7DF2B8FF" w14:textId="77777777" w:rsidR="00C02B8C" w:rsidRPr="00DD7CCF" w:rsidRDefault="004D2E67" w:rsidP="00291A70">
            <w:pPr>
              <w:pStyle w:val="Tabletext"/>
              <w:keepNext/>
              <w:rPr>
                <w:noProof/>
              </w:rPr>
            </w:pPr>
            <w:r w:rsidRPr="00DD7CCF">
              <w:rPr>
                <w:noProof/>
              </w:rPr>
              <w:t>veṇ-tuṟai</w:t>
            </w:r>
          </w:p>
          <w:p w14:paraId="63AFFF54" w14:textId="77777777" w:rsidR="00C02B8C" w:rsidRPr="00DD7CCF" w:rsidRDefault="004D2E67" w:rsidP="00291A70">
            <w:pPr>
              <w:pStyle w:val="Tabletext"/>
              <w:keepN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291A70">
            <w:pPr>
              <w:pStyle w:val="Tabletext"/>
              <w:keepNext/>
              <w:rPr>
                <w:noProof/>
              </w:rPr>
            </w:pPr>
            <w:r w:rsidRPr="00DD7CCF">
              <w:rPr>
                <w:noProof/>
              </w:rPr>
              <w:t>āciriyappā</w:t>
            </w:r>
          </w:p>
          <w:p w14:paraId="78B5A3F9" w14:textId="77777777" w:rsidR="00C02B8C" w:rsidRPr="00DD7CCF" w:rsidRDefault="004D2E67" w:rsidP="00291A70">
            <w:pPr>
              <w:pStyle w:val="Tabletext"/>
              <w:keepN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291A70">
            <w:pPr>
              <w:pStyle w:val="Tabletext"/>
              <w:keepNext/>
              <w:rPr>
                <w:noProof/>
              </w:rPr>
            </w:pPr>
            <w:r w:rsidRPr="00DD7CCF">
              <w:rPr>
                <w:noProof/>
              </w:rPr>
              <w:t>nēricai-āciriyappā</w:t>
            </w:r>
          </w:p>
          <w:p w14:paraId="713E5058" w14:textId="77777777" w:rsidR="00C02B8C" w:rsidRPr="00DD7CCF" w:rsidRDefault="004D2E67" w:rsidP="00291A70">
            <w:pPr>
              <w:pStyle w:val="Tabletext"/>
              <w:keepNext/>
              <w:rPr>
                <w:noProof/>
              </w:rPr>
            </w:pPr>
            <w:r w:rsidRPr="00DD7CCF">
              <w:rPr>
                <w:noProof/>
              </w:rPr>
              <w:t>iṇaikkuṟal-āciriyappā</w:t>
            </w:r>
          </w:p>
          <w:p w14:paraId="7E9D2B7D" w14:textId="77777777" w:rsidR="00C02B8C" w:rsidRPr="00DD7CCF" w:rsidRDefault="004D2E67" w:rsidP="00291A70">
            <w:pPr>
              <w:pStyle w:val="Tabletext"/>
              <w:keepNext/>
              <w:rPr>
                <w:noProof/>
              </w:rPr>
            </w:pPr>
            <w:r w:rsidRPr="00DD7CCF">
              <w:rPr>
                <w:noProof/>
              </w:rPr>
              <w:t>nilaimaṇṭila-āciriyappā</w:t>
            </w:r>
          </w:p>
          <w:p w14:paraId="6E9A4D6C" w14:textId="77777777" w:rsidR="00C02B8C" w:rsidRPr="00DD7CCF" w:rsidRDefault="004D2E67" w:rsidP="00291A70">
            <w:pPr>
              <w:pStyle w:val="Tabletext"/>
              <w:keepN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291A70">
            <w:pPr>
              <w:pStyle w:val="Tabletext"/>
              <w:keepNext/>
              <w:rPr>
                <w:noProof/>
              </w:rPr>
            </w:pPr>
            <w:r w:rsidRPr="00DD7CCF">
              <w:rPr>
                <w:noProof/>
              </w:rPr>
              <w:t>āciriya-tāḻicai</w:t>
            </w:r>
          </w:p>
          <w:p w14:paraId="7DA8AE54" w14:textId="77777777" w:rsidR="00C02B8C" w:rsidRPr="00DD7CCF" w:rsidRDefault="004D2E67" w:rsidP="00291A70">
            <w:pPr>
              <w:pStyle w:val="Tabletext"/>
              <w:keepNext/>
              <w:rPr>
                <w:noProof/>
              </w:rPr>
            </w:pPr>
            <w:r w:rsidRPr="00DD7CCF">
              <w:rPr>
                <w:noProof/>
              </w:rPr>
              <w:t>āciriya-tuṟai</w:t>
            </w:r>
          </w:p>
          <w:p w14:paraId="4B34CEBE" w14:textId="77777777" w:rsidR="00C02B8C" w:rsidRPr="00DD7CCF" w:rsidRDefault="004D2E67" w:rsidP="00291A70">
            <w:pPr>
              <w:pStyle w:val="Tabletext"/>
              <w:keepN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291A70">
            <w:pPr>
              <w:pStyle w:val="Tabletext"/>
              <w:keepNext/>
              <w:rPr>
                <w:noProof/>
              </w:rPr>
            </w:pPr>
            <w:r w:rsidRPr="00DD7CCF">
              <w:rPr>
                <w:noProof/>
              </w:rPr>
              <w:t>kalippā</w:t>
            </w:r>
            <w:r w:rsidRPr="006B5499">
              <w:rPr>
                <w:rStyle w:val="Lbjegyzet-hivatkozs"/>
              </w:rPr>
              <w:footnoteReference w:id="87"/>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291A70">
            <w:pPr>
              <w:pStyle w:val="Tabletext"/>
              <w:keepN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291A70">
            <w:pPr>
              <w:pStyle w:val="Tabletext"/>
              <w:keepNext/>
              <w:rPr>
                <w:noProof/>
              </w:rPr>
            </w:pPr>
            <w:r w:rsidRPr="00DD7CCF">
              <w:rPr>
                <w:noProof/>
              </w:rPr>
              <w:t>veṇ-kalippā</w:t>
            </w:r>
          </w:p>
          <w:p w14:paraId="50AF588F" w14:textId="77777777" w:rsidR="00C02B8C" w:rsidRPr="00DD7CCF" w:rsidRDefault="004D2E67" w:rsidP="00291A70">
            <w:pPr>
              <w:pStyle w:val="Tabletext"/>
              <w:keepN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291A70">
            <w:pPr>
              <w:pStyle w:val="Tabletext"/>
              <w:keepNext/>
              <w:rPr>
                <w:noProof/>
              </w:rPr>
            </w:pPr>
            <w:r w:rsidRPr="00DD7CCF">
              <w:rPr>
                <w:noProof/>
              </w:rPr>
              <w:t>kali-tāḻicai</w:t>
            </w:r>
          </w:p>
          <w:p w14:paraId="05427DBC" w14:textId="77777777" w:rsidR="00C02B8C" w:rsidRPr="00DD7CCF" w:rsidRDefault="004D2E67" w:rsidP="00291A70">
            <w:pPr>
              <w:pStyle w:val="Tabletext"/>
              <w:keepNext/>
              <w:rPr>
                <w:noProof/>
              </w:rPr>
            </w:pPr>
            <w:r w:rsidRPr="00DD7CCF">
              <w:rPr>
                <w:noProof/>
              </w:rPr>
              <w:t>kali-tuṟai</w:t>
            </w:r>
          </w:p>
          <w:p w14:paraId="62DE5A9B" w14:textId="77777777" w:rsidR="00C02B8C" w:rsidRPr="00DD7CCF" w:rsidRDefault="004D2E67" w:rsidP="00291A70">
            <w:pPr>
              <w:pStyle w:val="Tabletext"/>
              <w:keepNext/>
              <w:rPr>
                <w:noProof/>
              </w:rPr>
            </w:pPr>
            <w:r w:rsidRPr="00DD7CCF">
              <w:rPr>
                <w:noProof/>
              </w:rPr>
              <w:t>kali-viruttam</w:t>
            </w:r>
          </w:p>
          <w:p w14:paraId="0746C6D3" w14:textId="77777777" w:rsidR="00C02B8C" w:rsidRPr="00DD7CCF" w:rsidRDefault="004D2E67" w:rsidP="00291A70">
            <w:pPr>
              <w:pStyle w:val="Tabletext"/>
              <w:keepNext/>
              <w:rPr>
                <w:noProof/>
              </w:rPr>
            </w:pPr>
            <w:r w:rsidRPr="00DD7CCF">
              <w:rPr>
                <w:noProof/>
              </w:rPr>
              <w:t>kaṭṭalai-kalittuṟai</w:t>
            </w:r>
          </w:p>
          <w:p w14:paraId="41465050" w14:textId="77777777" w:rsidR="00C02B8C" w:rsidRPr="00DD7CCF" w:rsidRDefault="004D2E67" w:rsidP="00291A70">
            <w:pPr>
              <w:pStyle w:val="Tabletext"/>
              <w:keepN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291A70">
            <w:pPr>
              <w:pStyle w:val="Tabletext"/>
              <w:keepNext/>
              <w:rPr>
                <w:noProof/>
              </w:rPr>
            </w:pPr>
            <w:r w:rsidRPr="00DD7CCF">
              <w:rPr>
                <w:noProof/>
              </w:rPr>
              <w:t>vañcippā</w:t>
            </w:r>
            <w:r w:rsidRPr="006B5499">
              <w:rPr>
                <w:rStyle w:val="Lbjegyzet-hivatkozs"/>
              </w:rPr>
              <w:footnoteReference w:id="88"/>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291A70">
            <w:pPr>
              <w:pStyle w:val="Tabletext"/>
              <w:keepN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291A70">
            <w:pPr>
              <w:pStyle w:val="Tabletext"/>
              <w:keepNext/>
              <w:rPr>
                <w:noProof/>
              </w:rPr>
            </w:pPr>
            <w:r w:rsidRPr="00DD7CCF">
              <w:rPr>
                <w:noProof/>
              </w:rPr>
              <w:t>vañci-tāḻicai</w:t>
            </w:r>
          </w:p>
          <w:p w14:paraId="70340358" w14:textId="77777777" w:rsidR="00C02B8C" w:rsidRPr="00DD7CCF" w:rsidRDefault="004D2E67" w:rsidP="00291A70">
            <w:pPr>
              <w:pStyle w:val="Tabletext"/>
              <w:keepNext/>
              <w:rPr>
                <w:noProof/>
              </w:rPr>
            </w:pPr>
            <w:r w:rsidRPr="00DD7CCF">
              <w:rPr>
                <w:noProof/>
              </w:rPr>
              <w:t>vañci-tuṟai</w:t>
            </w:r>
          </w:p>
          <w:p w14:paraId="16713CFC" w14:textId="77777777" w:rsidR="00C02B8C" w:rsidRPr="00DD7CCF" w:rsidRDefault="004D2E67" w:rsidP="00291A70">
            <w:pPr>
              <w:pStyle w:val="Tabletext"/>
              <w:keepN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987" w:name="_9d8e21ca9gia" w:colFirst="0" w:colLast="0"/>
      <w:bookmarkStart w:id="988" w:name="_Ref43985466"/>
      <w:bookmarkStart w:id="989" w:name="_Toc182928007"/>
      <w:bookmarkEnd w:id="987"/>
      <w:r w:rsidRPr="00DD7CCF">
        <w:lastRenderedPageBreak/>
        <w:t xml:space="preserve">“Case Studies” in </w:t>
      </w:r>
      <w:r w:rsidR="006733B4" w:rsidRPr="00DD7CCF">
        <w:t>encoding complex layout</w:t>
      </w:r>
      <w:bookmarkEnd w:id="988"/>
      <w:bookmarkEnd w:id="989"/>
    </w:p>
    <w:p w14:paraId="11FAF6C2" w14:textId="77777777" w:rsidR="00C02B8C" w:rsidRPr="00DD7CCF" w:rsidRDefault="00847076" w:rsidP="00A15C19">
      <w:pPr>
        <w:pStyle w:val="Cmsor2"/>
        <w:numPr>
          <w:ilvl w:val="0"/>
          <w:numId w:val="0"/>
        </w:numPr>
      </w:pPr>
      <w:bookmarkStart w:id="990" w:name="_fxhw8prafv6z" w:colFirst="0" w:colLast="0"/>
      <w:bookmarkStart w:id="991" w:name="_Toc182928008"/>
      <w:bookmarkEnd w:id="990"/>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991"/>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0B68AE27"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B30F6E">
        <w:t>3.4</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B30F6E">
        <w:t>3.4.3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403C1359"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B30F6E">
        <w:t>3.6</w:t>
      </w:r>
      <w:r w:rsidR="00194541" w:rsidRPr="00DD7CCF">
        <w:fldChar w:fldCharType="end"/>
      </w:r>
      <w:r w:rsidRPr="00DD7CCF">
        <w:t>)</w:t>
      </w:r>
    </w:p>
    <w:p w14:paraId="7B01F462" w14:textId="77777777" w:rsidR="00C02B8C" w:rsidRPr="00DD7CCF" w:rsidRDefault="00C02B8C" w:rsidP="006436FD"/>
    <w:p w14:paraId="15094EDD" w14:textId="4C5BEAF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004B2434">
        <w:rPr>
          <w:rStyle w:val="Codecomment"/>
        </w:rPr>
        <w:fldChar w:fldCharType="begin"/>
      </w:r>
      <w:r w:rsidR="004B2434">
        <w:rPr>
          <w:rStyle w:val="Codecomment"/>
        </w:rPr>
        <w:instrText xml:space="preserve"> REF _Ref182299869 \r \h </w:instrText>
      </w:r>
      <w:r w:rsidR="004B2434">
        <w:rPr>
          <w:rStyle w:val="Codecomment"/>
        </w:rPr>
      </w:r>
      <w:r w:rsidR="004B2434">
        <w:rPr>
          <w:rStyle w:val="Codecomment"/>
        </w:rPr>
        <w:fldChar w:fldCharType="separate"/>
      </w:r>
      <w:r w:rsidR="00B30F6E">
        <w:rPr>
          <w:rStyle w:val="Codecomment"/>
        </w:rPr>
        <w:t>3.4.4.3</w:t>
      </w:r>
      <w:r w:rsidR="004B2434">
        <w:rPr>
          <w:rStyle w:val="Codecomment"/>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72ABB585"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B30F6E">
        <w:rPr>
          <w:rStyle w:val="Codecomment"/>
        </w:rPr>
        <w:t>3.5.3.1</w:t>
      </w:r>
      <w:r w:rsidR="00F73F0D">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2A0CA45"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B30F6E">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992" w:name="_mqsd94x1tblc" w:colFirst="0" w:colLast="0"/>
      <w:bookmarkStart w:id="993" w:name="_Toc182928009"/>
      <w:bookmarkEnd w:id="992"/>
      <w:r w:rsidRPr="00DD7CCF">
        <w:t>Case study 2A: copperplate charter with seal and other goodies</w:t>
      </w:r>
      <w:bookmarkEnd w:id="993"/>
    </w:p>
    <w:p w14:paraId="5AC3E24B" w14:textId="27CD332F" w:rsidR="00920964" w:rsidRPr="00920964" w:rsidRDefault="00920964" w:rsidP="007B52A3">
      <w:pPr>
        <w:pStyle w:val="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0E5648E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B30F6E">
        <w:t>3.2</w:t>
      </w:r>
      <w:r w:rsidR="00C927BB" w:rsidRPr="00DD7CCF">
        <w:fldChar w:fldCharType="end"/>
      </w:r>
      <w:r w:rsidRPr="00DD7CCF">
        <w:t>)</w:t>
      </w:r>
    </w:p>
    <w:p w14:paraId="10ED9595" w14:textId="0E07BC2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B30F6E">
        <w:t>3.4</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23B24D3E"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CB56FA">
        <w:fldChar w:fldCharType="begin"/>
      </w:r>
      <w:r w:rsidR="00CB56FA">
        <w:instrText xml:space="preserve"> REF _Ref182318940 \r \h </w:instrText>
      </w:r>
      <w:r w:rsidR="00CB56FA">
        <w:fldChar w:fldCharType="separate"/>
      </w:r>
      <w:r w:rsidR="00B30F6E">
        <w:t>3.4.2.1</w:t>
      </w:r>
      <w:r w:rsidR="00CB56FA">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574436BE"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B30F6E">
        <w:t>3.8.2</w:t>
      </w:r>
      <w:r w:rsidR="003C3D87" w:rsidRPr="00DD7CCF">
        <w:fldChar w:fldCharType="end"/>
      </w:r>
      <w:r w:rsidRPr="00DD7CCF">
        <w:t>)</w:t>
      </w:r>
    </w:p>
    <w:p w14:paraId="5164A6BD" w14:textId="46E5B327"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B30F6E">
        <w:t>3.8.4</w:t>
      </w:r>
      <w:r w:rsidR="00194541" w:rsidRPr="00DD7CCF">
        <w:fldChar w:fldCharType="end"/>
      </w:r>
      <w:r w:rsidRPr="00DD7CCF">
        <w:t>), each attached to the relevant page</w:t>
      </w:r>
    </w:p>
    <w:p w14:paraId="1D5D7901" w14:textId="05CF7BDD"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B30F6E">
        <w:t>7.5.3</w:t>
      </w:r>
      <w:r w:rsidR="00B670B4" w:rsidRPr="00DD7CCF">
        <w:fldChar w:fldCharType="end"/>
      </w:r>
      <w:r w:rsidRPr="00DD7CCF">
        <w:t>)</w:t>
      </w:r>
    </w:p>
    <w:p w14:paraId="25F7D4C3" w14:textId="77777777" w:rsidR="00C02B8C" w:rsidRPr="00DD7CCF" w:rsidRDefault="00C02B8C" w:rsidP="006436FD"/>
    <w:p w14:paraId="2FA9F590" w14:textId="2809E894"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004B2434">
        <w:rPr>
          <w:rStyle w:val="Codecomment"/>
        </w:rPr>
        <w:fldChar w:fldCharType="begin"/>
      </w:r>
      <w:r w:rsidR="004B2434">
        <w:rPr>
          <w:rStyle w:val="Codecomment"/>
        </w:rPr>
        <w:instrText xml:space="preserve"> REF _Ref182236925 \r \h </w:instrText>
      </w:r>
      <w:r w:rsidR="004B2434">
        <w:rPr>
          <w:rStyle w:val="Codecomment"/>
        </w:rPr>
      </w:r>
      <w:r w:rsidR="004B2434">
        <w:rPr>
          <w:rStyle w:val="Codecomment"/>
        </w:rPr>
        <w:fldChar w:fldCharType="separate"/>
      </w:r>
      <w:r w:rsidR="00B30F6E">
        <w:rPr>
          <w:rStyle w:val="Codecomment"/>
        </w:rPr>
        <w:t>3.2.3.3</w:t>
      </w:r>
      <w:r w:rsidR="004B2434">
        <w:rPr>
          <w:rStyle w:val="Codecomment"/>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B30F6E">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00CB56FA">
        <w:rPr>
          <w:rStyle w:val="Codecomment"/>
        </w:rPr>
        <w:fldChar w:fldCharType="begin"/>
      </w:r>
      <w:r w:rsidR="00CB56FA">
        <w:rPr>
          <w:rStyle w:val="Codecomment"/>
        </w:rPr>
        <w:instrText xml:space="preserve"> REF _Ref182318940 \r \h </w:instrText>
      </w:r>
      <w:r w:rsidR="00CB56FA">
        <w:rPr>
          <w:rStyle w:val="Codecomment"/>
        </w:rPr>
      </w:r>
      <w:r w:rsidR="00CB56FA">
        <w:rPr>
          <w:rStyle w:val="Codecomment"/>
        </w:rPr>
        <w:fldChar w:fldCharType="separate"/>
      </w:r>
      <w:r w:rsidR="00B30F6E">
        <w:rPr>
          <w:rStyle w:val="Codecomment"/>
        </w:rPr>
        <w:t>3.4.2.1</w:t>
      </w:r>
      <w:r w:rsidR="00CB56FA">
        <w:rPr>
          <w:rStyle w:val="Codecomment"/>
        </w:rPr>
        <w:fldChar w:fldCharType="end"/>
      </w:r>
      <w:r w:rsidRPr="008608D1">
        <w:rPr>
          <w:rStyle w:val="Codecomment"/>
        </w:rPr>
        <w:t>.--&gt;</w:t>
      </w:r>
      <w:r w:rsidRPr="00DD7CCF">
        <w:rPr>
          <w:rStyle w:val="Codetext"/>
        </w:rPr>
        <w:br/>
        <w:t xml:space="preserve">  </w:t>
      </w:r>
      <w:r w:rsidRPr="00DD7CCF">
        <w:rPr>
          <w:rStyle w:val="Code"/>
        </w:rPr>
        <w:t>&lt;ab&gt;</w:t>
      </w:r>
    </w:p>
    <w:p w14:paraId="263E5C0C" w14:textId="64B6497E"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B30F6E">
        <w:rPr>
          <w:rStyle w:val="Codecomment"/>
          <w:rFonts w:eastAsia="Arial Unicode MS"/>
        </w:rPr>
        <w:t>3.2.4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B30F6E">
        <w:rPr>
          <w:rStyle w:val="Codecomment"/>
          <w:rFonts w:eastAsia="Arial Unicode MS"/>
        </w:rPr>
        <w:t>3.8.2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346692">
        <w:rPr>
          <w:rStyle w:val="Codecomment"/>
        </w:rPr>
        <w:fldChar w:fldCharType="begin"/>
      </w:r>
      <w:r w:rsidR="00346692">
        <w:rPr>
          <w:rStyle w:val="Codecomment"/>
        </w:rPr>
        <w:instrText xml:space="preserve"> REF _Ref182229490 \n \h </w:instrText>
      </w:r>
      <w:r w:rsidR="00346692">
        <w:rPr>
          <w:rStyle w:val="Codecomment"/>
        </w:rPr>
      </w:r>
      <w:r w:rsidR="00346692">
        <w:rPr>
          <w:rStyle w:val="Codecomment"/>
        </w:rPr>
        <w:fldChar w:fldCharType="separate"/>
      </w:r>
      <w:r w:rsidR="00B30F6E">
        <w:rPr>
          <w:rStyle w:val="Codecomment"/>
        </w:rPr>
        <w:t>3.5.3</w:t>
      </w:r>
      <w:r w:rsidR="00346692">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4AB66A18"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B30F6E">
        <w:rPr>
          <w:rStyle w:val="Codecomment"/>
          <w:rFonts w:eastAsia="Arial Unicode MS"/>
        </w:rPr>
        <w:t>3.8.4</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994" w:name="_q8mje15sbli5" w:colFirst="0" w:colLast="0"/>
      <w:bookmarkStart w:id="995" w:name="_Toc182928010"/>
      <w:bookmarkEnd w:id="994"/>
      <w:r w:rsidRPr="00DD7CCF">
        <w:t>Case study 2B: copperplate charter with a lost plate reconstructed</w:t>
      </w:r>
      <w:bookmarkEnd w:id="995"/>
    </w:p>
    <w:p w14:paraId="62FEAE34" w14:textId="5F6DE6F1" w:rsidR="00920964" w:rsidRPr="00920964" w:rsidRDefault="00920964" w:rsidP="007B52A3">
      <w:pPr>
        <w:pStyle w:val="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5A22A80A" w:rsidR="00C02B8C" w:rsidRPr="00DD7CCF" w:rsidRDefault="004D2E67" w:rsidP="006436FD">
      <w:pPr>
        <w:pStyle w:val="Lista"/>
      </w:pPr>
      <w:r w:rsidRPr="00DD7CCF">
        <w:t xml:space="preserve">as a variation on </w:t>
      </w:r>
      <w:r w:rsidR="0017391C">
        <w:t>Case study</w:t>
      </w:r>
      <w:r w:rsidRPr="00DD7CCF">
        <w:t xml:space="preserve"> 2A, we now have a partial set of plates where the middle plate is missing along with the seal</w:t>
      </w:r>
    </w:p>
    <w:p w14:paraId="746EDAF7" w14:textId="4BA58D94"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B30F6E">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47D6E1F1" w:rsidR="00C02B8C" w:rsidRPr="00DD7CCF" w:rsidRDefault="004D2E67" w:rsidP="006436FD">
      <w:pPr>
        <w:pStyle w:val="Lista"/>
      </w:pPr>
      <w:r w:rsidRPr="00DD7CCF">
        <w:t xml:space="preserve">extant details are encoded as in </w:t>
      </w:r>
      <w:r w:rsidR="0017391C">
        <w:t>Case study</w:t>
      </w:r>
      <w:r w:rsidRPr="00DD7CCF">
        <w:t xml:space="preserve"> 2A above</w:t>
      </w:r>
    </w:p>
    <w:p w14:paraId="3066F745" w14:textId="77777777" w:rsidR="00C02B8C" w:rsidRPr="00DD7CCF" w:rsidRDefault="00C02B8C" w:rsidP="006436FD"/>
    <w:p w14:paraId="7928CF94" w14:textId="791741B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B30F6E">
        <w:rPr>
          <w:rStyle w:val="Codecomment"/>
        </w:rPr>
        <w:t>3.5.3.1</w:t>
      </w:r>
      <w:r w:rsidR="00F73F0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B30F6E">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996" w:name="_91l5g3c4663p" w:colFirst="0" w:colLast="0"/>
      <w:bookmarkStart w:id="997" w:name="_Toc182928011"/>
      <w:bookmarkEnd w:id="996"/>
      <w:r w:rsidRPr="00A15C19">
        <w:t>Case study 2C: copperplate charter with a lost plate not</w:t>
      </w:r>
      <w:r w:rsidRPr="00DD7CCF">
        <w:t xml:space="preserve"> reconstructed</w:t>
      </w:r>
      <w:bookmarkEnd w:id="997"/>
    </w:p>
    <w:p w14:paraId="1E621527" w14:textId="05BAFBB2" w:rsidR="00F92F9D" w:rsidRPr="00F92F9D" w:rsidRDefault="00F92F9D" w:rsidP="007B52A3">
      <w:pPr>
        <w:pStyle w:val="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2C99A409" w:rsidR="00C02B8C" w:rsidRPr="00DD7CCF" w:rsidRDefault="004D2E67" w:rsidP="006436FD">
      <w:pPr>
        <w:pStyle w:val="Lista"/>
      </w:pPr>
      <w:r w:rsidRPr="00DD7CCF">
        <w:t xml:space="preserve">as another variation on </w:t>
      </w:r>
      <w:r w:rsidR="0017391C">
        <w:t>Case study</w:t>
      </w:r>
      <w:r w:rsidRPr="00DD7CCF">
        <w:t xml:space="preserve">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5D222EFD"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B30F6E">
        <w:t>5.4.8.3</w:t>
      </w:r>
      <w:r w:rsidR="005343B3">
        <w:fldChar w:fldCharType="end"/>
      </w:r>
      <w:r w:rsidRPr="00DD7CCF">
        <w:t>)</w:t>
      </w:r>
    </w:p>
    <w:p w14:paraId="6E2DF026" w14:textId="55FAB773" w:rsidR="00C02B8C" w:rsidRPr="00DD7CCF" w:rsidRDefault="004D2E67" w:rsidP="006436FD">
      <w:pPr>
        <w:pStyle w:val="Lista"/>
      </w:pPr>
      <w:r w:rsidRPr="00DD7CCF">
        <w:t xml:space="preserve">extant details are encoded as in </w:t>
      </w:r>
      <w:r w:rsidR="0017391C">
        <w:t>Case study</w:t>
      </w:r>
      <w:r w:rsidRPr="00DD7CCF">
        <w:t xml:space="preserve">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33B1A86A"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B30F6E">
        <w:rPr>
          <w:rStyle w:val="Codecomment"/>
          <w:rFonts w:eastAsia="Arial Unicode MS"/>
        </w:rPr>
        <w:t>3.2.4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998" w:name="_1h8zsds4qdsf" w:colFirst="0" w:colLast="0"/>
      <w:bookmarkStart w:id="999" w:name="_Toc182928012"/>
      <w:bookmarkStart w:id="1000" w:name="_Ref43989726"/>
      <w:bookmarkEnd w:id="998"/>
      <w:r w:rsidRPr="00DD7CCF">
        <w:t xml:space="preserve">Case study </w:t>
      </w:r>
      <w:r>
        <w:t>3</w:t>
      </w:r>
      <w:r w:rsidRPr="00DD7CCF">
        <w:t xml:space="preserve">: </w:t>
      </w:r>
      <w:r>
        <w:t xml:space="preserve">stele with two inscribed faces, an incipit and </w:t>
      </w:r>
      <w:r w:rsidR="00617FAB">
        <w:t>quasi-</w:t>
      </w:r>
      <w:r>
        <w:t>columns</w:t>
      </w:r>
      <w:bookmarkEnd w:id="999"/>
    </w:p>
    <w:p w14:paraId="5F07901A" w14:textId="77777777" w:rsidR="0098269A" w:rsidRPr="002047CC" w:rsidRDefault="0098269A" w:rsidP="007B52A3">
      <w:pPr>
        <w:pStyle w:val="Image"/>
      </w:pPr>
      <w:r>
        <w:drawing>
          <wp:inline distT="0" distB="0" distL="0" distR="0" wp14:anchorId="0ACAC4C2" wp14:editId="6D2125CA">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w:t>
      </w:r>
      <w:proofErr w:type="spellStart"/>
      <w:r w:rsidRPr="002047CC">
        <w:t>Sandak</w:t>
      </w:r>
      <w:proofErr w:type="spellEnd"/>
      <w:r w:rsidRPr="002047CC">
        <w:t xml:space="preserve"> inscription, Preah </w:t>
      </w:r>
      <w:proofErr w:type="spellStart"/>
      <w:r w:rsidRPr="002047CC">
        <w:t>Vihear</w:t>
      </w:r>
      <w:proofErr w:type="spellEnd"/>
      <w:r w:rsidRPr="002047CC">
        <w:t xml:space="preserve">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7F01256D"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B30F6E">
        <w:t>3.4</w:t>
      </w:r>
      <w:r>
        <w:fldChar w:fldCharType="end"/>
      </w:r>
      <w:r>
        <w:t>), as for similar stelae without an incipit on the second face</w:t>
      </w:r>
    </w:p>
    <w:p w14:paraId="39F0A88B" w14:textId="7A40FCD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B30F6E">
        <w:t>3.8.2</w:t>
      </w:r>
      <w:r>
        <w:fldChar w:fldCharType="end"/>
      </w:r>
      <w:r>
        <w:t>), without regard for the fact that the second incipit is not part of the logical flow</w:t>
      </w:r>
    </w:p>
    <w:p w14:paraId="607EA327" w14:textId="5A1C6858"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B30F6E">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Pr="00355C0B" w:rsidRDefault="0098269A" w:rsidP="0098269A">
      <w:pPr>
        <w:pStyle w:val="CodeParagraph"/>
        <w:rPr>
          <w:rStyle w:val="Code"/>
        </w:rPr>
      </w:pPr>
      <w:r w:rsidRPr="00355C0B">
        <w:rPr>
          <w:rStyle w:val="Code"/>
        </w:rPr>
        <w:lastRenderedPageBreak/>
        <w:t xml:space="preserve">&lt;div </w:t>
      </w:r>
      <w:r w:rsidRPr="00355C0B">
        <w:rPr>
          <w:rStyle w:val="Codeattribute"/>
        </w:rPr>
        <w:t>type</w:t>
      </w:r>
      <w:r w:rsidRPr="00355C0B">
        <w:rPr>
          <w:rStyle w:val="Code"/>
        </w:rPr>
        <w:t>=</w:t>
      </w:r>
      <w:r w:rsidRPr="00355C0B">
        <w:rPr>
          <w:rStyle w:val="Codevalue"/>
        </w:rPr>
        <w:t>"edition"</w:t>
      </w:r>
      <w:r w:rsidRPr="00355C0B">
        <w:rPr>
          <w:rStyle w:val="Code"/>
        </w:rPr>
        <w:t xml:space="preserve"> </w:t>
      </w:r>
      <w:r w:rsidRPr="00355C0B">
        <w:rPr>
          <w:rStyle w:val="Codeattribute"/>
        </w:rPr>
        <w:t>xml:lang</w:t>
      </w:r>
      <w:r w:rsidRPr="00355C0B">
        <w:rPr>
          <w:rStyle w:val="Code"/>
        </w:rPr>
        <w:t>=</w:t>
      </w:r>
      <w:r w:rsidRPr="00355C0B">
        <w:rPr>
          <w:rStyle w:val="Codevalue"/>
        </w:rPr>
        <w:t>"san-Latn"</w:t>
      </w:r>
      <w:r w:rsidRPr="00355C0B">
        <w:rPr>
          <w:rStyle w:val="Code"/>
        </w:rPr>
        <w:t>&gt;</w:t>
      </w:r>
      <w:r w:rsidRPr="00524598">
        <w:rPr>
          <w:rStyle w:val="Codetext"/>
        </w:rPr>
        <w:br/>
      </w:r>
      <w:r w:rsidRPr="00355C0B">
        <w:rPr>
          <w:rStyle w:val="Code"/>
        </w:rPr>
        <w:t>&lt;ab&gt;</w:t>
      </w:r>
    </w:p>
    <w:p w14:paraId="3BABC772" w14:textId="77777777" w:rsidR="0098269A" w:rsidRPr="00355C0B" w:rsidRDefault="0098269A" w:rsidP="0098269A">
      <w:pPr>
        <w:pStyle w:val="CodeParagraph"/>
        <w:rPr>
          <w:rStyle w:val="Code"/>
        </w:rPr>
      </w:pPr>
      <w:r w:rsidRPr="00355C0B">
        <w:rPr>
          <w:rStyle w:val="Code"/>
        </w:rPr>
        <w:t xml:space="preserve">  &lt;milestone </w:t>
      </w:r>
      <w:r w:rsidRPr="00355C0B">
        <w:rPr>
          <w:rStyle w:val="Codeattribute"/>
        </w:rPr>
        <w:t>type</w:t>
      </w:r>
      <w:r w:rsidRPr="00355C0B">
        <w:rPr>
          <w:rStyle w:val="Code"/>
        </w:rPr>
        <w:t>=</w:t>
      </w:r>
      <w:r w:rsidRPr="00355C0B">
        <w:rPr>
          <w:rStyle w:val="Codevalue"/>
        </w:rPr>
        <w:t>"pagelike"</w:t>
      </w:r>
      <w:r w:rsidRPr="00355C0B">
        <w:rPr>
          <w:rStyle w:val="Code"/>
        </w:rPr>
        <w:t xml:space="preserve"> </w:t>
      </w:r>
      <w:r w:rsidRPr="00355C0B">
        <w:rPr>
          <w:rStyle w:val="Codeattribute"/>
        </w:rPr>
        <w:t>unit</w:t>
      </w:r>
      <w:r w:rsidRPr="00355C0B">
        <w:rPr>
          <w:rStyle w:val="Code"/>
        </w:rPr>
        <w:t>=</w:t>
      </w:r>
      <w:r w:rsidRPr="00355C0B">
        <w:rPr>
          <w:rStyle w:val="Codevalue"/>
        </w:rPr>
        <w:t>"face"</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 xml:space="preserve">/&gt;&lt;label </w:t>
      </w:r>
      <w:r w:rsidRPr="00355C0B">
        <w:rPr>
          <w:rStyle w:val="Codeattribute"/>
        </w:rPr>
        <w:t>xml:lang</w:t>
      </w:r>
      <w:r w:rsidRPr="00355C0B">
        <w:rPr>
          <w:rStyle w:val="Code"/>
        </w:rPr>
        <w:t>=</w:t>
      </w:r>
      <w:r w:rsidRPr="00355C0B">
        <w:rPr>
          <w:rStyle w:val="Codevalue"/>
        </w:rPr>
        <w:t>"eng"</w:t>
      </w:r>
      <w:r w:rsidRPr="00355C0B">
        <w:rPr>
          <w:rStyle w:val="Code"/>
        </w:rPr>
        <w:t>&gt;</w:t>
      </w:r>
      <w:r w:rsidRPr="00524598">
        <w:rPr>
          <w:rStyle w:val="Codetext"/>
        </w:rPr>
        <w:t>Face A</w:t>
      </w:r>
      <w:r w:rsidRPr="00355C0B">
        <w:rPr>
          <w:rStyle w:val="Code"/>
        </w:rPr>
        <w:t>&lt;/label&gt;</w:t>
      </w:r>
    </w:p>
    <w:p w14:paraId="480F4651" w14:textId="77777777" w:rsidR="0098269A" w:rsidRDefault="0098269A" w:rsidP="0098269A">
      <w:pPr>
        <w:pStyle w:val="CodeParagraph"/>
        <w:rPr>
          <w:rStyle w:val="Codetext"/>
        </w:rPr>
      </w:pPr>
      <w:r w:rsidRPr="00355C0B">
        <w:rPr>
          <w:rStyle w:val="Code"/>
        </w:rPr>
        <w:t xml:space="preserve">  &lt;lb </w:t>
      </w:r>
      <w:r w:rsidRPr="00355C0B">
        <w:rPr>
          <w:rStyle w:val="Codeattribute"/>
        </w:rPr>
        <w:t>n</w:t>
      </w:r>
      <w:r w:rsidRPr="00355C0B">
        <w:rPr>
          <w:rStyle w:val="Code"/>
        </w:rPr>
        <w:t>=</w:t>
      </w:r>
      <w:r w:rsidRPr="00355C0B">
        <w:rPr>
          <w:rStyle w:val="Codevalue"/>
        </w:rPr>
        <w:t>"A0"</w:t>
      </w:r>
      <w:r w:rsidRPr="00355C0B">
        <w:rPr>
          <w:rStyle w:val="Code"/>
        </w:rPr>
        <w:t xml:space="preserve"> </w:t>
      </w:r>
      <w:r w:rsidRPr="00355C0B">
        <w:rPr>
          <w:rStyle w:val="Codeattribute"/>
        </w:rPr>
        <w:t>style</w:t>
      </w:r>
      <w:r w:rsidRPr="00355C0B">
        <w:rPr>
          <w:rStyle w:val="Code"/>
        </w:rPr>
        <w:t>=</w:t>
      </w:r>
      <w:r w:rsidRPr="00355C0B">
        <w:rPr>
          <w:rStyle w:val="Codevalue"/>
        </w:rPr>
        <w:t>"text-align: center"</w:t>
      </w:r>
      <w:r w:rsidRPr="00355C0B">
        <w:rPr>
          <w:rStyle w:val="Code"/>
        </w:rPr>
        <w:t>/&gt;</w:t>
      </w:r>
      <w:r w:rsidRPr="00524598">
        <w:rPr>
          <w:rStyle w:val="Codetext"/>
        </w:rPr>
        <w:t>Oṁ</w:t>
      </w:r>
    </w:p>
    <w:p w14:paraId="0D096C78" w14:textId="77777777" w:rsidR="0098269A" w:rsidRDefault="0098269A" w:rsidP="0098269A">
      <w:pPr>
        <w:pStyle w:val="CodeParagraph"/>
        <w:rPr>
          <w:rStyle w:val="Codetext"/>
        </w:rPr>
      </w:pPr>
      <w:r w:rsidRPr="00355C0B">
        <w:rPr>
          <w:rStyle w:val="Code"/>
        </w:rPr>
        <w:t>&lt;/ab&gt;</w:t>
      </w:r>
    </w:p>
    <w:p w14:paraId="3D92DF4E" w14:textId="6D9EAB2A" w:rsidR="0098269A" w:rsidRPr="00355C0B" w:rsidRDefault="0098269A" w:rsidP="0098269A">
      <w:pPr>
        <w:pStyle w:val="CodeParagraph"/>
        <w:rPr>
          <w:rStyle w:val="Code"/>
        </w:rPr>
      </w:pPr>
      <w:r w:rsidRPr="00355C0B">
        <w:rPr>
          <w:rStyle w:val="Code"/>
        </w:rPr>
        <w:t xml:space="preserve">&lt;lg </w:t>
      </w:r>
      <w:r w:rsidRPr="00355C0B">
        <w:rPr>
          <w:rStyle w:val="Codeattribute"/>
        </w:rPr>
        <w:t>n</w:t>
      </w:r>
      <w:r w:rsidRPr="00355C0B">
        <w:rPr>
          <w:rStyle w:val="Code"/>
        </w:rPr>
        <w:t>=</w:t>
      </w:r>
      <w:r w:rsidRPr="00355C0B">
        <w:rPr>
          <w:rStyle w:val="Codevalue"/>
        </w:rPr>
        <w:t>"1"</w:t>
      </w:r>
      <w:r w:rsidRPr="00355C0B">
        <w:rPr>
          <w:rStyle w:val="Code"/>
        </w:rPr>
        <w:t xml:space="preserve"> </w:t>
      </w:r>
      <w:r w:rsidRPr="00355C0B">
        <w:rPr>
          <w:rStyle w:val="Codeattribute"/>
        </w:rPr>
        <w:t>met</w:t>
      </w:r>
      <w:r w:rsidRPr="00355C0B">
        <w:rPr>
          <w:rStyle w:val="Code"/>
        </w:rPr>
        <w:t>=</w:t>
      </w:r>
      <w:r w:rsidRPr="00355C0B">
        <w:rPr>
          <w:rStyle w:val="Codevalue"/>
        </w:rPr>
        <w:t>"upajāti"</w:t>
      </w:r>
      <w:r w:rsidRPr="00355C0B">
        <w:rPr>
          <w:rStyle w:val="Code"/>
        </w:rPr>
        <w:t>&gt;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"a"</w:t>
      </w:r>
      <w:r w:rsidRPr="00355C0B">
        <w:rPr>
          <w:rStyle w:val="Code"/>
        </w:rPr>
        <w:t xml:space="preserve">&gt;&lt;lb </w:t>
      </w:r>
      <w:r w:rsidRPr="00355C0B">
        <w:rPr>
          <w:rStyle w:val="Codeattribute"/>
        </w:rPr>
        <w:t>n</w:t>
      </w:r>
      <w:r w:rsidRPr="00355C0B">
        <w:rPr>
          <w:rStyle w:val="Code"/>
        </w:rPr>
        <w:t>=</w:t>
      </w:r>
      <w:r w:rsidRPr="00355C0B">
        <w:rPr>
          <w:rStyle w:val="Codevalue"/>
        </w:rPr>
        <w:t>"A1"</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 xml:space="preserve">/&gt;&lt;g </w:t>
      </w:r>
      <w:r w:rsidRPr="00355C0B">
        <w:rPr>
          <w:rStyle w:val="Codeattribute"/>
        </w:rPr>
        <w:t>type</w:t>
      </w:r>
      <w:r w:rsidRPr="00355C0B">
        <w:rPr>
          <w:rStyle w:val="Code"/>
        </w:rPr>
        <w:t>=</w:t>
      </w:r>
      <w:r w:rsidRPr="00355C0B">
        <w:rPr>
          <w:rStyle w:val="Codevalue"/>
        </w:rPr>
        <w:t>"gomutraInitial"</w:t>
      </w:r>
      <w:r w:rsidRPr="00355C0B">
        <w:rPr>
          <w:rStyle w:val="Code"/>
        </w:rPr>
        <w:t>&gt;</w:t>
      </w:r>
      <w:r w:rsidRPr="00524598">
        <w:rPr>
          <w:rStyle w:val="Codetext"/>
        </w:rPr>
        <w:t>.</w:t>
      </w:r>
      <w:r w:rsidRPr="00355C0B">
        <w:rPr>
          <w:rStyle w:val="Code"/>
        </w:rPr>
        <w:t>&lt;/g&gt;</w:t>
      </w:r>
      <w:r w:rsidRPr="00524598">
        <w:rPr>
          <w:rStyle w:val="Codetext"/>
        </w:rPr>
        <w:t xml:space="preserve"> namaś śivāyāstu ya Eka Eva</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"b"</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jñānakriyārūpatayā dvibhedaḥ</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"c"</w:t>
      </w:r>
      <w:r w:rsidRPr="00355C0B">
        <w:rPr>
          <w:rStyle w:val="Code"/>
        </w:rPr>
        <w:t xml:space="preserve">&gt;&lt;lb </w:t>
      </w:r>
      <w:r w:rsidRPr="00355C0B">
        <w:rPr>
          <w:rStyle w:val="Codeattribute"/>
        </w:rPr>
        <w:t>n</w:t>
      </w:r>
      <w:r w:rsidRPr="00355C0B">
        <w:rPr>
          <w:rStyle w:val="Code"/>
        </w:rPr>
        <w:t>=</w:t>
      </w:r>
      <w:r w:rsidRPr="00355C0B">
        <w:rPr>
          <w:rStyle w:val="Codevalue"/>
        </w:rPr>
        <w:t>"A2"</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bhūyo py anugrāhitayāṇuvr̥ṇde</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"d"</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 xml:space="preserve">vāmādibhedād vahudhā </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 xml:space="preserve"> vikīrṇaḥ</w:t>
      </w:r>
      <w:r w:rsidRPr="00355C0B">
        <w:rPr>
          <w:rStyle w:val="Code"/>
        </w:rPr>
        <w:t>&lt;/l&gt;</w:t>
      </w:r>
      <w:r w:rsidRPr="00524598">
        <w:rPr>
          <w:rStyle w:val="Codetext"/>
        </w:rPr>
        <w:br/>
      </w:r>
      <w:r w:rsidRPr="00355C0B">
        <w:rPr>
          <w:rStyle w:val="Code"/>
        </w:rPr>
        <w:t>&lt;/lg&gt;</w:t>
      </w:r>
      <w:r w:rsidRPr="00524598">
        <w:rPr>
          <w:rStyle w:val="Codetext"/>
        </w:rPr>
        <w:br/>
      </w:r>
      <w:r w:rsidRPr="00355C0B">
        <w:rPr>
          <w:rStyle w:val="Code"/>
        </w:rPr>
        <w:t xml:space="preserve">&lt;lg </w:t>
      </w:r>
      <w:r w:rsidRPr="00355C0B">
        <w:rPr>
          <w:rStyle w:val="Codeattribute"/>
        </w:rPr>
        <w:t>n</w:t>
      </w:r>
      <w:r w:rsidRPr="00355C0B">
        <w:rPr>
          <w:rStyle w:val="Code"/>
        </w:rPr>
        <w:t>=</w:t>
      </w:r>
      <w:r w:rsidRPr="00355C0B">
        <w:rPr>
          <w:rStyle w:val="Codevalue"/>
        </w:rPr>
        <w:t>"2"</w:t>
      </w:r>
      <w:r w:rsidRPr="00355C0B">
        <w:rPr>
          <w:rStyle w:val="Code"/>
        </w:rPr>
        <w:t xml:space="preserve"> </w:t>
      </w:r>
      <w:r w:rsidRPr="00355C0B">
        <w:rPr>
          <w:rStyle w:val="Codeattribute"/>
        </w:rPr>
        <w:t>met</w:t>
      </w:r>
      <w:r w:rsidRPr="00355C0B">
        <w:rPr>
          <w:rStyle w:val="Code"/>
        </w:rPr>
        <w:t>=</w:t>
      </w:r>
      <w:r w:rsidRPr="00355C0B">
        <w:rPr>
          <w:rStyle w:val="Codevalue"/>
        </w:rPr>
        <w:t>"upajāti"</w:t>
      </w:r>
      <w:r w:rsidRPr="00355C0B">
        <w:rPr>
          <w:rStyle w:val="Code"/>
        </w:rPr>
        <w:t>&gt;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"a"</w:t>
      </w:r>
      <w:r w:rsidRPr="00355C0B">
        <w:rPr>
          <w:rStyle w:val="Code"/>
        </w:rPr>
        <w:t xml:space="preserve">&gt;&lt;lb </w:t>
      </w:r>
      <w:r w:rsidRPr="00355C0B">
        <w:rPr>
          <w:rStyle w:val="Codeattribute"/>
        </w:rPr>
        <w:t>n</w:t>
      </w:r>
      <w:r w:rsidRPr="00355C0B">
        <w:rPr>
          <w:rStyle w:val="Code"/>
        </w:rPr>
        <w:t>=</w:t>
      </w:r>
      <w:r w:rsidRPr="00355C0B">
        <w:rPr>
          <w:rStyle w:val="Codevalue"/>
        </w:rPr>
        <w:t>"A3"</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yasyāḥ prasāde jagatāṁ vimuktir</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"b"</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vāllabhyataḥ patyur anādivandhāt·</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"c"</w:t>
      </w:r>
      <w:r w:rsidRPr="00355C0B">
        <w:rPr>
          <w:rStyle w:val="Code"/>
        </w:rPr>
        <w:t xml:space="preserve">&gt;&lt;lb </w:t>
      </w:r>
      <w:r w:rsidRPr="00355C0B">
        <w:rPr>
          <w:rStyle w:val="Codeattribute"/>
        </w:rPr>
        <w:t>n</w:t>
      </w:r>
      <w:r w:rsidRPr="00355C0B">
        <w:rPr>
          <w:rStyle w:val="Code"/>
        </w:rPr>
        <w:t>=</w:t>
      </w:r>
      <w:r w:rsidRPr="00355C0B">
        <w:rPr>
          <w:rStyle w:val="Codevalue"/>
        </w:rPr>
        <w:t>"A4"</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bhāvānyatāyām api vandhavr̥</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ddhir·</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"d"</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vi</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 xml:space="preserve">dyaiva </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 xml:space="preserve"> sā vo </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 xml:space="preserve"> vatu viśvarūpā</w:t>
      </w:r>
      <w:r w:rsidRPr="00355C0B">
        <w:rPr>
          <w:rStyle w:val="Code"/>
        </w:rPr>
        <w:t>&lt;/l&gt;</w:t>
      </w:r>
      <w:r w:rsidRPr="00524598">
        <w:rPr>
          <w:rStyle w:val="Codetext"/>
        </w:rPr>
        <w:br/>
      </w:r>
      <w:r w:rsidRPr="00355C0B">
        <w:rPr>
          <w:rStyle w:val="Code"/>
        </w:rPr>
        <w:t>&lt;/lg&gt;</w:t>
      </w:r>
      <w:r w:rsidRPr="00524598">
        <w:rPr>
          <w:rStyle w:val="Codetext"/>
        </w:rPr>
        <w:br/>
        <w:t>...</w:t>
      </w:r>
      <w:r w:rsidRPr="00524598">
        <w:rPr>
          <w:rStyle w:val="Codetext"/>
        </w:rPr>
        <w:br/>
      </w:r>
      <w:r w:rsidRPr="00355C0B">
        <w:rPr>
          <w:rStyle w:val="Code"/>
        </w:rPr>
        <w:t>&lt;ab&gt;</w:t>
      </w:r>
    </w:p>
    <w:p w14:paraId="468D9784" w14:textId="77777777" w:rsidR="0098269A" w:rsidRPr="00355C0B" w:rsidRDefault="0098269A" w:rsidP="0098269A">
      <w:pPr>
        <w:pStyle w:val="CodeParagraph"/>
        <w:rPr>
          <w:rStyle w:val="Code"/>
        </w:rPr>
      </w:pPr>
      <w:r w:rsidRPr="00355C0B">
        <w:rPr>
          <w:rStyle w:val="Code"/>
        </w:rPr>
        <w:t xml:space="preserve">  &lt;milestone </w:t>
      </w:r>
      <w:r w:rsidRPr="00355C0B">
        <w:rPr>
          <w:rStyle w:val="Codeattribute"/>
        </w:rPr>
        <w:t>type</w:t>
      </w:r>
      <w:r w:rsidRPr="00355C0B">
        <w:rPr>
          <w:rStyle w:val="Code"/>
        </w:rPr>
        <w:t>=</w:t>
      </w:r>
      <w:r w:rsidRPr="00355C0B">
        <w:rPr>
          <w:rStyle w:val="Codevalue"/>
        </w:rPr>
        <w:t>"pagelike"</w:t>
      </w:r>
      <w:r w:rsidRPr="00355C0B">
        <w:rPr>
          <w:rStyle w:val="Code"/>
        </w:rPr>
        <w:t xml:space="preserve"> </w:t>
      </w:r>
      <w:r w:rsidRPr="00355C0B">
        <w:rPr>
          <w:rStyle w:val="Codeattribute"/>
        </w:rPr>
        <w:t>unit</w:t>
      </w:r>
      <w:r w:rsidRPr="00355C0B">
        <w:rPr>
          <w:rStyle w:val="Code"/>
        </w:rPr>
        <w:t>=</w:t>
      </w:r>
      <w:r w:rsidRPr="00355C0B">
        <w:rPr>
          <w:rStyle w:val="Codevalue"/>
        </w:rPr>
        <w:t>"face"</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 xml:space="preserve">/&gt;&lt;label </w:t>
      </w:r>
      <w:r w:rsidRPr="00355C0B">
        <w:rPr>
          <w:rStyle w:val="Codeattribute"/>
        </w:rPr>
        <w:t>xml:lang</w:t>
      </w:r>
      <w:r w:rsidRPr="00355C0B">
        <w:rPr>
          <w:rStyle w:val="Code"/>
        </w:rPr>
        <w:t>=</w:t>
      </w:r>
      <w:r w:rsidRPr="00355C0B">
        <w:rPr>
          <w:rStyle w:val="Codevalue"/>
        </w:rPr>
        <w:t>"eng"</w:t>
      </w:r>
      <w:r w:rsidRPr="00355C0B">
        <w:rPr>
          <w:rStyle w:val="Code"/>
        </w:rPr>
        <w:t>&gt;</w:t>
      </w:r>
      <w:r w:rsidRPr="00524598">
        <w:rPr>
          <w:rStyle w:val="Codetext"/>
        </w:rPr>
        <w:t>Face B</w:t>
      </w:r>
      <w:r w:rsidRPr="00355C0B">
        <w:rPr>
          <w:rStyle w:val="Code"/>
        </w:rPr>
        <w:t>&lt;/label&gt;</w:t>
      </w:r>
    </w:p>
    <w:p w14:paraId="40FA772C" w14:textId="77777777" w:rsidR="0098269A" w:rsidRDefault="0098269A" w:rsidP="0098269A">
      <w:pPr>
        <w:pStyle w:val="CodeParagraph"/>
        <w:rPr>
          <w:rStyle w:val="Codetext"/>
        </w:rPr>
      </w:pPr>
      <w:r w:rsidRPr="00355C0B">
        <w:rPr>
          <w:rStyle w:val="Code"/>
        </w:rPr>
        <w:t xml:space="preserve">  &lt;lb </w:t>
      </w:r>
      <w:r w:rsidRPr="00355C0B">
        <w:rPr>
          <w:rStyle w:val="Codeattribute"/>
        </w:rPr>
        <w:t>n</w:t>
      </w:r>
      <w:r w:rsidRPr="00355C0B">
        <w:rPr>
          <w:rStyle w:val="Code"/>
        </w:rPr>
        <w:t>=</w:t>
      </w:r>
      <w:r w:rsidRPr="00355C0B">
        <w:rPr>
          <w:rStyle w:val="Codevalue"/>
        </w:rPr>
        <w:t>"B0"</w:t>
      </w:r>
      <w:r w:rsidRPr="00355C0B">
        <w:rPr>
          <w:rStyle w:val="Code"/>
        </w:rPr>
        <w:t xml:space="preserve"> </w:t>
      </w:r>
      <w:r w:rsidRPr="00355C0B">
        <w:rPr>
          <w:rStyle w:val="Codeattribute"/>
        </w:rPr>
        <w:t>style</w:t>
      </w:r>
      <w:r w:rsidRPr="00355C0B">
        <w:rPr>
          <w:rStyle w:val="Code"/>
        </w:rPr>
        <w:t>=</w:t>
      </w:r>
      <w:r w:rsidRPr="00355C0B">
        <w:rPr>
          <w:rStyle w:val="Codevalue"/>
        </w:rPr>
        <w:t>"text-align: center"</w:t>
      </w:r>
      <w:r w:rsidRPr="00355C0B">
        <w:rPr>
          <w:rStyle w:val="Code"/>
        </w:rPr>
        <w:t>/&gt;</w:t>
      </w:r>
      <w:r w:rsidRPr="00524598">
        <w:rPr>
          <w:rStyle w:val="Codetext"/>
        </w:rPr>
        <w:t>hūṁ</w:t>
      </w:r>
    </w:p>
    <w:p w14:paraId="63BAB31E" w14:textId="77777777" w:rsidR="0098269A" w:rsidRPr="00355C0B" w:rsidRDefault="0098269A" w:rsidP="0098269A">
      <w:pPr>
        <w:pStyle w:val="CodeParagraph"/>
        <w:rPr>
          <w:rStyle w:val="Code"/>
        </w:rPr>
      </w:pPr>
      <w:r w:rsidRPr="00355C0B">
        <w:rPr>
          <w:rStyle w:val="Code"/>
        </w:rPr>
        <w:t>&lt;/ab&gt;</w:t>
      </w:r>
    </w:p>
    <w:p w14:paraId="0C766177" w14:textId="06DF642A" w:rsidR="0098269A" w:rsidRPr="00355C0B" w:rsidRDefault="0098269A" w:rsidP="0098269A">
      <w:pPr>
        <w:pStyle w:val="CodeParagraph"/>
        <w:rPr>
          <w:rStyle w:val="Code"/>
        </w:rPr>
      </w:pPr>
      <w:r w:rsidRPr="00355C0B">
        <w:rPr>
          <w:rStyle w:val="Code"/>
        </w:rPr>
        <w:t xml:space="preserve">&lt;lg </w:t>
      </w:r>
      <w:r w:rsidRPr="00355C0B">
        <w:rPr>
          <w:rStyle w:val="Codeattribute"/>
        </w:rPr>
        <w:t>n</w:t>
      </w:r>
      <w:r w:rsidRPr="00355C0B">
        <w:rPr>
          <w:rStyle w:val="Code"/>
        </w:rPr>
        <w:t>=</w:t>
      </w:r>
      <w:r w:rsidRPr="00355C0B">
        <w:rPr>
          <w:rStyle w:val="Codevalue"/>
        </w:rPr>
        <w:t>"25"</w:t>
      </w:r>
      <w:r w:rsidRPr="00355C0B">
        <w:rPr>
          <w:rStyle w:val="Code"/>
        </w:rPr>
        <w:t xml:space="preserve"> </w:t>
      </w:r>
      <w:r w:rsidRPr="00355C0B">
        <w:rPr>
          <w:rStyle w:val="Codeattribute"/>
        </w:rPr>
        <w:t>met</w:t>
      </w:r>
      <w:r w:rsidRPr="00355C0B">
        <w:rPr>
          <w:rStyle w:val="Code"/>
        </w:rPr>
        <w:t>=</w:t>
      </w:r>
      <w:r w:rsidRPr="00355C0B">
        <w:rPr>
          <w:rStyle w:val="Codevalue"/>
        </w:rPr>
        <w:t>"vasantatilakā"</w:t>
      </w:r>
      <w:r w:rsidRPr="00355C0B">
        <w:rPr>
          <w:rStyle w:val="Code"/>
        </w:rPr>
        <w:t>&gt;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"a"</w:t>
      </w:r>
      <w:r w:rsidRPr="00355C0B">
        <w:rPr>
          <w:rStyle w:val="Code"/>
        </w:rPr>
        <w:t xml:space="preserve">&gt;&lt;lb </w:t>
      </w:r>
      <w:r w:rsidRPr="00355C0B">
        <w:rPr>
          <w:rStyle w:val="Codeattribute"/>
        </w:rPr>
        <w:t>n</w:t>
      </w:r>
      <w:r w:rsidRPr="00355C0B">
        <w:rPr>
          <w:rStyle w:val="Code"/>
        </w:rPr>
        <w:t>=</w:t>
      </w:r>
      <w:r w:rsidRPr="00355C0B">
        <w:rPr>
          <w:rStyle w:val="Codevalue"/>
        </w:rPr>
        <w:t>"B1"</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hr</w:t>
      </w:r>
      <w:r w:rsidRPr="00355C0B">
        <w:rPr>
          <w:rStyle w:val="Code"/>
        </w:rPr>
        <w:t xml:space="preserve">&lt;supplied </w:t>
      </w:r>
      <w:r w:rsidRPr="00355C0B">
        <w:rPr>
          <w:rStyle w:val="Codeattribute"/>
        </w:rPr>
        <w:t>reason</w:t>
      </w:r>
      <w:r w:rsidRPr="00355C0B">
        <w:rPr>
          <w:rStyle w:val="Code"/>
        </w:rPr>
        <w:t>=</w:t>
      </w:r>
      <w:r w:rsidRPr="00355C0B">
        <w:rPr>
          <w:rStyle w:val="Codevalue"/>
        </w:rPr>
        <w:t>"lost"</w:t>
      </w:r>
      <w:r w:rsidRPr="00355C0B">
        <w:rPr>
          <w:rStyle w:val="Code"/>
        </w:rPr>
        <w:t>&gt;</w:t>
      </w:r>
      <w:r w:rsidRPr="00524598">
        <w:rPr>
          <w:rStyle w:val="Codetext"/>
        </w:rPr>
        <w:t>ī</w:t>
      </w:r>
      <w:r w:rsidRPr="00355C0B">
        <w:rPr>
          <w:rStyle w:val="Code"/>
        </w:rPr>
        <w:t>&lt;/supplied&gt;</w:t>
      </w:r>
      <w:r w:rsidRPr="00524598">
        <w:rPr>
          <w:rStyle w:val="Codetext"/>
        </w:rPr>
        <w:t>kāntikīrttikamalābhir ajasrayuktas</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"b"</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sastrīkatām adhigato pi tapasvivr̥ttiḥ</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"c"</w:t>
      </w:r>
      <w:r w:rsidRPr="00355C0B">
        <w:rPr>
          <w:rStyle w:val="Code"/>
        </w:rPr>
        <w:t xml:space="preserve"> </w:t>
      </w:r>
      <w:r w:rsidRPr="00355C0B">
        <w:rPr>
          <w:rStyle w:val="Codeattribute"/>
        </w:rPr>
        <w:t>enjamb</w:t>
      </w:r>
      <w:r w:rsidRPr="00355C0B">
        <w:rPr>
          <w:rStyle w:val="Code"/>
        </w:rPr>
        <w:t>=</w:t>
      </w:r>
      <w:r w:rsidRPr="00355C0B">
        <w:rPr>
          <w:rStyle w:val="Codevalue"/>
        </w:rPr>
        <w:t>"yes"</w:t>
      </w:r>
      <w:r w:rsidRPr="00355C0B">
        <w:rPr>
          <w:rStyle w:val="Code"/>
        </w:rPr>
        <w:t xml:space="preserve">&gt;&lt;lb </w:t>
      </w:r>
      <w:r w:rsidRPr="00355C0B">
        <w:rPr>
          <w:rStyle w:val="Codeattribute"/>
        </w:rPr>
        <w:t>n</w:t>
      </w:r>
      <w:r w:rsidRPr="00355C0B">
        <w:rPr>
          <w:rStyle w:val="Code"/>
        </w:rPr>
        <w:t>=</w:t>
      </w:r>
      <w:r w:rsidRPr="00355C0B">
        <w:rPr>
          <w:rStyle w:val="Codevalue"/>
        </w:rPr>
        <w:t>"B2"</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bhūbhr̥cchironi</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hitapādatalo dyugāmi</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"d"</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dr̥ṣṭi</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r vvisandhir apareṇa karodyato yaḥ</w:t>
      </w:r>
      <w:r w:rsidRPr="00355C0B">
        <w:rPr>
          <w:rStyle w:val="Code"/>
        </w:rPr>
        <w:t>&lt;/l&gt;</w:t>
      </w:r>
      <w:r w:rsidRPr="00524598">
        <w:rPr>
          <w:rStyle w:val="Codetext"/>
        </w:rPr>
        <w:br/>
      </w:r>
      <w:r w:rsidRPr="00355C0B">
        <w:rPr>
          <w:rStyle w:val="Code"/>
        </w:rPr>
        <w:t>&lt;/lg&gt;</w:t>
      </w:r>
      <w:r w:rsidRPr="00524598">
        <w:rPr>
          <w:rStyle w:val="Codetext"/>
        </w:rPr>
        <w:br/>
      </w:r>
      <w:r w:rsidRPr="00355C0B">
        <w:rPr>
          <w:rStyle w:val="Code"/>
        </w:rPr>
        <w:t xml:space="preserve">&lt;lg </w:t>
      </w:r>
      <w:r w:rsidRPr="00355C0B">
        <w:rPr>
          <w:rStyle w:val="Codeattribute"/>
        </w:rPr>
        <w:t>n</w:t>
      </w:r>
      <w:r w:rsidRPr="00355C0B">
        <w:rPr>
          <w:rStyle w:val="Code"/>
        </w:rPr>
        <w:t>=</w:t>
      </w:r>
      <w:r w:rsidRPr="00355C0B">
        <w:rPr>
          <w:rStyle w:val="Codevalue"/>
        </w:rPr>
        <w:t>"26"</w:t>
      </w:r>
      <w:r w:rsidRPr="00355C0B">
        <w:rPr>
          <w:rStyle w:val="Code"/>
        </w:rPr>
        <w:t xml:space="preserve"> </w:t>
      </w:r>
      <w:r w:rsidRPr="00355C0B">
        <w:rPr>
          <w:rStyle w:val="Codeattribute"/>
        </w:rPr>
        <w:t>met</w:t>
      </w:r>
      <w:r w:rsidRPr="00355C0B">
        <w:rPr>
          <w:rStyle w:val="Code"/>
        </w:rPr>
        <w:t>=</w:t>
      </w:r>
      <w:r w:rsidRPr="00355C0B">
        <w:rPr>
          <w:rStyle w:val="Codevalue"/>
        </w:rPr>
        <w:t>"vasantatilakā"</w:t>
      </w:r>
      <w:r w:rsidRPr="00355C0B">
        <w:rPr>
          <w:rStyle w:val="Code"/>
        </w:rPr>
        <w:t>&gt;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"a"</w:t>
      </w:r>
      <w:r w:rsidRPr="00355C0B">
        <w:rPr>
          <w:rStyle w:val="Code"/>
        </w:rPr>
        <w:t xml:space="preserve">&gt;&lt;lb </w:t>
      </w:r>
      <w:r w:rsidRPr="00355C0B">
        <w:rPr>
          <w:rStyle w:val="Codeattribute"/>
        </w:rPr>
        <w:t>n</w:t>
      </w:r>
      <w:r w:rsidRPr="00355C0B">
        <w:rPr>
          <w:rStyle w:val="Code"/>
        </w:rPr>
        <w:t>=</w:t>
      </w:r>
      <w:r w:rsidRPr="00355C0B">
        <w:rPr>
          <w:rStyle w:val="Codevalue"/>
        </w:rPr>
        <w:t>"B3"</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Aurvvānalo janitatāpatayā nu yasya</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"b"</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tejonalena hr̥daye ripumāninīnām·</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"c"</w:t>
      </w:r>
      <w:r w:rsidRPr="00355C0B">
        <w:rPr>
          <w:rStyle w:val="Code"/>
        </w:rPr>
        <w:t xml:space="preserve">&gt;&lt;lb </w:t>
      </w:r>
      <w:r w:rsidRPr="00355C0B">
        <w:rPr>
          <w:rStyle w:val="Codeattribute"/>
        </w:rPr>
        <w:t>n</w:t>
      </w:r>
      <w:r w:rsidRPr="00355C0B">
        <w:rPr>
          <w:rStyle w:val="Code"/>
        </w:rPr>
        <w:t>=</w:t>
      </w:r>
      <w:r w:rsidRPr="00355C0B">
        <w:rPr>
          <w:rStyle w:val="Codevalue"/>
        </w:rPr>
        <w:t>"B4"</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śokātigāḍhajaladhau nitarān nimajjya</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"d"</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netrair amocayad anantaraphenilāmbhaḥ</w:t>
      </w:r>
      <w:r w:rsidRPr="00355C0B">
        <w:rPr>
          <w:rStyle w:val="Code"/>
        </w:rPr>
        <w:t>&lt;/l&gt;</w:t>
      </w:r>
      <w:r w:rsidRPr="00524598">
        <w:rPr>
          <w:rStyle w:val="Codetext"/>
        </w:rPr>
        <w:br/>
      </w:r>
      <w:r w:rsidRPr="00355C0B">
        <w:rPr>
          <w:rStyle w:val="Code"/>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1001" w:name="_Toc182928013"/>
      <w:r w:rsidR="004D2E67" w:rsidRPr="00DD7CCF">
        <w:t xml:space="preserve">Language </w:t>
      </w:r>
      <w:bookmarkEnd w:id="1000"/>
      <w:r w:rsidR="006733B4">
        <w:t>tags</w:t>
      </w:r>
      <w:bookmarkEnd w:id="1001"/>
    </w:p>
    <w:p w14:paraId="52EFBEDD" w14:textId="4196B73C" w:rsidR="0072673D" w:rsidRDefault="00324B69" w:rsidP="00DD7CCF">
      <w:pPr>
        <w:pStyle w:val="Lista"/>
      </w:pPr>
      <w:r>
        <w:t>@@@</w:t>
      </w:r>
      <w:r w:rsidR="0072673D">
        <w:t xml:space="preserve">the language codes list is now maintained at </w:t>
      </w:r>
      <w:hyperlink r:id="rId80" w:history="1">
        <w:r w:rsidR="0072673D" w:rsidRPr="00175995">
          <w:rPr>
            <w:rStyle w:val="Hiperhivatkozs"/>
          </w:rPr>
          <w:t>https://github.com/erc-dharma/project-documentation/blob/master/DHARMA_languages.tsv</w:t>
        </w:r>
      </w:hyperlink>
      <w:r w:rsidR="0072673D">
        <w:t>, replacing this appendix</w:t>
      </w:r>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5D1730DB" w:rsidR="00C02B8C" w:rsidRPr="00DD7CCF" w:rsidRDefault="00177FFC" w:rsidP="00177FFC">
      <w:pPr>
        <w:pStyle w:val="Kpalrs"/>
      </w:pPr>
      <w:r>
        <w:t xml:space="preserve">Table </w:t>
      </w:r>
      <w:r w:rsidR="00542B66">
        <w:fldChar w:fldCharType="begin"/>
      </w:r>
      <w:r w:rsidR="00542B66">
        <w:instrText xml:space="preserve"> SEQ Table \* ARABIC </w:instrText>
      </w:r>
      <w:r w:rsidR="00542B66">
        <w:fldChar w:fldCharType="separate"/>
      </w:r>
      <w:r w:rsidR="00B30F6E">
        <w:rPr>
          <w:noProof/>
        </w:rPr>
        <w:t>9</w:t>
      </w:r>
      <w:r w:rsidR="00542B66">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proofErr w:type="spellStart"/>
            <w:r>
              <w:t>Sasak</w:t>
            </w:r>
            <w:proofErr w:type="spellEnd"/>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1002" w:name="_jalh6cgsei8" w:colFirst="0" w:colLast="0"/>
      <w:bookmarkStart w:id="1003" w:name="_Ref43990834"/>
      <w:bookmarkStart w:id="1004" w:name="_Toc182928014"/>
      <w:bookmarkEnd w:id="1002"/>
      <w:r w:rsidRPr="00DD7CCF">
        <w:lastRenderedPageBreak/>
        <w:t xml:space="preserve">Titling </w:t>
      </w:r>
      <w:r w:rsidR="006733B4" w:rsidRPr="00DD7CCF">
        <w:t>conventions</w:t>
      </w:r>
      <w:bookmarkEnd w:id="1003"/>
      <w:bookmarkEnd w:id="1004"/>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pPr>
        <w:numPr>
          <w:ilvl w:val="1"/>
          <w:numId w:val="6"/>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3296C8AC" w:rsidR="00C02B8C" w:rsidRPr="008608D1" w:rsidRDefault="004D2E67">
      <w:pPr>
        <w:pStyle w:val="Cmsor1"/>
        <w:numPr>
          <w:ilvl w:val="0"/>
          <w:numId w:val="8"/>
        </w:numPr>
      </w:pPr>
      <w:bookmarkStart w:id="1005" w:name="_fkfiw4gv3nvf" w:colFirst="0" w:colLast="0"/>
      <w:bookmarkStart w:id="1006" w:name="_Ref43988536"/>
      <w:bookmarkStart w:id="1007" w:name="_Toc182928015"/>
      <w:bookmarkEnd w:id="1005"/>
      <w:r w:rsidRPr="008608D1">
        <w:lastRenderedPageBreak/>
        <w:t xml:space="preserve">Normalisation </w:t>
      </w:r>
      <w:bookmarkEnd w:id="1006"/>
      <w:r w:rsidR="006733B4">
        <w:t>suggestions</w:t>
      </w:r>
      <w:bookmarkEnd w:id="1007"/>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4C6893CC"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B30F6E">
        <w:t>6.1.4</w:t>
      </w:r>
      <w:r w:rsidR="009A6168" w:rsidRPr="00DD7CCF">
        <w:fldChar w:fldCharType="end"/>
      </w:r>
      <w:r w:rsidRPr="00DD7CCF">
        <w:t xml:space="preserve"> overrule the suggestions listed below</w:t>
      </w:r>
    </w:p>
    <w:p w14:paraId="56F05FA9" w14:textId="42AD366C" w:rsidR="00177FFC" w:rsidRPr="00DD7CCF" w:rsidRDefault="00177FFC" w:rsidP="00177FFC">
      <w:pPr>
        <w:pStyle w:val="Kpalrs"/>
      </w:pPr>
      <w:r>
        <w:t xml:space="preserve">Table </w:t>
      </w:r>
      <w:r w:rsidR="00542B66">
        <w:fldChar w:fldCharType="begin"/>
      </w:r>
      <w:r w:rsidR="00542B66">
        <w:instrText xml:space="preserve"> SEQ Table \* ARABIC </w:instrText>
      </w:r>
      <w:r w:rsidR="00542B66">
        <w:fldChar w:fldCharType="separate"/>
      </w:r>
      <w:r w:rsidR="00B30F6E">
        <w:rPr>
          <w:noProof/>
        </w:rPr>
        <w:t>10</w:t>
      </w:r>
      <w:r w:rsidR="00542B66">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6B5499">
              <w:rPr>
                <w:rStyle w:val="Lbjegyzet-hivatkozs"/>
              </w:rPr>
              <w:footnoteReference w:id="89"/>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6B5499">
              <w:rPr>
                <w:rStyle w:val="Lbjegyzet-hivatkozs"/>
              </w:rPr>
              <w:footnoteReference w:id="90"/>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6871CF17" w14:textId="76D21B1D" w:rsidR="00DA0006" w:rsidRDefault="00DA0006" w:rsidP="00DA0006">
      <w:pPr>
        <w:pStyle w:val="Cmsor1"/>
        <w:numPr>
          <w:ilvl w:val="0"/>
          <w:numId w:val="8"/>
        </w:numPr>
      </w:pPr>
      <w:bookmarkStart w:id="1008" w:name="_Toc182928016"/>
      <w:r>
        <w:lastRenderedPageBreak/>
        <w:t>Creating DHARMA editions from other editions</w:t>
      </w:r>
      <w:bookmarkEnd w:id="1008"/>
    </w:p>
    <w:p w14:paraId="0FA903CA" w14:textId="2A0D8CD6" w:rsidR="00DA0006" w:rsidRPr="00DA0006" w:rsidRDefault="00DA0006" w:rsidP="00DA0006">
      <w:r>
        <w:t>@if reintegrating a version of App. G from the GDOC (Assimilating previous corpora), then make that one section and add another section on working with just a printed edition, collecting the relevant instructions and pointing to them or pointing from the place of their discussion to here.</w:t>
      </w:r>
    </w:p>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1009" w:name="_td0xcb1s1fvx" w:colFirst="0" w:colLast="0"/>
      <w:bookmarkStart w:id="1010" w:name="_Toc182928017"/>
      <w:bookmarkEnd w:id="1009"/>
      <w:r w:rsidRPr="00DD7CCF">
        <w:lastRenderedPageBreak/>
        <w:t>References</w:t>
      </w:r>
      <w:bookmarkEnd w:id="1010"/>
    </w:p>
    <w:p w14:paraId="2D0F8813" w14:textId="77777777" w:rsidR="00C02B8C" w:rsidRPr="00DD7CCF" w:rsidRDefault="004D2E67" w:rsidP="006E2C5C">
      <w:pPr>
        <w:pStyle w:val="Irodalomjegyzk"/>
      </w:pPr>
      <w:r w:rsidRPr="00DD7CCF">
        <w:t xml:space="preserve">Apte,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xml:space="preserve">. ‘DHARMA Transliteration Guide’. Project documentation. Paris; Berlin: Centre </w:t>
      </w:r>
      <w:proofErr w:type="spellStart"/>
      <w:r w:rsidRPr="00D30A51">
        <w:t>d’Études</w:t>
      </w:r>
      <w:proofErr w:type="spellEnd"/>
      <w:r w:rsidRPr="00D30A51">
        <w:t xml:space="preserve"> de </w:t>
      </w:r>
      <w:proofErr w:type="spellStart"/>
      <w:r w:rsidRPr="00D30A51">
        <w:t>l’Inde</w:t>
      </w:r>
      <w:proofErr w:type="spellEnd"/>
      <w:r w:rsidRPr="00D30A51">
        <w:t xml:space="preserve"> et de </w:t>
      </w:r>
      <w:proofErr w:type="spellStart"/>
      <w:r w:rsidRPr="00D30A51">
        <w:t>l’Asie</w:t>
      </w:r>
      <w:proofErr w:type="spellEnd"/>
      <w:r w:rsidRPr="00D30A51">
        <w:t xml:space="preserve"> du Sud; École </w:t>
      </w:r>
      <w:proofErr w:type="spellStart"/>
      <w:r w:rsidRPr="00D30A51">
        <w:t>française</w:t>
      </w:r>
      <w:proofErr w:type="spellEnd"/>
      <w:r w:rsidRPr="00D30A51">
        <w:t xml:space="preserve"> </w:t>
      </w:r>
      <w:proofErr w:type="spellStart"/>
      <w:r w:rsidRPr="00D30A51">
        <w:t>d’Extrême</w:t>
      </w:r>
      <w:proofErr w:type="spellEnd"/>
      <w:r w:rsidRPr="00D30A51">
        <w:t>-Orient; Humboldt-Universität.</w:t>
      </w:r>
    </w:p>
    <w:p w14:paraId="36022B6D" w14:textId="4A6980A3" w:rsidR="00624516" w:rsidRDefault="00624516" w:rsidP="006E2C5C">
      <w:pPr>
        <w:pStyle w:val="Irodalomjegyzk"/>
      </w:pPr>
      <w:r w:rsidRPr="00624516">
        <w:t>Balogh, Dániel, and Arlo Griffiths. 2020</w:t>
      </w:r>
      <w:r>
        <w:t>b</w:t>
      </w:r>
      <w:r w:rsidRPr="00624516">
        <w:t xml:space="preserve">. ‘DHARMA Encoding Guide for Diplomatic Editions’. Project documentation version 1. Paris, Berlin: Centre </w:t>
      </w:r>
      <w:proofErr w:type="spellStart"/>
      <w:r w:rsidRPr="00624516">
        <w:t>d’Études</w:t>
      </w:r>
      <w:proofErr w:type="spellEnd"/>
      <w:r w:rsidRPr="00624516">
        <w:t xml:space="preserve"> de </w:t>
      </w:r>
      <w:proofErr w:type="spellStart"/>
      <w:r w:rsidRPr="00624516">
        <w:t>l’Inde</w:t>
      </w:r>
      <w:proofErr w:type="spellEnd"/>
      <w:r w:rsidRPr="00624516">
        <w:t xml:space="preserve"> et de </w:t>
      </w:r>
      <w:proofErr w:type="spellStart"/>
      <w:r w:rsidRPr="00624516">
        <w:t>l’Asie</w:t>
      </w:r>
      <w:proofErr w:type="spellEnd"/>
      <w:r w:rsidRPr="00624516">
        <w:t xml:space="preserve"> du Sud; École </w:t>
      </w:r>
      <w:proofErr w:type="spellStart"/>
      <w:r w:rsidRPr="00624516">
        <w:t>française</w:t>
      </w:r>
      <w:proofErr w:type="spellEnd"/>
      <w:r w:rsidRPr="00624516">
        <w:t xml:space="preserve"> </w:t>
      </w:r>
      <w:proofErr w:type="spellStart"/>
      <w:r w:rsidRPr="00624516">
        <w:t>d’Extrême</w:t>
      </w:r>
      <w:proofErr w:type="spellEnd"/>
      <w:r w:rsidRPr="00624516">
        <w:t>-Orient; Humboldt-Universität.</w:t>
      </w:r>
    </w:p>
    <w:p w14:paraId="1025B346" w14:textId="3F91B4E2"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81" w:history="1">
        <w:r w:rsidR="00AB6AAB" w:rsidRPr="00AB6AAB">
          <w:t>http://dh.obdurodon.org/what-is-xml.xhtml</w:t>
        </w:r>
      </w:hyperlink>
      <w:r w:rsidR="00AB6AAB" w:rsidRPr="00AB6AAB">
        <w:t xml:space="preserve"> </w:t>
      </w:r>
    </w:p>
    <w:p w14:paraId="115B4432" w14:textId="53D51426"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82">
        <w:r w:rsidRPr="00DD7CCF">
          <w:t>http://www.stoa.org/wordpress/wp-content/uploads/2010/09/Chapter05_EpiDoc_Bodard.pdf</w:t>
        </w:r>
      </w:hyperlink>
    </w:p>
    <w:p w14:paraId="7553FBBE" w14:textId="77777777" w:rsidR="00C02B8C" w:rsidRPr="00DD7CCF" w:rsidRDefault="004D2E67" w:rsidP="006E2C5C">
      <w:pPr>
        <w:pStyle w:val="Irodalomjegyzk"/>
      </w:pPr>
      <w:proofErr w:type="spellStart"/>
      <w:r w:rsidRPr="00DD7CCF">
        <w:t>Colebrooke</w:t>
      </w:r>
      <w:proofErr w:type="spellEnd"/>
      <w:r w:rsidRPr="00DD7CCF">
        <w:t xml:space="preserv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5D91641C"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 xml:space="preserve">Griffiths, Arlo, and Axelle Janiak. 2023. ‘DHARMA Encoding Guide for Critical Editions’. Paris: École </w:t>
      </w:r>
      <w:proofErr w:type="spellStart"/>
      <w:r w:rsidRPr="00D30A51">
        <w:t>française</w:t>
      </w:r>
      <w:proofErr w:type="spellEnd"/>
      <w:r w:rsidRPr="00D30A51">
        <w:t xml:space="preserve"> </w:t>
      </w:r>
      <w:proofErr w:type="spellStart"/>
      <w:r w:rsidRPr="00D30A51">
        <w:t>d’Extrême</w:t>
      </w:r>
      <w:proofErr w:type="spellEnd"/>
      <w:r w:rsidRPr="00D30A51">
        <w:t xml:space="preserve">-Orient ; CASE - Centre Asie du Sud-Est ; CESAH - Centre </w:t>
      </w:r>
      <w:proofErr w:type="spellStart"/>
      <w:r w:rsidRPr="00D30A51">
        <w:t>d’études</w:t>
      </w:r>
      <w:proofErr w:type="spellEnd"/>
      <w:r w:rsidRPr="00D30A51">
        <w:t xml:space="preserve"> </w:t>
      </w:r>
      <w:proofErr w:type="spellStart"/>
      <w:r w:rsidRPr="00D30A51">
        <w:t>sud</w:t>
      </w:r>
      <w:proofErr w:type="spellEnd"/>
      <w:r w:rsidRPr="00D30A51">
        <w:t xml:space="preserve"> </w:t>
      </w:r>
      <w:proofErr w:type="spellStart"/>
      <w:r w:rsidRPr="00D30A51">
        <w:t>asiatiques</w:t>
      </w:r>
      <w:proofErr w:type="spellEnd"/>
      <w:r w:rsidRPr="00D30A51">
        <w:t xml:space="preserve"> et </w:t>
      </w:r>
      <w:proofErr w:type="spellStart"/>
      <w:r w:rsidRPr="00D30A51">
        <w:t>himalayennes</w:t>
      </w:r>
      <w:proofErr w:type="spellEnd"/>
      <w:r w:rsidRPr="00D30A51">
        <w:t>.</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3072CBAC"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83">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EFC6578"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84"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proofErr w:type="spellStart"/>
      <w:r w:rsidRPr="00DD7CCF">
        <w:t>Velankar</w:t>
      </w:r>
      <w:proofErr w:type="spellEnd"/>
      <w:r w:rsidRPr="00DD7CCF">
        <w:t xml:space="preserve">,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85"/>
      <w:footerReference w:type="default" r:id="rId86"/>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 w:author="Dániel Balogh [2]" w:date="2024-11-01T11:23:00Z" w:initials="DB">
    <w:p w14:paraId="6694CF50" w14:textId="650B046C" w:rsidR="009643B3" w:rsidRDefault="009643B3">
      <w:pPr>
        <w:pStyle w:val="Jegyzetszveg"/>
      </w:pPr>
      <w:r>
        <w:rPr>
          <w:rStyle w:val="Jegyzethivatkozs"/>
        </w:rPr>
        <w:annotationRef/>
      </w:r>
      <w:r>
        <w:t>check, is that still so?</w:t>
      </w:r>
    </w:p>
  </w:comment>
  <w:comment w:id="40" w:author="Dániel Balogh" w:date="2023-10-31T17:03:00Z" w:initials="DB">
    <w:p w14:paraId="42101D05" w14:textId="77777777" w:rsidR="009643B3" w:rsidRDefault="009643B3">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9643B3" w:rsidRDefault="009643B3">
      <w:pPr>
        <w:pStyle w:val="Jegyzetszveg"/>
      </w:pPr>
      <w:r>
        <w:t>If retain, ask Michaël to read and improve?</w:t>
      </w:r>
    </w:p>
  </w:comment>
  <w:comment w:id="45" w:author="Dániel Balogh [2]" w:date="2023-11-03T15:35:00Z" w:initials="DB">
    <w:p w14:paraId="004C2435" w14:textId="53E27F0F" w:rsidR="009643B3" w:rsidRDefault="009643B3">
      <w:pPr>
        <w:pStyle w:val="Jegyzetszveg"/>
      </w:pPr>
      <w:r>
        <w:rPr>
          <w:rStyle w:val="Jegyzethivatkozs"/>
        </w:rPr>
        <w:annotationRef/>
      </w:r>
      <w:r>
        <w:t>As for 1.3.3: do we want to retain this or can we now assume that participants have the basic idea?</w:t>
      </w:r>
    </w:p>
  </w:comment>
  <w:comment w:id="83" w:author="Dániel Balogh [2]" w:date="2023-11-03T16:44:00Z" w:initials="DB">
    <w:p w14:paraId="3BFC8A99" w14:textId="386A11EE" w:rsidR="009643B3" w:rsidRDefault="009643B3">
      <w:pPr>
        <w:pStyle w:val="Jegyzetszveg"/>
      </w:pPr>
      <w:r>
        <w:rPr>
          <w:rStyle w:val="Jegyzethivatkozs"/>
        </w:rPr>
        <w:annotationRef/>
      </w:r>
      <w:r>
        <w:t>Reconsider getting rid of &lt;ab&gt; altogether and just using &lt;p&gt; all the time?</w:t>
      </w:r>
    </w:p>
  </w:comment>
  <w:comment w:id="99" w:author="Dániel Balogh [2]" w:date="2024-11-04T11:26:00Z" w:initials="DB">
    <w:p w14:paraId="4776A672" w14:textId="77777777" w:rsidR="009643B3" w:rsidRDefault="009643B3">
      <w:pPr>
        <w:pStyle w:val="Jegyzetszveg"/>
      </w:pPr>
      <w:r>
        <w:rPr>
          <w:rStyle w:val="Jegyzethivatkozs"/>
        </w:rPr>
        <w:annotationRef/>
      </w:r>
      <w:r>
        <w:t xml:space="preserve">Get rid of this? </w:t>
      </w:r>
    </w:p>
    <w:p w14:paraId="3D514E43" w14:textId="77777777" w:rsidR="009643B3" w:rsidRDefault="00542B66">
      <w:pPr>
        <w:pStyle w:val="Jegyzetszveg"/>
      </w:pPr>
      <w:hyperlink r:id="rId1" w:history="1">
        <w:r w:rsidR="009643B3" w:rsidRPr="00CB2E26">
          <w:rPr>
            <w:rStyle w:val="Hiperhivatkozs"/>
          </w:rPr>
          <w:t>https://github.com/erc-dharma/project-documentation/issues/335</w:t>
        </w:r>
      </w:hyperlink>
      <w:r w:rsidR="009643B3">
        <w:t xml:space="preserve"> </w:t>
      </w:r>
    </w:p>
    <w:p w14:paraId="4F5C8E94" w14:textId="2CAF48E8" w:rsidR="009643B3" w:rsidRDefault="009643B3">
      <w:pPr>
        <w:pStyle w:val="Jegyzetszveg"/>
      </w:pPr>
      <w:r>
        <w:t>don’t forget changelog if deleting</w:t>
      </w:r>
    </w:p>
  </w:comment>
  <w:comment w:id="110" w:author="Dániel Balogh [2]" w:date="2024-11-04T11:43:00Z" w:initials="DB">
    <w:p w14:paraId="1C1EB8DD" w14:textId="7EFA6695" w:rsidR="009643B3" w:rsidRDefault="009643B3" w:rsidP="00C54CEA">
      <w:pPr>
        <w:pStyle w:val="Jegyzetszveg"/>
      </w:pPr>
      <w:r>
        <w:rPr>
          <w:rStyle w:val="Jegyzethivatkozs"/>
        </w:rPr>
        <w:annotationRef/>
      </w:r>
      <w:r>
        <w:t xml:space="preserve"> but need to decide what happens to the rest of Appendix 3, especially Tamil metres</w:t>
      </w:r>
    </w:p>
  </w:comment>
  <w:comment w:id="119" w:author="Dániel Balogh [2]" w:date="2024-11-04T11:48:00Z" w:initials="DB">
    <w:p w14:paraId="1A969453" w14:textId="77777777" w:rsidR="009643B3" w:rsidRDefault="009643B3" w:rsidP="00C54CEA">
      <w:pPr>
        <w:pStyle w:val="Jegyzetszveg"/>
      </w:pPr>
      <w:r>
        <w:rPr>
          <w:rStyle w:val="Jegyzethivatkozs"/>
        </w:rPr>
        <w:annotationRef/>
      </w:r>
      <w:r>
        <w:t>revise if needed</w:t>
      </w:r>
    </w:p>
  </w:comment>
  <w:comment w:id="284" w:author="Dániel Balogh" w:date="2024-11-05T13:35:00Z" w:initials="DB">
    <w:p w14:paraId="5176E46B" w14:textId="77777777" w:rsidR="009643B3" w:rsidRDefault="009643B3" w:rsidP="00777B90">
      <w:pPr>
        <w:pStyle w:val="Jegyzetszveg"/>
      </w:pPr>
      <w:r>
        <w:rPr>
          <w:rStyle w:val="Jegyzethivatkozs"/>
        </w:rPr>
        <w:annotationRef/>
      </w:r>
      <w:r>
        <w:t>forbid?</w:t>
      </w:r>
    </w:p>
  </w:comment>
  <w:comment w:id="359" w:author="Dániel Balogh [2]" w:date="2024-11-13T10:40:00Z" w:initials="DB">
    <w:p w14:paraId="7EE35E00" w14:textId="77777777" w:rsidR="009643B3" w:rsidRDefault="009643B3" w:rsidP="00970055">
      <w:pPr>
        <w:pStyle w:val="Jegyzetszveg"/>
      </w:pPr>
      <w:r>
        <w:rPr>
          <w:rStyle w:val="Jegyzethivatkozs"/>
        </w:rPr>
        <w:annotationRef/>
      </w:r>
      <w:r>
        <w:t xml:space="preserve">May need revision pending </w:t>
      </w:r>
      <w:hyperlink r:id="rId2" w:history="1">
        <w:r w:rsidRPr="003B6215">
          <w:rPr>
            <w:rStyle w:val="Hiperhivatkozs"/>
          </w:rPr>
          <w:t>https://github.com/erc-dharma/project-documentation/issues/336</w:t>
        </w:r>
      </w:hyperlink>
      <w:r>
        <w:t xml:space="preserve"> </w:t>
      </w:r>
    </w:p>
    <w:p w14:paraId="739A19E9" w14:textId="77777777" w:rsidR="009643B3" w:rsidRDefault="009643B3" w:rsidP="00970055">
      <w:pPr>
        <w:pStyle w:val="Jegyzetszveg"/>
      </w:pPr>
      <w:r>
        <w:t>If harmonising all sub-akṣara details to @part, then probably delete this section, write it all up in the section on sub-akṣara markup, and refer to it from here and from the section on gridlike milestones.</w:t>
      </w:r>
    </w:p>
  </w:comment>
  <w:comment w:id="374" w:author="Dániel Balogh [2]" w:date="2024-11-11T15:37:00Z" w:initials="DB">
    <w:p w14:paraId="2DFF4B85" w14:textId="77777777" w:rsidR="009643B3" w:rsidRDefault="009643B3" w:rsidP="00B115F2">
      <w:pPr>
        <w:pStyle w:val="Jegyzetszveg"/>
      </w:pPr>
      <w:r>
        <w:rPr>
          <w:rStyle w:val="Jegyzethivatkozs"/>
        </w:rPr>
        <w:annotationRef/>
      </w:r>
      <w:r>
        <w:t xml:space="preserve">See  </w:t>
      </w:r>
      <w:hyperlink r:id="rId3" w:history="1">
        <w:r w:rsidRPr="00BF129B">
          <w:rPr>
            <w:rStyle w:val="Hiperhivatkozs"/>
          </w:rPr>
          <w:t>https://github.com/erc-dharma/project-documentation/issues/315</w:t>
        </w:r>
      </w:hyperlink>
    </w:p>
    <w:p w14:paraId="36010821" w14:textId="77777777" w:rsidR="009643B3" w:rsidRDefault="009643B3" w:rsidP="00B115F2">
      <w:pPr>
        <w:pStyle w:val="Jegyzetszveg"/>
      </w:pPr>
      <w:r>
        <w:t>and ask Manu, when he is back (December?) for the encoding</w:t>
      </w:r>
    </w:p>
  </w:comment>
  <w:comment w:id="390" w:author="Dániel Balogh [2]" w:date="2024-11-13T14:58:00Z" w:initials="DB">
    <w:p w14:paraId="506A8070" w14:textId="1FD477CA" w:rsidR="009643B3" w:rsidRDefault="009643B3">
      <w:pPr>
        <w:pStyle w:val="Jegyzetszveg"/>
      </w:pPr>
      <w:r>
        <w:rPr>
          <w:rStyle w:val="Jegyzethivatkozs"/>
        </w:rPr>
        <w:annotationRef/>
      </w:r>
      <w:r>
        <w:t>remove shorthand recommendations from EGD?</w:t>
      </w:r>
    </w:p>
  </w:comment>
  <w:comment w:id="394" w:author="Dániel Balogh" w:date="2024-11-14T10:28:00Z" w:initials="DB">
    <w:p w14:paraId="55722E90" w14:textId="054ACE5A" w:rsidR="009643B3" w:rsidRDefault="009643B3">
      <w:pPr>
        <w:pStyle w:val="Jegyzetszveg"/>
      </w:pPr>
      <w:r>
        <w:rPr>
          <w:rStyle w:val="Jegyzethivatkozs"/>
        </w:rPr>
        <w:annotationRef/>
      </w:r>
      <w:r>
        <w:t>Section not yet revised.</w:t>
      </w:r>
    </w:p>
    <w:p w14:paraId="14C57030" w14:textId="666540C2" w:rsidR="009643B3" w:rsidRDefault="009643B3">
      <w:pPr>
        <w:pStyle w:val="Jegyzetszveg"/>
      </w:pPr>
      <w:r>
        <w:t xml:space="preserve">I’m inclined to discard all this and simplify as per </w:t>
      </w:r>
      <w:hyperlink r:id="rId4" w:history="1">
        <w:r w:rsidRPr="00480E8D">
          <w:rPr>
            <w:rStyle w:val="Hiperhivatkozs"/>
          </w:rPr>
          <w:t>https://github.com/erc-dharma/project-documentation/issues/336</w:t>
        </w:r>
      </w:hyperlink>
      <w:r>
        <w:t xml:space="preserve"> to using seg type aksara with part i/m/f.</w:t>
      </w:r>
    </w:p>
    <w:p w14:paraId="616724CE" w14:textId="29C42FA9" w:rsidR="009643B3" w:rsidRDefault="009643B3">
      <w:pPr>
        <w:pStyle w:val="Jegyzetszveg"/>
      </w:pPr>
      <w:r>
        <w:t>But then again, leaving it in place doesn’t hurt much so long as it is not mandatory, and if we discard it, then the tagging of unusual spatial arrangement with the same labels must also go.</w:t>
      </w:r>
    </w:p>
  </w:comment>
  <w:comment w:id="398" w:author="Dániel Balogh" w:date="2024-11-14T10:31:00Z" w:initials="DB">
    <w:p w14:paraId="21DB0E1E" w14:textId="0381DADD" w:rsidR="009643B3" w:rsidRDefault="009643B3">
      <w:pPr>
        <w:pStyle w:val="Jegyzetszveg"/>
      </w:pPr>
      <w:r>
        <w:rPr>
          <w:rStyle w:val="Jegyzethivatkozs"/>
        </w:rPr>
        <w:annotationRef/>
      </w:r>
      <w:r>
        <w:t>Section not yet revised, see comment on previous section.</w:t>
      </w:r>
    </w:p>
  </w:comment>
  <w:comment w:id="402" w:author="Dániel Balogh" w:date="2024-11-14T10:32:00Z" w:initials="DB">
    <w:p w14:paraId="42A06ACF" w14:textId="77777777" w:rsidR="009643B3" w:rsidRDefault="009643B3">
      <w:pPr>
        <w:pStyle w:val="Jegyzetszveg"/>
      </w:pPr>
      <w:r>
        <w:rPr>
          <w:rStyle w:val="Jegyzethivatkozs"/>
        </w:rPr>
        <w:annotationRef/>
      </w:r>
      <w:r>
        <w:t>Section not revised.</w:t>
      </w:r>
    </w:p>
    <w:p w14:paraId="27B5FAD9" w14:textId="0D470793" w:rsidR="009643B3" w:rsidRDefault="009643B3">
      <w:pPr>
        <w:pStyle w:val="Jegyzetszveg"/>
      </w:pPr>
      <w:r>
        <w:t xml:space="preserve">Pending discussion of </w:t>
      </w:r>
      <w:hyperlink r:id="rId5" w:history="1">
        <w:r w:rsidRPr="00480E8D">
          <w:rPr>
            <w:rStyle w:val="Hiperhivatkozs"/>
          </w:rPr>
          <w:t>https://github.com/erc-dharma/project-documentation/issues/336</w:t>
        </w:r>
      </w:hyperlink>
      <w:r>
        <w:t xml:space="preserve"> </w:t>
      </w:r>
    </w:p>
  </w:comment>
  <w:comment w:id="403" w:author="Dániel Balogh [2]" w:date="2024-04-15T09:00:00Z" w:initials="DB">
    <w:p w14:paraId="09759E35" w14:textId="77777777" w:rsidR="009643B3" w:rsidRDefault="009643B3">
      <w:pPr>
        <w:pStyle w:val="Jegyzetszveg"/>
      </w:pPr>
      <w:r>
        <w:rPr>
          <w:rStyle w:val="Jegyzethivatkozs"/>
        </w:rPr>
        <w:annotationRef/>
      </w:r>
      <w:r>
        <w:t xml:space="preserve">possibly add </w:t>
      </w:r>
      <w:hyperlink r:id="rId6" w:history="1">
        <w:r w:rsidRPr="00702A45">
          <w:rPr>
            <w:rStyle w:val="Hiperhivatkozs"/>
          </w:rPr>
          <w:t>https://github.com/erc-dharma/project-documentation/issues/284</w:t>
        </w:r>
      </w:hyperlink>
      <w:r>
        <w:t xml:space="preserve"> about the consonant body itself broken across lines</w:t>
      </w:r>
    </w:p>
    <w:p w14:paraId="25252EF2" w14:textId="77777777" w:rsidR="009643B3" w:rsidRDefault="009643B3">
      <w:pPr>
        <w:pStyle w:val="Jegyzetszveg"/>
      </w:pPr>
    </w:p>
    <w:p w14:paraId="2D553652" w14:textId="35254186" w:rsidR="009643B3" w:rsidRDefault="009643B3">
      <w:pPr>
        <w:pStyle w:val="Jegyzetszveg"/>
      </w:pPr>
      <w:r>
        <w:t>Also add note that this is about characters deliberately inscribed as split, and not about parts of characters in different fragments, which are to be treated as explained there.</w:t>
      </w:r>
    </w:p>
  </w:comment>
  <w:comment w:id="411" w:author="Dániel Balogh [2]" w:date="2024-11-15T09:09:00Z" w:initials="DB">
    <w:p w14:paraId="569AC4D8" w14:textId="229A705D" w:rsidR="009643B3" w:rsidRDefault="009643B3">
      <w:pPr>
        <w:pStyle w:val="Jegyzetszveg"/>
      </w:pPr>
      <w:r>
        <w:rPr>
          <w:rStyle w:val="Jegyzethivatkozs"/>
        </w:rPr>
        <w:annotationRef/>
      </w:r>
      <w:r>
        <w:t>and subtype?</w:t>
      </w:r>
    </w:p>
  </w:comment>
  <w:comment w:id="414" w:author="Dániel Balogh [2]" w:date="2024-11-15T09:16:00Z" w:initials="DB">
    <w:p w14:paraId="36687D35" w14:textId="77777777" w:rsidR="009643B3" w:rsidRDefault="009643B3">
      <w:pPr>
        <w:pStyle w:val="Jegyzetszveg"/>
      </w:pPr>
      <w:r>
        <w:rPr>
          <w:rStyle w:val="Jegyzethivatkozs"/>
        </w:rPr>
        <w:annotationRef/>
      </w:r>
      <w:r>
        <w:t>remove discussion of shorthand?</w:t>
      </w:r>
    </w:p>
    <w:p w14:paraId="74AFA9E1" w14:textId="77777777" w:rsidR="009643B3" w:rsidRDefault="009643B3">
      <w:pPr>
        <w:pStyle w:val="Jegyzetszveg"/>
      </w:pPr>
      <w:r>
        <w:t>part not revised</w:t>
      </w:r>
    </w:p>
    <w:p w14:paraId="116C2958" w14:textId="7C06195E" w:rsidR="009643B3" w:rsidRDefault="009643B3">
      <w:pPr>
        <w:pStyle w:val="Jegyzetszveg"/>
      </w:pPr>
      <w:r>
        <w:t>also remove shorthand references from the rest of this subsection</w:t>
      </w:r>
    </w:p>
  </w:comment>
  <w:comment w:id="428" w:author="Dániel Balogh [2]" w:date="2024-11-15T11:39:00Z" w:initials="DB">
    <w:p w14:paraId="6EE9D33B" w14:textId="5FB4DC78" w:rsidR="009643B3" w:rsidRDefault="009643B3">
      <w:pPr>
        <w:pStyle w:val="Jegyzetszveg"/>
      </w:pPr>
      <w:r>
        <w:rPr>
          <w:rStyle w:val="Jegyzethivatkozs"/>
        </w:rPr>
        <w:annotationRef/>
      </w:r>
      <w:r>
        <w:t>Revise after finalising Taxonomy.</w:t>
      </w:r>
    </w:p>
  </w:comment>
  <w:comment w:id="434" w:author="Dániel Balogh [2]" w:date="2024-11-15T11:36:00Z" w:initials="DB">
    <w:p w14:paraId="66454771" w14:textId="5391115E" w:rsidR="009643B3" w:rsidRDefault="009643B3">
      <w:pPr>
        <w:pStyle w:val="Jegyzetszveg"/>
      </w:pPr>
      <w:r>
        <w:rPr>
          <w:rStyle w:val="Jegyzethivatkozs"/>
        </w:rPr>
        <w:annotationRef/>
      </w:r>
      <w:r>
        <w:t>Here and in all examples involving | marks: change to g markup?</w:t>
      </w:r>
    </w:p>
  </w:comment>
  <w:comment w:id="488" w:author="Dániel Balogh" w:date="2024-05-21T11:10:00Z" w:initials="DB">
    <w:p w14:paraId="40F1EEE4" w14:textId="18E69AE7" w:rsidR="009643B3" w:rsidRDefault="009643B3">
      <w:pPr>
        <w:pStyle w:val="Jegyzetszveg"/>
      </w:pPr>
      <w:r>
        <w:rPr>
          <w:rStyle w:val="Jegyzethivatkozs"/>
        </w:rPr>
        <w:annotationRef/>
      </w:r>
      <w:r>
        <w:t>Explicitly define scribe around here along the lines of “</w:t>
      </w:r>
      <w:r w:rsidRPr="00C1646E">
        <w:t>anyone who deliberately interacted with the engraved text in premodern times with the intention of creating or altering its meaning</w:t>
      </w:r>
      <w:r>
        <w:t>”</w:t>
      </w:r>
    </w:p>
  </w:comment>
  <w:comment w:id="667" w:author="Dániel Balogh" w:date="2024-05-16T15:19:00Z" w:initials="DB">
    <w:p w14:paraId="67A790E6" w14:textId="77777777" w:rsidR="009643B3" w:rsidRDefault="009643B3">
      <w:pPr>
        <w:pStyle w:val="Jegyzetszveg"/>
      </w:pPr>
      <w:r>
        <w:rPr>
          <w:rStyle w:val="Jegyzethivatkozs"/>
        </w:rPr>
        <w:annotationRef/>
      </w:r>
      <w:r>
        <w:t>Arlo dislikes this because a compound is one word. Revise the phrasing here. Also add below a resolved example of the same string.</w:t>
      </w:r>
    </w:p>
    <w:p w14:paraId="3B7F4997" w14:textId="27C456EA" w:rsidR="009643B3" w:rsidRDefault="009643B3">
      <w:pPr>
        <w:pStyle w:val="Jegyzetszveg"/>
      </w:pPr>
      <w:r>
        <w:t xml:space="preserve">But revise the Javanese māsu example as per </w:t>
      </w:r>
      <w:hyperlink r:id="rId7" w:history="1">
        <w:r w:rsidRPr="00210815">
          <w:rPr>
            <w:rStyle w:val="Hiperhivatkozs"/>
          </w:rPr>
          <w:t>https://github.com/erc-dharma/tfc-nusantara-epigraphy/issues/68</w:t>
        </w:r>
      </w:hyperlink>
      <w:r>
        <w:t xml:space="preserve"> </w:t>
      </w:r>
    </w:p>
  </w:comment>
  <w:comment w:id="691" w:author="Dániel Balogh [2]" w:date="2023-11-03T15:22:00Z" w:initials="DB">
    <w:p w14:paraId="5C9C3E63" w14:textId="75A7627C" w:rsidR="009643B3" w:rsidRDefault="009643B3">
      <w:pPr>
        <w:pStyle w:val="Jegyzetszveg"/>
      </w:pPr>
      <w:r>
        <w:rPr>
          <w:rStyle w:val="Jegyzethivatkozs"/>
        </w:rPr>
        <w:annotationRef/>
      </w:r>
      <w:r>
        <w:rPr>
          <w:rStyle w:val="Jegyzethivatkozs"/>
        </w:rPr>
        <w:t>Change to a higher-level section next to Script?</w:t>
      </w:r>
    </w:p>
  </w:comment>
  <w:comment w:id="703" w:author="Dániel Balogh [2]" w:date="2023-11-03T15:23:00Z" w:initials="DB">
    <w:p w14:paraId="317A268F" w14:textId="7D776069" w:rsidR="009643B3" w:rsidRDefault="009643B3">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875" w:author="Dániel Balogh" w:date="2024-05-14T09:16:00Z" w:initials="DB">
    <w:p w14:paraId="152FE6FF" w14:textId="40022235" w:rsidR="009643B3" w:rsidRDefault="009643B3">
      <w:pPr>
        <w:pStyle w:val="Jegyzetszveg"/>
      </w:pPr>
      <w:r>
        <w:rPr>
          <w:rStyle w:val="Jegyzethivatkozs"/>
        </w:rPr>
        <w:annotationRef/>
      </w:r>
      <w:r>
        <w:t xml:space="preserve">Citing verse in block quotes: add according to </w:t>
      </w:r>
      <w:hyperlink r:id="rId8" w:anchor="issuecomment-2109396450" w:history="1">
        <w:r w:rsidRPr="00BC2453">
          <w:rPr>
            <w:rStyle w:val="Hiperhivatkozs"/>
          </w:rPr>
          <w:t>https://github.com/erc-dharma/project-documentation/issues/301#issuecomment-2109396450</w:t>
        </w:r>
      </w:hyperlink>
    </w:p>
    <w:p w14:paraId="3A3C1EC1" w14:textId="77777777" w:rsidR="009643B3" w:rsidRDefault="009643B3">
      <w:pPr>
        <w:pStyle w:val="Jegyzetszveg"/>
      </w:pPr>
    </w:p>
    <w:p w14:paraId="47191D1E" w14:textId="77777777" w:rsidR="009643B3" w:rsidRDefault="009643B3">
      <w:pPr>
        <w:pStyle w:val="Jegyzetszveg"/>
      </w:pPr>
      <w:r>
        <w:t>&lt;lg&gt; with mandatory @xml:lang within the &lt;q&gt;, all within the &lt;p&gt;:</w:t>
      </w:r>
    </w:p>
    <w:p w14:paraId="706C2DE4" w14:textId="77777777" w:rsidR="009643B3" w:rsidRDefault="009643B3" w:rsidP="00F857C5">
      <w:pPr>
        <w:pStyle w:val="Jegyzetszveg"/>
      </w:pPr>
      <w:r>
        <w:t>&lt;p&gt;</w:t>
      </w:r>
    </w:p>
    <w:p w14:paraId="01296DDB" w14:textId="77777777" w:rsidR="009643B3" w:rsidRDefault="009643B3" w:rsidP="00F857C5">
      <w:pPr>
        <w:pStyle w:val="Jegyzetszveg"/>
      </w:pPr>
      <w:r>
        <w:t>In further support ... crucial elements that we also see in ours:</w:t>
      </w:r>
    </w:p>
    <w:p w14:paraId="2D681EEF" w14:textId="77777777" w:rsidR="009643B3" w:rsidRDefault="009643B3" w:rsidP="00F857C5">
      <w:pPr>
        <w:pStyle w:val="Jegyzetszveg"/>
      </w:pPr>
      <w:r>
        <w:t xml:space="preserve">  &lt;q rend="block"&gt;</w:t>
      </w:r>
    </w:p>
    <w:p w14:paraId="0E778F65" w14:textId="77777777" w:rsidR="009643B3" w:rsidRDefault="009643B3" w:rsidP="00F857C5">
      <w:pPr>
        <w:pStyle w:val="Jegyzetszveg"/>
      </w:pPr>
      <w:r>
        <w:t xml:space="preserve">  &lt;lg xml:lang="san-Latn"&gt;</w:t>
      </w:r>
    </w:p>
    <w:p w14:paraId="1BC4C922" w14:textId="77777777" w:rsidR="009643B3" w:rsidRDefault="009643B3" w:rsidP="00F857C5">
      <w:pPr>
        <w:pStyle w:val="Jegyzetszveg"/>
      </w:pPr>
      <w:r>
        <w:t xml:space="preserve">    &lt;l&gt;āsādya &lt;hi rend="bold"&gt;śaktiṁ&lt;/hi&gt;...&lt;/l&gt;</w:t>
      </w:r>
    </w:p>
    <w:p w14:paraId="6764D85B" w14:textId="77777777" w:rsidR="009643B3" w:rsidRDefault="009643B3" w:rsidP="00F857C5">
      <w:pPr>
        <w:pStyle w:val="Jegyzetszveg"/>
      </w:pPr>
      <w:r>
        <w:t xml:space="preserve">    &lt;l&gt;&lt;hi rend="bold"&gt;kumāra&lt;/hi&gt;bhāve...&lt;/l&gt;</w:t>
      </w:r>
    </w:p>
    <w:p w14:paraId="22CD09B1" w14:textId="77777777" w:rsidR="009643B3" w:rsidRDefault="009643B3" w:rsidP="00F857C5">
      <w:pPr>
        <w:pStyle w:val="Jegyzetszveg"/>
      </w:pPr>
      <w:r>
        <w:t xml:space="preserve">  &lt;/lg&gt;</w:t>
      </w:r>
    </w:p>
    <w:p w14:paraId="2EF99961" w14:textId="77777777" w:rsidR="009643B3" w:rsidRDefault="009643B3" w:rsidP="00F857C5">
      <w:pPr>
        <w:pStyle w:val="Jegyzetszveg"/>
      </w:pPr>
      <w:r>
        <w:t xml:space="preserve">  After attaining the Power (or: weapon) of &lt;persName type="god"&gt;Maheśvara&lt;/persName&gt;...</w:t>
      </w:r>
    </w:p>
    <w:p w14:paraId="387DDC0E" w14:textId="77777777" w:rsidR="009643B3" w:rsidRDefault="009643B3" w:rsidP="00F857C5">
      <w:pPr>
        <w:pStyle w:val="Jegyzetszveg"/>
      </w:pPr>
      <w:r>
        <w:t xml:space="preserve">  &lt;/q&gt;</w:t>
      </w:r>
    </w:p>
    <w:p w14:paraId="4F6FD94E" w14:textId="77777777" w:rsidR="009643B3" w:rsidRDefault="009643B3" w:rsidP="00F857C5">
      <w:pPr>
        <w:pStyle w:val="Jegyzetszveg"/>
      </w:pPr>
      <w:r>
        <w:t>Mahendra is both the name of King Rājendravarman's father, Mahendravarman...</w:t>
      </w:r>
    </w:p>
    <w:p w14:paraId="57283C4A" w14:textId="10F06579" w:rsidR="009643B3" w:rsidRDefault="009643B3" w:rsidP="00F857C5">
      <w:pPr>
        <w:pStyle w:val="Jegyzetszveg"/>
      </w:pPr>
      <w:r>
        <w:t>&lt;/p&gt;</w:t>
      </w:r>
    </w:p>
  </w:comment>
  <w:comment w:id="882" w:author="Dániel Balogh" w:date="2024-04-23T14:43:00Z" w:initials="DB">
    <w:p w14:paraId="62B5573A" w14:textId="01EF128C" w:rsidR="009643B3" w:rsidRDefault="009643B3">
      <w:pPr>
        <w:pStyle w:val="Jegyzetszveg"/>
      </w:pPr>
      <w:r>
        <w:rPr>
          <w:rStyle w:val="Jegyzethivatkozs"/>
        </w:rPr>
        <w:annotationRef/>
      </w:r>
      <w:r>
        <w:t>use this when referring to numbered paragraphs of the prose description in ARIE</w:t>
      </w:r>
    </w:p>
  </w:comment>
  <w:comment w:id="886" w:author="Dániel Balogh" w:date="2024-04-23T14:42:00Z" w:initials="DB">
    <w:p w14:paraId="22817EDE" w14:textId="577A577F" w:rsidR="009643B3" w:rsidRDefault="009643B3">
      <w:pPr>
        <w:pStyle w:val="Jegyzetszveg"/>
      </w:pPr>
      <w:r>
        <w:rPr>
          <w:rStyle w:val="Jegyzethivatkozs"/>
        </w:rPr>
        <w:annotationRef/>
      </w:r>
      <w:r w:rsidRPr="006F4840">
        <w:t>Add Manu's example of &lt;bibl&gt;&lt;ptr target="bib:ARIE1938-1939"/&gt;&lt;citedRange unit="mixed"&gt;p. 38, Appendix B/1938-1939, No. 271; p. 91, §59&lt;/citedRange&gt;&lt;/bibl&gt; as a way of citing two loci of a single ARIE.</w:t>
      </w:r>
    </w:p>
  </w:comment>
  <w:comment w:id="891" w:author="Dániel Balogh" w:date="2024-05-02T13:27:00Z" w:initials="DB">
    <w:p w14:paraId="157A8B1D" w14:textId="25868AB2" w:rsidR="009643B3" w:rsidRDefault="009643B3">
      <w:pPr>
        <w:pStyle w:val="Jegyzetszveg"/>
      </w:pPr>
      <w:r>
        <w:rPr>
          <w:rStyle w:val="Jegyzethivatkozs"/>
        </w:rPr>
        <w:annotationRef/>
      </w:r>
      <w:r>
        <w:t xml:space="preserve">No longer necessary, </w:t>
      </w:r>
      <w:hyperlink r:id="rId9" w:history="1">
        <w:r w:rsidRPr="00370175">
          <w:rPr>
            <w:rStyle w:val="Hiperhivatkozs"/>
          </w:rPr>
          <w:t>https://github.com/erc-dharma/project-documentation/issues/298</w:t>
        </w:r>
      </w:hyperlink>
    </w:p>
    <w:p w14:paraId="136356E3" w14:textId="77777777" w:rsidR="009643B3" w:rsidRDefault="009643B3">
      <w:pPr>
        <w:pStyle w:val="Jegyzetszveg"/>
      </w:pPr>
    </w:p>
    <w:p w14:paraId="6E9F80B5" w14:textId="77777777" w:rsidR="009643B3" w:rsidRDefault="009643B3">
      <w:pPr>
        <w:pStyle w:val="Jegyzetszveg"/>
      </w:pPr>
      <w:r>
        <w:t>Also, approve of using without DHARMA_INS and without .xml extension?</w:t>
      </w:r>
    </w:p>
    <w:p w14:paraId="74D3FB21" w14:textId="580B3F66" w:rsidR="009643B3" w:rsidRDefault="009643B3">
      <w:pPr>
        <w:pStyle w:val="Jegyzetszveg"/>
      </w:pPr>
      <w:r>
        <w:t>Whether or not it is approved, the example below should imo have the DHARMA_INS prefix and not just Pallava.</w:t>
      </w:r>
    </w:p>
  </w:comment>
  <w:comment w:id="892" w:author="Dániel Balogh" w:date="2024-06-27T09:36:00Z" w:initials="DB">
    <w:p w14:paraId="2A46EB44" w14:textId="136D3612" w:rsidR="009643B3" w:rsidRDefault="009643B3">
      <w:pPr>
        <w:pStyle w:val="Jegyzetszveg"/>
      </w:pPr>
      <w:r>
        <w:rPr>
          <w:rStyle w:val="Jegyzethivatkozs"/>
        </w:rPr>
        <w:annotationRef/>
      </w:r>
      <w:r>
        <w:t xml:space="preserve">See also </w:t>
      </w:r>
      <w:hyperlink r:id="rId10" w:history="1">
        <w:r w:rsidRPr="00BB3DE7">
          <w:rPr>
            <w:rStyle w:val="Hiperhivatkozs"/>
          </w:rPr>
          <w:t>https://github.com/erc-dharma/project-documentation/issues/323</w:t>
        </w:r>
      </w:hyperlink>
    </w:p>
    <w:p w14:paraId="145C4999" w14:textId="13AB8EAA" w:rsidR="009643B3" w:rsidRDefault="009643B3">
      <w:pPr>
        <w:pStyle w:val="Jegyzetszveg"/>
      </w:pPr>
      <w:r>
        <w:t xml:space="preserve">We have decided to forbid the @n and stick to full filenames such as </w:t>
      </w:r>
      <w:r w:rsidRPr="002A1015">
        <w:t>DHARMA_INSBadamiCalukya00007.xml</w:t>
      </w:r>
    </w:p>
  </w:comment>
  <w:comment w:id="935" w:author="Dániel Balogh [2]" w:date="2023-11-03T15:27:00Z" w:initials="DB">
    <w:p w14:paraId="37370799" w14:textId="07525639" w:rsidR="009643B3" w:rsidRDefault="009643B3">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 w:id="959" w:author="Dániel Balogh [2]" w:date="2024-11-04T11:52:00Z" w:initials="DB">
    <w:p w14:paraId="4EA6A924" w14:textId="64D3C69E" w:rsidR="009643B3" w:rsidRDefault="009643B3">
      <w:pPr>
        <w:pStyle w:val="Jegyzetszveg"/>
      </w:pPr>
      <w:r>
        <w:rPr>
          <w:rStyle w:val="Jegyzethivatkozs"/>
        </w:rPr>
        <w:annotationRef/>
      </w:r>
      <w:r>
        <w:t>rename this to ASCII notation or something else? it isn’t really anything to do with XML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694CF50" w15:done="0"/>
  <w15:commentEx w15:paraId="78F7D671" w15:done="0"/>
  <w15:commentEx w15:paraId="004C2435" w15:done="0"/>
  <w15:commentEx w15:paraId="3BFC8A99" w15:done="0"/>
  <w15:commentEx w15:paraId="4F5C8E94" w15:done="0"/>
  <w15:commentEx w15:paraId="1C1EB8DD" w15:done="0"/>
  <w15:commentEx w15:paraId="1A969453" w15:done="0"/>
  <w15:commentEx w15:paraId="5176E46B" w15:done="0"/>
  <w15:commentEx w15:paraId="739A19E9" w15:done="0"/>
  <w15:commentEx w15:paraId="36010821" w15:done="0"/>
  <w15:commentEx w15:paraId="506A8070" w15:done="0"/>
  <w15:commentEx w15:paraId="616724CE" w15:done="0"/>
  <w15:commentEx w15:paraId="21DB0E1E" w15:done="0"/>
  <w15:commentEx w15:paraId="27B5FAD9" w15:done="0"/>
  <w15:commentEx w15:paraId="2D553652" w15:done="0"/>
  <w15:commentEx w15:paraId="569AC4D8" w15:done="0"/>
  <w15:commentEx w15:paraId="116C2958" w15:done="0"/>
  <w15:commentEx w15:paraId="6EE9D33B" w15:done="0"/>
  <w15:commentEx w15:paraId="66454771" w15:done="0"/>
  <w15:commentEx w15:paraId="40F1EEE4" w15:done="0"/>
  <w15:commentEx w15:paraId="3B7F4997" w15:done="0"/>
  <w15:commentEx w15:paraId="5C9C3E63" w15:done="0"/>
  <w15:commentEx w15:paraId="317A268F" w15:done="0"/>
  <w15:commentEx w15:paraId="57283C4A" w15:done="0"/>
  <w15:commentEx w15:paraId="62B5573A" w15:done="0"/>
  <w15:commentEx w15:paraId="22817EDE" w15:done="0"/>
  <w15:commentEx w15:paraId="74D3FB21" w15:done="0"/>
  <w15:commentEx w15:paraId="145C4999" w15:paraIdParent="74D3FB21" w15:done="0"/>
  <w15:commentEx w15:paraId="37370799" w15:done="0"/>
  <w15:commentEx w15:paraId="4EA6A9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714A626" w16cex:dateUtc="2024-11-01T10:23:00Z"/>
  <w16cex:commentExtensible w16cex:durableId="2234F541" w16cex:dateUtc="2023-11-03T14:35:00Z"/>
  <w16cex:commentExtensible w16cex:durableId="029D5336" w16cex:dateUtc="2023-11-03T15:44:00Z"/>
  <w16cex:commentExtensible w16cex:durableId="7E53A716" w16cex:dateUtc="2024-11-04T10:26:00Z"/>
  <w16cex:commentExtensible w16cex:durableId="7F1BEFB2" w16cex:dateUtc="2024-11-11T14:37:00Z"/>
  <w16cex:commentExtensible w16cex:durableId="6D86EB9C" w16cex:dateUtc="2024-11-13T09:40:00Z"/>
  <w16cex:commentExtensible w16cex:durableId="2948D075" w16cex:dateUtc="2024-11-13T13:58:00Z"/>
  <w16cex:commentExtensible w16cex:durableId="02339A65" w16cex:dateUtc="2024-04-15T07:00:00Z"/>
  <w16cex:commentExtensible w16cex:durableId="2ECDA06D" w16cex:dateUtc="2024-11-15T08:09:00Z"/>
  <w16cex:commentExtensible w16cex:durableId="748CC882" w16cex:dateUtc="2024-11-15T08:16:00Z"/>
  <w16cex:commentExtensible w16cex:durableId="6329E2A4" w16cex:dateUtc="2024-11-15T10:39:00Z"/>
  <w16cex:commentExtensible w16cex:durableId="0BF1D8F7" w16cex:dateUtc="2024-11-15T10:36:00Z"/>
  <w16cex:commentExtensible w16cex:durableId="6C542943" w16cex:dateUtc="2023-11-03T14:22:00Z"/>
  <w16cex:commentExtensible w16cex:durableId="017FAFA4" w16cex:dateUtc="2023-11-03T14:23:00Z"/>
  <w16cex:commentExtensible w16cex:durableId="300FED3E" w16cex:dateUtc="2023-11-03T14:27:00Z"/>
  <w16cex:commentExtensible w16cex:durableId="3DDDE415" w16cex:dateUtc="2024-11-04T10: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94CF50" w16cid:durableId="5714A626"/>
  <w16cid:commentId w16cid:paraId="78F7D671" w16cid:durableId="28EBB1CE"/>
  <w16cid:commentId w16cid:paraId="004C2435" w16cid:durableId="2234F541"/>
  <w16cid:commentId w16cid:paraId="3BFC8A99" w16cid:durableId="029D5336"/>
  <w16cid:commentId w16cid:paraId="4F5C8E94" w16cid:durableId="7E53A716"/>
  <w16cid:commentId w16cid:paraId="1C1EB8DD" w16cid:durableId="2AD4795D"/>
  <w16cid:commentId w16cid:paraId="1A969453" w16cid:durableId="2AD4795C"/>
  <w16cid:commentId w16cid:paraId="5176E46B" w16cid:durableId="36594E5F"/>
  <w16cid:commentId w16cid:paraId="739A19E9" w16cid:durableId="6D86EB9C"/>
  <w16cid:commentId w16cid:paraId="36010821" w16cid:durableId="2AE72CDC"/>
  <w16cid:commentId w16cid:paraId="506A8070" w16cid:durableId="2948D075"/>
  <w16cid:commentId w16cid:paraId="616724CE" w16cid:durableId="2AE04F39"/>
  <w16cid:commentId w16cid:paraId="21DB0E1E" w16cid:durableId="2AE04FF6"/>
  <w16cid:commentId w16cid:paraId="27B5FAD9" w16cid:durableId="2AE05025"/>
  <w16cid:commentId w16cid:paraId="2D553652" w16cid:durableId="02339A65"/>
  <w16cid:commentId w16cid:paraId="569AC4D8" w16cid:durableId="2ECDA06D"/>
  <w16cid:commentId w16cid:paraId="116C2958" w16cid:durableId="748CC882"/>
  <w16cid:commentId w16cid:paraId="6EE9D33B" w16cid:durableId="6329E2A4"/>
  <w16cid:commentId w16cid:paraId="66454771" w16cid:durableId="0BF1D8F7"/>
  <w16cid:commentId w16cid:paraId="40F1EEE4" w16cid:durableId="29F6FF8A"/>
  <w16cid:commentId w16cid:paraId="3B7F4997" w16cid:durableId="29F0A273"/>
  <w16cid:commentId w16cid:paraId="5C9C3E63" w16cid:durableId="6C542943"/>
  <w16cid:commentId w16cid:paraId="317A268F" w16cid:durableId="017FAFA4"/>
  <w16cid:commentId w16cid:paraId="57283C4A" w16cid:durableId="29EDAA7B"/>
  <w16cid:commentId w16cid:paraId="62B5573A" w16cid:durableId="29D2479D"/>
  <w16cid:commentId w16cid:paraId="22817EDE" w16cid:durableId="29D24764"/>
  <w16cid:commentId w16cid:paraId="74D3FB21" w16cid:durableId="29DE1346"/>
  <w16cid:commentId w16cid:paraId="145C4999" w16cid:durableId="2A27B106"/>
  <w16cid:commentId w16cid:paraId="37370799" w16cid:durableId="300FED3E"/>
  <w16cid:commentId w16cid:paraId="4EA6A924" w16cid:durableId="3DDDE4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43D5EC" w14:textId="77777777" w:rsidR="00542B66" w:rsidRDefault="00542B66">
      <w:pPr>
        <w:spacing w:line="240" w:lineRule="auto"/>
      </w:pPr>
      <w:r>
        <w:separator/>
      </w:r>
    </w:p>
  </w:endnote>
  <w:endnote w:type="continuationSeparator" w:id="0">
    <w:p w14:paraId="71291E85" w14:textId="77777777" w:rsidR="00542B66" w:rsidRDefault="00542B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Mangal">
    <w:panose1 w:val="00000400000000000000"/>
    <w:charset w:val="00"/>
    <w:family w:val="roman"/>
    <w:pitch w:val="variable"/>
    <w:sig w:usb0="00008003" w:usb1="00000000" w:usb2="00000000" w:usb3="00000000" w:csb0="00000001" w:csb1="00000000"/>
  </w:font>
  <w:font w:name="Noto Sans Grantha">
    <w:panose1 w:val="020B0502040504020204"/>
    <w:charset w:val="00"/>
    <w:family w:val="swiss"/>
    <w:notTrueType/>
    <w:pitch w:val="variable"/>
    <w:sig w:usb0="80108003" w:usb1="02002004" w:usb2="00000000" w:usb3="00000000" w:csb0="00000001" w:csb1="00000000"/>
  </w:font>
  <w:font w:name="Myanmar Text">
    <w:panose1 w:val="020B0502040204020203"/>
    <w:charset w:val="00"/>
    <w:family w:val="swiss"/>
    <w:pitch w:val="variable"/>
    <w:sig w:usb0="80000003" w:usb1="00000000" w:usb2="00000400" w:usb3="00000000" w:csb0="00000001"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9643B3" w:rsidRDefault="009643B3">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9643B3" w:rsidRDefault="009643B3">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637E70" w14:textId="77777777" w:rsidR="00542B66" w:rsidRDefault="00542B66">
      <w:pPr>
        <w:spacing w:line="240" w:lineRule="auto"/>
      </w:pPr>
      <w:r>
        <w:separator/>
      </w:r>
    </w:p>
  </w:footnote>
  <w:footnote w:type="continuationSeparator" w:id="0">
    <w:p w14:paraId="5EEABBB7" w14:textId="77777777" w:rsidR="00542B66" w:rsidRDefault="00542B66">
      <w:pPr>
        <w:spacing w:line="240" w:lineRule="auto"/>
      </w:pPr>
      <w:r>
        <w:continuationSeparator/>
      </w:r>
    </w:p>
  </w:footnote>
  <w:footnote w:id="1">
    <w:p w14:paraId="51AC8031" w14:textId="27E43FB1" w:rsidR="009643B3" w:rsidRDefault="009643B3">
      <w:pPr>
        <w:pStyle w:val="Lbjegyzetszveg"/>
      </w:pPr>
      <w:r w:rsidRPr="006B5499">
        <w:rPr>
          <w:rStyle w:val="Lbjegyzet-hivatkozs"/>
        </w:rPr>
        <w:tab/>
      </w:r>
      <w:r>
        <w:rPr>
          <w:rStyle w:val="Lbjegyzet-hivatkozs"/>
        </w:rPr>
        <w:footnoteRef/>
      </w:r>
      <w:r>
        <w:tab/>
      </w:r>
      <w:hyperlink r:id="rId1" w:history="1">
        <w:r w:rsidRPr="00127736">
          <w:rPr>
            <w:rStyle w:val="Hiperhivatkozs"/>
          </w:rPr>
          <w:t>https://docs.google.com/document/d/1hjWrrwRZQp4hmEqw4jBhhqoXdwJvRlw3EWboJteOPw0</w:t>
        </w:r>
      </w:hyperlink>
    </w:p>
  </w:footnote>
  <w:footnote w:id="2">
    <w:p w14:paraId="5CF64D43" w14:textId="03131C0C" w:rsidR="009643B3" w:rsidRDefault="009643B3" w:rsidP="00AB6AAB">
      <w:pPr>
        <w:pStyle w:val="Lbjegyzetszveg"/>
      </w:pPr>
      <w:r>
        <w:tab/>
      </w:r>
      <w:r w:rsidRPr="006B5499">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9643B3" w:rsidRPr="00355C0B" w:rsidRDefault="009643B3" w:rsidP="00CF217C">
      <w:pPr>
        <w:pStyle w:val="Lbjegyzetszveg"/>
      </w:pPr>
      <w:r w:rsidRPr="00F47381">
        <w:rPr>
          <w:rStyle w:val="Lbjegyzet-hivatkozs"/>
        </w:rPr>
        <w:tab/>
      </w:r>
      <w:r w:rsidRPr="006B5499">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9643B3" w:rsidRPr="00355C0B" w:rsidRDefault="009643B3">
      <w:pPr>
        <w:pStyle w:val="Lbjegyzetszveg"/>
      </w:pPr>
      <w:r>
        <w:tab/>
      </w:r>
      <w:r w:rsidRPr="006B5499">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9643B3" w:rsidRDefault="009643B3" w:rsidP="002519B3">
      <w:pPr>
        <w:pStyle w:val="Lbjegyzetszveg"/>
      </w:pPr>
      <w:r>
        <w:tab/>
      </w:r>
      <w:r w:rsidRPr="006B5499">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9643B3" w:rsidRDefault="009643B3" w:rsidP="002519B3">
      <w:pPr>
        <w:pStyle w:val="Lbjegyzetszveg"/>
      </w:pPr>
      <w:r>
        <w:tab/>
      </w:r>
      <w:r w:rsidRPr="006B5499">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9643B3" w:rsidRDefault="009643B3" w:rsidP="002519B3">
      <w:pPr>
        <w:pStyle w:val="Lbjegyzetszveg"/>
      </w:pPr>
      <w:r>
        <w:tab/>
      </w:r>
      <w:r w:rsidRPr="006B5499">
        <w:rPr>
          <w:rStyle w:val="Lbjegyzet-hivatkozs"/>
        </w:rPr>
        <w:footnoteRef/>
      </w:r>
      <w:r>
        <w:tab/>
        <w:t>TEI Consortium (2023, §</w:t>
      </w:r>
      <w:r w:rsidRPr="00AD56A0">
        <w:t>v</w:t>
      </w:r>
      <w:r>
        <w:t>).</w:t>
      </w:r>
    </w:p>
  </w:footnote>
  <w:footnote w:id="8">
    <w:p w14:paraId="5F64439F" w14:textId="77777777" w:rsidR="009643B3" w:rsidRDefault="009643B3" w:rsidP="002519B3">
      <w:pPr>
        <w:pStyle w:val="Lbjegyzetszveg"/>
      </w:pPr>
      <w:r>
        <w:tab/>
      </w:r>
      <w:r w:rsidRPr="006B5499">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9643B3" w:rsidRDefault="009643B3" w:rsidP="002519B3">
      <w:pPr>
        <w:pStyle w:val="Lbjegyzetszveg"/>
      </w:pPr>
      <w:r>
        <w:tab/>
      </w:r>
      <w:r w:rsidRPr="006B5499">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9643B3" w:rsidRDefault="009643B3" w:rsidP="002519B3">
      <w:pPr>
        <w:pStyle w:val="Lbjegyzetszveg"/>
      </w:pPr>
      <w:r>
        <w:tab/>
      </w:r>
      <w:r w:rsidRPr="006B5499">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13F8026E" w14:textId="33FFEEFF" w:rsidR="009643B3" w:rsidRPr="00355C0B" w:rsidRDefault="009643B3">
      <w:pPr>
        <w:pStyle w:val="Lbjegyzetszveg"/>
      </w:pPr>
      <w:r>
        <w:tab/>
      </w:r>
      <w:r>
        <w:rPr>
          <w:rStyle w:val="Lbjegyzet-hivatkozs"/>
        </w:rPr>
        <w:footnoteRef/>
      </w:r>
      <w:r>
        <w:t xml:space="preserve"> </w:t>
      </w:r>
      <w:r w:rsidRPr="00355C0B">
        <w:tab/>
      </w:r>
      <w:hyperlink r:id="rId8" w:history="1">
        <w:r w:rsidRPr="00355C0B">
          <w:rPr>
            <w:rStyle w:val="Hiperhivatkozs"/>
          </w:rPr>
          <w:t>https://github.com/erc-dharma/project-documentation/blob/master/templates/inscriptions/DHARMA_encodingTemplateInscription_v03.xml</w:t>
        </w:r>
      </w:hyperlink>
    </w:p>
  </w:footnote>
  <w:footnote w:id="12">
    <w:p w14:paraId="59BA76DD" w14:textId="3289E246" w:rsidR="009643B3" w:rsidRDefault="009643B3">
      <w:pPr>
        <w:pStyle w:val="Lbjegyzetszveg"/>
      </w:pPr>
      <w:r>
        <w:tab/>
      </w:r>
      <w:r>
        <w:rPr>
          <w:rStyle w:val="Lbjegyzet-hivatkozs"/>
        </w:rPr>
        <w:footnoteRef/>
      </w:r>
      <w:r>
        <w:tab/>
      </w:r>
      <w:r w:rsidRPr="00C54CEA">
        <w:t>DHARMA_prosodicPatterns_v01.xml</w:t>
      </w:r>
      <w:r>
        <w:t xml:space="preserve"> in our Project Documentation GitHub repository, displayed at </w:t>
      </w:r>
      <w:hyperlink r:id="rId9" w:history="1">
        <w:r w:rsidRPr="003B6215">
          <w:rPr>
            <w:rStyle w:val="Hiperhivatkozs"/>
          </w:rPr>
          <w:t>https://dharmalekha.info/prosody</w:t>
        </w:r>
      </w:hyperlink>
    </w:p>
  </w:footnote>
  <w:footnote w:id="13">
    <w:p w14:paraId="05DDBE55" w14:textId="4C875203" w:rsidR="009643B3" w:rsidRPr="00666EFF" w:rsidRDefault="009643B3">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14">
    <w:p w14:paraId="57B2E0A9" w14:textId="77777777" w:rsidR="009643B3" w:rsidRDefault="009643B3" w:rsidP="00484A5D">
      <w:pPr>
        <w:pStyle w:val="Lbjegyzetszveg"/>
      </w:pPr>
      <w:r>
        <w:tab/>
      </w:r>
      <w:r w:rsidRPr="006B5499">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5">
    <w:p w14:paraId="0B17BF95" w14:textId="77777777" w:rsidR="009643B3" w:rsidRDefault="009643B3" w:rsidP="00777B90">
      <w:pPr>
        <w:pStyle w:val="Lbjegyzetszveg"/>
      </w:pPr>
      <w:r>
        <w:tab/>
      </w:r>
      <w:r w:rsidRPr="006B5499">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5E285426" w14:textId="01BED9A8" w:rsidR="009643B3" w:rsidRDefault="009643B3">
      <w:pPr>
        <w:pStyle w:val="Lbjegyzetszveg"/>
      </w:pPr>
      <w:r>
        <w:tab/>
      </w:r>
      <w:r>
        <w:rPr>
          <w:rStyle w:val="Lbjegyzet-hivatkozs"/>
        </w:rPr>
        <w:footnoteRef/>
      </w:r>
      <w:r>
        <w:tab/>
        <w:t xml:space="preserve">In addition to the kinds of milestone discussed here, our project also employs </w:t>
      </w:r>
      <w:r>
        <w:rPr>
          <w:rStyle w:val="Code"/>
        </w:rPr>
        <w:t>&lt;milestone/</w:t>
      </w:r>
      <w:r w:rsidRPr="00913831">
        <w:rPr>
          <w:rStyle w:val="Code"/>
        </w:rPr>
        <w:t>&gt;</w:t>
      </w:r>
      <w:r>
        <w:t xml:space="preserve"> elements for a few other purposes (§</w:t>
      </w:r>
      <w:r>
        <w:fldChar w:fldCharType="begin"/>
      </w:r>
      <w:r>
        <w:instrText xml:space="preserve"> REF _Ref181706035 \r \h </w:instrText>
      </w:r>
      <w:r>
        <w:fldChar w:fldCharType="separate"/>
      </w:r>
      <w:r>
        <w:t>2.3.4.5</w:t>
      </w:r>
      <w:r>
        <w:fldChar w:fldCharType="end"/>
      </w:r>
      <w:r>
        <w:t>, §</w:t>
      </w:r>
      <w:r>
        <w:fldChar w:fldCharType="begin"/>
      </w:r>
      <w:r>
        <w:instrText xml:space="preserve"> REF _Ref182309743 \r \h </w:instrText>
      </w:r>
      <w:r>
        <w:fldChar w:fldCharType="separate"/>
      </w:r>
      <w:r>
        <w:t>9.2.4</w:t>
      </w:r>
      <w:r>
        <w:fldChar w:fldCharType="end"/>
      </w:r>
      <w:r>
        <w:t>).</w:t>
      </w:r>
    </w:p>
  </w:footnote>
  <w:footnote w:id="17">
    <w:p w14:paraId="4CA0F94C" w14:textId="7985C81E" w:rsidR="009643B3" w:rsidRDefault="009643B3" w:rsidP="00D441A4">
      <w:pPr>
        <w:pStyle w:val="Lbjegyzetszveg"/>
      </w:pPr>
      <w:r>
        <w:tab/>
      </w:r>
      <w:r w:rsidRPr="006B5499">
        <w:rPr>
          <w:rStyle w:val="Lbjegyzet-hivatkozs"/>
        </w:rPr>
        <w:footnoteRef/>
      </w:r>
      <w:r>
        <w:tab/>
        <w:t>It is possible in TEI to encode uncertainty regarding the location of an element in a machine-readable way, but we foresee no gain from doing so that would compensate for the resulting increase of encoding complexity.</w:t>
      </w:r>
    </w:p>
  </w:footnote>
  <w:footnote w:id="18">
    <w:p w14:paraId="5925CDDD" w14:textId="77777777" w:rsidR="009643B3" w:rsidRDefault="009643B3" w:rsidP="00777B90">
      <w:pPr>
        <w:pStyle w:val="Lbjegyzetszveg"/>
      </w:pPr>
      <w:r>
        <w:tab/>
      </w:r>
      <w:r w:rsidRPr="006B5499">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9">
    <w:p w14:paraId="32308DC4" w14:textId="1830AC39" w:rsidR="009643B3" w:rsidRDefault="009643B3" w:rsidP="002519B3">
      <w:pPr>
        <w:pStyle w:val="Lbjegyzetszveg"/>
      </w:pPr>
      <w:r>
        <w:tab/>
      </w:r>
      <w:r w:rsidRPr="006B5499">
        <w:rPr>
          <w:rStyle w:val="Lbjegyzet-hivatkozs"/>
        </w:rPr>
        <w:footnoteRef/>
      </w:r>
      <w:r>
        <w:tab/>
        <w:t>This will not be the case if you follow the numbering schemes recommended by this Guide, but other numbering schemes are permitted for all partition types when there is good reason for their use.</w:t>
      </w:r>
    </w:p>
  </w:footnote>
  <w:footnote w:id="20">
    <w:p w14:paraId="60A1B985" w14:textId="77777777" w:rsidR="009643B3" w:rsidRDefault="009643B3" w:rsidP="00B115F2">
      <w:pPr>
        <w:pStyle w:val="Lbjegyzetszveg"/>
      </w:pPr>
      <w:r>
        <w:tab/>
      </w:r>
      <w:r w:rsidRPr="006B5499">
        <w:rPr>
          <w:rStyle w:val="Lbjegyzet-hivatkozs"/>
        </w:rPr>
        <w:footnoteRef/>
      </w:r>
      <w:r>
        <w:tab/>
        <w:t>Should you come across a multi-line foliation mark, contact the authors and the XML-TEI Data Manager with the details to devise a solution.</w:t>
      </w:r>
    </w:p>
  </w:footnote>
  <w:footnote w:id="21">
    <w:p w14:paraId="36F9CBE6" w14:textId="77777777" w:rsidR="009643B3" w:rsidRDefault="009643B3" w:rsidP="002519B3">
      <w:pPr>
        <w:pStyle w:val="Lbjegyzetszveg"/>
      </w:pPr>
      <w:r>
        <w:tab/>
      </w:r>
      <w:r w:rsidRPr="006B5499">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2">
    <w:p w14:paraId="28101843" w14:textId="77777777" w:rsidR="009643B3" w:rsidRDefault="009643B3" w:rsidP="002519B3">
      <w:pPr>
        <w:pStyle w:val="Lbjegyzetszveg"/>
      </w:pPr>
      <w:r>
        <w:tab/>
      </w:r>
      <w:r w:rsidRPr="006B5499">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3">
    <w:p w14:paraId="0C7F96CA" w14:textId="277DE281" w:rsidR="009643B3" w:rsidRDefault="009643B3" w:rsidP="002519B3">
      <w:pPr>
        <w:pStyle w:val="Lbjegyzetszveg"/>
      </w:pPr>
      <w:r>
        <w:tab/>
      </w:r>
      <w:r w:rsidRPr="006B5499">
        <w:rPr>
          <w:rStyle w:val="Lbjegyzet-hivatkozs"/>
        </w:rPr>
        <w:footnoteRef/>
      </w:r>
      <w:r>
        <w:tab/>
      </w:r>
      <w:hyperlink r:id="rId10" w:history="1">
        <w:r w:rsidRPr="003B6215">
          <w:rPr>
            <w:rStyle w:val="Hiperhivatkozs"/>
          </w:rPr>
          <w:t>https://en.wiktionary.org/wiki/gaiji</w:t>
        </w:r>
      </w:hyperlink>
      <w:r>
        <w:t xml:space="preserve"> </w:t>
      </w:r>
    </w:p>
  </w:footnote>
  <w:footnote w:id="24">
    <w:p w14:paraId="2B97D8D6" w14:textId="15EC4E3A" w:rsidR="009643B3" w:rsidRDefault="009643B3" w:rsidP="00DA0006">
      <w:pPr>
        <w:pStyle w:val="Lbjegyzetszveg"/>
      </w:pPr>
      <w:r>
        <w:tab/>
      </w:r>
      <w:r w:rsidRPr="006B5499">
        <w:rPr>
          <w:rStyle w:val="Lbjegyzet-hivatkozs"/>
        </w:rPr>
        <w:footnoteRef/>
      </w:r>
      <w:r>
        <w:tab/>
        <w:t xml:space="preserve">TEI allows the semantic tagging of characters as punctuation marks, and using </w:t>
      </w:r>
      <w:r w:rsidRPr="00DA0006">
        <w:rPr>
          <w:rStyle w:val="Codeattribute"/>
        </w:rPr>
        <w:t>@type</w:t>
      </w:r>
      <w:r>
        <w:t xml:space="preserve"> with such tags could distinguish between sentence punctuation and space filling. For the present, we see no advantage to doing so and employ the method described here.</w:t>
      </w:r>
    </w:p>
  </w:footnote>
  <w:footnote w:id="25">
    <w:p w14:paraId="08ED9431" w14:textId="77777777" w:rsidR="009643B3" w:rsidRDefault="009643B3" w:rsidP="0054433F">
      <w:pPr>
        <w:pStyle w:val="Lbjegyzetszveg"/>
      </w:pPr>
      <w:r>
        <w:tab/>
      </w:r>
      <w:r w:rsidRPr="006B5499">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6">
    <w:p w14:paraId="0330CD4E" w14:textId="77777777" w:rsidR="009643B3" w:rsidRDefault="009643B3" w:rsidP="00543984">
      <w:pPr>
        <w:pStyle w:val="Lbjegyzetszveg"/>
      </w:pPr>
      <w:r>
        <w:tab/>
      </w:r>
      <w:r w:rsidRPr="006B5499">
        <w:rPr>
          <w:rStyle w:val="Lbjegyzet-hivatkozs"/>
        </w:rPr>
        <w:footnoteRef/>
      </w:r>
      <w:r>
        <w:tab/>
      </w:r>
      <w:hyperlink r:id="rId11" w:history="1">
        <w:r w:rsidRPr="003B6215">
          <w:rPr>
            <w:rStyle w:val="Hiperhivatkozs"/>
          </w:rPr>
          <w:t>https://docs.google.com/document/d/1glfyQnFqPrbVOYzegfjKIOVrc-vMgznEQ1iNsFf7DE8/edit?usp=sharing</w:t>
        </w:r>
      </w:hyperlink>
    </w:p>
  </w:footnote>
  <w:footnote w:id="27">
    <w:p w14:paraId="1EB28254" w14:textId="1233FA78" w:rsidR="009643B3" w:rsidRDefault="009643B3" w:rsidP="002519B3">
      <w:pPr>
        <w:pStyle w:val="Lbjegyzetszveg"/>
      </w:pPr>
      <w:r>
        <w:tab/>
      </w:r>
      <w:r w:rsidRPr="006B5499">
        <w:rPr>
          <w:rStyle w:val="Lbjegyzet-hivatkozs"/>
        </w:rPr>
        <w:footnoteRef/>
      </w:r>
      <w:r>
        <w:t xml:space="preserve">  </w:t>
      </w:r>
      <w:hyperlink r:id="rId12" w:anchor="PHSP" w:history="1">
        <w:r w:rsidRPr="003B6215">
          <w:rPr>
            <w:rStyle w:val="Hiperhivatkozs"/>
          </w:rPr>
          <w:t>https://www.tei-c.org/release/doc/tei-p5-doc/en/html/PH.html#PHSP</w:t>
        </w:r>
      </w:hyperlink>
    </w:p>
  </w:footnote>
  <w:footnote w:id="28">
    <w:p w14:paraId="1A318CB8" w14:textId="604C8155" w:rsidR="009643B3" w:rsidRDefault="009643B3" w:rsidP="002519B3">
      <w:pPr>
        <w:pStyle w:val="Lbjegyzetszveg"/>
      </w:pPr>
      <w:r>
        <w:tab/>
      </w:r>
      <w:r w:rsidRPr="006B5499">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9">
    <w:p w14:paraId="79F02BE8" w14:textId="657EFAC0" w:rsidR="009643B3" w:rsidRDefault="009643B3" w:rsidP="002519B3">
      <w:pPr>
        <w:pStyle w:val="Lbjegyzetszveg"/>
      </w:pPr>
      <w:r>
        <w:tab/>
      </w:r>
      <w:r w:rsidRPr="006B5499">
        <w:rPr>
          <w:rStyle w:val="Lbjegyzet-hivatkozs"/>
        </w:rPr>
        <w:footnoteRef/>
      </w:r>
      <w:r>
        <w:tab/>
      </w:r>
      <w:hyperlink r:id="rId13" w:history="1">
        <w:r w:rsidRPr="003B6215">
          <w:rPr>
            <w:rStyle w:val="Hiperhivatkozs"/>
          </w:rPr>
          <w:t>http://www.stoa.org/epidoc/gl/latest/trans-ambiguous.html</w:t>
        </w:r>
      </w:hyperlink>
      <w:r>
        <w:t xml:space="preserve"> accessed May 2020</w:t>
      </w:r>
    </w:p>
  </w:footnote>
  <w:footnote w:id="30">
    <w:p w14:paraId="0DD164E9" w14:textId="77777777" w:rsidR="009643B3" w:rsidRDefault="009643B3" w:rsidP="002519B3">
      <w:pPr>
        <w:pStyle w:val="Lbjegyzetszveg"/>
      </w:pPr>
      <w:r>
        <w:tab/>
      </w:r>
      <w:r w:rsidRPr="006B5499">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1">
    <w:p w14:paraId="3518FB6A" w14:textId="11667815" w:rsidR="009643B3" w:rsidRDefault="009643B3" w:rsidP="002519B3">
      <w:pPr>
        <w:pStyle w:val="Lbjegyzetszveg"/>
      </w:pPr>
      <w:r>
        <w:tab/>
      </w:r>
      <w:r w:rsidRPr="006B5499">
        <w:rPr>
          <w:rStyle w:val="Lbjegyzet-hivatkozs"/>
        </w:rPr>
        <w:footnoteRef/>
      </w:r>
      <w:r>
        <w:tab/>
      </w:r>
      <w:hyperlink r:id="rId14" w:history="1">
        <w:r w:rsidRPr="003B6215">
          <w:rPr>
            <w:rStyle w:val="Hiperhivatkozs"/>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32">
    <w:p w14:paraId="1A71D0E6" w14:textId="77777777" w:rsidR="009643B3" w:rsidRPr="00EF69A7" w:rsidRDefault="009643B3">
      <w:pPr>
        <w:pStyle w:val="Lbjegyzetszveg"/>
      </w:pPr>
      <w:r>
        <w:tab/>
      </w:r>
      <w:r w:rsidRPr="006B5499">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3">
    <w:p w14:paraId="1B67D4A9" w14:textId="36A67C4D" w:rsidR="009643B3" w:rsidRDefault="009643B3" w:rsidP="002519B3">
      <w:pPr>
        <w:pStyle w:val="Lbjegyzetszveg"/>
      </w:pPr>
      <w:r>
        <w:tab/>
      </w:r>
      <w:r w:rsidRPr="006B5499">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4">
    <w:p w14:paraId="79560758" w14:textId="77777777" w:rsidR="009643B3" w:rsidRDefault="009643B3" w:rsidP="002519B3">
      <w:pPr>
        <w:pStyle w:val="Lbjegyzetszveg"/>
      </w:pPr>
      <w:r>
        <w:tab/>
      </w:r>
      <w:r w:rsidRPr="006B5499">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5">
    <w:p w14:paraId="7464C4C2" w14:textId="77777777" w:rsidR="009643B3" w:rsidRDefault="009643B3" w:rsidP="002519B3">
      <w:pPr>
        <w:pStyle w:val="Lbjegyzetszveg"/>
      </w:pPr>
      <w:r>
        <w:tab/>
      </w:r>
      <w:r w:rsidRPr="006B5499">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6">
    <w:p w14:paraId="58DD482D" w14:textId="77777777" w:rsidR="009643B3" w:rsidRDefault="009643B3" w:rsidP="003A541C">
      <w:pPr>
        <w:pStyle w:val="Lbjegyzetszveg"/>
      </w:pPr>
      <w:r>
        <w:tab/>
      </w:r>
      <w:r w:rsidRPr="006B5499">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7">
    <w:p w14:paraId="02B77D18" w14:textId="77777777" w:rsidR="009643B3" w:rsidRPr="00666EFF" w:rsidRDefault="009643B3" w:rsidP="00666EFF">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38">
    <w:p w14:paraId="3C26D05F" w14:textId="08980D2B" w:rsidR="009643B3" w:rsidRDefault="009643B3" w:rsidP="002519B3">
      <w:pPr>
        <w:pStyle w:val="Lbjegyzetszveg"/>
      </w:pPr>
      <w:r>
        <w:tab/>
      </w:r>
      <w:r w:rsidRPr="006B5499">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9">
    <w:p w14:paraId="40921C17" w14:textId="7EF97A2B" w:rsidR="009643B3" w:rsidRPr="00355C0B" w:rsidRDefault="009643B3">
      <w:pPr>
        <w:pStyle w:val="Lbjegyzetszveg"/>
      </w:pPr>
      <w:r>
        <w:tab/>
      </w:r>
      <w:r w:rsidRPr="006B5499">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40">
    <w:p w14:paraId="3814A72D" w14:textId="77777777" w:rsidR="009643B3" w:rsidRDefault="009643B3" w:rsidP="002519B3">
      <w:pPr>
        <w:pStyle w:val="Lbjegyzetszveg"/>
      </w:pPr>
      <w:r>
        <w:tab/>
      </w:r>
      <w:r w:rsidRPr="006B5499">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1">
    <w:p w14:paraId="0B5E3AF3" w14:textId="77777777" w:rsidR="009643B3" w:rsidRDefault="009643B3" w:rsidP="002519B3">
      <w:pPr>
        <w:pStyle w:val="Lbjegyzetszveg"/>
      </w:pPr>
      <w:r>
        <w:tab/>
      </w:r>
      <w:r w:rsidRPr="006B5499">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42">
    <w:p w14:paraId="39082856" w14:textId="77777777" w:rsidR="009643B3" w:rsidRDefault="009643B3" w:rsidP="002519B3">
      <w:pPr>
        <w:pStyle w:val="Lbjegyzetszveg"/>
      </w:pPr>
      <w:r>
        <w:tab/>
      </w:r>
      <w:r w:rsidRPr="006B5499">
        <w:rPr>
          <w:rStyle w:val="Lbjegyzet-hivatkozs"/>
        </w:rPr>
        <w:footnoteRef/>
      </w:r>
      <w:r>
        <w:tab/>
        <w:t>Whichever method you use, possible values and their relative probabilities may be elaborated in your commentary to the edition.</w:t>
      </w:r>
    </w:p>
  </w:footnote>
  <w:footnote w:id="43">
    <w:p w14:paraId="09003D98" w14:textId="314AE0E4" w:rsidR="009643B3" w:rsidRDefault="009643B3" w:rsidP="002519B3">
      <w:pPr>
        <w:pStyle w:val="Lbjegyzetszveg"/>
      </w:pPr>
      <w:r>
        <w:tab/>
      </w:r>
      <w:r w:rsidRPr="006B5499">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5" w:history="1">
        <w:r w:rsidRPr="003B6215">
          <w:rPr>
            <w:rStyle w:val="Hiperhivatkozs"/>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4">
    <w:p w14:paraId="59798215" w14:textId="77777777" w:rsidR="009643B3" w:rsidRDefault="009643B3" w:rsidP="00094A21">
      <w:pPr>
        <w:pStyle w:val="Lbjegyzetszveg"/>
      </w:pPr>
      <w:r>
        <w:tab/>
      </w:r>
      <w:r w:rsidRPr="006B5499">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5">
    <w:p w14:paraId="61EFE79D" w14:textId="1BA800D7" w:rsidR="009643B3" w:rsidRDefault="009643B3">
      <w:pPr>
        <w:pStyle w:val="Lbjegyzetszveg"/>
      </w:pPr>
      <w:r>
        <w:tab/>
      </w:r>
      <w:r w:rsidRPr="006B5499">
        <w:rPr>
          <w:rStyle w:val="Lbjegyzet-hivatkozs"/>
        </w:rPr>
        <w:footnoteRef/>
      </w:r>
      <w:r>
        <w:tab/>
      </w:r>
      <w:r w:rsidRPr="00094A21">
        <w:t xml:space="preserve"> If you have a project-relevant example, contact the authors of this guide to include it here.</w:t>
      </w:r>
    </w:p>
  </w:footnote>
  <w:footnote w:id="46">
    <w:p w14:paraId="4356C7FA" w14:textId="77777777" w:rsidR="009643B3" w:rsidRDefault="009643B3" w:rsidP="00926092">
      <w:pPr>
        <w:pStyle w:val="Lbjegyzetszveg"/>
      </w:pPr>
      <w:r>
        <w:tab/>
      </w:r>
      <w:r w:rsidRPr="006B5499">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7">
    <w:p w14:paraId="6947953B" w14:textId="63186DC6" w:rsidR="009643B3" w:rsidRDefault="009643B3" w:rsidP="002519B3">
      <w:pPr>
        <w:pStyle w:val="Lbjegyzetszveg"/>
      </w:pPr>
      <w:r>
        <w:tab/>
      </w:r>
      <w:r w:rsidRPr="006B5499">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6" w:history="1">
        <w:r w:rsidRPr="003B6215">
          <w:rPr>
            <w:rStyle w:val="Hiperhivatkozs"/>
          </w:rPr>
          <w:t>http://www.stoa.org/epidoc/gl/latest/trans-linebreak.html</w:t>
        </w:r>
      </w:hyperlink>
      <w:r>
        <w:t>.)</w:t>
      </w:r>
    </w:p>
  </w:footnote>
  <w:footnote w:id="48">
    <w:p w14:paraId="7A34EE4B" w14:textId="387E95F6" w:rsidR="009643B3" w:rsidRDefault="009643B3" w:rsidP="002519B3">
      <w:pPr>
        <w:pStyle w:val="Lbjegyzetszveg"/>
      </w:pPr>
      <w:r>
        <w:tab/>
      </w:r>
      <w:r w:rsidRPr="006B5499">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7" w:history="1">
        <w:r w:rsidRPr="003B6215">
          <w:rPr>
            <w:rStyle w:val="Hiperhivatkozs"/>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8" w:history="1">
        <w:r w:rsidRPr="003B6215">
          <w:rPr>
            <w:rStyle w:val="Hiperhivatkozs"/>
          </w:rPr>
          <w:t>http://www.stoa.org/epidoc/gl/latest/trans-charactershighlighted.html</w:t>
        </w:r>
      </w:hyperlink>
      <w:r>
        <w:t>).</w:t>
      </w:r>
    </w:p>
  </w:footnote>
  <w:footnote w:id="49">
    <w:p w14:paraId="5BA6A8BB" w14:textId="3E3EA93C" w:rsidR="009643B3" w:rsidRDefault="009643B3" w:rsidP="002519B3">
      <w:pPr>
        <w:pStyle w:val="Lbjegyzetszveg"/>
      </w:pPr>
      <w:r>
        <w:tab/>
      </w:r>
      <w:r w:rsidRPr="006B5499">
        <w:rPr>
          <w:rStyle w:val="Lbjegyzet-hivatkozs"/>
        </w:rPr>
        <w:footnoteRef/>
      </w:r>
      <w:r>
        <w:tab/>
        <w:t xml:space="preserve">Although the TEI guidelines </w:t>
      </w:r>
      <w:r w:rsidRPr="00E24F87">
        <w:rPr>
          <w:noProof/>
        </w:rPr>
        <w:t>(</w:t>
      </w:r>
      <w:hyperlink r:id="rId19" w:anchor="WDWMEG" w:history="1">
        <w:r w:rsidRPr="003B6215">
          <w:rPr>
            <w:rStyle w:val="Hiperhivatkozs"/>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50">
    <w:p w14:paraId="1B9197EE" w14:textId="37DB53B4" w:rsidR="009643B3" w:rsidRDefault="009643B3">
      <w:pPr>
        <w:pStyle w:val="Lbjegyzetszveg"/>
      </w:pPr>
      <w:r>
        <w:tab/>
      </w:r>
      <w:r w:rsidRPr="006B5499">
        <w:rPr>
          <w:rStyle w:val="Lbjegyzet-hivatkozs"/>
        </w:rPr>
        <w:footnoteRef/>
      </w:r>
      <w:r>
        <w:tab/>
      </w:r>
      <w:hyperlink r:id="rId20" w:history="1">
        <w:r w:rsidRPr="003B6215">
          <w:rPr>
            <w:rStyle w:val="Hiperhivatkozs"/>
          </w:rPr>
          <w:t>https://opentheso.huma-num.fr/opentheso/?idc=84154&amp;idt=th347</w:t>
        </w:r>
      </w:hyperlink>
    </w:p>
  </w:footnote>
  <w:footnote w:id="51">
    <w:p w14:paraId="041FE0E7" w14:textId="13D90067" w:rsidR="009643B3" w:rsidRDefault="009643B3">
      <w:pPr>
        <w:pStyle w:val="Lbjegyzetszveg"/>
      </w:pPr>
      <w:r>
        <w:tab/>
      </w:r>
      <w:r w:rsidRPr="006B5499">
        <w:rPr>
          <w:rStyle w:val="Lbjegyzet-hivatkozs"/>
        </w:rPr>
        <w:footnoteRef/>
      </w:r>
      <w:r>
        <w:tab/>
      </w:r>
      <w:hyperlink r:id="rId21" w:history="1">
        <w:r w:rsidRPr="003B6215">
          <w:rPr>
            <w:rStyle w:val="Hiperhivatkozs"/>
          </w:rPr>
          <w:t>https://opentheso.huma-num.fr/opentheso/?idc=84156&amp;idt=th347</w:t>
        </w:r>
      </w:hyperlink>
    </w:p>
  </w:footnote>
  <w:footnote w:id="52">
    <w:p w14:paraId="23A406F2" w14:textId="519ED1E2" w:rsidR="009643B3" w:rsidRDefault="009643B3" w:rsidP="002519B3">
      <w:pPr>
        <w:pStyle w:val="Lbjegyzetszveg"/>
      </w:pPr>
      <w:r>
        <w:tab/>
      </w:r>
      <w:r w:rsidRPr="006B5499">
        <w:rPr>
          <w:rStyle w:val="Lbjegyzet-hivatkozs"/>
        </w:rPr>
        <w:footnoteRef/>
      </w:r>
      <w:r>
        <w:tab/>
        <w:t xml:space="preserve">See </w:t>
      </w:r>
      <w:hyperlink r:id="rId22" w:history="1">
        <w:r w:rsidRPr="003B6215">
          <w:rPr>
            <w:rStyle w:val="Hiperhivatkozs"/>
          </w:rPr>
          <w:t>https://wiki.tei-c.org/index.php/XML_Whitespace</w:t>
        </w:r>
      </w:hyperlink>
      <w:r>
        <w:t xml:space="preserve"> for a more detailed discussion of white space in XML.</w:t>
      </w:r>
    </w:p>
  </w:footnote>
  <w:footnote w:id="53">
    <w:p w14:paraId="66AB32CD" w14:textId="77777777" w:rsidR="009643B3" w:rsidRDefault="009643B3" w:rsidP="002519B3">
      <w:pPr>
        <w:pStyle w:val="Lbjegyzetszveg"/>
      </w:pPr>
      <w:r>
        <w:tab/>
      </w:r>
      <w:r w:rsidRPr="006B5499">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4">
    <w:p w14:paraId="41A7C6D2" w14:textId="77777777" w:rsidR="009643B3" w:rsidRDefault="009643B3" w:rsidP="002519B3">
      <w:pPr>
        <w:pStyle w:val="Lbjegyzetszveg"/>
      </w:pPr>
      <w:r>
        <w:tab/>
      </w:r>
      <w:r w:rsidRPr="006B5499">
        <w:rPr>
          <w:rStyle w:val="Lbjegyzet-hivatkozs"/>
        </w:rPr>
        <w:footnoteRef/>
      </w:r>
      <w:r>
        <w:tab/>
        <w:t>If you feel your translation needs any further markup, please consult the authors of the Guide and the project’s XML-TEI Data Manager.</w:t>
      </w:r>
    </w:p>
  </w:footnote>
  <w:footnote w:id="55">
    <w:p w14:paraId="5C832AD9" w14:textId="3DF18421" w:rsidR="009643B3" w:rsidRDefault="009643B3" w:rsidP="002519B3">
      <w:pPr>
        <w:pStyle w:val="Lbjegyzetszveg"/>
      </w:pPr>
      <w:r>
        <w:tab/>
      </w:r>
      <w:r w:rsidRPr="006B5499">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6">
    <w:p w14:paraId="2F0FA864" w14:textId="00BA86A0" w:rsidR="009643B3" w:rsidRDefault="009643B3" w:rsidP="002519B3">
      <w:pPr>
        <w:pStyle w:val="Lbjegyzetszveg"/>
      </w:pPr>
      <w:r>
        <w:tab/>
      </w:r>
      <w:r w:rsidRPr="006B5499">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7">
    <w:p w14:paraId="06BBCAD7" w14:textId="683FCF09" w:rsidR="009643B3" w:rsidRDefault="009643B3" w:rsidP="002519B3">
      <w:pPr>
        <w:pStyle w:val="Lbjegyzetszveg"/>
      </w:pPr>
      <w:r>
        <w:tab/>
      </w:r>
      <w:r w:rsidRPr="006B5499">
        <w:rPr>
          <w:rStyle w:val="Lbjegyzet-hivatkozs"/>
        </w:rPr>
        <w:footnoteRef/>
      </w:r>
      <w:r>
        <w:tab/>
      </w:r>
      <w:hyperlink r:id="rId23" w:history="1">
        <w:r w:rsidRPr="003B6215">
          <w:rPr>
            <w:rStyle w:val="Hiperhivatkozs"/>
          </w:rPr>
          <w:t>https://iso639-3.sil.org/</w:t>
        </w:r>
      </w:hyperlink>
    </w:p>
  </w:footnote>
  <w:footnote w:id="58">
    <w:p w14:paraId="6D614AA8" w14:textId="61794754" w:rsidR="009643B3" w:rsidRDefault="009643B3" w:rsidP="002519B3">
      <w:pPr>
        <w:pStyle w:val="Lbjegyzetszveg"/>
        <w:rPr>
          <w:b/>
        </w:rPr>
      </w:pPr>
      <w:r>
        <w:tab/>
      </w:r>
      <w:r w:rsidRPr="006B5499">
        <w:rPr>
          <w:rStyle w:val="Lbjegyzet-hivatkozs"/>
        </w:rPr>
        <w:footnoteRef/>
      </w:r>
      <w:r>
        <w:tab/>
      </w:r>
      <w:hyperlink r:id="rId24" w:history="1">
        <w:r w:rsidRPr="003B6215">
          <w:rPr>
            <w:rStyle w:val="Hiperhivatkozs"/>
          </w:rPr>
          <w:t>https://en.wikipedia.org/wiki/ISO_15924</w:t>
        </w:r>
      </w:hyperlink>
    </w:p>
  </w:footnote>
  <w:footnote w:id="59">
    <w:p w14:paraId="487A03D8" w14:textId="78D2F62D" w:rsidR="009643B3" w:rsidRDefault="009643B3" w:rsidP="002519B3">
      <w:pPr>
        <w:pStyle w:val="Lbjegyzetszveg"/>
      </w:pPr>
      <w:r>
        <w:tab/>
      </w:r>
      <w:r w:rsidRPr="006B5499">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0">
    <w:p w14:paraId="0BF25634" w14:textId="09D7C6D2" w:rsidR="009643B3" w:rsidRDefault="009643B3" w:rsidP="002519B3">
      <w:pPr>
        <w:pStyle w:val="Lbjegyzetszveg"/>
      </w:pPr>
      <w:r>
        <w:tab/>
      </w:r>
      <w:r w:rsidRPr="006B5499">
        <w:rPr>
          <w:rStyle w:val="Lbjegyzet-hivatkozs"/>
        </w:rPr>
        <w:footnoteRef/>
      </w:r>
      <w:r>
        <w:tab/>
        <w:t xml:space="preserve">Our personal identifiers are available at </w:t>
      </w:r>
      <w:hyperlink r:id="rId25" w:history="1">
        <w:r w:rsidRPr="00A46F02">
          <w:rPr>
            <w:rStyle w:val="Hiperhivatkozs"/>
          </w:rPr>
          <w:t>https://github.com/erc-dharma/project-documentation/blob/master/DHARMA_idListMembers_v01.xml</w:t>
        </w:r>
      </w:hyperlink>
    </w:p>
  </w:footnote>
  <w:footnote w:id="61">
    <w:p w14:paraId="6AE1CF79" w14:textId="59D6E7DE" w:rsidR="009643B3" w:rsidRDefault="009643B3" w:rsidP="002519B3">
      <w:pPr>
        <w:pStyle w:val="Lbjegyzetszveg"/>
      </w:pPr>
      <w:r>
        <w:tab/>
      </w:r>
      <w:r w:rsidRPr="006B5499">
        <w:rPr>
          <w:rStyle w:val="Lbjegyzet-hivatkozs"/>
        </w:rPr>
        <w:footnoteRef/>
      </w:r>
      <w:r>
        <w:tab/>
        <w:t xml:space="preserve">Our personal identifiers are available at </w:t>
      </w:r>
      <w:hyperlink r:id="rId26" w:history="1">
        <w:r w:rsidRPr="003B6215">
          <w:rPr>
            <w:rStyle w:val="Hiperhivatkozs"/>
          </w:rPr>
          <w:t>https://github.com/erc-dharma/project-documentation/blob/master/DHARMA_IdListMembers_v01.xml</w:t>
        </w:r>
      </w:hyperlink>
    </w:p>
  </w:footnote>
  <w:footnote w:id="62">
    <w:p w14:paraId="73E132D7" w14:textId="17EA7014" w:rsidR="009643B3" w:rsidRDefault="009643B3" w:rsidP="002519B3">
      <w:pPr>
        <w:pStyle w:val="Lbjegyzetszveg"/>
      </w:pPr>
      <w:r>
        <w:tab/>
      </w:r>
      <w:r w:rsidRPr="006B5499">
        <w:rPr>
          <w:rStyle w:val="Lbjegyzet-hivatkozs"/>
        </w:rPr>
        <w:footnoteRef/>
      </w:r>
      <w:r>
        <w:tab/>
        <w:t xml:space="preserve">Available under </w:t>
      </w:r>
      <w:hyperlink r:id="rId27" w:history="1">
        <w:r w:rsidRPr="003B6215">
          <w:rPr>
            <w:rStyle w:val="Hiperhivatkozs"/>
          </w:rPr>
          <w:t>https://github.com/erc-dharma/project-documentation/tree/master/templates</w:t>
        </w:r>
      </w:hyperlink>
    </w:p>
  </w:footnote>
  <w:footnote w:id="63">
    <w:p w14:paraId="216852E0" w14:textId="77777777" w:rsidR="009643B3" w:rsidRDefault="009643B3" w:rsidP="002519B3">
      <w:pPr>
        <w:pStyle w:val="Lbjegyzetszveg"/>
      </w:pPr>
      <w:r>
        <w:tab/>
      </w:r>
      <w:r w:rsidRPr="006B5499">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4">
    <w:p w14:paraId="3A401D16" w14:textId="4AF019A5" w:rsidR="009643B3" w:rsidRDefault="009643B3" w:rsidP="002519B3">
      <w:pPr>
        <w:pStyle w:val="Lbjegyzetszveg"/>
      </w:pPr>
      <w:r>
        <w:tab/>
      </w:r>
      <w:r w:rsidRPr="006B5499">
        <w:rPr>
          <w:rStyle w:val="Lbjegyzet-hivatkozs"/>
        </w:rPr>
        <w:footnoteRef/>
      </w:r>
      <w:r>
        <w:tab/>
        <w:t xml:space="preserve">Our personal identifiers are available at </w:t>
      </w:r>
      <w:hyperlink r:id="rId28" w:history="1">
        <w:r w:rsidRPr="003B6215">
          <w:rPr>
            <w:rStyle w:val="Hiperhivatkozs"/>
          </w:rPr>
          <w:t>https://github.com/erc-dharma/project-documentation/blob/master/DHARMA_IdListMembers_v01.xml</w:t>
        </w:r>
      </w:hyperlink>
    </w:p>
  </w:footnote>
  <w:footnote w:id="65">
    <w:p w14:paraId="48A8BA4C" w14:textId="77777777" w:rsidR="009643B3" w:rsidRDefault="009643B3" w:rsidP="002519B3">
      <w:pPr>
        <w:pStyle w:val="Lbjegyzetszveg"/>
      </w:pPr>
      <w:r>
        <w:tab/>
      </w:r>
      <w:r w:rsidRPr="006B5499">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6">
    <w:p w14:paraId="0BFFBF44" w14:textId="77777777" w:rsidR="009643B3" w:rsidRDefault="009643B3" w:rsidP="002519B3">
      <w:pPr>
        <w:pStyle w:val="Lbjegyzetszveg"/>
      </w:pPr>
      <w:r>
        <w:tab/>
      </w:r>
      <w:r w:rsidRPr="006B5499">
        <w:rPr>
          <w:rStyle w:val="Lbjegyzet-hivatkozs"/>
        </w:rPr>
        <w:footnoteRef/>
      </w:r>
      <w:r>
        <w:tab/>
        <w:t>Two iterations of | [U+007C Vertical Line], not a ‖ double vertical bar character.</w:t>
      </w:r>
    </w:p>
  </w:footnote>
  <w:footnote w:id="67">
    <w:p w14:paraId="6D595C62" w14:textId="77777777" w:rsidR="009643B3" w:rsidRDefault="009643B3" w:rsidP="002519B3">
      <w:pPr>
        <w:pStyle w:val="Lbjegyzetszveg"/>
      </w:pPr>
      <w:r>
        <w:tab/>
      </w:r>
      <w:r w:rsidRPr="006B5499">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8">
    <w:p w14:paraId="1839FCC9" w14:textId="77777777" w:rsidR="009643B3" w:rsidRDefault="009643B3" w:rsidP="002519B3">
      <w:pPr>
        <w:pStyle w:val="Lbjegyzetszveg"/>
      </w:pPr>
      <w:r>
        <w:tab/>
      </w:r>
      <w:r w:rsidRPr="006B5499">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9">
    <w:p w14:paraId="03A37521" w14:textId="23D9EC76" w:rsidR="009643B3" w:rsidRDefault="009643B3" w:rsidP="002519B3">
      <w:pPr>
        <w:pStyle w:val="Lbjegyzetszveg"/>
      </w:pPr>
      <w:r>
        <w:tab/>
      </w:r>
      <w:r w:rsidRPr="006B5499">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0">
    <w:p w14:paraId="30D118C1" w14:textId="1713EFFA" w:rsidR="009643B3" w:rsidRDefault="009643B3" w:rsidP="002519B3">
      <w:pPr>
        <w:pStyle w:val="Lbjegyzetszveg"/>
      </w:pPr>
      <w:r>
        <w:tab/>
      </w:r>
      <w:r w:rsidRPr="006B5499">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1">
    <w:p w14:paraId="60AF6C91" w14:textId="178FC84C" w:rsidR="009643B3" w:rsidRDefault="009643B3" w:rsidP="002519B3">
      <w:pPr>
        <w:pStyle w:val="Lbjegyzetszveg"/>
      </w:pPr>
      <w:r>
        <w:tab/>
      </w:r>
      <w:r w:rsidRPr="006B5499">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2">
    <w:p w14:paraId="70796AD0" w14:textId="68F3D08D" w:rsidR="009643B3" w:rsidRDefault="009643B3" w:rsidP="007245BB">
      <w:pPr>
        <w:pStyle w:val="Lbjegyzetszveg"/>
      </w:pPr>
      <w:r>
        <w:tab/>
      </w:r>
      <w:r w:rsidRPr="006B5499">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3">
    <w:p w14:paraId="1CD79ED2" w14:textId="77777777" w:rsidR="009643B3" w:rsidRDefault="009643B3" w:rsidP="002519B3">
      <w:pPr>
        <w:pStyle w:val="Lbjegyzetszveg"/>
      </w:pPr>
      <w:r>
        <w:tab/>
      </w:r>
      <w:r w:rsidRPr="006B5499">
        <w:rPr>
          <w:rStyle w:val="Lbjegyzet-hivatkozs"/>
        </w:rPr>
        <w:footnoteRef/>
      </w:r>
      <w:r>
        <w:tab/>
        <w:t>All lines contain 11 syllables, but the rhythm of the odd lines is different from the rhythm of the even lines.</w:t>
      </w:r>
    </w:p>
  </w:footnote>
  <w:footnote w:id="74">
    <w:p w14:paraId="16F4A254" w14:textId="77777777" w:rsidR="009643B3" w:rsidRDefault="009643B3" w:rsidP="002519B3">
      <w:pPr>
        <w:pStyle w:val="Lbjegyzetszveg"/>
      </w:pPr>
      <w:r>
        <w:tab/>
      </w:r>
      <w:r w:rsidRPr="006B5499">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5">
    <w:p w14:paraId="4204214B" w14:textId="30BFEDF4" w:rsidR="009643B3" w:rsidRDefault="009643B3" w:rsidP="002519B3">
      <w:pPr>
        <w:pStyle w:val="Lbjegyzetszveg"/>
      </w:pPr>
      <w:r>
        <w:tab/>
      </w:r>
      <w:r w:rsidRPr="006B5499">
        <w:rPr>
          <w:rStyle w:val="Lbjegyzet-hivatkozs"/>
        </w:rPr>
        <w:footnoteRef/>
      </w:r>
      <w:r>
        <w:tab/>
        <w:t xml:space="preserve">If the whole of a stanza matches this template, do not classify it as </w:t>
      </w:r>
      <w:r w:rsidRPr="00BE1CA8">
        <w:rPr>
          <w:rStyle w:val="Foreign"/>
        </w:rPr>
        <w:t>aupacchandasika</w:t>
      </w:r>
      <w:r>
        <w:t>.</w:t>
      </w:r>
    </w:p>
  </w:footnote>
  <w:footnote w:id="76">
    <w:p w14:paraId="4DD722E8" w14:textId="1F8FC977" w:rsidR="009643B3" w:rsidRDefault="009643B3" w:rsidP="007245BB">
      <w:pPr>
        <w:pStyle w:val="Lbjegyzetszveg"/>
      </w:pPr>
      <w:r>
        <w:tab/>
      </w:r>
      <w:r w:rsidRPr="006B5499">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7">
    <w:p w14:paraId="243C827B" w14:textId="652919DF" w:rsidR="009643B3" w:rsidRDefault="009643B3" w:rsidP="007245BB">
      <w:pPr>
        <w:pStyle w:val="Lbjegyzetszveg"/>
      </w:pPr>
      <w:r>
        <w:tab/>
      </w:r>
      <w:r w:rsidRPr="006B5499">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8">
    <w:p w14:paraId="406669B9" w14:textId="77777777" w:rsidR="009643B3" w:rsidRDefault="009643B3" w:rsidP="007245BB">
      <w:pPr>
        <w:pStyle w:val="Lbjegyzetszveg"/>
      </w:pPr>
      <w:r>
        <w:tab/>
      </w:r>
      <w:r w:rsidRPr="006B5499">
        <w:rPr>
          <w:rStyle w:val="Lbjegyzet-hivatkozs"/>
        </w:rPr>
        <w:footnoteRef/>
      </w:r>
      <w:r>
        <w:tab/>
        <w:t xml:space="preserve">Also known as </w:t>
      </w:r>
      <w:r w:rsidRPr="00BE1CA8">
        <w:rPr>
          <w:rStyle w:val="Foreign"/>
        </w:rPr>
        <w:t>vaṁśasthavila</w:t>
      </w:r>
      <w:r>
        <w:t>.</w:t>
      </w:r>
    </w:p>
  </w:footnote>
  <w:footnote w:id="79">
    <w:p w14:paraId="7BE1EDFC" w14:textId="22B21033" w:rsidR="009643B3" w:rsidRPr="00355C0B" w:rsidRDefault="009643B3">
      <w:pPr>
        <w:pStyle w:val="Lbjegyzetszveg"/>
      </w:pPr>
      <w:r>
        <w:tab/>
      </w:r>
      <w:r w:rsidRPr="006B5499">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80">
    <w:p w14:paraId="105299C9" w14:textId="77777777" w:rsidR="009643B3" w:rsidRDefault="009643B3" w:rsidP="002519B3">
      <w:pPr>
        <w:pStyle w:val="Lbjegyzetszveg"/>
      </w:pPr>
      <w:r>
        <w:tab/>
      </w:r>
      <w:r w:rsidRPr="006B5499">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81">
    <w:p w14:paraId="4BE26699" w14:textId="77777777" w:rsidR="009643B3" w:rsidRDefault="009643B3" w:rsidP="002519B3">
      <w:pPr>
        <w:pStyle w:val="Lbjegyzetszveg"/>
      </w:pPr>
      <w:r>
        <w:tab/>
      </w:r>
      <w:r w:rsidRPr="006B5499">
        <w:rPr>
          <w:rStyle w:val="Lbjegyzet-hivatkozs"/>
        </w:rPr>
        <w:footnoteRef/>
      </w:r>
      <w:r>
        <w:tab/>
        <w:t xml:space="preserve">The caesura in </w:t>
      </w:r>
      <w:r w:rsidRPr="00BE1CA8">
        <w:rPr>
          <w:rStyle w:val="Foreign"/>
        </w:rPr>
        <w:t>pr̥thvī</w:t>
      </w:r>
      <w:r>
        <w:t xml:space="preserve"> is not observed by all poets.</w:t>
      </w:r>
    </w:p>
  </w:footnote>
  <w:footnote w:id="82">
    <w:p w14:paraId="0C2BED85" w14:textId="609DA24D" w:rsidR="009643B3" w:rsidRPr="00355C0B" w:rsidRDefault="009643B3">
      <w:pPr>
        <w:pStyle w:val="Lbjegyzetszveg"/>
      </w:pPr>
      <w:r>
        <w:tab/>
      </w:r>
      <w:r w:rsidRPr="006B5499">
        <w:rPr>
          <w:rStyle w:val="Lbjegyzet-hivatkozs"/>
        </w:rPr>
        <w:footnoteRef/>
      </w:r>
      <w:r>
        <w:tab/>
      </w:r>
      <w:r w:rsidRPr="00D955CA">
        <w:t xml:space="preserve">Called </w:t>
      </w:r>
      <w:r w:rsidRPr="00D955CA">
        <w:rPr>
          <w:rStyle w:val="Foreign"/>
        </w:rPr>
        <w:t>viśvalalita</w:t>
      </w:r>
      <w:r w:rsidRPr="00D955CA">
        <w:t xml:space="preserve"> in Old Javanese.</w:t>
      </w:r>
    </w:p>
  </w:footnote>
  <w:footnote w:id="83">
    <w:p w14:paraId="48B93D2F" w14:textId="3891BA8B" w:rsidR="009643B3" w:rsidRPr="00D955CA" w:rsidRDefault="009643B3">
      <w:pPr>
        <w:pStyle w:val="Lbjegyzetszveg"/>
      </w:pPr>
      <w:r>
        <w:tab/>
      </w:r>
      <w:r w:rsidRPr="006B5499">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4">
    <w:p w14:paraId="63372360" w14:textId="614A4457" w:rsidR="009643B3" w:rsidRPr="00355C0B" w:rsidRDefault="009643B3">
      <w:pPr>
        <w:pStyle w:val="Lbjegyzetszveg"/>
      </w:pPr>
      <w:r>
        <w:tab/>
      </w:r>
      <w:r w:rsidRPr="006B5499">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5">
    <w:p w14:paraId="697EFAD2" w14:textId="16A7D333" w:rsidR="009643B3" w:rsidRDefault="009643B3">
      <w:pPr>
        <w:pStyle w:val="Lbjegyzetszveg"/>
      </w:pPr>
      <w:r>
        <w:tab/>
      </w:r>
      <w:r w:rsidRPr="006B5499">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6">
    <w:p w14:paraId="2F825771" w14:textId="7B244FF5" w:rsidR="009643B3" w:rsidRPr="00F11F32" w:rsidRDefault="009643B3">
      <w:pPr>
        <w:pStyle w:val="Lbjegyzetszveg"/>
      </w:pPr>
      <w:r>
        <w:tab/>
      </w:r>
      <w:r w:rsidRPr="006B5499">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7">
    <w:p w14:paraId="4786C65C" w14:textId="77777777" w:rsidR="009643B3" w:rsidRDefault="009643B3" w:rsidP="002519B3">
      <w:pPr>
        <w:pStyle w:val="Lbjegyzetszveg"/>
      </w:pPr>
      <w:r>
        <w:tab/>
      </w:r>
      <w:r w:rsidRPr="006B5499">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8">
    <w:p w14:paraId="18749BE7" w14:textId="77777777" w:rsidR="009643B3" w:rsidRDefault="009643B3" w:rsidP="002519B3">
      <w:pPr>
        <w:pStyle w:val="Lbjegyzetszveg"/>
      </w:pPr>
      <w:r>
        <w:tab/>
      </w:r>
      <w:r w:rsidRPr="006B5499">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9">
    <w:p w14:paraId="4C8DB6A6" w14:textId="77777777" w:rsidR="009643B3" w:rsidRDefault="009643B3" w:rsidP="002519B3">
      <w:pPr>
        <w:pStyle w:val="Lbjegyzetszveg"/>
      </w:pPr>
      <w:r>
        <w:tab/>
      </w:r>
      <w:r w:rsidRPr="006B5499">
        <w:rPr>
          <w:rStyle w:val="Lbjegyzet-hivatkozs"/>
        </w:rPr>
        <w:footnoteRef/>
      </w:r>
      <w:r>
        <w:tab/>
        <w:t xml:space="preserve">To be represented as </w:t>
      </w:r>
      <w:r w:rsidRPr="00BE1CA8">
        <w:rPr>
          <w:rStyle w:val="Foreign"/>
        </w:rPr>
        <w:t>ǝ:</w:t>
      </w:r>
      <w:r>
        <w:t xml:space="preserve"> as per TG §3.3.6.</w:t>
      </w:r>
    </w:p>
  </w:footnote>
  <w:footnote w:id="90">
    <w:p w14:paraId="73A4CDF3" w14:textId="462C8217" w:rsidR="009643B3" w:rsidRDefault="009643B3" w:rsidP="002519B3">
      <w:pPr>
        <w:pStyle w:val="Lbjegyzetszveg"/>
      </w:pPr>
      <w:r>
        <w:tab/>
      </w:r>
      <w:r w:rsidRPr="006B5499">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4"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9"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5"/>
  </w:num>
  <w:num w:numId="2">
    <w:abstractNumId w:val="3"/>
  </w:num>
  <w:num w:numId="3">
    <w:abstractNumId w:val="9"/>
  </w:num>
  <w:num w:numId="4">
    <w:abstractNumId w:val="1"/>
  </w:num>
  <w:num w:numId="5">
    <w:abstractNumId w:val="8"/>
  </w:num>
  <w:num w:numId="6">
    <w:abstractNumId w:val="10"/>
  </w:num>
  <w:num w:numId="7">
    <w:abstractNumId w:val="4"/>
  </w:num>
  <w:num w:numId="8">
    <w:abstractNumId w:val="11"/>
  </w:num>
  <w:num w:numId="9">
    <w:abstractNumId w:val="7"/>
  </w:num>
  <w:num w:numId="10">
    <w:abstractNumId w:val="2"/>
  </w:num>
  <w:num w:numId="11">
    <w:abstractNumId w:val="0"/>
  </w:num>
  <w:num w:numId="12">
    <w:abstractNumId w:val="6"/>
  </w:num>
  <w:num w:numId="13">
    <w:abstractNumId w:val="1"/>
  </w:num>
  <w:num w:numId="14">
    <w:abstractNumId w:val="1"/>
  </w:num>
  <w:num w:numId="15">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142FB"/>
    <w:rsid w:val="000161E6"/>
    <w:rsid w:val="00022690"/>
    <w:rsid w:val="00024BFF"/>
    <w:rsid w:val="00025303"/>
    <w:rsid w:val="00026D8D"/>
    <w:rsid w:val="00034950"/>
    <w:rsid w:val="00040B2F"/>
    <w:rsid w:val="00043915"/>
    <w:rsid w:val="00044CFB"/>
    <w:rsid w:val="0004544D"/>
    <w:rsid w:val="0004753D"/>
    <w:rsid w:val="00047E9A"/>
    <w:rsid w:val="00051701"/>
    <w:rsid w:val="00060C45"/>
    <w:rsid w:val="00061489"/>
    <w:rsid w:val="000623B2"/>
    <w:rsid w:val="00062C66"/>
    <w:rsid w:val="00070594"/>
    <w:rsid w:val="000725A4"/>
    <w:rsid w:val="00073D09"/>
    <w:rsid w:val="000745A0"/>
    <w:rsid w:val="00074E9C"/>
    <w:rsid w:val="00082F41"/>
    <w:rsid w:val="00083099"/>
    <w:rsid w:val="00086DD8"/>
    <w:rsid w:val="000931D1"/>
    <w:rsid w:val="00094A21"/>
    <w:rsid w:val="00095A6A"/>
    <w:rsid w:val="00095CCC"/>
    <w:rsid w:val="00097A6F"/>
    <w:rsid w:val="000A1304"/>
    <w:rsid w:val="000A421D"/>
    <w:rsid w:val="000A55B2"/>
    <w:rsid w:val="000A5DB8"/>
    <w:rsid w:val="000B047B"/>
    <w:rsid w:val="000B1132"/>
    <w:rsid w:val="000B26E4"/>
    <w:rsid w:val="000B2AFA"/>
    <w:rsid w:val="000B4450"/>
    <w:rsid w:val="000B7E7B"/>
    <w:rsid w:val="000C46BE"/>
    <w:rsid w:val="000C55B3"/>
    <w:rsid w:val="000C69C4"/>
    <w:rsid w:val="000D1ACC"/>
    <w:rsid w:val="000D443E"/>
    <w:rsid w:val="000D5073"/>
    <w:rsid w:val="000E1BB0"/>
    <w:rsid w:val="000E2953"/>
    <w:rsid w:val="000E6595"/>
    <w:rsid w:val="000E77DD"/>
    <w:rsid w:val="000E7CD4"/>
    <w:rsid w:val="000F011E"/>
    <w:rsid w:val="000F2AF9"/>
    <w:rsid w:val="000F3114"/>
    <w:rsid w:val="000F7351"/>
    <w:rsid w:val="000F7528"/>
    <w:rsid w:val="001001F6"/>
    <w:rsid w:val="0010288F"/>
    <w:rsid w:val="00102AA5"/>
    <w:rsid w:val="001079C3"/>
    <w:rsid w:val="00111256"/>
    <w:rsid w:val="001112AA"/>
    <w:rsid w:val="00112C6F"/>
    <w:rsid w:val="00113DD6"/>
    <w:rsid w:val="001142F2"/>
    <w:rsid w:val="001207D5"/>
    <w:rsid w:val="00122C47"/>
    <w:rsid w:val="00123C5C"/>
    <w:rsid w:val="00123D70"/>
    <w:rsid w:val="00123FF7"/>
    <w:rsid w:val="001240A6"/>
    <w:rsid w:val="001243A1"/>
    <w:rsid w:val="001250A0"/>
    <w:rsid w:val="00132DCD"/>
    <w:rsid w:val="001362F9"/>
    <w:rsid w:val="0013797B"/>
    <w:rsid w:val="00140B8F"/>
    <w:rsid w:val="001431A8"/>
    <w:rsid w:val="00143547"/>
    <w:rsid w:val="00143A4A"/>
    <w:rsid w:val="00144BB4"/>
    <w:rsid w:val="00150FD8"/>
    <w:rsid w:val="00161415"/>
    <w:rsid w:val="001649DA"/>
    <w:rsid w:val="001663CE"/>
    <w:rsid w:val="00167D32"/>
    <w:rsid w:val="00170855"/>
    <w:rsid w:val="001721C1"/>
    <w:rsid w:val="0017391C"/>
    <w:rsid w:val="00175FC3"/>
    <w:rsid w:val="00176A7C"/>
    <w:rsid w:val="00177FFC"/>
    <w:rsid w:val="00182913"/>
    <w:rsid w:val="00183969"/>
    <w:rsid w:val="00186975"/>
    <w:rsid w:val="00193CF2"/>
    <w:rsid w:val="00194541"/>
    <w:rsid w:val="00194C53"/>
    <w:rsid w:val="001A0A54"/>
    <w:rsid w:val="001A1D3C"/>
    <w:rsid w:val="001A239F"/>
    <w:rsid w:val="001A5981"/>
    <w:rsid w:val="001B00C1"/>
    <w:rsid w:val="001B469C"/>
    <w:rsid w:val="001B4C8D"/>
    <w:rsid w:val="001B5398"/>
    <w:rsid w:val="001B645B"/>
    <w:rsid w:val="001B68E2"/>
    <w:rsid w:val="001B761D"/>
    <w:rsid w:val="001C1063"/>
    <w:rsid w:val="001C7A33"/>
    <w:rsid w:val="001D3570"/>
    <w:rsid w:val="001D4EBC"/>
    <w:rsid w:val="001D5003"/>
    <w:rsid w:val="001D7D63"/>
    <w:rsid w:val="001D7FC9"/>
    <w:rsid w:val="001E133B"/>
    <w:rsid w:val="001E1C88"/>
    <w:rsid w:val="001E4B96"/>
    <w:rsid w:val="001F11CA"/>
    <w:rsid w:val="001F5F16"/>
    <w:rsid w:val="0020012B"/>
    <w:rsid w:val="00203C04"/>
    <w:rsid w:val="00203DC6"/>
    <w:rsid w:val="0020644F"/>
    <w:rsid w:val="0021054A"/>
    <w:rsid w:val="00211133"/>
    <w:rsid w:val="0021261A"/>
    <w:rsid w:val="00216AC5"/>
    <w:rsid w:val="00220572"/>
    <w:rsid w:val="00223CC6"/>
    <w:rsid w:val="002369B7"/>
    <w:rsid w:val="0024051C"/>
    <w:rsid w:val="002519B3"/>
    <w:rsid w:val="00251E0D"/>
    <w:rsid w:val="0025691E"/>
    <w:rsid w:val="00256EA7"/>
    <w:rsid w:val="002573BE"/>
    <w:rsid w:val="00257BE2"/>
    <w:rsid w:val="00257C8C"/>
    <w:rsid w:val="00263A70"/>
    <w:rsid w:val="00267571"/>
    <w:rsid w:val="00270CD8"/>
    <w:rsid w:val="00283D9F"/>
    <w:rsid w:val="00284D70"/>
    <w:rsid w:val="00285A84"/>
    <w:rsid w:val="00291A70"/>
    <w:rsid w:val="00291BAA"/>
    <w:rsid w:val="00294FDB"/>
    <w:rsid w:val="002A0737"/>
    <w:rsid w:val="002A1015"/>
    <w:rsid w:val="002A2387"/>
    <w:rsid w:val="002A24E4"/>
    <w:rsid w:val="002D1DE4"/>
    <w:rsid w:val="002D2C17"/>
    <w:rsid w:val="002E030E"/>
    <w:rsid w:val="002E2D39"/>
    <w:rsid w:val="002E3FB1"/>
    <w:rsid w:val="002E63C4"/>
    <w:rsid w:val="002E7083"/>
    <w:rsid w:val="002F0A0B"/>
    <w:rsid w:val="002F1369"/>
    <w:rsid w:val="002F1C97"/>
    <w:rsid w:val="002F2410"/>
    <w:rsid w:val="002F3B4E"/>
    <w:rsid w:val="002F4601"/>
    <w:rsid w:val="002F7CFA"/>
    <w:rsid w:val="00301DE3"/>
    <w:rsid w:val="00303844"/>
    <w:rsid w:val="00312DBC"/>
    <w:rsid w:val="003158FF"/>
    <w:rsid w:val="00324B69"/>
    <w:rsid w:val="0032551C"/>
    <w:rsid w:val="0033220F"/>
    <w:rsid w:val="0033246C"/>
    <w:rsid w:val="00333B39"/>
    <w:rsid w:val="00335EA3"/>
    <w:rsid w:val="0034193F"/>
    <w:rsid w:val="00346564"/>
    <w:rsid w:val="00346692"/>
    <w:rsid w:val="00352408"/>
    <w:rsid w:val="003548A6"/>
    <w:rsid w:val="00355C0B"/>
    <w:rsid w:val="00364120"/>
    <w:rsid w:val="00364A47"/>
    <w:rsid w:val="00371412"/>
    <w:rsid w:val="00371F9A"/>
    <w:rsid w:val="003756B2"/>
    <w:rsid w:val="00377CCF"/>
    <w:rsid w:val="003802C1"/>
    <w:rsid w:val="00387EA0"/>
    <w:rsid w:val="003906CC"/>
    <w:rsid w:val="00392FBF"/>
    <w:rsid w:val="00393FE2"/>
    <w:rsid w:val="00394B90"/>
    <w:rsid w:val="003A541C"/>
    <w:rsid w:val="003A5A77"/>
    <w:rsid w:val="003B3C1C"/>
    <w:rsid w:val="003B5E4F"/>
    <w:rsid w:val="003B680F"/>
    <w:rsid w:val="003B6D61"/>
    <w:rsid w:val="003C329F"/>
    <w:rsid w:val="003C3D87"/>
    <w:rsid w:val="003C41E9"/>
    <w:rsid w:val="003C75BD"/>
    <w:rsid w:val="003D04D3"/>
    <w:rsid w:val="003D0FD0"/>
    <w:rsid w:val="003D4C78"/>
    <w:rsid w:val="003D6A9F"/>
    <w:rsid w:val="003D7EA7"/>
    <w:rsid w:val="003E62E2"/>
    <w:rsid w:val="003E7BA2"/>
    <w:rsid w:val="003F08AC"/>
    <w:rsid w:val="003F2742"/>
    <w:rsid w:val="003F305B"/>
    <w:rsid w:val="003F3732"/>
    <w:rsid w:val="003F5E63"/>
    <w:rsid w:val="00403216"/>
    <w:rsid w:val="00404446"/>
    <w:rsid w:val="004068F0"/>
    <w:rsid w:val="004071B1"/>
    <w:rsid w:val="00407C03"/>
    <w:rsid w:val="0041246A"/>
    <w:rsid w:val="0041796B"/>
    <w:rsid w:val="004217C2"/>
    <w:rsid w:val="004328A8"/>
    <w:rsid w:val="00435F8C"/>
    <w:rsid w:val="004403A5"/>
    <w:rsid w:val="0044294E"/>
    <w:rsid w:val="0044366B"/>
    <w:rsid w:val="00443EAA"/>
    <w:rsid w:val="00446139"/>
    <w:rsid w:val="00450CC9"/>
    <w:rsid w:val="004512FD"/>
    <w:rsid w:val="0045140D"/>
    <w:rsid w:val="0045293E"/>
    <w:rsid w:val="0046000E"/>
    <w:rsid w:val="00461FC6"/>
    <w:rsid w:val="00464C07"/>
    <w:rsid w:val="004678DF"/>
    <w:rsid w:val="0047143C"/>
    <w:rsid w:val="004735D3"/>
    <w:rsid w:val="00482D20"/>
    <w:rsid w:val="00484A5D"/>
    <w:rsid w:val="00487280"/>
    <w:rsid w:val="004920E9"/>
    <w:rsid w:val="0049296B"/>
    <w:rsid w:val="0049640D"/>
    <w:rsid w:val="004A2E0A"/>
    <w:rsid w:val="004A54F9"/>
    <w:rsid w:val="004A716A"/>
    <w:rsid w:val="004B08F9"/>
    <w:rsid w:val="004B12DA"/>
    <w:rsid w:val="004B2434"/>
    <w:rsid w:val="004B6305"/>
    <w:rsid w:val="004B66AB"/>
    <w:rsid w:val="004B78EB"/>
    <w:rsid w:val="004C2A93"/>
    <w:rsid w:val="004C2E1A"/>
    <w:rsid w:val="004C74AA"/>
    <w:rsid w:val="004D145A"/>
    <w:rsid w:val="004D1F94"/>
    <w:rsid w:val="004D2E67"/>
    <w:rsid w:val="004D57C0"/>
    <w:rsid w:val="004E0F4A"/>
    <w:rsid w:val="004E103D"/>
    <w:rsid w:val="004E60B0"/>
    <w:rsid w:val="004F125D"/>
    <w:rsid w:val="004F36E5"/>
    <w:rsid w:val="004F4186"/>
    <w:rsid w:val="004F4805"/>
    <w:rsid w:val="004F4C63"/>
    <w:rsid w:val="004F5399"/>
    <w:rsid w:val="004F57A0"/>
    <w:rsid w:val="004F69EF"/>
    <w:rsid w:val="004F78E9"/>
    <w:rsid w:val="00501B99"/>
    <w:rsid w:val="00503032"/>
    <w:rsid w:val="00511ED0"/>
    <w:rsid w:val="00512B53"/>
    <w:rsid w:val="0051534D"/>
    <w:rsid w:val="00517325"/>
    <w:rsid w:val="00517D87"/>
    <w:rsid w:val="0052104C"/>
    <w:rsid w:val="005252F3"/>
    <w:rsid w:val="00530FCA"/>
    <w:rsid w:val="0053341E"/>
    <w:rsid w:val="005343B3"/>
    <w:rsid w:val="00542B51"/>
    <w:rsid w:val="00542B66"/>
    <w:rsid w:val="00543984"/>
    <w:rsid w:val="00543A88"/>
    <w:rsid w:val="0054433F"/>
    <w:rsid w:val="00547335"/>
    <w:rsid w:val="00547689"/>
    <w:rsid w:val="00552F5A"/>
    <w:rsid w:val="0055507A"/>
    <w:rsid w:val="00564A0C"/>
    <w:rsid w:val="0057218C"/>
    <w:rsid w:val="005746A1"/>
    <w:rsid w:val="00575BEF"/>
    <w:rsid w:val="00581CF1"/>
    <w:rsid w:val="00582A9C"/>
    <w:rsid w:val="00583211"/>
    <w:rsid w:val="00585B3C"/>
    <w:rsid w:val="00592239"/>
    <w:rsid w:val="00593A37"/>
    <w:rsid w:val="005955AE"/>
    <w:rsid w:val="005A0FAD"/>
    <w:rsid w:val="005A173B"/>
    <w:rsid w:val="005A3370"/>
    <w:rsid w:val="005B63D4"/>
    <w:rsid w:val="005C339A"/>
    <w:rsid w:val="005C3C3F"/>
    <w:rsid w:val="005C456B"/>
    <w:rsid w:val="005D2AC3"/>
    <w:rsid w:val="005D2B22"/>
    <w:rsid w:val="005D4F65"/>
    <w:rsid w:val="005E24B7"/>
    <w:rsid w:val="005E54AD"/>
    <w:rsid w:val="005F675A"/>
    <w:rsid w:val="00601B76"/>
    <w:rsid w:val="006024F5"/>
    <w:rsid w:val="00605CD1"/>
    <w:rsid w:val="0061037D"/>
    <w:rsid w:val="006110F5"/>
    <w:rsid w:val="006112BA"/>
    <w:rsid w:val="0061456A"/>
    <w:rsid w:val="00617FAB"/>
    <w:rsid w:val="0062102A"/>
    <w:rsid w:val="00621999"/>
    <w:rsid w:val="00624516"/>
    <w:rsid w:val="006354A9"/>
    <w:rsid w:val="006436FD"/>
    <w:rsid w:val="00644243"/>
    <w:rsid w:val="00644A27"/>
    <w:rsid w:val="00666EFF"/>
    <w:rsid w:val="00671BCB"/>
    <w:rsid w:val="006733B4"/>
    <w:rsid w:val="00675578"/>
    <w:rsid w:val="006762C0"/>
    <w:rsid w:val="00681126"/>
    <w:rsid w:val="00695285"/>
    <w:rsid w:val="00695748"/>
    <w:rsid w:val="006A05BF"/>
    <w:rsid w:val="006A77BF"/>
    <w:rsid w:val="006A7CCA"/>
    <w:rsid w:val="006B1C3C"/>
    <w:rsid w:val="006B29E3"/>
    <w:rsid w:val="006B5499"/>
    <w:rsid w:val="006C1611"/>
    <w:rsid w:val="006C5664"/>
    <w:rsid w:val="006D5583"/>
    <w:rsid w:val="006D6AD5"/>
    <w:rsid w:val="006E0F03"/>
    <w:rsid w:val="006E1074"/>
    <w:rsid w:val="006E2C5C"/>
    <w:rsid w:val="006E5B74"/>
    <w:rsid w:val="006E6496"/>
    <w:rsid w:val="006F0FAF"/>
    <w:rsid w:val="006F3B68"/>
    <w:rsid w:val="006F43BD"/>
    <w:rsid w:val="006F4840"/>
    <w:rsid w:val="00700EAD"/>
    <w:rsid w:val="00701662"/>
    <w:rsid w:val="00703543"/>
    <w:rsid w:val="00703F9E"/>
    <w:rsid w:val="0070755A"/>
    <w:rsid w:val="007148D7"/>
    <w:rsid w:val="007245BB"/>
    <w:rsid w:val="0072673D"/>
    <w:rsid w:val="00726C8B"/>
    <w:rsid w:val="007275F0"/>
    <w:rsid w:val="00727658"/>
    <w:rsid w:val="007346F4"/>
    <w:rsid w:val="00735B32"/>
    <w:rsid w:val="007402C8"/>
    <w:rsid w:val="00742BC0"/>
    <w:rsid w:val="007475BA"/>
    <w:rsid w:val="007513DE"/>
    <w:rsid w:val="00760457"/>
    <w:rsid w:val="00760C60"/>
    <w:rsid w:val="00760FB1"/>
    <w:rsid w:val="007611CD"/>
    <w:rsid w:val="00767209"/>
    <w:rsid w:val="00772317"/>
    <w:rsid w:val="00777B90"/>
    <w:rsid w:val="00780A5D"/>
    <w:rsid w:val="007859E3"/>
    <w:rsid w:val="00786A51"/>
    <w:rsid w:val="00787182"/>
    <w:rsid w:val="00792581"/>
    <w:rsid w:val="00792A73"/>
    <w:rsid w:val="0079360D"/>
    <w:rsid w:val="00796BEE"/>
    <w:rsid w:val="007A3AE5"/>
    <w:rsid w:val="007A4E63"/>
    <w:rsid w:val="007B25A7"/>
    <w:rsid w:val="007B3E42"/>
    <w:rsid w:val="007B52A3"/>
    <w:rsid w:val="007C2BAA"/>
    <w:rsid w:val="007D0E86"/>
    <w:rsid w:val="007D7C37"/>
    <w:rsid w:val="007E3164"/>
    <w:rsid w:val="007F02C3"/>
    <w:rsid w:val="007F33EF"/>
    <w:rsid w:val="007F3E53"/>
    <w:rsid w:val="007F3F01"/>
    <w:rsid w:val="00800562"/>
    <w:rsid w:val="00802BA9"/>
    <w:rsid w:val="008046D1"/>
    <w:rsid w:val="00817FFE"/>
    <w:rsid w:val="0082156E"/>
    <w:rsid w:val="0082423C"/>
    <w:rsid w:val="0082435F"/>
    <w:rsid w:val="00824ABF"/>
    <w:rsid w:val="008312DA"/>
    <w:rsid w:val="00832123"/>
    <w:rsid w:val="008322E1"/>
    <w:rsid w:val="00836F9C"/>
    <w:rsid w:val="00837BA5"/>
    <w:rsid w:val="00842BEA"/>
    <w:rsid w:val="00847076"/>
    <w:rsid w:val="00847D8D"/>
    <w:rsid w:val="00850812"/>
    <w:rsid w:val="008525C6"/>
    <w:rsid w:val="00853D09"/>
    <w:rsid w:val="00857B48"/>
    <w:rsid w:val="008608D1"/>
    <w:rsid w:val="00860A9D"/>
    <w:rsid w:val="00866C8A"/>
    <w:rsid w:val="00871865"/>
    <w:rsid w:val="0087192F"/>
    <w:rsid w:val="00871D92"/>
    <w:rsid w:val="0087638F"/>
    <w:rsid w:val="00876E54"/>
    <w:rsid w:val="008840DC"/>
    <w:rsid w:val="008854E1"/>
    <w:rsid w:val="008859DD"/>
    <w:rsid w:val="00886097"/>
    <w:rsid w:val="008876BA"/>
    <w:rsid w:val="008876C7"/>
    <w:rsid w:val="00891E20"/>
    <w:rsid w:val="00894E6E"/>
    <w:rsid w:val="00895A8E"/>
    <w:rsid w:val="00897895"/>
    <w:rsid w:val="008A501C"/>
    <w:rsid w:val="008A7C27"/>
    <w:rsid w:val="008B594C"/>
    <w:rsid w:val="008C4BD1"/>
    <w:rsid w:val="008D294D"/>
    <w:rsid w:val="008D585D"/>
    <w:rsid w:val="008D7B37"/>
    <w:rsid w:val="008E0792"/>
    <w:rsid w:val="008E1B4C"/>
    <w:rsid w:val="008E1E02"/>
    <w:rsid w:val="008E24A9"/>
    <w:rsid w:val="008E30C0"/>
    <w:rsid w:val="008E6CB2"/>
    <w:rsid w:val="008F068A"/>
    <w:rsid w:val="008F3C3F"/>
    <w:rsid w:val="008F5492"/>
    <w:rsid w:val="008F5CA4"/>
    <w:rsid w:val="00900BF7"/>
    <w:rsid w:val="009023B1"/>
    <w:rsid w:val="00902FF6"/>
    <w:rsid w:val="0090375D"/>
    <w:rsid w:val="00905410"/>
    <w:rsid w:val="00907FC8"/>
    <w:rsid w:val="009119AC"/>
    <w:rsid w:val="00912664"/>
    <w:rsid w:val="00912CDD"/>
    <w:rsid w:val="00913831"/>
    <w:rsid w:val="00920964"/>
    <w:rsid w:val="00920D08"/>
    <w:rsid w:val="00926006"/>
    <w:rsid w:val="00926092"/>
    <w:rsid w:val="009279F6"/>
    <w:rsid w:val="009305F9"/>
    <w:rsid w:val="00932FC8"/>
    <w:rsid w:val="009337FE"/>
    <w:rsid w:val="00934AD5"/>
    <w:rsid w:val="00934E01"/>
    <w:rsid w:val="00935813"/>
    <w:rsid w:val="009368D1"/>
    <w:rsid w:val="009407D8"/>
    <w:rsid w:val="00940A9B"/>
    <w:rsid w:val="00941FC9"/>
    <w:rsid w:val="009430EC"/>
    <w:rsid w:val="009445B4"/>
    <w:rsid w:val="0094785D"/>
    <w:rsid w:val="009505BE"/>
    <w:rsid w:val="00951194"/>
    <w:rsid w:val="009633E9"/>
    <w:rsid w:val="009643B3"/>
    <w:rsid w:val="00965B4E"/>
    <w:rsid w:val="00970055"/>
    <w:rsid w:val="009713F4"/>
    <w:rsid w:val="00972854"/>
    <w:rsid w:val="00974842"/>
    <w:rsid w:val="009803C2"/>
    <w:rsid w:val="0098269A"/>
    <w:rsid w:val="00987CEC"/>
    <w:rsid w:val="00991C8A"/>
    <w:rsid w:val="009A1A4A"/>
    <w:rsid w:val="009A26BC"/>
    <w:rsid w:val="009A4485"/>
    <w:rsid w:val="009A6168"/>
    <w:rsid w:val="009B6873"/>
    <w:rsid w:val="009C67A8"/>
    <w:rsid w:val="009C74BE"/>
    <w:rsid w:val="009D3F9D"/>
    <w:rsid w:val="009D6CED"/>
    <w:rsid w:val="009F22EB"/>
    <w:rsid w:val="009F2799"/>
    <w:rsid w:val="009F585E"/>
    <w:rsid w:val="009F5B97"/>
    <w:rsid w:val="00A01BA1"/>
    <w:rsid w:val="00A15C19"/>
    <w:rsid w:val="00A21B99"/>
    <w:rsid w:val="00A23873"/>
    <w:rsid w:val="00A25C50"/>
    <w:rsid w:val="00A25D88"/>
    <w:rsid w:val="00A30A7D"/>
    <w:rsid w:val="00A3613C"/>
    <w:rsid w:val="00A40FB9"/>
    <w:rsid w:val="00A45C53"/>
    <w:rsid w:val="00A61239"/>
    <w:rsid w:val="00A67081"/>
    <w:rsid w:val="00A77327"/>
    <w:rsid w:val="00A843B0"/>
    <w:rsid w:val="00A849C7"/>
    <w:rsid w:val="00A91479"/>
    <w:rsid w:val="00A938E4"/>
    <w:rsid w:val="00AA170B"/>
    <w:rsid w:val="00AA2B07"/>
    <w:rsid w:val="00AA796A"/>
    <w:rsid w:val="00AA7B2B"/>
    <w:rsid w:val="00AB1EB2"/>
    <w:rsid w:val="00AB6AAB"/>
    <w:rsid w:val="00AC3DB3"/>
    <w:rsid w:val="00AC54D6"/>
    <w:rsid w:val="00AC6975"/>
    <w:rsid w:val="00AC7B80"/>
    <w:rsid w:val="00AD0920"/>
    <w:rsid w:val="00AD56A0"/>
    <w:rsid w:val="00AD797B"/>
    <w:rsid w:val="00AE1029"/>
    <w:rsid w:val="00AE1C19"/>
    <w:rsid w:val="00AE23C3"/>
    <w:rsid w:val="00AE5296"/>
    <w:rsid w:val="00AF0DEA"/>
    <w:rsid w:val="00AF17D6"/>
    <w:rsid w:val="00AF2DF5"/>
    <w:rsid w:val="00AF3CB1"/>
    <w:rsid w:val="00AF4934"/>
    <w:rsid w:val="00AF54D4"/>
    <w:rsid w:val="00AF7A33"/>
    <w:rsid w:val="00AF7C48"/>
    <w:rsid w:val="00B015E6"/>
    <w:rsid w:val="00B115F2"/>
    <w:rsid w:val="00B134CA"/>
    <w:rsid w:val="00B143AA"/>
    <w:rsid w:val="00B22A90"/>
    <w:rsid w:val="00B2626B"/>
    <w:rsid w:val="00B26C65"/>
    <w:rsid w:val="00B30777"/>
    <w:rsid w:val="00B30F6E"/>
    <w:rsid w:val="00B31102"/>
    <w:rsid w:val="00B3351B"/>
    <w:rsid w:val="00B34641"/>
    <w:rsid w:val="00B36E2E"/>
    <w:rsid w:val="00B44F11"/>
    <w:rsid w:val="00B45DBE"/>
    <w:rsid w:val="00B46E76"/>
    <w:rsid w:val="00B53AB0"/>
    <w:rsid w:val="00B62580"/>
    <w:rsid w:val="00B63A76"/>
    <w:rsid w:val="00B63AD1"/>
    <w:rsid w:val="00B670B4"/>
    <w:rsid w:val="00B706F5"/>
    <w:rsid w:val="00B72C12"/>
    <w:rsid w:val="00B734FA"/>
    <w:rsid w:val="00B74614"/>
    <w:rsid w:val="00B75B92"/>
    <w:rsid w:val="00B802DC"/>
    <w:rsid w:val="00B81CD5"/>
    <w:rsid w:val="00B848C5"/>
    <w:rsid w:val="00B91555"/>
    <w:rsid w:val="00BA13EC"/>
    <w:rsid w:val="00BA2FFB"/>
    <w:rsid w:val="00BA4DF0"/>
    <w:rsid w:val="00BA71E4"/>
    <w:rsid w:val="00BB504D"/>
    <w:rsid w:val="00BC4ADB"/>
    <w:rsid w:val="00BC56FB"/>
    <w:rsid w:val="00BD08CD"/>
    <w:rsid w:val="00BD4ADC"/>
    <w:rsid w:val="00BE1CA8"/>
    <w:rsid w:val="00BE45D5"/>
    <w:rsid w:val="00BE6C7C"/>
    <w:rsid w:val="00BE7DA5"/>
    <w:rsid w:val="00BF356E"/>
    <w:rsid w:val="00C00308"/>
    <w:rsid w:val="00C011E1"/>
    <w:rsid w:val="00C02B8C"/>
    <w:rsid w:val="00C03EE5"/>
    <w:rsid w:val="00C040BD"/>
    <w:rsid w:val="00C15DAE"/>
    <w:rsid w:val="00C1646E"/>
    <w:rsid w:val="00C22BBD"/>
    <w:rsid w:val="00C32001"/>
    <w:rsid w:val="00C322B7"/>
    <w:rsid w:val="00C35CB8"/>
    <w:rsid w:val="00C36724"/>
    <w:rsid w:val="00C41868"/>
    <w:rsid w:val="00C47EDC"/>
    <w:rsid w:val="00C5363C"/>
    <w:rsid w:val="00C53BF3"/>
    <w:rsid w:val="00C54CEA"/>
    <w:rsid w:val="00C564CA"/>
    <w:rsid w:val="00C57928"/>
    <w:rsid w:val="00C6268C"/>
    <w:rsid w:val="00C677AE"/>
    <w:rsid w:val="00C73A7E"/>
    <w:rsid w:val="00C73B28"/>
    <w:rsid w:val="00C76203"/>
    <w:rsid w:val="00C86190"/>
    <w:rsid w:val="00C87D94"/>
    <w:rsid w:val="00C927BB"/>
    <w:rsid w:val="00CA38BD"/>
    <w:rsid w:val="00CB56FA"/>
    <w:rsid w:val="00CC33B4"/>
    <w:rsid w:val="00CD25A4"/>
    <w:rsid w:val="00CD2B3A"/>
    <w:rsid w:val="00CD3F5A"/>
    <w:rsid w:val="00CE447D"/>
    <w:rsid w:val="00CE4CAF"/>
    <w:rsid w:val="00CE7C70"/>
    <w:rsid w:val="00CF217C"/>
    <w:rsid w:val="00CF3484"/>
    <w:rsid w:val="00CF633F"/>
    <w:rsid w:val="00D00746"/>
    <w:rsid w:val="00D0147D"/>
    <w:rsid w:val="00D05501"/>
    <w:rsid w:val="00D11BC2"/>
    <w:rsid w:val="00D17B6A"/>
    <w:rsid w:val="00D21E69"/>
    <w:rsid w:val="00D2293F"/>
    <w:rsid w:val="00D22BA6"/>
    <w:rsid w:val="00D30A51"/>
    <w:rsid w:val="00D3108A"/>
    <w:rsid w:val="00D31890"/>
    <w:rsid w:val="00D35E03"/>
    <w:rsid w:val="00D35F43"/>
    <w:rsid w:val="00D37274"/>
    <w:rsid w:val="00D4342A"/>
    <w:rsid w:val="00D441A4"/>
    <w:rsid w:val="00D45A5E"/>
    <w:rsid w:val="00D45DBD"/>
    <w:rsid w:val="00D47CFE"/>
    <w:rsid w:val="00D52C89"/>
    <w:rsid w:val="00D64EE1"/>
    <w:rsid w:val="00D67C25"/>
    <w:rsid w:val="00D67DA5"/>
    <w:rsid w:val="00D701A6"/>
    <w:rsid w:val="00D71C0D"/>
    <w:rsid w:val="00D73AD0"/>
    <w:rsid w:val="00D7565D"/>
    <w:rsid w:val="00D772C1"/>
    <w:rsid w:val="00D82BB6"/>
    <w:rsid w:val="00D84E38"/>
    <w:rsid w:val="00D90CF8"/>
    <w:rsid w:val="00D955CA"/>
    <w:rsid w:val="00DA0006"/>
    <w:rsid w:val="00DA3359"/>
    <w:rsid w:val="00DA49DF"/>
    <w:rsid w:val="00DA61F4"/>
    <w:rsid w:val="00DA6CDB"/>
    <w:rsid w:val="00DB4D2B"/>
    <w:rsid w:val="00DB6557"/>
    <w:rsid w:val="00DB65A6"/>
    <w:rsid w:val="00DC1E87"/>
    <w:rsid w:val="00DD0596"/>
    <w:rsid w:val="00DD5901"/>
    <w:rsid w:val="00DD7CCF"/>
    <w:rsid w:val="00DD7FA5"/>
    <w:rsid w:val="00DE0134"/>
    <w:rsid w:val="00DE03A2"/>
    <w:rsid w:val="00DE2935"/>
    <w:rsid w:val="00DE6674"/>
    <w:rsid w:val="00DE73FC"/>
    <w:rsid w:val="00DF0F07"/>
    <w:rsid w:val="00DF1634"/>
    <w:rsid w:val="00DF2B61"/>
    <w:rsid w:val="00E00D10"/>
    <w:rsid w:val="00E011A0"/>
    <w:rsid w:val="00E04D56"/>
    <w:rsid w:val="00E06A57"/>
    <w:rsid w:val="00E078CA"/>
    <w:rsid w:val="00E11DE8"/>
    <w:rsid w:val="00E13ECF"/>
    <w:rsid w:val="00E15CE8"/>
    <w:rsid w:val="00E2049B"/>
    <w:rsid w:val="00E22614"/>
    <w:rsid w:val="00E24F87"/>
    <w:rsid w:val="00E26C03"/>
    <w:rsid w:val="00E2714A"/>
    <w:rsid w:val="00E315D3"/>
    <w:rsid w:val="00E35999"/>
    <w:rsid w:val="00E4480A"/>
    <w:rsid w:val="00E51559"/>
    <w:rsid w:val="00E5206B"/>
    <w:rsid w:val="00E527DC"/>
    <w:rsid w:val="00E5306D"/>
    <w:rsid w:val="00E535C2"/>
    <w:rsid w:val="00E61AB0"/>
    <w:rsid w:val="00E65EF9"/>
    <w:rsid w:val="00E67260"/>
    <w:rsid w:val="00E74574"/>
    <w:rsid w:val="00E7534F"/>
    <w:rsid w:val="00E83110"/>
    <w:rsid w:val="00E837E2"/>
    <w:rsid w:val="00E8420D"/>
    <w:rsid w:val="00E863A6"/>
    <w:rsid w:val="00E873A7"/>
    <w:rsid w:val="00E90D07"/>
    <w:rsid w:val="00E90DCD"/>
    <w:rsid w:val="00E91AE5"/>
    <w:rsid w:val="00E94723"/>
    <w:rsid w:val="00E96DB6"/>
    <w:rsid w:val="00EA17FA"/>
    <w:rsid w:val="00EA2FB2"/>
    <w:rsid w:val="00EA37AC"/>
    <w:rsid w:val="00EA4C4D"/>
    <w:rsid w:val="00EB2024"/>
    <w:rsid w:val="00EB3547"/>
    <w:rsid w:val="00EC46F5"/>
    <w:rsid w:val="00ED3579"/>
    <w:rsid w:val="00ED5C86"/>
    <w:rsid w:val="00ED5D46"/>
    <w:rsid w:val="00ED719E"/>
    <w:rsid w:val="00EE0E78"/>
    <w:rsid w:val="00EE1925"/>
    <w:rsid w:val="00EE57DB"/>
    <w:rsid w:val="00EE683E"/>
    <w:rsid w:val="00EE6E30"/>
    <w:rsid w:val="00EE7E86"/>
    <w:rsid w:val="00EF38BD"/>
    <w:rsid w:val="00EF3A98"/>
    <w:rsid w:val="00EF69A7"/>
    <w:rsid w:val="00F04F4C"/>
    <w:rsid w:val="00F11F32"/>
    <w:rsid w:val="00F11F52"/>
    <w:rsid w:val="00F132CC"/>
    <w:rsid w:val="00F14096"/>
    <w:rsid w:val="00F15A31"/>
    <w:rsid w:val="00F16CE9"/>
    <w:rsid w:val="00F27C58"/>
    <w:rsid w:val="00F305BD"/>
    <w:rsid w:val="00F422F8"/>
    <w:rsid w:val="00F44DC1"/>
    <w:rsid w:val="00F47381"/>
    <w:rsid w:val="00F56F59"/>
    <w:rsid w:val="00F57F31"/>
    <w:rsid w:val="00F60B1C"/>
    <w:rsid w:val="00F62461"/>
    <w:rsid w:val="00F62939"/>
    <w:rsid w:val="00F65272"/>
    <w:rsid w:val="00F65316"/>
    <w:rsid w:val="00F66DE4"/>
    <w:rsid w:val="00F67963"/>
    <w:rsid w:val="00F70434"/>
    <w:rsid w:val="00F73F0D"/>
    <w:rsid w:val="00F80E90"/>
    <w:rsid w:val="00F857C5"/>
    <w:rsid w:val="00F87A56"/>
    <w:rsid w:val="00F92F9D"/>
    <w:rsid w:val="00F94861"/>
    <w:rsid w:val="00F948A9"/>
    <w:rsid w:val="00F94D39"/>
    <w:rsid w:val="00FA0732"/>
    <w:rsid w:val="00FA0F72"/>
    <w:rsid w:val="00FA11ED"/>
    <w:rsid w:val="00FA7791"/>
    <w:rsid w:val="00FB0167"/>
    <w:rsid w:val="00FB0A6A"/>
    <w:rsid w:val="00FB0A9D"/>
    <w:rsid w:val="00FB11E9"/>
    <w:rsid w:val="00FB5DD1"/>
    <w:rsid w:val="00FC1483"/>
    <w:rsid w:val="00FC2F40"/>
    <w:rsid w:val="00FC6961"/>
    <w:rsid w:val="00FD05EF"/>
    <w:rsid w:val="00FD2F17"/>
    <w:rsid w:val="00FD390F"/>
    <w:rsid w:val="00FD437D"/>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en-GB"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GB"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3D7EA7"/>
    <w:pPr>
      <w:widowControl/>
      <w:spacing w:line="280" w:lineRule="exact"/>
      <w:ind w:left="0"/>
    </w:pPr>
    <w:rPr>
      <w:rFonts w:ascii="Gentium Plus" w:eastAsiaTheme="minorEastAsia" w:hAnsi="Gentium Plus" w:cs="Arial Unicode MS"/>
      <w:kern w:val="2"/>
      <w:sz w:val="22"/>
      <w:szCs w:val="22"/>
      <w:lang w:eastAsia="zh-TW"/>
      <w14:ligatures w14:val="standardContextual"/>
    </w:rPr>
  </w:style>
  <w:style w:type="paragraph" w:styleId="Cmsor1">
    <w:name w:val="heading 1"/>
    <w:basedOn w:val="Norml"/>
    <w:next w:val="Norml"/>
    <w:link w:val="Cmsor1Char"/>
    <w:uiPriority w:val="4"/>
    <w:qFormat/>
    <w:rsid w:val="003D7EA7"/>
    <w:pPr>
      <w:keepNext/>
      <w:pageBreakBefore/>
      <w:numPr>
        <w:numId w:val="9"/>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3D7EA7"/>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3D7EA7"/>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3D7EA7"/>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3D7EA7"/>
    <w:pPr>
      <w:numPr>
        <w:ilvl w:val="4"/>
        <w:numId w:val="9"/>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3D7EA7"/>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semiHidden/>
    <w:unhideWhenUsed/>
    <w:rsid w:val="003D7EA7"/>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3D7EA7"/>
  </w:style>
  <w:style w:type="character" w:customStyle="1" w:styleId="Cmsor1Char">
    <w:name w:val="Címsor 1 Char"/>
    <w:basedOn w:val="Bekezdsalapbettpusa"/>
    <w:link w:val="Cmsor1"/>
    <w:uiPriority w:val="4"/>
    <w:rsid w:val="003D7EA7"/>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3D7EA7"/>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3D7EA7"/>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3D7EA7"/>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3D7EA7"/>
    <w:rPr>
      <w:rFonts w:ascii="Tahoma" w:eastAsia="Arial Unicode MS" w:hAnsi="Tahoma" w:cs="Arial Unicode MS"/>
      <w:sz w:val="22"/>
      <w:szCs w:val="22"/>
      <w:lang w:val="hu-HU" w:eastAsia="en-US" w:bidi="ar-SA"/>
    </w:rPr>
  </w:style>
  <w:style w:type="table" w:customStyle="1" w:styleId="TableNormal">
    <w:name w:val="Table Normal"/>
    <w:rsid w:val="003D7EA7"/>
    <w:pPr>
      <w:ind w:left="0"/>
    </w:pPr>
    <w:rPr>
      <w:rFonts w:ascii="Gentium Plus" w:eastAsia="Arial Unicode MS" w:hAnsi="Gentium Plus" w:cs="Murty Sanskrit"/>
      <w:lang w:eastAsia="zh-TW"/>
    </w:rPr>
    <w:tblPr>
      <w:tblCellMar>
        <w:top w:w="0" w:type="dxa"/>
        <w:left w:w="0" w:type="dxa"/>
        <w:bottom w:w="0" w:type="dxa"/>
        <w:right w:w="0" w:type="dxa"/>
      </w:tblCellMar>
    </w:tblPr>
  </w:style>
  <w:style w:type="paragraph" w:styleId="Cm">
    <w:name w:val="Title"/>
    <w:basedOn w:val="Norml"/>
    <w:link w:val="CmChar"/>
    <w:uiPriority w:val="9"/>
    <w:qFormat/>
    <w:rsid w:val="003D7EA7"/>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3D7EA7"/>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3D7EA7"/>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3D7EA7"/>
    <w:rPr>
      <w:rFonts w:ascii="Tahoma" w:eastAsiaTheme="minorEastAsia" w:hAnsi="Tahoma" w:cs="Arial Unicode MS"/>
      <w:kern w:val="2"/>
      <w:sz w:val="28"/>
      <w:szCs w:val="26"/>
      <w:lang w:eastAsia="zh-TW"/>
      <w14:ligatures w14:val="standardContextual"/>
    </w:rPr>
  </w:style>
  <w:style w:type="table" w:customStyle="1" w:styleId="84">
    <w:name w:val="84"/>
    <w:basedOn w:val="TableNormal"/>
    <w:rsid w:val="008B594C"/>
    <w:tblPr>
      <w:tblStyleRowBandSize w:val="1"/>
      <w:tblStyleColBandSize w:val="1"/>
      <w:tblCellMar>
        <w:top w:w="100" w:type="dxa"/>
        <w:left w:w="100" w:type="dxa"/>
        <w:bottom w:w="100" w:type="dxa"/>
        <w:right w:w="100" w:type="dxa"/>
      </w:tblCellMar>
    </w:tblPr>
  </w:style>
  <w:style w:type="table" w:customStyle="1" w:styleId="83">
    <w:name w:val="83"/>
    <w:basedOn w:val="TableNormal"/>
    <w:rsid w:val="008B594C"/>
    <w:tblPr>
      <w:tblStyleRowBandSize w:val="1"/>
      <w:tblStyleColBandSize w:val="1"/>
      <w:tblCellMar>
        <w:top w:w="100" w:type="dxa"/>
        <w:left w:w="100" w:type="dxa"/>
        <w:bottom w:w="100" w:type="dxa"/>
        <w:right w:w="100" w:type="dxa"/>
      </w:tblCellMar>
    </w:tblPr>
  </w:style>
  <w:style w:type="table" w:customStyle="1" w:styleId="82">
    <w:name w:val="82"/>
    <w:basedOn w:val="TableNormal"/>
    <w:rsid w:val="008B594C"/>
    <w:tblPr>
      <w:tblStyleRowBandSize w:val="1"/>
      <w:tblStyleColBandSize w:val="1"/>
      <w:tblCellMar>
        <w:top w:w="100" w:type="dxa"/>
        <w:left w:w="100" w:type="dxa"/>
        <w:bottom w:w="100" w:type="dxa"/>
        <w:right w:w="100" w:type="dxa"/>
      </w:tblCellMar>
    </w:tblPr>
  </w:style>
  <w:style w:type="table" w:customStyle="1" w:styleId="81">
    <w:name w:val="81"/>
    <w:basedOn w:val="TableNormal"/>
    <w:rsid w:val="008B594C"/>
    <w:tblPr>
      <w:tblStyleRowBandSize w:val="1"/>
      <w:tblStyleColBandSize w:val="1"/>
      <w:tblCellMar>
        <w:top w:w="100" w:type="dxa"/>
        <w:left w:w="100" w:type="dxa"/>
        <w:bottom w:w="100" w:type="dxa"/>
        <w:right w:w="100" w:type="dxa"/>
      </w:tblCellMar>
    </w:tblPr>
  </w:style>
  <w:style w:type="table" w:customStyle="1" w:styleId="80">
    <w:name w:val="80"/>
    <w:basedOn w:val="TableNormal"/>
    <w:rsid w:val="008B594C"/>
    <w:tblPr>
      <w:tblStyleRowBandSize w:val="1"/>
      <w:tblStyleColBandSize w:val="1"/>
      <w:tblCellMar>
        <w:top w:w="100" w:type="dxa"/>
        <w:left w:w="100" w:type="dxa"/>
        <w:bottom w:w="100" w:type="dxa"/>
        <w:right w:w="100" w:type="dxa"/>
      </w:tblCellMar>
    </w:tblPr>
  </w:style>
  <w:style w:type="table" w:customStyle="1" w:styleId="79">
    <w:name w:val="79"/>
    <w:basedOn w:val="TableNormal"/>
    <w:rsid w:val="008B594C"/>
    <w:tblPr>
      <w:tblStyleRowBandSize w:val="1"/>
      <w:tblStyleColBandSize w:val="1"/>
      <w:tblCellMar>
        <w:top w:w="100" w:type="dxa"/>
        <w:left w:w="100" w:type="dxa"/>
        <w:bottom w:w="100" w:type="dxa"/>
        <w:right w:w="100" w:type="dxa"/>
      </w:tblCellMar>
    </w:tblPr>
  </w:style>
  <w:style w:type="table" w:customStyle="1" w:styleId="78">
    <w:name w:val="78"/>
    <w:basedOn w:val="TableNormal"/>
    <w:rsid w:val="008B594C"/>
    <w:tblPr>
      <w:tblStyleRowBandSize w:val="1"/>
      <w:tblStyleColBandSize w:val="1"/>
      <w:tblCellMar>
        <w:top w:w="100" w:type="dxa"/>
        <w:left w:w="100" w:type="dxa"/>
        <w:bottom w:w="100" w:type="dxa"/>
        <w:right w:w="100" w:type="dxa"/>
      </w:tblCellMar>
    </w:tblPr>
  </w:style>
  <w:style w:type="table" w:customStyle="1" w:styleId="77">
    <w:name w:val="77"/>
    <w:basedOn w:val="TableNormal"/>
    <w:rsid w:val="008B594C"/>
    <w:tblPr>
      <w:tblStyleRowBandSize w:val="1"/>
      <w:tblStyleColBandSize w:val="1"/>
      <w:tblCellMar>
        <w:top w:w="100" w:type="dxa"/>
        <w:left w:w="100" w:type="dxa"/>
        <w:bottom w:w="100" w:type="dxa"/>
        <w:right w:w="100" w:type="dxa"/>
      </w:tblCellMar>
    </w:tblPr>
  </w:style>
  <w:style w:type="table" w:customStyle="1" w:styleId="76">
    <w:name w:val="76"/>
    <w:basedOn w:val="TableNormal"/>
    <w:rsid w:val="008B594C"/>
    <w:tblPr>
      <w:tblStyleRowBandSize w:val="1"/>
      <w:tblStyleColBandSize w:val="1"/>
      <w:tblCellMar>
        <w:top w:w="100" w:type="dxa"/>
        <w:left w:w="100" w:type="dxa"/>
        <w:bottom w:w="100" w:type="dxa"/>
        <w:right w:w="100" w:type="dxa"/>
      </w:tblCellMar>
    </w:tblPr>
  </w:style>
  <w:style w:type="table" w:customStyle="1" w:styleId="75">
    <w:name w:val="75"/>
    <w:basedOn w:val="TableNormal"/>
    <w:rsid w:val="008B594C"/>
    <w:tblPr>
      <w:tblStyleRowBandSize w:val="1"/>
      <w:tblStyleColBandSize w:val="1"/>
      <w:tblCellMar>
        <w:top w:w="100" w:type="dxa"/>
        <w:left w:w="100" w:type="dxa"/>
        <w:bottom w:w="100" w:type="dxa"/>
        <w:right w:w="100" w:type="dxa"/>
      </w:tblCellMar>
    </w:tblPr>
  </w:style>
  <w:style w:type="table" w:customStyle="1" w:styleId="74">
    <w:name w:val="74"/>
    <w:basedOn w:val="TableNormal"/>
    <w:rsid w:val="008B594C"/>
    <w:tblPr>
      <w:tblStyleRowBandSize w:val="1"/>
      <w:tblStyleColBandSize w:val="1"/>
      <w:tblCellMar>
        <w:top w:w="100" w:type="dxa"/>
        <w:left w:w="100" w:type="dxa"/>
        <w:bottom w:w="100" w:type="dxa"/>
        <w:right w:w="100" w:type="dxa"/>
      </w:tblCellMar>
    </w:tblPr>
  </w:style>
  <w:style w:type="table" w:customStyle="1" w:styleId="73">
    <w:name w:val="73"/>
    <w:basedOn w:val="TableNormal"/>
    <w:rsid w:val="008B594C"/>
    <w:tblPr>
      <w:tblStyleRowBandSize w:val="1"/>
      <w:tblStyleColBandSize w:val="1"/>
      <w:tblCellMar>
        <w:top w:w="100" w:type="dxa"/>
        <w:left w:w="100" w:type="dxa"/>
        <w:bottom w:w="100" w:type="dxa"/>
        <w:right w:w="100" w:type="dxa"/>
      </w:tblCellMar>
    </w:tblPr>
  </w:style>
  <w:style w:type="table" w:customStyle="1" w:styleId="72">
    <w:name w:val="72"/>
    <w:basedOn w:val="TableNormal"/>
    <w:rsid w:val="008B594C"/>
    <w:tblPr>
      <w:tblStyleRowBandSize w:val="1"/>
      <w:tblStyleColBandSize w:val="1"/>
      <w:tblCellMar>
        <w:top w:w="100" w:type="dxa"/>
        <w:left w:w="100" w:type="dxa"/>
        <w:bottom w:w="100" w:type="dxa"/>
        <w:right w:w="100" w:type="dxa"/>
      </w:tblCellMar>
    </w:tblPr>
  </w:style>
  <w:style w:type="table" w:customStyle="1" w:styleId="71">
    <w:name w:val="71"/>
    <w:basedOn w:val="TableNormal"/>
    <w:rsid w:val="008B594C"/>
    <w:tblPr>
      <w:tblStyleRowBandSize w:val="1"/>
      <w:tblStyleColBandSize w:val="1"/>
      <w:tblCellMar>
        <w:top w:w="100" w:type="dxa"/>
        <w:left w:w="100" w:type="dxa"/>
        <w:bottom w:w="100" w:type="dxa"/>
        <w:right w:w="100" w:type="dxa"/>
      </w:tblCellMar>
    </w:tblPr>
  </w:style>
  <w:style w:type="table" w:customStyle="1" w:styleId="70">
    <w:name w:val="70"/>
    <w:basedOn w:val="TableNormal"/>
    <w:rsid w:val="008B594C"/>
    <w:tblPr>
      <w:tblStyleRowBandSize w:val="1"/>
      <w:tblStyleColBandSize w:val="1"/>
      <w:tblCellMar>
        <w:top w:w="100" w:type="dxa"/>
        <w:left w:w="100" w:type="dxa"/>
        <w:bottom w:w="100" w:type="dxa"/>
        <w:right w:w="100" w:type="dxa"/>
      </w:tblCellMar>
    </w:tblPr>
  </w:style>
  <w:style w:type="table" w:customStyle="1" w:styleId="69">
    <w:name w:val="69"/>
    <w:basedOn w:val="TableNormal"/>
    <w:rsid w:val="008B594C"/>
    <w:tblPr>
      <w:tblStyleRowBandSize w:val="1"/>
      <w:tblStyleColBandSize w:val="1"/>
      <w:tblCellMar>
        <w:top w:w="100" w:type="dxa"/>
        <w:left w:w="100" w:type="dxa"/>
        <w:bottom w:w="100" w:type="dxa"/>
        <w:right w:w="100" w:type="dxa"/>
      </w:tblCellMar>
    </w:tblPr>
  </w:style>
  <w:style w:type="table" w:customStyle="1" w:styleId="68">
    <w:name w:val="68"/>
    <w:basedOn w:val="TableNormal"/>
    <w:rsid w:val="008B594C"/>
    <w:tblPr>
      <w:tblStyleRowBandSize w:val="1"/>
      <w:tblStyleColBandSize w:val="1"/>
      <w:tblCellMar>
        <w:top w:w="100" w:type="dxa"/>
        <w:left w:w="100" w:type="dxa"/>
        <w:bottom w:w="100" w:type="dxa"/>
        <w:right w:w="100" w:type="dxa"/>
      </w:tblCellMar>
    </w:tblPr>
  </w:style>
  <w:style w:type="table" w:customStyle="1" w:styleId="67">
    <w:name w:val="67"/>
    <w:basedOn w:val="TableNormal"/>
    <w:rsid w:val="008B594C"/>
    <w:tblPr>
      <w:tblStyleRowBandSize w:val="1"/>
      <w:tblStyleColBandSize w:val="1"/>
      <w:tblCellMar>
        <w:top w:w="100" w:type="dxa"/>
        <w:left w:w="100" w:type="dxa"/>
        <w:bottom w:w="100" w:type="dxa"/>
        <w:right w:w="100" w:type="dxa"/>
      </w:tblCellMar>
    </w:tblPr>
  </w:style>
  <w:style w:type="table" w:customStyle="1" w:styleId="66">
    <w:name w:val="66"/>
    <w:basedOn w:val="TableNormal"/>
    <w:rsid w:val="008B594C"/>
    <w:tblPr>
      <w:tblStyleRowBandSize w:val="1"/>
      <w:tblStyleColBandSize w:val="1"/>
      <w:tblCellMar>
        <w:top w:w="100" w:type="dxa"/>
        <w:left w:w="100" w:type="dxa"/>
        <w:bottom w:w="100" w:type="dxa"/>
        <w:right w:w="100" w:type="dxa"/>
      </w:tblCellMar>
    </w:tblPr>
  </w:style>
  <w:style w:type="table" w:customStyle="1" w:styleId="65">
    <w:name w:val="65"/>
    <w:basedOn w:val="TableNormal"/>
    <w:rsid w:val="008B594C"/>
    <w:tblPr>
      <w:tblStyleRowBandSize w:val="1"/>
      <w:tblStyleColBandSize w:val="1"/>
      <w:tblCellMar>
        <w:top w:w="100" w:type="dxa"/>
        <w:left w:w="100" w:type="dxa"/>
        <w:bottom w:w="100" w:type="dxa"/>
        <w:right w:w="100" w:type="dxa"/>
      </w:tblCellMar>
    </w:tblPr>
  </w:style>
  <w:style w:type="table" w:customStyle="1" w:styleId="64">
    <w:name w:val="64"/>
    <w:basedOn w:val="TableNormal"/>
    <w:rsid w:val="008B594C"/>
    <w:tblPr>
      <w:tblStyleRowBandSize w:val="1"/>
      <w:tblStyleColBandSize w:val="1"/>
      <w:tblCellMar>
        <w:top w:w="100" w:type="dxa"/>
        <w:left w:w="100" w:type="dxa"/>
        <w:bottom w:w="100" w:type="dxa"/>
        <w:right w:w="100" w:type="dxa"/>
      </w:tblCellMar>
    </w:tblPr>
  </w:style>
  <w:style w:type="table" w:customStyle="1" w:styleId="63">
    <w:name w:val="63"/>
    <w:basedOn w:val="TableNormal"/>
    <w:rsid w:val="008B594C"/>
    <w:tblPr>
      <w:tblStyleRowBandSize w:val="1"/>
      <w:tblStyleColBandSize w:val="1"/>
      <w:tblCellMar>
        <w:top w:w="100" w:type="dxa"/>
        <w:left w:w="100" w:type="dxa"/>
        <w:bottom w:w="100" w:type="dxa"/>
        <w:right w:w="100" w:type="dxa"/>
      </w:tblCellMar>
    </w:tblPr>
  </w:style>
  <w:style w:type="table" w:customStyle="1" w:styleId="62">
    <w:name w:val="62"/>
    <w:basedOn w:val="TableNormal"/>
    <w:rsid w:val="008B594C"/>
    <w:tblPr>
      <w:tblStyleRowBandSize w:val="1"/>
      <w:tblStyleColBandSize w:val="1"/>
      <w:tblCellMar>
        <w:top w:w="100" w:type="dxa"/>
        <w:left w:w="100" w:type="dxa"/>
        <w:bottom w:w="100" w:type="dxa"/>
        <w:right w:w="100" w:type="dxa"/>
      </w:tblCellMar>
    </w:tblPr>
  </w:style>
  <w:style w:type="table" w:customStyle="1" w:styleId="61">
    <w:name w:val="61"/>
    <w:basedOn w:val="TableNormal"/>
    <w:rsid w:val="008B594C"/>
    <w:tblPr>
      <w:tblStyleRowBandSize w:val="1"/>
      <w:tblStyleColBandSize w:val="1"/>
      <w:tblCellMar>
        <w:top w:w="100" w:type="dxa"/>
        <w:left w:w="100" w:type="dxa"/>
        <w:bottom w:w="100" w:type="dxa"/>
        <w:right w:w="100" w:type="dxa"/>
      </w:tblCellMar>
    </w:tblPr>
  </w:style>
  <w:style w:type="table" w:customStyle="1" w:styleId="60">
    <w:name w:val="60"/>
    <w:basedOn w:val="TableNormal"/>
    <w:rsid w:val="008B594C"/>
    <w:tblPr>
      <w:tblStyleRowBandSize w:val="1"/>
      <w:tblStyleColBandSize w:val="1"/>
      <w:tblCellMar>
        <w:top w:w="100" w:type="dxa"/>
        <w:left w:w="100" w:type="dxa"/>
        <w:bottom w:w="100" w:type="dxa"/>
        <w:right w:w="100" w:type="dxa"/>
      </w:tblCellMar>
    </w:tblPr>
  </w:style>
  <w:style w:type="table" w:customStyle="1" w:styleId="59">
    <w:name w:val="59"/>
    <w:basedOn w:val="TableNormal"/>
    <w:rsid w:val="008B594C"/>
    <w:tblPr>
      <w:tblStyleRowBandSize w:val="1"/>
      <w:tblStyleColBandSize w:val="1"/>
      <w:tblCellMar>
        <w:top w:w="100" w:type="dxa"/>
        <w:left w:w="100" w:type="dxa"/>
        <w:bottom w:w="100" w:type="dxa"/>
        <w:right w:w="100" w:type="dxa"/>
      </w:tblCellMar>
    </w:tblPr>
  </w:style>
  <w:style w:type="table" w:customStyle="1" w:styleId="58">
    <w:name w:val="58"/>
    <w:basedOn w:val="TableNormal"/>
    <w:rsid w:val="008B594C"/>
    <w:tblPr>
      <w:tblStyleRowBandSize w:val="1"/>
      <w:tblStyleColBandSize w:val="1"/>
      <w:tblCellMar>
        <w:top w:w="100" w:type="dxa"/>
        <w:left w:w="100" w:type="dxa"/>
        <w:bottom w:w="100" w:type="dxa"/>
        <w:right w:w="100" w:type="dxa"/>
      </w:tblCellMar>
    </w:tblPr>
  </w:style>
  <w:style w:type="table" w:customStyle="1" w:styleId="57">
    <w:name w:val="57"/>
    <w:basedOn w:val="TableNormal"/>
    <w:rsid w:val="008B594C"/>
    <w:tblPr>
      <w:tblStyleRowBandSize w:val="1"/>
      <w:tblStyleColBandSize w:val="1"/>
      <w:tblCellMar>
        <w:top w:w="100" w:type="dxa"/>
        <w:left w:w="100" w:type="dxa"/>
        <w:bottom w:w="100" w:type="dxa"/>
        <w:right w:w="100" w:type="dxa"/>
      </w:tblCellMar>
    </w:tblPr>
  </w:style>
  <w:style w:type="table" w:customStyle="1" w:styleId="56">
    <w:name w:val="56"/>
    <w:basedOn w:val="TableNormal"/>
    <w:rsid w:val="008B594C"/>
    <w:tblPr>
      <w:tblStyleRowBandSize w:val="1"/>
      <w:tblStyleColBandSize w:val="1"/>
      <w:tblCellMar>
        <w:top w:w="100" w:type="dxa"/>
        <w:left w:w="100" w:type="dxa"/>
        <w:bottom w:w="100" w:type="dxa"/>
        <w:right w:w="100" w:type="dxa"/>
      </w:tblCellMar>
    </w:tblPr>
  </w:style>
  <w:style w:type="table" w:customStyle="1" w:styleId="55">
    <w:name w:val="55"/>
    <w:basedOn w:val="TableNormal"/>
    <w:rsid w:val="008B594C"/>
    <w:tblPr>
      <w:tblStyleRowBandSize w:val="1"/>
      <w:tblStyleColBandSize w:val="1"/>
      <w:tblCellMar>
        <w:top w:w="100" w:type="dxa"/>
        <w:left w:w="100" w:type="dxa"/>
        <w:bottom w:w="100" w:type="dxa"/>
        <w:right w:w="100" w:type="dxa"/>
      </w:tblCellMar>
    </w:tblPr>
  </w:style>
  <w:style w:type="table" w:customStyle="1" w:styleId="54">
    <w:name w:val="54"/>
    <w:basedOn w:val="TableNormal"/>
    <w:rsid w:val="008B594C"/>
    <w:tblPr>
      <w:tblStyleRowBandSize w:val="1"/>
      <w:tblStyleColBandSize w:val="1"/>
      <w:tblCellMar>
        <w:top w:w="100" w:type="dxa"/>
        <w:left w:w="100" w:type="dxa"/>
        <w:bottom w:w="100" w:type="dxa"/>
        <w:right w:w="100" w:type="dxa"/>
      </w:tblCellMar>
    </w:tblPr>
  </w:style>
  <w:style w:type="table" w:customStyle="1" w:styleId="53">
    <w:name w:val="53"/>
    <w:basedOn w:val="TableNormal"/>
    <w:rsid w:val="008B594C"/>
    <w:tblPr>
      <w:tblStyleRowBandSize w:val="1"/>
      <w:tblStyleColBandSize w:val="1"/>
      <w:tblCellMar>
        <w:top w:w="100" w:type="dxa"/>
        <w:left w:w="100" w:type="dxa"/>
        <w:bottom w:w="100" w:type="dxa"/>
        <w:right w:w="100" w:type="dxa"/>
      </w:tblCellMar>
    </w:tblPr>
  </w:style>
  <w:style w:type="table" w:customStyle="1" w:styleId="52">
    <w:name w:val="52"/>
    <w:basedOn w:val="TableNormal"/>
    <w:rsid w:val="008B594C"/>
    <w:tblPr>
      <w:tblStyleRowBandSize w:val="1"/>
      <w:tblStyleColBandSize w:val="1"/>
      <w:tblCellMar>
        <w:top w:w="100" w:type="dxa"/>
        <w:left w:w="100" w:type="dxa"/>
        <w:bottom w:w="100" w:type="dxa"/>
        <w:right w:w="100" w:type="dxa"/>
      </w:tblCellMar>
    </w:tblPr>
  </w:style>
  <w:style w:type="table" w:customStyle="1" w:styleId="51">
    <w:name w:val="51"/>
    <w:basedOn w:val="TableNormal"/>
    <w:rsid w:val="008B594C"/>
    <w:tblPr>
      <w:tblStyleRowBandSize w:val="1"/>
      <w:tblStyleColBandSize w:val="1"/>
      <w:tblCellMar>
        <w:top w:w="100" w:type="dxa"/>
        <w:left w:w="100" w:type="dxa"/>
        <w:bottom w:w="100" w:type="dxa"/>
        <w:right w:w="100" w:type="dxa"/>
      </w:tblCellMar>
    </w:tblPr>
  </w:style>
  <w:style w:type="table" w:customStyle="1" w:styleId="50">
    <w:name w:val="50"/>
    <w:basedOn w:val="TableNormal"/>
    <w:rsid w:val="008B594C"/>
    <w:tblPr>
      <w:tblStyleRowBandSize w:val="1"/>
      <w:tblStyleColBandSize w:val="1"/>
      <w:tblCellMar>
        <w:top w:w="100" w:type="dxa"/>
        <w:left w:w="100" w:type="dxa"/>
        <w:bottom w:w="100" w:type="dxa"/>
        <w:right w:w="100" w:type="dxa"/>
      </w:tblCellMar>
    </w:tblPr>
  </w:style>
  <w:style w:type="table" w:customStyle="1" w:styleId="49">
    <w:name w:val="49"/>
    <w:basedOn w:val="TableNormal"/>
    <w:rsid w:val="008B594C"/>
    <w:tblPr>
      <w:tblStyleRowBandSize w:val="1"/>
      <w:tblStyleColBandSize w:val="1"/>
      <w:tblCellMar>
        <w:top w:w="100" w:type="dxa"/>
        <w:left w:w="100" w:type="dxa"/>
        <w:bottom w:w="100" w:type="dxa"/>
        <w:right w:w="100" w:type="dxa"/>
      </w:tblCellMar>
    </w:tblPr>
  </w:style>
  <w:style w:type="table" w:customStyle="1" w:styleId="48">
    <w:name w:val="48"/>
    <w:basedOn w:val="TableNormal"/>
    <w:rsid w:val="008B594C"/>
    <w:tblPr>
      <w:tblStyleRowBandSize w:val="1"/>
      <w:tblStyleColBandSize w:val="1"/>
      <w:tblCellMar>
        <w:top w:w="100" w:type="dxa"/>
        <w:left w:w="100" w:type="dxa"/>
        <w:bottom w:w="100" w:type="dxa"/>
        <w:right w:w="100" w:type="dxa"/>
      </w:tblCellMar>
    </w:tblPr>
  </w:style>
  <w:style w:type="table" w:customStyle="1" w:styleId="47">
    <w:name w:val="47"/>
    <w:basedOn w:val="TableNormal"/>
    <w:rsid w:val="008B594C"/>
    <w:tblPr>
      <w:tblStyleRowBandSize w:val="1"/>
      <w:tblStyleColBandSize w:val="1"/>
      <w:tblCellMar>
        <w:top w:w="100" w:type="dxa"/>
        <w:left w:w="100" w:type="dxa"/>
        <w:bottom w:w="100" w:type="dxa"/>
        <w:right w:w="100" w:type="dxa"/>
      </w:tblCellMar>
    </w:tblPr>
  </w:style>
  <w:style w:type="table" w:customStyle="1" w:styleId="46">
    <w:name w:val="46"/>
    <w:basedOn w:val="TableNormal"/>
    <w:rsid w:val="008B594C"/>
    <w:tblPr>
      <w:tblStyleRowBandSize w:val="1"/>
      <w:tblStyleColBandSize w:val="1"/>
      <w:tblCellMar>
        <w:top w:w="100" w:type="dxa"/>
        <w:left w:w="100" w:type="dxa"/>
        <w:bottom w:w="100" w:type="dxa"/>
        <w:right w:w="100" w:type="dxa"/>
      </w:tblCellMar>
    </w:tblPr>
  </w:style>
  <w:style w:type="table" w:customStyle="1" w:styleId="45">
    <w:name w:val="45"/>
    <w:basedOn w:val="TableNormal"/>
    <w:rsid w:val="008B594C"/>
    <w:tblPr>
      <w:tblStyleRowBandSize w:val="1"/>
      <w:tblStyleColBandSize w:val="1"/>
      <w:tblCellMar>
        <w:top w:w="100" w:type="dxa"/>
        <w:left w:w="100" w:type="dxa"/>
        <w:bottom w:w="100" w:type="dxa"/>
        <w:right w:w="100" w:type="dxa"/>
      </w:tblCellMar>
    </w:tblPr>
  </w:style>
  <w:style w:type="table" w:customStyle="1" w:styleId="44">
    <w:name w:val="44"/>
    <w:basedOn w:val="TableNormal"/>
    <w:rsid w:val="008B594C"/>
    <w:tblPr>
      <w:tblStyleRowBandSize w:val="1"/>
      <w:tblStyleColBandSize w:val="1"/>
      <w:tblCellMar>
        <w:top w:w="100" w:type="dxa"/>
        <w:left w:w="100" w:type="dxa"/>
        <w:bottom w:w="100" w:type="dxa"/>
        <w:right w:w="100" w:type="dxa"/>
      </w:tblCellMar>
    </w:tblPr>
  </w:style>
  <w:style w:type="table" w:customStyle="1" w:styleId="43">
    <w:name w:val="43"/>
    <w:basedOn w:val="TableNormal"/>
    <w:rsid w:val="008B594C"/>
    <w:tblPr>
      <w:tblStyleRowBandSize w:val="1"/>
      <w:tblStyleColBandSize w:val="1"/>
      <w:tblCellMar>
        <w:top w:w="100" w:type="dxa"/>
        <w:left w:w="100" w:type="dxa"/>
        <w:bottom w:w="100" w:type="dxa"/>
        <w:right w:w="100" w:type="dxa"/>
      </w:tblCellMar>
    </w:tblPr>
  </w:style>
  <w:style w:type="table" w:customStyle="1" w:styleId="42">
    <w:name w:val="42"/>
    <w:basedOn w:val="TableNormal"/>
    <w:rsid w:val="008B594C"/>
    <w:tblPr>
      <w:tblStyleRowBandSize w:val="1"/>
      <w:tblStyleColBandSize w:val="1"/>
      <w:tblCellMar>
        <w:top w:w="100" w:type="dxa"/>
        <w:left w:w="100" w:type="dxa"/>
        <w:bottom w:w="100" w:type="dxa"/>
        <w:right w:w="100" w:type="dxa"/>
      </w:tblCellMar>
    </w:tblPr>
  </w:style>
  <w:style w:type="table" w:customStyle="1" w:styleId="41">
    <w:name w:val="41"/>
    <w:basedOn w:val="TableNormal"/>
    <w:rsid w:val="008B594C"/>
    <w:tblPr>
      <w:tblStyleRowBandSize w:val="1"/>
      <w:tblStyleColBandSize w:val="1"/>
      <w:tblCellMar>
        <w:top w:w="100" w:type="dxa"/>
        <w:left w:w="100" w:type="dxa"/>
        <w:bottom w:w="100" w:type="dxa"/>
        <w:right w:w="100" w:type="dxa"/>
      </w:tblCellMar>
    </w:tblPr>
  </w:style>
  <w:style w:type="table" w:customStyle="1" w:styleId="40">
    <w:name w:val="40"/>
    <w:basedOn w:val="TableNormal"/>
    <w:rsid w:val="008B594C"/>
    <w:tblPr>
      <w:tblStyleRowBandSize w:val="1"/>
      <w:tblStyleColBandSize w:val="1"/>
      <w:tblCellMar>
        <w:top w:w="100" w:type="dxa"/>
        <w:left w:w="100" w:type="dxa"/>
        <w:bottom w:w="100" w:type="dxa"/>
        <w:right w:w="100" w:type="dxa"/>
      </w:tblCellMar>
    </w:tblPr>
  </w:style>
  <w:style w:type="table" w:customStyle="1" w:styleId="39">
    <w:name w:val="39"/>
    <w:basedOn w:val="TableNormal"/>
    <w:rsid w:val="008B594C"/>
    <w:tblPr>
      <w:tblStyleRowBandSize w:val="1"/>
      <w:tblStyleColBandSize w:val="1"/>
      <w:tblCellMar>
        <w:top w:w="100" w:type="dxa"/>
        <w:left w:w="100" w:type="dxa"/>
        <w:bottom w:w="100" w:type="dxa"/>
        <w:right w:w="100" w:type="dxa"/>
      </w:tblCellMar>
    </w:tblPr>
  </w:style>
  <w:style w:type="table" w:customStyle="1" w:styleId="38">
    <w:name w:val="38"/>
    <w:basedOn w:val="TableNormal"/>
    <w:rsid w:val="008B594C"/>
    <w:tblPr>
      <w:tblStyleRowBandSize w:val="1"/>
      <w:tblStyleColBandSize w:val="1"/>
      <w:tblCellMar>
        <w:top w:w="100" w:type="dxa"/>
        <w:left w:w="100" w:type="dxa"/>
        <w:bottom w:w="100" w:type="dxa"/>
        <w:right w:w="100" w:type="dxa"/>
      </w:tblCellMar>
    </w:tblPr>
  </w:style>
  <w:style w:type="table" w:customStyle="1" w:styleId="37">
    <w:name w:val="37"/>
    <w:basedOn w:val="TableNormal"/>
    <w:rsid w:val="008B594C"/>
    <w:tblPr>
      <w:tblStyleRowBandSize w:val="1"/>
      <w:tblStyleColBandSize w:val="1"/>
      <w:tblCellMar>
        <w:top w:w="100" w:type="dxa"/>
        <w:left w:w="100" w:type="dxa"/>
        <w:bottom w:w="100" w:type="dxa"/>
        <w:right w:w="100" w:type="dxa"/>
      </w:tblCellMar>
    </w:tblPr>
  </w:style>
  <w:style w:type="table" w:customStyle="1" w:styleId="36">
    <w:name w:val="36"/>
    <w:basedOn w:val="TableNormal"/>
    <w:rsid w:val="008B594C"/>
    <w:tblPr>
      <w:tblStyleRowBandSize w:val="1"/>
      <w:tblStyleColBandSize w:val="1"/>
      <w:tblCellMar>
        <w:top w:w="100" w:type="dxa"/>
        <w:left w:w="100" w:type="dxa"/>
        <w:bottom w:w="100" w:type="dxa"/>
        <w:right w:w="100" w:type="dxa"/>
      </w:tblCellMar>
    </w:tblPr>
  </w:style>
  <w:style w:type="table" w:customStyle="1" w:styleId="35">
    <w:name w:val="35"/>
    <w:basedOn w:val="TableNormal"/>
    <w:rsid w:val="008B594C"/>
    <w:tblPr>
      <w:tblStyleRowBandSize w:val="1"/>
      <w:tblStyleColBandSize w:val="1"/>
      <w:tblCellMar>
        <w:top w:w="100" w:type="dxa"/>
        <w:left w:w="100" w:type="dxa"/>
        <w:bottom w:w="100" w:type="dxa"/>
        <w:right w:w="100" w:type="dxa"/>
      </w:tblCellMar>
    </w:tblPr>
  </w:style>
  <w:style w:type="table" w:customStyle="1" w:styleId="34">
    <w:name w:val="34"/>
    <w:basedOn w:val="TableNormal"/>
    <w:rsid w:val="008B594C"/>
    <w:tblPr>
      <w:tblStyleRowBandSize w:val="1"/>
      <w:tblStyleColBandSize w:val="1"/>
      <w:tblCellMar>
        <w:top w:w="100" w:type="dxa"/>
        <w:left w:w="100" w:type="dxa"/>
        <w:bottom w:w="100" w:type="dxa"/>
        <w:right w:w="100" w:type="dxa"/>
      </w:tblCellMar>
    </w:tblPr>
  </w:style>
  <w:style w:type="table" w:customStyle="1" w:styleId="33">
    <w:name w:val="33"/>
    <w:basedOn w:val="TableNormal"/>
    <w:rsid w:val="008B594C"/>
    <w:tblPr>
      <w:tblStyleRowBandSize w:val="1"/>
      <w:tblStyleColBandSize w:val="1"/>
      <w:tblCellMar>
        <w:top w:w="100" w:type="dxa"/>
        <w:left w:w="100" w:type="dxa"/>
        <w:bottom w:w="100" w:type="dxa"/>
        <w:right w:w="100" w:type="dxa"/>
      </w:tblCellMar>
    </w:tblPr>
  </w:style>
  <w:style w:type="table" w:customStyle="1" w:styleId="32">
    <w:name w:val="32"/>
    <w:basedOn w:val="TableNormal"/>
    <w:rsid w:val="008B594C"/>
    <w:tblPr>
      <w:tblStyleRowBandSize w:val="1"/>
      <w:tblStyleColBandSize w:val="1"/>
      <w:tblCellMar>
        <w:top w:w="100" w:type="dxa"/>
        <w:left w:w="100" w:type="dxa"/>
        <w:bottom w:w="100" w:type="dxa"/>
        <w:right w:w="100" w:type="dxa"/>
      </w:tblCellMar>
    </w:tblPr>
  </w:style>
  <w:style w:type="table" w:customStyle="1" w:styleId="31">
    <w:name w:val="31"/>
    <w:basedOn w:val="TableNormal"/>
    <w:rsid w:val="008B594C"/>
    <w:tblPr>
      <w:tblStyleRowBandSize w:val="1"/>
      <w:tblStyleColBandSize w:val="1"/>
      <w:tblCellMar>
        <w:top w:w="100" w:type="dxa"/>
        <w:left w:w="100" w:type="dxa"/>
        <w:bottom w:w="100" w:type="dxa"/>
        <w:right w:w="100" w:type="dxa"/>
      </w:tblCellMar>
    </w:tblPr>
  </w:style>
  <w:style w:type="table" w:customStyle="1" w:styleId="30">
    <w:name w:val="30"/>
    <w:basedOn w:val="TableNormal"/>
    <w:rsid w:val="008B594C"/>
    <w:tblPr>
      <w:tblStyleRowBandSize w:val="1"/>
      <w:tblStyleColBandSize w:val="1"/>
      <w:tblCellMar>
        <w:top w:w="100" w:type="dxa"/>
        <w:left w:w="100" w:type="dxa"/>
        <w:bottom w:w="100" w:type="dxa"/>
        <w:right w:w="100" w:type="dxa"/>
      </w:tblCellMar>
    </w:tblPr>
  </w:style>
  <w:style w:type="table" w:customStyle="1" w:styleId="29">
    <w:name w:val="29"/>
    <w:basedOn w:val="TableNormal"/>
    <w:rsid w:val="008B594C"/>
    <w:tblPr>
      <w:tblStyleRowBandSize w:val="1"/>
      <w:tblStyleColBandSize w:val="1"/>
      <w:tblCellMar>
        <w:top w:w="100" w:type="dxa"/>
        <w:left w:w="100" w:type="dxa"/>
        <w:bottom w:w="100" w:type="dxa"/>
        <w:right w:w="100" w:type="dxa"/>
      </w:tblCellMar>
    </w:tblPr>
  </w:style>
  <w:style w:type="table" w:customStyle="1" w:styleId="28">
    <w:name w:val="28"/>
    <w:basedOn w:val="TableNormal"/>
    <w:rsid w:val="008B594C"/>
    <w:tblPr>
      <w:tblStyleRowBandSize w:val="1"/>
      <w:tblStyleColBandSize w:val="1"/>
      <w:tblCellMar>
        <w:top w:w="100" w:type="dxa"/>
        <w:left w:w="100" w:type="dxa"/>
        <w:bottom w:w="100" w:type="dxa"/>
        <w:right w:w="100" w:type="dxa"/>
      </w:tblCellMar>
    </w:tblPr>
  </w:style>
  <w:style w:type="table" w:customStyle="1" w:styleId="27">
    <w:name w:val="27"/>
    <w:basedOn w:val="TableNormal"/>
    <w:rsid w:val="008B594C"/>
    <w:tblPr>
      <w:tblStyleRowBandSize w:val="1"/>
      <w:tblStyleColBandSize w:val="1"/>
      <w:tblCellMar>
        <w:top w:w="100" w:type="dxa"/>
        <w:left w:w="100" w:type="dxa"/>
        <w:bottom w:w="100" w:type="dxa"/>
        <w:right w:w="100" w:type="dxa"/>
      </w:tblCellMar>
    </w:tblPr>
  </w:style>
  <w:style w:type="table" w:customStyle="1" w:styleId="26">
    <w:name w:val="26"/>
    <w:basedOn w:val="TableNormal"/>
    <w:rsid w:val="008B594C"/>
    <w:tblPr>
      <w:tblStyleRowBandSize w:val="1"/>
      <w:tblStyleColBandSize w:val="1"/>
      <w:tblCellMar>
        <w:top w:w="100" w:type="dxa"/>
        <w:left w:w="100" w:type="dxa"/>
        <w:bottom w:w="100" w:type="dxa"/>
        <w:right w:w="100" w:type="dxa"/>
      </w:tblCellMar>
    </w:tblPr>
  </w:style>
  <w:style w:type="table" w:customStyle="1" w:styleId="25">
    <w:name w:val="25"/>
    <w:basedOn w:val="TableNormal"/>
    <w:rsid w:val="008B594C"/>
    <w:tblPr>
      <w:tblStyleRowBandSize w:val="1"/>
      <w:tblStyleColBandSize w:val="1"/>
      <w:tblCellMar>
        <w:top w:w="100" w:type="dxa"/>
        <w:left w:w="100" w:type="dxa"/>
        <w:bottom w:w="100" w:type="dxa"/>
        <w:right w:w="100" w:type="dxa"/>
      </w:tblCellMar>
    </w:tblPr>
  </w:style>
  <w:style w:type="table" w:customStyle="1" w:styleId="24">
    <w:name w:val="24"/>
    <w:basedOn w:val="TableNormal"/>
    <w:rsid w:val="008B594C"/>
    <w:tblPr>
      <w:tblStyleRowBandSize w:val="1"/>
      <w:tblStyleColBandSize w:val="1"/>
      <w:tblCellMar>
        <w:top w:w="100" w:type="dxa"/>
        <w:left w:w="100" w:type="dxa"/>
        <w:bottom w:w="100" w:type="dxa"/>
        <w:right w:w="100" w:type="dxa"/>
      </w:tblCellMar>
    </w:tblPr>
  </w:style>
  <w:style w:type="table" w:customStyle="1" w:styleId="23">
    <w:name w:val="23"/>
    <w:basedOn w:val="TableNormal"/>
    <w:rsid w:val="008B594C"/>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B594C"/>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B594C"/>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B594C"/>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B594C"/>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B594C"/>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B594C"/>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B594C"/>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B594C"/>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B594C"/>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B594C"/>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B594C"/>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B594C"/>
    <w:tblPr>
      <w:tblStyleRowBandSize w:val="1"/>
      <w:tblStyleColBandSize w:val="1"/>
      <w:tblCellMar>
        <w:top w:w="100" w:type="dxa"/>
        <w:left w:w="100" w:type="dxa"/>
        <w:bottom w:w="100" w:type="dxa"/>
        <w:right w:w="100" w:type="dxa"/>
      </w:tblCellMar>
    </w:tblPr>
  </w:style>
  <w:style w:type="table" w:customStyle="1" w:styleId="10">
    <w:name w:val="10"/>
    <w:basedOn w:val="TableNormal"/>
    <w:rsid w:val="008B594C"/>
    <w:tblPr>
      <w:tblStyleRowBandSize w:val="1"/>
      <w:tblStyleColBandSize w:val="1"/>
      <w:tblCellMar>
        <w:top w:w="100" w:type="dxa"/>
        <w:left w:w="100" w:type="dxa"/>
        <w:bottom w:w="100" w:type="dxa"/>
        <w:right w:w="100" w:type="dxa"/>
      </w:tblCellMar>
    </w:tblPr>
  </w:style>
  <w:style w:type="table" w:customStyle="1" w:styleId="9">
    <w:name w:val="9"/>
    <w:basedOn w:val="TableNormal"/>
    <w:rsid w:val="008B594C"/>
    <w:tblPr>
      <w:tblStyleRowBandSize w:val="1"/>
      <w:tblStyleColBandSize w:val="1"/>
      <w:tblCellMar>
        <w:top w:w="100" w:type="dxa"/>
        <w:left w:w="100" w:type="dxa"/>
        <w:bottom w:w="100" w:type="dxa"/>
        <w:right w:w="100" w:type="dxa"/>
      </w:tblCellMar>
    </w:tblPr>
  </w:style>
  <w:style w:type="table" w:customStyle="1" w:styleId="8">
    <w:name w:val="8"/>
    <w:basedOn w:val="TableNormal"/>
    <w:rsid w:val="008B594C"/>
    <w:tblPr>
      <w:tblStyleRowBandSize w:val="1"/>
      <w:tblStyleColBandSize w:val="1"/>
      <w:tblCellMar>
        <w:top w:w="100" w:type="dxa"/>
        <w:left w:w="100" w:type="dxa"/>
        <w:bottom w:w="100" w:type="dxa"/>
        <w:right w:w="100" w:type="dxa"/>
      </w:tblCellMar>
    </w:tblPr>
  </w:style>
  <w:style w:type="table" w:customStyle="1" w:styleId="7">
    <w:name w:val="7"/>
    <w:basedOn w:val="TableNormal"/>
    <w:rsid w:val="008B594C"/>
    <w:tblPr>
      <w:tblStyleRowBandSize w:val="1"/>
      <w:tblStyleColBandSize w:val="1"/>
      <w:tblCellMar>
        <w:top w:w="100" w:type="dxa"/>
        <w:left w:w="100" w:type="dxa"/>
        <w:bottom w:w="100" w:type="dxa"/>
        <w:right w:w="100" w:type="dxa"/>
      </w:tblCellMar>
    </w:tblPr>
  </w:style>
  <w:style w:type="table" w:customStyle="1" w:styleId="6">
    <w:name w:val="6"/>
    <w:basedOn w:val="TableNormal"/>
    <w:rsid w:val="008B594C"/>
    <w:tblPr>
      <w:tblStyleRowBandSize w:val="1"/>
      <w:tblStyleColBandSize w:val="1"/>
      <w:tblCellMar>
        <w:top w:w="100" w:type="dxa"/>
        <w:left w:w="100" w:type="dxa"/>
        <w:bottom w:w="100" w:type="dxa"/>
        <w:right w:w="100" w:type="dxa"/>
      </w:tblCellMar>
    </w:tblPr>
  </w:style>
  <w:style w:type="table" w:customStyle="1" w:styleId="5">
    <w:name w:val="5"/>
    <w:basedOn w:val="TableNormal"/>
    <w:rsid w:val="008B594C"/>
    <w:tblPr>
      <w:tblStyleRowBandSize w:val="1"/>
      <w:tblStyleColBandSize w:val="1"/>
      <w:tblCellMar>
        <w:top w:w="100" w:type="dxa"/>
        <w:left w:w="100" w:type="dxa"/>
        <w:bottom w:w="100" w:type="dxa"/>
        <w:right w:w="100" w:type="dxa"/>
      </w:tblCellMar>
    </w:tblPr>
  </w:style>
  <w:style w:type="table" w:customStyle="1" w:styleId="4">
    <w:name w:val="4"/>
    <w:basedOn w:val="TableNormal"/>
    <w:rsid w:val="008B594C"/>
    <w:tblPr>
      <w:tblStyleRowBandSize w:val="1"/>
      <w:tblStyleColBandSize w:val="1"/>
      <w:tblCellMar>
        <w:top w:w="100" w:type="dxa"/>
        <w:left w:w="100" w:type="dxa"/>
        <w:bottom w:w="100" w:type="dxa"/>
        <w:right w:w="100" w:type="dxa"/>
      </w:tblCellMar>
    </w:tblPr>
  </w:style>
  <w:style w:type="table" w:customStyle="1" w:styleId="3">
    <w:name w:val="3"/>
    <w:basedOn w:val="TableNormal"/>
    <w:rsid w:val="008B594C"/>
    <w:tblPr>
      <w:tblStyleRowBandSize w:val="1"/>
      <w:tblStyleColBandSize w:val="1"/>
      <w:tblCellMar>
        <w:top w:w="100" w:type="dxa"/>
        <w:left w:w="100" w:type="dxa"/>
        <w:bottom w:w="100" w:type="dxa"/>
        <w:right w:w="100" w:type="dxa"/>
      </w:tblCellMar>
    </w:tblPr>
  </w:style>
  <w:style w:type="table" w:customStyle="1" w:styleId="2">
    <w:name w:val="2"/>
    <w:basedOn w:val="TableNormal"/>
    <w:rsid w:val="008B594C"/>
    <w:tblPr>
      <w:tblStyleRowBandSize w:val="1"/>
      <w:tblStyleColBandSize w:val="1"/>
      <w:tblCellMar>
        <w:top w:w="100" w:type="dxa"/>
        <w:left w:w="100" w:type="dxa"/>
        <w:bottom w:w="100" w:type="dxa"/>
        <w:right w:w="100" w:type="dxa"/>
      </w:tblCellMar>
    </w:tblPr>
  </w:style>
  <w:style w:type="table" w:customStyle="1" w:styleId="1">
    <w:name w:val="1"/>
    <w:basedOn w:val="TableNormal"/>
    <w:rsid w:val="008B594C"/>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3D7EA7"/>
    <w:rPr>
      <w:rFonts w:cs="Murty Sanskrit"/>
      <w:sz w:val="20"/>
      <w:szCs w:val="18"/>
    </w:rPr>
  </w:style>
  <w:style w:type="character" w:customStyle="1" w:styleId="JegyzetszvegChar">
    <w:name w:val="Jegyzetszöveg Char"/>
    <w:basedOn w:val="Bekezdsalapbettpusa"/>
    <w:link w:val="Jegyzetszveg"/>
    <w:uiPriority w:val="99"/>
    <w:rsid w:val="003D7EA7"/>
    <w:rPr>
      <w:rFonts w:ascii="Gentium Plus" w:eastAsiaTheme="minorEastAsia" w:hAnsi="Gentium Plus" w:cs="Murty Sanskrit"/>
      <w:kern w:val="2"/>
      <w:sz w:val="20"/>
      <w:szCs w:val="18"/>
      <w:lang w:eastAsia="zh-TW"/>
      <w14:ligatures w14:val="standardContextual"/>
    </w:rPr>
  </w:style>
  <w:style w:type="character" w:styleId="Jegyzethivatkozs">
    <w:name w:val="annotation reference"/>
    <w:basedOn w:val="Bekezdsalapbettpusa"/>
    <w:uiPriority w:val="99"/>
    <w:semiHidden/>
    <w:unhideWhenUsed/>
    <w:rsid w:val="003D7EA7"/>
    <w:rPr>
      <w:sz w:val="16"/>
      <w:szCs w:val="16"/>
    </w:rPr>
  </w:style>
  <w:style w:type="paragraph" w:styleId="Buborkszveg">
    <w:name w:val="Balloon Text"/>
    <w:basedOn w:val="Norml"/>
    <w:link w:val="BuborkszvegChar"/>
    <w:uiPriority w:val="99"/>
    <w:semiHidden/>
    <w:unhideWhenUsed/>
    <w:rsid w:val="003D7EA7"/>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3D7EA7"/>
    <w:rPr>
      <w:rFonts w:ascii="Segoe UI" w:eastAsiaTheme="minorEastAsia" w:hAnsi="Segoe UI" w:cs="Murty Sanskrit"/>
      <w:kern w:val="2"/>
      <w:sz w:val="18"/>
      <w:szCs w:val="16"/>
      <w:lang w:eastAsia="zh-TW"/>
      <w14:ligatures w14:val="standardContextual"/>
    </w:rPr>
  </w:style>
  <w:style w:type="paragraph" w:styleId="llb">
    <w:name w:val="footer"/>
    <w:basedOn w:val="Norml"/>
    <w:link w:val="llbChar"/>
    <w:uiPriority w:val="24"/>
    <w:rsid w:val="003D7EA7"/>
    <w:pPr>
      <w:tabs>
        <w:tab w:val="center" w:pos="4536"/>
        <w:tab w:val="right" w:pos="9072"/>
      </w:tabs>
    </w:pPr>
  </w:style>
  <w:style w:type="character" w:customStyle="1" w:styleId="llbChar">
    <w:name w:val="Élőláb Char"/>
    <w:basedOn w:val="Bekezdsalapbettpusa"/>
    <w:link w:val="llb"/>
    <w:uiPriority w:val="24"/>
    <w:rsid w:val="003D7EA7"/>
    <w:rPr>
      <w:rFonts w:ascii="Gentium Plus" w:eastAsiaTheme="minorEastAsia" w:hAnsi="Gentium Plus" w:cs="Arial Unicode MS"/>
      <w:kern w:val="2"/>
      <w:sz w:val="22"/>
      <w:szCs w:val="22"/>
      <w:lang w:eastAsia="zh-TW"/>
      <w14:ligatures w14:val="standardContextual"/>
    </w:rPr>
  </w:style>
  <w:style w:type="character" w:customStyle="1" w:styleId="Foreign">
    <w:name w:val="Foreign"/>
    <w:basedOn w:val="Bekezdsalapbettpusa"/>
    <w:uiPriority w:val="1"/>
    <w:rsid w:val="003D7EA7"/>
    <w:rPr>
      <w:i/>
      <w:iCs/>
      <w:noProof/>
    </w:rPr>
  </w:style>
  <w:style w:type="paragraph" w:styleId="Lista">
    <w:name w:val="List"/>
    <w:basedOn w:val="Norml"/>
    <w:uiPriority w:val="7"/>
    <w:qFormat/>
    <w:rsid w:val="003D7EA7"/>
    <w:pPr>
      <w:numPr>
        <w:numId w:val="2"/>
      </w:numPr>
      <w:jc w:val="left"/>
    </w:pPr>
  </w:style>
  <w:style w:type="paragraph" w:styleId="Lista2">
    <w:name w:val="List 2"/>
    <w:basedOn w:val="Lista"/>
    <w:uiPriority w:val="7"/>
    <w:rsid w:val="003D7EA7"/>
    <w:pPr>
      <w:numPr>
        <w:ilvl w:val="1"/>
      </w:numPr>
    </w:pPr>
  </w:style>
  <w:style w:type="paragraph" w:styleId="Lista3">
    <w:name w:val="List 3"/>
    <w:basedOn w:val="Lista"/>
    <w:uiPriority w:val="7"/>
    <w:rsid w:val="003D7EA7"/>
    <w:pPr>
      <w:numPr>
        <w:ilvl w:val="2"/>
      </w:numPr>
    </w:pPr>
  </w:style>
  <w:style w:type="paragraph" w:styleId="Lista4">
    <w:name w:val="List 4"/>
    <w:basedOn w:val="Lista"/>
    <w:uiPriority w:val="7"/>
    <w:rsid w:val="003D7EA7"/>
    <w:pPr>
      <w:numPr>
        <w:ilvl w:val="3"/>
      </w:numPr>
    </w:pPr>
  </w:style>
  <w:style w:type="paragraph" w:styleId="Lista5">
    <w:name w:val="List 5"/>
    <w:basedOn w:val="Lista"/>
    <w:uiPriority w:val="7"/>
    <w:rsid w:val="003D7EA7"/>
    <w:pPr>
      <w:numPr>
        <w:ilvl w:val="4"/>
      </w:numPr>
    </w:pPr>
  </w:style>
  <w:style w:type="character" w:customStyle="1" w:styleId="Nv">
    <w:name w:val="Név"/>
    <w:basedOn w:val="Bekezdsalapbettpusa"/>
    <w:uiPriority w:val="1"/>
    <w:rsid w:val="003D7EA7"/>
    <w:rPr>
      <w:smallCaps/>
      <w:noProof/>
    </w:rPr>
  </w:style>
  <w:style w:type="paragraph" w:styleId="lfej">
    <w:name w:val="header"/>
    <w:basedOn w:val="Norml"/>
    <w:link w:val="lfejChar"/>
    <w:uiPriority w:val="24"/>
    <w:qFormat/>
    <w:rsid w:val="003D7EA7"/>
    <w:pPr>
      <w:tabs>
        <w:tab w:val="center" w:pos="4536"/>
        <w:tab w:val="right" w:pos="9072"/>
      </w:tabs>
    </w:pPr>
  </w:style>
  <w:style w:type="character" w:customStyle="1" w:styleId="lfejChar">
    <w:name w:val="Élőfej Char"/>
    <w:basedOn w:val="Bekezdsalapbettpusa"/>
    <w:link w:val="lfej"/>
    <w:uiPriority w:val="24"/>
    <w:rsid w:val="003D7EA7"/>
    <w:rPr>
      <w:rFonts w:ascii="Gentium Plus" w:eastAsiaTheme="minorEastAsia" w:hAnsi="Gentium Plus" w:cs="Arial Unicode MS"/>
      <w:kern w:val="2"/>
      <w:sz w:val="22"/>
      <w:szCs w:val="22"/>
      <w:lang w:eastAsia="zh-TW"/>
      <w14:ligatures w14:val="standardContextual"/>
    </w:rPr>
  </w:style>
  <w:style w:type="paragraph" w:styleId="Irodalomjegyzk">
    <w:name w:val="Bibliography"/>
    <w:aliases w:val="Bibliography"/>
    <w:basedOn w:val="Norml"/>
    <w:uiPriority w:val="37"/>
    <w:rsid w:val="003D7EA7"/>
    <w:pPr>
      <w:spacing w:line="300" w:lineRule="exact"/>
      <w:ind w:left="720" w:hanging="720"/>
    </w:pPr>
  </w:style>
  <w:style w:type="character" w:customStyle="1" w:styleId="Code">
    <w:name w:val="Code"/>
    <w:uiPriority w:val="1"/>
    <w:qFormat/>
    <w:rsid w:val="003D7EA7"/>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3D7EA7"/>
    <w:rPr>
      <w:rFonts w:ascii="Tahoma" w:hAnsi="Tahoma"/>
      <w:noProof/>
      <w:color w:val="00B050"/>
      <w:sz w:val="20"/>
    </w:rPr>
  </w:style>
  <w:style w:type="paragraph" w:styleId="Lbjegyzetszveg">
    <w:name w:val="footnote text"/>
    <w:basedOn w:val="Norml"/>
    <w:link w:val="LbjegyzetszvegChar"/>
    <w:rsid w:val="003D7EA7"/>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3D7EA7"/>
    <w:rPr>
      <w:rFonts w:ascii="Gentium Plus" w:eastAsiaTheme="minorEastAsia" w:hAnsi="Gentium Plus" w:cs="Arial Unicode MS"/>
      <w:kern w:val="2"/>
      <w:sz w:val="20"/>
      <w:szCs w:val="20"/>
      <w:lang w:eastAsia="zh-TW"/>
      <w14:ligatures w14:val="standardContextual"/>
    </w:rPr>
  </w:style>
  <w:style w:type="character" w:styleId="Lbjegyzet-hivatkozs">
    <w:name w:val="footnote reference"/>
    <w:basedOn w:val="Bekezdsalapbettpusa"/>
    <w:uiPriority w:val="99"/>
    <w:unhideWhenUsed/>
    <w:rsid w:val="003D7EA7"/>
    <w:rPr>
      <w:vertAlign w:val="superscript"/>
    </w:rPr>
  </w:style>
  <w:style w:type="character" w:customStyle="1" w:styleId="ForeignKannadaScript">
    <w:name w:val="Foreign: KannadaScript"/>
    <w:basedOn w:val="Foreign"/>
    <w:uiPriority w:val="1"/>
    <w:qFormat/>
    <w:rsid w:val="003D7EA7"/>
    <w:rPr>
      <w:rFonts w:ascii="Nirmala UI" w:hAnsi="Nirmala UI" w:cs="Nirmala UI"/>
      <w:b w:val="0"/>
      <w:bCs w:val="0"/>
      <w:i w:val="0"/>
      <w:iCs w:val="0"/>
      <w:noProof/>
    </w:rPr>
  </w:style>
  <w:style w:type="character" w:customStyle="1" w:styleId="ForeignTamilScript">
    <w:name w:val="Foreign: TamilScript"/>
    <w:basedOn w:val="Foreign"/>
    <w:uiPriority w:val="1"/>
    <w:qFormat/>
    <w:rsid w:val="003D7EA7"/>
    <w:rPr>
      <w:rFonts w:ascii="Nirmala UI" w:hAnsi="Nirmala UI" w:cs="Nirmala UI"/>
      <w:b w:val="0"/>
      <w:bCs w:val="0"/>
      <w:i w:val="0"/>
      <w:iCs w:val="0"/>
      <w:noProof/>
      <w:szCs w:val="24"/>
    </w:rPr>
  </w:style>
  <w:style w:type="character" w:customStyle="1" w:styleId="ForeignBalineseScript">
    <w:name w:val="Foreign: BalineseScript"/>
    <w:basedOn w:val="Foreign"/>
    <w:uiPriority w:val="1"/>
    <w:qFormat/>
    <w:rsid w:val="003D7EA7"/>
    <w:rPr>
      <w:rFonts w:ascii="Noto Sans Balinese" w:hAnsi="Noto Sans Balinese" w:cs="Noto Sans Balinese"/>
      <w:b w:val="0"/>
      <w:bCs w:val="0"/>
      <w:i/>
      <w:iCs/>
      <w:noProof/>
      <w:position w:val="0"/>
      <w:szCs w:val="24"/>
    </w:rPr>
  </w:style>
  <w:style w:type="character" w:customStyle="1" w:styleId="ForeignThaiScript">
    <w:name w:val="Foreign: ThaiScript"/>
    <w:basedOn w:val="Foreign"/>
    <w:uiPriority w:val="1"/>
    <w:qFormat/>
    <w:rsid w:val="003D7EA7"/>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3D7EA7"/>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3D7EA7"/>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3D7EA7"/>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3D7EA7"/>
    <w:pPr>
      <w:tabs>
        <w:tab w:val="right" w:pos="851"/>
        <w:tab w:val="left" w:pos="1134"/>
      </w:tabs>
      <w:jc w:val="left"/>
    </w:pPr>
  </w:style>
  <w:style w:type="character" w:styleId="Hiperhivatkozs">
    <w:name w:val="Hyperlink"/>
    <w:basedOn w:val="Bekezdsalapbettpusa"/>
    <w:uiPriority w:val="99"/>
    <w:unhideWhenUsed/>
    <w:rsid w:val="003D7EA7"/>
    <w:rPr>
      <w:color w:val="002060"/>
      <w:u w:val="single"/>
    </w:rPr>
  </w:style>
  <w:style w:type="character" w:styleId="Feloldatlanmegemlts">
    <w:name w:val="Unresolved Mention"/>
    <w:basedOn w:val="Bekezdsalapbettpusa"/>
    <w:uiPriority w:val="99"/>
    <w:semiHidden/>
    <w:unhideWhenUsed/>
    <w:rsid w:val="003D7EA7"/>
    <w:rPr>
      <w:color w:val="605E5C"/>
      <w:shd w:val="clear" w:color="auto" w:fill="E1DFDD"/>
    </w:rPr>
  </w:style>
  <w:style w:type="character" w:styleId="Mrltotthiperhivatkozs">
    <w:name w:val="FollowedHyperlink"/>
    <w:basedOn w:val="Bekezdsalapbettpusa"/>
    <w:uiPriority w:val="99"/>
    <w:semiHidden/>
    <w:unhideWhenUsed/>
    <w:rsid w:val="003D7EA7"/>
    <w:rPr>
      <w:color w:val="800080" w:themeColor="followedHyperlink"/>
      <w:u w:val="single"/>
    </w:rPr>
  </w:style>
  <w:style w:type="table" w:styleId="Rcsostblzat">
    <w:name w:val="Table Grid"/>
    <w:basedOn w:val="Normltblzat"/>
    <w:uiPriority w:val="39"/>
    <w:rsid w:val="003D7EA7"/>
    <w:pPr>
      <w:ind w:left="0" w:firstLine="567"/>
    </w:pPr>
    <w:rPr>
      <w:rFonts w:ascii="Gentium Plus" w:eastAsia="Arial Unicode MS" w:hAnsi="Gentium Plus" w:cs="Gentium Plus"/>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3D7EA7"/>
    <w:pPr>
      <w:spacing w:line="240" w:lineRule="auto"/>
      <w:jc w:val="left"/>
    </w:pPr>
    <w:rPr>
      <w:rFonts w:ascii="Calibri" w:hAnsi="Calibri"/>
      <w:sz w:val="20"/>
      <w:szCs w:val="20"/>
    </w:rPr>
  </w:style>
  <w:style w:type="table" w:customStyle="1" w:styleId="FigureTable">
    <w:name w:val="FigureTable"/>
    <w:basedOn w:val="CodeSampleTable"/>
    <w:uiPriority w:val="99"/>
    <w:rsid w:val="003D7EA7"/>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KhmerScript">
    <w:name w:val="Foreign: KhmerScript"/>
    <w:basedOn w:val="Bekezdsalapbettpusa"/>
    <w:uiPriority w:val="1"/>
    <w:qFormat/>
    <w:rsid w:val="003D7EA7"/>
    <w:rPr>
      <w:rFonts w:ascii="DaunPenh" w:hAnsi="DaunPenh" w:cs="DaunPenh"/>
      <w:bCs w:val="0"/>
      <w:iCs w:val="0"/>
      <w:szCs w:val="36"/>
      <w:lang w:bidi="km-KH"/>
    </w:rPr>
  </w:style>
  <w:style w:type="character" w:customStyle="1" w:styleId="MetreCode">
    <w:name w:val="MetreCode"/>
    <w:basedOn w:val="Bekezdsalapbettpusa"/>
    <w:uiPriority w:val="1"/>
    <w:qFormat/>
    <w:rsid w:val="003D7EA7"/>
    <w:rPr>
      <w:rFonts w:ascii="Cardo" w:hAnsi="Cardo" w:cs="Murty Sanskrit"/>
      <w:spacing w:val="30"/>
    </w:rPr>
  </w:style>
  <w:style w:type="paragraph" w:styleId="Tartalomjegyzkcmsora">
    <w:name w:val="TOC Heading"/>
    <w:basedOn w:val="Cmsor1"/>
    <w:next w:val="Norml"/>
    <w:uiPriority w:val="39"/>
    <w:unhideWhenUsed/>
    <w:qFormat/>
    <w:rsid w:val="003D7EA7"/>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3D7EA7"/>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3D7EA7"/>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3D7EA7"/>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3D7EA7"/>
    <w:pPr>
      <w:widowControl/>
      <w:ind w:left="0"/>
      <w:jc w:val="left"/>
    </w:pPr>
    <w:rPr>
      <w:rFonts w:ascii="Gentium Plus" w:eastAsia="Arial Unicode MS" w:hAnsi="Gentium Plus" w:cs="Gentium Plus"/>
      <w:szCs w:val="22"/>
      <w:lang w:eastAsia="zh-TW"/>
    </w:rPr>
  </w:style>
  <w:style w:type="character" w:customStyle="1" w:styleId="Codeattribute">
    <w:name w:val="Code_attribute"/>
    <w:basedOn w:val="Code"/>
    <w:uiPriority w:val="1"/>
    <w:qFormat/>
    <w:rsid w:val="003D7EA7"/>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3D7EA7"/>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3D7EA7"/>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3D7EA7"/>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3D7EA7"/>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3D7EA7"/>
    <w:pPr>
      <w:keepNext/>
      <w:spacing w:line="240" w:lineRule="auto"/>
      <w:jc w:val="center"/>
    </w:pPr>
    <w:rPr>
      <w:i/>
      <w:iCs/>
      <w:sz w:val="20"/>
      <w:szCs w:val="18"/>
    </w:rPr>
  </w:style>
  <w:style w:type="table" w:customStyle="1" w:styleId="CodeSampleTable">
    <w:name w:val="CodeSampleTable"/>
    <w:basedOn w:val="Normltblzat"/>
    <w:uiPriority w:val="99"/>
    <w:rsid w:val="003D7EA7"/>
    <w:pPr>
      <w:widowControl/>
      <w:ind w:left="0"/>
      <w:jc w:val="left"/>
    </w:pPr>
    <w:rPr>
      <w:rFonts w:ascii="Gentium Plus" w:eastAsia="Arial Unicode MS" w:hAnsi="Gentium Plus" w:cs="Gentium Plus"/>
      <w:sz w:val="18"/>
      <w:lang w:eastAsia="zh-TW"/>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3D7EA7"/>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3D7EA7"/>
    <w:pPr>
      <w:numPr>
        <w:numId w:val="4"/>
      </w:numPr>
      <w:spacing w:before="60"/>
      <w:contextualSpacing/>
    </w:pPr>
  </w:style>
  <w:style w:type="character" w:customStyle="1" w:styleId="ForeignTamilGrantha">
    <w:name w:val="Foreign:TamilGrantha"/>
    <w:basedOn w:val="ForeignTamilScript"/>
    <w:uiPriority w:val="1"/>
    <w:qFormat/>
    <w:rsid w:val="003D7EA7"/>
    <w:rPr>
      <w:rFonts w:ascii="Noto Sans Grantha" w:hAnsi="Noto Sans Grantha" w:cs="Noto Sans Grantha"/>
      <w:b w:val="0"/>
      <w:bCs w:val="0"/>
      <w:i w:val="0"/>
      <w:iCs w:val="0"/>
      <w:noProof/>
      <w:szCs w:val="24"/>
    </w:rPr>
  </w:style>
  <w:style w:type="character" w:customStyle="1" w:styleId="ForeignDevanagariScript">
    <w:name w:val="Foreign:DevanagariScript"/>
    <w:basedOn w:val="ForeignKannadaScript"/>
    <w:uiPriority w:val="1"/>
    <w:qFormat/>
    <w:rsid w:val="003D7EA7"/>
    <w:rPr>
      <w:rFonts w:ascii="Murty Sanskrit" w:hAnsi="Murty Sanskrit" w:cs="Murty Sanskrit"/>
      <w:b w:val="0"/>
      <w:bCs w:val="0"/>
      <w:i w:val="0"/>
      <w:iCs w:val="0"/>
      <w:noProof/>
    </w:rPr>
  </w:style>
  <w:style w:type="paragraph" w:styleId="TJ4">
    <w:name w:val="toc 4"/>
    <w:basedOn w:val="TJ3"/>
    <w:next w:val="Norml"/>
    <w:autoRedefine/>
    <w:uiPriority w:val="39"/>
    <w:unhideWhenUsed/>
    <w:rsid w:val="003D7EA7"/>
    <w:pPr>
      <w:tabs>
        <w:tab w:val="clear" w:pos="1134"/>
      </w:tabs>
      <w:ind w:left="1021"/>
    </w:pPr>
  </w:style>
  <w:style w:type="paragraph" w:styleId="TJ5">
    <w:name w:val="toc 5"/>
    <w:basedOn w:val="Norml"/>
    <w:next w:val="Norml"/>
    <w:autoRedefine/>
    <w:uiPriority w:val="39"/>
    <w:unhideWhenUsed/>
    <w:rsid w:val="003D7EA7"/>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3D7EA7"/>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3D7EA7"/>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3D7EA7"/>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3D7EA7"/>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3D7EA7"/>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3D7EA7"/>
    <w:pPr>
      <w:spacing w:line="240" w:lineRule="auto"/>
    </w:pPr>
    <w:rPr>
      <w:b/>
      <w:bCs/>
      <w:szCs w:val="20"/>
    </w:rPr>
  </w:style>
  <w:style w:type="character" w:customStyle="1" w:styleId="MegjegyzstrgyaChar">
    <w:name w:val="Megjegyzés tárgya Char"/>
    <w:basedOn w:val="JegyzetszvegChar"/>
    <w:link w:val="Megjegyzstrgya"/>
    <w:uiPriority w:val="99"/>
    <w:semiHidden/>
    <w:rsid w:val="003D7EA7"/>
    <w:rPr>
      <w:rFonts w:ascii="Gentium Plus" w:eastAsiaTheme="minorEastAsia" w:hAnsi="Gentium Plus" w:cs="Murty Sanskrit"/>
      <w:b/>
      <w:bCs/>
      <w:kern w:val="2"/>
      <w:sz w:val="20"/>
      <w:szCs w:val="20"/>
      <w:lang w:eastAsia="zh-TW"/>
      <w14:ligatures w14:val="standardContextual"/>
    </w:rPr>
  </w:style>
  <w:style w:type="character" w:customStyle="1" w:styleId="Metrum">
    <w:name w:val="Metrum"/>
    <w:rsid w:val="003D7EA7"/>
    <w:rPr>
      <w:rFonts w:ascii="Cardo" w:hAnsi="Cardo"/>
      <w:noProof/>
    </w:rPr>
  </w:style>
  <w:style w:type="character" w:customStyle="1" w:styleId="ForeignBurmeseScript">
    <w:name w:val="Foreign: BurmeseScript"/>
    <w:basedOn w:val="Foreign"/>
    <w:uiPriority w:val="1"/>
    <w:qFormat/>
    <w:rsid w:val="003D7EA7"/>
    <w:rPr>
      <w:rFonts w:ascii="Myanmar Text" w:hAnsi="Myanmar Text" w:cs="Myanmar Text"/>
      <w:i w:val="0"/>
      <w:iCs/>
      <w:noProof/>
    </w:rPr>
  </w:style>
  <w:style w:type="character" w:styleId="Vgjegyzet-hivatkozs">
    <w:name w:val="endnote reference"/>
    <w:basedOn w:val="Bekezdsalapbettpusa"/>
    <w:uiPriority w:val="99"/>
    <w:semiHidden/>
    <w:unhideWhenUsed/>
    <w:rsid w:val="003D7EA7"/>
    <w:rPr>
      <w:vertAlign w:val="superscript"/>
    </w:rPr>
  </w:style>
  <w:style w:type="paragraph" w:customStyle="1" w:styleId="BlockImage">
    <w:name w:val="BlockImage"/>
    <w:basedOn w:val="Norml"/>
    <w:qFormat/>
    <w:rsid w:val="003D7EA7"/>
    <w:pPr>
      <w:spacing w:line="240" w:lineRule="auto"/>
      <w:jc w:val="center"/>
    </w:pPr>
    <w:rPr>
      <w:noProof/>
    </w:rPr>
  </w:style>
  <w:style w:type="paragraph" w:customStyle="1" w:styleId="Image">
    <w:name w:val="Image"/>
    <w:basedOn w:val="Norml"/>
    <w:qFormat/>
    <w:rsid w:val="003D7EA7"/>
    <w:pPr>
      <w:keepNext/>
      <w:widowControl w:val="0"/>
      <w:spacing w:before="60" w:after="60" w:line="240" w:lineRule="auto"/>
      <w:jc w:val="center"/>
    </w:pPr>
    <w:rPr>
      <w:noProof/>
      <w:sz w:val="20"/>
    </w:rPr>
  </w:style>
  <w:style w:type="paragraph" w:styleId="Szvegtrzs">
    <w:name w:val="Body Text"/>
    <w:basedOn w:val="Norml"/>
    <w:link w:val="SzvegtrzsChar"/>
    <w:uiPriority w:val="74"/>
    <w:rsid w:val="003D7EA7"/>
    <w:pPr>
      <w:spacing w:before="120" w:after="120"/>
      <w:ind w:left="567" w:right="567"/>
      <w:contextualSpacing/>
    </w:pPr>
  </w:style>
  <w:style w:type="character" w:customStyle="1" w:styleId="SzvegtrzsChar">
    <w:name w:val="Szövegtörzs Char"/>
    <w:basedOn w:val="Bekezdsalapbettpusa"/>
    <w:link w:val="Szvegtrzs"/>
    <w:uiPriority w:val="74"/>
    <w:rsid w:val="003D7EA7"/>
    <w:rPr>
      <w:rFonts w:ascii="Gentium Plus" w:eastAsiaTheme="minorEastAsia" w:hAnsi="Gentium Plus" w:cs="Arial Unicode MS"/>
      <w:kern w:val="2"/>
      <w:sz w:val="22"/>
      <w:szCs w:val="22"/>
      <w:lang w:eastAsia="zh-TW"/>
      <w14:ligatures w14:val="standardContextual"/>
    </w:rPr>
  </w:style>
  <w:style w:type="character" w:customStyle="1" w:styleId="ForeignIndic">
    <w:name w:val="Foreign: Indic"/>
    <w:basedOn w:val="Foreign"/>
    <w:uiPriority w:val="1"/>
    <w:qFormat/>
    <w:rsid w:val="003D7EA7"/>
    <w:rPr>
      <w:i w:val="0"/>
      <w:iCs w:val="0"/>
      <w:noProof/>
    </w:rPr>
  </w:style>
  <w:style w:type="paragraph" w:styleId="Idzet">
    <w:name w:val="Quote"/>
    <w:basedOn w:val="Norml"/>
    <w:next w:val="Norml"/>
    <w:link w:val="IdzetChar"/>
    <w:uiPriority w:val="29"/>
    <w:unhideWhenUsed/>
    <w:rsid w:val="003D7EA7"/>
    <w:pPr>
      <w:spacing w:before="120" w:after="120"/>
      <w:ind w:left="567" w:right="567"/>
    </w:pPr>
  </w:style>
  <w:style w:type="character" w:customStyle="1" w:styleId="IdzetChar">
    <w:name w:val="Idézet Char"/>
    <w:basedOn w:val="Bekezdsalapbettpusa"/>
    <w:link w:val="Idzet"/>
    <w:uiPriority w:val="29"/>
    <w:rsid w:val="003D7EA7"/>
    <w:rPr>
      <w:rFonts w:ascii="Gentium Plus" w:eastAsiaTheme="minorEastAsia" w:hAnsi="Gentium Plus" w:cs="Arial Unicode MS"/>
      <w:kern w:val="2"/>
      <w:sz w:val="22"/>
      <w:szCs w:val="22"/>
      <w:lang w:eastAsia="zh-TW"/>
      <w14:ligatures w14:val="standardContextual"/>
    </w:rPr>
  </w:style>
  <w:style w:type="paragraph" w:styleId="Normlbehzs">
    <w:name w:val="Normal Indent"/>
    <w:basedOn w:val="Norml"/>
    <w:uiPriority w:val="99"/>
    <w:unhideWhenUsed/>
    <w:rsid w:val="003D7EA7"/>
    <w:pPr>
      <w:ind w:firstLine="567"/>
    </w:pPr>
  </w:style>
  <w:style w:type="character" w:customStyle="1" w:styleId="ImageInsetSundanese">
    <w:name w:val="ImageInsetSundanese"/>
    <w:basedOn w:val="Bekezdsalapbettpusa"/>
    <w:uiPriority w:val="1"/>
    <w:qFormat/>
    <w:rsid w:val="003D7EA7"/>
    <w:rPr>
      <w:noProof/>
      <w:position w:val="-10"/>
    </w:rPr>
  </w:style>
  <w:style w:type="paragraph" w:customStyle="1" w:styleId="TableHead">
    <w:name w:val="TableHead"/>
    <w:basedOn w:val="Norml"/>
    <w:qFormat/>
    <w:rsid w:val="003D7EA7"/>
    <w:pPr>
      <w:jc w:val="left"/>
    </w:pPr>
  </w:style>
  <w:style w:type="table" w:customStyle="1" w:styleId="Stlus1">
    <w:name w:val="Stílus1"/>
    <w:basedOn w:val="CodeSampleTable"/>
    <w:uiPriority w:val="99"/>
    <w:rsid w:val="003D7EA7"/>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189113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project-documentation/issues/301" TargetMode="External"/><Relationship Id="rId3" Type="http://schemas.openxmlformats.org/officeDocument/2006/relationships/hyperlink" Target="https://github.com/erc-dharma/project-documentation/issues/315" TargetMode="External"/><Relationship Id="rId7" Type="http://schemas.openxmlformats.org/officeDocument/2006/relationships/hyperlink" Target="https://github.com/erc-dharma/tfc-nusantara-epigraphy/issues/68" TargetMode="External"/><Relationship Id="rId2" Type="http://schemas.openxmlformats.org/officeDocument/2006/relationships/hyperlink" Target="https://github.com/erc-dharma/project-documentation/issues/336"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284" TargetMode="External"/><Relationship Id="rId5" Type="http://schemas.openxmlformats.org/officeDocument/2006/relationships/hyperlink" Target="https://github.com/erc-dharma/project-documentation/issues/336" TargetMode="External"/><Relationship Id="rId10" Type="http://schemas.openxmlformats.org/officeDocument/2006/relationships/hyperlink" Target="https://github.com/erc-dharma/project-documentation/issues/323" TargetMode="External"/><Relationship Id="rId4" Type="http://schemas.openxmlformats.org/officeDocument/2006/relationships/hyperlink" Target="https://github.com/erc-dharma/project-documentation/issues/336" TargetMode="External"/><Relationship Id="rId9" Type="http://schemas.openxmlformats.org/officeDocument/2006/relationships/hyperlink" Target="https://github.com/erc-dharma/project-documentation/issues/29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erc-dharma.github.io/project-documentation/visual-code/UsingVS_v01"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jpeg"/><Relationship Id="rId84" Type="http://schemas.openxmlformats.org/officeDocument/2006/relationships/hyperlink" Target="http://www.tei-c.org/Guidelines/P5/" TargetMode="External"/><Relationship Id="rId89" Type="http://schemas.openxmlformats.org/officeDocument/2006/relationships/theme" Target="theme/theme1.xml"/><Relationship Id="rId16" Type="http://schemas.openxmlformats.org/officeDocument/2006/relationships/hyperlink" Target="http://www.stoa.org/epidoc/gl/latest/intro-eps.html" TargetMode="External"/><Relationship Id="rId11" Type="http://schemas.microsoft.com/office/2011/relationships/commentsExtended" Target="commentsExtended.xml"/><Relationship Id="rId32" Type="http://schemas.openxmlformats.org/officeDocument/2006/relationships/image" Target="media/image13.png"/><Relationship Id="rId37" Type="http://schemas.openxmlformats.org/officeDocument/2006/relationships/image" Target="media/image18.jpeg"/><Relationship Id="rId53" Type="http://schemas.openxmlformats.org/officeDocument/2006/relationships/image" Target="media/image34.jpeg"/><Relationship Id="rId58" Type="http://schemas.openxmlformats.org/officeDocument/2006/relationships/image" Target="media/image39.png"/><Relationship Id="rId74" Type="http://schemas.openxmlformats.org/officeDocument/2006/relationships/hyperlink" Target="https://www.skrutable.info/" TargetMode="External"/><Relationship Id="rId79" Type="http://schemas.openxmlformats.org/officeDocument/2006/relationships/image" Target="media/image54.jpeg"/><Relationship Id="rId5" Type="http://schemas.openxmlformats.org/officeDocument/2006/relationships/webSettings" Target="webSettings.xml"/><Relationship Id="rId90" Type="http://schemas.microsoft.com/office/2018/08/relationships/commentsExtensible" Target="commentsExtensible.xml"/><Relationship Id="rId14" Type="http://schemas.openxmlformats.org/officeDocument/2006/relationships/hyperlink" Target="https://tei-c.org/guidelines/"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p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github.com/erc-dharma/project-documentation/blob/master/DHARMA_prosodicPatterns_v01.xml" TargetMode="External"/><Relationship Id="rId77" Type="http://schemas.openxmlformats.org/officeDocument/2006/relationships/image" Target="media/image52.jpeg"/><Relationship Id="rId8" Type="http://schemas.openxmlformats.org/officeDocument/2006/relationships/image" Target="media/image1.emf"/><Relationship Id="rId51" Type="http://schemas.openxmlformats.org/officeDocument/2006/relationships/image" Target="media/image32.jpeg"/><Relationship Id="rId72" Type="http://schemas.openxmlformats.org/officeDocument/2006/relationships/hyperlink" Target="https://sanskritmetres.appspot.com/" TargetMode="External"/><Relationship Id="rId80" Type="http://schemas.openxmlformats.org/officeDocument/2006/relationships/hyperlink" Target="https://github.com/erc-dharma/project-documentation/blob/master/DHARMA_languages.tsv" TargetMode="External"/><Relationship Id="rId85" Type="http://schemas.openxmlformats.org/officeDocument/2006/relationships/footer" Target="footer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dh.obdurodon.org/what-is-xml.xhtml"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github.com/erc-dharma/project-documentation/blob/master/stylesheets/README.md" TargetMode="External"/><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jpg"/><Relationship Id="rId70" Type="http://schemas.openxmlformats.org/officeDocument/2006/relationships/hyperlink" Target="https://erc-dharma.github.io/output-prosody/display-prosody.html" TargetMode="External"/><Relationship Id="rId75" Type="http://schemas.openxmlformats.org/officeDocument/2006/relationships/image" Target="media/image50.png"/><Relationship Id="rId83" Type="http://schemas.openxmlformats.org/officeDocument/2006/relationships/hyperlink" Target="http://www.stoa.org/epidoc/gl/latest/intro-eps.html" TargetMode="Externa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toa.org/wordpress/wp-content/uploads/2010/09/Chapter05_EpiDoc_Bodard.pdf"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comments" Target="comments.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anskritlibrary.org:8080/MeterIdentification/" TargetMode="External"/><Relationship Id="rId78" Type="http://schemas.openxmlformats.org/officeDocument/2006/relationships/image" Target="media/image53.jpeg"/><Relationship Id="rId81" Type="http://schemas.openxmlformats.org/officeDocument/2006/relationships/hyperlink" Target="http://dh.obdurodon.org/what-is-xml.xhtml" TargetMode="External"/><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epidoc/gl/latest/index.html" TargetMode="External"/><Relationship Id="rId18" Type="http://schemas.openxmlformats.org/officeDocument/2006/relationships/hyperlink" Target="https://www.tei-c.org/release/doc/tei-p5-doc/en/html/SG.html"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tiff"/><Relationship Id="rId55" Type="http://schemas.openxmlformats.org/officeDocument/2006/relationships/image" Target="media/image36.png"/><Relationship Id="rId76"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hyperlink" Target="https://docs.google.com/document/d/16AZYeI_OyfUgtLhXpFG_-UloPlzv1p9wMykBrklKyHE"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jpg"/><Relationship Id="rId45" Type="http://schemas.openxmlformats.org/officeDocument/2006/relationships/image" Target="media/image26.jpeg"/><Relationship Id="rId66" Type="http://schemas.openxmlformats.org/officeDocument/2006/relationships/image" Target="media/image47.jpeg"/><Relationship Id="rId87"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hyperlink" Target="http://www.stoa.org/wordpress/wp-content/uploads/2010/09/Chapter05_EpiDoc_Bodard.pdf" TargetMode="External"/><Relationship Id="rId19" Type="http://schemas.openxmlformats.org/officeDocument/2006/relationships/hyperlink" Target="https://github.com/erc-dharma/project-documentation/blob/66167c20f4be621256460be1640cb7a727104854/schema/README.md"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rc-dharma/project-documentation/blob/master/templates/inscriptions/DHARMA_encodingTemplateInscription_v03.xml" TargetMode="External"/><Relationship Id="rId13" Type="http://schemas.openxmlformats.org/officeDocument/2006/relationships/hyperlink" Target="http://www.stoa.org/epidoc/gl/latest/trans-ambiguous.html" TargetMode="External"/><Relationship Id="rId18" Type="http://schemas.openxmlformats.org/officeDocument/2006/relationships/hyperlink" Target="http://www.stoa.org/epidoc/gl/latest/trans-charactershighlighted.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opentheso.huma-num.fr/opentheso/?idc=84156&amp;idt=th347"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www.tei-c.org/release/doc/tei-p5-doc/en/html/PH.html" TargetMode="External"/><Relationship Id="rId17" Type="http://schemas.openxmlformats.org/officeDocument/2006/relationships/hyperlink" Target="https://www.tei-c.org/release/doc/tei-p5-doc/en/html/ref-hi.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linebreak.html" TargetMode="External"/><Relationship Id="rId20" Type="http://schemas.openxmlformats.org/officeDocument/2006/relationships/hyperlink" Target="https://opentheso.huma-num.fr/opentheso/?idc=84154&amp;idt=th347"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en.wikipedia.org/wiki/ISO_15924"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numnoncongruent.html" TargetMode="External"/><Relationship Id="rId23" Type="http://schemas.openxmlformats.org/officeDocument/2006/relationships/hyperlink" Target="https://iso639-3.sil.org/" TargetMode="External"/><Relationship Id="rId28"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en.wiktionary.org/wiki/gaiji" TargetMode="External"/><Relationship Id="rId19" Type="http://schemas.openxmlformats.org/officeDocument/2006/relationships/hyperlink" Target="https://www.tei-c.org/release/doc/tei-p5-doc/en/html/W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harmalekha.info/prosody" TargetMode="External"/><Relationship Id="rId14" Type="http://schemas.openxmlformats.org/officeDocument/2006/relationships/hyperlink" Target="https://www.tei-c.org/release/doc/tei-p5-doc/en/html/ref-gap.html" TargetMode="External"/><Relationship Id="rId22" Type="http://schemas.openxmlformats.org/officeDocument/2006/relationships/hyperlink" Target="https://wiki.tei-c.org/index.php/XML_Whitespace" TargetMode="External"/><Relationship Id="rId27" Type="http://schemas.openxmlformats.org/officeDocument/2006/relationships/hyperlink" Target="https://github.com/erc-dharma/project-documentation/tree/master/templat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463C0-6D0A-40C9-9426-F4E288278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187</Pages>
  <Words>86546</Words>
  <Characters>493314</Characters>
  <Application>Microsoft Office Word</Application>
  <DocSecurity>0</DocSecurity>
  <Lines>4110</Lines>
  <Paragraphs>1157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578703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3</cp:revision>
  <cp:lastPrinted>2020-06-29T07:48:00Z</cp:lastPrinted>
  <dcterms:created xsi:type="dcterms:W3CDTF">2024-11-19T16:04:00Z</dcterms:created>
  <dcterms:modified xsi:type="dcterms:W3CDTF">2024-11-19T16:06:00Z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